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3A53926B"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8-25T15:04:00Z">
        <w:r w:rsidR="00554341">
          <w:rPr>
            <w:b/>
            <w:noProof/>
          </w:rPr>
          <w:t>August 25, 2015</w:t>
        </w:r>
      </w:ins>
      <w:del w:id="1" w:author="Gerard" w:date="2015-08-25T14:48:00Z">
        <w:r w:rsidR="00F67882" w:rsidDel="00546831">
          <w:rPr>
            <w:b/>
            <w:noProof/>
          </w:rPr>
          <w:delText>July 23,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554341">
        <w:fldChar w:fldCharType="begin"/>
      </w:r>
      <w:r w:rsidR="00554341">
        <w:instrText xml:space="preserve"> HYPERLINK "mailto:steve.maas@utah.edu" </w:instrText>
      </w:r>
      <w:ins w:id="2" w:author="Gerard" w:date="2015-08-25T15:04:00Z"/>
      <w:r w:rsidR="00554341">
        <w:fldChar w:fldCharType="separate"/>
      </w:r>
      <w:r w:rsidRPr="00572F41">
        <w:rPr>
          <w:rStyle w:val="Hyperlink"/>
        </w:rPr>
        <w:t>steve.maas@utah.edu</w:t>
      </w:r>
      <w:r w:rsidR="00554341">
        <w:rPr>
          <w:rStyle w:val="Hyperlink"/>
        </w:rPr>
        <w:fldChar w:fldCharType="end"/>
      </w:r>
      <w:r w:rsidRPr="00572F41">
        <w:t>)</w:t>
      </w:r>
    </w:p>
    <w:p w14:paraId="42AEB489" w14:textId="77777777" w:rsidR="006A0BC1" w:rsidRPr="00DC27ED" w:rsidRDefault="006A0BC1" w:rsidP="0028349D">
      <w:r w:rsidRPr="00DC27ED">
        <w:t>Dave Rawlins (</w:t>
      </w:r>
      <w:r w:rsidR="00554341">
        <w:fldChar w:fldCharType="begin"/>
      </w:r>
      <w:r w:rsidR="00554341">
        <w:instrText xml:space="preserve"> HYPERLINK "mailto:rawlins@sci.utah.edu" </w:instrText>
      </w:r>
      <w:ins w:id="3" w:author="Gerard" w:date="2015-08-25T15:04:00Z"/>
      <w:r w:rsidR="00554341">
        <w:fldChar w:fldCharType="separate"/>
      </w:r>
      <w:r w:rsidRPr="00DC27ED">
        <w:rPr>
          <w:rStyle w:val="Hyperlink"/>
        </w:rPr>
        <w:t>rawlins@sci.utah.edu</w:t>
      </w:r>
      <w:r w:rsidR="00554341">
        <w:rPr>
          <w:rStyle w:val="Hyperlink"/>
        </w:rPr>
        <w:fldChar w:fldCharType="end"/>
      </w:r>
      <w:r w:rsidRPr="00DC27ED">
        <w:t>)</w:t>
      </w:r>
    </w:p>
    <w:p w14:paraId="4350B2CD" w14:textId="77777777" w:rsidR="006A0BC1" w:rsidRPr="00DC27ED" w:rsidRDefault="006A0BC1" w:rsidP="0028349D">
      <w:r w:rsidRPr="00DC27ED">
        <w:t>Dr. Jeffrey Weiss (</w:t>
      </w:r>
      <w:r w:rsidR="00554341">
        <w:fldChar w:fldCharType="begin"/>
      </w:r>
      <w:r w:rsidR="00554341">
        <w:instrText xml:space="preserve"> HYPERLINK "mailto:jeff.weiss@utah.edu" </w:instrText>
      </w:r>
      <w:ins w:id="4" w:author="Gerard" w:date="2015-08-25T15:04:00Z"/>
      <w:r w:rsidR="00554341">
        <w:fldChar w:fldCharType="separate"/>
      </w:r>
      <w:r w:rsidRPr="00DC27ED">
        <w:rPr>
          <w:rStyle w:val="Hyperlink"/>
        </w:rPr>
        <w:t>jeff.weiss@utah.edu</w:t>
      </w:r>
      <w:r w:rsidR="00554341">
        <w:rPr>
          <w:rStyle w:val="Hyperlink"/>
        </w:rPr>
        <w:fldChar w:fldCharType="end"/>
      </w:r>
      <w:r w:rsidRPr="00DC27ED">
        <w:t>)</w:t>
      </w:r>
    </w:p>
    <w:p w14:paraId="09E843CF" w14:textId="77777777" w:rsidR="006A0BC1" w:rsidRDefault="006A0BC1" w:rsidP="0028349D">
      <w:r>
        <w:t>Dr. Gerard Ateshian (</w:t>
      </w:r>
      <w:r w:rsidR="00554341">
        <w:fldChar w:fldCharType="begin"/>
      </w:r>
      <w:r w:rsidR="00554341">
        <w:instrText xml:space="preserve"> HYPERLINK "mailto:ateshian@columbia.edu" </w:instrText>
      </w:r>
      <w:ins w:id="5" w:author="Gerard" w:date="2015-08-25T15:04:00Z"/>
      <w:r w:rsidR="00554341">
        <w:fldChar w:fldCharType="separate"/>
      </w:r>
      <w:r w:rsidRPr="005223D1">
        <w:rPr>
          <w:rStyle w:val="Hyperlink"/>
        </w:rPr>
        <w:t>ateshian@columbia.edu</w:t>
      </w:r>
      <w:r w:rsidR="00554341">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554341">
        <w:fldChar w:fldCharType="begin"/>
      </w:r>
      <w:r w:rsidR="00554341">
        <w:instrText xml:space="preserve"> HYPERLINK "http://mrl.sci.utah.edu/" </w:instrText>
      </w:r>
      <w:ins w:id="6" w:author="Gerard" w:date="2015-08-25T15:04:00Z"/>
      <w:r w:rsidR="00554341">
        <w:fldChar w:fldCharType="separate"/>
      </w:r>
      <w:r w:rsidRPr="006D7874">
        <w:rPr>
          <w:rStyle w:val="Hyperlink"/>
        </w:rPr>
        <w:t>http://mrl.sci.utah.edu</w:t>
      </w:r>
      <w:r w:rsidR="00554341">
        <w:rPr>
          <w:rStyle w:val="Hyperlink"/>
        </w:rPr>
        <w:fldChar w:fldCharType="end"/>
      </w:r>
    </w:p>
    <w:p w14:paraId="17813EC9" w14:textId="21E65B51" w:rsidR="006A0BC1" w:rsidRPr="00C62631" w:rsidRDefault="006A0BC1" w:rsidP="0028349D">
      <w:r>
        <w:t xml:space="preserve">FEBio: </w:t>
      </w:r>
      <w:r w:rsidR="00554341">
        <w:fldChar w:fldCharType="begin"/>
      </w:r>
      <w:r w:rsidR="00554341">
        <w:instrText xml:space="preserve"> HYPERLINK "http</w:instrText>
      </w:r>
      <w:r w:rsidR="00554341">
        <w:instrText xml:space="preserve">://febio" </w:instrText>
      </w:r>
      <w:ins w:id="7" w:author="Gerard" w:date="2015-08-25T15:04:00Z"/>
      <w:r w:rsidR="00554341">
        <w:fldChar w:fldCharType="separate"/>
      </w:r>
      <w:r w:rsidR="009C4FB8" w:rsidRPr="009C4FB8">
        <w:rPr>
          <w:rStyle w:val="Hyperlink"/>
        </w:rPr>
        <w:t>http://febio</w:t>
      </w:r>
      <w:r w:rsidR="00554341">
        <w:rPr>
          <w:rStyle w:val="Hyperlink"/>
        </w:rPr>
        <w:fldChar w:fldCharType="end"/>
      </w:r>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bookmarkStart w:id="8" w:name="_GoBack"/>
      <w:bookmarkEnd w:id="8"/>
      <w:r w:rsidRPr="002C5DC3">
        <w:rPr>
          <w:b/>
          <w:sz w:val="44"/>
          <w:szCs w:val="44"/>
        </w:rPr>
        <w:lastRenderedPageBreak/>
        <w:t>Table of Contents</w:t>
      </w:r>
    </w:p>
    <w:p w14:paraId="0DCE8059" w14:textId="77777777" w:rsidR="006A0BC1" w:rsidRPr="002C5DC3" w:rsidRDefault="006A0BC1" w:rsidP="006A0BC1">
      <w:pPr>
        <w:rPr>
          <w:b/>
          <w:sz w:val="44"/>
          <w:szCs w:val="44"/>
        </w:rPr>
      </w:pPr>
    </w:p>
    <w:p w14:paraId="4EA74078" w14:textId="77777777" w:rsidR="00554341" w:rsidRDefault="00EE3AB5">
      <w:pPr>
        <w:pStyle w:val="TOC1"/>
        <w:tabs>
          <w:tab w:val="right" w:leader="dot" w:pos="9350"/>
        </w:tabs>
        <w:rPr>
          <w:ins w:id="9" w:author="Gerard" w:date="2015-08-25T15:04: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10" w:author="Gerard" w:date="2015-08-25T15:04:00Z">
        <w:r w:rsidR="00554341" w:rsidRPr="00211264">
          <w:rPr>
            <w:noProof/>
            <w:color w:val="000000"/>
          </w:rPr>
          <w:t>Chapter 1</w:t>
        </w:r>
        <w:r w:rsidR="00554341">
          <w:rPr>
            <w:noProof/>
          </w:rPr>
          <w:t xml:space="preserve"> Introduction</w:t>
        </w:r>
        <w:r w:rsidR="00554341">
          <w:rPr>
            <w:noProof/>
          </w:rPr>
          <w:tab/>
        </w:r>
        <w:r w:rsidR="00554341">
          <w:rPr>
            <w:noProof/>
          </w:rPr>
          <w:fldChar w:fldCharType="begin"/>
        </w:r>
        <w:r w:rsidR="00554341">
          <w:rPr>
            <w:noProof/>
          </w:rPr>
          <w:instrText xml:space="preserve"> PAGEREF _Toc302134418 \h </w:instrText>
        </w:r>
        <w:r w:rsidR="00554341">
          <w:rPr>
            <w:noProof/>
          </w:rPr>
        </w:r>
      </w:ins>
      <w:r w:rsidR="00554341">
        <w:rPr>
          <w:noProof/>
        </w:rPr>
        <w:fldChar w:fldCharType="separate"/>
      </w:r>
      <w:ins w:id="11" w:author="Gerard" w:date="2015-08-25T15:04:00Z">
        <w:r w:rsidR="00554341">
          <w:rPr>
            <w:noProof/>
          </w:rPr>
          <w:t>1</w:t>
        </w:r>
        <w:r w:rsidR="00554341">
          <w:rPr>
            <w:noProof/>
          </w:rPr>
          <w:fldChar w:fldCharType="end"/>
        </w:r>
      </w:ins>
    </w:p>
    <w:p w14:paraId="01612506" w14:textId="77777777" w:rsidR="00554341" w:rsidRDefault="00554341">
      <w:pPr>
        <w:pStyle w:val="TOC2"/>
        <w:tabs>
          <w:tab w:val="right" w:leader="dot" w:pos="9350"/>
        </w:tabs>
        <w:rPr>
          <w:ins w:id="12" w:author="Gerard" w:date="2015-08-25T15:04:00Z"/>
          <w:rFonts w:asciiTheme="minorHAnsi" w:eastAsiaTheme="minorEastAsia" w:hAnsiTheme="minorHAnsi" w:cstheme="minorBidi"/>
          <w:smallCaps w:val="0"/>
          <w:noProof/>
          <w:sz w:val="24"/>
          <w:szCs w:val="24"/>
          <w:lang w:eastAsia="ja-JP"/>
        </w:rPr>
      </w:pPr>
      <w:ins w:id="13" w:author="Gerard" w:date="2015-08-25T15:04:00Z">
        <w:r>
          <w:rPr>
            <w:noProof/>
          </w:rPr>
          <w:t>1.1. Overview of FEBio</w:t>
        </w:r>
        <w:r>
          <w:rPr>
            <w:noProof/>
          </w:rPr>
          <w:tab/>
        </w:r>
        <w:r>
          <w:rPr>
            <w:noProof/>
          </w:rPr>
          <w:fldChar w:fldCharType="begin"/>
        </w:r>
        <w:r>
          <w:rPr>
            <w:noProof/>
          </w:rPr>
          <w:instrText xml:space="preserve"> PAGEREF _Toc302134419 \h </w:instrText>
        </w:r>
        <w:r>
          <w:rPr>
            <w:noProof/>
          </w:rPr>
        </w:r>
      </w:ins>
      <w:r>
        <w:rPr>
          <w:noProof/>
        </w:rPr>
        <w:fldChar w:fldCharType="separate"/>
      </w:r>
      <w:ins w:id="14" w:author="Gerard" w:date="2015-08-25T15:04:00Z">
        <w:r>
          <w:rPr>
            <w:noProof/>
          </w:rPr>
          <w:t>1</w:t>
        </w:r>
        <w:r>
          <w:rPr>
            <w:noProof/>
          </w:rPr>
          <w:fldChar w:fldCharType="end"/>
        </w:r>
      </w:ins>
    </w:p>
    <w:p w14:paraId="06D5FA1A" w14:textId="77777777" w:rsidR="00554341" w:rsidRDefault="00554341">
      <w:pPr>
        <w:pStyle w:val="TOC2"/>
        <w:tabs>
          <w:tab w:val="right" w:leader="dot" w:pos="9350"/>
        </w:tabs>
        <w:rPr>
          <w:ins w:id="15" w:author="Gerard" w:date="2015-08-25T15:04:00Z"/>
          <w:rFonts w:asciiTheme="minorHAnsi" w:eastAsiaTheme="minorEastAsia" w:hAnsiTheme="minorHAnsi" w:cstheme="minorBidi"/>
          <w:smallCaps w:val="0"/>
          <w:noProof/>
          <w:sz w:val="24"/>
          <w:szCs w:val="24"/>
          <w:lang w:eastAsia="ja-JP"/>
        </w:rPr>
      </w:pPr>
      <w:ins w:id="16" w:author="Gerard" w:date="2015-08-25T15:04:00Z">
        <w:r>
          <w:rPr>
            <w:noProof/>
          </w:rPr>
          <w:t>1.2. About this document</w:t>
        </w:r>
        <w:r>
          <w:rPr>
            <w:noProof/>
          </w:rPr>
          <w:tab/>
        </w:r>
        <w:r>
          <w:rPr>
            <w:noProof/>
          </w:rPr>
          <w:fldChar w:fldCharType="begin"/>
        </w:r>
        <w:r>
          <w:rPr>
            <w:noProof/>
          </w:rPr>
          <w:instrText xml:space="preserve"> PAGEREF _Toc302134420 \h </w:instrText>
        </w:r>
        <w:r>
          <w:rPr>
            <w:noProof/>
          </w:rPr>
        </w:r>
      </w:ins>
      <w:r>
        <w:rPr>
          <w:noProof/>
        </w:rPr>
        <w:fldChar w:fldCharType="separate"/>
      </w:r>
      <w:ins w:id="17" w:author="Gerard" w:date="2015-08-25T15:04:00Z">
        <w:r>
          <w:rPr>
            <w:noProof/>
          </w:rPr>
          <w:t>2</w:t>
        </w:r>
        <w:r>
          <w:rPr>
            <w:noProof/>
          </w:rPr>
          <w:fldChar w:fldCharType="end"/>
        </w:r>
      </w:ins>
    </w:p>
    <w:p w14:paraId="59E85D49" w14:textId="77777777" w:rsidR="00554341" w:rsidRDefault="00554341">
      <w:pPr>
        <w:pStyle w:val="TOC2"/>
        <w:tabs>
          <w:tab w:val="right" w:leader="dot" w:pos="9350"/>
        </w:tabs>
        <w:rPr>
          <w:ins w:id="18" w:author="Gerard" w:date="2015-08-25T15:04:00Z"/>
          <w:rFonts w:asciiTheme="minorHAnsi" w:eastAsiaTheme="minorEastAsia" w:hAnsiTheme="minorHAnsi" w:cstheme="minorBidi"/>
          <w:smallCaps w:val="0"/>
          <w:noProof/>
          <w:sz w:val="24"/>
          <w:szCs w:val="24"/>
          <w:lang w:eastAsia="ja-JP"/>
        </w:rPr>
      </w:pPr>
      <w:ins w:id="19" w:author="Gerard" w:date="2015-08-25T15:04:00Z">
        <w:r>
          <w:rPr>
            <w:noProof/>
          </w:rPr>
          <w:t>1.3. Units in FEBio</w:t>
        </w:r>
        <w:r>
          <w:rPr>
            <w:noProof/>
          </w:rPr>
          <w:tab/>
        </w:r>
        <w:r>
          <w:rPr>
            <w:noProof/>
          </w:rPr>
          <w:fldChar w:fldCharType="begin"/>
        </w:r>
        <w:r>
          <w:rPr>
            <w:noProof/>
          </w:rPr>
          <w:instrText xml:space="preserve"> PAGEREF _Toc302134421 \h </w:instrText>
        </w:r>
        <w:r>
          <w:rPr>
            <w:noProof/>
          </w:rPr>
        </w:r>
      </w:ins>
      <w:r>
        <w:rPr>
          <w:noProof/>
        </w:rPr>
        <w:fldChar w:fldCharType="separate"/>
      </w:r>
      <w:ins w:id="20" w:author="Gerard" w:date="2015-08-25T15:04:00Z">
        <w:r>
          <w:rPr>
            <w:noProof/>
          </w:rPr>
          <w:t>3</w:t>
        </w:r>
        <w:r>
          <w:rPr>
            <w:noProof/>
          </w:rPr>
          <w:fldChar w:fldCharType="end"/>
        </w:r>
      </w:ins>
    </w:p>
    <w:p w14:paraId="424F9472" w14:textId="77777777" w:rsidR="00554341" w:rsidRDefault="00554341">
      <w:pPr>
        <w:pStyle w:val="TOC1"/>
        <w:tabs>
          <w:tab w:val="right" w:leader="dot" w:pos="9350"/>
        </w:tabs>
        <w:rPr>
          <w:ins w:id="21" w:author="Gerard" w:date="2015-08-25T15:04:00Z"/>
          <w:rFonts w:asciiTheme="minorHAnsi" w:eastAsiaTheme="minorEastAsia" w:hAnsiTheme="minorHAnsi" w:cstheme="minorBidi"/>
          <w:b w:val="0"/>
          <w:bCs w:val="0"/>
          <w:caps w:val="0"/>
          <w:noProof/>
          <w:sz w:val="24"/>
          <w:szCs w:val="24"/>
          <w:lang w:eastAsia="ja-JP"/>
        </w:rPr>
      </w:pPr>
      <w:ins w:id="22" w:author="Gerard" w:date="2015-08-25T15:04:00Z">
        <w:r w:rsidRPr="00211264">
          <w:rPr>
            <w:noProof/>
            <w:color w:val="000000"/>
          </w:rPr>
          <w:t>Chapter 2</w:t>
        </w:r>
        <w:r>
          <w:rPr>
            <w:noProof/>
          </w:rPr>
          <w:t xml:space="preserve"> Running FEBio</w:t>
        </w:r>
        <w:r>
          <w:rPr>
            <w:noProof/>
          </w:rPr>
          <w:tab/>
        </w:r>
        <w:r>
          <w:rPr>
            <w:noProof/>
          </w:rPr>
          <w:fldChar w:fldCharType="begin"/>
        </w:r>
        <w:r>
          <w:rPr>
            <w:noProof/>
          </w:rPr>
          <w:instrText xml:space="preserve"> PAGEREF _Toc302134422 \h </w:instrText>
        </w:r>
        <w:r>
          <w:rPr>
            <w:noProof/>
          </w:rPr>
        </w:r>
      </w:ins>
      <w:r>
        <w:rPr>
          <w:noProof/>
        </w:rPr>
        <w:fldChar w:fldCharType="separate"/>
      </w:r>
      <w:ins w:id="23" w:author="Gerard" w:date="2015-08-25T15:04:00Z">
        <w:r>
          <w:rPr>
            <w:noProof/>
          </w:rPr>
          <w:t>5</w:t>
        </w:r>
        <w:r>
          <w:rPr>
            <w:noProof/>
          </w:rPr>
          <w:fldChar w:fldCharType="end"/>
        </w:r>
      </w:ins>
    </w:p>
    <w:p w14:paraId="01FEB02F" w14:textId="77777777" w:rsidR="00554341" w:rsidRDefault="00554341">
      <w:pPr>
        <w:pStyle w:val="TOC2"/>
        <w:tabs>
          <w:tab w:val="right" w:leader="dot" w:pos="9350"/>
        </w:tabs>
        <w:rPr>
          <w:ins w:id="24" w:author="Gerard" w:date="2015-08-25T15:04:00Z"/>
          <w:rFonts w:asciiTheme="minorHAnsi" w:eastAsiaTheme="minorEastAsia" w:hAnsiTheme="minorHAnsi" w:cstheme="minorBidi"/>
          <w:smallCaps w:val="0"/>
          <w:noProof/>
          <w:sz w:val="24"/>
          <w:szCs w:val="24"/>
          <w:lang w:eastAsia="ja-JP"/>
        </w:rPr>
      </w:pPr>
      <w:ins w:id="25" w:author="Gerard" w:date="2015-08-25T15:04:00Z">
        <w:r>
          <w:rPr>
            <w:noProof/>
          </w:rPr>
          <w:t>2.1. Running FEBio on Windows</w:t>
        </w:r>
        <w:r>
          <w:rPr>
            <w:noProof/>
          </w:rPr>
          <w:tab/>
        </w:r>
        <w:r>
          <w:rPr>
            <w:noProof/>
          </w:rPr>
          <w:fldChar w:fldCharType="begin"/>
        </w:r>
        <w:r>
          <w:rPr>
            <w:noProof/>
          </w:rPr>
          <w:instrText xml:space="preserve"> PAGEREF _Toc302134423 \h </w:instrText>
        </w:r>
        <w:r>
          <w:rPr>
            <w:noProof/>
          </w:rPr>
        </w:r>
      </w:ins>
      <w:r>
        <w:rPr>
          <w:noProof/>
        </w:rPr>
        <w:fldChar w:fldCharType="separate"/>
      </w:r>
      <w:ins w:id="26" w:author="Gerard" w:date="2015-08-25T15:04:00Z">
        <w:r>
          <w:rPr>
            <w:noProof/>
          </w:rPr>
          <w:t>5</w:t>
        </w:r>
        <w:r>
          <w:rPr>
            <w:noProof/>
          </w:rPr>
          <w:fldChar w:fldCharType="end"/>
        </w:r>
      </w:ins>
    </w:p>
    <w:p w14:paraId="22B9BB97" w14:textId="77777777" w:rsidR="00554341" w:rsidRDefault="00554341">
      <w:pPr>
        <w:pStyle w:val="TOC3"/>
        <w:tabs>
          <w:tab w:val="right" w:leader="dot" w:pos="9350"/>
        </w:tabs>
        <w:rPr>
          <w:ins w:id="27" w:author="Gerard" w:date="2015-08-25T15:04:00Z"/>
          <w:rFonts w:asciiTheme="minorHAnsi" w:eastAsiaTheme="minorEastAsia" w:hAnsiTheme="minorHAnsi" w:cstheme="minorBidi"/>
          <w:i w:val="0"/>
          <w:iCs w:val="0"/>
          <w:noProof/>
          <w:sz w:val="24"/>
          <w:szCs w:val="24"/>
          <w:lang w:eastAsia="ja-JP"/>
        </w:rPr>
      </w:pPr>
      <w:ins w:id="28" w:author="Gerard" w:date="2015-08-25T15:04:00Z">
        <w:r w:rsidRPr="00211264">
          <w:rPr>
            <w:noProof/>
            <w:color w:val="000000"/>
          </w:rPr>
          <w:t>2.1.1.</w:t>
        </w:r>
        <w:r>
          <w:rPr>
            <w:noProof/>
          </w:rPr>
          <w:t xml:space="preserve"> Windows XP</w:t>
        </w:r>
        <w:r>
          <w:rPr>
            <w:noProof/>
          </w:rPr>
          <w:tab/>
        </w:r>
        <w:r>
          <w:rPr>
            <w:noProof/>
          </w:rPr>
          <w:fldChar w:fldCharType="begin"/>
        </w:r>
        <w:r>
          <w:rPr>
            <w:noProof/>
          </w:rPr>
          <w:instrText xml:space="preserve"> PAGEREF _Toc302134424 \h </w:instrText>
        </w:r>
        <w:r>
          <w:rPr>
            <w:noProof/>
          </w:rPr>
        </w:r>
      </w:ins>
      <w:r>
        <w:rPr>
          <w:noProof/>
        </w:rPr>
        <w:fldChar w:fldCharType="separate"/>
      </w:r>
      <w:ins w:id="29" w:author="Gerard" w:date="2015-08-25T15:04:00Z">
        <w:r>
          <w:rPr>
            <w:noProof/>
          </w:rPr>
          <w:t>5</w:t>
        </w:r>
        <w:r>
          <w:rPr>
            <w:noProof/>
          </w:rPr>
          <w:fldChar w:fldCharType="end"/>
        </w:r>
      </w:ins>
    </w:p>
    <w:p w14:paraId="4A5E5265" w14:textId="77777777" w:rsidR="00554341" w:rsidRDefault="00554341">
      <w:pPr>
        <w:pStyle w:val="TOC3"/>
        <w:tabs>
          <w:tab w:val="right" w:leader="dot" w:pos="9350"/>
        </w:tabs>
        <w:rPr>
          <w:ins w:id="30" w:author="Gerard" w:date="2015-08-25T15:04:00Z"/>
          <w:rFonts w:asciiTheme="minorHAnsi" w:eastAsiaTheme="minorEastAsia" w:hAnsiTheme="minorHAnsi" w:cstheme="minorBidi"/>
          <w:i w:val="0"/>
          <w:iCs w:val="0"/>
          <w:noProof/>
          <w:sz w:val="24"/>
          <w:szCs w:val="24"/>
          <w:lang w:eastAsia="ja-JP"/>
        </w:rPr>
      </w:pPr>
      <w:ins w:id="31" w:author="Gerard" w:date="2015-08-25T15:04:00Z">
        <w:r w:rsidRPr="00211264">
          <w:rPr>
            <w:noProof/>
            <w:color w:val="000000"/>
          </w:rPr>
          <w:t>2.1.2.</w:t>
        </w:r>
        <w:r>
          <w:rPr>
            <w:noProof/>
          </w:rPr>
          <w:t xml:space="preserve"> Windows 7</w:t>
        </w:r>
        <w:r>
          <w:rPr>
            <w:noProof/>
          </w:rPr>
          <w:tab/>
        </w:r>
        <w:r>
          <w:rPr>
            <w:noProof/>
          </w:rPr>
          <w:fldChar w:fldCharType="begin"/>
        </w:r>
        <w:r>
          <w:rPr>
            <w:noProof/>
          </w:rPr>
          <w:instrText xml:space="preserve"> PAGEREF _Toc302134425 \h </w:instrText>
        </w:r>
        <w:r>
          <w:rPr>
            <w:noProof/>
          </w:rPr>
        </w:r>
      </w:ins>
      <w:r>
        <w:rPr>
          <w:noProof/>
        </w:rPr>
        <w:fldChar w:fldCharType="separate"/>
      </w:r>
      <w:ins w:id="32" w:author="Gerard" w:date="2015-08-25T15:04:00Z">
        <w:r>
          <w:rPr>
            <w:noProof/>
          </w:rPr>
          <w:t>5</w:t>
        </w:r>
        <w:r>
          <w:rPr>
            <w:noProof/>
          </w:rPr>
          <w:fldChar w:fldCharType="end"/>
        </w:r>
      </w:ins>
    </w:p>
    <w:p w14:paraId="1F8BC290" w14:textId="77777777" w:rsidR="00554341" w:rsidRDefault="00554341">
      <w:pPr>
        <w:pStyle w:val="TOC3"/>
        <w:tabs>
          <w:tab w:val="right" w:leader="dot" w:pos="9350"/>
        </w:tabs>
        <w:rPr>
          <w:ins w:id="33" w:author="Gerard" w:date="2015-08-25T15:04:00Z"/>
          <w:rFonts w:asciiTheme="minorHAnsi" w:eastAsiaTheme="minorEastAsia" w:hAnsiTheme="minorHAnsi" w:cstheme="minorBidi"/>
          <w:i w:val="0"/>
          <w:iCs w:val="0"/>
          <w:noProof/>
          <w:sz w:val="24"/>
          <w:szCs w:val="24"/>
          <w:lang w:eastAsia="ja-JP"/>
        </w:rPr>
      </w:pPr>
      <w:ins w:id="34" w:author="Gerard" w:date="2015-08-25T15:04:00Z">
        <w:r w:rsidRPr="00211264">
          <w:rPr>
            <w:noProof/>
            <w:color w:val="000000"/>
          </w:rPr>
          <w:t>2.1.3.</w:t>
        </w:r>
        <w:r>
          <w:rPr>
            <w:noProof/>
          </w:rPr>
          <w:t xml:space="preserve"> Running FEBio from Explorer</w:t>
        </w:r>
        <w:r>
          <w:rPr>
            <w:noProof/>
          </w:rPr>
          <w:tab/>
        </w:r>
        <w:r>
          <w:rPr>
            <w:noProof/>
          </w:rPr>
          <w:fldChar w:fldCharType="begin"/>
        </w:r>
        <w:r>
          <w:rPr>
            <w:noProof/>
          </w:rPr>
          <w:instrText xml:space="preserve"> PAGEREF _Toc302134426 \h </w:instrText>
        </w:r>
        <w:r>
          <w:rPr>
            <w:noProof/>
          </w:rPr>
        </w:r>
      </w:ins>
      <w:r>
        <w:rPr>
          <w:noProof/>
        </w:rPr>
        <w:fldChar w:fldCharType="separate"/>
      </w:r>
      <w:ins w:id="35" w:author="Gerard" w:date="2015-08-25T15:04:00Z">
        <w:r>
          <w:rPr>
            <w:noProof/>
          </w:rPr>
          <w:t>6</w:t>
        </w:r>
        <w:r>
          <w:rPr>
            <w:noProof/>
          </w:rPr>
          <w:fldChar w:fldCharType="end"/>
        </w:r>
      </w:ins>
    </w:p>
    <w:p w14:paraId="4FB3C7EF" w14:textId="77777777" w:rsidR="00554341" w:rsidRDefault="00554341">
      <w:pPr>
        <w:pStyle w:val="TOC2"/>
        <w:tabs>
          <w:tab w:val="right" w:leader="dot" w:pos="9350"/>
        </w:tabs>
        <w:rPr>
          <w:ins w:id="36" w:author="Gerard" w:date="2015-08-25T15:04:00Z"/>
          <w:rFonts w:asciiTheme="minorHAnsi" w:eastAsiaTheme="minorEastAsia" w:hAnsiTheme="minorHAnsi" w:cstheme="minorBidi"/>
          <w:smallCaps w:val="0"/>
          <w:noProof/>
          <w:sz w:val="24"/>
          <w:szCs w:val="24"/>
          <w:lang w:eastAsia="ja-JP"/>
        </w:rPr>
      </w:pPr>
      <w:ins w:id="37" w:author="Gerard" w:date="2015-08-25T15:04:00Z">
        <w:r>
          <w:rPr>
            <w:noProof/>
          </w:rPr>
          <w:t>2.2. Running FEBio on Linux or MAC</w:t>
        </w:r>
        <w:r>
          <w:rPr>
            <w:noProof/>
          </w:rPr>
          <w:tab/>
        </w:r>
        <w:r>
          <w:rPr>
            <w:noProof/>
          </w:rPr>
          <w:fldChar w:fldCharType="begin"/>
        </w:r>
        <w:r>
          <w:rPr>
            <w:noProof/>
          </w:rPr>
          <w:instrText xml:space="preserve"> PAGEREF _Toc302134427 \h </w:instrText>
        </w:r>
        <w:r>
          <w:rPr>
            <w:noProof/>
          </w:rPr>
        </w:r>
      </w:ins>
      <w:r>
        <w:rPr>
          <w:noProof/>
        </w:rPr>
        <w:fldChar w:fldCharType="separate"/>
      </w:r>
      <w:ins w:id="38" w:author="Gerard" w:date="2015-08-25T15:04:00Z">
        <w:r>
          <w:rPr>
            <w:noProof/>
          </w:rPr>
          <w:t>6</w:t>
        </w:r>
        <w:r>
          <w:rPr>
            <w:noProof/>
          </w:rPr>
          <w:fldChar w:fldCharType="end"/>
        </w:r>
      </w:ins>
    </w:p>
    <w:p w14:paraId="3F09E973" w14:textId="77777777" w:rsidR="00554341" w:rsidRDefault="00554341">
      <w:pPr>
        <w:pStyle w:val="TOC2"/>
        <w:tabs>
          <w:tab w:val="right" w:leader="dot" w:pos="9350"/>
        </w:tabs>
        <w:rPr>
          <w:ins w:id="39" w:author="Gerard" w:date="2015-08-25T15:04:00Z"/>
          <w:rFonts w:asciiTheme="minorHAnsi" w:eastAsiaTheme="minorEastAsia" w:hAnsiTheme="minorHAnsi" w:cstheme="minorBidi"/>
          <w:smallCaps w:val="0"/>
          <w:noProof/>
          <w:sz w:val="24"/>
          <w:szCs w:val="24"/>
          <w:lang w:eastAsia="ja-JP"/>
        </w:rPr>
      </w:pPr>
      <w:ins w:id="40" w:author="Gerard" w:date="2015-08-25T15:04:00Z">
        <w:r>
          <w:rPr>
            <w:noProof/>
          </w:rPr>
          <w:t>2.3. The Command Line</w:t>
        </w:r>
        <w:r>
          <w:rPr>
            <w:noProof/>
          </w:rPr>
          <w:tab/>
        </w:r>
        <w:r>
          <w:rPr>
            <w:noProof/>
          </w:rPr>
          <w:fldChar w:fldCharType="begin"/>
        </w:r>
        <w:r>
          <w:rPr>
            <w:noProof/>
          </w:rPr>
          <w:instrText xml:space="preserve"> PAGEREF _Toc302134428 \h </w:instrText>
        </w:r>
        <w:r>
          <w:rPr>
            <w:noProof/>
          </w:rPr>
        </w:r>
      </w:ins>
      <w:r>
        <w:rPr>
          <w:noProof/>
        </w:rPr>
        <w:fldChar w:fldCharType="separate"/>
      </w:r>
      <w:ins w:id="41" w:author="Gerard" w:date="2015-08-25T15:04:00Z">
        <w:r>
          <w:rPr>
            <w:noProof/>
          </w:rPr>
          <w:t>6</w:t>
        </w:r>
        <w:r>
          <w:rPr>
            <w:noProof/>
          </w:rPr>
          <w:fldChar w:fldCharType="end"/>
        </w:r>
      </w:ins>
    </w:p>
    <w:p w14:paraId="7A4DC182" w14:textId="77777777" w:rsidR="00554341" w:rsidRDefault="00554341">
      <w:pPr>
        <w:pStyle w:val="TOC2"/>
        <w:tabs>
          <w:tab w:val="right" w:leader="dot" w:pos="9350"/>
        </w:tabs>
        <w:rPr>
          <w:ins w:id="42" w:author="Gerard" w:date="2015-08-25T15:04:00Z"/>
          <w:rFonts w:asciiTheme="minorHAnsi" w:eastAsiaTheme="minorEastAsia" w:hAnsiTheme="minorHAnsi" w:cstheme="minorBidi"/>
          <w:smallCaps w:val="0"/>
          <w:noProof/>
          <w:sz w:val="24"/>
          <w:szCs w:val="24"/>
          <w:lang w:eastAsia="ja-JP"/>
        </w:rPr>
      </w:pPr>
      <w:ins w:id="43" w:author="Gerard" w:date="2015-08-25T15:04:00Z">
        <w:r>
          <w:rPr>
            <w:noProof/>
          </w:rPr>
          <w:t>2.4. The FEBio Prompt</w:t>
        </w:r>
        <w:r>
          <w:rPr>
            <w:noProof/>
          </w:rPr>
          <w:tab/>
        </w:r>
        <w:r>
          <w:rPr>
            <w:noProof/>
          </w:rPr>
          <w:fldChar w:fldCharType="begin"/>
        </w:r>
        <w:r>
          <w:rPr>
            <w:noProof/>
          </w:rPr>
          <w:instrText xml:space="preserve"> PAGEREF _Toc302134429 \h </w:instrText>
        </w:r>
        <w:r>
          <w:rPr>
            <w:noProof/>
          </w:rPr>
        </w:r>
      </w:ins>
      <w:r>
        <w:rPr>
          <w:noProof/>
        </w:rPr>
        <w:fldChar w:fldCharType="separate"/>
      </w:r>
      <w:ins w:id="44" w:author="Gerard" w:date="2015-08-25T15:04:00Z">
        <w:r>
          <w:rPr>
            <w:noProof/>
          </w:rPr>
          <w:t>9</w:t>
        </w:r>
        <w:r>
          <w:rPr>
            <w:noProof/>
          </w:rPr>
          <w:fldChar w:fldCharType="end"/>
        </w:r>
      </w:ins>
    </w:p>
    <w:p w14:paraId="1405852D" w14:textId="77777777" w:rsidR="00554341" w:rsidRDefault="00554341">
      <w:pPr>
        <w:pStyle w:val="TOC2"/>
        <w:tabs>
          <w:tab w:val="right" w:leader="dot" w:pos="9350"/>
        </w:tabs>
        <w:rPr>
          <w:ins w:id="45" w:author="Gerard" w:date="2015-08-25T15:04:00Z"/>
          <w:rFonts w:asciiTheme="minorHAnsi" w:eastAsiaTheme="minorEastAsia" w:hAnsiTheme="minorHAnsi" w:cstheme="minorBidi"/>
          <w:smallCaps w:val="0"/>
          <w:noProof/>
          <w:sz w:val="24"/>
          <w:szCs w:val="24"/>
          <w:lang w:eastAsia="ja-JP"/>
        </w:rPr>
      </w:pPr>
      <w:ins w:id="46" w:author="Gerard" w:date="2015-08-25T15:04:00Z">
        <w:r>
          <w:rPr>
            <w:noProof/>
          </w:rPr>
          <w:t>2.5. The Configuration File</w:t>
        </w:r>
        <w:r>
          <w:rPr>
            <w:noProof/>
          </w:rPr>
          <w:tab/>
        </w:r>
        <w:r>
          <w:rPr>
            <w:noProof/>
          </w:rPr>
          <w:fldChar w:fldCharType="begin"/>
        </w:r>
        <w:r>
          <w:rPr>
            <w:noProof/>
          </w:rPr>
          <w:instrText xml:space="preserve"> PAGEREF _Toc302134430 \h </w:instrText>
        </w:r>
        <w:r>
          <w:rPr>
            <w:noProof/>
          </w:rPr>
        </w:r>
      </w:ins>
      <w:r>
        <w:rPr>
          <w:noProof/>
        </w:rPr>
        <w:fldChar w:fldCharType="separate"/>
      </w:r>
      <w:ins w:id="47" w:author="Gerard" w:date="2015-08-25T15:04:00Z">
        <w:r>
          <w:rPr>
            <w:noProof/>
          </w:rPr>
          <w:t>10</w:t>
        </w:r>
        <w:r>
          <w:rPr>
            <w:noProof/>
          </w:rPr>
          <w:fldChar w:fldCharType="end"/>
        </w:r>
      </w:ins>
    </w:p>
    <w:p w14:paraId="32D2C705" w14:textId="77777777" w:rsidR="00554341" w:rsidRDefault="00554341">
      <w:pPr>
        <w:pStyle w:val="TOC2"/>
        <w:tabs>
          <w:tab w:val="right" w:leader="dot" w:pos="9350"/>
        </w:tabs>
        <w:rPr>
          <w:ins w:id="48" w:author="Gerard" w:date="2015-08-25T15:04:00Z"/>
          <w:rFonts w:asciiTheme="minorHAnsi" w:eastAsiaTheme="minorEastAsia" w:hAnsiTheme="minorHAnsi" w:cstheme="minorBidi"/>
          <w:smallCaps w:val="0"/>
          <w:noProof/>
          <w:sz w:val="24"/>
          <w:szCs w:val="24"/>
          <w:lang w:eastAsia="ja-JP"/>
        </w:rPr>
      </w:pPr>
      <w:ins w:id="49" w:author="Gerard" w:date="2015-08-25T15:04:00Z">
        <w:r>
          <w:rPr>
            <w:noProof/>
          </w:rPr>
          <w:t>2.6. Using Multiple Processors</w:t>
        </w:r>
        <w:r>
          <w:rPr>
            <w:noProof/>
          </w:rPr>
          <w:tab/>
        </w:r>
        <w:r>
          <w:rPr>
            <w:noProof/>
          </w:rPr>
          <w:fldChar w:fldCharType="begin"/>
        </w:r>
        <w:r>
          <w:rPr>
            <w:noProof/>
          </w:rPr>
          <w:instrText xml:space="preserve"> PAGEREF _Toc302134431 \h </w:instrText>
        </w:r>
        <w:r>
          <w:rPr>
            <w:noProof/>
          </w:rPr>
        </w:r>
      </w:ins>
      <w:r>
        <w:rPr>
          <w:noProof/>
        </w:rPr>
        <w:fldChar w:fldCharType="separate"/>
      </w:r>
      <w:ins w:id="50" w:author="Gerard" w:date="2015-08-25T15:04:00Z">
        <w:r>
          <w:rPr>
            <w:noProof/>
          </w:rPr>
          <w:t>10</w:t>
        </w:r>
        <w:r>
          <w:rPr>
            <w:noProof/>
          </w:rPr>
          <w:fldChar w:fldCharType="end"/>
        </w:r>
      </w:ins>
    </w:p>
    <w:p w14:paraId="5B29E315" w14:textId="77777777" w:rsidR="00554341" w:rsidRDefault="00554341">
      <w:pPr>
        <w:pStyle w:val="TOC2"/>
        <w:tabs>
          <w:tab w:val="right" w:leader="dot" w:pos="9350"/>
        </w:tabs>
        <w:rPr>
          <w:ins w:id="51" w:author="Gerard" w:date="2015-08-25T15:04:00Z"/>
          <w:rFonts w:asciiTheme="minorHAnsi" w:eastAsiaTheme="minorEastAsia" w:hAnsiTheme="minorHAnsi" w:cstheme="minorBidi"/>
          <w:smallCaps w:val="0"/>
          <w:noProof/>
          <w:sz w:val="24"/>
          <w:szCs w:val="24"/>
          <w:lang w:eastAsia="ja-JP"/>
        </w:rPr>
      </w:pPr>
      <w:ins w:id="52" w:author="Gerard" w:date="2015-08-25T15:04:00Z">
        <w:r>
          <w:rPr>
            <w:noProof/>
          </w:rPr>
          <w:t>2.7. FEBio Output</w:t>
        </w:r>
        <w:r>
          <w:rPr>
            <w:noProof/>
          </w:rPr>
          <w:tab/>
        </w:r>
        <w:r>
          <w:rPr>
            <w:noProof/>
          </w:rPr>
          <w:fldChar w:fldCharType="begin"/>
        </w:r>
        <w:r>
          <w:rPr>
            <w:noProof/>
          </w:rPr>
          <w:instrText xml:space="preserve"> PAGEREF _Toc302134432 \h </w:instrText>
        </w:r>
        <w:r>
          <w:rPr>
            <w:noProof/>
          </w:rPr>
        </w:r>
      </w:ins>
      <w:r>
        <w:rPr>
          <w:noProof/>
        </w:rPr>
        <w:fldChar w:fldCharType="separate"/>
      </w:r>
      <w:ins w:id="53" w:author="Gerard" w:date="2015-08-25T15:04:00Z">
        <w:r>
          <w:rPr>
            <w:noProof/>
          </w:rPr>
          <w:t>11</w:t>
        </w:r>
        <w:r>
          <w:rPr>
            <w:noProof/>
          </w:rPr>
          <w:fldChar w:fldCharType="end"/>
        </w:r>
      </w:ins>
    </w:p>
    <w:p w14:paraId="70F9756B" w14:textId="77777777" w:rsidR="00554341" w:rsidRDefault="00554341">
      <w:pPr>
        <w:pStyle w:val="TOC2"/>
        <w:tabs>
          <w:tab w:val="right" w:leader="dot" w:pos="9350"/>
        </w:tabs>
        <w:rPr>
          <w:ins w:id="54" w:author="Gerard" w:date="2015-08-25T15:04:00Z"/>
          <w:rFonts w:asciiTheme="minorHAnsi" w:eastAsiaTheme="minorEastAsia" w:hAnsiTheme="minorHAnsi" w:cstheme="minorBidi"/>
          <w:smallCaps w:val="0"/>
          <w:noProof/>
          <w:sz w:val="24"/>
          <w:szCs w:val="24"/>
          <w:lang w:eastAsia="ja-JP"/>
        </w:rPr>
      </w:pPr>
      <w:ins w:id="55" w:author="Gerard" w:date="2015-08-25T15:04:00Z">
        <w:r>
          <w:rPr>
            <w:noProof/>
          </w:rPr>
          <w:t>2.8. Advanced Options</w:t>
        </w:r>
        <w:r>
          <w:rPr>
            <w:noProof/>
          </w:rPr>
          <w:tab/>
        </w:r>
        <w:r>
          <w:rPr>
            <w:noProof/>
          </w:rPr>
          <w:fldChar w:fldCharType="begin"/>
        </w:r>
        <w:r>
          <w:rPr>
            <w:noProof/>
          </w:rPr>
          <w:instrText xml:space="preserve"> PAGEREF _Toc302134433 \h </w:instrText>
        </w:r>
        <w:r>
          <w:rPr>
            <w:noProof/>
          </w:rPr>
        </w:r>
      </w:ins>
      <w:r>
        <w:rPr>
          <w:noProof/>
        </w:rPr>
        <w:fldChar w:fldCharType="separate"/>
      </w:r>
      <w:ins w:id="56" w:author="Gerard" w:date="2015-08-25T15:04:00Z">
        <w:r>
          <w:rPr>
            <w:noProof/>
          </w:rPr>
          <w:t>12</w:t>
        </w:r>
        <w:r>
          <w:rPr>
            <w:noProof/>
          </w:rPr>
          <w:fldChar w:fldCharType="end"/>
        </w:r>
      </w:ins>
    </w:p>
    <w:p w14:paraId="2D1A6D14" w14:textId="77777777" w:rsidR="00554341" w:rsidRDefault="00554341">
      <w:pPr>
        <w:pStyle w:val="TOC3"/>
        <w:tabs>
          <w:tab w:val="right" w:leader="dot" w:pos="9350"/>
        </w:tabs>
        <w:rPr>
          <w:ins w:id="57" w:author="Gerard" w:date="2015-08-25T15:04:00Z"/>
          <w:rFonts w:asciiTheme="minorHAnsi" w:eastAsiaTheme="minorEastAsia" w:hAnsiTheme="minorHAnsi" w:cstheme="minorBidi"/>
          <w:i w:val="0"/>
          <w:iCs w:val="0"/>
          <w:noProof/>
          <w:sz w:val="24"/>
          <w:szCs w:val="24"/>
          <w:lang w:eastAsia="ja-JP"/>
        </w:rPr>
      </w:pPr>
      <w:ins w:id="58" w:author="Gerard" w:date="2015-08-25T15:04:00Z">
        <w:r w:rsidRPr="00211264">
          <w:rPr>
            <w:noProof/>
            <w:color w:val="000000"/>
          </w:rPr>
          <w:t>2.8.1.</w:t>
        </w:r>
        <w:r>
          <w:rPr>
            <w:noProof/>
          </w:rPr>
          <w:t xml:space="preserve"> Interrupting a Run</w:t>
        </w:r>
        <w:r>
          <w:rPr>
            <w:noProof/>
          </w:rPr>
          <w:tab/>
        </w:r>
        <w:r>
          <w:rPr>
            <w:noProof/>
          </w:rPr>
          <w:fldChar w:fldCharType="begin"/>
        </w:r>
        <w:r>
          <w:rPr>
            <w:noProof/>
          </w:rPr>
          <w:instrText xml:space="preserve"> PAGEREF _Toc302134434 \h </w:instrText>
        </w:r>
        <w:r>
          <w:rPr>
            <w:noProof/>
          </w:rPr>
        </w:r>
      </w:ins>
      <w:r>
        <w:rPr>
          <w:noProof/>
        </w:rPr>
        <w:fldChar w:fldCharType="separate"/>
      </w:r>
      <w:ins w:id="59" w:author="Gerard" w:date="2015-08-25T15:04:00Z">
        <w:r>
          <w:rPr>
            <w:noProof/>
          </w:rPr>
          <w:t>12</w:t>
        </w:r>
        <w:r>
          <w:rPr>
            <w:noProof/>
          </w:rPr>
          <w:fldChar w:fldCharType="end"/>
        </w:r>
      </w:ins>
    </w:p>
    <w:p w14:paraId="69D75E9F" w14:textId="77777777" w:rsidR="00554341" w:rsidRDefault="00554341">
      <w:pPr>
        <w:pStyle w:val="TOC3"/>
        <w:tabs>
          <w:tab w:val="right" w:leader="dot" w:pos="9350"/>
        </w:tabs>
        <w:rPr>
          <w:ins w:id="60" w:author="Gerard" w:date="2015-08-25T15:04:00Z"/>
          <w:rFonts w:asciiTheme="minorHAnsi" w:eastAsiaTheme="minorEastAsia" w:hAnsiTheme="minorHAnsi" w:cstheme="minorBidi"/>
          <w:i w:val="0"/>
          <w:iCs w:val="0"/>
          <w:noProof/>
          <w:sz w:val="24"/>
          <w:szCs w:val="24"/>
          <w:lang w:eastAsia="ja-JP"/>
        </w:rPr>
      </w:pPr>
      <w:ins w:id="61" w:author="Gerard" w:date="2015-08-25T15:04:00Z">
        <w:r w:rsidRPr="00211264">
          <w:rPr>
            <w:noProof/>
            <w:color w:val="000000"/>
          </w:rPr>
          <w:t>2.8.2.</w:t>
        </w:r>
        <w:r>
          <w:rPr>
            <w:noProof/>
          </w:rPr>
          <w:t xml:space="preserve"> Debugging a Run</w:t>
        </w:r>
        <w:r>
          <w:rPr>
            <w:noProof/>
          </w:rPr>
          <w:tab/>
        </w:r>
        <w:r>
          <w:rPr>
            <w:noProof/>
          </w:rPr>
          <w:fldChar w:fldCharType="begin"/>
        </w:r>
        <w:r>
          <w:rPr>
            <w:noProof/>
          </w:rPr>
          <w:instrText xml:space="preserve"> PAGEREF _Toc302134435 \h </w:instrText>
        </w:r>
        <w:r>
          <w:rPr>
            <w:noProof/>
          </w:rPr>
        </w:r>
      </w:ins>
      <w:r>
        <w:rPr>
          <w:noProof/>
        </w:rPr>
        <w:fldChar w:fldCharType="separate"/>
      </w:r>
      <w:ins w:id="62" w:author="Gerard" w:date="2015-08-25T15:04:00Z">
        <w:r>
          <w:rPr>
            <w:noProof/>
          </w:rPr>
          <w:t>13</w:t>
        </w:r>
        <w:r>
          <w:rPr>
            <w:noProof/>
          </w:rPr>
          <w:fldChar w:fldCharType="end"/>
        </w:r>
      </w:ins>
    </w:p>
    <w:p w14:paraId="0655E91C" w14:textId="77777777" w:rsidR="00554341" w:rsidRDefault="00554341">
      <w:pPr>
        <w:pStyle w:val="TOC3"/>
        <w:tabs>
          <w:tab w:val="right" w:leader="dot" w:pos="9350"/>
        </w:tabs>
        <w:rPr>
          <w:ins w:id="63" w:author="Gerard" w:date="2015-08-25T15:04:00Z"/>
          <w:rFonts w:asciiTheme="minorHAnsi" w:eastAsiaTheme="minorEastAsia" w:hAnsiTheme="minorHAnsi" w:cstheme="minorBidi"/>
          <w:i w:val="0"/>
          <w:iCs w:val="0"/>
          <w:noProof/>
          <w:sz w:val="24"/>
          <w:szCs w:val="24"/>
          <w:lang w:eastAsia="ja-JP"/>
        </w:rPr>
      </w:pPr>
      <w:ins w:id="64" w:author="Gerard" w:date="2015-08-25T15:04:00Z">
        <w:r w:rsidRPr="00211264">
          <w:rPr>
            <w:noProof/>
            <w:color w:val="000000"/>
          </w:rPr>
          <w:t>2.8.3.</w:t>
        </w:r>
        <w:r>
          <w:rPr>
            <w:noProof/>
          </w:rPr>
          <w:t xml:space="preserve"> Restarting a Run</w:t>
        </w:r>
        <w:r>
          <w:rPr>
            <w:noProof/>
          </w:rPr>
          <w:tab/>
        </w:r>
        <w:r>
          <w:rPr>
            <w:noProof/>
          </w:rPr>
          <w:fldChar w:fldCharType="begin"/>
        </w:r>
        <w:r>
          <w:rPr>
            <w:noProof/>
          </w:rPr>
          <w:instrText xml:space="preserve"> PAGEREF _Toc302134436 \h </w:instrText>
        </w:r>
        <w:r>
          <w:rPr>
            <w:noProof/>
          </w:rPr>
        </w:r>
      </w:ins>
      <w:r>
        <w:rPr>
          <w:noProof/>
        </w:rPr>
        <w:fldChar w:fldCharType="separate"/>
      </w:r>
      <w:ins w:id="65" w:author="Gerard" w:date="2015-08-25T15:04:00Z">
        <w:r>
          <w:rPr>
            <w:noProof/>
          </w:rPr>
          <w:t>13</w:t>
        </w:r>
        <w:r>
          <w:rPr>
            <w:noProof/>
          </w:rPr>
          <w:fldChar w:fldCharType="end"/>
        </w:r>
      </w:ins>
    </w:p>
    <w:p w14:paraId="28DC8781" w14:textId="77777777" w:rsidR="00554341" w:rsidRDefault="00554341">
      <w:pPr>
        <w:pStyle w:val="TOC3"/>
        <w:tabs>
          <w:tab w:val="right" w:leader="dot" w:pos="9350"/>
        </w:tabs>
        <w:rPr>
          <w:ins w:id="66" w:author="Gerard" w:date="2015-08-25T15:04:00Z"/>
          <w:rFonts w:asciiTheme="minorHAnsi" w:eastAsiaTheme="minorEastAsia" w:hAnsiTheme="minorHAnsi" w:cstheme="minorBidi"/>
          <w:i w:val="0"/>
          <w:iCs w:val="0"/>
          <w:noProof/>
          <w:sz w:val="24"/>
          <w:szCs w:val="24"/>
          <w:lang w:eastAsia="ja-JP"/>
        </w:rPr>
      </w:pPr>
      <w:ins w:id="67" w:author="Gerard" w:date="2015-08-25T15:04:00Z">
        <w:r w:rsidRPr="00211264">
          <w:rPr>
            <w:noProof/>
            <w:color w:val="000000"/>
          </w:rPr>
          <w:t>2.8.4.</w:t>
        </w:r>
        <w:r>
          <w:rPr>
            <w:noProof/>
          </w:rPr>
          <w:t xml:space="preserve"> Input File Checking</w:t>
        </w:r>
        <w:r>
          <w:rPr>
            <w:noProof/>
          </w:rPr>
          <w:tab/>
        </w:r>
        <w:r>
          <w:rPr>
            <w:noProof/>
          </w:rPr>
          <w:fldChar w:fldCharType="begin"/>
        </w:r>
        <w:r>
          <w:rPr>
            <w:noProof/>
          </w:rPr>
          <w:instrText xml:space="preserve"> PAGEREF _Toc302134437 \h </w:instrText>
        </w:r>
        <w:r>
          <w:rPr>
            <w:noProof/>
          </w:rPr>
        </w:r>
      </w:ins>
      <w:r>
        <w:rPr>
          <w:noProof/>
        </w:rPr>
        <w:fldChar w:fldCharType="separate"/>
      </w:r>
      <w:ins w:id="68" w:author="Gerard" w:date="2015-08-25T15:04:00Z">
        <w:r>
          <w:rPr>
            <w:noProof/>
          </w:rPr>
          <w:t>13</w:t>
        </w:r>
        <w:r>
          <w:rPr>
            <w:noProof/>
          </w:rPr>
          <w:fldChar w:fldCharType="end"/>
        </w:r>
      </w:ins>
    </w:p>
    <w:p w14:paraId="2F471969" w14:textId="77777777" w:rsidR="00554341" w:rsidRDefault="00554341">
      <w:pPr>
        <w:pStyle w:val="TOC1"/>
        <w:tabs>
          <w:tab w:val="right" w:leader="dot" w:pos="9350"/>
        </w:tabs>
        <w:rPr>
          <w:ins w:id="69" w:author="Gerard" w:date="2015-08-25T15:04:00Z"/>
          <w:rFonts w:asciiTheme="minorHAnsi" w:eastAsiaTheme="minorEastAsia" w:hAnsiTheme="minorHAnsi" w:cstheme="minorBidi"/>
          <w:b w:val="0"/>
          <w:bCs w:val="0"/>
          <w:caps w:val="0"/>
          <w:noProof/>
          <w:sz w:val="24"/>
          <w:szCs w:val="24"/>
          <w:lang w:eastAsia="ja-JP"/>
        </w:rPr>
      </w:pPr>
      <w:ins w:id="70" w:author="Gerard" w:date="2015-08-25T15:04:00Z">
        <w:r w:rsidRPr="00211264">
          <w:rPr>
            <w:noProof/>
            <w:color w:val="000000"/>
          </w:rPr>
          <w:t>Chapter 3</w:t>
        </w:r>
        <w:r>
          <w:rPr>
            <w:noProof/>
          </w:rPr>
          <w:t xml:space="preserve"> Free Format Input</w:t>
        </w:r>
        <w:r>
          <w:rPr>
            <w:noProof/>
          </w:rPr>
          <w:tab/>
        </w:r>
        <w:r>
          <w:rPr>
            <w:noProof/>
          </w:rPr>
          <w:fldChar w:fldCharType="begin"/>
        </w:r>
        <w:r>
          <w:rPr>
            <w:noProof/>
          </w:rPr>
          <w:instrText xml:space="preserve"> PAGEREF _Toc302134438 \h </w:instrText>
        </w:r>
        <w:r>
          <w:rPr>
            <w:noProof/>
          </w:rPr>
        </w:r>
      </w:ins>
      <w:r>
        <w:rPr>
          <w:noProof/>
        </w:rPr>
        <w:fldChar w:fldCharType="separate"/>
      </w:r>
      <w:ins w:id="71" w:author="Gerard" w:date="2015-08-25T15:04:00Z">
        <w:r>
          <w:rPr>
            <w:noProof/>
          </w:rPr>
          <w:t>14</w:t>
        </w:r>
        <w:r>
          <w:rPr>
            <w:noProof/>
          </w:rPr>
          <w:fldChar w:fldCharType="end"/>
        </w:r>
      </w:ins>
    </w:p>
    <w:p w14:paraId="55A697CD" w14:textId="77777777" w:rsidR="00554341" w:rsidRDefault="00554341">
      <w:pPr>
        <w:pStyle w:val="TOC2"/>
        <w:tabs>
          <w:tab w:val="right" w:leader="dot" w:pos="9350"/>
        </w:tabs>
        <w:rPr>
          <w:ins w:id="72" w:author="Gerard" w:date="2015-08-25T15:04:00Z"/>
          <w:rFonts w:asciiTheme="minorHAnsi" w:eastAsiaTheme="minorEastAsia" w:hAnsiTheme="minorHAnsi" w:cstheme="minorBidi"/>
          <w:smallCaps w:val="0"/>
          <w:noProof/>
          <w:sz w:val="24"/>
          <w:szCs w:val="24"/>
          <w:lang w:eastAsia="ja-JP"/>
        </w:rPr>
      </w:pPr>
      <w:ins w:id="73" w:author="Gerard" w:date="2015-08-25T15:04:00Z">
        <w:r>
          <w:rPr>
            <w:noProof/>
          </w:rPr>
          <w:t>3.1. Free Format Overview</w:t>
        </w:r>
        <w:r>
          <w:rPr>
            <w:noProof/>
          </w:rPr>
          <w:tab/>
        </w:r>
        <w:r>
          <w:rPr>
            <w:noProof/>
          </w:rPr>
          <w:fldChar w:fldCharType="begin"/>
        </w:r>
        <w:r>
          <w:rPr>
            <w:noProof/>
          </w:rPr>
          <w:instrText xml:space="preserve"> PAGEREF _Toc302134439 \h </w:instrText>
        </w:r>
        <w:r>
          <w:rPr>
            <w:noProof/>
          </w:rPr>
        </w:r>
      </w:ins>
      <w:r>
        <w:rPr>
          <w:noProof/>
        </w:rPr>
        <w:fldChar w:fldCharType="separate"/>
      </w:r>
      <w:ins w:id="74" w:author="Gerard" w:date="2015-08-25T15:04:00Z">
        <w:r>
          <w:rPr>
            <w:noProof/>
          </w:rPr>
          <w:t>15</w:t>
        </w:r>
        <w:r>
          <w:rPr>
            <w:noProof/>
          </w:rPr>
          <w:fldChar w:fldCharType="end"/>
        </w:r>
      </w:ins>
    </w:p>
    <w:p w14:paraId="731A7853" w14:textId="77777777" w:rsidR="00554341" w:rsidRDefault="00554341">
      <w:pPr>
        <w:pStyle w:val="TOC2"/>
        <w:tabs>
          <w:tab w:val="right" w:leader="dot" w:pos="9350"/>
        </w:tabs>
        <w:rPr>
          <w:ins w:id="75" w:author="Gerard" w:date="2015-08-25T15:04:00Z"/>
          <w:rFonts w:asciiTheme="minorHAnsi" w:eastAsiaTheme="minorEastAsia" w:hAnsiTheme="minorHAnsi" w:cstheme="minorBidi"/>
          <w:smallCaps w:val="0"/>
          <w:noProof/>
          <w:sz w:val="24"/>
          <w:szCs w:val="24"/>
          <w:lang w:eastAsia="ja-JP"/>
        </w:rPr>
      </w:pPr>
      <w:ins w:id="76" w:author="Gerard" w:date="2015-08-25T15:04:00Z">
        <w:r>
          <w:rPr>
            <w:noProof/>
          </w:rPr>
          <w:t>3.2. Format Specification Versions</w:t>
        </w:r>
        <w:r>
          <w:rPr>
            <w:noProof/>
          </w:rPr>
          <w:tab/>
        </w:r>
        <w:r>
          <w:rPr>
            <w:noProof/>
          </w:rPr>
          <w:fldChar w:fldCharType="begin"/>
        </w:r>
        <w:r>
          <w:rPr>
            <w:noProof/>
          </w:rPr>
          <w:instrText xml:space="preserve"> PAGEREF _Toc302134440 \h </w:instrText>
        </w:r>
        <w:r>
          <w:rPr>
            <w:noProof/>
          </w:rPr>
        </w:r>
      </w:ins>
      <w:r>
        <w:rPr>
          <w:noProof/>
        </w:rPr>
        <w:fldChar w:fldCharType="separate"/>
      </w:r>
      <w:ins w:id="77" w:author="Gerard" w:date="2015-08-25T15:04:00Z">
        <w:r>
          <w:rPr>
            <w:noProof/>
          </w:rPr>
          <w:t>15</w:t>
        </w:r>
        <w:r>
          <w:rPr>
            <w:noProof/>
          </w:rPr>
          <w:fldChar w:fldCharType="end"/>
        </w:r>
      </w:ins>
    </w:p>
    <w:p w14:paraId="5986F4B9" w14:textId="77777777" w:rsidR="00554341" w:rsidRDefault="00554341">
      <w:pPr>
        <w:pStyle w:val="TOC2"/>
        <w:tabs>
          <w:tab w:val="right" w:leader="dot" w:pos="9350"/>
        </w:tabs>
        <w:rPr>
          <w:ins w:id="78" w:author="Gerard" w:date="2015-08-25T15:04:00Z"/>
          <w:rFonts w:asciiTheme="minorHAnsi" w:eastAsiaTheme="minorEastAsia" w:hAnsiTheme="minorHAnsi" w:cstheme="minorBidi"/>
          <w:smallCaps w:val="0"/>
          <w:noProof/>
          <w:sz w:val="24"/>
          <w:szCs w:val="24"/>
          <w:lang w:eastAsia="ja-JP"/>
        </w:rPr>
      </w:pPr>
      <w:ins w:id="79" w:author="Gerard" w:date="2015-08-25T15:04:00Z">
        <w:r>
          <w:rPr>
            <w:noProof/>
          </w:rPr>
          <w:t>3.3. Multiple Input Files</w:t>
        </w:r>
        <w:r>
          <w:rPr>
            <w:noProof/>
          </w:rPr>
          <w:tab/>
        </w:r>
        <w:r>
          <w:rPr>
            <w:noProof/>
          </w:rPr>
          <w:fldChar w:fldCharType="begin"/>
        </w:r>
        <w:r>
          <w:rPr>
            <w:noProof/>
          </w:rPr>
          <w:instrText xml:space="preserve"> PAGEREF _Toc302134441 \h </w:instrText>
        </w:r>
        <w:r>
          <w:rPr>
            <w:noProof/>
          </w:rPr>
        </w:r>
      </w:ins>
      <w:r>
        <w:rPr>
          <w:noProof/>
        </w:rPr>
        <w:fldChar w:fldCharType="separate"/>
      </w:r>
      <w:ins w:id="80" w:author="Gerard" w:date="2015-08-25T15:04:00Z">
        <w:r>
          <w:rPr>
            <w:noProof/>
          </w:rPr>
          <w:t>16</w:t>
        </w:r>
        <w:r>
          <w:rPr>
            <w:noProof/>
          </w:rPr>
          <w:fldChar w:fldCharType="end"/>
        </w:r>
      </w:ins>
    </w:p>
    <w:p w14:paraId="29673EB1" w14:textId="77777777" w:rsidR="00554341" w:rsidRDefault="00554341">
      <w:pPr>
        <w:pStyle w:val="TOC3"/>
        <w:tabs>
          <w:tab w:val="right" w:leader="dot" w:pos="9350"/>
        </w:tabs>
        <w:rPr>
          <w:ins w:id="81" w:author="Gerard" w:date="2015-08-25T15:04:00Z"/>
          <w:rFonts w:asciiTheme="minorHAnsi" w:eastAsiaTheme="minorEastAsia" w:hAnsiTheme="minorHAnsi" w:cstheme="minorBidi"/>
          <w:i w:val="0"/>
          <w:iCs w:val="0"/>
          <w:noProof/>
          <w:sz w:val="24"/>
          <w:szCs w:val="24"/>
          <w:lang w:eastAsia="ja-JP"/>
        </w:rPr>
      </w:pPr>
      <w:ins w:id="82" w:author="Gerard" w:date="2015-08-25T15:04:00Z">
        <w:r w:rsidRPr="00211264">
          <w:rPr>
            <w:noProof/>
            <w:color w:val="000000"/>
          </w:rPr>
          <w:t>3.3.1.</w:t>
        </w:r>
        <w:r>
          <w:rPr>
            <w:noProof/>
          </w:rPr>
          <w:t xml:space="preserve"> Include Keyword</w:t>
        </w:r>
        <w:r>
          <w:rPr>
            <w:noProof/>
          </w:rPr>
          <w:tab/>
        </w:r>
        <w:r>
          <w:rPr>
            <w:noProof/>
          </w:rPr>
          <w:fldChar w:fldCharType="begin"/>
        </w:r>
        <w:r>
          <w:rPr>
            <w:noProof/>
          </w:rPr>
          <w:instrText xml:space="preserve"> PAGEREF _Toc302134442 \h </w:instrText>
        </w:r>
        <w:r>
          <w:rPr>
            <w:noProof/>
          </w:rPr>
        </w:r>
      </w:ins>
      <w:r>
        <w:rPr>
          <w:noProof/>
        </w:rPr>
        <w:fldChar w:fldCharType="separate"/>
      </w:r>
      <w:ins w:id="83" w:author="Gerard" w:date="2015-08-25T15:04:00Z">
        <w:r>
          <w:rPr>
            <w:noProof/>
          </w:rPr>
          <w:t>16</w:t>
        </w:r>
        <w:r>
          <w:rPr>
            <w:noProof/>
          </w:rPr>
          <w:fldChar w:fldCharType="end"/>
        </w:r>
      </w:ins>
    </w:p>
    <w:p w14:paraId="78DCCBD6" w14:textId="77777777" w:rsidR="00554341" w:rsidRDefault="00554341">
      <w:pPr>
        <w:pStyle w:val="TOC3"/>
        <w:tabs>
          <w:tab w:val="right" w:leader="dot" w:pos="9350"/>
        </w:tabs>
        <w:rPr>
          <w:ins w:id="84" w:author="Gerard" w:date="2015-08-25T15:04:00Z"/>
          <w:rFonts w:asciiTheme="minorHAnsi" w:eastAsiaTheme="minorEastAsia" w:hAnsiTheme="minorHAnsi" w:cstheme="minorBidi"/>
          <w:i w:val="0"/>
          <w:iCs w:val="0"/>
          <w:noProof/>
          <w:sz w:val="24"/>
          <w:szCs w:val="24"/>
          <w:lang w:eastAsia="ja-JP"/>
        </w:rPr>
      </w:pPr>
      <w:ins w:id="85" w:author="Gerard" w:date="2015-08-25T15:04:00Z">
        <w:r w:rsidRPr="00211264">
          <w:rPr>
            <w:noProof/>
            <w:color w:val="000000"/>
          </w:rPr>
          <w:t>3.3.2.</w:t>
        </w:r>
        <w:r>
          <w:rPr>
            <w:noProof/>
          </w:rPr>
          <w:t xml:space="preserve"> The ‘from’ Attribute</w:t>
        </w:r>
        <w:r>
          <w:rPr>
            <w:noProof/>
          </w:rPr>
          <w:tab/>
        </w:r>
        <w:r>
          <w:rPr>
            <w:noProof/>
          </w:rPr>
          <w:fldChar w:fldCharType="begin"/>
        </w:r>
        <w:r>
          <w:rPr>
            <w:noProof/>
          </w:rPr>
          <w:instrText xml:space="preserve"> PAGEREF _Toc302134443 \h </w:instrText>
        </w:r>
        <w:r>
          <w:rPr>
            <w:noProof/>
          </w:rPr>
        </w:r>
      </w:ins>
      <w:r>
        <w:rPr>
          <w:noProof/>
        </w:rPr>
        <w:fldChar w:fldCharType="separate"/>
      </w:r>
      <w:ins w:id="86" w:author="Gerard" w:date="2015-08-25T15:04:00Z">
        <w:r>
          <w:rPr>
            <w:noProof/>
          </w:rPr>
          <w:t>17</w:t>
        </w:r>
        <w:r>
          <w:rPr>
            <w:noProof/>
          </w:rPr>
          <w:fldChar w:fldCharType="end"/>
        </w:r>
      </w:ins>
    </w:p>
    <w:p w14:paraId="4984D225" w14:textId="77777777" w:rsidR="00554341" w:rsidRDefault="00554341">
      <w:pPr>
        <w:pStyle w:val="TOC2"/>
        <w:tabs>
          <w:tab w:val="right" w:leader="dot" w:pos="9350"/>
        </w:tabs>
        <w:rPr>
          <w:ins w:id="87" w:author="Gerard" w:date="2015-08-25T15:04:00Z"/>
          <w:rFonts w:asciiTheme="minorHAnsi" w:eastAsiaTheme="minorEastAsia" w:hAnsiTheme="minorHAnsi" w:cstheme="minorBidi"/>
          <w:smallCaps w:val="0"/>
          <w:noProof/>
          <w:sz w:val="24"/>
          <w:szCs w:val="24"/>
          <w:lang w:eastAsia="ja-JP"/>
        </w:rPr>
      </w:pPr>
      <w:ins w:id="88" w:author="Gerard" w:date="2015-08-25T15:04:00Z">
        <w:r>
          <w:rPr>
            <w:noProof/>
          </w:rPr>
          <w:t>3.4. Module Section</w:t>
        </w:r>
        <w:r>
          <w:rPr>
            <w:noProof/>
          </w:rPr>
          <w:tab/>
        </w:r>
        <w:r>
          <w:rPr>
            <w:noProof/>
          </w:rPr>
          <w:fldChar w:fldCharType="begin"/>
        </w:r>
        <w:r>
          <w:rPr>
            <w:noProof/>
          </w:rPr>
          <w:instrText xml:space="preserve"> PAGEREF _Toc302134444 \h </w:instrText>
        </w:r>
        <w:r>
          <w:rPr>
            <w:noProof/>
          </w:rPr>
        </w:r>
      </w:ins>
      <w:r>
        <w:rPr>
          <w:noProof/>
        </w:rPr>
        <w:fldChar w:fldCharType="separate"/>
      </w:r>
      <w:ins w:id="89" w:author="Gerard" w:date="2015-08-25T15:04:00Z">
        <w:r>
          <w:rPr>
            <w:noProof/>
          </w:rPr>
          <w:t>18</w:t>
        </w:r>
        <w:r>
          <w:rPr>
            <w:noProof/>
          </w:rPr>
          <w:fldChar w:fldCharType="end"/>
        </w:r>
      </w:ins>
    </w:p>
    <w:p w14:paraId="077EA398" w14:textId="77777777" w:rsidR="00554341" w:rsidRDefault="00554341">
      <w:pPr>
        <w:pStyle w:val="TOC2"/>
        <w:tabs>
          <w:tab w:val="right" w:leader="dot" w:pos="9350"/>
        </w:tabs>
        <w:rPr>
          <w:ins w:id="90" w:author="Gerard" w:date="2015-08-25T15:04:00Z"/>
          <w:rFonts w:asciiTheme="minorHAnsi" w:eastAsiaTheme="minorEastAsia" w:hAnsiTheme="minorHAnsi" w:cstheme="minorBidi"/>
          <w:smallCaps w:val="0"/>
          <w:noProof/>
          <w:sz w:val="24"/>
          <w:szCs w:val="24"/>
          <w:lang w:eastAsia="ja-JP"/>
        </w:rPr>
      </w:pPr>
      <w:ins w:id="91" w:author="Gerard" w:date="2015-08-25T15:04:00Z">
        <w:r>
          <w:rPr>
            <w:noProof/>
          </w:rPr>
          <w:t>3.5. Control Section</w:t>
        </w:r>
        <w:r>
          <w:rPr>
            <w:noProof/>
          </w:rPr>
          <w:tab/>
        </w:r>
        <w:r>
          <w:rPr>
            <w:noProof/>
          </w:rPr>
          <w:fldChar w:fldCharType="begin"/>
        </w:r>
        <w:r>
          <w:rPr>
            <w:noProof/>
          </w:rPr>
          <w:instrText xml:space="preserve"> PAGEREF _Toc302134445 \h </w:instrText>
        </w:r>
        <w:r>
          <w:rPr>
            <w:noProof/>
          </w:rPr>
        </w:r>
      </w:ins>
      <w:r>
        <w:rPr>
          <w:noProof/>
        </w:rPr>
        <w:fldChar w:fldCharType="separate"/>
      </w:r>
      <w:ins w:id="92" w:author="Gerard" w:date="2015-08-25T15:04:00Z">
        <w:r>
          <w:rPr>
            <w:noProof/>
          </w:rPr>
          <w:t>19</w:t>
        </w:r>
        <w:r>
          <w:rPr>
            <w:noProof/>
          </w:rPr>
          <w:fldChar w:fldCharType="end"/>
        </w:r>
      </w:ins>
    </w:p>
    <w:p w14:paraId="2056C301" w14:textId="77777777" w:rsidR="00554341" w:rsidRDefault="00554341">
      <w:pPr>
        <w:pStyle w:val="TOC3"/>
        <w:tabs>
          <w:tab w:val="right" w:leader="dot" w:pos="9350"/>
        </w:tabs>
        <w:rPr>
          <w:ins w:id="93" w:author="Gerard" w:date="2015-08-25T15:04:00Z"/>
          <w:rFonts w:asciiTheme="minorHAnsi" w:eastAsiaTheme="minorEastAsia" w:hAnsiTheme="minorHAnsi" w:cstheme="minorBidi"/>
          <w:i w:val="0"/>
          <w:iCs w:val="0"/>
          <w:noProof/>
          <w:sz w:val="24"/>
          <w:szCs w:val="24"/>
          <w:lang w:eastAsia="ja-JP"/>
        </w:rPr>
      </w:pPr>
      <w:ins w:id="94" w:author="Gerard" w:date="2015-08-25T15:04:00Z">
        <w:r w:rsidRPr="00211264">
          <w:rPr>
            <w:noProof/>
            <w:color w:val="000000"/>
          </w:rPr>
          <w:t>3.5.1.</w:t>
        </w:r>
        <w:r>
          <w:rPr>
            <w:noProof/>
          </w:rPr>
          <w:t xml:space="preserve"> Common Parameters</w:t>
        </w:r>
        <w:r>
          <w:rPr>
            <w:noProof/>
          </w:rPr>
          <w:tab/>
        </w:r>
        <w:r>
          <w:rPr>
            <w:noProof/>
          </w:rPr>
          <w:fldChar w:fldCharType="begin"/>
        </w:r>
        <w:r>
          <w:rPr>
            <w:noProof/>
          </w:rPr>
          <w:instrText xml:space="preserve"> PAGEREF _Toc302134446 \h </w:instrText>
        </w:r>
        <w:r>
          <w:rPr>
            <w:noProof/>
          </w:rPr>
        </w:r>
      </w:ins>
      <w:r>
        <w:rPr>
          <w:noProof/>
        </w:rPr>
        <w:fldChar w:fldCharType="separate"/>
      </w:r>
      <w:ins w:id="95" w:author="Gerard" w:date="2015-08-25T15:04:00Z">
        <w:r>
          <w:rPr>
            <w:noProof/>
          </w:rPr>
          <w:t>19</w:t>
        </w:r>
        <w:r>
          <w:rPr>
            <w:noProof/>
          </w:rPr>
          <w:fldChar w:fldCharType="end"/>
        </w:r>
      </w:ins>
    </w:p>
    <w:p w14:paraId="3B83CD76" w14:textId="77777777" w:rsidR="00554341" w:rsidRDefault="00554341">
      <w:pPr>
        <w:pStyle w:val="TOC3"/>
        <w:tabs>
          <w:tab w:val="right" w:leader="dot" w:pos="9350"/>
        </w:tabs>
        <w:rPr>
          <w:ins w:id="96" w:author="Gerard" w:date="2015-08-25T15:04:00Z"/>
          <w:rFonts w:asciiTheme="minorHAnsi" w:eastAsiaTheme="minorEastAsia" w:hAnsiTheme="minorHAnsi" w:cstheme="minorBidi"/>
          <w:i w:val="0"/>
          <w:iCs w:val="0"/>
          <w:noProof/>
          <w:sz w:val="24"/>
          <w:szCs w:val="24"/>
          <w:lang w:eastAsia="ja-JP"/>
        </w:rPr>
      </w:pPr>
      <w:ins w:id="97" w:author="Gerard" w:date="2015-08-25T15:04:00Z">
        <w:r w:rsidRPr="00211264">
          <w:rPr>
            <w:noProof/>
            <w:color w:val="000000"/>
          </w:rPr>
          <w:t>3.5.2.</w:t>
        </w:r>
        <w:r>
          <w:rPr>
            <w:noProof/>
          </w:rPr>
          <w:t xml:space="preserve"> Parameters for </w:t>
        </w:r>
        <w:r w:rsidRPr="00211264">
          <w:rPr>
            <w:noProof/>
          </w:rPr>
          <w:t>Biphasic</w:t>
        </w:r>
        <w:r>
          <w:rPr>
            <w:noProof/>
          </w:rPr>
          <w:t xml:space="preserve"> Analysis</w:t>
        </w:r>
        <w:r>
          <w:rPr>
            <w:noProof/>
          </w:rPr>
          <w:tab/>
        </w:r>
        <w:r>
          <w:rPr>
            <w:noProof/>
          </w:rPr>
          <w:fldChar w:fldCharType="begin"/>
        </w:r>
        <w:r>
          <w:rPr>
            <w:noProof/>
          </w:rPr>
          <w:instrText xml:space="preserve"> PAGEREF _Toc302134447 \h </w:instrText>
        </w:r>
        <w:r>
          <w:rPr>
            <w:noProof/>
          </w:rPr>
        </w:r>
      </w:ins>
      <w:r>
        <w:rPr>
          <w:noProof/>
        </w:rPr>
        <w:fldChar w:fldCharType="separate"/>
      </w:r>
      <w:ins w:id="98" w:author="Gerard" w:date="2015-08-25T15:04:00Z">
        <w:r>
          <w:rPr>
            <w:noProof/>
          </w:rPr>
          <w:t>26</w:t>
        </w:r>
        <w:r>
          <w:rPr>
            <w:noProof/>
          </w:rPr>
          <w:fldChar w:fldCharType="end"/>
        </w:r>
      </w:ins>
    </w:p>
    <w:p w14:paraId="4A6E0860" w14:textId="77777777" w:rsidR="00554341" w:rsidRDefault="00554341">
      <w:pPr>
        <w:pStyle w:val="TOC3"/>
        <w:tabs>
          <w:tab w:val="right" w:leader="dot" w:pos="9350"/>
        </w:tabs>
        <w:rPr>
          <w:ins w:id="99" w:author="Gerard" w:date="2015-08-25T15:04:00Z"/>
          <w:rFonts w:asciiTheme="minorHAnsi" w:eastAsiaTheme="minorEastAsia" w:hAnsiTheme="minorHAnsi" w:cstheme="minorBidi"/>
          <w:i w:val="0"/>
          <w:iCs w:val="0"/>
          <w:noProof/>
          <w:sz w:val="24"/>
          <w:szCs w:val="24"/>
          <w:lang w:eastAsia="ja-JP"/>
        </w:rPr>
      </w:pPr>
      <w:ins w:id="100" w:author="Gerard" w:date="2015-08-25T15:04:00Z">
        <w:r w:rsidRPr="00211264">
          <w:rPr>
            <w:noProof/>
            <w:color w:val="000000"/>
          </w:rPr>
          <w:t>3.5.3.</w:t>
        </w:r>
        <w:r>
          <w:rPr>
            <w:noProof/>
          </w:rPr>
          <w:t xml:space="preserve"> Parameters for </w:t>
        </w:r>
        <w:r w:rsidRPr="00211264">
          <w:rPr>
            <w:noProof/>
          </w:rPr>
          <w:t>Solute</w:t>
        </w:r>
        <w:r>
          <w:rPr>
            <w:noProof/>
          </w:rPr>
          <w:t xml:space="preserve"> Analysis</w:t>
        </w:r>
        <w:r>
          <w:rPr>
            <w:noProof/>
          </w:rPr>
          <w:tab/>
        </w:r>
        <w:r>
          <w:rPr>
            <w:noProof/>
          </w:rPr>
          <w:fldChar w:fldCharType="begin"/>
        </w:r>
        <w:r>
          <w:rPr>
            <w:noProof/>
          </w:rPr>
          <w:instrText xml:space="preserve"> PAGEREF _Toc302134448 \h </w:instrText>
        </w:r>
        <w:r>
          <w:rPr>
            <w:noProof/>
          </w:rPr>
        </w:r>
      </w:ins>
      <w:r>
        <w:rPr>
          <w:noProof/>
        </w:rPr>
        <w:fldChar w:fldCharType="separate"/>
      </w:r>
      <w:ins w:id="101" w:author="Gerard" w:date="2015-08-25T15:04:00Z">
        <w:r>
          <w:rPr>
            <w:noProof/>
          </w:rPr>
          <w:t>26</w:t>
        </w:r>
        <w:r>
          <w:rPr>
            <w:noProof/>
          </w:rPr>
          <w:fldChar w:fldCharType="end"/>
        </w:r>
      </w:ins>
    </w:p>
    <w:p w14:paraId="7A4422EA" w14:textId="77777777" w:rsidR="00554341" w:rsidRDefault="00554341">
      <w:pPr>
        <w:pStyle w:val="TOC3"/>
        <w:tabs>
          <w:tab w:val="right" w:leader="dot" w:pos="9350"/>
        </w:tabs>
        <w:rPr>
          <w:ins w:id="102" w:author="Gerard" w:date="2015-08-25T15:04:00Z"/>
          <w:rFonts w:asciiTheme="minorHAnsi" w:eastAsiaTheme="minorEastAsia" w:hAnsiTheme="minorHAnsi" w:cstheme="minorBidi"/>
          <w:i w:val="0"/>
          <w:iCs w:val="0"/>
          <w:noProof/>
          <w:sz w:val="24"/>
          <w:szCs w:val="24"/>
          <w:lang w:eastAsia="ja-JP"/>
        </w:rPr>
      </w:pPr>
      <w:ins w:id="103" w:author="Gerard" w:date="2015-08-25T15:04:00Z">
        <w:r w:rsidRPr="00211264">
          <w:rPr>
            <w:noProof/>
            <w:color w:val="000000"/>
          </w:rPr>
          <w:t>3.5.4.</w:t>
        </w:r>
        <w:r>
          <w:rPr>
            <w:noProof/>
          </w:rPr>
          <w:t xml:space="preserve"> Parameters for </w:t>
        </w:r>
        <w:r w:rsidRPr="00211264">
          <w:rPr>
            <w:noProof/>
          </w:rPr>
          <w:t>Heat</w:t>
        </w:r>
        <w:r>
          <w:rPr>
            <w:noProof/>
          </w:rPr>
          <w:t xml:space="preserve"> Analysis</w:t>
        </w:r>
        <w:r>
          <w:rPr>
            <w:noProof/>
          </w:rPr>
          <w:tab/>
        </w:r>
        <w:r>
          <w:rPr>
            <w:noProof/>
          </w:rPr>
          <w:fldChar w:fldCharType="begin"/>
        </w:r>
        <w:r>
          <w:rPr>
            <w:noProof/>
          </w:rPr>
          <w:instrText xml:space="preserve"> PAGEREF _Toc302134449 \h </w:instrText>
        </w:r>
        <w:r>
          <w:rPr>
            <w:noProof/>
          </w:rPr>
        </w:r>
      </w:ins>
      <w:r>
        <w:rPr>
          <w:noProof/>
        </w:rPr>
        <w:fldChar w:fldCharType="separate"/>
      </w:r>
      <w:ins w:id="104" w:author="Gerard" w:date="2015-08-25T15:04:00Z">
        <w:r>
          <w:rPr>
            <w:noProof/>
          </w:rPr>
          <w:t>26</w:t>
        </w:r>
        <w:r>
          <w:rPr>
            <w:noProof/>
          </w:rPr>
          <w:fldChar w:fldCharType="end"/>
        </w:r>
      </w:ins>
    </w:p>
    <w:p w14:paraId="22FC5542" w14:textId="77777777" w:rsidR="00554341" w:rsidRDefault="00554341">
      <w:pPr>
        <w:pStyle w:val="TOC2"/>
        <w:tabs>
          <w:tab w:val="right" w:leader="dot" w:pos="9350"/>
        </w:tabs>
        <w:rPr>
          <w:ins w:id="105" w:author="Gerard" w:date="2015-08-25T15:04:00Z"/>
          <w:rFonts w:asciiTheme="minorHAnsi" w:eastAsiaTheme="minorEastAsia" w:hAnsiTheme="minorHAnsi" w:cstheme="minorBidi"/>
          <w:smallCaps w:val="0"/>
          <w:noProof/>
          <w:sz w:val="24"/>
          <w:szCs w:val="24"/>
          <w:lang w:eastAsia="ja-JP"/>
        </w:rPr>
      </w:pPr>
      <w:ins w:id="106" w:author="Gerard" w:date="2015-08-25T15:04:00Z">
        <w:r>
          <w:rPr>
            <w:noProof/>
          </w:rPr>
          <w:t>3.6. Globals Section</w:t>
        </w:r>
        <w:r>
          <w:rPr>
            <w:noProof/>
          </w:rPr>
          <w:tab/>
        </w:r>
        <w:r>
          <w:rPr>
            <w:noProof/>
          </w:rPr>
          <w:fldChar w:fldCharType="begin"/>
        </w:r>
        <w:r>
          <w:rPr>
            <w:noProof/>
          </w:rPr>
          <w:instrText xml:space="preserve"> PAGEREF _Toc302134450 \h </w:instrText>
        </w:r>
        <w:r>
          <w:rPr>
            <w:noProof/>
          </w:rPr>
        </w:r>
      </w:ins>
      <w:r>
        <w:rPr>
          <w:noProof/>
        </w:rPr>
        <w:fldChar w:fldCharType="separate"/>
      </w:r>
      <w:ins w:id="107" w:author="Gerard" w:date="2015-08-25T15:04:00Z">
        <w:r>
          <w:rPr>
            <w:noProof/>
          </w:rPr>
          <w:t>27</w:t>
        </w:r>
        <w:r>
          <w:rPr>
            <w:noProof/>
          </w:rPr>
          <w:fldChar w:fldCharType="end"/>
        </w:r>
      </w:ins>
    </w:p>
    <w:p w14:paraId="455F8E55" w14:textId="77777777" w:rsidR="00554341" w:rsidRDefault="00554341">
      <w:pPr>
        <w:pStyle w:val="TOC3"/>
        <w:tabs>
          <w:tab w:val="right" w:leader="dot" w:pos="9350"/>
        </w:tabs>
        <w:rPr>
          <w:ins w:id="108" w:author="Gerard" w:date="2015-08-25T15:04:00Z"/>
          <w:rFonts w:asciiTheme="minorHAnsi" w:eastAsiaTheme="minorEastAsia" w:hAnsiTheme="minorHAnsi" w:cstheme="minorBidi"/>
          <w:i w:val="0"/>
          <w:iCs w:val="0"/>
          <w:noProof/>
          <w:sz w:val="24"/>
          <w:szCs w:val="24"/>
          <w:lang w:eastAsia="ja-JP"/>
        </w:rPr>
      </w:pPr>
      <w:ins w:id="109" w:author="Gerard" w:date="2015-08-25T15:04:00Z">
        <w:r w:rsidRPr="00211264">
          <w:rPr>
            <w:noProof/>
            <w:color w:val="000000"/>
          </w:rPr>
          <w:t>3.6.1.</w:t>
        </w:r>
        <w:r>
          <w:rPr>
            <w:noProof/>
          </w:rPr>
          <w:t xml:space="preserve"> Constants</w:t>
        </w:r>
        <w:r>
          <w:rPr>
            <w:noProof/>
          </w:rPr>
          <w:tab/>
        </w:r>
        <w:r>
          <w:rPr>
            <w:noProof/>
          </w:rPr>
          <w:fldChar w:fldCharType="begin"/>
        </w:r>
        <w:r>
          <w:rPr>
            <w:noProof/>
          </w:rPr>
          <w:instrText xml:space="preserve"> PAGEREF _Toc302134451 \h </w:instrText>
        </w:r>
        <w:r>
          <w:rPr>
            <w:noProof/>
          </w:rPr>
        </w:r>
      </w:ins>
      <w:r>
        <w:rPr>
          <w:noProof/>
        </w:rPr>
        <w:fldChar w:fldCharType="separate"/>
      </w:r>
      <w:ins w:id="110" w:author="Gerard" w:date="2015-08-25T15:04:00Z">
        <w:r>
          <w:rPr>
            <w:noProof/>
          </w:rPr>
          <w:t>27</w:t>
        </w:r>
        <w:r>
          <w:rPr>
            <w:noProof/>
          </w:rPr>
          <w:fldChar w:fldCharType="end"/>
        </w:r>
      </w:ins>
    </w:p>
    <w:p w14:paraId="7DE4260C" w14:textId="77777777" w:rsidR="00554341" w:rsidRDefault="00554341">
      <w:pPr>
        <w:pStyle w:val="TOC3"/>
        <w:tabs>
          <w:tab w:val="right" w:leader="dot" w:pos="9350"/>
        </w:tabs>
        <w:rPr>
          <w:ins w:id="111" w:author="Gerard" w:date="2015-08-25T15:04:00Z"/>
          <w:rFonts w:asciiTheme="minorHAnsi" w:eastAsiaTheme="minorEastAsia" w:hAnsiTheme="minorHAnsi" w:cstheme="minorBidi"/>
          <w:i w:val="0"/>
          <w:iCs w:val="0"/>
          <w:noProof/>
          <w:sz w:val="24"/>
          <w:szCs w:val="24"/>
          <w:lang w:eastAsia="ja-JP"/>
        </w:rPr>
      </w:pPr>
      <w:ins w:id="112" w:author="Gerard" w:date="2015-08-25T15:04:00Z">
        <w:r w:rsidRPr="00211264">
          <w:rPr>
            <w:noProof/>
            <w:color w:val="000000"/>
          </w:rPr>
          <w:t>3.6.2.</w:t>
        </w:r>
        <w:r>
          <w:rPr>
            <w:noProof/>
          </w:rPr>
          <w:t xml:space="preserve"> Solutes</w:t>
        </w:r>
        <w:r>
          <w:rPr>
            <w:noProof/>
          </w:rPr>
          <w:tab/>
        </w:r>
        <w:r>
          <w:rPr>
            <w:noProof/>
          </w:rPr>
          <w:fldChar w:fldCharType="begin"/>
        </w:r>
        <w:r>
          <w:rPr>
            <w:noProof/>
          </w:rPr>
          <w:instrText xml:space="preserve"> PAGEREF _Toc302134452 \h </w:instrText>
        </w:r>
        <w:r>
          <w:rPr>
            <w:noProof/>
          </w:rPr>
        </w:r>
      </w:ins>
      <w:r>
        <w:rPr>
          <w:noProof/>
        </w:rPr>
        <w:fldChar w:fldCharType="separate"/>
      </w:r>
      <w:ins w:id="113" w:author="Gerard" w:date="2015-08-25T15:04:00Z">
        <w:r>
          <w:rPr>
            <w:noProof/>
          </w:rPr>
          <w:t>27</w:t>
        </w:r>
        <w:r>
          <w:rPr>
            <w:noProof/>
          </w:rPr>
          <w:fldChar w:fldCharType="end"/>
        </w:r>
      </w:ins>
    </w:p>
    <w:p w14:paraId="34948C07" w14:textId="77777777" w:rsidR="00554341" w:rsidRDefault="00554341">
      <w:pPr>
        <w:pStyle w:val="TOC3"/>
        <w:tabs>
          <w:tab w:val="right" w:leader="dot" w:pos="9350"/>
        </w:tabs>
        <w:rPr>
          <w:ins w:id="114" w:author="Gerard" w:date="2015-08-25T15:04:00Z"/>
          <w:rFonts w:asciiTheme="minorHAnsi" w:eastAsiaTheme="minorEastAsia" w:hAnsiTheme="minorHAnsi" w:cstheme="minorBidi"/>
          <w:i w:val="0"/>
          <w:iCs w:val="0"/>
          <w:noProof/>
          <w:sz w:val="24"/>
          <w:szCs w:val="24"/>
          <w:lang w:eastAsia="ja-JP"/>
        </w:rPr>
      </w:pPr>
      <w:ins w:id="115" w:author="Gerard" w:date="2015-08-25T15:04:00Z">
        <w:r w:rsidRPr="00211264">
          <w:rPr>
            <w:noProof/>
            <w:color w:val="000000"/>
          </w:rPr>
          <w:t>3.6.3.</w:t>
        </w:r>
        <w:r>
          <w:rPr>
            <w:noProof/>
          </w:rPr>
          <w:t xml:space="preserve"> Solid-Bound Molecules</w:t>
        </w:r>
        <w:r>
          <w:rPr>
            <w:noProof/>
          </w:rPr>
          <w:tab/>
        </w:r>
        <w:r>
          <w:rPr>
            <w:noProof/>
          </w:rPr>
          <w:fldChar w:fldCharType="begin"/>
        </w:r>
        <w:r>
          <w:rPr>
            <w:noProof/>
          </w:rPr>
          <w:instrText xml:space="preserve"> PAGEREF _Toc302134453 \h </w:instrText>
        </w:r>
        <w:r>
          <w:rPr>
            <w:noProof/>
          </w:rPr>
        </w:r>
      </w:ins>
      <w:r>
        <w:rPr>
          <w:noProof/>
        </w:rPr>
        <w:fldChar w:fldCharType="separate"/>
      </w:r>
      <w:ins w:id="116" w:author="Gerard" w:date="2015-08-25T15:04:00Z">
        <w:r>
          <w:rPr>
            <w:noProof/>
          </w:rPr>
          <w:t>28</w:t>
        </w:r>
        <w:r>
          <w:rPr>
            <w:noProof/>
          </w:rPr>
          <w:fldChar w:fldCharType="end"/>
        </w:r>
      </w:ins>
    </w:p>
    <w:p w14:paraId="41CCB126" w14:textId="77777777" w:rsidR="00554341" w:rsidRDefault="00554341">
      <w:pPr>
        <w:pStyle w:val="TOC2"/>
        <w:tabs>
          <w:tab w:val="right" w:leader="dot" w:pos="9350"/>
        </w:tabs>
        <w:rPr>
          <w:ins w:id="117" w:author="Gerard" w:date="2015-08-25T15:04:00Z"/>
          <w:rFonts w:asciiTheme="minorHAnsi" w:eastAsiaTheme="minorEastAsia" w:hAnsiTheme="minorHAnsi" w:cstheme="minorBidi"/>
          <w:smallCaps w:val="0"/>
          <w:noProof/>
          <w:sz w:val="24"/>
          <w:szCs w:val="24"/>
          <w:lang w:eastAsia="ja-JP"/>
        </w:rPr>
      </w:pPr>
      <w:ins w:id="118" w:author="Gerard" w:date="2015-08-25T15:04:00Z">
        <w:r>
          <w:rPr>
            <w:noProof/>
          </w:rPr>
          <w:t>3.7. Material Section</w:t>
        </w:r>
        <w:r>
          <w:rPr>
            <w:noProof/>
          </w:rPr>
          <w:tab/>
        </w:r>
        <w:r>
          <w:rPr>
            <w:noProof/>
          </w:rPr>
          <w:fldChar w:fldCharType="begin"/>
        </w:r>
        <w:r>
          <w:rPr>
            <w:noProof/>
          </w:rPr>
          <w:instrText xml:space="preserve"> PAGEREF _Toc302134454 \h </w:instrText>
        </w:r>
        <w:r>
          <w:rPr>
            <w:noProof/>
          </w:rPr>
        </w:r>
      </w:ins>
      <w:r>
        <w:rPr>
          <w:noProof/>
        </w:rPr>
        <w:fldChar w:fldCharType="separate"/>
      </w:r>
      <w:ins w:id="119" w:author="Gerard" w:date="2015-08-25T15:04:00Z">
        <w:r>
          <w:rPr>
            <w:noProof/>
          </w:rPr>
          <w:t>29</w:t>
        </w:r>
        <w:r>
          <w:rPr>
            <w:noProof/>
          </w:rPr>
          <w:fldChar w:fldCharType="end"/>
        </w:r>
      </w:ins>
    </w:p>
    <w:p w14:paraId="64B4D904" w14:textId="77777777" w:rsidR="00554341" w:rsidRDefault="00554341">
      <w:pPr>
        <w:pStyle w:val="TOC2"/>
        <w:tabs>
          <w:tab w:val="right" w:leader="dot" w:pos="9350"/>
        </w:tabs>
        <w:rPr>
          <w:ins w:id="120" w:author="Gerard" w:date="2015-08-25T15:04:00Z"/>
          <w:rFonts w:asciiTheme="minorHAnsi" w:eastAsiaTheme="minorEastAsia" w:hAnsiTheme="minorHAnsi" w:cstheme="minorBidi"/>
          <w:smallCaps w:val="0"/>
          <w:noProof/>
          <w:sz w:val="24"/>
          <w:szCs w:val="24"/>
          <w:lang w:eastAsia="ja-JP"/>
        </w:rPr>
      </w:pPr>
      <w:ins w:id="121" w:author="Gerard" w:date="2015-08-25T15:04:00Z">
        <w:r>
          <w:rPr>
            <w:noProof/>
          </w:rPr>
          <w:t>3.8. Geometry Section</w:t>
        </w:r>
        <w:r>
          <w:rPr>
            <w:noProof/>
          </w:rPr>
          <w:tab/>
        </w:r>
        <w:r>
          <w:rPr>
            <w:noProof/>
          </w:rPr>
          <w:fldChar w:fldCharType="begin"/>
        </w:r>
        <w:r>
          <w:rPr>
            <w:noProof/>
          </w:rPr>
          <w:instrText xml:space="preserve"> PAGEREF _Toc302134455 \h </w:instrText>
        </w:r>
        <w:r>
          <w:rPr>
            <w:noProof/>
          </w:rPr>
        </w:r>
      </w:ins>
      <w:r>
        <w:rPr>
          <w:noProof/>
        </w:rPr>
        <w:fldChar w:fldCharType="separate"/>
      </w:r>
      <w:ins w:id="122" w:author="Gerard" w:date="2015-08-25T15:04:00Z">
        <w:r>
          <w:rPr>
            <w:noProof/>
          </w:rPr>
          <w:t>30</w:t>
        </w:r>
        <w:r>
          <w:rPr>
            <w:noProof/>
          </w:rPr>
          <w:fldChar w:fldCharType="end"/>
        </w:r>
      </w:ins>
    </w:p>
    <w:p w14:paraId="08F662F8" w14:textId="77777777" w:rsidR="00554341" w:rsidRDefault="00554341">
      <w:pPr>
        <w:pStyle w:val="TOC3"/>
        <w:tabs>
          <w:tab w:val="right" w:leader="dot" w:pos="9350"/>
        </w:tabs>
        <w:rPr>
          <w:ins w:id="123" w:author="Gerard" w:date="2015-08-25T15:04:00Z"/>
          <w:rFonts w:asciiTheme="minorHAnsi" w:eastAsiaTheme="minorEastAsia" w:hAnsiTheme="minorHAnsi" w:cstheme="minorBidi"/>
          <w:i w:val="0"/>
          <w:iCs w:val="0"/>
          <w:noProof/>
          <w:sz w:val="24"/>
          <w:szCs w:val="24"/>
          <w:lang w:eastAsia="ja-JP"/>
        </w:rPr>
      </w:pPr>
      <w:ins w:id="124" w:author="Gerard" w:date="2015-08-25T15:04:00Z">
        <w:r w:rsidRPr="00211264">
          <w:rPr>
            <w:noProof/>
            <w:color w:val="000000"/>
          </w:rPr>
          <w:t>3.8.1.</w:t>
        </w:r>
        <w:r>
          <w:rPr>
            <w:noProof/>
          </w:rPr>
          <w:t xml:space="preserve"> Nodes Section</w:t>
        </w:r>
        <w:r>
          <w:rPr>
            <w:noProof/>
          </w:rPr>
          <w:tab/>
        </w:r>
        <w:r>
          <w:rPr>
            <w:noProof/>
          </w:rPr>
          <w:fldChar w:fldCharType="begin"/>
        </w:r>
        <w:r>
          <w:rPr>
            <w:noProof/>
          </w:rPr>
          <w:instrText xml:space="preserve"> PAGEREF _Toc302134456 \h </w:instrText>
        </w:r>
        <w:r>
          <w:rPr>
            <w:noProof/>
          </w:rPr>
        </w:r>
      </w:ins>
      <w:r>
        <w:rPr>
          <w:noProof/>
        </w:rPr>
        <w:fldChar w:fldCharType="separate"/>
      </w:r>
      <w:ins w:id="125" w:author="Gerard" w:date="2015-08-25T15:04:00Z">
        <w:r>
          <w:rPr>
            <w:noProof/>
          </w:rPr>
          <w:t>30</w:t>
        </w:r>
        <w:r>
          <w:rPr>
            <w:noProof/>
          </w:rPr>
          <w:fldChar w:fldCharType="end"/>
        </w:r>
      </w:ins>
    </w:p>
    <w:p w14:paraId="6F3F88E0" w14:textId="77777777" w:rsidR="00554341" w:rsidRDefault="00554341">
      <w:pPr>
        <w:pStyle w:val="TOC3"/>
        <w:tabs>
          <w:tab w:val="right" w:leader="dot" w:pos="9350"/>
        </w:tabs>
        <w:rPr>
          <w:ins w:id="126" w:author="Gerard" w:date="2015-08-25T15:04:00Z"/>
          <w:rFonts w:asciiTheme="minorHAnsi" w:eastAsiaTheme="minorEastAsia" w:hAnsiTheme="minorHAnsi" w:cstheme="minorBidi"/>
          <w:i w:val="0"/>
          <w:iCs w:val="0"/>
          <w:noProof/>
          <w:sz w:val="24"/>
          <w:szCs w:val="24"/>
          <w:lang w:eastAsia="ja-JP"/>
        </w:rPr>
      </w:pPr>
      <w:ins w:id="127" w:author="Gerard" w:date="2015-08-25T15:04:00Z">
        <w:r w:rsidRPr="00211264">
          <w:rPr>
            <w:noProof/>
            <w:color w:val="000000"/>
          </w:rPr>
          <w:t>3.8.2.</w:t>
        </w:r>
        <w:r>
          <w:rPr>
            <w:noProof/>
          </w:rPr>
          <w:t xml:space="preserve"> Elements Section</w:t>
        </w:r>
        <w:r>
          <w:rPr>
            <w:noProof/>
          </w:rPr>
          <w:tab/>
        </w:r>
        <w:r>
          <w:rPr>
            <w:noProof/>
          </w:rPr>
          <w:fldChar w:fldCharType="begin"/>
        </w:r>
        <w:r>
          <w:rPr>
            <w:noProof/>
          </w:rPr>
          <w:instrText xml:space="preserve"> PAGEREF _Toc302134457 \h </w:instrText>
        </w:r>
        <w:r>
          <w:rPr>
            <w:noProof/>
          </w:rPr>
        </w:r>
      </w:ins>
      <w:r>
        <w:rPr>
          <w:noProof/>
        </w:rPr>
        <w:fldChar w:fldCharType="separate"/>
      </w:r>
      <w:ins w:id="128" w:author="Gerard" w:date="2015-08-25T15:04:00Z">
        <w:r>
          <w:rPr>
            <w:noProof/>
          </w:rPr>
          <w:t>31</w:t>
        </w:r>
        <w:r>
          <w:rPr>
            <w:noProof/>
          </w:rPr>
          <w:fldChar w:fldCharType="end"/>
        </w:r>
      </w:ins>
    </w:p>
    <w:p w14:paraId="7372EFD5" w14:textId="77777777" w:rsidR="00554341" w:rsidRDefault="00554341">
      <w:pPr>
        <w:pStyle w:val="TOC4"/>
        <w:tabs>
          <w:tab w:val="right" w:leader="dot" w:pos="9350"/>
        </w:tabs>
        <w:rPr>
          <w:ins w:id="129" w:author="Gerard" w:date="2015-08-25T15:04:00Z"/>
          <w:rFonts w:asciiTheme="minorHAnsi" w:eastAsiaTheme="minorEastAsia" w:hAnsiTheme="minorHAnsi" w:cstheme="minorBidi"/>
          <w:noProof/>
          <w:sz w:val="24"/>
          <w:szCs w:val="24"/>
          <w:lang w:eastAsia="ja-JP"/>
        </w:rPr>
      </w:pPr>
      <w:ins w:id="130" w:author="Gerard" w:date="2015-08-25T15:04:00Z">
        <w:r>
          <w:rPr>
            <w:noProof/>
          </w:rPr>
          <w:t>3.8.2.1. Solid Elements</w:t>
        </w:r>
        <w:r>
          <w:rPr>
            <w:noProof/>
          </w:rPr>
          <w:tab/>
        </w:r>
        <w:r>
          <w:rPr>
            <w:noProof/>
          </w:rPr>
          <w:fldChar w:fldCharType="begin"/>
        </w:r>
        <w:r>
          <w:rPr>
            <w:noProof/>
          </w:rPr>
          <w:instrText xml:space="preserve"> PAGEREF _Toc302134458 \h </w:instrText>
        </w:r>
        <w:r>
          <w:rPr>
            <w:noProof/>
          </w:rPr>
        </w:r>
      </w:ins>
      <w:r>
        <w:rPr>
          <w:noProof/>
        </w:rPr>
        <w:fldChar w:fldCharType="separate"/>
      </w:r>
      <w:ins w:id="131" w:author="Gerard" w:date="2015-08-25T15:04:00Z">
        <w:r>
          <w:rPr>
            <w:noProof/>
          </w:rPr>
          <w:t>31</w:t>
        </w:r>
        <w:r>
          <w:rPr>
            <w:noProof/>
          </w:rPr>
          <w:fldChar w:fldCharType="end"/>
        </w:r>
      </w:ins>
    </w:p>
    <w:p w14:paraId="1B67C554" w14:textId="77777777" w:rsidR="00554341" w:rsidRDefault="00554341">
      <w:pPr>
        <w:pStyle w:val="TOC4"/>
        <w:tabs>
          <w:tab w:val="right" w:leader="dot" w:pos="9350"/>
        </w:tabs>
        <w:rPr>
          <w:ins w:id="132" w:author="Gerard" w:date="2015-08-25T15:04:00Z"/>
          <w:rFonts w:asciiTheme="minorHAnsi" w:eastAsiaTheme="minorEastAsia" w:hAnsiTheme="minorHAnsi" w:cstheme="minorBidi"/>
          <w:noProof/>
          <w:sz w:val="24"/>
          <w:szCs w:val="24"/>
          <w:lang w:eastAsia="ja-JP"/>
        </w:rPr>
      </w:pPr>
      <w:ins w:id="133" w:author="Gerard" w:date="2015-08-25T15:04:00Z">
        <w:r>
          <w:rPr>
            <w:noProof/>
          </w:rPr>
          <w:t>3.8.2.2. Shell Elements</w:t>
        </w:r>
        <w:r>
          <w:rPr>
            <w:noProof/>
          </w:rPr>
          <w:tab/>
        </w:r>
        <w:r>
          <w:rPr>
            <w:noProof/>
          </w:rPr>
          <w:fldChar w:fldCharType="begin"/>
        </w:r>
        <w:r>
          <w:rPr>
            <w:noProof/>
          </w:rPr>
          <w:instrText xml:space="preserve"> PAGEREF _Toc302134459 \h </w:instrText>
        </w:r>
        <w:r>
          <w:rPr>
            <w:noProof/>
          </w:rPr>
        </w:r>
      </w:ins>
      <w:r>
        <w:rPr>
          <w:noProof/>
        </w:rPr>
        <w:fldChar w:fldCharType="separate"/>
      </w:r>
      <w:ins w:id="134" w:author="Gerard" w:date="2015-08-25T15:04:00Z">
        <w:r>
          <w:rPr>
            <w:noProof/>
          </w:rPr>
          <w:t>32</w:t>
        </w:r>
        <w:r>
          <w:rPr>
            <w:noProof/>
          </w:rPr>
          <w:fldChar w:fldCharType="end"/>
        </w:r>
      </w:ins>
    </w:p>
    <w:p w14:paraId="7709E03C" w14:textId="77777777" w:rsidR="00554341" w:rsidRDefault="00554341">
      <w:pPr>
        <w:pStyle w:val="TOC4"/>
        <w:tabs>
          <w:tab w:val="right" w:leader="dot" w:pos="9350"/>
        </w:tabs>
        <w:rPr>
          <w:ins w:id="135" w:author="Gerard" w:date="2015-08-25T15:04:00Z"/>
          <w:rFonts w:asciiTheme="minorHAnsi" w:eastAsiaTheme="minorEastAsia" w:hAnsiTheme="minorHAnsi" w:cstheme="minorBidi"/>
          <w:noProof/>
          <w:sz w:val="24"/>
          <w:szCs w:val="24"/>
          <w:lang w:eastAsia="ja-JP"/>
        </w:rPr>
      </w:pPr>
      <w:ins w:id="136" w:author="Gerard" w:date="2015-08-25T15:04:00Z">
        <w:r>
          <w:rPr>
            <w:noProof/>
          </w:rPr>
          <w:t>3.8.2.3. Surface Elements</w:t>
        </w:r>
        <w:r>
          <w:rPr>
            <w:noProof/>
          </w:rPr>
          <w:tab/>
        </w:r>
        <w:r>
          <w:rPr>
            <w:noProof/>
          </w:rPr>
          <w:fldChar w:fldCharType="begin"/>
        </w:r>
        <w:r>
          <w:rPr>
            <w:noProof/>
          </w:rPr>
          <w:instrText xml:space="preserve"> PAGEREF _Toc302134460 \h </w:instrText>
        </w:r>
        <w:r>
          <w:rPr>
            <w:noProof/>
          </w:rPr>
        </w:r>
      </w:ins>
      <w:r>
        <w:rPr>
          <w:noProof/>
        </w:rPr>
        <w:fldChar w:fldCharType="separate"/>
      </w:r>
      <w:ins w:id="137" w:author="Gerard" w:date="2015-08-25T15:04:00Z">
        <w:r>
          <w:rPr>
            <w:noProof/>
          </w:rPr>
          <w:t>32</w:t>
        </w:r>
        <w:r>
          <w:rPr>
            <w:noProof/>
          </w:rPr>
          <w:fldChar w:fldCharType="end"/>
        </w:r>
      </w:ins>
    </w:p>
    <w:p w14:paraId="50EC4AE4" w14:textId="77777777" w:rsidR="00554341" w:rsidRDefault="00554341">
      <w:pPr>
        <w:pStyle w:val="TOC3"/>
        <w:tabs>
          <w:tab w:val="right" w:leader="dot" w:pos="9350"/>
        </w:tabs>
        <w:rPr>
          <w:ins w:id="138" w:author="Gerard" w:date="2015-08-25T15:04:00Z"/>
          <w:rFonts w:asciiTheme="minorHAnsi" w:eastAsiaTheme="minorEastAsia" w:hAnsiTheme="minorHAnsi" w:cstheme="minorBidi"/>
          <w:i w:val="0"/>
          <w:iCs w:val="0"/>
          <w:noProof/>
          <w:sz w:val="24"/>
          <w:szCs w:val="24"/>
          <w:lang w:eastAsia="ja-JP"/>
        </w:rPr>
      </w:pPr>
      <w:ins w:id="139" w:author="Gerard" w:date="2015-08-25T15:04:00Z">
        <w:r w:rsidRPr="00211264">
          <w:rPr>
            <w:noProof/>
            <w:color w:val="000000"/>
          </w:rPr>
          <w:t>3.8.3.</w:t>
        </w:r>
        <w:r>
          <w:rPr>
            <w:noProof/>
          </w:rPr>
          <w:t xml:space="preserve"> Element Data Section</w:t>
        </w:r>
        <w:r>
          <w:rPr>
            <w:noProof/>
          </w:rPr>
          <w:tab/>
        </w:r>
        <w:r>
          <w:rPr>
            <w:noProof/>
          </w:rPr>
          <w:fldChar w:fldCharType="begin"/>
        </w:r>
        <w:r>
          <w:rPr>
            <w:noProof/>
          </w:rPr>
          <w:instrText xml:space="preserve"> PAGEREF _Toc302134461 \h </w:instrText>
        </w:r>
        <w:r>
          <w:rPr>
            <w:noProof/>
          </w:rPr>
        </w:r>
      </w:ins>
      <w:r>
        <w:rPr>
          <w:noProof/>
        </w:rPr>
        <w:fldChar w:fldCharType="separate"/>
      </w:r>
      <w:ins w:id="140" w:author="Gerard" w:date="2015-08-25T15:04:00Z">
        <w:r>
          <w:rPr>
            <w:noProof/>
          </w:rPr>
          <w:t>33</w:t>
        </w:r>
        <w:r>
          <w:rPr>
            <w:noProof/>
          </w:rPr>
          <w:fldChar w:fldCharType="end"/>
        </w:r>
      </w:ins>
    </w:p>
    <w:p w14:paraId="1401F8A7" w14:textId="77777777" w:rsidR="00554341" w:rsidRDefault="00554341">
      <w:pPr>
        <w:pStyle w:val="TOC3"/>
        <w:tabs>
          <w:tab w:val="right" w:leader="dot" w:pos="9350"/>
        </w:tabs>
        <w:rPr>
          <w:ins w:id="141" w:author="Gerard" w:date="2015-08-25T15:04:00Z"/>
          <w:rFonts w:asciiTheme="minorHAnsi" w:eastAsiaTheme="minorEastAsia" w:hAnsiTheme="minorHAnsi" w:cstheme="minorBidi"/>
          <w:i w:val="0"/>
          <w:iCs w:val="0"/>
          <w:noProof/>
          <w:sz w:val="24"/>
          <w:szCs w:val="24"/>
          <w:lang w:eastAsia="ja-JP"/>
        </w:rPr>
      </w:pPr>
      <w:ins w:id="142" w:author="Gerard" w:date="2015-08-25T15:04:00Z">
        <w:r w:rsidRPr="00211264">
          <w:rPr>
            <w:noProof/>
            <w:color w:val="000000"/>
          </w:rPr>
          <w:t>3.8.4.</w:t>
        </w:r>
        <w:r>
          <w:rPr>
            <w:noProof/>
          </w:rPr>
          <w:t xml:space="preserve"> Surface Section</w:t>
        </w:r>
        <w:r>
          <w:rPr>
            <w:noProof/>
          </w:rPr>
          <w:tab/>
        </w:r>
        <w:r>
          <w:rPr>
            <w:noProof/>
          </w:rPr>
          <w:fldChar w:fldCharType="begin"/>
        </w:r>
        <w:r>
          <w:rPr>
            <w:noProof/>
          </w:rPr>
          <w:instrText xml:space="preserve"> PAGEREF _Toc302134462 \h </w:instrText>
        </w:r>
        <w:r>
          <w:rPr>
            <w:noProof/>
          </w:rPr>
        </w:r>
      </w:ins>
      <w:r>
        <w:rPr>
          <w:noProof/>
        </w:rPr>
        <w:fldChar w:fldCharType="separate"/>
      </w:r>
      <w:ins w:id="143" w:author="Gerard" w:date="2015-08-25T15:04:00Z">
        <w:r>
          <w:rPr>
            <w:noProof/>
          </w:rPr>
          <w:t>34</w:t>
        </w:r>
        <w:r>
          <w:rPr>
            <w:noProof/>
          </w:rPr>
          <w:fldChar w:fldCharType="end"/>
        </w:r>
      </w:ins>
    </w:p>
    <w:p w14:paraId="2AACE0C2" w14:textId="77777777" w:rsidR="00554341" w:rsidRDefault="00554341">
      <w:pPr>
        <w:pStyle w:val="TOC3"/>
        <w:tabs>
          <w:tab w:val="right" w:leader="dot" w:pos="9350"/>
        </w:tabs>
        <w:rPr>
          <w:ins w:id="144" w:author="Gerard" w:date="2015-08-25T15:04:00Z"/>
          <w:rFonts w:asciiTheme="minorHAnsi" w:eastAsiaTheme="minorEastAsia" w:hAnsiTheme="minorHAnsi" w:cstheme="minorBidi"/>
          <w:i w:val="0"/>
          <w:iCs w:val="0"/>
          <w:noProof/>
          <w:sz w:val="24"/>
          <w:szCs w:val="24"/>
          <w:lang w:eastAsia="ja-JP"/>
        </w:rPr>
      </w:pPr>
      <w:ins w:id="145" w:author="Gerard" w:date="2015-08-25T15:04:00Z">
        <w:r w:rsidRPr="00211264">
          <w:rPr>
            <w:noProof/>
            <w:color w:val="000000"/>
          </w:rPr>
          <w:t>3.8.5.</w:t>
        </w:r>
        <w:r>
          <w:rPr>
            <w:noProof/>
          </w:rPr>
          <w:t xml:space="preserve"> NodeSet Section</w:t>
        </w:r>
        <w:r>
          <w:rPr>
            <w:noProof/>
          </w:rPr>
          <w:tab/>
        </w:r>
        <w:r>
          <w:rPr>
            <w:noProof/>
          </w:rPr>
          <w:fldChar w:fldCharType="begin"/>
        </w:r>
        <w:r>
          <w:rPr>
            <w:noProof/>
          </w:rPr>
          <w:instrText xml:space="preserve"> PAGEREF _Toc302134463 \h </w:instrText>
        </w:r>
        <w:r>
          <w:rPr>
            <w:noProof/>
          </w:rPr>
        </w:r>
      </w:ins>
      <w:r>
        <w:rPr>
          <w:noProof/>
        </w:rPr>
        <w:fldChar w:fldCharType="separate"/>
      </w:r>
      <w:ins w:id="146" w:author="Gerard" w:date="2015-08-25T15:04:00Z">
        <w:r>
          <w:rPr>
            <w:noProof/>
          </w:rPr>
          <w:t>34</w:t>
        </w:r>
        <w:r>
          <w:rPr>
            <w:noProof/>
          </w:rPr>
          <w:fldChar w:fldCharType="end"/>
        </w:r>
      </w:ins>
    </w:p>
    <w:p w14:paraId="45372DE5" w14:textId="77777777" w:rsidR="00554341" w:rsidRDefault="00554341">
      <w:pPr>
        <w:pStyle w:val="TOC3"/>
        <w:tabs>
          <w:tab w:val="right" w:leader="dot" w:pos="9350"/>
        </w:tabs>
        <w:rPr>
          <w:ins w:id="147" w:author="Gerard" w:date="2015-08-25T15:04:00Z"/>
          <w:rFonts w:asciiTheme="minorHAnsi" w:eastAsiaTheme="minorEastAsia" w:hAnsiTheme="minorHAnsi" w:cstheme="minorBidi"/>
          <w:i w:val="0"/>
          <w:iCs w:val="0"/>
          <w:noProof/>
          <w:sz w:val="24"/>
          <w:szCs w:val="24"/>
          <w:lang w:eastAsia="ja-JP"/>
        </w:rPr>
      </w:pPr>
      <w:ins w:id="148" w:author="Gerard" w:date="2015-08-25T15:04:00Z">
        <w:r w:rsidRPr="00211264">
          <w:rPr>
            <w:noProof/>
            <w:color w:val="000000"/>
          </w:rPr>
          <w:t>3.8.6.</w:t>
        </w:r>
        <w:r>
          <w:rPr>
            <w:noProof/>
          </w:rPr>
          <w:t xml:space="preserve"> ElementSet Section</w:t>
        </w:r>
        <w:r>
          <w:rPr>
            <w:noProof/>
          </w:rPr>
          <w:tab/>
        </w:r>
        <w:r>
          <w:rPr>
            <w:noProof/>
          </w:rPr>
          <w:fldChar w:fldCharType="begin"/>
        </w:r>
        <w:r>
          <w:rPr>
            <w:noProof/>
          </w:rPr>
          <w:instrText xml:space="preserve"> PAGEREF _Toc302134464 \h </w:instrText>
        </w:r>
        <w:r>
          <w:rPr>
            <w:noProof/>
          </w:rPr>
        </w:r>
      </w:ins>
      <w:r>
        <w:rPr>
          <w:noProof/>
        </w:rPr>
        <w:fldChar w:fldCharType="separate"/>
      </w:r>
      <w:ins w:id="149" w:author="Gerard" w:date="2015-08-25T15:04:00Z">
        <w:r>
          <w:rPr>
            <w:noProof/>
          </w:rPr>
          <w:t>35</w:t>
        </w:r>
        <w:r>
          <w:rPr>
            <w:noProof/>
          </w:rPr>
          <w:fldChar w:fldCharType="end"/>
        </w:r>
      </w:ins>
    </w:p>
    <w:p w14:paraId="70E8859A" w14:textId="77777777" w:rsidR="00554341" w:rsidRDefault="00554341">
      <w:pPr>
        <w:pStyle w:val="TOC2"/>
        <w:tabs>
          <w:tab w:val="right" w:leader="dot" w:pos="9350"/>
        </w:tabs>
        <w:rPr>
          <w:ins w:id="150" w:author="Gerard" w:date="2015-08-25T15:04:00Z"/>
          <w:rFonts w:asciiTheme="minorHAnsi" w:eastAsiaTheme="minorEastAsia" w:hAnsiTheme="minorHAnsi" w:cstheme="minorBidi"/>
          <w:smallCaps w:val="0"/>
          <w:noProof/>
          <w:sz w:val="24"/>
          <w:szCs w:val="24"/>
          <w:lang w:eastAsia="ja-JP"/>
        </w:rPr>
      </w:pPr>
      <w:ins w:id="151" w:author="Gerard" w:date="2015-08-25T15:04:00Z">
        <w:r>
          <w:rPr>
            <w:noProof/>
          </w:rPr>
          <w:t>3.9. Initial Section</w:t>
        </w:r>
        <w:r>
          <w:rPr>
            <w:noProof/>
          </w:rPr>
          <w:tab/>
        </w:r>
        <w:r>
          <w:rPr>
            <w:noProof/>
          </w:rPr>
          <w:fldChar w:fldCharType="begin"/>
        </w:r>
        <w:r>
          <w:rPr>
            <w:noProof/>
          </w:rPr>
          <w:instrText xml:space="preserve"> PAGEREF _Toc302134465 \h </w:instrText>
        </w:r>
        <w:r>
          <w:rPr>
            <w:noProof/>
          </w:rPr>
        </w:r>
      </w:ins>
      <w:r>
        <w:rPr>
          <w:noProof/>
        </w:rPr>
        <w:fldChar w:fldCharType="separate"/>
      </w:r>
      <w:ins w:id="152" w:author="Gerard" w:date="2015-08-25T15:04:00Z">
        <w:r>
          <w:rPr>
            <w:noProof/>
          </w:rPr>
          <w:t>36</w:t>
        </w:r>
        <w:r>
          <w:rPr>
            <w:noProof/>
          </w:rPr>
          <w:fldChar w:fldCharType="end"/>
        </w:r>
      </w:ins>
    </w:p>
    <w:p w14:paraId="235A55DD" w14:textId="77777777" w:rsidR="00554341" w:rsidRDefault="00554341">
      <w:pPr>
        <w:pStyle w:val="TOC3"/>
        <w:tabs>
          <w:tab w:val="right" w:leader="dot" w:pos="9350"/>
        </w:tabs>
        <w:rPr>
          <w:ins w:id="153" w:author="Gerard" w:date="2015-08-25T15:04:00Z"/>
          <w:rFonts w:asciiTheme="minorHAnsi" w:eastAsiaTheme="minorEastAsia" w:hAnsiTheme="minorHAnsi" w:cstheme="minorBidi"/>
          <w:i w:val="0"/>
          <w:iCs w:val="0"/>
          <w:noProof/>
          <w:sz w:val="24"/>
          <w:szCs w:val="24"/>
          <w:lang w:eastAsia="ja-JP"/>
        </w:rPr>
      </w:pPr>
      <w:ins w:id="154" w:author="Gerard" w:date="2015-08-25T15:04:00Z">
        <w:r w:rsidRPr="00211264">
          <w:rPr>
            <w:noProof/>
            <w:color w:val="000000"/>
          </w:rPr>
          <w:t>3.9.1.</w:t>
        </w:r>
        <w:r>
          <w:rPr>
            <w:noProof/>
          </w:rPr>
          <w:t xml:space="preserve"> Initial Nodal Velocities</w:t>
        </w:r>
        <w:r>
          <w:rPr>
            <w:noProof/>
          </w:rPr>
          <w:tab/>
        </w:r>
        <w:r>
          <w:rPr>
            <w:noProof/>
          </w:rPr>
          <w:fldChar w:fldCharType="begin"/>
        </w:r>
        <w:r>
          <w:rPr>
            <w:noProof/>
          </w:rPr>
          <w:instrText xml:space="preserve"> PAGEREF _Toc302134466 \h </w:instrText>
        </w:r>
        <w:r>
          <w:rPr>
            <w:noProof/>
          </w:rPr>
        </w:r>
      </w:ins>
      <w:r>
        <w:rPr>
          <w:noProof/>
        </w:rPr>
        <w:fldChar w:fldCharType="separate"/>
      </w:r>
      <w:ins w:id="155" w:author="Gerard" w:date="2015-08-25T15:04:00Z">
        <w:r>
          <w:rPr>
            <w:noProof/>
          </w:rPr>
          <w:t>36</w:t>
        </w:r>
        <w:r>
          <w:rPr>
            <w:noProof/>
          </w:rPr>
          <w:fldChar w:fldCharType="end"/>
        </w:r>
      </w:ins>
    </w:p>
    <w:p w14:paraId="5B9CCEEF" w14:textId="77777777" w:rsidR="00554341" w:rsidRDefault="00554341">
      <w:pPr>
        <w:pStyle w:val="TOC3"/>
        <w:tabs>
          <w:tab w:val="right" w:leader="dot" w:pos="9350"/>
        </w:tabs>
        <w:rPr>
          <w:ins w:id="156" w:author="Gerard" w:date="2015-08-25T15:04:00Z"/>
          <w:rFonts w:asciiTheme="minorHAnsi" w:eastAsiaTheme="minorEastAsia" w:hAnsiTheme="minorHAnsi" w:cstheme="minorBidi"/>
          <w:i w:val="0"/>
          <w:iCs w:val="0"/>
          <w:noProof/>
          <w:sz w:val="24"/>
          <w:szCs w:val="24"/>
          <w:lang w:eastAsia="ja-JP"/>
        </w:rPr>
      </w:pPr>
      <w:ins w:id="157" w:author="Gerard" w:date="2015-08-25T15:04:00Z">
        <w:r w:rsidRPr="00211264">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_Toc302134467 \h </w:instrText>
        </w:r>
        <w:r>
          <w:rPr>
            <w:noProof/>
          </w:rPr>
        </w:r>
      </w:ins>
      <w:r>
        <w:rPr>
          <w:noProof/>
        </w:rPr>
        <w:fldChar w:fldCharType="separate"/>
      </w:r>
      <w:ins w:id="158" w:author="Gerard" w:date="2015-08-25T15:04:00Z">
        <w:r>
          <w:rPr>
            <w:noProof/>
          </w:rPr>
          <w:t>36</w:t>
        </w:r>
        <w:r>
          <w:rPr>
            <w:noProof/>
          </w:rPr>
          <w:fldChar w:fldCharType="end"/>
        </w:r>
      </w:ins>
    </w:p>
    <w:p w14:paraId="29BB83E3" w14:textId="77777777" w:rsidR="00554341" w:rsidRDefault="00554341">
      <w:pPr>
        <w:pStyle w:val="TOC3"/>
        <w:tabs>
          <w:tab w:val="right" w:leader="dot" w:pos="9350"/>
        </w:tabs>
        <w:rPr>
          <w:ins w:id="159" w:author="Gerard" w:date="2015-08-25T15:04:00Z"/>
          <w:rFonts w:asciiTheme="minorHAnsi" w:eastAsiaTheme="minorEastAsia" w:hAnsiTheme="minorHAnsi" w:cstheme="minorBidi"/>
          <w:i w:val="0"/>
          <w:iCs w:val="0"/>
          <w:noProof/>
          <w:sz w:val="24"/>
          <w:szCs w:val="24"/>
          <w:lang w:eastAsia="ja-JP"/>
        </w:rPr>
      </w:pPr>
      <w:ins w:id="160" w:author="Gerard" w:date="2015-08-25T15:04:00Z">
        <w:r w:rsidRPr="00211264">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_Toc302134468 \h </w:instrText>
        </w:r>
        <w:r>
          <w:rPr>
            <w:noProof/>
          </w:rPr>
        </w:r>
      </w:ins>
      <w:r>
        <w:rPr>
          <w:noProof/>
        </w:rPr>
        <w:fldChar w:fldCharType="separate"/>
      </w:r>
      <w:ins w:id="161" w:author="Gerard" w:date="2015-08-25T15:04:00Z">
        <w:r>
          <w:rPr>
            <w:noProof/>
          </w:rPr>
          <w:t>36</w:t>
        </w:r>
        <w:r>
          <w:rPr>
            <w:noProof/>
          </w:rPr>
          <w:fldChar w:fldCharType="end"/>
        </w:r>
      </w:ins>
    </w:p>
    <w:p w14:paraId="19BF65DF" w14:textId="77777777" w:rsidR="00554341" w:rsidRDefault="00554341">
      <w:pPr>
        <w:pStyle w:val="TOC2"/>
        <w:tabs>
          <w:tab w:val="right" w:leader="dot" w:pos="9350"/>
        </w:tabs>
        <w:rPr>
          <w:ins w:id="162" w:author="Gerard" w:date="2015-08-25T15:04:00Z"/>
          <w:rFonts w:asciiTheme="minorHAnsi" w:eastAsiaTheme="minorEastAsia" w:hAnsiTheme="minorHAnsi" w:cstheme="minorBidi"/>
          <w:smallCaps w:val="0"/>
          <w:noProof/>
          <w:sz w:val="24"/>
          <w:szCs w:val="24"/>
          <w:lang w:eastAsia="ja-JP"/>
        </w:rPr>
      </w:pPr>
      <w:ins w:id="163" w:author="Gerard" w:date="2015-08-25T15:04:00Z">
        <w:r>
          <w:rPr>
            <w:noProof/>
          </w:rPr>
          <w:t>3.10. Boundary Section</w:t>
        </w:r>
        <w:r>
          <w:rPr>
            <w:noProof/>
          </w:rPr>
          <w:tab/>
        </w:r>
        <w:r>
          <w:rPr>
            <w:noProof/>
          </w:rPr>
          <w:fldChar w:fldCharType="begin"/>
        </w:r>
        <w:r>
          <w:rPr>
            <w:noProof/>
          </w:rPr>
          <w:instrText xml:space="preserve"> PAGEREF _Toc302134469 \h </w:instrText>
        </w:r>
        <w:r>
          <w:rPr>
            <w:noProof/>
          </w:rPr>
        </w:r>
      </w:ins>
      <w:r>
        <w:rPr>
          <w:noProof/>
        </w:rPr>
        <w:fldChar w:fldCharType="separate"/>
      </w:r>
      <w:ins w:id="164" w:author="Gerard" w:date="2015-08-25T15:04:00Z">
        <w:r>
          <w:rPr>
            <w:noProof/>
          </w:rPr>
          <w:t>37</w:t>
        </w:r>
        <w:r>
          <w:rPr>
            <w:noProof/>
          </w:rPr>
          <w:fldChar w:fldCharType="end"/>
        </w:r>
      </w:ins>
    </w:p>
    <w:p w14:paraId="5EB3DDA6" w14:textId="77777777" w:rsidR="00554341" w:rsidRDefault="00554341">
      <w:pPr>
        <w:pStyle w:val="TOC3"/>
        <w:tabs>
          <w:tab w:val="right" w:leader="dot" w:pos="9350"/>
        </w:tabs>
        <w:rPr>
          <w:ins w:id="165" w:author="Gerard" w:date="2015-08-25T15:04:00Z"/>
          <w:rFonts w:asciiTheme="minorHAnsi" w:eastAsiaTheme="minorEastAsia" w:hAnsiTheme="minorHAnsi" w:cstheme="minorBidi"/>
          <w:i w:val="0"/>
          <w:iCs w:val="0"/>
          <w:noProof/>
          <w:sz w:val="24"/>
          <w:szCs w:val="24"/>
          <w:lang w:eastAsia="ja-JP"/>
        </w:rPr>
      </w:pPr>
      <w:ins w:id="166" w:author="Gerard" w:date="2015-08-25T15:04:00Z">
        <w:r w:rsidRPr="00211264">
          <w:rPr>
            <w:noProof/>
            <w:color w:val="000000"/>
          </w:rPr>
          <w:t>3.10.1.</w:t>
        </w:r>
        <w:r>
          <w:rPr>
            <w:noProof/>
          </w:rPr>
          <w:t xml:space="preserve"> Prescribed Nodal Degrees of Freedom</w:t>
        </w:r>
        <w:r>
          <w:rPr>
            <w:noProof/>
          </w:rPr>
          <w:tab/>
        </w:r>
        <w:r>
          <w:rPr>
            <w:noProof/>
          </w:rPr>
          <w:fldChar w:fldCharType="begin"/>
        </w:r>
        <w:r>
          <w:rPr>
            <w:noProof/>
          </w:rPr>
          <w:instrText xml:space="preserve"> PAGEREF _Toc302134470 \h </w:instrText>
        </w:r>
        <w:r>
          <w:rPr>
            <w:noProof/>
          </w:rPr>
        </w:r>
      </w:ins>
      <w:r>
        <w:rPr>
          <w:noProof/>
        </w:rPr>
        <w:fldChar w:fldCharType="separate"/>
      </w:r>
      <w:ins w:id="167" w:author="Gerard" w:date="2015-08-25T15:04:00Z">
        <w:r>
          <w:rPr>
            <w:noProof/>
          </w:rPr>
          <w:t>37</w:t>
        </w:r>
        <w:r>
          <w:rPr>
            <w:noProof/>
          </w:rPr>
          <w:fldChar w:fldCharType="end"/>
        </w:r>
      </w:ins>
    </w:p>
    <w:p w14:paraId="354B07A4" w14:textId="77777777" w:rsidR="00554341" w:rsidRDefault="00554341">
      <w:pPr>
        <w:pStyle w:val="TOC3"/>
        <w:tabs>
          <w:tab w:val="right" w:leader="dot" w:pos="9350"/>
        </w:tabs>
        <w:rPr>
          <w:ins w:id="168" w:author="Gerard" w:date="2015-08-25T15:04:00Z"/>
          <w:rFonts w:asciiTheme="minorHAnsi" w:eastAsiaTheme="minorEastAsia" w:hAnsiTheme="minorHAnsi" w:cstheme="minorBidi"/>
          <w:i w:val="0"/>
          <w:iCs w:val="0"/>
          <w:noProof/>
          <w:sz w:val="24"/>
          <w:szCs w:val="24"/>
          <w:lang w:eastAsia="ja-JP"/>
        </w:rPr>
      </w:pPr>
      <w:ins w:id="169" w:author="Gerard" w:date="2015-08-25T15:04:00Z">
        <w:r w:rsidRPr="00211264">
          <w:rPr>
            <w:noProof/>
            <w:color w:val="000000"/>
          </w:rPr>
          <w:t>3.10.2.</w:t>
        </w:r>
        <w:r>
          <w:rPr>
            <w:noProof/>
          </w:rPr>
          <w:t xml:space="preserve"> Fixed Nodal Degrees of Freedom</w:t>
        </w:r>
        <w:r>
          <w:rPr>
            <w:noProof/>
          </w:rPr>
          <w:tab/>
        </w:r>
        <w:r>
          <w:rPr>
            <w:noProof/>
          </w:rPr>
          <w:fldChar w:fldCharType="begin"/>
        </w:r>
        <w:r>
          <w:rPr>
            <w:noProof/>
          </w:rPr>
          <w:instrText xml:space="preserve"> PAGEREF _Toc302134471 \h </w:instrText>
        </w:r>
        <w:r>
          <w:rPr>
            <w:noProof/>
          </w:rPr>
        </w:r>
      </w:ins>
      <w:r>
        <w:rPr>
          <w:noProof/>
        </w:rPr>
        <w:fldChar w:fldCharType="separate"/>
      </w:r>
      <w:ins w:id="170" w:author="Gerard" w:date="2015-08-25T15:04:00Z">
        <w:r>
          <w:rPr>
            <w:noProof/>
          </w:rPr>
          <w:t>38</w:t>
        </w:r>
        <w:r>
          <w:rPr>
            <w:noProof/>
          </w:rPr>
          <w:fldChar w:fldCharType="end"/>
        </w:r>
      </w:ins>
    </w:p>
    <w:p w14:paraId="1A70EC5B" w14:textId="77777777" w:rsidR="00554341" w:rsidRDefault="00554341">
      <w:pPr>
        <w:pStyle w:val="TOC2"/>
        <w:tabs>
          <w:tab w:val="right" w:leader="dot" w:pos="9350"/>
        </w:tabs>
        <w:rPr>
          <w:ins w:id="171" w:author="Gerard" w:date="2015-08-25T15:04:00Z"/>
          <w:rFonts w:asciiTheme="minorHAnsi" w:eastAsiaTheme="minorEastAsia" w:hAnsiTheme="minorHAnsi" w:cstheme="minorBidi"/>
          <w:smallCaps w:val="0"/>
          <w:noProof/>
          <w:sz w:val="24"/>
          <w:szCs w:val="24"/>
          <w:lang w:eastAsia="ja-JP"/>
        </w:rPr>
      </w:pPr>
      <w:ins w:id="172" w:author="Gerard" w:date="2015-08-25T15:04:00Z">
        <w:r>
          <w:rPr>
            <w:noProof/>
          </w:rPr>
          <w:t>3.11. Loads Section</w:t>
        </w:r>
        <w:r>
          <w:rPr>
            <w:noProof/>
          </w:rPr>
          <w:tab/>
        </w:r>
        <w:r>
          <w:rPr>
            <w:noProof/>
          </w:rPr>
          <w:fldChar w:fldCharType="begin"/>
        </w:r>
        <w:r>
          <w:rPr>
            <w:noProof/>
          </w:rPr>
          <w:instrText xml:space="preserve"> PAGEREF _Toc302134472 \h </w:instrText>
        </w:r>
        <w:r>
          <w:rPr>
            <w:noProof/>
          </w:rPr>
        </w:r>
      </w:ins>
      <w:r>
        <w:rPr>
          <w:noProof/>
        </w:rPr>
        <w:fldChar w:fldCharType="separate"/>
      </w:r>
      <w:ins w:id="173" w:author="Gerard" w:date="2015-08-25T15:04:00Z">
        <w:r>
          <w:rPr>
            <w:noProof/>
          </w:rPr>
          <w:t>39</w:t>
        </w:r>
        <w:r>
          <w:rPr>
            <w:noProof/>
          </w:rPr>
          <w:fldChar w:fldCharType="end"/>
        </w:r>
      </w:ins>
    </w:p>
    <w:p w14:paraId="7928275C" w14:textId="77777777" w:rsidR="00554341" w:rsidRDefault="00554341">
      <w:pPr>
        <w:pStyle w:val="TOC3"/>
        <w:tabs>
          <w:tab w:val="right" w:leader="dot" w:pos="9350"/>
        </w:tabs>
        <w:rPr>
          <w:ins w:id="174" w:author="Gerard" w:date="2015-08-25T15:04:00Z"/>
          <w:rFonts w:asciiTheme="minorHAnsi" w:eastAsiaTheme="minorEastAsia" w:hAnsiTheme="minorHAnsi" w:cstheme="minorBidi"/>
          <w:i w:val="0"/>
          <w:iCs w:val="0"/>
          <w:noProof/>
          <w:sz w:val="24"/>
          <w:szCs w:val="24"/>
          <w:lang w:eastAsia="ja-JP"/>
        </w:rPr>
      </w:pPr>
      <w:ins w:id="175" w:author="Gerard" w:date="2015-08-25T15:04:00Z">
        <w:r w:rsidRPr="00211264">
          <w:rPr>
            <w:noProof/>
            <w:color w:val="000000"/>
          </w:rPr>
          <w:t>3.11.1.</w:t>
        </w:r>
        <w:r>
          <w:rPr>
            <w:noProof/>
          </w:rPr>
          <w:t xml:space="preserve"> Nodal Loads</w:t>
        </w:r>
        <w:r>
          <w:rPr>
            <w:noProof/>
          </w:rPr>
          <w:tab/>
        </w:r>
        <w:r>
          <w:rPr>
            <w:noProof/>
          </w:rPr>
          <w:fldChar w:fldCharType="begin"/>
        </w:r>
        <w:r>
          <w:rPr>
            <w:noProof/>
          </w:rPr>
          <w:instrText xml:space="preserve"> PAGEREF _Toc302134473 \h </w:instrText>
        </w:r>
        <w:r>
          <w:rPr>
            <w:noProof/>
          </w:rPr>
        </w:r>
      </w:ins>
      <w:r>
        <w:rPr>
          <w:noProof/>
        </w:rPr>
        <w:fldChar w:fldCharType="separate"/>
      </w:r>
      <w:ins w:id="176" w:author="Gerard" w:date="2015-08-25T15:04:00Z">
        <w:r>
          <w:rPr>
            <w:noProof/>
          </w:rPr>
          <w:t>39</w:t>
        </w:r>
        <w:r>
          <w:rPr>
            <w:noProof/>
          </w:rPr>
          <w:fldChar w:fldCharType="end"/>
        </w:r>
      </w:ins>
    </w:p>
    <w:p w14:paraId="147AFF7E" w14:textId="77777777" w:rsidR="00554341" w:rsidRDefault="00554341">
      <w:pPr>
        <w:pStyle w:val="TOC3"/>
        <w:tabs>
          <w:tab w:val="right" w:leader="dot" w:pos="9350"/>
        </w:tabs>
        <w:rPr>
          <w:ins w:id="177" w:author="Gerard" w:date="2015-08-25T15:04:00Z"/>
          <w:rFonts w:asciiTheme="minorHAnsi" w:eastAsiaTheme="minorEastAsia" w:hAnsiTheme="minorHAnsi" w:cstheme="minorBidi"/>
          <w:i w:val="0"/>
          <w:iCs w:val="0"/>
          <w:noProof/>
          <w:sz w:val="24"/>
          <w:szCs w:val="24"/>
          <w:lang w:eastAsia="ja-JP"/>
        </w:rPr>
      </w:pPr>
      <w:ins w:id="178" w:author="Gerard" w:date="2015-08-25T15:04:00Z">
        <w:r w:rsidRPr="00211264">
          <w:rPr>
            <w:noProof/>
            <w:color w:val="000000"/>
          </w:rPr>
          <w:t>3.11.2.</w:t>
        </w:r>
        <w:r>
          <w:rPr>
            <w:noProof/>
          </w:rPr>
          <w:t xml:space="preserve"> Surface Loads</w:t>
        </w:r>
        <w:r>
          <w:rPr>
            <w:noProof/>
          </w:rPr>
          <w:tab/>
        </w:r>
        <w:r>
          <w:rPr>
            <w:noProof/>
          </w:rPr>
          <w:fldChar w:fldCharType="begin"/>
        </w:r>
        <w:r>
          <w:rPr>
            <w:noProof/>
          </w:rPr>
          <w:instrText xml:space="preserve"> PAGEREF _Toc302134474 \h </w:instrText>
        </w:r>
        <w:r>
          <w:rPr>
            <w:noProof/>
          </w:rPr>
        </w:r>
      </w:ins>
      <w:r>
        <w:rPr>
          <w:noProof/>
        </w:rPr>
        <w:fldChar w:fldCharType="separate"/>
      </w:r>
      <w:ins w:id="179" w:author="Gerard" w:date="2015-08-25T15:04:00Z">
        <w:r>
          <w:rPr>
            <w:noProof/>
          </w:rPr>
          <w:t>39</w:t>
        </w:r>
        <w:r>
          <w:rPr>
            <w:noProof/>
          </w:rPr>
          <w:fldChar w:fldCharType="end"/>
        </w:r>
      </w:ins>
    </w:p>
    <w:p w14:paraId="4DA83D0B" w14:textId="77777777" w:rsidR="00554341" w:rsidRDefault="00554341">
      <w:pPr>
        <w:pStyle w:val="TOC4"/>
        <w:tabs>
          <w:tab w:val="right" w:leader="dot" w:pos="9350"/>
        </w:tabs>
        <w:rPr>
          <w:ins w:id="180" w:author="Gerard" w:date="2015-08-25T15:04:00Z"/>
          <w:rFonts w:asciiTheme="minorHAnsi" w:eastAsiaTheme="minorEastAsia" w:hAnsiTheme="minorHAnsi" w:cstheme="minorBidi"/>
          <w:noProof/>
          <w:sz w:val="24"/>
          <w:szCs w:val="24"/>
          <w:lang w:eastAsia="ja-JP"/>
        </w:rPr>
      </w:pPr>
      <w:ins w:id="181" w:author="Gerard" w:date="2015-08-25T15:04:00Z">
        <w:r>
          <w:rPr>
            <w:noProof/>
          </w:rPr>
          <w:t>3.11.2.1. Pressure Load</w:t>
        </w:r>
        <w:r>
          <w:rPr>
            <w:noProof/>
          </w:rPr>
          <w:tab/>
        </w:r>
        <w:r>
          <w:rPr>
            <w:noProof/>
          </w:rPr>
          <w:fldChar w:fldCharType="begin"/>
        </w:r>
        <w:r>
          <w:rPr>
            <w:noProof/>
          </w:rPr>
          <w:instrText xml:space="preserve"> PAGEREF _Toc302134475 \h </w:instrText>
        </w:r>
        <w:r>
          <w:rPr>
            <w:noProof/>
          </w:rPr>
        </w:r>
      </w:ins>
      <w:r>
        <w:rPr>
          <w:noProof/>
        </w:rPr>
        <w:fldChar w:fldCharType="separate"/>
      </w:r>
      <w:ins w:id="182" w:author="Gerard" w:date="2015-08-25T15:04:00Z">
        <w:r>
          <w:rPr>
            <w:noProof/>
          </w:rPr>
          <w:t>40</w:t>
        </w:r>
        <w:r>
          <w:rPr>
            <w:noProof/>
          </w:rPr>
          <w:fldChar w:fldCharType="end"/>
        </w:r>
      </w:ins>
    </w:p>
    <w:p w14:paraId="4A3AB8A5" w14:textId="77777777" w:rsidR="00554341" w:rsidRDefault="00554341">
      <w:pPr>
        <w:pStyle w:val="TOC4"/>
        <w:tabs>
          <w:tab w:val="right" w:leader="dot" w:pos="9350"/>
        </w:tabs>
        <w:rPr>
          <w:ins w:id="183" w:author="Gerard" w:date="2015-08-25T15:04:00Z"/>
          <w:rFonts w:asciiTheme="minorHAnsi" w:eastAsiaTheme="minorEastAsia" w:hAnsiTheme="minorHAnsi" w:cstheme="minorBidi"/>
          <w:noProof/>
          <w:sz w:val="24"/>
          <w:szCs w:val="24"/>
          <w:lang w:eastAsia="ja-JP"/>
        </w:rPr>
      </w:pPr>
      <w:ins w:id="184" w:author="Gerard" w:date="2015-08-25T15:04:00Z">
        <w:r>
          <w:rPr>
            <w:noProof/>
          </w:rPr>
          <w:t>3.11.2.2. Traction Load</w:t>
        </w:r>
        <w:r>
          <w:rPr>
            <w:noProof/>
          </w:rPr>
          <w:tab/>
        </w:r>
        <w:r>
          <w:rPr>
            <w:noProof/>
          </w:rPr>
          <w:fldChar w:fldCharType="begin"/>
        </w:r>
        <w:r>
          <w:rPr>
            <w:noProof/>
          </w:rPr>
          <w:instrText xml:space="preserve"> PAGEREF _Toc302134476 \h </w:instrText>
        </w:r>
        <w:r>
          <w:rPr>
            <w:noProof/>
          </w:rPr>
        </w:r>
      </w:ins>
      <w:r>
        <w:rPr>
          <w:noProof/>
        </w:rPr>
        <w:fldChar w:fldCharType="separate"/>
      </w:r>
      <w:ins w:id="185" w:author="Gerard" w:date="2015-08-25T15:04:00Z">
        <w:r>
          <w:rPr>
            <w:noProof/>
          </w:rPr>
          <w:t>40</w:t>
        </w:r>
        <w:r>
          <w:rPr>
            <w:noProof/>
          </w:rPr>
          <w:fldChar w:fldCharType="end"/>
        </w:r>
      </w:ins>
    </w:p>
    <w:p w14:paraId="49CA7020" w14:textId="77777777" w:rsidR="00554341" w:rsidRDefault="00554341">
      <w:pPr>
        <w:pStyle w:val="TOC4"/>
        <w:tabs>
          <w:tab w:val="right" w:leader="dot" w:pos="9350"/>
        </w:tabs>
        <w:rPr>
          <w:ins w:id="186" w:author="Gerard" w:date="2015-08-25T15:04:00Z"/>
          <w:rFonts w:asciiTheme="minorHAnsi" w:eastAsiaTheme="minorEastAsia" w:hAnsiTheme="minorHAnsi" w:cstheme="minorBidi"/>
          <w:noProof/>
          <w:sz w:val="24"/>
          <w:szCs w:val="24"/>
          <w:lang w:eastAsia="ja-JP"/>
        </w:rPr>
      </w:pPr>
      <w:ins w:id="187" w:author="Gerard" w:date="2015-08-25T15:04:00Z">
        <w:r>
          <w:rPr>
            <w:noProof/>
          </w:rPr>
          <w:t>3.11.2.3. Mixture Normal Traction</w:t>
        </w:r>
        <w:r>
          <w:rPr>
            <w:noProof/>
          </w:rPr>
          <w:tab/>
        </w:r>
        <w:r>
          <w:rPr>
            <w:noProof/>
          </w:rPr>
          <w:fldChar w:fldCharType="begin"/>
        </w:r>
        <w:r>
          <w:rPr>
            <w:noProof/>
          </w:rPr>
          <w:instrText xml:space="preserve"> PAGEREF _Toc302134477 \h </w:instrText>
        </w:r>
        <w:r>
          <w:rPr>
            <w:noProof/>
          </w:rPr>
        </w:r>
      </w:ins>
      <w:r>
        <w:rPr>
          <w:noProof/>
        </w:rPr>
        <w:fldChar w:fldCharType="separate"/>
      </w:r>
      <w:ins w:id="188" w:author="Gerard" w:date="2015-08-25T15:04:00Z">
        <w:r>
          <w:rPr>
            <w:noProof/>
          </w:rPr>
          <w:t>41</w:t>
        </w:r>
        <w:r>
          <w:rPr>
            <w:noProof/>
          </w:rPr>
          <w:fldChar w:fldCharType="end"/>
        </w:r>
      </w:ins>
    </w:p>
    <w:p w14:paraId="763C61D3" w14:textId="77777777" w:rsidR="00554341" w:rsidRDefault="00554341">
      <w:pPr>
        <w:pStyle w:val="TOC4"/>
        <w:tabs>
          <w:tab w:val="right" w:leader="dot" w:pos="9350"/>
        </w:tabs>
        <w:rPr>
          <w:ins w:id="189" w:author="Gerard" w:date="2015-08-25T15:04:00Z"/>
          <w:rFonts w:asciiTheme="minorHAnsi" w:eastAsiaTheme="minorEastAsia" w:hAnsiTheme="minorHAnsi" w:cstheme="minorBidi"/>
          <w:noProof/>
          <w:sz w:val="24"/>
          <w:szCs w:val="24"/>
          <w:lang w:eastAsia="ja-JP"/>
        </w:rPr>
      </w:pPr>
      <w:ins w:id="190" w:author="Gerard" w:date="2015-08-25T15:04:00Z">
        <w:r>
          <w:rPr>
            <w:noProof/>
          </w:rPr>
          <w:t>3.11.2.4. Fluid Flux</w:t>
        </w:r>
        <w:r>
          <w:rPr>
            <w:noProof/>
          </w:rPr>
          <w:tab/>
        </w:r>
        <w:r>
          <w:rPr>
            <w:noProof/>
          </w:rPr>
          <w:fldChar w:fldCharType="begin"/>
        </w:r>
        <w:r>
          <w:rPr>
            <w:noProof/>
          </w:rPr>
          <w:instrText xml:space="preserve"> PAGEREF _Toc302134478 \h </w:instrText>
        </w:r>
        <w:r>
          <w:rPr>
            <w:noProof/>
          </w:rPr>
        </w:r>
      </w:ins>
      <w:r>
        <w:rPr>
          <w:noProof/>
        </w:rPr>
        <w:fldChar w:fldCharType="separate"/>
      </w:r>
      <w:ins w:id="191" w:author="Gerard" w:date="2015-08-25T15:04:00Z">
        <w:r>
          <w:rPr>
            <w:noProof/>
          </w:rPr>
          <w:t>42</w:t>
        </w:r>
        <w:r>
          <w:rPr>
            <w:noProof/>
          </w:rPr>
          <w:fldChar w:fldCharType="end"/>
        </w:r>
      </w:ins>
    </w:p>
    <w:p w14:paraId="0581D291" w14:textId="77777777" w:rsidR="00554341" w:rsidRDefault="00554341">
      <w:pPr>
        <w:pStyle w:val="TOC4"/>
        <w:tabs>
          <w:tab w:val="right" w:leader="dot" w:pos="9350"/>
        </w:tabs>
        <w:rPr>
          <w:ins w:id="192" w:author="Gerard" w:date="2015-08-25T15:04:00Z"/>
          <w:rFonts w:asciiTheme="minorHAnsi" w:eastAsiaTheme="minorEastAsia" w:hAnsiTheme="minorHAnsi" w:cstheme="minorBidi"/>
          <w:noProof/>
          <w:sz w:val="24"/>
          <w:szCs w:val="24"/>
          <w:lang w:eastAsia="ja-JP"/>
        </w:rPr>
      </w:pPr>
      <w:ins w:id="193" w:author="Gerard" w:date="2015-08-25T15:04:00Z">
        <w:r>
          <w:rPr>
            <w:noProof/>
          </w:rPr>
          <w:t>3.11.2.5. Solute Flux</w:t>
        </w:r>
        <w:r>
          <w:rPr>
            <w:noProof/>
          </w:rPr>
          <w:tab/>
        </w:r>
        <w:r>
          <w:rPr>
            <w:noProof/>
          </w:rPr>
          <w:fldChar w:fldCharType="begin"/>
        </w:r>
        <w:r>
          <w:rPr>
            <w:noProof/>
          </w:rPr>
          <w:instrText xml:space="preserve"> PAGEREF _Toc302134479 \h </w:instrText>
        </w:r>
        <w:r>
          <w:rPr>
            <w:noProof/>
          </w:rPr>
        </w:r>
      </w:ins>
      <w:r>
        <w:rPr>
          <w:noProof/>
        </w:rPr>
        <w:fldChar w:fldCharType="separate"/>
      </w:r>
      <w:ins w:id="194" w:author="Gerard" w:date="2015-08-25T15:04:00Z">
        <w:r>
          <w:rPr>
            <w:noProof/>
          </w:rPr>
          <w:t>44</w:t>
        </w:r>
        <w:r>
          <w:rPr>
            <w:noProof/>
          </w:rPr>
          <w:fldChar w:fldCharType="end"/>
        </w:r>
      </w:ins>
    </w:p>
    <w:p w14:paraId="6077C257" w14:textId="77777777" w:rsidR="00554341" w:rsidRDefault="00554341">
      <w:pPr>
        <w:pStyle w:val="TOC4"/>
        <w:tabs>
          <w:tab w:val="right" w:leader="dot" w:pos="9350"/>
        </w:tabs>
        <w:rPr>
          <w:ins w:id="195" w:author="Gerard" w:date="2015-08-25T15:04:00Z"/>
          <w:rFonts w:asciiTheme="minorHAnsi" w:eastAsiaTheme="minorEastAsia" w:hAnsiTheme="minorHAnsi" w:cstheme="minorBidi"/>
          <w:noProof/>
          <w:sz w:val="24"/>
          <w:szCs w:val="24"/>
          <w:lang w:eastAsia="ja-JP"/>
        </w:rPr>
      </w:pPr>
      <w:ins w:id="196" w:author="Gerard" w:date="2015-08-25T15:04:00Z">
        <w:r>
          <w:rPr>
            <w:noProof/>
          </w:rPr>
          <w:t>3.11.2.6. Heat Flux</w:t>
        </w:r>
        <w:r>
          <w:rPr>
            <w:noProof/>
          </w:rPr>
          <w:tab/>
        </w:r>
        <w:r>
          <w:rPr>
            <w:noProof/>
          </w:rPr>
          <w:fldChar w:fldCharType="begin"/>
        </w:r>
        <w:r>
          <w:rPr>
            <w:noProof/>
          </w:rPr>
          <w:instrText xml:space="preserve"> PAGEREF _Toc302134480 \h </w:instrText>
        </w:r>
        <w:r>
          <w:rPr>
            <w:noProof/>
          </w:rPr>
        </w:r>
      </w:ins>
      <w:r>
        <w:rPr>
          <w:noProof/>
        </w:rPr>
        <w:fldChar w:fldCharType="separate"/>
      </w:r>
      <w:ins w:id="197" w:author="Gerard" w:date="2015-08-25T15:04:00Z">
        <w:r>
          <w:rPr>
            <w:noProof/>
          </w:rPr>
          <w:t>44</w:t>
        </w:r>
        <w:r>
          <w:rPr>
            <w:noProof/>
          </w:rPr>
          <w:fldChar w:fldCharType="end"/>
        </w:r>
      </w:ins>
    </w:p>
    <w:p w14:paraId="6D677040" w14:textId="77777777" w:rsidR="00554341" w:rsidRDefault="00554341">
      <w:pPr>
        <w:pStyle w:val="TOC4"/>
        <w:tabs>
          <w:tab w:val="right" w:leader="dot" w:pos="9350"/>
        </w:tabs>
        <w:rPr>
          <w:ins w:id="198" w:author="Gerard" w:date="2015-08-25T15:04:00Z"/>
          <w:rFonts w:asciiTheme="minorHAnsi" w:eastAsiaTheme="minorEastAsia" w:hAnsiTheme="minorHAnsi" w:cstheme="minorBidi"/>
          <w:noProof/>
          <w:sz w:val="24"/>
          <w:szCs w:val="24"/>
          <w:lang w:eastAsia="ja-JP"/>
        </w:rPr>
      </w:pPr>
      <w:ins w:id="199" w:author="Gerard" w:date="2015-08-25T15:04:00Z">
        <w:r>
          <w:rPr>
            <w:noProof/>
          </w:rPr>
          <w:t>3.11.2.7. Convective Heat Flux</w:t>
        </w:r>
        <w:r>
          <w:rPr>
            <w:noProof/>
          </w:rPr>
          <w:tab/>
        </w:r>
        <w:r>
          <w:rPr>
            <w:noProof/>
          </w:rPr>
          <w:fldChar w:fldCharType="begin"/>
        </w:r>
        <w:r>
          <w:rPr>
            <w:noProof/>
          </w:rPr>
          <w:instrText xml:space="preserve"> PAGEREF _Toc302134481 \h </w:instrText>
        </w:r>
        <w:r>
          <w:rPr>
            <w:noProof/>
          </w:rPr>
        </w:r>
      </w:ins>
      <w:r>
        <w:rPr>
          <w:noProof/>
        </w:rPr>
        <w:fldChar w:fldCharType="separate"/>
      </w:r>
      <w:ins w:id="200" w:author="Gerard" w:date="2015-08-25T15:04:00Z">
        <w:r>
          <w:rPr>
            <w:noProof/>
          </w:rPr>
          <w:t>45</w:t>
        </w:r>
        <w:r>
          <w:rPr>
            <w:noProof/>
          </w:rPr>
          <w:fldChar w:fldCharType="end"/>
        </w:r>
      </w:ins>
    </w:p>
    <w:p w14:paraId="344A2FA0" w14:textId="77777777" w:rsidR="00554341" w:rsidRDefault="00554341">
      <w:pPr>
        <w:pStyle w:val="TOC3"/>
        <w:tabs>
          <w:tab w:val="right" w:leader="dot" w:pos="9350"/>
        </w:tabs>
        <w:rPr>
          <w:ins w:id="201" w:author="Gerard" w:date="2015-08-25T15:04:00Z"/>
          <w:rFonts w:asciiTheme="minorHAnsi" w:eastAsiaTheme="minorEastAsia" w:hAnsiTheme="minorHAnsi" w:cstheme="minorBidi"/>
          <w:i w:val="0"/>
          <w:iCs w:val="0"/>
          <w:noProof/>
          <w:sz w:val="24"/>
          <w:szCs w:val="24"/>
          <w:lang w:eastAsia="ja-JP"/>
        </w:rPr>
      </w:pPr>
      <w:ins w:id="202" w:author="Gerard" w:date="2015-08-25T15:04:00Z">
        <w:r w:rsidRPr="00211264">
          <w:rPr>
            <w:noProof/>
            <w:color w:val="000000"/>
          </w:rPr>
          <w:t>3.11.3.</w:t>
        </w:r>
        <w:r>
          <w:rPr>
            <w:noProof/>
          </w:rPr>
          <w:t xml:space="preserve"> Body Loads</w:t>
        </w:r>
        <w:r>
          <w:rPr>
            <w:noProof/>
          </w:rPr>
          <w:tab/>
        </w:r>
        <w:r>
          <w:rPr>
            <w:noProof/>
          </w:rPr>
          <w:fldChar w:fldCharType="begin"/>
        </w:r>
        <w:r>
          <w:rPr>
            <w:noProof/>
          </w:rPr>
          <w:instrText xml:space="preserve"> PAGEREF _Toc302134482 \h </w:instrText>
        </w:r>
        <w:r>
          <w:rPr>
            <w:noProof/>
          </w:rPr>
        </w:r>
      </w:ins>
      <w:r>
        <w:rPr>
          <w:noProof/>
        </w:rPr>
        <w:fldChar w:fldCharType="separate"/>
      </w:r>
      <w:ins w:id="203" w:author="Gerard" w:date="2015-08-25T15:04:00Z">
        <w:r>
          <w:rPr>
            <w:noProof/>
          </w:rPr>
          <w:t>45</w:t>
        </w:r>
        <w:r>
          <w:rPr>
            <w:noProof/>
          </w:rPr>
          <w:fldChar w:fldCharType="end"/>
        </w:r>
      </w:ins>
    </w:p>
    <w:p w14:paraId="1D11E804" w14:textId="77777777" w:rsidR="00554341" w:rsidRDefault="00554341">
      <w:pPr>
        <w:pStyle w:val="TOC4"/>
        <w:tabs>
          <w:tab w:val="right" w:leader="dot" w:pos="9350"/>
        </w:tabs>
        <w:rPr>
          <w:ins w:id="204" w:author="Gerard" w:date="2015-08-25T15:04:00Z"/>
          <w:rFonts w:asciiTheme="minorHAnsi" w:eastAsiaTheme="minorEastAsia" w:hAnsiTheme="minorHAnsi" w:cstheme="minorBidi"/>
          <w:noProof/>
          <w:sz w:val="24"/>
          <w:szCs w:val="24"/>
          <w:lang w:eastAsia="ja-JP"/>
        </w:rPr>
      </w:pPr>
      <w:ins w:id="205" w:author="Gerard" w:date="2015-08-25T15:04:00Z">
        <w:r>
          <w:rPr>
            <w:noProof/>
          </w:rPr>
          <w:t>3.11.3.1. Constant Body Force</w:t>
        </w:r>
        <w:r>
          <w:rPr>
            <w:noProof/>
          </w:rPr>
          <w:tab/>
        </w:r>
        <w:r>
          <w:rPr>
            <w:noProof/>
          </w:rPr>
          <w:fldChar w:fldCharType="begin"/>
        </w:r>
        <w:r>
          <w:rPr>
            <w:noProof/>
          </w:rPr>
          <w:instrText xml:space="preserve"> PAGEREF _Toc302134483 \h </w:instrText>
        </w:r>
        <w:r>
          <w:rPr>
            <w:noProof/>
          </w:rPr>
        </w:r>
      </w:ins>
      <w:r>
        <w:rPr>
          <w:noProof/>
        </w:rPr>
        <w:fldChar w:fldCharType="separate"/>
      </w:r>
      <w:ins w:id="206" w:author="Gerard" w:date="2015-08-25T15:04:00Z">
        <w:r>
          <w:rPr>
            <w:noProof/>
          </w:rPr>
          <w:t>45</w:t>
        </w:r>
        <w:r>
          <w:rPr>
            <w:noProof/>
          </w:rPr>
          <w:fldChar w:fldCharType="end"/>
        </w:r>
      </w:ins>
    </w:p>
    <w:p w14:paraId="52FEA197" w14:textId="77777777" w:rsidR="00554341" w:rsidRDefault="00554341">
      <w:pPr>
        <w:pStyle w:val="TOC4"/>
        <w:tabs>
          <w:tab w:val="right" w:leader="dot" w:pos="9350"/>
        </w:tabs>
        <w:rPr>
          <w:ins w:id="207" w:author="Gerard" w:date="2015-08-25T15:04:00Z"/>
          <w:rFonts w:asciiTheme="minorHAnsi" w:eastAsiaTheme="minorEastAsia" w:hAnsiTheme="minorHAnsi" w:cstheme="minorBidi"/>
          <w:noProof/>
          <w:sz w:val="24"/>
          <w:szCs w:val="24"/>
          <w:lang w:eastAsia="ja-JP"/>
        </w:rPr>
      </w:pPr>
      <w:ins w:id="208" w:author="Gerard" w:date="2015-08-25T15:04:00Z">
        <w:r>
          <w:rPr>
            <w:noProof/>
          </w:rPr>
          <w:t>3.11.3.2. Non-Constant Body Force</w:t>
        </w:r>
        <w:r>
          <w:rPr>
            <w:noProof/>
          </w:rPr>
          <w:tab/>
        </w:r>
        <w:r>
          <w:rPr>
            <w:noProof/>
          </w:rPr>
          <w:fldChar w:fldCharType="begin"/>
        </w:r>
        <w:r>
          <w:rPr>
            <w:noProof/>
          </w:rPr>
          <w:instrText xml:space="preserve"> PAGEREF _Toc302134484 \h </w:instrText>
        </w:r>
        <w:r>
          <w:rPr>
            <w:noProof/>
          </w:rPr>
        </w:r>
      </w:ins>
      <w:r>
        <w:rPr>
          <w:noProof/>
        </w:rPr>
        <w:fldChar w:fldCharType="separate"/>
      </w:r>
      <w:ins w:id="209" w:author="Gerard" w:date="2015-08-25T15:04:00Z">
        <w:r>
          <w:rPr>
            <w:noProof/>
          </w:rPr>
          <w:t>45</w:t>
        </w:r>
        <w:r>
          <w:rPr>
            <w:noProof/>
          </w:rPr>
          <w:fldChar w:fldCharType="end"/>
        </w:r>
      </w:ins>
    </w:p>
    <w:p w14:paraId="0D8A0A48" w14:textId="77777777" w:rsidR="00554341" w:rsidRDefault="00554341">
      <w:pPr>
        <w:pStyle w:val="TOC4"/>
        <w:tabs>
          <w:tab w:val="right" w:leader="dot" w:pos="9350"/>
        </w:tabs>
        <w:rPr>
          <w:ins w:id="210" w:author="Gerard" w:date="2015-08-25T15:04:00Z"/>
          <w:rFonts w:asciiTheme="minorHAnsi" w:eastAsiaTheme="minorEastAsia" w:hAnsiTheme="minorHAnsi" w:cstheme="minorBidi"/>
          <w:noProof/>
          <w:sz w:val="24"/>
          <w:szCs w:val="24"/>
          <w:lang w:eastAsia="ja-JP"/>
        </w:rPr>
      </w:pPr>
      <w:ins w:id="211" w:author="Gerard" w:date="2015-08-25T15:04:00Z">
        <w:r>
          <w:rPr>
            <w:noProof/>
          </w:rPr>
          <w:t>3.11.3.3. Centrifugal Force</w:t>
        </w:r>
        <w:r>
          <w:rPr>
            <w:noProof/>
          </w:rPr>
          <w:tab/>
        </w:r>
        <w:r>
          <w:rPr>
            <w:noProof/>
          </w:rPr>
          <w:fldChar w:fldCharType="begin"/>
        </w:r>
        <w:r>
          <w:rPr>
            <w:noProof/>
          </w:rPr>
          <w:instrText xml:space="preserve"> PAGEREF _Toc302134485 \h </w:instrText>
        </w:r>
        <w:r>
          <w:rPr>
            <w:noProof/>
          </w:rPr>
        </w:r>
      </w:ins>
      <w:r>
        <w:rPr>
          <w:noProof/>
        </w:rPr>
        <w:fldChar w:fldCharType="separate"/>
      </w:r>
      <w:ins w:id="212" w:author="Gerard" w:date="2015-08-25T15:04:00Z">
        <w:r>
          <w:rPr>
            <w:noProof/>
          </w:rPr>
          <w:t>46</w:t>
        </w:r>
        <w:r>
          <w:rPr>
            <w:noProof/>
          </w:rPr>
          <w:fldChar w:fldCharType="end"/>
        </w:r>
      </w:ins>
    </w:p>
    <w:p w14:paraId="03B91944" w14:textId="77777777" w:rsidR="00554341" w:rsidRDefault="00554341">
      <w:pPr>
        <w:pStyle w:val="TOC4"/>
        <w:tabs>
          <w:tab w:val="right" w:leader="dot" w:pos="9350"/>
        </w:tabs>
        <w:rPr>
          <w:ins w:id="213" w:author="Gerard" w:date="2015-08-25T15:04:00Z"/>
          <w:rFonts w:asciiTheme="minorHAnsi" w:eastAsiaTheme="minorEastAsia" w:hAnsiTheme="minorHAnsi" w:cstheme="minorBidi"/>
          <w:noProof/>
          <w:sz w:val="24"/>
          <w:szCs w:val="24"/>
          <w:lang w:eastAsia="ja-JP"/>
        </w:rPr>
      </w:pPr>
      <w:ins w:id="214" w:author="Gerard" w:date="2015-08-25T15:04:00Z">
        <w:r>
          <w:rPr>
            <w:noProof/>
          </w:rPr>
          <w:t>3.11.3.4. Heat source</w:t>
        </w:r>
        <w:r>
          <w:rPr>
            <w:noProof/>
          </w:rPr>
          <w:tab/>
        </w:r>
        <w:r>
          <w:rPr>
            <w:noProof/>
          </w:rPr>
          <w:fldChar w:fldCharType="begin"/>
        </w:r>
        <w:r>
          <w:rPr>
            <w:noProof/>
          </w:rPr>
          <w:instrText xml:space="preserve"> PAGEREF _Toc302134486 \h </w:instrText>
        </w:r>
        <w:r>
          <w:rPr>
            <w:noProof/>
          </w:rPr>
        </w:r>
      </w:ins>
      <w:r>
        <w:rPr>
          <w:noProof/>
        </w:rPr>
        <w:fldChar w:fldCharType="separate"/>
      </w:r>
      <w:ins w:id="215" w:author="Gerard" w:date="2015-08-25T15:04:00Z">
        <w:r>
          <w:rPr>
            <w:noProof/>
          </w:rPr>
          <w:t>46</w:t>
        </w:r>
        <w:r>
          <w:rPr>
            <w:noProof/>
          </w:rPr>
          <w:fldChar w:fldCharType="end"/>
        </w:r>
      </w:ins>
    </w:p>
    <w:p w14:paraId="6F0B0683" w14:textId="77777777" w:rsidR="00554341" w:rsidRDefault="00554341">
      <w:pPr>
        <w:pStyle w:val="TOC2"/>
        <w:tabs>
          <w:tab w:val="right" w:leader="dot" w:pos="9350"/>
        </w:tabs>
        <w:rPr>
          <w:ins w:id="216" w:author="Gerard" w:date="2015-08-25T15:04:00Z"/>
          <w:rFonts w:asciiTheme="minorHAnsi" w:eastAsiaTheme="minorEastAsia" w:hAnsiTheme="minorHAnsi" w:cstheme="minorBidi"/>
          <w:smallCaps w:val="0"/>
          <w:noProof/>
          <w:sz w:val="24"/>
          <w:szCs w:val="24"/>
          <w:lang w:eastAsia="ja-JP"/>
        </w:rPr>
      </w:pPr>
      <w:ins w:id="217" w:author="Gerard" w:date="2015-08-25T15:04:00Z">
        <w:r>
          <w:rPr>
            <w:noProof/>
          </w:rPr>
          <w:t>3.12. Contact Section</w:t>
        </w:r>
        <w:r>
          <w:rPr>
            <w:noProof/>
          </w:rPr>
          <w:tab/>
        </w:r>
        <w:r>
          <w:rPr>
            <w:noProof/>
          </w:rPr>
          <w:fldChar w:fldCharType="begin"/>
        </w:r>
        <w:r>
          <w:rPr>
            <w:noProof/>
          </w:rPr>
          <w:instrText xml:space="preserve"> PAGEREF _Toc302134487 \h </w:instrText>
        </w:r>
        <w:r>
          <w:rPr>
            <w:noProof/>
          </w:rPr>
        </w:r>
      </w:ins>
      <w:r>
        <w:rPr>
          <w:noProof/>
        </w:rPr>
        <w:fldChar w:fldCharType="separate"/>
      </w:r>
      <w:ins w:id="218" w:author="Gerard" w:date="2015-08-25T15:04:00Z">
        <w:r>
          <w:rPr>
            <w:noProof/>
          </w:rPr>
          <w:t>47</w:t>
        </w:r>
        <w:r>
          <w:rPr>
            <w:noProof/>
          </w:rPr>
          <w:fldChar w:fldCharType="end"/>
        </w:r>
      </w:ins>
    </w:p>
    <w:p w14:paraId="1505D45E" w14:textId="77777777" w:rsidR="00554341" w:rsidRDefault="00554341">
      <w:pPr>
        <w:pStyle w:val="TOC3"/>
        <w:tabs>
          <w:tab w:val="right" w:leader="dot" w:pos="9350"/>
        </w:tabs>
        <w:rPr>
          <w:ins w:id="219" w:author="Gerard" w:date="2015-08-25T15:04:00Z"/>
          <w:rFonts w:asciiTheme="minorHAnsi" w:eastAsiaTheme="minorEastAsia" w:hAnsiTheme="minorHAnsi" w:cstheme="minorBidi"/>
          <w:i w:val="0"/>
          <w:iCs w:val="0"/>
          <w:noProof/>
          <w:sz w:val="24"/>
          <w:szCs w:val="24"/>
          <w:lang w:eastAsia="ja-JP"/>
        </w:rPr>
      </w:pPr>
      <w:ins w:id="220" w:author="Gerard" w:date="2015-08-25T15:04:00Z">
        <w:r w:rsidRPr="00211264">
          <w:rPr>
            <w:noProof/>
            <w:color w:val="000000"/>
          </w:rPr>
          <w:t>3.12.1.</w:t>
        </w:r>
        <w:r>
          <w:rPr>
            <w:noProof/>
          </w:rPr>
          <w:t xml:space="preserve"> Sliding Interfaces</w:t>
        </w:r>
        <w:r>
          <w:rPr>
            <w:noProof/>
          </w:rPr>
          <w:tab/>
        </w:r>
        <w:r>
          <w:rPr>
            <w:noProof/>
          </w:rPr>
          <w:fldChar w:fldCharType="begin"/>
        </w:r>
        <w:r>
          <w:rPr>
            <w:noProof/>
          </w:rPr>
          <w:instrText xml:space="preserve"> PAGEREF _Toc302134488 \h </w:instrText>
        </w:r>
        <w:r>
          <w:rPr>
            <w:noProof/>
          </w:rPr>
        </w:r>
      </w:ins>
      <w:r>
        <w:rPr>
          <w:noProof/>
        </w:rPr>
        <w:fldChar w:fldCharType="separate"/>
      </w:r>
      <w:ins w:id="221" w:author="Gerard" w:date="2015-08-25T15:04:00Z">
        <w:r>
          <w:rPr>
            <w:noProof/>
          </w:rPr>
          <w:t>47</w:t>
        </w:r>
        <w:r>
          <w:rPr>
            <w:noProof/>
          </w:rPr>
          <w:fldChar w:fldCharType="end"/>
        </w:r>
      </w:ins>
    </w:p>
    <w:p w14:paraId="1BB0C888" w14:textId="77777777" w:rsidR="00554341" w:rsidRDefault="00554341">
      <w:pPr>
        <w:pStyle w:val="TOC3"/>
        <w:tabs>
          <w:tab w:val="right" w:leader="dot" w:pos="9350"/>
        </w:tabs>
        <w:rPr>
          <w:ins w:id="222" w:author="Gerard" w:date="2015-08-25T15:04:00Z"/>
          <w:rFonts w:asciiTheme="minorHAnsi" w:eastAsiaTheme="minorEastAsia" w:hAnsiTheme="minorHAnsi" w:cstheme="minorBidi"/>
          <w:i w:val="0"/>
          <w:iCs w:val="0"/>
          <w:noProof/>
          <w:sz w:val="24"/>
          <w:szCs w:val="24"/>
          <w:lang w:eastAsia="ja-JP"/>
        </w:rPr>
      </w:pPr>
      <w:ins w:id="223" w:author="Gerard" w:date="2015-08-25T15:04:00Z">
        <w:r w:rsidRPr="00211264">
          <w:rPr>
            <w:noProof/>
            <w:color w:val="000000"/>
          </w:rPr>
          <w:t>3.12.2.</w:t>
        </w:r>
        <w:r>
          <w:rPr>
            <w:noProof/>
          </w:rPr>
          <w:t xml:space="preserve"> Biphasic Contact</w:t>
        </w:r>
        <w:r>
          <w:rPr>
            <w:noProof/>
          </w:rPr>
          <w:tab/>
        </w:r>
        <w:r>
          <w:rPr>
            <w:noProof/>
          </w:rPr>
          <w:fldChar w:fldCharType="begin"/>
        </w:r>
        <w:r>
          <w:rPr>
            <w:noProof/>
          </w:rPr>
          <w:instrText xml:space="preserve"> PAGEREF _Toc302134489 \h </w:instrText>
        </w:r>
        <w:r>
          <w:rPr>
            <w:noProof/>
          </w:rPr>
        </w:r>
      </w:ins>
      <w:r>
        <w:rPr>
          <w:noProof/>
        </w:rPr>
        <w:fldChar w:fldCharType="separate"/>
      </w:r>
      <w:ins w:id="224" w:author="Gerard" w:date="2015-08-25T15:04:00Z">
        <w:r>
          <w:rPr>
            <w:noProof/>
          </w:rPr>
          <w:t>52</w:t>
        </w:r>
        <w:r>
          <w:rPr>
            <w:noProof/>
          </w:rPr>
          <w:fldChar w:fldCharType="end"/>
        </w:r>
      </w:ins>
    </w:p>
    <w:p w14:paraId="6809CD97" w14:textId="77777777" w:rsidR="00554341" w:rsidRDefault="00554341">
      <w:pPr>
        <w:pStyle w:val="TOC3"/>
        <w:tabs>
          <w:tab w:val="right" w:leader="dot" w:pos="9350"/>
        </w:tabs>
        <w:rPr>
          <w:ins w:id="225" w:author="Gerard" w:date="2015-08-25T15:04:00Z"/>
          <w:rFonts w:asciiTheme="minorHAnsi" w:eastAsiaTheme="minorEastAsia" w:hAnsiTheme="minorHAnsi" w:cstheme="minorBidi"/>
          <w:i w:val="0"/>
          <w:iCs w:val="0"/>
          <w:noProof/>
          <w:sz w:val="24"/>
          <w:szCs w:val="24"/>
          <w:lang w:eastAsia="ja-JP"/>
        </w:rPr>
      </w:pPr>
      <w:ins w:id="226" w:author="Gerard" w:date="2015-08-25T15:04:00Z">
        <w:r w:rsidRPr="00211264">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_Toc302134490 \h </w:instrText>
        </w:r>
        <w:r>
          <w:rPr>
            <w:noProof/>
          </w:rPr>
        </w:r>
      </w:ins>
      <w:r>
        <w:rPr>
          <w:noProof/>
        </w:rPr>
        <w:fldChar w:fldCharType="separate"/>
      </w:r>
      <w:ins w:id="227" w:author="Gerard" w:date="2015-08-25T15:04:00Z">
        <w:r>
          <w:rPr>
            <w:noProof/>
          </w:rPr>
          <w:t>53</w:t>
        </w:r>
        <w:r>
          <w:rPr>
            <w:noProof/>
          </w:rPr>
          <w:fldChar w:fldCharType="end"/>
        </w:r>
      </w:ins>
    </w:p>
    <w:p w14:paraId="5B20FEEF" w14:textId="77777777" w:rsidR="00554341" w:rsidRDefault="00554341">
      <w:pPr>
        <w:pStyle w:val="TOC3"/>
        <w:tabs>
          <w:tab w:val="right" w:leader="dot" w:pos="9350"/>
        </w:tabs>
        <w:rPr>
          <w:ins w:id="228" w:author="Gerard" w:date="2015-08-25T15:04:00Z"/>
          <w:rFonts w:asciiTheme="minorHAnsi" w:eastAsiaTheme="minorEastAsia" w:hAnsiTheme="minorHAnsi" w:cstheme="minorBidi"/>
          <w:i w:val="0"/>
          <w:iCs w:val="0"/>
          <w:noProof/>
          <w:sz w:val="24"/>
          <w:szCs w:val="24"/>
          <w:lang w:eastAsia="ja-JP"/>
        </w:rPr>
      </w:pPr>
      <w:ins w:id="229" w:author="Gerard" w:date="2015-08-25T15:04:00Z">
        <w:r w:rsidRPr="00211264">
          <w:rPr>
            <w:noProof/>
            <w:color w:val="000000"/>
          </w:rPr>
          <w:t>3.12.4.</w:t>
        </w:r>
        <w:r>
          <w:rPr>
            <w:noProof/>
          </w:rPr>
          <w:t xml:space="preserve"> Rigid Wall Interfaces</w:t>
        </w:r>
        <w:r>
          <w:rPr>
            <w:noProof/>
          </w:rPr>
          <w:tab/>
        </w:r>
        <w:r>
          <w:rPr>
            <w:noProof/>
          </w:rPr>
          <w:fldChar w:fldCharType="begin"/>
        </w:r>
        <w:r>
          <w:rPr>
            <w:noProof/>
          </w:rPr>
          <w:instrText xml:space="preserve"> PAGEREF _Toc302134491 \h </w:instrText>
        </w:r>
        <w:r>
          <w:rPr>
            <w:noProof/>
          </w:rPr>
        </w:r>
      </w:ins>
      <w:r>
        <w:rPr>
          <w:noProof/>
        </w:rPr>
        <w:fldChar w:fldCharType="separate"/>
      </w:r>
      <w:ins w:id="230" w:author="Gerard" w:date="2015-08-25T15:04:00Z">
        <w:r>
          <w:rPr>
            <w:noProof/>
          </w:rPr>
          <w:t>54</w:t>
        </w:r>
        <w:r>
          <w:rPr>
            <w:noProof/>
          </w:rPr>
          <w:fldChar w:fldCharType="end"/>
        </w:r>
      </w:ins>
    </w:p>
    <w:p w14:paraId="1BE0F1F1" w14:textId="77777777" w:rsidR="00554341" w:rsidRDefault="00554341">
      <w:pPr>
        <w:pStyle w:val="TOC3"/>
        <w:tabs>
          <w:tab w:val="right" w:leader="dot" w:pos="9350"/>
        </w:tabs>
        <w:rPr>
          <w:ins w:id="231" w:author="Gerard" w:date="2015-08-25T15:04:00Z"/>
          <w:rFonts w:asciiTheme="minorHAnsi" w:eastAsiaTheme="minorEastAsia" w:hAnsiTheme="minorHAnsi" w:cstheme="minorBidi"/>
          <w:i w:val="0"/>
          <w:iCs w:val="0"/>
          <w:noProof/>
          <w:sz w:val="24"/>
          <w:szCs w:val="24"/>
          <w:lang w:eastAsia="ja-JP"/>
        </w:rPr>
      </w:pPr>
      <w:ins w:id="232" w:author="Gerard" w:date="2015-08-25T15:04:00Z">
        <w:r w:rsidRPr="00211264">
          <w:rPr>
            <w:noProof/>
            <w:color w:val="000000"/>
          </w:rPr>
          <w:t>3.12.5.</w:t>
        </w:r>
        <w:r>
          <w:rPr>
            <w:noProof/>
          </w:rPr>
          <w:t xml:space="preserve"> Tied Interfaces</w:t>
        </w:r>
        <w:r>
          <w:rPr>
            <w:noProof/>
          </w:rPr>
          <w:tab/>
        </w:r>
        <w:r>
          <w:rPr>
            <w:noProof/>
          </w:rPr>
          <w:fldChar w:fldCharType="begin"/>
        </w:r>
        <w:r>
          <w:rPr>
            <w:noProof/>
          </w:rPr>
          <w:instrText xml:space="preserve"> PAGEREF _Toc302134492 \h </w:instrText>
        </w:r>
        <w:r>
          <w:rPr>
            <w:noProof/>
          </w:rPr>
        </w:r>
      </w:ins>
      <w:r>
        <w:rPr>
          <w:noProof/>
        </w:rPr>
        <w:fldChar w:fldCharType="separate"/>
      </w:r>
      <w:ins w:id="233" w:author="Gerard" w:date="2015-08-25T15:04:00Z">
        <w:r>
          <w:rPr>
            <w:noProof/>
          </w:rPr>
          <w:t>55</w:t>
        </w:r>
        <w:r>
          <w:rPr>
            <w:noProof/>
          </w:rPr>
          <w:fldChar w:fldCharType="end"/>
        </w:r>
      </w:ins>
    </w:p>
    <w:p w14:paraId="1FAE593C" w14:textId="77777777" w:rsidR="00554341" w:rsidRDefault="00554341">
      <w:pPr>
        <w:pStyle w:val="TOC3"/>
        <w:tabs>
          <w:tab w:val="right" w:leader="dot" w:pos="9350"/>
        </w:tabs>
        <w:rPr>
          <w:ins w:id="234" w:author="Gerard" w:date="2015-08-25T15:04:00Z"/>
          <w:rFonts w:asciiTheme="minorHAnsi" w:eastAsiaTheme="minorEastAsia" w:hAnsiTheme="minorHAnsi" w:cstheme="minorBidi"/>
          <w:i w:val="0"/>
          <w:iCs w:val="0"/>
          <w:noProof/>
          <w:sz w:val="24"/>
          <w:szCs w:val="24"/>
          <w:lang w:eastAsia="ja-JP"/>
        </w:rPr>
      </w:pPr>
      <w:ins w:id="235" w:author="Gerard" w:date="2015-08-25T15:04:00Z">
        <w:r w:rsidRPr="00211264">
          <w:rPr>
            <w:noProof/>
            <w:color w:val="000000"/>
          </w:rPr>
          <w:t>3.12.6.</w:t>
        </w:r>
        <w:r>
          <w:rPr>
            <w:noProof/>
          </w:rPr>
          <w:t xml:space="preserve"> Tied Biphasic Interfaces</w:t>
        </w:r>
        <w:r>
          <w:rPr>
            <w:noProof/>
          </w:rPr>
          <w:tab/>
        </w:r>
        <w:r>
          <w:rPr>
            <w:noProof/>
          </w:rPr>
          <w:fldChar w:fldCharType="begin"/>
        </w:r>
        <w:r>
          <w:rPr>
            <w:noProof/>
          </w:rPr>
          <w:instrText xml:space="preserve"> PAGEREF _Toc302134493 \h </w:instrText>
        </w:r>
        <w:r>
          <w:rPr>
            <w:noProof/>
          </w:rPr>
        </w:r>
      </w:ins>
      <w:r>
        <w:rPr>
          <w:noProof/>
        </w:rPr>
        <w:fldChar w:fldCharType="separate"/>
      </w:r>
      <w:ins w:id="236" w:author="Gerard" w:date="2015-08-25T15:04:00Z">
        <w:r>
          <w:rPr>
            <w:noProof/>
          </w:rPr>
          <w:t>55</w:t>
        </w:r>
        <w:r>
          <w:rPr>
            <w:noProof/>
          </w:rPr>
          <w:fldChar w:fldCharType="end"/>
        </w:r>
      </w:ins>
    </w:p>
    <w:p w14:paraId="7EA20C7D" w14:textId="77777777" w:rsidR="00554341" w:rsidRDefault="00554341">
      <w:pPr>
        <w:pStyle w:val="TOC3"/>
        <w:tabs>
          <w:tab w:val="right" w:leader="dot" w:pos="9350"/>
        </w:tabs>
        <w:rPr>
          <w:ins w:id="237" w:author="Gerard" w:date="2015-08-25T15:04:00Z"/>
          <w:rFonts w:asciiTheme="minorHAnsi" w:eastAsiaTheme="minorEastAsia" w:hAnsiTheme="minorHAnsi" w:cstheme="minorBidi"/>
          <w:i w:val="0"/>
          <w:iCs w:val="0"/>
          <w:noProof/>
          <w:sz w:val="24"/>
          <w:szCs w:val="24"/>
          <w:lang w:eastAsia="ja-JP"/>
        </w:rPr>
      </w:pPr>
      <w:ins w:id="238" w:author="Gerard" w:date="2015-08-25T15:04:00Z">
        <w:r w:rsidRPr="00211264">
          <w:rPr>
            <w:noProof/>
            <w:color w:val="000000"/>
          </w:rPr>
          <w:t>3.12.7.</w:t>
        </w:r>
        <w:r>
          <w:rPr>
            <w:noProof/>
          </w:rPr>
          <w:t xml:space="preserve"> Sticky Interfaces</w:t>
        </w:r>
        <w:r>
          <w:rPr>
            <w:noProof/>
          </w:rPr>
          <w:tab/>
        </w:r>
        <w:r>
          <w:rPr>
            <w:noProof/>
          </w:rPr>
          <w:fldChar w:fldCharType="begin"/>
        </w:r>
        <w:r>
          <w:rPr>
            <w:noProof/>
          </w:rPr>
          <w:instrText xml:space="preserve"> PAGEREF _Toc302134494 \h </w:instrText>
        </w:r>
        <w:r>
          <w:rPr>
            <w:noProof/>
          </w:rPr>
        </w:r>
      </w:ins>
      <w:r>
        <w:rPr>
          <w:noProof/>
        </w:rPr>
        <w:fldChar w:fldCharType="separate"/>
      </w:r>
      <w:ins w:id="239" w:author="Gerard" w:date="2015-08-25T15:04:00Z">
        <w:r>
          <w:rPr>
            <w:noProof/>
          </w:rPr>
          <w:t>56</w:t>
        </w:r>
        <w:r>
          <w:rPr>
            <w:noProof/>
          </w:rPr>
          <w:fldChar w:fldCharType="end"/>
        </w:r>
      </w:ins>
    </w:p>
    <w:p w14:paraId="29C6125F" w14:textId="77777777" w:rsidR="00554341" w:rsidRDefault="00554341">
      <w:pPr>
        <w:pStyle w:val="TOC3"/>
        <w:tabs>
          <w:tab w:val="right" w:leader="dot" w:pos="9350"/>
        </w:tabs>
        <w:rPr>
          <w:ins w:id="240" w:author="Gerard" w:date="2015-08-25T15:04:00Z"/>
          <w:rFonts w:asciiTheme="minorHAnsi" w:eastAsiaTheme="minorEastAsia" w:hAnsiTheme="minorHAnsi" w:cstheme="minorBidi"/>
          <w:i w:val="0"/>
          <w:iCs w:val="0"/>
          <w:noProof/>
          <w:sz w:val="24"/>
          <w:szCs w:val="24"/>
          <w:lang w:eastAsia="ja-JP"/>
        </w:rPr>
      </w:pPr>
      <w:ins w:id="241" w:author="Gerard" w:date="2015-08-25T15:04:00Z">
        <w:r w:rsidRPr="00211264">
          <w:rPr>
            <w:noProof/>
            <w:color w:val="000000"/>
          </w:rPr>
          <w:t>3.12.8.</w:t>
        </w:r>
        <w:r>
          <w:rPr>
            <w:noProof/>
          </w:rPr>
          <w:t xml:space="preserve"> Rigid Interfaces</w:t>
        </w:r>
        <w:r>
          <w:rPr>
            <w:noProof/>
          </w:rPr>
          <w:tab/>
        </w:r>
        <w:r>
          <w:rPr>
            <w:noProof/>
          </w:rPr>
          <w:fldChar w:fldCharType="begin"/>
        </w:r>
        <w:r>
          <w:rPr>
            <w:noProof/>
          </w:rPr>
          <w:instrText xml:space="preserve"> PAGEREF _Toc302134495 \h </w:instrText>
        </w:r>
        <w:r>
          <w:rPr>
            <w:noProof/>
          </w:rPr>
        </w:r>
      </w:ins>
      <w:r>
        <w:rPr>
          <w:noProof/>
        </w:rPr>
        <w:fldChar w:fldCharType="separate"/>
      </w:r>
      <w:ins w:id="242" w:author="Gerard" w:date="2015-08-25T15:04:00Z">
        <w:r>
          <w:rPr>
            <w:noProof/>
          </w:rPr>
          <w:t>56</w:t>
        </w:r>
        <w:r>
          <w:rPr>
            <w:noProof/>
          </w:rPr>
          <w:fldChar w:fldCharType="end"/>
        </w:r>
      </w:ins>
    </w:p>
    <w:p w14:paraId="2EBB7CD6" w14:textId="77777777" w:rsidR="00554341" w:rsidRDefault="00554341">
      <w:pPr>
        <w:pStyle w:val="TOC3"/>
        <w:tabs>
          <w:tab w:val="right" w:leader="dot" w:pos="9350"/>
        </w:tabs>
        <w:rPr>
          <w:ins w:id="243" w:author="Gerard" w:date="2015-08-25T15:04:00Z"/>
          <w:rFonts w:asciiTheme="minorHAnsi" w:eastAsiaTheme="minorEastAsia" w:hAnsiTheme="minorHAnsi" w:cstheme="minorBidi"/>
          <w:i w:val="0"/>
          <w:iCs w:val="0"/>
          <w:noProof/>
          <w:sz w:val="24"/>
          <w:szCs w:val="24"/>
          <w:lang w:eastAsia="ja-JP"/>
        </w:rPr>
      </w:pPr>
      <w:ins w:id="244" w:author="Gerard" w:date="2015-08-25T15:04:00Z">
        <w:r w:rsidRPr="00211264">
          <w:rPr>
            <w:noProof/>
            <w:color w:val="000000"/>
          </w:rPr>
          <w:t>3.12.9.</w:t>
        </w:r>
        <w:r>
          <w:rPr>
            <w:noProof/>
          </w:rPr>
          <w:t xml:space="preserve"> Rigid Joints</w:t>
        </w:r>
        <w:r>
          <w:rPr>
            <w:noProof/>
          </w:rPr>
          <w:tab/>
        </w:r>
        <w:r>
          <w:rPr>
            <w:noProof/>
          </w:rPr>
          <w:fldChar w:fldCharType="begin"/>
        </w:r>
        <w:r>
          <w:rPr>
            <w:noProof/>
          </w:rPr>
          <w:instrText xml:space="preserve"> PAGEREF _Toc302134496 \h </w:instrText>
        </w:r>
        <w:r>
          <w:rPr>
            <w:noProof/>
          </w:rPr>
        </w:r>
      </w:ins>
      <w:r>
        <w:rPr>
          <w:noProof/>
        </w:rPr>
        <w:fldChar w:fldCharType="separate"/>
      </w:r>
      <w:ins w:id="245" w:author="Gerard" w:date="2015-08-25T15:04:00Z">
        <w:r>
          <w:rPr>
            <w:noProof/>
          </w:rPr>
          <w:t>57</w:t>
        </w:r>
        <w:r>
          <w:rPr>
            <w:noProof/>
          </w:rPr>
          <w:fldChar w:fldCharType="end"/>
        </w:r>
      </w:ins>
    </w:p>
    <w:p w14:paraId="69B0EBAA" w14:textId="77777777" w:rsidR="00554341" w:rsidRDefault="00554341">
      <w:pPr>
        <w:pStyle w:val="TOC2"/>
        <w:tabs>
          <w:tab w:val="right" w:leader="dot" w:pos="9350"/>
        </w:tabs>
        <w:rPr>
          <w:ins w:id="246" w:author="Gerard" w:date="2015-08-25T15:04:00Z"/>
          <w:rFonts w:asciiTheme="minorHAnsi" w:eastAsiaTheme="minorEastAsia" w:hAnsiTheme="minorHAnsi" w:cstheme="minorBidi"/>
          <w:smallCaps w:val="0"/>
          <w:noProof/>
          <w:sz w:val="24"/>
          <w:szCs w:val="24"/>
          <w:lang w:eastAsia="ja-JP"/>
        </w:rPr>
      </w:pPr>
      <w:ins w:id="247" w:author="Gerard" w:date="2015-08-25T15:04:00Z">
        <w:r>
          <w:rPr>
            <w:noProof/>
          </w:rPr>
          <w:t>3.13. Constraints Section</w:t>
        </w:r>
        <w:r>
          <w:rPr>
            <w:noProof/>
          </w:rPr>
          <w:tab/>
        </w:r>
        <w:r>
          <w:rPr>
            <w:noProof/>
          </w:rPr>
          <w:fldChar w:fldCharType="begin"/>
        </w:r>
        <w:r>
          <w:rPr>
            <w:noProof/>
          </w:rPr>
          <w:instrText xml:space="preserve"> PAGEREF _Toc302134497 \h </w:instrText>
        </w:r>
        <w:r>
          <w:rPr>
            <w:noProof/>
          </w:rPr>
        </w:r>
      </w:ins>
      <w:r>
        <w:rPr>
          <w:noProof/>
        </w:rPr>
        <w:fldChar w:fldCharType="separate"/>
      </w:r>
      <w:ins w:id="248" w:author="Gerard" w:date="2015-08-25T15:04:00Z">
        <w:r>
          <w:rPr>
            <w:noProof/>
          </w:rPr>
          <w:t>58</w:t>
        </w:r>
        <w:r>
          <w:rPr>
            <w:noProof/>
          </w:rPr>
          <w:fldChar w:fldCharType="end"/>
        </w:r>
      </w:ins>
    </w:p>
    <w:p w14:paraId="434DD55D" w14:textId="77777777" w:rsidR="00554341" w:rsidRDefault="00554341">
      <w:pPr>
        <w:pStyle w:val="TOC3"/>
        <w:tabs>
          <w:tab w:val="right" w:leader="dot" w:pos="9350"/>
        </w:tabs>
        <w:rPr>
          <w:ins w:id="249" w:author="Gerard" w:date="2015-08-25T15:04:00Z"/>
          <w:rFonts w:asciiTheme="minorHAnsi" w:eastAsiaTheme="minorEastAsia" w:hAnsiTheme="minorHAnsi" w:cstheme="minorBidi"/>
          <w:i w:val="0"/>
          <w:iCs w:val="0"/>
          <w:noProof/>
          <w:sz w:val="24"/>
          <w:szCs w:val="24"/>
          <w:lang w:eastAsia="ja-JP"/>
        </w:rPr>
      </w:pPr>
      <w:ins w:id="250" w:author="Gerard" w:date="2015-08-25T15:04:00Z">
        <w:r w:rsidRPr="00211264">
          <w:rPr>
            <w:noProof/>
            <w:color w:val="000000"/>
          </w:rPr>
          <w:t>3.13.1.</w:t>
        </w:r>
        <w:r>
          <w:rPr>
            <w:noProof/>
          </w:rPr>
          <w:t xml:space="preserve"> Rigid Body Constraints</w:t>
        </w:r>
        <w:r>
          <w:rPr>
            <w:noProof/>
          </w:rPr>
          <w:tab/>
        </w:r>
        <w:r>
          <w:rPr>
            <w:noProof/>
          </w:rPr>
          <w:fldChar w:fldCharType="begin"/>
        </w:r>
        <w:r>
          <w:rPr>
            <w:noProof/>
          </w:rPr>
          <w:instrText xml:space="preserve"> PAGEREF _Toc302134498 \h </w:instrText>
        </w:r>
        <w:r>
          <w:rPr>
            <w:noProof/>
          </w:rPr>
        </w:r>
      </w:ins>
      <w:r>
        <w:rPr>
          <w:noProof/>
        </w:rPr>
        <w:fldChar w:fldCharType="separate"/>
      </w:r>
      <w:ins w:id="251" w:author="Gerard" w:date="2015-08-25T15:04:00Z">
        <w:r>
          <w:rPr>
            <w:noProof/>
          </w:rPr>
          <w:t>58</w:t>
        </w:r>
        <w:r>
          <w:rPr>
            <w:noProof/>
          </w:rPr>
          <w:fldChar w:fldCharType="end"/>
        </w:r>
      </w:ins>
    </w:p>
    <w:p w14:paraId="1BFF2D40" w14:textId="77777777" w:rsidR="00554341" w:rsidRDefault="00554341">
      <w:pPr>
        <w:pStyle w:val="TOC2"/>
        <w:tabs>
          <w:tab w:val="right" w:leader="dot" w:pos="9350"/>
        </w:tabs>
        <w:rPr>
          <w:ins w:id="252" w:author="Gerard" w:date="2015-08-25T15:04:00Z"/>
          <w:rFonts w:asciiTheme="minorHAnsi" w:eastAsiaTheme="minorEastAsia" w:hAnsiTheme="minorHAnsi" w:cstheme="minorBidi"/>
          <w:smallCaps w:val="0"/>
          <w:noProof/>
          <w:sz w:val="24"/>
          <w:szCs w:val="24"/>
          <w:lang w:eastAsia="ja-JP"/>
        </w:rPr>
      </w:pPr>
      <w:ins w:id="253" w:author="Gerard" w:date="2015-08-25T15:04:00Z">
        <w:r>
          <w:rPr>
            <w:noProof/>
          </w:rPr>
          <w:t>3.14. Discrete Section</w:t>
        </w:r>
        <w:r>
          <w:rPr>
            <w:noProof/>
          </w:rPr>
          <w:tab/>
        </w:r>
        <w:r>
          <w:rPr>
            <w:noProof/>
          </w:rPr>
          <w:fldChar w:fldCharType="begin"/>
        </w:r>
        <w:r>
          <w:rPr>
            <w:noProof/>
          </w:rPr>
          <w:instrText xml:space="preserve"> PAGEREF _Toc302134499 \h </w:instrText>
        </w:r>
        <w:r>
          <w:rPr>
            <w:noProof/>
          </w:rPr>
        </w:r>
      </w:ins>
      <w:r>
        <w:rPr>
          <w:noProof/>
        </w:rPr>
        <w:fldChar w:fldCharType="separate"/>
      </w:r>
      <w:ins w:id="254" w:author="Gerard" w:date="2015-08-25T15:04:00Z">
        <w:r>
          <w:rPr>
            <w:noProof/>
          </w:rPr>
          <w:t>60</w:t>
        </w:r>
        <w:r>
          <w:rPr>
            <w:noProof/>
          </w:rPr>
          <w:fldChar w:fldCharType="end"/>
        </w:r>
      </w:ins>
    </w:p>
    <w:p w14:paraId="2777A946" w14:textId="77777777" w:rsidR="00554341" w:rsidRDefault="00554341">
      <w:pPr>
        <w:pStyle w:val="TOC3"/>
        <w:tabs>
          <w:tab w:val="right" w:leader="dot" w:pos="9350"/>
        </w:tabs>
        <w:rPr>
          <w:ins w:id="255" w:author="Gerard" w:date="2015-08-25T15:04:00Z"/>
          <w:rFonts w:asciiTheme="minorHAnsi" w:eastAsiaTheme="minorEastAsia" w:hAnsiTheme="minorHAnsi" w:cstheme="minorBidi"/>
          <w:i w:val="0"/>
          <w:iCs w:val="0"/>
          <w:noProof/>
          <w:sz w:val="24"/>
          <w:szCs w:val="24"/>
          <w:lang w:eastAsia="ja-JP"/>
        </w:rPr>
      </w:pPr>
      <w:ins w:id="256" w:author="Gerard" w:date="2015-08-25T15:04:00Z">
        <w:r w:rsidRPr="00211264">
          <w:rPr>
            <w:noProof/>
            <w:color w:val="000000"/>
          </w:rPr>
          <w:t>3.14.1.</w:t>
        </w:r>
        <w:r>
          <w:rPr>
            <w:noProof/>
          </w:rPr>
          <w:t xml:space="preserve"> Springs</w:t>
        </w:r>
        <w:r>
          <w:rPr>
            <w:noProof/>
          </w:rPr>
          <w:tab/>
        </w:r>
        <w:r>
          <w:rPr>
            <w:noProof/>
          </w:rPr>
          <w:fldChar w:fldCharType="begin"/>
        </w:r>
        <w:r>
          <w:rPr>
            <w:noProof/>
          </w:rPr>
          <w:instrText xml:space="preserve"> PAGEREF _Toc302134500 \h </w:instrText>
        </w:r>
        <w:r>
          <w:rPr>
            <w:noProof/>
          </w:rPr>
        </w:r>
      </w:ins>
      <w:r>
        <w:rPr>
          <w:noProof/>
        </w:rPr>
        <w:fldChar w:fldCharType="separate"/>
      </w:r>
      <w:ins w:id="257" w:author="Gerard" w:date="2015-08-25T15:04:00Z">
        <w:r>
          <w:rPr>
            <w:noProof/>
          </w:rPr>
          <w:t>60</w:t>
        </w:r>
        <w:r>
          <w:rPr>
            <w:noProof/>
          </w:rPr>
          <w:fldChar w:fldCharType="end"/>
        </w:r>
      </w:ins>
    </w:p>
    <w:p w14:paraId="34A59EAC" w14:textId="77777777" w:rsidR="00554341" w:rsidRDefault="00554341">
      <w:pPr>
        <w:pStyle w:val="TOC2"/>
        <w:tabs>
          <w:tab w:val="right" w:leader="dot" w:pos="9350"/>
        </w:tabs>
        <w:rPr>
          <w:ins w:id="258" w:author="Gerard" w:date="2015-08-25T15:04:00Z"/>
          <w:rFonts w:asciiTheme="minorHAnsi" w:eastAsiaTheme="minorEastAsia" w:hAnsiTheme="minorHAnsi" w:cstheme="minorBidi"/>
          <w:smallCaps w:val="0"/>
          <w:noProof/>
          <w:sz w:val="24"/>
          <w:szCs w:val="24"/>
          <w:lang w:eastAsia="ja-JP"/>
        </w:rPr>
      </w:pPr>
      <w:ins w:id="259" w:author="Gerard" w:date="2015-08-25T15:04:00Z">
        <w:r>
          <w:rPr>
            <w:noProof/>
          </w:rPr>
          <w:t>3.15. LoadData Section</w:t>
        </w:r>
        <w:r>
          <w:rPr>
            <w:noProof/>
          </w:rPr>
          <w:tab/>
        </w:r>
        <w:r>
          <w:rPr>
            <w:noProof/>
          </w:rPr>
          <w:fldChar w:fldCharType="begin"/>
        </w:r>
        <w:r>
          <w:rPr>
            <w:noProof/>
          </w:rPr>
          <w:instrText xml:space="preserve"> PAGEREF _Toc302134501 \h </w:instrText>
        </w:r>
        <w:r>
          <w:rPr>
            <w:noProof/>
          </w:rPr>
        </w:r>
      </w:ins>
      <w:r>
        <w:rPr>
          <w:noProof/>
        </w:rPr>
        <w:fldChar w:fldCharType="separate"/>
      </w:r>
      <w:ins w:id="260" w:author="Gerard" w:date="2015-08-25T15:04:00Z">
        <w:r>
          <w:rPr>
            <w:noProof/>
          </w:rPr>
          <w:t>62</w:t>
        </w:r>
        <w:r>
          <w:rPr>
            <w:noProof/>
          </w:rPr>
          <w:fldChar w:fldCharType="end"/>
        </w:r>
      </w:ins>
    </w:p>
    <w:p w14:paraId="50C507D2" w14:textId="77777777" w:rsidR="00554341" w:rsidRDefault="00554341">
      <w:pPr>
        <w:pStyle w:val="TOC2"/>
        <w:tabs>
          <w:tab w:val="right" w:leader="dot" w:pos="9350"/>
        </w:tabs>
        <w:rPr>
          <w:ins w:id="261" w:author="Gerard" w:date="2015-08-25T15:04:00Z"/>
          <w:rFonts w:asciiTheme="minorHAnsi" w:eastAsiaTheme="minorEastAsia" w:hAnsiTheme="minorHAnsi" w:cstheme="minorBidi"/>
          <w:smallCaps w:val="0"/>
          <w:noProof/>
          <w:sz w:val="24"/>
          <w:szCs w:val="24"/>
          <w:lang w:eastAsia="ja-JP"/>
        </w:rPr>
      </w:pPr>
      <w:ins w:id="262" w:author="Gerard" w:date="2015-08-25T15:04:00Z">
        <w:r>
          <w:rPr>
            <w:noProof/>
          </w:rPr>
          <w:t>3.16. Output Section</w:t>
        </w:r>
        <w:r>
          <w:rPr>
            <w:noProof/>
          </w:rPr>
          <w:tab/>
        </w:r>
        <w:r>
          <w:rPr>
            <w:noProof/>
          </w:rPr>
          <w:fldChar w:fldCharType="begin"/>
        </w:r>
        <w:r>
          <w:rPr>
            <w:noProof/>
          </w:rPr>
          <w:instrText xml:space="preserve"> PAGEREF _Toc302134502 \h </w:instrText>
        </w:r>
        <w:r>
          <w:rPr>
            <w:noProof/>
          </w:rPr>
        </w:r>
      </w:ins>
      <w:r>
        <w:rPr>
          <w:noProof/>
        </w:rPr>
        <w:fldChar w:fldCharType="separate"/>
      </w:r>
      <w:ins w:id="263" w:author="Gerard" w:date="2015-08-25T15:04:00Z">
        <w:r>
          <w:rPr>
            <w:noProof/>
          </w:rPr>
          <w:t>64</w:t>
        </w:r>
        <w:r>
          <w:rPr>
            <w:noProof/>
          </w:rPr>
          <w:fldChar w:fldCharType="end"/>
        </w:r>
      </w:ins>
    </w:p>
    <w:p w14:paraId="31C9ED3D" w14:textId="77777777" w:rsidR="00554341" w:rsidRDefault="00554341">
      <w:pPr>
        <w:pStyle w:val="TOC3"/>
        <w:tabs>
          <w:tab w:val="right" w:leader="dot" w:pos="9350"/>
        </w:tabs>
        <w:rPr>
          <w:ins w:id="264" w:author="Gerard" w:date="2015-08-25T15:04:00Z"/>
          <w:rFonts w:asciiTheme="minorHAnsi" w:eastAsiaTheme="minorEastAsia" w:hAnsiTheme="minorHAnsi" w:cstheme="minorBidi"/>
          <w:i w:val="0"/>
          <w:iCs w:val="0"/>
          <w:noProof/>
          <w:sz w:val="24"/>
          <w:szCs w:val="24"/>
          <w:lang w:eastAsia="ja-JP"/>
        </w:rPr>
      </w:pPr>
      <w:ins w:id="265" w:author="Gerard" w:date="2015-08-25T15:04:00Z">
        <w:r w:rsidRPr="00211264">
          <w:rPr>
            <w:noProof/>
            <w:color w:val="000000"/>
          </w:rPr>
          <w:t>3.16.1.</w:t>
        </w:r>
        <w:r>
          <w:rPr>
            <w:noProof/>
          </w:rPr>
          <w:t xml:space="preserve"> Logfile</w:t>
        </w:r>
        <w:r>
          <w:rPr>
            <w:noProof/>
          </w:rPr>
          <w:tab/>
        </w:r>
        <w:r>
          <w:rPr>
            <w:noProof/>
          </w:rPr>
          <w:fldChar w:fldCharType="begin"/>
        </w:r>
        <w:r>
          <w:rPr>
            <w:noProof/>
          </w:rPr>
          <w:instrText xml:space="preserve"> PAGEREF _Toc302134503 \h </w:instrText>
        </w:r>
        <w:r>
          <w:rPr>
            <w:noProof/>
          </w:rPr>
        </w:r>
      </w:ins>
      <w:r>
        <w:rPr>
          <w:noProof/>
        </w:rPr>
        <w:fldChar w:fldCharType="separate"/>
      </w:r>
      <w:ins w:id="266" w:author="Gerard" w:date="2015-08-25T15:04:00Z">
        <w:r>
          <w:rPr>
            <w:noProof/>
          </w:rPr>
          <w:t>64</w:t>
        </w:r>
        <w:r>
          <w:rPr>
            <w:noProof/>
          </w:rPr>
          <w:fldChar w:fldCharType="end"/>
        </w:r>
      </w:ins>
    </w:p>
    <w:p w14:paraId="2A9F10DB" w14:textId="77777777" w:rsidR="00554341" w:rsidRDefault="00554341">
      <w:pPr>
        <w:pStyle w:val="TOC4"/>
        <w:tabs>
          <w:tab w:val="right" w:leader="dot" w:pos="9350"/>
        </w:tabs>
        <w:rPr>
          <w:ins w:id="267" w:author="Gerard" w:date="2015-08-25T15:04:00Z"/>
          <w:rFonts w:asciiTheme="minorHAnsi" w:eastAsiaTheme="minorEastAsia" w:hAnsiTheme="minorHAnsi" w:cstheme="minorBidi"/>
          <w:noProof/>
          <w:sz w:val="24"/>
          <w:szCs w:val="24"/>
          <w:lang w:eastAsia="ja-JP"/>
        </w:rPr>
      </w:pPr>
      <w:ins w:id="268" w:author="Gerard" w:date="2015-08-25T15:04:00Z">
        <w:r>
          <w:rPr>
            <w:noProof/>
          </w:rPr>
          <w:t>3.16.1.1. Node_Data Class</w:t>
        </w:r>
        <w:r>
          <w:rPr>
            <w:noProof/>
          </w:rPr>
          <w:tab/>
        </w:r>
        <w:r>
          <w:rPr>
            <w:noProof/>
          </w:rPr>
          <w:fldChar w:fldCharType="begin"/>
        </w:r>
        <w:r>
          <w:rPr>
            <w:noProof/>
          </w:rPr>
          <w:instrText xml:space="preserve"> PAGEREF _Toc302134504 \h </w:instrText>
        </w:r>
        <w:r>
          <w:rPr>
            <w:noProof/>
          </w:rPr>
        </w:r>
      </w:ins>
      <w:r>
        <w:rPr>
          <w:noProof/>
        </w:rPr>
        <w:fldChar w:fldCharType="separate"/>
      </w:r>
      <w:ins w:id="269" w:author="Gerard" w:date="2015-08-25T15:04:00Z">
        <w:r>
          <w:rPr>
            <w:noProof/>
          </w:rPr>
          <w:t>67</w:t>
        </w:r>
        <w:r>
          <w:rPr>
            <w:noProof/>
          </w:rPr>
          <w:fldChar w:fldCharType="end"/>
        </w:r>
      </w:ins>
    </w:p>
    <w:p w14:paraId="33567747" w14:textId="77777777" w:rsidR="00554341" w:rsidRDefault="00554341">
      <w:pPr>
        <w:pStyle w:val="TOC4"/>
        <w:tabs>
          <w:tab w:val="right" w:leader="dot" w:pos="9350"/>
        </w:tabs>
        <w:rPr>
          <w:ins w:id="270" w:author="Gerard" w:date="2015-08-25T15:04:00Z"/>
          <w:rFonts w:asciiTheme="minorHAnsi" w:eastAsiaTheme="minorEastAsia" w:hAnsiTheme="minorHAnsi" w:cstheme="minorBidi"/>
          <w:noProof/>
          <w:sz w:val="24"/>
          <w:szCs w:val="24"/>
          <w:lang w:eastAsia="ja-JP"/>
        </w:rPr>
      </w:pPr>
      <w:ins w:id="271" w:author="Gerard" w:date="2015-08-25T15:04:00Z">
        <w:r>
          <w:rPr>
            <w:noProof/>
          </w:rPr>
          <w:t>3.16.1.2. Element_Data Class</w:t>
        </w:r>
        <w:r>
          <w:rPr>
            <w:noProof/>
          </w:rPr>
          <w:tab/>
        </w:r>
        <w:r>
          <w:rPr>
            <w:noProof/>
          </w:rPr>
          <w:fldChar w:fldCharType="begin"/>
        </w:r>
        <w:r>
          <w:rPr>
            <w:noProof/>
          </w:rPr>
          <w:instrText xml:space="preserve"> PAGEREF _Toc302134505 \h </w:instrText>
        </w:r>
        <w:r>
          <w:rPr>
            <w:noProof/>
          </w:rPr>
        </w:r>
      </w:ins>
      <w:r>
        <w:rPr>
          <w:noProof/>
        </w:rPr>
        <w:fldChar w:fldCharType="separate"/>
      </w:r>
      <w:ins w:id="272" w:author="Gerard" w:date="2015-08-25T15:04:00Z">
        <w:r>
          <w:rPr>
            <w:noProof/>
          </w:rPr>
          <w:t>68</w:t>
        </w:r>
        <w:r>
          <w:rPr>
            <w:noProof/>
          </w:rPr>
          <w:fldChar w:fldCharType="end"/>
        </w:r>
      </w:ins>
    </w:p>
    <w:p w14:paraId="172AB0D8" w14:textId="77777777" w:rsidR="00554341" w:rsidRDefault="00554341">
      <w:pPr>
        <w:pStyle w:val="TOC4"/>
        <w:tabs>
          <w:tab w:val="right" w:leader="dot" w:pos="9350"/>
        </w:tabs>
        <w:rPr>
          <w:ins w:id="273" w:author="Gerard" w:date="2015-08-25T15:04:00Z"/>
          <w:rFonts w:asciiTheme="minorHAnsi" w:eastAsiaTheme="minorEastAsia" w:hAnsiTheme="minorHAnsi" w:cstheme="minorBidi"/>
          <w:noProof/>
          <w:sz w:val="24"/>
          <w:szCs w:val="24"/>
          <w:lang w:eastAsia="ja-JP"/>
        </w:rPr>
      </w:pPr>
      <w:ins w:id="274" w:author="Gerard" w:date="2015-08-25T15:04:00Z">
        <w:r>
          <w:rPr>
            <w:noProof/>
          </w:rPr>
          <w:t>3.16.1.3. Rigid_Body_Data Class</w:t>
        </w:r>
        <w:r>
          <w:rPr>
            <w:noProof/>
          </w:rPr>
          <w:tab/>
        </w:r>
        <w:r>
          <w:rPr>
            <w:noProof/>
          </w:rPr>
          <w:fldChar w:fldCharType="begin"/>
        </w:r>
        <w:r>
          <w:rPr>
            <w:noProof/>
          </w:rPr>
          <w:instrText xml:space="preserve"> PAGEREF _Toc302134506 \h </w:instrText>
        </w:r>
        <w:r>
          <w:rPr>
            <w:noProof/>
          </w:rPr>
        </w:r>
      </w:ins>
      <w:r>
        <w:rPr>
          <w:noProof/>
        </w:rPr>
        <w:fldChar w:fldCharType="separate"/>
      </w:r>
      <w:ins w:id="275" w:author="Gerard" w:date="2015-08-25T15:04:00Z">
        <w:r>
          <w:rPr>
            <w:noProof/>
          </w:rPr>
          <w:t>70</w:t>
        </w:r>
        <w:r>
          <w:rPr>
            <w:noProof/>
          </w:rPr>
          <w:fldChar w:fldCharType="end"/>
        </w:r>
      </w:ins>
    </w:p>
    <w:p w14:paraId="5BCEFDF9" w14:textId="77777777" w:rsidR="00554341" w:rsidRDefault="00554341">
      <w:pPr>
        <w:pStyle w:val="TOC3"/>
        <w:tabs>
          <w:tab w:val="right" w:leader="dot" w:pos="9350"/>
        </w:tabs>
        <w:rPr>
          <w:ins w:id="276" w:author="Gerard" w:date="2015-08-25T15:04:00Z"/>
          <w:rFonts w:asciiTheme="minorHAnsi" w:eastAsiaTheme="minorEastAsia" w:hAnsiTheme="minorHAnsi" w:cstheme="minorBidi"/>
          <w:i w:val="0"/>
          <w:iCs w:val="0"/>
          <w:noProof/>
          <w:sz w:val="24"/>
          <w:szCs w:val="24"/>
          <w:lang w:eastAsia="ja-JP"/>
        </w:rPr>
      </w:pPr>
      <w:ins w:id="277" w:author="Gerard" w:date="2015-08-25T15:04:00Z">
        <w:r w:rsidRPr="00211264">
          <w:rPr>
            <w:noProof/>
            <w:color w:val="000000"/>
          </w:rPr>
          <w:t>3.16.2.</w:t>
        </w:r>
        <w:r>
          <w:rPr>
            <w:noProof/>
          </w:rPr>
          <w:t xml:space="preserve"> Plotfile</w:t>
        </w:r>
        <w:r>
          <w:rPr>
            <w:noProof/>
          </w:rPr>
          <w:tab/>
        </w:r>
        <w:r>
          <w:rPr>
            <w:noProof/>
          </w:rPr>
          <w:fldChar w:fldCharType="begin"/>
        </w:r>
        <w:r>
          <w:rPr>
            <w:noProof/>
          </w:rPr>
          <w:instrText xml:space="preserve"> PAGEREF _Toc302134507 \h </w:instrText>
        </w:r>
        <w:r>
          <w:rPr>
            <w:noProof/>
          </w:rPr>
        </w:r>
      </w:ins>
      <w:r>
        <w:rPr>
          <w:noProof/>
        </w:rPr>
        <w:fldChar w:fldCharType="separate"/>
      </w:r>
      <w:ins w:id="278" w:author="Gerard" w:date="2015-08-25T15:04:00Z">
        <w:r>
          <w:rPr>
            <w:noProof/>
          </w:rPr>
          <w:t>71</w:t>
        </w:r>
        <w:r>
          <w:rPr>
            <w:noProof/>
          </w:rPr>
          <w:fldChar w:fldCharType="end"/>
        </w:r>
      </w:ins>
    </w:p>
    <w:p w14:paraId="2EF21971" w14:textId="77777777" w:rsidR="00554341" w:rsidRDefault="00554341">
      <w:pPr>
        <w:pStyle w:val="TOC4"/>
        <w:tabs>
          <w:tab w:val="right" w:leader="dot" w:pos="9350"/>
        </w:tabs>
        <w:rPr>
          <w:ins w:id="279" w:author="Gerard" w:date="2015-08-25T15:04:00Z"/>
          <w:rFonts w:asciiTheme="minorHAnsi" w:eastAsiaTheme="minorEastAsia" w:hAnsiTheme="minorHAnsi" w:cstheme="minorBidi"/>
          <w:noProof/>
          <w:sz w:val="24"/>
          <w:szCs w:val="24"/>
          <w:lang w:eastAsia="ja-JP"/>
        </w:rPr>
      </w:pPr>
      <w:ins w:id="280" w:author="Gerard" w:date="2015-08-25T15:04:00Z">
        <w:r>
          <w:rPr>
            <w:noProof/>
          </w:rPr>
          <w:t>3.16.2.1. Plotfile Variables</w:t>
        </w:r>
        <w:r>
          <w:rPr>
            <w:noProof/>
          </w:rPr>
          <w:tab/>
        </w:r>
        <w:r>
          <w:rPr>
            <w:noProof/>
          </w:rPr>
          <w:fldChar w:fldCharType="begin"/>
        </w:r>
        <w:r>
          <w:rPr>
            <w:noProof/>
          </w:rPr>
          <w:instrText xml:space="preserve"> PAGEREF _Toc302134508 \h </w:instrText>
        </w:r>
        <w:r>
          <w:rPr>
            <w:noProof/>
          </w:rPr>
        </w:r>
      </w:ins>
      <w:r>
        <w:rPr>
          <w:noProof/>
        </w:rPr>
        <w:fldChar w:fldCharType="separate"/>
      </w:r>
      <w:ins w:id="281" w:author="Gerard" w:date="2015-08-25T15:04:00Z">
        <w:r>
          <w:rPr>
            <w:noProof/>
          </w:rPr>
          <w:t>71</w:t>
        </w:r>
        <w:r>
          <w:rPr>
            <w:noProof/>
          </w:rPr>
          <w:fldChar w:fldCharType="end"/>
        </w:r>
      </w:ins>
    </w:p>
    <w:p w14:paraId="18C6D1AE" w14:textId="77777777" w:rsidR="00554341" w:rsidRDefault="00554341">
      <w:pPr>
        <w:pStyle w:val="TOC2"/>
        <w:tabs>
          <w:tab w:val="right" w:leader="dot" w:pos="9350"/>
        </w:tabs>
        <w:rPr>
          <w:ins w:id="282" w:author="Gerard" w:date="2015-08-25T15:04:00Z"/>
          <w:rFonts w:asciiTheme="minorHAnsi" w:eastAsiaTheme="minorEastAsia" w:hAnsiTheme="minorHAnsi" w:cstheme="minorBidi"/>
          <w:smallCaps w:val="0"/>
          <w:noProof/>
          <w:sz w:val="24"/>
          <w:szCs w:val="24"/>
          <w:lang w:eastAsia="ja-JP"/>
        </w:rPr>
      </w:pPr>
      <w:ins w:id="283" w:author="Gerard" w:date="2015-08-25T15:04:00Z">
        <w:r>
          <w:rPr>
            <w:noProof/>
          </w:rPr>
          <w:t>3.17. Parameters Section</w:t>
        </w:r>
        <w:r>
          <w:rPr>
            <w:noProof/>
          </w:rPr>
          <w:tab/>
        </w:r>
        <w:r>
          <w:rPr>
            <w:noProof/>
          </w:rPr>
          <w:fldChar w:fldCharType="begin"/>
        </w:r>
        <w:r>
          <w:rPr>
            <w:noProof/>
          </w:rPr>
          <w:instrText xml:space="preserve"> PAGEREF _Toc302134509 \h </w:instrText>
        </w:r>
        <w:r>
          <w:rPr>
            <w:noProof/>
          </w:rPr>
        </w:r>
      </w:ins>
      <w:r>
        <w:rPr>
          <w:noProof/>
        </w:rPr>
        <w:fldChar w:fldCharType="separate"/>
      </w:r>
      <w:ins w:id="284" w:author="Gerard" w:date="2015-08-25T15:04:00Z">
        <w:r>
          <w:rPr>
            <w:noProof/>
          </w:rPr>
          <w:t>74</w:t>
        </w:r>
        <w:r>
          <w:rPr>
            <w:noProof/>
          </w:rPr>
          <w:fldChar w:fldCharType="end"/>
        </w:r>
      </w:ins>
    </w:p>
    <w:p w14:paraId="1E66BA95" w14:textId="77777777" w:rsidR="00554341" w:rsidRDefault="00554341">
      <w:pPr>
        <w:pStyle w:val="TOC1"/>
        <w:tabs>
          <w:tab w:val="right" w:leader="dot" w:pos="9350"/>
        </w:tabs>
        <w:rPr>
          <w:ins w:id="285" w:author="Gerard" w:date="2015-08-25T15:04:00Z"/>
          <w:rFonts w:asciiTheme="minorHAnsi" w:eastAsiaTheme="minorEastAsia" w:hAnsiTheme="minorHAnsi" w:cstheme="minorBidi"/>
          <w:b w:val="0"/>
          <w:bCs w:val="0"/>
          <w:caps w:val="0"/>
          <w:noProof/>
          <w:sz w:val="24"/>
          <w:szCs w:val="24"/>
          <w:lang w:eastAsia="ja-JP"/>
        </w:rPr>
      </w:pPr>
      <w:ins w:id="286" w:author="Gerard" w:date="2015-08-25T15:04:00Z">
        <w:r w:rsidRPr="00211264">
          <w:rPr>
            <w:noProof/>
            <w:color w:val="000000"/>
          </w:rPr>
          <w:t>Chapter 4</w:t>
        </w:r>
        <w:r>
          <w:rPr>
            <w:noProof/>
          </w:rPr>
          <w:t xml:space="preserve"> Materials</w:t>
        </w:r>
        <w:r>
          <w:rPr>
            <w:noProof/>
          </w:rPr>
          <w:tab/>
        </w:r>
        <w:r>
          <w:rPr>
            <w:noProof/>
          </w:rPr>
          <w:fldChar w:fldCharType="begin"/>
        </w:r>
        <w:r>
          <w:rPr>
            <w:noProof/>
          </w:rPr>
          <w:instrText xml:space="preserve"> PAGEREF _Toc302134510 \h </w:instrText>
        </w:r>
        <w:r>
          <w:rPr>
            <w:noProof/>
          </w:rPr>
        </w:r>
      </w:ins>
      <w:r>
        <w:rPr>
          <w:noProof/>
        </w:rPr>
        <w:fldChar w:fldCharType="separate"/>
      </w:r>
      <w:ins w:id="287" w:author="Gerard" w:date="2015-08-25T15:04:00Z">
        <w:r>
          <w:rPr>
            <w:noProof/>
          </w:rPr>
          <w:t>75</w:t>
        </w:r>
        <w:r>
          <w:rPr>
            <w:noProof/>
          </w:rPr>
          <w:fldChar w:fldCharType="end"/>
        </w:r>
      </w:ins>
    </w:p>
    <w:p w14:paraId="6610ACB6" w14:textId="77777777" w:rsidR="00554341" w:rsidRDefault="00554341">
      <w:pPr>
        <w:pStyle w:val="TOC2"/>
        <w:tabs>
          <w:tab w:val="right" w:leader="dot" w:pos="9350"/>
        </w:tabs>
        <w:rPr>
          <w:ins w:id="288" w:author="Gerard" w:date="2015-08-25T15:04:00Z"/>
          <w:rFonts w:asciiTheme="minorHAnsi" w:eastAsiaTheme="minorEastAsia" w:hAnsiTheme="minorHAnsi" w:cstheme="minorBidi"/>
          <w:smallCaps w:val="0"/>
          <w:noProof/>
          <w:sz w:val="24"/>
          <w:szCs w:val="24"/>
          <w:lang w:eastAsia="ja-JP"/>
        </w:rPr>
      </w:pPr>
      <w:ins w:id="289" w:author="Gerard" w:date="2015-08-25T15:04:00Z">
        <w:r>
          <w:rPr>
            <w:noProof/>
          </w:rPr>
          <w:t>4.1. Elastic Solids</w:t>
        </w:r>
        <w:r>
          <w:rPr>
            <w:noProof/>
          </w:rPr>
          <w:tab/>
        </w:r>
        <w:r>
          <w:rPr>
            <w:noProof/>
          </w:rPr>
          <w:fldChar w:fldCharType="begin"/>
        </w:r>
        <w:r>
          <w:rPr>
            <w:noProof/>
          </w:rPr>
          <w:instrText xml:space="preserve"> PAGEREF _Toc302134511 \h </w:instrText>
        </w:r>
        <w:r>
          <w:rPr>
            <w:noProof/>
          </w:rPr>
        </w:r>
      </w:ins>
      <w:r>
        <w:rPr>
          <w:noProof/>
        </w:rPr>
        <w:fldChar w:fldCharType="separate"/>
      </w:r>
      <w:ins w:id="290" w:author="Gerard" w:date="2015-08-25T15:04:00Z">
        <w:r>
          <w:rPr>
            <w:noProof/>
          </w:rPr>
          <w:t>75</w:t>
        </w:r>
        <w:r>
          <w:rPr>
            <w:noProof/>
          </w:rPr>
          <w:fldChar w:fldCharType="end"/>
        </w:r>
      </w:ins>
    </w:p>
    <w:p w14:paraId="28BEA001" w14:textId="77777777" w:rsidR="00554341" w:rsidRDefault="00554341">
      <w:pPr>
        <w:pStyle w:val="TOC3"/>
        <w:tabs>
          <w:tab w:val="right" w:leader="dot" w:pos="9350"/>
        </w:tabs>
        <w:rPr>
          <w:ins w:id="291" w:author="Gerard" w:date="2015-08-25T15:04:00Z"/>
          <w:rFonts w:asciiTheme="minorHAnsi" w:eastAsiaTheme="minorEastAsia" w:hAnsiTheme="minorHAnsi" w:cstheme="minorBidi"/>
          <w:i w:val="0"/>
          <w:iCs w:val="0"/>
          <w:noProof/>
          <w:sz w:val="24"/>
          <w:szCs w:val="24"/>
          <w:lang w:eastAsia="ja-JP"/>
        </w:rPr>
      </w:pPr>
      <w:ins w:id="292" w:author="Gerard" w:date="2015-08-25T15:04:00Z">
        <w:r w:rsidRPr="00211264">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_Toc302134512 \h </w:instrText>
        </w:r>
        <w:r>
          <w:rPr>
            <w:noProof/>
          </w:rPr>
        </w:r>
      </w:ins>
      <w:r>
        <w:rPr>
          <w:noProof/>
        </w:rPr>
        <w:fldChar w:fldCharType="separate"/>
      </w:r>
      <w:ins w:id="293" w:author="Gerard" w:date="2015-08-25T15:04:00Z">
        <w:r>
          <w:rPr>
            <w:noProof/>
          </w:rPr>
          <w:t>75</w:t>
        </w:r>
        <w:r>
          <w:rPr>
            <w:noProof/>
          </w:rPr>
          <w:fldChar w:fldCharType="end"/>
        </w:r>
      </w:ins>
    </w:p>
    <w:p w14:paraId="340D10B1" w14:textId="77777777" w:rsidR="00554341" w:rsidRDefault="00554341">
      <w:pPr>
        <w:pStyle w:val="TOC4"/>
        <w:tabs>
          <w:tab w:val="right" w:leader="dot" w:pos="9350"/>
        </w:tabs>
        <w:rPr>
          <w:ins w:id="294" w:author="Gerard" w:date="2015-08-25T15:04:00Z"/>
          <w:rFonts w:asciiTheme="minorHAnsi" w:eastAsiaTheme="minorEastAsia" w:hAnsiTheme="minorHAnsi" w:cstheme="minorBidi"/>
          <w:noProof/>
          <w:sz w:val="24"/>
          <w:szCs w:val="24"/>
          <w:lang w:eastAsia="ja-JP"/>
        </w:rPr>
      </w:pPr>
      <w:ins w:id="295" w:author="Gerard" w:date="2015-08-25T15:04:00Z">
        <w:r>
          <w:rPr>
            <w:noProof/>
          </w:rPr>
          <w:t>4.1.1.1. Transversely Isotropic Materials</w:t>
        </w:r>
        <w:r>
          <w:rPr>
            <w:noProof/>
          </w:rPr>
          <w:tab/>
        </w:r>
        <w:r>
          <w:rPr>
            <w:noProof/>
          </w:rPr>
          <w:fldChar w:fldCharType="begin"/>
        </w:r>
        <w:r>
          <w:rPr>
            <w:noProof/>
          </w:rPr>
          <w:instrText xml:space="preserve"> PAGEREF _Toc302134513 \h </w:instrText>
        </w:r>
        <w:r>
          <w:rPr>
            <w:noProof/>
          </w:rPr>
        </w:r>
      </w:ins>
      <w:r>
        <w:rPr>
          <w:noProof/>
        </w:rPr>
        <w:fldChar w:fldCharType="separate"/>
      </w:r>
      <w:ins w:id="296" w:author="Gerard" w:date="2015-08-25T15:04:00Z">
        <w:r>
          <w:rPr>
            <w:noProof/>
          </w:rPr>
          <w:t>75</w:t>
        </w:r>
        <w:r>
          <w:rPr>
            <w:noProof/>
          </w:rPr>
          <w:fldChar w:fldCharType="end"/>
        </w:r>
      </w:ins>
    </w:p>
    <w:p w14:paraId="74463754" w14:textId="77777777" w:rsidR="00554341" w:rsidRDefault="00554341">
      <w:pPr>
        <w:pStyle w:val="TOC4"/>
        <w:tabs>
          <w:tab w:val="right" w:leader="dot" w:pos="9350"/>
        </w:tabs>
        <w:rPr>
          <w:ins w:id="297" w:author="Gerard" w:date="2015-08-25T15:04:00Z"/>
          <w:rFonts w:asciiTheme="minorHAnsi" w:eastAsiaTheme="minorEastAsia" w:hAnsiTheme="minorHAnsi" w:cstheme="minorBidi"/>
          <w:noProof/>
          <w:sz w:val="24"/>
          <w:szCs w:val="24"/>
          <w:lang w:eastAsia="ja-JP"/>
        </w:rPr>
      </w:pPr>
      <w:ins w:id="298" w:author="Gerard" w:date="2015-08-25T15:04:00Z">
        <w:r>
          <w:rPr>
            <w:noProof/>
          </w:rPr>
          <w:t>4.1.1.2. Orthotropic Materials</w:t>
        </w:r>
        <w:r>
          <w:rPr>
            <w:noProof/>
          </w:rPr>
          <w:tab/>
        </w:r>
        <w:r>
          <w:rPr>
            <w:noProof/>
          </w:rPr>
          <w:fldChar w:fldCharType="begin"/>
        </w:r>
        <w:r>
          <w:rPr>
            <w:noProof/>
          </w:rPr>
          <w:instrText xml:space="preserve"> PAGEREF _Toc302134514 \h </w:instrText>
        </w:r>
        <w:r>
          <w:rPr>
            <w:noProof/>
          </w:rPr>
        </w:r>
      </w:ins>
      <w:r>
        <w:rPr>
          <w:noProof/>
        </w:rPr>
        <w:fldChar w:fldCharType="separate"/>
      </w:r>
      <w:ins w:id="299" w:author="Gerard" w:date="2015-08-25T15:04:00Z">
        <w:r>
          <w:rPr>
            <w:noProof/>
          </w:rPr>
          <w:t>78</w:t>
        </w:r>
        <w:r>
          <w:rPr>
            <w:noProof/>
          </w:rPr>
          <w:fldChar w:fldCharType="end"/>
        </w:r>
      </w:ins>
    </w:p>
    <w:p w14:paraId="44C59A56" w14:textId="77777777" w:rsidR="00554341" w:rsidRDefault="00554341">
      <w:pPr>
        <w:pStyle w:val="TOC3"/>
        <w:tabs>
          <w:tab w:val="right" w:leader="dot" w:pos="9350"/>
        </w:tabs>
        <w:rPr>
          <w:ins w:id="300" w:author="Gerard" w:date="2015-08-25T15:04:00Z"/>
          <w:rFonts w:asciiTheme="minorHAnsi" w:eastAsiaTheme="minorEastAsia" w:hAnsiTheme="minorHAnsi" w:cstheme="minorBidi"/>
          <w:i w:val="0"/>
          <w:iCs w:val="0"/>
          <w:noProof/>
          <w:sz w:val="24"/>
          <w:szCs w:val="24"/>
          <w:lang w:eastAsia="ja-JP"/>
        </w:rPr>
      </w:pPr>
      <w:ins w:id="301" w:author="Gerard" w:date="2015-08-25T15:04:00Z">
        <w:r w:rsidRPr="00211264">
          <w:rPr>
            <w:noProof/>
            <w:color w:val="000000"/>
          </w:rPr>
          <w:t>4.1.2.</w:t>
        </w:r>
        <w:r>
          <w:rPr>
            <w:noProof/>
          </w:rPr>
          <w:t xml:space="preserve"> Uncoupled Materials</w:t>
        </w:r>
        <w:r>
          <w:rPr>
            <w:noProof/>
          </w:rPr>
          <w:tab/>
        </w:r>
        <w:r>
          <w:rPr>
            <w:noProof/>
          </w:rPr>
          <w:fldChar w:fldCharType="begin"/>
        </w:r>
        <w:r>
          <w:rPr>
            <w:noProof/>
          </w:rPr>
          <w:instrText xml:space="preserve"> PAGEREF _Toc302134515 \h </w:instrText>
        </w:r>
        <w:r>
          <w:rPr>
            <w:noProof/>
          </w:rPr>
        </w:r>
      </w:ins>
      <w:r>
        <w:rPr>
          <w:noProof/>
        </w:rPr>
        <w:fldChar w:fldCharType="separate"/>
      </w:r>
      <w:ins w:id="302" w:author="Gerard" w:date="2015-08-25T15:04:00Z">
        <w:r>
          <w:rPr>
            <w:noProof/>
          </w:rPr>
          <w:t>79</w:t>
        </w:r>
        <w:r>
          <w:rPr>
            <w:noProof/>
          </w:rPr>
          <w:fldChar w:fldCharType="end"/>
        </w:r>
      </w:ins>
    </w:p>
    <w:p w14:paraId="6BBEA2CA" w14:textId="77777777" w:rsidR="00554341" w:rsidRDefault="00554341">
      <w:pPr>
        <w:pStyle w:val="TOC4"/>
        <w:tabs>
          <w:tab w:val="right" w:leader="dot" w:pos="9350"/>
        </w:tabs>
        <w:rPr>
          <w:ins w:id="303" w:author="Gerard" w:date="2015-08-25T15:04:00Z"/>
          <w:rFonts w:asciiTheme="minorHAnsi" w:eastAsiaTheme="minorEastAsia" w:hAnsiTheme="minorHAnsi" w:cstheme="minorBidi"/>
          <w:noProof/>
          <w:sz w:val="24"/>
          <w:szCs w:val="24"/>
          <w:lang w:eastAsia="ja-JP"/>
        </w:rPr>
      </w:pPr>
      <w:ins w:id="304" w:author="Gerard" w:date="2015-08-25T15:04:00Z">
        <w:r>
          <w:rPr>
            <w:noProof/>
          </w:rPr>
          <w:t>4.1.2.1. Arruda-Boyce</w:t>
        </w:r>
        <w:r>
          <w:rPr>
            <w:noProof/>
          </w:rPr>
          <w:tab/>
        </w:r>
        <w:r>
          <w:rPr>
            <w:noProof/>
          </w:rPr>
          <w:fldChar w:fldCharType="begin"/>
        </w:r>
        <w:r>
          <w:rPr>
            <w:noProof/>
          </w:rPr>
          <w:instrText xml:space="preserve"> PAGEREF _Toc302134516 \h </w:instrText>
        </w:r>
        <w:r>
          <w:rPr>
            <w:noProof/>
          </w:rPr>
        </w:r>
      </w:ins>
      <w:r>
        <w:rPr>
          <w:noProof/>
        </w:rPr>
        <w:fldChar w:fldCharType="separate"/>
      </w:r>
      <w:ins w:id="305" w:author="Gerard" w:date="2015-08-25T15:04:00Z">
        <w:r>
          <w:rPr>
            <w:noProof/>
          </w:rPr>
          <w:t>81</w:t>
        </w:r>
        <w:r>
          <w:rPr>
            <w:noProof/>
          </w:rPr>
          <w:fldChar w:fldCharType="end"/>
        </w:r>
      </w:ins>
    </w:p>
    <w:p w14:paraId="0B781F84" w14:textId="77777777" w:rsidR="00554341" w:rsidRDefault="00554341">
      <w:pPr>
        <w:pStyle w:val="TOC4"/>
        <w:tabs>
          <w:tab w:val="right" w:leader="dot" w:pos="9350"/>
        </w:tabs>
        <w:rPr>
          <w:ins w:id="306" w:author="Gerard" w:date="2015-08-25T15:04:00Z"/>
          <w:rFonts w:asciiTheme="minorHAnsi" w:eastAsiaTheme="minorEastAsia" w:hAnsiTheme="minorHAnsi" w:cstheme="minorBidi"/>
          <w:noProof/>
          <w:sz w:val="24"/>
          <w:szCs w:val="24"/>
          <w:lang w:eastAsia="ja-JP"/>
        </w:rPr>
      </w:pPr>
      <w:ins w:id="307" w:author="Gerard" w:date="2015-08-25T15:04:00Z">
        <w:r>
          <w:rPr>
            <w:noProof/>
          </w:rPr>
          <w:t>4.1.2.2. Ellipsoidal Fiber Distribution</w:t>
        </w:r>
        <w:r>
          <w:rPr>
            <w:noProof/>
          </w:rPr>
          <w:tab/>
        </w:r>
        <w:r>
          <w:rPr>
            <w:noProof/>
          </w:rPr>
          <w:fldChar w:fldCharType="begin"/>
        </w:r>
        <w:r>
          <w:rPr>
            <w:noProof/>
          </w:rPr>
          <w:instrText xml:space="preserve"> PAGEREF _Toc302134517 \h </w:instrText>
        </w:r>
        <w:r>
          <w:rPr>
            <w:noProof/>
          </w:rPr>
        </w:r>
      </w:ins>
      <w:r>
        <w:rPr>
          <w:noProof/>
        </w:rPr>
        <w:fldChar w:fldCharType="separate"/>
      </w:r>
      <w:ins w:id="308" w:author="Gerard" w:date="2015-08-25T15:04:00Z">
        <w:r>
          <w:rPr>
            <w:noProof/>
          </w:rPr>
          <w:t>82</w:t>
        </w:r>
        <w:r>
          <w:rPr>
            <w:noProof/>
          </w:rPr>
          <w:fldChar w:fldCharType="end"/>
        </w:r>
      </w:ins>
    </w:p>
    <w:p w14:paraId="1A5DAF72" w14:textId="77777777" w:rsidR="00554341" w:rsidRDefault="00554341">
      <w:pPr>
        <w:pStyle w:val="TOC4"/>
        <w:tabs>
          <w:tab w:val="right" w:leader="dot" w:pos="9350"/>
        </w:tabs>
        <w:rPr>
          <w:ins w:id="309" w:author="Gerard" w:date="2015-08-25T15:04:00Z"/>
          <w:rFonts w:asciiTheme="minorHAnsi" w:eastAsiaTheme="minorEastAsia" w:hAnsiTheme="minorHAnsi" w:cstheme="minorBidi"/>
          <w:noProof/>
          <w:sz w:val="24"/>
          <w:szCs w:val="24"/>
          <w:lang w:eastAsia="ja-JP"/>
        </w:rPr>
      </w:pPr>
      <w:ins w:id="310" w:author="Gerard" w:date="2015-08-25T15:04:00Z">
        <w:r>
          <w:rPr>
            <w:noProof/>
          </w:rPr>
          <w:t>4.1.2.3. Ellipsoidal Fiber Distribution Mooney-Rivlin</w:t>
        </w:r>
        <w:r>
          <w:rPr>
            <w:noProof/>
          </w:rPr>
          <w:tab/>
        </w:r>
        <w:r>
          <w:rPr>
            <w:noProof/>
          </w:rPr>
          <w:fldChar w:fldCharType="begin"/>
        </w:r>
        <w:r>
          <w:rPr>
            <w:noProof/>
          </w:rPr>
          <w:instrText xml:space="preserve"> PAGEREF _Toc302134518 \h </w:instrText>
        </w:r>
        <w:r>
          <w:rPr>
            <w:noProof/>
          </w:rPr>
        </w:r>
      </w:ins>
      <w:r>
        <w:rPr>
          <w:noProof/>
        </w:rPr>
        <w:fldChar w:fldCharType="separate"/>
      </w:r>
      <w:ins w:id="311" w:author="Gerard" w:date="2015-08-25T15:04:00Z">
        <w:r>
          <w:rPr>
            <w:noProof/>
          </w:rPr>
          <w:t>84</w:t>
        </w:r>
        <w:r>
          <w:rPr>
            <w:noProof/>
          </w:rPr>
          <w:fldChar w:fldCharType="end"/>
        </w:r>
      </w:ins>
    </w:p>
    <w:p w14:paraId="17206D80" w14:textId="77777777" w:rsidR="00554341" w:rsidRDefault="00554341">
      <w:pPr>
        <w:pStyle w:val="TOC4"/>
        <w:tabs>
          <w:tab w:val="right" w:leader="dot" w:pos="9350"/>
        </w:tabs>
        <w:rPr>
          <w:ins w:id="312" w:author="Gerard" w:date="2015-08-25T15:04:00Z"/>
          <w:rFonts w:asciiTheme="minorHAnsi" w:eastAsiaTheme="minorEastAsia" w:hAnsiTheme="minorHAnsi" w:cstheme="minorBidi"/>
          <w:noProof/>
          <w:sz w:val="24"/>
          <w:szCs w:val="24"/>
          <w:lang w:eastAsia="ja-JP"/>
        </w:rPr>
      </w:pPr>
      <w:ins w:id="313" w:author="Gerard" w:date="2015-08-25T15:04:00Z">
        <w:r>
          <w:rPr>
            <w:noProof/>
          </w:rPr>
          <w:t>4.1.2.4. Ellipsoidal Fiber Distribution Veronda-Westmann</w:t>
        </w:r>
        <w:r>
          <w:rPr>
            <w:noProof/>
          </w:rPr>
          <w:tab/>
        </w:r>
        <w:r>
          <w:rPr>
            <w:noProof/>
          </w:rPr>
          <w:fldChar w:fldCharType="begin"/>
        </w:r>
        <w:r>
          <w:rPr>
            <w:noProof/>
          </w:rPr>
          <w:instrText xml:space="preserve"> PAGEREF _Toc302134519 \h </w:instrText>
        </w:r>
        <w:r>
          <w:rPr>
            <w:noProof/>
          </w:rPr>
        </w:r>
      </w:ins>
      <w:r>
        <w:rPr>
          <w:noProof/>
        </w:rPr>
        <w:fldChar w:fldCharType="separate"/>
      </w:r>
      <w:ins w:id="314" w:author="Gerard" w:date="2015-08-25T15:04:00Z">
        <w:r>
          <w:rPr>
            <w:noProof/>
          </w:rPr>
          <w:t>85</w:t>
        </w:r>
        <w:r>
          <w:rPr>
            <w:noProof/>
          </w:rPr>
          <w:fldChar w:fldCharType="end"/>
        </w:r>
      </w:ins>
    </w:p>
    <w:p w14:paraId="52158D1C" w14:textId="77777777" w:rsidR="00554341" w:rsidRDefault="00554341">
      <w:pPr>
        <w:pStyle w:val="TOC4"/>
        <w:tabs>
          <w:tab w:val="right" w:leader="dot" w:pos="9350"/>
        </w:tabs>
        <w:rPr>
          <w:ins w:id="315" w:author="Gerard" w:date="2015-08-25T15:04:00Z"/>
          <w:rFonts w:asciiTheme="minorHAnsi" w:eastAsiaTheme="minorEastAsia" w:hAnsiTheme="minorHAnsi" w:cstheme="minorBidi"/>
          <w:noProof/>
          <w:sz w:val="24"/>
          <w:szCs w:val="24"/>
          <w:lang w:eastAsia="ja-JP"/>
        </w:rPr>
      </w:pPr>
      <w:ins w:id="316" w:author="Gerard" w:date="2015-08-25T15:04:00Z">
        <w:r>
          <w:rPr>
            <w:noProof/>
          </w:rPr>
          <w:t>4.1.2.5. Fiber with Exponential-Power Law, Uncoupled Formulation</w:t>
        </w:r>
        <w:r>
          <w:rPr>
            <w:noProof/>
          </w:rPr>
          <w:tab/>
        </w:r>
        <w:r>
          <w:rPr>
            <w:noProof/>
          </w:rPr>
          <w:fldChar w:fldCharType="begin"/>
        </w:r>
        <w:r>
          <w:rPr>
            <w:noProof/>
          </w:rPr>
          <w:instrText xml:space="preserve"> PAGEREF _Toc302134520 \h </w:instrText>
        </w:r>
        <w:r>
          <w:rPr>
            <w:noProof/>
          </w:rPr>
        </w:r>
      </w:ins>
      <w:r>
        <w:rPr>
          <w:noProof/>
        </w:rPr>
        <w:fldChar w:fldCharType="separate"/>
      </w:r>
      <w:ins w:id="317" w:author="Gerard" w:date="2015-08-25T15:04:00Z">
        <w:r>
          <w:rPr>
            <w:noProof/>
          </w:rPr>
          <w:t>86</w:t>
        </w:r>
        <w:r>
          <w:rPr>
            <w:noProof/>
          </w:rPr>
          <w:fldChar w:fldCharType="end"/>
        </w:r>
      </w:ins>
    </w:p>
    <w:p w14:paraId="1FD33B33" w14:textId="77777777" w:rsidR="00554341" w:rsidRDefault="00554341">
      <w:pPr>
        <w:pStyle w:val="TOC4"/>
        <w:tabs>
          <w:tab w:val="right" w:leader="dot" w:pos="9350"/>
        </w:tabs>
        <w:rPr>
          <w:ins w:id="318" w:author="Gerard" w:date="2015-08-25T15:04:00Z"/>
          <w:rFonts w:asciiTheme="minorHAnsi" w:eastAsiaTheme="minorEastAsia" w:hAnsiTheme="minorHAnsi" w:cstheme="minorBidi"/>
          <w:noProof/>
          <w:sz w:val="24"/>
          <w:szCs w:val="24"/>
          <w:lang w:eastAsia="ja-JP"/>
        </w:rPr>
      </w:pPr>
      <w:ins w:id="319" w:author="Gerard" w:date="2015-08-25T15:04:00Z">
        <w:r>
          <w:rPr>
            <w:noProof/>
          </w:rPr>
          <w:t>4.1.2.6. Fiber with Toe-Linear Response, Uncoupled Formulation</w:t>
        </w:r>
        <w:r>
          <w:rPr>
            <w:noProof/>
          </w:rPr>
          <w:tab/>
        </w:r>
        <w:r>
          <w:rPr>
            <w:noProof/>
          </w:rPr>
          <w:fldChar w:fldCharType="begin"/>
        </w:r>
        <w:r>
          <w:rPr>
            <w:noProof/>
          </w:rPr>
          <w:instrText xml:space="preserve"> PAGEREF _Toc302134521 \h </w:instrText>
        </w:r>
        <w:r>
          <w:rPr>
            <w:noProof/>
          </w:rPr>
        </w:r>
      </w:ins>
      <w:r>
        <w:rPr>
          <w:noProof/>
        </w:rPr>
        <w:fldChar w:fldCharType="separate"/>
      </w:r>
      <w:ins w:id="320" w:author="Gerard" w:date="2015-08-25T15:04:00Z">
        <w:r>
          <w:rPr>
            <w:noProof/>
          </w:rPr>
          <w:t>88</w:t>
        </w:r>
        <w:r>
          <w:rPr>
            <w:noProof/>
          </w:rPr>
          <w:fldChar w:fldCharType="end"/>
        </w:r>
      </w:ins>
    </w:p>
    <w:p w14:paraId="0592C6B5" w14:textId="77777777" w:rsidR="00554341" w:rsidRDefault="00554341">
      <w:pPr>
        <w:pStyle w:val="TOC4"/>
        <w:tabs>
          <w:tab w:val="right" w:leader="dot" w:pos="9350"/>
        </w:tabs>
        <w:rPr>
          <w:ins w:id="321" w:author="Gerard" w:date="2015-08-25T15:04:00Z"/>
          <w:rFonts w:asciiTheme="minorHAnsi" w:eastAsiaTheme="minorEastAsia" w:hAnsiTheme="minorHAnsi" w:cstheme="minorBidi"/>
          <w:noProof/>
          <w:sz w:val="24"/>
          <w:szCs w:val="24"/>
          <w:lang w:eastAsia="ja-JP"/>
        </w:rPr>
      </w:pPr>
      <w:ins w:id="322" w:author="Gerard" w:date="2015-08-25T15:04:00Z">
        <w:r>
          <w:rPr>
            <w:noProof/>
          </w:rPr>
          <w:t>4.1.2.7. Fung Orthotropic</w:t>
        </w:r>
        <w:r>
          <w:rPr>
            <w:noProof/>
          </w:rPr>
          <w:tab/>
        </w:r>
        <w:r>
          <w:rPr>
            <w:noProof/>
          </w:rPr>
          <w:fldChar w:fldCharType="begin"/>
        </w:r>
        <w:r>
          <w:rPr>
            <w:noProof/>
          </w:rPr>
          <w:instrText xml:space="preserve"> PAGEREF _Toc302134522 \h </w:instrText>
        </w:r>
        <w:r>
          <w:rPr>
            <w:noProof/>
          </w:rPr>
        </w:r>
      </w:ins>
      <w:r>
        <w:rPr>
          <w:noProof/>
        </w:rPr>
        <w:fldChar w:fldCharType="separate"/>
      </w:r>
      <w:ins w:id="323" w:author="Gerard" w:date="2015-08-25T15:04:00Z">
        <w:r>
          <w:rPr>
            <w:noProof/>
          </w:rPr>
          <w:t>89</w:t>
        </w:r>
        <w:r>
          <w:rPr>
            <w:noProof/>
          </w:rPr>
          <w:fldChar w:fldCharType="end"/>
        </w:r>
      </w:ins>
    </w:p>
    <w:p w14:paraId="6ADDC38D" w14:textId="77777777" w:rsidR="00554341" w:rsidRDefault="00554341">
      <w:pPr>
        <w:pStyle w:val="TOC4"/>
        <w:tabs>
          <w:tab w:val="right" w:leader="dot" w:pos="9350"/>
        </w:tabs>
        <w:rPr>
          <w:ins w:id="324" w:author="Gerard" w:date="2015-08-25T15:04:00Z"/>
          <w:rFonts w:asciiTheme="minorHAnsi" w:eastAsiaTheme="minorEastAsia" w:hAnsiTheme="minorHAnsi" w:cstheme="minorBidi"/>
          <w:noProof/>
          <w:sz w:val="24"/>
          <w:szCs w:val="24"/>
          <w:lang w:eastAsia="ja-JP"/>
        </w:rPr>
      </w:pPr>
      <w:ins w:id="325" w:author="Gerard" w:date="2015-08-25T15:04:00Z">
        <w:r>
          <w:rPr>
            <w:noProof/>
          </w:rPr>
          <w:t>4.1.2.8. Mooney-Rivlin</w:t>
        </w:r>
        <w:r>
          <w:rPr>
            <w:noProof/>
          </w:rPr>
          <w:tab/>
        </w:r>
        <w:r>
          <w:rPr>
            <w:noProof/>
          </w:rPr>
          <w:fldChar w:fldCharType="begin"/>
        </w:r>
        <w:r>
          <w:rPr>
            <w:noProof/>
          </w:rPr>
          <w:instrText xml:space="preserve"> PAGEREF _Toc302134523 \h </w:instrText>
        </w:r>
        <w:r>
          <w:rPr>
            <w:noProof/>
          </w:rPr>
        </w:r>
      </w:ins>
      <w:r>
        <w:rPr>
          <w:noProof/>
        </w:rPr>
        <w:fldChar w:fldCharType="separate"/>
      </w:r>
      <w:ins w:id="326" w:author="Gerard" w:date="2015-08-25T15:04:00Z">
        <w:r>
          <w:rPr>
            <w:noProof/>
          </w:rPr>
          <w:t>91</w:t>
        </w:r>
        <w:r>
          <w:rPr>
            <w:noProof/>
          </w:rPr>
          <w:fldChar w:fldCharType="end"/>
        </w:r>
      </w:ins>
    </w:p>
    <w:p w14:paraId="58A3E218" w14:textId="77777777" w:rsidR="00554341" w:rsidRDefault="00554341">
      <w:pPr>
        <w:pStyle w:val="TOC4"/>
        <w:tabs>
          <w:tab w:val="right" w:leader="dot" w:pos="9350"/>
        </w:tabs>
        <w:rPr>
          <w:ins w:id="327" w:author="Gerard" w:date="2015-08-25T15:04:00Z"/>
          <w:rFonts w:asciiTheme="minorHAnsi" w:eastAsiaTheme="minorEastAsia" w:hAnsiTheme="minorHAnsi" w:cstheme="minorBidi"/>
          <w:noProof/>
          <w:sz w:val="24"/>
          <w:szCs w:val="24"/>
          <w:lang w:eastAsia="ja-JP"/>
        </w:rPr>
      </w:pPr>
      <w:ins w:id="328" w:author="Gerard" w:date="2015-08-25T15:04:00Z">
        <w:r>
          <w:rPr>
            <w:noProof/>
          </w:rPr>
          <w:lastRenderedPageBreak/>
          <w:t>4.1.2.9. Muscle Material</w:t>
        </w:r>
        <w:r>
          <w:rPr>
            <w:noProof/>
          </w:rPr>
          <w:tab/>
        </w:r>
        <w:r>
          <w:rPr>
            <w:noProof/>
          </w:rPr>
          <w:fldChar w:fldCharType="begin"/>
        </w:r>
        <w:r>
          <w:rPr>
            <w:noProof/>
          </w:rPr>
          <w:instrText xml:space="preserve"> PAGEREF _Toc302134524 \h </w:instrText>
        </w:r>
        <w:r>
          <w:rPr>
            <w:noProof/>
          </w:rPr>
        </w:r>
      </w:ins>
      <w:r>
        <w:rPr>
          <w:noProof/>
        </w:rPr>
        <w:fldChar w:fldCharType="separate"/>
      </w:r>
      <w:ins w:id="329" w:author="Gerard" w:date="2015-08-25T15:04:00Z">
        <w:r>
          <w:rPr>
            <w:noProof/>
          </w:rPr>
          <w:t>92</w:t>
        </w:r>
        <w:r>
          <w:rPr>
            <w:noProof/>
          </w:rPr>
          <w:fldChar w:fldCharType="end"/>
        </w:r>
      </w:ins>
    </w:p>
    <w:p w14:paraId="2225A5E3" w14:textId="77777777" w:rsidR="00554341" w:rsidRDefault="00554341">
      <w:pPr>
        <w:pStyle w:val="TOC4"/>
        <w:tabs>
          <w:tab w:val="right" w:leader="dot" w:pos="9350"/>
        </w:tabs>
        <w:rPr>
          <w:ins w:id="330" w:author="Gerard" w:date="2015-08-25T15:04:00Z"/>
          <w:rFonts w:asciiTheme="minorHAnsi" w:eastAsiaTheme="minorEastAsia" w:hAnsiTheme="minorHAnsi" w:cstheme="minorBidi"/>
          <w:noProof/>
          <w:sz w:val="24"/>
          <w:szCs w:val="24"/>
          <w:lang w:eastAsia="ja-JP"/>
        </w:rPr>
      </w:pPr>
      <w:ins w:id="331" w:author="Gerard" w:date="2015-08-25T15:04:00Z">
        <w:r>
          <w:rPr>
            <w:noProof/>
          </w:rPr>
          <w:t>4.1.2.10. Ogden</w:t>
        </w:r>
        <w:r>
          <w:rPr>
            <w:noProof/>
          </w:rPr>
          <w:tab/>
        </w:r>
        <w:r>
          <w:rPr>
            <w:noProof/>
          </w:rPr>
          <w:fldChar w:fldCharType="begin"/>
        </w:r>
        <w:r>
          <w:rPr>
            <w:noProof/>
          </w:rPr>
          <w:instrText xml:space="preserve"> PAGEREF _Toc302134525 \h </w:instrText>
        </w:r>
        <w:r>
          <w:rPr>
            <w:noProof/>
          </w:rPr>
        </w:r>
      </w:ins>
      <w:r>
        <w:rPr>
          <w:noProof/>
        </w:rPr>
        <w:fldChar w:fldCharType="separate"/>
      </w:r>
      <w:ins w:id="332" w:author="Gerard" w:date="2015-08-25T15:04:00Z">
        <w:r>
          <w:rPr>
            <w:noProof/>
          </w:rPr>
          <w:t>94</w:t>
        </w:r>
        <w:r>
          <w:rPr>
            <w:noProof/>
          </w:rPr>
          <w:fldChar w:fldCharType="end"/>
        </w:r>
      </w:ins>
    </w:p>
    <w:p w14:paraId="1959AFE9" w14:textId="77777777" w:rsidR="00554341" w:rsidRDefault="00554341">
      <w:pPr>
        <w:pStyle w:val="TOC4"/>
        <w:tabs>
          <w:tab w:val="right" w:leader="dot" w:pos="9350"/>
        </w:tabs>
        <w:rPr>
          <w:ins w:id="333" w:author="Gerard" w:date="2015-08-25T15:04:00Z"/>
          <w:rFonts w:asciiTheme="minorHAnsi" w:eastAsiaTheme="minorEastAsia" w:hAnsiTheme="minorHAnsi" w:cstheme="minorBidi"/>
          <w:noProof/>
          <w:sz w:val="24"/>
          <w:szCs w:val="24"/>
          <w:lang w:eastAsia="ja-JP"/>
        </w:rPr>
      </w:pPr>
      <w:ins w:id="334" w:author="Gerard" w:date="2015-08-25T15:04:00Z">
        <w:r>
          <w:rPr>
            <w:noProof/>
          </w:rPr>
          <w:t>4.1.2.11. Tendon Material</w:t>
        </w:r>
        <w:r>
          <w:rPr>
            <w:noProof/>
          </w:rPr>
          <w:tab/>
        </w:r>
        <w:r>
          <w:rPr>
            <w:noProof/>
          </w:rPr>
          <w:fldChar w:fldCharType="begin"/>
        </w:r>
        <w:r>
          <w:rPr>
            <w:noProof/>
          </w:rPr>
          <w:instrText xml:space="preserve"> PAGEREF _Toc302134526 \h </w:instrText>
        </w:r>
        <w:r>
          <w:rPr>
            <w:noProof/>
          </w:rPr>
        </w:r>
      </w:ins>
      <w:r>
        <w:rPr>
          <w:noProof/>
        </w:rPr>
        <w:fldChar w:fldCharType="separate"/>
      </w:r>
      <w:ins w:id="335" w:author="Gerard" w:date="2015-08-25T15:04:00Z">
        <w:r>
          <w:rPr>
            <w:noProof/>
          </w:rPr>
          <w:t>95</w:t>
        </w:r>
        <w:r>
          <w:rPr>
            <w:noProof/>
          </w:rPr>
          <w:fldChar w:fldCharType="end"/>
        </w:r>
      </w:ins>
    </w:p>
    <w:p w14:paraId="20BE4B33" w14:textId="77777777" w:rsidR="00554341" w:rsidRDefault="00554341">
      <w:pPr>
        <w:pStyle w:val="TOC4"/>
        <w:tabs>
          <w:tab w:val="right" w:leader="dot" w:pos="9350"/>
        </w:tabs>
        <w:rPr>
          <w:ins w:id="336" w:author="Gerard" w:date="2015-08-25T15:04:00Z"/>
          <w:rFonts w:asciiTheme="minorHAnsi" w:eastAsiaTheme="minorEastAsia" w:hAnsiTheme="minorHAnsi" w:cstheme="minorBidi"/>
          <w:noProof/>
          <w:sz w:val="24"/>
          <w:szCs w:val="24"/>
          <w:lang w:eastAsia="ja-JP"/>
        </w:rPr>
      </w:pPr>
      <w:ins w:id="337" w:author="Gerard" w:date="2015-08-25T15:04:00Z">
        <w:r>
          <w:rPr>
            <w:noProof/>
          </w:rPr>
          <w:t>4.1.2.12. Tension-Compression Nonlinear Orthotropic</w:t>
        </w:r>
        <w:r>
          <w:rPr>
            <w:noProof/>
          </w:rPr>
          <w:tab/>
        </w:r>
        <w:r>
          <w:rPr>
            <w:noProof/>
          </w:rPr>
          <w:fldChar w:fldCharType="begin"/>
        </w:r>
        <w:r>
          <w:rPr>
            <w:noProof/>
          </w:rPr>
          <w:instrText xml:space="preserve"> PAGEREF _Toc302134527 \h </w:instrText>
        </w:r>
        <w:r>
          <w:rPr>
            <w:noProof/>
          </w:rPr>
        </w:r>
      </w:ins>
      <w:r>
        <w:rPr>
          <w:noProof/>
        </w:rPr>
        <w:fldChar w:fldCharType="separate"/>
      </w:r>
      <w:ins w:id="338" w:author="Gerard" w:date="2015-08-25T15:04:00Z">
        <w:r>
          <w:rPr>
            <w:noProof/>
          </w:rPr>
          <w:t>96</w:t>
        </w:r>
        <w:r>
          <w:rPr>
            <w:noProof/>
          </w:rPr>
          <w:fldChar w:fldCharType="end"/>
        </w:r>
      </w:ins>
    </w:p>
    <w:p w14:paraId="3F5796EE" w14:textId="77777777" w:rsidR="00554341" w:rsidRDefault="00554341">
      <w:pPr>
        <w:pStyle w:val="TOC4"/>
        <w:tabs>
          <w:tab w:val="right" w:leader="dot" w:pos="9350"/>
        </w:tabs>
        <w:rPr>
          <w:ins w:id="339" w:author="Gerard" w:date="2015-08-25T15:04:00Z"/>
          <w:rFonts w:asciiTheme="minorHAnsi" w:eastAsiaTheme="minorEastAsia" w:hAnsiTheme="minorHAnsi" w:cstheme="minorBidi"/>
          <w:noProof/>
          <w:sz w:val="24"/>
          <w:szCs w:val="24"/>
          <w:lang w:eastAsia="ja-JP"/>
        </w:rPr>
      </w:pPr>
      <w:ins w:id="340" w:author="Gerard" w:date="2015-08-25T15:04:00Z">
        <w:r>
          <w:rPr>
            <w:noProof/>
          </w:rPr>
          <w:t>4.1.2.13. Transversely Isotropic Mooney-Rivlin</w:t>
        </w:r>
        <w:r>
          <w:rPr>
            <w:noProof/>
          </w:rPr>
          <w:tab/>
        </w:r>
        <w:r>
          <w:rPr>
            <w:noProof/>
          </w:rPr>
          <w:fldChar w:fldCharType="begin"/>
        </w:r>
        <w:r>
          <w:rPr>
            <w:noProof/>
          </w:rPr>
          <w:instrText xml:space="preserve"> PAGEREF _Toc302134528 \h </w:instrText>
        </w:r>
        <w:r>
          <w:rPr>
            <w:noProof/>
          </w:rPr>
        </w:r>
      </w:ins>
      <w:r>
        <w:rPr>
          <w:noProof/>
        </w:rPr>
        <w:fldChar w:fldCharType="separate"/>
      </w:r>
      <w:ins w:id="341" w:author="Gerard" w:date="2015-08-25T15:04:00Z">
        <w:r>
          <w:rPr>
            <w:noProof/>
          </w:rPr>
          <w:t>97</w:t>
        </w:r>
        <w:r>
          <w:rPr>
            <w:noProof/>
          </w:rPr>
          <w:fldChar w:fldCharType="end"/>
        </w:r>
      </w:ins>
    </w:p>
    <w:p w14:paraId="1E45F32B" w14:textId="77777777" w:rsidR="00554341" w:rsidRDefault="00554341">
      <w:pPr>
        <w:pStyle w:val="TOC4"/>
        <w:tabs>
          <w:tab w:val="right" w:leader="dot" w:pos="9350"/>
        </w:tabs>
        <w:rPr>
          <w:ins w:id="342" w:author="Gerard" w:date="2015-08-25T15:04:00Z"/>
          <w:rFonts w:asciiTheme="minorHAnsi" w:eastAsiaTheme="minorEastAsia" w:hAnsiTheme="minorHAnsi" w:cstheme="minorBidi"/>
          <w:noProof/>
          <w:sz w:val="24"/>
          <w:szCs w:val="24"/>
          <w:lang w:eastAsia="ja-JP"/>
        </w:rPr>
      </w:pPr>
      <w:ins w:id="343" w:author="Gerard" w:date="2015-08-25T15:04:00Z">
        <w:r>
          <w:rPr>
            <w:noProof/>
          </w:rPr>
          <w:t>4.1.2.14. Transversely Isotropic Veronda-Westmann</w:t>
        </w:r>
        <w:r>
          <w:rPr>
            <w:noProof/>
          </w:rPr>
          <w:tab/>
        </w:r>
        <w:r>
          <w:rPr>
            <w:noProof/>
          </w:rPr>
          <w:fldChar w:fldCharType="begin"/>
        </w:r>
        <w:r>
          <w:rPr>
            <w:noProof/>
          </w:rPr>
          <w:instrText xml:space="preserve"> PAGEREF _Toc302134529 \h </w:instrText>
        </w:r>
        <w:r>
          <w:rPr>
            <w:noProof/>
          </w:rPr>
        </w:r>
      </w:ins>
      <w:r>
        <w:rPr>
          <w:noProof/>
        </w:rPr>
        <w:fldChar w:fldCharType="separate"/>
      </w:r>
      <w:ins w:id="344" w:author="Gerard" w:date="2015-08-25T15:04:00Z">
        <w:r>
          <w:rPr>
            <w:noProof/>
          </w:rPr>
          <w:t>99</w:t>
        </w:r>
        <w:r>
          <w:rPr>
            <w:noProof/>
          </w:rPr>
          <w:fldChar w:fldCharType="end"/>
        </w:r>
      </w:ins>
    </w:p>
    <w:p w14:paraId="7C8E6FC4" w14:textId="77777777" w:rsidR="00554341" w:rsidRDefault="00554341">
      <w:pPr>
        <w:pStyle w:val="TOC4"/>
        <w:tabs>
          <w:tab w:val="right" w:leader="dot" w:pos="9350"/>
        </w:tabs>
        <w:rPr>
          <w:ins w:id="345" w:author="Gerard" w:date="2015-08-25T15:04:00Z"/>
          <w:rFonts w:asciiTheme="minorHAnsi" w:eastAsiaTheme="minorEastAsia" w:hAnsiTheme="minorHAnsi" w:cstheme="minorBidi"/>
          <w:noProof/>
          <w:sz w:val="24"/>
          <w:szCs w:val="24"/>
          <w:lang w:eastAsia="ja-JP"/>
        </w:rPr>
      </w:pPr>
      <w:ins w:id="346" w:author="Gerard" w:date="2015-08-25T15:04:00Z">
        <w:r>
          <w:rPr>
            <w:noProof/>
          </w:rPr>
          <w:t>4.1.2.15. Uncoupled Solid Mixture</w:t>
        </w:r>
        <w:r>
          <w:rPr>
            <w:noProof/>
          </w:rPr>
          <w:tab/>
        </w:r>
        <w:r>
          <w:rPr>
            <w:noProof/>
          </w:rPr>
          <w:fldChar w:fldCharType="begin"/>
        </w:r>
        <w:r>
          <w:rPr>
            <w:noProof/>
          </w:rPr>
          <w:instrText xml:space="preserve"> PAGEREF _Toc302134530 \h </w:instrText>
        </w:r>
        <w:r>
          <w:rPr>
            <w:noProof/>
          </w:rPr>
        </w:r>
      </w:ins>
      <w:r>
        <w:rPr>
          <w:noProof/>
        </w:rPr>
        <w:fldChar w:fldCharType="separate"/>
      </w:r>
      <w:ins w:id="347" w:author="Gerard" w:date="2015-08-25T15:04:00Z">
        <w:r>
          <w:rPr>
            <w:noProof/>
          </w:rPr>
          <w:t>100</w:t>
        </w:r>
        <w:r>
          <w:rPr>
            <w:noProof/>
          </w:rPr>
          <w:fldChar w:fldCharType="end"/>
        </w:r>
      </w:ins>
    </w:p>
    <w:p w14:paraId="7F62A66A" w14:textId="77777777" w:rsidR="00554341" w:rsidRDefault="00554341">
      <w:pPr>
        <w:pStyle w:val="TOC4"/>
        <w:tabs>
          <w:tab w:val="right" w:leader="dot" w:pos="9350"/>
        </w:tabs>
        <w:rPr>
          <w:ins w:id="348" w:author="Gerard" w:date="2015-08-25T15:04:00Z"/>
          <w:rFonts w:asciiTheme="minorHAnsi" w:eastAsiaTheme="minorEastAsia" w:hAnsiTheme="minorHAnsi" w:cstheme="minorBidi"/>
          <w:noProof/>
          <w:sz w:val="24"/>
          <w:szCs w:val="24"/>
          <w:lang w:eastAsia="ja-JP"/>
        </w:rPr>
      </w:pPr>
      <w:ins w:id="349" w:author="Gerard" w:date="2015-08-25T15:04:00Z">
        <w:r>
          <w:rPr>
            <w:noProof/>
          </w:rPr>
          <w:t>4.1.2.16. Veronda-Westmann</w:t>
        </w:r>
        <w:r>
          <w:rPr>
            <w:noProof/>
          </w:rPr>
          <w:tab/>
        </w:r>
        <w:r>
          <w:rPr>
            <w:noProof/>
          </w:rPr>
          <w:fldChar w:fldCharType="begin"/>
        </w:r>
        <w:r>
          <w:rPr>
            <w:noProof/>
          </w:rPr>
          <w:instrText xml:space="preserve"> PAGEREF _Toc302134531 \h </w:instrText>
        </w:r>
        <w:r>
          <w:rPr>
            <w:noProof/>
          </w:rPr>
        </w:r>
      </w:ins>
      <w:r>
        <w:rPr>
          <w:noProof/>
        </w:rPr>
        <w:fldChar w:fldCharType="separate"/>
      </w:r>
      <w:ins w:id="350" w:author="Gerard" w:date="2015-08-25T15:04:00Z">
        <w:r>
          <w:rPr>
            <w:noProof/>
          </w:rPr>
          <w:t>101</w:t>
        </w:r>
        <w:r>
          <w:rPr>
            <w:noProof/>
          </w:rPr>
          <w:fldChar w:fldCharType="end"/>
        </w:r>
      </w:ins>
    </w:p>
    <w:p w14:paraId="06972639" w14:textId="77777777" w:rsidR="00554341" w:rsidRDefault="00554341">
      <w:pPr>
        <w:pStyle w:val="TOC4"/>
        <w:tabs>
          <w:tab w:val="right" w:leader="dot" w:pos="9350"/>
        </w:tabs>
        <w:rPr>
          <w:ins w:id="351" w:author="Gerard" w:date="2015-08-25T15:04:00Z"/>
          <w:rFonts w:asciiTheme="minorHAnsi" w:eastAsiaTheme="minorEastAsia" w:hAnsiTheme="minorHAnsi" w:cstheme="minorBidi"/>
          <w:noProof/>
          <w:sz w:val="24"/>
          <w:szCs w:val="24"/>
          <w:lang w:eastAsia="ja-JP"/>
        </w:rPr>
      </w:pPr>
      <w:ins w:id="352" w:author="Gerard" w:date="2015-08-25T15:04:00Z">
        <w:r>
          <w:rPr>
            <w:noProof/>
          </w:rPr>
          <w:t>4.1.2.17. Mooney-Rivlin Von Mises Distributed Fibers</w:t>
        </w:r>
        <w:r>
          <w:rPr>
            <w:noProof/>
          </w:rPr>
          <w:tab/>
        </w:r>
        <w:r>
          <w:rPr>
            <w:noProof/>
          </w:rPr>
          <w:fldChar w:fldCharType="begin"/>
        </w:r>
        <w:r>
          <w:rPr>
            <w:noProof/>
          </w:rPr>
          <w:instrText xml:space="preserve"> PAGEREF _Toc302134532 \h </w:instrText>
        </w:r>
        <w:r>
          <w:rPr>
            <w:noProof/>
          </w:rPr>
        </w:r>
      </w:ins>
      <w:r>
        <w:rPr>
          <w:noProof/>
        </w:rPr>
        <w:fldChar w:fldCharType="separate"/>
      </w:r>
      <w:ins w:id="353" w:author="Gerard" w:date="2015-08-25T15:04:00Z">
        <w:r>
          <w:rPr>
            <w:noProof/>
          </w:rPr>
          <w:t>102</w:t>
        </w:r>
        <w:r>
          <w:rPr>
            <w:noProof/>
          </w:rPr>
          <w:fldChar w:fldCharType="end"/>
        </w:r>
      </w:ins>
    </w:p>
    <w:p w14:paraId="6FA219F8" w14:textId="77777777" w:rsidR="00554341" w:rsidRDefault="00554341">
      <w:pPr>
        <w:pStyle w:val="TOC3"/>
        <w:tabs>
          <w:tab w:val="right" w:leader="dot" w:pos="9350"/>
        </w:tabs>
        <w:rPr>
          <w:ins w:id="354" w:author="Gerard" w:date="2015-08-25T15:04:00Z"/>
          <w:rFonts w:asciiTheme="minorHAnsi" w:eastAsiaTheme="minorEastAsia" w:hAnsiTheme="minorHAnsi" w:cstheme="minorBidi"/>
          <w:i w:val="0"/>
          <w:iCs w:val="0"/>
          <w:noProof/>
          <w:sz w:val="24"/>
          <w:szCs w:val="24"/>
          <w:lang w:eastAsia="ja-JP"/>
        </w:rPr>
      </w:pPr>
      <w:ins w:id="355" w:author="Gerard" w:date="2015-08-25T15:04:00Z">
        <w:r w:rsidRPr="00211264">
          <w:rPr>
            <w:noProof/>
            <w:color w:val="000000"/>
          </w:rPr>
          <w:t>4.1.3.</w:t>
        </w:r>
        <w:r>
          <w:rPr>
            <w:noProof/>
          </w:rPr>
          <w:t xml:space="preserve"> Compressible Materials</w:t>
        </w:r>
        <w:r>
          <w:rPr>
            <w:noProof/>
          </w:rPr>
          <w:tab/>
        </w:r>
        <w:r>
          <w:rPr>
            <w:noProof/>
          </w:rPr>
          <w:fldChar w:fldCharType="begin"/>
        </w:r>
        <w:r>
          <w:rPr>
            <w:noProof/>
          </w:rPr>
          <w:instrText xml:space="preserve"> PAGEREF _Toc302134533 \h </w:instrText>
        </w:r>
        <w:r>
          <w:rPr>
            <w:noProof/>
          </w:rPr>
        </w:r>
      </w:ins>
      <w:r>
        <w:rPr>
          <w:noProof/>
        </w:rPr>
        <w:fldChar w:fldCharType="separate"/>
      </w:r>
      <w:ins w:id="356" w:author="Gerard" w:date="2015-08-25T15:04:00Z">
        <w:r>
          <w:rPr>
            <w:noProof/>
          </w:rPr>
          <w:t>105</w:t>
        </w:r>
        <w:r>
          <w:rPr>
            <w:noProof/>
          </w:rPr>
          <w:fldChar w:fldCharType="end"/>
        </w:r>
      </w:ins>
    </w:p>
    <w:p w14:paraId="38CB20F3" w14:textId="77777777" w:rsidR="00554341" w:rsidRDefault="00554341">
      <w:pPr>
        <w:pStyle w:val="TOC4"/>
        <w:tabs>
          <w:tab w:val="right" w:leader="dot" w:pos="9350"/>
        </w:tabs>
        <w:rPr>
          <w:ins w:id="357" w:author="Gerard" w:date="2015-08-25T15:04:00Z"/>
          <w:rFonts w:asciiTheme="minorHAnsi" w:eastAsiaTheme="minorEastAsia" w:hAnsiTheme="minorHAnsi" w:cstheme="minorBidi"/>
          <w:noProof/>
          <w:sz w:val="24"/>
          <w:szCs w:val="24"/>
          <w:lang w:eastAsia="ja-JP"/>
        </w:rPr>
      </w:pPr>
      <w:ins w:id="358" w:author="Gerard" w:date="2015-08-25T15:04:00Z">
        <w:r>
          <w:rPr>
            <w:noProof/>
          </w:rPr>
          <w:t>4.1.3.1. Carter-Hayes</w:t>
        </w:r>
        <w:r>
          <w:rPr>
            <w:noProof/>
          </w:rPr>
          <w:tab/>
        </w:r>
        <w:r>
          <w:rPr>
            <w:noProof/>
          </w:rPr>
          <w:fldChar w:fldCharType="begin"/>
        </w:r>
        <w:r>
          <w:rPr>
            <w:noProof/>
          </w:rPr>
          <w:instrText xml:space="preserve"> PAGEREF _Toc302134534 \h </w:instrText>
        </w:r>
        <w:r>
          <w:rPr>
            <w:noProof/>
          </w:rPr>
        </w:r>
      </w:ins>
      <w:r>
        <w:rPr>
          <w:noProof/>
        </w:rPr>
        <w:fldChar w:fldCharType="separate"/>
      </w:r>
      <w:ins w:id="359" w:author="Gerard" w:date="2015-08-25T15:04:00Z">
        <w:r>
          <w:rPr>
            <w:noProof/>
          </w:rPr>
          <w:t>105</w:t>
        </w:r>
        <w:r>
          <w:rPr>
            <w:noProof/>
          </w:rPr>
          <w:fldChar w:fldCharType="end"/>
        </w:r>
      </w:ins>
    </w:p>
    <w:p w14:paraId="63BBECCE" w14:textId="77777777" w:rsidR="00554341" w:rsidRDefault="00554341">
      <w:pPr>
        <w:pStyle w:val="TOC4"/>
        <w:tabs>
          <w:tab w:val="right" w:leader="dot" w:pos="9350"/>
        </w:tabs>
        <w:rPr>
          <w:ins w:id="360" w:author="Gerard" w:date="2015-08-25T15:04:00Z"/>
          <w:rFonts w:asciiTheme="minorHAnsi" w:eastAsiaTheme="minorEastAsia" w:hAnsiTheme="minorHAnsi" w:cstheme="minorBidi"/>
          <w:noProof/>
          <w:sz w:val="24"/>
          <w:szCs w:val="24"/>
          <w:lang w:eastAsia="ja-JP"/>
        </w:rPr>
      </w:pPr>
      <w:ins w:id="361" w:author="Gerard" w:date="2015-08-25T15:04:00Z">
        <w:r>
          <w:rPr>
            <w:noProof/>
          </w:rPr>
          <w:t>4.1.3.2. Cell Growth</w:t>
        </w:r>
        <w:r>
          <w:rPr>
            <w:noProof/>
          </w:rPr>
          <w:tab/>
        </w:r>
        <w:r>
          <w:rPr>
            <w:noProof/>
          </w:rPr>
          <w:fldChar w:fldCharType="begin"/>
        </w:r>
        <w:r>
          <w:rPr>
            <w:noProof/>
          </w:rPr>
          <w:instrText xml:space="preserve"> PAGEREF _Toc302134535 \h </w:instrText>
        </w:r>
        <w:r>
          <w:rPr>
            <w:noProof/>
          </w:rPr>
        </w:r>
      </w:ins>
      <w:r>
        <w:rPr>
          <w:noProof/>
        </w:rPr>
        <w:fldChar w:fldCharType="separate"/>
      </w:r>
      <w:ins w:id="362" w:author="Gerard" w:date="2015-08-25T15:04:00Z">
        <w:r>
          <w:rPr>
            <w:noProof/>
          </w:rPr>
          <w:t>107</w:t>
        </w:r>
        <w:r>
          <w:rPr>
            <w:noProof/>
          </w:rPr>
          <w:fldChar w:fldCharType="end"/>
        </w:r>
      </w:ins>
    </w:p>
    <w:p w14:paraId="3B789592" w14:textId="77777777" w:rsidR="00554341" w:rsidRDefault="00554341">
      <w:pPr>
        <w:pStyle w:val="TOC4"/>
        <w:tabs>
          <w:tab w:val="right" w:leader="dot" w:pos="9350"/>
        </w:tabs>
        <w:rPr>
          <w:ins w:id="363" w:author="Gerard" w:date="2015-08-25T15:04:00Z"/>
          <w:rFonts w:asciiTheme="minorHAnsi" w:eastAsiaTheme="minorEastAsia" w:hAnsiTheme="minorHAnsi" w:cstheme="minorBidi"/>
          <w:noProof/>
          <w:sz w:val="24"/>
          <w:szCs w:val="24"/>
          <w:lang w:eastAsia="ja-JP"/>
        </w:rPr>
      </w:pPr>
      <w:ins w:id="364" w:author="Gerard" w:date="2015-08-25T15:04:00Z">
        <w:r>
          <w:rPr>
            <w:noProof/>
          </w:rPr>
          <w:t>4.1.3.3. Cubic CLE</w:t>
        </w:r>
        <w:r>
          <w:rPr>
            <w:noProof/>
          </w:rPr>
          <w:tab/>
        </w:r>
        <w:r>
          <w:rPr>
            <w:noProof/>
          </w:rPr>
          <w:fldChar w:fldCharType="begin"/>
        </w:r>
        <w:r>
          <w:rPr>
            <w:noProof/>
          </w:rPr>
          <w:instrText xml:space="preserve"> PAGEREF _Toc302134536 \h </w:instrText>
        </w:r>
        <w:r>
          <w:rPr>
            <w:noProof/>
          </w:rPr>
        </w:r>
      </w:ins>
      <w:r>
        <w:rPr>
          <w:noProof/>
        </w:rPr>
        <w:fldChar w:fldCharType="separate"/>
      </w:r>
      <w:ins w:id="365" w:author="Gerard" w:date="2015-08-25T15:04:00Z">
        <w:r>
          <w:rPr>
            <w:noProof/>
          </w:rPr>
          <w:t>109</w:t>
        </w:r>
        <w:r>
          <w:rPr>
            <w:noProof/>
          </w:rPr>
          <w:fldChar w:fldCharType="end"/>
        </w:r>
      </w:ins>
    </w:p>
    <w:p w14:paraId="1C0EC9BF" w14:textId="77777777" w:rsidR="00554341" w:rsidRDefault="00554341">
      <w:pPr>
        <w:pStyle w:val="TOC4"/>
        <w:tabs>
          <w:tab w:val="right" w:leader="dot" w:pos="9350"/>
        </w:tabs>
        <w:rPr>
          <w:ins w:id="366" w:author="Gerard" w:date="2015-08-25T15:04:00Z"/>
          <w:rFonts w:asciiTheme="minorHAnsi" w:eastAsiaTheme="minorEastAsia" w:hAnsiTheme="minorHAnsi" w:cstheme="minorBidi"/>
          <w:noProof/>
          <w:sz w:val="24"/>
          <w:szCs w:val="24"/>
          <w:lang w:eastAsia="ja-JP"/>
        </w:rPr>
      </w:pPr>
      <w:ins w:id="367" w:author="Gerard" w:date="2015-08-25T15:04:00Z">
        <w:r>
          <w:rPr>
            <w:noProof/>
          </w:rPr>
          <w:t>4.1.3.4. Donnan Equilibrium Swelling</w:t>
        </w:r>
        <w:r>
          <w:rPr>
            <w:noProof/>
          </w:rPr>
          <w:tab/>
        </w:r>
        <w:r>
          <w:rPr>
            <w:noProof/>
          </w:rPr>
          <w:fldChar w:fldCharType="begin"/>
        </w:r>
        <w:r>
          <w:rPr>
            <w:noProof/>
          </w:rPr>
          <w:instrText xml:space="preserve"> PAGEREF _Toc302134537 \h </w:instrText>
        </w:r>
        <w:r>
          <w:rPr>
            <w:noProof/>
          </w:rPr>
        </w:r>
      </w:ins>
      <w:r>
        <w:rPr>
          <w:noProof/>
        </w:rPr>
        <w:fldChar w:fldCharType="separate"/>
      </w:r>
      <w:ins w:id="368" w:author="Gerard" w:date="2015-08-25T15:04:00Z">
        <w:r>
          <w:rPr>
            <w:noProof/>
          </w:rPr>
          <w:t>110</w:t>
        </w:r>
        <w:r>
          <w:rPr>
            <w:noProof/>
          </w:rPr>
          <w:fldChar w:fldCharType="end"/>
        </w:r>
      </w:ins>
    </w:p>
    <w:p w14:paraId="7E5E77B4" w14:textId="77777777" w:rsidR="00554341" w:rsidRDefault="00554341">
      <w:pPr>
        <w:pStyle w:val="TOC4"/>
        <w:tabs>
          <w:tab w:val="right" w:leader="dot" w:pos="9350"/>
        </w:tabs>
        <w:rPr>
          <w:ins w:id="369" w:author="Gerard" w:date="2015-08-25T15:04:00Z"/>
          <w:rFonts w:asciiTheme="minorHAnsi" w:eastAsiaTheme="minorEastAsia" w:hAnsiTheme="minorHAnsi" w:cstheme="minorBidi"/>
          <w:noProof/>
          <w:sz w:val="24"/>
          <w:szCs w:val="24"/>
          <w:lang w:eastAsia="ja-JP"/>
        </w:rPr>
      </w:pPr>
      <w:ins w:id="370" w:author="Gerard" w:date="2015-08-25T15:04:00Z">
        <w:r>
          <w:rPr>
            <w:noProof/>
          </w:rPr>
          <w:t>4.1.3.5. Ellipsoidal Fiber Distribution</w:t>
        </w:r>
        <w:r>
          <w:rPr>
            <w:noProof/>
          </w:rPr>
          <w:tab/>
        </w:r>
        <w:r>
          <w:rPr>
            <w:noProof/>
          </w:rPr>
          <w:fldChar w:fldCharType="begin"/>
        </w:r>
        <w:r>
          <w:rPr>
            <w:noProof/>
          </w:rPr>
          <w:instrText xml:space="preserve"> PAGEREF _Toc302134538 \h </w:instrText>
        </w:r>
        <w:r>
          <w:rPr>
            <w:noProof/>
          </w:rPr>
        </w:r>
      </w:ins>
      <w:r>
        <w:rPr>
          <w:noProof/>
        </w:rPr>
        <w:fldChar w:fldCharType="separate"/>
      </w:r>
      <w:ins w:id="371" w:author="Gerard" w:date="2015-08-25T15:04:00Z">
        <w:r>
          <w:rPr>
            <w:noProof/>
          </w:rPr>
          <w:t>112</w:t>
        </w:r>
        <w:r>
          <w:rPr>
            <w:noProof/>
          </w:rPr>
          <w:fldChar w:fldCharType="end"/>
        </w:r>
      </w:ins>
    </w:p>
    <w:p w14:paraId="092333FF" w14:textId="77777777" w:rsidR="00554341" w:rsidRDefault="00554341">
      <w:pPr>
        <w:pStyle w:val="TOC4"/>
        <w:tabs>
          <w:tab w:val="right" w:leader="dot" w:pos="9350"/>
        </w:tabs>
        <w:rPr>
          <w:ins w:id="372" w:author="Gerard" w:date="2015-08-25T15:04:00Z"/>
          <w:rFonts w:asciiTheme="minorHAnsi" w:eastAsiaTheme="minorEastAsia" w:hAnsiTheme="minorHAnsi" w:cstheme="minorBidi"/>
          <w:noProof/>
          <w:sz w:val="24"/>
          <w:szCs w:val="24"/>
          <w:lang w:eastAsia="ja-JP"/>
        </w:rPr>
      </w:pPr>
      <w:ins w:id="373" w:author="Gerard" w:date="2015-08-25T15:04:00Z">
        <w:r>
          <w:rPr>
            <w:noProof/>
          </w:rPr>
          <w:t>4.1.3.6. Ellipsoidal Fiber Distribution Neo-Hookean</w:t>
        </w:r>
        <w:r>
          <w:rPr>
            <w:noProof/>
          </w:rPr>
          <w:tab/>
        </w:r>
        <w:r>
          <w:rPr>
            <w:noProof/>
          </w:rPr>
          <w:fldChar w:fldCharType="begin"/>
        </w:r>
        <w:r>
          <w:rPr>
            <w:noProof/>
          </w:rPr>
          <w:instrText xml:space="preserve"> PAGEREF _Toc302134539 \h </w:instrText>
        </w:r>
        <w:r>
          <w:rPr>
            <w:noProof/>
          </w:rPr>
        </w:r>
      </w:ins>
      <w:r>
        <w:rPr>
          <w:noProof/>
        </w:rPr>
        <w:fldChar w:fldCharType="separate"/>
      </w:r>
      <w:ins w:id="374" w:author="Gerard" w:date="2015-08-25T15:04:00Z">
        <w:r>
          <w:rPr>
            <w:noProof/>
          </w:rPr>
          <w:t>114</w:t>
        </w:r>
        <w:r>
          <w:rPr>
            <w:noProof/>
          </w:rPr>
          <w:fldChar w:fldCharType="end"/>
        </w:r>
      </w:ins>
    </w:p>
    <w:p w14:paraId="268E7E01" w14:textId="77777777" w:rsidR="00554341" w:rsidRDefault="00554341">
      <w:pPr>
        <w:pStyle w:val="TOC4"/>
        <w:tabs>
          <w:tab w:val="right" w:leader="dot" w:pos="9350"/>
        </w:tabs>
        <w:rPr>
          <w:ins w:id="375" w:author="Gerard" w:date="2015-08-25T15:04:00Z"/>
          <w:rFonts w:asciiTheme="minorHAnsi" w:eastAsiaTheme="minorEastAsia" w:hAnsiTheme="minorHAnsi" w:cstheme="minorBidi"/>
          <w:noProof/>
          <w:sz w:val="24"/>
          <w:szCs w:val="24"/>
          <w:lang w:eastAsia="ja-JP"/>
        </w:rPr>
      </w:pPr>
      <w:ins w:id="376" w:author="Gerard" w:date="2015-08-25T15:04:00Z">
        <w:r>
          <w:rPr>
            <w:noProof/>
          </w:rPr>
          <w:t>4.1.3.7. Ellipsoidal Fiber Distribution with Donnan Equilibrium Swelling</w:t>
        </w:r>
        <w:r>
          <w:rPr>
            <w:noProof/>
          </w:rPr>
          <w:tab/>
        </w:r>
        <w:r>
          <w:rPr>
            <w:noProof/>
          </w:rPr>
          <w:fldChar w:fldCharType="begin"/>
        </w:r>
        <w:r>
          <w:rPr>
            <w:noProof/>
          </w:rPr>
          <w:instrText xml:space="preserve"> PAGEREF _Toc302134540 \h </w:instrText>
        </w:r>
        <w:r>
          <w:rPr>
            <w:noProof/>
          </w:rPr>
        </w:r>
      </w:ins>
      <w:r>
        <w:rPr>
          <w:noProof/>
        </w:rPr>
        <w:fldChar w:fldCharType="separate"/>
      </w:r>
      <w:ins w:id="377" w:author="Gerard" w:date="2015-08-25T15:04:00Z">
        <w:r>
          <w:rPr>
            <w:noProof/>
          </w:rPr>
          <w:t>115</w:t>
        </w:r>
        <w:r>
          <w:rPr>
            <w:noProof/>
          </w:rPr>
          <w:fldChar w:fldCharType="end"/>
        </w:r>
      </w:ins>
    </w:p>
    <w:p w14:paraId="4384A0F7" w14:textId="77777777" w:rsidR="00554341" w:rsidRDefault="00554341">
      <w:pPr>
        <w:pStyle w:val="TOC4"/>
        <w:tabs>
          <w:tab w:val="right" w:leader="dot" w:pos="9350"/>
        </w:tabs>
        <w:rPr>
          <w:ins w:id="378" w:author="Gerard" w:date="2015-08-25T15:04:00Z"/>
          <w:rFonts w:asciiTheme="minorHAnsi" w:eastAsiaTheme="minorEastAsia" w:hAnsiTheme="minorHAnsi" w:cstheme="minorBidi"/>
          <w:noProof/>
          <w:sz w:val="24"/>
          <w:szCs w:val="24"/>
          <w:lang w:eastAsia="ja-JP"/>
        </w:rPr>
      </w:pPr>
      <w:ins w:id="379" w:author="Gerard" w:date="2015-08-25T15:04:00Z">
        <w:r>
          <w:rPr>
            <w:noProof/>
          </w:rPr>
          <w:t>4.1.3.8. Fiber with Exponential-Power Law</w:t>
        </w:r>
        <w:r>
          <w:rPr>
            <w:noProof/>
          </w:rPr>
          <w:tab/>
        </w:r>
        <w:r>
          <w:rPr>
            <w:noProof/>
          </w:rPr>
          <w:fldChar w:fldCharType="begin"/>
        </w:r>
        <w:r>
          <w:rPr>
            <w:noProof/>
          </w:rPr>
          <w:instrText xml:space="preserve"> PAGEREF _Toc302134541 \h </w:instrText>
        </w:r>
        <w:r>
          <w:rPr>
            <w:noProof/>
          </w:rPr>
        </w:r>
      </w:ins>
      <w:r>
        <w:rPr>
          <w:noProof/>
        </w:rPr>
        <w:fldChar w:fldCharType="separate"/>
      </w:r>
      <w:ins w:id="380" w:author="Gerard" w:date="2015-08-25T15:04:00Z">
        <w:r>
          <w:rPr>
            <w:noProof/>
          </w:rPr>
          <w:t>116</w:t>
        </w:r>
        <w:r>
          <w:rPr>
            <w:noProof/>
          </w:rPr>
          <w:fldChar w:fldCharType="end"/>
        </w:r>
      </w:ins>
    </w:p>
    <w:p w14:paraId="521FEAD6" w14:textId="77777777" w:rsidR="00554341" w:rsidRDefault="00554341">
      <w:pPr>
        <w:pStyle w:val="TOC4"/>
        <w:tabs>
          <w:tab w:val="right" w:leader="dot" w:pos="9350"/>
        </w:tabs>
        <w:rPr>
          <w:ins w:id="381" w:author="Gerard" w:date="2015-08-25T15:04:00Z"/>
          <w:rFonts w:asciiTheme="minorHAnsi" w:eastAsiaTheme="minorEastAsia" w:hAnsiTheme="minorHAnsi" w:cstheme="minorBidi"/>
          <w:noProof/>
          <w:sz w:val="24"/>
          <w:szCs w:val="24"/>
          <w:lang w:eastAsia="ja-JP"/>
        </w:rPr>
      </w:pPr>
      <w:ins w:id="382" w:author="Gerard" w:date="2015-08-25T15:04:00Z">
        <w:r>
          <w:rPr>
            <w:noProof/>
          </w:rPr>
          <w:t>4.1.3.9. Fiber with Toe-Linear Response</w:t>
        </w:r>
        <w:r>
          <w:rPr>
            <w:noProof/>
          </w:rPr>
          <w:tab/>
        </w:r>
        <w:r>
          <w:rPr>
            <w:noProof/>
          </w:rPr>
          <w:fldChar w:fldCharType="begin"/>
        </w:r>
        <w:r>
          <w:rPr>
            <w:noProof/>
          </w:rPr>
          <w:instrText xml:space="preserve"> PAGEREF _Toc302134542 \h </w:instrText>
        </w:r>
        <w:r>
          <w:rPr>
            <w:noProof/>
          </w:rPr>
        </w:r>
      </w:ins>
      <w:r>
        <w:rPr>
          <w:noProof/>
        </w:rPr>
        <w:fldChar w:fldCharType="separate"/>
      </w:r>
      <w:ins w:id="383" w:author="Gerard" w:date="2015-08-25T15:04:00Z">
        <w:r>
          <w:rPr>
            <w:noProof/>
          </w:rPr>
          <w:t>118</w:t>
        </w:r>
        <w:r>
          <w:rPr>
            <w:noProof/>
          </w:rPr>
          <w:fldChar w:fldCharType="end"/>
        </w:r>
      </w:ins>
    </w:p>
    <w:p w14:paraId="2D80FC0B" w14:textId="77777777" w:rsidR="00554341" w:rsidRDefault="00554341">
      <w:pPr>
        <w:pStyle w:val="TOC4"/>
        <w:tabs>
          <w:tab w:val="right" w:leader="dot" w:pos="9350"/>
        </w:tabs>
        <w:rPr>
          <w:ins w:id="384" w:author="Gerard" w:date="2015-08-25T15:04:00Z"/>
          <w:rFonts w:asciiTheme="minorHAnsi" w:eastAsiaTheme="minorEastAsia" w:hAnsiTheme="minorHAnsi" w:cstheme="minorBidi"/>
          <w:noProof/>
          <w:sz w:val="24"/>
          <w:szCs w:val="24"/>
          <w:lang w:eastAsia="ja-JP"/>
        </w:rPr>
      </w:pPr>
      <w:ins w:id="385" w:author="Gerard" w:date="2015-08-25T15:04:00Z">
        <w:r>
          <w:rPr>
            <w:noProof/>
          </w:rPr>
          <w:t>4.1.3.10. Fung Orthotropic Compressible</w:t>
        </w:r>
        <w:r>
          <w:rPr>
            <w:noProof/>
          </w:rPr>
          <w:tab/>
        </w:r>
        <w:r>
          <w:rPr>
            <w:noProof/>
          </w:rPr>
          <w:fldChar w:fldCharType="begin"/>
        </w:r>
        <w:r>
          <w:rPr>
            <w:noProof/>
          </w:rPr>
          <w:instrText xml:space="preserve"> PAGEREF _Toc302134543 \h </w:instrText>
        </w:r>
        <w:r>
          <w:rPr>
            <w:noProof/>
          </w:rPr>
        </w:r>
      </w:ins>
      <w:r>
        <w:rPr>
          <w:noProof/>
        </w:rPr>
        <w:fldChar w:fldCharType="separate"/>
      </w:r>
      <w:ins w:id="386" w:author="Gerard" w:date="2015-08-25T15:04:00Z">
        <w:r>
          <w:rPr>
            <w:noProof/>
          </w:rPr>
          <w:t>119</w:t>
        </w:r>
        <w:r>
          <w:rPr>
            <w:noProof/>
          </w:rPr>
          <w:fldChar w:fldCharType="end"/>
        </w:r>
      </w:ins>
    </w:p>
    <w:p w14:paraId="485205D7" w14:textId="77777777" w:rsidR="00554341" w:rsidRDefault="00554341">
      <w:pPr>
        <w:pStyle w:val="TOC4"/>
        <w:tabs>
          <w:tab w:val="right" w:leader="dot" w:pos="9350"/>
        </w:tabs>
        <w:rPr>
          <w:ins w:id="387" w:author="Gerard" w:date="2015-08-25T15:04:00Z"/>
          <w:rFonts w:asciiTheme="minorHAnsi" w:eastAsiaTheme="minorEastAsia" w:hAnsiTheme="minorHAnsi" w:cstheme="minorBidi"/>
          <w:noProof/>
          <w:sz w:val="24"/>
          <w:szCs w:val="24"/>
          <w:lang w:eastAsia="ja-JP"/>
        </w:rPr>
      </w:pPr>
      <w:ins w:id="388" w:author="Gerard" w:date="2015-08-25T15:04:00Z">
        <w:r>
          <w:rPr>
            <w:noProof/>
          </w:rPr>
          <w:t>4.1.3.11. Holmes-Mow</w:t>
        </w:r>
        <w:r>
          <w:rPr>
            <w:noProof/>
          </w:rPr>
          <w:tab/>
        </w:r>
        <w:r>
          <w:rPr>
            <w:noProof/>
          </w:rPr>
          <w:fldChar w:fldCharType="begin"/>
        </w:r>
        <w:r>
          <w:rPr>
            <w:noProof/>
          </w:rPr>
          <w:instrText xml:space="preserve"> PAGEREF _Toc302134544 \h </w:instrText>
        </w:r>
        <w:r>
          <w:rPr>
            <w:noProof/>
          </w:rPr>
        </w:r>
      </w:ins>
      <w:r>
        <w:rPr>
          <w:noProof/>
        </w:rPr>
        <w:fldChar w:fldCharType="separate"/>
      </w:r>
      <w:ins w:id="389" w:author="Gerard" w:date="2015-08-25T15:04:00Z">
        <w:r>
          <w:rPr>
            <w:noProof/>
          </w:rPr>
          <w:t>121</w:t>
        </w:r>
        <w:r>
          <w:rPr>
            <w:noProof/>
          </w:rPr>
          <w:fldChar w:fldCharType="end"/>
        </w:r>
      </w:ins>
    </w:p>
    <w:p w14:paraId="0DB6ECC3" w14:textId="77777777" w:rsidR="00554341" w:rsidRDefault="00554341">
      <w:pPr>
        <w:pStyle w:val="TOC4"/>
        <w:tabs>
          <w:tab w:val="right" w:leader="dot" w:pos="9350"/>
        </w:tabs>
        <w:rPr>
          <w:ins w:id="390" w:author="Gerard" w:date="2015-08-25T15:04:00Z"/>
          <w:rFonts w:asciiTheme="minorHAnsi" w:eastAsiaTheme="minorEastAsia" w:hAnsiTheme="minorHAnsi" w:cstheme="minorBidi"/>
          <w:noProof/>
          <w:sz w:val="24"/>
          <w:szCs w:val="24"/>
          <w:lang w:eastAsia="ja-JP"/>
        </w:rPr>
      </w:pPr>
      <w:ins w:id="391" w:author="Gerard" w:date="2015-08-25T15:04:00Z">
        <w:r>
          <w:rPr>
            <w:noProof/>
          </w:rPr>
          <w:t>4.1.3.12. Isotropic Elastic</w:t>
        </w:r>
        <w:r>
          <w:rPr>
            <w:noProof/>
          </w:rPr>
          <w:tab/>
        </w:r>
        <w:r>
          <w:rPr>
            <w:noProof/>
          </w:rPr>
          <w:fldChar w:fldCharType="begin"/>
        </w:r>
        <w:r>
          <w:rPr>
            <w:noProof/>
          </w:rPr>
          <w:instrText xml:space="preserve"> PAGEREF _Toc302134545 \h </w:instrText>
        </w:r>
        <w:r>
          <w:rPr>
            <w:noProof/>
          </w:rPr>
        </w:r>
      </w:ins>
      <w:r>
        <w:rPr>
          <w:noProof/>
        </w:rPr>
        <w:fldChar w:fldCharType="separate"/>
      </w:r>
      <w:ins w:id="392" w:author="Gerard" w:date="2015-08-25T15:04:00Z">
        <w:r>
          <w:rPr>
            <w:noProof/>
          </w:rPr>
          <w:t>122</w:t>
        </w:r>
        <w:r>
          <w:rPr>
            <w:noProof/>
          </w:rPr>
          <w:fldChar w:fldCharType="end"/>
        </w:r>
      </w:ins>
    </w:p>
    <w:p w14:paraId="3DA5BEA5" w14:textId="77777777" w:rsidR="00554341" w:rsidRDefault="00554341">
      <w:pPr>
        <w:pStyle w:val="TOC4"/>
        <w:tabs>
          <w:tab w:val="right" w:leader="dot" w:pos="9350"/>
        </w:tabs>
        <w:rPr>
          <w:ins w:id="393" w:author="Gerard" w:date="2015-08-25T15:04:00Z"/>
          <w:rFonts w:asciiTheme="minorHAnsi" w:eastAsiaTheme="minorEastAsia" w:hAnsiTheme="minorHAnsi" w:cstheme="minorBidi"/>
          <w:noProof/>
          <w:sz w:val="24"/>
          <w:szCs w:val="24"/>
          <w:lang w:eastAsia="ja-JP"/>
        </w:rPr>
      </w:pPr>
      <w:ins w:id="394" w:author="Gerard" w:date="2015-08-25T15:04:00Z">
        <w:r>
          <w:rPr>
            <w:noProof/>
          </w:rPr>
          <w:t>4.1.3.13. Orthotropic Elastic</w:t>
        </w:r>
        <w:r>
          <w:rPr>
            <w:noProof/>
          </w:rPr>
          <w:tab/>
        </w:r>
        <w:r>
          <w:rPr>
            <w:noProof/>
          </w:rPr>
          <w:fldChar w:fldCharType="begin"/>
        </w:r>
        <w:r>
          <w:rPr>
            <w:noProof/>
          </w:rPr>
          <w:instrText xml:space="preserve"> PAGEREF _Toc302134546 \h </w:instrText>
        </w:r>
        <w:r>
          <w:rPr>
            <w:noProof/>
          </w:rPr>
        </w:r>
      </w:ins>
      <w:r>
        <w:rPr>
          <w:noProof/>
        </w:rPr>
        <w:fldChar w:fldCharType="separate"/>
      </w:r>
      <w:ins w:id="395" w:author="Gerard" w:date="2015-08-25T15:04:00Z">
        <w:r>
          <w:rPr>
            <w:noProof/>
          </w:rPr>
          <w:t>123</w:t>
        </w:r>
        <w:r>
          <w:rPr>
            <w:noProof/>
          </w:rPr>
          <w:fldChar w:fldCharType="end"/>
        </w:r>
      </w:ins>
    </w:p>
    <w:p w14:paraId="1A8F9690" w14:textId="77777777" w:rsidR="00554341" w:rsidRDefault="00554341">
      <w:pPr>
        <w:pStyle w:val="TOC4"/>
        <w:tabs>
          <w:tab w:val="right" w:leader="dot" w:pos="9350"/>
        </w:tabs>
        <w:rPr>
          <w:ins w:id="396" w:author="Gerard" w:date="2015-08-25T15:04:00Z"/>
          <w:rFonts w:asciiTheme="minorHAnsi" w:eastAsiaTheme="minorEastAsia" w:hAnsiTheme="minorHAnsi" w:cstheme="minorBidi"/>
          <w:noProof/>
          <w:sz w:val="24"/>
          <w:szCs w:val="24"/>
          <w:lang w:eastAsia="ja-JP"/>
        </w:rPr>
      </w:pPr>
      <w:ins w:id="397" w:author="Gerard" w:date="2015-08-25T15:04:00Z">
        <w:r>
          <w:rPr>
            <w:noProof/>
          </w:rPr>
          <w:t>4.1.3.14. Orthotropic CLE</w:t>
        </w:r>
        <w:r>
          <w:rPr>
            <w:noProof/>
          </w:rPr>
          <w:tab/>
        </w:r>
        <w:r>
          <w:rPr>
            <w:noProof/>
          </w:rPr>
          <w:fldChar w:fldCharType="begin"/>
        </w:r>
        <w:r>
          <w:rPr>
            <w:noProof/>
          </w:rPr>
          <w:instrText xml:space="preserve"> PAGEREF _Toc302134547 \h </w:instrText>
        </w:r>
        <w:r>
          <w:rPr>
            <w:noProof/>
          </w:rPr>
        </w:r>
      </w:ins>
      <w:r>
        <w:rPr>
          <w:noProof/>
        </w:rPr>
        <w:fldChar w:fldCharType="separate"/>
      </w:r>
      <w:ins w:id="398" w:author="Gerard" w:date="2015-08-25T15:04:00Z">
        <w:r>
          <w:rPr>
            <w:noProof/>
          </w:rPr>
          <w:t>124</w:t>
        </w:r>
        <w:r>
          <w:rPr>
            <w:noProof/>
          </w:rPr>
          <w:fldChar w:fldCharType="end"/>
        </w:r>
      </w:ins>
    </w:p>
    <w:p w14:paraId="118FC4E4" w14:textId="77777777" w:rsidR="00554341" w:rsidRDefault="00554341">
      <w:pPr>
        <w:pStyle w:val="TOC4"/>
        <w:tabs>
          <w:tab w:val="right" w:leader="dot" w:pos="9350"/>
        </w:tabs>
        <w:rPr>
          <w:ins w:id="399" w:author="Gerard" w:date="2015-08-25T15:04:00Z"/>
          <w:rFonts w:asciiTheme="minorHAnsi" w:eastAsiaTheme="minorEastAsia" w:hAnsiTheme="minorHAnsi" w:cstheme="minorBidi"/>
          <w:noProof/>
          <w:sz w:val="24"/>
          <w:szCs w:val="24"/>
          <w:lang w:eastAsia="ja-JP"/>
        </w:rPr>
      </w:pPr>
      <w:ins w:id="400" w:author="Gerard" w:date="2015-08-25T15:04:00Z">
        <w:r>
          <w:rPr>
            <w:noProof/>
          </w:rPr>
          <w:t>4.1.3.15. Osmotic Pressure from Virial Expansion</w:t>
        </w:r>
        <w:r>
          <w:rPr>
            <w:noProof/>
          </w:rPr>
          <w:tab/>
        </w:r>
        <w:r>
          <w:rPr>
            <w:noProof/>
          </w:rPr>
          <w:fldChar w:fldCharType="begin"/>
        </w:r>
        <w:r>
          <w:rPr>
            <w:noProof/>
          </w:rPr>
          <w:instrText xml:space="preserve"> PAGEREF _Toc302134548 \h </w:instrText>
        </w:r>
        <w:r>
          <w:rPr>
            <w:noProof/>
          </w:rPr>
        </w:r>
      </w:ins>
      <w:r>
        <w:rPr>
          <w:noProof/>
        </w:rPr>
        <w:fldChar w:fldCharType="separate"/>
      </w:r>
      <w:ins w:id="401" w:author="Gerard" w:date="2015-08-25T15:04:00Z">
        <w:r>
          <w:rPr>
            <w:noProof/>
          </w:rPr>
          <w:t>126</w:t>
        </w:r>
        <w:r>
          <w:rPr>
            <w:noProof/>
          </w:rPr>
          <w:fldChar w:fldCharType="end"/>
        </w:r>
      </w:ins>
    </w:p>
    <w:p w14:paraId="5381299B" w14:textId="77777777" w:rsidR="00554341" w:rsidRDefault="00554341">
      <w:pPr>
        <w:pStyle w:val="TOC4"/>
        <w:tabs>
          <w:tab w:val="right" w:leader="dot" w:pos="9350"/>
        </w:tabs>
        <w:rPr>
          <w:ins w:id="402" w:author="Gerard" w:date="2015-08-25T15:04:00Z"/>
          <w:rFonts w:asciiTheme="minorHAnsi" w:eastAsiaTheme="minorEastAsia" w:hAnsiTheme="minorHAnsi" w:cstheme="minorBidi"/>
          <w:noProof/>
          <w:sz w:val="24"/>
          <w:szCs w:val="24"/>
          <w:lang w:eastAsia="ja-JP"/>
        </w:rPr>
      </w:pPr>
      <w:ins w:id="403" w:author="Gerard" w:date="2015-08-25T15:04:00Z">
        <w:r>
          <w:rPr>
            <w:noProof/>
          </w:rPr>
          <w:t>4.1.3.16. Neo-Hookean</w:t>
        </w:r>
        <w:r>
          <w:rPr>
            <w:noProof/>
          </w:rPr>
          <w:tab/>
        </w:r>
        <w:r>
          <w:rPr>
            <w:noProof/>
          </w:rPr>
          <w:fldChar w:fldCharType="begin"/>
        </w:r>
        <w:r>
          <w:rPr>
            <w:noProof/>
          </w:rPr>
          <w:instrText xml:space="preserve"> PAGEREF _Toc302134549 \h </w:instrText>
        </w:r>
        <w:r>
          <w:rPr>
            <w:noProof/>
          </w:rPr>
        </w:r>
      </w:ins>
      <w:r>
        <w:rPr>
          <w:noProof/>
        </w:rPr>
        <w:fldChar w:fldCharType="separate"/>
      </w:r>
      <w:ins w:id="404" w:author="Gerard" w:date="2015-08-25T15:04:00Z">
        <w:r>
          <w:rPr>
            <w:noProof/>
          </w:rPr>
          <w:t>127</w:t>
        </w:r>
        <w:r>
          <w:rPr>
            <w:noProof/>
          </w:rPr>
          <w:fldChar w:fldCharType="end"/>
        </w:r>
      </w:ins>
    </w:p>
    <w:p w14:paraId="1D2603CA" w14:textId="77777777" w:rsidR="00554341" w:rsidRDefault="00554341">
      <w:pPr>
        <w:pStyle w:val="TOC4"/>
        <w:tabs>
          <w:tab w:val="right" w:leader="dot" w:pos="9350"/>
        </w:tabs>
        <w:rPr>
          <w:ins w:id="405" w:author="Gerard" w:date="2015-08-25T15:04:00Z"/>
          <w:rFonts w:asciiTheme="minorHAnsi" w:eastAsiaTheme="minorEastAsia" w:hAnsiTheme="minorHAnsi" w:cstheme="minorBidi"/>
          <w:noProof/>
          <w:sz w:val="24"/>
          <w:szCs w:val="24"/>
          <w:lang w:eastAsia="ja-JP"/>
        </w:rPr>
      </w:pPr>
      <w:ins w:id="406" w:author="Gerard" w:date="2015-08-25T15:04:00Z">
        <w:r>
          <w:rPr>
            <w:noProof/>
          </w:rPr>
          <w:t>4.1.3.17. Coupled Mooney-Rivlin</w:t>
        </w:r>
        <w:r>
          <w:rPr>
            <w:noProof/>
          </w:rPr>
          <w:tab/>
        </w:r>
        <w:r>
          <w:rPr>
            <w:noProof/>
          </w:rPr>
          <w:fldChar w:fldCharType="begin"/>
        </w:r>
        <w:r>
          <w:rPr>
            <w:noProof/>
          </w:rPr>
          <w:instrText xml:space="preserve"> PAGEREF _Toc302134550 \h </w:instrText>
        </w:r>
        <w:r>
          <w:rPr>
            <w:noProof/>
          </w:rPr>
        </w:r>
      </w:ins>
      <w:r>
        <w:rPr>
          <w:noProof/>
        </w:rPr>
        <w:fldChar w:fldCharType="separate"/>
      </w:r>
      <w:ins w:id="407" w:author="Gerard" w:date="2015-08-25T15:04:00Z">
        <w:r>
          <w:rPr>
            <w:noProof/>
          </w:rPr>
          <w:t>128</w:t>
        </w:r>
        <w:r>
          <w:rPr>
            <w:noProof/>
          </w:rPr>
          <w:fldChar w:fldCharType="end"/>
        </w:r>
      </w:ins>
    </w:p>
    <w:p w14:paraId="566C261C" w14:textId="77777777" w:rsidR="00554341" w:rsidRDefault="00554341">
      <w:pPr>
        <w:pStyle w:val="TOC4"/>
        <w:tabs>
          <w:tab w:val="right" w:leader="dot" w:pos="9350"/>
        </w:tabs>
        <w:rPr>
          <w:ins w:id="408" w:author="Gerard" w:date="2015-08-25T15:04:00Z"/>
          <w:rFonts w:asciiTheme="minorHAnsi" w:eastAsiaTheme="minorEastAsia" w:hAnsiTheme="minorHAnsi" w:cstheme="minorBidi"/>
          <w:noProof/>
          <w:sz w:val="24"/>
          <w:szCs w:val="24"/>
          <w:lang w:eastAsia="ja-JP"/>
        </w:rPr>
      </w:pPr>
      <w:ins w:id="409" w:author="Gerard" w:date="2015-08-25T15:04:00Z">
        <w:r>
          <w:rPr>
            <w:noProof/>
          </w:rPr>
          <w:t>4.1.3.18. Coupled Veronda-Westmann</w:t>
        </w:r>
        <w:r>
          <w:rPr>
            <w:noProof/>
          </w:rPr>
          <w:tab/>
        </w:r>
        <w:r>
          <w:rPr>
            <w:noProof/>
          </w:rPr>
          <w:fldChar w:fldCharType="begin"/>
        </w:r>
        <w:r>
          <w:rPr>
            <w:noProof/>
          </w:rPr>
          <w:instrText xml:space="preserve"> PAGEREF _Toc302134551 \h </w:instrText>
        </w:r>
        <w:r>
          <w:rPr>
            <w:noProof/>
          </w:rPr>
        </w:r>
      </w:ins>
      <w:r>
        <w:rPr>
          <w:noProof/>
        </w:rPr>
        <w:fldChar w:fldCharType="separate"/>
      </w:r>
      <w:ins w:id="410" w:author="Gerard" w:date="2015-08-25T15:04:00Z">
        <w:r>
          <w:rPr>
            <w:noProof/>
          </w:rPr>
          <w:t>129</w:t>
        </w:r>
        <w:r>
          <w:rPr>
            <w:noProof/>
          </w:rPr>
          <w:fldChar w:fldCharType="end"/>
        </w:r>
      </w:ins>
    </w:p>
    <w:p w14:paraId="0DFEF630" w14:textId="77777777" w:rsidR="00554341" w:rsidRDefault="00554341">
      <w:pPr>
        <w:pStyle w:val="TOC4"/>
        <w:tabs>
          <w:tab w:val="right" w:leader="dot" w:pos="9350"/>
        </w:tabs>
        <w:rPr>
          <w:ins w:id="411" w:author="Gerard" w:date="2015-08-25T15:04:00Z"/>
          <w:rFonts w:asciiTheme="minorHAnsi" w:eastAsiaTheme="minorEastAsia" w:hAnsiTheme="minorHAnsi" w:cstheme="minorBidi"/>
          <w:noProof/>
          <w:sz w:val="24"/>
          <w:szCs w:val="24"/>
          <w:lang w:eastAsia="ja-JP"/>
        </w:rPr>
      </w:pPr>
      <w:ins w:id="412" w:author="Gerard" w:date="2015-08-25T15:04:00Z">
        <w:r>
          <w:rPr>
            <w:noProof/>
          </w:rPr>
          <w:t>4.1.3.19. Ogden Unconstrained</w:t>
        </w:r>
        <w:r>
          <w:rPr>
            <w:noProof/>
          </w:rPr>
          <w:tab/>
        </w:r>
        <w:r>
          <w:rPr>
            <w:noProof/>
          </w:rPr>
          <w:fldChar w:fldCharType="begin"/>
        </w:r>
        <w:r>
          <w:rPr>
            <w:noProof/>
          </w:rPr>
          <w:instrText xml:space="preserve"> PAGEREF _Toc302134552 \h </w:instrText>
        </w:r>
        <w:r>
          <w:rPr>
            <w:noProof/>
          </w:rPr>
        </w:r>
      </w:ins>
      <w:r>
        <w:rPr>
          <w:noProof/>
        </w:rPr>
        <w:fldChar w:fldCharType="separate"/>
      </w:r>
      <w:ins w:id="413" w:author="Gerard" w:date="2015-08-25T15:04:00Z">
        <w:r>
          <w:rPr>
            <w:noProof/>
          </w:rPr>
          <w:t>130</w:t>
        </w:r>
        <w:r>
          <w:rPr>
            <w:noProof/>
          </w:rPr>
          <w:fldChar w:fldCharType="end"/>
        </w:r>
      </w:ins>
    </w:p>
    <w:p w14:paraId="09374624" w14:textId="77777777" w:rsidR="00554341" w:rsidRDefault="00554341">
      <w:pPr>
        <w:pStyle w:val="TOC4"/>
        <w:tabs>
          <w:tab w:val="right" w:leader="dot" w:pos="9350"/>
        </w:tabs>
        <w:rPr>
          <w:ins w:id="414" w:author="Gerard" w:date="2015-08-25T15:04:00Z"/>
          <w:rFonts w:asciiTheme="minorHAnsi" w:eastAsiaTheme="minorEastAsia" w:hAnsiTheme="minorHAnsi" w:cstheme="minorBidi"/>
          <w:noProof/>
          <w:sz w:val="24"/>
          <w:szCs w:val="24"/>
          <w:lang w:eastAsia="ja-JP"/>
        </w:rPr>
      </w:pPr>
      <w:ins w:id="415" w:author="Gerard" w:date="2015-08-25T15:04:00Z">
        <w:r>
          <w:rPr>
            <w:noProof/>
          </w:rPr>
          <w:t>4.1.3.20. Perfect Osmometer Equilibrium Osmotic Pressure</w:t>
        </w:r>
        <w:r>
          <w:rPr>
            <w:noProof/>
          </w:rPr>
          <w:tab/>
        </w:r>
        <w:r>
          <w:rPr>
            <w:noProof/>
          </w:rPr>
          <w:fldChar w:fldCharType="begin"/>
        </w:r>
        <w:r>
          <w:rPr>
            <w:noProof/>
          </w:rPr>
          <w:instrText xml:space="preserve"> PAGEREF _Toc302134553 \h </w:instrText>
        </w:r>
        <w:r>
          <w:rPr>
            <w:noProof/>
          </w:rPr>
        </w:r>
      </w:ins>
      <w:r>
        <w:rPr>
          <w:noProof/>
        </w:rPr>
        <w:fldChar w:fldCharType="separate"/>
      </w:r>
      <w:ins w:id="416" w:author="Gerard" w:date="2015-08-25T15:04:00Z">
        <w:r>
          <w:rPr>
            <w:noProof/>
          </w:rPr>
          <w:t>131</w:t>
        </w:r>
        <w:r>
          <w:rPr>
            <w:noProof/>
          </w:rPr>
          <w:fldChar w:fldCharType="end"/>
        </w:r>
      </w:ins>
    </w:p>
    <w:p w14:paraId="288A771F" w14:textId="77777777" w:rsidR="00554341" w:rsidRDefault="00554341">
      <w:pPr>
        <w:pStyle w:val="TOC4"/>
        <w:tabs>
          <w:tab w:val="right" w:leader="dot" w:pos="9350"/>
        </w:tabs>
        <w:rPr>
          <w:ins w:id="417" w:author="Gerard" w:date="2015-08-25T15:04:00Z"/>
          <w:rFonts w:asciiTheme="minorHAnsi" w:eastAsiaTheme="minorEastAsia" w:hAnsiTheme="minorHAnsi" w:cstheme="minorBidi"/>
          <w:noProof/>
          <w:sz w:val="24"/>
          <w:szCs w:val="24"/>
          <w:lang w:eastAsia="ja-JP"/>
        </w:rPr>
      </w:pPr>
      <w:ins w:id="418" w:author="Gerard" w:date="2015-08-25T15:04:00Z">
        <w:r>
          <w:rPr>
            <w:noProof/>
          </w:rPr>
          <w:t>4.1.3.21. Solid Mixture</w:t>
        </w:r>
        <w:r>
          <w:rPr>
            <w:noProof/>
          </w:rPr>
          <w:tab/>
        </w:r>
        <w:r>
          <w:rPr>
            <w:noProof/>
          </w:rPr>
          <w:fldChar w:fldCharType="begin"/>
        </w:r>
        <w:r>
          <w:rPr>
            <w:noProof/>
          </w:rPr>
          <w:instrText xml:space="preserve"> PAGEREF _Toc302134554 \h </w:instrText>
        </w:r>
        <w:r>
          <w:rPr>
            <w:noProof/>
          </w:rPr>
        </w:r>
      </w:ins>
      <w:r>
        <w:rPr>
          <w:noProof/>
        </w:rPr>
        <w:fldChar w:fldCharType="separate"/>
      </w:r>
      <w:ins w:id="419" w:author="Gerard" w:date="2015-08-25T15:04:00Z">
        <w:r>
          <w:rPr>
            <w:noProof/>
          </w:rPr>
          <w:t>133</w:t>
        </w:r>
        <w:r>
          <w:rPr>
            <w:noProof/>
          </w:rPr>
          <w:fldChar w:fldCharType="end"/>
        </w:r>
      </w:ins>
    </w:p>
    <w:p w14:paraId="6308A1E6" w14:textId="77777777" w:rsidR="00554341" w:rsidRDefault="00554341">
      <w:pPr>
        <w:pStyle w:val="TOC4"/>
        <w:tabs>
          <w:tab w:val="right" w:leader="dot" w:pos="9350"/>
        </w:tabs>
        <w:rPr>
          <w:ins w:id="420" w:author="Gerard" w:date="2015-08-25T15:04:00Z"/>
          <w:rFonts w:asciiTheme="minorHAnsi" w:eastAsiaTheme="minorEastAsia" w:hAnsiTheme="minorHAnsi" w:cstheme="minorBidi"/>
          <w:noProof/>
          <w:sz w:val="24"/>
          <w:szCs w:val="24"/>
          <w:lang w:eastAsia="ja-JP"/>
        </w:rPr>
      </w:pPr>
      <w:ins w:id="421" w:author="Gerard" w:date="2015-08-25T15:04:00Z">
        <w:r>
          <w:rPr>
            <w:noProof/>
          </w:rPr>
          <w:t>4.1.3.22. Spherical Fiber Distribution</w:t>
        </w:r>
        <w:r>
          <w:rPr>
            <w:noProof/>
          </w:rPr>
          <w:tab/>
        </w:r>
        <w:r>
          <w:rPr>
            <w:noProof/>
          </w:rPr>
          <w:fldChar w:fldCharType="begin"/>
        </w:r>
        <w:r>
          <w:rPr>
            <w:noProof/>
          </w:rPr>
          <w:instrText xml:space="preserve"> PAGEREF _Toc302134555 \h </w:instrText>
        </w:r>
        <w:r>
          <w:rPr>
            <w:noProof/>
          </w:rPr>
        </w:r>
      </w:ins>
      <w:r>
        <w:rPr>
          <w:noProof/>
        </w:rPr>
        <w:fldChar w:fldCharType="separate"/>
      </w:r>
      <w:ins w:id="422" w:author="Gerard" w:date="2015-08-25T15:04:00Z">
        <w:r>
          <w:rPr>
            <w:noProof/>
          </w:rPr>
          <w:t>134</w:t>
        </w:r>
        <w:r>
          <w:rPr>
            <w:noProof/>
          </w:rPr>
          <w:fldChar w:fldCharType="end"/>
        </w:r>
      </w:ins>
    </w:p>
    <w:p w14:paraId="5D37D2E3" w14:textId="77777777" w:rsidR="00554341" w:rsidRDefault="00554341">
      <w:pPr>
        <w:pStyle w:val="TOC4"/>
        <w:tabs>
          <w:tab w:val="right" w:leader="dot" w:pos="9350"/>
        </w:tabs>
        <w:rPr>
          <w:ins w:id="423" w:author="Gerard" w:date="2015-08-25T15:04:00Z"/>
          <w:rFonts w:asciiTheme="minorHAnsi" w:eastAsiaTheme="minorEastAsia" w:hAnsiTheme="minorHAnsi" w:cstheme="minorBidi"/>
          <w:noProof/>
          <w:sz w:val="24"/>
          <w:szCs w:val="24"/>
          <w:lang w:eastAsia="ja-JP"/>
        </w:rPr>
      </w:pPr>
      <w:ins w:id="424" w:author="Gerard" w:date="2015-08-25T15:04:00Z">
        <w:r>
          <w:rPr>
            <w:noProof/>
          </w:rPr>
          <w:t>4.1.3.23. Spherical Fiber Distribution from Solid-Bound Molecule</w:t>
        </w:r>
        <w:r>
          <w:rPr>
            <w:noProof/>
          </w:rPr>
          <w:tab/>
        </w:r>
        <w:r>
          <w:rPr>
            <w:noProof/>
          </w:rPr>
          <w:fldChar w:fldCharType="begin"/>
        </w:r>
        <w:r>
          <w:rPr>
            <w:noProof/>
          </w:rPr>
          <w:instrText xml:space="preserve"> PAGEREF _Toc302134556 \h </w:instrText>
        </w:r>
        <w:r>
          <w:rPr>
            <w:noProof/>
          </w:rPr>
        </w:r>
      </w:ins>
      <w:r>
        <w:rPr>
          <w:noProof/>
        </w:rPr>
        <w:fldChar w:fldCharType="separate"/>
      </w:r>
      <w:ins w:id="425" w:author="Gerard" w:date="2015-08-25T15:04:00Z">
        <w:r>
          <w:rPr>
            <w:noProof/>
          </w:rPr>
          <w:t>136</w:t>
        </w:r>
        <w:r>
          <w:rPr>
            <w:noProof/>
          </w:rPr>
          <w:fldChar w:fldCharType="end"/>
        </w:r>
      </w:ins>
    </w:p>
    <w:p w14:paraId="41A2429B" w14:textId="77777777" w:rsidR="00554341" w:rsidRDefault="00554341">
      <w:pPr>
        <w:pStyle w:val="TOC4"/>
        <w:tabs>
          <w:tab w:val="right" w:leader="dot" w:pos="9350"/>
        </w:tabs>
        <w:rPr>
          <w:ins w:id="426" w:author="Gerard" w:date="2015-08-25T15:04:00Z"/>
          <w:rFonts w:asciiTheme="minorHAnsi" w:eastAsiaTheme="minorEastAsia" w:hAnsiTheme="minorHAnsi" w:cstheme="minorBidi"/>
          <w:noProof/>
          <w:sz w:val="24"/>
          <w:szCs w:val="24"/>
          <w:lang w:eastAsia="ja-JP"/>
        </w:rPr>
      </w:pPr>
      <w:ins w:id="427" w:author="Gerard" w:date="2015-08-25T15:04:00Z">
        <w:r>
          <w:rPr>
            <w:noProof/>
          </w:rPr>
          <w:t>4.1.3.24. Coupled Transversely Isotropic Mooney-Rivlin</w:t>
        </w:r>
        <w:r>
          <w:rPr>
            <w:noProof/>
          </w:rPr>
          <w:tab/>
        </w:r>
        <w:r>
          <w:rPr>
            <w:noProof/>
          </w:rPr>
          <w:fldChar w:fldCharType="begin"/>
        </w:r>
        <w:r>
          <w:rPr>
            <w:noProof/>
          </w:rPr>
          <w:instrText xml:space="preserve"> PAGEREF _Toc302134557 \h </w:instrText>
        </w:r>
        <w:r>
          <w:rPr>
            <w:noProof/>
          </w:rPr>
        </w:r>
      </w:ins>
      <w:r>
        <w:rPr>
          <w:noProof/>
        </w:rPr>
        <w:fldChar w:fldCharType="separate"/>
      </w:r>
      <w:ins w:id="428" w:author="Gerard" w:date="2015-08-25T15:04:00Z">
        <w:r>
          <w:rPr>
            <w:noProof/>
          </w:rPr>
          <w:t>138</w:t>
        </w:r>
        <w:r>
          <w:rPr>
            <w:noProof/>
          </w:rPr>
          <w:fldChar w:fldCharType="end"/>
        </w:r>
      </w:ins>
    </w:p>
    <w:p w14:paraId="08E1FC9E" w14:textId="77777777" w:rsidR="00554341" w:rsidRDefault="00554341">
      <w:pPr>
        <w:pStyle w:val="TOC4"/>
        <w:tabs>
          <w:tab w:val="right" w:leader="dot" w:pos="9350"/>
        </w:tabs>
        <w:rPr>
          <w:ins w:id="429" w:author="Gerard" w:date="2015-08-25T15:04:00Z"/>
          <w:rFonts w:asciiTheme="minorHAnsi" w:eastAsiaTheme="minorEastAsia" w:hAnsiTheme="minorHAnsi" w:cstheme="minorBidi"/>
          <w:noProof/>
          <w:sz w:val="24"/>
          <w:szCs w:val="24"/>
          <w:lang w:eastAsia="ja-JP"/>
        </w:rPr>
      </w:pPr>
      <w:ins w:id="430" w:author="Gerard" w:date="2015-08-25T15:04:00Z">
        <w:r>
          <w:rPr>
            <w:noProof/>
          </w:rPr>
          <w:t>4.1.3.25. Coupled Transversely Isotropic Veronda-Westmann</w:t>
        </w:r>
        <w:r>
          <w:rPr>
            <w:noProof/>
          </w:rPr>
          <w:tab/>
        </w:r>
        <w:r>
          <w:rPr>
            <w:noProof/>
          </w:rPr>
          <w:fldChar w:fldCharType="begin"/>
        </w:r>
        <w:r>
          <w:rPr>
            <w:noProof/>
          </w:rPr>
          <w:instrText xml:space="preserve"> PAGEREF _Toc302134558 \h </w:instrText>
        </w:r>
        <w:r>
          <w:rPr>
            <w:noProof/>
          </w:rPr>
        </w:r>
      </w:ins>
      <w:r>
        <w:rPr>
          <w:noProof/>
        </w:rPr>
        <w:fldChar w:fldCharType="separate"/>
      </w:r>
      <w:ins w:id="431" w:author="Gerard" w:date="2015-08-25T15:04:00Z">
        <w:r>
          <w:rPr>
            <w:noProof/>
          </w:rPr>
          <w:t>139</w:t>
        </w:r>
        <w:r>
          <w:rPr>
            <w:noProof/>
          </w:rPr>
          <w:fldChar w:fldCharType="end"/>
        </w:r>
      </w:ins>
    </w:p>
    <w:p w14:paraId="60A4F7BD" w14:textId="77777777" w:rsidR="00554341" w:rsidRDefault="00554341">
      <w:pPr>
        <w:pStyle w:val="TOC2"/>
        <w:tabs>
          <w:tab w:val="right" w:leader="dot" w:pos="9350"/>
        </w:tabs>
        <w:rPr>
          <w:ins w:id="432" w:author="Gerard" w:date="2015-08-25T15:04:00Z"/>
          <w:rFonts w:asciiTheme="minorHAnsi" w:eastAsiaTheme="minorEastAsia" w:hAnsiTheme="minorHAnsi" w:cstheme="minorBidi"/>
          <w:smallCaps w:val="0"/>
          <w:noProof/>
          <w:sz w:val="24"/>
          <w:szCs w:val="24"/>
          <w:lang w:eastAsia="ja-JP"/>
        </w:rPr>
      </w:pPr>
      <w:ins w:id="433" w:author="Gerard" w:date="2015-08-25T15:04:00Z">
        <w:r>
          <w:rPr>
            <w:noProof/>
          </w:rPr>
          <w:t>4.2. Continuous Fiber Distribution</w:t>
        </w:r>
        <w:r>
          <w:rPr>
            <w:noProof/>
          </w:rPr>
          <w:tab/>
        </w:r>
        <w:r>
          <w:rPr>
            <w:noProof/>
          </w:rPr>
          <w:fldChar w:fldCharType="begin"/>
        </w:r>
        <w:r>
          <w:rPr>
            <w:noProof/>
          </w:rPr>
          <w:instrText xml:space="preserve"> PAGEREF _Toc302134559 \h </w:instrText>
        </w:r>
        <w:r>
          <w:rPr>
            <w:noProof/>
          </w:rPr>
        </w:r>
      </w:ins>
      <w:r>
        <w:rPr>
          <w:noProof/>
        </w:rPr>
        <w:fldChar w:fldCharType="separate"/>
      </w:r>
      <w:ins w:id="434" w:author="Gerard" w:date="2015-08-25T15:04:00Z">
        <w:r>
          <w:rPr>
            <w:noProof/>
          </w:rPr>
          <w:t>140</w:t>
        </w:r>
        <w:r>
          <w:rPr>
            <w:noProof/>
          </w:rPr>
          <w:fldChar w:fldCharType="end"/>
        </w:r>
      </w:ins>
    </w:p>
    <w:p w14:paraId="33C0EC4C" w14:textId="77777777" w:rsidR="00554341" w:rsidRDefault="00554341">
      <w:pPr>
        <w:pStyle w:val="TOC3"/>
        <w:tabs>
          <w:tab w:val="right" w:leader="dot" w:pos="9350"/>
        </w:tabs>
        <w:rPr>
          <w:ins w:id="435" w:author="Gerard" w:date="2015-08-25T15:04:00Z"/>
          <w:rFonts w:asciiTheme="minorHAnsi" w:eastAsiaTheme="minorEastAsia" w:hAnsiTheme="minorHAnsi" w:cstheme="minorBidi"/>
          <w:i w:val="0"/>
          <w:iCs w:val="0"/>
          <w:noProof/>
          <w:sz w:val="24"/>
          <w:szCs w:val="24"/>
          <w:lang w:eastAsia="ja-JP"/>
        </w:rPr>
      </w:pPr>
      <w:ins w:id="436" w:author="Gerard" w:date="2015-08-25T15:04:00Z">
        <w:r w:rsidRPr="00211264">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_Toc302134560 \h </w:instrText>
        </w:r>
        <w:r>
          <w:rPr>
            <w:noProof/>
          </w:rPr>
        </w:r>
      </w:ins>
      <w:r>
        <w:rPr>
          <w:noProof/>
        </w:rPr>
        <w:fldChar w:fldCharType="separate"/>
      </w:r>
      <w:ins w:id="437" w:author="Gerard" w:date="2015-08-25T15:04:00Z">
        <w:r>
          <w:rPr>
            <w:noProof/>
          </w:rPr>
          <w:t>141</w:t>
        </w:r>
        <w:r>
          <w:rPr>
            <w:noProof/>
          </w:rPr>
          <w:fldChar w:fldCharType="end"/>
        </w:r>
      </w:ins>
    </w:p>
    <w:p w14:paraId="0B35E2E6" w14:textId="77777777" w:rsidR="00554341" w:rsidRDefault="00554341">
      <w:pPr>
        <w:pStyle w:val="TOC3"/>
        <w:tabs>
          <w:tab w:val="right" w:leader="dot" w:pos="9350"/>
        </w:tabs>
        <w:rPr>
          <w:ins w:id="438" w:author="Gerard" w:date="2015-08-25T15:04:00Z"/>
          <w:rFonts w:asciiTheme="minorHAnsi" w:eastAsiaTheme="minorEastAsia" w:hAnsiTheme="minorHAnsi" w:cstheme="minorBidi"/>
          <w:i w:val="0"/>
          <w:iCs w:val="0"/>
          <w:noProof/>
          <w:sz w:val="24"/>
          <w:szCs w:val="24"/>
          <w:lang w:eastAsia="ja-JP"/>
        </w:rPr>
      </w:pPr>
      <w:ins w:id="439" w:author="Gerard" w:date="2015-08-25T15:04:00Z">
        <w:r w:rsidRPr="00211264">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_Toc302134561 \h </w:instrText>
        </w:r>
        <w:r>
          <w:rPr>
            <w:noProof/>
          </w:rPr>
        </w:r>
      </w:ins>
      <w:r>
        <w:rPr>
          <w:noProof/>
        </w:rPr>
        <w:fldChar w:fldCharType="separate"/>
      </w:r>
      <w:ins w:id="440" w:author="Gerard" w:date="2015-08-25T15:04:00Z">
        <w:r>
          <w:rPr>
            <w:noProof/>
          </w:rPr>
          <w:t>142</w:t>
        </w:r>
        <w:r>
          <w:rPr>
            <w:noProof/>
          </w:rPr>
          <w:fldChar w:fldCharType="end"/>
        </w:r>
      </w:ins>
    </w:p>
    <w:p w14:paraId="2D4E4961" w14:textId="77777777" w:rsidR="00554341" w:rsidRDefault="00554341">
      <w:pPr>
        <w:pStyle w:val="TOC3"/>
        <w:tabs>
          <w:tab w:val="right" w:leader="dot" w:pos="9350"/>
        </w:tabs>
        <w:rPr>
          <w:ins w:id="441" w:author="Gerard" w:date="2015-08-25T15:04:00Z"/>
          <w:rFonts w:asciiTheme="minorHAnsi" w:eastAsiaTheme="minorEastAsia" w:hAnsiTheme="minorHAnsi" w:cstheme="minorBidi"/>
          <w:i w:val="0"/>
          <w:iCs w:val="0"/>
          <w:noProof/>
          <w:sz w:val="24"/>
          <w:szCs w:val="24"/>
          <w:lang w:eastAsia="ja-JP"/>
        </w:rPr>
      </w:pPr>
      <w:ins w:id="442" w:author="Gerard" w:date="2015-08-25T15:04:00Z">
        <w:r w:rsidRPr="00211264">
          <w:rPr>
            <w:noProof/>
            <w:color w:val="000000"/>
          </w:rPr>
          <w:t>4.2.3.</w:t>
        </w:r>
        <w:r>
          <w:rPr>
            <w:noProof/>
          </w:rPr>
          <w:t xml:space="preserve"> Fibers</w:t>
        </w:r>
        <w:r>
          <w:rPr>
            <w:noProof/>
          </w:rPr>
          <w:tab/>
        </w:r>
        <w:r>
          <w:rPr>
            <w:noProof/>
          </w:rPr>
          <w:fldChar w:fldCharType="begin"/>
        </w:r>
        <w:r>
          <w:rPr>
            <w:noProof/>
          </w:rPr>
          <w:instrText xml:space="preserve"> PAGEREF _Toc302134562 \h </w:instrText>
        </w:r>
        <w:r>
          <w:rPr>
            <w:noProof/>
          </w:rPr>
        </w:r>
      </w:ins>
      <w:r>
        <w:rPr>
          <w:noProof/>
        </w:rPr>
        <w:fldChar w:fldCharType="separate"/>
      </w:r>
      <w:ins w:id="443" w:author="Gerard" w:date="2015-08-25T15:04:00Z">
        <w:r>
          <w:rPr>
            <w:noProof/>
          </w:rPr>
          <w:t>143</w:t>
        </w:r>
        <w:r>
          <w:rPr>
            <w:noProof/>
          </w:rPr>
          <w:fldChar w:fldCharType="end"/>
        </w:r>
      </w:ins>
    </w:p>
    <w:p w14:paraId="2F61CE14" w14:textId="77777777" w:rsidR="00554341" w:rsidRDefault="00554341">
      <w:pPr>
        <w:pStyle w:val="TOC4"/>
        <w:tabs>
          <w:tab w:val="right" w:leader="dot" w:pos="9350"/>
        </w:tabs>
        <w:rPr>
          <w:ins w:id="444" w:author="Gerard" w:date="2015-08-25T15:04:00Z"/>
          <w:rFonts w:asciiTheme="minorHAnsi" w:eastAsiaTheme="minorEastAsia" w:hAnsiTheme="minorHAnsi" w:cstheme="minorBidi"/>
          <w:noProof/>
          <w:sz w:val="24"/>
          <w:szCs w:val="24"/>
          <w:lang w:eastAsia="ja-JP"/>
        </w:rPr>
      </w:pPr>
      <w:ins w:id="445" w:author="Gerard" w:date="2015-08-25T15:04:00Z">
        <w:r>
          <w:rPr>
            <w:noProof/>
          </w:rPr>
          <w:t>4.2.3.1. Fiber with Exponential-Power Law</w:t>
        </w:r>
        <w:r>
          <w:rPr>
            <w:noProof/>
          </w:rPr>
          <w:tab/>
        </w:r>
        <w:r>
          <w:rPr>
            <w:noProof/>
          </w:rPr>
          <w:fldChar w:fldCharType="begin"/>
        </w:r>
        <w:r>
          <w:rPr>
            <w:noProof/>
          </w:rPr>
          <w:instrText xml:space="preserve"> PAGEREF _Toc302134563 \h </w:instrText>
        </w:r>
        <w:r>
          <w:rPr>
            <w:noProof/>
          </w:rPr>
        </w:r>
      </w:ins>
      <w:r>
        <w:rPr>
          <w:noProof/>
        </w:rPr>
        <w:fldChar w:fldCharType="separate"/>
      </w:r>
      <w:ins w:id="446" w:author="Gerard" w:date="2015-08-25T15:04:00Z">
        <w:r>
          <w:rPr>
            <w:noProof/>
          </w:rPr>
          <w:t>144</w:t>
        </w:r>
        <w:r>
          <w:rPr>
            <w:noProof/>
          </w:rPr>
          <w:fldChar w:fldCharType="end"/>
        </w:r>
      </w:ins>
    </w:p>
    <w:p w14:paraId="562BA5D0" w14:textId="77777777" w:rsidR="00554341" w:rsidRDefault="00554341">
      <w:pPr>
        <w:pStyle w:val="TOC4"/>
        <w:tabs>
          <w:tab w:val="right" w:leader="dot" w:pos="9350"/>
        </w:tabs>
        <w:rPr>
          <w:ins w:id="447" w:author="Gerard" w:date="2015-08-25T15:04:00Z"/>
          <w:rFonts w:asciiTheme="minorHAnsi" w:eastAsiaTheme="minorEastAsia" w:hAnsiTheme="minorHAnsi" w:cstheme="minorBidi"/>
          <w:noProof/>
          <w:sz w:val="24"/>
          <w:szCs w:val="24"/>
          <w:lang w:eastAsia="ja-JP"/>
        </w:rPr>
      </w:pPr>
      <w:ins w:id="448" w:author="Gerard" w:date="2015-08-25T15:04:00Z">
        <w:r>
          <w:rPr>
            <w:noProof/>
          </w:rPr>
          <w:t>4.2.3.2. Fiber with Neo-Hookean Law</w:t>
        </w:r>
        <w:r>
          <w:rPr>
            <w:noProof/>
          </w:rPr>
          <w:tab/>
        </w:r>
        <w:r>
          <w:rPr>
            <w:noProof/>
          </w:rPr>
          <w:fldChar w:fldCharType="begin"/>
        </w:r>
        <w:r>
          <w:rPr>
            <w:noProof/>
          </w:rPr>
          <w:instrText xml:space="preserve"> PAGEREF _Toc302134564 \h </w:instrText>
        </w:r>
        <w:r>
          <w:rPr>
            <w:noProof/>
          </w:rPr>
        </w:r>
      </w:ins>
      <w:r>
        <w:rPr>
          <w:noProof/>
        </w:rPr>
        <w:fldChar w:fldCharType="separate"/>
      </w:r>
      <w:ins w:id="449" w:author="Gerard" w:date="2015-08-25T15:04:00Z">
        <w:r>
          <w:rPr>
            <w:noProof/>
          </w:rPr>
          <w:t>145</w:t>
        </w:r>
        <w:r>
          <w:rPr>
            <w:noProof/>
          </w:rPr>
          <w:fldChar w:fldCharType="end"/>
        </w:r>
      </w:ins>
    </w:p>
    <w:p w14:paraId="63850084" w14:textId="77777777" w:rsidR="00554341" w:rsidRDefault="00554341">
      <w:pPr>
        <w:pStyle w:val="TOC4"/>
        <w:tabs>
          <w:tab w:val="right" w:leader="dot" w:pos="9350"/>
        </w:tabs>
        <w:rPr>
          <w:ins w:id="450" w:author="Gerard" w:date="2015-08-25T15:04:00Z"/>
          <w:rFonts w:asciiTheme="minorHAnsi" w:eastAsiaTheme="minorEastAsia" w:hAnsiTheme="minorHAnsi" w:cstheme="minorBidi"/>
          <w:noProof/>
          <w:sz w:val="24"/>
          <w:szCs w:val="24"/>
          <w:lang w:eastAsia="ja-JP"/>
        </w:rPr>
      </w:pPr>
      <w:ins w:id="451" w:author="Gerard" w:date="2015-08-25T15:04:00Z">
        <w:r>
          <w:rPr>
            <w:noProof/>
          </w:rPr>
          <w:t>4.2.3.3. Fiber with Toe-Linear Response</w:t>
        </w:r>
        <w:r>
          <w:rPr>
            <w:noProof/>
          </w:rPr>
          <w:tab/>
        </w:r>
        <w:r>
          <w:rPr>
            <w:noProof/>
          </w:rPr>
          <w:fldChar w:fldCharType="begin"/>
        </w:r>
        <w:r>
          <w:rPr>
            <w:noProof/>
          </w:rPr>
          <w:instrText xml:space="preserve"> PAGEREF _Toc302134565 \h </w:instrText>
        </w:r>
        <w:r>
          <w:rPr>
            <w:noProof/>
          </w:rPr>
        </w:r>
      </w:ins>
      <w:r>
        <w:rPr>
          <w:noProof/>
        </w:rPr>
        <w:fldChar w:fldCharType="separate"/>
      </w:r>
      <w:ins w:id="452" w:author="Gerard" w:date="2015-08-25T15:04:00Z">
        <w:r>
          <w:rPr>
            <w:noProof/>
          </w:rPr>
          <w:t>146</w:t>
        </w:r>
        <w:r>
          <w:rPr>
            <w:noProof/>
          </w:rPr>
          <w:fldChar w:fldCharType="end"/>
        </w:r>
      </w:ins>
    </w:p>
    <w:p w14:paraId="0071ADA3" w14:textId="77777777" w:rsidR="00554341" w:rsidRDefault="00554341">
      <w:pPr>
        <w:pStyle w:val="TOC4"/>
        <w:tabs>
          <w:tab w:val="right" w:leader="dot" w:pos="9350"/>
        </w:tabs>
        <w:rPr>
          <w:ins w:id="453" w:author="Gerard" w:date="2015-08-25T15:04:00Z"/>
          <w:rFonts w:asciiTheme="minorHAnsi" w:eastAsiaTheme="minorEastAsia" w:hAnsiTheme="minorHAnsi" w:cstheme="minorBidi"/>
          <w:noProof/>
          <w:sz w:val="24"/>
          <w:szCs w:val="24"/>
          <w:lang w:eastAsia="ja-JP"/>
        </w:rPr>
      </w:pPr>
      <w:ins w:id="454" w:author="Gerard" w:date="2015-08-25T15:04:00Z">
        <w:r>
          <w:rPr>
            <w:noProof/>
          </w:rPr>
          <w:t>4.2.3.4. Fiber with Exponential-Power Law Uncoupled</w:t>
        </w:r>
        <w:r>
          <w:rPr>
            <w:noProof/>
          </w:rPr>
          <w:tab/>
        </w:r>
        <w:r>
          <w:rPr>
            <w:noProof/>
          </w:rPr>
          <w:fldChar w:fldCharType="begin"/>
        </w:r>
        <w:r>
          <w:rPr>
            <w:noProof/>
          </w:rPr>
          <w:instrText xml:space="preserve"> PAGEREF _Toc302134566 \h </w:instrText>
        </w:r>
        <w:r>
          <w:rPr>
            <w:noProof/>
          </w:rPr>
        </w:r>
      </w:ins>
      <w:r>
        <w:rPr>
          <w:noProof/>
        </w:rPr>
        <w:fldChar w:fldCharType="separate"/>
      </w:r>
      <w:ins w:id="455" w:author="Gerard" w:date="2015-08-25T15:04:00Z">
        <w:r>
          <w:rPr>
            <w:noProof/>
          </w:rPr>
          <w:t>147</w:t>
        </w:r>
        <w:r>
          <w:rPr>
            <w:noProof/>
          </w:rPr>
          <w:fldChar w:fldCharType="end"/>
        </w:r>
      </w:ins>
    </w:p>
    <w:p w14:paraId="241EE5FD" w14:textId="77777777" w:rsidR="00554341" w:rsidRDefault="00554341">
      <w:pPr>
        <w:pStyle w:val="TOC4"/>
        <w:tabs>
          <w:tab w:val="right" w:leader="dot" w:pos="9350"/>
        </w:tabs>
        <w:rPr>
          <w:ins w:id="456" w:author="Gerard" w:date="2015-08-25T15:04:00Z"/>
          <w:rFonts w:asciiTheme="minorHAnsi" w:eastAsiaTheme="minorEastAsia" w:hAnsiTheme="minorHAnsi" w:cstheme="minorBidi"/>
          <w:noProof/>
          <w:sz w:val="24"/>
          <w:szCs w:val="24"/>
          <w:lang w:eastAsia="ja-JP"/>
        </w:rPr>
      </w:pPr>
      <w:ins w:id="457" w:author="Gerard" w:date="2015-08-25T15:04:00Z">
        <w:r>
          <w:rPr>
            <w:noProof/>
          </w:rPr>
          <w:t>4.2.3.5. Fiber with Neo-Hookean Law Uncoupled</w:t>
        </w:r>
        <w:r>
          <w:rPr>
            <w:noProof/>
          </w:rPr>
          <w:tab/>
        </w:r>
        <w:r>
          <w:rPr>
            <w:noProof/>
          </w:rPr>
          <w:fldChar w:fldCharType="begin"/>
        </w:r>
        <w:r>
          <w:rPr>
            <w:noProof/>
          </w:rPr>
          <w:instrText xml:space="preserve"> PAGEREF _Toc302134567 \h </w:instrText>
        </w:r>
        <w:r>
          <w:rPr>
            <w:noProof/>
          </w:rPr>
        </w:r>
      </w:ins>
      <w:r>
        <w:rPr>
          <w:noProof/>
        </w:rPr>
        <w:fldChar w:fldCharType="separate"/>
      </w:r>
      <w:ins w:id="458" w:author="Gerard" w:date="2015-08-25T15:04:00Z">
        <w:r>
          <w:rPr>
            <w:noProof/>
          </w:rPr>
          <w:t>148</w:t>
        </w:r>
        <w:r>
          <w:rPr>
            <w:noProof/>
          </w:rPr>
          <w:fldChar w:fldCharType="end"/>
        </w:r>
      </w:ins>
    </w:p>
    <w:p w14:paraId="5069CEFC" w14:textId="77777777" w:rsidR="00554341" w:rsidRDefault="00554341">
      <w:pPr>
        <w:pStyle w:val="TOC3"/>
        <w:tabs>
          <w:tab w:val="right" w:leader="dot" w:pos="9350"/>
        </w:tabs>
        <w:rPr>
          <w:ins w:id="459" w:author="Gerard" w:date="2015-08-25T15:04:00Z"/>
          <w:rFonts w:asciiTheme="minorHAnsi" w:eastAsiaTheme="minorEastAsia" w:hAnsiTheme="minorHAnsi" w:cstheme="minorBidi"/>
          <w:i w:val="0"/>
          <w:iCs w:val="0"/>
          <w:noProof/>
          <w:sz w:val="24"/>
          <w:szCs w:val="24"/>
          <w:lang w:eastAsia="ja-JP"/>
        </w:rPr>
      </w:pPr>
      <w:ins w:id="460" w:author="Gerard" w:date="2015-08-25T15:04:00Z">
        <w:r w:rsidRPr="00211264">
          <w:rPr>
            <w:noProof/>
            <w:color w:val="000000"/>
          </w:rPr>
          <w:t>4.2.4.</w:t>
        </w:r>
        <w:r>
          <w:rPr>
            <w:noProof/>
          </w:rPr>
          <w:t xml:space="preserve"> Distribution</w:t>
        </w:r>
        <w:r>
          <w:rPr>
            <w:noProof/>
          </w:rPr>
          <w:tab/>
        </w:r>
        <w:r>
          <w:rPr>
            <w:noProof/>
          </w:rPr>
          <w:fldChar w:fldCharType="begin"/>
        </w:r>
        <w:r>
          <w:rPr>
            <w:noProof/>
          </w:rPr>
          <w:instrText xml:space="preserve"> PAGEREF _Toc302134568 \h </w:instrText>
        </w:r>
        <w:r>
          <w:rPr>
            <w:noProof/>
          </w:rPr>
        </w:r>
      </w:ins>
      <w:r>
        <w:rPr>
          <w:noProof/>
        </w:rPr>
        <w:fldChar w:fldCharType="separate"/>
      </w:r>
      <w:ins w:id="461" w:author="Gerard" w:date="2015-08-25T15:04:00Z">
        <w:r>
          <w:rPr>
            <w:noProof/>
          </w:rPr>
          <w:t>149</w:t>
        </w:r>
        <w:r>
          <w:rPr>
            <w:noProof/>
          </w:rPr>
          <w:fldChar w:fldCharType="end"/>
        </w:r>
      </w:ins>
    </w:p>
    <w:p w14:paraId="0636881B" w14:textId="77777777" w:rsidR="00554341" w:rsidRDefault="00554341">
      <w:pPr>
        <w:pStyle w:val="TOC4"/>
        <w:tabs>
          <w:tab w:val="right" w:leader="dot" w:pos="9350"/>
        </w:tabs>
        <w:rPr>
          <w:ins w:id="462" w:author="Gerard" w:date="2015-08-25T15:04:00Z"/>
          <w:rFonts w:asciiTheme="minorHAnsi" w:eastAsiaTheme="minorEastAsia" w:hAnsiTheme="minorHAnsi" w:cstheme="minorBidi"/>
          <w:noProof/>
          <w:sz w:val="24"/>
          <w:szCs w:val="24"/>
          <w:lang w:eastAsia="ja-JP"/>
        </w:rPr>
      </w:pPr>
      <w:ins w:id="463" w:author="Gerard" w:date="2015-08-25T15:04:00Z">
        <w:r>
          <w:rPr>
            <w:noProof/>
          </w:rPr>
          <w:t>4.2.4.1. Spherical</w:t>
        </w:r>
        <w:r>
          <w:rPr>
            <w:noProof/>
          </w:rPr>
          <w:tab/>
        </w:r>
        <w:r>
          <w:rPr>
            <w:noProof/>
          </w:rPr>
          <w:fldChar w:fldCharType="begin"/>
        </w:r>
        <w:r>
          <w:rPr>
            <w:noProof/>
          </w:rPr>
          <w:instrText xml:space="preserve"> PAGEREF _Toc302134569 \h </w:instrText>
        </w:r>
        <w:r>
          <w:rPr>
            <w:noProof/>
          </w:rPr>
        </w:r>
      </w:ins>
      <w:r>
        <w:rPr>
          <w:noProof/>
        </w:rPr>
        <w:fldChar w:fldCharType="separate"/>
      </w:r>
      <w:ins w:id="464" w:author="Gerard" w:date="2015-08-25T15:04:00Z">
        <w:r>
          <w:rPr>
            <w:noProof/>
          </w:rPr>
          <w:t>150</w:t>
        </w:r>
        <w:r>
          <w:rPr>
            <w:noProof/>
          </w:rPr>
          <w:fldChar w:fldCharType="end"/>
        </w:r>
      </w:ins>
    </w:p>
    <w:p w14:paraId="75103AD6" w14:textId="77777777" w:rsidR="00554341" w:rsidRDefault="00554341">
      <w:pPr>
        <w:pStyle w:val="TOC4"/>
        <w:tabs>
          <w:tab w:val="right" w:leader="dot" w:pos="9350"/>
        </w:tabs>
        <w:rPr>
          <w:ins w:id="465" w:author="Gerard" w:date="2015-08-25T15:04:00Z"/>
          <w:rFonts w:asciiTheme="minorHAnsi" w:eastAsiaTheme="minorEastAsia" w:hAnsiTheme="minorHAnsi" w:cstheme="minorBidi"/>
          <w:noProof/>
          <w:sz w:val="24"/>
          <w:szCs w:val="24"/>
          <w:lang w:eastAsia="ja-JP"/>
        </w:rPr>
      </w:pPr>
      <w:ins w:id="466" w:author="Gerard" w:date="2015-08-25T15:04:00Z">
        <w:r>
          <w:rPr>
            <w:noProof/>
          </w:rPr>
          <w:t>4.2.4.2. Ellipsoidal</w:t>
        </w:r>
        <w:r>
          <w:rPr>
            <w:noProof/>
          </w:rPr>
          <w:tab/>
        </w:r>
        <w:r>
          <w:rPr>
            <w:noProof/>
          </w:rPr>
          <w:fldChar w:fldCharType="begin"/>
        </w:r>
        <w:r>
          <w:rPr>
            <w:noProof/>
          </w:rPr>
          <w:instrText xml:space="preserve"> PAGEREF _Toc302134570 \h </w:instrText>
        </w:r>
        <w:r>
          <w:rPr>
            <w:noProof/>
          </w:rPr>
        </w:r>
      </w:ins>
      <w:r>
        <w:rPr>
          <w:noProof/>
        </w:rPr>
        <w:fldChar w:fldCharType="separate"/>
      </w:r>
      <w:ins w:id="467" w:author="Gerard" w:date="2015-08-25T15:04:00Z">
        <w:r>
          <w:rPr>
            <w:noProof/>
          </w:rPr>
          <w:t>151</w:t>
        </w:r>
        <w:r>
          <w:rPr>
            <w:noProof/>
          </w:rPr>
          <w:fldChar w:fldCharType="end"/>
        </w:r>
      </w:ins>
    </w:p>
    <w:p w14:paraId="0AAE2B71" w14:textId="77777777" w:rsidR="00554341" w:rsidRDefault="00554341">
      <w:pPr>
        <w:pStyle w:val="TOC4"/>
        <w:tabs>
          <w:tab w:val="right" w:leader="dot" w:pos="9350"/>
        </w:tabs>
        <w:rPr>
          <w:ins w:id="468" w:author="Gerard" w:date="2015-08-25T15:04:00Z"/>
          <w:rFonts w:asciiTheme="minorHAnsi" w:eastAsiaTheme="minorEastAsia" w:hAnsiTheme="minorHAnsi" w:cstheme="minorBidi"/>
          <w:noProof/>
          <w:sz w:val="24"/>
          <w:szCs w:val="24"/>
          <w:lang w:eastAsia="ja-JP"/>
        </w:rPr>
      </w:pPr>
      <w:ins w:id="469" w:author="Gerard" w:date="2015-08-25T15:04:00Z">
        <w:r>
          <w:rPr>
            <w:noProof/>
          </w:rPr>
          <w:t>4.2.4.3. π-Periodic von Mises Distribution</w:t>
        </w:r>
        <w:r>
          <w:rPr>
            <w:noProof/>
          </w:rPr>
          <w:tab/>
        </w:r>
        <w:r>
          <w:rPr>
            <w:noProof/>
          </w:rPr>
          <w:fldChar w:fldCharType="begin"/>
        </w:r>
        <w:r>
          <w:rPr>
            <w:noProof/>
          </w:rPr>
          <w:instrText xml:space="preserve"> PAGEREF _Toc302134571 \h </w:instrText>
        </w:r>
        <w:r>
          <w:rPr>
            <w:noProof/>
          </w:rPr>
        </w:r>
      </w:ins>
      <w:r>
        <w:rPr>
          <w:noProof/>
        </w:rPr>
        <w:fldChar w:fldCharType="separate"/>
      </w:r>
      <w:ins w:id="470" w:author="Gerard" w:date="2015-08-25T15:04:00Z">
        <w:r>
          <w:rPr>
            <w:noProof/>
          </w:rPr>
          <w:t>152</w:t>
        </w:r>
        <w:r>
          <w:rPr>
            <w:noProof/>
          </w:rPr>
          <w:fldChar w:fldCharType="end"/>
        </w:r>
      </w:ins>
    </w:p>
    <w:p w14:paraId="56C53FBA" w14:textId="77777777" w:rsidR="00554341" w:rsidRDefault="00554341">
      <w:pPr>
        <w:pStyle w:val="TOC4"/>
        <w:tabs>
          <w:tab w:val="right" w:leader="dot" w:pos="9350"/>
        </w:tabs>
        <w:rPr>
          <w:ins w:id="471" w:author="Gerard" w:date="2015-08-25T15:04:00Z"/>
          <w:rFonts w:asciiTheme="minorHAnsi" w:eastAsiaTheme="minorEastAsia" w:hAnsiTheme="minorHAnsi" w:cstheme="minorBidi"/>
          <w:noProof/>
          <w:sz w:val="24"/>
          <w:szCs w:val="24"/>
          <w:lang w:eastAsia="ja-JP"/>
        </w:rPr>
      </w:pPr>
      <w:ins w:id="472" w:author="Gerard" w:date="2015-08-25T15:04:00Z">
        <w:r>
          <w:rPr>
            <w:noProof/>
          </w:rPr>
          <w:t>4.2.4.4. Circular</w:t>
        </w:r>
        <w:r>
          <w:rPr>
            <w:noProof/>
          </w:rPr>
          <w:tab/>
        </w:r>
        <w:r>
          <w:rPr>
            <w:noProof/>
          </w:rPr>
          <w:fldChar w:fldCharType="begin"/>
        </w:r>
        <w:r>
          <w:rPr>
            <w:noProof/>
          </w:rPr>
          <w:instrText xml:space="preserve"> PAGEREF _Toc302134572 \h </w:instrText>
        </w:r>
        <w:r>
          <w:rPr>
            <w:noProof/>
          </w:rPr>
        </w:r>
      </w:ins>
      <w:r>
        <w:rPr>
          <w:noProof/>
        </w:rPr>
        <w:fldChar w:fldCharType="separate"/>
      </w:r>
      <w:ins w:id="473" w:author="Gerard" w:date="2015-08-25T15:04:00Z">
        <w:r>
          <w:rPr>
            <w:noProof/>
          </w:rPr>
          <w:t>153</w:t>
        </w:r>
        <w:r>
          <w:rPr>
            <w:noProof/>
          </w:rPr>
          <w:fldChar w:fldCharType="end"/>
        </w:r>
      </w:ins>
    </w:p>
    <w:p w14:paraId="682AACD1" w14:textId="77777777" w:rsidR="00554341" w:rsidRDefault="00554341">
      <w:pPr>
        <w:pStyle w:val="TOC4"/>
        <w:tabs>
          <w:tab w:val="right" w:leader="dot" w:pos="9350"/>
        </w:tabs>
        <w:rPr>
          <w:ins w:id="474" w:author="Gerard" w:date="2015-08-25T15:04:00Z"/>
          <w:rFonts w:asciiTheme="minorHAnsi" w:eastAsiaTheme="minorEastAsia" w:hAnsiTheme="minorHAnsi" w:cstheme="minorBidi"/>
          <w:noProof/>
          <w:sz w:val="24"/>
          <w:szCs w:val="24"/>
          <w:lang w:eastAsia="ja-JP"/>
        </w:rPr>
      </w:pPr>
      <w:ins w:id="475" w:author="Gerard" w:date="2015-08-25T15:04:00Z">
        <w:r>
          <w:rPr>
            <w:noProof/>
          </w:rPr>
          <w:t>4.2.4.5. Elliptical</w:t>
        </w:r>
        <w:r>
          <w:rPr>
            <w:noProof/>
          </w:rPr>
          <w:tab/>
        </w:r>
        <w:r>
          <w:rPr>
            <w:noProof/>
          </w:rPr>
          <w:fldChar w:fldCharType="begin"/>
        </w:r>
        <w:r>
          <w:rPr>
            <w:noProof/>
          </w:rPr>
          <w:instrText xml:space="preserve"> PAGEREF _Toc302134573 \h </w:instrText>
        </w:r>
        <w:r>
          <w:rPr>
            <w:noProof/>
          </w:rPr>
        </w:r>
      </w:ins>
      <w:r>
        <w:rPr>
          <w:noProof/>
        </w:rPr>
        <w:fldChar w:fldCharType="separate"/>
      </w:r>
      <w:ins w:id="476" w:author="Gerard" w:date="2015-08-25T15:04:00Z">
        <w:r>
          <w:rPr>
            <w:noProof/>
          </w:rPr>
          <w:t>154</w:t>
        </w:r>
        <w:r>
          <w:rPr>
            <w:noProof/>
          </w:rPr>
          <w:fldChar w:fldCharType="end"/>
        </w:r>
      </w:ins>
    </w:p>
    <w:p w14:paraId="4834BD7E" w14:textId="77777777" w:rsidR="00554341" w:rsidRDefault="00554341">
      <w:pPr>
        <w:pStyle w:val="TOC4"/>
        <w:tabs>
          <w:tab w:val="right" w:leader="dot" w:pos="9350"/>
        </w:tabs>
        <w:rPr>
          <w:ins w:id="477" w:author="Gerard" w:date="2015-08-25T15:04:00Z"/>
          <w:rFonts w:asciiTheme="minorHAnsi" w:eastAsiaTheme="minorEastAsia" w:hAnsiTheme="minorHAnsi" w:cstheme="minorBidi"/>
          <w:noProof/>
          <w:sz w:val="24"/>
          <w:szCs w:val="24"/>
          <w:lang w:eastAsia="ja-JP"/>
        </w:rPr>
      </w:pPr>
      <w:ins w:id="478" w:author="Gerard" w:date="2015-08-25T15:04:00Z">
        <w:r>
          <w:rPr>
            <w:noProof/>
          </w:rPr>
          <w:t>4.2.4.6. von Mises Distribution</w:t>
        </w:r>
        <w:r>
          <w:rPr>
            <w:noProof/>
          </w:rPr>
          <w:tab/>
        </w:r>
        <w:r>
          <w:rPr>
            <w:noProof/>
          </w:rPr>
          <w:fldChar w:fldCharType="begin"/>
        </w:r>
        <w:r>
          <w:rPr>
            <w:noProof/>
          </w:rPr>
          <w:instrText xml:space="preserve"> PAGEREF _Toc302134574 \h </w:instrText>
        </w:r>
        <w:r>
          <w:rPr>
            <w:noProof/>
          </w:rPr>
        </w:r>
      </w:ins>
      <w:r>
        <w:rPr>
          <w:noProof/>
        </w:rPr>
        <w:fldChar w:fldCharType="separate"/>
      </w:r>
      <w:ins w:id="479" w:author="Gerard" w:date="2015-08-25T15:04:00Z">
        <w:r>
          <w:rPr>
            <w:noProof/>
          </w:rPr>
          <w:t>156</w:t>
        </w:r>
        <w:r>
          <w:rPr>
            <w:noProof/>
          </w:rPr>
          <w:fldChar w:fldCharType="end"/>
        </w:r>
      </w:ins>
    </w:p>
    <w:p w14:paraId="2A56765F" w14:textId="77777777" w:rsidR="00554341" w:rsidRDefault="00554341">
      <w:pPr>
        <w:pStyle w:val="TOC3"/>
        <w:tabs>
          <w:tab w:val="right" w:leader="dot" w:pos="9350"/>
        </w:tabs>
        <w:rPr>
          <w:ins w:id="480" w:author="Gerard" w:date="2015-08-25T15:04:00Z"/>
          <w:rFonts w:asciiTheme="minorHAnsi" w:eastAsiaTheme="minorEastAsia" w:hAnsiTheme="minorHAnsi" w:cstheme="minorBidi"/>
          <w:i w:val="0"/>
          <w:iCs w:val="0"/>
          <w:noProof/>
          <w:sz w:val="24"/>
          <w:szCs w:val="24"/>
          <w:lang w:eastAsia="ja-JP"/>
        </w:rPr>
      </w:pPr>
      <w:ins w:id="481" w:author="Gerard" w:date="2015-08-25T15:04:00Z">
        <w:r w:rsidRPr="00211264">
          <w:rPr>
            <w:noProof/>
            <w:color w:val="000000"/>
          </w:rPr>
          <w:t>4.2.5.</w:t>
        </w:r>
        <w:r>
          <w:rPr>
            <w:noProof/>
          </w:rPr>
          <w:t xml:space="preserve"> Scheme</w:t>
        </w:r>
        <w:r>
          <w:rPr>
            <w:noProof/>
          </w:rPr>
          <w:tab/>
        </w:r>
        <w:r>
          <w:rPr>
            <w:noProof/>
          </w:rPr>
          <w:fldChar w:fldCharType="begin"/>
        </w:r>
        <w:r>
          <w:rPr>
            <w:noProof/>
          </w:rPr>
          <w:instrText xml:space="preserve"> PAGEREF _Toc302134575 \h </w:instrText>
        </w:r>
        <w:r>
          <w:rPr>
            <w:noProof/>
          </w:rPr>
        </w:r>
      </w:ins>
      <w:r>
        <w:rPr>
          <w:noProof/>
        </w:rPr>
        <w:fldChar w:fldCharType="separate"/>
      </w:r>
      <w:ins w:id="482" w:author="Gerard" w:date="2015-08-25T15:04:00Z">
        <w:r>
          <w:rPr>
            <w:noProof/>
          </w:rPr>
          <w:t>157</w:t>
        </w:r>
        <w:r>
          <w:rPr>
            <w:noProof/>
          </w:rPr>
          <w:fldChar w:fldCharType="end"/>
        </w:r>
      </w:ins>
    </w:p>
    <w:p w14:paraId="5207EE0E" w14:textId="77777777" w:rsidR="00554341" w:rsidRDefault="00554341">
      <w:pPr>
        <w:pStyle w:val="TOC4"/>
        <w:tabs>
          <w:tab w:val="right" w:leader="dot" w:pos="9350"/>
        </w:tabs>
        <w:rPr>
          <w:ins w:id="483" w:author="Gerard" w:date="2015-08-25T15:04:00Z"/>
          <w:rFonts w:asciiTheme="minorHAnsi" w:eastAsiaTheme="minorEastAsia" w:hAnsiTheme="minorHAnsi" w:cstheme="minorBidi"/>
          <w:noProof/>
          <w:sz w:val="24"/>
          <w:szCs w:val="24"/>
          <w:lang w:eastAsia="ja-JP"/>
        </w:rPr>
      </w:pPr>
      <w:ins w:id="484" w:author="Gerard" w:date="2015-08-25T15:04:00Z">
        <w:r>
          <w:rPr>
            <w:noProof/>
          </w:rPr>
          <w:t>4.2.5.1. Gauss-Kronrod Trapezoidal Rule</w:t>
        </w:r>
        <w:r>
          <w:rPr>
            <w:noProof/>
          </w:rPr>
          <w:tab/>
        </w:r>
        <w:r>
          <w:rPr>
            <w:noProof/>
          </w:rPr>
          <w:fldChar w:fldCharType="begin"/>
        </w:r>
        <w:r>
          <w:rPr>
            <w:noProof/>
          </w:rPr>
          <w:instrText xml:space="preserve"> PAGEREF _Toc302134576 \h </w:instrText>
        </w:r>
        <w:r>
          <w:rPr>
            <w:noProof/>
          </w:rPr>
        </w:r>
      </w:ins>
      <w:r>
        <w:rPr>
          <w:noProof/>
        </w:rPr>
        <w:fldChar w:fldCharType="separate"/>
      </w:r>
      <w:ins w:id="485" w:author="Gerard" w:date="2015-08-25T15:04:00Z">
        <w:r>
          <w:rPr>
            <w:noProof/>
          </w:rPr>
          <w:t>158</w:t>
        </w:r>
        <w:r>
          <w:rPr>
            <w:noProof/>
          </w:rPr>
          <w:fldChar w:fldCharType="end"/>
        </w:r>
      </w:ins>
    </w:p>
    <w:p w14:paraId="15447D3C" w14:textId="77777777" w:rsidR="00554341" w:rsidRDefault="00554341">
      <w:pPr>
        <w:pStyle w:val="TOC4"/>
        <w:tabs>
          <w:tab w:val="right" w:leader="dot" w:pos="9350"/>
        </w:tabs>
        <w:rPr>
          <w:ins w:id="486" w:author="Gerard" w:date="2015-08-25T15:04:00Z"/>
          <w:rFonts w:asciiTheme="minorHAnsi" w:eastAsiaTheme="minorEastAsia" w:hAnsiTheme="minorHAnsi" w:cstheme="minorBidi"/>
          <w:noProof/>
          <w:sz w:val="24"/>
          <w:szCs w:val="24"/>
          <w:lang w:eastAsia="ja-JP"/>
        </w:rPr>
      </w:pPr>
      <w:ins w:id="487" w:author="Gerard" w:date="2015-08-25T15:04:00Z">
        <w:r>
          <w:rPr>
            <w:noProof/>
          </w:rPr>
          <w:t>4.2.5.2. Finite Element Integration Rule</w:t>
        </w:r>
        <w:r>
          <w:rPr>
            <w:noProof/>
          </w:rPr>
          <w:tab/>
        </w:r>
        <w:r>
          <w:rPr>
            <w:noProof/>
          </w:rPr>
          <w:fldChar w:fldCharType="begin"/>
        </w:r>
        <w:r>
          <w:rPr>
            <w:noProof/>
          </w:rPr>
          <w:instrText xml:space="preserve"> PAGEREF _Toc302134577 \h </w:instrText>
        </w:r>
        <w:r>
          <w:rPr>
            <w:noProof/>
          </w:rPr>
        </w:r>
      </w:ins>
      <w:r>
        <w:rPr>
          <w:noProof/>
        </w:rPr>
        <w:fldChar w:fldCharType="separate"/>
      </w:r>
      <w:ins w:id="488" w:author="Gerard" w:date="2015-08-25T15:04:00Z">
        <w:r>
          <w:rPr>
            <w:noProof/>
          </w:rPr>
          <w:t>159</w:t>
        </w:r>
        <w:r>
          <w:rPr>
            <w:noProof/>
          </w:rPr>
          <w:fldChar w:fldCharType="end"/>
        </w:r>
      </w:ins>
    </w:p>
    <w:p w14:paraId="7F851AB8" w14:textId="77777777" w:rsidR="00554341" w:rsidRDefault="00554341">
      <w:pPr>
        <w:pStyle w:val="TOC4"/>
        <w:tabs>
          <w:tab w:val="right" w:leader="dot" w:pos="9350"/>
        </w:tabs>
        <w:rPr>
          <w:ins w:id="489" w:author="Gerard" w:date="2015-08-25T15:04:00Z"/>
          <w:rFonts w:asciiTheme="minorHAnsi" w:eastAsiaTheme="minorEastAsia" w:hAnsiTheme="minorHAnsi" w:cstheme="minorBidi"/>
          <w:noProof/>
          <w:sz w:val="24"/>
          <w:szCs w:val="24"/>
          <w:lang w:eastAsia="ja-JP"/>
        </w:rPr>
      </w:pPr>
      <w:ins w:id="490" w:author="Gerard" w:date="2015-08-25T15:04:00Z">
        <w:r>
          <w:rPr>
            <w:noProof/>
          </w:rPr>
          <w:t>4.2.5.3. Trapezoidal Rule</w:t>
        </w:r>
        <w:r>
          <w:rPr>
            <w:noProof/>
          </w:rPr>
          <w:tab/>
        </w:r>
        <w:r>
          <w:rPr>
            <w:noProof/>
          </w:rPr>
          <w:fldChar w:fldCharType="begin"/>
        </w:r>
        <w:r>
          <w:rPr>
            <w:noProof/>
          </w:rPr>
          <w:instrText xml:space="preserve"> PAGEREF _Toc302134578 \h </w:instrText>
        </w:r>
        <w:r>
          <w:rPr>
            <w:noProof/>
          </w:rPr>
        </w:r>
      </w:ins>
      <w:r>
        <w:rPr>
          <w:noProof/>
        </w:rPr>
        <w:fldChar w:fldCharType="separate"/>
      </w:r>
      <w:ins w:id="491" w:author="Gerard" w:date="2015-08-25T15:04:00Z">
        <w:r>
          <w:rPr>
            <w:noProof/>
          </w:rPr>
          <w:t>160</w:t>
        </w:r>
        <w:r>
          <w:rPr>
            <w:noProof/>
          </w:rPr>
          <w:fldChar w:fldCharType="end"/>
        </w:r>
      </w:ins>
    </w:p>
    <w:p w14:paraId="305F0054" w14:textId="77777777" w:rsidR="00554341" w:rsidRDefault="00554341">
      <w:pPr>
        <w:pStyle w:val="TOC2"/>
        <w:tabs>
          <w:tab w:val="right" w:leader="dot" w:pos="9350"/>
        </w:tabs>
        <w:rPr>
          <w:ins w:id="492" w:author="Gerard" w:date="2015-08-25T15:04:00Z"/>
          <w:rFonts w:asciiTheme="minorHAnsi" w:eastAsiaTheme="minorEastAsia" w:hAnsiTheme="minorHAnsi" w:cstheme="minorBidi"/>
          <w:smallCaps w:val="0"/>
          <w:noProof/>
          <w:sz w:val="24"/>
          <w:szCs w:val="24"/>
          <w:lang w:eastAsia="ja-JP"/>
        </w:rPr>
      </w:pPr>
      <w:ins w:id="493" w:author="Gerard" w:date="2015-08-25T15:04:00Z">
        <w:r>
          <w:rPr>
            <w:noProof/>
          </w:rPr>
          <w:t>4.3. Viscoelastic Solids</w:t>
        </w:r>
        <w:r>
          <w:rPr>
            <w:noProof/>
          </w:rPr>
          <w:tab/>
        </w:r>
        <w:r>
          <w:rPr>
            <w:noProof/>
          </w:rPr>
          <w:fldChar w:fldCharType="begin"/>
        </w:r>
        <w:r>
          <w:rPr>
            <w:noProof/>
          </w:rPr>
          <w:instrText xml:space="preserve"> PAGEREF _Toc302134579 \h </w:instrText>
        </w:r>
        <w:r>
          <w:rPr>
            <w:noProof/>
          </w:rPr>
        </w:r>
      </w:ins>
      <w:r>
        <w:rPr>
          <w:noProof/>
        </w:rPr>
        <w:fldChar w:fldCharType="separate"/>
      </w:r>
      <w:ins w:id="494" w:author="Gerard" w:date="2015-08-25T15:04:00Z">
        <w:r>
          <w:rPr>
            <w:noProof/>
          </w:rPr>
          <w:t>161</w:t>
        </w:r>
        <w:r>
          <w:rPr>
            <w:noProof/>
          </w:rPr>
          <w:fldChar w:fldCharType="end"/>
        </w:r>
      </w:ins>
    </w:p>
    <w:p w14:paraId="479C572E" w14:textId="77777777" w:rsidR="00554341" w:rsidRDefault="00554341">
      <w:pPr>
        <w:pStyle w:val="TOC3"/>
        <w:tabs>
          <w:tab w:val="right" w:leader="dot" w:pos="9350"/>
        </w:tabs>
        <w:rPr>
          <w:ins w:id="495" w:author="Gerard" w:date="2015-08-25T15:04:00Z"/>
          <w:rFonts w:asciiTheme="minorHAnsi" w:eastAsiaTheme="minorEastAsia" w:hAnsiTheme="minorHAnsi" w:cstheme="minorBidi"/>
          <w:i w:val="0"/>
          <w:iCs w:val="0"/>
          <w:noProof/>
          <w:sz w:val="24"/>
          <w:szCs w:val="24"/>
          <w:lang w:eastAsia="ja-JP"/>
        </w:rPr>
      </w:pPr>
      <w:ins w:id="496" w:author="Gerard" w:date="2015-08-25T15:04:00Z">
        <w:r w:rsidRPr="00211264">
          <w:rPr>
            <w:noProof/>
            <w:color w:val="000000"/>
          </w:rPr>
          <w:t>4.3.1.</w:t>
        </w:r>
        <w:r>
          <w:rPr>
            <w:noProof/>
          </w:rPr>
          <w:t xml:space="preserve"> Uncoupled Viscoelastic Materials</w:t>
        </w:r>
        <w:r>
          <w:rPr>
            <w:noProof/>
          </w:rPr>
          <w:tab/>
        </w:r>
        <w:r>
          <w:rPr>
            <w:noProof/>
          </w:rPr>
          <w:fldChar w:fldCharType="begin"/>
        </w:r>
        <w:r>
          <w:rPr>
            <w:noProof/>
          </w:rPr>
          <w:instrText xml:space="preserve"> PAGEREF _Toc302134580 \h </w:instrText>
        </w:r>
        <w:r>
          <w:rPr>
            <w:noProof/>
          </w:rPr>
        </w:r>
      </w:ins>
      <w:r>
        <w:rPr>
          <w:noProof/>
        </w:rPr>
        <w:fldChar w:fldCharType="separate"/>
      </w:r>
      <w:ins w:id="497" w:author="Gerard" w:date="2015-08-25T15:04:00Z">
        <w:r>
          <w:rPr>
            <w:noProof/>
          </w:rPr>
          <w:t>161</w:t>
        </w:r>
        <w:r>
          <w:rPr>
            <w:noProof/>
          </w:rPr>
          <w:fldChar w:fldCharType="end"/>
        </w:r>
      </w:ins>
    </w:p>
    <w:p w14:paraId="53C9502F" w14:textId="77777777" w:rsidR="00554341" w:rsidRDefault="00554341">
      <w:pPr>
        <w:pStyle w:val="TOC3"/>
        <w:tabs>
          <w:tab w:val="right" w:leader="dot" w:pos="9350"/>
        </w:tabs>
        <w:rPr>
          <w:ins w:id="498" w:author="Gerard" w:date="2015-08-25T15:04:00Z"/>
          <w:rFonts w:asciiTheme="minorHAnsi" w:eastAsiaTheme="minorEastAsia" w:hAnsiTheme="minorHAnsi" w:cstheme="minorBidi"/>
          <w:i w:val="0"/>
          <w:iCs w:val="0"/>
          <w:noProof/>
          <w:sz w:val="24"/>
          <w:szCs w:val="24"/>
          <w:lang w:eastAsia="ja-JP"/>
        </w:rPr>
      </w:pPr>
      <w:ins w:id="499" w:author="Gerard" w:date="2015-08-25T15:04:00Z">
        <w:r w:rsidRPr="00211264">
          <w:rPr>
            <w:noProof/>
            <w:color w:val="000000"/>
          </w:rPr>
          <w:t>4.3.2.</w:t>
        </w:r>
        <w:r>
          <w:rPr>
            <w:noProof/>
          </w:rPr>
          <w:t xml:space="preserve"> Compressible Viscoelastic Materials</w:t>
        </w:r>
        <w:r>
          <w:rPr>
            <w:noProof/>
          </w:rPr>
          <w:tab/>
        </w:r>
        <w:r>
          <w:rPr>
            <w:noProof/>
          </w:rPr>
          <w:fldChar w:fldCharType="begin"/>
        </w:r>
        <w:r>
          <w:rPr>
            <w:noProof/>
          </w:rPr>
          <w:instrText xml:space="preserve"> PAGEREF _Toc302134581 \h </w:instrText>
        </w:r>
        <w:r>
          <w:rPr>
            <w:noProof/>
          </w:rPr>
        </w:r>
      </w:ins>
      <w:r>
        <w:rPr>
          <w:noProof/>
        </w:rPr>
        <w:fldChar w:fldCharType="separate"/>
      </w:r>
      <w:ins w:id="500" w:author="Gerard" w:date="2015-08-25T15:04:00Z">
        <w:r>
          <w:rPr>
            <w:noProof/>
          </w:rPr>
          <w:t>162</w:t>
        </w:r>
        <w:r>
          <w:rPr>
            <w:noProof/>
          </w:rPr>
          <w:fldChar w:fldCharType="end"/>
        </w:r>
      </w:ins>
    </w:p>
    <w:p w14:paraId="6D15F80F" w14:textId="77777777" w:rsidR="00554341" w:rsidRDefault="00554341">
      <w:pPr>
        <w:pStyle w:val="TOC2"/>
        <w:tabs>
          <w:tab w:val="right" w:leader="dot" w:pos="9350"/>
        </w:tabs>
        <w:rPr>
          <w:ins w:id="501" w:author="Gerard" w:date="2015-08-25T15:04:00Z"/>
          <w:rFonts w:asciiTheme="minorHAnsi" w:eastAsiaTheme="minorEastAsia" w:hAnsiTheme="minorHAnsi" w:cstheme="minorBidi"/>
          <w:smallCaps w:val="0"/>
          <w:noProof/>
          <w:sz w:val="24"/>
          <w:szCs w:val="24"/>
          <w:lang w:eastAsia="ja-JP"/>
        </w:rPr>
      </w:pPr>
      <w:ins w:id="502" w:author="Gerard" w:date="2015-08-25T15:04:00Z">
        <w:r>
          <w:rPr>
            <w:noProof/>
          </w:rPr>
          <w:t>4.4. Reactive Viscoelastic Solid</w:t>
        </w:r>
        <w:r>
          <w:rPr>
            <w:noProof/>
          </w:rPr>
          <w:tab/>
        </w:r>
        <w:r>
          <w:rPr>
            <w:noProof/>
          </w:rPr>
          <w:fldChar w:fldCharType="begin"/>
        </w:r>
        <w:r>
          <w:rPr>
            <w:noProof/>
          </w:rPr>
          <w:instrText xml:space="preserve"> PAGEREF _Toc302134582 \h </w:instrText>
        </w:r>
        <w:r>
          <w:rPr>
            <w:noProof/>
          </w:rPr>
        </w:r>
      </w:ins>
      <w:r>
        <w:rPr>
          <w:noProof/>
        </w:rPr>
        <w:fldChar w:fldCharType="separate"/>
      </w:r>
      <w:ins w:id="503" w:author="Gerard" w:date="2015-08-25T15:04:00Z">
        <w:r>
          <w:rPr>
            <w:noProof/>
          </w:rPr>
          <w:t>163</w:t>
        </w:r>
        <w:r>
          <w:rPr>
            <w:noProof/>
          </w:rPr>
          <w:fldChar w:fldCharType="end"/>
        </w:r>
      </w:ins>
    </w:p>
    <w:p w14:paraId="7EDA413F" w14:textId="77777777" w:rsidR="00554341" w:rsidRDefault="00554341">
      <w:pPr>
        <w:pStyle w:val="TOC3"/>
        <w:tabs>
          <w:tab w:val="right" w:leader="dot" w:pos="9350"/>
        </w:tabs>
        <w:rPr>
          <w:ins w:id="504" w:author="Gerard" w:date="2015-08-25T15:04:00Z"/>
          <w:rFonts w:asciiTheme="minorHAnsi" w:eastAsiaTheme="minorEastAsia" w:hAnsiTheme="minorHAnsi" w:cstheme="minorBidi"/>
          <w:i w:val="0"/>
          <w:iCs w:val="0"/>
          <w:noProof/>
          <w:sz w:val="24"/>
          <w:szCs w:val="24"/>
          <w:lang w:eastAsia="ja-JP"/>
        </w:rPr>
      </w:pPr>
      <w:ins w:id="505" w:author="Gerard" w:date="2015-08-25T15:04:00Z">
        <w:r w:rsidRPr="00211264">
          <w:rPr>
            <w:noProof/>
            <w:color w:val="000000"/>
          </w:rPr>
          <w:t>4.4.1.</w:t>
        </w:r>
        <w:r>
          <w:rPr>
            <w:noProof/>
          </w:rPr>
          <w:t xml:space="preserve"> Relaxation Functions</w:t>
        </w:r>
        <w:r>
          <w:rPr>
            <w:noProof/>
          </w:rPr>
          <w:tab/>
        </w:r>
        <w:r>
          <w:rPr>
            <w:noProof/>
          </w:rPr>
          <w:fldChar w:fldCharType="begin"/>
        </w:r>
        <w:r>
          <w:rPr>
            <w:noProof/>
          </w:rPr>
          <w:instrText xml:space="preserve"> PAGEREF _Toc302134583 \h </w:instrText>
        </w:r>
        <w:r>
          <w:rPr>
            <w:noProof/>
          </w:rPr>
        </w:r>
      </w:ins>
      <w:r>
        <w:rPr>
          <w:noProof/>
        </w:rPr>
        <w:fldChar w:fldCharType="separate"/>
      </w:r>
      <w:ins w:id="506" w:author="Gerard" w:date="2015-08-25T15:04:00Z">
        <w:r>
          <w:rPr>
            <w:noProof/>
          </w:rPr>
          <w:t>165</w:t>
        </w:r>
        <w:r>
          <w:rPr>
            <w:noProof/>
          </w:rPr>
          <w:fldChar w:fldCharType="end"/>
        </w:r>
      </w:ins>
    </w:p>
    <w:p w14:paraId="1605FA03" w14:textId="77777777" w:rsidR="00554341" w:rsidRDefault="00554341">
      <w:pPr>
        <w:pStyle w:val="TOC4"/>
        <w:tabs>
          <w:tab w:val="right" w:leader="dot" w:pos="9350"/>
        </w:tabs>
        <w:rPr>
          <w:ins w:id="507" w:author="Gerard" w:date="2015-08-25T15:04:00Z"/>
          <w:rFonts w:asciiTheme="minorHAnsi" w:eastAsiaTheme="minorEastAsia" w:hAnsiTheme="minorHAnsi" w:cstheme="minorBidi"/>
          <w:noProof/>
          <w:sz w:val="24"/>
          <w:szCs w:val="24"/>
          <w:lang w:eastAsia="ja-JP"/>
        </w:rPr>
      </w:pPr>
      <w:ins w:id="508" w:author="Gerard" w:date="2015-08-25T15:04:00Z">
        <w:r>
          <w:rPr>
            <w:noProof/>
          </w:rPr>
          <w:t>4.4.1.1. Exponential</w:t>
        </w:r>
        <w:r>
          <w:rPr>
            <w:noProof/>
          </w:rPr>
          <w:tab/>
        </w:r>
        <w:r>
          <w:rPr>
            <w:noProof/>
          </w:rPr>
          <w:fldChar w:fldCharType="begin"/>
        </w:r>
        <w:r>
          <w:rPr>
            <w:noProof/>
          </w:rPr>
          <w:instrText xml:space="preserve"> PAGEREF _Toc302134584 \h </w:instrText>
        </w:r>
        <w:r>
          <w:rPr>
            <w:noProof/>
          </w:rPr>
        </w:r>
      </w:ins>
      <w:r>
        <w:rPr>
          <w:noProof/>
        </w:rPr>
        <w:fldChar w:fldCharType="separate"/>
      </w:r>
      <w:ins w:id="509" w:author="Gerard" w:date="2015-08-25T15:04:00Z">
        <w:r>
          <w:rPr>
            <w:noProof/>
          </w:rPr>
          <w:t>165</w:t>
        </w:r>
        <w:r>
          <w:rPr>
            <w:noProof/>
          </w:rPr>
          <w:fldChar w:fldCharType="end"/>
        </w:r>
      </w:ins>
    </w:p>
    <w:p w14:paraId="7E54FCC2" w14:textId="77777777" w:rsidR="00554341" w:rsidRDefault="00554341">
      <w:pPr>
        <w:pStyle w:val="TOC4"/>
        <w:tabs>
          <w:tab w:val="right" w:leader="dot" w:pos="9350"/>
        </w:tabs>
        <w:rPr>
          <w:ins w:id="510" w:author="Gerard" w:date="2015-08-25T15:04:00Z"/>
          <w:rFonts w:asciiTheme="minorHAnsi" w:eastAsiaTheme="minorEastAsia" w:hAnsiTheme="minorHAnsi" w:cstheme="minorBidi"/>
          <w:noProof/>
          <w:sz w:val="24"/>
          <w:szCs w:val="24"/>
          <w:lang w:eastAsia="ja-JP"/>
        </w:rPr>
      </w:pPr>
      <w:ins w:id="511" w:author="Gerard" w:date="2015-08-25T15:04:00Z">
        <w:r>
          <w:rPr>
            <w:noProof/>
          </w:rPr>
          <w:lastRenderedPageBreak/>
          <w:t>4.4.1.2. Exponential Distortional</w:t>
        </w:r>
        <w:r>
          <w:rPr>
            <w:noProof/>
          </w:rPr>
          <w:tab/>
        </w:r>
        <w:r>
          <w:rPr>
            <w:noProof/>
          </w:rPr>
          <w:fldChar w:fldCharType="begin"/>
        </w:r>
        <w:r>
          <w:rPr>
            <w:noProof/>
          </w:rPr>
          <w:instrText xml:space="preserve"> PAGEREF _Toc302134585 \h </w:instrText>
        </w:r>
        <w:r>
          <w:rPr>
            <w:noProof/>
          </w:rPr>
        </w:r>
      </w:ins>
      <w:r>
        <w:rPr>
          <w:noProof/>
        </w:rPr>
        <w:fldChar w:fldCharType="separate"/>
      </w:r>
      <w:ins w:id="512" w:author="Gerard" w:date="2015-08-25T15:04:00Z">
        <w:r>
          <w:rPr>
            <w:noProof/>
          </w:rPr>
          <w:t>165</w:t>
        </w:r>
        <w:r>
          <w:rPr>
            <w:noProof/>
          </w:rPr>
          <w:fldChar w:fldCharType="end"/>
        </w:r>
      </w:ins>
    </w:p>
    <w:p w14:paraId="1D719D1C" w14:textId="77777777" w:rsidR="00554341" w:rsidRDefault="00554341">
      <w:pPr>
        <w:pStyle w:val="TOC4"/>
        <w:tabs>
          <w:tab w:val="right" w:leader="dot" w:pos="9350"/>
        </w:tabs>
        <w:rPr>
          <w:ins w:id="513" w:author="Gerard" w:date="2015-08-25T15:04:00Z"/>
          <w:rFonts w:asciiTheme="minorHAnsi" w:eastAsiaTheme="minorEastAsia" w:hAnsiTheme="minorHAnsi" w:cstheme="minorBidi"/>
          <w:noProof/>
          <w:sz w:val="24"/>
          <w:szCs w:val="24"/>
          <w:lang w:eastAsia="ja-JP"/>
        </w:rPr>
      </w:pPr>
      <w:ins w:id="514" w:author="Gerard" w:date="2015-08-25T15:04:00Z">
        <w:r>
          <w:rPr>
            <w:noProof/>
          </w:rPr>
          <w:t>4.4.1.3. Fung</w:t>
        </w:r>
        <w:r>
          <w:rPr>
            <w:noProof/>
          </w:rPr>
          <w:tab/>
        </w:r>
        <w:r>
          <w:rPr>
            <w:noProof/>
          </w:rPr>
          <w:fldChar w:fldCharType="begin"/>
        </w:r>
        <w:r>
          <w:rPr>
            <w:noProof/>
          </w:rPr>
          <w:instrText xml:space="preserve"> PAGEREF _Toc302134586 \h </w:instrText>
        </w:r>
        <w:r>
          <w:rPr>
            <w:noProof/>
          </w:rPr>
        </w:r>
      </w:ins>
      <w:r>
        <w:rPr>
          <w:noProof/>
        </w:rPr>
        <w:fldChar w:fldCharType="separate"/>
      </w:r>
      <w:ins w:id="515" w:author="Gerard" w:date="2015-08-25T15:04:00Z">
        <w:r>
          <w:rPr>
            <w:noProof/>
          </w:rPr>
          <w:t>165</w:t>
        </w:r>
        <w:r>
          <w:rPr>
            <w:noProof/>
          </w:rPr>
          <w:fldChar w:fldCharType="end"/>
        </w:r>
      </w:ins>
    </w:p>
    <w:p w14:paraId="2AA4EDC0" w14:textId="77777777" w:rsidR="00554341" w:rsidRDefault="00554341">
      <w:pPr>
        <w:pStyle w:val="TOC4"/>
        <w:tabs>
          <w:tab w:val="right" w:leader="dot" w:pos="9350"/>
        </w:tabs>
        <w:rPr>
          <w:ins w:id="516" w:author="Gerard" w:date="2015-08-25T15:04:00Z"/>
          <w:rFonts w:asciiTheme="minorHAnsi" w:eastAsiaTheme="minorEastAsia" w:hAnsiTheme="minorHAnsi" w:cstheme="minorBidi"/>
          <w:noProof/>
          <w:sz w:val="24"/>
          <w:szCs w:val="24"/>
          <w:lang w:eastAsia="ja-JP"/>
        </w:rPr>
      </w:pPr>
      <w:ins w:id="517" w:author="Gerard" w:date="2015-08-25T15:04:00Z">
        <w:r>
          <w:rPr>
            <w:noProof/>
          </w:rPr>
          <w:t>4.4.1.4. Park</w:t>
        </w:r>
        <w:r>
          <w:rPr>
            <w:noProof/>
          </w:rPr>
          <w:tab/>
        </w:r>
        <w:r>
          <w:rPr>
            <w:noProof/>
          </w:rPr>
          <w:fldChar w:fldCharType="begin"/>
        </w:r>
        <w:r>
          <w:rPr>
            <w:noProof/>
          </w:rPr>
          <w:instrText xml:space="preserve"> PAGEREF _Toc302134587 \h </w:instrText>
        </w:r>
        <w:r>
          <w:rPr>
            <w:noProof/>
          </w:rPr>
        </w:r>
      </w:ins>
      <w:r>
        <w:rPr>
          <w:noProof/>
        </w:rPr>
        <w:fldChar w:fldCharType="separate"/>
      </w:r>
      <w:ins w:id="518" w:author="Gerard" w:date="2015-08-25T15:04:00Z">
        <w:r>
          <w:rPr>
            <w:noProof/>
          </w:rPr>
          <w:t>166</w:t>
        </w:r>
        <w:r>
          <w:rPr>
            <w:noProof/>
          </w:rPr>
          <w:fldChar w:fldCharType="end"/>
        </w:r>
      </w:ins>
    </w:p>
    <w:p w14:paraId="1441A988" w14:textId="77777777" w:rsidR="00554341" w:rsidRDefault="00554341">
      <w:pPr>
        <w:pStyle w:val="TOC4"/>
        <w:tabs>
          <w:tab w:val="right" w:leader="dot" w:pos="9350"/>
        </w:tabs>
        <w:rPr>
          <w:ins w:id="519" w:author="Gerard" w:date="2015-08-25T15:04:00Z"/>
          <w:rFonts w:asciiTheme="minorHAnsi" w:eastAsiaTheme="minorEastAsia" w:hAnsiTheme="minorHAnsi" w:cstheme="minorBidi"/>
          <w:noProof/>
          <w:sz w:val="24"/>
          <w:szCs w:val="24"/>
          <w:lang w:eastAsia="ja-JP"/>
        </w:rPr>
      </w:pPr>
      <w:ins w:id="520" w:author="Gerard" w:date="2015-08-25T15:04:00Z">
        <w:r>
          <w:rPr>
            <w:noProof/>
          </w:rPr>
          <w:t>4.4.1.5. Park Distortional</w:t>
        </w:r>
        <w:r>
          <w:rPr>
            <w:noProof/>
          </w:rPr>
          <w:tab/>
        </w:r>
        <w:r>
          <w:rPr>
            <w:noProof/>
          </w:rPr>
          <w:fldChar w:fldCharType="begin"/>
        </w:r>
        <w:r>
          <w:rPr>
            <w:noProof/>
          </w:rPr>
          <w:instrText xml:space="preserve"> PAGEREF _Toc302134588 \h </w:instrText>
        </w:r>
        <w:r>
          <w:rPr>
            <w:noProof/>
          </w:rPr>
        </w:r>
      </w:ins>
      <w:r>
        <w:rPr>
          <w:noProof/>
        </w:rPr>
        <w:fldChar w:fldCharType="separate"/>
      </w:r>
      <w:ins w:id="521" w:author="Gerard" w:date="2015-08-25T15:04:00Z">
        <w:r>
          <w:rPr>
            <w:noProof/>
          </w:rPr>
          <w:t>166</w:t>
        </w:r>
        <w:r>
          <w:rPr>
            <w:noProof/>
          </w:rPr>
          <w:fldChar w:fldCharType="end"/>
        </w:r>
      </w:ins>
    </w:p>
    <w:p w14:paraId="36118486" w14:textId="77777777" w:rsidR="00554341" w:rsidRDefault="00554341">
      <w:pPr>
        <w:pStyle w:val="TOC4"/>
        <w:tabs>
          <w:tab w:val="right" w:leader="dot" w:pos="9350"/>
        </w:tabs>
        <w:rPr>
          <w:ins w:id="522" w:author="Gerard" w:date="2015-08-25T15:04:00Z"/>
          <w:rFonts w:asciiTheme="minorHAnsi" w:eastAsiaTheme="minorEastAsia" w:hAnsiTheme="minorHAnsi" w:cstheme="minorBidi"/>
          <w:noProof/>
          <w:sz w:val="24"/>
          <w:szCs w:val="24"/>
          <w:lang w:eastAsia="ja-JP"/>
        </w:rPr>
      </w:pPr>
      <w:ins w:id="523" w:author="Gerard" w:date="2015-08-25T15:04:00Z">
        <w:r>
          <w:rPr>
            <w:noProof/>
          </w:rPr>
          <w:t>4.4.1.6. Power</w:t>
        </w:r>
        <w:r>
          <w:rPr>
            <w:noProof/>
          </w:rPr>
          <w:tab/>
        </w:r>
        <w:r>
          <w:rPr>
            <w:noProof/>
          </w:rPr>
          <w:fldChar w:fldCharType="begin"/>
        </w:r>
        <w:r>
          <w:rPr>
            <w:noProof/>
          </w:rPr>
          <w:instrText xml:space="preserve"> PAGEREF _Toc302134589 \h </w:instrText>
        </w:r>
        <w:r>
          <w:rPr>
            <w:noProof/>
          </w:rPr>
        </w:r>
      </w:ins>
      <w:r>
        <w:rPr>
          <w:noProof/>
        </w:rPr>
        <w:fldChar w:fldCharType="separate"/>
      </w:r>
      <w:ins w:id="524" w:author="Gerard" w:date="2015-08-25T15:04:00Z">
        <w:r>
          <w:rPr>
            <w:noProof/>
          </w:rPr>
          <w:t>167</w:t>
        </w:r>
        <w:r>
          <w:rPr>
            <w:noProof/>
          </w:rPr>
          <w:fldChar w:fldCharType="end"/>
        </w:r>
      </w:ins>
    </w:p>
    <w:p w14:paraId="5915D268" w14:textId="77777777" w:rsidR="00554341" w:rsidRDefault="00554341">
      <w:pPr>
        <w:pStyle w:val="TOC4"/>
        <w:tabs>
          <w:tab w:val="right" w:leader="dot" w:pos="9350"/>
        </w:tabs>
        <w:rPr>
          <w:ins w:id="525" w:author="Gerard" w:date="2015-08-25T15:04:00Z"/>
          <w:rFonts w:asciiTheme="minorHAnsi" w:eastAsiaTheme="minorEastAsia" w:hAnsiTheme="minorHAnsi" w:cstheme="minorBidi"/>
          <w:noProof/>
          <w:sz w:val="24"/>
          <w:szCs w:val="24"/>
          <w:lang w:eastAsia="ja-JP"/>
        </w:rPr>
      </w:pPr>
      <w:ins w:id="526" w:author="Gerard" w:date="2015-08-25T15:04:00Z">
        <w:r>
          <w:rPr>
            <w:noProof/>
          </w:rPr>
          <w:t>4.4.1.7. Power Distortional</w:t>
        </w:r>
        <w:r>
          <w:rPr>
            <w:noProof/>
          </w:rPr>
          <w:tab/>
        </w:r>
        <w:r>
          <w:rPr>
            <w:noProof/>
          </w:rPr>
          <w:fldChar w:fldCharType="begin"/>
        </w:r>
        <w:r>
          <w:rPr>
            <w:noProof/>
          </w:rPr>
          <w:instrText xml:space="preserve"> PAGEREF _Toc302134590 \h </w:instrText>
        </w:r>
        <w:r>
          <w:rPr>
            <w:noProof/>
          </w:rPr>
        </w:r>
      </w:ins>
      <w:r>
        <w:rPr>
          <w:noProof/>
        </w:rPr>
        <w:fldChar w:fldCharType="separate"/>
      </w:r>
      <w:ins w:id="527" w:author="Gerard" w:date="2015-08-25T15:04:00Z">
        <w:r>
          <w:rPr>
            <w:noProof/>
          </w:rPr>
          <w:t>167</w:t>
        </w:r>
        <w:r>
          <w:rPr>
            <w:noProof/>
          </w:rPr>
          <w:fldChar w:fldCharType="end"/>
        </w:r>
      </w:ins>
    </w:p>
    <w:p w14:paraId="3535D5CB" w14:textId="77777777" w:rsidR="00554341" w:rsidRDefault="00554341">
      <w:pPr>
        <w:pStyle w:val="TOC2"/>
        <w:tabs>
          <w:tab w:val="right" w:leader="dot" w:pos="9350"/>
        </w:tabs>
        <w:rPr>
          <w:ins w:id="528" w:author="Gerard" w:date="2015-08-25T15:04:00Z"/>
          <w:rFonts w:asciiTheme="minorHAnsi" w:eastAsiaTheme="minorEastAsia" w:hAnsiTheme="minorHAnsi" w:cstheme="minorBidi"/>
          <w:smallCaps w:val="0"/>
          <w:noProof/>
          <w:sz w:val="24"/>
          <w:szCs w:val="24"/>
          <w:lang w:eastAsia="ja-JP"/>
        </w:rPr>
      </w:pPr>
      <w:ins w:id="529" w:author="Gerard" w:date="2015-08-25T15:04:00Z">
        <w:r>
          <w:rPr>
            <w:noProof/>
          </w:rPr>
          <w:t>4.5. Reactive Damage Mechanics</w:t>
        </w:r>
        <w:r>
          <w:rPr>
            <w:noProof/>
          </w:rPr>
          <w:tab/>
        </w:r>
        <w:r>
          <w:rPr>
            <w:noProof/>
          </w:rPr>
          <w:fldChar w:fldCharType="begin"/>
        </w:r>
        <w:r>
          <w:rPr>
            <w:noProof/>
          </w:rPr>
          <w:instrText xml:space="preserve"> PAGEREF _Toc302134591 \h </w:instrText>
        </w:r>
        <w:r>
          <w:rPr>
            <w:noProof/>
          </w:rPr>
        </w:r>
      </w:ins>
      <w:r>
        <w:rPr>
          <w:noProof/>
        </w:rPr>
        <w:fldChar w:fldCharType="separate"/>
      </w:r>
      <w:ins w:id="530" w:author="Gerard" w:date="2015-08-25T15:04:00Z">
        <w:r>
          <w:rPr>
            <w:noProof/>
          </w:rPr>
          <w:t>168</w:t>
        </w:r>
        <w:r>
          <w:rPr>
            <w:noProof/>
          </w:rPr>
          <w:fldChar w:fldCharType="end"/>
        </w:r>
      </w:ins>
    </w:p>
    <w:p w14:paraId="6D57A9CE" w14:textId="77777777" w:rsidR="00554341" w:rsidRDefault="00554341">
      <w:pPr>
        <w:pStyle w:val="TOC3"/>
        <w:tabs>
          <w:tab w:val="right" w:leader="dot" w:pos="9350"/>
        </w:tabs>
        <w:rPr>
          <w:ins w:id="531" w:author="Gerard" w:date="2015-08-25T15:04:00Z"/>
          <w:rFonts w:asciiTheme="minorHAnsi" w:eastAsiaTheme="minorEastAsia" w:hAnsiTheme="minorHAnsi" w:cstheme="minorBidi"/>
          <w:i w:val="0"/>
          <w:iCs w:val="0"/>
          <w:noProof/>
          <w:sz w:val="24"/>
          <w:szCs w:val="24"/>
          <w:lang w:eastAsia="ja-JP"/>
        </w:rPr>
      </w:pPr>
      <w:ins w:id="532" w:author="Gerard" w:date="2015-08-25T15:04:00Z">
        <w:r w:rsidRPr="00211264">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_Toc302134592 \h </w:instrText>
        </w:r>
        <w:r>
          <w:rPr>
            <w:noProof/>
          </w:rPr>
        </w:r>
      </w:ins>
      <w:r>
        <w:rPr>
          <w:noProof/>
        </w:rPr>
        <w:fldChar w:fldCharType="separate"/>
      </w:r>
      <w:ins w:id="533" w:author="Gerard" w:date="2015-08-25T15:04:00Z">
        <w:r>
          <w:rPr>
            <w:noProof/>
          </w:rPr>
          <w:t>169</w:t>
        </w:r>
        <w:r>
          <w:rPr>
            <w:noProof/>
          </w:rPr>
          <w:fldChar w:fldCharType="end"/>
        </w:r>
      </w:ins>
    </w:p>
    <w:p w14:paraId="571A349A" w14:textId="77777777" w:rsidR="00554341" w:rsidRDefault="00554341">
      <w:pPr>
        <w:pStyle w:val="TOC3"/>
        <w:tabs>
          <w:tab w:val="right" w:leader="dot" w:pos="9350"/>
        </w:tabs>
        <w:rPr>
          <w:ins w:id="534" w:author="Gerard" w:date="2015-08-25T15:04:00Z"/>
          <w:rFonts w:asciiTheme="minorHAnsi" w:eastAsiaTheme="minorEastAsia" w:hAnsiTheme="minorHAnsi" w:cstheme="minorBidi"/>
          <w:i w:val="0"/>
          <w:iCs w:val="0"/>
          <w:noProof/>
          <w:sz w:val="24"/>
          <w:szCs w:val="24"/>
          <w:lang w:eastAsia="ja-JP"/>
        </w:rPr>
      </w:pPr>
      <w:ins w:id="535" w:author="Gerard" w:date="2015-08-25T15:04:00Z">
        <w:r w:rsidRPr="00211264">
          <w:rPr>
            <w:noProof/>
            <w:color w:val="000000"/>
          </w:rPr>
          <w:t>4.5.2.</w:t>
        </w:r>
        <w:r>
          <w:rPr>
            <w:noProof/>
          </w:rPr>
          <w:t xml:space="preserve"> Cumulative Distribution Functions</w:t>
        </w:r>
        <w:r>
          <w:rPr>
            <w:noProof/>
          </w:rPr>
          <w:tab/>
        </w:r>
        <w:r>
          <w:rPr>
            <w:noProof/>
          </w:rPr>
          <w:fldChar w:fldCharType="begin"/>
        </w:r>
        <w:r>
          <w:rPr>
            <w:noProof/>
          </w:rPr>
          <w:instrText xml:space="preserve"> PAGEREF _Toc302134593 \h </w:instrText>
        </w:r>
        <w:r>
          <w:rPr>
            <w:noProof/>
          </w:rPr>
        </w:r>
      </w:ins>
      <w:r>
        <w:rPr>
          <w:noProof/>
        </w:rPr>
        <w:fldChar w:fldCharType="separate"/>
      </w:r>
      <w:ins w:id="536" w:author="Gerard" w:date="2015-08-25T15:04:00Z">
        <w:r>
          <w:rPr>
            <w:noProof/>
          </w:rPr>
          <w:t>170</w:t>
        </w:r>
        <w:r>
          <w:rPr>
            <w:noProof/>
          </w:rPr>
          <w:fldChar w:fldCharType="end"/>
        </w:r>
      </w:ins>
    </w:p>
    <w:p w14:paraId="2360E006" w14:textId="77777777" w:rsidR="00554341" w:rsidRDefault="00554341">
      <w:pPr>
        <w:pStyle w:val="TOC4"/>
        <w:tabs>
          <w:tab w:val="right" w:leader="dot" w:pos="9350"/>
        </w:tabs>
        <w:rPr>
          <w:ins w:id="537" w:author="Gerard" w:date="2015-08-25T15:04:00Z"/>
          <w:rFonts w:asciiTheme="minorHAnsi" w:eastAsiaTheme="minorEastAsia" w:hAnsiTheme="minorHAnsi" w:cstheme="minorBidi"/>
          <w:noProof/>
          <w:sz w:val="24"/>
          <w:szCs w:val="24"/>
          <w:lang w:eastAsia="ja-JP"/>
        </w:rPr>
      </w:pPr>
      <w:ins w:id="538" w:author="Gerard" w:date="2015-08-25T15:04:00Z">
        <w:r>
          <w:rPr>
            <w:noProof/>
          </w:rPr>
          <w:t>4.5.2.1. Simo</w:t>
        </w:r>
        <w:r>
          <w:rPr>
            <w:noProof/>
          </w:rPr>
          <w:tab/>
        </w:r>
        <w:r>
          <w:rPr>
            <w:noProof/>
          </w:rPr>
          <w:fldChar w:fldCharType="begin"/>
        </w:r>
        <w:r>
          <w:rPr>
            <w:noProof/>
          </w:rPr>
          <w:instrText xml:space="preserve"> PAGEREF _Toc302134594 \h </w:instrText>
        </w:r>
        <w:r>
          <w:rPr>
            <w:noProof/>
          </w:rPr>
        </w:r>
      </w:ins>
      <w:r>
        <w:rPr>
          <w:noProof/>
        </w:rPr>
        <w:fldChar w:fldCharType="separate"/>
      </w:r>
      <w:ins w:id="539" w:author="Gerard" w:date="2015-08-25T15:04:00Z">
        <w:r>
          <w:rPr>
            <w:noProof/>
          </w:rPr>
          <w:t>171</w:t>
        </w:r>
        <w:r>
          <w:rPr>
            <w:noProof/>
          </w:rPr>
          <w:fldChar w:fldCharType="end"/>
        </w:r>
      </w:ins>
    </w:p>
    <w:p w14:paraId="567F051E" w14:textId="77777777" w:rsidR="00554341" w:rsidRDefault="00554341">
      <w:pPr>
        <w:pStyle w:val="TOC4"/>
        <w:tabs>
          <w:tab w:val="right" w:leader="dot" w:pos="9350"/>
        </w:tabs>
        <w:rPr>
          <w:ins w:id="540" w:author="Gerard" w:date="2015-08-25T15:04:00Z"/>
          <w:rFonts w:asciiTheme="minorHAnsi" w:eastAsiaTheme="minorEastAsia" w:hAnsiTheme="minorHAnsi" w:cstheme="minorBidi"/>
          <w:noProof/>
          <w:sz w:val="24"/>
          <w:szCs w:val="24"/>
          <w:lang w:eastAsia="ja-JP"/>
        </w:rPr>
      </w:pPr>
      <w:ins w:id="541" w:author="Gerard" w:date="2015-08-25T15:04:00Z">
        <w:r>
          <w:rPr>
            <w:noProof/>
          </w:rPr>
          <w:t>4.5.2.2. Log-Normal</w:t>
        </w:r>
        <w:r>
          <w:rPr>
            <w:noProof/>
          </w:rPr>
          <w:tab/>
        </w:r>
        <w:r>
          <w:rPr>
            <w:noProof/>
          </w:rPr>
          <w:fldChar w:fldCharType="begin"/>
        </w:r>
        <w:r>
          <w:rPr>
            <w:noProof/>
          </w:rPr>
          <w:instrText xml:space="preserve"> PAGEREF _Toc302134595 \h </w:instrText>
        </w:r>
        <w:r>
          <w:rPr>
            <w:noProof/>
          </w:rPr>
        </w:r>
      </w:ins>
      <w:r>
        <w:rPr>
          <w:noProof/>
        </w:rPr>
        <w:fldChar w:fldCharType="separate"/>
      </w:r>
      <w:ins w:id="542" w:author="Gerard" w:date="2015-08-25T15:04:00Z">
        <w:r>
          <w:rPr>
            <w:noProof/>
          </w:rPr>
          <w:t>172</w:t>
        </w:r>
        <w:r>
          <w:rPr>
            <w:noProof/>
          </w:rPr>
          <w:fldChar w:fldCharType="end"/>
        </w:r>
      </w:ins>
    </w:p>
    <w:p w14:paraId="61F43FEA" w14:textId="77777777" w:rsidR="00554341" w:rsidRDefault="00554341">
      <w:pPr>
        <w:pStyle w:val="TOC4"/>
        <w:tabs>
          <w:tab w:val="right" w:leader="dot" w:pos="9350"/>
        </w:tabs>
        <w:rPr>
          <w:ins w:id="543" w:author="Gerard" w:date="2015-08-25T15:04:00Z"/>
          <w:rFonts w:asciiTheme="minorHAnsi" w:eastAsiaTheme="minorEastAsia" w:hAnsiTheme="minorHAnsi" w:cstheme="minorBidi"/>
          <w:noProof/>
          <w:sz w:val="24"/>
          <w:szCs w:val="24"/>
          <w:lang w:eastAsia="ja-JP"/>
        </w:rPr>
      </w:pPr>
      <w:ins w:id="544" w:author="Gerard" w:date="2015-08-25T15:04:00Z">
        <w:r>
          <w:rPr>
            <w:noProof/>
          </w:rPr>
          <w:t>4.5.2.3. Weibull</w:t>
        </w:r>
        <w:r>
          <w:rPr>
            <w:noProof/>
          </w:rPr>
          <w:tab/>
        </w:r>
        <w:r>
          <w:rPr>
            <w:noProof/>
          </w:rPr>
          <w:fldChar w:fldCharType="begin"/>
        </w:r>
        <w:r>
          <w:rPr>
            <w:noProof/>
          </w:rPr>
          <w:instrText xml:space="preserve"> PAGEREF _Toc302134596 \h </w:instrText>
        </w:r>
        <w:r>
          <w:rPr>
            <w:noProof/>
          </w:rPr>
        </w:r>
      </w:ins>
      <w:r>
        <w:rPr>
          <w:noProof/>
        </w:rPr>
        <w:fldChar w:fldCharType="separate"/>
      </w:r>
      <w:ins w:id="545" w:author="Gerard" w:date="2015-08-25T15:04:00Z">
        <w:r>
          <w:rPr>
            <w:noProof/>
          </w:rPr>
          <w:t>173</w:t>
        </w:r>
        <w:r>
          <w:rPr>
            <w:noProof/>
          </w:rPr>
          <w:fldChar w:fldCharType="end"/>
        </w:r>
      </w:ins>
    </w:p>
    <w:p w14:paraId="7244E30C" w14:textId="77777777" w:rsidR="00554341" w:rsidRDefault="00554341">
      <w:pPr>
        <w:pStyle w:val="TOC4"/>
        <w:tabs>
          <w:tab w:val="right" w:leader="dot" w:pos="9350"/>
        </w:tabs>
        <w:rPr>
          <w:ins w:id="546" w:author="Gerard" w:date="2015-08-25T15:04:00Z"/>
          <w:rFonts w:asciiTheme="minorHAnsi" w:eastAsiaTheme="minorEastAsia" w:hAnsiTheme="minorHAnsi" w:cstheme="minorBidi"/>
          <w:noProof/>
          <w:sz w:val="24"/>
          <w:szCs w:val="24"/>
          <w:lang w:eastAsia="ja-JP"/>
        </w:rPr>
      </w:pPr>
      <w:ins w:id="547" w:author="Gerard" w:date="2015-08-25T15:04:00Z">
        <w:r>
          <w:rPr>
            <w:noProof/>
          </w:rPr>
          <w:t>4.5.2.4. Quintic Polynomial</w:t>
        </w:r>
        <w:r>
          <w:rPr>
            <w:noProof/>
          </w:rPr>
          <w:tab/>
        </w:r>
        <w:r>
          <w:rPr>
            <w:noProof/>
          </w:rPr>
          <w:fldChar w:fldCharType="begin"/>
        </w:r>
        <w:r>
          <w:rPr>
            <w:noProof/>
          </w:rPr>
          <w:instrText xml:space="preserve"> PAGEREF _Toc302134597 \h </w:instrText>
        </w:r>
        <w:r>
          <w:rPr>
            <w:noProof/>
          </w:rPr>
        </w:r>
      </w:ins>
      <w:r>
        <w:rPr>
          <w:noProof/>
        </w:rPr>
        <w:fldChar w:fldCharType="separate"/>
      </w:r>
      <w:ins w:id="548" w:author="Gerard" w:date="2015-08-25T15:04:00Z">
        <w:r>
          <w:rPr>
            <w:noProof/>
          </w:rPr>
          <w:t>174</w:t>
        </w:r>
        <w:r>
          <w:rPr>
            <w:noProof/>
          </w:rPr>
          <w:fldChar w:fldCharType="end"/>
        </w:r>
      </w:ins>
    </w:p>
    <w:p w14:paraId="57C74AE7" w14:textId="77777777" w:rsidR="00554341" w:rsidRDefault="00554341">
      <w:pPr>
        <w:pStyle w:val="TOC4"/>
        <w:tabs>
          <w:tab w:val="right" w:leader="dot" w:pos="9350"/>
        </w:tabs>
        <w:rPr>
          <w:ins w:id="549" w:author="Gerard" w:date="2015-08-25T15:04:00Z"/>
          <w:rFonts w:asciiTheme="minorHAnsi" w:eastAsiaTheme="minorEastAsia" w:hAnsiTheme="minorHAnsi" w:cstheme="minorBidi"/>
          <w:noProof/>
          <w:sz w:val="24"/>
          <w:szCs w:val="24"/>
          <w:lang w:eastAsia="ja-JP"/>
        </w:rPr>
      </w:pPr>
      <w:ins w:id="550" w:author="Gerard" w:date="2015-08-25T15:04:00Z">
        <w:r>
          <w:rPr>
            <w:noProof/>
          </w:rPr>
          <w:t>4.5.2.5. Step</w:t>
        </w:r>
        <w:r>
          <w:rPr>
            <w:noProof/>
          </w:rPr>
          <w:tab/>
        </w:r>
        <w:r>
          <w:rPr>
            <w:noProof/>
          </w:rPr>
          <w:fldChar w:fldCharType="begin"/>
        </w:r>
        <w:r>
          <w:rPr>
            <w:noProof/>
          </w:rPr>
          <w:instrText xml:space="preserve"> PAGEREF _Toc302134598 \h </w:instrText>
        </w:r>
        <w:r>
          <w:rPr>
            <w:noProof/>
          </w:rPr>
        </w:r>
      </w:ins>
      <w:r>
        <w:rPr>
          <w:noProof/>
        </w:rPr>
        <w:fldChar w:fldCharType="separate"/>
      </w:r>
      <w:ins w:id="551" w:author="Gerard" w:date="2015-08-25T15:04:00Z">
        <w:r>
          <w:rPr>
            <w:noProof/>
          </w:rPr>
          <w:t>175</w:t>
        </w:r>
        <w:r>
          <w:rPr>
            <w:noProof/>
          </w:rPr>
          <w:fldChar w:fldCharType="end"/>
        </w:r>
      </w:ins>
    </w:p>
    <w:p w14:paraId="13917063" w14:textId="77777777" w:rsidR="00554341" w:rsidRDefault="00554341">
      <w:pPr>
        <w:pStyle w:val="TOC3"/>
        <w:tabs>
          <w:tab w:val="right" w:leader="dot" w:pos="9350"/>
        </w:tabs>
        <w:rPr>
          <w:ins w:id="552" w:author="Gerard" w:date="2015-08-25T15:04:00Z"/>
          <w:rFonts w:asciiTheme="minorHAnsi" w:eastAsiaTheme="minorEastAsia" w:hAnsiTheme="minorHAnsi" w:cstheme="minorBidi"/>
          <w:i w:val="0"/>
          <w:iCs w:val="0"/>
          <w:noProof/>
          <w:sz w:val="24"/>
          <w:szCs w:val="24"/>
          <w:lang w:eastAsia="ja-JP"/>
        </w:rPr>
      </w:pPr>
      <w:ins w:id="553" w:author="Gerard" w:date="2015-08-25T15:04:00Z">
        <w:r w:rsidRPr="00211264">
          <w:rPr>
            <w:noProof/>
            <w:color w:val="000000"/>
          </w:rPr>
          <w:t>4.5.3.</w:t>
        </w:r>
        <w:r>
          <w:rPr>
            <w:noProof/>
          </w:rPr>
          <w:t xml:space="preserve"> Damage Criterion</w:t>
        </w:r>
        <w:r>
          <w:rPr>
            <w:noProof/>
          </w:rPr>
          <w:tab/>
        </w:r>
        <w:r>
          <w:rPr>
            <w:noProof/>
          </w:rPr>
          <w:fldChar w:fldCharType="begin"/>
        </w:r>
        <w:r>
          <w:rPr>
            <w:noProof/>
          </w:rPr>
          <w:instrText xml:space="preserve"> PAGEREF _Toc302134599 \h </w:instrText>
        </w:r>
        <w:r>
          <w:rPr>
            <w:noProof/>
          </w:rPr>
        </w:r>
      </w:ins>
      <w:r>
        <w:rPr>
          <w:noProof/>
        </w:rPr>
        <w:fldChar w:fldCharType="separate"/>
      </w:r>
      <w:ins w:id="554" w:author="Gerard" w:date="2015-08-25T15:04:00Z">
        <w:r>
          <w:rPr>
            <w:noProof/>
          </w:rPr>
          <w:t>176</w:t>
        </w:r>
        <w:r>
          <w:rPr>
            <w:noProof/>
          </w:rPr>
          <w:fldChar w:fldCharType="end"/>
        </w:r>
      </w:ins>
    </w:p>
    <w:p w14:paraId="4D915217" w14:textId="77777777" w:rsidR="00554341" w:rsidRDefault="00554341">
      <w:pPr>
        <w:pStyle w:val="TOC4"/>
        <w:tabs>
          <w:tab w:val="right" w:leader="dot" w:pos="9350"/>
        </w:tabs>
        <w:rPr>
          <w:ins w:id="555" w:author="Gerard" w:date="2015-08-25T15:04:00Z"/>
          <w:rFonts w:asciiTheme="minorHAnsi" w:eastAsiaTheme="minorEastAsia" w:hAnsiTheme="minorHAnsi" w:cstheme="minorBidi"/>
          <w:noProof/>
          <w:sz w:val="24"/>
          <w:szCs w:val="24"/>
          <w:lang w:eastAsia="ja-JP"/>
        </w:rPr>
      </w:pPr>
      <w:ins w:id="556" w:author="Gerard" w:date="2015-08-25T15:04:00Z">
        <w:r>
          <w:rPr>
            <w:noProof/>
          </w:rPr>
          <w:t>4.5.3.1. Simo</w:t>
        </w:r>
        <w:r>
          <w:rPr>
            <w:noProof/>
          </w:rPr>
          <w:tab/>
        </w:r>
        <w:r>
          <w:rPr>
            <w:noProof/>
          </w:rPr>
          <w:fldChar w:fldCharType="begin"/>
        </w:r>
        <w:r>
          <w:rPr>
            <w:noProof/>
          </w:rPr>
          <w:instrText xml:space="preserve"> PAGEREF _Toc302134600 \h </w:instrText>
        </w:r>
        <w:r>
          <w:rPr>
            <w:noProof/>
          </w:rPr>
        </w:r>
      </w:ins>
      <w:r>
        <w:rPr>
          <w:noProof/>
        </w:rPr>
        <w:fldChar w:fldCharType="separate"/>
      </w:r>
      <w:ins w:id="557" w:author="Gerard" w:date="2015-08-25T15:04:00Z">
        <w:r>
          <w:rPr>
            <w:noProof/>
          </w:rPr>
          <w:t>176</w:t>
        </w:r>
        <w:r>
          <w:rPr>
            <w:noProof/>
          </w:rPr>
          <w:fldChar w:fldCharType="end"/>
        </w:r>
      </w:ins>
    </w:p>
    <w:p w14:paraId="5B072B2C" w14:textId="77777777" w:rsidR="00554341" w:rsidRDefault="00554341">
      <w:pPr>
        <w:pStyle w:val="TOC4"/>
        <w:tabs>
          <w:tab w:val="right" w:leader="dot" w:pos="9350"/>
        </w:tabs>
        <w:rPr>
          <w:ins w:id="558" w:author="Gerard" w:date="2015-08-25T15:04:00Z"/>
          <w:rFonts w:asciiTheme="minorHAnsi" w:eastAsiaTheme="minorEastAsia" w:hAnsiTheme="minorHAnsi" w:cstheme="minorBidi"/>
          <w:noProof/>
          <w:sz w:val="24"/>
          <w:szCs w:val="24"/>
          <w:lang w:eastAsia="ja-JP"/>
        </w:rPr>
      </w:pPr>
      <w:ins w:id="559" w:author="Gerard" w:date="2015-08-25T15:04:00Z">
        <w:r>
          <w:rPr>
            <w:noProof/>
          </w:rPr>
          <w:t>4.5.3.2. Strain Energy Density</w:t>
        </w:r>
        <w:r>
          <w:rPr>
            <w:noProof/>
          </w:rPr>
          <w:tab/>
        </w:r>
        <w:r>
          <w:rPr>
            <w:noProof/>
          </w:rPr>
          <w:fldChar w:fldCharType="begin"/>
        </w:r>
        <w:r>
          <w:rPr>
            <w:noProof/>
          </w:rPr>
          <w:instrText xml:space="preserve"> PAGEREF _Toc302134601 \h </w:instrText>
        </w:r>
        <w:r>
          <w:rPr>
            <w:noProof/>
          </w:rPr>
        </w:r>
      </w:ins>
      <w:r>
        <w:rPr>
          <w:noProof/>
        </w:rPr>
        <w:fldChar w:fldCharType="separate"/>
      </w:r>
      <w:ins w:id="560" w:author="Gerard" w:date="2015-08-25T15:04:00Z">
        <w:r>
          <w:rPr>
            <w:noProof/>
          </w:rPr>
          <w:t>176</w:t>
        </w:r>
        <w:r>
          <w:rPr>
            <w:noProof/>
          </w:rPr>
          <w:fldChar w:fldCharType="end"/>
        </w:r>
      </w:ins>
    </w:p>
    <w:p w14:paraId="3D1029A0" w14:textId="77777777" w:rsidR="00554341" w:rsidRDefault="00554341">
      <w:pPr>
        <w:pStyle w:val="TOC4"/>
        <w:tabs>
          <w:tab w:val="right" w:leader="dot" w:pos="9350"/>
        </w:tabs>
        <w:rPr>
          <w:ins w:id="561" w:author="Gerard" w:date="2015-08-25T15:04:00Z"/>
          <w:rFonts w:asciiTheme="minorHAnsi" w:eastAsiaTheme="minorEastAsia" w:hAnsiTheme="minorHAnsi" w:cstheme="minorBidi"/>
          <w:noProof/>
          <w:sz w:val="24"/>
          <w:szCs w:val="24"/>
          <w:lang w:eastAsia="ja-JP"/>
        </w:rPr>
      </w:pPr>
      <w:ins w:id="562" w:author="Gerard" w:date="2015-08-25T15:04:00Z">
        <w:r>
          <w:rPr>
            <w:noProof/>
          </w:rPr>
          <w:t>4.5.3.3. Specific Strain Energy</w:t>
        </w:r>
        <w:r>
          <w:rPr>
            <w:noProof/>
          </w:rPr>
          <w:tab/>
        </w:r>
        <w:r>
          <w:rPr>
            <w:noProof/>
          </w:rPr>
          <w:fldChar w:fldCharType="begin"/>
        </w:r>
        <w:r>
          <w:rPr>
            <w:noProof/>
          </w:rPr>
          <w:instrText xml:space="preserve"> PAGEREF _Toc302134602 \h </w:instrText>
        </w:r>
        <w:r>
          <w:rPr>
            <w:noProof/>
          </w:rPr>
        </w:r>
      </w:ins>
      <w:r>
        <w:rPr>
          <w:noProof/>
        </w:rPr>
        <w:fldChar w:fldCharType="separate"/>
      </w:r>
      <w:ins w:id="563" w:author="Gerard" w:date="2015-08-25T15:04:00Z">
        <w:r>
          <w:rPr>
            <w:noProof/>
          </w:rPr>
          <w:t>176</w:t>
        </w:r>
        <w:r>
          <w:rPr>
            <w:noProof/>
          </w:rPr>
          <w:fldChar w:fldCharType="end"/>
        </w:r>
      </w:ins>
    </w:p>
    <w:p w14:paraId="3019B585" w14:textId="77777777" w:rsidR="00554341" w:rsidRDefault="00554341">
      <w:pPr>
        <w:pStyle w:val="TOC4"/>
        <w:tabs>
          <w:tab w:val="right" w:leader="dot" w:pos="9350"/>
        </w:tabs>
        <w:rPr>
          <w:ins w:id="564" w:author="Gerard" w:date="2015-08-25T15:04:00Z"/>
          <w:rFonts w:asciiTheme="minorHAnsi" w:eastAsiaTheme="minorEastAsia" w:hAnsiTheme="minorHAnsi" w:cstheme="minorBidi"/>
          <w:noProof/>
          <w:sz w:val="24"/>
          <w:szCs w:val="24"/>
          <w:lang w:eastAsia="ja-JP"/>
        </w:rPr>
      </w:pPr>
      <w:ins w:id="565" w:author="Gerard" w:date="2015-08-25T15:04:00Z">
        <w:r>
          <w:rPr>
            <w:noProof/>
          </w:rPr>
          <w:t>4.5.3.4. Von Mises Stress</w:t>
        </w:r>
        <w:r>
          <w:rPr>
            <w:noProof/>
          </w:rPr>
          <w:tab/>
        </w:r>
        <w:r>
          <w:rPr>
            <w:noProof/>
          </w:rPr>
          <w:fldChar w:fldCharType="begin"/>
        </w:r>
        <w:r>
          <w:rPr>
            <w:noProof/>
          </w:rPr>
          <w:instrText xml:space="preserve"> PAGEREF _Toc302134603 \h </w:instrText>
        </w:r>
        <w:r>
          <w:rPr>
            <w:noProof/>
          </w:rPr>
        </w:r>
      </w:ins>
      <w:r>
        <w:rPr>
          <w:noProof/>
        </w:rPr>
        <w:fldChar w:fldCharType="separate"/>
      </w:r>
      <w:ins w:id="566" w:author="Gerard" w:date="2015-08-25T15:04:00Z">
        <w:r>
          <w:rPr>
            <w:noProof/>
          </w:rPr>
          <w:t>176</w:t>
        </w:r>
        <w:r>
          <w:rPr>
            <w:noProof/>
          </w:rPr>
          <w:fldChar w:fldCharType="end"/>
        </w:r>
      </w:ins>
    </w:p>
    <w:p w14:paraId="65557359" w14:textId="77777777" w:rsidR="00554341" w:rsidRDefault="00554341">
      <w:pPr>
        <w:pStyle w:val="TOC4"/>
        <w:tabs>
          <w:tab w:val="right" w:leader="dot" w:pos="9350"/>
        </w:tabs>
        <w:rPr>
          <w:ins w:id="567" w:author="Gerard" w:date="2015-08-25T15:04:00Z"/>
          <w:rFonts w:asciiTheme="minorHAnsi" w:eastAsiaTheme="minorEastAsia" w:hAnsiTheme="minorHAnsi" w:cstheme="minorBidi"/>
          <w:noProof/>
          <w:sz w:val="24"/>
          <w:szCs w:val="24"/>
          <w:lang w:eastAsia="ja-JP"/>
        </w:rPr>
      </w:pPr>
      <w:ins w:id="568" w:author="Gerard" w:date="2015-08-25T15:04:00Z">
        <w:r>
          <w:rPr>
            <w:noProof/>
          </w:rPr>
          <w:t>4.5.3.5. Maximum Shear Stress</w:t>
        </w:r>
        <w:r>
          <w:rPr>
            <w:noProof/>
          </w:rPr>
          <w:tab/>
        </w:r>
        <w:r>
          <w:rPr>
            <w:noProof/>
          </w:rPr>
          <w:fldChar w:fldCharType="begin"/>
        </w:r>
        <w:r>
          <w:rPr>
            <w:noProof/>
          </w:rPr>
          <w:instrText xml:space="preserve"> PAGEREF _Toc302134604 \h </w:instrText>
        </w:r>
        <w:r>
          <w:rPr>
            <w:noProof/>
          </w:rPr>
        </w:r>
      </w:ins>
      <w:r>
        <w:rPr>
          <w:noProof/>
        </w:rPr>
        <w:fldChar w:fldCharType="separate"/>
      </w:r>
      <w:ins w:id="569" w:author="Gerard" w:date="2015-08-25T15:04:00Z">
        <w:r>
          <w:rPr>
            <w:noProof/>
          </w:rPr>
          <w:t>177</w:t>
        </w:r>
        <w:r>
          <w:rPr>
            <w:noProof/>
          </w:rPr>
          <w:fldChar w:fldCharType="end"/>
        </w:r>
      </w:ins>
    </w:p>
    <w:p w14:paraId="1A371AD7" w14:textId="77777777" w:rsidR="00554341" w:rsidRDefault="00554341">
      <w:pPr>
        <w:pStyle w:val="TOC4"/>
        <w:tabs>
          <w:tab w:val="right" w:leader="dot" w:pos="9350"/>
        </w:tabs>
        <w:rPr>
          <w:ins w:id="570" w:author="Gerard" w:date="2015-08-25T15:04:00Z"/>
          <w:rFonts w:asciiTheme="minorHAnsi" w:eastAsiaTheme="minorEastAsia" w:hAnsiTheme="minorHAnsi" w:cstheme="minorBidi"/>
          <w:noProof/>
          <w:sz w:val="24"/>
          <w:szCs w:val="24"/>
          <w:lang w:eastAsia="ja-JP"/>
        </w:rPr>
      </w:pPr>
      <w:ins w:id="571" w:author="Gerard" w:date="2015-08-25T15:04:00Z">
        <w:r>
          <w:rPr>
            <w:noProof/>
          </w:rPr>
          <w:t>4.5.3.6. Maximum Normal Stress</w:t>
        </w:r>
        <w:r>
          <w:rPr>
            <w:noProof/>
          </w:rPr>
          <w:tab/>
        </w:r>
        <w:r>
          <w:rPr>
            <w:noProof/>
          </w:rPr>
          <w:fldChar w:fldCharType="begin"/>
        </w:r>
        <w:r>
          <w:rPr>
            <w:noProof/>
          </w:rPr>
          <w:instrText xml:space="preserve"> PAGEREF _Toc302134605 \h </w:instrText>
        </w:r>
        <w:r>
          <w:rPr>
            <w:noProof/>
          </w:rPr>
        </w:r>
      </w:ins>
      <w:r>
        <w:rPr>
          <w:noProof/>
        </w:rPr>
        <w:fldChar w:fldCharType="separate"/>
      </w:r>
      <w:ins w:id="572" w:author="Gerard" w:date="2015-08-25T15:04:00Z">
        <w:r>
          <w:rPr>
            <w:noProof/>
          </w:rPr>
          <w:t>177</w:t>
        </w:r>
        <w:r>
          <w:rPr>
            <w:noProof/>
          </w:rPr>
          <w:fldChar w:fldCharType="end"/>
        </w:r>
      </w:ins>
    </w:p>
    <w:p w14:paraId="4F0D6719" w14:textId="77777777" w:rsidR="00554341" w:rsidRDefault="00554341">
      <w:pPr>
        <w:pStyle w:val="TOC4"/>
        <w:tabs>
          <w:tab w:val="right" w:leader="dot" w:pos="9350"/>
        </w:tabs>
        <w:rPr>
          <w:ins w:id="573" w:author="Gerard" w:date="2015-08-25T15:04:00Z"/>
          <w:rFonts w:asciiTheme="minorHAnsi" w:eastAsiaTheme="minorEastAsia" w:hAnsiTheme="minorHAnsi" w:cstheme="minorBidi"/>
          <w:noProof/>
          <w:sz w:val="24"/>
          <w:szCs w:val="24"/>
          <w:lang w:eastAsia="ja-JP"/>
        </w:rPr>
      </w:pPr>
      <w:ins w:id="574" w:author="Gerard" w:date="2015-08-25T15:04:00Z">
        <w:r>
          <w:rPr>
            <w:noProof/>
          </w:rPr>
          <w:t>4.5.3.7. Maximum Normal Lagrange Strain</w:t>
        </w:r>
        <w:r>
          <w:rPr>
            <w:noProof/>
          </w:rPr>
          <w:tab/>
        </w:r>
        <w:r>
          <w:rPr>
            <w:noProof/>
          </w:rPr>
          <w:fldChar w:fldCharType="begin"/>
        </w:r>
        <w:r>
          <w:rPr>
            <w:noProof/>
          </w:rPr>
          <w:instrText xml:space="preserve"> PAGEREF _Toc302134606 \h </w:instrText>
        </w:r>
        <w:r>
          <w:rPr>
            <w:noProof/>
          </w:rPr>
        </w:r>
      </w:ins>
      <w:r>
        <w:rPr>
          <w:noProof/>
        </w:rPr>
        <w:fldChar w:fldCharType="separate"/>
      </w:r>
      <w:ins w:id="575" w:author="Gerard" w:date="2015-08-25T15:04:00Z">
        <w:r>
          <w:rPr>
            <w:noProof/>
          </w:rPr>
          <w:t>177</w:t>
        </w:r>
        <w:r>
          <w:rPr>
            <w:noProof/>
          </w:rPr>
          <w:fldChar w:fldCharType="end"/>
        </w:r>
      </w:ins>
    </w:p>
    <w:p w14:paraId="5038FE60" w14:textId="77777777" w:rsidR="00554341" w:rsidRDefault="00554341">
      <w:pPr>
        <w:pStyle w:val="TOC4"/>
        <w:tabs>
          <w:tab w:val="right" w:leader="dot" w:pos="9350"/>
        </w:tabs>
        <w:rPr>
          <w:ins w:id="576" w:author="Gerard" w:date="2015-08-25T15:04:00Z"/>
          <w:rFonts w:asciiTheme="minorHAnsi" w:eastAsiaTheme="minorEastAsia" w:hAnsiTheme="minorHAnsi" w:cstheme="minorBidi"/>
          <w:noProof/>
          <w:sz w:val="24"/>
          <w:szCs w:val="24"/>
          <w:lang w:eastAsia="ja-JP"/>
        </w:rPr>
      </w:pPr>
      <w:ins w:id="577" w:author="Gerard" w:date="2015-08-25T15:04:00Z">
        <w:r>
          <w:rPr>
            <w:noProof/>
          </w:rPr>
          <w:t>4.5.3.8. Maximum Principal Stretch Ratio</w:t>
        </w:r>
        <w:r>
          <w:rPr>
            <w:noProof/>
          </w:rPr>
          <w:tab/>
        </w:r>
        <w:r>
          <w:rPr>
            <w:noProof/>
          </w:rPr>
          <w:fldChar w:fldCharType="begin"/>
        </w:r>
        <w:r>
          <w:rPr>
            <w:noProof/>
          </w:rPr>
          <w:instrText xml:space="preserve"> PAGEREF _Toc302134607 \h </w:instrText>
        </w:r>
        <w:r>
          <w:rPr>
            <w:noProof/>
          </w:rPr>
        </w:r>
      </w:ins>
      <w:r>
        <w:rPr>
          <w:noProof/>
        </w:rPr>
        <w:fldChar w:fldCharType="separate"/>
      </w:r>
      <w:ins w:id="578" w:author="Gerard" w:date="2015-08-25T15:04:00Z">
        <w:r>
          <w:rPr>
            <w:noProof/>
          </w:rPr>
          <w:t>177</w:t>
        </w:r>
        <w:r>
          <w:rPr>
            <w:noProof/>
          </w:rPr>
          <w:fldChar w:fldCharType="end"/>
        </w:r>
      </w:ins>
    </w:p>
    <w:p w14:paraId="35838FFA" w14:textId="77777777" w:rsidR="00554341" w:rsidRDefault="00554341">
      <w:pPr>
        <w:pStyle w:val="TOC4"/>
        <w:tabs>
          <w:tab w:val="right" w:leader="dot" w:pos="9350"/>
        </w:tabs>
        <w:rPr>
          <w:ins w:id="579" w:author="Gerard" w:date="2015-08-25T15:04:00Z"/>
          <w:rFonts w:asciiTheme="minorHAnsi" w:eastAsiaTheme="minorEastAsia" w:hAnsiTheme="minorHAnsi" w:cstheme="minorBidi"/>
          <w:noProof/>
          <w:sz w:val="24"/>
          <w:szCs w:val="24"/>
          <w:lang w:eastAsia="ja-JP"/>
        </w:rPr>
      </w:pPr>
      <w:ins w:id="580" w:author="Gerard" w:date="2015-08-25T15:04:00Z">
        <w:r>
          <w:rPr>
            <w:noProof/>
          </w:rPr>
          <w:t>4.5.3.9. Simo Uncoupled</w:t>
        </w:r>
        <w:r>
          <w:rPr>
            <w:noProof/>
          </w:rPr>
          <w:tab/>
        </w:r>
        <w:r>
          <w:rPr>
            <w:noProof/>
          </w:rPr>
          <w:fldChar w:fldCharType="begin"/>
        </w:r>
        <w:r>
          <w:rPr>
            <w:noProof/>
          </w:rPr>
          <w:instrText xml:space="preserve"> PAGEREF _Toc302134608 \h </w:instrText>
        </w:r>
        <w:r>
          <w:rPr>
            <w:noProof/>
          </w:rPr>
        </w:r>
      </w:ins>
      <w:r>
        <w:rPr>
          <w:noProof/>
        </w:rPr>
        <w:fldChar w:fldCharType="separate"/>
      </w:r>
      <w:ins w:id="581" w:author="Gerard" w:date="2015-08-25T15:04:00Z">
        <w:r>
          <w:rPr>
            <w:noProof/>
          </w:rPr>
          <w:t>178</w:t>
        </w:r>
        <w:r>
          <w:rPr>
            <w:noProof/>
          </w:rPr>
          <w:fldChar w:fldCharType="end"/>
        </w:r>
      </w:ins>
    </w:p>
    <w:p w14:paraId="13374144" w14:textId="77777777" w:rsidR="00554341" w:rsidRDefault="00554341">
      <w:pPr>
        <w:pStyle w:val="TOC4"/>
        <w:tabs>
          <w:tab w:val="right" w:leader="dot" w:pos="9350"/>
        </w:tabs>
        <w:rPr>
          <w:ins w:id="582" w:author="Gerard" w:date="2015-08-25T15:04:00Z"/>
          <w:rFonts w:asciiTheme="minorHAnsi" w:eastAsiaTheme="minorEastAsia" w:hAnsiTheme="minorHAnsi" w:cstheme="minorBidi"/>
          <w:noProof/>
          <w:sz w:val="24"/>
          <w:szCs w:val="24"/>
          <w:lang w:eastAsia="ja-JP"/>
        </w:rPr>
      </w:pPr>
      <w:ins w:id="583" w:author="Gerard" w:date="2015-08-25T15:04:00Z">
        <w:r>
          <w:rPr>
            <w:noProof/>
          </w:rPr>
          <w:t>4.5.3.10. Strain Energy Density Uncoupled</w:t>
        </w:r>
        <w:r>
          <w:rPr>
            <w:noProof/>
          </w:rPr>
          <w:tab/>
        </w:r>
        <w:r>
          <w:rPr>
            <w:noProof/>
          </w:rPr>
          <w:fldChar w:fldCharType="begin"/>
        </w:r>
        <w:r>
          <w:rPr>
            <w:noProof/>
          </w:rPr>
          <w:instrText xml:space="preserve"> PAGEREF _Toc302134609 \h </w:instrText>
        </w:r>
        <w:r>
          <w:rPr>
            <w:noProof/>
          </w:rPr>
        </w:r>
      </w:ins>
      <w:r>
        <w:rPr>
          <w:noProof/>
        </w:rPr>
        <w:fldChar w:fldCharType="separate"/>
      </w:r>
      <w:ins w:id="584" w:author="Gerard" w:date="2015-08-25T15:04:00Z">
        <w:r>
          <w:rPr>
            <w:noProof/>
          </w:rPr>
          <w:t>178</w:t>
        </w:r>
        <w:r>
          <w:rPr>
            <w:noProof/>
          </w:rPr>
          <w:fldChar w:fldCharType="end"/>
        </w:r>
      </w:ins>
    </w:p>
    <w:p w14:paraId="49CF8034" w14:textId="77777777" w:rsidR="00554341" w:rsidRDefault="00554341">
      <w:pPr>
        <w:pStyle w:val="TOC4"/>
        <w:tabs>
          <w:tab w:val="right" w:leader="dot" w:pos="9350"/>
        </w:tabs>
        <w:rPr>
          <w:ins w:id="585" w:author="Gerard" w:date="2015-08-25T15:04:00Z"/>
          <w:rFonts w:asciiTheme="minorHAnsi" w:eastAsiaTheme="minorEastAsia" w:hAnsiTheme="minorHAnsi" w:cstheme="minorBidi"/>
          <w:noProof/>
          <w:sz w:val="24"/>
          <w:szCs w:val="24"/>
          <w:lang w:eastAsia="ja-JP"/>
        </w:rPr>
      </w:pPr>
      <w:ins w:id="586" w:author="Gerard" w:date="2015-08-25T15:04:00Z">
        <w:r>
          <w:rPr>
            <w:noProof/>
          </w:rPr>
          <w:t>4.5.3.11. Specific Strain Energy Uncoupled</w:t>
        </w:r>
        <w:r>
          <w:rPr>
            <w:noProof/>
          </w:rPr>
          <w:tab/>
        </w:r>
        <w:r>
          <w:rPr>
            <w:noProof/>
          </w:rPr>
          <w:fldChar w:fldCharType="begin"/>
        </w:r>
        <w:r>
          <w:rPr>
            <w:noProof/>
          </w:rPr>
          <w:instrText xml:space="preserve"> PAGEREF _Toc302134610 \h </w:instrText>
        </w:r>
        <w:r>
          <w:rPr>
            <w:noProof/>
          </w:rPr>
        </w:r>
      </w:ins>
      <w:r>
        <w:rPr>
          <w:noProof/>
        </w:rPr>
        <w:fldChar w:fldCharType="separate"/>
      </w:r>
      <w:ins w:id="587" w:author="Gerard" w:date="2015-08-25T15:04:00Z">
        <w:r>
          <w:rPr>
            <w:noProof/>
          </w:rPr>
          <w:t>178</w:t>
        </w:r>
        <w:r>
          <w:rPr>
            <w:noProof/>
          </w:rPr>
          <w:fldChar w:fldCharType="end"/>
        </w:r>
      </w:ins>
    </w:p>
    <w:p w14:paraId="38763511" w14:textId="77777777" w:rsidR="00554341" w:rsidRDefault="00554341">
      <w:pPr>
        <w:pStyle w:val="TOC4"/>
        <w:tabs>
          <w:tab w:val="right" w:leader="dot" w:pos="9350"/>
        </w:tabs>
        <w:rPr>
          <w:ins w:id="588" w:author="Gerard" w:date="2015-08-25T15:04:00Z"/>
          <w:rFonts w:asciiTheme="minorHAnsi" w:eastAsiaTheme="minorEastAsia" w:hAnsiTheme="minorHAnsi" w:cstheme="minorBidi"/>
          <w:noProof/>
          <w:sz w:val="24"/>
          <w:szCs w:val="24"/>
          <w:lang w:eastAsia="ja-JP"/>
        </w:rPr>
      </w:pPr>
      <w:ins w:id="589" w:author="Gerard" w:date="2015-08-25T15:04:00Z">
        <w:r>
          <w:rPr>
            <w:noProof/>
          </w:rPr>
          <w:t>4.5.3.12. Von Mises Stress Uncoupled</w:t>
        </w:r>
        <w:r>
          <w:rPr>
            <w:noProof/>
          </w:rPr>
          <w:tab/>
        </w:r>
        <w:r>
          <w:rPr>
            <w:noProof/>
          </w:rPr>
          <w:fldChar w:fldCharType="begin"/>
        </w:r>
        <w:r>
          <w:rPr>
            <w:noProof/>
          </w:rPr>
          <w:instrText xml:space="preserve"> PAGEREF _Toc302134611 \h </w:instrText>
        </w:r>
        <w:r>
          <w:rPr>
            <w:noProof/>
          </w:rPr>
        </w:r>
      </w:ins>
      <w:r>
        <w:rPr>
          <w:noProof/>
        </w:rPr>
        <w:fldChar w:fldCharType="separate"/>
      </w:r>
      <w:ins w:id="590" w:author="Gerard" w:date="2015-08-25T15:04:00Z">
        <w:r>
          <w:rPr>
            <w:noProof/>
          </w:rPr>
          <w:t>178</w:t>
        </w:r>
        <w:r>
          <w:rPr>
            <w:noProof/>
          </w:rPr>
          <w:fldChar w:fldCharType="end"/>
        </w:r>
      </w:ins>
    </w:p>
    <w:p w14:paraId="29DE8F6A" w14:textId="77777777" w:rsidR="00554341" w:rsidRDefault="00554341">
      <w:pPr>
        <w:pStyle w:val="TOC4"/>
        <w:tabs>
          <w:tab w:val="right" w:leader="dot" w:pos="9350"/>
        </w:tabs>
        <w:rPr>
          <w:ins w:id="591" w:author="Gerard" w:date="2015-08-25T15:04:00Z"/>
          <w:rFonts w:asciiTheme="minorHAnsi" w:eastAsiaTheme="minorEastAsia" w:hAnsiTheme="minorHAnsi" w:cstheme="minorBidi"/>
          <w:noProof/>
          <w:sz w:val="24"/>
          <w:szCs w:val="24"/>
          <w:lang w:eastAsia="ja-JP"/>
        </w:rPr>
      </w:pPr>
      <w:ins w:id="592" w:author="Gerard" w:date="2015-08-25T15:04:00Z">
        <w:r>
          <w:rPr>
            <w:noProof/>
          </w:rPr>
          <w:t>4.5.3.13. Maximum Shear Stress Uncoupled</w:t>
        </w:r>
        <w:r>
          <w:rPr>
            <w:noProof/>
          </w:rPr>
          <w:tab/>
        </w:r>
        <w:r>
          <w:rPr>
            <w:noProof/>
          </w:rPr>
          <w:fldChar w:fldCharType="begin"/>
        </w:r>
        <w:r>
          <w:rPr>
            <w:noProof/>
          </w:rPr>
          <w:instrText xml:space="preserve"> PAGEREF _Toc302134612 \h </w:instrText>
        </w:r>
        <w:r>
          <w:rPr>
            <w:noProof/>
          </w:rPr>
        </w:r>
      </w:ins>
      <w:r>
        <w:rPr>
          <w:noProof/>
        </w:rPr>
        <w:fldChar w:fldCharType="separate"/>
      </w:r>
      <w:ins w:id="593" w:author="Gerard" w:date="2015-08-25T15:04:00Z">
        <w:r>
          <w:rPr>
            <w:noProof/>
          </w:rPr>
          <w:t>179</w:t>
        </w:r>
        <w:r>
          <w:rPr>
            <w:noProof/>
          </w:rPr>
          <w:fldChar w:fldCharType="end"/>
        </w:r>
      </w:ins>
    </w:p>
    <w:p w14:paraId="5A309EDD" w14:textId="77777777" w:rsidR="00554341" w:rsidRDefault="00554341">
      <w:pPr>
        <w:pStyle w:val="TOC4"/>
        <w:tabs>
          <w:tab w:val="right" w:leader="dot" w:pos="9350"/>
        </w:tabs>
        <w:rPr>
          <w:ins w:id="594" w:author="Gerard" w:date="2015-08-25T15:04:00Z"/>
          <w:rFonts w:asciiTheme="minorHAnsi" w:eastAsiaTheme="minorEastAsia" w:hAnsiTheme="minorHAnsi" w:cstheme="minorBidi"/>
          <w:noProof/>
          <w:sz w:val="24"/>
          <w:szCs w:val="24"/>
          <w:lang w:eastAsia="ja-JP"/>
        </w:rPr>
      </w:pPr>
      <w:ins w:id="595" w:author="Gerard" w:date="2015-08-25T15:04:00Z">
        <w:r>
          <w:rPr>
            <w:noProof/>
          </w:rPr>
          <w:t>4.5.3.14. Maximum Normal Stress Uncoupled</w:t>
        </w:r>
        <w:r>
          <w:rPr>
            <w:noProof/>
          </w:rPr>
          <w:tab/>
        </w:r>
        <w:r>
          <w:rPr>
            <w:noProof/>
          </w:rPr>
          <w:fldChar w:fldCharType="begin"/>
        </w:r>
        <w:r>
          <w:rPr>
            <w:noProof/>
          </w:rPr>
          <w:instrText xml:space="preserve"> PAGEREF _Toc302134613 \h </w:instrText>
        </w:r>
        <w:r>
          <w:rPr>
            <w:noProof/>
          </w:rPr>
        </w:r>
      </w:ins>
      <w:r>
        <w:rPr>
          <w:noProof/>
        </w:rPr>
        <w:fldChar w:fldCharType="separate"/>
      </w:r>
      <w:ins w:id="596" w:author="Gerard" w:date="2015-08-25T15:04:00Z">
        <w:r>
          <w:rPr>
            <w:noProof/>
          </w:rPr>
          <w:t>179</w:t>
        </w:r>
        <w:r>
          <w:rPr>
            <w:noProof/>
          </w:rPr>
          <w:fldChar w:fldCharType="end"/>
        </w:r>
      </w:ins>
    </w:p>
    <w:p w14:paraId="164B5775" w14:textId="77777777" w:rsidR="00554341" w:rsidRDefault="00554341">
      <w:pPr>
        <w:pStyle w:val="TOC4"/>
        <w:tabs>
          <w:tab w:val="right" w:leader="dot" w:pos="9350"/>
        </w:tabs>
        <w:rPr>
          <w:ins w:id="597" w:author="Gerard" w:date="2015-08-25T15:04:00Z"/>
          <w:rFonts w:asciiTheme="minorHAnsi" w:eastAsiaTheme="minorEastAsia" w:hAnsiTheme="minorHAnsi" w:cstheme="minorBidi"/>
          <w:noProof/>
          <w:sz w:val="24"/>
          <w:szCs w:val="24"/>
          <w:lang w:eastAsia="ja-JP"/>
        </w:rPr>
      </w:pPr>
      <w:ins w:id="598" w:author="Gerard" w:date="2015-08-25T15:04:00Z">
        <w:r>
          <w:rPr>
            <w:noProof/>
          </w:rPr>
          <w:t>4.5.3.15. Maximum Normal Lagrange Strain Uncoupled</w:t>
        </w:r>
        <w:r>
          <w:rPr>
            <w:noProof/>
          </w:rPr>
          <w:tab/>
        </w:r>
        <w:r>
          <w:rPr>
            <w:noProof/>
          </w:rPr>
          <w:fldChar w:fldCharType="begin"/>
        </w:r>
        <w:r>
          <w:rPr>
            <w:noProof/>
          </w:rPr>
          <w:instrText xml:space="preserve"> PAGEREF _Toc302134614 \h </w:instrText>
        </w:r>
        <w:r>
          <w:rPr>
            <w:noProof/>
          </w:rPr>
        </w:r>
      </w:ins>
      <w:r>
        <w:rPr>
          <w:noProof/>
        </w:rPr>
        <w:fldChar w:fldCharType="separate"/>
      </w:r>
      <w:ins w:id="599" w:author="Gerard" w:date="2015-08-25T15:04:00Z">
        <w:r>
          <w:rPr>
            <w:noProof/>
          </w:rPr>
          <w:t>179</w:t>
        </w:r>
        <w:r>
          <w:rPr>
            <w:noProof/>
          </w:rPr>
          <w:fldChar w:fldCharType="end"/>
        </w:r>
      </w:ins>
    </w:p>
    <w:p w14:paraId="6366EECE" w14:textId="77777777" w:rsidR="00554341" w:rsidRDefault="00554341">
      <w:pPr>
        <w:pStyle w:val="TOC4"/>
        <w:tabs>
          <w:tab w:val="right" w:leader="dot" w:pos="9350"/>
        </w:tabs>
        <w:rPr>
          <w:ins w:id="600" w:author="Gerard" w:date="2015-08-25T15:04:00Z"/>
          <w:rFonts w:asciiTheme="minorHAnsi" w:eastAsiaTheme="minorEastAsia" w:hAnsiTheme="minorHAnsi" w:cstheme="minorBidi"/>
          <w:noProof/>
          <w:sz w:val="24"/>
          <w:szCs w:val="24"/>
          <w:lang w:eastAsia="ja-JP"/>
        </w:rPr>
      </w:pPr>
      <w:ins w:id="601" w:author="Gerard" w:date="2015-08-25T15:04:00Z">
        <w:r>
          <w:rPr>
            <w:noProof/>
          </w:rPr>
          <w:t>4.5.3.16. Maximum Principal Stretch Ratio Uncoupled</w:t>
        </w:r>
        <w:r>
          <w:rPr>
            <w:noProof/>
          </w:rPr>
          <w:tab/>
        </w:r>
        <w:r>
          <w:rPr>
            <w:noProof/>
          </w:rPr>
          <w:fldChar w:fldCharType="begin"/>
        </w:r>
        <w:r>
          <w:rPr>
            <w:noProof/>
          </w:rPr>
          <w:instrText xml:space="preserve"> PAGEREF _Toc302134615 \h </w:instrText>
        </w:r>
        <w:r>
          <w:rPr>
            <w:noProof/>
          </w:rPr>
        </w:r>
      </w:ins>
      <w:r>
        <w:rPr>
          <w:noProof/>
        </w:rPr>
        <w:fldChar w:fldCharType="separate"/>
      </w:r>
      <w:ins w:id="602" w:author="Gerard" w:date="2015-08-25T15:04:00Z">
        <w:r>
          <w:rPr>
            <w:noProof/>
          </w:rPr>
          <w:t>179</w:t>
        </w:r>
        <w:r>
          <w:rPr>
            <w:noProof/>
          </w:rPr>
          <w:fldChar w:fldCharType="end"/>
        </w:r>
      </w:ins>
    </w:p>
    <w:p w14:paraId="7EE443BA" w14:textId="77777777" w:rsidR="00554341" w:rsidRDefault="00554341">
      <w:pPr>
        <w:pStyle w:val="TOC2"/>
        <w:tabs>
          <w:tab w:val="right" w:leader="dot" w:pos="9350"/>
        </w:tabs>
        <w:rPr>
          <w:ins w:id="603" w:author="Gerard" w:date="2015-08-25T15:04:00Z"/>
          <w:rFonts w:asciiTheme="minorHAnsi" w:eastAsiaTheme="minorEastAsia" w:hAnsiTheme="minorHAnsi" w:cstheme="minorBidi"/>
          <w:smallCaps w:val="0"/>
          <w:noProof/>
          <w:sz w:val="24"/>
          <w:szCs w:val="24"/>
          <w:lang w:eastAsia="ja-JP"/>
        </w:rPr>
      </w:pPr>
      <w:ins w:id="604" w:author="Gerard" w:date="2015-08-25T15:04:00Z">
        <w:r>
          <w:rPr>
            <w:noProof/>
          </w:rPr>
          <w:t>4.6. Multigeneration Solids</w:t>
        </w:r>
        <w:r>
          <w:rPr>
            <w:noProof/>
          </w:rPr>
          <w:tab/>
        </w:r>
        <w:r>
          <w:rPr>
            <w:noProof/>
          </w:rPr>
          <w:fldChar w:fldCharType="begin"/>
        </w:r>
        <w:r>
          <w:rPr>
            <w:noProof/>
          </w:rPr>
          <w:instrText xml:space="preserve"> PAGEREF _Toc302134616 \h </w:instrText>
        </w:r>
        <w:r>
          <w:rPr>
            <w:noProof/>
          </w:rPr>
        </w:r>
      </w:ins>
      <w:r>
        <w:rPr>
          <w:noProof/>
        </w:rPr>
        <w:fldChar w:fldCharType="separate"/>
      </w:r>
      <w:ins w:id="605" w:author="Gerard" w:date="2015-08-25T15:04:00Z">
        <w:r>
          <w:rPr>
            <w:noProof/>
          </w:rPr>
          <w:t>181</w:t>
        </w:r>
        <w:r>
          <w:rPr>
            <w:noProof/>
          </w:rPr>
          <w:fldChar w:fldCharType="end"/>
        </w:r>
      </w:ins>
    </w:p>
    <w:p w14:paraId="1607302F" w14:textId="77777777" w:rsidR="00554341" w:rsidRDefault="00554341">
      <w:pPr>
        <w:pStyle w:val="TOC3"/>
        <w:tabs>
          <w:tab w:val="right" w:leader="dot" w:pos="9350"/>
        </w:tabs>
        <w:rPr>
          <w:ins w:id="606" w:author="Gerard" w:date="2015-08-25T15:04:00Z"/>
          <w:rFonts w:asciiTheme="minorHAnsi" w:eastAsiaTheme="minorEastAsia" w:hAnsiTheme="minorHAnsi" w:cstheme="minorBidi"/>
          <w:i w:val="0"/>
          <w:iCs w:val="0"/>
          <w:noProof/>
          <w:sz w:val="24"/>
          <w:szCs w:val="24"/>
          <w:lang w:eastAsia="ja-JP"/>
        </w:rPr>
      </w:pPr>
      <w:ins w:id="607" w:author="Gerard" w:date="2015-08-25T15:04:00Z">
        <w:r w:rsidRPr="00211264">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_Toc302134617 \h </w:instrText>
        </w:r>
        <w:r>
          <w:rPr>
            <w:noProof/>
          </w:rPr>
        </w:r>
      </w:ins>
      <w:r>
        <w:rPr>
          <w:noProof/>
        </w:rPr>
        <w:fldChar w:fldCharType="separate"/>
      </w:r>
      <w:ins w:id="608" w:author="Gerard" w:date="2015-08-25T15:04:00Z">
        <w:r>
          <w:rPr>
            <w:noProof/>
          </w:rPr>
          <w:t>181</w:t>
        </w:r>
        <w:r>
          <w:rPr>
            <w:noProof/>
          </w:rPr>
          <w:fldChar w:fldCharType="end"/>
        </w:r>
      </w:ins>
    </w:p>
    <w:p w14:paraId="2CD0270F" w14:textId="77777777" w:rsidR="00554341" w:rsidRDefault="00554341">
      <w:pPr>
        <w:pStyle w:val="TOC2"/>
        <w:tabs>
          <w:tab w:val="right" w:leader="dot" w:pos="9350"/>
        </w:tabs>
        <w:rPr>
          <w:ins w:id="609" w:author="Gerard" w:date="2015-08-25T15:04:00Z"/>
          <w:rFonts w:asciiTheme="minorHAnsi" w:eastAsiaTheme="minorEastAsia" w:hAnsiTheme="minorHAnsi" w:cstheme="minorBidi"/>
          <w:smallCaps w:val="0"/>
          <w:noProof/>
          <w:sz w:val="24"/>
          <w:szCs w:val="24"/>
          <w:lang w:eastAsia="ja-JP"/>
        </w:rPr>
      </w:pPr>
      <w:ins w:id="610" w:author="Gerard" w:date="2015-08-25T15:04:00Z">
        <w:r>
          <w:rPr>
            <w:noProof/>
          </w:rPr>
          <w:t>4.7. Biphasic Materials</w:t>
        </w:r>
        <w:r>
          <w:rPr>
            <w:noProof/>
          </w:rPr>
          <w:tab/>
        </w:r>
        <w:r>
          <w:rPr>
            <w:noProof/>
          </w:rPr>
          <w:fldChar w:fldCharType="begin"/>
        </w:r>
        <w:r>
          <w:rPr>
            <w:noProof/>
          </w:rPr>
          <w:instrText xml:space="preserve"> PAGEREF _Toc302134618 \h </w:instrText>
        </w:r>
        <w:r>
          <w:rPr>
            <w:noProof/>
          </w:rPr>
        </w:r>
      </w:ins>
      <w:r>
        <w:rPr>
          <w:noProof/>
        </w:rPr>
        <w:fldChar w:fldCharType="separate"/>
      </w:r>
      <w:ins w:id="611" w:author="Gerard" w:date="2015-08-25T15:04:00Z">
        <w:r>
          <w:rPr>
            <w:noProof/>
          </w:rPr>
          <w:t>183</w:t>
        </w:r>
        <w:r>
          <w:rPr>
            <w:noProof/>
          </w:rPr>
          <w:fldChar w:fldCharType="end"/>
        </w:r>
      </w:ins>
    </w:p>
    <w:p w14:paraId="487735D4" w14:textId="77777777" w:rsidR="00554341" w:rsidRDefault="00554341">
      <w:pPr>
        <w:pStyle w:val="TOC3"/>
        <w:tabs>
          <w:tab w:val="right" w:leader="dot" w:pos="9350"/>
        </w:tabs>
        <w:rPr>
          <w:ins w:id="612" w:author="Gerard" w:date="2015-08-25T15:04:00Z"/>
          <w:rFonts w:asciiTheme="minorHAnsi" w:eastAsiaTheme="minorEastAsia" w:hAnsiTheme="minorHAnsi" w:cstheme="minorBidi"/>
          <w:i w:val="0"/>
          <w:iCs w:val="0"/>
          <w:noProof/>
          <w:sz w:val="24"/>
          <w:szCs w:val="24"/>
          <w:lang w:eastAsia="ja-JP"/>
        </w:rPr>
      </w:pPr>
      <w:ins w:id="613" w:author="Gerard" w:date="2015-08-25T15:04:00Z">
        <w:r w:rsidRPr="00211264">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_Toc302134619 \h </w:instrText>
        </w:r>
        <w:r>
          <w:rPr>
            <w:noProof/>
          </w:rPr>
        </w:r>
      </w:ins>
      <w:r>
        <w:rPr>
          <w:noProof/>
        </w:rPr>
        <w:fldChar w:fldCharType="separate"/>
      </w:r>
      <w:ins w:id="614" w:author="Gerard" w:date="2015-08-25T15:04:00Z">
        <w:r>
          <w:rPr>
            <w:noProof/>
          </w:rPr>
          <w:t>184</w:t>
        </w:r>
        <w:r>
          <w:rPr>
            <w:noProof/>
          </w:rPr>
          <w:fldChar w:fldCharType="end"/>
        </w:r>
      </w:ins>
    </w:p>
    <w:p w14:paraId="2058D584" w14:textId="77777777" w:rsidR="00554341" w:rsidRDefault="00554341">
      <w:pPr>
        <w:pStyle w:val="TOC3"/>
        <w:tabs>
          <w:tab w:val="right" w:leader="dot" w:pos="9350"/>
        </w:tabs>
        <w:rPr>
          <w:ins w:id="615" w:author="Gerard" w:date="2015-08-25T15:04:00Z"/>
          <w:rFonts w:asciiTheme="minorHAnsi" w:eastAsiaTheme="minorEastAsia" w:hAnsiTheme="minorHAnsi" w:cstheme="minorBidi"/>
          <w:i w:val="0"/>
          <w:iCs w:val="0"/>
          <w:noProof/>
          <w:sz w:val="24"/>
          <w:szCs w:val="24"/>
          <w:lang w:eastAsia="ja-JP"/>
        </w:rPr>
      </w:pPr>
      <w:ins w:id="616" w:author="Gerard" w:date="2015-08-25T15:04:00Z">
        <w:r w:rsidRPr="00211264">
          <w:rPr>
            <w:noProof/>
            <w:color w:val="000000"/>
          </w:rPr>
          <w:t>4.7.2.</w:t>
        </w:r>
        <w:r>
          <w:rPr>
            <w:noProof/>
          </w:rPr>
          <w:t xml:space="preserve"> Permeability Materials</w:t>
        </w:r>
        <w:r>
          <w:rPr>
            <w:noProof/>
          </w:rPr>
          <w:tab/>
        </w:r>
        <w:r>
          <w:rPr>
            <w:noProof/>
          </w:rPr>
          <w:fldChar w:fldCharType="begin"/>
        </w:r>
        <w:r>
          <w:rPr>
            <w:noProof/>
          </w:rPr>
          <w:instrText xml:space="preserve"> PAGEREF _Toc302134620 \h </w:instrText>
        </w:r>
        <w:r>
          <w:rPr>
            <w:noProof/>
          </w:rPr>
        </w:r>
      </w:ins>
      <w:r>
        <w:rPr>
          <w:noProof/>
        </w:rPr>
        <w:fldChar w:fldCharType="separate"/>
      </w:r>
      <w:ins w:id="617" w:author="Gerard" w:date="2015-08-25T15:04:00Z">
        <w:r>
          <w:rPr>
            <w:noProof/>
          </w:rPr>
          <w:t>185</w:t>
        </w:r>
        <w:r>
          <w:rPr>
            <w:noProof/>
          </w:rPr>
          <w:fldChar w:fldCharType="end"/>
        </w:r>
      </w:ins>
    </w:p>
    <w:p w14:paraId="0B03F815" w14:textId="77777777" w:rsidR="00554341" w:rsidRDefault="00554341">
      <w:pPr>
        <w:pStyle w:val="TOC4"/>
        <w:tabs>
          <w:tab w:val="right" w:leader="dot" w:pos="9350"/>
        </w:tabs>
        <w:rPr>
          <w:ins w:id="618" w:author="Gerard" w:date="2015-08-25T15:04:00Z"/>
          <w:rFonts w:asciiTheme="minorHAnsi" w:eastAsiaTheme="minorEastAsia" w:hAnsiTheme="minorHAnsi" w:cstheme="minorBidi"/>
          <w:noProof/>
          <w:sz w:val="24"/>
          <w:szCs w:val="24"/>
          <w:lang w:eastAsia="ja-JP"/>
        </w:rPr>
      </w:pPr>
      <w:ins w:id="619" w:author="Gerard" w:date="2015-08-25T15:04:00Z">
        <w:r>
          <w:rPr>
            <w:noProof/>
          </w:rPr>
          <w:t>4.7.2.1. Constant Isotropic Permeability</w:t>
        </w:r>
        <w:r>
          <w:rPr>
            <w:noProof/>
          </w:rPr>
          <w:tab/>
        </w:r>
        <w:r>
          <w:rPr>
            <w:noProof/>
          </w:rPr>
          <w:fldChar w:fldCharType="begin"/>
        </w:r>
        <w:r>
          <w:rPr>
            <w:noProof/>
          </w:rPr>
          <w:instrText xml:space="preserve"> PAGEREF _Toc302134621 \h </w:instrText>
        </w:r>
        <w:r>
          <w:rPr>
            <w:noProof/>
          </w:rPr>
        </w:r>
      </w:ins>
      <w:r>
        <w:rPr>
          <w:noProof/>
        </w:rPr>
        <w:fldChar w:fldCharType="separate"/>
      </w:r>
      <w:ins w:id="620" w:author="Gerard" w:date="2015-08-25T15:04:00Z">
        <w:r>
          <w:rPr>
            <w:noProof/>
          </w:rPr>
          <w:t>186</w:t>
        </w:r>
        <w:r>
          <w:rPr>
            <w:noProof/>
          </w:rPr>
          <w:fldChar w:fldCharType="end"/>
        </w:r>
      </w:ins>
    </w:p>
    <w:p w14:paraId="3250E9EA" w14:textId="77777777" w:rsidR="00554341" w:rsidRDefault="00554341">
      <w:pPr>
        <w:pStyle w:val="TOC4"/>
        <w:tabs>
          <w:tab w:val="right" w:leader="dot" w:pos="9350"/>
        </w:tabs>
        <w:rPr>
          <w:ins w:id="621" w:author="Gerard" w:date="2015-08-25T15:04:00Z"/>
          <w:rFonts w:asciiTheme="minorHAnsi" w:eastAsiaTheme="minorEastAsia" w:hAnsiTheme="minorHAnsi" w:cstheme="minorBidi"/>
          <w:noProof/>
          <w:sz w:val="24"/>
          <w:szCs w:val="24"/>
          <w:lang w:eastAsia="ja-JP"/>
        </w:rPr>
      </w:pPr>
      <w:ins w:id="622" w:author="Gerard" w:date="2015-08-25T15:04:00Z">
        <w:r>
          <w:rPr>
            <w:noProof/>
          </w:rPr>
          <w:t>4.7.2.2. Holmes-Mow</w:t>
        </w:r>
        <w:r>
          <w:rPr>
            <w:noProof/>
          </w:rPr>
          <w:tab/>
        </w:r>
        <w:r>
          <w:rPr>
            <w:noProof/>
          </w:rPr>
          <w:fldChar w:fldCharType="begin"/>
        </w:r>
        <w:r>
          <w:rPr>
            <w:noProof/>
          </w:rPr>
          <w:instrText xml:space="preserve"> PAGEREF _Toc302134622 \h </w:instrText>
        </w:r>
        <w:r>
          <w:rPr>
            <w:noProof/>
          </w:rPr>
        </w:r>
      </w:ins>
      <w:r>
        <w:rPr>
          <w:noProof/>
        </w:rPr>
        <w:fldChar w:fldCharType="separate"/>
      </w:r>
      <w:ins w:id="623" w:author="Gerard" w:date="2015-08-25T15:04:00Z">
        <w:r>
          <w:rPr>
            <w:noProof/>
          </w:rPr>
          <w:t>187</w:t>
        </w:r>
        <w:r>
          <w:rPr>
            <w:noProof/>
          </w:rPr>
          <w:fldChar w:fldCharType="end"/>
        </w:r>
      </w:ins>
    </w:p>
    <w:p w14:paraId="652A76E5" w14:textId="77777777" w:rsidR="00554341" w:rsidRDefault="00554341">
      <w:pPr>
        <w:pStyle w:val="TOC4"/>
        <w:tabs>
          <w:tab w:val="right" w:leader="dot" w:pos="9350"/>
        </w:tabs>
        <w:rPr>
          <w:ins w:id="624" w:author="Gerard" w:date="2015-08-25T15:04:00Z"/>
          <w:rFonts w:asciiTheme="minorHAnsi" w:eastAsiaTheme="minorEastAsia" w:hAnsiTheme="minorHAnsi" w:cstheme="minorBidi"/>
          <w:noProof/>
          <w:sz w:val="24"/>
          <w:szCs w:val="24"/>
          <w:lang w:eastAsia="ja-JP"/>
        </w:rPr>
      </w:pPr>
      <w:ins w:id="625" w:author="Gerard" w:date="2015-08-25T15:04:00Z">
        <w:r>
          <w:rPr>
            <w:noProof/>
          </w:rPr>
          <w:t>4.7.2.3. Referentially Isotropic Permeability</w:t>
        </w:r>
        <w:r>
          <w:rPr>
            <w:noProof/>
          </w:rPr>
          <w:tab/>
        </w:r>
        <w:r>
          <w:rPr>
            <w:noProof/>
          </w:rPr>
          <w:fldChar w:fldCharType="begin"/>
        </w:r>
        <w:r>
          <w:rPr>
            <w:noProof/>
          </w:rPr>
          <w:instrText xml:space="preserve"> PAGEREF _Toc302134623 \h </w:instrText>
        </w:r>
        <w:r>
          <w:rPr>
            <w:noProof/>
          </w:rPr>
        </w:r>
      </w:ins>
      <w:r>
        <w:rPr>
          <w:noProof/>
        </w:rPr>
        <w:fldChar w:fldCharType="separate"/>
      </w:r>
      <w:ins w:id="626" w:author="Gerard" w:date="2015-08-25T15:04:00Z">
        <w:r>
          <w:rPr>
            <w:noProof/>
          </w:rPr>
          <w:t>188</w:t>
        </w:r>
        <w:r>
          <w:rPr>
            <w:noProof/>
          </w:rPr>
          <w:fldChar w:fldCharType="end"/>
        </w:r>
      </w:ins>
    </w:p>
    <w:p w14:paraId="29201492" w14:textId="77777777" w:rsidR="00554341" w:rsidRDefault="00554341">
      <w:pPr>
        <w:pStyle w:val="TOC4"/>
        <w:tabs>
          <w:tab w:val="right" w:leader="dot" w:pos="9350"/>
        </w:tabs>
        <w:rPr>
          <w:ins w:id="627" w:author="Gerard" w:date="2015-08-25T15:04:00Z"/>
          <w:rFonts w:asciiTheme="minorHAnsi" w:eastAsiaTheme="minorEastAsia" w:hAnsiTheme="minorHAnsi" w:cstheme="minorBidi"/>
          <w:noProof/>
          <w:sz w:val="24"/>
          <w:szCs w:val="24"/>
          <w:lang w:eastAsia="ja-JP"/>
        </w:rPr>
      </w:pPr>
      <w:ins w:id="628" w:author="Gerard" w:date="2015-08-25T15:04:00Z">
        <w:r>
          <w:rPr>
            <w:noProof/>
          </w:rPr>
          <w:t>4.7.2.4. Referentially Orthotropic Permeability</w:t>
        </w:r>
        <w:r>
          <w:rPr>
            <w:noProof/>
          </w:rPr>
          <w:tab/>
        </w:r>
        <w:r>
          <w:rPr>
            <w:noProof/>
          </w:rPr>
          <w:fldChar w:fldCharType="begin"/>
        </w:r>
        <w:r>
          <w:rPr>
            <w:noProof/>
          </w:rPr>
          <w:instrText xml:space="preserve"> PAGEREF _Toc302134624 \h </w:instrText>
        </w:r>
        <w:r>
          <w:rPr>
            <w:noProof/>
          </w:rPr>
        </w:r>
      </w:ins>
      <w:r>
        <w:rPr>
          <w:noProof/>
        </w:rPr>
        <w:fldChar w:fldCharType="separate"/>
      </w:r>
      <w:ins w:id="629" w:author="Gerard" w:date="2015-08-25T15:04:00Z">
        <w:r>
          <w:rPr>
            <w:noProof/>
          </w:rPr>
          <w:t>189</w:t>
        </w:r>
        <w:r>
          <w:rPr>
            <w:noProof/>
          </w:rPr>
          <w:fldChar w:fldCharType="end"/>
        </w:r>
      </w:ins>
    </w:p>
    <w:p w14:paraId="4EC1F5A9" w14:textId="77777777" w:rsidR="00554341" w:rsidRDefault="00554341">
      <w:pPr>
        <w:pStyle w:val="TOC4"/>
        <w:tabs>
          <w:tab w:val="right" w:leader="dot" w:pos="9350"/>
        </w:tabs>
        <w:rPr>
          <w:ins w:id="630" w:author="Gerard" w:date="2015-08-25T15:04:00Z"/>
          <w:rFonts w:asciiTheme="minorHAnsi" w:eastAsiaTheme="minorEastAsia" w:hAnsiTheme="minorHAnsi" w:cstheme="minorBidi"/>
          <w:noProof/>
          <w:sz w:val="24"/>
          <w:szCs w:val="24"/>
          <w:lang w:eastAsia="ja-JP"/>
        </w:rPr>
      </w:pPr>
      <w:ins w:id="631" w:author="Gerard" w:date="2015-08-25T15:04:00Z">
        <w:r>
          <w:rPr>
            <w:noProof/>
          </w:rPr>
          <w:t>4.7.2.5. Referentially Transversely Isotropic Permeability</w:t>
        </w:r>
        <w:r>
          <w:rPr>
            <w:noProof/>
          </w:rPr>
          <w:tab/>
        </w:r>
        <w:r>
          <w:rPr>
            <w:noProof/>
          </w:rPr>
          <w:fldChar w:fldCharType="begin"/>
        </w:r>
        <w:r>
          <w:rPr>
            <w:noProof/>
          </w:rPr>
          <w:instrText xml:space="preserve"> PAGEREF _Toc302134625 \h </w:instrText>
        </w:r>
        <w:r>
          <w:rPr>
            <w:noProof/>
          </w:rPr>
        </w:r>
      </w:ins>
      <w:r>
        <w:rPr>
          <w:noProof/>
        </w:rPr>
        <w:fldChar w:fldCharType="separate"/>
      </w:r>
      <w:ins w:id="632" w:author="Gerard" w:date="2015-08-25T15:04:00Z">
        <w:r>
          <w:rPr>
            <w:noProof/>
          </w:rPr>
          <w:t>191</w:t>
        </w:r>
        <w:r>
          <w:rPr>
            <w:noProof/>
          </w:rPr>
          <w:fldChar w:fldCharType="end"/>
        </w:r>
      </w:ins>
    </w:p>
    <w:p w14:paraId="01FA3F52" w14:textId="77777777" w:rsidR="00554341" w:rsidRDefault="00554341">
      <w:pPr>
        <w:pStyle w:val="TOC3"/>
        <w:tabs>
          <w:tab w:val="right" w:leader="dot" w:pos="9350"/>
        </w:tabs>
        <w:rPr>
          <w:ins w:id="633" w:author="Gerard" w:date="2015-08-25T15:04:00Z"/>
          <w:rFonts w:asciiTheme="minorHAnsi" w:eastAsiaTheme="minorEastAsia" w:hAnsiTheme="minorHAnsi" w:cstheme="minorBidi"/>
          <w:i w:val="0"/>
          <w:iCs w:val="0"/>
          <w:noProof/>
          <w:sz w:val="24"/>
          <w:szCs w:val="24"/>
          <w:lang w:eastAsia="ja-JP"/>
        </w:rPr>
      </w:pPr>
      <w:ins w:id="634" w:author="Gerard" w:date="2015-08-25T15:04:00Z">
        <w:r w:rsidRPr="00211264">
          <w:rPr>
            <w:noProof/>
            <w:color w:val="000000"/>
          </w:rPr>
          <w:t>4.7.3.</w:t>
        </w:r>
        <w:r>
          <w:rPr>
            <w:noProof/>
          </w:rPr>
          <w:t xml:space="preserve"> Fluid Supply Materials</w:t>
        </w:r>
        <w:r>
          <w:rPr>
            <w:noProof/>
          </w:rPr>
          <w:tab/>
        </w:r>
        <w:r>
          <w:rPr>
            <w:noProof/>
          </w:rPr>
          <w:fldChar w:fldCharType="begin"/>
        </w:r>
        <w:r>
          <w:rPr>
            <w:noProof/>
          </w:rPr>
          <w:instrText xml:space="preserve"> PAGEREF _Toc302134626 \h </w:instrText>
        </w:r>
        <w:r>
          <w:rPr>
            <w:noProof/>
          </w:rPr>
        </w:r>
      </w:ins>
      <w:r>
        <w:rPr>
          <w:noProof/>
        </w:rPr>
        <w:fldChar w:fldCharType="separate"/>
      </w:r>
      <w:ins w:id="635" w:author="Gerard" w:date="2015-08-25T15:04:00Z">
        <w:r>
          <w:rPr>
            <w:noProof/>
          </w:rPr>
          <w:t>193</w:t>
        </w:r>
        <w:r>
          <w:rPr>
            <w:noProof/>
          </w:rPr>
          <w:fldChar w:fldCharType="end"/>
        </w:r>
      </w:ins>
    </w:p>
    <w:p w14:paraId="785BE7FB" w14:textId="77777777" w:rsidR="00554341" w:rsidRDefault="00554341">
      <w:pPr>
        <w:pStyle w:val="TOC4"/>
        <w:tabs>
          <w:tab w:val="right" w:leader="dot" w:pos="9350"/>
        </w:tabs>
        <w:rPr>
          <w:ins w:id="636" w:author="Gerard" w:date="2015-08-25T15:04:00Z"/>
          <w:rFonts w:asciiTheme="minorHAnsi" w:eastAsiaTheme="minorEastAsia" w:hAnsiTheme="minorHAnsi" w:cstheme="minorBidi"/>
          <w:noProof/>
          <w:sz w:val="24"/>
          <w:szCs w:val="24"/>
          <w:lang w:eastAsia="ja-JP"/>
        </w:rPr>
      </w:pPr>
      <w:ins w:id="637" w:author="Gerard" w:date="2015-08-25T15:04:00Z">
        <w:r>
          <w:rPr>
            <w:noProof/>
          </w:rPr>
          <w:t>4.7.3.1. Starling Equation</w:t>
        </w:r>
        <w:r>
          <w:rPr>
            <w:noProof/>
          </w:rPr>
          <w:tab/>
        </w:r>
        <w:r>
          <w:rPr>
            <w:noProof/>
          </w:rPr>
          <w:fldChar w:fldCharType="begin"/>
        </w:r>
        <w:r>
          <w:rPr>
            <w:noProof/>
          </w:rPr>
          <w:instrText xml:space="preserve"> PAGEREF _Toc302134627 \h </w:instrText>
        </w:r>
        <w:r>
          <w:rPr>
            <w:noProof/>
          </w:rPr>
        </w:r>
      </w:ins>
      <w:r>
        <w:rPr>
          <w:noProof/>
        </w:rPr>
        <w:fldChar w:fldCharType="separate"/>
      </w:r>
      <w:ins w:id="638" w:author="Gerard" w:date="2015-08-25T15:04:00Z">
        <w:r>
          <w:rPr>
            <w:noProof/>
          </w:rPr>
          <w:t>194</w:t>
        </w:r>
        <w:r>
          <w:rPr>
            <w:noProof/>
          </w:rPr>
          <w:fldChar w:fldCharType="end"/>
        </w:r>
      </w:ins>
    </w:p>
    <w:p w14:paraId="78DF750E" w14:textId="77777777" w:rsidR="00554341" w:rsidRDefault="00554341">
      <w:pPr>
        <w:pStyle w:val="TOC2"/>
        <w:tabs>
          <w:tab w:val="right" w:leader="dot" w:pos="9350"/>
        </w:tabs>
        <w:rPr>
          <w:ins w:id="639" w:author="Gerard" w:date="2015-08-25T15:04:00Z"/>
          <w:rFonts w:asciiTheme="minorHAnsi" w:eastAsiaTheme="minorEastAsia" w:hAnsiTheme="minorHAnsi" w:cstheme="minorBidi"/>
          <w:smallCaps w:val="0"/>
          <w:noProof/>
          <w:sz w:val="24"/>
          <w:szCs w:val="24"/>
          <w:lang w:eastAsia="ja-JP"/>
        </w:rPr>
      </w:pPr>
      <w:ins w:id="640" w:author="Gerard" w:date="2015-08-25T15:04:00Z">
        <w:r>
          <w:rPr>
            <w:noProof/>
          </w:rPr>
          <w:t>4.8. Biphasic-Solute Materials</w:t>
        </w:r>
        <w:r>
          <w:rPr>
            <w:noProof/>
          </w:rPr>
          <w:tab/>
        </w:r>
        <w:r>
          <w:rPr>
            <w:noProof/>
          </w:rPr>
          <w:fldChar w:fldCharType="begin"/>
        </w:r>
        <w:r>
          <w:rPr>
            <w:noProof/>
          </w:rPr>
          <w:instrText xml:space="preserve"> PAGEREF _Toc302134628 \h </w:instrText>
        </w:r>
        <w:r>
          <w:rPr>
            <w:noProof/>
          </w:rPr>
        </w:r>
      </w:ins>
      <w:r>
        <w:rPr>
          <w:noProof/>
        </w:rPr>
        <w:fldChar w:fldCharType="separate"/>
      </w:r>
      <w:ins w:id="641" w:author="Gerard" w:date="2015-08-25T15:04:00Z">
        <w:r>
          <w:rPr>
            <w:noProof/>
          </w:rPr>
          <w:t>195</w:t>
        </w:r>
        <w:r>
          <w:rPr>
            <w:noProof/>
          </w:rPr>
          <w:fldChar w:fldCharType="end"/>
        </w:r>
      </w:ins>
    </w:p>
    <w:p w14:paraId="2F9A8802" w14:textId="77777777" w:rsidR="00554341" w:rsidRDefault="00554341">
      <w:pPr>
        <w:pStyle w:val="TOC3"/>
        <w:tabs>
          <w:tab w:val="right" w:leader="dot" w:pos="9350"/>
        </w:tabs>
        <w:rPr>
          <w:ins w:id="642" w:author="Gerard" w:date="2015-08-25T15:04:00Z"/>
          <w:rFonts w:asciiTheme="minorHAnsi" w:eastAsiaTheme="minorEastAsia" w:hAnsiTheme="minorHAnsi" w:cstheme="minorBidi"/>
          <w:i w:val="0"/>
          <w:iCs w:val="0"/>
          <w:noProof/>
          <w:sz w:val="24"/>
          <w:szCs w:val="24"/>
          <w:lang w:eastAsia="ja-JP"/>
        </w:rPr>
      </w:pPr>
      <w:ins w:id="643" w:author="Gerard" w:date="2015-08-25T15:04:00Z">
        <w:r w:rsidRPr="00211264">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_Toc302134629 \h </w:instrText>
        </w:r>
        <w:r>
          <w:rPr>
            <w:noProof/>
          </w:rPr>
        </w:r>
      </w:ins>
      <w:r>
        <w:rPr>
          <w:noProof/>
        </w:rPr>
        <w:fldChar w:fldCharType="separate"/>
      </w:r>
      <w:ins w:id="644" w:author="Gerard" w:date="2015-08-25T15:04:00Z">
        <w:r>
          <w:rPr>
            <w:noProof/>
          </w:rPr>
          <w:t>197</w:t>
        </w:r>
        <w:r>
          <w:rPr>
            <w:noProof/>
          </w:rPr>
          <w:fldChar w:fldCharType="end"/>
        </w:r>
      </w:ins>
    </w:p>
    <w:p w14:paraId="56607A2F" w14:textId="77777777" w:rsidR="00554341" w:rsidRDefault="00554341">
      <w:pPr>
        <w:pStyle w:val="TOC4"/>
        <w:tabs>
          <w:tab w:val="right" w:leader="dot" w:pos="9350"/>
        </w:tabs>
        <w:rPr>
          <w:ins w:id="645" w:author="Gerard" w:date="2015-08-25T15:04:00Z"/>
          <w:rFonts w:asciiTheme="minorHAnsi" w:eastAsiaTheme="minorEastAsia" w:hAnsiTheme="minorHAnsi" w:cstheme="minorBidi"/>
          <w:noProof/>
          <w:sz w:val="24"/>
          <w:szCs w:val="24"/>
          <w:lang w:eastAsia="ja-JP"/>
        </w:rPr>
      </w:pPr>
      <w:ins w:id="646" w:author="Gerard" w:date="2015-08-25T15:04:00Z">
        <w:r>
          <w:rPr>
            <w:noProof/>
          </w:rPr>
          <w:t>4.8.1.1. Prescribed Boundary Conditions</w:t>
        </w:r>
        <w:r>
          <w:rPr>
            <w:noProof/>
          </w:rPr>
          <w:tab/>
        </w:r>
        <w:r>
          <w:rPr>
            <w:noProof/>
          </w:rPr>
          <w:fldChar w:fldCharType="begin"/>
        </w:r>
        <w:r>
          <w:rPr>
            <w:noProof/>
          </w:rPr>
          <w:instrText xml:space="preserve"> PAGEREF _Toc302134630 \h </w:instrText>
        </w:r>
        <w:r>
          <w:rPr>
            <w:noProof/>
          </w:rPr>
        </w:r>
      </w:ins>
      <w:r>
        <w:rPr>
          <w:noProof/>
        </w:rPr>
        <w:fldChar w:fldCharType="separate"/>
      </w:r>
      <w:ins w:id="647" w:author="Gerard" w:date="2015-08-25T15:04:00Z">
        <w:r>
          <w:rPr>
            <w:noProof/>
          </w:rPr>
          <w:t>197</w:t>
        </w:r>
        <w:r>
          <w:rPr>
            <w:noProof/>
          </w:rPr>
          <w:fldChar w:fldCharType="end"/>
        </w:r>
      </w:ins>
    </w:p>
    <w:p w14:paraId="4E3C4586" w14:textId="77777777" w:rsidR="00554341" w:rsidRDefault="00554341">
      <w:pPr>
        <w:pStyle w:val="TOC4"/>
        <w:tabs>
          <w:tab w:val="right" w:leader="dot" w:pos="9350"/>
        </w:tabs>
        <w:rPr>
          <w:ins w:id="648" w:author="Gerard" w:date="2015-08-25T15:04:00Z"/>
          <w:rFonts w:asciiTheme="minorHAnsi" w:eastAsiaTheme="minorEastAsia" w:hAnsiTheme="minorHAnsi" w:cstheme="minorBidi"/>
          <w:noProof/>
          <w:sz w:val="24"/>
          <w:szCs w:val="24"/>
          <w:lang w:eastAsia="ja-JP"/>
        </w:rPr>
      </w:pPr>
      <w:ins w:id="649" w:author="Gerard" w:date="2015-08-25T15:04:00Z">
        <w:r>
          <w:rPr>
            <w:noProof/>
          </w:rPr>
          <w:t>4.8.1.2. Prescribed Initial Conditions</w:t>
        </w:r>
        <w:r>
          <w:rPr>
            <w:noProof/>
          </w:rPr>
          <w:tab/>
        </w:r>
        <w:r>
          <w:rPr>
            <w:noProof/>
          </w:rPr>
          <w:fldChar w:fldCharType="begin"/>
        </w:r>
        <w:r>
          <w:rPr>
            <w:noProof/>
          </w:rPr>
          <w:instrText xml:space="preserve"> PAGEREF _Toc302134631 \h </w:instrText>
        </w:r>
        <w:r>
          <w:rPr>
            <w:noProof/>
          </w:rPr>
        </w:r>
      </w:ins>
      <w:r>
        <w:rPr>
          <w:noProof/>
        </w:rPr>
        <w:fldChar w:fldCharType="separate"/>
      </w:r>
      <w:ins w:id="650" w:author="Gerard" w:date="2015-08-25T15:04:00Z">
        <w:r>
          <w:rPr>
            <w:noProof/>
          </w:rPr>
          <w:t>197</w:t>
        </w:r>
        <w:r>
          <w:rPr>
            <w:noProof/>
          </w:rPr>
          <w:fldChar w:fldCharType="end"/>
        </w:r>
      </w:ins>
    </w:p>
    <w:p w14:paraId="79440775" w14:textId="77777777" w:rsidR="00554341" w:rsidRDefault="00554341">
      <w:pPr>
        <w:pStyle w:val="TOC3"/>
        <w:tabs>
          <w:tab w:val="right" w:leader="dot" w:pos="9350"/>
        </w:tabs>
        <w:rPr>
          <w:ins w:id="651" w:author="Gerard" w:date="2015-08-25T15:04:00Z"/>
          <w:rFonts w:asciiTheme="minorHAnsi" w:eastAsiaTheme="minorEastAsia" w:hAnsiTheme="minorHAnsi" w:cstheme="minorBidi"/>
          <w:i w:val="0"/>
          <w:iCs w:val="0"/>
          <w:noProof/>
          <w:sz w:val="24"/>
          <w:szCs w:val="24"/>
          <w:lang w:eastAsia="ja-JP"/>
        </w:rPr>
      </w:pPr>
      <w:ins w:id="652" w:author="Gerard" w:date="2015-08-25T15:04:00Z">
        <w:r w:rsidRPr="00211264">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_Toc302134632 \h </w:instrText>
        </w:r>
        <w:r>
          <w:rPr>
            <w:noProof/>
          </w:rPr>
        </w:r>
      </w:ins>
      <w:r>
        <w:rPr>
          <w:noProof/>
        </w:rPr>
        <w:fldChar w:fldCharType="separate"/>
      </w:r>
      <w:ins w:id="653" w:author="Gerard" w:date="2015-08-25T15:04:00Z">
        <w:r>
          <w:rPr>
            <w:noProof/>
          </w:rPr>
          <w:t>198</w:t>
        </w:r>
        <w:r>
          <w:rPr>
            <w:noProof/>
          </w:rPr>
          <w:fldChar w:fldCharType="end"/>
        </w:r>
      </w:ins>
    </w:p>
    <w:p w14:paraId="41DF1548" w14:textId="77777777" w:rsidR="00554341" w:rsidRDefault="00554341">
      <w:pPr>
        <w:pStyle w:val="TOC3"/>
        <w:tabs>
          <w:tab w:val="right" w:leader="dot" w:pos="9350"/>
        </w:tabs>
        <w:rPr>
          <w:ins w:id="654" w:author="Gerard" w:date="2015-08-25T15:04:00Z"/>
          <w:rFonts w:asciiTheme="minorHAnsi" w:eastAsiaTheme="minorEastAsia" w:hAnsiTheme="minorHAnsi" w:cstheme="minorBidi"/>
          <w:i w:val="0"/>
          <w:iCs w:val="0"/>
          <w:noProof/>
          <w:sz w:val="24"/>
          <w:szCs w:val="24"/>
          <w:lang w:eastAsia="ja-JP"/>
        </w:rPr>
      </w:pPr>
      <w:ins w:id="655" w:author="Gerard" w:date="2015-08-25T15:04:00Z">
        <w:r w:rsidRPr="00211264">
          <w:rPr>
            <w:noProof/>
            <w:color w:val="000000"/>
          </w:rPr>
          <w:t>4.8.3.</w:t>
        </w:r>
        <w:r>
          <w:rPr>
            <w:noProof/>
          </w:rPr>
          <w:t xml:space="preserve"> Diffusivity Materials</w:t>
        </w:r>
        <w:r>
          <w:rPr>
            <w:noProof/>
          </w:rPr>
          <w:tab/>
        </w:r>
        <w:r>
          <w:rPr>
            <w:noProof/>
          </w:rPr>
          <w:fldChar w:fldCharType="begin"/>
        </w:r>
        <w:r>
          <w:rPr>
            <w:noProof/>
          </w:rPr>
          <w:instrText xml:space="preserve"> PAGEREF _Toc302134633 \h </w:instrText>
        </w:r>
        <w:r>
          <w:rPr>
            <w:noProof/>
          </w:rPr>
        </w:r>
      </w:ins>
      <w:r>
        <w:rPr>
          <w:noProof/>
        </w:rPr>
        <w:fldChar w:fldCharType="separate"/>
      </w:r>
      <w:ins w:id="656" w:author="Gerard" w:date="2015-08-25T15:04:00Z">
        <w:r>
          <w:rPr>
            <w:noProof/>
          </w:rPr>
          <w:t>200</w:t>
        </w:r>
        <w:r>
          <w:rPr>
            <w:noProof/>
          </w:rPr>
          <w:fldChar w:fldCharType="end"/>
        </w:r>
      </w:ins>
    </w:p>
    <w:p w14:paraId="264035B6" w14:textId="77777777" w:rsidR="00554341" w:rsidRDefault="00554341">
      <w:pPr>
        <w:pStyle w:val="TOC4"/>
        <w:tabs>
          <w:tab w:val="right" w:leader="dot" w:pos="9350"/>
        </w:tabs>
        <w:rPr>
          <w:ins w:id="657" w:author="Gerard" w:date="2015-08-25T15:04:00Z"/>
          <w:rFonts w:asciiTheme="minorHAnsi" w:eastAsiaTheme="minorEastAsia" w:hAnsiTheme="minorHAnsi" w:cstheme="minorBidi"/>
          <w:noProof/>
          <w:sz w:val="24"/>
          <w:szCs w:val="24"/>
          <w:lang w:eastAsia="ja-JP"/>
        </w:rPr>
      </w:pPr>
      <w:ins w:id="658" w:author="Gerard" w:date="2015-08-25T15:04:00Z">
        <w:r>
          <w:rPr>
            <w:noProof/>
          </w:rPr>
          <w:t>4.8.3.1. Constant Isotropic Diffusivity</w:t>
        </w:r>
        <w:r>
          <w:rPr>
            <w:noProof/>
          </w:rPr>
          <w:tab/>
        </w:r>
        <w:r>
          <w:rPr>
            <w:noProof/>
          </w:rPr>
          <w:fldChar w:fldCharType="begin"/>
        </w:r>
        <w:r>
          <w:rPr>
            <w:noProof/>
          </w:rPr>
          <w:instrText xml:space="preserve"> PAGEREF _Toc302134634 \h </w:instrText>
        </w:r>
        <w:r>
          <w:rPr>
            <w:noProof/>
          </w:rPr>
        </w:r>
      </w:ins>
      <w:r>
        <w:rPr>
          <w:noProof/>
        </w:rPr>
        <w:fldChar w:fldCharType="separate"/>
      </w:r>
      <w:ins w:id="659" w:author="Gerard" w:date="2015-08-25T15:04:00Z">
        <w:r>
          <w:rPr>
            <w:noProof/>
          </w:rPr>
          <w:t>200</w:t>
        </w:r>
        <w:r>
          <w:rPr>
            <w:noProof/>
          </w:rPr>
          <w:fldChar w:fldCharType="end"/>
        </w:r>
      </w:ins>
    </w:p>
    <w:p w14:paraId="085956B2" w14:textId="77777777" w:rsidR="00554341" w:rsidRDefault="00554341">
      <w:pPr>
        <w:pStyle w:val="TOC4"/>
        <w:tabs>
          <w:tab w:val="right" w:leader="dot" w:pos="9350"/>
        </w:tabs>
        <w:rPr>
          <w:ins w:id="660" w:author="Gerard" w:date="2015-08-25T15:04:00Z"/>
          <w:rFonts w:asciiTheme="minorHAnsi" w:eastAsiaTheme="minorEastAsia" w:hAnsiTheme="minorHAnsi" w:cstheme="minorBidi"/>
          <w:noProof/>
          <w:sz w:val="24"/>
          <w:szCs w:val="24"/>
          <w:lang w:eastAsia="ja-JP"/>
        </w:rPr>
      </w:pPr>
      <w:ins w:id="661" w:author="Gerard" w:date="2015-08-25T15:04:00Z">
        <w:r>
          <w:rPr>
            <w:noProof/>
          </w:rPr>
          <w:t>4.8.3.2. Constant Orthotropic Diffusivity</w:t>
        </w:r>
        <w:r>
          <w:rPr>
            <w:noProof/>
          </w:rPr>
          <w:tab/>
        </w:r>
        <w:r>
          <w:rPr>
            <w:noProof/>
          </w:rPr>
          <w:fldChar w:fldCharType="begin"/>
        </w:r>
        <w:r>
          <w:rPr>
            <w:noProof/>
          </w:rPr>
          <w:instrText xml:space="preserve"> PAGEREF _Toc302134635 \h </w:instrText>
        </w:r>
        <w:r>
          <w:rPr>
            <w:noProof/>
          </w:rPr>
        </w:r>
      </w:ins>
      <w:r>
        <w:rPr>
          <w:noProof/>
        </w:rPr>
        <w:fldChar w:fldCharType="separate"/>
      </w:r>
      <w:ins w:id="662" w:author="Gerard" w:date="2015-08-25T15:04:00Z">
        <w:r>
          <w:rPr>
            <w:noProof/>
          </w:rPr>
          <w:t>201</w:t>
        </w:r>
        <w:r>
          <w:rPr>
            <w:noProof/>
          </w:rPr>
          <w:fldChar w:fldCharType="end"/>
        </w:r>
      </w:ins>
    </w:p>
    <w:p w14:paraId="665F9A64" w14:textId="77777777" w:rsidR="00554341" w:rsidRDefault="00554341">
      <w:pPr>
        <w:pStyle w:val="TOC4"/>
        <w:tabs>
          <w:tab w:val="right" w:leader="dot" w:pos="9350"/>
        </w:tabs>
        <w:rPr>
          <w:ins w:id="663" w:author="Gerard" w:date="2015-08-25T15:04:00Z"/>
          <w:rFonts w:asciiTheme="minorHAnsi" w:eastAsiaTheme="minorEastAsia" w:hAnsiTheme="minorHAnsi" w:cstheme="minorBidi"/>
          <w:noProof/>
          <w:sz w:val="24"/>
          <w:szCs w:val="24"/>
          <w:lang w:eastAsia="ja-JP"/>
        </w:rPr>
      </w:pPr>
      <w:ins w:id="664" w:author="Gerard" w:date="2015-08-25T15:04:00Z">
        <w:r>
          <w:rPr>
            <w:noProof/>
          </w:rPr>
          <w:t>4.8.3.3. Referentially Isotropic Diffusivity</w:t>
        </w:r>
        <w:r>
          <w:rPr>
            <w:noProof/>
          </w:rPr>
          <w:tab/>
        </w:r>
        <w:r>
          <w:rPr>
            <w:noProof/>
          </w:rPr>
          <w:fldChar w:fldCharType="begin"/>
        </w:r>
        <w:r>
          <w:rPr>
            <w:noProof/>
          </w:rPr>
          <w:instrText xml:space="preserve"> PAGEREF _Toc302134636 \h </w:instrText>
        </w:r>
        <w:r>
          <w:rPr>
            <w:noProof/>
          </w:rPr>
        </w:r>
      </w:ins>
      <w:r>
        <w:rPr>
          <w:noProof/>
        </w:rPr>
        <w:fldChar w:fldCharType="separate"/>
      </w:r>
      <w:ins w:id="665" w:author="Gerard" w:date="2015-08-25T15:04:00Z">
        <w:r>
          <w:rPr>
            <w:noProof/>
          </w:rPr>
          <w:t>202</w:t>
        </w:r>
        <w:r>
          <w:rPr>
            <w:noProof/>
          </w:rPr>
          <w:fldChar w:fldCharType="end"/>
        </w:r>
      </w:ins>
    </w:p>
    <w:p w14:paraId="7CB2E336" w14:textId="77777777" w:rsidR="00554341" w:rsidRDefault="00554341">
      <w:pPr>
        <w:pStyle w:val="TOC4"/>
        <w:tabs>
          <w:tab w:val="right" w:leader="dot" w:pos="9350"/>
        </w:tabs>
        <w:rPr>
          <w:ins w:id="666" w:author="Gerard" w:date="2015-08-25T15:04:00Z"/>
          <w:rFonts w:asciiTheme="minorHAnsi" w:eastAsiaTheme="minorEastAsia" w:hAnsiTheme="minorHAnsi" w:cstheme="minorBidi"/>
          <w:noProof/>
          <w:sz w:val="24"/>
          <w:szCs w:val="24"/>
          <w:lang w:eastAsia="ja-JP"/>
        </w:rPr>
      </w:pPr>
      <w:ins w:id="667" w:author="Gerard" w:date="2015-08-25T15:04:00Z">
        <w:r>
          <w:rPr>
            <w:noProof/>
          </w:rPr>
          <w:t>4.8.3.4. Referentially Orthotropic Diffusivity</w:t>
        </w:r>
        <w:r>
          <w:rPr>
            <w:noProof/>
          </w:rPr>
          <w:tab/>
        </w:r>
        <w:r>
          <w:rPr>
            <w:noProof/>
          </w:rPr>
          <w:fldChar w:fldCharType="begin"/>
        </w:r>
        <w:r>
          <w:rPr>
            <w:noProof/>
          </w:rPr>
          <w:instrText xml:space="preserve"> PAGEREF _Toc302134637 \h </w:instrText>
        </w:r>
        <w:r>
          <w:rPr>
            <w:noProof/>
          </w:rPr>
        </w:r>
      </w:ins>
      <w:r>
        <w:rPr>
          <w:noProof/>
        </w:rPr>
        <w:fldChar w:fldCharType="separate"/>
      </w:r>
      <w:ins w:id="668" w:author="Gerard" w:date="2015-08-25T15:04:00Z">
        <w:r>
          <w:rPr>
            <w:noProof/>
          </w:rPr>
          <w:t>203</w:t>
        </w:r>
        <w:r>
          <w:rPr>
            <w:noProof/>
          </w:rPr>
          <w:fldChar w:fldCharType="end"/>
        </w:r>
      </w:ins>
    </w:p>
    <w:p w14:paraId="75C39C9A" w14:textId="77777777" w:rsidR="00554341" w:rsidRDefault="00554341">
      <w:pPr>
        <w:pStyle w:val="TOC4"/>
        <w:tabs>
          <w:tab w:val="right" w:leader="dot" w:pos="9350"/>
        </w:tabs>
        <w:rPr>
          <w:ins w:id="669" w:author="Gerard" w:date="2015-08-25T15:04:00Z"/>
          <w:rFonts w:asciiTheme="minorHAnsi" w:eastAsiaTheme="minorEastAsia" w:hAnsiTheme="minorHAnsi" w:cstheme="minorBidi"/>
          <w:noProof/>
          <w:sz w:val="24"/>
          <w:szCs w:val="24"/>
          <w:lang w:eastAsia="ja-JP"/>
        </w:rPr>
      </w:pPr>
      <w:ins w:id="670" w:author="Gerard" w:date="2015-08-25T15:04:00Z">
        <w:r>
          <w:rPr>
            <w:noProof/>
          </w:rPr>
          <w:t>4.8.3.5. Albro Isotropic Diffusivity</w:t>
        </w:r>
        <w:r>
          <w:rPr>
            <w:noProof/>
          </w:rPr>
          <w:tab/>
        </w:r>
        <w:r>
          <w:rPr>
            <w:noProof/>
          </w:rPr>
          <w:fldChar w:fldCharType="begin"/>
        </w:r>
        <w:r>
          <w:rPr>
            <w:noProof/>
          </w:rPr>
          <w:instrText xml:space="preserve"> PAGEREF _Toc302134638 \h </w:instrText>
        </w:r>
        <w:r>
          <w:rPr>
            <w:noProof/>
          </w:rPr>
        </w:r>
      </w:ins>
      <w:r>
        <w:rPr>
          <w:noProof/>
        </w:rPr>
        <w:fldChar w:fldCharType="separate"/>
      </w:r>
      <w:ins w:id="671" w:author="Gerard" w:date="2015-08-25T15:04:00Z">
        <w:r>
          <w:rPr>
            <w:noProof/>
          </w:rPr>
          <w:t>205</w:t>
        </w:r>
        <w:r>
          <w:rPr>
            <w:noProof/>
          </w:rPr>
          <w:fldChar w:fldCharType="end"/>
        </w:r>
      </w:ins>
    </w:p>
    <w:p w14:paraId="6C5BC83D" w14:textId="77777777" w:rsidR="00554341" w:rsidRDefault="00554341">
      <w:pPr>
        <w:pStyle w:val="TOC3"/>
        <w:tabs>
          <w:tab w:val="right" w:leader="dot" w:pos="9350"/>
        </w:tabs>
        <w:rPr>
          <w:ins w:id="672" w:author="Gerard" w:date="2015-08-25T15:04:00Z"/>
          <w:rFonts w:asciiTheme="minorHAnsi" w:eastAsiaTheme="minorEastAsia" w:hAnsiTheme="minorHAnsi" w:cstheme="minorBidi"/>
          <w:i w:val="0"/>
          <w:iCs w:val="0"/>
          <w:noProof/>
          <w:sz w:val="24"/>
          <w:szCs w:val="24"/>
          <w:lang w:eastAsia="ja-JP"/>
        </w:rPr>
      </w:pPr>
      <w:ins w:id="673" w:author="Gerard" w:date="2015-08-25T15:04:00Z">
        <w:r w:rsidRPr="00211264">
          <w:rPr>
            <w:noProof/>
            <w:color w:val="000000"/>
          </w:rPr>
          <w:t>4.8.4.</w:t>
        </w:r>
        <w:r>
          <w:rPr>
            <w:noProof/>
          </w:rPr>
          <w:t xml:space="preserve"> Solubility Materials</w:t>
        </w:r>
        <w:r>
          <w:rPr>
            <w:noProof/>
          </w:rPr>
          <w:tab/>
        </w:r>
        <w:r>
          <w:rPr>
            <w:noProof/>
          </w:rPr>
          <w:fldChar w:fldCharType="begin"/>
        </w:r>
        <w:r>
          <w:rPr>
            <w:noProof/>
          </w:rPr>
          <w:instrText xml:space="preserve"> PAGEREF _Toc302134639 \h </w:instrText>
        </w:r>
        <w:r>
          <w:rPr>
            <w:noProof/>
          </w:rPr>
        </w:r>
      </w:ins>
      <w:r>
        <w:rPr>
          <w:noProof/>
        </w:rPr>
        <w:fldChar w:fldCharType="separate"/>
      </w:r>
      <w:ins w:id="674" w:author="Gerard" w:date="2015-08-25T15:04:00Z">
        <w:r>
          <w:rPr>
            <w:noProof/>
          </w:rPr>
          <w:t>206</w:t>
        </w:r>
        <w:r>
          <w:rPr>
            <w:noProof/>
          </w:rPr>
          <w:fldChar w:fldCharType="end"/>
        </w:r>
      </w:ins>
    </w:p>
    <w:p w14:paraId="181DB596" w14:textId="77777777" w:rsidR="00554341" w:rsidRDefault="00554341">
      <w:pPr>
        <w:pStyle w:val="TOC4"/>
        <w:tabs>
          <w:tab w:val="right" w:leader="dot" w:pos="9350"/>
        </w:tabs>
        <w:rPr>
          <w:ins w:id="675" w:author="Gerard" w:date="2015-08-25T15:04:00Z"/>
          <w:rFonts w:asciiTheme="minorHAnsi" w:eastAsiaTheme="minorEastAsia" w:hAnsiTheme="minorHAnsi" w:cstheme="minorBidi"/>
          <w:noProof/>
          <w:sz w:val="24"/>
          <w:szCs w:val="24"/>
          <w:lang w:eastAsia="ja-JP"/>
        </w:rPr>
      </w:pPr>
      <w:ins w:id="676" w:author="Gerard" w:date="2015-08-25T15:04:00Z">
        <w:r>
          <w:rPr>
            <w:noProof/>
          </w:rPr>
          <w:t>4.8.4.1. Constant Solubility</w:t>
        </w:r>
        <w:r>
          <w:rPr>
            <w:noProof/>
          </w:rPr>
          <w:tab/>
        </w:r>
        <w:r>
          <w:rPr>
            <w:noProof/>
          </w:rPr>
          <w:fldChar w:fldCharType="begin"/>
        </w:r>
        <w:r>
          <w:rPr>
            <w:noProof/>
          </w:rPr>
          <w:instrText xml:space="preserve"> PAGEREF _Toc302134640 \h </w:instrText>
        </w:r>
        <w:r>
          <w:rPr>
            <w:noProof/>
          </w:rPr>
        </w:r>
      </w:ins>
      <w:r>
        <w:rPr>
          <w:noProof/>
        </w:rPr>
        <w:fldChar w:fldCharType="separate"/>
      </w:r>
      <w:ins w:id="677" w:author="Gerard" w:date="2015-08-25T15:04:00Z">
        <w:r>
          <w:rPr>
            <w:noProof/>
          </w:rPr>
          <w:t>206</w:t>
        </w:r>
        <w:r>
          <w:rPr>
            <w:noProof/>
          </w:rPr>
          <w:fldChar w:fldCharType="end"/>
        </w:r>
      </w:ins>
    </w:p>
    <w:p w14:paraId="46CC04D9" w14:textId="77777777" w:rsidR="00554341" w:rsidRDefault="00554341">
      <w:pPr>
        <w:pStyle w:val="TOC3"/>
        <w:tabs>
          <w:tab w:val="right" w:leader="dot" w:pos="9350"/>
        </w:tabs>
        <w:rPr>
          <w:ins w:id="678" w:author="Gerard" w:date="2015-08-25T15:04:00Z"/>
          <w:rFonts w:asciiTheme="minorHAnsi" w:eastAsiaTheme="minorEastAsia" w:hAnsiTheme="minorHAnsi" w:cstheme="minorBidi"/>
          <w:i w:val="0"/>
          <w:iCs w:val="0"/>
          <w:noProof/>
          <w:sz w:val="24"/>
          <w:szCs w:val="24"/>
          <w:lang w:eastAsia="ja-JP"/>
        </w:rPr>
      </w:pPr>
      <w:ins w:id="679" w:author="Gerard" w:date="2015-08-25T15:04:00Z">
        <w:r w:rsidRPr="00211264">
          <w:rPr>
            <w:noProof/>
            <w:color w:val="000000"/>
          </w:rPr>
          <w:t>4.8.5.</w:t>
        </w:r>
        <w:r>
          <w:rPr>
            <w:noProof/>
          </w:rPr>
          <w:t xml:space="preserve"> Osmotic Coefficient Materials</w:t>
        </w:r>
        <w:r>
          <w:rPr>
            <w:noProof/>
          </w:rPr>
          <w:tab/>
        </w:r>
        <w:r>
          <w:rPr>
            <w:noProof/>
          </w:rPr>
          <w:fldChar w:fldCharType="begin"/>
        </w:r>
        <w:r>
          <w:rPr>
            <w:noProof/>
          </w:rPr>
          <w:instrText xml:space="preserve"> PAGEREF _Toc302134641 \h </w:instrText>
        </w:r>
        <w:r>
          <w:rPr>
            <w:noProof/>
          </w:rPr>
        </w:r>
      </w:ins>
      <w:r>
        <w:rPr>
          <w:noProof/>
        </w:rPr>
        <w:fldChar w:fldCharType="separate"/>
      </w:r>
      <w:ins w:id="680" w:author="Gerard" w:date="2015-08-25T15:04:00Z">
        <w:r>
          <w:rPr>
            <w:noProof/>
          </w:rPr>
          <w:t>207</w:t>
        </w:r>
        <w:r>
          <w:rPr>
            <w:noProof/>
          </w:rPr>
          <w:fldChar w:fldCharType="end"/>
        </w:r>
      </w:ins>
    </w:p>
    <w:p w14:paraId="1BE2CC01" w14:textId="77777777" w:rsidR="00554341" w:rsidRDefault="00554341">
      <w:pPr>
        <w:pStyle w:val="TOC4"/>
        <w:tabs>
          <w:tab w:val="right" w:leader="dot" w:pos="9350"/>
        </w:tabs>
        <w:rPr>
          <w:ins w:id="681" w:author="Gerard" w:date="2015-08-25T15:04:00Z"/>
          <w:rFonts w:asciiTheme="minorHAnsi" w:eastAsiaTheme="minorEastAsia" w:hAnsiTheme="minorHAnsi" w:cstheme="minorBidi"/>
          <w:noProof/>
          <w:sz w:val="24"/>
          <w:szCs w:val="24"/>
          <w:lang w:eastAsia="ja-JP"/>
        </w:rPr>
      </w:pPr>
      <w:ins w:id="682" w:author="Gerard" w:date="2015-08-25T15:04:00Z">
        <w:r>
          <w:rPr>
            <w:noProof/>
          </w:rPr>
          <w:t>4.8.5.1. Constant Osmotic Coefficient</w:t>
        </w:r>
        <w:r>
          <w:rPr>
            <w:noProof/>
          </w:rPr>
          <w:tab/>
        </w:r>
        <w:r>
          <w:rPr>
            <w:noProof/>
          </w:rPr>
          <w:fldChar w:fldCharType="begin"/>
        </w:r>
        <w:r>
          <w:rPr>
            <w:noProof/>
          </w:rPr>
          <w:instrText xml:space="preserve"> PAGEREF _Toc302134642 \h </w:instrText>
        </w:r>
        <w:r>
          <w:rPr>
            <w:noProof/>
          </w:rPr>
        </w:r>
      </w:ins>
      <w:r>
        <w:rPr>
          <w:noProof/>
        </w:rPr>
        <w:fldChar w:fldCharType="separate"/>
      </w:r>
      <w:ins w:id="683" w:author="Gerard" w:date="2015-08-25T15:04:00Z">
        <w:r>
          <w:rPr>
            <w:noProof/>
          </w:rPr>
          <w:t>207</w:t>
        </w:r>
        <w:r>
          <w:rPr>
            <w:noProof/>
          </w:rPr>
          <w:fldChar w:fldCharType="end"/>
        </w:r>
      </w:ins>
    </w:p>
    <w:p w14:paraId="66B90DAA" w14:textId="77777777" w:rsidR="00554341" w:rsidRDefault="00554341">
      <w:pPr>
        <w:pStyle w:val="TOC2"/>
        <w:tabs>
          <w:tab w:val="right" w:leader="dot" w:pos="9350"/>
        </w:tabs>
        <w:rPr>
          <w:ins w:id="684" w:author="Gerard" w:date="2015-08-25T15:04:00Z"/>
          <w:rFonts w:asciiTheme="minorHAnsi" w:eastAsiaTheme="minorEastAsia" w:hAnsiTheme="minorHAnsi" w:cstheme="minorBidi"/>
          <w:smallCaps w:val="0"/>
          <w:noProof/>
          <w:sz w:val="24"/>
          <w:szCs w:val="24"/>
          <w:lang w:eastAsia="ja-JP"/>
        </w:rPr>
      </w:pPr>
      <w:ins w:id="685" w:author="Gerard" w:date="2015-08-25T15:04:00Z">
        <w:r>
          <w:rPr>
            <w:noProof/>
          </w:rPr>
          <w:t>4.9. Triphasic and Multiphasic Materials</w:t>
        </w:r>
        <w:r>
          <w:rPr>
            <w:noProof/>
          </w:rPr>
          <w:tab/>
        </w:r>
        <w:r>
          <w:rPr>
            <w:noProof/>
          </w:rPr>
          <w:fldChar w:fldCharType="begin"/>
        </w:r>
        <w:r>
          <w:rPr>
            <w:noProof/>
          </w:rPr>
          <w:instrText xml:space="preserve"> PAGEREF _Toc302134643 \h </w:instrText>
        </w:r>
        <w:r>
          <w:rPr>
            <w:noProof/>
          </w:rPr>
        </w:r>
      </w:ins>
      <w:r>
        <w:rPr>
          <w:noProof/>
        </w:rPr>
        <w:fldChar w:fldCharType="separate"/>
      </w:r>
      <w:ins w:id="686" w:author="Gerard" w:date="2015-08-25T15:04:00Z">
        <w:r>
          <w:rPr>
            <w:noProof/>
          </w:rPr>
          <w:t>208</w:t>
        </w:r>
        <w:r>
          <w:rPr>
            <w:noProof/>
          </w:rPr>
          <w:fldChar w:fldCharType="end"/>
        </w:r>
      </w:ins>
    </w:p>
    <w:p w14:paraId="644E21A6" w14:textId="77777777" w:rsidR="00554341" w:rsidRDefault="00554341">
      <w:pPr>
        <w:pStyle w:val="TOC3"/>
        <w:tabs>
          <w:tab w:val="right" w:leader="dot" w:pos="9350"/>
        </w:tabs>
        <w:rPr>
          <w:ins w:id="687" w:author="Gerard" w:date="2015-08-25T15:04:00Z"/>
          <w:rFonts w:asciiTheme="minorHAnsi" w:eastAsiaTheme="minorEastAsia" w:hAnsiTheme="minorHAnsi" w:cstheme="minorBidi"/>
          <w:i w:val="0"/>
          <w:iCs w:val="0"/>
          <w:noProof/>
          <w:sz w:val="24"/>
          <w:szCs w:val="24"/>
          <w:lang w:eastAsia="ja-JP"/>
        </w:rPr>
      </w:pPr>
      <w:ins w:id="688" w:author="Gerard" w:date="2015-08-25T15:04:00Z">
        <w:r w:rsidRPr="00211264">
          <w:rPr>
            <w:noProof/>
            <w:color w:val="000000"/>
          </w:rPr>
          <w:t>4.9.1.</w:t>
        </w:r>
        <w:r>
          <w:rPr>
            <w:noProof/>
          </w:rPr>
          <w:t xml:space="preserve"> Guidelines for Multiphasic Analyses</w:t>
        </w:r>
        <w:r>
          <w:rPr>
            <w:noProof/>
          </w:rPr>
          <w:tab/>
        </w:r>
        <w:r>
          <w:rPr>
            <w:noProof/>
          </w:rPr>
          <w:fldChar w:fldCharType="begin"/>
        </w:r>
        <w:r>
          <w:rPr>
            <w:noProof/>
          </w:rPr>
          <w:instrText xml:space="preserve"> PAGEREF _Toc302134644 \h </w:instrText>
        </w:r>
        <w:r>
          <w:rPr>
            <w:noProof/>
          </w:rPr>
        </w:r>
      </w:ins>
      <w:r>
        <w:rPr>
          <w:noProof/>
        </w:rPr>
        <w:fldChar w:fldCharType="separate"/>
      </w:r>
      <w:ins w:id="689" w:author="Gerard" w:date="2015-08-25T15:04:00Z">
        <w:r>
          <w:rPr>
            <w:noProof/>
          </w:rPr>
          <w:t>212</w:t>
        </w:r>
        <w:r>
          <w:rPr>
            <w:noProof/>
          </w:rPr>
          <w:fldChar w:fldCharType="end"/>
        </w:r>
      </w:ins>
    </w:p>
    <w:p w14:paraId="246DD6EA" w14:textId="77777777" w:rsidR="00554341" w:rsidRDefault="00554341">
      <w:pPr>
        <w:pStyle w:val="TOC4"/>
        <w:tabs>
          <w:tab w:val="right" w:leader="dot" w:pos="9350"/>
        </w:tabs>
        <w:rPr>
          <w:ins w:id="690" w:author="Gerard" w:date="2015-08-25T15:04:00Z"/>
          <w:rFonts w:asciiTheme="minorHAnsi" w:eastAsiaTheme="minorEastAsia" w:hAnsiTheme="minorHAnsi" w:cstheme="minorBidi"/>
          <w:noProof/>
          <w:sz w:val="24"/>
          <w:szCs w:val="24"/>
          <w:lang w:eastAsia="ja-JP"/>
        </w:rPr>
      </w:pPr>
      <w:ins w:id="691" w:author="Gerard" w:date="2015-08-25T15:04:00Z">
        <w:r>
          <w:rPr>
            <w:noProof/>
          </w:rPr>
          <w:lastRenderedPageBreak/>
          <w:t>4.9.1.1. Initial State of Swelling</w:t>
        </w:r>
        <w:r>
          <w:rPr>
            <w:noProof/>
          </w:rPr>
          <w:tab/>
        </w:r>
        <w:r>
          <w:rPr>
            <w:noProof/>
          </w:rPr>
          <w:fldChar w:fldCharType="begin"/>
        </w:r>
        <w:r>
          <w:rPr>
            <w:noProof/>
          </w:rPr>
          <w:instrText xml:space="preserve"> PAGEREF _Toc302134645 \h </w:instrText>
        </w:r>
        <w:r>
          <w:rPr>
            <w:noProof/>
          </w:rPr>
        </w:r>
      </w:ins>
      <w:r>
        <w:rPr>
          <w:noProof/>
        </w:rPr>
        <w:fldChar w:fldCharType="separate"/>
      </w:r>
      <w:ins w:id="692" w:author="Gerard" w:date="2015-08-25T15:04:00Z">
        <w:r>
          <w:rPr>
            <w:noProof/>
          </w:rPr>
          <w:t>212</w:t>
        </w:r>
        <w:r>
          <w:rPr>
            <w:noProof/>
          </w:rPr>
          <w:fldChar w:fldCharType="end"/>
        </w:r>
      </w:ins>
    </w:p>
    <w:p w14:paraId="24DAA148" w14:textId="77777777" w:rsidR="00554341" w:rsidRDefault="00554341">
      <w:pPr>
        <w:pStyle w:val="TOC4"/>
        <w:tabs>
          <w:tab w:val="right" w:leader="dot" w:pos="9350"/>
        </w:tabs>
        <w:rPr>
          <w:ins w:id="693" w:author="Gerard" w:date="2015-08-25T15:04:00Z"/>
          <w:rFonts w:asciiTheme="minorHAnsi" w:eastAsiaTheme="minorEastAsia" w:hAnsiTheme="minorHAnsi" w:cstheme="minorBidi"/>
          <w:noProof/>
          <w:sz w:val="24"/>
          <w:szCs w:val="24"/>
          <w:lang w:eastAsia="ja-JP"/>
        </w:rPr>
      </w:pPr>
      <w:ins w:id="694" w:author="Gerard" w:date="2015-08-25T15:04:00Z">
        <w:r>
          <w:rPr>
            <w:noProof/>
          </w:rPr>
          <w:t>4.9.1.2. Prescribed Boundary Conditions</w:t>
        </w:r>
        <w:r>
          <w:rPr>
            <w:noProof/>
          </w:rPr>
          <w:tab/>
        </w:r>
        <w:r>
          <w:rPr>
            <w:noProof/>
          </w:rPr>
          <w:fldChar w:fldCharType="begin"/>
        </w:r>
        <w:r>
          <w:rPr>
            <w:noProof/>
          </w:rPr>
          <w:instrText xml:space="preserve"> PAGEREF _Toc302134646 \h </w:instrText>
        </w:r>
        <w:r>
          <w:rPr>
            <w:noProof/>
          </w:rPr>
        </w:r>
      </w:ins>
      <w:r>
        <w:rPr>
          <w:noProof/>
        </w:rPr>
        <w:fldChar w:fldCharType="separate"/>
      </w:r>
      <w:ins w:id="695" w:author="Gerard" w:date="2015-08-25T15:04:00Z">
        <w:r>
          <w:rPr>
            <w:noProof/>
          </w:rPr>
          <w:t>213</w:t>
        </w:r>
        <w:r>
          <w:rPr>
            <w:noProof/>
          </w:rPr>
          <w:fldChar w:fldCharType="end"/>
        </w:r>
      </w:ins>
    </w:p>
    <w:p w14:paraId="726A0B90" w14:textId="77777777" w:rsidR="00554341" w:rsidRDefault="00554341">
      <w:pPr>
        <w:pStyle w:val="TOC4"/>
        <w:tabs>
          <w:tab w:val="right" w:leader="dot" w:pos="9350"/>
        </w:tabs>
        <w:rPr>
          <w:ins w:id="696" w:author="Gerard" w:date="2015-08-25T15:04:00Z"/>
          <w:rFonts w:asciiTheme="minorHAnsi" w:eastAsiaTheme="minorEastAsia" w:hAnsiTheme="minorHAnsi" w:cstheme="minorBidi"/>
          <w:noProof/>
          <w:sz w:val="24"/>
          <w:szCs w:val="24"/>
          <w:lang w:eastAsia="ja-JP"/>
        </w:rPr>
      </w:pPr>
      <w:ins w:id="697" w:author="Gerard" w:date="2015-08-25T15:04:00Z">
        <w:r>
          <w:rPr>
            <w:noProof/>
          </w:rPr>
          <w:t>4.9.1.3. Prescribed Initial Conditions</w:t>
        </w:r>
        <w:r>
          <w:rPr>
            <w:noProof/>
          </w:rPr>
          <w:tab/>
        </w:r>
        <w:r>
          <w:rPr>
            <w:noProof/>
          </w:rPr>
          <w:fldChar w:fldCharType="begin"/>
        </w:r>
        <w:r>
          <w:rPr>
            <w:noProof/>
          </w:rPr>
          <w:instrText xml:space="preserve"> PAGEREF _Toc302134647 \h </w:instrText>
        </w:r>
        <w:r>
          <w:rPr>
            <w:noProof/>
          </w:rPr>
        </w:r>
      </w:ins>
      <w:r>
        <w:rPr>
          <w:noProof/>
        </w:rPr>
        <w:fldChar w:fldCharType="separate"/>
      </w:r>
      <w:ins w:id="698" w:author="Gerard" w:date="2015-08-25T15:04:00Z">
        <w:r>
          <w:rPr>
            <w:noProof/>
          </w:rPr>
          <w:t>213</w:t>
        </w:r>
        <w:r>
          <w:rPr>
            <w:noProof/>
          </w:rPr>
          <w:fldChar w:fldCharType="end"/>
        </w:r>
      </w:ins>
    </w:p>
    <w:p w14:paraId="694A8D4B" w14:textId="77777777" w:rsidR="00554341" w:rsidRDefault="00554341">
      <w:pPr>
        <w:pStyle w:val="TOC4"/>
        <w:tabs>
          <w:tab w:val="right" w:leader="dot" w:pos="9350"/>
        </w:tabs>
        <w:rPr>
          <w:ins w:id="699" w:author="Gerard" w:date="2015-08-25T15:04:00Z"/>
          <w:rFonts w:asciiTheme="minorHAnsi" w:eastAsiaTheme="minorEastAsia" w:hAnsiTheme="minorHAnsi" w:cstheme="minorBidi"/>
          <w:noProof/>
          <w:sz w:val="24"/>
          <w:szCs w:val="24"/>
          <w:lang w:eastAsia="ja-JP"/>
        </w:rPr>
      </w:pPr>
      <w:ins w:id="700" w:author="Gerard" w:date="2015-08-25T15:04:00Z">
        <w:r>
          <w:rPr>
            <w:noProof/>
          </w:rPr>
          <w:t>4.9.1.4. Prescribed Effective Solute Flux</w:t>
        </w:r>
        <w:r>
          <w:rPr>
            <w:noProof/>
          </w:rPr>
          <w:tab/>
        </w:r>
        <w:r>
          <w:rPr>
            <w:noProof/>
          </w:rPr>
          <w:fldChar w:fldCharType="begin"/>
        </w:r>
        <w:r>
          <w:rPr>
            <w:noProof/>
          </w:rPr>
          <w:instrText xml:space="preserve"> PAGEREF _Toc302134648 \h </w:instrText>
        </w:r>
        <w:r>
          <w:rPr>
            <w:noProof/>
          </w:rPr>
        </w:r>
      </w:ins>
      <w:r>
        <w:rPr>
          <w:noProof/>
        </w:rPr>
        <w:fldChar w:fldCharType="separate"/>
      </w:r>
      <w:ins w:id="701" w:author="Gerard" w:date="2015-08-25T15:04:00Z">
        <w:r>
          <w:rPr>
            <w:noProof/>
          </w:rPr>
          <w:t>213</w:t>
        </w:r>
        <w:r>
          <w:rPr>
            <w:noProof/>
          </w:rPr>
          <w:fldChar w:fldCharType="end"/>
        </w:r>
      </w:ins>
    </w:p>
    <w:p w14:paraId="6C1B6B5B" w14:textId="77777777" w:rsidR="00554341" w:rsidRDefault="00554341">
      <w:pPr>
        <w:pStyle w:val="TOC4"/>
        <w:tabs>
          <w:tab w:val="right" w:leader="dot" w:pos="9350"/>
        </w:tabs>
        <w:rPr>
          <w:ins w:id="702" w:author="Gerard" w:date="2015-08-25T15:04:00Z"/>
          <w:rFonts w:asciiTheme="minorHAnsi" w:eastAsiaTheme="minorEastAsia" w:hAnsiTheme="minorHAnsi" w:cstheme="minorBidi"/>
          <w:noProof/>
          <w:sz w:val="24"/>
          <w:szCs w:val="24"/>
          <w:lang w:eastAsia="ja-JP"/>
        </w:rPr>
      </w:pPr>
      <w:ins w:id="703" w:author="Gerard" w:date="2015-08-25T15:04:00Z">
        <w:r>
          <w:rPr>
            <w:noProof/>
          </w:rPr>
          <w:t>4.9.1.5. Prescribed Electric Current Density</w:t>
        </w:r>
        <w:r>
          <w:rPr>
            <w:noProof/>
          </w:rPr>
          <w:tab/>
        </w:r>
        <w:r>
          <w:rPr>
            <w:noProof/>
          </w:rPr>
          <w:fldChar w:fldCharType="begin"/>
        </w:r>
        <w:r>
          <w:rPr>
            <w:noProof/>
          </w:rPr>
          <w:instrText xml:space="preserve"> PAGEREF _Toc302134649 \h </w:instrText>
        </w:r>
        <w:r>
          <w:rPr>
            <w:noProof/>
          </w:rPr>
        </w:r>
      </w:ins>
      <w:r>
        <w:rPr>
          <w:noProof/>
        </w:rPr>
        <w:fldChar w:fldCharType="separate"/>
      </w:r>
      <w:ins w:id="704" w:author="Gerard" w:date="2015-08-25T15:04:00Z">
        <w:r>
          <w:rPr>
            <w:noProof/>
          </w:rPr>
          <w:t>213</w:t>
        </w:r>
        <w:r>
          <w:rPr>
            <w:noProof/>
          </w:rPr>
          <w:fldChar w:fldCharType="end"/>
        </w:r>
      </w:ins>
    </w:p>
    <w:p w14:paraId="72F27E96" w14:textId="77777777" w:rsidR="00554341" w:rsidRDefault="00554341">
      <w:pPr>
        <w:pStyle w:val="TOC4"/>
        <w:tabs>
          <w:tab w:val="right" w:leader="dot" w:pos="9350"/>
        </w:tabs>
        <w:rPr>
          <w:ins w:id="705" w:author="Gerard" w:date="2015-08-25T15:04:00Z"/>
          <w:rFonts w:asciiTheme="minorHAnsi" w:eastAsiaTheme="minorEastAsia" w:hAnsiTheme="minorHAnsi" w:cstheme="minorBidi"/>
          <w:noProof/>
          <w:sz w:val="24"/>
          <w:szCs w:val="24"/>
          <w:lang w:eastAsia="ja-JP"/>
        </w:rPr>
      </w:pPr>
      <w:ins w:id="706" w:author="Gerard" w:date="2015-08-25T15:04:00Z">
        <w:r>
          <w:rPr>
            <w:noProof/>
          </w:rPr>
          <w:t>4.9.1.6. Electrical Grounding</w:t>
        </w:r>
        <w:r>
          <w:rPr>
            <w:noProof/>
          </w:rPr>
          <w:tab/>
        </w:r>
        <w:r>
          <w:rPr>
            <w:noProof/>
          </w:rPr>
          <w:fldChar w:fldCharType="begin"/>
        </w:r>
        <w:r>
          <w:rPr>
            <w:noProof/>
          </w:rPr>
          <w:instrText xml:space="preserve"> PAGEREF _Toc302134650 \h </w:instrText>
        </w:r>
        <w:r>
          <w:rPr>
            <w:noProof/>
          </w:rPr>
        </w:r>
      </w:ins>
      <w:r>
        <w:rPr>
          <w:noProof/>
        </w:rPr>
        <w:fldChar w:fldCharType="separate"/>
      </w:r>
      <w:ins w:id="707" w:author="Gerard" w:date="2015-08-25T15:04:00Z">
        <w:r>
          <w:rPr>
            <w:noProof/>
          </w:rPr>
          <w:t>214</w:t>
        </w:r>
        <w:r>
          <w:rPr>
            <w:noProof/>
          </w:rPr>
          <w:fldChar w:fldCharType="end"/>
        </w:r>
      </w:ins>
    </w:p>
    <w:p w14:paraId="5BEF3C7F" w14:textId="77777777" w:rsidR="00554341" w:rsidRDefault="00554341">
      <w:pPr>
        <w:pStyle w:val="TOC3"/>
        <w:tabs>
          <w:tab w:val="right" w:leader="dot" w:pos="9350"/>
        </w:tabs>
        <w:rPr>
          <w:ins w:id="708" w:author="Gerard" w:date="2015-08-25T15:04:00Z"/>
          <w:rFonts w:asciiTheme="minorHAnsi" w:eastAsiaTheme="minorEastAsia" w:hAnsiTheme="minorHAnsi" w:cstheme="minorBidi"/>
          <w:i w:val="0"/>
          <w:iCs w:val="0"/>
          <w:noProof/>
          <w:sz w:val="24"/>
          <w:szCs w:val="24"/>
          <w:lang w:eastAsia="ja-JP"/>
        </w:rPr>
      </w:pPr>
      <w:ins w:id="709" w:author="Gerard" w:date="2015-08-25T15:04:00Z">
        <w:r w:rsidRPr="00211264">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_Toc302134651 \h </w:instrText>
        </w:r>
        <w:r>
          <w:rPr>
            <w:noProof/>
          </w:rPr>
        </w:r>
      </w:ins>
      <w:r>
        <w:rPr>
          <w:noProof/>
        </w:rPr>
        <w:fldChar w:fldCharType="separate"/>
      </w:r>
      <w:ins w:id="710" w:author="Gerard" w:date="2015-08-25T15:04:00Z">
        <w:r>
          <w:rPr>
            <w:noProof/>
          </w:rPr>
          <w:t>215</w:t>
        </w:r>
        <w:r>
          <w:rPr>
            <w:noProof/>
          </w:rPr>
          <w:fldChar w:fldCharType="end"/>
        </w:r>
      </w:ins>
    </w:p>
    <w:p w14:paraId="03F0C5A8" w14:textId="77777777" w:rsidR="00554341" w:rsidRDefault="00554341">
      <w:pPr>
        <w:pStyle w:val="TOC3"/>
        <w:tabs>
          <w:tab w:val="right" w:leader="dot" w:pos="9350"/>
        </w:tabs>
        <w:rPr>
          <w:ins w:id="711" w:author="Gerard" w:date="2015-08-25T15:04:00Z"/>
          <w:rFonts w:asciiTheme="minorHAnsi" w:eastAsiaTheme="minorEastAsia" w:hAnsiTheme="minorHAnsi" w:cstheme="minorBidi"/>
          <w:i w:val="0"/>
          <w:iCs w:val="0"/>
          <w:noProof/>
          <w:sz w:val="24"/>
          <w:szCs w:val="24"/>
          <w:lang w:eastAsia="ja-JP"/>
        </w:rPr>
      </w:pPr>
      <w:ins w:id="712" w:author="Gerard" w:date="2015-08-25T15:04:00Z">
        <w:r w:rsidRPr="00211264">
          <w:rPr>
            <w:noProof/>
            <w:color w:val="000000"/>
          </w:rPr>
          <w:t>4.9.3.</w:t>
        </w:r>
        <w:r>
          <w:rPr>
            <w:noProof/>
          </w:rPr>
          <w:t xml:space="preserve"> Solvent Supply Materials</w:t>
        </w:r>
        <w:r>
          <w:rPr>
            <w:noProof/>
          </w:rPr>
          <w:tab/>
        </w:r>
        <w:r>
          <w:rPr>
            <w:noProof/>
          </w:rPr>
          <w:fldChar w:fldCharType="begin"/>
        </w:r>
        <w:r>
          <w:rPr>
            <w:noProof/>
          </w:rPr>
          <w:instrText xml:space="preserve"> PAGEREF _Toc302134652 \h </w:instrText>
        </w:r>
        <w:r>
          <w:rPr>
            <w:noProof/>
          </w:rPr>
        </w:r>
      </w:ins>
      <w:r>
        <w:rPr>
          <w:noProof/>
        </w:rPr>
        <w:fldChar w:fldCharType="separate"/>
      </w:r>
      <w:ins w:id="713" w:author="Gerard" w:date="2015-08-25T15:04:00Z">
        <w:r>
          <w:rPr>
            <w:noProof/>
          </w:rPr>
          <w:t>219</w:t>
        </w:r>
        <w:r>
          <w:rPr>
            <w:noProof/>
          </w:rPr>
          <w:fldChar w:fldCharType="end"/>
        </w:r>
      </w:ins>
    </w:p>
    <w:p w14:paraId="46DB78A0" w14:textId="77777777" w:rsidR="00554341" w:rsidRDefault="00554341">
      <w:pPr>
        <w:pStyle w:val="TOC4"/>
        <w:tabs>
          <w:tab w:val="right" w:leader="dot" w:pos="9350"/>
        </w:tabs>
        <w:rPr>
          <w:ins w:id="714" w:author="Gerard" w:date="2015-08-25T15:04:00Z"/>
          <w:rFonts w:asciiTheme="minorHAnsi" w:eastAsiaTheme="minorEastAsia" w:hAnsiTheme="minorHAnsi" w:cstheme="minorBidi"/>
          <w:noProof/>
          <w:sz w:val="24"/>
          <w:szCs w:val="24"/>
          <w:lang w:eastAsia="ja-JP"/>
        </w:rPr>
      </w:pPr>
      <w:ins w:id="715" w:author="Gerard" w:date="2015-08-25T15:04:00Z">
        <w:r>
          <w:rPr>
            <w:noProof/>
          </w:rPr>
          <w:t>4.9.3.1. Starling Equation</w:t>
        </w:r>
        <w:r>
          <w:rPr>
            <w:noProof/>
          </w:rPr>
          <w:tab/>
        </w:r>
        <w:r>
          <w:rPr>
            <w:noProof/>
          </w:rPr>
          <w:fldChar w:fldCharType="begin"/>
        </w:r>
        <w:r>
          <w:rPr>
            <w:noProof/>
          </w:rPr>
          <w:instrText xml:space="preserve"> PAGEREF _Toc302134653 \h </w:instrText>
        </w:r>
        <w:r>
          <w:rPr>
            <w:noProof/>
          </w:rPr>
        </w:r>
      </w:ins>
      <w:r>
        <w:rPr>
          <w:noProof/>
        </w:rPr>
        <w:fldChar w:fldCharType="separate"/>
      </w:r>
      <w:ins w:id="716" w:author="Gerard" w:date="2015-08-25T15:04:00Z">
        <w:r>
          <w:rPr>
            <w:noProof/>
          </w:rPr>
          <w:t>220</w:t>
        </w:r>
        <w:r>
          <w:rPr>
            <w:noProof/>
          </w:rPr>
          <w:fldChar w:fldCharType="end"/>
        </w:r>
      </w:ins>
    </w:p>
    <w:p w14:paraId="6CAF6D9C" w14:textId="77777777" w:rsidR="00554341" w:rsidRDefault="00554341">
      <w:pPr>
        <w:pStyle w:val="TOC2"/>
        <w:tabs>
          <w:tab w:val="right" w:leader="dot" w:pos="9350"/>
        </w:tabs>
        <w:rPr>
          <w:ins w:id="717" w:author="Gerard" w:date="2015-08-25T15:04:00Z"/>
          <w:rFonts w:asciiTheme="minorHAnsi" w:eastAsiaTheme="minorEastAsia" w:hAnsiTheme="minorHAnsi" w:cstheme="minorBidi"/>
          <w:smallCaps w:val="0"/>
          <w:noProof/>
          <w:sz w:val="24"/>
          <w:szCs w:val="24"/>
          <w:lang w:eastAsia="ja-JP"/>
        </w:rPr>
      </w:pPr>
      <w:ins w:id="718" w:author="Gerard" w:date="2015-08-25T15:04:00Z">
        <w:r>
          <w:rPr>
            <w:noProof/>
          </w:rPr>
          <w:t>4.10. Chemical Reactions</w:t>
        </w:r>
        <w:r>
          <w:rPr>
            <w:noProof/>
          </w:rPr>
          <w:tab/>
        </w:r>
        <w:r>
          <w:rPr>
            <w:noProof/>
          </w:rPr>
          <w:fldChar w:fldCharType="begin"/>
        </w:r>
        <w:r>
          <w:rPr>
            <w:noProof/>
          </w:rPr>
          <w:instrText xml:space="preserve"> PAGEREF _Toc302134654 \h </w:instrText>
        </w:r>
        <w:r>
          <w:rPr>
            <w:noProof/>
          </w:rPr>
        </w:r>
      </w:ins>
      <w:r>
        <w:rPr>
          <w:noProof/>
        </w:rPr>
        <w:fldChar w:fldCharType="separate"/>
      </w:r>
      <w:ins w:id="719" w:author="Gerard" w:date="2015-08-25T15:04:00Z">
        <w:r>
          <w:rPr>
            <w:noProof/>
          </w:rPr>
          <w:t>221</w:t>
        </w:r>
        <w:r>
          <w:rPr>
            <w:noProof/>
          </w:rPr>
          <w:fldChar w:fldCharType="end"/>
        </w:r>
      </w:ins>
    </w:p>
    <w:p w14:paraId="210CF18F" w14:textId="77777777" w:rsidR="00554341" w:rsidRDefault="00554341">
      <w:pPr>
        <w:pStyle w:val="TOC3"/>
        <w:tabs>
          <w:tab w:val="right" w:leader="dot" w:pos="9350"/>
        </w:tabs>
        <w:rPr>
          <w:ins w:id="720" w:author="Gerard" w:date="2015-08-25T15:04:00Z"/>
          <w:rFonts w:asciiTheme="minorHAnsi" w:eastAsiaTheme="minorEastAsia" w:hAnsiTheme="minorHAnsi" w:cstheme="minorBidi"/>
          <w:i w:val="0"/>
          <w:iCs w:val="0"/>
          <w:noProof/>
          <w:sz w:val="24"/>
          <w:szCs w:val="24"/>
          <w:lang w:eastAsia="ja-JP"/>
        </w:rPr>
      </w:pPr>
      <w:ins w:id="721" w:author="Gerard" w:date="2015-08-25T15:04:00Z">
        <w:r w:rsidRPr="00211264">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_Toc302134655 \h </w:instrText>
        </w:r>
        <w:r>
          <w:rPr>
            <w:noProof/>
          </w:rPr>
        </w:r>
      </w:ins>
      <w:r>
        <w:rPr>
          <w:noProof/>
        </w:rPr>
        <w:fldChar w:fldCharType="separate"/>
      </w:r>
      <w:ins w:id="722" w:author="Gerard" w:date="2015-08-25T15:04:00Z">
        <w:r>
          <w:rPr>
            <w:noProof/>
          </w:rPr>
          <w:t>221</w:t>
        </w:r>
        <w:r>
          <w:rPr>
            <w:noProof/>
          </w:rPr>
          <w:fldChar w:fldCharType="end"/>
        </w:r>
      </w:ins>
    </w:p>
    <w:p w14:paraId="089BC668" w14:textId="77777777" w:rsidR="00554341" w:rsidRDefault="00554341">
      <w:pPr>
        <w:pStyle w:val="TOC3"/>
        <w:tabs>
          <w:tab w:val="right" w:leader="dot" w:pos="9350"/>
        </w:tabs>
        <w:rPr>
          <w:ins w:id="723" w:author="Gerard" w:date="2015-08-25T15:04:00Z"/>
          <w:rFonts w:asciiTheme="minorHAnsi" w:eastAsiaTheme="minorEastAsia" w:hAnsiTheme="minorHAnsi" w:cstheme="minorBidi"/>
          <w:i w:val="0"/>
          <w:iCs w:val="0"/>
          <w:noProof/>
          <w:sz w:val="24"/>
          <w:szCs w:val="24"/>
          <w:lang w:eastAsia="ja-JP"/>
        </w:rPr>
      </w:pPr>
      <w:ins w:id="724" w:author="Gerard" w:date="2015-08-25T15:04:00Z">
        <w:r w:rsidRPr="00211264">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_Toc302134656 \h </w:instrText>
        </w:r>
        <w:r>
          <w:rPr>
            <w:noProof/>
          </w:rPr>
        </w:r>
      </w:ins>
      <w:r>
        <w:rPr>
          <w:noProof/>
        </w:rPr>
        <w:fldChar w:fldCharType="separate"/>
      </w:r>
      <w:ins w:id="725" w:author="Gerard" w:date="2015-08-25T15:04:00Z">
        <w:r>
          <w:rPr>
            <w:noProof/>
          </w:rPr>
          <w:t>224</w:t>
        </w:r>
        <w:r>
          <w:rPr>
            <w:noProof/>
          </w:rPr>
          <w:fldChar w:fldCharType="end"/>
        </w:r>
      </w:ins>
    </w:p>
    <w:p w14:paraId="5B1733E2" w14:textId="77777777" w:rsidR="00554341" w:rsidRDefault="00554341">
      <w:pPr>
        <w:pStyle w:val="TOC3"/>
        <w:tabs>
          <w:tab w:val="right" w:leader="dot" w:pos="9350"/>
        </w:tabs>
        <w:rPr>
          <w:ins w:id="726" w:author="Gerard" w:date="2015-08-25T15:04:00Z"/>
          <w:rFonts w:asciiTheme="minorHAnsi" w:eastAsiaTheme="minorEastAsia" w:hAnsiTheme="minorHAnsi" w:cstheme="minorBidi"/>
          <w:i w:val="0"/>
          <w:iCs w:val="0"/>
          <w:noProof/>
          <w:sz w:val="24"/>
          <w:szCs w:val="24"/>
          <w:lang w:eastAsia="ja-JP"/>
        </w:rPr>
      </w:pPr>
      <w:ins w:id="727" w:author="Gerard" w:date="2015-08-25T15:04:00Z">
        <w:r w:rsidRPr="00211264">
          <w:rPr>
            <w:noProof/>
            <w:color w:val="000000"/>
          </w:rPr>
          <w:t>4.10.3.</w:t>
        </w:r>
        <w:r>
          <w:rPr>
            <w:noProof/>
          </w:rPr>
          <w:t xml:space="preserve"> Chemical Reaction Materials</w:t>
        </w:r>
        <w:r>
          <w:rPr>
            <w:noProof/>
          </w:rPr>
          <w:tab/>
        </w:r>
        <w:r>
          <w:rPr>
            <w:noProof/>
          </w:rPr>
          <w:fldChar w:fldCharType="begin"/>
        </w:r>
        <w:r>
          <w:rPr>
            <w:noProof/>
          </w:rPr>
          <w:instrText xml:space="preserve"> PAGEREF _Toc302134657 \h </w:instrText>
        </w:r>
        <w:r>
          <w:rPr>
            <w:noProof/>
          </w:rPr>
        </w:r>
      </w:ins>
      <w:r>
        <w:rPr>
          <w:noProof/>
        </w:rPr>
        <w:fldChar w:fldCharType="separate"/>
      </w:r>
      <w:ins w:id="728" w:author="Gerard" w:date="2015-08-25T15:04:00Z">
        <w:r>
          <w:rPr>
            <w:noProof/>
          </w:rPr>
          <w:t>225</w:t>
        </w:r>
        <w:r>
          <w:rPr>
            <w:noProof/>
          </w:rPr>
          <w:fldChar w:fldCharType="end"/>
        </w:r>
      </w:ins>
    </w:p>
    <w:p w14:paraId="242E5678" w14:textId="77777777" w:rsidR="00554341" w:rsidRDefault="00554341">
      <w:pPr>
        <w:pStyle w:val="TOC4"/>
        <w:tabs>
          <w:tab w:val="right" w:leader="dot" w:pos="9350"/>
        </w:tabs>
        <w:rPr>
          <w:ins w:id="729" w:author="Gerard" w:date="2015-08-25T15:04:00Z"/>
          <w:rFonts w:asciiTheme="minorHAnsi" w:eastAsiaTheme="minorEastAsia" w:hAnsiTheme="minorHAnsi" w:cstheme="minorBidi"/>
          <w:noProof/>
          <w:sz w:val="24"/>
          <w:szCs w:val="24"/>
          <w:lang w:eastAsia="ja-JP"/>
        </w:rPr>
      </w:pPr>
      <w:ins w:id="730" w:author="Gerard" w:date="2015-08-25T15:04:00Z">
        <w:r>
          <w:rPr>
            <w:noProof/>
          </w:rPr>
          <w:t>4.10.3.1. Law of Mass Action for Forward Reactions</w:t>
        </w:r>
        <w:r>
          <w:rPr>
            <w:noProof/>
          </w:rPr>
          <w:tab/>
        </w:r>
        <w:r>
          <w:rPr>
            <w:noProof/>
          </w:rPr>
          <w:fldChar w:fldCharType="begin"/>
        </w:r>
        <w:r>
          <w:rPr>
            <w:noProof/>
          </w:rPr>
          <w:instrText xml:space="preserve"> PAGEREF _Toc302134658 \h </w:instrText>
        </w:r>
        <w:r>
          <w:rPr>
            <w:noProof/>
          </w:rPr>
        </w:r>
      </w:ins>
      <w:r>
        <w:rPr>
          <w:noProof/>
        </w:rPr>
        <w:fldChar w:fldCharType="separate"/>
      </w:r>
      <w:ins w:id="731" w:author="Gerard" w:date="2015-08-25T15:04:00Z">
        <w:r>
          <w:rPr>
            <w:noProof/>
          </w:rPr>
          <w:t>225</w:t>
        </w:r>
        <w:r>
          <w:rPr>
            <w:noProof/>
          </w:rPr>
          <w:fldChar w:fldCharType="end"/>
        </w:r>
      </w:ins>
    </w:p>
    <w:p w14:paraId="20B80C9E" w14:textId="77777777" w:rsidR="00554341" w:rsidRDefault="00554341">
      <w:pPr>
        <w:pStyle w:val="TOC4"/>
        <w:tabs>
          <w:tab w:val="right" w:leader="dot" w:pos="9350"/>
        </w:tabs>
        <w:rPr>
          <w:ins w:id="732" w:author="Gerard" w:date="2015-08-25T15:04:00Z"/>
          <w:rFonts w:asciiTheme="minorHAnsi" w:eastAsiaTheme="minorEastAsia" w:hAnsiTheme="minorHAnsi" w:cstheme="minorBidi"/>
          <w:noProof/>
          <w:sz w:val="24"/>
          <w:szCs w:val="24"/>
          <w:lang w:eastAsia="ja-JP"/>
        </w:rPr>
      </w:pPr>
      <w:ins w:id="733" w:author="Gerard" w:date="2015-08-25T15:04:00Z">
        <w:r>
          <w:rPr>
            <w:noProof/>
          </w:rPr>
          <w:t>4.10.3.2. Law of Mass Action for Reversible Reactions</w:t>
        </w:r>
        <w:r>
          <w:rPr>
            <w:noProof/>
          </w:rPr>
          <w:tab/>
        </w:r>
        <w:r>
          <w:rPr>
            <w:noProof/>
          </w:rPr>
          <w:fldChar w:fldCharType="begin"/>
        </w:r>
        <w:r>
          <w:rPr>
            <w:noProof/>
          </w:rPr>
          <w:instrText xml:space="preserve"> PAGEREF _Toc302134659 \h </w:instrText>
        </w:r>
        <w:r>
          <w:rPr>
            <w:noProof/>
          </w:rPr>
        </w:r>
      </w:ins>
      <w:r>
        <w:rPr>
          <w:noProof/>
        </w:rPr>
        <w:fldChar w:fldCharType="separate"/>
      </w:r>
      <w:ins w:id="734" w:author="Gerard" w:date="2015-08-25T15:04:00Z">
        <w:r>
          <w:rPr>
            <w:noProof/>
          </w:rPr>
          <w:t>226</w:t>
        </w:r>
        <w:r>
          <w:rPr>
            <w:noProof/>
          </w:rPr>
          <w:fldChar w:fldCharType="end"/>
        </w:r>
      </w:ins>
    </w:p>
    <w:p w14:paraId="4FC8C6C4" w14:textId="77777777" w:rsidR="00554341" w:rsidRDefault="00554341">
      <w:pPr>
        <w:pStyle w:val="TOC4"/>
        <w:tabs>
          <w:tab w:val="right" w:leader="dot" w:pos="9350"/>
        </w:tabs>
        <w:rPr>
          <w:ins w:id="735" w:author="Gerard" w:date="2015-08-25T15:04:00Z"/>
          <w:rFonts w:asciiTheme="minorHAnsi" w:eastAsiaTheme="minorEastAsia" w:hAnsiTheme="minorHAnsi" w:cstheme="minorBidi"/>
          <w:noProof/>
          <w:sz w:val="24"/>
          <w:szCs w:val="24"/>
          <w:lang w:eastAsia="ja-JP"/>
        </w:rPr>
      </w:pPr>
      <w:ins w:id="736" w:author="Gerard" w:date="2015-08-25T15:04:00Z">
        <w:r>
          <w:rPr>
            <w:noProof/>
          </w:rPr>
          <w:t>4.10.3.3. Michaelis-Menten Reaction</w:t>
        </w:r>
        <w:r>
          <w:rPr>
            <w:noProof/>
          </w:rPr>
          <w:tab/>
        </w:r>
        <w:r>
          <w:rPr>
            <w:noProof/>
          </w:rPr>
          <w:fldChar w:fldCharType="begin"/>
        </w:r>
        <w:r>
          <w:rPr>
            <w:noProof/>
          </w:rPr>
          <w:instrText xml:space="preserve"> PAGEREF _Toc302134660 \h </w:instrText>
        </w:r>
        <w:r>
          <w:rPr>
            <w:noProof/>
          </w:rPr>
        </w:r>
      </w:ins>
      <w:r>
        <w:rPr>
          <w:noProof/>
        </w:rPr>
        <w:fldChar w:fldCharType="separate"/>
      </w:r>
      <w:ins w:id="737" w:author="Gerard" w:date="2015-08-25T15:04:00Z">
        <w:r>
          <w:rPr>
            <w:noProof/>
          </w:rPr>
          <w:t>227</w:t>
        </w:r>
        <w:r>
          <w:rPr>
            <w:noProof/>
          </w:rPr>
          <w:fldChar w:fldCharType="end"/>
        </w:r>
      </w:ins>
    </w:p>
    <w:p w14:paraId="647E1DF9" w14:textId="77777777" w:rsidR="00554341" w:rsidRDefault="00554341">
      <w:pPr>
        <w:pStyle w:val="TOC3"/>
        <w:tabs>
          <w:tab w:val="right" w:leader="dot" w:pos="9350"/>
        </w:tabs>
        <w:rPr>
          <w:ins w:id="738" w:author="Gerard" w:date="2015-08-25T15:04:00Z"/>
          <w:rFonts w:asciiTheme="minorHAnsi" w:eastAsiaTheme="minorEastAsia" w:hAnsiTheme="minorHAnsi" w:cstheme="minorBidi"/>
          <w:i w:val="0"/>
          <w:iCs w:val="0"/>
          <w:noProof/>
          <w:sz w:val="24"/>
          <w:szCs w:val="24"/>
          <w:lang w:eastAsia="ja-JP"/>
        </w:rPr>
      </w:pPr>
      <w:ins w:id="739" w:author="Gerard" w:date="2015-08-25T15:04:00Z">
        <w:r w:rsidRPr="00211264">
          <w:rPr>
            <w:noProof/>
            <w:color w:val="000000"/>
          </w:rPr>
          <w:t>4.10.4.</w:t>
        </w:r>
        <w:r>
          <w:rPr>
            <w:noProof/>
          </w:rPr>
          <w:t xml:space="preserve"> Specific Reaction Rate Materials</w:t>
        </w:r>
        <w:r>
          <w:rPr>
            <w:noProof/>
          </w:rPr>
          <w:tab/>
        </w:r>
        <w:r>
          <w:rPr>
            <w:noProof/>
          </w:rPr>
          <w:fldChar w:fldCharType="begin"/>
        </w:r>
        <w:r>
          <w:rPr>
            <w:noProof/>
          </w:rPr>
          <w:instrText xml:space="preserve"> PAGEREF _Toc302134661 \h </w:instrText>
        </w:r>
        <w:r>
          <w:rPr>
            <w:noProof/>
          </w:rPr>
        </w:r>
      </w:ins>
      <w:r>
        <w:rPr>
          <w:noProof/>
        </w:rPr>
        <w:fldChar w:fldCharType="separate"/>
      </w:r>
      <w:ins w:id="740" w:author="Gerard" w:date="2015-08-25T15:04:00Z">
        <w:r>
          <w:rPr>
            <w:noProof/>
          </w:rPr>
          <w:t>228</w:t>
        </w:r>
        <w:r>
          <w:rPr>
            <w:noProof/>
          </w:rPr>
          <w:fldChar w:fldCharType="end"/>
        </w:r>
      </w:ins>
    </w:p>
    <w:p w14:paraId="5550D251" w14:textId="77777777" w:rsidR="00554341" w:rsidRDefault="00554341">
      <w:pPr>
        <w:pStyle w:val="TOC4"/>
        <w:tabs>
          <w:tab w:val="right" w:leader="dot" w:pos="9350"/>
        </w:tabs>
        <w:rPr>
          <w:ins w:id="741" w:author="Gerard" w:date="2015-08-25T15:04:00Z"/>
          <w:rFonts w:asciiTheme="minorHAnsi" w:eastAsiaTheme="minorEastAsia" w:hAnsiTheme="minorHAnsi" w:cstheme="minorBidi"/>
          <w:noProof/>
          <w:sz w:val="24"/>
          <w:szCs w:val="24"/>
          <w:lang w:eastAsia="ja-JP"/>
        </w:rPr>
      </w:pPr>
      <w:ins w:id="742" w:author="Gerard" w:date="2015-08-25T15:04:00Z">
        <w:r>
          <w:rPr>
            <w:noProof/>
          </w:rPr>
          <w:t>4.10.4.1. Constant Reaction Rate</w:t>
        </w:r>
        <w:r>
          <w:rPr>
            <w:noProof/>
          </w:rPr>
          <w:tab/>
        </w:r>
        <w:r>
          <w:rPr>
            <w:noProof/>
          </w:rPr>
          <w:fldChar w:fldCharType="begin"/>
        </w:r>
        <w:r>
          <w:rPr>
            <w:noProof/>
          </w:rPr>
          <w:instrText xml:space="preserve"> PAGEREF _Toc302134662 \h </w:instrText>
        </w:r>
        <w:r>
          <w:rPr>
            <w:noProof/>
          </w:rPr>
        </w:r>
      </w:ins>
      <w:r>
        <w:rPr>
          <w:noProof/>
        </w:rPr>
        <w:fldChar w:fldCharType="separate"/>
      </w:r>
      <w:ins w:id="743" w:author="Gerard" w:date="2015-08-25T15:04:00Z">
        <w:r>
          <w:rPr>
            <w:noProof/>
          </w:rPr>
          <w:t>229</w:t>
        </w:r>
        <w:r>
          <w:rPr>
            <w:noProof/>
          </w:rPr>
          <w:fldChar w:fldCharType="end"/>
        </w:r>
      </w:ins>
    </w:p>
    <w:p w14:paraId="18A146BE" w14:textId="77777777" w:rsidR="00554341" w:rsidRDefault="00554341">
      <w:pPr>
        <w:pStyle w:val="TOC4"/>
        <w:tabs>
          <w:tab w:val="right" w:leader="dot" w:pos="9350"/>
        </w:tabs>
        <w:rPr>
          <w:ins w:id="744" w:author="Gerard" w:date="2015-08-25T15:04:00Z"/>
          <w:rFonts w:asciiTheme="minorHAnsi" w:eastAsiaTheme="minorEastAsia" w:hAnsiTheme="minorHAnsi" w:cstheme="minorBidi"/>
          <w:noProof/>
          <w:sz w:val="24"/>
          <w:szCs w:val="24"/>
          <w:lang w:eastAsia="ja-JP"/>
        </w:rPr>
      </w:pPr>
      <w:ins w:id="745" w:author="Gerard" w:date="2015-08-25T15:04:00Z">
        <w:r>
          <w:rPr>
            <w:noProof/>
          </w:rPr>
          <w:t>4.10.4.2. Huiskes Reaction Rate</w:t>
        </w:r>
        <w:r>
          <w:rPr>
            <w:noProof/>
          </w:rPr>
          <w:tab/>
        </w:r>
        <w:r>
          <w:rPr>
            <w:noProof/>
          </w:rPr>
          <w:fldChar w:fldCharType="begin"/>
        </w:r>
        <w:r>
          <w:rPr>
            <w:noProof/>
          </w:rPr>
          <w:instrText xml:space="preserve"> PAGEREF _Toc302134663 \h </w:instrText>
        </w:r>
        <w:r>
          <w:rPr>
            <w:noProof/>
          </w:rPr>
        </w:r>
      </w:ins>
      <w:r>
        <w:rPr>
          <w:noProof/>
        </w:rPr>
        <w:fldChar w:fldCharType="separate"/>
      </w:r>
      <w:ins w:id="746" w:author="Gerard" w:date="2015-08-25T15:04:00Z">
        <w:r>
          <w:rPr>
            <w:noProof/>
          </w:rPr>
          <w:t>230</w:t>
        </w:r>
        <w:r>
          <w:rPr>
            <w:noProof/>
          </w:rPr>
          <w:fldChar w:fldCharType="end"/>
        </w:r>
      </w:ins>
    </w:p>
    <w:p w14:paraId="7E23AE47" w14:textId="77777777" w:rsidR="00554341" w:rsidRDefault="00554341">
      <w:pPr>
        <w:pStyle w:val="TOC2"/>
        <w:tabs>
          <w:tab w:val="right" w:leader="dot" w:pos="9350"/>
        </w:tabs>
        <w:rPr>
          <w:ins w:id="747" w:author="Gerard" w:date="2015-08-25T15:04:00Z"/>
          <w:rFonts w:asciiTheme="minorHAnsi" w:eastAsiaTheme="minorEastAsia" w:hAnsiTheme="minorHAnsi" w:cstheme="minorBidi"/>
          <w:smallCaps w:val="0"/>
          <w:noProof/>
          <w:sz w:val="24"/>
          <w:szCs w:val="24"/>
          <w:lang w:eastAsia="ja-JP"/>
        </w:rPr>
      </w:pPr>
      <w:ins w:id="748" w:author="Gerard" w:date="2015-08-25T15:04:00Z">
        <w:r>
          <w:rPr>
            <w:noProof/>
          </w:rPr>
          <w:t>4.11. Rigid Body</w:t>
        </w:r>
        <w:r>
          <w:rPr>
            <w:noProof/>
          </w:rPr>
          <w:tab/>
        </w:r>
        <w:r>
          <w:rPr>
            <w:noProof/>
          </w:rPr>
          <w:fldChar w:fldCharType="begin"/>
        </w:r>
        <w:r>
          <w:rPr>
            <w:noProof/>
          </w:rPr>
          <w:instrText xml:space="preserve"> PAGEREF _Toc302134664 \h </w:instrText>
        </w:r>
        <w:r>
          <w:rPr>
            <w:noProof/>
          </w:rPr>
        </w:r>
      </w:ins>
      <w:r>
        <w:rPr>
          <w:noProof/>
        </w:rPr>
        <w:fldChar w:fldCharType="separate"/>
      </w:r>
      <w:ins w:id="749" w:author="Gerard" w:date="2015-08-25T15:04:00Z">
        <w:r>
          <w:rPr>
            <w:noProof/>
          </w:rPr>
          <w:t>231</w:t>
        </w:r>
        <w:r>
          <w:rPr>
            <w:noProof/>
          </w:rPr>
          <w:fldChar w:fldCharType="end"/>
        </w:r>
      </w:ins>
    </w:p>
    <w:p w14:paraId="39E1D008" w14:textId="77777777" w:rsidR="00554341" w:rsidRDefault="00554341">
      <w:pPr>
        <w:pStyle w:val="TOC2"/>
        <w:tabs>
          <w:tab w:val="right" w:leader="dot" w:pos="9350"/>
        </w:tabs>
        <w:rPr>
          <w:ins w:id="750" w:author="Gerard" w:date="2015-08-25T15:04:00Z"/>
          <w:rFonts w:asciiTheme="minorHAnsi" w:eastAsiaTheme="minorEastAsia" w:hAnsiTheme="minorHAnsi" w:cstheme="minorBidi"/>
          <w:smallCaps w:val="0"/>
          <w:noProof/>
          <w:sz w:val="24"/>
          <w:szCs w:val="24"/>
          <w:lang w:eastAsia="ja-JP"/>
        </w:rPr>
      </w:pPr>
      <w:ins w:id="751" w:author="Gerard" w:date="2015-08-25T15:04:00Z">
        <w:r>
          <w:rPr>
            <w:noProof/>
          </w:rPr>
          <w:t>4.12. Active Contraction</w:t>
        </w:r>
        <w:r>
          <w:rPr>
            <w:noProof/>
          </w:rPr>
          <w:tab/>
        </w:r>
        <w:r>
          <w:rPr>
            <w:noProof/>
          </w:rPr>
          <w:fldChar w:fldCharType="begin"/>
        </w:r>
        <w:r>
          <w:rPr>
            <w:noProof/>
          </w:rPr>
          <w:instrText xml:space="preserve"> PAGEREF _Toc302134665 \h </w:instrText>
        </w:r>
        <w:r>
          <w:rPr>
            <w:noProof/>
          </w:rPr>
        </w:r>
      </w:ins>
      <w:r>
        <w:rPr>
          <w:noProof/>
        </w:rPr>
        <w:fldChar w:fldCharType="separate"/>
      </w:r>
      <w:ins w:id="752" w:author="Gerard" w:date="2015-08-25T15:04:00Z">
        <w:r>
          <w:rPr>
            <w:noProof/>
          </w:rPr>
          <w:t>232</w:t>
        </w:r>
        <w:r>
          <w:rPr>
            <w:noProof/>
          </w:rPr>
          <w:fldChar w:fldCharType="end"/>
        </w:r>
      </w:ins>
    </w:p>
    <w:p w14:paraId="26F68EA9" w14:textId="77777777" w:rsidR="00554341" w:rsidRDefault="00554341">
      <w:pPr>
        <w:pStyle w:val="TOC3"/>
        <w:tabs>
          <w:tab w:val="right" w:leader="dot" w:pos="9350"/>
        </w:tabs>
        <w:rPr>
          <w:ins w:id="753" w:author="Gerard" w:date="2015-08-25T15:04:00Z"/>
          <w:rFonts w:asciiTheme="minorHAnsi" w:eastAsiaTheme="minorEastAsia" w:hAnsiTheme="minorHAnsi" w:cstheme="minorBidi"/>
          <w:i w:val="0"/>
          <w:iCs w:val="0"/>
          <w:noProof/>
          <w:sz w:val="24"/>
          <w:szCs w:val="24"/>
          <w:lang w:eastAsia="ja-JP"/>
        </w:rPr>
      </w:pPr>
      <w:ins w:id="754" w:author="Gerard" w:date="2015-08-25T15:04:00Z">
        <w:r w:rsidRPr="00211264">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_Toc302134666 \h </w:instrText>
        </w:r>
        <w:r>
          <w:rPr>
            <w:noProof/>
          </w:rPr>
        </w:r>
      </w:ins>
      <w:r>
        <w:rPr>
          <w:noProof/>
        </w:rPr>
        <w:fldChar w:fldCharType="separate"/>
      </w:r>
      <w:ins w:id="755" w:author="Gerard" w:date="2015-08-25T15:04:00Z">
        <w:r>
          <w:rPr>
            <w:noProof/>
          </w:rPr>
          <w:t>232</w:t>
        </w:r>
        <w:r>
          <w:rPr>
            <w:noProof/>
          </w:rPr>
          <w:fldChar w:fldCharType="end"/>
        </w:r>
      </w:ins>
    </w:p>
    <w:p w14:paraId="5BCBB55F" w14:textId="77777777" w:rsidR="00554341" w:rsidRDefault="00554341">
      <w:pPr>
        <w:pStyle w:val="TOC4"/>
        <w:tabs>
          <w:tab w:val="right" w:leader="dot" w:pos="9350"/>
        </w:tabs>
        <w:rPr>
          <w:ins w:id="756" w:author="Gerard" w:date="2015-08-25T15:04:00Z"/>
          <w:rFonts w:asciiTheme="minorHAnsi" w:eastAsiaTheme="minorEastAsia" w:hAnsiTheme="minorHAnsi" w:cstheme="minorBidi"/>
          <w:noProof/>
          <w:sz w:val="24"/>
          <w:szCs w:val="24"/>
          <w:lang w:eastAsia="ja-JP"/>
        </w:rPr>
      </w:pPr>
      <w:ins w:id="757" w:author="Gerard" w:date="2015-08-25T15:04:00Z">
        <w:r>
          <w:rPr>
            <w:noProof/>
          </w:rPr>
          <w:t>4.12.1.1. Uncoupled Prescribed Uniaxial Active Contraction</w:t>
        </w:r>
        <w:r>
          <w:rPr>
            <w:noProof/>
          </w:rPr>
          <w:tab/>
        </w:r>
        <w:r>
          <w:rPr>
            <w:noProof/>
          </w:rPr>
          <w:fldChar w:fldCharType="begin"/>
        </w:r>
        <w:r>
          <w:rPr>
            <w:noProof/>
          </w:rPr>
          <w:instrText xml:space="preserve"> PAGEREF _Toc302134667 \h </w:instrText>
        </w:r>
        <w:r>
          <w:rPr>
            <w:noProof/>
          </w:rPr>
        </w:r>
      </w:ins>
      <w:r>
        <w:rPr>
          <w:noProof/>
        </w:rPr>
        <w:fldChar w:fldCharType="separate"/>
      </w:r>
      <w:ins w:id="758" w:author="Gerard" w:date="2015-08-25T15:04:00Z">
        <w:r>
          <w:rPr>
            <w:noProof/>
          </w:rPr>
          <w:t>233</w:t>
        </w:r>
        <w:r>
          <w:rPr>
            <w:noProof/>
          </w:rPr>
          <w:fldChar w:fldCharType="end"/>
        </w:r>
      </w:ins>
    </w:p>
    <w:p w14:paraId="30F9DE65" w14:textId="77777777" w:rsidR="00554341" w:rsidRDefault="00554341">
      <w:pPr>
        <w:pStyle w:val="TOC4"/>
        <w:tabs>
          <w:tab w:val="right" w:leader="dot" w:pos="9350"/>
        </w:tabs>
        <w:rPr>
          <w:ins w:id="759" w:author="Gerard" w:date="2015-08-25T15:04:00Z"/>
          <w:rFonts w:asciiTheme="minorHAnsi" w:eastAsiaTheme="minorEastAsia" w:hAnsiTheme="minorHAnsi" w:cstheme="minorBidi"/>
          <w:noProof/>
          <w:sz w:val="24"/>
          <w:szCs w:val="24"/>
          <w:lang w:eastAsia="ja-JP"/>
        </w:rPr>
      </w:pPr>
      <w:ins w:id="760" w:author="Gerard" w:date="2015-08-25T15:04:00Z">
        <w:r>
          <w:rPr>
            <w:noProof/>
          </w:rPr>
          <w:t>4.12.1.2. Uncoupled Prescribed Transversely Isotropic Active Contraction</w:t>
        </w:r>
        <w:r>
          <w:rPr>
            <w:noProof/>
          </w:rPr>
          <w:tab/>
        </w:r>
        <w:r>
          <w:rPr>
            <w:noProof/>
          </w:rPr>
          <w:fldChar w:fldCharType="begin"/>
        </w:r>
        <w:r>
          <w:rPr>
            <w:noProof/>
          </w:rPr>
          <w:instrText xml:space="preserve"> PAGEREF _Toc302134668 \h </w:instrText>
        </w:r>
        <w:r>
          <w:rPr>
            <w:noProof/>
          </w:rPr>
        </w:r>
      </w:ins>
      <w:r>
        <w:rPr>
          <w:noProof/>
        </w:rPr>
        <w:fldChar w:fldCharType="separate"/>
      </w:r>
      <w:ins w:id="761" w:author="Gerard" w:date="2015-08-25T15:04:00Z">
        <w:r>
          <w:rPr>
            <w:noProof/>
          </w:rPr>
          <w:t>234</w:t>
        </w:r>
        <w:r>
          <w:rPr>
            <w:noProof/>
          </w:rPr>
          <w:fldChar w:fldCharType="end"/>
        </w:r>
      </w:ins>
    </w:p>
    <w:p w14:paraId="7CD59D35" w14:textId="77777777" w:rsidR="00554341" w:rsidRDefault="00554341">
      <w:pPr>
        <w:pStyle w:val="TOC4"/>
        <w:tabs>
          <w:tab w:val="right" w:leader="dot" w:pos="9350"/>
        </w:tabs>
        <w:rPr>
          <w:ins w:id="762" w:author="Gerard" w:date="2015-08-25T15:04:00Z"/>
          <w:rFonts w:asciiTheme="minorHAnsi" w:eastAsiaTheme="minorEastAsia" w:hAnsiTheme="minorHAnsi" w:cstheme="minorBidi"/>
          <w:noProof/>
          <w:sz w:val="24"/>
          <w:szCs w:val="24"/>
          <w:lang w:eastAsia="ja-JP"/>
        </w:rPr>
      </w:pPr>
      <w:ins w:id="763" w:author="Gerard" w:date="2015-08-25T15:04:00Z">
        <w:r>
          <w:rPr>
            <w:noProof/>
          </w:rPr>
          <w:t>4.12.1.3. Uncoupled Prescribed Isotropic Active Contraction</w:t>
        </w:r>
        <w:r>
          <w:rPr>
            <w:noProof/>
          </w:rPr>
          <w:tab/>
        </w:r>
        <w:r>
          <w:rPr>
            <w:noProof/>
          </w:rPr>
          <w:fldChar w:fldCharType="begin"/>
        </w:r>
        <w:r>
          <w:rPr>
            <w:noProof/>
          </w:rPr>
          <w:instrText xml:space="preserve"> PAGEREF _Toc302134669 \h </w:instrText>
        </w:r>
        <w:r>
          <w:rPr>
            <w:noProof/>
          </w:rPr>
        </w:r>
      </w:ins>
      <w:r>
        <w:rPr>
          <w:noProof/>
        </w:rPr>
        <w:fldChar w:fldCharType="separate"/>
      </w:r>
      <w:ins w:id="764" w:author="Gerard" w:date="2015-08-25T15:04:00Z">
        <w:r>
          <w:rPr>
            <w:noProof/>
          </w:rPr>
          <w:t>235</w:t>
        </w:r>
        <w:r>
          <w:rPr>
            <w:noProof/>
          </w:rPr>
          <w:fldChar w:fldCharType="end"/>
        </w:r>
      </w:ins>
    </w:p>
    <w:p w14:paraId="29FCF643" w14:textId="77777777" w:rsidR="00554341" w:rsidRDefault="00554341">
      <w:pPr>
        <w:pStyle w:val="TOC3"/>
        <w:tabs>
          <w:tab w:val="right" w:leader="dot" w:pos="9350"/>
        </w:tabs>
        <w:rPr>
          <w:ins w:id="765" w:author="Gerard" w:date="2015-08-25T15:04:00Z"/>
          <w:rFonts w:asciiTheme="minorHAnsi" w:eastAsiaTheme="minorEastAsia" w:hAnsiTheme="minorHAnsi" w:cstheme="minorBidi"/>
          <w:i w:val="0"/>
          <w:iCs w:val="0"/>
          <w:noProof/>
          <w:sz w:val="24"/>
          <w:szCs w:val="24"/>
          <w:lang w:eastAsia="ja-JP"/>
        </w:rPr>
      </w:pPr>
      <w:ins w:id="766" w:author="Gerard" w:date="2015-08-25T15:04:00Z">
        <w:r w:rsidRPr="00211264">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_Toc302134670 \h </w:instrText>
        </w:r>
        <w:r>
          <w:rPr>
            <w:noProof/>
          </w:rPr>
        </w:r>
      </w:ins>
      <w:r>
        <w:rPr>
          <w:noProof/>
        </w:rPr>
        <w:fldChar w:fldCharType="separate"/>
      </w:r>
      <w:ins w:id="767" w:author="Gerard" w:date="2015-08-25T15:04:00Z">
        <w:r>
          <w:rPr>
            <w:noProof/>
          </w:rPr>
          <w:t>236</w:t>
        </w:r>
        <w:r>
          <w:rPr>
            <w:noProof/>
          </w:rPr>
          <w:fldChar w:fldCharType="end"/>
        </w:r>
      </w:ins>
    </w:p>
    <w:p w14:paraId="6880337E" w14:textId="77777777" w:rsidR="00554341" w:rsidRDefault="00554341">
      <w:pPr>
        <w:pStyle w:val="TOC4"/>
        <w:tabs>
          <w:tab w:val="right" w:leader="dot" w:pos="9350"/>
        </w:tabs>
        <w:rPr>
          <w:ins w:id="768" w:author="Gerard" w:date="2015-08-25T15:04:00Z"/>
          <w:rFonts w:asciiTheme="minorHAnsi" w:eastAsiaTheme="minorEastAsia" w:hAnsiTheme="minorHAnsi" w:cstheme="minorBidi"/>
          <w:noProof/>
          <w:sz w:val="24"/>
          <w:szCs w:val="24"/>
          <w:lang w:eastAsia="ja-JP"/>
        </w:rPr>
      </w:pPr>
      <w:ins w:id="769" w:author="Gerard" w:date="2015-08-25T15:04:00Z">
        <w:r>
          <w:rPr>
            <w:noProof/>
          </w:rPr>
          <w:t>4.12.2.1. Prescribed Uniaxial Active Contraction</w:t>
        </w:r>
        <w:r>
          <w:rPr>
            <w:noProof/>
          </w:rPr>
          <w:tab/>
        </w:r>
        <w:r>
          <w:rPr>
            <w:noProof/>
          </w:rPr>
          <w:fldChar w:fldCharType="begin"/>
        </w:r>
        <w:r>
          <w:rPr>
            <w:noProof/>
          </w:rPr>
          <w:instrText xml:space="preserve"> PAGEREF _Toc302134671 \h </w:instrText>
        </w:r>
        <w:r>
          <w:rPr>
            <w:noProof/>
          </w:rPr>
        </w:r>
      </w:ins>
      <w:r>
        <w:rPr>
          <w:noProof/>
        </w:rPr>
        <w:fldChar w:fldCharType="separate"/>
      </w:r>
      <w:ins w:id="770" w:author="Gerard" w:date="2015-08-25T15:04:00Z">
        <w:r>
          <w:rPr>
            <w:noProof/>
          </w:rPr>
          <w:t>236</w:t>
        </w:r>
        <w:r>
          <w:rPr>
            <w:noProof/>
          </w:rPr>
          <w:fldChar w:fldCharType="end"/>
        </w:r>
      </w:ins>
    </w:p>
    <w:p w14:paraId="194449BC" w14:textId="77777777" w:rsidR="00554341" w:rsidRDefault="00554341">
      <w:pPr>
        <w:pStyle w:val="TOC4"/>
        <w:tabs>
          <w:tab w:val="right" w:leader="dot" w:pos="9350"/>
        </w:tabs>
        <w:rPr>
          <w:ins w:id="771" w:author="Gerard" w:date="2015-08-25T15:04:00Z"/>
          <w:rFonts w:asciiTheme="minorHAnsi" w:eastAsiaTheme="minorEastAsia" w:hAnsiTheme="minorHAnsi" w:cstheme="minorBidi"/>
          <w:noProof/>
          <w:sz w:val="24"/>
          <w:szCs w:val="24"/>
          <w:lang w:eastAsia="ja-JP"/>
        </w:rPr>
      </w:pPr>
      <w:ins w:id="772" w:author="Gerard" w:date="2015-08-25T15:04:00Z">
        <w:r>
          <w:rPr>
            <w:noProof/>
          </w:rPr>
          <w:t>4.12.2.2. Prescribed Transversely Isotropic Active Contraction</w:t>
        </w:r>
        <w:r>
          <w:rPr>
            <w:noProof/>
          </w:rPr>
          <w:tab/>
        </w:r>
        <w:r>
          <w:rPr>
            <w:noProof/>
          </w:rPr>
          <w:fldChar w:fldCharType="begin"/>
        </w:r>
        <w:r>
          <w:rPr>
            <w:noProof/>
          </w:rPr>
          <w:instrText xml:space="preserve"> PAGEREF _Toc302134672 \h </w:instrText>
        </w:r>
        <w:r>
          <w:rPr>
            <w:noProof/>
          </w:rPr>
        </w:r>
      </w:ins>
      <w:r>
        <w:rPr>
          <w:noProof/>
        </w:rPr>
        <w:fldChar w:fldCharType="separate"/>
      </w:r>
      <w:ins w:id="773" w:author="Gerard" w:date="2015-08-25T15:04:00Z">
        <w:r>
          <w:rPr>
            <w:noProof/>
          </w:rPr>
          <w:t>237</w:t>
        </w:r>
        <w:r>
          <w:rPr>
            <w:noProof/>
          </w:rPr>
          <w:fldChar w:fldCharType="end"/>
        </w:r>
      </w:ins>
    </w:p>
    <w:p w14:paraId="6BCD666B" w14:textId="77777777" w:rsidR="00554341" w:rsidRDefault="00554341">
      <w:pPr>
        <w:pStyle w:val="TOC4"/>
        <w:tabs>
          <w:tab w:val="right" w:leader="dot" w:pos="9350"/>
        </w:tabs>
        <w:rPr>
          <w:ins w:id="774" w:author="Gerard" w:date="2015-08-25T15:04:00Z"/>
          <w:rFonts w:asciiTheme="minorHAnsi" w:eastAsiaTheme="minorEastAsia" w:hAnsiTheme="minorHAnsi" w:cstheme="minorBidi"/>
          <w:noProof/>
          <w:sz w:val="24"/>
          <w:szCs w:val="24"/>
          <w:lang w:eastAsia="ja-JP"/>
        </w:rPr>
      </w:pPr>
      <w:ins w:id="775" w:author="Gerard" w:date="2015-08-25T15:04:00Z">
        <w:r>
          <w:rPr>
            <w:noProof/>
          </w:rPr>
          <w:t>4.12.2.3. Prescribed Isotropic Active Contraction</w:t>
        </w:r>
        <w:r>
          <w:rPr>
            <w:noProof/>
          </w:rPr>
          <w:tab/>
        </w:r>
        <w:r>
          <w:rPr>
            <w:noProof/>
          </w:rPr>
          <w:fldChar w:fldCharType="begin"/>
        </w:r>
        <w:r>
          <w:rPr>
            <w:noProof/>
          </w:rPr>
          <w:instrText xml:space="preserve"> PAGEREF _Toc302134673 \h </w:instrText>
        </w:r>
        <w:r>
          <w:rPr>
            <w:noProof/>
          </w:rPr>
        </w:r>
      </w:ins>
      <w:r>
        <w:rPr>
          <w:noProof/>
        </w:rPr>
        <w:fldChar w:fldCharType="separate"/>
      </w:r>
      <w:ins w:id="776" w:author="Gerard" w:date="2015-08-25T15:04:00Z">
        <w:r>
          <w:rPr>
            <w:noProof/>
          </w:rPr>
          <w:t>238</w:t>
        </w:r>
        <w:r>
          <w:rPr>
            <w:noProof/>
          </w:rPr>
          <w:fldChar w:fldCharType="end"/>
        </w:r>
      </w:ins>
    </w:p>
    <w:p w14:paraId="41DF0EC2" w14:textId="77777777" w:rsidR="00554341" w:rsidRDefault="00554341">
      <w:pPr>
        <w:pStyle w:val="TOC1"/>
        <w:tabs>
          <w:tab w:val="right" w:leader="dot" w:pos="9350"/>
        </w:tabs>
        <w:rPr>
          <w:ins w:id="777" w:author="Gerard" w:date="2015-08-25T15:04:00Z"/>
          <w:rFonts w:asciiTheme="minorHAnsi" w:eastAsiaTheme="minorEastAsia" w:hAnsiTheme="minorHAnsi" w:cstheme="minorBidi"/>
          <w:b w:val="0"/>
          <w:bCs w:val="0"/>
          <w:caps w:val="0"/>
          <w:noProof/>
          <w:sz w:val="24"/>
          <w:szCs w:val="24"/>
          <w:lang w:eastAsia="ja-JP"/>
        </w:rPr>
      </w:pPr>
      <w:ins w:id="778" w:author="Gerard" w:date="2015-08-25T15:04:00Z">
        <w:r w:rsidRPr="00211264">
          <w:rPr>
            <w:noProof/>
            <w:color w:val="000000"/>
          </w:rPr>
          <w:t>Chapter 5</w:t>
        </w:r>
        <w:r>
          <w:rPr>
            <w:noProof/>
          </w:rPr>
          <w:t xml:space="preserve"> Restart Input file</w:t>
        </w:r>
        <w:r>
          <w:rPr>
            <w:noProof/>
          </w:rPr>
          <w:tab/>
        </w:r>
        <w:r>
          <w:rPr>
            <w:noProof/>
          </w:rPr>
          <w:fldChar w:fldCharType="begin"/>
        </w:r>
        <w:r>
          <w:rPr>
            <w:noProof/>
          </w:rPr>
          <w:instrText xml:space="preserve"> PAGEREF _Toc302134674 \h </w:instrText>
        </w:r>
        <w:r>
          <w:rPr>
            <w:noProof/>
          </w:rPr>
        </w:r>
      </w:ins>
      <w:r>
        <w:rPr>
          <w:noProof/>
        </w:rPr>
        <w:fldChar w:fldCharType="separate"/>
      </w:r>
      <w:ins w:id="779" w:author="Gerard" w:date="2015-08-25T15:04:00Z">
        <w:r>
          <w:rPr>
            <w:noProof/>
          </w:rPr>
          <w:t>239</w:t>
        </w:r>
        <w:r>
          <w:rPr>
            <w:noProof/>
          </w:rPr>
          <w:fldChar w:fldCharType="end"/>
        </w:r>
      </w:ins>
    </w:p>
    <w:p w14:paraId="2545F3EE" w14:textId="77777777" w:rsidR="00554341" w:rsidRDefault="00554341">
      <w:pPr>
        <w:pStyle w:val="TOC2"/>
        <w:tabs>
          <w:tab w:val="right" w:leader="dot" w:pos="9350"/>
        </w:tabs>
        <w:rPr>
          <w:ins w:id="780" w:author="Gerard" w:date="2015-08-25T15:04:00Z"/>
          <w:rFonts w:asciiTheme="minorHAnsi" w:eastAsiaTheme="minorEastAsia" w:hAnsiTheme="minorHAnsi" w:cstheme="minorBidi"/>
          <w:smallCaps w:val="0"/>
          <w:noProof/>
          <w:sz w:val="24"/>
          <w:szCs w:val="24"/>
          <w:lang w:eastAsia="ja-JP"/>
        </w:rPr>
      </w:pPr>
      <w:ins w:id="781" w:author="Gerard" w:date="2015-08-25T15:04:00Z">
        <w:r>
          <w:rPr>
            <w:noProof/>
          </w:rPr>
          <w:t>5.1. The Archive Section</w:t>
        </w:r>
        <w:r>
          <w:rPr>
            <w:noProof/>
          </w:rPr>
          <w:tab/>
        </w:r>
        <w:r>
          <w:rPr>
            <w:noProof/>
          </w:rPr>
          <w:fldChar w:fldCharType="begin"/>
        </w:r>
        <w:r>
          <w:rPr>
            <w:noProof/>
          </w:rPr>
          <w:instrText xml:space="preserve"> PAGEREF _Toc302134675 \h </w:instrText>
        </w:r>
        <w:r>
          <w:rPr>
            <w:noProof/>
          </w:rPr>
        </w:r>
      </w:ins>
      <w:r>
        <w:rPr>
          <w:noProof/>
        </w:rPr>
        <w:fldChar w:fldCharType="separate"/>
      </w:r>
      <w:ins w:id="782" w:author="Gerard" w:date="2015-08-25T15:04:00Z">
        <w:r>
          <w:rPr>
            <w:noProof/>
          </w:rPr>
          <w:t>239</w:t>
        </w:r>
        <w:r>
          <w:rPr>
            <w:noProof/>
          </w:rPr>
          <w:fldChar w:fldCharType="end"/>
        </w:r>
      </w:ins>
    </w:p>
    <w:p w14:paraId="07ABC7EF" w14:textId="77777777" w:rsidR="00554341" w:rsidRDefault="00554341">
      <w:pPr>
        <w:pStyle w:val="TOC2"/>
        <w:tabs>
          <w:tab w:val="right" w:leader="dot" w:pos="9350"/>
        </w:tabs>
        <w:rPr>
          <w:ins w:id="783" w:author="Gerard" w:date="2015-08-25T15:04:00Z"/>
          <w:rFonts w:asciiTheme="minorHAnsi" w:eastAsiaTheme="minorEastAsia" w:hAnsiTheme="minorHAnsi" w:cstheme="minorBidi"/>
          <w:smallCaps w:val="0"/>
          <w:noProof/>
          <w:sz w:val="24"/>
          <w:szCs w:val="24"/>
          <w:lang w:eastAsia="ja-JP"/>
        </w:rPr>
      </w:pPr>
      <w:ins w:id="784" w:author="Gerard" w:date="2015-08-25T15:04:00Z">
        <w:r>
          <w:rPr>
            <w:noProof/>
          </w:rPr>
          <w:t>5.2. The Control Section</w:t>
        </w:r>
        <w:r>
          <w:rPr>
            <w:noProof/>
          </w:rPr>
          <w:tab/>
        </w:r>
        <w:r>
          <w:rPr>
            <w:noProof/>
          </w:rPr>
          <w:fldChar w:fldCharType="begin"/>
        </w:r>
        <w:r>
          <w:rPr>
            <w:noProof/>
          </w:rPr>
          <w:instrText xml:space="preserve"> PAGEREF _Toc302134676 \h </w:instrText>
        </w:r>
        <w:r>
          <w:rPr>
            <w:noProof/>
          </w:rPr>
        </w:r>
      </w:ins>
      <w:r>
        <w:rPr>
          <w:noProof/>
        </w:rPr>
        <w:fldChar w:fldCharType="separate"/>
      </w:r>
      <w:ins w:id="785" w:author="Gerard" w:date="2015-08-25T15:04:00Z">
        <w:r>
          <w:rPr>
            <w:noProof/>
          </w:rPr>
          <w:t>240</w:t>
        </w:r>
        <w:r>
          <w:rPr>
            <w:noProof/>
          </w:rPr>
          <w:fldChar w:fldCharType="end"/>
        </w:r>
      </w:ins>
    </w:p>
    <w:p w14:paraId="6421C076" w14:textId="77777777" w:rsidR="00554341" w:rsidRDefault="00554341">
      <w:pPr>
        <w:pStyle w:val="TOC2"/>
        <w:tabs>
          <w:tab w:val="right" w:leader="dot" w:pos="9350"/>
        </w:tabs>
        <w:rPr>
          <w:ins w:id="786" w:author="Gerard" w:date="2015-08-25T15:04:00Z"/>
          <w:rFonts w:asciiTheme="minorHAnsi" w:eastAsiaTheme="minorEastAsia" w:hAnsiTheme="minorHAnsi" w:cstheme="minorBidi"/>
          <w:smallCaps w:val="0"/>
          <w:noProof/>
          <w:sz w:val="24"/>
          <w:szCs w:val="24"/>
          <w:lang w:eastAsia="ja-JP"/>
        </w:rPr>
      </w:pPr>
      <w:ins w:id="787" w:author="Gerard" w:date="2015-08-25T15:04:00Z">
        <w:r>
          <w:rPr>
            <w:noProof/>
          </w:rPr>
          <w:t>5.3. The LoadData Section</w:t>
        </w:r>
        <w:r>
          <w:rPr>
            <w:noProof/>
          </w:rPr>
          <w:tab/>
        </w:r>
        <w:r>
          <w:rPr>
            <w:noProof/>
          </w:rPr>
          <w:fldChar w:fldCharType="begin"/>
        </w:r>
        <w:r>
          <w:rPr>
            <w:noProof/>
          </w:rPr>
          <w:instrText xml:space="preserve"> PAGEREF _Toc302134677 \h </w:instrText>
        </w:r>
        <w:r>
          <w:rPr>
            <w:noProof/>
          </w:rPr>
        </w:r>
      </w:ins>
      <w:r>
        <w:rPr>
          <w:noProof/>
        </w:rPr>
        <w:fldChar w:fldCharType="separate"/>
      </w:r>
      <w:ins w:id="788" w:author="Gerard" w:date="2015-08-25T15:04:00Z">
        <w:r>
          <w:rPr>
            <w:noProof/>
          </w:rPr>
          <w:t>240</w:t>
        </w:r>
        <w:r>
          <w:rPr>
            <w:noProof/>
          </w:rPr>
          <w:fldChar w:fldCharType="end"/>
        </w:r>
      </w:ins>
    </w:p>
    <w:p w14:paraId="7DE1683F" w14:textId="77777777" w:rsidR="00554341" w:rsidRDefault="00554341">
      <w:pPr>
        <w:pStyle w:val="TOC2"/>
        <w:tabs>
          <w:tab w:val="right" w:leader="dot" w:pos="9350"/>
        </w:tabs>
        <w:rPr>
          <w:ins w:id="789" w:author="Gerard" w:date="2015-08-25T15:04:00Z"/>
          <w:rFonts w:asciiTheme="minorHAnsi" w:eastAsiaTheme="minorEastAsia" w:hAnsiTheme="minorHAnsi" w:cstheme="minorBidi"/>
          <w:smallCaps w:val="0"/>
          <w:noProof/>
          <w:sz w:val="24"/>
          <w:szCs w:val="24"/>
          <w:lang w:eastAsia="ja-JP"/>
        </w:rPr>
      </w:pPr>
      <w:ins w:id="790" w:author="Gerard" w:date="2015-08-25T15:04:00Z">
        <w:r>
          <w:rPr>
            <w:noProof/>
          </w:rPr>
          <w:t>5.4. Example</w:t>
        </w:r>
        <w:r>
          <w:rPr>
            <w:noProof/>
          </w:rPr>
          <w:tab/>
        </w:r>
        <w:r>
          <w:rPr>
            <w:noProof/>
          </w:rPr>
          <w:fldChar w:fldCharType="begin"/>
        </w:r>
        <w:r>
          <w:rPr>
            <w:noProof/>
          </w:rPr>
          <w:instrText xml:space="preserve"> PAGEREF _Toc302134678 \h </w:instrText>
        </w:r>
        <w:r>
          <w:rPr>
            <w:noProof/>
          </w:rPr>
        </w:r>
      </w:ins>
      <w:r>
        <w:rPr>
          <w:noProof/>
        </w:rPr>
        <w:fldChar w:fldCharType="separate"/>
      </w:r>
      <w:ins w:id="791" w:author="Gerard" w:date="2015-08-25T15:04:00Z">
        <w:r>
          <w:rPr>
            <w:noProof/>
          </w:rPr>
          <w:t>240</w:t>
        </w:r>
        <w:r>
          <w:rPr>
            <w:noProof/>
          </w:rPr>
          <w:fldChar w:fldCharType="end"/>
        </w:r>
      </w:ins>
    </w:p>
    <w:p w14:paraId="4B6942FB" w14:textId="77777777" w:rsidR="00554341" w:rsidRDefault="00554341">
      <w:pPr>
        <w:pStyle w:val="TOC1"/>
        <w:tabs>
          <w:tab w:val="right" w:leader="dot" w:pos="9350"/>
        </w:tabs>
        <w:rPr>
          <w:ins w:id="792" w:author="Gerard" w:date="2015-08-25T15:04:00Z"/>
          <w:rFonts w:asciiTheme="minorHAnsi" w:eastAsiaTheme="minorEastAsia" w:hAnsiTheme="minorHAnsi" w:cstheme="minorBidi"/>
          <w:b w:val="0"/>
          <w:bCs w:val="0"/>
          <w:caps w:val="0"/>
          <w:noProof/>
          <w:sz w:val="24"/>
          <w:szCs w:val="24"/>
          <w:lang w:eastAsia="ja-JP"/>
        </w:rPr>
      </w:pPr>
      <w:ins w:id="793" w:author="Gerard" w:date="2015-08-25T15:04:00Z">
        <w:r w:rsidRPr="00211264">
          <w:rPr>
            <w:noProof/>
            <w:color w:val="000000"/>
          </w:rPr>
          <w:t>Chapter 6</w:t>
        </w:r>
        <w:r>
          <w:rPr>
            <w:noProof/>
          </w:rPr>
          <w:t xml:space="preserve"> Multi-step Analysis</w:t>
        </w:r>
        <w:r>
          <w:rPr>
            <w:noProof/>
          </w:rPr>
          <w:tab/>
        </w:r>
        <w:r>
          <w:rPr>
            <w:noProof/>
          </w:rPr>
          <w:fldChar w:fldCharType="begin"/>
        </w:r>
        <w:r>
          <w:rPr>
            <w:noProof/>
          </w:rPr>
          <w:instrText xml:space="preserve"> PAGEREF _Toc302134679 \h </w:instrText>
        </w:r>
        <w:r>
          <w:rPr>
            <w:noProof/>
          </w:rPr>
        </w:r>
      </w:ins>
      <w:r>
        <w:rPr>
          <w:noProof/>
        </w:rPr>
        <w:fldChar w:fldCharType="separate"/>
      </w:r>
      <w:ins w:id="794" w:author="Gerard" w:date="2015-08-25T15:04:00Z">
        <w:r>
          <w:rPr>
            <w:noProof/>
          </w:rPr>
          <w:t>241</w:t>
        </w:r>
        <w:r>
          <w:rPr>
            <w:noProof/>
          </w:rPr>
          <w:fldChar w:fldCharType="end"/>
        </w:r>
      </w:ins>
    </w:p>
    <w:p w14:paraId="203B6809" w14:textId="77777777" w:rsidR="00554341" w:rsidRDefault="00554341">
      <w:pPr>
        <w:pStyle w:val="TOC2"/>
        <w:tabs>
          <w:tab w:val="right" w:leader="dot" w:pos="9350"/>
        </w:tabs>
        <w:rPr>
          <w:ins w:id="795" w:author="Gerard" w:date="2015-08-25T15:04:00Z"/>
          <w:rFonts w:asciiTheme="minorHAnsi" w:eastAsiaTheme="minorEastAsia" w:hAnsiTheme="minorHAnsi" w:cstheme="minorBidi"/>
          <w:smallCaps w:val="0"/>
          <w:noProof/>
          <w:sz w:val="24"/>
          <w:szCs w:val="24"/>
          <w:lang w:eastAsia="ja-JP"/>
        </w:rPr>
      </w:pPr>
      <w:ins w:id="796" w:author="Gerard" w:date="2015-08-25T15:04:00Z">
        <w:r>
          <w:rPr>
            <w:noProof/>
          </w:rPr>
          <w:t>6.1. The Step Section</w:t>
        </w:r>
        <w:r>
          <w:rPr>
            <w:noProof/>
          </w:rPr>
          <w:tab/>
        </w:r>
        <w:r>
          <w:rPr>
            <w:noProof/>
          </w:rPr>
          <w:fldChar w:fldCharType="begin"/>
        </w:r>
        <w:r>
          <w:rPr>
            <w:noProof/>
          </w:rPr>
          <w:instrText xml:space="preserve"> PAGEREF _Toc302134680 \h </w:instrText>
        </w:r>
        <w:r>
          <w:rPr>
            <w:noProof/>
          </w:rPr>
        </w:r>
      </w:ins>
      <w:r>
        <w:rPr>
          <w:noProof/>
        </w:rPr>
        <w:fldChar w:fldCharType="separate"/>
      </w:r>
      <w:ins w:id="797" w:author="Gerard" w:date="2015-08-25T15:04:00Z">
        <w:r>
          <w:rPr>
            <w:noProof/>
          </w:rPr>
          <w:t>241</w:t>
        </w:r>
        <w:r>
          <w:rPr>
            <w:noProof/>
          </w:rPr>
          <w:fldChar w:fldCharType="end"/>
        </w:r>
      </w:ins>
    </w:p>
    <w:p w14:paraId="2212D45F" w14:textId="77777777" w:rsidR="00554341" w:rsidRDefault="00554341">
      <w:pPr>
        <w:pStyle w:val="TOC3"/>
        <w:tabs>
          <w:tab w:val="right" w:leader="dot" w:pos="9350"/>
        </w:tabs>
        <w:rPr>
          <w:ins w:id="798" w:author="Gerard" w:date="2015-08-25T15:04:00Z"/>
          <w:rFonts w:asciiTheme="minorHAnsi" w:eastAsiaTheme="minorEastAsia" w:hAnsiTheme="minorHAnsi" w:cstheme="minorBidi"/>
          <w:i w:val="0"/>
          <w:iCs w:val="0"/>
          <w:noProof/>
          <w:sz w:val="24"/>
          <w:szCs w:val="24"/>
          <w:lang w:eastAsia="ja-JP"/>
        </w:rPr>
      </w:pPr>
      <w:ins w:id="799" w:author="Gerard" w:date="2015-08-25T15:04:00Z">
        <w:r w:rsidRPr="00211264">
          <w:rPr>
            <w:noProof/>
            <w:color w:val="000000"/>
          </w:rPr>
          <w:t>6.1.1.</w:t>
        </w:r>
        <w:r>
          <w:rPr>
            <w:noProof/>
          </w:rPr>
          <w:t xml:space="preserve"> Control Settings</w:t>
        </w:r>
        <w:r>
          <w:rPr>
            <w:noProof/>
          </w:rPr>
          <w:tab/>
        </w:r>
        <w:r>
          <w:rPr>
            <w:noProof/>
          </w:rPr>
          <w:fldChar w:fldCharType="begin"/>
        </w:r>
        <w:r>
          <w:rPr>
            <w:noProof/>
          </w:rPr>
          <w:instrText xml:space="preserve"> PAGEREF _Toc302134681 \h </w:instrText>
        </w:r>
        <w:r>
          <w:rPr>
            <w:noProof/>
          </w:rPr>
        </w:r>
      </w:ins>
      <w:r>
        <w:rPr>
          <w:noProof/>
        </w:rPr>
        <w:fldChar w:fldCharType="separate"/>
      </w:r>
      <w:ins w:id="800" w:author="Gerard" w:date="2015-08-25T15:04:00Z">
        <w:r>
          <w:rPr>
            <w:noProof/>
          </w:rPr>
          <w:t>242</w:t>
        </w:r>
        <w:r>
          <w:rPr>
            <w:noProof/>
          </w:rPr>
          <w:fldChar w:fldCharType="end"/>
        </w:r>
      </w:ins>
    </w:p>
    <w:p w14:paraId="476A15B4" w14:textId="77777777" w:rsidR="00554341" w:rsidRDefault="00554341">
      <w:pPr>
        <w:pStyle w:val="TOC3"/>
        <w:tabs>
          <w:tab w:val="right" w:leader="dot" w:pos="9350"/>
        </w:tabs>
        <w:rPr>
          <w:ins w:id="801" w:author="Gerard" w:date="2015-08-25T15:04:00Z"/>
          <w:rFonts w:asciiTheme="minorHAnsi" w:eastAsiaTheme="minorEastAsia" w:hAnsiTheme="minorHAnsi" w:cstheme="minorBidi"/>
          <w:i w:val="0"/>
          <w:iCs w:val="0"/>
          <w:noProof/>
          <w:sz w:val="24"/>
          <w:szCs w:val="24"/>
          <w:lang w:eastAsia="ja-JP"/>
        </w:rPr>
      </w:pPr>
      <w:ins w:id="802" w:author="Gerard" w:date="2015-08-25T15:04:00Z">
        <w:r w:rsidRPr="00211264">
          <w:rPr>
            <w:noProof/>
            <w:color w:val="000000"/>
          </w:rPr>
          <w:t>6.1.2.</w:t>
        </w:r>
        <w:r>
          <w:rPr>
            <w:noProof/>
          </w:rPr>
          <w:t xml:space="preserve"> Boundary Conditions</w:t>
        </w:r>
        <w:r>
          <w:rPr>
            <w:noProof/>
          </w:rPr>
          <w:tab/>
        </w:r>
        <w:r>
          <w:rPr>
            <w:noProof/>
          </w:rPr>
          <w:fldChar w:fldCharType="begin"/>
        </w:r>
        <w:r>
          <w:rPr>
            <w:noProof/>
          </w:rPr>
          <w:instrText xml:space="preserve"> PAGEREF _Toc302134682 \h </w:instrText>
        </w:r>
        <w:r>
          <w:rPr>
            <w:noProof/>
          </w:rPr>
        </w:r>
      </w:ins>
      <w:r>
        <w:rPr>
          <w:noProof/>
        </w:rPr>
        <w:fldChar w:fldCharType="separate"/>
      </w:r>
      <w:ins w:id="803" w:author="Gerard" w:date="2015-08-25T15:04:00Z">
        <w:r>
          <w:rPr>
            <w:noProof/>
          </w:rPr>
          <w:t>242</w:t>
        </w:r>
        <w:r>
          <w:rPr>
            <w:noProof/>
          </w:rPr>
          <w:fldChar w:fldCharType="end"/>
        </w:r>
      </w:ins>
    </w:p>
    <w:p w14:paraId="4BCF8863" w14:textId="77777777" w:rsidR="00554341" w:rsidRDefault="00554341">
      <w:pPr>
        <w:pStyle w:val="TOC3"/>
        <w:tabs>
          <w:tab w:val="right" w:leader="dot" w:pos="9350"/>
        </w:tabs>
        <w:rPr>
          <w:ins w:id="804" w:author="Gerard" w:date="2015-08-25T15:04:00Z"/>
          <w:rFonts w:asciiTheme="minorHAnsi" w:eastAsiaTheme="minorEastAsia" w:hAnsiTheme="minorHAnsi" w:cstheme="minorBidi"/>
          <w:i w:val="0"/>
          <w:iCs w:val="0"/>
          <w:noProof/>
          <w:sz w:val="24"/>
          <w:szCs w:val="24"/>
          <w:lang w:eastAsia="ja-JP"/>
        </w:rPr>
      </w:pPr>
      <w:ins w:id="805" w:author="Gerard" w:date="2015-08-25T15:04:00Z">
        <w:r w:rsidRPr="00211264">
          <w:rPr>
            <w:noProof/>
            <w:color w:val="000000"/>
          </w:rPr>
          <w:t>6.1.3.</w:t>
        </w:r>
        <w:r>
          <w:rPr>
            <w:noProof/>
          </w:rPr>
          <w:t xml:space="preserve"> Relative Boundary Conditions</w:t>
        </w:r>
        <w:r>
          <w:rPr>
            <w:noProof/>
          </w:rPr>
          <w:tab/>
        </w:r>
        <w:r>
          <w:rPr>
            <w:noProof/>
          </w:rPr>
          <w:fldChar w:fldCharType="begin"/>
        </w:r>
        <w:r>
          <w:rPr>
            <w:noProof/>
          </w:rPr>
          <w:instrText xml:space="preserve"> PAGEREF _Toc302134683 \h </w:instrText>
        </w:r>
        <w:r>
          <w:rPr>
            <w:noProof/>
          </w:rPr>
        </w:r>
      </w:ins>
      <w:r>
        <w:rPr>
          <w:noProof/>
        </w:rPr>
        <w:fldChar w:fldCharType="separate"/>
      </w:r>
      <w:ins w:id="806" w:author="Gerard" w:date="2015-08-25T15:04:00Z">
        <w:r>
          <w:rPr>
            <w:noProof/>
          </w:rPr>
          <w:t>242</w:t>
        </w:r>
        <w:r>
          <w:rPr>
            <w:noProof/>
          </w:rPr>
          <w:fldChar w:fldCharType="end"/>
        </w:r>
      </w:ins>
    </w:p>
    <w:p w14:paraId="73B00A50" w14:textId="77777777" w:rsidR="00554341" w:rsidRDefault="00554341">
      <w:pPr>
        <w:pStyle w:val="TOC2"/>
        <w:tabs>
          <w:tab w:val="right" w:leader="dot" w:pos="9350"/>
        </w:tabs>
        <w:rPr>
          <w:ins w:id="807" w:author="Gerard" w:date="2015-08-25T15:04:00Z"/>
          <w:rFonts w:asciiTheme="minorHAnsi" w:eastAsiaTheme="minorEastAsia" w:hAnsiTheme="minorHAnsi" w:cstheme="minorBidi"/>
          <w:smallCaps w:val="0"/>
          <w:noProof/>
          <w:sz w:val="24"/>
          <w:szCs w:val="24"/>
          <w:lang w:eastAsia="ja-JP"/>
        </w:rPr>
      </w:pPr>
      <w:ins w:id="808" w:author="Gerard" w:date="2015-08-25T15:04:00Z">
        <w:r>
          <w:rPr>
            <w:noProof/>
          </w:rPr>
          <w:t>6.2. An Example</w:t>
        </w:r>
        <w:r>
          <w:rPr>
            <w:noProof/>
          </w:rPr>
          <w:tab/>
        </w:r>
        <w:r>
          <w:rPr>
            <w:noProof/>
          </w:rPr>
          <w:fldChar w:fldCharType="begin"/>
        </w:r>
        <w:r>
          <w:rPr>
            <w:noProof/>
          </w:rPr>
          <w:instrText xml:space="preserve"> PAGEREF _Toc302134684 \h </w:instrText>
        </w:r>
        <w:r>
          <w:rPr>
            <w:noProof/>
          </w:rPr>
        </w:r>
      </w:ins>
      <w:r>
        <w:rPr>
          <w:noProof/>
        </w:rPr>
        <w:fldChar w:fldCharType="separate"/>
      </w:r>
      <w:ins w:id="809" w:author="Gerard" w:date="2015-08-25T15:04:00Z">
        <w:r>
          <w:rPr>
            <w:noProof/>
          </w:rPr>
          <w:t>242</w:t>
        </w:r>
        <w:r>
          <w:rPr>
            <w:noProof/>
          </w:rPr>
          <w:fldChar w:fldCharType="end"/>
        </w:r>
      </w:ins>
    </w:p>
    <w:p w14:paraId="4388A2C9" w14:textId="77777777" w:rsidR="00554341" w:rsidRDefault="00554341">
      <w:pPr>
        <w:pStyle w:val="TOC1"/>
        <w:tabs>
          <w:tab w:val="right" w:leader="dot" w:pos="9350"/>
        </w:tabs>
        <w:rPr>
          <w:ins w:id="810" w:author="Gerard" w:date="2015-08-25T15:04:00Z"/>
          <w:rFonts w:asciiTheme="minorHAnsi" w:eastAsiaTheme="minorEastAsia" w:hAnsiTheme="minorHAnsi" w:cstheme="minorBidi"/>
          <w:b w:val="0"/>
          <w:bCs w:val="0"/>
          <w:caps w:val="0"/>
          <w:noProof/>
          <w:sz w:val="24"/>
          <w:szCs w:val="24"/>
          <w:lang w:eastAsia="ja-JP"/>
        </w:rPr>
      </w:pPr>
      <w:ins w:id="811" w:author="Gerard" w:date="2015-08-25T15:04:00Z">
        <w:r w:rsidRPr="00211264">
          <w:rPr>
            <w:noProof/>
            <w:color w:val="000000"/>
          </w:rPr>
          <w:t>Chapter 7</w:t>
        </w:r>
        <w:r>
          <w:rPr>
            <w:noProof/>
          </w:rPr>
          <w:t xml:space="preserve"> Parameter Optimization</w:t>
        </w:r>
        <w:r>
          <w:rPr>
            <w:noProof/>
          </w:rPr>
          <w:tab/>
        </w:r>
        <w:r>
          <w:rPr>
            <w:noProof/>
          </w:rPr>
          <w:fldChar w:fldCharType="begin"/>
        </w:r>
        <w:r>
          <w:rPr>
            <w:noProof/>
          </w:rPr>
          <w:instrText xml:space="preserve"> PAGEREF _Toc302134685 \h </w:instrText>
        </w:r>
        <w:r>
          <w:rPr>
            <w:noProof/>
          </w:rPr>
        </w:r>
      </w:ins>
      <w:r>
        <w:rPr>
          <w:noProof/>
        </w:rPr>
        <w:fldChar w:fldCharType="separate"/>
      </w:r>
      <w:ins w:id="812" w:author="Gerard" w:date="2015-08-25T15:04:00Z">
        <w:r>
          <w:rPr>
            <w:noProof/>
          </w:rPr>
          <w:t>245</w:t>
        </w:r>
        <w:r>
          <w:rPr>
            <w:noProof/>
          </w:rPr>
          <w:fldChar w:fldCharType="end"/>
        </w:r>
      </w:ins>
    </w:p>
    <w:p w14:paraId="6BD9DF72" w14:textId="77777777" w:rsidR="00554341" w:rsidRDefault="00554341">
      <w:pPr>
        <w:pStyle w:val="TOC2"/>
        <w:tabs>
          <w:tab w:val="right" w:leader="dot" w:pos="9350"/>
        </w:tabs>
        <w:rPr>
          <w:ins w:id="813" w:author="Gerard" w:date="2015-08-25T15:04:00Z"/>
          <w:rFonts w:asciiTheme="minorHAnsi" w:eastAsiaTheme="minorEastAsia" w:hAnsiTheme="minorHAnsi" w:cstheme="minorBidi"/>
          <w:smallCaps w:val="0"/>
          <w:noProof/>
          <w:sz w:val="24"/>
          <w:szCs w:val="24"/>
          <w:lang w:eastAsia="ja-JP"/>
        </w:rPr>
      </w:pPr>
      <w:ins w:id="814" w:author="Gerard" w:date="2015-08-25T15:04:00Z">
        <w:r>
          <w:rPr>
            <w:noProof/>
          </w:rPr>
          <w:t>7.1. Optimization Input File</w:t>
        </w:r>
        <w:r>
          <w:rPr>
            <w:noProof/>
          </w:rPr>
          <w:tab/>
        </w:r>
        <w:r>
          <w:rPr>
            <w:noProof/>
          </w:rPr>
          <w:fldChar w:fldCharType="begin"/>
        </w:r>
        <w:r>
          <w:rPr>
            <w:noProof/>
          </w:rPr>
          <w:instrText xml:space="preserve"> PAGEREF _Toc302134686 \h </w:instrText>
        </w:r>
        <w:r>
          <w:rPr>
            <w:noProof/>
          </w:rPr>
        </w:r>
      </w:ins>
      <w:r>
        <w:rPr>
          <w:noProof/>
        </w:rPr>
        <w:fldChar w:fldCharType="separate"/>
      </w:r>
      <w:ins w:id="815" w:author="Gerard" w:date="2015-08-25T15:04:00Z">
        <w:r>
          <w:rPr>
            <w:noProof/>
          </w:rPr>
          <w:t>245</w:t>
        </w:r>
        <w:r>
          <w:rPr>
            <w:noProof/>
          </w:rPr>
          <w:fldChar w:fldCharType="end"/>
        </w:r>
      </w:ins>
    </w:p>
    <w:p w14:paraId="205DFDDF" w14:textId="77777777" w:rsidR="00554341" w:rsidRDefault="00554341">
      <w:pPr>
        <w:pStyle w:val="TOC3"/>
        <w:tabs>
          <w:tab w:val="right" w:leader="dot" w:pos="9350"/>
        </w:tabs>
        <w:rPr>
          <w:ins w:id="816" w:author="Gerard" w:date="2015-08-25T15:04:00Z"/>
          <w:rFonts w:asciiTheme="minorHAnsi" w:eastAsiaTheme="minorEastAsia" w:hAnsiTheme="minorHAnsi" w:cstheme="minorBidi"/>
          <w:i w:val="0"/>
          <w:iCs w:val="0"/>
          <w:noProof/>
          <w:sz w:val="24"/>
          <w:szCs w:val="24"/>
          <w:lang w:eastAsia="ja-JP"/>
        </w:rPr>
      </w:pPr>
      <w:ins w:id="817" w:author="Gerard" w:date="2015-08-25T15:04:00Z">
        <w:r w:rsidRPr="00211264">
          <w:rPr>
            <w:noProof/>
            <w:color w:val="000000"/>
          </w:rPr>
          <w:t>7.1.1.</w:t>
        </w:r>
        <w:r>
          <w:rPr>
            <w:noProof/>
          </w:rPr>
          <w:t xml:space="preserve"> Model Section</w:t>
        </w:r>
        <w:r>
          <w:rPr>
            <w:noProof/>
          </w:rPr>
          <w:tab/>
        </w:r>
        <w:r>
          <w:rPr>
            <w:noProof/>
          </w:rPr>
          <w:fldChar w:fldCharType="begin"/>
        </w:r>
        <w:r>
          <w:rPr>
            <w:noProof/>
          </w:rPr>
          <w:instrText xml:space="preserve"> PAGEREF _Toc302134687 \h </w:instrText>
        </w:r>
        <w:r>
          <w:rPr>
            <w:noProof/>
          </w:rPr>
        </w:r>
      </w:ins>
      <w:r>
        <w:rPr>
          <w:noProof/>
        </w:rPr>
        <w:fldChar w:fldCharType="separate"/>
      </w:r>
      <w:ins w:id="818" w:author="Gerard" w:date="2015-08-25T15:04:00Z">
        <w:r>
          <w:rPr>
            <w:noProof/>
          </w:rPr>
          <w:t>245</w:t>
        </w:r>
        <w:r>
          <w:rPr>
            <w:noProof/>
          </w:rPr>
          <w:fldChar w:fldCharType="end"/>
        </w:r>
      </w:ins>
    </w:p>
    <w:p w14:paraId="50E10564" w14:textId="77777777" w:rsidR="00554341" w:rsidRDefault="00554341">
      <w:pPr>
        <w:pStyle w:val="TOC3"/>
        <w:tabs>
          <w:tab w:val="right" w:leader="dot" w:pos="9350"/>
        </w:tabs>
        <w:rPr>
          <w:ins w:id="819" w:author="Gerard" w:date="2015-08-25T15:04:00Z"/>
          <w:rFonts w:asciiTheme="minorHAnsi" w:eastAsiaTheme="minorEastAsia" w:hAnsiTheme="minorHAnsi" w:cstheme="minorBidi"/>
          <w:i w:val="0"/>
          <w:iCs w:val="0"/>
          <w:noProof/>
          <w:sz w:val="24"/>
          <w:szCs w:val="24"/>
          <w:lang w:eastAsia="ja-JP"/>
        </w:rPr>
      </w:pPr>
      <w:ins w:id="820" w:author="Gerard" w:date="2015-08-25T15:04:00Z">
        <w:r w:rsidRPr="00211264">
          <w:rPr>
            <w:noProof/>
            <w:color w:val="000000"/>
          </w:rPr>
          <w:t>7.1.2.</w:t>
        </w:r>
        <w:r>
          <w:rPr>
            <w:noProof/>
          </w:rPr>
          <w:t xml:space="preserve"> Options Section</w:t>
        </w:r>
        <w:r>
          <w:rPr>
            <w:noProof/>
          </w:rPr>
          <w:tab/>
        </w:r>
        <w:r>
          <w:rPr>
            <w:noProof/>
          </w:rPr>
          <w:fldChar w:fldCharType="begin"/>
        </w:r>
        <w:r>
          <w:rPr>
            <w:noProof/>
          </w:rPr>
          <w:instrText xml:space="preserve"> PAGEREF _Toc302134688 \h </w:instrText>
        </w:r>
        <w:r>
          <w:rPr>
            <w:noProof/>
          </w:rPr>
        </w:r>
      </w:ins>
      <w:r>
        <w:rPr>
          <w:noProof/>
        </w:rPr>
        <w:fldChar w:fldCharType="separate"/>
      </w:r>
      <w:ins w:id="821" w:author="Gerard" w:date="2015-08-25T15:04:00Z">
        <w:r>
          <w:rPr>
            <w:noProof/>
          </w:rPr>
          <w:t>245</w:t>
        </w:r>
        <w:r>
          <w:rPr>
            <w:noProof/>
          </w:rPr>
          <w:fldChar w:fldCharType="end"/>
        </w:r>
      </w:ins>
    </w:p>
    <w:p w14:paraId="63989BB4" w14:textId="77777777" w:rsidR="00554341" w:rsidRDefault="00554341">
      <w:pPr>
        <w:pStyle w:val="TOC3"/>
        <w:tabs>
          <w:tab w:val="right" w:leader="dot" w:pos="9350"/>
        </w:tabs>
        <w:rPr>
          <w:ins w:id="822" w:author="Gerard" w:date="2015-08-25T15:04:00Z"/>
          <w:rFonts w:asciiTheme="minorHAnsi" w:eastAsiaTheme="minorEastAsia" w:hAnsiTheme="minorHAnsi" w:cstheme="minorBidi"/>
          <w:i w:val="0"/>
          <w:iCs w:val="0"/>
          <w:noProof/>
          <w:sz w:val="24"/>
          <w:szCs w:val="24"/>
          <w:lang w:eastAsia="ja-JP"/>
        </w:rPr>
      </w:pPr>
      <w:ins w:id="823" w:author="Gerard" w:date="2015-08-25T15:04:00Z">
        <w:r w:rsidRPr="00211264">
          <w:rPr>
            <w:noProof/>
            <w:color w:val="000000"/>
          </w:rPr>
          <w:t>7.1.3.</w:t>
        </w:r>
        <w:r>
          <w:rPr>
            <w:noProof/>
          </w:rPr>
          <w:t xml:space="preserve"> Function Section</w:t>
        </w:r>
        <w:r>
          <w:rPr>
            <w:noProof/>
          </w:rPr>
          <w:tab/>
        </w:r>
        <w:r>
          <w:rPr>
            <w:noProof/>
          </w:rPr>
          <w:fldChar w:fldCharType="begin"/>
        </w:r>
        <w:r>
          <w:rPr>
            <w:noProof/>
          </w:rPr>
          <w:instrText xml:space="preserve"> PAGEREF _Toc302134689 \h </w:instrText>
        </w:r>
        <w:r>
          <w:rPr>
            <w:noProof/>
          </w:rPr>
        </w:r>
      </w:ins>
      <w:r>
        <w:rPr>
          <w:noProof/>
        </w:rPr>
        <w:fldChar w:fldCharType="separate"/>
      </w:r>
      <w:ins w:id="824" w:author="Gerard" w:date="2015-08-25T15:04:00Z">
        <w:r>
          <w:rPr>
            <w:noProof/>
          </w:rPr>
          <w:t>247</w:t>
        </w:r>
        <w:r>
          <w:rPr>
            <w:noProof/>
          </w:rPr>
          <w:fldChar w:fldCharType="end"/>
        </w:r>
      </w:ins>
    </w:p>
    <w:p w14:paraId="709A2214" w14:textId="77777777" w:rsidR="00554341" w:rsidRDefault="00554341">
      <w:pPr>
        <w:pStyle w:val="TOC3"/>
        <w:tabs>
          <w:tab w:val="right" w:leader="dot" w:pos="9350"/>
        </w:tabs>
        <w:rPr>
          <w:ins w:id="825" w:author="Gerard" w:date="2015-08-25T15:04:00Z"/>
          <w:rFonts w:asciiTheme="minorHAnsi" w:eastAsiaTheme="minorEastAsia" w:hAnsiTheme="minorHAnsi" w:cstheme="minorBidi"/>
          <w:i w:val="0"/>
          <w:iCs w:val="0"/>
          <w:noProof/>
          <w:sz w:val="24"/>
          <w:szCs w:val="24"/>
          <w:lang w:eastAsia="ja-JP"/>
        </w:rPr>
      </w:pPr>
      <w:ins w:id="826" w:author="Gerard" w:date="2015-08-25T15:04:00Z">
        <w:r w:rsidRPr="00211264">
          <w:rPr>
            <w:noProof/>
            <w:color w:val="000000"/>
          </w:rPr>
          <w:t>7.1.4.</w:t>
        </w:r>
        <w:r>
          <w:rPr>
            <w:noProof/>
          </w:rPr>
          <w:t xml:space="preserve"> Parameters Section</w:t>
        </w:r>
        <w:r>
          <w:rPr>
            <w:noProof/>
          </w:rPr>
          <w:tab/>
        </w:r>
        <w:r>
          <w:rPr>
            <w:noProof/>
          </w:rPr>
          <w:fldChar w:fldCharType="begin"/>
        </w:r>
        <w:r>
          <w:rPr>
            <w:noProof/>
          </w:rPr>
          <w:instrText xml:space="preserve"> PAGEREF _Toc302134690 \h </w:instrText>
        </w:r>
        <w:r>
          <w:rPr>
            <w:noProof/>
          </w:rPr>
        </w:r>
      </w:ins>
      <w:r>
        <w:rPr>
          <w:noProof/>
        </w:rPr>
        <w:fldChar w:fldCharType="separate"/>
      </w:r>
      <w:ins w:id="827" w:author="Gerard" w:date="2015-08-25T15:04:00Z">
        <w:r>
          <w:rPr>
            <w:noProof/>
          </w:rPr>
          <w:t>247</w:t>
        </w:r>
        <w:r>
          <w:rPr>
            <w:noProof/>
          </w:rPr>
          <w:fldChar w:fldCharType="end"/>
        </w:r>
      </w:ins>
    </w:p>
    <w:p w14:paraId="641A435D" w14:textId="77777777" w:rsidR="00554341" w:rsidRDefault="00554341">
      <w:pPr>
        <w:pStyle w:val="TOC3"/>
        <w:tabs>
          <w:tab w:val="right" w:leader="dot" w:pos="9350"/>
        </w:tabs>
        <w:rPr>
          <w:ins w:id="828" w:author="Gerard" w:date="2015-08-25T15:04:00Z"/>
          <w:rFonts w:asciiTheme="minorHAnsi" w:eastAsiaTheme="minorEastAsia" w:hAnsiTheme="minorHAnsi" w:cstheme="minorBidi"/>
          <w:i w:val="0"/>
          <w:iCs w:val="0"/>
          <w:noProof/>
          <w:sz w:val="24"/>
          <w:szCs w:val="24"/>
          <w:lang w:eastAsia="ja-JP"/>
        </w:rPr>
      </w:pPr>
      <w:ins w:id="829" w:author="Gerard" w:date="2015-08-25T15:04:00Z">
        <w:r w:rsidRPr="00211264">
          <w:rPr>
            <w:noProof/>
            <w:color w:val="000000"/>
          </w:rPr>
          <w:t>7.1.5.</w:t>
        </w:r>
        <w:r>
          <w:rPr>
            <w:noProof/>
          </w:rPr>
          <w:t xml:space="preserve"> Constraints Section</w:t>
        </w:r>
        <w:r>
          <w:rPr>
            <w:noProof/>
          </w:rPr>
          <w:tab/>
        </w:r>
        <w:r>
          <w:rPr>
            <w:noProof/>
          </w:rPr>
          <w:fldChar w:fldCharType="begin"/>
        </w:r>
        <w:r>
          <w:rPr>
            <w:noProof/>
          </w:rPr>
          <w:instrText xml:space="preserve"> PAGEREF _Toc302134691 \h </w:instrText>
        </w:r>
        <w:r>
          <w:rPr>
            <w:noProof/>
          </w:rPr>
        </w:r>
      </w:ins>
      <w:r>
        <w:rPr>
          <w:noProof/>
        </w:rPr>
        <w:fldChar w:fldCharType="separate"/>
      </w:r>
      <w:ins w:id="830" w:author="Gerard" w:date="2015-08-25T15:04:00Z">
        <w:r>
          <w:rPr>
            <w:noProof/>
          </w:rPr>
          <w:t>249</w:t>
        </w:r>
        <w:r>
          <w:rPr>
            <w:noProof/>
          </w:rPr>
          <w:fldChar w:fldCharType="end"/>
        </w:r>
      </w:ins>
    </w:p>
    <w:p w14:paraId="5E97286A" w14:textId="77777777" w:rsidR="00554341" w:rsidRDefault="00554341">
      <w:pPr>
        <w:pStyle w:val="TOC3"/>
        <w:tabs>
          <w:tab w:val="right" w:leader="dot" w:pos="9350"/>
        </w:tabs>
        <w:rPr>
          <w:ins w:id="831" w:author="Gerard" w:date="2015-08-25T15:04:00Z"/>
          <w:rFonts w:asciiTheme="minorHAnsi" w:eastAsiaTheme="minorEastAsia" w:hAnsiTheme="minorHAnsi" w:cstheme="minorBidi"/>
          <w:i w:val="0"/>
          <w:iCs w:val="0"/>
          <w:noProof/>
          <w:sz w:val="24"/>
          <w:szCs w:val="24"/>
          <w:lang w:eastAsia="ja-JP"/>
        </w:rPr>
      </w:pPr>
      <w:ins w:id="832" w:author="Gerard" w:date="2015-08-25T15:04:00Z">
        <w:r w:rsidRPr="00211264">
          <w:rPr>
            <w:noProof/>
            <w:color w:val="000000"/>
          </w:rPr>
          <w:t>7.1.6.</w:t>
        </w:r>
        <w:r>
          <w:rPr>
            <w:noProof/>
          </w:rPr>
          <w:t xml:space="preserve"> Load Data Section</w:t>
        </w:r>
        <w:r>
          <w:rPr>
            <w:noProof/>
          </w:rPr>
          <w:tab/>
        </w:r>
        <w:r>
          <w:rPr>
            <w:noProof/>
          </w:rPr>
          <w:fldChar w:fldCharType="begin"/>
        </w:r>
        <w:r>
          <w:rPr>
            <w:noProof/>
          </w:rPr>
          <w:instrText xml:space="preserve"> PAGEREF _Toc302134692 \h </w:instrText>
        </w:r>
        <w:r>
          <w:rPr>
            <w:noProof/>
          </w:rPr>
        </w:r>
      </w:ins>
      <w:r>
        <w:rPr>
          <w:noProof/>
        </w:rPr>
        <w:fldChar w:fldCharType="separate"/>
      </w:r>
      <w:ins w:id="833" w:author="Gerard" w:date="2015-08-25T15:04:00Z">
        <w:r>
          <w:rPr>
            <w:noProof/>
          </w:rPr>
          <w:t>250</w:t>
        </w:r>
        <w:r>
          <w:rPr>
            <w:noProof/>
          </w:rPr>
          <w:fldChar w:fldCharType="end"/>
        </w:r>
      </w:ins>
    </w:p>
    <w:p w14:paraId="67F65E58" w14:textId="77777777" w:rsidR="00554341" w:rsidRDefault="00554341">
      <w:pPr>
        <w:pStyle w:val="TOC2"/>
        <w:tabs>
          <w:tab w:val="right" w:leader="dot" w:pos="9350"/>
        </w:tabs>
        <w:rPr>
          <w:ins w:id="834" w:author="Gerard" w:date="2015-08-25T15:04:00Z"/>
          <w:rFonts w:asciiTheme="minorHAnsi" w:eastAsiaTheme="minorEastAsia" w:hAnsiTheme="minorHAnsi" w:cstheme="minorBidi"/>
          <w:smallCaps w:val="0"/>
          <w:noProof/>
          <w:sz w:val="24"/>
          <w:szCs w:val="24"/>
          <w:lang w:eastAsia="ja-JP"/>
        </w:rPr>
      </w:pPr>
      <w:ins w:id="835" w:author="Gerard" w:date="2015-08-25T15:04:00Z">
        <w:r>
          <w:rPr>
            <w:noProof/>
          </w:rPr>
          <w:t>7.2. Running a Parameter Optimization</w:t>
        </w:r>
        <w:r>
          <w:rPr>
            <w:noProof/>
          </w:rPr>
          <w:tab/>
        </w:r>
        <w:r>
          <w:rPr>
            <w:noProof/>
          </w:rPr>
          <w:fldChar w:fldCharType="begin"/>
        </w:r>
        <w:r>
          <w:rPr>
            <w:noProof/>
          </w:rPr>
          <w:instrText xml:space="preserve"> PAGEREF _Toc302134693 \h </w:instrText>
        </w:r>
        <w:r>
          <w:rPr>
            <w:noProof/>
          </w:rPr>
        </w:r>
      </w:ins>
      <w:r>
        <w:rPr>
          <w:noProof/>
        </w:rPr>
        <w:fldChar w:fldCharType="separate"/>
      </w:r>
      <w:ins w:id="836" w:author="Gerard" w:date="2015-08-25T15:04:00Z">
        <w:r>
          <w:rPr>
            <w:noProof/>
          </w:rPr>
          <w:t>250</w:t>
        </w:r>
        <w:r>
          <w:rPr>
            <w:noProof/>
          </w:rPr>
          <w:fldChar w:fldCharType="end"/>
        </w:r>
      </w:ins>
    </w:p>
    <w:p w14:paraId="718E4F20" w14:textId="77777777" w:rsidR="00554341" w:rsidRDefault="00554341">
      <w:pPr>
        <w:pStyle w:val="TOC2"/>
        <w:tabs>
          <w:tab w:val="right" w:leader="dot" w:pos="9350"/>
        </w:tabs>
        <w:rPr>
          <w:ins w:id="837" w:author="Gerard" w:date="2015-08-25T15:04:00Z"/>
          <w:rFonts w:asciiTheme="minorHAnsi" w:eastAsiaTheme="minorEastAsia" w:hAnsiTheme="minorHAnsi" w:cstheme="minorBidi"/>
          <w:smallCaps w:val="0"/>
          <w:noProof/>
          <w:sz w:val="24"/>
          <w:szCs w:val="24"/>
          <w:lang w:eastAsia="ja-JP"/>
        </w:rPr>
      </w:pPr>
      <w:ins w:id="838" w:author="Gerard" w:date="2015-08-25T15:04:00Z">
        <w:r>
          <w:rPr>
            <w:noProof/>
          </w:rPr>
          <w:t>7.3. An Example Input File</w:t>
        </w:r>
        <w:r>
          <w:rPr>
            <w:noProof/>
          </w:rPr>
          <w:tab/>
        </w:r>
        <w:r>
          <w:rPr>
            <w:noProof/>
          </w:rPr>
          <w:fldChar w:fldCharType="begin"/>
        </w:r>
        <w:r>
          <w:rPr>
            <w:noProof/>
          </w:rPr>
          <w:instrText xml:space="preserve"> PAGEREF _Toc302134694 \h </w:instrText>
        </w:r>
        <w:r>
          <w:rPr>
            <w:noProof/>
          </w:rPr>
        </w:r>
      </w:ins>
      <w:r>
        <w:rPr>
          <w:noProof/>
        </w:rPr>
        <w:fldChar w:fldCharType="separate"/>
      </w:r>
      <w:ins w:id="839" w:author="Gerard" w:date="2015-08-25T15:04:00Z">
        <w:r>
          <w:rPr>
            <w:noProof/>
          </w:rPr>
          <w:t>250</w:t>
        </w:r>
        <w:r>
          <w:rPr>
            <w:noProof/>
          </w:rPr>
          <w:fldChar w:fldCharType="end"/>
        </w:r>
      </w:ins>
    </w:p>
    <w:p w14:paraId="7B7E73CF" w14:textId="77777777" w:rsidR="00554341" w:rsidRDefault="00554341">
      <w:pPr>
        <w:pStyle w:val="TOC1"/>
        <w:tabs>
          <w:tab w:val="right" w:leader="dot" w:pos="9350"/>
        </w:tabs>
        <w:rPr>
          <w:ins w:id="840" w:author="Gerard" w:date="2015-08-25T15:04:00Z"/>
          <w:rFonts w:asciiTheme="minorHAnsi" w:eastAsiaTheme="minorEastAsia" w:hAnsiTheme="minorHAnsi" w:cstheme="minorBidi"/>
          <w:b w:val="0"/>
          <w:bCs w:val="0"/>
          <w:caps w:val="0"/>
          <w:noProof/>
          <w:sz w:val="24"/>
          <w:szCs w:val="24"/>
          <w:lang w:eastAsia="ja-JP"/>
        </w:rPr>
      </w:pPr>
      <w:ins w:id="841" w:author="Gerard" w:date="2015-08-25T15:04:00Z">
        <w:r w:rsidRPr="00211264">
          <w:rPr>
            <w:noProof/>
            <w:color w:val="000000"/>
          </w:rPr>
          <w:t>Chapter 8</w:t>
        </w:r>
        <w:r>
          <w:rPr>
            <w:noProof/>
          </w:rPr>
          <w:t xml:space="preserve"> Troubleshooting</w:t>
        </w:r>
        <w:r>
          <w:rPr>
            <w:noProof/>
          </w:rPr>
          <w:tab/>
        </w:r>
        <w:r>
          <w:rPr>
            <w:noProof/>
          </w:rPr>
          <w:fldChar w:fldCharType="begin"/>
        </w:r>
        <w:r>
          <w:rPr>
            <w:noProof/>
          </w:rPr>
          <w:instrText xml:space="preserve"> PAGEREF _Toc302134695 \h </w:instrText>
        </w:r>
        <w:r>
          <w:rPr>
            <w:noProof/>
          </w:rPr>
        </w:r>
      </w:ins>
      <w:r>
        <w:rPr>
          <w:noProof/>
        </w:rPr>
        <w:fldChar w:fldCharType="separate"/>
      </w:r>
      <w:ins w:id="842" w:author="Gerard" w:date="2015-08-25T15:04:00Z">
        <w:r>
          <w:rPr>
            <w:noProof/>
          </w:rPr>
          <w:t>252</w:t>
        </w:r>
        <w:r>
          <w:rPr>
            <w:noProof/>
          </w:rPr>
          <w:fldChar w:fldCharType="end"/>
        </w:r>
      </w:ins>
    </w:p>
    <w:p w14:paraId="3D2DCFB3" w14:textId="77777777" w:rsidR="00554341" w:rsidRDefault="00554341">
      <w:pPr>
        <w:pStyle w:val="TOC2"/>
        <w:tabs>
          <w:tab w:val="right" w:leader="dot" w:pos="9350"/>
        </w:tabs>
        <w:rPr>
          <w:ins w:id="843" w:author="Gerard" w:date="2015-08-25T15:04:00Z"/>
          <w:rFonts w:asciiTheme="minorHAnsi" w:eastAsiaTheme="minorEastAsia" w:hAnsiTheme="minorHAnsi" w:cstheme="minorBidi"/>
          <w:smallCaps w:val="0"/>
          <w:noProof/>
          <w:sz w:val="24"/>
          <w:szCs w:val="24"/>
          <w:lang w:eastAsia="ja-JP"/>
        </w:rPr>
      </w:pPr>
      <w:ins w:id="844" w:author="Gerard" w:date="2015-08-25T15:04:00Z">
        <w:r>
          <w:rPr>
            <w:noProof/>
          </w:rPr>
          <w:t>8.1. Before You Run Your Model</w:t>
        </w:r>
        <w:r>
          <w:rPr>
            <w:noProof/>
          </w:rPr>
          <w:tab/>
        </w:r>
        <w:r>
          <w:rPr>
            <w:noProof/>
          </w:rPr>
          <w:fldChar w:fldCharType="begin"/>
        </w:r>
        <w:r>
          <w:rPr>
            <w:noProof/>
          </w:rPr>
          <w:instrText xml:space="preserve"> PAGEREF _Toc302134696 \h </w:instrText>
        </w:r>
        <w:r>
          <w:rPr>
            <w:noProof/>
          </w:rPr>
        </w:r>
      </w:ins>
      <w:r>
        <w:rPr>
          <w:noProof/>
        </w:rPr>
        <w:fldChar w:fldCharType="separate"/>
      </w:r>
      <w:ins w:id="845" w:author="Gerard" w:date="2015-08-25T15:04:00Z">
        <w:r>
          <w:rPr>
            <w:noProof/>
          </w:rPr>
          <w:t>252</w:t>
        </w:r>
        <w:r>
          <w:rPr>
            <w:noProof/>
          </w:rPr>
          <w:fldChar w:fldCharType="end"/>
        </w:r>
      </w:ins>
    </w:p>
    <w:p w14:paraId="2185D77A" w14:textId="77777777" w:rsidR="00554341" w:rsidRDefault="00554341">
      <w:pPr>
        <w:pStyle w:val="TOC3"/>
        <w:tabs>
          <w:tab w:val="right" w:leader="dot" w:pos="9350"/>
        </w:tabs>
        <w:rPr>
          <w:ins w:id="846" w:author="Gerard" w:date="2015-08-25T15:04:00Z"/>
          <w:rFonts w:asciiTheme="minorHAnsi" w:eastAsiaTheme="minorEastAsia" w:hAnsiTheme="minorHAnsi" w:cstheme="minorBidi"/>
          <w:i w:val="0"/>
          <w:iCs w:val="0"/>
          <w:noProof/>
          <w:sz w:val="24"/>
          <w:szCs w:val="24"/>
          <w:lang w:eastAsia="ja-JP"/>
        </w:rPr>
      </w:pPr>
      <w:ins w:id="847" w:author="Gerard" w:date="2015-08-25T15:04:00Z">
        <w:r w:rsidRPr="00211264">
          <w:rPr>
            <w:noProof/>
            <w:color w:val="000000"/>
          </w:rPr>
          <w:t>8.1.1.</w:t>
        </w:r>
        <w:r>
          <w:rPr>
            <w:noProof/>
          </w:rPr>
          <w:t xml:space="preserve"> The Finite Element Mesh</w:t>
        </w:r>
        <w:r>
          <w:rPr>
            <w:noProof/>
          </w:rPr>
          <w:tab/>
        </w:r>
        <w:r>
          <w:rPr>
            <w:noProof/>
          </w:rPr>
          <w:fldChar w:fldCharType="begin"/>
        </w:r>
        <w:r>
          <w:rPr>
            <w:noProof/>
          </w:rPr>
          <w:instrText xml:space="preserve"> PAGEREF _Toc302134697 \h </w:instrText>
        </w:r>
        <w:r>
          <w:rPr>
            <w:noProof/>
          </w:rPr>
        </w:r>
      </w:ins>
      <w:r>
        <w:rPr>
          <w:noProof/>
        </w:rPr>
        <w:fldChar w:fldCharType="separate"/>
      </w:r>
      <w:ins w:id="848" w:author="Gerard" w:date="2015-08-25T15:04:00Z">
        <w:r>
          <w:rPr>
            <w:noProof/>
          </w:rPr>
          <w:t>252</w:t>
        </w:r>
        <w:r>
          <w:rPr>
            <w:noProof/>
          </w:rPr>
          <w:fldChar w:fldCharType="end"/>
        </w:r>
      </w:ins>
    </w:p>
    <w:p w14:paraId="26A827CF" w14:textId="77777777" w:rsidR="00554341" w:rsidRDefault="00554341">
      <w:pPr>
        <w:pStyle w:val="TOC3"/>
        <w:tabs>
          <w:tab w:val="right" w:leader="dot" w:pos="9350"/>
        </w:tabs>
        <w:rPr>
          <w:ins w:id="849" w:author="Gerard" w:date="2015-08-25T15:04:00Z"/>
          <w:rFonts w:asciiTheme="minorHAnsi" w:eastAsiaTheme="minorEastAsia" w:hAnsiTheme="minorHAnsi" w:cstheme="minorBidi"/>
          <w:i w:val="0"/>
          <w:iCs w:val="0"/>
          <w:noProof/>
          <w:sz w:val="24"/>
          <w:szCs w:val="24"/>
          <w:lang w:eastAsia="ja-JP"/>
        </w:rPr>
      </w:pPr>
      <w:ins w:id="850" w:author="Gerard" w:date="2015-08-25T15:04:00Z">
        <w:r w:rsidRPr="00211264">
          <w:rPr>
            <w:noProof/>
            <w:color w:val="000000"/>
          </w:rPr>
          <w:lastRenderedPageBreak/>
          <w:t>8.1.2.</w:t>
        </w:r>
        <w:r>
          <w:rPr>
            <w:noProof/>
          </w:rPr>
          <w:t xml:space="preserve"> Materials</w:t>
        </w:r>
        <w:r>
          <w:rPr>
            <w:noProof/>
          </w:rPr>
          <w:tab/>
        </w:r>
        <w:r>
          <w:rPr>
            <w:noProof/>
          </w:rPr>
          <w:fldChar w:fldCharType="begin"/>
        </w:r>
        <w:r>
          <w:rPr>
            <w:noProof/>
          </w:rPr>
          <w:instrText xml:space="preserve"> PAGEREF _Toc302134698 \h </w:instrText>
        </w:r>
        <w:r>
          <w:rPr>
            <w:noProof/>
          </w:rPr>
        </w:r>
      </w:ins>
      <w:r>
        <w:rPr>
          <w:noProof/>
        </w:rPr>
        <w:fldChar w:fldCharType="separate"/>
      </w:r>
      <w:ins w:id="851" w:author="Gerard" w:date="2015-08-25T15:04:00Z">
        <w:r>
          <w:rPr>
            <w:noProof/>
          </w:rPr>
          <w:t>253</w:t>
        </w:r>
        <w:r>
          <w:rPr>
            <w:noProof/>
          </w:rPr>
          <w:fldChar w:fldCharType="end"/>
        </w:r>
      </w:ins>
    </w:p>
    <w:p w14:paraId="1C0BE46D" w14:textId="77777777" w:rsidR="00554341" w:rsidRDefault="00554341">
      <w:pPr>
        <w:pStyle w:val="TOC3"/>
        <w:tabs>
          <w:tab w:val="right" w:leader="dot" w:pos="9350"/>
        </w:tabs>
        <w:rPr>
          <w:ins w:id="852" w:author="Gerard" w:date="2015-08-25T15:04:00Z"/>
          <w:rFonts w:asciiTheme="minorHAnsi" w:eastAsiaTheme="minorEastAsia" w:hAnsiTheme="minorHAnsi" w:cstheme="minorBidi"/>
          <w:i w:val="0"/>
          <w:iCs w:val="0"/>
          <w:noProof/>
          <w:sz w:val="24"/>
          <w:szCs w:val="24"/>
          <w:lang w:eastAsia="ja-JP"/>
        </w:rPr>
      </w:pPr>
      <w:ins w:id="853" w:author="Gerard" w:date="2015-08-25T15:04:00Z">
        <w:r w:rsidRPr="00211264">
          <w:rPr>
            <w:noProof/>
            <w:color w:val="000000"/>
          </w:rPr>
          <w:t>8.1.3.</w:t>
        </w:r>
        <w:r>
          <w:rPr>
            <w:noProof/>
          </w:rPr>
          <w:t xml:space="preserve"> Boundary Conditions</w:t>
        </w:r>
        <w:r>
          <w:rPr>
            <w:noProof/>
          </w:rPr>
          <w:tab/>
        </w:r>
        <w:r>
          <w:rPr>
            <w:noProof/>
          </w:rPr>
          <w:fldChar w:fldCharType="begin"/>
        </w:r>
        <w:r>
          <w:rPr>
            <w:noProof/>
          </w:rPr>
          <w:instrText xml:space="preserve"> PAGEREF _Toc302134699 \h </w:instrText>
        </w:r>
        <w:r>
          <w:rPr>
            <w:noProof/>
          </w:rPr>
        </w:r>
      </w:ins>
      <w:r>
        <w:rPr>
          <w:noProof/>
        </w:rPr>
        <w:fldChar w:fldCharType="separate"/>
      </w:r>
      <w:ins w:id="854" w:author="Gerard" w:date="2015-08-25T15:04:00Z">
        <w:r>
          <w:rPr>
            <w:noProof/>
          </w:rPr>
          <w:t>253</w:t>
        </w:r>
        <w:r>
          <w:rPr>
            <w:noProof/>
          </w:rPr>
          <w:fldChar w:fldCharType="end"/>
        </w:r>
      </w:ins>
    </w:p>
    <w:p w14:paraId="0F46F43B" w14:textId="77777777" w:rsidR="00554341" w:rsidRDefault="00554341">
      <w:pPr>
        <w:pStyle w:val="TOC2"/>
        <w:tabs>
          <w:tab w:val="right" w:leader="dot" w:pos="9350"/>
        </w:tabs>
        <w:rPr>
          <w:ins w:id="855" w:author="Gerard" w:date="2015-08-25T15:04:00Z"/>
          <w:rFonts w:asciiTheme="minorHAnsi" w:eastAsiaTheme="minorEastAsia" w:hAnsiTheme="minorHAnsi" w:cstheme="minorBidi"/>
          <w:smallCaps w:val="0"/>
          <w:noProof/>
          <w:sz w:val="24"/>
          <w:szCs w:val="24"/>
          <w:lang w:eastAsia="ja-JP"/>
        </w:rPr>
      </w:pPr>
      <w:ins w:id="856" w:author="Gerard" w:date="2015-08-25T15:04:00Z">
        <w:r>
          <w:rPr>
            <w:noProof/>
          </w:rPr>
          <w:t>8.2. Debugging a Model</w:t>
        </w:r>
        <w:r>
          <w:rPr>
            <w:noProof/>
          </w:rPr>
          <w:tab/>
        </w:r>
        <w:r>
          <w:rPr>
            <w:noProof/>
          </w:rPr>
          <w:fldChar w:fldCharType="begin"/>
        </w:r>
        <w:r>
          <w:rPr>
            <w:noProof/>
          </w:rPr>
          <w:instrText xml:space="preserve"> PAGEREF _Toc302134700 \h </w:instrText>
        </w:r>
        <w:r>
          <w:rPr>
            <w:noProof/>
          </w:rPr>
        </w:r>
      </w:ins>
      <w:r>
        <w:rPr>
          <w:noProof/>
        </w:rPr>
        <w:fldChar w:fldCharType="separate"/>
      </w:r>
      <w:ins w:id="857" w:author="Gerard" w:date="2015-08-25T15:04:00Z">
        <w:r>
          <w:rPr>
            <w:noProof/>
          </w:rPr>
          <w:t>254</w:t>
        </w:r>
        <w:r>
          <w:rPr>
            <w:noProof/>
          </w:rPr>
          <w:fldChar w:fldCharType="end"/>
        </w:r>
      </w:ins>
    </w:p>
    <w:p w14:paraId="30142B9D" w14:textId="77777777" w:rsidR="00554341" w:rsidRDefault="00554341">
      <w:pPr>
        <w:pStyle w:val="TOC2"/>
        <w:tabs>
          <w:tab w:val="right" w:leader="dot" w:pos="9350"/>
        </w:tabs>
        <w:rPr>
          <w:ins w:id="858" w:author="Gerard" w:date="2015-08-25T15:04:00Z"/>
          <w:rFonts w:asciiTheme="minorHAnsi" w:eastAsiaTheme="minorEastAsia" w:hAnsiTheme="minorHAnsi" w:cstheme="minorBidi"/>
          <w:smallCaps w:val="0"/>
          <w:noProof/>
          <w:sz w:val="24"/>
          <w:szCs w:val="24"/>
          <w:lang w:eastAsia="ja-JP"/>
        </w:rPr>
      </w:pPr>
      <w:ins w:id="859" w:author="Gerard" w:date="2015-08-25T15:04:00Z">
        <w:r>
          <w:rPr>
            <w:noProof/>
          </w:rPr>
          <w:t>8.3. Common Issues</w:t>
        </w:r>
        <w:r>
          <w:rPr>
            <w:noProof/>
          </w:rPr>
          <w:tab/>
        </w:r>
        <w:r>
          <w:rPr>
            <w:noProof/>
          </w:rPr>
          <w:fldChar w:fldCharType="begin"/>
        </w:r>
        <w:r>
          <w:rPr>
            <w:noProof/>
          </w:rPr>
          <w:instrText xml:space="preserve"> PAGEREF _Toc302134701 \h </w:instrText>
        </w:r>
        <w:r>
          <w:rPr>
            <w:noProof/>
          </w:rPr>
        </w:r>
      </w:ins>
      <w:r>
        <w:rPr>
          <w:noProof/>
        </w:rPr>
        <w:fldChar w:fldCharType="separate"/>
      </w:r>
      <w:ins w:id="860" w:author="Gerard" w:date="2015-08-25T15:04:00Z">
        <w:r>
          <w:rPr>
            <w:noProof/>
          </w:rPr>
          <w:t>254</w:t>
        </w:r>
        <w:r>
          <w:rPr>
            <w:noProof/>
          </w:rPr>
          <w:fldChar w:fldCharType="end"/>
        </w:r>
      </w:ins>
    </w:p>
    <w:p w14:paraId="10D9F803" w14:textId="77777777" w:rsidR="00554341" w:rsidRDefault="00554341">
      <w:pPr>
        <w:pStyle w:val="TOC3"/>
        <w:tabs>
          <w:tab w:val="right" w:leader="dot" w:pos="9350"/>
        </w:tabs>
        <w:rPr>
          <w:ins w:id="861" w:author="Gerard" w:date="2015-08-25T15:04:00Z"/>
          <w:rFonts w:asciiTheme="minorHAnsi" w:eastAsiaTheme="minorEastAsia" w:hAnsiTheme="minorHAnsi" w:cstheme="minorBidi"/>
          <w:i w:val="0"/>
          <w:iCs w:val="0"/>
          <w:noProof/>
          <w:sz w:val="24"/>
          <w:szCs w:val="24"/>
          <w:lang w:eastAsia="ja-JP"/>
        </w:rPr>
      </w:pPr>
      <w:ins w:id="862" w:author="Gerard" w:date="2015-08-25T15:04:00Z">
        <w:r w:rsidRPr="00211264">
          <w:rPr>
            <w:noProof/>
            <w:color w:val="000000"/>
          </w:rPr>
          <w:t>8.3.1.</w:t>
        </w:r>
        <w:r>
          <w:rPr>
            <w:noProof/>
          </w:rPr>
          <w:t xml:space="preserve"> Inverted elements</w:t>
        </w:r>
        <w:r>
          <w:rPr>
            <w:noProof/>
          </w:rPr>
          <w:tab/>
        </w:r>
        <w:r>
          <w:rPr>
            <w:noProof/>
          </w:rPr>
          <w:fldChar w:fldCharType="begin"/>
        </w:r>
        <w:r>
          <w:rPr>
            <w:noProof/>
          </w:rPr>
          <w:instrText xml:space="preserve"> PAGEREF _Toc302134702 \h </w:instrText>
        </w:r>
        <w:r>
          <w:rPr>
            <w:noProof/>
          </w:rPr>
        </w:r>
      </w:ins>
      <w:r>
        <w:rPr>
          <w:noProof/>
        </w:rPr>
        <w:fldChar w:fldCharType="separate"/>
      </w:r>
      <w:ins w:id="863" w:author="Gerard" w:date="2015-08-25T15:04:00Z">
        <w:r>
          <w:rPr>
            <w:noProof/>
          </w:rPr>
          <w:t>254</w:t>
        </w:r>
        <w:r>
          <w:rPr>
            <w:noProof/>
          </w:rPr>
          <w:fldChar w:fldCharType="end"/>
        </w:r>
      </w:ins>
    </w:p>
    <w:p w14:paraId="150C33A1" w14:textId="77777777" w:rsidR="00554341" w:rsidRDefault="00554341">
      <w:pPr>
        <w:pStyle w:val="TOC4"/>
        <w:tabs>
          <w:tab w:val="right" w:leader="dot" w:pos="9350"/>
        </w:tabs>
        <w:rPr>
          <w:ins w:id="864" w:author="Gerard" w:date="2015-08-25T15:04:00Z"/>
          <w:rFonts w:asciiTheme="minorHAnsi" w:eastAsiaTheme="minorEastAsia" w:hAnsiTheme="minorHAnsi" w:cstheme="minorBidi"/>
          <w:noProof/>
          <w:sz w:val="24"/>
          <w:szCs w:val="24"/>
          <w:lang w:eastAsia="ja-JP"/>
        </w:rPr>
      </w:pPr>
      <w:ins w:id="865" w:author="Gerard" w:date="2015-08-25T15:04:00Z">
        <w:r>
          <w:rPr>
            <w:noProof/>
          </w:rPr>
          <w:t>8.3.1.1. Material instability</w:t>
        </w:r>
        <w:r>
          <w:rPr>
            <w:noProof/>
          </w:rPr>
          <w:tab/>
        </w:r>
        <w:r>
          <w:rPr>
            <w:noProof/>
          </w:rPr>
          <w:fldChar w:fldCharType="begin"/>
        </w:r>
        <w:r>
          <w:rPr>
            <w:noProof/>
          </w:rPr>
          <w:instrText xml:space="preserve"> PAGEREF _Toc302134703 \h </w:instrText>
        </w:r>
        <w:r>
          <w:rPr>
            <w:noProof/>
          </w:rPr>
        </w:r>
      </w:ins>
      <w:r>
        <w:rPr>
          <w:noProof/>
        </w:rPr>
        <w:fldChar w:fldCharType="separate"/>
      </w:r>
      <w:ins w:id="866" w:author="Gerard" w:date="2015-08-25T15:04:00Z">
        <w:r>
          <w:rPr>
            <w:noProof/>
          </w:rPr>
          <w:t>255</w:t>
        </w:r>
        <w:r>
          <w:rPr>
            <w:noProof/>
          </w:rPr>
          <w:fldChar w:fldCharType="end"/>
        </w:r>
      </w:ins>
    </w:p>
    <w:p w14:paraId="1025653C" w14:textId="77777777" w:rsidR="00554341" w:rsidRDefault="00554341">
      <w:pPr>
        <w:pStyle w:val="TOC4"/>
        <w:tabs>
          <w:tab w:val="right" w:leader="dot" w:pos="9350"/>
        </w:tabs>
        <w:rPr>
          <w:ins w:id="867" w:author="Gerard" w:date="2015-08-25T15:04:00Z"/>
          <w:rFonts w:asciiTheme="minorHAnsi" w:eastAsiaTheme="minorEastAsia" w:hAnsiTheme="minorHAnsi" w:cstheme="minorBidi"/>
          <w:noProof/>
          <w:sz w:val="24"/>
          <w:szCs w:val="24"/>
          <w:lang w:eastAsia="ja-JP"/>
        </w:rPr>
      </w:pPr>
      <w:ins w:id="868" w:author="Gerard" w:date="2015-08-25T15:04:00Z">
        <w:r>
          <w:rPr>
            <w:noProof/>
          </w:rPr>
          <w:t>8.3.1.2. Time step too large</w:t>
        </w:r>
        <w:r>
          <w:rPr>
            <w:noProof/>
          </w:rPr>
          <w:tab/>
        </w:r>
        <w:r>
          <w:rPr>
            <w:noProof/>
          </w:rPr>
          <w:fldChar w:fldCharType="begin"/>
        </w:r>
        <w:r>
          <w:rPr>
            <w:noProof/>
          </w:rPr>
          <w:instrText xml:space="preserve"> PAGEREF _Toc302134704 \h </w:instrText>
        </w:r>
        <w:r>
          <w:rPr>
            <w:noProof/>
          </w:rPr>
        </w:r>
      </w:ins>
      <w:r>
        <w:rPr>
          <w:noProof/>
        </w:rPr>
        <w:fldChar w:fldCharType="separate"/>
      </w:r>
      <w:ins w:id="869" w:author="Gerard" w:date="2015-08-25T15:04:00Z">
        <w:r>
          <w:rPr>
            <w:noProof/>
          </w:rPr>
          <w:t>255</w:t>
        </w:r>
        <w:r>
          <w:rPr>
            <w:noProof/>
          </w:rPr>
          <w:fldChar w:fldCharType="end"/>
        </w:r>
      </w:ins>
    </w:p>
    <w:p w14:paraId="05A955B0" w14:textId="77777777" w:rsidR="00554341" w:rsidRDefault="00554341">
      <w:pPr>
        <w:pStyle w:val="TOC4"/>
        <w:tabs>
          <w:tab w:val="right" w:leader="dot" w:pos="9350"/>
        </w:tabs>
        <w:rPr>
          <w:ins w:id="870" w:author="Gerard" w:date="2015-08-25T15:04:00Z"/>
          <w:rFonts w:asciiTheme="minorHAnsi" w:eastAsiaTheme="minorEastAsia" w:hAnsiTheme="minorHAnsi" w:cstheme="minorBidi"/>
          <w:noProof/>
          <w:sz w:val="24"/>
          <w:szCs w:val="24"/>
          <w:lang w:eastAsia="ja-JP"/>
        </w:rPr>
      </w:pPr>
      <w:ins w:id="871" w:author="Gerard" w:date="2015-08-25T15:04:00Z">
        <w:r>
          <w:rPr>
            <w:noProof/>
          </w:rPr>
          <w:t>8.3.1.3. Elements too distorted</w:t>
        </w:r>
        <w:r>
          <w:rPr>
            <w:noProof/>
          </w:rPr>
          <w:tab/>
        </w:r>
        <w:r>
          <w:rPr>
            <w:noProof/>
          </w:rPr>
          <w:fldChar w:fldCharType="begin"/>
        </w:r>
        <w:r>
          <w:rPr>
            <w:noProof/>
          </w:rPr>
          <w:instrText xml:space="preserve"> PAGEREF _Toc302134705 \h </w:instrText>
        </w:r>
        <w:r>
          <w:rPr>
            <w:noProof/>
          </w:rPr>
        </w:r>
      </w:ins>
      <w:r>
        <w:rPr>
          <w:noProof/>
        </w:rPr>
        <w:fldChar w:fldCharType="separate"/>
      </w:r>
      <w:ins w:id="872" w:author="Gerard" w:date="2015-08-25T15:04:00Z">
        <w:r>
          <w:rPr>
            <w:noProof/>
          </w:rPr>
          <w:t>255</w:t>
        </w:r>
        <w:r>
          <w:rPr>
            <w:noProof/>
          </w:rPr>
          <w:fldChar w:fldCharType="end"/>
        </w:r>
      </w:ins>
    </w:p>
    <w:p w14:paraId="4C48FED4" w14:textId="77777777" w:rsidR="00554341" w:rsidRDefault="00554341">
      <w:pPr>
        <w:pStyle w:val="TOC4"/>
        <w:tabs>
          <w:tab w:val="right" w:leader="dot" w:pos="9350"/>
        </w:tabs>
        <w:rPr>
          <w:ins w:id="873" w:author="Gerard" w:date="2015-08-25T15:04:00Z"/>
          <w:rFonts w:asciiTheme="minorHAnsi" w:eastAsiaTheme="minorEastAsia" w:hAnsiTheme="minorHAnsi" w:cstheme="minorBidi"/>
          <w:noProof/>
          <w:sz w:val="24"/>
          <w:szCs w:val="24"/>
          <w:lang w:eastAsia="ja-JP"/>
        </w:rPr>
      </w:pPr>
      <w:ins w:id="874" w:author="Gerard" w:date="2015-08-25T15:04:00Z">
        <w:r>
          <w:rPr>
            <w:noProof/>
          </w:rPr>
          <w:t>8.3.1.4. Shells are too thick</w:t>
        </w:r>
        <w:r>
          <w:rPr>
            <w:noProof/>
          </w:rPr>
          <w:tab/>
        </w:r>
        <w:r>
          <w:rPr>
            <w:noProof/>
          </w:rPr>
          <w:fldChar w:fldCharType="begin"/>
        </w:r>
        <w:r>
          <w:rPr>
            <w:noProof/>
          </w:rPr>
          <w:instrText xml:space="preserve"> PAGEREF _Toc302134706 \h </w:instrText>
        </w:r>
        <w:r>
          <w:rPr>
            <w:noProof/>
          </w:rPr>
        </w:r>
      </w:ins>
      <w:r>
        <w:rPr>
          <w:noProof/>
        </w:rPr>
        <w:fldChar w:fldCharType="separate"/>
      </w:r>
      <w:ins w:id="875" w:author="Gerard" w:date="2015-08-25T15:04:00Z">
        <w:r>
          <w:rPr>
            <w:noProof/>
          </w:rPr>
          <w:t>255</w:t>
        </w:r>
        <w:r>
          <w:rPr>
            <w:noProof/>
          </w:rPr>
          <w:fldChar w:fldCharType="end"/>
        </w:r>
      </w:ins>
    </w:p>
    <w:p w14:paraId="2764E635" w14:textId="77777777" w:rsidR="00554341" w:rsidRDefault="00554341">
      <w:pPr>
        <w:pStyle w:val="TOC4"/>
        <w:tabs>
          <w:tab w:val="right" w:leader="dot" w:pos="9350"/>
        </w:tabs>
        <w:rPr>
          <w:ins w:id="876" w:author="Gerard" w:date="2015-08-25T15:04:00Z"/>
          <w:rFonts w:asciiTheme="minorHAnsi" w:eastAsiaTheme="minorEastAsia" w:hAnsiTheme="minorHAnsi" w:cstheme="minorBidi"/>
          <w:noProof/>
          <w:sz w:val="24"/>
          <w:szCs w:val="24"/>
          <w:lang w:eastAsia="ja-JP"/>
        </w:rPr>
      </w:pPr>
      <w:ins w:id="877" w:author="Gerard" w:date="2015-08-25T15:04:00Z">
        <w:r>
          <w:rPr>
            <w:noProof/>
          </w:rPr>
          <w:t>8.3.1.5. Rigid body modes</w:t>
        </w:r>
        <w:r>
          <w:rPr>
            <w:noProof/>
          </w:rPr>
          <w:tab/>
        </w:r>
        <w:r>
          <w:rPr>
            <w:noProof/>
          </w:rPr>
          <w:fldChar w:fldCharType="begin"/>
        </w:r>
        <w:r>
          <w:rPr>
            <w:noProof/>
          </w:rPr>
          <w:instrText xml:space="preserve"> PAGEREF _Toc302134707 \h </w:instrText>
        </w:r>
        <w:r>
          <w:rPr>
            <w:noProof/>
          </w:rPr>
        </w:r>
      </w:ins>
      <w:r>
        <w:rPr>
          <w:noProof/>
        </w:rPr>
        <w:fldChar w:fldCharType="separate"/>
      </w:r>
      <w:ins w:id="878" w:author="Gerard" w:date="2015-08-25T15:04:00Z">
        <w:r>
          <w:rPr>
            <w:noProof/>
          </w:rPr>
          <w:t>255</w:t>
        </w:r>
        <w:r>
          <w:rPr>
            <w:noProof/>
          </w:rPr>
          <w:fldChar w:fldCharType="end"/>
        </w:r>
      </w:ins>
    </w:p>
    <w:p w14:paraId="64E034E7" w14:textId="77777777" w:rsidR="00554341" w:rsidRDefault="00554341">
      <w:pPr>
        <w:pStyle w:val="TOC3"/>
        <w:tabs>
          <w:tab w:val="right" w:leader="dot" w:pos="9350"/>
        </w:tabs>
        <w:rPr>
          <w:ins w:id="879" w:author="Gerard" w:date="2015-08-25T15:04:00Z"/>
          <w:rFonts w:asciiTheme="minorHAnsi" w:eastAsiaTheme="minorEastAsia" w:hAnsiTheme="minorHAnsi" w:cstheme="minorBidi"/>
          <w:i w:val="0"/>
          <w:iCs w:val="0"/>
          <w:noProof/>
          <w:sz w:val="24"/>
          <w:szCs w:val="24"/>
          <w:lang w:eastAsia="ja-JP"/>
        </w:rPr>
      </w:pPr>
      <w:ins w:id="880" w:author="Gerard" w:date="2015-08-25T15:04:00Z">
        <w:r w:rsidRPr="00211264">
          <w:rPr>
            <w:noProof/>
            <w:color w:val="000000"/>
          </w:rPr>
          <w:t>8.3.2.</w:t>
        </w:r>
        <w:r>
          <w:rPr>
            <w:noProof/>
          </w:rPr>
          <w:t xml:space="preserve"> Failure to converge</w:t>
        </w:r>
        <w:r>
          <w:rPr>
            <w:noProof/>
          </w:rPr>
          <w:tab/>
        </w:r>
        <w:r>
          <w:rPr>
            <w:noProof/>
          </w:rPr>
          <w:fldChar w:fldCharType="begin"/>
        </w:r>
        <w:r>
          <w:rPr>
            <w:noProof/>
          </w:rPr>
          <w:instrText xml:space="preserve"> PAGEREF _Toc302134708 \h </w:instrText>
        </w:r>
        <w:r>
          <w:rPr>
            <w:noProof/>
          </w:rPr>
        </w:r>
      </w:ins>
      <w:r>
        <w:rPr>
          <w:noProof/>
        </w:rPr>
        <w:fldChar w:fldCharType="separate"/>
      </w:r>
      <w:ins w:id="881" w:author="Gerard" w:date="2015-08-25T15:04:00Z">
        <w:r>
          <w:rPr>
            <w:noProof/>
          </w:rPr>
          <w:t>255</w:t>
        </w:r>
        <w:r>
          <w:rPr>
            <w:noProof/>
          </w:rPr>
          <w:fldChar w:fldCharType="end"/>
        </w:r>
      </w:ins>
    </w:p>
    <w:p w14:paraId="085A5DDC" w14:textId="77777777" w:rsidR="00554341" w:rsidRDefault="00554341">
      <w:pPr>
        <w:pStyle w:val="TOC4"/>
        <w:tabs>
          <w:tab w:val="right" w:leader="dot" w:pos="9350"/>
        </w:tabs>
        <w:rPr>
          <w:ins w:id="882" w:author="Gerard" w:date="2015-08-25T15:04:00Z"/>
          <w:rFonts w:asciiTheme="minorHAnsi" w:eastAsiaTheme="minorEastAsia" w:hAnsiTheme="minorHAnsi" w:cstheme="minorBidi"/>
          <w:noProof/>
          <w:sz w:val="24"/>
          <w:szCs w:val="24"/>
          <w:lang w:eastAsia="ja-JP"/>
        </w:rPr>
      </w:pPr>
      <w:ins w:id="883" w:author="Gerard" w:date="2015-08-25T15:04:00Z">
        <w:r>
          <w:rPr>
            <w:noProof/>
          </w:rPr>
          <w:t>8.3.2.1. No loads applied</w:t>
        </w:r>
        <w:r>
          <w:rPr>
            <w:noProof/>
          </w:rPr>
          <w:tab/>
        </w:r>
        <w:r>
          <w:rPr>
            <w:noProof/>
          </w:rPr>
          <w:fldChar w:fldCharType="begin"/>
        </w:r>
        <w:r>
          <w:rPr>
            <w:noProof/>
          </w:rPr>
          <w:instrText xml:space="preserve"> PAGEREF _Toc302134709 \h </w:instrText>
        </w:r>
        <w:r>
          <w:rPr>
            <w:noProof/>
          </w:rPr>
        </w:r>
      </w:ins>
      <w:r>
        <w:rPr>
          <w:noProof/>
        </w:rPr>
        <w:fldChar w:fldCharType="separate"/>
      </w:r>
      <w:ins w:id="884" w:author="Gerard" w:date="2015-08-25T15:04:00Z">
        <w:r>
          <w:rPr>
            <w:noProof/>
          </w:rPr>
          <w:t>256</w:t>
        </w:r>
        <w:r>
          <w:rPr>
            <w:noProof/>
          </w:rPr>
          <w:fldChar w:fldCharType="end"/>
        </w:r>
      </w:ins>
    </w:p>
    <w:p w14:paraId="0DCF6F88" w14:textId="77777777" w:rsidR="00554341" w:rsidRDefault="00554341">
      <w:pPr>
        <w:pStyle w:val="TOC4"/>
        <w:tabs>
          <w:tab w:val="right" w:leader="dot" w:pos="9350"/>
        </w:tabs>
        <w:rPr>
          <w:ins w:id="885" w:author="Gerard" w:date="2015-08-25T15:04:00Z"/>
          <w:rFonts w:asciiTheme="minorHAnsi" w:eastAsiaTheme="minorEastAsia" w:hAnsiTheme="minorHAnsi" w:cstheme="minorBidi"/>
          <w:noProof/>
          <w:sz w:val="24"/>
          <w:szCs w:val="24"/>
          <w:lang w:eastAsia="ja-JP"/>
        </w:rPr>
      </w:pPr>
      <w:ins w:id="886" w:author="Gerard" w:date="2015-08-25T15:04:00Z">
        <w:r>
          <w:rPr>
            <w:noProof/>
          </w:rPr>
          <w:t>8.3.2.2. Convergence Tolerance Too Tight</w:t>
        </w:r>
        <w:r>
          <w:rPr>
            <w:noProof/>
          </w:rPr>
          <w:tab/>
        </w:r>
        <w:r>
          <w:rPr>
            <w:noProof/>
          </w:rPr>
          <w:fldChar w:fldCharType="begin"/>
        </w:r>
        <w:r>
          <w:rPr>
            <w:noProof/>
          </w:rPr>
          <w:instrText xml:space="preserve"> PAGEREF _Toc302134710 \h </w:instrText>
        </w:r>
        <w:r>
          <w:rPr>
            <w:noProof/>
          </w:rPr>
        </w:r>
      </w:ins>
      <w:r>
        <w:rPr>
          <w:noProof/>
        </w:rPr>
        <w:fldChar w:fldCharType="separate"/>
      </w:r>
      <w:ins w:id="887" w:author="Gerard" w:date="2015-08-25T15:04:00Z">
        <w:r>
          <w:rPr>
            <w:noProof/>
          </w:rPr>
          <w:t>256</w:t>
        </w:r>
        <w:r>
          <w:rPr>
            <w:noProof/>
          </w:rPr>
          <w:fldChar w:fldCharType="end"/>
        </w:r>
      </w:ins>
    </w:p>
    <w:p w14:paraId="69F66721" w14:textId="77777777" w:rsidR="00554341" w:rsidRDefault="00554341">
      <w:pPr>
        <w:pStyle w:val="TOC4"/>
        <w:tabs>
          <w:tab w:val="right" w:leader="dot" w:pos="9350"/>
        </w:tabs>
        <w:rPr>
          <w:ins w:id="888" w:author="Gerard" w:date="2015-08-25T15:04:00Z"/>
          <w:rFonts w:asciiTheme="minorHAnsi" w:eastAsiaTheme="minorEastAsia" w:hAnsiTheme="minorHAnsi" w:cstheme="minorBidi"/>
          <w:noProof/>
          <w:sz w:val="24"/>
          <w:szCs w:val="24"/>
          <w:lang w:eastAsia="ja-JP"/>
        </w:rPr>
      </w:pPr>
      <w:ins w:id="889" w:author="Gerard" w:date="2015-08-25T15:04:00Z">
        <w:r>
          <w:rPr>
            <w:noProof/>
          </w:rPr>
          <w:t>8.3.2.3. Forcing convergence</w:t>
        </w:r>
        <w:r>
          <w:rPr>
            <w:noProof/>
          </w:rPr>
          <w:tab/>
        </w:r>
        <w:r>
          <w:rPr>
            <w:noProof/>
          </w:rPr>
          <w:fldChar w:fldCharType="begin"/>
        </w:r>
        <w:r>
          <w:rPr>
            <w:noProof/>
          </w:rPr>
          <w:instrText xml:space="preserve"> PAGEREF _Toc302134711 \h </w:instrText>
        </w:r>
        <w:r>
          <w:rPr>
            <w:noProof/>
          </w:rPr>
        </w:r>
      </w:ins>
      <w:r>
        <w:rPr>
          <w:noProof/>
        </w:rPr>
        <w:fldChar w:fldCharType="separate"/>
      </w:r>
      <w:ins w:id="890" w:author="Gerard" w:date="2015-08-25T15:04:00Z">
        <w:r>
          <w:rPr>
            <w:noProof/>
          </w:rPr>
          <w:t>256</w:t>
        </w:r>
        <w:r>
          <w:rPr>
            <w:noProof/>
          </w:rPr>
          <w:fldChar w:fldCharType="end"/>
        </w:r>
      </w:ins>
    </w:p>
    <w:p w14:paraId="2CDF5C11" w14:textId="77777777" w:rsidR="00554341" w:rsidRDefault="00554341">
      <w:pPr>
        <w:pStyle w:val="TOC4"/>
        <w:tabs>
          <w:tab w:val="right" w:leader="dot" w:pos="9350"/>
        </w:tabs>
        <w:rPr>
          <w:ins w:id="891" w:author="Gerard" w:date="2015-08-25T15:04:00Z"/>
          <w:rFonts w:asciiTheme="minorHAnsi" w:eastAsiaTheme="minorEastAsia" w:hAnsiTheme="minorHAnsi" w:cstheme="minorBidi"/>
          <w:noProof/>
          <w:sz w:val="24"/>
          <w:szCs w:val="24"/>
          <w:lang w:eastAsia="ja-JP"/>
        </w:rPr>
      </w:pPr>
      <w:ins w:id="892" w:author="Gerard" w:date="2015-08-25T15:04:00Z">
        <w:r>
          <w:rPr>
            <w:noProof/>
          </w:rPr>
          <w:t>8.3.2.4. Problems due to Contact</w:t>
        </w:r>
        <w:r>
          <w:rPr>
            <w:noProof/>
          </w:rPr>
          <w:tab/>
        </w:r>
        <w:r>
          <w:rPr>
            <w:noProof/>
          </w:rPr>
          <w:fldChar w:fldCharType="begin"/>
        </w:r>
        <w:r>
          <w:rPr>
            <w:noProof/>
          </w:rPr>
          <w:instrText xml:space="preserve"> PAGEREF _Toc302134712 \h </w:instrText>
        </w:r>
        <w:r>
          <w:rPr>
            <w:noProof/>
          </w:rPr>
        </w:r>
      </w:ins>
      <w:r>
        <w:rPr>
          <w:noProof/>
        </w:rPr>
        <w:fldChar w:fldCharType="separate"/>
      </w:r>
      <w:ins w:id="893" w:author="Gerard" w:date="2015-08-25T15:04:00Z">
        <w:r>
          <w:rPr>
            <w:noProof/>
          </w:rPr>
          <w:t>257</w:t>
        </w:r>
        <w:r>
          <w:rPr>
            <w:noProof/>
          </w:rPr>
          <w:fldChar w:fldCharType="end"/>
        </w:r>
      </w:ins>
    </w:p>
    <w:p w14:paraId="0FDBD46A" w14:textId="77777777" w:rsidR="00554341" w:rsidRDefault="00554341">
      <w:pPr>
        <w:pStyle w:val="TOC2"/>
        <w:tabs>
          <w:tab w:val="right" w:leader="dot" w:pos="9350"/>
        </w:tabs>
        <w:rPr>
          <w:ins w:id="894" w:author="Gerard" w:date="2015-08-25T15:04:00Z"/>
          <w:rFonts w:asciiTheme="minorHAnsi" w:eastAsiaTheme="minorEastAsia" w:hAnsiTheme="minorHAnsi" w:cstheme="minorBidi"/>
          <w:smallCaps w:val="0"/>
          <w:noProof/>
          <w:sz w:val="24"/>
          <w:szCs w:val="24"/>
          <w:lang w:eastAsia="ja-JP"/>
        </w:rPr>
      </w:pPr>
      <w:ins w:id="895" w:author="Gerard" w:date="2015-08-25T15:04:00Z">
        <w:r>
          <w:rPr>
            <w:noProof/>
          </w:rPr>
          <w:t>8.4. Guidelines for Contact Problems</w:t>
        </w:r>
        <w:r>
          <w:rPr>
            <w:noProof/>
          </w:rPr>
          <w:tab/>
        </w:r>
        <w:r>
          <w:rPr>
            <w:noProof/>
          </w:rPr>
          <w:fldChar w:fldCharType="begin"/>
        </w:r>
        <w:r>
          <w:rPr>
            <w:noProof/>
          </w:rPr>
          <w:instrText xml:space="preserve"> PAGEREF _Toc302134713 \h </w:instrText>
        </w:r>
        <w:r>
          <w:rPr>
            <w:noProof/>
          </w:rPr>
        </w:r>
      </w:ins>
      <w:r>
        <w:rPr>
          <w:noProof/>
        </w:rPr>
        <w:fldChar w:fldCharType="separate"/>
      </w:r>
      <w:ins w:id="896" w:author="Gerard" w:date="2015-08-25T15:04:00Z">
        <w:r>
          <w:rPr>
            <w:noProof/>
          </w:rPr>
          <w:t>257</w:t>
        </w:r>
        <w:r>
          <w:rPr>
            <w:noProof/>
          </w:rPr>
          <w:fldChar w:fldCharType="end"/>
        </w:r>
      </w:ins>
    </w:p>
    <w:p w14:paraId="7F70B0FC" w14:textId="77777777" w:rsidR="00554341" w:rsidRDefault="00554341">
      <w:pPr>
        <w:pStyle w:val="TOC3"/>
        <w:tabs>
          <w:tab w:val="right" w:leader="dot" w:pos="9350"/>
        </w:tabs>
        <w:rPr>
          <w:ins w:id="897" w:author="Gerard" w:date="2015-08-25T15:04:00Z"/>
          <w:rFonts w:asciiTheme="minorHAnsi" w:eastAsiaTheme="minorEastAsia" w:hAnsiTheme="minorHAnsi" w:cstheme="minorBidi"/>
          <w:i w:val="0"/>
          <w:iCs w:val="0"/>
          <w:noProof/>
          <w:sz w:val="24"/>
          <w:szCs w:val="24"/>
          <w:lang w:eastAsia="ja-JP"/>
        </w:rPr>
      </w:pPr>
      <w:ins w:id="898" w:author="Gerard" w:date="2015-08-25T15:04:00Z">
        <w:r w:rsidRPr="00211264">
          <w:rPr>
            <w:noProof/>
            <w:color w:val="000000"/>
          </w:rPr>
          <w:t>8.4.1.</w:t>
        </w:r>
        <w:r>
          <w:rPr>
            <w:noProof/>
          </w:rPr>
          <w:t xml:space="preserve"> The penalty method</w:t>
        </w:r>
        <w:r>
          <w:rPr>
            <w:noProof/>
          </w:rPr>
          <w:tab/>
        </w:r>
        <w:r>
          <w:rPr>
            <w:noProof/>
          </w:rPr>
          <w:fldChar w:fldCharType="begin"/>
        </w:r>
        <w:r>
          <w:rPr>
            <w:noProof/>
          </w:rPr>
          <w:instrText xml:space="preserve"> PAGEREF _Toc302134714 \h </w:instrText>
        </w:r>
        <w:r>
          <w:rPr>
            <w:noProof/>
          </w:rPr>
        </w:r>
      </w:ins>
      <w:r>
        <w:rPr>
          <w:noProof/>
        </w:rPr>
        <w:fldChar w:fldCharType="separate"/>
      </w:r>
      <w:ins w:id="899" w:author="Gerard" w:date="2015-08-25T15:04:00Z">
        <w:r>
          <w:rPr>
            <w:noProof/>
          </w:rPr>
          <w:t>257</w:t>
        </w:r>
        <w:r>
          <w:rPr>
            <w:noProof/>
          </w:rPr>
          <w:fldChar w:fldCharType="end"/>
        </w:r>
      </w:ins>
    </w:p>
    <w:p w14:paraId="2142A285" w14:textId="77777777" w:rsidR="00554341" w:rsidRDefault="00554341">
      <w:pPr>
        <w:pStyle w:val="TOC3"/>
        <w:tabs>
          <w:tab w:val="right" w:leader="dot" w:pos="9350"/>
        </w:tabs>
        <w:rPr>
          <w:ins w:id="900" w:author="Gerard" w:date="2015-08-25T15:04:00Z"/>
          <w:rFonts w:asciiTheme="minorHAnsi" w:eastAsiaTheme="minorEastAsia" w:hAnsiTheme="minorHAnsi" w:cstheme="minorBidi"/>
          <w:i w:val="0"/>
          <w:iCs w:val="0"/>
          <w:noProof/>
          <w:sz w:val="24"/>
          <w:szCs w:val="24"/>
          <w:lang w:eastAsia="ja-JP"/>
        </w:rPr>
      </w:pPr>
      <w:ins w:id="901" w:author="Gerard" w:date="2015-08-25T15:04:00Z">
        <w:r w:rsidRPr="00211264">
          <w:rPr>
            <w:noProof/>
            <w:color w:val="000000"/>
          </w:rPr>
          <w:t>8.4.2.</w:t>
        </w:r>
        <w:r>
          <w:rPr>
            <w:noProof/>
          </w:rPr>
          <w:t xml:space="preserve"> Augmented Lagrangian Method</w:t>
        </w:r>
        <w:r>
          <w:rPr>
            <w:noProof/>
          </w:rPr>
          <w:tab/>
        </w:r>
        <w:r>
          <w:rPr>
            <w:noProof/>
          </w:rPr>
          <w:fldChar w:fldCharType="begin"/>
        </w:r>
        <w:r>
          <w:rPr>
            <w:noProof/>
          </w:rPr>
          <w:instrText xml:space="preserve"> PAGEREF _Toc302134715 \h </w:instrText>
        </w:r>
        <w:r>
          <w:rPr>
            <w:noProof/>
          </w:rPr>
        </w:r>
      </w:ins>
      <w:r>
        <w:rPr>
          <w:noProof/>
        </w:rPr>
        <w:fldChar w:fldCharType="separate"/>
      </w:r>
      <w:ins w:id="902" w:author="Gerard" w:date="2015-08-25T15:04:00Z">
        <w:r>
          <w:rPr>
            <w:noProof/>
          </w:rPr>
          <w:t>257</w:t>
        </w:r>
        <w:r>
          <w:rPr>
            <w:noProof/>
          </w:rPr>
          <w:fldChar w:fldCharType="end"/>
        </w:r>
      </w:ins>
    </w:p>
    <w:p w14:paraId="14617C3F" w14:textId="77777777" w:rsidR="00554341" w:rsidRDefault="00554341">
      <w:pPr>
        <w:pStyle w:val="TOC3"/>
        <w:tabs>
          <w:tab w:val="right" w:leader="dot" w:pos="9350"/>
        </w:tabs>
        <w:rPr>
          <w:ins w:id="903" w:author="Gerard" w:date="2015-08-25T15:04:00Z"/>
          <w:rFonts w:asciiTheme="minorHAnsi" w:eastAsiaTheme="minorEastAsia" w:hAnsiTheme="minorHAnsi" w:cstheme="minorBidi"/>
          <w:i w:val="0"/>
          <w:iCs w:val="0"/>
          <w:noProof/>
          <w:sz w:val="24"/>
          <w:szCs w:val="24"/>
          <w:lang w:eastAsia="ja-JP"/>
        </w:rPr>
      </w:pPr>
      <w:ins w:id="904" w:author="Gerard" w:date="2015-08-25T15:04:00Z">
        <w:r w:rsidRPr="00211264">
          <w:rPr>
            <w:noProof/>
            <w:color w:val="000000"/>
          </w:rPr>
          <w:t>8.4.3.</w:t>
        </w:r>
        <w:r>
          <w:rPr>
            <w:noProof/>
          </w:rPr>
          <w:t xml:space="preserve"> Initial Separation</w:t>
        </w:r>
        <w:r>
          <w:rPr>
            <w:noProof/>
          </w:rPr>
          <w:tab/>
        </w:r>
        <w:r>
          <w:rPr>
            <w:noProof/>
          </w:rPr>
          <w:fldChar w:fldCharType="begin"/>
        </w:r>
        <w:r>
          <w:rPr>
            <w:noProof/>
          </w:rPr>
          <w:instrText xml:space="preserve"> PAGEREF _Toc302134716 \h </w:instrText>
        </w:r>
        <w:r>
          <w:rPr>
            <w:noProof/>
          </w:rPr>
        </w:r>
      </w:ins>
      <w:r>
        <w:rPr>
          <w:noProof/>
        </w:rPr>
        <w:fldChar w:fldCharType="separate"/>
      </w:r>
      <w:ins w:id="905" w:author="Gerard" w:date="2015-08-25T15:04:00Z">
        <w:r>
          <w:rPr>
            <w:noProof/>
          </w:rPr>
          <w:t>258</w:t>
        </w:r>
        <w:r>
          <w:rPr>
            <w:noProof/>
          </w:rPr>
          <w:fldChar w:fldCharType="end"/>
        </w:r>
      </w:ins>
    </w:p>
    <w:p w14:paraId="7AE82BA4" w14:textId="77777777" w:rsidR="00554341" w:rsidRDefault="00554341">
      <w:pPr>
        <w:pStyle w:val="TOC2"/>
        <w:tabs>
          <w:tab w:val="right" w:leader="dot" w:pos="9350"/>
        </w:tabs>
        <w:rPr>
          <w:ins w:id="906" w:author="Gerard" w:date="2015-08-25T15:04:00Z"/>
          <w:rFonts w:asciiTheme="minorHAnsi" w:eastAsiaTheme="minorEastAsia" w:hAnsiTheme="minorHAnsi" w:cstheme="minorBidi"/>
          <w:smallCaps w:val="0"/>
          <w:noProof/>
          <w:sz w:val="24"/>
          <w:szCs w:val="24"/>
          <w:lang w:eastAsia="ja-JP"/>
        </w:rPr>
      </w:pPr>
      <w:ins w:id="907" w:author="Gerard" w:date="2015-08-25T15:04:00Z">
        <w:r>
          <w:rPr>
            <w:noProof/>
          </w:rPr>
          <w:t>8.5. Guidelines for Multiphasic Analyses</w:t>
        </w:r>
        <w:r>
          <w:rPr>
            <w:noProof/>
          </w:rPr>
          <w:tab/>
        </w:r>
        <w:r>
          <w:rPr>
            <w:noProof/>
          </w:rPr>
          <w:fldChar w:fldCharType="begin"/>
        </w:r>
        <w:r>
          <w:rPr>
            <w:noProof/>
          </w:rPr>
          <w:instrText xml:space="preserve"> PAGEREF _Toc302134717 \h </w:instrText>
        </w:r>
        <w:r>
          <w:rPr>
            <w:noProof/>
          </w:rPr>
        </w:r>
      </w:ins>
      <w:r>
        <w:rPr>
          <w:noProof/>
        </w:rPr>
        <w:fldChar w:fldCharType="separate"/>
      </w:r>
      <w:ins w:id="908" w:author="Gerard" w:date="2015-08-25T15:04:00Z">
        <w:r>
          <w:rPr>
            <w:noProof/>
          </w:rPr>
          <w:t>258</w:t>
        </w:r>
        <w:r>
          <w:rPr>
            <w:noProof/>
          </w:rPr>
          <w:fldChar w:fldCharType="end"/>
        </w:r>
      </w:ins>
    </w:p>
    <w:p w14:paraId="37DF199B" w14:textId="77777777" w:rsidR="00554341" w:rsidRDefault="00554341">
      <w:pPr>
        <w:pStyle w:val="TOC3"/>
        <w:tabs>
          <w:tab w:val="right" w:leader="dot" w:pos="9350"/>
        </w:tabs>
        <w:rPr>
          <w:ins w:id="909" w:author="Gerard" w:date="2015-08-25T15:04:00Z"/>
          <w:rFonts w:asciiTheme="minorHAnsi" w:eastAsiaTheme="minorEastAsia" w:hAnsiTheme="minorHAnsi" w:cstheme="minorBidi"/>
          <w:i w:val="0"/>
          <w:iCs w:val="0"/>
          <w:noProof/>
          <w:sz w:val="24"/>
          <w:szCs w:val="24"/>
          <w:lang w:eastAsia="ja-JP"/>
        </w:rPr>
      </w:pPr>
      <w:ins w:id="910" w:author="Gerard" w:date="2015-08-25T15:04:00Z">
        <w:r w:rsidRPr="00211264">
          <w:rPr>
            <w:noProof/>
            <w:color w:val="000000"/>
          </w:rPr>
          <w:t>8.5.1.</w:t>
        </w:r>
        <w:r>
          <w:rPr>
            <w:noProof/>
          </w:rPr>
          <w:t xml:space="preserve"> Initial State of Swelling</w:t>
        </w:r>
        <w:r>
          <w:rPr>
            <w:noProof/>
          </w:rPr>
          <w:tab/>
        </w:r>
        <w:r>
          <w:rPr>
            <w:noProof/>
          </w:rPr>
          <w:fldChar w:fldCharType="begin"/>
        </w:r>
        <w:r>
          <w:rPr>
            <w:noProof/>
          </w:rPr>
          <w:instrText xml:space="preserve"> PAGEREF _Toc302134718 \h </w:instrText>
        </w:r>
        <w:r>
          <w:rPr>
            <w:noProof/>
          </w:rPr>
        </w:r>
      </w:ins>
      <w:r>
        <w:rPr>
          <w:noProof/>
        </w:rPr>
        <w:fldChar w:fldCharType="separate"/>
      </w:r>
      <w:ins w:id="911" w:author="Gerard" w:date="2015-08-25T15:04:00Z">
        <w:r>
          <w:rPr>
            <w:noProof/>
          </w:rPr>
          <w:t>258</w:t>
        </w:r>
        <w:r>
          <w:rPr>
            <w:noProof/>
          </w:rPr>
          <w:fldChar w:fldCharType="end"/>
        </w:r>
      </w:ins>
    </w:p>
    <w:p w14:paraId="04E61FDC" w14:textId="77777777" w:rsidR="00554341" w:rsidRDefault="00554341">
      <w:pPr>
        <w:pStyle w:val="TOC3"/>
        <w:tabs>
          <w:tab w:val="right" w:leader="dot" w:pos="9350"/>
        </w:tabs>
        <w:rPr>
          <w:ins w:id="912" w:author="Gerard" w:date="2015-08-25T15:04:00Z"/>
          <w:rFonts w:asciiTheme="minorHAnsi" w:eastAsiaTheme="minorEastAsia" w:hAnsiTheme="minorHAnsi" w:cstheme="minorBidi"/>
          <w:i w:val="0"/>
          <w:iCs w:val="0"/>
          <w:noProof/>
          <w:sz w:val="24"/>
          <w:szCs w:val="24"/>
          <w:lang w:eastAsia="ja-JP"/>
        </w:rPr>
      </w:pPr>
      <w:ins w:id="913" w:author="Gerard" w:date="2015-08-25T15:04:00Z">
        <w:r w:rsidRPr="00211264">
          <w:rPr>
            <w:noProof/>
            <w:color w:val="000000"/>
          </w:rPr>
          <w:t>8.5.2.</w:t>
        </w:r>
        <w:r>
          <w:rPr>
            <w:noProof/>
          </w:rPr>
          <w:t xml:space="preserve"> Prescribed Boundary Conditions</w:t>
        </w:r>
        <w:r>
          <w:rPr>
            <w:noProof/>
          </w:rPr>
          <w:tab/>
        </w:r>
        <w:r>
          <w:rPr>
            <w:noProof/>
          </w:rPr>
          <w:fldChar w:fldCharType="begin"/>
        </w:r>
        <w:r>
          <w:rPr>
            <w:noProof/>
          </w:rPr>
          <w:instrText xml:space="preserve"> PAGEREF _Toc302134719 \h </w:instrText>
        </w:r>
        <w:r>
          <w:rPr>
            <w:noProof/>
          </w:rPr>
        </w:r>
      </w:ins>
      <w:r>
        <w:rPr>
          <w:noProof/>
        </w:rPr>
        <w:fldChar w:fldCharType="separate"/>
      </w:r>
      <w:ins w:id="914" w:author="Gerard" w:date="2015-08-25T15:04:00Z">
        <w:r>
          <w:rPr>
            <w:noProof/>
          </w:rPr>
          <w:t>259</w:t>
        </w:r>
        <w:r>
          <w:rPr>
            <w:noProof/>
          </w:rPr>
          <w:fldChar w:fldCharType="end"/>
        </w:r>
      </w:ins>
    </w:p>
    <w:p w14:paraId="0B60F884" w14:textId="77777777" w:rsidR="00554341" w:rsidRDefault="00554341">
      <w:pPr>
        <w:pStyle w:val="TOC3"/>
        <w:tabs>
          <w:tab w:val="right" w:leader="dot" w:pos="9350"/>
        </w:tabs>
        <w:rPr>
          <w:ins w:id="915" w:author="Gerard" w:date="2015-08-25T15:04:00Z"/>
          <w:rFonts w:asciiTheme="minorHAnsi" w:eastAsiaTheme="minorEastAsia" w:hAnsiTheme="minorHAnsi" w:cstheme="minorBidi"/>
          <w:i w:val="0"/>
          <w:iCs w:val="0"/>
          <w:noProof/>
          <w:sz w:val="24"/>
          <w:szCs w:val="24"/>
          <w:lang w:eastAsia="ja-JP"/>
        </w:rPr>
      </w:pPr>
      <w:ins w:id="916" w:author="Gerard" w:date="2015-08-25T15:04:00Z">
        <w:r w:rsidRPr="00211264">
          <w:rPr>
            <w:noProof/>
            <w:color w:val="000000"/>
          </w:rPr>
          <w:t>8.5.3.</w:t>
        </w:r>
        <w:r>
          <w:rPr>
            <w:noProof/>
          </w:rPr>
          <w:t xml:space="preserve"> Prescribed Initial Conditions</w:t>
        </w:r>
        <w:r>
          <w:rPr>
            <w:noProof/>
          </w:rPr>
          <w:tab/>
        </w:r>
        <w:r>
          <w:rPr>
            <w:noProof/>
          </w:rPr>
          <w:fldChar w:fldCharType="begin"/>
        </w:r>
        <w:r>
          <w:rPr>
            <w:noProof/>
          </w:rPr>
          <w:instrText xml:space="preserve"> PAGEREF _Toc302134720 \h </w:instrText>
        </w:r>
        <w:r>
          <w:rPr>
            <w:noProof/>
          </w:rPr>
        </w:r>
      </w:ins>
      <w:r>
        <w:rPr>
          <w:noProof/>
        </w:rPr>
        <w:fldChar w:fldCharType="separate"/>
      </w:r>
      <w:ins w:id="917" w:author="Gerard" w:date="2015-08-25T15:04:00Z">
        <w:r>
          <w:rPr>
            <w:noProof/>
          </w:rPr>
          <w:t>260</w:t>
        </w:r>
        <w:r>
          <w:rPr>
            <w:noProof/>
          </w:rPr>
          <w:fldChar w:fldCharType="end"/>
        </w:r>
      </w:ins>
    </w:p>
    <w:p w14:paraId="222A9F45" w14:textId="77777777" w:rsidR="00554341" w:rsidRDefault="00554341">
      <w:pPr>
        <w:pStyle w:val="TOC3"/>
        <w:tabs>
          <w:tab w:val="right" w:leader="dot" w:pos="9350"/>
        </w:tabs>
        <w:rPr>
          <w:ins w:id="918" w:author="Gerard" w:date="2015-08-25T15:04:00Z"/>
          <w:rFonts w:asciiTheme="minorHAnsi" w:eastAsiaTheme="minorEastAsia" w:hAnsiTheme="minorHAnsi" w:cstheme="minorBidi"/>
          <w:i w:val="0"/>
          <w:iCs w:val="0"/>
          <w:noProof/>
          <w:sz w:val="24"/>
          <w:szCs w:val="24"/>
          <w:lang w:eastAsia="ja-JP"/>
        </w:rPr>
      </w:pPr>
      <w:ins w:id="919" w:author="Gerard" w:date="2015-08-25T15:04:00Z">
        <w:r w:rsidRPr="00211264">
          <w:rPr>
            <w:noProof/>
            <w:color w:val="000000"/>
          </w:rPr>
          <w:t>8.5.4.</w:t>
        </w:r>
        <w:r>
          <w:rPr>
            <w:noProof/>
          </w:rPr>
          <w:t xml:space="preserve"> Prescribed Effective Solute Flux</w:t>
        </w:r>
        <w:r>
          <w:rPr>
            <w:noProof/>
          </w:rPr>
          <w:tab/>
        </w:r>
        <w:r>
          <w:rPr>
            <w:noProof/>
          </w:rPr>
          <w:fldChar w:fldCharType="begin"/>
        </w:r>
        <w:r>
          <w:rPr>
            <w:noProof/>
          </w:rPr>
          <w:instrText xml:space="preserve"> PAGEREF _Toc302134721 \h </w:instrText>
        </w:r>
        <w:r>
          <w:rPr>
            <w:noProof/>
          </w:rPr>
        </w:r>
      </w:ins>
      <w:r>
        <w:rPr>
          <w:noProof/>
        </w:rPr>
        <w:fldChar w:fldCharType="separate"/>
      </w:r>
      <w:ins w:id="920" w:author="Gerard" w:date="2015-08-25T15:04:00Z">
        <w:r>
          <w:rPr>
            <w:noProof/>
          </w:rPr>
          <w:t>260</w:t>
        </w:r>
        <w:r>
          <w:rPr>
            <w:noProof/>
          </w:rPr>
          <w:fldChar w:fldCharType="end"/>
        </w:r>
      </w:ins>
    </w:p>
    <w:p w14:paraId="582CE033" w14:textId="77777777" w:rsidR="00554341" w:rsidRDefault="00554341">
      <w:pPr>
        <w:pStyle w:val="TOC3"/>
        <w:tabs>
          <w:tab w:val="right" w:leader="dot" w:pos="9350"/>
        </w:tabs>
        <w:rPr>
          <w:ins w:id="921" w:author="Gerard" w:date="2015-08-25T15:04:00Z"/>
          <w:rFonts w:asciiTheme="minorHAnsi" w:eastAsiaTheme="minorEastAsia" w:hAnsiTheme="minorHAnsi" w:cstheme="minorBidi"/>
          <w:i w:val="0"/>
          <w:iCs w:val="0"/>
          <w:noProof/>
          <w:sz w:val="24"/>
          <w:szCs w:val="24"/>
          <w:lang w:eastAsia="ja-JP"/>
        </w:rPr>
      </w:pPr>
      <w:ins w:id="922" w:author="Gerard" w:date="2015-08-25T15:04:00Z">
        <w:r w:rsidRPr="00211264">
          <w:rPr>
            <w:noProof/>
            <w:color w:val="000000"/>
          </w:rPr>
          <w:t>8.5.5.</w:t>
        </w:r>
        <w:r>
          <w:rPr>
            <w:noProof/>
          </w:rPr>
          <w:t xml:space="preserve"> Prescribed Electric Current Density</w:t>
        </w:r>
        <w:r>
          <w:rPr>
            <w:noProof/>
          </w:rPr>
          <w:tab/>
        </w:r>
        <w:r>
          <w:rPr>
            <w:noProof/>
          </w:rPr>
          <w:fldChar w:fldCharType="begin"/>
        </w:r>
        <w:r>
          <w:rPr>
            <w:noProof/>
          </w:rPr>
          <w:instrText xml:space="preserve"> PAGEREF _Toc302134722 \h </w:instrText>
        </w:r>
        <w:r>
          <w:rPr>
            <w:noProof/>
          </w:rPr>
        </w:r>
      </w:ins>
      <w:r>
        <w:rPr>
          <w:noProof/>
        </w:rPr>
        <w:fldChar w:fldCharType="separate"/>
      </w:r>
      <w:ins w:id="923" w:author="Gerard" w:date="2015-08-25T15:04:00Z">
        <w:r>
          <w:rPr>
            <w:noProof/>
          </w:rPr>
          <w:t>260</w:t>
        </w:r>
        <w:r>
          <w:rPr>
            <w:noProof/>
          </w:rPr>
          <w:fldChar w:fldCharType="end"/>
        </w:r>
      </w:ins>
    </w:p>
    <w:p w14:paraId="4CA1DEF7" w14:textId="77777777" w:rsidR="00554341" w:rsidRDefault="00554341">
      <w:pPr>
        <w:pStyle w:val="TOC3"/>
        <w:tabs>
          <w:tab w:val="right" w:leader="dot" w:pos="9350"/>
        </w:tabs>
        <w:rPr>
          <w:ins w:id="924" w:author="Gerard" w:date="2015-08-25T15:04:00Z"/>
          <w:rFonts w:asciiTheme="minorHAnsi" w:eastAsiaTheme="minorEastAsia" w:hAnsiTheme="minorHAnsi" w:cstheme="minorBidi"/>
          <w:i w:val="0"/>
          <w:iCs w:val="0"/>
          <w:noProof/>
          <w:sz w:val="24"/>
          <w:szCs w:val="24"/>
          <w:lang w:eastAsia="ja-JP"/>
        </w:rPr>
      </w:pPr>
      <w:ins w:id="925" w:author="Gerard" w:date="2015-08-25T15:04:00Z">
        <w:r w:rsidRPr="00211264">
          <w:rPr>
            <w:noProof/>
            <w:color w:val="000000"/>
          </w:rPr>
          <w:t>8.5.6.</w:t>
        </w:r>
        <w:r>
          <w:rPr>
            <w:noProof/>
          </w:rPr>
          <w:t xml:space="preserve"> Electrical Grounding</w:t>
        </w:r>
        <w:r>
          <w:rPr>
            <w:noProof/>
          </w:rPr>
          <w:tab/>
        </w:r>
        <w:r>
          <w:rPr>
            <w:noProof/>
          </w:rPr>
          <w:fldChar w:fldCharType="begin"/>
        </w:r>
        <w:r>
          <w:rPr>
            <w:noProof/>
          </w:rPr>
          <w:instrText xml:space="preserve"> PAGEREF _Toc302134723 \h </w:instrText>
        </w:r>
        <w:r>
          <w:rPr>
            <w:noProof/>
          </w:rPr>
        </w:r>
      </w:ins>
      <w:r>
        <w:rPr>
          <w:noProof/>
        </w:rPr>
        <w:fldChar w:fldCharType="separate"/>
      </w:r>
      <w:ins w:id="926" w:author="Gerard" w:date="2015-08-25T15:04:00Z">
        <w:r>
          <w:rPr>
            <w:noProof/>
          </w:rPr>
          <w:t>261</w:t>
        </w:r>
        <w:r>
          <w:rPr>
            <w:noProof/>
          </w:rPr>
          <w:fldChar w:fldCharType="end"/>
        </w:r>
      </w:ins>
    </w:p>
    <w:p w14:paraId="78F38CC8" w14:textId="77777777" w:rsidR="00554341" w:rsidRDefault="00554341">
      <w:pPr>
        <w:pStyle w:val="TOC2"/>
        <w:tabs>
          <w:tab w:val="right" w:leader="dot" w:pos="9350"/>
        </w:tabs>
        <w:rPr>
          <w:ins w:id="927" w:author="Gerard" w:date="2015-08-25T15:04:00Z"/>
          <w:rFonts w:asciiTheme="minorHAnsi" w:eastAsiaTheme="minorEastAsia" w:hAnsiTheme="minorHAnsi" w:cstheme="minorBidi"/>
          <w:smallCaps w:val="0"/>
          <w:noProof/>
          <w:sz w:val="24"/>
          <w:szCs w:val="24"/>
          <w:lang w:eastAsia="ja-JP"/>
        </w:rPr>
      </w:pPr>
      <w:ins w:id="928" w:author="Gerard" w:date="2015-08-25T15:04:00Z">
        <w:r>
          <w:rPr>
            <w:noProof/>
          </w:rPr>
          <w:t>8.6. Understanding the Solution</w:t>
        </w:r>
        <w:r>
          <w:rPr>
            <w:noProof/>
          </w:rPr>
          <w:tab/>
        </w:r>
        <w:r>
          <w:rPr>
            <w:noProof/>
          </w:rPr>
          <w:fldChar w:fldCharType="begin"/>
        </w:r>
        <w:r>
          <w:rPr>
            <w:noProof/>
          </w:rPr>
          <w:instrText xml:space="preserve"> PAGEREF _Toc302134724 \h </w:instrText>
        </w:r>
        <w:r>
          <w:rPr>
            <w:noProof/>
          </w:rPr>
        </w:r>
      </w:ins>
      <w:r>
        <w:rPr>
          <w:noProof/>
        </w:rPr>
        <w:fldChar w:fldCharType="separate"/>
      </w:r>
      <w:ins w:id="929" w:author="Gerard" w:date="2015-08-25T15:04:00Z">
        <w:r>
          <w:rPr>
            <w:noProof/>
          </w:rPr>
          <w:t>261</w:t>
        </w:r>
        <w:r>
          <w:rPr>
            <w:noProof/>
          </w:rPr>
          <w:fldChar w:fldCharType="end"/>
        </w:r>
      </w:ins>
    </w:p>
    <w:p w14:paraId="326CD9CE" w14:textId="77777777" w:rsidR="00554341" w:rsidRDefault="00554341">
      <w:pPr>
        <w:pStyle w:val="TOC3"/>
        <w:tabs>
          <w:tab w:val="right" w:leader="dot" w:pos="9350"/>
        </w:tabs>
        <w:rPr>
          <w:ins w:id="930" w:author="Gerard" w:date="2015-08-25T15:04:00Z"/>
          <w:rFonts w:asciiTheme="minorHAnsi" w:eastAsiaTheme="minorEastAsia" w:hAnsiTheme="minorHAnsi" w:cstheme="minorBidi"/>
          <w:i w:val="0"/>
          <w:iCs w:val="0"/>
          <w:noProof/>
          <w:sz w:val="24"/>
          <w:szCs w:val="24"/>
          <w:lang w:eastAsia="ja-JP"/>
        </w:rPr>
      </w:pPr>
      <w:ins w:id="931" w:author="Gerard" w:date="2015-08-25T15:04:00Z">
        <w:r w:rsidRPr="00211264">
          <w:rPr>
            <w:noProof/>
            <w:color w:val="000000"/>
          </w:rPr>
          <w:t>8.6.1.</w:t>
        </w:r>
        <w:r>
          <w:rPr>
            <w:noProof/>
          </w:rPr>
          <w:t xml:space="preserve"> Mesh convergence</w:t>
        </w:r>
        <w:r>
          <w:rPr>
            <w:noProof/>
          </w:rPr>
          <w:tab/>
        </w:r>
        <w:r>
          <w:rPr>
            <w:noProof/>
          </w:rPr>
          <w:fldChar w:fldCharType="begin"/>
        </w:r>
        <w:r>
          <w:rPr>
            <w:noProof/>
          </w:rPr>
          <w:instrText xml:space="preserve"> PAGEREF _Toc302134725 \h </w:instrText>
        </w:r>
        <w:r>
          <w:rPr>
            <w:noProof/>
          </w:rPr>
        </w:r>
      </w:ins>
      <w:r>
        <w:rPr>
          <w:noProof/>
        </w:rPr>
        <w:fldChar w:fldCharType="separate"/>
      </w:r>
      <w:ins w:id="932" w:author="Gerard" w:date="2015-08-25T15:04:00Z">
        <w:r>
          <w:rPr>
            <w:noProof/>
          </w:rPr>
          <w:t>261</w:t>
        </w:r>
        <w:r>
          <w:rPr>
            <w:noProof/>
          </w:rPr>
          <w:fldChar w:fldCharType="end"/>
        </w:r>
      </w:ins>
    </w:p>
    <w:p w14:paraId="14EC8523" w14:textId="77777777" w:rsidR="00554341" w:rsidRDefault="00554341">
      <w:pPr>
        <w:pStyle w:val="TOC3"/>
        <w:tabs>
          <w:tab w:val="right" w:leader="dot" w:pos="9350"/>
        </w:tabs>
        <w:rPr>
          <w:ins w:id="933" w:author="Gerard" w:date="2015-08-25T15:04:00Z"/>
          <w:rFonts w:asciiTheme="minorHAnsi" w:eastAsiaTheme="minorEastAsia" w:hAnsiTheme="minorHAnsi" w:cstheme="minorBidi"/>
          <w:i w:val="0"/>
          <w:iCs w:val="0"/>
          <w:noProof/>
          <w:sz w:val="24"/>
          <w:szCs w:val="24"/>
          <w:lang w:eastAsia="ja-JP"/>
        </w:rPr>
      </w:pPr>
      <w:ins w:id="934" w:author="Gerard" w:date="2015-08-25T15:04:00Z">
        <w:r w:rsidRPr="00211264">
          <w:rPr>
            <w:noProof/>
            <w:color w:val="000000"/>
          </w:rPr>
          <w:t>8.6.2.</w:t>
        </w:r>
        <w:r>
          <w:rPr>
            <w:noProof/>
          </w:rPr>
          <w:t xml:space="preserve"> Constraint enforcement</w:t>
        </w:r>
        <w:r>
          <w:rPr>
            <w:noProof/>
          </w:rPr>
          <w:tab/>
        </w:r>
        <w:r>
          <w:rPr>
            <w:noProof/>
          </w:rPr>
          <w:fldChar w:fldCharType="begin"/>
        </w:r>
        <w:r>
          <w:rPr>
            <w:noProof/>
          </w:rPr>
          <w:instrText xml:space="preserve"> PAGEREF _Toc302134726 \h </w:instrText>
        </w:r>
        <w:r>
          <w:rPr>
            <w:noProof/>
          </w:rPr>
        </w:r>
      </w:ins>
      <w:r>
        <w:rPr>
          <w:noProof/>
        </w:rPr>
        <w:fldChar w:fldCharType="separate"/>
      </w:r>
      <w:ins w:id="935" w:author="Gerard" w:date="2015-08-25T15:04:00Z">
        <w:r>
          <w:rPr>
            <w:noProof/>
          </w:rPr>
          <w:t>261</w:t>
        </w:r>
        <w:r>
          <w:rPr>
            <w:noProof/>
          </w:rPr>
          <w:fldChar w:fldCharType="end"/>
        </w:r>
      </w:ins>
    </w:p>
    <w:p w14:paraId="50BC4643" w14:textId="77777777" w:rsidR="00554341" w:rsidRDefault="00554341">
      <w:pPr>
        <w:pStyle w:val="TOC2"/>
        <w:tabs>
          <w:tab w:val="right" w:leader="dot" w:pos="9350"/>
        </w:tabs>
        <w:rPr>
          <w:ins w:id="936" w:author="Gerard" w:date="2015-08-25T15:04:00Z"/>
          <w:rFonts w:asciiTheme="minorHAnsi" w:eastAsiaTheme="minorEastAsia" w:hAnsiTheme="minorHAnsi" w:cstheme="minorBidi"/>
          <w:smallCaps w:val="0"/>
          <w:noProof/>
          <w:sz w:val="24"/>
          <w:szCs w:val="24"/>
          <w:lang w:eastAsia="ja-JP"/>
        </w:rPr>
      </w:pPr>
      <w:ins w:id="937" w:author="Gerard" w:date="2015-08-25T15:04:00Z">
        <w:r>
          <w:rPr>
            <w:noProof/>
          </w:rPr>
          <w:t>8.7. Limitations of FEBio</w:t>
        </w:r>
        <w:r>
          <w:rPr>
            <w:noProof/>
          </w:rPr>
          <w:tab/>
        </w:r>
        <w:r>
          <w:rPr>
            <w:noProof/>
          </w:rPr>
          <w:fldChar w:fldCharType="begin"/>
        </w:r>
        <w:r>
          <w:rPr>
            <w:noProof/>
          </w:rPr>
          <w:instrText xml:space="preserve"> PAGEREF _Toc302134727 \h </w:instrText>
        </w:r>
        <w:r>
          <w:rPr>
            <w:noProof/>
          </w:rPr>
        </w:r>
      </w:ins>
      <w:r>
        <w:rPr>
          <w:noProof/>
        </w:rPr>
        <w:fldChar w:fldCharType="separate"/>
      </w:r>
      <w:ins w:id="938" w:author="Gerard" w:date="2015-08-25T15:04:00Z">
        <w:r>
          <w:rPr>
            <w:noProof/>
          </w:rPr>
          <w:t>262</w:t>
        </w:r>
        <w:r>
          <w:rPr>
            <w:noProof/>
          </w:rPr>
          <w:fldChar w:fldCharType="end"/>
        </w:r>
      </w:ins>
    </w:p>
    <w:p w14:paraId="61E05B2B" w14:textId="77777777" w:rsidR="00554341" w:rsidRDefault="00554341">
      <w:pPr>
        <w:pStyle w:val="TOC3"/>
        <w:tabs>
          <w:tab w:val="right" w:leader="dot" w:pos="9350"/>
        </w:tabs>
        <w:rPr>
          <w:ins w:id="939" w:author="Gerard" w:date="2015-08-25T15:04:00Z"/>
          <w:rFonts w:asciiTheme="minorHAnsi" w:eastAsiaTheme="minorEastAsia" w:hAnsiTheme="minorHAnsi" w:cstheme="minorBidi"/>
          <w:i w:val="0"/>
          <w:iCs w:val="0"/>
          <w:noProof/>
          <w:sz w:val="24"/>
          <w:szCs w:val="24"/>
          <w:lang w:eastAsia="ja-JP"/>
        </w:rPr>
      </w:pPr>
      <w:ins w:id="940" w:author="Gerard" w:date="2015-08-25T15:04:00Z">
        <w:r w:rsidRPr="00211264">
          <w:rPr>
            <w:noProof/>
            <w:color w:val="000000"/>
          </w:rPr>
          <w:t>8.7.1.</w:t>
        </w:r>
        <w:r>
          <w:rPr>
            <w:noProof/>
          </w:rPr>
          <w:t xml:space="preserve"> Geometrical instabilities</w:t>
        </w:r>
        <w:r>
          <w:rPr>
            <w:noProof/>
          </w:rPr>
          <w:tab/>
        </w:r>
        <w:r>
          <w:rPr>
            <w:noProof/>
          </w:rPr>
          <w:fldChar w:fldCharType="begin"/>
        </w:r>
        <w:r>
          <w:rPr>
            <w:noProof/>
          </w:rPr>
          <w:instrText xml:space="preserve"> PAGEREF _Toc302134728 \h </w:instrText>
        </w:r>
        <w:r>
          <w:rPr>
            <w:noProof/>
          </w:rPr>
        </w:r>
      </w:ins>
      <w:r>
        <w:rPr>
          <w:noProof/>
        </w:rPr>
        <w:fldChar w:fldCharType="separate"/>
      </w:r>
      <w:ins w:id="941" w:author="Gerard" w:date="2015-08-25T15:04:00Z">
        <w:r>
          <w:rPr>
            <w:noProof/>
          </w:rPr>
          <w:t>262</w:t>
        </w:r>
        <w:r>
          <w:rPr>
            <w:noProof/>
          </w:rPr>
          <w:fldChar w:fldCharType="end"/>
        </w:r>
      </w:ins>
    </w:p>
    <w:p w14:paraId="771670DC" w14:textId="77777777" w:rsidR="00554341" w:rsidRDefault="00554341">
      <w:pPr>
        <w:pStyle w:val="TOC3"/>
        <w:tabs>
          <w:tab w:val="right" w:leader="dot" w:pos="9350"/>
        </w:tabs>
        <w:rPr>
          <w:ins w:id="942" w:author="Gerard" w:date="2015-08-25T15:04:00Z"/>
          <w:rFonts w:asciiTheme="minorHAnsi" w:eastAsiaTheme="minorEastAsia" w:hAnsiTheme="minorHAnsi" w:cstheme="minorBidi"/>
          <w:i w:val="0"/>
          <w:iCs w:val="0"/>
          <w:noProof/>
          <w:sz w:val="24"/>
          <w:szCs w:val="24"/>
          <w:lang w:eastAsia="ja-JP"/>
        </w:rPr>
      </w:pPr>
      <w:ins w:id="943" w:author="Gerard" w:date="2015-08-25T15:04:00Z">
        <w:r w:rsidRPr="00211264">
          <w:rPr>
            <w:noProof/>
            <w:color w:val="000000"/>
          </w:rPr>
          <w:t>8.7.2.</w:t>
        </w:r>
        <w:r>
          <w:rPr>
            <w:noProof/>
          </w:rPr>
          <w:t xml:space="preserve"> Material instabilities</w:t>
        </w:r>
        <w:r>
          <w:rPr>
            <w:noProof/>
          </w:rPr>
          <w:tab/>
        </w:r>
        <w:r>
          <w:rPr>
            <w:noProof/>
          </w:rPr>
          <w:fldChar w:fldCharType="begin"/>
        </w:r>
        <w:r>
          <w:rPr>
            <w:noProof/>
          </w:rPr>
          <w:instrText xml:space="preserve"> PAGEREF _Toc302134729 \h </w:instrText>
        </w:r>
        <w:r>
          <w:rPr>
            <w:noProof/>
          </w:rPr>
        </w:r>
      </w:ins>
      <w:r>
        <w:rPr>
          <w:noProof/>
        </w:rPr>
        <w:fldChar w:fldCharType="separate"/>
      </w:r>
      <w:ins w:id="944" w:author="Gerard" w:date="2015-08-25T15:04:00Z">
        <w:r>
          <w:rPr>
            <w:noProof/>
          </w:rPr>
          <w:t>262</w:t>
        </w:r>
        <w:r>
          <w:rPr>
            <w:noProof/>
          </w:rPr>
          <w:fldChar w:fldCharType="end"/>
        </w:r>
      </w:ins>
    </w:p>
    <w:p w14:paraId="32F4ABDF" w14:textId="77777777" w:rsidR="00554341" w:rsidRDefault="00554341">
      <w:pPr>
        <w:pStyle w:val="TOC3"/>
        <w:tabs>
          <w:tab w:val="right" w:leader="dot" w:pos="9350"/>
        </w:tabs>
        <w:rPr>
          <w:ins w:id="945" w:author="Gerard" w:date="2015-08-25T15:04:00Z"/>
          <w:rFonts w:asciiTheme="minorHAnsi" w:eastAsiaTheme="minorEastAsia" w:hAnsiTheme="minorHAnsi" w:cstheme="minorBidi"/>
          <w:i w:val="0"/>
          <w:iCs w:val="0"/>
          <w:noProof/>
          <w:sz w:val="24"/>
          <w:szCs w:val="24"/>
          <w:lang w:eastAsia="ja-JP"/>
        </w:rPr>
      </w:pPr>
      <w:ins w:id="946" w:author="Gerard" w:date="2015-08-25T15:04:00Z">
        <w:r w:rsidRPr="00211264">
          <w:rPr>
            <w:noProof/>
            <w:color w:val="000000"/>
          </w:rPr>
          <w:t>8.7.3.</w:t>
        </w:r>
        <w:r>
          <w:rPr>
            <w:noProof/>
          </w:rPr>
          <w:t xml:space="preserve"> Remeshing</w:t>
        </w:r>
        <w:r>
          <w:rPr>
            <w:noProof/>
          </w:rPr>
          <w:tab/>
        </w:r>
        <w:r>
          <w:rPr>
            <w:noProof/>
          </w:rPr>
          <w:fldChar w:fldCharType="begin"/>
        </w:r>
        <w:r>
          <w:rPr>
            <w:noProof/>
          </w:rPr>
          <w:instrText xml:space="preserve"> PAGEREF _Toc302134730 \h </w:instrText>
        </w:r>
        <w:r>
          <w:rPr>
            <w:noProof/>
          </w:rPr>
        </w:r>
      </w:ins>
      <w:r>
        <w:rPr>
          <w:noProof/>
        </w:rPr>
        <w:fldChar w:fldCharType="separate"/>
      </w:r>
      <w:ins w:id="947" w:author="Gerard" w:date="2015-08-25T15:04:00Z">
        <w:r>
          <w:rPr>
            <w:noProof/>
          </w:rPr>
          <w:t>262</w:t>
        </w:r>
        <w:r>
          <w:rPr>
            <w:noProof/>
          </w:rPr>
          <w:fldChar w:fldCharType="end"/>
        </w:r>
      </w:ins>
    </w:p>
    <w:p w14:paraId="6F725EE7" w14:textId="77777777" w:rsidR="00554341" w:rsidRDefault="00554341">
      <w:pPr>
        <w:pStyle w:val="TOC3"/>
        <w:tabs>
          <w:tab w:val="right" w:leader="dot" w:pos="9350"/>
        </w:tabs>
        <w:rPr>
          <w:ins w:id="948" w:author="Gerard" w:date="2015-08-25T15:04:00Z"/>
          <w:rFonts w:asciiTheme="minorHAnsi" w:eastAsiaTheme="minorEastAsia" w:hAnsiTheme="minorHAnsi" w:cstheme="minorBidi"/>
          <w:i w:val="0"/>
          <w:iCs w:val="0"/>
          <w:noProof/>
          <w:sz w:val="24"/>
          <w:szCs w:val="24"/>
          <w:lang w:eastAsia="ja-JP"/>
        </w:rPr>
      </w:pPr>
      <w:ins w:id="949" w:author="Gerard" w:date="2015-08-25T15:04:00Z">
        <w:r w:rsidRPr="00211264">
          <w:rPr>
            <w:noProof/>
            <w:color w:val="000000"/>
          </w:rPr>
          <w:t>8.7.4.</w:t>
        </w:r>
        <w:r>
          <w:rPr>
            <w:noProof/>
          </w:rPr>
          <w:t xml:space="preserve"> Force-driven Problems</w:t>
        </w:r>
        <w:r>
          <w:rPr>
            <w:noProof/>
          </w:rPr>
          <w:tab/>
        </w:r>
        <w:r>
          <w:rPr>
            <w:noProof/>
          </w:rPr>
          <w:fldChar w:fldCharType="begin"/>
        </w:r>
        <w:r>
          <w:rPr>
            <w:noProof/>
          </w:rPr>
          <w:instrText xml:space="preserve"> PAGEREF _Toc302134731 \h </w:instrText>
        </w:r>
        <w:r>
          <w:rPr>
            <w:noProof/>
          </w:rPr>
        </w:r>
      </w:ins>
      <w:r>
        <w:rPr>
          <w:noProof/>
        </w:rPr>
        <w:fldChar w:fldCharType="separate"/>
      </w:r>
      <w:ins w:id="950" w:author="Gerard" w:date="2015-08-25T15:04:00Z">
        <w:r>
          <w:rPr>
            <w:noProof/>
          </w:rPr>
          <w:t>263</w:t>
        </w:r>
        <w:r>
          <w:rPr>
            <w:noProof/>
          </w:rPr>
          <w:fldChar w:fldCharType="end"/>
        </w:r>
      </w:ins>
    </w:p>
    <w:p w14:paraId="11AFBC68" w14:textId="77777777" w:rsidR="00554341" w:rsidRDefault="00554341">
      <w:pPr>
        <w:pStyle w:val="TOC3"/>
        <w:tabs>
          <w:tab w:val="right" w:leader="dot" w:pos="9350"/>
        </w:tabs>
        <w:rPr>
          <w:ins w:id="951" w:author="Gerard" w:date="2015-08-25T15:04:00Z"/>
          <w:rFonts w:asciiTheme="minorHAnsi" w:eastAsiaTheme="minorEastAsia" w:hAnsiTheme="minorHAnsi" w:cstheme="minorBidi"/>
          <w:i w:val="0"/>
          <w:iCs w:val="0"/>
          <w:noProof/>
          <w:sz w:val="24"/>
          <w:szCs w:val="24"/>
          <w:lang w:eastAsia="ja-JP"/>
        </w:rPr>
      </w:pPr>
      <w:ins w:id="952" w:author="Gerard" w:date="2015-08-25T15:04:00Z">
        <w:r w:rsidRPr="00211264">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_Toc302134732 \h </w:instrText>
        </w:r>
        <w:r>
          <w:rPr>
            <w:noProof/>
          </w:rPr>
        </w:r>
      </w:ins>
      <w:r>
        <w:rPr>
          <w:noProof/>
        </w:rPr>
        <w:fldChar w:fldCharType="separate"/>
      </w:r>
      <w:ins w:id="953" w:author="Gerard" w:date="2015-08-25T15:04:00Z">
        <w:r>
          <w:rPr>
            <w:noProof/>
          </w:rPr>
          <w:t>263</w:t>
        </w:r>
        <w:r>
          <w:rPr>
            <w:noProof/>
          </w:rPr>
          <w:fldChar w:fldCharType="end"/>
        </w:r>
      </w:ins>
    </w:p>
    <w:p w14:paraId="1DDB9842" w14:textId="77777777" w:rsidR="00554341" w:rsidRDefault="00554341">
      <w:pPr>
        <w:pStyle w:val="TOC2"/>
        <w:tabs>
          <w:tab w:val="right" w:leader="dot" w:pos="9350"/>
        </w:tabs>
        <w:rPr>
          <w:ins w:id="954" w:author="Gerard" w:date="2015-08-25T15:04:00Z"/>
          <w:rFonts w:asciiTheme="minorHAnsi" w:eastAsiaTheme="minorEastAsia" w:hAnsiTheme="minorHAnsi" w:cstheme="minorBidi"/>
          <w:smallCaps w:val="0"/>
          <w:noProof/>
          <w:sz w:val="24"/>
          <w:szCs w:val="24"/>
          <w:lang w:eastAsia="ja-JP"/>
        </w:rPr>
      </w:pPr>
      <w:ins w:id="955" w:author="Gerard" w:date="2015-08-25T15:04:00Z">
        <w:r>
          <w:rPr>
            <w:noProof/>
          </w:rPr>
          <w:t>8.8. Where to Get More Help</w:t>
        </w:r>
        <w:r>
          <w:rPr>
            <w:noProof/>
          </w:rPr>
          <w:tab/>
        </w:r>
        <w:r>
          <w:rPr>
            <w:noProof/>
          </w:rPr>
          <w:fldChar w:fldCharType="begin"/>
        </w:r>
        <w:r>
          <w:rPr>
            <w:noProof/>
          </w:rPr>
          <w:instrText xml:space="preserve"> PAGEREF _Toc302134733 \h </w:instrText>
        </w:r>
        <w:r>
          <w:rPr>
            <w:noProof/>
          </w:rPr>
        </w:r>
      </w:ins>
      <w:r>
        <w:rPr>
          <w:noProof/>
        </w:rPr>
        <w:fldChar w:fldCharType="separate"/>
      </w:r>
      <w:ins w:id="956" w:author="Gerard" w:date="2015-08-25T15:04:00Z">
        <w:r>
          <w:rPr>
            <w:noProof/>
          </w:rPr>
          <w:t>263</w:t>
        </w:r>
        <w:r>
          <w:rPr>
            <w:noProof/>
          </w:rPr>
          <w:fldChar w:fldCharType="end"/>
        </w:r>
      </w:ins>
    </w:p>
    <w:p w14:paraId="0C6CD17B" w14:textId="77777777" w:rsidR="00554341" w:rsidRDefault="00554341">
      <w:pPr>
        <w:pStyle w:val="TOC1"/>
        <w:tabs>
          <w:tab w:val="right" w:leader="dot" w:pos="9350"/>
        </w:tabs>
        <w:rPr>
          <w:ins w:id="957" w:author="Gerard" w:date="2015-08-25T15:04:00Z"/>
          <w:rFonts w:asciiTheme="minorHAnsi" w:eastAsiaTheme="minorEastAsia" w:hAnsiTheme="minorHAnsi" w:cstheme="minorBidi"/>
          <w:b w:val="0"/>
          <w:bCs w:val="0"/>
          <w:caps w:val="0"/>
          <w:noProof/>
          <w:sz w:val="24"/>
          <w:szCs w:val="24"/>
          <w:lang w:eastAsia="ja-JP"/>
        </w:rPr>
      </w:pPr>
      <w:ins w:id="958" w:author="Gerard" w:date="2015-08-25T15:04:00Z">
        <w:r>
          <w:rPr>
            <w:noProof/>
          </w:rPr>
          <w:t>Appendix A. Configuration File</w:t>
        </w:r>
        <w:r>
          <w:rPr>
            <w:noProof/>
          </w:rPr>
          <w:tab/>
        </w:r>
        <w:r>
          <w:rPr>
            <w:noProof/>
          </w:rPr>
          <w:fldChar w:fldCharType="begin"/>
        </w:r>
        <w:r>
          <w:rPr>
            <w:noProof/>
          </w:rPr>
          <w:instrText xml:space="preserve"> PAGEREF _Toc302134734 \h </w:instrText>
        </w:r>
        <w:r>
          <w:rPr>
            <w:noProof/>
          </w:rPr>
        </w:r>
      </w:ins>
      <w:r>
        <w:rPr>
          <w:noProof/>
        </w:rPr>
        <w:fldChar w:fldCharType="separate"/>
      </w:r>
      <w:ins w:id="959" w:author="Gerard" w:date="2015-08-25T15:04:00Z">
        <w:r>
          <w:rPr>
            <w:noProof/>
          </w:rPr>
          <w:t>265</w:t>
        </w:r>
        <w:r>
          <w:rPr>
            <w:noProof/>
          </w:rPr>
          <w:fldChar w:fldCharType="end"/>
        </w:r>
      </w:ins>
    </w:p>
    <w:p w14:paraId="45AD0352" w14:textId="77777777" w:rsidR="00554341" w:rsidRDefault="00554341">
      <w:pPr>
        <w:pStyle w:val="TOC1"/>
        <w:tabs>
          <w:tab w:val="right" w:leader="dot" w:pos="9350"/>
        </w:tabs>
        <w:rPr>
          <w:ins w:id="960" w:author="Gerard" w:date="2015-08-25T15:04:00Z"/>
          <w:rFonts w:asciiTheme="minorHAnsi" w:eastAsiaTheme="minorEastAsia" w:hAnsiTheme="minorHAnsi" w:cstheme="minorBidi"/>
          <w:b w:val="0"/>
          <w:bCs w:val="0"/>
          <w:caps w:val="0"/>
          <w:noProof/>
          <w:sz w:val="24"/>
          <w:szCs w:val="24"/>
          <w:lang w:eastAsia="ja-JP"/>
        </w:rPr>
      </w:pPr>
      <w:ins w:id="961" w:author="Gerard" w:date="2015-08-25T15:04:00Z">
        <w:r>
          <w:rPr>
            <w:noProof/>
          </w:rPr>
          <w:t>Appendix B. FEBio Plugins</w:t>
        </w:r>
        <w:r>
          <w:rPr>
            <w:noProof/>
          </w:rPr>
          <w:tab/>
        </w:r>
        <w:r>
          <w:rPr>
            <w:noProof/>
          </w:rPr>
          <w:fldChar w:fldCharType="begin"/>
        </w:r>
        <w:r>
          <w:rPr>
            <w:noProof/>
          </w:rPr>
          <w:instrText xml:space="preserve"> PAGEREF _Toc302134735 \h </w:instrText>
        </w:r>
        <w:r>
          <w:rPr>
            <w:noProof/>
          </w:rPr>
        </w:r>
      </w:ins>
      <w:r>
        <w:rPr>
          <w:noProof/>
        </w:rPr>
        <w:fldChar w:fldCharType="separate"/>
      </w:r>
      <w:ins w:id="962" w:author="Gerard" w:date="2015-08-25T15:04:00Z">
        <w:r>
          <w:rPr>
            <w:noProof/>
          </w:rPr>
          <w:t>266</w:t>
        </w:r>
        <w:r>
          <w:rPr>
            <w:noProof/>
          </w:rPr>
          <w:fldChar w:fldCharType="end"/>
        </w:r>
      </w:ins>
    </w:p>
    <w:p w14:paraId="19653E01" w14:textId="77777777" w:rsidR="00554341" w:rsidRDefault="00554341">
      <w:pPr>
        <w:pStyle w:val="TOC1"/>
        <w:tabs>
          <w:tab w:val="right" w:leader="dot" w:pos="9350"/>
        </w:tabs>
        <w:rPr>
          <w:ins w:id="963" w:author="Gerard" w:date="2015-08-25T15:04:00Z"/>
          <w:rFonts w:asciiTheme="minorHAnsi" w:eastAsiaTheme="minorEastAsia" w:hAnsiTheme="minorHAnsi" w:cstheme="minorBidi"/>
          <w:b w:val="0"/>
          <w:bCs w:val="0"/>
          <w:caps w:val="0"/>
          <w:noProof/>
          <w:sz w:val="24"/>
          <w:szCs w:val="24"/>
          <w:lang w:eastAsia="ja-JP"/>
        </w:rPr>
      </w:pPr>
      <w:ins w:id="964" w:author="Gerard" w:date="2015-08-25T15:04:00Z">
        <w:r>
          <w:rPr>
            <w:noProof/>
          </w:rPr>
          <w:t>References</w:t>
        </w:r>
        <w:r>
          <w:rPr>
            <w:noProof/>
          </w:rPr>
          <w:tab/>
        </w:r>
        <w:r>
          <w:rPr>
            <w:noProof/>
          </w:rPr>
          <w:fldChar w:fldCharType="begin"/>
        </w:r>
        <w:r>
          <w:rPr>
            <w:noProof/>
          </w:rPr>
          <w:instrText xml:space="preserve"> PAGEREF _Toc302134736 \h </w:instrText>
        </w:r>
        <w:r>
          <w:rPr>
            <w:noProof/>
          </w:rPr>
        </w:r>
      </w:ins>
      <w:r>
        <w:rPr>
          <w:noProof/>
        </w:rPr>
        <w:fldChar w:fldCharType="separate"/>
      </w:r>
      <w:ins w:id="965" w:author="Gerard" w:date="2015-08-25T15:04:00Z">
        <w:r>
          <w:rPr>
            <w:noProof/>
          </w:rPr>
          <w:t>267</w:t>
        </w:r>
        <w:r>
          <w:rPr>
            <w:noProof/>
          </w:rPr>
          <w:fldChar w:fldCharType="end"/>
        </w:r>
      </w:ins>
    </w:p>
    <w:p w14:paraId="0633C3D6" w14:textId="77777777" w:rsidR="0083420E" w:rsidDel="00554341" w:rsidRDefault="0083420E">
      <w:pPr>
        <w:pStyle w:val="TOC1"/>
        <w:tabs>
          <w:tab w:val="right" w:leader="dot" w:pos="9350"/>
        </w:tabs>
        <w:rPr>
          <w:del w:id="966" w:author="Gerard" w:date="2015-08-25T15:04:00Z"/>
          <w:rFonts w:asciiTheme="minorHAnsi" w:eastAsiaTheme="minorEastAsia" w:hAnsiTheme="minorHAnsi" w:cstheme="minorBidi"/>
          <w:b w:val="0"/>
          <w:bCs w:val="0"/>
          <w:caps w:val="0"/>
          <w:noProof/>
          <w:sz w:val="22"/>
          <w:szCs w:val="22"/>
        </w:rPr>
      </w:pPr>
      <w:del w:id="967" w:author="Gerard" w:date="2015-08-25T15:04:00Z">
        <w:r w:rsidRPr="00554341" w:rsidDel="00554341">
          <w:rPr>
            <w:noProof/>
            <w:rPrChange w:id="968" w:author="Gerard" w:date="2015-08-25T15:04:00Z">
              <w:rPr>
                <w:rStyle w:val="Hyperlink"/>
                <w:noProof/>
              </w:rPr>
            </w:rPrChange>
          </w:rPr>
          <w:delText>Chapter 1 Introduction</w:delText>
        </w:r>
        <w:r w:rsidDel="00554341">
          <w:rPr>
            <w:noProof/>
            <w:webHidden/>
          </w:rPr>
          <w:tab/>
          <w:delText>1</w:delText>
        </w:r>
      </w:del>
    </w:p>
    <w:p w14:paraId="0AEC8CC9" w14:textId="77777777" w:rsidR="0083420E" w:rsidDel="00554341" w:rsidRDefault="0083420E">
      <w:pPr>
        <w:pStyle w:val="TOC2"/>
        <w:tabs>
          <w:tab w:val="right" w:leader="dot" w:pos="9350"/>
        </w:tabs>
        <w:rPr>
          <w:del w:id="969" w:author="Gerard" w:date="2015-08-25T15:04:00Z"/>
          <w:rFonts w:asciiTheme="minorHAnsi" w:eastAsiaTheme="minorEastAsia" w:hAnsiTheme="minorHAnsi" w:cstheme="minorBidi"/>
          <w:smallCaps w:val="0"/>
          <w:noProof/>
          <w:sz w:val="22"/>
          <w:szCs w:val="22"/>
        </w:rPr>
      </w:pPr>
      <w:del w:id="970" w:author="Gerard" w:date="2015-08-25T15:04:00Z">
        <w:r w:rsidRPr="00554341" w:rsidDel="00554341">
          <w:rPr>
            <w:noProof/>
            <w:rPrChange w:id="971" w:author="Gerard" w:date="2015-08-25T15:04:00Z">
              <w:rPr>
                <w:rStyle w:val="Hyperlink"/>
                <w:noProof/>
              </w:rPr>
            </w:rPrChange>
          </w:rPr>
          <w:delText>1.1. Overview of FEBio</w:delText>
        </w:r>
        <w:r w:rsidDel="00554341">
          <w:rPr>
            <w:noProof/>
            <w:webHidden/>
          </w:rPr>
          <w:tab/>
          <w:delText>1</w:delText>
        </w:r>
      </w:del>
    </w:p>
    <w:p w14:paraId="2FE1BCA8" w14:textId="77777777" w:rsidR="0083420E" w:rsidDel="00554341" w:rsidRDefault="0083420E">
      <w:pPr>
        <w:pStyle w:val="TOC2"/>
        <w:tabs>
          <w:tab w:val="right" w:leader="dot" w:pos="9350"/>
        </w:tabs>
        <w:rPr>
          <w:del w:id="972" w:author="Gerard" w:date="2015-08-25T15:04:00Z"/>
          <w:rFonts w:asciiTheme="minorHAnsi" w:eastAsiaTheme="minorEastAsia" w:hAnsiTheme="minorHAnsi" w:cstheme="minorBidi"/>
          <w:smallCaps w:val="0"/>
          <w:noProof/>
          <w:sz w:val="22"/>
          <w:szCs w:val="22"/>
        </w:rPr>
      </w:pPr>
      <w:del w:id="973" w:author="Gerard" w:date="2015-08-25T15:04:00Z">
        <w:r w:rsidRPr="00554341" w:rsidDel="00554341">
          <w:rPr>
            <w:noProof/>
            <w:rPrChange w:id="974" w:author="Gerard" w:date="2015-08-25T15:04:00Z">
              <w:rPr>
                <w:rStyle w:val="Hyperlink"/>
                <w:noProof/>
              </w:rPr>
            </w:rPrChange>
          </w:rPr>
          <w:delText>1.2. About this document</w:delText>
        </w:r>
        <w:r w:rsidDel="00554341">
          <w:rPr>
            <w:noProof/>
            <w:webHidden/>
          </w:rPr>
          <w:tab/>
          <w:delText>2</w:delText>
        </w:r>
      </w:del>
    </w:p>
    <w:p w14:paraId="020F575F" w14:textId="77777777" w:rsidR="0083420E" w:rsidDel="00554341" w:rsidRDefault="0083420E">
      <w:pPr>
        <w:pStyle w:val="TOC2"/>
        <w:tabs>
          <w:tab w:val="right" w:leader="dot" w:pos="9350"/>
        </w:tabs>
        <w:rPr>
          <w:del w:id="975" w:author="Gerard" w:date="2015-08-25T15:04:00Z"/>
          <w:rFonts w:asciiTheme="minorHAnsi" w:eastAsiaTheme="minorEastAsia" w:hAnsiTheme="minorHAnsi" w:cstheme="minorBidi"/>
          <w:smallCaps w:val="0"/>
          <w:noProof/>
          <w:sz w:val="22"/>
          <w:szCs w:val="22"/>
        </w:rPr>
      </w:pPr>
      <w:del w:id="976" w:author="Gerard" w:date="2015-08-25T15:04:00Z">
        <w:r w:rsidRPr="00554341" w:rsidDel="00554341">
          <w:rPr>
            <w:noProof/>
            <w:rPrChange w:id="977" w:author="Gerard" w:date="2015-08-25T15:04:00Z">
              <w:rPr>
                <w:rStyle w:val="Hyperlink"/>
                <w:noProof/>
              </w:rPr>
            </w:rPrChange>
          </w:rPr>
          <w:delText>1.3. Units in FEBio</w:delText>
        </w:r>
        <w:r w:rsidDel="00554341">
          <w:rPr>
            <w:noProof/>
            <w:webHidden/>
          </w:rPr>
          <w:tab/>
          <w:delText>3</w:delText>
        </w:r>
      </w:del>
    </w:p>
    <w:p w14:paraId="21977EED" w14:textId="77777777" w:rsidR="0083420E" w:rsidDel="00554341" w:rsidRDefault="0083420E">
      <w:pPr>
        <w:pStyle w:val="TOC1"/>
        <w:tabs>
          <w:tab w:val="right" w:leader="dot" w:pos="9350"/>
        </w:tabs>
        <w:rPr>
          <w:del w:id="978" w:author="Gerard" w:date="2015-08-25T15:04:00Z"/>
          <w:rFonts w:asciiTheme="minorHAnsi" w:eastAsiaTheme="minorEastAsia" w:hAnsiTheme="minorHAnsi" w:cstheme="minorBidi"/>
          <w:b w:val="0"/>
          <w:bCs w:val="0"/>
          <w:caps w:val="0"/>
          <w:noProof/>
          <w:sz w:val="22"/>
          <w:szCs w:val="22"/>
        </w:rPr>
      </w:pPr>
      <w:del w:id="979" w:author="Gerard" w:date="2015-08-25T15:04:00Z">
        <w:r w:rsidRPr="00554341" w:rsidDel="00554341">
          <w:rPr>
            <w:noProof/>
            <w:rPrChange w:id="980" w:author="Gerard" w:date="2015-08-25T15:04:00Z">
              <w:rPr>
                <w:rStyle w:val="Hyperlink"/>
                <w:noProof/>
              </w:rPr>
            </w:rPrChange>
          </w:rPr>
          <w:delText>Chapter 2 Running FEBio</w:delText>
        </w:r>
        <w:r w:rsidDel="00554341">
          <w:rPr>
            <w:noProof/>
            <w:webHidden/>
          </w:rPr>
          <w:tab/>
          <w:delText>5</w:delText>
        </w:r>
      </w:del>
    </w:p>
    <w:p w14:paraId="4BED1268" w14:textId="77777777" w:rsidR="0083420E" w:rsidDel="00554341" w:rsidRDefault="0083420E">
      <w:pPr>
        <w:pStyle w:val="TOC2"/>
        <w:tabs>
          <w:tab w:val="right" w:leader="dot" w:pos="9350"/>
        </w:tabs>
        <w:rPr>
          <w:del w:id="981" w:author="Gerard" w:date="2015-08-25T15:04:00Z"/>
          <w:rFonts w:asciiTheme="minorHAnsi" w:eastAsiaTheme="minorEastAsia" w:hAnsiTheme="minorHAnsi" w:cstheme="minorBidi"/>
          <w:smallCaps w:val="0"/>
          <w:noProof/>
          <w:sz w:val="22"/>
          <w:szCs w:val="22"/>
        </w:rPr>
      </w:pPr>
      <w:del w:id="982" w:author="Gerard" w:date="2015-08-25T15:04:00Z">
        <w:r w:rsidRPr="00554341" w:rsidDel="00554341">
          <w:rPr>
            <w:noProof/>
            <w:rPrChange w:id="983" w:author="Gerard" w:date="2015-08-25T15:04:00Z">
              <w:rPr>
                <w:rStyle w:val="Hyperlink"/>
                <w:noProof/>
              </w:rPr>
            </w:rPrChange>
          </w:rPr>
          <w:delText>2.1. Running FEBio on Windows</w:delText>
        </w:r>
        <w:r w:rsidDel="00554341">
          <w:rPr>
            <w:noProof/>
            <w:webHidden/>
          </w:rPr>
          <w:tab/>
          <w:delText>5</w:delText>
        </w:r>
      </w:del>
    </w:p>
    <w:p w14:paraId="60E7F51F" w14:textId="77777777" w:rsidR="0083420E" w:rsidDel="00554341" w:rsidRDefault="0083420E">
      <w:pPr>
        <w:pStyle w:val="TOC3"/>
        <w:tabs>
          <w:tab w:val="right" w:leader="dot" w:pos="9350"/>
        </w:tabs>
        <w:rPr>
          <w:del w:id="984" w:author="Gerard" w:date="2015-08-25T15:04:00Z"/>
          <w:rFonts w:asciiTheme="minorHAnsi" w:eastAsiaTheme="minorEastAsia" w:hAnsiTheme="minorHAnsi" w:cstheme="minorBidi"/>
          <w:i w:val="0"/>
          <w:iCs w:val="0"/>
          <w:noProof/>
          <w:sz w:val="22"/>
          <w:szCs w:val="22"/>
        </w:rPr>
      </w:pPr>
      <w:del w:id="985" w:author="Gerard" w:date="2015-08-25T15:04:00Z">
        <w:r w:rsidRPr="00554341" w:rsidDel="00554341">
          <w:rPr>
            <w:noProof/>
            <w:rPrChange w:id="986" w:author="Gerard" w:date="2015-08-25T15:04:00Z">
              <w:rPr>
                <w:rStyle w:val="Hyperlink"/>
                <w:noProof/>
              </w:rPr>
            </w:rPrChange>
          </w:rPr>
          <w:delText>2.1.1. Windows XP</w:delText>
        </w:r>
        <w:r w:rsidDel="00554341">
          <w:rPr>
            <w:noProof/>
            <w:webHidden/>
          </w:rPr>
          <w:tab/>
          <w:delText>5</w:delText>
        </w:r>
      </w:del>
    </w:p>
    <w:p w14:paraId="3DB3A232" w14:textId="77777777" w:rsidR="0083420E" w:rsidDel="00554341" w:rsidRDefault="0083420E">
      <w:pPr>
        <w:pStyle w:val="TOC3"/>
        <w:tabs>
          <w:tab w:val="right" w:leader="dot" w:pos="9350"/>
        </w:tabs>
        <w:rPr>
          <w:del w:id="987" w:author="Gerard" w:date="2015-08-25T15:04:00Z"/>
          <w:rFonts w:asciiTheme="minorHAnsi" w:eastAsiaTheme="minorEastAsia" w:hAnsiTheme="minorHAnsi" w:cstheme="minorBidi"/>
          <w:i w:val="0"/>
          <w:iCs w:val="0"/>
          <w:noProof/>
          <w:sz w:val="22"/>
          <w:szCs w:val="22"/>
        </w:rPr>
      </w:pPr>
      <w:del w:id="988" w:author="Gerard" w:date="2015-08-25T15:04:00Z">
        <w:r w:rsidRPr="00554341" w:rsidDel="00554341">
          <w:rPr>
            <w:noProof/>
            <w:rPrChange w:id="989" w:author="Gerard" w:date="2015-08-25T15:04:00Z">
              <w:rPr>
                <w:rStyle w:val="Hyperlink"/>
                <w:noProof/>
              </w:rPr>
            </w:rPrChange>
          </w:rPr>
          <w:delText>2.1.2. Windows 7</w:delText>
        </w:r>
        <w:r w:rsidDel="00554341">
          <w:rPr>
            <w:noProof/>
            <w:webHidden/>
          </w:rPr>
          <w:tab/>
          <w:delText>5</w:delText>
        </w:r>
      </w:del>
    </w:p>
    <w:p w14:paraId="2F621C46" w14:textId="77777777" w:rsidR="0083420E" w:rsidDel="00554341" w:rsidRDefault="0083420E">
      <w:pPr>
        <w:pStyle w:val="TOC3"/>
        <w:tabs>
          <w:tab w:val="right" w:leader="dot" w:pos="9350"/>
        </w:tabs>
        <w:rPr>
          <w:del w:id="990" w:author="Gerard" w:date="2015-08-25T15:04:00Z"/>
          <w:rFonts w:asciiTheme="minorHAnsi" w:eastAsiaTheme="minorEastAsia" w:hAnsiTheme="minorHAnsi" w:cstheme="minorBidi"/>
          <w:i w:val="0"/>
          <w:iCs w:val="0"/>
          <w:noProof/>
          <w:sz w:val="22"/>
          <w:szCs w:val="22"/>
        </w:rPr>
      </w:pPr>
      <w:del w:id="991" w:author="Gerard" w:date="2015-08-25T15:04:00Z">
        <w:r w:rsidRPr="00554341" w:rsidDel="00554341">
          <w:rPr>
            <w:noProof/>
            <w:rPrChange w:id="992" w:author="Gerard" w:date="2015-08-25T15:04:00Z">
              <w:rPr>
                <w:rStyle w:val="Hyperlink"/>
                <w:noProof/>
              </w:rPr>
            </w:rPrChange>
          </w:rPr>
          <w:delText>2.1.3. Running FEBio from Explorer</w:delText>
        </w:r>
        <w:r w:rsidDel="00554341">
          <w:rPr>
            <w:noProof/>
            <w:webHidden/>
          </w:rPr>
          <w:tab/>
          <w:delText>6</w:delText>
        </w:r>
      </w:del>
    </w:p>
    <w:p w14:paraId="61E3878A" w14:textId="77777777" w:rsidR="0083420E" w:rsidDel="00554341" w:rsidRDefault="0083420E">
      <w:pPr>
        <w:pStyle w:val="TOC2"/>
        <w:tabs>
          <w:tab w:val="right" w:leader="dot" w:pos="9350"/>
        </w:tabs>
        <w:rPr>
          <w:del w:id="993" w:author="Gerard" w:date="2015-08-25T15:04:00Z"/>
          <w:rFonts w:asciiTheme="minorHAnsi" w:eastAsiaTheme="minorEastAsia" w:hAnsiTheme="minorHAnsi" w:cstheme="minorBidi"/>
          <w:smallCaps w:val="0"/>
          <w:noProof/>
          <w:sz w:val="22"/>
          <w:szCs w:val="22"/>
        </w:rPr>
      </w:pPr>
      <w:del w:id="994" w:author="Gerard" w:date="2015-08-25T15:04:00Z">
        <w:r w:rsidRPr="00554341" w:rsidDel="00554341">
          <w:rPr>
            <w:noProof/>
            <w:rPrChange w:id="995" w:author="Gerard" w:date="2015-08-25T15:04:00Z">
              <w:rPr>
                <w:rStyle w:val="Hyperlink"/>
                <w:noProof/>
              </w:rPr>
            </w:rPrChange>
          </w:rPr>
          <w:delText>2.2. Running FEBio on Linux or MAC</w:delText>
        </w:r>
        <w:r w:rsidDel="00554341">
          <w:rPr>
            <w:noProof/>
            <w:webHidden/>
          </w:rPr>
          <w:tab/>
          <w:delText>6</w:delText>
        </w:r>
      </w:del>
    </w:p>
    <w:p w14:paraId="70D3985D" w14:textId="77777777" w:rsidR="0083420E" w:rsidDel="00554341" w:rsidRDefault="0083420E">
      <w:pPr>
        <w:pStyle w:val="TOC2"/>
        <w:tabs>
          <w:tab w:val="right" w:leader="dot" w:pos="9350"/>
        </w:tabs>
        <w:rPr>
          <w:del w:id="996" w:author="Gerard" w:date="2015-08-25T15:04:00Z"/>
          <w:rFonts w:asciiTheme="minorHAnsi" w:eastAsiaTheme="minorEastAsia" w:hAnsiTheme="minorHAnsi" w:cstheme="minorBidi"/>
          <w:smallCaps w:val="0"/>
          <w:noProof/>
          <w:sz w:val="22"/>
          <w:szCs w:val="22"/>
        </w:rPr>
      </w:pPr>
      <w:del w:id="997" w:author="Gerard" w:date="2015-08-25T15:04:00Z">
        <w:r w:rsidRPr="00554341" w:rsidDel="00554341">
          <w:rPr>
            <w:noProof/>
            <w:rPrChange w:id="998" w:author="Gerard" w:date="2015-08-25T15:04:00Z">
              <w:rPr>
                <w:rStyle w:val="Hyperlink"/>
                <w:noProof/>
              </w:rPr>
            </w:rPrChange>
          </w:rPr>
          <w:delText>2.3. The Command Line</w:delText>
        </w:r>
        <w:r w:rsidDel="00554341">
          <w:rPr>
            <w:noProof/>
            <w:webHidden/>
          </w:rPr>
          <w:tab/>
          <w:delText>6</w:delText>
        </w:r>
      </w:del>
    </w:p>
    <w:p w14:paraId="008922D2" w14:textId="77777777" w:rsidR="0083420E" w:rsidDel="00554341" w:rsidRDefault="0083420E">
      <w:pPr>
        <w:pStyle w:val="TOC2"/>
        <w:tabs>
          <w:tab w:val="right" w:leader="dot" w:pos="9350"/>
        </w:tabs>
        <w:rPr>
          <w:del w:id="999" w:author="Gerard" w:date="2015-08-25T15:04:00Z"/>
          <w:rFonts w:asciiTheme="minorHAnsi" w:eastAsiaTheme="minorEastAsia" w:hAnsiTheme="minorHAnsi" w:cstheme="minorBidi"/>
          <w:smallCaps w:val="0"/>
          <w:noProof/>
          <w:sz w:val="22"/>
          <w:szCs w:val="22"/>
        </w:rPr>
      </w:pPr>
      <w:del w:id="1000" w:author="Gerard" w:date="2015-08-25T15:04:00Z">
        <w:r w:rsidRPr="00554341" w:rsidDel="00554341">
          <w:rPr>
            <w:noProof/>
            <w:rPrChange w:id="1001" w:author="Gerard" w:date="2015-08-25T15:04:00Z">
              <w:rPr>
                <w:rStyle w:val="Hyperlink"/>
                <w:noProof/>
              </w:rPr>
            </w:rPrChange>
          </w:rPr>
          <w:delText>2.4. The FEBio Prompt</w:delText>
        </w:r>
        <w:r w:rsidDel="00554341">
          <w:rPr>
            <w:noProof/>
            <w:webHidden/>
          </w:rPr>
          <w:tab/>
          <w:delText>9</w:delText>
        </w:r>
      </w:del>
    </w:p>
    <w:p w14:paraId="28098FA8" w14:textId="77777777" w:rsidR="0083420E" w:rsidDel="00554341" w:rsidRDefault="0083420E">
      <w:pPr>
        <w:pStyle w:val="TOC2"/>
        <w:tabs>
          <w:tab w:val="right" w:leader="dot" w:pos="9350"/>
        </w:tabs>
        <w:rPr>
          <w:del w:id="1002" w:author="Gerard" w:date="2015-08-25T15:04:00Z"/>
          <w:rFonts w:asciiTheme="minorHAnsi" w:eastAsiaTheme="minorEastAsia" w:hAnsiTheme="minorHAnsi" w:cstheme="minorBidi"/>
          <w:smallCaps w:val="0"/>
          <w:noProof/>
          <w:sz w:val="22"/>
          <w:szCs w:val="22"/>
        </w:rPr>
      </w:pPr>
      <w:del w:id="1003" w:author="Gerard" w:date="2015-08-25T15:04:00Z">
        <w:r w:rsidRPr="00554341" w:rsidDel="00554341">
          <w:rPr>
            <w:noProof/>
            <w:rPrChange w:id="1004" w:author="Gerard" w:date="2015-08-25T15:04:00Z">
              <w:rPr>
                <w:rStyle w:val="Hyperlink"/>
                <w:noProof/>
              </w:rPr>
            </w:rPrChange>
          </w:rPr>
          <w:delText>2.5. The Configuration File</w:delText>
        </w:r>
        <w:r w:rsidDel="00554341">
          <w:rPr>
            <w:noProof/>
            <w:webHidden/>
          </w:rPr>
          <w:tab/>
          <w:delText>10</w:delText>
        </w:r>
      </w:del>
    </w:p>
    <w:p w14:paraId="11D8F0CF" w14:textId="77777777" w:rsidR="0083420E" w:rsidDel="00554341" w:rsidRDefault="0083420E">
      <w:pPr>
        <w:pStyle w:val="TOC2"/>
        <w:tabs>
          <w:tab w:val="right" w:leader="dot" w:pos="9350"/>
        </w:tabs>
        <w:rPr>
          <w:del w:id="1005" w:author="Gerard" w:date="2015-08-25T15:04:00Z"/>
          <w:rFonts w:asciiTheme="minorHAnsi" w:eastAsiaTheme="minorEastAsia" w:hAnsiTheme="minorHAnsi" w:cstheme="minorBidi"/>
          <w:smallCaps w:val="0"/>
          <w:noProof/>
          <w:sz w:val="22"/>
          <w:szCs w:val="22"/>
        </w:rPr>
      </w:pPr>
      <w:del w:id="1006" w:author="Gerard" w:date="2015-08-25T15:04:00Z">
        <w:r w:rsidRPr="00554341" w:rsidDel="00554341">
          <w:rPr>
            <w:noProof/>
            <w:rPrChange w:id="1007" w:author="Gerard" w:date="2015-08-25T15:04:00Z">
              <w:rPr>
                <w:rStyle w:val="Hyperlink"/>
                <w:noProof/>
              </w:rPr>
            </w:rPrChange>
          </w:rPr>
          <w:delText>2.6. Using Multiple Processors</w:delText>
        </w:r>
        <w:r w:rsidDel="00554341">
          <w:rPr>
            <w:noProof/>
            <w:webHidden/>
          </w:rPr>
          <w:tab/>
          <w:delText>10</w:delText>
        </w:r>
      </w:del>
    </w:p>
    <w:p w14:paraId="4A9AECD5" w14:textId="77777777" w:rsidR="0083420E" w:rsidDel="00554341" w:rsidRDefault="0083420E">
      <w:pPr>
        <w:pStyle w:val="TOC2"/>
        <w:tabs>
          <w:tab w:val="right" w:leader="dot" w:pos="9350"/>
        </w:tabs>
        <w:rPr>
          <w:del w:id="1008" w:author="Gerard" w:date="2015-08-25T15:04:00Z"/>
          <w:rFonts w:asciiTheme="minorHAnsi" w:eastAsiaTheme="minorEastAsia" w:hAnsiTheme="minorHAnsi" w:cstheme="minorBidi"/>
          <w:smallCaps w:val="0"/>
          <w:noProof/>
          <w:sz w:val="22"/>
          <w:szCs w:val="22"/>
        </w:rPr>
      </w:pPr>
      <w:del w:id="1009" w:author="Gerard" w:date="2015-08-25T15:04:00Z">
        <w:r w:rsidRPr="00554341" w:rsidDel="00554341">
          <w:rPr>
            <w:noProof/>
            <w:rPrChange w:id="1010" w:author="Gerard" w:date="2015-08-25T15:04:00Z">
              <w:rPr>
                <w:rStyle w:val="Hyperlink"/>
                <w:noProof/>
              </w:rPr>
            </w:rPrChange>
          </w:rPr>
          <w:delText>2.7. FEBio Output</w:delText>
        </w:r>
        <w:r w:rsidDel="00554341">
          <w:rPr>
            <w:noProof/>
            <w:webHidden/>
          </w:rPr>
          <w:tab/>
          <w:delText>11</w:delText>
        </w:r>
      </w:del>
    </w:p>
    <w:p w14:paraId="347C8F58" w14:textId="77777777" w:rsidR="0083420E" w:rsidDel="00554341" w:rsidRDefault="0083420E">
      <w:pPr>
        <w:pStyle w:val="TOC2"/>
        <w:tabs>
          <w:tab w:val="right" w:leader="dot" w:pos="9350"/>
        </w:tabs>
        <w:rPr>
          <w:del w:id="1011" w:author="Gerard" w:date="2015-08-25T15:04:00Z"/>
          <w:rFonts w:asciiTheme="minorHAnsi" w:eastAsiaTheme="minorEastAsia" w:hAnsiTheme="minorHAnsi" w:cstheme="minorBidi"/>
          <w:smallCaps w:val="0"/>
          <w:noProof/>
          <w:sz w:val="22"/>
          <w:szCs w:val="22"/>
        </w:rPr>
      </w:pPr>
      <w:del w:id="1012" w:author="Gerard" w:date="2015-08-25T15:04:00Z">
        <w:r w:rsidRPr="00554341" w:rsidDel="00554341">
          <w:rPr>
            <w:noProof/>
            <w:rPrChange w:id="1013" w:author="Gerard" w:date="2015-08-25T15:04:00Z">
              <w:rPr>
                <w:rStyle w:val="Hyperlink"/>
                <w:noProof/>
              </w:rPr>
            </w:rPrChange>
          </w:rPr>
          <w:delText>2.8. Advanced Options</w:delText>
        </w:r>
        <w:r w:rsidDel="00554341">
          <w:rPr>
            <w:noProof/>
            <w:webHidden/>
          </w:rPr>
          <w:tab/>
          <w:delText>12</w:delText>
        </w:r>
      </w:del>
    </w:p>
    <w:p w14:paraId="2993EA9A" w14:textId="77777777" w:rsidR="0083420E" w:rsidDel="00554341" w:rsidRDefault="0083420E">
      <w:pPr>
        <w:pStyle w:val="TOC3"/>
        <w:tabs>
          <w:tab w:val="right" w:leader="dot" w:pos="9350"/>
        </w:tabs>
        <w:rPr>
          <w:del w:id="1014" w:author="Gerard" w:date="2015-08-25T15:04:00Z"/>
          <w:rFonts w:asciiTheme="minorHAnsi" w:eastAsiaTheme="minorEastAsia" w:hAnsiTheme="minorHAnsi" w:cstheme="minorBidi"/>
          <w:i w:val="0"/>
          <w:iCs w:val="0"/>
          <w:noProof/>
          <w:sz w:val="22"/>
          <w:szCs w:val="22"/>
        </w:rPr>
      </w:pPr>
      <w:del w:id="1015" w:author="Gerard" w:date="2015-08-25T15:04:00Z">
        <w:r w:rsidRPr="00554341" w:rsidDel="00554341">
          <w:rPr>
            <w:noProof/>
            <w:rPrChange w:id="1016" w:author="Gerard" w:date="2015-08-25T15:04:00Z">
              <w:rPr>
                <w:rStyle w:val="Hyperlink"/>
                <w:noProof/>
              </w:rPr>
            </w:rPrChange>
          </w:rPr>
          <w:delText>2.8.1. Interrupting a Run</w:delText>
        </w:r>
        <w:r w:rsidDel="00554341">
          <w:rPr>
            <w:noProof/>
            <w:webHidden/>
          </w:rPr>
          <w:tab/>
          <w:delText>12</w:delText>
        </w:r>
      </w:del>
    </w:p>
    <w:p w14:paraId="2A9BE24D" w14:textId="77777777" w:rsidR="0083420E" w:rsidDel="00554341" w:rsidRDefault="0083420E">
      <w:pPr>
        <w:pStyle w:val="TOC3"/>
        <w:tabs>
          <w:tab w:val="right" w:leader="dot" w:pos="9350"/>
        </w:tabs>
        <w:rPr>
          <w:del w:id="1017" w:author="Gerard" w:date="2015-08-25T15:04:00Z"/>
          <w:rFonts w:asciiTheme="minorHAnsi" w:eastAsiaTheme="minorEastAsia" w:hAnsiTheme="minorHAnsi" w:cstheme="minorBidi"/>
          <w:i w:val="0"/>
          <w:iCs w:val="0"/>
          <w:noProof/>
          <w:sz w:val="22"/>
          <w:szCs w:val="22"/>
        </w:rPr>
      </w:pPr>
      <w:del w:id="1018" w:author="Gerard" w:date="2015-08-25T15:04:00Z">
        <w:r w:rsidRPr="00554341" w:rsidDel="00554341">
          <w:rPr>
            <w:noProof/>
            <w:rPrChange w:id="1019" w:author="Gerard" w:date="2015-08-25T15:04:00Z">
              <w:rPr>
                <w:rStyle w:val="Hyperlink"/>
                <w:noProof/>
              </w:rPr>
            </w:rPrChange>
          </w:rPr>
          <w:delText>2.8.2. Debugging a Run</w:delText>
        </w:r>
        <w:r w:rsidDel="00554341">
          <w:rPr>
            <w:noProof/>
            <w:webHidden/>
          </w:rPr>
          <w:tab/>
          <w:delText>13</w:delText>
        </w:r>
      </w:del>
    </w:p>
    <w:p w14:paraId="39455AF9" w14:textId="77777777" w:rsidR="0083420E" w:rsidDel="00554341" w:rsidRDefault="0083420E">
      <w:pPr>
        <w:pStyle w:val="TOC3"/>
        <w:tabs>
          <w:tab w:val="right" w:leader="dot" w:pos="9350"/>
        </w:tabs>
        <w:rPr>
          <w:del w:id="1020" w:author="Gerard" w:date="2015-08-25T15:04:00Z"/>
          <w:rFonts w:asciiTheme="minorHAnsi" w:eastAsiaTheme="minorEastAsia" w:hAnsiTheme="minorHAnsi" w:cstheme="minorBidi"/>
          <w:i w:val="0"/>
          <w:iCs w:val="0"/>
          <w:noProof/>
          <w:sz w:val="22"/>
          <w:szCs w:val="22"/>
        </w:rPr>
      </w:pPr>
      <w:del w:id="1021" w:author="Gerard" w:date="2015-08-25T15:04:00Z">
        <w:r w:rsidRPr="00554341" w:rsidDel="00554341">
          <w:rPr>
            <w:noProof/>
            <w:rPrChange w:id="1022" w:author="Gerard" w:date="2015-08-25T15:04:00Z">
              <w:rPr>
                <w:rStyle w:val="Hyperlink"/>
                <w:noProof/>
              </w:rPr>
            </w:rPrChange>
          </w:rPr>
          <w:delText>2.8.3. Restarting a Run</w:delText>
        </w:r>
        <w:r w:rsidDel="00554341">
          <w:rPr>
            <w:noProof/>
            <w:webHidden/>
          </w:rPr>
          <w:tab/>
          <w:delText>13</w:delText>
        </w:r>
      </w:del>
    </w:p>
    <w:p w14:paraId="34BFC25F" w14:textId="77777777" w:rsidR="0083420E" w:rsidDel="00554341" w:rsidRDefault="0083420E">
      <w:pPr>
        <w:pStyle w:val="TOC3"/>
        <w:tabs>
          <w:tab w:val="right" w:leader="dot" w:pos="9350"/>
        </w:tabs>
        <w:rPr>
          <w:del w:id="1023" w:author="Gerard" w:date="2015-08-25T15:04:00Z"/>
          <w:rFonts w:asciiTheme="minorHAnsi" w:eastAsiaTheme="minorEastAsia" w:hAnsiTheme="minorHAnsi" w:cstheme="minorBidi"/>
          <w:i w:val="0"/>
          <w:iCs w:val="0"/>
          <w:noProof/>
          <w:sz w:val="22"/>
          <w:szCs w:val="22"/>
        </w:rPr>
      </w:pPr>
      <w:del w:id="1024" w:author="Gerard" w:date="2015-08-25T15:04:00Z">
        <w:r w:rsidRPr="00554341" w:rsidDel="00554341">
          <w:rPr>
            <w:noProof/>
            <w:rPrChange w:id="1025" w:author="Gerard" w:date="2015-08-25T15:04:00Z">
              <w:rPr>
                <w:rStyle w:val="Hyperlink"/>
                <w:noProof/>
              </w:rPr>
            </w:rPrChange>
          </w:rPr>
          <w:delText>2.8.4. Input File Checking</w:delText>
        </w:r>
        <w:r w:rsidDel="00554341">
          <w:rPr>
            <w:noProof/>
            <w:webHidden/>
          </w:rPr>
          <w:tab/>
          <w:delText>13</w:delText>
        </w:r>
      </w:del>
    </w:p>
    <w:p w14:paraId="3B908E07" w14:textId="77777777" w:rsidR="0083420E" w:rsidDel="00554341" w:rsidRDefault="0083420E">
      <w:pPr>
        <w:pStyle w:val="TOC1"/>
        <w:tabs>
          <w:tab w:val="right" w:leader="dot" w:pos="9350"/>
        </w:tabs>
        <w:rPr>
          <w:del w:id="1026" w:author="Gerard" w:date="2015-08-25T15:04:00Z"/>
          <w:rFonts w:asciiTheme="minorHAnsi" w:eastAsiaTheme="minorEastAsia" w:hAnsiTheme="minorHAnsi" w:cstheme="minorBidi"/>
          <w:b w:val="0"/>
          <w:bCs w:val="0"/>
          <w:caps w:val="0"/>
          <w:noProof/>
          <w:sz w:val="22"/>
          <w:szCs w:val="22"/>
        </w:rPr>
      </w:pPr>
      <w:del w:id="1027" w:author="Gerard" w:date="2015-08-25T15:04:00Z">
        <w:r w:rsidRPr="00554341" w:rsidDel="00554341">
          <w:rPr>
            <w:noProof/>
            <w:rPrChange w:id="1028" w:author="Gerard" w:date="2015-08-25T15:04:00Z">
              <w:rPr>
                <w:rStyle w:val="Hyperlink"/>
                <w:noProof/>
              </w:rPr>
            </w:rPrChange>
          </w:rPr>
          <w:delText>Chapter 3 Free Format Input</w:delText>
        </w:r>
        <w:r w:rsidDel="00554341">
          <w:rPr>
            <w:noProof/>
            <w:webHidden/>
          </w:rPr>
          <w:tab/>
          <w:delText>14</w:delText>
        </w:r>
      </w:del>
    </w:p>
    <w:p w14:paraId="33A58261" w14:textId="77777777" w:rsidR="0083420E" w:rsidDel="00554341" w:rsidRDefault="0083420E">
      <w:pPr>
        <w:pStyle w:val="TOC2"/>
        <w:tabs>
          <w:tab w:val="right" w:leader="dot" w:pos="9350"/>
        </w:tabs>
        <w:rPr>
          <w:del w:id="1029" w:author="Gerard" w:date="2015-08-25T15:04:00Z"/>
          <w:rFonts w:asciiTheme="minorHAnsi" w:eastAsiaTheme="minorEastAsia" w:hAnsiTheme="minorHAnsi" w:cstheme="minorBidi"/>
          <w:smallCaps w:val="0"/>
          <w:noProof/>
          <w:sz w:val="22"/>
          <w:szCs w:val="22"/>
        </w:rPr>
      </w:pPr>
      <w:del w:id="1030" w:author="Gerard" w:date="2015-08-25T15:04:00Z">
        <w:r w:rsidRPr="00554341" w:rsidDel="00554341">
          <w:rPr>
            <w:noProof/>
            <w:rPrChange w:id="1031" w:author="Gerard" w:date="2015-08-25T15:04:00Z">
              <w:rPr>
                <w:rStyle w:val="Hyperlink"/>
                <w:noProof/>
              </w:rPr>
            </w:rPrChange>
          </w:rPr>
          <w:delText>3.1. Free Format Overview</w:delText>
        </w:r>
        <w:r w:rsidDel="00554341">
          <w:rPr>
            <w:noProof/>
            <w:webHidden/>
          </w:rPr>
          <w:tab/>
          <w:delText>15</w:delText>
        </w:r>
      </w:del>
    </w:p>
    <w:p w14:paraId="6F8782ED" w14:textId="77777777" w:rsidR="0083420E" w:rsidDel="00554341" w:rsidRDefault="0083420E">
      <w:pPr>
        <w:pStyle w:val="TOC2"/>
        <w:tabs>
          <w:tab w:val="right" w:leader="dot" w:pos="9350"/>
        </w:tabs>
        <w:rPr>
          <w:del w:id="1032" w:author="Gerard" w:date="2015-08-25T15:04:00Z"/>
          <w:rFonts w:asciiTheme="minorHAnsi" w:eastAsiaTheme="minorEastAsia" w:hAnsiTheme="minorHAnsi" w:cstheme="minorBidi"/>
          <w:smallCaps w:val="0"/>
          <w:noProof/>
          <w:sz w:val="22"/>
          <w:szCs w:val="22"/>
        </w:rPr>
      </w:pPr>
      <w:del w:id="1033" w:author="Gerard" w:date="2015-08-25T15:04:00Z">
        <w:r w:rsidRPr="00554341" w:rsidDel="00554341">
          <w:rPr>
            <w:noProof/>
            <w:rPrChange w:id="1034" w:author="Gerard" w:date="2015-08-25T15:04:00Z">
              <w:rPr>
                <w:rStyle w:val="Hyperlink"/>
                <w:noProof/>
              </w:rPr>
            </w:rPrChange>
          </w:rPr>
          <w:delText>3.2. Format Specification Versions</w:delText>
        </w:r>
        <w:r w:rsidDel="00554341">
          <w:rPr>
            <w:noProof/>
            <w:webHidden/>
          </w:rPr>
          <w:tab/>
          <w:delText>15</w:delText>
        </w:r>
      </w:del>
    </w:p>
    <w:p w14:paraId="3CB6A713" w14:textId="77777777" w:rsidR="0083420E" w:rsidDel="00554341" w:rsidRDefault="0083420E">
      <w:pPr>
        <w:pStyle w:val="TOC2"/>
        <w:tabs>
          <w:tab w:val="right" w:leader="dot" w:pos="9350"/>
        </w:tabs>
        <w:rPr>
          <w:del w:id="1035" w:author="Gerard" w:date="2015-08-25T15:04:00Z"/>
          <w:rFonts w:asciiTheme="minorHAnsi" w:eastAsiaTheme="minorEastAsia" w:hAnsiTheme="minorHAnsi" w:cstheme="minorBidi"/>
          <w:smallCaps w:val="0"/>
          <w:noProof/>
          <w:sz w:val="22"/>
          <w:szCs w:val="22"/>
        </w:rPr>
      </w:pPr>
      <w:del w:id="1036" w:author="Gerard" w:date="2015-08-25T15:04:00Z">
        <w:r w:rsidRPr="00554341" w:rsidDel="00554341">
          <w:rPr>
            <w:noProof/>
            <w:rPrChange w:id="1037" w:author="Gerard" w:date="2015-08-25T15:04:00Z">
              <w:rPr>
                <w:rStyle w:val="Hyperlink"/>
                <w:noProof/>
              </w:rPr>
            </w:rPrChange>
          </w:rPr>
          <w:delText>3.3. Multiple Input Files</w:delText>
        </w:r>
        <w:r w:rsidDel="00554341">
          <w:rPr>
            <w:noProof/>
            <w:webHidden/>
          </w:rPr>
          <w:tab/>
          <w:delText>16</w:delText>
        </w:r>
      </w:del>
    </w:p>
    <w:p w14:paraId="463449CF" w14:textId="77777777" w:rsidR="0083420E" w:rsidDel="00554341" w:rsidRDefault="0083420E">
      <w:pPr>
        <w:pStyle w:val="TOC3"/>
        <w:tabs>
          <w:tab w:val="right" w:leader="dot" w:pos="9350"/>
        </w:tabs>
        <w:rPr>
          <w:del w:id="1038" w:author="Gerard" w:date="2015-08-25T15:04:00Z"/>
          <w:rFonts w:asciiTheme="minorHAnsi" w:eastAsiaTheme="minorEastAsia" w:hAnsiTheme="minorHAnsi" w:cstheme="minorBidi"/>
          <w:i w:val="0"/>
          <w:iCs w:val="0"/>
          <w:noProof/>
          <w:sz w:val="22"/>
          <w:szCs w:val="22"/>
        </w:rPr>
      </w:pPr>
      <w:del w:id="1039" w:author="Gerard" w:date="2015-08-25T15:04:00Z">
        <w:r w:rsidRPr="00554341" w:rsidDel="00554341">
          <w:rPr>
            <w:noProof/>
            <w:rPrChange w:id="1040" w:author="Gerard" w:date="2015-08-25T15:04:00Z">
              <w:rPr>
                <w:rStyle w:val="Hyperlink"/>
                <w:noProof/>
              </w:rPr>
            </w:rPrChange>
          </w:rPr>
          <w:delText>3.3.1. Include Keyword</w:delText>
        </w:r>
        <w:r w:rsidDel="00554341">
          <w:rPr>
            <w:noProof/>
            <w:webHidden/>
          </w:rPr>
          <w:tab/>
          <w:delText>16</w:delText>
        </w:r>
      </w:del>
    </w:p>
    <w:p w14:paraId="5F007618" w14:textId="77777777" w:rsidR="0083420E" w:rsidDel="00554341" w:rsidRDefault="0083420E">
      <w:pPr>
        <w:pStyle w:val="TOC3"/>
        <w:tabs>
          <w:tab w:val="right" w:leader="dot" w:pos="9350"/>
        </w:tabs>
        <w:rPr>
          <w:del w:id="1041" w:author="Gerard" w:date="2015-08-25T15:04:00Z"/>
          <w:rFonts w:asciiTheme="minorHAnsi" w:eastAsiaTheme="minorEastAsia" w:hAnsiTheme="minorHAnsi" w:cstheme="minorBidi"/>
          <w:i w:val="0"/>
          <w:iCs w:val="0"/>
          <w:noProof/>
          <w:sz w:val="22"/>
          <w:szCs w:val="22"/>
        </w:rPr>
      </w:pPr>
      <w:del w:id="1042" w:author="Gerard" w:date="2015-08-25T15:04:00Z">
        <w:r w:rsidRPr="00554341" w:rsidDel="00554341">
          <w:rPr>
            <w:noProof/>
            <w:rPrChange w:id="1043" w:author="Gerard" w:date="2015-08-25T15:04:00Z">
              <w:rPr>
                <w:rStyle w:val="Hyperlink"/>
                <w:noProof/>
              </w:rPr>
            </w:rPrChange>
          </w:rPr>
          <w:delText>3.3.2. The ‘from’ Attribute</w:delText>
        </w:r>
        <w:r w:rsidDel="00554341">
          <w:rPr>
            <w:noProof/>
            <w:webHidden/>
          </w:rPr>
          <w:tab/>
          <w:delText>17</w:delText>
        </w:r>
      </w:del>
    </w:p>
    <w:p w14:paraId="2FBF6623" w14:textId="77777777" w:rsidR="0083420E" w:rsidDel="00554341" w:rsidRDefault="0083420E">
      <w:pPr>
        <w:pStyle w:val="TOC2"/>
        <w:tabs>
          <w:tab w:val="right" w:leader="dot" w:pos="9350"/>
        </w:tabs>
        <w:rPr>
          <w:del w:id="1044" w:author="Gerard" w:date="2015-08-25T15:04:00Z"/>
          <w:rFonts w:asciiTheme="minorHAnsi" w:eastAsiaTheme="minorEastAsia" w:hAnsiTheme="minorHAnsi" w:cstheme="minorBidi"/>
          <w:smallCaps w:val="0"/>
          <w:noProof/>
          <w:sz w:val="22"/>
          <w:szCs w:val="22"/>
        </w:rPr>
      </w:pPr>
      <w:del w:id="1045" w:author="Gerard" w:date="2015-08-25T15:04:00Z">
        <w:r w:rsidRPr="00554341" w:rsidDel="00554341">
          <w:rPr>
            <w:noProof/>
            <w:rPrChange w:id="1046" w:author="Gerard" w:date="2015-08-25T15:04:00Z">
              <w:rPr>
                <w:rStyle w:val="Hyperlink"/>
                <w:noProof/>
              </w:rPr>
            </w:rPrChange>
          </w:rPr>
          <w:delText>3.4. Module Section</w:delText>
        </w:r>
        <w:r w:rsidDel="00554341">
          <w:rPr>
            <w:noProof/>
            <w:webHidden/>
          </w:rPr>
          <w:tab/>
          <w:delText>18</w:delText>
        </w:r>
      </w:del>
    </w:p>
    <w:p w14:paraId="5CBE2A60" w14:textId="77777777" w:rsidR="0083420E" w:rsidDel="00554341" w:rsidRDefault="0083420E">
      <w:pPr>
        <w:pStyle w:val="TOC2"/>
        <w:tabs>
          <w:tab w:val="right" w:leader="dot" w:pos="9350"/>
        </w:tabs>
        <w:rPr>
          <w:del w:id="1047" w:author="Gerard" w:date="2015-08-25T15:04:00Z"/>
          <w:rFonts w:asciiTheme="minorHAnsi" w:eastAsiaTheme="minorEastAsia" w:hAnsiTheme="minorHAnsi" w:cstheme="minorBidi"/>
          <w:smallCaps w:val="0"/>
          <w:noProof/>
          <w:sz w:val="22"/>
          <w:szCs w:val="22"/>
        </w:rPr>
      </w:pPr>
      <w:del w:id="1048" w:author="Gerard" w:date="2015-08-25T15:04:00Z">
        <w:r w:rsidRPr="00554341" w:rsidDel="00554341">
          <w:rPr>
            <w:noProof/>
            <w:rPrChange w:id="1049" w:author="Gerard" w:date="2015-08-25T15:04:00Z">
              <w:rPr>
                <w:rStyle w:val="Hyperlink"/>
                <w:noProof/>
              </w:rPr>
            </w:rPrChange>
          </w:rPr>
          <w:delText>3.5. Control Section</w:delText>
        </w:r>
        <w:r w:rsidDel="00554341">
          <w:rPr>
            <w:noProof/>
            <w:webHidden/>
          </w:rPr>
          <w:tab/>
          <w:delText>19</w:delText>
        </w:r>
      </w:del>
    </w:p>
    <w:p w14:paraId="066C80AA" w14:textId="77777777" w:rsidR="0083420E" w:rsidDel="00554341" w:rsidRDefault="0083420E">
      <w:pPr>
        <w:pStyle w:val="TOC3"/>
        <w:tabs>
          <w:tab w:val="right" w:leader="dot" w:pos="9350"/>
        </w:tabs>
        <w:rPr>
          <w:del w:id="1050" w:author="Gerard" w:date="2015-08-25T15:04:00Z"/>
          <w:rFonts w:asciiTheme="minorHAnsi" w:eastAsiaTheme="minorEastAsia" w:hAnsiTheme="minorHAnsi" w:cstheme="minorBidi"/>
          <w:i w:val="0"/>
          <w:iCs w:val="0"/>
          <w:noProof/>
          <w:sz w:val="22"/>
          <w:szCs w:val="22"/>
        </w:rPr>
      </w:pPr>
      <w:del w:id="1051" w:author="Gerard" w:date="2015-08-25T15:04:00Z">
        <w:r w:rsidRPr="00554341" w:rsidDel="00554341">
          <w:rPr>
            <w:noProof/>
            <w:rPrChange w:id="1052" w:author="Gerard" w:date="2015-08-25T15:04:00Z">
              <w:rPr>
                <w:rStyle w:val="Hyperlink"/>
                <w:noProof/>
              </w:rPr>
            </w:rPrChange>
          </w:rPr>
          <w:delText>3.5.1. Common Parameters</w:delText>
        </w:r>
        <w:r w:rsidDel="00554341">
          <w:rPr>
            <w:noProof/>
            <w:webHidden/>
          </w:rPr>
          <w:tab/>
          <w:delText>19</w:delText>
        </w:r>
      </w:del>
    </w:p>
    <w:p w14:paraId="0B90C0CB" w14:textId="77777777" w:rsidR="0083420E" w:rsidDel="00554341" w:rsidRDefault="0083420E">
      <w:pPr>
        <w:pStyle w:val="TOC3"/>
        <w:tabs>
          <w:tab w:val="right" w:leader="dot" w:pos="9350"/>
        </w:tabs>
        <w:rPr>
          <w:del w:id="1053" w:author="Gerard" w:date="2015-08-25T15:04:00Z"/>
          <w:rFonts w:asciiTheme="minorHAnsi" w:eastAsiaTheme="minorEastAsia" w:hAnsiTheme="minorHAnsi" w:cstheme="minorBidi"/>
          <w:i w:val="0"/>
          <w:iCs w:val="0"/>
          <w:noProof/>
          <w:sz w:val="22"/>
          <w:szCs w:val="22"/>
        </w:rPr>
      </w:pPr>
      <w:del w:id="1054" w:author="Gerard" w:date="2015-08-25T15:04:00Z">
        <w:r w:rsidRPr="00554341" w:rsidDel="00554341">
          <w:rPr>
            <w:noProof/>
            <w:rPrChange w:id="1055" w:author="Gerard" w:date="2015-08-25T15:04:00Z">
              <w:rPr>
                <w:rStyle w:val="Hyperlink"/>
                <w:noProof/>
              </w:rPr>
            </w:rPrChange>
          </w:rPr>
          <w:delText>3.5.2. Parameters for Biphasic Analysis</w:delText>
        </w:r>
        <w:r w:rsidDel="00554341">
          <w:rPr>
            <w:noProof/>
            <w:webHidden/>
          </w:rPr>
          <w:tab/>
          <w:delText>26</w:delText>
        </w:r>
      </w:del>
    </w:p>
    <w:p w14:paraId="4B40E6B7" w14:textId="77777777" w:rsidR="0083420E" w:rsidDel="00554341" w:rsidRDefault="0083420E">
      <w:pPr>
        <w:pStyle w:val="TOC3"/>
        <w:tabs>
          <w:tab w:val="right" w:leader="dot" w:pos="9350"/>
        </w:tabs>
        <w:rPr>
          <w:del w:id="1056" w:author="Gerard" w:date="2015-08-25T15:04:00Z"/>
          <w:rFonts w:asciiTheme="minorHAnsi" w:eastAsiaTheme="minorEastAsia" w:hAnsiTheme="minorHAnsi" w:cstheme="minorBidi"/>
          <w:i w:val="0"/>
          <w:iCs w:val="0"/>
          <w:noProof/>
          <w:sz w:val="22"/>
          <w:szCs w:val="22"/>
        </w:rPr>
      </w:pPr>
      <w:del w:id="1057" w:author="Gerard" w:date="2015-08-25T15:04:00Z">
        <w:r w:rsidRPr="00554341" w:rsidDel="00554341">
          <w:rPr>
            <w:noProof/>
            <w:rPrChange w:id="1058" w:author="Gerard" w:date="2015-08-25T15:04:00Z">
              <w:rPr>
                <w:rStyle w:val="Hyperlink"/>
                <w:noProof/>
              </w:rPr>
            </w:rPrChange>
          </w:rPr>
          <w:delText>3.5.3. Parameters for Solute Analysis</w:delText>
        </w:r>
        <w:r w:rsidDel="00554341">
          <w:rPr>
            <w:noProof/>
            <w:webHidden/>
          </w:rPr>
          <w:tab/>
          <w:delText>26</w:delText>
        </w:r>
      </w:del>
    </w:p>
    <w:p w14:paraId="13DFD273" w14:textId="77777777" w:rsidR="0083420E" w:rsidDel="00554341" w:rsidRDefault="0083420E">
      <w:pPr>
        <w:pStyle w:val="TOC3"/>
        <w:tabs>
          <w:tab w:val="right" w:leader="dot" w:pos="9350"/>
        </w:tabs>
        <w:rPr>
          <w:del w:id="1059" w:author="Gerard" w:date="2015-08-25T15:04:00Z"/>
          <w:rFonts w:asciiTheme="minorHAnsi" w:eastAsiaTheme="minorEastAsia" w:hAnsiTheme="minorHAnsi" w:cstheme="minorBidi"/>
          <w:i w:val="0"/>
          <w:iCs w:val="0"/>
          <w:noProof/>
          <w:sz w:val="22"/>
          <w:szCs w:val="22"/>
        </w:rPr>
      </w:pPr>
      <w:del w:id="1060" w:author="Gerard" w:date="2015-08-25T15:04:00Z">
        <w:r w:rsidRPr="00554341" w:rsidDel="00554341">
          <w:rPr>
            <w:noProof/>
            <w:rPrChange w:id="1061" w:author="Gerard" w:date="2015-08-25T15:04:00Z">
              <w:rPr>
                <w:rStyle w:val="Hyperlink"/>
                <w:noProof/>
              </w:rPr>
            </w:rPrChange>
          </w:rPr>
          <w:delText>3.5.4. Parameters for Heat Analysis</w:delText>
        </w:r>
        <w:r w:rsidDel="00554341">
          <w:rPr>
            <w:noProof/>
            <w:webHidden/>
          </w:rPr>
          <w:tab/>
          <w:delText>26</w:delText>
        </w:r>
      </w:del>
    </w:p>
    <w:p w14:paraId="0C9942B3" w14:textId="77777777" w:rsidR="0083420E" w:rsidDel="00554341" w:rsidRDefault="0083420E">
      <w:pPr>
        <w:pStyle w:val="TOC2"/>
        <w:tabs>
          <w:tab w:val="right" w:leader="dot" w:pos="9350"/>
        </w:tabs>
        <w:rPr>
          <w:del w:id="1062" w:author="Gerard" w:date="2015-08-25T15:04:00Z"/>
          <w:rFonts w:asciiTheme="minorHAnsi" w:eastAsiaTheme="minorEastAsia" w:hAnsiTheme="minorHAnsi" w:cstheme="minorBidi"/>
          <w:smallCaps w:val="0"/>
          <w:noProof/>
          <w:sz w:val="22"/>
          <w:szCs w:val="22"/>
        </w:rPr>
      </w:pPr>
      <w:del w:id="1063" w:author="Gerard" w:date="2015-08-25T15:04:00Z">
        <w:r w:rsidRPr="00554341" w:rsidDel="00554341">
          <w:rPr>
            <w:noProof/>
            <w:rPrChange w:id="1064" w:author="Gerard" w:date="2015-08-25T15:04:00Z">
              <w:rPr>
                <w:rStyle w:val="Hyperlink"/>
                <w:noProof/>
              </w:rPr>
            </w:rPrChange>
          </w:rPr>
          <w:delText>3.6. Globals Section</w:delText>
        </w:r>
        <w:r w:rsidDel="00554341">
          <w:rPr>
            <w:noProof/>
            <w:webHidden/>
          </w:rPr>
          <w:tab/>
          <w:delText>27</w:delText>
        </w:r>
      </w:del>
    </w:p>
    <w:p w14:paraId="6EA073FD" w14:textId="77777777" w:rsidR="0083420E" w:rsidDel="00554341" w:rsidRDefault="0083420E">
      <w:pPr>
        <w:pStyle w:val="TOC3"/>
        <w:tabs>
          <w:tab w:val="right" w:leader="dot" w:pos="9350"/>
        </w:tabs>
        <w:rPr>
          <w:del w:id="1065" w:author="Gerard" w:date="2015-08-25T15:04:00Z"/>
          <w:rFonts w:asciiTheme="minorHAnsi" w:eastAsiaTheme="minorEastAsia" w:hAnsiTheme="minorHAnsi" w:cstheme="minorBidi"/>
          <w:i w:val="0"/>
          <w:iCs w:val="0"/>
          <w:noProof/>
          <w:sz w:val="22"/>
          <w:szCs w:val="22"/>
        </w:rPr>
      </w:pPr>
      <w:del w:id="1066" w:author="Gerard" w:date="2015-08-25T15:04:00Z">
        <w:r w:rsidRPr="00554341" w:rsidDel="00554341">
          <w:rPr>
            <w:noProof/>
            <w:rPrChange w:id="1067" w:author="Gerard" w:date="2015-08-25T15:04:00Z">
              <w:rPr>
                <w:rStyle w:val="Hyperlink"/>
                <w:noProof/>
              </w:rPr>
            </w:rPrChange>
          </w:rPr>
          <w:delText>3.6.1. Constants</w:delText>
        </w:r>
        <w:r w:rsidDel="00554341">
          <w:rPr>
            <w:noProof/>
            <w:webHidden/>
          </w:rPr>
          <w:tab/>
          <w:delText>27</w:delText>
        </w:r>
      </w:del>
    </w:p>
    <w:p w14:paraId="1C8E9C23" w14:textId="77777777" w:rsidR="0083420E" w:rsidDel="00554341" w:rsidRDefault="0083420E">
      <w:pPr>
        <w:pStyle w:val="TOC3"/>
        <w:tabs>
          <w:tab w:val="right" w:leader="dot" w:pos="9350"/>
        </w:tabs>
        <w:rPr>
          <w:del w:id="1068" w:author="Gerard" w:date="2015-08-25T15:04:00Z"/>
          <w:rFonts w:asciiTheme="minorHAnsi" w:eastAsiaTheme="minorEastAsia" w:hAnsiTheme="minorHAnsi" w:cstheme="minorBidi"/>
          <w:i w:val="0"/>
          <w:iCs w:val="0"/>
          <w:noProof/>
          <w:sz w:val="22"/>
          <w:szCs w:val="22"/>
        </w:rPr>
      </w:pPr>
      <w:del w:id="1069" w:author="Gerard" w:date="2015-08-25T15:04:00Z">
        <w:r w:rsidRPr="00554341" w:rsidDel="00554341">
          <w:rPr>
            <w:noProof/>
            <w:rPrChange w:id="1070" w:author="Gerard" w:date="2015-08-25T15:04:00Z">
              <w:rPr>
                <w:rStyle w:val="Hyperlink"/>
                <w:noProof/>
              </w:rPr>
            </w:rPrChange>
          </w:rPr>
          <w:delText>3.6.2. Solutes</w:delText>
        </w:r>
        <w:r w:rsidDel="00554341">
          <w:rPr>
            <w:noProof/>
            <w:webHidden/>
          </w:rPr>
          <w:tab/>
          <w:delText>27</w:delText>
        </w:r>
      </w:del>
    </w:p>
    <w:p w14:paraId="26089B7F" w14:textId="77777777" w:rsidR="0083420E" w:rsidDel="00554341" w:rsidRDefault="0083420E">
      <w:pPr>
        <w:pStyle w:val="TOC3"/>
        <w:tabs>
          <w:tab w:val="right" w:leader="dot" w:pos="9350"/>
        </w:tabs>
        <w:rPr>
          <w:del w:id="1071" w:author="Gerard" w:date="2015-08-25T15:04:00Z"/>
          <w:rFonts w:asciiTheme="minorHAnsi" w:eastAsiaTheme="minorEastAsia" w:hAnsiTheme="minorHAnsi" w:cstheme="minorBidi"/>
          <w:i w:val="0"/>
          <w:iCs w:val="0"/>
          <w:noProof/>
          <w:sz w:val="22"/>
          <w:szCs w:val="22"/>
        </w:rPr>
      </w:pPr>
      <w:del w:id="1072" w:author="Gerard" w:date="2015-08-25T15:04:00Z">
        <w:r w:rsidRPr="00554341" w:rsidDel="00554341">
          <w:rPr>
            <w:noProof/>
            <w:rPrChange w:id="1073" w:author="Gerard" w:date="2015-08-25T15:04:00Z">
              <w:rPr>
                <w:rStyle w:val="Hyperlink"/>
                <w:noProof/>
              </w:rPr>
            </w:rPrChange>
          </w:rPr>
          <w:delText>3.6.3. Solid-Bound Molecules</w:delText>
        </w:r>
        <w:r w:rsidDel="00554341">
          <w:rPr>
            <w:noProof/>
            <w:webHidden/>
          </w:rPr>
          <w:tab/>
          <w:delText>28</w:delText>
        </w:r>
      </w:del>
    </w:p>
    <w:p w14:paraId="33421421" w14:textId="77777777" w:rsidR="0083420E" w:rsidDel="00554341" w:rsidRDefault="0083420E">
      <w:pPr>
        <w:pStyle w:val="TOC2"/>
        <w:tabs>
          <w:tab w:val="right" w:leader="dot" w:pos="9350"/>
        </w:tabs>
        <w:rPr>
          <w:del w:id="1074" w:author="Gerard" w:date="2015-08-25T15:04:00Z"/>
          <w:rFonts w:asciiTheme="minorHAnsi" w:eastAsiaTheme="minorEastAsia" w:hAnsiTheme="minorHAnsi" w:cstheme="minorBidi"/>
          <w:smallCaps w:val="0"/>
          <w:noProof/>
          <w:sz w:val="22"/>
          <w:szCs w:val="22"/>
        </w:rPr>
      </w:pPr>
      <w:del w:id="1075" w:author="Gerard" w:date="2015-08-25T15:04:00Z">
        <w:r w:rsidRPr="00554341" w:rsidDel="00554341">
          <w:rPr>
            <w:noProof/>
            <w:rPrChange w:id="1076" w:author="Gerard" w:date="2015-08-25T15:04:00Z">
              <w:rPr>
                <w:rStyle w:val="Hyperlink"/>
                <w:noProof/>
              </w:rPr>
            </w:rPrChange>
          </w:rPr>
          <w:delText>3.7. Material Section</w:delText>
        </w:r>
        <w:r w:rsidDel="00554341">
          <w:rPr>
            <w:noProof/>
            <w:webHidden/>
          </w:rPr>
          <w:tab/>
          <w:delText>29</w:delText>
        </w:r>
      </w:del>
    </w:p>
    <w:p w14:paraId="090B0A49" w14:textId="77777777" w:rsidR="0083420E" w:rsidDel="00554341" w:rsidRDefault="0083420E">
      <w:pPr>
        <w:pStyle w:val="TOC2"/>
        <w:tabs>
          <w:tab w:val="right" w:leader="dot" w:pos="9350"/>
        </w:tabs>
        <w:rPr>
          <w:del w:id="1077" w:author="Gerard" w:date="2015-08-25T15:04:00Z"/>
          <w:rFonts w:asciiTheme="minorHAnsi" w:eastAsiaTheme="minorEastAsia" w:hAnsiTheme="minorHAnsi" w:cstheme="minorBidi"/>
          <w:smallCaps w:val="0"/>
          <w:noProof/>
          <w:sz w:val="22"/>
          <w:szCs w:val="22"/>
        </w:rPr>
      </w:pPr>
      <w:del w:id="1078" w:author="Gerard" w:date="2015-08-25T15:04:00Z">
        <w:r w:rsidRPr="00554341" w:rsidDel="00554341">
          <w:rPr>
            <w:noProof/>
            <w:rPrChange w:id="1079" w:author="Gerard" w:date="2015-08-25T15:04:00Z">
              <w:rPr>
                <w:rStyle w:val="Hyperlink"/>
                <w:noProof/>
              </w:rPr>
            </w:rPrChange>
          </w:rPr>
          <w:delText>3.8. Geometry Section</w:delText>
        </w:r>
        <w:r w:rsidDel="00554341">
          <w:rPr>
            <w:noProof/>
            <w:webHidden/>
          </w:rPr>
          <w:tab/>
          <w:delText>30</w:delText>
        </w:r>
      </w:del>
    </w:p>
    <w:p w14:paraId="07965343" w14:textId="77777777" w:rsidR="0083420E" w:rsidDel="00554341" w:rsidRDefault="0083420E">
      <w:pPr>
        <w:pStyle w:val="TOC3"/>
        <w:tabs>
          <w:tab w:val="right" w:leader="dot" w:pos="9350"/>
        </w:tabs>
        <w:rPr>
          <w:del w:id="1080" w:author="Gerard" w:date="2015-08-25T15:04:00Z"/>
          <w:rFonts w:asciiTheme="minorHAnsi" w:eastAsiaTheme="minorEastAsia" w:hAnsiTheme="minorHAnsi" w:cstheme="minorBidi"/>
          <w:i w:val="0"/>
          <w:iCs w:val="0"/>
          <w:noProof/>
          <w:sz w:val="22"/>
          <w:szCs w:val="22"/>
        </w:rPr>
      </w:pPr>
      <w:del w:id="1081" w:author="Gerard" w:date="2015-08-25T15:04:00Z">
        <w:r w:rsidRPr="00554341" w:rsidDel="00554341">
          <w:rPr>
            <w:noProof/>
            <w:rPrChange w:id="1082" w:author="Gerard" w:date="2015-08-25T15:04:00Z">
              <w:rPr>
                <w:rStyle w:val="Hyperlink"/>
                <w:noProof/>
              </w:rPr>
            </w:rPrChange>
          </w:rPr>
          <w:delText>3.8.1. Nodes Section</w:delText>
        </w:r>
        <w:r w:rsidDel="00554341">
          <w:rPr>
            <w:noProof/>
            <w:webHidden/>
          </w:rPr>
          <w:tab/>
          <w:delText>30</w:delText>
        </w:r>
      </w:del>
    </w:p>
    <w:p w14:paraId="2D04E26B" w14:textId="77777777" w:rsidR="0083420E" w:rsidDel="00554341" w:rsidRDefault="0083420E">
      <w:pPr>
        <w:pStyle w:val="TOC3"/>
        <w:tabs>
          <w:tab w:val="right" w:leader="dot" w:pos="9350"/>
        </w:tabs>
        <w:rPr>
          <w:del w:id="1083" w:author="Gerard" w:date="2015-08-25T15:04:00Z"/>
          <w:rFonts w:asciiTheme="minorHAnsi" w:eastAsiaTheme="minorEastAsia" w:hAnsiTheme="minorHAnsi" w:cstheme="minorBidi"/>
          <w:i w:val="0"/>
          <w:iCs w:val="0"/>
          <w:noProof/>
          <w:sz w:val="22"/>
          <w:szCs w:val="22"/>
        </w:rPr>
      </w:pPr>
      <w:del w:id="1084" w:author="Gerard" w:date="2015-08-25T15:04:00Z">
        <w:r w:rsidRPr="00554341" w:rsidDel="00554341">
          <w:rPr>
            <w:noProof/>
            <w:rPrChange w:id="1085" w:author="Gerard" w:date="2015-08-25T15:04:00Z">
              <w:rPr>
                <w:rStyle w:val="Hyperlink"/>
                <w:noProof/>
              </w:rPr>
            </w:rPrChange>
          </w:rPr>
          <w:delText>3.8.2. Elements Section</w:delText>
        </w:r>
        <w:r w:rsidDel="00554341">
          <w:rPr>
            <w:noProof/>
            <w:webHidden/>
          </w:rPr>
          <w:tab/>
          <w:delText>31</w:delText>
        </w:r>
      </w:del>
    </w:p>
    <w:p w14:paraId="2F6EFBBD" w14:textId="77777777" w:rsidR="0083420E" w:rsidDel="00554341" w:rsidRDefault="0083420E">
      <w:pPr>
        <w:pStyle w:val="TOC4"/>
        <w:tabs>
          <w:tab w:val="right" w:leader="dot" w:pos="9350"/>
        </w:tabs>
        <w:rPr>
          <w:del w:id="1086" w:author="Gerard" w:date="2015-08-25T15:04:00Z"/>
          <w:rFonts w:asciiTheme="minorHAnsi" w:eastAsiaTheme="minorEastAsia" w:hAnsiTheme="minorHAnsi" w:cstheme="minorBidi"/>
          <w:noProof/>
          <w:sz w:val="22"/>
          <w:szCs w:val="22"/>
        </w:rPr>
      </w:pPr>
      <w:del w:id="1087" w:author="Gerard" w:date="2015-08-25T15:04:00Z">
        <w:r w:rsidRPr="00554341" w:rsidDel="00554341">
          <w:rPr>
            <w:noProof/>
            <w:rPrChange w:id="1088" w:author="Gerard" w:date="2015-08-25T15:04:00Z">
              <w:rPr>
                <w:rStyle w:val="Hyperlink"/>
                <w:noProof/>
              </w:rPr>
            </w:rPrChange>
          </w:rPr>
          <w:delText>3.8.2.1. Solid Elements</w:delText>
        </w:r>
        <w:r w:rsidDel="00554341">
          <w:rPr>
            <w:noProof/>
            <w:webHidden/>
          </w:rPr>
          <w:tab/>
          <w:delText>31</w:delText>
        </w:r>
      </w:del>
    </w:p>
    <w:p w14:paraId="4FBC4578" w14:textId="77777777" w:rsidR="0083420E" w:rsidDel="00554341" w:rsidRDefault="0083420E">
      <w:pPr>
        <w:pStyle w:val="TOC4"/>
        <w:tabs>
          <w:tab w:val="right" w:leader="dot" w:pos="9350"/>
        </w:tabs>
        <w:rPr>
          <w:del w:id="1089" w:author="Gerard" w:date="2015-08-25T15:04:00Z"/>
          <w:rFonts w:asciiTheme="minorHAnsi" w:eastAsiaTheme="minorEastAsia" w:hAnsiTheme="minorHAnsi" w:cstheme="minorBidi"/>
          <w:noProof/>
          <w:sz w:val="22"/>
          <w:szCs w:val="22"/>
        </w:rPr>
      </w:pPr>
      <w:del w:id="1090" w:author="Gerard" w:date="2015-08-25T15:04:00Z">
        <w:r w:rsidRPr="00554341" w:rsidDel="00554341">
          <w:rPr>
            <w:noProof/>
            <w:rPrChange w:id="1091" w:author="Gerard" w:date="2015-08-25T15:04:00Z">
              <w:rPr>
                <w:rStyle w:val="Hyperlink"/>
                <w:noProof/>
              </w:rPr>
            </w:rPrChange>
          </w:rPr>
          <w:delText>3.8.2.2. Shell Elements</w:delText>
        </w:r>
        <w:r w:rsidDel="00554341">
          <w:rPr>
            <w:noProof/>
            <w:webHidden/>
          </w:rPr>
          <w:tab/>
          <w:delText>32</w:delText>
        </w:r>
      </w:del>
    </w:p>
    <w:p w14:paraId="04C1F533" w14:textId="77777777" w:rsidR="0083420E" w:rsidDel="00554341" w:rsidRDefault="0083420E">
      <w:pPr>
        <w:pStyle w:val="TOC4"/>
        <w:tabs>
          <w:tab w:val="right" w:leader="dot" w:pos="9350"/>
        </w:tabs>
        <w:rPr>
          <w:del w:id="1092" w:author="Gerard" w:date="2015-08-25T15:04:00Z"/>
          <w:rFonts w:asciiTheme="minorHAnsi" w:eastAsiaTheme="minorEastAsia" w:hAnsiTheme="minorHAnsi" w:cstheme="minorBidi"/>
          <w:noProof/>
          <w:sz w:val="22"/>
          <w:szCs w:val="22"/>
        </w:rPr>
      </w:pPr>
      <w:del w:id="1093" w:author="Gerard" w:date="2015-08-25T15:04:00Z">
        <w:r w:rsidRPr="00554341" w:rsidDel="00554341">
          <w:rPr>
            <w:noProof/>
            <w:rPrChange w:id="1094" w:author="Gerard" w:date="2015-08-25T15:04:00Z">
              <w:rPr>
                <w:rStyle w:val="Hyperlink"/>
                <w:noProof/>
              </w:rPr>
            </w:rPrChange>
          </w:rPr>
          <w:delText>3.8.2.3. Surface Elements</w:delText>
        </w:r>
        <w:r w:rsidDel="00554341">
          <w:rPr>
            <w:noProof/>
            <w:webHidden/>
          </w:rPr>
          <w:tab/>
          <w:delText>32</w:delText>
        </w:r>
      </w:del>
    </w:p>
    <w:p w14:paraId="1FE84885" w14:textId="77777777" w:rsidR="0083420E" w:rsidDel="00554341" w:rsidRDefault="0083420E">
      <w:pPr>
        <w:pStyle w:val="TOC3"/>
        <w:tabs>
          <w:tab w:val="right" w:leader="dot" w:pos="9350"/>
        </w:tabs>
        <w:rPr>
          <w:del w:id="1095" w:author="Gerard" w:date="2015-08-25T15:04:00Z"/>
          <w:rFonts w:asciiTheme="minorHAnsi" w:eastAsiaTheme="minorEastAsia" w:hAnsiTheme="minorHAnsi" w:cstheme="minorBidi"/>
          <w:i w:val="0"/>
          <w:iCs w:val="0"/>
          <w:noProof/>
          <w:sz w:val="22"/>
          <w:szCs w:val="22"/>
        </w:rPr>
      </w:pPr>
      <w:del w:id="1096" w:author="Gerard" w:date="2015-08-25T15:04:00Z">
        <w:r w:rsidRPr="00554341" w:rsidDel="00554341">
          <w:rPr>
            <w:noProof/>
            <w:rPrChange w:id="1097" w:author="Gerard" w:date="2015-08-25T15:04:00Z">
              <w:rPr>
                <w:rStyle w:val="Hyperlink"/>
                <w:noProof/>
              </w:rPr>
            </w:rPrChange>
          </w:rPr>
          <w:delText>3.8.3. Element Data Section</w:delText>
        </w:r>
        <w:r w:rsidDel="00554341">
          <w:rPr>
            <w:noProof/>
            <w:webHidden/>
          </w:rPr>
          <w:tab/>
          <w:delText>33</w:delText>
        </w:r>
      </w:del>
    </w:p>
    <w:p w14:paraId="2D32E97D" w14:textId="77777777" w:rsidR="0083420E" w:rsidDel="00554341" w:rsidRDefault="0083420E">
      <w:pPr>
        <w:pStyle w:val="TOC3"/>
        <w:tabs>
          <w:tab w:val="right" w:leader="dot" w:pos="9350"/>
        </w:tabs>
        <w:rPr>
          <w:del w:id="1098" w:author="Gerard" w:date="2015-08-25T15:04:00Z"/>
          <w:rFonts w:asciiTheme="minorHAnsi" w:eastAsiaTheme="minorEastAsia" w:hAnsiTheme="minorHAnsi" w:cstheme="minorBidi"/>
          <w:i w:val="0"/>
          <w:iCs w:val="0"/>
          <w:noProof/>
          <w:sz w:val="22"/>
          <w:szCs w:val="22"/>
        </w:rPr>
      </w:pPr>
      <w:del w:id="1099" w:author="Gerard" w:date="2015-08-25T15:04:00Z">
        <w:r w:rsidRPr="00554341" w:rsidDel="00554341">
          <w:rPr>
            <w:noProof/>
            <w:rPrChange w:id="1100" w:author="Gerard" w:date="2015-08-25T15:04:00Z">
              <w:rPr>
                <w:rStyle w:val="Hyperlink"/>
                <w:noProof/>
              </w:rPr>
            </w:rPrChange>
          </w:rPr>
          <w:delText>3.8.4. Surface Section</w:delText>
        </w:r>
        <w:r w:rsidDel="00554341">
          <w:rPr>
            <w:noProof/>
            <w:webHidden/>
          </w:rPr>
          <w:tab/>
          <w:delText>34</w:delText>
        </w:r>
      </w:del>
    </w:p>
    <w:p w14:paraId="15342BB7" w14:textId="77777777" w:rsidR="0083420E" w:rsidDel="00554341" w:rsidRDefault="0083420E">
      <w:pPr>
        <w:pStyle w:val="TOC3"/>
        <w:tabs>
          <w:tab w:val="right" w:leader="dot" w:pos="9350"/>
        </w:tabs>
        <w:rPr>
          <w:del w:id="1101" w:author="Gerard" w:date="2015-08-25T15:04:00Z"/>
          <w:rFonts w:asciiTheme="minorHAnsi" w:eastAsiaTheme="minorEastAsia" w:hAnsiTheme="minorHAnsi" w:cstheme="minorBidi"/>
          <w:i w:val="0"/>
          <w:iCs w:val="0"/>
          <w:noProof/>
          <w:sz w:val="22"/>
          <w:szCs w:val="22"/>
        </w:rPr>
      </w:pPr>
      <w:del w:id="1102" w:author="Gerard" w:date="2015-08-25T15:04:00Z">
        <w:r w:rsidRPr="00554341" w:rsidDel="00554341">
          <w:rPr>
            <w:noProof/>
            <w:rPrChange w:id="1103" w:author="Gerard" w:date="2015-08-25T15:04:00Z">
              <w:rPr>
                <w:rStyle w:val="Hyperlink"/>
                <w:noProof/>
              </w:rPr>
            </w:rPrChange>
          </w:rPr>
          <w:delText>3.8.5. NodeSet Section</w:delText>
        </w:r>
        <w:r w:rsidDel="00554341">
          <w:rPr>
            <w:noProof/>
            <w:webHidden/>
          </w:rPr>
          <w:tab/>
          <w:delText>34</w:delText>
        </w:r>
      </w:del>
    </w:p>
    <w:p w14:paraId="0D7DD404" w14:textId="77777777" w:rsidR="0083420E" w:rsidDel="00554341" w:rsidRDefault="0083420E">
      <w:pPr>
        <w:pStyle w:val="TOC3"/>
        <w:tabs>
          <w:tab w:val="right" w:leader="dot" w:pos="9350"/>
        </w:tabs>
        <w:rPr>
          <w:del w:id="1104" w:author="Gerard" w:date="2015-08-25T15:04:00Z"/>
          <w:rFonts w:asciiTheme="minorHAnsi" w:eastAsiaTheme="minorEastAsia" w:hAnsiTheme="minorHAnsi" w:cstheme="minorBidi"/>
          <w:i w:val="0"/>
          <w:iCs w:val="0"/>
          <w:noProof/>
          <w:sz w:val="22"/>
          <w:szCs w:val="22"/>
        </w:rPr>
      </w:pPr>
      <w:del w:id="1105" w:author="Gerard" w:date="2015-08-25T15:04:00Z">
        <w:r w:rsidRPr="00554341" w:rsidDel="00554341">
          <w:rPr>
            <w:noProof/>
            <w:rPrChange w:id="1106" w:author="Gerard" w:date="2015-08-25T15:04:00Z">
              <w:rPr>
                <w:rStyle w:val="Hyperlink"/>
                <w:noProof/>
              </w:rPr>
            </w:rPrChange>
          </w:rPr>
          <w:delText>3.8.6. ElementSet Section</w:delText>
        </w:r>
        <w:r w:rsidDel="00554341">
          <w:rPr>
            <w:noProof/>
            <w:webHidden/>
          </w:rPr>
          <w:tab/>
          <w:delText>35</w:delText>
        </w:r>
      </w:del>
    </w:p>
    <w:p w14:paraId="2F3B4A56" w14:textId="77777777" w:rsidR="0083420E" w:rsidDel="00554341" w:rsidRDefault="0083420E">
      <w:pPr>
        <w:pStyle w:val="TOC2"/>
        <w:tabs>
          <w:tab w:val="right" w:leader="dot" w:pos="9350"/>
        </w:tabs>
        <w:rPr>
          <w:del w:id="1107" w:author="Gerard" w:date="2015-08-25T15:04:00Z"/>
          <w:rFonts w:asciiTheme="minorHAnsi" w:eastAsiaTheme="minorEastAsia" w:hAnsiTheme="minorHAnsi" w:cstheme="minorBidi"/>
          <w:smallCaps w:val="0"/>
          <w:noProof/>
          <w:sz w:val="22"/>
          <w:szCs w:val="22"/>
        </w:rPr>
      </w:pPr>
      <w:del w:id="1108" w:author="Gerard" w:date="2015-08-25T15:04:00Z">
        <w:r w:rsidRPr="00554341" w:rsidDel="00554341">
          <w:rPr>
            <w:noProof/>
            <w:rPrChange w:id="1109" w:author="Gerard" w:date="2015-08-25T15:04:00Z">
              <w:rPr>
                <w:rStyle w:val="Hyperlink"/>
                <w:noProof/>
              </w:rPr>
            </w:rPrChange>
          </w:rPr>
          <w:delText>3.9. Initial Section</w:delText>
        </w:r>
        <w:r w:rsidDel="00554341">
          <w:rPr>
            <w:noProof/>
            <w:webHidden/>
          </w:rPr>
          <w:tab/>
          <w:delText>36</w:delText>
        </w:r>
      </w:del>
    </w:p>
    <w:p w14:paraId="109F9784" w14:textId="77777777" w:rsidR="0083420E" w:rsidDel="00554341" w:rsidRDefault="0083420E">
      <w:pPr>
        <w:pStyle w:val="TOC3"/>
        <w:tabs>
          <w:tab w:val="right" w:leader="dot" w:pos="9350"/>
        </w:tabs>
        <w:rPr>
          <w:del w:id="1110" w:author="Gerard" w:date="2015-08-25T15:04:00Z"/>
          <w:rFonts w:asciiTheme="minorHAnsi" w:eastAsiaTheme="minorEastAsia" w:hAnsiTheme="minorHAnsi" w:cstheme="minorBidi"/>
          <w:i w:val="0"/>
          <w:iCs w:val="0"/>
          <w:noProof/>
          <w:sz w:val="22"/>
          <w:szCs w:val="22"/>
        </w:rPr>
      </w:pPr>
      <w:del w:id="1111" w:author="Gerard" w:date="2015-08-25T15:04:00Z">
        <w:r w:rsidRPr="00554341" w:rsidDel="00554341">
          <w:rPr>
            <w:noProof/>
            <w:rPrChange w:id="1112" w:author="Gerard" w:date="2015-08-25T15:04:00Z">
              <w:rPr>
                <w:rStyle w:val="Hyperlink"/>
                <w:noProof/>
              </w:rPr>
            </w:rPrChange>
          </w:rPr>
          <w:delText>3.9.1. Initial Nodal Velocities</w:delText>
        </w:r>
        <w:r w:rsidDel="00554341">
          <w:rPr>
            <w:noProof/>
            <w:webHidden/>
          </w:rPr>
          <w:tab/>
          <w:delText>36</w:delText>
        </w:r>
      </w:del>
    </w:p>
    <w:p w14:paraId="5584675D" w14:textId="77777777" w:rsidR="0083420E" w:rsidDel="00554341" w:rsidRDefault="0083420E">
      <w:pPr>
        <w:pStyle w:val="TOC3"/>
        <w:tabs>
          <w:tab w:val="right" w:leader="dot" w:pos="9350"/>
        </w:tabs>
        <w:rPr>
          <w:del w:id="1113" w:author="Gerard" w:date="2015-08-25T15:04:00Z"/>
          <w:rFonts w:asciiTheme="minorHAnsi" w:eastAsiaTheme="minorEastAsia" w:hAnsiTheme="minorHAnsi" w:cstheme="minorBidi"/>
          <w:i w:val="0"/>
          <w:iCs w:val="0"/>
          <w:noProof/>
          <w:sz w:val="22"/>
          <w:szCs w:val="22"/>
        </w:rPr>
      </w:pPr>
      <w:del w:id="1114" w:author="Gerard" w:date="2015-08-25T15:04:00Z">
        <w:r w:rsidRPr="00554341" w:rsidDel="00554341">
          <w:rPr>
            <w:noProof/>
            <w:rPrChange w:id="1115" w:author="Gerard" w:date="2015-08-25T15:04:00Z">
              <w:rPr>
                <w:rStyle w:val="Hyperlink"/>
                <w:noProof/>
              </w:rPr>
            </w:rPrChange>
          </w:rPr>
          <w:delText>3.9.2. Initial Nodal Effective Fluid Pressure</w:delText>
        </w:r>
        <w:r w:rsidDel="00554341">
          <w:rPr>
            <w:noProof/>
            <w:webHidden/>
          </w:rPr>
          <w:tab/>
          <w:delText>36</w:delText>
        </w:r>
      </w:del>
    </w:p>
    <w:p w14:paraId="537E2E67" w14:textId="77777777" w:rsidR="0083420E" w:rsidDel="00554341" w:rsidRDefault="0083420E">
      <w:pPr>
        <w:pStyle w:val="TOC3"/>
        <w:tabs>
          <w:tab w:val="right" w:leader="dot" w:pos="9350"/>
        </w:tabs>
        <w:rPr>
          <w:del w:id="1116" w:author="Gerard" w:date="2015-08-25T15:04:00Z"/>
          <w:rFonts w:asciiTheme="minorHAnsi" w:eastAsiaTheme="minorEastAsia" w:hAnsiTheme="minorHAnsi" w:cstheme="minorBidi"/>
          <w:i w:val="0"/>
          <w:iCs w:val="0"/>
          <w:noProof/>
          <w:sz w:val="22"/>
          <w:szCs w:val="22"/>
        </w:rPr>
      </w:pPr>
      <w:del w:id="1117" w:author="Gerard" w:date="2015-08-25T15:04:00Z">
        <w:r w:rsidRPr="00554341" w:rsidDel="00554341">
          <w:rPr>
            <w:noProof/>
            <w:rPrChange w:id="1118" w:author="Gerard" w:date="2015-08-25T15:04:00Z">
              <w:rPr>
                <w:rStyle w:val="Hyperlink"/>
                <w:noProof/>
              </w:rPr>
            </w:rPrChange>
          </w:rPr>
          <w:delText>3.9.3. Initial Nodal Effective Concentration</w:delText>
        </w:r>
        <w:r w:rsidDel="00554341">
          <w:rPr>
            <w:noProof/>
            <w:webHidden/>
          </w:rPr>
          <w:tab/>
          <w:delText>36</w:delText>
        </w:r>
      </w:del>
    </w:p>
    <w:p w14:paraId="2AC71A88" w14:textId="77777777" w:rsidR="0083420E" w:rsidDel="00554341" w:rsidRDefault="0083420E">
      <w:pPr>
        <w:pStyle w:val="TOC2"/>
        <w:tabs>
          <w:tab w:val="right" w:leader="dot" w:pos="9350"/>
        </w:tabs>
        <w:rPr>
          <w:del w:id="1119" w:author="Gerard" w:date="2015-08-25T15:04:00Z"/>
          <w:rFonts w:asciiTheme="minorHAnsi" w:eastAsiaTheme="minorEastAsia" w:hAnsiTheme="minorHAnsi" w:cstheme="minorBidi"/>
          <w:smallCaps w:val="0"/>
          <w:noProof/>
          <w:sz w:val="22"/>
          <w:szCs w:val="22"/>
        </w:rPr>
      </w:pPr>
      <w:del w:id="1120" w:author="Gerard" w:date="2015-08-25T15:04:00Z">
        <w:r w:rsidRPr="00554341" w:rsidDel="00554341">
          <w:rPr>
            <w:noProof/>
            <w:rPrChange w:id="1121" w:author="Gerard" w:date="2015-08-25T15:04:00Z">
              <w:rPr>
                <w:rStyle w:val="Hyperlink"/>
                <w:noProof/>
              </w:rPr>
            </w:rPrChange>
          </w:rPr>
          <w:delText>3.10. Boundary Section</w:delText>
        </w:r>
        <w:r w:rsidDel="00554341">
          <w:rPr>
            <w:noProof/>
            <w:webHidden/>
          </w:rPr>
          <w:tab/>
          <w:delText>37</w:delText>
        </w:r>
      </w:del>
    </w:p>
    <w:p w14:paraId="3351A993" w14:textId="77777777" w:rsidR="0083420E" w:rsidDel="00554341" w:rsidRDefault="0083420E">
      <w:pPr>
        <w:pStyle w:val="TOC3"/>
        <w:tabs>
          <w:tab w:val="right" w:leader="dot" w:pos="9350"/>
        </w:tabs>
        <w:rPr>
          <w:del w:id="1122" w:author="Gerard" w:date="2015-08-25T15:04:00Z"/>
          <w:rFonts w:asciiTheme="minorHAnsi" w:eastAsiaTheme="minorEastAsia" w:hAnsiTheme="minorHAnsi" w:cstheme="minorBidi"/>
          <w:i w:val="0"/>
          <w:iCs w:val="0"/>
          <w:noProof/>
          <w:sz w:val="22"/>
          <w:szCs w:val="22"/>
        </w:rPr>
      </w:pPr>
      <w:del w:id="1123" w:author="Gerard" w:date="2015-08-25T15:04:00Z">
        <w:r w:rsidRPr="00554341" w:rsidDel="00554341">
          <w:rPr>
            <w:noProof/>
            <w:rPrChange w:id="1124" w:author="Gerard" w:date="2015-08-25T15:04:00Z">
              <w:rPr>
                <w:rStyle w:val="Hyperlink"/>
                <w:noProof/>
              </w:rPr>
            </w:rPrChange>
          </w:rPr>
          <w:delText>3.10.1. Prescribed Nodal Degrees of Freedom</w:delText>
        </w:r>
        <w:r w:rsidDel="00554341">
          <w:rPr>
            <w:noProof/>
            <w:webHidden/>
          </w:rPr>
          <w:tab/>
          <w:delText>37</w:delText>
        </w:r>
      </w:del>
    </w:p>
    <w:p w14:paraId="5EE341E5" w14:textId="77777777" w:rsidR="0083420E" w:rsidDel="00554341" w:rsidRDefault="0083420E">
      <w:pPr>
        <w:pStyle w:val="TOC3"/>
        <w:tabs>
          <w:tab w:val="right" w:leader="dot" w:pos="9350"/>
        </w:tabs>
        <w:rPr>
          <w:del w:id="1125" w:author="Gerard" w:date="2015-08-25T15:04:00Z"/>
          <w:rFonts w:asciiTheme="minorHAnsi" w:eastAsiaTheme="minorEastAsia" w:hAnsiTheme="minorHAnsi" w:cstheme="minorBidi"/>
          <w:i w:val="0"/>
          <w:iCs w:val="0"/>
          <w:noProof/>
          <w:sz w:val="22"/>
          <w:szCs w:val="22"/>
        </w:rPr>
      </w:pPr>
      <w:del w:id="1126" w:author="Gerard" w:date="2015-08-25T15:04:00Z">
        <w:r w:rsidRPr="00554341" w:rsidDel="00554341">
          <w:rPr>
            <w:noProof/>
            <w:rPrChange w:id="1127" w:author="Gerard" w:date="2015-08-25T15:04:00Z">
              <w:rPr>
                <w:rStyle w:val="Hyperlink"/>
                <w:noProof/>
              </w:rPr>
            </w:rPrChange>
          </w:rPr>
          <w:delText>3.10.2. Fixed Nodal Degrees of Freedom</w:delText>
        </w:r>
        <w:r w:rsidDel="00554341">
          <w:rPr>
            <w:noProof/>
            <w:webHidden/>
          </w:rPr>
          <w:tab/>
          <w:delText>38</w:delText>
        </w:r>
      </w:del>
    </w:p>
    <w:p w14:paraId="4F63D1B2" w14:textId="77777777" w:rsidR="0083420E" w:rsidDel="00554341" w:rsidRDefault="0083420E">
      <w:pPr>
        <w:pStyle w:val="TOC2"/>
        <w:tabs>
          <w:tab w:val="right" w:leader="dot" w:pos="9350"/>
        </w:tabs>
        <w:rPr>
          <w:del w:id="1128" w:author="Gerard" w:date="2015-08-25T15:04:00Z"/>
          <w:rFonts w:asciiTheme="minorHAnsi" w:eastAsiaTheme="minorEastAsia" w:hAnsiTheme="minorHAnsi" w:cstheme="minorBidi"/>
          <w:smallCaps w:val="0"/>
          <w:noProof/>
          <w:sz w:val="22"/>
          <w:szCs w:val="22"/>
        </w:rPr>
      </w:pPr>
      <w:del w:id="1129" w:author="Gerard" w:date="2015-08-25T15:04:00Z">
        <w:r w:rsidRPr="00554341" w:rsidDel="00554341">
          <w:rPr>
            <w:noProof/>
            <w:rPrChange w:id="1130" w:author="Gerard" w:date="2015-08-25T15:04:00Z">
              <w:rPr>
                <w:rStyle w:val="Hyperlink"/>
                <w:noProof/>
              </w:rPr>
            </w:rPrChange>
          </w:rPr>
          <w:delText>3.11. Loads Section</w:delText>
        </w:r>
        <w:r w:rsidDel="00554341">
          <w:rPr>
            <w:noProof/>
            <w:webHidden/>
          </w:rPr>
          <w:tab/>
          <w:delText>39</w:delText>
        </w:r>
      </w:del>
    </w:p>
    <w:p w14:paraId="43707BE5" w14:textId="77777777" w:rsidR="0083420E" w:rsidDel="00554341" w:rsidRDefault="0083420E">
      <w:pPr>
        <w:pStyle w:val="TOC3"/>
        <w:tabs>
          <w:tab w:val="right" w:leader="dot" w:pos="9350"/>
        </w:tabs>
        <w:rPr>
          <w:del w:id="1131" w:author="Gerard" w:date="2015-08-25T15:04:00Z"/>
          <w:rFonts w:asciiTheme="minorHAnsi" w:eastAsiaTheme="minorEastAsia" w:hAnsiTheme="minorHAnsi" w:cstheme="minorBidi"/>
          <w:i w:val="0"/>
          <w:iCs w:val="0"/>
          <w:noProof/>
          <w:sz w:val="22"/>
          <w:szCs w:val="22"/>
        </w:rPr>
      </w:pPr>
      <w:del w:id="1132" w:author="Gerard" w:date="2015-08-25T15:04:00Z">
        <w:r w:rsidRPr="00554341" w:rsidDel="00554341">
          <w:rPr>
            <w:noProof/>
            <w:rPrChange w:id="1133" w:author="Gerard" w:date="2015-08-25T15:04:00Z">
              <w:rPr>
                <w:rStyle w:val="Hyperlink"/>
                <w:noProof/>
              </w:rPr>
            </w:rPrChange>
          </w:rPr>
          <w:delText>3.11.1. Nodal Loads</w:delText>
        </w:r>
        <w:r w:rsidDel="00554341">
          <w:rPr>
            <w:noProof/>
            <w:webHidden/>
          </w:rPr>
          <w:tab/>
          <w:delText>39</w:delText>
        </w:r>
      </w:del>
    </w:p>
    <w:p w14:paraId="4D4DDF0D" w14:textId="77777777" w:rsidR="0083420E" w:rsidDel="00554341" w:rsidRDefault="0083420E">
      <w:pPr>
        <w:pStyle w:val="TOC3"/>
        <w:tabs>
          <w:tab w:val="right" w:leader="dot" w:pos="9350"/>
        </w:tabs>
        <w:rPr>
          <w:del w:id="1134" w:author="Gerard" w:date="2015-08-25T15:04:00Z"/>
          <w:rFonts w:asciiTheme="minorHAnsi" w:eastAsiaTheme="minorEastAsia" w:hAnsiTheme="minorHAnsi" w:cstheme="minorBidi"/>
          <w:i w:val="0"/>
          <w:iCs w:val="0"/>
          <w:noProof/>
          <w:sz w:val="22"/>
          <w:szCs w:val="22"/>
        </w:rPr>
      </w:pPr>
      <w:del w:id="1135" w:author="Gerard" w:date="2015-08-25T15:04:00Z">
        <w:r w:rsidRPr="00554341" w:rsidDel="00554341">
          <w:rPr>
            <w:noProof/>
            <w:rPrChange w:id="1136" w:author="Gerard" w:date="2015-08-25T15:04:00Z">
              <w:rPr>
                <w:rStyle w:val="Hyperlink"/>
                <w:noProof/>
              </w:rPr>
            </w:rPrChange>
          </w:rPr>
          <w:delText>3.11.2. Surface Loads</w:delText>
        </w:r>
        <w:r w:rsidDel="00554341">
          <w:rPr>
            <w:noProof/>
            <w:webHidden/>
          </w:rPr>
          <w:tab/>
          <w:delText>39</w:delText>
        </w:r>
      </w:del>
    </w:p>
    <w:p w14:paraId="3F72CDEA" w14:textId="77777777" w:rsidR="0083420E" w:rsidDel="00554341" w:rsidRDefault="0083420E">
      <w:pPr>
        <w:pStyle w:val="TOC4"/>
        <w:tabs>
          <w:tab w:val="right" w:leader="dot" w:pos="9350"/>
        </w:tabs>
        <w:rPr>
          <w:del w:id="1137" w:author="Gerard" w:date="2015-08-25T15:04:00Z"/>
          <w:rFonts w:asciiTheme="minorHAnsi" w:eastAsiaTheme="minorEastAsia" w:hAnsiTheme="minorHAnsi" w:cstheme="minorBidi"/>
          <w:noProof/>
          <w:sz w:val="22"/>
          <w:szCs w:val="22"/>
        </w:rPr>
      </w:pPr>
      <w:del w:id="1138" w:author="Gerard" w:date="2015-08-25T15:04:00Z">
        <w:r w:rsidRPr="00554341" w:rsidDel="00554341">
          <w:rPr>
            <w:noProof/>
            <w:rPrChange w:id="1139" w:author="Gerard" w:date="2015-08-25T15:04:00Z">
              <w:rPr>
                <w:rStyle w:val="Hyperlink"/>
                <w:noProof/>
              </w:rPr>
            </w:rPrChange>
          </w:rPr>
          <w:delText>3.11.2.1. Pressure Load</w:delText>
        </w:r>
        <w:r w:rsidDel="00554341">
          <w:rPr>
            <w:noProof/>
            <w:webHidden/>
          </w:rPr>
          <w:tab/>
          <w:delText>40</w:delText>
        </w:r>
      </w:del>
    </w:p>
    <w:p w14:paraId="32525BD5" w14:textId="77777777" w:rsidR="0083420E" w:rsidDel="00554341" w:rsidRDefault="0083420E">
      <w:pPr>
        <w:pStyle w:val="TOC4"/>
        <w:tabs>
          <w:tab w:val="right" w:leader="dot" w:pos="9350"/>
        </w:tabs>
        <w:rPr>
          <w:del w:id="1140" w:author="Gerard" w:date="2015-08-25T15:04:00Z"/>
          <w:rFonts w:asciiTheme="minorHAnsi" w:eastAsiaTheme="minorEastAsia" w:hAnsiTheme="minorHAnsi" w:cstheme="minorBidi"/>
          <w:noProof/>
          <w:sz w:val="22"/>
          <w:szCs w:val="22"/>
        </w:rPr>
      </w:pPr>
      <w:del w:id="1141" w:author="Gerard" w:date="2015-08-25T15:04:00Z">
        <w:r w:rsidRPr="00554341" w:rsidDel="00554341">
          <w:rPr>
            <w:noProof/>
            <w:rPrChange w:id="1142" w:author="Gerard" w:date="2015-08-25T15:04:00Z">
              <w:rPr>
                <w:rStyle w:val="Hyperlink"/>
                <w:noProof/>
              </w:rPr>
            </w:rPrChange>
          </w:rPr>
          <w:delText>3.11.2.2. Traction Load</w:delText>
        </w:r>
        <w:r w:rsidDel="00554341">
          <w:rPr>
            <w:noProof/>
            <w:webHidden/>
          </w:rPr>
          <w:tab/>
          <w:delText>40</w:delText>
        </w:r>
      </w:del>
    </w:p>
    <w:p w14:paraId="1C99BB58" w14:textId="77777777" w:rsidR="0083420E" w:rsidDel="00554341" w:rsidRDefault="0083420E">
      <w:pPr>
        <w:pStyle w:val="TOC4"/>
        <w:tabs>
          <w:tab w:val="right" w:leader="dot" w:pos="9350"/>
        </w:tabs>
        <w:rPr>
          <w:del w:id="1143" w:author="Gerard" w:date="2015-08-25T15:04:00Z"/>
          <w:rFonts w:asciiTheme="minorHAnsi" w:eastAsiaTheme="minorEastAsia" w:hAnsiTheme="minorHAnsi" w:cstheme="minorBidi"/>
          <w:noProof/>
          <w:sz w:val="22"/>
          <w:szCs w:val="22"/>
        </w:rPr>
      </w:pPr>
      <w:del w:id="1144" w:author="Gerard" w:date="2015-08-25T15:04:00Z">
        <w:r w:rsidRPr="00554341" w:rsidDel="00554341">
          <w:rPr>
            <w:noProof/>
            <w:rPrChange w:id="1145" w:author="Gerard" w:date="2015-08-25T15:04:00Z">
              <w:rPr>
                <w:rStyle w:val="Hyperlink"/>
                <w:noProof/>
              </w:rPr>
            </w:rPrChange>
          </w:rPr>
          <w:delText>3.11.2.3. Mixture Normal Traction</w:delText>
        </w:r>
        <w:r w:rsidDel="00554341">
          <w:rPr>
            <w:noProof/>
            <w:webHidden/>
          </w:rPr>
          <w:tab/>
          <w:delText>41</w:delText>
        </w:r>
      </w:del>
    </w:p>
    <w:p w14:paraId="50B4E4F3" w14:textId="77777777" w:rsidR="0083420E" w:rsidDel="00554341" w:rsidRDefault="0083420E">
      <w:pPr>
        <w:pStyle w:val="TOC4"/>
        <w:tabs>
          <w:tab w:val="right" w:leader="dot" w:pos="9350"/>
        </w:tabs>
        <w:rPr>
          <w:del w:id="1146" w:author="Gerard" w:date="2015-08-25T15:04:00Z"/>
          <w:rFonts w:asciiTheme="minorHAnsi" w:eastAsiaTheme="minorEastAsia" w:hAnsiTheme="minorHAnsi" w:cstheme="minorBidi"/>
          <w:noProof/>
          <w:sz w:val="22"/>
          <w:szCs w:val="22"/>
        </w:rPr>
      </w:pPr>
      <w:del w:id="1147" w:author="Gerard" w:date="2015-08-25T15:04:00Z">
        <w:r w:rsidRPr="00554341" w:rsidDel="00554341">
          <w:rPr>
            <w:noProof/>
            <w:rPrChange w:id="1148" w:author="Gerard" w:date="2015-08-25T15:04:00Z">
              <w:rPr>
                <w:rStyle w:val="Hyperlink"/>
                <w:noProof/>
              </w:rPr>
            </w:rPrChange>
          </w:rPr>
          <w:delText>3.11.2.4. Fluid Flux</w:delText>
        </w:r>
        <w:r w:rsidDel="00554341">
          <w:rPr>
            <w:noProof/>
            <w:webHidden/>
          </w:rPr>
          <w:tab/>
          <w:delText>42</w:delText>
        </w:r>
      </w:del>
    </w:p>
    <w:p w14:paraId="46C03124" w14:textId="77777777" w:rsidR="0083420E" w:rsidDel="00554341" w:rsidRDefault="0083420E">
      <w:pPr>
        <w:pStyle w:val="TOC4"/>
        <w:tabs>
          <w:tab w:val="right" w:leader="dot" w:pos="9350"/>
        </w:tabs>
        <w:rPr>
          <w:del w:id="1149" w:author="Gerard" w:date="2015-08-25T15:04:00Z"/>
          <w:rFonts w:asciiTheme="minorHAnsi" w:eastAsiaTheme="minorEastAsia" w:hAnsiTheme="minorHAnsi" w:cstheme="minorBidi"/>
          <w:noProof/>
          <w:sz w:val="22"/>
          <w:szCs w:val="22"/>
        </w:rPr>
      </w:pPr>
      <w:del w:id="1150" w:author="Gerard" w:date="2015-08-25T15:04:00Z">
        <w:r w:rsidRPr="00554341" w:rsidDel="00554341">
          <w:rPr>
            <w:noProof/>
            <w:rPrChange w:id="1151" w:author="Gerard" w:date="2015-08-25T15:04:00Z">
              <w:rPr>
                <w:rStyle w:val="Hyperlink"/>
                <w:noProof/>
              </w:rPr>
            </w:rPrChange>
          </w:rPr>
          <w:delText>3.11.2.5. Solute Flux</w:delText>
        </w:r>
        <w:r w:rsidDel="00554341">
          <w:rPr>
            <w:noProof/>
            <w:webHidden/>
          </w:rPr>
          <w:tab/>
          <w:delText>44</w:delText>
        </w:r>
      </w:del>
    </w:p>
    <w:p w14:paraId="562A1D60" w14:textId="77777777" w:rsidR="0083420E" w:rsidDel="00554341" w:rsidRDefault="0083420E">
      <w:pPr>
        <w:pStyle w:val="TOC4"/>
        <w:tabs>
          <w:tab w:val="right" w:leader="dot" w:pos="9350"/>
        </w:tabs>
        <w:rPr>
          <w:del w:id="1152" w:author="Gerard" w:date="2015-08-25T15:04:00Z"/>
          <w:rFonts w:asciiTheme="minorHAnsi" w:eastAsiaTheme="minorEastAsia" w:hAnsiTheme="minorHAnsi" w:cstheme="minorBidi"/>
          <w:noProof/>
          <w:sz w:val="22"/>
          <w:szCs w:val="22"/>
        </w:rPr>
      </w:pPr>
      <w:del w:id="1153" w:author="Gerard" w:date="2015-08-25T15:04:00Z">
        <w:r w:rsidRPr="00554341" w:rsidDel="00554341">
          <w:rPr>
            <w:noProof/>
            <w:rPrChange w:id="1154" w:author="Gerard" w:date="2015-08-25T15:04:00Z">
              <w:rPr>
                <w:rStyle w:val="Hyperlink"/>
                <w:noProof/>
              </w:rPr>
            </w:rPrChange>
          </w:rPr>
          <w:delText>3.11.2.6. Heat Flux</w:delText>
        </w:r>
        <w:r w:rsidDel="00554341">
          <w:rPr>
            <w:noProof/>
            <w:webHidden/>
          </w:rPr>
          <w:tab/>
          <w:delText>44</w:delText>
        </w:r>
      </w:del>
    </w:p>
    <w:p w14:paraId="28B5C9E9" w14:textId="77777777" w:rsidR="0083420E" w:rsidDel="00554341" w:rsidRDefault="0083420E">
      <w:pPr>
        <w:pStyle w:val="TOC4"/>
        <w:tabs>
          <w:tab w:val="right" w:leader="dot" w:pos="9350"/>
        </w:tabs>
        <w:rPr>
          <w:del w:id="1155" w:author="Gerard" w:date="2015-08-25T15:04:00Z"/>
          <w:rFonts w:asciiTheme="minorHAnsi" w:eastAsiaTheme="minorEastAsia" w:hAnsiTheme="minorHAnsi" w:cstheme="minorBidi"/>
          <w:noProof/>
          <w:sz w:val="22"/>
          <w:szCs w:val="22"/>
        </w:rPr>
      </w:pPr>
      <w:del w:id="1156" w:author="Gerard" w:date="2015-08-25T15:04:00Z">
        <w:r w:rsidRPr="00554341" w:rsidDel="00554341">
          <w:rPr>
            <w:noProof/>
            <w:rPrChange w:id="1157" w:author="Gerard" w:date="2015-08-25T15:04:00Z">
              <w:rPr>
                <w:rStyle w:val="Hyperlink"/>
                <w:noProof/>
              </w:rPr>
            </w:rPrChange>
          </w:rPr>
          <w:delText>3.11.2.7. Convective Heat Flux</w:delText>
        </w:r>
        <w:r w:rsidDel="00554341">
          <w:rPr>
            <w:noProof/>
            <w:webHidden/>
          </w:rPr>
          <w:tab/>
          <w:delText>45</w:delText>
        </w:r>
      </w:del>
    </w:p>
    <w:p w14:paraId="610FC7E9" w14:textId="77777777" w:rsidR="0083420E" w:rsidDel="00554341" w:rsidRDefault="0083420E">
      <w:pPr>
        <w:pStyle w:val="TOC3"/>
        <w:tabs>
          <w:tab w:val="right" w:leader="dot" w:pos="9350"/>
        </w:tabs>
        <w:rPr>
          <w:del w:id="1158" w:author="Gerard" w:date="2015-08-25T15:04:00Z"/>
          <w:rFonts w:asciiTheme="minorHAnsi" w:eastAsiaTheme="minorEastAsia" w:hAnsiTheme="minorHAnsi" w:cstheme="minorBidi"/>
          <w:i w:val="0"/>
          <w:iCs w:val="0"/>
          <w:noProof/>
          <w:sz w:val="22"/>
          <w:szCs w:val="22"/>
        </w:rPr>
      </w:pPr>
      <w:del w:id="1159" w:author="Gerard" w:date="2015-08-25T15:04:00Z">
        <w:r w:rsidRPr="00554341" w:rsidDel="00554341">
          <w:rPr>
            <w:noProof/>
            <w:rPrChange w:id="1160" w:author="Gerard" w:date="2015-08-25T15:04:00Z">
              <w:rPr>
                <w:rStyle w:val="Hyperlink"/>
                <w:noProof/>
              </w:rPr>
            </w:rPrChange>
          </w:rPr>
          <w:delText>3.11.3. Body Loads</w:delText>
        </w:r>
        <w:r w:rsidDel="00554341">
          <w:rPr>
            <w:noProof/>
            <w:webHidden/>
          </w:rPr>
          <w:tab/>
          <w:delText>45</w:delText>
        </w:r>
      </w:del>
    </w:p>
    <w:p w14:paraId="35750E6F" w14:textId="77777777" w:rsidR="0083420E" w:rsidDel="00554341" w:rsidRDefault="0083420E">
      <w:pPr>
        <w:pStyle w:val="TOC4"/>
        <w:tabs>
          <w:tab w:val="right" w:leader="dot" w:pos="9350"/>
        </w:tabs>
        <w:rPr>
          <w:del w:id="1161" w:author="Gerard" w:date="2015-08-25T15:04:00Z"/>
          <w:rFonts w:asciiTheme="minorHAnsi" w:eastAsiaTheme="minorEastAsia" w:hAnsiTheme="minorHAnsi" w:cstheme="minorBidi"/>
          <w:noProof/>
          <w:sz w:val="22"/>
          <w:szCs w:val="22"/>
        </w:rPr>
      </w:pPr>
      <w:del w:id="1162" w:author="Gerard" w:date="2015-08-25T15:04:00Z">
        <w:r w:rsidRPr="00554341" w:rsidDel="00554341">
          <w:rPr>
            <w:noProof/>
            <w:rPrChange w:id="1163" w:author="Gerard" w:date="2015-08-25T15:04:00Z">
              <w:rPr>
                <w:rStyle w:val="Hyperlink"/>
                <w:noProof/>
              </w:rPr>
            </w:rPrChange>
          </w:rPr>
          <w:delText>3.11.3.1. Constant Body Force</w:delText>
        </w:r>
        <w:r w:rsidDel="00554341">
          <w:rPr>
            <w:noProof/>
            <w:webHidden/>
          </w:rPr>
          <w:tab/>
          <w:delText>45</w:delText>
        </w:r>
      </w:del>
    </w:p>
    <w:p w14:paraId="66B79B87" w14:textId="77777777" w:rsidR="0083420E" w:rsidDel="00554341" w:rsidRDefault="0083420E">
      <w:pPr>
        <w:pStyle w:val="TOC4"/>
        <w:tabs>
          <w:tab w:val="right" w:leader="dot" w:pos="9350"/>
        </w:tabs>
        <w:rPr>
          <w:del w:id="1164" w:author="Gerard" w:date="2015-08-25T15:04:00Z"/>
          <w:rFonts w:asciiTheme="minorHAnsi" w:eastAsiaTheme="minorEastAsia" w:hAnsiTheme="minorHAnsi" w:cstheme="minorBidi"/>
          <w:noProof/>
          <w:sz w:val="22"/>
          <w:szCs w:val="22"/>
        </w:rPr>
      </w:pPr>
      <w:del w:id="1165" w:author="Gerard" w:date="2015-08-25T15:04:00Z">
        <w:r w:rsidRPr="00554341" w:rsidDel="00554341">
          <w:rPr>
            <w:noProof/>
            <w:rPrChange w:id="1166" w:author="Gerard" w:date="2015-08-25T15:04:00Z">
              <w:rPr>
                <w:rStyle w:val="Hyperlink"/>
                <w:noProof/>
              </w:rPr>
            </w:rPrChange>
          </w:rPr>
          <w:delText>3.11.3.2. Non-Constant Body Force</w:delText>
        </w:r>
        <w:r w:rsidDel="00554341">
          <w:rPr>
            <w:noProof/>
            <w:webHidden/>
          </w:rPr>
          <w:tab/>
          <w:delText>45</w:delText>
        </w:r>
      </w:del>
    </w:p>
    <w:p w14:paraId="2CD676C4" w14:textId="77777777" w:rsidR="0083420E" w:rsidDel="00554341" w:rsidRDefault="0083420E">
      <w:pPr>
        <w:pStyle w:val="TOC4"/>
        <w:tabs>
          <w:tab w:val="right" w:leader="dot" w:pos="9350"/>
        </w:tabs>
        <w:rPr>
          <w:del w:id="1167" w:author="Gerard" w:date="2015-08-25T15:04:00Z"/>
          <w:rFonts w:asciiTheme="minorHAnsi" w:eastAsiaTheme="minorEastAsia" w:hAnsiTheme="minorHAnsi" w:cstheme="minorBidi"/>
          <w:noProof/>
          <w:sz w:val="22"/>
          <w:szCs w:val="22"/>
        </w:rPr>
      </w:pPr>
      <w:del w:id="1168" w:author="Gerard" w:date="2015-08-25T15:04:00Z">
        <w:r w:rsidRPr="00554341" w:rsidDel="00554341">
          <w:rPr>
            <w:noProof/>
            <w:rPrChange w:id="1169" w:author="Gerard" w:date="2015-08-25T15:04:00Z">
              <w:rPr>
                <w:rStyle w:val="Hyperlink"/>
                <w:noProof/>
              </w:rPr>
            </w:rPrChange>
          </w:rPr>
          <w:delText>3.11.3.3. Centrifugal Force</w:delText>
        </w:r>
        <w:r w:rsidDel="00554341">
          <w:rPr>
            <w:noProof/>
            <w:webHidden/>
          </w:rPr>
          <w:tab/>
          <w:delText>46</w:delText>
        </w:r>
      </w:del>
    </w:p>
    <w:p w14:paraId="3A97062F" w14:textId="77777777" w:rsidR="0083420E" w:rsidDel="00554341" w:rsidRDefault="0083420E">
      <w:pPr>
        <w:pStyle w:val="TOC4"/>
        <w:tabs>
          <w:tab w:val="right" w:leader="dot" w:pos="9350"/>
        </w:tabs>
        <w:rPr>
          <w:del w:id="1170" w:author="Gerard" w:date="2015-08-25T15:04:00Z"/>
          <w:rFonts w:asciiTheme="minorHAnsi" w:eastAsiaTheme="minorEastAsia" w:hAnsiTheme="minorHAnsi" w:cstheme="minorBidi"/>
          <w:noProof/>
          <w:sz w:val="22"/>
          <w:szCs w:val="22"/>
        </w:rPr>
      </w:pPr>
      <w:del w:id="1171" w:author="Gerard" w:date="2015-08-25T15:04:00Z">
        <w:r w:rsidRPr="00554341" w:rsidDel="00554341">
          <w:rPr>
            <w:noProof/>
            <w:rPrChange w:id="1172" w:author="Gerard" w:date="2015-08-25T15:04:00Z">
              <w:rPr>
                <w:rStyle w:val="Hyperlink"/>
                <w:noProof/>
              </w:rPr>
            </w:rPrChange>
          </w:rPr>
          <w:delText>3.11.3.4. Heat source</w:delText>
        </w:r>
        <w:r w:rsidDel="00554341">
          <w:rPr>
            <w:noProof/>
            <w:webHidden/>
          </w:rPr>
          <w:tab/>
          <w:delText>46</w:delText>
        </w:r>
      </w:del>
    </w:p>
    <w:p w14:paraId="4ED50FC4" w14:textId="77777777" w:rsidR="0083420E" w:rsidDel="00554341" w:rsidRDefault="0083420E">
      <w:pPr>
        <w:pStyle w:val="TOC2"/>
        <w:tabs>
          <w:tab w:val="right" w:leader="dot" w:pos="9350"/>
        </w:tabs>
        <w:rPr>
          <w:del w:id="1173" w:author="Gerard" w:date="2015-08-25T15:04:00Z"/>
          <w:rFonts w:asciiTheme="minorHAnsi" w:eastAsiaTheme="minorEastAsia" w:hAnsiTheme="minorHAnsi" w:cstheme="minorBidi"/>
          <w:smallCaps w:val="0"/>
          <w:noProof/>
          <w:sz w:val="22"/>
          <w:szCs w:val="22"/>
        </w:rPr>
      </w:pPr>
      <w:del w:id="1174" w:author="Gerard" w:date="2015-08-25T15:04:00Z">
        <w:r w:rsidRPr="00554341" w:rsidDel="00554341">
          <w:rPr>
            <w:noProof/>
            <w:rPrChange w:id="1175" w:author="Gerard" w:date="2015-08-25T15:04:00Z">
              <w:rPr>
                <w:rStyle w:val="Hyperlink"/>
                <w:noProof/>
              </w:rPr>
            </w:rPrChange>
          </w:rPr>
          <w:delText>3.12. Contact Section</w:delText>
        </w:r>
        <w:r w:rsidDel="00554341">
          <w:rPr>
            <w:noProof/>
            <w:webHidden/>
          </w:rPr>
          <w:tab/>
          <w:delText>47</w:delText>
        </w:r>
      </w:del>
    </w:p>
    <w:p w14:paraId="5ECAB21C" w14:textId="77777777" w:rsidR="0083420E" w:rsidDel="00554341" w:rsidRDefault="0083420E">
      <w:pPr>
        <w:pStyle w:val="TOC3"/>
        <w:tabs>
          <w:tab w:val="right" w:leader="dot" w:pos="9350"/>
        </w:tabs>
        <w:rPr>
          <w:del w:id="1176" w:author="Gerard" w:date="2015-08-25T15:04:00Z"/>
          <w:rFonts w:asciiTheme="minorHAnsi" w:eastAsiaTheme="minorEastAsia" w:hAnsiTheme="minorHAnsi" w:cstheme="minorBidi"/>
          <w:i w:val="0"/>
          <w:iCs w:val="0"/>
          <w:noProof/>
          <w:sz w:val="22"/>
          <w:szCs w:val="22"/>
        </w:rPr>
      </w:pPr>
      <w:del w:id="1177" w:author="Gerard" w:date="2015-08-25T15:04:00Z">
        <w:r w:rsidRPr="00554341" w:rsidDel="00554341">
          <w:rPr>
            <w:noProof/>
            <w:rPrChange w:id="1178" w:author="Gerard" w:date="2015-08-25T15:04:00Z">
              <w:rPr>
                <w:rStyle w:val="Hyperlink"/>
                <w:noProof/>
              </w:rPr>
            </w:rPrChange>
          </w:rPr>
          <w:delText>3.12.1. Sliding Interfaces</w:delText>
        </w:r>
        <w:r w:rsidDel="00554341">
          <w:rPr>
            <w:noProof/>
            <w:webHidden/>
          </w:rPr>
          <w:tab/>
          <w:delText>47</w:delText>
        </w:r>
      </w:del>
    </w:p>
    <w:p w14:paraId="211FC932" w14:textId="77777777" w:rsidR="0083420E" w:rsidDel="00554341" w:rsidRDefault="0083420E">
      <w:pPr>
        <w:pStyle w:val="TOC3"/>
        <w:tabs>
          <w:tab w:val="right" w:leader="dot" w:pos="9350"/>
        </w:tabs>
        <w:rPr>
          <w:del w:id="1179" w:author="Gerard" w:date="2015-08-25T15:04:00Z"/>
          <w:rFonts w:asciiTheme="minorHAnsi" w:eastAsiaTheme="minorEastAsia" w:hAnsiTheme="minorHAnsi" w:cstheme="minorBidi"/>
          <w:i w:val="0"/>
          <w:iCs w:val="0"/>
          <w:noProof/>
          <w:sz w:val="22"/>
          <w:szCs w:val="22"/>
        </w:rPr>
      </w:pPr>
      <w:del w:id="1180" w:author="Gerard" w:date="2015-08-25T15:04:00Z">
        <w:r w:rsidRPr="00554341" w:rsidDel="00554341">
          <w:rPr>
            <w:noProof/>
            <w:rPrChange w:id="1181" w:author="Gerard" w:date="2015-08-25T15:04:00Z">
              <w:rPr>
                <w:rStyle w:val="Hyperlink"/>
                <w:noProof/>
              </w:rPr>
            </w:rPrChange>
          </w:rPr>
          <w:delText>3.12.2. Biphasic Contact</w:delText>
        </w:r>
        <w:r w:rsidDel="00554341">
          <w:rPr>
            <w:noProof/>
            <w:webHidden/>
          </w:rPr>
          <w:tab/>
          <w:delText>52</w:delText>
        </w:r>
      </w:del>
    </w:p>
    <w:p w14:paraId="5B7641A7" w14:textId="77777777" w:rsidR="0083420E" w:rsidDel="00554341" w:rsidRDefault="0083420E">
      <w:pPr>
        <w:pStyle w:val="TOC3"/>
        <w:tabs>
          <w:tab w:val="right" w:leader="dot" w:pos="9350"/>
        </w:tabs>
        <w:rPr>
          <w:del w:id="1182" w:author="Gerard" w:date="2015-08-25T15:04:00Z"/>
          <w:rFonts w:asciiTheme="minorHAnsi" w:eastAsiaTheme="minorEastAsia" w:hAnsiTheme="minorHAnsi" w:cstheme="minorBidi"/>
          <w:i w:val="0"/>
          <w:iCs w:val="0"/>
          <w:noProof/>
          <w:sz w:val="22"/>
          <w:szCs w:val="22"/>
        </w:rPr>
      </w:pPr>
      <w:del w:id="1183" w:author="Gerard" w:date="2015-08-25T15:04:00Z">
        <w:r w:rsidRPr="00554341" w:rsidDel="00554341">
          <w:rPr>
            <w:noProof/>
            <w:rPrChange w:id="1184" w:author="Gerard" w:date="2015-08-25T15:04:00Z">
              <w:rPr>
                <w:rStyle w:val="Hyperlink"/>
                <w:noProof/>
              </w:rPr>
            </w:rPrChange>
          </w:rPr>
          <w:delText>3.12.3. Biphasic-Solute and Multiphasic Contact</w:delText>
        </w:r>
        <w:r w:rsidDel="00554341">
          <w:rPr>
            <w:noProof/>
            <w:webHidden/>
          </w:rPr>
          <w:tab/>
          <w:delText>53</w:delText>
        </w:r>
      </w:del>
    </w:p>
    <w:p w14:paraId="62C1903D" w14:textId="77777777" w:rsidR="0083420E" w:rsidDel="00554341" w:rsidRDefault="0083420E">
      <w:pPr>
        <w:pStyle w:val="TOC3"/>
        <w:tabs>
          <w:tab w:val="right" w:leader="dot" w:pos="9350"/>
        </w:tabs>
        <w:rPr>
          <w:del w:id="1185" w:author="Gerard" w:date="2015-08-25T15:04:00Z"/>
          <w:rFonts w:asciiTheme="minorHAnsi" w:eastAsiaTheme="minorEastAsia" w:hAnsiTheme="minorHAnsi" w:cstheme="minorBidi"/>
          <w:i w:val="0"/>
          <w:iCs w:val="0"/>
          <w:noProof/>
          <w:sz w:val="22"/>
          <w:szCs w:val="22"/>
        </w:rPr>
      </w:pPr>
      <w:del w:id="1186" w:author="Gerard" w:date="2015-08-25T15:04:00Z">
        <w:r w:rsidRPr="00554341" w:rsidDel="00554341">
          <w:rPr>
            <w:noProof/>
            <w:rPrChange w:id="1187" w:author="Gerard" w:date="2015-08-25T15:04:00Z">
              <w:rPr>
                <w:rStyle w:val="Hyperlink"/>
                <w:noProof/>
              </w:rPr>
            </w:rPrChange>
          </w:rPr>
          <w:delText>3.12.4. Rigid Wall Interfaces</w:delText>
        </w:r>
        <w:r w:rsidDel="00554341">
          <w:rPr>
            <w:noProof/>
            <w:webHidden/>
          </w:rPr>
          <w:tab/>
          <w:delText>54</w:delText>
        </w:r>
      </w:del>
    </w:p>
    <w:p w14:paraId="36C75591" w14:textId="77777777" w:rsidR="0083420E" w:rsidDel="00554341" w:rsidRDefault="0083420E">
      <w:pPr>
        <w:pStyle w:val="TOC3"/>
        <w:tabs>
          <w:tab w:val="right" w:leader="dot" w:pos="9350"/>
        </w:tabs>
        <w:rPr>
          <w:del w:id="1188" w:author="Gerard" w:date="2015-08-25T15:04:00Z"/>
          <w:rFonts w:asciiTheme="minorHAnsi" w:eastAsiaTheme="minorEastAsia" w:hAnsiTheme="minorHAnsi" w:cstheme="minorBidi"/>
          <w:i w:val="0"/>
          <w:iCs w:val="0"/>
          <w:noProof/>
          <w:sz w:val="22"/>
          <w:szCs w:val="22"/>
        </w:rPr>
      </w:pPr>
      <w:del w:id="1189" w:author="Gerard" w:date="2015-08-25T15:04:00Z">
        <w:r w:rsidRPr="00554341" w:rsidDel="00554341">
          <w:rPr>
            <w:noProof/>
            <w:rPrChange w:id="1190" w:author="Gerard" w:date="2015-08-25T15:04:00Z">
              <w:rPr>
                <w:rStyle w:val="Hyperlink"/>
                <w:noProof/>
              </w:rPr>
            </w:rPrChange>
          </w:rPr>
          <w:delText>3.12.5. Tied Interfaces</w:delText>
        </w:r>
        <w:r w:rsidDel="00554341">
          <w:rPr>
            <w:noProof/>
            <w:webHidden/>
          </w:rPr>
          <w:tab/>
          <w:delText>55</w:delText>
        </w:r>
      </w:del>
    </w:p>
    <w:p w14:paraId="182A7A9D" w14:textId="77777777" w:rsidR="0083420E" w:rsidDel="00554341" w:rsidRDefault="0083420E">
      <w:pPr>
        <w:pStyle w:val="TOC3"/>
        <w:tabs>
          <w:tab w:val="right" w:leader="dot" w:pos="9350"/>
        </w:tabs>
        <w:rPr>
          <w:del w:id="1191" w:author="Gerard" w:date="2015-08-25T15:04:00Z"/>
          <w:rFonts w:asciiTheme="minorHAnsi" w:eastAsiaTheme="minorEastAsia" w:hAnsiTheme="minorHAnsi" w:cstheme="minorBidi"/>
          <w:i w:val="0"/>
          <w:iCs w:val="0"/>
          <w:noProof/>
          <w:sz w:val="22"/>
          <w:szCs w:val="22"/>
        </w:rPr>
      </w:pPr>
      <w:del w:id="1192" w:author="Gerard" w:date="2015-08-25T15:04:00Z">
        <w:r w:rsidRPr="00554341" w:rsidDel="00554341">
          <w:rPr>
            <w:noProof/>
            <w:rPrChange w:id="1193" w:author="Gerard" w:date="2015-08-25T15:04:00Z">
              <w:rPr>
                <w:rStyle w:val="Hyperlink"/>
                <w:noProof/>
              </w:rPr>
            </w:rPrChange>
          </w:rPr>
          <w:delText>3.12.6. Tied Biphasic Interfaces</w:delText>
        </w:r>
        <w:r w:rsidDel="00554341">
          <w:rPr>
            <w:noProof/>
            <w:webHidden/>
          </w:rPr>
          <w:tab/>
          <w:delText>55</w:delText>
        </w:r>
      </w:del>
    </w:p>
    <w:p w14:paraId="30AE91D5" w14:textId="77777777" w:rsidR="0083420E" w:rsidDel="00554341" w:rsidRDefault="0083420E">
      <w:pPr>
        <w:pStyle w:val="TOC3"/>
        <w:tabs>
          <w:tab w:val="right" w:leader="dot" w:pos="9350"/>
        </w:tabs>
        <w:rPr>
          <w:del w:id="1194" w:author="Gerard" w:date="2015-08-25T15:04:00Z"/>
          <w:rFonts w:asciiTheme="minorHAnsi" w:eastAsiaTheme="minorEastAsia" w:hAnsiTheme="minorHAnsi" w:cstheme="minorBidi"/>
          <w:i w:val="0"/>
          <w:iCs w:val="0"/>
          <w:noProof/>
          <w:sz w:val="22"/>
          <w:szCs w:val="22"/>
        </w:rPr>
      </w:pPr>
      <w:del w:id="1195" w:author="Gerard" w:date="2015-08-25T15:04:00Z">
        <w:r w:rsidRPr="00554341" w:rsidDel="00554341">
          <w:rPr>
            <w:noProof/>
            <w:rPrChange w:id="1196" w:author="Gerard" w:date="2015-08-25T15:04:00Z">
              <w:rPr>
                <w:rStyle w:val="Hyperlink"/>
                <w:noProof/>
              </w:rPr>
            </w:rPrChange>
          </w:rPr>
          <w:delText>3.12.7. Sticky Interfaces</w:delText>
        </w:r>
        <w:r w:rsidDel="00554341">
          <w:rPr>
            <w:noProof/>
            <w:webHidden/>
          </w:rPr>
          <w:tab/>
          <w:delText>56</w:delText>
        </w:r>
      </w:del>
    </w:p>
    <w:p w14:paraId="341D6615" w14:textId="77777777" w:rsidR="0083420E" w:rsidDel="00554341" w:rsidRDefault="0083420E">
      <w:pPr>
        <w:pStyle w:val="TOC3"/>
        <w:tabs>
          <w:tab w:val="right" w:leader="dot" w:pos="9350"/>
        </w:tabs>
        <w:rPr>
          <w:del w:id="1197" w:author="Gerard" w:date="2015-08-25T15:04:00Z"/>
          <w:rFonts w:asciiTheme="minorHAnsi" w:eastAsiaTheme="minorEastAsia" w:hAnsiTheme="minorHAnsi" w:cstheme="minorBidi"/>
          <w:i w:val="0"/>
          <w:iCs w:val="0"/>
          <w:noProof/>
          <w:sz w:val="22"/>
          <w:szCs w:val="22"/>
        </w:rPr>
      </w:pPr>
      <w:del w:id="1198" w:author="Gerard" w:date="2015-08-25T15:04:00Z">
        <w:r w:rsidRPr="00554341" w:rsidDel="00554341">
          <w:rPr>
            <w:noProof/>
            <w:rPrChange w:id="1199" w:author="Gerard" w:date="2015-08-25T15:04:00Z">
              <w:rPr>
                <w:rStyle w:val="Hyperlink"/>
                <w:noProof/>
              </w:rPr>
            </w:rPrChange>
          </w:rPr>
          <w:delText>3.12.8. Rigid Interfaces</w:delText>
        </w:r>
        <w:r w:rsidDel="00554341">
          <w:rPr>
            <w:noProof/>
            <w:webHidden/>
          </w:rPr>
          <w:tab/>
          <w:delText>56</w:delText>
        </w:r>
      </w:del>
    </w:p>
    <w:p w14:paraId="66E1F4F7" w14:textId="77777777" w:rsidR="0083420E" w:rsidDel="00554341" w:rsidRDefault="0083420E">
      <w:pPr>
        <w:pStyle w:val="TOC3"/>
        <w:tabs>
          <w:tab w:val="right" w:leader="dot" w:pos="9350"/>
        </w:tabs>
        <w:rPr>
          <w:del w:id="1200" w:author="Gerard" w:date="2015-08-25T15:04:00Z"/>
          <w:rFonts w:asciiTheme="minorHAnsi" w:eastAsiaTheme="minorEastAsia" w:hAnsiTheme="minorHAnsi" w:cstheme="minorBidi"/>
          <w:i w:val="0"/>
          <w:iCs w:val="0"/>
          <w:noProof/>
          <w:sz w:val="22"/>
          <w:szCs w:val="22"/>
        </w:rPr>
      </w:pPr>
      <w:del w:id="1201" w:author="Gerard" w:date="2015-08-25T15:04:00Z">
        <w:r w:rsidRPr="00554341" w:rsidDel="00554341">
          <w:rPr>
            <w:noProof/>
            <w:rPrChange w:id="1202" w:author="Gerard" w:date="2015-08-25T15:04:00Z">
              <w:rPr>
                <w:rStyle w:val="Hyperlink"/>
                <w:noProof/>
              </w:rPr>
            </w:rPrChange>
          </w:rPr>
          <w:delText>3.12.9. Rigid Joints</w:delText>
        </w:r>
        <w:r w:rsidDel="00554341">
          <w:rPr>
            <w:noProof/>
            <w:webHidden/>
          </w:rPr>
          <w:tab/>
          <w:delText>57</w:delText>
        </w:r>
      </w:del>
    </w:p>
    <w:p w14:paraId="057F908F" w14:textId="77777777" w:rsidR="0083420E" w:rsidDel="00554341" w:rsidRDefault="0083420E">
      <w:pPr>
        <w:pStyle w:val="TOC2"/>
        <w:tabs>
          <w:tab w:val="right" w:leader="dot" w:pos="9350"/>
        </w:tabs>
        <w:rPr>
          <w:del w:id="1203" w:author="Gerard" w:date="2015-08-25T15:04:00Z"/>
          <w:rFonts w:asciiTheme="minorHAnsi" w:eastAsiaTheme="minorEastAsia" w:hAnsiTheme="minorHAnsi" w:cstheme="minorBidi"/>
          <w:smallCaps w:val="0"/>
          <w:noProof/>
          <w:sz w:val="22"/>
          <w:szCs w:val="22"/>
        </w:rPr>
      </w:pPr>
      <w:del w:id="1204" w:author="Gerard" w:date="2015-08-25T15:04:00Z">
        <w:r w:rsidRPr="00554341" w:rsidDel="00554341">
          <w:rPr>
            <w:noProof/>
            <w:rPrChange w:id="1205" w:author="Gerard" w:date="2015-08-25T15:04:00Z">
              <w:rPr>
                <w:rStyle w:val="Hyperlink"/>
                <w:noProof/>
              </w:rPr>
            </w:rPrChange>
          </w:rPr>
          <w:delText>3.13. Constraints Section</w:delText>
        </w:r>
        <w:r w:rsidDel="00554341">
          <w:rPr>
            <w:noProof/>
            <w:webHidden/>
          </w:rPr>
          <w:tab/>
          <w:delText>58</w:delText>
        </w:r>
      </w:del>
    </w:p>
    <w:p w14:paraId="09D975D9" w14:textId="77777777" w:rsidR="0083420E" w:rsidDel="00554341" w:rsidRDefault="0083420E">
      <w:pPr>
        <w:pStyle w:val="TOC3"/>
        <w:tabs>
          <w:tab w:val="right" w:leader="dot" w:pos="9350"/>
        </w:tabs>
        <w:rPr>
          <w:del w:id="1206" w:author="Gerard" w:date="2015-08-25T15:04:00Z"/>
          <w:rFonts w:asciiTheme="minorHAnsi" w:eastAsiaTheme="minorEastAsia" w:hAnsiTheme="minorHAnsi" w:cstheme="minorBidi"/>
          <w:i w:val="0"/>
          <w:iCs w:val="0"/>
          <w:noProof/>
          <w:sz w:val="22"/>
          <w:szCs w:val="22"/>
        </w:rPr>
      </w:pPr>
      <w:del w:id="1207" w:author="Gerard" w:date="2015-08-25T15:04:00Z">
        <w:r w:rsidRPr="00554341" w:rsidDel="00554341">
          <w:rPr>
            <w:noProof/>
            <w:rPrChange w:id="1208" w:author="Gerard" w:date="2015-08-25T15:04:00Z">
              <w:rPr>
                <w:rStyle w:val="Hyperlink"/>
                <w:noProof/>
              </w:rPr>
            </w:rPrChange>
          </w:rPr>
          <w:delText>3.13.1. Rigid Body Constraints</w:delText>
        </w:r>
        <w:r w:rsidDel="00554341">
          <w:rPr>
            <w:noProof/>
            <w:webHidden/>
          </w:rPr>
          <w:tab/>
          <w:delText>58</w:delText>
        </w:r>
      </w:del>
    </w:p>
    <w:p w14:paraId="768ACCA3" w14:textId="77777777" w:rsidR="0083420E" w:rsidDel="00554341" w:rsidRDefault="0083420E">
      <w:pPr>
        <w:pStyle w:val="TOC2"/>
        <w:tabs>
          <w:tab w:val="right" w:leader="dot" w:pos="9350"/>
        </w:tabs>
        <w:rPr>
          <w:del w:id="1209" w:author="Gerard" w:date="2015-08-25T15:04:00Z"/>
          <w:rFonts w:asciiTheme="minorHAnsi" w:eastAsiaTheme="minorEastAsia" w:hAnsiTheme="minorHAnsi" w:cstheme="minorBidi"/>
          <w:smallCaps w:val="0"/>
          <w:noProof/>
          <w:sz w:val="22"/>
          <w:szCs w:val="22"/>
        </w:rPr>
      </w:pPr>
      <w:del w:id="1210" w:author="Gerard" w:date="2015-08-25T15:04:00Z">
        <w:r w:rsidRPr="00554341" w:rsidDel="00554341">
          <w:rPr>
            <w:noProof/>
            <w:rPrChange w:id="1211" w:author="Gerard" w:date="2015-08-25T15:04:00Z">
              <w:rPr>
                <w:rStyle w:val="Hyperlink"/>
                <w:noProof/>
              </w:rPr>
            </w:rPrChange>
          </w:rPr>
          <w:delText>3.14. Discrete Section</w:delText>
        </w:r>
        <w:r w:rsidDel="00554341">
          <w:rPr>
            <w:noProof/>
            <w:webHidden/>
          </w:rPr>
          <w:tab/>
          <w:delText>60</w:delText>
        </w:r>
      </w:del>
    </w:p>
    <w:p w14:paraId="45D97C01" w14:textId="77777777" w:rsidR="0083420E" w:rsidDel="00554341" w:rsidRDefault="0083420E">
      <w:pPr>
        <w:pStyle w:val="TOC3"/>
        <w:tabs>
          <w:tab w:val="right" w:leader="dot" w:pos="9350"/>
        </w:tabs>
        <w:rPr>
          <w:del w:id="1212" w:author="Gerard" w:date="2015-08-25T15:04:00Z"/>
          <w:rFonts w:asciiTheme="minorHAnsi" w:eastAsiaTheme="minorEastAsia" w:hAnsiTheme="minorHAnsi" w:cstheme="minorBidi"/>
          <w:i w:val="0"/>
          <w:iCs w:val="0"/>
          <w:noProof/>
          <w:sz w:val="22"/>
          <w:szCs w:val="22"/>
        </w:rPr>
      </w:pPr>
      <w:del w:id="1213" w:author="Gerard" w:date="2015-08-25T15:04:00Z">
        <w:r w:rsidRPr="00554341" w:rsidDel="00554341">
          <w:rPr>
            <w:noProof/>
            <w:rPrChange w:id="1214" w:author="Gerard" w:date="2015-08-25T15:04:00Z">
              <w:rPr>
                <w:rStyle w:val="Hyperlink"/>
                <w:noProof/>
              </w:rPr>
            </w:rPrChange>
          </w:rPr>
          <w:delText>3.14.1. Springs</w:delText>
        </w:r>
        <w:r w:rsidDel="00554341">
          <w:rPr>
            <w:noProof/>
            <w:webHidden/>
          </w:rPr>
          <w:tab/>
          <w:delText>60</w:delText>
        </w:r>
      </w:del>
    </w:p>
    <w:p w14:paraId="437716B1" w14:textId="77777777" w:rsidR="0083420E" w:rsidDel="00554341" w:rsidRDefault="0083420E">
      <w:pPr>
        <w:pStyle w:val="TOC2"/>
        <w:tabs>
          <w:tab w:val="right" w:leader="dot" w:pos="9350"/>
        </w:tabs>
        <w:rPr>
          <w:del w:id="1215" w:author="Gerard" w:date="2015-08-25T15:04:00Z"/>
          <w:rFonts w:asciiTheme="minorHAnsi" w:eastAsiaTheme="minorEastAsia" w:hAnsiTheme="minorHAnsi" w:cstheme="minorBidi"/>
          <w:smallCaps w:val="0"/>
          <w:noProof/>
          <w:sz w:val="22"/>
          <w:szCs w:val="22"/>
        </w:rPr>
      </w:pPr>
      <w:del w:id="1216" w:author="Gerard" w:date="2015-08-25T15:04:00Z">
        <w:r w:rsidRPr="00554341" w:rsidDel="00554341">
          <w:rPr>
            <w:noProof/>
            <w:rPrChange w:id="1217" w:author="Gerard" w:date="2015-08-25T15:04:00Z">
              <w:rPr>
                <w:rStyle w:val="Hyperlink"/>
                <w:noProof/>
              </w:rPr>
            </w:rPrChange>
          </w:rPr>
          <w:delText>3.15. LoadData Section</w:delText>
        </w:r>
        <w:r w:rsidDel="00554341">
          <w:rPr>
            <w:noProof/>
            <w:webHidden/>
          </w:rPr>
          <w:tab/>
          <w:delText>62</w:delText>
        </w:r>
      </w:del>
    </w:p>
    <w:p w14:paraId="4AAE6675" w14:textId="77777777" w:rsidR="0083420E" w:rsidDel="00554341" w:rsidRDefault="0083420E">
      <w:pPr>
        <w:pStyle w:val="TOC2"/>
        <w:tabs>
          <w:tab w:val="right" w:leader="dot" w:pos="9350"/>
        </w:tabs>
        <w:rPr>
          <w:del w:id="1218" w:author="Gerard" w:date="2015-08-25T15:04:00Z"/>
          <w:rFonts w:asciiTheme="minorHAnsi" w:eastAsiaTheme="minorEastAsia" w:hAnsiTheme="minorHAnsi" w:cstheme="minorBidi"/>
          <w:smallCaps w:val="0"/>
          <w:noProof/>
          <w:sz w:val="22"/>
          <w:szCs w:val="22"/>
        </w:rPr>
      </w:pPr>
      <w:del w:id="1219" w:author="Gerard" w:date="2015-08-25T15:04:00Z">
        <w:r w:rsidRPr="00554341" w:rsidDel="00554341">
          <w:rPr>
            <w:noProof/>
            <w:rPrChange w:id="1220" w:author="Gerard" w:date="2015-08-25T15:04:00Z">
              <w:rPr>
                <w:rStyle w:val="Hyperlink"/>
                <w:noProof/>
              </w:rPr>
            </w:rPrChange>
          </w:rPr>
          <w:delText>3.16. Output Section</w:delText>
        </w:r>
        <w:r w:rsidDel="00554341">
          <w:rPr>
            <w:noProof/>
            <w:webHidden/>
          </w:rPr>
          <w:tab/>
          <w:delText>64</w:delText>
        </w:r>
      </w:del>
    </w:p>
    <w:p w14:paraId="1F9D6E66" w14:textId="77777777" w:rsidR="0083420E" w:rsidDel="00554341" w:rsidRDefault="0083420E">
      <w:pPr>
        <w:pStyle w:val="TOC3"/>
        <w:tabs>
          <w:tab w:val="right" w:leader="dot" w:pos="9350"/>
        </w:tabs>
        <w:rPr>
          <w:del w:id="1221" w:author="Gerard" w:date="2015-08-25T15:04:00Z"/>
          <w:rFonts w:asciiTheme="minorHAnsi" w:eastAsiaTheme="minorEastAsia" w:hAnsiTheme="minorHAnsi" w:cstheme="minorBidi"/>
          <w:i w:val="0"/>
          <w:iCs w:val="0"/>
          <w:noProof/>
          <w:sz w:val="22"/>
          <w:szCs w:val="22"/>
        </w:rPr>
      </w:pPr>
      <w:del w:id="1222" w:author="Gerard" w:date="2015-08-25T15:04:00Z">
        <w:r w:rsidRPr="00554341" w:rsidDel="00554341">
          <w:rPr>
            <w:noProof/>
            <w:rPrChange w:id="1223" w:author="Gerard" w:date="2015-08-25T15:04:00Z">
              <w:rPr>
                <w:rStyle w:val="Hyperlink"/>
                <w:noProof/>
              </w:rPr>
            </w:rPrChange>
          </w:rPr>
          <w:delText>3.16.1. Logfile</w:delText>
        </w:r>
        <w:r w:rsidDel="00554341">
          <w:rPr>
            <w:noProof/>
            <w:webHidden/>
          </w:rPr>
          <w:tab/>
          <w:delText>64</w:delText>
        </w:r>
      </w:del>
    </w:p>
    <w:p w14:paraId="75A0F500" w14:textId="77777777" w:rsidR="0083420E" w:rsidDel="00554341" w:rsidRDefault="0083420E">
      <w:pPr>
        <w:pStyle w:val="TOC4"/>
        <w:tabs>
          <w:tab w:val="right" w:leader="dot" w:pos="9350"/>
        </w:tabs>
        <w:rPr>
          <w:del w:id="1224" w:author="Gerard" w:date="2015-08-25T15:04:00Z"/>
          <w:rFonts w:asciiTheme="minorHAnsi" w:eastAsiaTheme="minorEastAsia" w:hAnsiTheme="minorHAnsi" w:cstheme="minorBidi"/>
          <w:noProof/>
          <w:sz w:val="22"/>
          <w:szCs w:val="22"/>
        </w:rPr>
      </w:pPr>
      <w:del w:id="1225" w:author="Gerard" w:date="2015-08-25T15:04:00Z">
        <w:r w:rsidRPr="00554341" w:rsidDel="00554341">
          <w:rPr>
            <w:noProof/>
            <w:rPrChange w:id="1226" w:author="Gerard" w:date="2015-08-25T15:04:00Z">
              <w:rPr>
                <w:rStyle w:val="Hyperlink"/>
                <w:noProof/>
              </w:rPr>
            </w:rPrChange>
          </w:rPr>
          <w:delText>3.16.1.1. Node_Data Class</w:delText>
        </w:r>
        <w:r w:rsidDel="00554341">
          <w:rPr>
            <w:noProof/>
            <w:webHidden/>
          </w:rPr>
          <w:tab/>
          <w:delText>67</w:delText>
        </w:r>
      </w:del>
    </w:p>
    <w:p w14:paraId="3AE3F8D0" w14:textId="77777777" w:rsidR="0083420E" w:rsidDel="00554341" w:rsidRDefault="0083420E">
      <w:pPr>
        <w:pStyle w:val="TOC4"/>
        <w:tabs>
          <w:tab w:val="right" w:leader="dot" w:pos="9350"/>
        </w:tabs>
        <w:rPr>
          <w:del w:id="1227" w:author="Gerard" w:date="2015-08-25T15:04:00Z"/>
          <w:rFonts w:asciiTheme="minorHAnsi" w:eastAsiaTheme="minorEastAsia" w:hAnsiTheme="minorHAnsi" w:cstheme="minorBidi"/>
          <w:noProof/>
          <w:sz w:val="22"/>
          <w:szCs w:val="22"/>
        </w:rPr>
      </w:pPr>
      <w:del w:id="1228" w:author="Gerard" w:date="2015-08-25T15:04:00Z">
        <w:r w:rsidRPr="00554341" w:rsidDel="00554341">
          <w:rPr>
            <w:noProof/>
            <w:rPrChange w:id="1229" w:author="Gerard" w:date="2015-08-25T15:04:00Z">
              <w:rPr>
                <w:rStyle w:val="Hyperlink"/>
                <w:noProof/>
              </w:rPr>
            </w:rPrChange>
          </w:rPr>
          <w:delText>3.16.1.2. Element_Data Class</w:delText>
        </w:r>
        <w:r w:rsidDel="00554341">
          <w:rPr>
            <w:noProof/>
            <w:webHidden/>
          </w:rPr>
          <w:tab/>
          <w:delText>68</w:delText>
        </w:r>
      </w:del>
    </w:p>
    <w:p w14:paraId="56CD081F" w14:textId="77777777" w:rsidR="0083420E" w:rsidDel="00554341" w:rsidRDefault="0083420E">
      <w:pPr>
        <w:pStyle w:val="TOC4"/>
        <w:tabs>
          <w:tab w:val="right" w:leader="dot" w:pos="9350"/>
        </w:tabs>
        <w:rPr>
          <w:del w:id="1230" w:author="Gerard" w:date="2015-08-25T15:04:00Z"/>
          <w:rFonts w:asciiTheme="minorHAnsi" w:eastAsiaTheme="minorEastAsia" w:hAnsiTheme="minorHAnsi" w:cstheme="minorBidi"/>
          <w:noProof/>
          <w:sz w:val="22"/>
          <w:szCs w:val="22"/>
        </w:rPr>
      </w:pPr>
      <w:del w:id="1231" w:author="Gerard" w:date="2015-08-25T15:04:00Z">
        <w:r w:rsidRPr="00554341" w:rsidDel="00554341">
          <w:rPr>
            <w:noProof/>
            <w:rPrChange w:id="1232" w:author="Gerard" w:date="2015-08-25T15:04:00Z">
              <w:rPr>
                <w:rStyle w:val="Hyperlink"/>
                <w:noProof/>
              </w:rPr>
            </w:rPrChange>
          </w:rPr>
          <w:delText>3.16.1.3. Rigid_Body_Data Class</w:delText>
        </w:r>
        <w:r w:rsidDel="00554341">
          <w:rPr>
            <w:noProof/>
            <w:webHidden/>
          </w:rPr>
          <w:tab/>
          <w:delText>70</w:delText>
        </w:r>
      </w:del>
    </w:p>
    <w:p w14:paraId="12BD6ED2" w14:textId="77777777" w:rsidR="0083420E" w:rsidDel="00554341" w:rsidRDefault="0083420E">
      <w:pPr>
        <w:pStyle w:val="TOC3"/>
        <w:tabs>
          <w:tab w:val="right" w:leader="dot" w:pos="9350"/>
        </w:tabs>
        <w:rPr>
          <w:del w:id="1233" w:author="Gerard" w:date="2015-08-25T15:04:00Z"/>
          <w:rFonts w:asciiTheme="minorHAnsi" w:eastAsiaTheme="minorEastAsia" w:hAnsiTheme="minorHAnsi" w:cstheme="minorBidi"/>
          <w:i w:val="0"/>
          <w:iCs w:val="0"/>
          <w:noProof/>
          <w:sz w:val="22"/>
          <w:szCs w:val="22"/>
        </w:rPr>
      </w:pPr>
      <w:del w:id="1234" w:author="Gerard" w:date="2015-08-25T15:04:00Z">
        <w:r w:rsidRPr="00554341" w:rsidDel="00554341">
          <w:rPr>
            <w:noProof/>
            <w:rPrChange w:id="1235" w:author="Gerard" w:date="2015-08-25T15:04:00Z">
              <w:rPr>
                <w:rStyle w:val="Hyperlink"/>
                <w:noProof/>
              </w:rPr>
            </w:rPrChange>
          </w:rPr>
          <w:delText>3.16.2. Plotfile</w:delText>
        </w:r>
        <w:r w:rsidDel="00554341">
          <w:rPr>
            <w:noProof/>
            <w:webHidden/>
          </w:rPr>
          <w:tab/>
          <w:delText>71</w:delText>
        </w:r>
      </w:del>
    </w:p>
    <w:p w14:paraId="085134CD" w14:textId="77777777" w:rsidR="0083420E" w:rsidDel="00554341" w:rsidRDefault="0083420E">
      <w:pPr>
        <w:pStyle w:val="TOC4"/>
        <w:tabs>
          <w:tab w:val="right" w:leader="dot" w:pos="9350"/>
        </w:tabs>
        <w:rPr>
          <w:del w:id="1236" w:author="Gerard" w:date="2015-08-25T15:04:00Z"/>
          <w:rFonts w:asciiTheme="minorHAnsi" w:eastAsiaTheme="minorEastAsia" w:hAnsiTheme="minorHAnsi" w:cstheme="minorBidi"/>
          <w:noProof/>
          <w:sz w:val="22"/>
          <w:szCs w:val="22"/>
        </w:rPr>
      </w:pPr>
      <w:del w:id="1237" w:author="Gerard" w:date="2015-08-25T15:04:00Z">
        <w:r w:rsidRPr="00554341" w:rsidDel="00554341">
          <w:rPr>
            <w:noProof/>
            <w:rPrChange w:id="1238" w:author="Gerard" w:date="2015-08-25T15:04:00Z">
              <w:rPr>
                <w:rStyle w:val="Hyperlink"/>
                <w:noProof/>
              </w:rPr>
            </w:rPrChange>
          </w:rPr>
          <w:delText>3.16.2.1. Plotfile Variables</w:delText>
        </w:r>
        <w:r w:rsidDel="00554341">
          <w:rPr>
            <w:noProof/>
            <w:webHidden/>
          </w:rPr>
          <w:tab/>
          <w:delText>71</w:delText>
        </w:r>
      </w:del>
    </w:p>
    <w:p w14:paraId="2E634D07" w14:textId="77777777" w:rsidR="0083420E" w:rsidDel="00554341" w:rsidRDefault="0083420E">
      <w:pPr>
        <w:pStyle w:val="TOC2"/>
        <w:tabs>
          <w:tab w:val="right" w:leader="dot" w:pos="9350"/>
        </w:tabs>
        <w:rPr>
          <w:del w:id="1239" w:author="Gerard" w:date="2015-08-25T15:04:00Z"/>
          <w:rFonts w:asciiTheme="minorHAnsi" w:eastAsiaTheme="minorEastAsia" w:hAnsiTheme="minorHAnsi" w:cstheme="minorBidi"/>
          <w:smallCaps w:val="0"/>
          <w:noProof/>
          <w:sz w:val="22"/>
          <w:szCs w:val="22"/>
        </w:rPr>
      </w:pPr>
      <w:del w:id="1240" w:author="Gerard" w:date="2015-08-25T15:04:00Z">
        <w:r w:rsidRPr="00554341" w:rsidDel="00554341">
          <w:rPr>
            <w:noProof/>
            <w:rPrChange w:id="1241" w:author="Gerard" w:date="2015-08-25T15:04:00Z">
              <w:rPr>
                <w:rStyle w:val="Hyperlink"/>
                <w:noProof/>
              </w:rPr>
            </w:rPrChange>
          </w:rPr>
          <w:delText>3.17. Parameters Section</w:delText>
        </w:r>
        <w:r w:rsidDel="00554341">
          <w:rPr>
            <w:noProof/>
            <w:webHidden/>
          </w:rPr>
          <w:tab/>
          <w:delText>74</w:delText>
        </w:r>
      </w:del>
    </w:p>
    <w:p w14:paraId="328ED3FE" w14:textId="77777777" w:rsidR="0083420E" w:rsidDel="00554341" w:rsidRDefault="0083420E">
      <w:pPr>
        <w:pStyle w:val="TOC1"/>
        <w:tabs>
          <w:tab w:val="right" w:leader="dot" w:pos="9350"/>
        </w:tabs>
        <w:rPr>
          <w:del w:id="1242" w:author="Gerard" w:date="2015-08-25T15:04:00Z"/>
          <w:rFonts w:asciiTheme="minorHAnsi" w:eastAsiaTheme="minorEastAsia" w:hAnsiTheme="minorHAnsi" w:cstheme="minorBidi"/>
          <w:b w:val="0"/>
          <w:bCs w:val="0"/>
          <w:caps w:val="0"/>
          <w:noProof/>
          <w:sz w:val="22"/>
          <w:szCs w:val="22"/>
        </w:rPr>
      </w:pPr>
      <w:del w:id="1243" w:author="Gerard" w:date="2015-08-25T15:04:00Z">
        <w:r w:rsidRPr="00554341" w:rsidDel="00554341">
          <w:rPr>
            <w:noProof/>
            <w:rPrChange w:id="1244" w:author="Gerard" w:date="2015-08-25T15:04:00Z">
              <w:rPr>
                <w:rStyle w:val="Hyperlink"/>
                <w:noProof/>
              </w:rPr>
            </w:rPrChange>
          </w:rPr>
          <w:delText>Chapter 4 Materials</w:delText>
        </w:r>
        <w:r w:rsidDel="00554341">
          <w:rPr>
            <w:noProof/>
            <w:webHidden/>
          </w:rPr>
          <w:tab/>
          <w:delText>75</w:delText>
        </w:r>
      </w:del>
    </w:p>
    <w:p w14:paraId="2C6797EF" w14:textId="77777777" w:rsidR="0083420E" w:rsidDel="00554341" w:rsidRDefault="0083420E">
      <w:pPr>
        <w:pStyle w:val="TOC2"/>
        <w:tabs>
          <w:tab w:val="right" w:leader="dot" w:pos="9350"/>
        </w:tabs>
        <w:rPr>
          <w:del w:id="1245" w:author="Gerard" w:date="2015-08-25T15:04:00Z"/>
          <w:rFonts w:asciiTheme="minorHAnsi" w:eastAsiaTheme="minorEastAsia" w:hAnsiTheme="minorHAnsi" w:cstheme="minorBidi"/>
          <w:smallCaps w:val="0"/>
          <w:noProof/>
          <w:sz w:val="22"/>
          <w:szCs w:val="22"/>
        </w:rPr>
      </w:pPr>
      <w:del w:id="1246" w:author="Gerard" w:date="2015-08-25T15:04:00Z">
        <w:r w:rsidRPr="00554341" w:rsidDel="00554341">
          <w:rPr>
            <w:noProof/>
            <w:rPrChange w:id="1247" w:author="Gerard" w:date="2015-08-25T15:04:00Z">
              <w:rPr>
                <w:rStyle w:val="Hyperlink"/>
                <w:noProof/>
              </w:rPr>
            </w:rPrChange>
          </w:rPr>
          <w:delText>4.1. Elastic Solids</w:delText>
        </w:r>
        <w:r w:rsidDel="00554341">
          <w:rPr>
            <w:noProof/>
            <w:webHidden/>
          </w:rPr>
          <w:tab/>
          <w:delText>75</w:delText>
        </w:r>
      </w:del>
    </w:p>
    <w:p w14:paraId="1D3C6B71" w14:textId="77777777" w:rsidR="0083420E" w:rsidDel="00554341" w:rsidRDefault="0083420E">
      <w:pPr>
        <w:pStyle w:val="TOC3"/>
        <w:tabs>
          <w:tab w:val="right" w:leader="dot" w:pos="9350"/>
        </w:tabs>
        <w:rPr>
          <w:del w:id="1248" w:author="Gerard" w:date="2015-08-25T15:04:00Z"/>
          <w:rFonts w:asciiTheme="minorHAnsi" w:eastAsiaTheme="minorEastAsia" w:hAnsiTheme="minorHAnsi" w:cstheme="minorBidi"/>
          <w:i w:val="0"/>
          <w:iCs w:val="0"/>
          <w:noProof/>
          <w:sz w:val="22"/>
          <w:szCs w:val="22"/>
        </w:rPr>
      </w:pPr>
      <w:del w:id="1249" w:author="Gerard" w:date="2015-08-25T15:04:00Z">
        <w:r w:rsidRPr="00554341" w:rsidDel="00554341">
          <w:rPr>
            <w:noProof/>
            <w:rPrChange w:id="1250" w:author="Gerard" w:date="2015-08-25T15:04:00Z">
              <w:rPr>
                <w:rStyle w:val="Hyperlink"/>
                <w:noProof/>
              </w:rPr>
            </w:rPrChange>
          </w:rPr>
          <w:delText>4.1.1. Specifying Fiber Orientation or Material Axes</w:delText>
        </w:r>
        <w:r w:rsidDel="00554341">
          <w:rPr>
            <w:noProof/>
            <w:webHidden/>
          </w:rPr>
          <w:tab/>
          <w:delText>75</w:delText>
        </w:r>
      </w:del>
    </w:p>
    <w:p w14:paraId="31F289B2" w14:textId="77777777" w:rsidR="0083420E" w:rsidDel="00554341" w:rsidRDefault="0083420E">
      <w:pPr>
        <w:pStyle w:val="TOC4"/>
        <w:tabs>
          <w:tab w:val="right" w:leader="dot" w:pos="9350"/>
        </w:tabs>
        <w:rPr>
          <w:del w:id="1251" w:author="Gerard" w:date="2015-08-25T15:04:00Z"/>
          <w:rFonts w:asciiTheme="minorHAnsi" w:eastAsiaTheme="minorEastAsia" w:hAnsiTheme="minorHAnsi" w:cstheme="minorBidi"/>
          <w:noProof/>
          <w:sz w:val="22"/>
          <w:szCs w:val="22"/>
        </w:rPr>
      </w:pPr>
      <w:del w:id="1252" w:author="Gerard" w:date="2015-08-25T15:04:00Z">
        <w:r w:rsidRPr="00554341" w:rsidDel="00554341">
          <w:rPr>
            <w:noProof/>
            <w:rPrChange w:id="1253" w:author="Gerard" w:date="2015-08-25T15:04:00Z">
              <w:rPr>
                <w:rStyle w:val="Hyperlink"/>
                <w:noProof/>
              </w:rPr>
            </w:rPrChange>
          </w:rPr>
          <w:delText>4.1.1.1. Transversely Isotropic Materials</w:delText>
        </w:r>
        <w:r w:rsidDel="00554341">
          <w:rPr>
            <w:noProof/>
            <w:webHidden/>
          </w:rPr>
          <w:tab/>
          <w:delText>75</w:delText>
        </w:r>
      </w:del>
    </w:p>
    <w:p w14:paraId="40993B9E" w14:textId="77777777" w:rsidR="0083420E" w:rsidDel="00554341" w:rsidRDefault="0083420E">
      <w:pPr>
        <w:pStyle w:val="TOC4"/>
        <w:tabs>
          <w:tab w:val="right" w:leader="dot" w:pos="9350"/>
        </w:tabs>
        <w:rPr>
          <w:del w:id="1254" w:author="Gerard" w:date="2015-08-25T15:04:00Z"/>
          <w:rFonts w:asciiTheme="minorHAnsi" w:eastAsiaTheme="minorEastAsia" w:hAnsiTheme="minorHAnsi" w:cstheme="minorBidi"/>
          <w:noProof/>
          <w:sz w:val="22"/>
          <w:szCs w:val="22"/>
        </w:rPr>
      </w:pPr>
      <w:del w:id="1255" w:author="Gerard" w:date="2015-08-25T15:04:00Z">
        <w:r w:rsidRPr="00554341" w:rsidDel="00554341">
          <w:rPr>
            <w:noProof/>
            <w:rPrChange w:id="1256" w:author="Gerard" w:date="2015-08-25T15:04:00Z">
              <w:rPr>
                <w:rStyle w:val="Hyperlink"/>
                <w:noProof/>
              </w:rPr>
            </w:rPrChange>
          </w:rPr>
          <w:delText>4.1.1.2. Orthotropic Materials</w:delText>
        </w:r>
        <w:r w:rsidDel="00554341">
          <w:rPr>
            <w:noProof/>
            <w:webHidden/>
          </w:rPr>
          <w:tab/>
          <w:delText>78</w:delText>
        </w:r>
      </w:del>
    </w:p>
    <w:p w14:paraId="519100F4" w14:textId="77777777" w:rsidR="0083420E" w:rsidDel="00554341" w:rsidRDefault="0083420E">
      <w:pPr>
        <w:pStyle w:val="TOC3"/>
        <w:tabs>
          <w:tab w:val="right" w:leader="dot" w:pos="9350"/>
        </w:tabs>
        <w:rPr>
          <w:del w:id="1257" w:author="Gerard" w:date="2015-08-25T15:04:00Z"/>
          <w:rFonts w:asciiTheme="minorHAnsi" w:eastAsiaTheme="minorEastAsia" w:hAnsiTheme="minorHAnsi" w:cstheme="minorBidi"/>
          <w:i w:val="0"/>
          <w:iCs w:val="0"/>
          <w:noProof/>
          <w:sz w:val="22"/>
          <w:szCs w:val="22"/>
        </w:rPr>
      </w:pPr>
      <w:del w:id="1258" w:author="Gerard" w:date="2015-08-25T15:04:00Z">
        <w:r w:rsidRPr="00554341" w:rsidDel="00554341">
          <w:rPr>
            <w:noProof/>
            <w:rPrChange w:id="1259" w:author="Gerard" w:date="2015-08-25T15:04:00Z">
              <w:rPr>
                <w:rStyle w:val="Hyperlink"/>
                <w:noProof/>
              </w:rPr>
            </w:rPrChange>
          </w:rPr>
          <w:delText>4.1.2. Uncoupled Materials</w:delText>
        </w:r>
        <w:r w:rsidDel="00554341">
          <w:rPr>
            <w:noProof/>
            <w:webHidden/>
          </w:rPr>
          <w:tab/>
          <w:delText>79</w:delText>
        </w:r>
      </w:del>
    </w:p>
    <w:p w14:paraId="42DE6157" w14:textId="77777777" w:rsidR="0083420E" w:rsidDel="00554341" w:rsidRDefault="0083420E">
      <w:pPr>
        <w:pStyle w:val="TOC4"/>
        <w:tabs>
          <w:tab w:val="right" w:leader="dot" w:pos="9350"/>
        </w:tabs>
        <w:rPr>
          <w:del w:id="1260" w:author="Gerard" w:date="2015-08-25T15:04:00Z"/>
          <w:rFonts w:asciiTheme="minorHAnsi" w:eastAsiaTheme="minorEastAsia" w:hAnsiTheme="minorHAnsi" w:cstheme="minorBidi"/>
          <w:noProof/>
          <w:sz w:val="22"/>
          <w:szCs w:val="22"/>
        </w:rPr>
      </w:pPr>
      <w:del w:id="1261" w:author="Gerard" w:date="2015-08-25T15:04:00Z">
        <w:r w:rsidRPr="00554341" w:rsidDel="00554341">
          <w:rPr>
            <w:noProof/>
            <w:rPrChange w:id="1262" w:author="Gerard" w:date="2015-08-25T15:04:00Z">
              <w:rPr>
                <w:rStyle w:val="Hyperlink"/>
                <w:noProof/>
              </w:rPr>
            </w:rPrChange>
          </w:rPr>
          <w:delText>4.1.2.1. Arruda-Boyce</w:delText>
        </w:r>
        <w:r w:rsidDel="00554341">
          <w:rPr>
            <w:noProof/>
            <w:webHidden/>
          </w:rPr>
          <w:tab/>
          <w:delText>81</w:delText>
        </w:r>
      </w:del>
    </w:p>
    <w:p w14:paraId="68491222" w14:textId="77777777" w:rsidR="0083420E" w:rsidDel="00554341" w:rsidRDefault="0083420E">
      <w:pPr>
        <w:pStyle w:val="TOC4"/>
        <w:tabs>
          <w:tab w:val="right" w:leader="dot" w:pos="9350"/>
        </w:tabs>
        <w:rPr>
          <w:del w:id="1263" w:author="Gerard" w:date="2015-08-25T15:04:00Z"/>
          <w:rFonts w:asciiTheme="minorHAnsi" w:eastAsiaTheme="minorEastAsia" w:hAnsiTheme="minorHAnsi" w:cstheme="minorBidi"/>
          <w:noProof/>
          <w:sz w:val="22"/>
          <w:szCs w:val="22"/>
        </w:rPr>
      </w:pPr>
      <w:del w:id="1264" w:author="Gerard" w:date="2015-08-25T15:04:00Z">
        <w:r w:rsidRPr="00554341" w:rsidDel="00554341">
          <w:rPr>
            <w:noProof/>
            <w:rPrChange w:id="1265" w:author="Gerard" w:date="2015-08-25T15:04:00Z">
              <w:rPr>
                <w:rStyle w:val="Hyperlink"/>
                <w:noProof/>
              </w:rPr>
            </w:rPrChange>
          </w:rPr>
          <w:delText>4.1.2.2. Ellipsoidal Fiber Distribution</w:delText>
        </w:r>
        <w:r w:rsidDel="00554341">
          <w:rPr>
            <w:noProof/>
            <w:webHidden/>
          </w:rPr>
          <w:tab/>
          <w:delText>82</w:delText>
        </w:r>
      </w:del>
    </w:p>
    <w:p w14:paraId="56497FC9" w14:textId="77777777" w:rsidR="0083420E" w:rsidDel="00554341" w:rsidRDefault="0083420E">
      <w:pPr>
        <w:pStyle w:val="TOC4"/>
        <w:tabs>
          <w:tab w:val="right" w:leader="dot" w:pos="9350"/>
        </w:tabs>
        <w:rPr>
          <w:del w:id="1266" w:author="Gerard" w:date="2015-08-25T15:04:00Z"/>
          <w:rFonts w:asciiTheme="minorHAnsi" w:eastAsiaTheme="minorEastAsia" w:hAnsiTheme="minorHAnsi" w:cstheme="minorBidi"/>
          <w:noProof/>
          <w:sz w:val="22"/>
          <w:szCs w:val="22"/>
        </w:rPr>
      </w:pPr>
      <w:del w:id="1267" w:author="Gerard" w:date="2015-08-25T15:04:00Z">
        <w:r w:rsidRPr="00554341" w:rsidDel="00554341">
          <w:rPr>
            <w:noProof/>
            <w:rPrChange w:id="1268" w:author="Gerard" w:date="2015-08-25T15:04:00Z">
              <w:rPr>
                <w:rStyle w:val="Hyperlink"/>
                <w:noProof/>
              </w:rPr>
            </w:rPrChange>
          </w:rPr>
          <w:delText>4.1.2.3. Ellipsoidal Fiber Distribution Mooney-Rivlin</w:delText>
        </w:r>
        <w:r w:rsidDel="00554341">
          <w:rPr>
            <w:noProof/>
            <w:webHidden/>
          </w:rPr>
          <w:tab/>
          <w:delText>84</w:delText>
        </w:r>
      </w:del>
    </w:p>
    <w:p w14:paraId="5CB82F43" w14:textId="77777777" w:rsidR="0083420E" w:rsidDel="00554341" w:rsidRDefault="0083420E">
      <w:pPr>
        <w:pStyle w:val="TOC4"/>
        <w:tabs>
          <w:tab w:val="right" w:leader="dot" w:pos="9350"/>
        </w:tabs>
        <w:rPr>
          <w:del w:id="1269" w:author="Gerard" w:date="2015-08-25T15:04:00Z"/>
          <w:rFonts w:asciiTheme="minorHAnsi" w:eastAsiaTheme="minorEastAsia" w:hAnsiTheme="minorHAnsi" w:cstheme="minorBidi"/>
          <w:noProof/>
          <w:sz w:val="22"/>
          <w:szCs w:val="22"/>
        </w:rPr>
      </w:pPr>
      <w:del w:id="1270" w:author="Gerard" w:date="2015-08-25T15:04:00Z">
        <w:r w:rsidRPr="00554341" w:rsidDel="00554341">
          <w:rPr>
            <w:noProof/>
            <w:rPrChange w:id="1271" w:author="Gerard" w:date="2015-08-25T15:04:00Z">
              <w:rPr>
                <w:rStyle w:val="Hyperlink"/>
                <w:noProof/>
              </w:rPr>
            </w:rPrChange>
          </w:rPr>
          <w:delText>4.1.2.4. Ellipsoidal Fiber Distribution Veronda-Westmann</w:delText>
        </w:r>
        <w:r w:rsidDel="00554341">
          <w:rPr>
            <w:noProof/>
            <w:webHidden/>
          </w:rPr>
          <w:tab/>
          <w:delText>85</w:delText>
        </w:r>
      </w:del>
    </w:p>
    <w:p w14:paraId="20FA171A" w14:textId="77777777" w:rsidR="0083420E" w:rsidDel="00554341" w:rsidRDefault="0083420E">
      <w:pPr>
        <w:pStyle w:val="TOC4"/>
        <w:tabs>
          <w:tab w:val="right" w:leader="dot" w:pos="9350"/>
        </w:tabs>
        <w:rPr>
          <w:del w:id="1272" w:author="Gerard" w:date="2015-08-25T15:04:00Z"/>
          <w:rFonts w:asciiTheme="minorHAnsi" w:eastAsiaTheme="minorEastAsia" w:hAnsiTheme="minorHAnsi" w:cstheme="minorBidi"/>
          <w:noProof/>
          <w:sz w:val="22"/>
          <w:szCs w:val="22"/>
        </w:rPr>
      </w:pPr>
      <w:del w:id="1273" w:author="Gerard" w:date="2015-08-25T15:04:00Z">
        <w:r w:rsidRPr="00554341" w:rsidDel="00554341">
          <w:rPr>
            <w:noProof/>
            <w:rPrChange w:id="1274" w:author="Gerard" w:date="2015-08-25T15:04:00Z">
              <w:rPr>
                <w:rStyle w:val="Hyperlink"/>
                <w:noProof/>
              </w:rPr>
            </w:rPrChange>
          </w:rPr>
          <w:delText>4.1.2.5. Fiber with Exponential-Power Law, Uncoupled Formulation</w:delText>
        </w:r>
        <w:r w:rsidDel="00554341">
          <w:rPr>
            <w:noProof/>
            <w:webHidden/>
          </w:rPr>
          <w:tab/>
          <w:delText>86</w:delText>
        </w:r>
      </w:del>
    </w:p>
    <w:p w14:paraId="3554FA4A" w14:textId="77777777" w:rsidR="0083420E" w:rsidDel="00554341" w:rsidRDefault="0083420E">
      <w:pPr>
        <w:pStyle w:val="TOC4"/>
        <w:tabs>
          <w:tab w:val="right" w:leader="dot" w:pos="9350"/>
        </w:tabs>
        <w:rPr>
          <w:del w:id="1275" w:author="Gerard" w:date="2015-08-25T15:04:00Z"/>
          <w:rFonts w:asciiTheme="minorHAnsi" w:eastAsiaTheme="minorEastAsia" w:hAnsiTheme="minorHAnsi" w:cstheme="minorBidi"/>
          <w:noProof/>
          <w:sz w:val="22"/>
          <w:szCs w:val="22"/>
        </w:rPr>
      </w:pPr>
      <w:del w:id="1276" w:author="Gerard" w:date="2015-08-25T15:04:00Z">
        <w:r w:rsidRPr="00554341" w:rsidDel="00554341">
          <w:rPr>
            <w:noProof/>
            <w:rPrChange w:id="1277" w:author="Gerard" w:date="2015-08-25T15:04:00Z">
              <w:rPr>
                <w:rStyle w:val="Hyperlink"/>
                <w:noProof/>
              </w:rPr>
            </w:rPrChange>
          </w:rPr>
          <w:delText>4.1.2.6. Fiber with Toe-Linear Response, Uncoupled Formulation</w:delText>
        </w:r>
        <w:r w:rsidDel="00554341">
          <w:rPr>
            <w:noProof/>
            <w:webHidden/>
          </w:rPr>
          <w:tab/>
          <w:delText>88</w:delText>
        </w:r>
      </w:del>
    </w:p>
    <w:p w14:paraId="1812CB6B" w14:textId="77777777" w:rsidR="0083420E" w:rsidDel="00554341" w:rsidRDefault="0083420E">
      <w:pPr>
        <w:pStyle w:val="TOC4"/>
        <w:tabs>
          <w:tab w:val="right" w:leader="dot" w:pos="9350"/>
        </w:tabs>
        <w:rPr>
          <w:del w:id="1278" w:author="Gerard" w:date="2015-08-25T15:04:00Z"/>
          <w:rFonts w:asciiTheme="minorHAnsi" w:eastAsiaTheme="minorEastAsia" w:hAnsiTheme="minorHAnsi" w:cstheme="minorBidi"/>
          <w:noProof/>
          <w:sz w:val="22"/>
          <w:szCs w:val="22"/>
        </w:rPr>
      </w:pPr>
      <w:del w:id="1279" w:author="Gerard" w:date="2015-08-25T15:04:00Z">
        <w:r w:rsidRPr="00554341" w:rsidDel="00554341">
          <w:rPr>
            <w:noProof/>
            <w:rPrChange w:id="1280" w:author="Gerard" w:date="2015-08-25T15:04:00Z">
              <w:rPr>
                <w:rStyle w:val="Hyperlink"/>
                <w:noProof/>
              </w:rPr>
            </w:rPrChange>
          </w:rPr>
          <w:delText>4.1.2.7. Fung Orthotropic</w:delText>
        </w:r>
        <w:r w:rsidDel="00554341">
          <w:rPr>
            <w:noProof/>
            <w:webHidden/>
          </w:rPr>
          <w:tab/>
          <w:delText>89</w:delText>
        </w:r>
      </w:del>
    </w:p>
    <w:p w14:paraId="241275E1" w14:textId="77777777" w:rsidR="0083420E" w:rsidDel="00554341" w:rsidRDefault="0083420E">
      <w:pPr>
        <w:pStyle w:val="TOC4"/>
        <w:tabs>
          <w:tab w:val="right" w:leader="dot" w:pos="9350"/>
        </w:tabs>
        <w:rPr>
          <w:del w:id="1281" w:author="Gerard" w:date="2015-08-25T15:04:00Z"/>
          <w:rFonts w:asciiTheme="minorHAnsi" w:eastAsiaTheme="minorEastAsia" w:hAnsiTheme="minorHAnsi" w:cstheme="minorBidi"/>
          <w:noProof/>
          <w:sz w:val="22"/>
          <w:szCs w:val="22"/>
        </w:rPr>
      </w:pPr>
      <w:del w:id="1282" w:author="Gerard" w:date="2015-08-25T15:04:00Z">
        <w:r w:rsidRPr="00554341" w:rsidDel="00554341">
          <w:rPr>
            <w:noProof/>
            <w:rPrChange w:id="1283" w:author="Gerard" w:date="2015-08-25T15:04:00Z">
              <w:rPr>
                <w:rStyle w:val="Hyperlink"/>
                <w:noProof/>
              </w:rPr>
            </w:rPrChange>
          </w:rPr>
          <w:delText>4.1.2.8. Mooney-Rivlin</w:delText>
        </w:r>
        <w:r w:rsidDel="00554341">
          <w:rPr>
            <w:noProof/>
            <w:webHidden/>
          </w:rPr>
          <w:tab/>
          <w:delText>91</w:delText>
        </w:r>
      </w:del>
    </w:p>
    <w:p w14:paraId="73410071" w14:textId="77777777" w:rsidR="0083420E" w:rsidDel="00554341" w:rsidRDefault="0083420E">
      <w:pPr>
        <w:pStyle w:val="TOC4"/>
        <w:tabs>
          <w:tab w:val="right" w:leader="dot" w:pos="9350"/>
        </w:tabs>
        <w:rPr>
          <w:del w:id="1284" w:author="Gerard" w:date="2015-08-25T15:04:00Z"/>
          <w:rFonts w:asciiTheme="minorHAnsi" w:eastAsiaTheme="minorEastAsia" w:hAnsiTheme="minorHAnsi" w:cstheme="minorBidi"/>
          <w:noProof/>
          <w:sz w:val="22"/>
          <w:szCs w:val="22"/>
        </w:rPr>
      </w:pPr>
      <w:del w:id="1285" w:author="Gerard" w:date="2015-08-25T15:04:00Z">
        <w:r w:rsidRPr="00554341" w:rsidDel="00554341">
          <w:rPr>
            <w:noProof/>
            <w:rPrChange w:id="1286" w:author="Gerard" w:date="2015-08-25T15:04:00Z">
              <w:rPr>
                <w:rStyle w:val="Hyperlink"/>
                <w:noProof/>
              </w:rPr>
            </w:rPrChange>
          </w:rPr>
          <w:delText>4.1.2.9. Muscle Material</w:delText>
        </w:r>
        <w:r w:rsidDel="00554341">
          <w:rPr>
            <w:noProof/>
            <w:webHidden/>
          </w:rPr>
          <w:tab/>
          <w:delText>92</w:delText>
        </w:r>
      </w:del>
    </w:p>
    <w:p w14:paraId="1FBAE8BD" w14:textId="77777777" w:rsidR="0083420E" w:rsidDel="00554341" w:rsidRDefault="0083420E">
      <w:pPr>
        <w:pStyle w:val="TOC4"/>
        <w:tabs>
          <w:tab w:val="right" w:leader="dot" w:pos="9350"/>
        </w:tabs>
        <w:rPr>
          <w:del w:id="1287" w:author="Gerard" w:date="2015-08-25T15:04:00Z"/>
          <w:rFonts w:asciiTheme="minorHAnsi" w:eastAsiaTheme="minorEastAsia" w:hAnsiTheme="minorHAnsi" w:cstheme="minorBidi"/>
          <w:noProof/>
          <w:sz w:val="22"/>
          <w:szCs w:val="22"/>
        </w:rPr>
      </w:pPr>
      <w:del w:id="1288" w:author="Gerard" w:date="2015-08-25T15:04:00Z">
        <w:r w:rsidRPr="00554341" w:rsidDel="00554341">
          <w:rPr>
            <w:noProof/>
            <w:rPrChange w:id="1289" w:author="Gerard" w:date="2015-08-25T15:04:00Z">
              <w:rPr>
                <w:rStyle w:val="Hyperlink"/>
                <w:noProof/>
              </w:rPr>
            </w:rPrChange>
          </w:rPr>
          <w:delText>4.1.2.10. Ogden</w:delText>
        </w:r>
        <w:r w:rsidDel="00554341">
          <w:rPr>
            <w:noProof/>
            <w:webHidden/>
          </w:rPr>
          <w:tab/>
          <w:delText>94</w:delText>
        </w:r>
      </w:del>
    </w:p>
    <w:p w14:paraId="607F4D89" w14:textId="77777777" w:rsidR="0083420E" w:rsidDel="00554341" w:rsidRDefault="0083420E">
      <w:pPr>
        <w:pStyle w:val="TOC4"/>
        <w:tabs>
          <w:tab w:val="right" w:leader="dot" w:pos="9350"/>
        </w:tabs>
        <w:rPr>
          <w:del w:id="1290" w:author="Gerard" w:date="2015-08-25T15:04:00Z"/>
          <w:rFonts w:asciiTheme="minorHAnsi" w:eastAsiaTheme="minorEastAsia" w:hAnsiTheme="minorHAnsi" w:cstheme="minorBidi"/>
          <w:noProof/>
          <w:sz w:val="22"/>
          <w:szCs w:val="22"/>
        </w:rPr>
      </w:pPr>
      <w:del w:id="1291" w:author="Gerard" w:date="2015-08-25T15:04:00Z">
        <w:r w:rsidRPr="00554341" w:rsidDel="00554341">
          <w:rPr>
            <w:noProof/>
            <w:rPrChange w:id="1292" w:author="Gerard" w:date="2015-08-25T15:04:00Z">
              <w:rPr>
                <w:rStyle w:val="Hyperlink"/>
                <w:noProof/>
              </w:rPr>
            </w:rPrChange>
          </w:rPr>
          <w:delText>4.1.2.11. Tendon Material</w:delText>
        </w:r>
        <w:r w:rsidDel="00554341">
          <w:rPr>
            <w:noProof/>
            <w:webHidden/>
          </w:rPr>
          <w:tab/>
          <w:delText>95</w:delText>
        </w:r>
      </w:del>
    </w:p>
    <w:p w14:paraId="0ECE676D" w14:textId="77777777" w:rsidR="0083420E" w:rsidDel="00554341" w:rsidRDefault="0083420E">
      <w:pPr>
        <w:pStyle w:val="TOC4"/>
        <w:tabs>
          <w:tab w:val="right" w:leader="dot" w:pos="9350"/>
        </w:tabs>
        <w:rPr>
          <w:del w:id="1293" w:author="Gerard" w:date="2015-08-25T15:04:00Z"/>
          <w:rFonts w:asciiTheme="minorHAnsi" w:eastAsiaTheme="minorEastAsia" w:hAnsiTheme="minorHAnsi" w:cstheme="minorBidi"/>
          <w:noProof/>
          <w:sz w:val="22"/>
          <w:szCs w:val="22"/>
        </w:rPr>
      </w:pPr>
      <w:del w:id="1294" w:author="Gerard" w:date="2015-08-25T15:04:00Z">
        <w:r w:rsidRPr="00554341" w:rsidDel="00554341">
          <w:rPr>
            <w:noProof/>
            <w:rPrChange w:id="1295" w:author="Gerard" w:date="2015-08-25T15:04:00Z">
              <w:rPr>
                <w:rStyle w:val="Hyperlink"/>
                <w:noProof/>
              </w:rPr>
            </w:rPrChange>
          </w:rPr>
          <w:delText>4.1.2.12. Tension-Compression Nonlinear Orthotropic</w:delText>
        </w:r>
        <w:r w:rsidDel="00554341">
          <w:rPr>
            <w:noProof/>
            <w:webHidden/>
          </w:rPr>
          <w:tab/>
          <w:delText>96</w:delText>
        </w:r>
      </w:del>
    </w:p>
    <w:p w14:paraId="1F626E3B" w14:textId="77777777" w:rsidR="0083420E" w:rsidDel="00554341" w:rsidRDefault="0083420E">
      <w:pPr>
        <w:pStyle w:val="TOC4"/>
        <w:tabs>
          <w:tab w:val="right" w:leader="dot" w:pos="9350"/>
        </w:tabs>
        <w:rPr>
          <w:del w:id="1296" w:author="Gerard" w:date="2015-08-25T15:04:00Z"/>
          <w:rFonts w:asciiTheme="minorHAnsi" w:eastAsiaTheme="minorEastAsia" w:hAnsiTheme="minorHAnsi" w:cstheme="minorBidi"/>
          <w:noProof/>
          <w:sz w:val="22"/>
          <w:szCs w:val="22"/>
        </w:rPr>
      </w:pPr>
      <w:del w:id="1297" w:author="Gerard" w:date="2015-08-25T15:04:00Z">
        <w:r w:rsidRPr="00554341" w:rsidDel="00554341">
          <w:rPr>
            <w:noProof/>
            <w:rPrChange w:id="1298" w:author="Gerard" w:date="2015-08-25T15:04:00Z">
              <w:rPr>
                <w:rStyle w:val="Hyperlink"/>
                <w:noProof/>
              </w:rPr>
            </w:rPrChange>
          </w:rPr>
          <w:delText>4.1.2.13. Transversely Isotropic Mooney-Rivlin</w:delText>
        </w:r>
        <w:r w:rsidDel="00554341">
          <w:rPr>
            <w:noProof/>
            <w:webHidden/>
          </w:rPr>
          <w:tab/>
          <w:delText>97</w:delText>
        </w:r>
      </w:del>
    </w:p>
    <w:p w14:paraId="1E2B98AA" w14:textId="77777777" w:rsidR="0083420E" w:rsidDel="00554341" w:rsidRDefault="0083420E">
      <w:pPr>
        <w:pStyle w:val="TOC4"/>
        <w:tabs>
          <w:tab w:val="right" w:leader="dot" w:pos="9350"/>
        </w:tabs>
        <w:rPr>
          <w:del w:id="1299" w:author="Gerard" w:date="2015-08-25T15:04:00Z"/>
          <w:rFonts w:asciiTheme="minorHAnsi" w:eastAsiaTheme="minorEastAsia" w:hAnsiTheme="minorHAnsi" w:cstheme="minorBidi"/>
          <w:noProof/>
          <w:sz w:val="22"/>
          <w:szCs w:val="22"/>
        </w:rPr>
      </w:pPr>
      <w:del w:id="1300" w:author="Gerard" w:date="2015-08-25T15:04:00Z">
        <w:r w:rsidRPr="00554341" w:rsidDel="00554341">
          <w:rPr>
            <w:noProof/>
            <w:rPrChange w:id="1301" w:author="Gerard" w:date="2015-08-25T15:04:00Z">
              <w:rPr>
                <w:rStyle w:val="Hyperlink"/>
                <w:noProof/>
              </w:rPr>
            </w:rPrChange>
          </w:rPr>
          <w:delText>4.1.2.14. Transversely Isotropic Veronda-Westmann</w:delText>
        </w:r>
        <w:r w:rsidDel="00554341">
          <w:rPr>
            <w:noProof/>
            <w:webHidden/>
          </w:rPr>
          <w:tab/>
          <w:delText>99</w:delText>
        </w:r>
      </w:del>
    </w:p>
    <w:p w14:paraId="098C7353" w14:textId="77777777" w:rsidR="0083420E" w:rsidDel="00554341" w:rsidRDefault="0083420E">
      <w:pPr>
        <w:pStyle w:val="TOC4"/>
        <w:tabs>
          <w:tab w:val="right" w:leader="dot" w:pos="9350"/>
        </w:tabs>
        <w:rPr>
          <w:del w:id="1302" w:author="Gerard" w:date="2015-08-25T15:04:00Z"/>
          <w:rFonts w:asciiTheme="minorHAnsi" w:eastAsiaTheme="minorEastAsia" w:hAnsiTheme="minorHAnsi" w:cstheme="minorBidi"/>
          <w:noProof/>
          <w:sz w:val="22"/>
          <w:szCs w:val="22"/>
        </w:rPr>
      </w:pPr>
      <w:del w:id="1303" w:author="Gerard" w:date="2015-08-25T15:04:00Z">
        <w:r w:rsidRPr="00554341" w:rsidDel="00554341">
          <w:rPr>
            <w:noProof/>
            <w:rPrChange w:id="1304" w:author="Gerard" w:date="2015-08-25T15:04:00Z">
              <w:rPr>
                <w:rStyle w:val="Hyperlink"/>
                <w:noProof/>
              </w:rPr>
            </w:rPrChange>
          </w:rPr>
          <w:delText>4.1.2.15. Uncoupled Solid Mixture</w:delText>
        </w:r>
        <w:r w:rsidDel="00554341">
          <w:rPr>
            <w:noProof/>
            <w:webHidden/>
          </w:rPr>
          <w:tab/>
          <w:delText>100</w:delText>
        </w:r>
      </w:del>
    </w:p>
    <w:p w14:paraId="6C30E827" w14:textId="77777777" w:rsidR="0083420E" w:rsidDel="00554341" w:rsidRDefault="0083420E">
      <w:pPr>
        <w:pStyle w:val="TOC4"/>
        <w:tabs>
          <w:tab w:val="right" w:leader="dot" w:pos="9350"/>
        </w:tabs>
        <w:rPr>
          <w:del w:id="1305" w:author="Gerard" w:date="2015-08-25T15:04:00Z"/>
          <w:rFonts w:asciiTheme="minorHAnsi" w:eastAsiaTheme="minorEastAsia" w:hAnsiTheme="minorHAnsi" w:cstheme="minorBidi"/>
          <w:noProof/>
          <w:sz w:val="22"/>
          <w:szCs w:val="22"/>
        </w:rPr>
      </w:pPr>
      <w:del w:id="1306" w:author="Gerard" w:date="2015-08-25T15:04:00Z">
        <w:r w:rsidRPr="00554341" w:rsidDel="00554341">
          <w:rPr>
            <w:noProof/>
            <w:rPrChange w:id="1307" w:author="Gerard" w:date="2015-08-25T15:04:00Z">
              <w:rPr>
                <w:rStyle w:val="Hyperlink"/>
                <w:noProof/>
              </w:rPr>
            </w:rPrChange>
          </w:rPr>
          <w:delText>4.1.2.16. Veronda-Westmann</w:delText>
        </w:r>
        <w:r w:rsidDel="00554341">
          <w:rPr>
            <w:noProof/>
            <w:webHidden/>
          </w:rPr>
          <w:tab/>
          <w:delText>101</w:delText>
        </w:r>
      </w:del>
    </w:p>
    <w:p w14:paraId="2B47186E" w14:textId="77777777" w:rsidR="0083420E" w:rsidDel="00554341" w:rsidRDefault="0083420E">
      <w:pPr>
        <w:pStyle w:val="TOC4"/>
        <w:tabs>
          <w:tab w:val="right" w:leader="dot" w:pos="9350"/>
        </w:tabs>
        <w:rPr>
          <w:del w:id="1308" w:author="Gerard" w:date="2015-08-25T15:04:00Z"/>
          <w:rFonts w:asciiTheme="minorHAnsi" w:eastAsiaTheme="minorEastAsia" w:hAnsiTheme="minorHAnsi" w:cstheme="minorBidi"/>
          <w:noProof/>
          <w:sz w:val="22"/>
          <w:szCs w:val="22"/>
        </w:rPr>
      </w:pPr>
      <w:del w:id="1309" w:author="Gerard" w:date="2015-08-25T15:04:00Z">
        <w:r w:rsidRPr="00554341" w:rsidDel="00554341">
          <w:rPr>
            <w:noProof/>
            <w:rPrChange w:id="1310" w:author="Gerard" w:date="2015-08-25T15:04:00Z">
              <w:rPr>
                <w:rStyle w:val="Hyperlink"/>
                <w:noProof/>
              </w:rPr>
            </w:rPrChange>
          </w:rPr>
          <w:delText>4.1.2.17. Mooney-Rivlin Von Mises Distributed Fibers</w:delText>
        </w:r>
        <w:r w:rsidDel="00554341">
          <w:rPr>
            <w:noProof/>
            <w:webHidden/>
          </w:rPr>
          <w:tab/>
          <w:delText>102</w:delText>
        </w:r>
      </w:del>
    </w:p>
    <w:p w14:paraId="6180FBF7" w14:textId="77777777" w:rsidR="0083420E" w:rsidDel="00554341" w:rsidRDefault="0083420E">
      <w:pPr>
        <w:pStyle w:val="TOC3"/>
        <w:tabs>
          <w:tab w:val="right" w:leader="dot" w:pos="9350"/>
        </w:tabs>
        <w:rPr>
          <w:del w:id="1311" w:author="Gerard" w:date="2015-08-25T15:04:00Z"/>
          <w:rFonts w:asciiTheme="minorHAnsi" w:eastAsiaTheme="minorEastAsia" w:hAnsiTheme="minorHAnsi" w:cstheme="minorBidi"/>
          <w:i w:val="0"/>
          <w:iCs w:val="0"/>
          <w:noProof/>
          <w:sz w:val="22"/>
          <w:szCs w:val="22"/>
        </w:rPr>
      </w:pPr>
      <w:del w:id="1312" w:author="Gerard" w:date="2015-08-25T15:04:00Z">
        <w:r w:rsidRPr="00554341" w:rsidDel="00554341">
          <w:rPr>
            <w:noProof/>
            <w:rPrChange w:id="1313" w:author="Gerard" w:date="2015-08-25T15:04:00Z">
              <w:rPr>
                <w:rStyle w:val="Hyperlink"/>
                <w:noProof/>
              </w:rPr>
            </w:rPrChange>
          </w:rPr>
          <w:delText>4.1.3. Compressible Materials</w:delText>
        </w:r>
        <w:r w:rsidDel="00554341">
          <w:rPr>
            <w:noProof/>
            <w:webHidden/>
          </w:rPr>
          <w:tab/>
          <w:delText>105</w:delText>
        </w:r>
      </w:del>
    </w:p>
    <w:p w14:paraId="2C4F21ED" w14:textId="77777777" w:rsidR="0083420E" w:rsidDel="00554341" w:rsidRDefault="0083420E">
      <w:pPr>
        <w:pStyle w:val="TOC4"/>
        <w:tabs>
          <w:tab w:val="right" w:leader="dot" w:pos="9350"/>
        </w:tabs>
        <w:rPr>
          <w:del w:id="1314" w:author="Gerard" w:date="2015-08-25T15:04:00Z"/>
          <w:rFonts w:asciiTheme="minorHAnsi" w:eastAsiaTheme="minorEastAsia" w:hAnsiTheme="minorHAnsi" w:cstheme="minorBidi"/>
          <w:noProof/>
          <w:sz w:val="22"/>
          <w:szCs w:val="22"/>
        </w:rPr>
      </w:pPr>
      <w:del w:id="1315" w:author="Gerard" w:date="2015-08-25T15:04:00Z">
        <w:r w:rsidRPr="00554341" w:rsidDel="00554341">
          <w:rPr>
            <w:noProof/>
            <w:rPrChange w:id="1316" w:author="Gerard" w:date="2015-08-25T15:04:00Z">
              <w:rPr>
                <w:rStyle w:val="Hyperlink"/>
                <w:noProof/>
              </w:rPr>
            </w:rPrChange>
          </w:rPr>
          <w:delText>4.1.3.1. Carter-Hayes</w:delText>
        </w:r>
        <w:r w:rsidDel="00554341">
          <w:rPr>
            <w:noProof/>
            <w:webHidden/>
          </w:rPr>
          <w:tab/>
          <w:delText>105</w:delText>
        </w:r>
      </w:del>
    </w:p>
    <w:p w14:paraId="72D549DA" w14:textId="77777777" w:rsidR="0083420E" w:rsidDel="00554341" w:rsidRDefault="0083420E">
      <w:pPr>
        <w:pStyle w:val="TOC4"/>
        <w:tabs>
          <w:tab w:val="right" w:leader="dot" w:pos="9350"/>
        </w:tabs>
        <w:rPr>
          <w:del w:id="1317" w:author="Gerard" w:date="2015-08-25T15:04:00Z"/>
          <w:rFonts w:asciiTheme="minorHAnsi" w:eastAsiaTheme="minorEastAsia" w:hAnsiTheme="minorHAnsi" w:cstheme="minorBidi"/>
          <w:noProof/>
          <w:sz w:val="22"/>
          <w:szCs w:val="22"/>
        </w:rPr>
      </w:pPr>
      <w:del w:id="1318" w:author="Gerard" w:date="2015-08-25T15:04:00Z">
        <w:r w:rsidRPr="00554341" w:rsidDel="00554341">
          <w:rPr>
            <w:noProof/>
            <w:rPrChange w:id="1319" w:author="Gerard" w:date="2015-08-25T15:04:00Z">
              <w:rPr>
                <w:rStyle w:val="Hyperlink"/>
                <w:noProof/>
              </w:rPr>
            </w:rPrChange>
          </w:rPr>
          <w:delText>4.1.3.2. Cell Growth</w:delText>
        </w:r>
        <w:r w:rsidDel="00554341">
          <w:rPr>
            <w:noProof/>
            <w:webHidden/>
          </w:rPr>
          <w:tab/>
          <w:delText>107</w:delText>
        </w:r>
      </w:del>
    </w:p>
    <w:p w14:paraId="7B7F1858" w14:textId="77777777" w:rsidR="0083420E" w:rsidDel="00554341" w:rsidRDefault="0083420E">
      <w:pPr>
        <w:pStyle w:val="TOC4"/>
        <w:tabs>
          <w:tab w:val="right" w:leader="dot" w:pos="9350"/>
        </w:tabs>
        <w:rPr>
          <w:del w:id="1320" w:author="Gerard" w:date="2015-08-25T15:04:00Z"/>
          <w:rFonts w:asciiTheme="minorHAnsi" w:eastAsiaTheme="minorEastAsia" w:hAnsiTheme="minorHAnsi" w:cstheme="minorBidi"/>
          <w:noProof/>
          <w:sz w:val="22"/>
          <w:szCs w:val="22"/>
        </w:rPr>
      </w:pPr>
      <w:del w:id="1321" w:author="Gerard" w:date="2015-08-25T15:04:00Z">
        <w:r w:rsidRPr="00554341" w:rsidDel="00554341">
          <w:rPr>
            <w:noProof/>
            <w:rPrChange w:id="1322" w:author="Gerard" w:date="2015-08-25T15:04:00Z">
              <w:rPr>
                <w:rStyle w:val="Hyperlink"/>
                <w:noProof/>
              </w:rPr>
            </w:rPrChange>
          </w:rPr>
          <w:delText>4.1.3.3. Cubic CLE</w:delText>
        </w:r>
        <w:r w:rsidDel="00554341">
          <w:rPr>
            <w:noProof/>
            <w:webHidden/>
          </w:rPr>
          <w:tab/>
          <w:delText>109</w:delText>
        </w:r>
      </w:del>
    </w:p>
    <w:p w14:paraId="55D5D464" w14:textId="77777777" w:rsidR="0083420E" w:rsidDel="00554341" w:rsidRDefault="0083420E">
      <w:pPr>
        <w:pStyle w:val="TOC4"/>
        <w:tabs>
          <w:tab w:val="right" w:leader="dot" w:pos="9350"/>
        </w:tabs>
        <w:rPr>
          <w:del w:id="1323" w:author="Gerard" w:date="2015-08-25T15:04:00Z"/>
          <w:rFonts w:asciiTheme="minorHAnsi" w:eastAsiaTheme="minorEastAsia" w:hAnsiTheme="minorHAnsi" w:cstheme="minorBidi"/>
          <w:noProof/>
          <w:sz w:val="22"/>
          <w:szCs w:val="22"/>
        </w:rPr>
      </w:pPr>
      <w:del w:id="1324" w:author="Gerard" w:date="2015-08-25T15:04:00Z">
        <w:r w:rsidRPr="00554341" w:rsidDel="00554341">
          <w:rPr>
            <w:noProof/>
            <w:rPrChange w:id="1325" w:author="Gerard" w:date="2015-08-25T15:04:00Z">
              <w:rPr>
                <w:rStyle w:val="Hyperlink"/>
                <w:noProof/>
              </w:rPr>
            </w:rPrChange>
          </w:rPr>
          <w:delText>4.1.3.4. Donnan Equilibrium Swelling</w:delText>
        </w:r>
        <w:r w:rsidDel="00554341">
          <w:rPr>
            <w:noProof/>
            <w:webHidden/>
          </w:rPr>
          <w:tab/>
          <w:delText>110</w:delText>
        </w:r>
      </w:del>
    </w:p>
    <w:p w14:paraId="0741D3E1" w14:textId="77777777" w:rsidR="0083420E" w:rsidDel="00554341" w:rsidRDefault="0083420E">
      <w:pPr>
        <w:pStyle w:val="TOC4"/>
        <w:tabs>
          <w:tab w:val="right" w:leader="dot" w:pos="9350"/>
        </w:tabs>
        <w:rPr>
          <w:del w:id="1326" w:author="Gerard" w:date="2015-08-25T15:04:00Z"/>
          <w:rFonts w:asciiTheme="minorHAnsi" w:eastAsiaTheme="minorEastAsia" w:hAnsiTheme="minorHAnsi" w:cstheme="minorBidi"/>
          <w:noProof/>
          <w:sz w:val="22"/>
          <w:szCs w:val="22"/>
        </w:rPr>
      </w:pPr>
      <w:del w:id="1327" w:author="Gerard" w:date="2015-08-25T15:04:00Z">
        <w:r w:rsidRPr="00554341" w:rsidDel="00554341">
          <w:rPr>
            <w:noProof/>
            <w:rPrChange w:id="1328" w:author="Gerard" w:date="2015-08-25T15:04:00Z">
              <w:rPr>
                <w:rStyle w:val="Hyperlink"/>
                <w:noProof/>
              </w:rPr>
            </w:rPrChange>
          </w:rPr>
          <w:delText>4.1.3.5. Ellipsoidal Fiber Distribution</w:delText>
        </w:r>
        <w:r w:rsidDel="00554341">
          <w:rPr>
            <w:noProof/>
            <w:webHidden/>
          </w:rPr>
          <w:tab/>
          <w:delText>112</w:delText>
        </w:r>
      </w:del>
    </w:p>
    <w:p w14:paraId="036A0029" w14:textId="77777777" w:rsidR="0083420E" w:rsidDel="00554341" w:rsidRDefault="0083420E">
      <w:pPr>
        <w:pStyle w:val="TOC4"/>
        <w:tabs>
          <w:tab w:val="right" w:leader="dot" w:pos="9350"/>
        </w:tabs>
        <w:rPr>
          <w:del w:id="1329" w:author="Gerard" w:date="2015-08-25T15:04:00Z"/>
          <w:rFonts w:asciiTheme="minorHAnsi" w:eastAsiaTheme="minorEastAsia" w:hAnsiTheme="minorHAnsi" w:cstheme="minorBidi"/>
          <w:noProof/>
          <w:sz w:val="22"/>
          <w:szCs w:val="22"/>
        </w:rPr>
      </w:pPr>
      <w:del w:id="1330" w:author="Gerard" w:date="2015-08-25T15:04:00Z">
        <w:r w:rsidRPr="00554341" w:rsidDel="00554341">
          <w:rPr>
            <w:noProof/>
            <w:rPrChange w:id="1331" w:author="Gerard" w:date="2015-08-25T15:04:00Z">
              <w:rPr>
                <w:rStyle w:val="Hyperlink"/>
                <w:noProof/>
              </w:rPr>
            </w:rPrChange>
          </w:rPr>
          <w:delText>4.1.3.6. Ellipsoidal Fiber Distribution Neo-Hookean</w:delText>
        </w:r>
        <w:r w:rsidDel="00554341">
          <w:rPr>
            <w:noProof/>
            <w:webHidden/>
          </w:rPr>
          <w:tab/>
          <w:delText>114</w:delText>
        </w:r>
      </w:del>
    </w:p>
    <w:p w14:paraId="1494D8D3" w14:textId="77777777" w:rsidR="0083420E" w:rsidDel="00554341" w:rsidRDefault="0083420E">
      <w:pPr>
        <w:pStyle w:val="TOC4"/>
        <w:tabs>
          <w:tab w:val="right" w:leader="dot" w:pos="9350"/>
        </w:tabs>
        <w:rPr>
          <w:del w:id="1332" w:author="Gerard" w:date="2015-08-25T15:04:00Z"/>
          <w:rFonts w:asciiTheme="minorHAnsi" w:eastAsiaTheme="minorEastAsia" w:hAnsiTheme="minorHAnsi" w:cstheme="minorBidi"/>
          <w:noProof/>
          <w:sz w:val="22"/>
          <w:szCs w:val="22"/>
        </w:rPr>
      </w:pPr>
      <w:del w:id="1333" w:author="Gerard" w:date="2015-08-25T15:04:00Z">
        <w:r w:rsidRPr="00554341" w:rsidDel="00554341">
          <w:rPr>
            <w:noProof/>
            <w:rPrChange w:id="1334" w:author="Gerard" w:date="2015-08-25T15:04:00Z">
              <w:rPr>
                <w:rStyle w:val="Hyperlink"/>
                <w:noProof/>
              </w:rPr>
            </w:rPrChange>
          </w:rPr>
          <w:delText>4.1.3.7. Ellipsoidal Fiber Distribution with Donnan Equilibrium Swelling</w:delText>
        </w:r>
        <w:r w:rsidDel="00554341">
          <w:rPr>
            <w:noProof/>
            <w:webHidden/>
          </w:rPr>
          <w:tab/>
          <w:delText>115</w:delText>
        </w:r>
      </w:del>
    </w:p>
    <w:p w14:paraId="2D4EC569" w14:textId="77777777" w:rsidR="0083420E" w:rsidDel="00554341" w:rsidRDefault="0083420E">
      <w:pPr>
        <w:pStyle w:val="TOC4"/>
        <w:tabs>
          <w:tab w:val="right" w:leader="dot" w:pos="9350"/>
        </w:tabs>
        <w:rPr>
          <w:del w:id="1335" w:author="Gerard" w:date="2015-08-25T15:04:00Z"/>
          <w:rFonts w:asciiTheme="minorHAnsi" w:eastAsiaTheme="minorEastAsia" w:hAnsiTheme="minorHAnsi" w:cstheme="minorBidi"/>
          <w:noProof/>
          <w:sz w:val="22"/>
          <w:szCs w:val="22"/>
        </w:rPr>
      </w:pPr>
      <w:del w:id="1336" w:author="Gerard" w:date="2015-08-25T15:04:00Z">
        <w:r w:rsidRPr="00554341" w:rsidDel="00554341">
          <w:rPr>
            <w:noProof/>
            <w:rPrChange w:id="1337" w:author="Gerard" w:date="2015-08-25T15:04:00Z">
              <w:rPr>
                <w:rStyle w:val="Hyperlink"/>
                <w:noProof/>
              </w:rPr>
            </w:rPrChange>
          </w:rPr>
          <w:delText>4.1.3.8. Fiber with Exponential-Power Law</w:delText>
        </w:r>
        <w:r w:rsidDel="00554341">
          <w:rPr>
            <w:noProof/>
            <w:webHidden/>
          </w:rPr>
          <w:tab/>
          <w:delText>116</w:delText>
        </w:r>
      </w:del>
    </w:p>
    <w:p w14:paraId="41F80DCF" w14:textId="77777777" w:rsidR="0083420E" w:rsidDel="00554341" w:rsidRDefault="0083420E">
      <w:pPr>
        <w:pStyle w:val="TOC4"/>
        <w:tabs>
          <w:tab w:val="right" w:leader="dot" w:pos="9350"/>
        </w:tabs>
        <w:rPr>
          <w:del w:id="1338" w:author="Gerard" w:date="2015-08-25T15:04:00Z"/>
          <w:rFonts w:asciiTheme="minorHAnsi" w:eastAsiaTheme="minorEastAsia" w:hAnsiTheme="minorHAnsi" w:cstheme="minorBidi"/>
          <w:noProof/>
          <w:sz w:val="22"/>
          <w:szCs w:val="22"/>
        </w:rPr>
      </w:pPr>
      <w:del w:id="1339" w:author="Gerard" w:date="2015-08-25T15:04:00Z">
        <w:r w:rsidRPr="00554341" w:rsidDel="00554341">
          <w:rPr>
            <w:noProof/>
            <w:rPrChange w:id="1340" w:author="Gerard" w:date="2015-08-25T15:04:00Z">
              <w:rPr>
                <w:rStyle w:val="Hyperlink"/>
                <w:noProof/>
              </w:rPr>
            </w:rPrChange>
          </w:rPr>
          <w:delText>4.1.3.9. Fiber with Toe-Linear Response</w:delText>
        </w:r>
        <w:r w:rsidDel="00554341">
          <w:rPr>
            <w:noProof/>
            <w:webHidden/>
          </w:rPr>
          <w:tab/>
          <w:delText>118</w:delText>
        </w:r>
      </w:del>
    </w:p>
    <w:p w14:paraId="64368EAC" w14:textId="77777777" w:rsidR="0083420E" w:rsidDel="00554341" w:rsidRDefault="0083420E">
      <w:pPr>
        <w:pStyle w:val="TOC4"/>
        <w:tabs>
          <w:tab w:val="right" w:leader="dot" w:pos="9350"/>
        </w:tabs>
        <w:rPr>
          <w:del w:id="1341" w:author="Gerard" w:date="2015-08-25T15:04:00Z"/>
          <w:rFonts w:asciiTheme="minorHAnsi" w:eastAsiaTheme="minorEastAsia" w:hAnsiTheme="minorHAnsi" w:cstheme="minorBidi"/>
          <w:noProof/>
          <w:sz w:val="22"/>
          <w:szCs w:val="22"/>
        </w:rPr>
      </w:pPr>
      <w:del w:id="1342" w:author="Gerard" w:date="2015-08-25T15:04:00Z">
        <w:r w:rsidRPr="00554341" w:rsidDel="00554341">
          <w:rPr>
            <w:noProof/>
            <w:rPrChange w:id="1343" w:author="Gerard" w:date="2015-08-25T15:04:00Z">
              <w:rPr>
                <w:rStyle w:val="Hyperlink"/>
                <w:noProof/>
              </w:rPr>
            </w:rPrChange>
          </w:rPr>
          <w:delText>4.1.3.10. Fung Orthotropic Compressible</w:delText>
        </w:r>
        <w:r w:rsidDel="00554341">
          <w:rPr>
            <w:noProof/>
            <w:webHidden/>
          </w:rPr>
          <w:tab/>
          <w:delText>119</w:delText>
        </w:r>
      </w:del>
    </w:p>
    <w:p w14:paraId="1C0C3979" w14:textId="77777777" w:rsidR="0083420E" w:rsidDel="00554341" w:rsidRDefault="0083420E">
      <w:pPr>
        <w:pStyle w:val="TOC4"/>
        <w:tabs>
          <w:tab w:val="right" w:leader="dot" w:pos="9350"/>
        </w:tabs>
        <w:rPr>
          <w:del w:id="1344" w:author="Gerard" w:date="2015-08-25T15:04:00Z"/>
          <w:rFonts w:asciiTheme="minorHAnsi" w:eastAsiaTheme="minorEastAsia" w:hAnsiTheme="minorHAnsi" w:cstheme="minorBidi"/>
          <w:noProof/>
          <w:sz w:val="22"/>
          <w:szCs w:val="22"/>
        </w:rPr>
      </w:pPr>
      <w:del w:id="1345" w:author="Gerard" w:date="2015-08-25T15:04:00Z">
        <w:r w:rsidRPr="00554341" w:rsidDel="00554341">
          <w:rPr>
            <w:noProof/>
            <w:rPrChange w:id="1346" w:author="Gerard" w:date="2015-08-25T15:04:00Z">
              <w:rPr>
                <w:rStyle w:val="Hyperlink"/>
                <w:noProof/>
              </w:rPr>
            </w:rPrChange>
          </w:rPr>
          <w:delText>4.1.3.11. Holmes-Mow</w:delText>
        </w:r>
        <w:r w:rsidDel="00554341">
          <w:rPr>
            <w:noProof/>
            <w:webHidden/>
          </w:rPr>
          <w:tab/>
          <w:delText>121</w:delText>
        </w:r>
      </w:del>
    </w:p>
    <w:p w14:paraId="1C059A65" w14:textId="77777777" w:rsidR="0083420E" w:rsidDel="00554341" w:rsidRDefault="0083420E">
      <w:pPr>
        <w:pStyle w:val="TOC4"/>
        <w:tabs>
          <w:tab w:val="right" w:leader="dot" w:pos="9350"/>
        </w:tabs>
        <w:rPr>
          <w:del w:id="1347" w:author="Gerard" w:date="2015-08-25T15:04:00Z"/>
          <w:rFonts w:asciiTheme="minorHAnsi" w:eastAsiaTheme="minorEastAsia" w:hAnsiTheme="minorHAnsi" w:cstheme="minorBidi"/>
          <w:noProof/>
          <w:sz w:val="22"/>
          <w:szCs w:val="22"/>
        </w:rPr>
      </w:pPr>
      <w:del w:id="1348" w:author="Gerard" w:date="2015-08-25T15:04:00Z">
        <w:r w:rsidRPr="00554341" w:rsidDel="00554341">
          <w:rPr>
            <w:noProof/>
            <w:rPrChange w:id="1349" w:author="Gerard" w:date="2015-08-25T15:04:00Z">
              <w:rPr>
                <w:rStyle w:val="Hyperlink"/>
                <w:noProof/>
              </w:rPr>
            </w:rPrChange>
          </w:rPr>
          <w:delText>4.1.3.12. Isotropic Elastic</w:delText>
        </w:r>
        <w:r w:rsidDel="00554341">
          <w:rPr>
            <w:noProof/>
            <w:webHidden/>
          </w:rPr>
          <w:tab/>
          <w:delText>122</w:delText>
        </w:r>
      </w:del>
    </w:p>
    <w:p w14:paraId="1E00DA74" w14:textId="77777777" w:rsidR="0083420E" w:rsidDel="00554341" w:rsidRDefault="0083420E">
      <w:pPr>
        <w:pStyle w:val="TOC4"/>
        <w:tabs>
          <w:tab w:val="right" w:leader="dot" w:pos="9350"/>
        </w:tabs>
        <w:rPr>
          <w:del w:id="1350" w:author="Gerard" w:date="2015-08-25T15:04:00Z"/>
          <w:rFonts w:asciiTheme="minorHAnsi" w:eastAsiaTheme="minorEastAsia" w:hAnsiTheme="minorHAnsi" w:cstheme="minorBidi"/>
          <w:noProof/>
          <w:sz w:val="22"/>
          <w:szCs w:val="22"/>
        </w:rPr>
      </w:pPr>
      <w:del w:id="1351" w:author="Gerard" w:date="2015-08-25T15:04:00Z">
        <w:r w:rsidRPr="00554341" w:rsidDel="00554341">
          <w:rPr>
            <w:noProof/>
            <w:rPrChange w:id="1352" w:author="Gerard" w:date="2015-08-25T15:04:00Z">
              <w:rPr>
                <w:rStyle w:val="Hyperlink"/>
                <w:noProof/>
              </w:rPr>
            </w:rPrChange>
          </w:rPr>
          <w:delText>4.1.3.13. Orthotropic Elastic</w:delText>
        </w:r>
        <w:r w:rsidDel="00554341">
          <w:rPr>
            <w:noProof/>
            <w:webHidden/>
          </w:rPr>
          <w:tab/>
          <w:delText>123</w:delText>
        </w:r>
      </w:del>
    </w:p>
    <w:p w14:paraId="21C94BBD" w14:textId="77777777" w:rsidR="0083420E" w:rsidDel="00554341" w:rsidRDefault="0083420E">
      <w:pPr>
        <w:pStyle w:val="TOC4"/>
        <w:tabs>
          <w:tab w:val="right" w:leader="dot" w:pos="9350"/>
        </w:tabs>
        <w:rPr>
          <w:del w:id="1353" w:author="Gerard" w:date="2015-08-25T15:04:00Z"/>
          <w:rFonts w:asciiTheme="minorHAnsi" w:eastAsiaTheme="minorEastAsia" w:hAnsiTheme="minorHAnsi" w:cstheme="minorBidi"/>
          <w:noProof/>
          <w:sz w:val="22"/>
          <w:szCs w:val="22"/>
        </w:rPr>
      </w:pPr>
      <w:del w:id="1354" w:author="Gerard" w:date="2015-08-25T15:04:00Z">
        <w:r w:rsidRPr="00554341" w:rsidDel="00554341">
          <w:rPr>
            <w:noProof/>
            <w:rPrChange w:id="1355" w:author="Gerard" w:date="2015-08-25T15:04:00Z">
              <w:rPr>
                <w:rStyle w:val="Hyperlink"/>
                <w:noProof/>
              </w:rPr>
            </w:rPrChange>
          </w:rPr>
          <w:delText>4.1.3.14. Orthotropic CLE</w:delText>
        </w:r>
        <w:r w:rsidDel="00554341">
          <w:rPr>
            <w:noProof/>
            <w:webHidden/>
          </w:rPr>
          <w:tab/>
          <w:delText>124</w:delText>
        </w:r>
      </w:del>
    </w:p>
    <w:p w14:paraId="426B62F5" w14:textId="77777777" w:rsidR="0083420E" w:rsidDel="00554341" w:rsidRDefault="0083420E">
      <w:pPr>
        <w:pStyle w:val="TOC4"/>
        <w:tabs>
          <w:tab w:val="right" w:leader="dot" w:pos="9350"/>
        </w:tabs>
        <w:rPr>
          <w:del w:id="1356" w:author="Gerard" w:date="2015-08-25T15:04:00Z"/>
          <w:rFonts w:asciiTheme="minorHAnsi" w:eastAsiaTheme="minorEastAsia" w:hAnsiTheme="minorHAnsi" w:cstheme="minorBidi"/>
          <w:noProof/>
          <w:sz w:val="22"/>
          <w:szCs w:val="22"/>
        </w:rPr>
      </w:pPr>
      <w:del w:id="1357" w:author="Gerard" w:date="2015-08-25T15:04:00Z">
        <w:r w:rsidRPr="00554341" w:rsidDel="00554341">
          <w:rPr>
            <w:noProof/>
            <w:rPrChange w:id="1358" w:author="Gerard" w:date="2015-08-25T15:04:00Z">
              <w:rPr>
                <w:rStyle w:val="Hyperlink"/>
                <w:noProof/>
              </w:rPr>
            </w:rPrChange>
          </w:rPr>
          <w:delText>4.1.3.15. Osmotic Pressure from Virial Expansion</w:delText>
        </w:r>
        <w:r w:rsidDel="00554341">
          <w:rPr>
            <w:noProof/>
            <w:webHidden/>
          </w:rPr>
          <w:tab/>
          <w:delText>126</w:delText>
        </w:r>
      </w:del>
    </w:p>
    <w:p w14:paraId="2CC02DEB" w14:textId="77777777" w:rsidR="0083420E" w:rsidDel="00554341" w:rsidRDefault="0083420E">
      <w:pPr>
        <w:pStyle w:val="TOC4"/>
        <w:tabs>
          <w:tab w:val="right" w:leader="dot" w:pos="9350"/>
        </w:tabs>
        <w:rPr>
          <w:del w:id="1359" w:author="Gerard" w:date="2015-08-25T15:04:00Z"/>
          <w:rFonts w:asciiTheme="minorHAnsi" w:eastAsiaTheme="minorEastAsia" w:hAnsiTheme="minorHAnsi" w:cstheme="minorBidi"/>
          <w:noProof/>
          <w:sz w:val="22"/>
          <w:szCs w:val="22"/>
        </w:rPr>
      </w:pPr>
      <w:del w:id="1360" w:author="Gerard" w:date="2015-08-25T15:04:00Z">
        <w:r w:rsidRPr="00554341" w:rsidDel="00554341">
          <w:rPr>
            <w:noProof/>
            <w:rPrChange w:id="1361" w:author="Gerard" w:date="2015-08-25T15:04:00Z">
              <w:rPr>
                <w:rStyle w:val="Hyperlink"/>
                <w:noProof/>
              </w:rPr>
            </w:rPrChange>
          </w:rPr>
          <w:delText>4.1.3.16. Neo-Hookean</w:delText>
        </w:r>
        <w:r w:rsidDel="00554341">
          <w:rPr>
            <w:noProof/>
            <w:webHidden/>
          </w:rPr>
          <w:tab/>
          <w:delText>127</w:delText>
        </w:r>
      </w:del>
    </w:p>
    <w:p w14:paraId="63AE4CD6" w14:textId="77777777" w:rsidR="0083420E" w:rsidDel="00554341" w:rsidRDefault="0083420E">
      <w:pPr>
        <w:pStyle w:val="TOC4"/>
        <w:tabs>
          <w:tab w:val="right" w:leader="dot" w:pos="9350"/>
        </w:tabs>
        <w:rPr>
          <w:del w:id="1362" w:author="Gerard" w:date="2015-08-25T15:04:00Z"/>
          <w:rFonts w:asciiTheme="minorHAnsi" w:eastAsiaTheme="minorEastAsia" w:hAnsiTheme="minorHAnsi" w:cstheme="minorBidi"/>
          <w:noProof/>
          <w:sz w:val="22"/>
          <w:szCs w:val="22"/>
        </w:rPr>
      </w:pPr>
      <w:del w:id="1363" w:author="Gerard" w:date="2015-08-25T15:04:00Z">
        <w:r w:rsidRPr="00554341" w:rsidDel="00554341">
          <w:rPr>
            <w:noProof/>
            <w:rPrChange w:id="1364" w:author="Gerard" w:date="2015-08-25T15:04:00Z">
              <w:rPr>
                <w:rStyle w:val="Hyperlink"/>
                <w:noProof/>
              </w:rPr>
            </w:rPrChange>
          </w:rPr>
          <w:delText>4.1.3.17. Coupled Mooney-Rivlin</w:delText>
        </w:r>
        <w:r w:rsidDel="00554341">
          <w:rPr>
            <w:noProof/>
            <w:webHidden/>
          </w:rPr>
          <w:tab/>
          <w:delText>128</w:delText>
        </w:r>
      </w:del>
    </w:p>
    <w:p w14:paraId="30C69DFC" w14:textId="77777777" w:rsidR="0083420E" w:rsidDel="00554341" w:rsidRDefault="0083420E">
      <w:pPr>
        <w:pStyle w:val="TOC4"/>
        <w:tabs>
          <w:tab w:val="right" w:leader="dot" w:pos="9350"/>
        </w:tabs>
        <w:rPr>
          <w:del w:id="1365" w:author="Gerard" w:date="2015-08-25T15:04:00Z"/>
          <w:rFonts w:asciiTheme="minorHAnsi" w:eastAsiaTheme="minorEastAsia" w:hAnsiTheme="minorHAnsi" w:cstheme="minorBidi"/>
          <w:noProof/>
          <w:sz w:val="22"/>
          <w:szCs w:val="22"/>
        </w:rPr>
      </w:pPr>
      <w:del w:id="1366" w:author="Gerard" w:date="2015-08-25T15:04:00Z">
        <w:r w:rsidRPr="00554341" w:rsidDel="00554341">
          <w:rPr>
            <w:noProof/>
            <w:rPrChange w:id="1367" w:author="Gerard" w:date="2015-08-25T15:04:00Z">
              <w:rPr>
                <w:rStyle w:val="Hyperlink"/>
                <w:noProof/>
              </w:rPr>
            </w:rPrChange>
          </w:rPr>
          <w:delText>4.1.3.18. Coupled Veronda-Westmann</w:delText>
        </w:r>
        <w:r w:rsidDel="00554341">
          <w:rPr>
            <w:noProof/>
            <w:webHidden/>
          </w:rPr>
          <w:tab/>
          <w:delText>129</w:delText>
        </w:r>
      </w:del>
    </w:p>
    <w:p w14:paraId="4EA7AA22" w14:textId="77777777" w:rsidR="0083420E" w:rsidDel="00554341" w:rsidRDefault="0083420E">
      <w:pPr>
        <w:pStyle w:val="TOC4"/>
        <w:tabs>
          <w:tab w:val="right" w:leader="dot" w:pos="9350"/>
        </w:tabs>
        <w:rPr>
          <w:del w:id="1368" w:author="Gerard" w:date="2015-08-25T15:04:00Z"/>
          <w:rFonts w:asciiTheme="minorHAnsi" w:eastAsiaTheme="minorEastAsia" w:hAnsiTheme="minorHAnsi" w:cstheme="minorBidi"/>
          <w:noProof/>
          <w:sz w:val="22"/>
          <w:szCs w:val="22"/>
        </w:rPr>
      </w:pPr>
      <w:del w:id="1369" w:author="Gerard" w:date="2015-08-25T15:04:00Z">
        <w:r w:rsidRPr="00554341" w:rsidDel="00554341">
          <w:rPr>
            <w:noProof/>
            <w:rPrChange w:id="1370" w:author="Gerard" w:date="2015-08-25T15:04:00Z">
              <w:rPr>
                <w:rStyle w:val="Hyperlink"/>
                <w:noProof/>
              </w:rPr>
            </w:rPrChange>
          </w:rPr>
          <w:delText>4.1.3.19. Ogden Unconstrained</w:delText>
        </w:r>
        <w:r w:rsidDel="00554341">
          <w:rPr>
            <w:noProof/>
            <w:webHidden/>
          </w:rPr>
          <w:tab/>
          <w:delText>130</w:delText>
        </w:r>
      </w:del>
    </w:p>
    <w:p w14:paraId="1136AF2C" w14:textId="77777777" w:rsidR="0083420E" w:rsidDel="00554341" w:rsidRDefault="0083420E">
      <w:pPr>
        <w:pStyle w:val="TOC4"/>
        <w:tabs>
          <w:tab w:val="right" w:leader="dot" w:pos="9350"/>
        </w:tabs>
        <w:rPr>
          <w:del w:id="1371" w:author="Gerard" w:date="2015-08-25T15:04:00Z"/>
          <w:rFonts w:asciiTheme="minorHAnsi" w:eastAsiaTheme="minorEastAsia" w:hAnsiTheme="minorHAnsi" w:cstheme="minorBidi"/>
          <w:noProof/>
          <w:sz w:val="22"/>
          <w:szCs w:val="22"/>
        </w:rPr>
      </w:pPr>
      <w:del w:id="1372" w:author="Gerard" w:date="2015-08-25T15:04:00Z">
        <w:r w:rsidRPr="00554341" w:rsidDel="00554341">
          <w:rPr>
            <w:noProof/>
            <w:rPrChange w:id="1373" w:author="Gerard" w:date="2015-08-25T15:04:00Z">
              <w:rPr>
                <w:rStyle w:val="Hyperlink"/>
                <w:noProof/>
              </w:rPr>
            </w:rPrChange>
          </w:rPr>
          <w:delText>4.1.3.20. Perfect Osmometer Equilibrium Osmotic Pressure</w:delText>
        </w:r>
        <w:r w:rsidDel="00554341">
          <w:rPr>
            <w:noProof/>
            <w:webHidden/>
          </w:rPr>
          <w:tab/>
          <w:delText>131</w:delText>
        </w:r>
      </w:del>
    </w:p>
    <w:p w14:paraId="79EAF622" w14:textId="77777777" w:rsidR="0083420E" w:rsidDel="00554341" w:rsidRDefault="0083420E">
      <w:pPr>
        <w:pStyle w:val="TOC4"/>
        <w:tabs>
          <w:tab w:val="right" w:leader="dot" w:pos="9350"/>
        </w:tabs>
        <w:rPr>
          <w:del w:id="1374" w:author="Gerard" w:date="2015-08-25T15:04:00Z"/>
          <w:rFonts w:asciiTheme="minorHAnsi" w:eastAsiaTheme="minorEastAsia" w:hAnsiTheme="minorHAnsi" w:cstheme="minorBidi"/>
          <w:noProof/>
          <w:sz w:val="22"/>
          <w:szCs w:val="22"/>
        </w:rPr>
      </w:pPr>
      <w:del w:id="1375" w:author="Gerard" w:date="2015-08-25T15:04:00Z">
        <w:r w:rsidRPr="00554341" w:rsidDel="00554341">
          <w:rPr>
            <w:noProof/>
            <w:rPrChange w:id="1376" w:author="Gerard" w:date="2015-08-25T15:04:00Z">
              <w:rPr>
                <w:rStyle w:val="Hyperlink"/>
                <w:noProof/>
              </w:rPr>
            </w:rPrChange>
          </w:rPr>
          <w:delText>4.1.3.21. Solid Mixture</w:delText>
        </w:r>
        <w:r w:rsidDel="00554341">
          <w:rPr>
            <w:noProof/>
            <w:webHidden/>
          </w:rPr>
          <w:tab/>
          <w:delText>133</w:delText>
        </w:r>
      </w:del>
    </w:p>
    <w:p w14:paraId="45F17DAC" w14:textId="77777777" w:rsidR="0083420E" w:rsidDel="00554341" w:rsidRDefault="0083420E">
      <w:pPr>
        <w:pStyle w:val="TOC4"/>
        <w:tabs>
          <w:tab w:val="right" w:leader="dot" w:pos="9350"/>
        </w:tabs>
        <w:rPr>
          <w:del w:id="1377" w:author="Gerard" w:date="2015-08-25T15:04:00Z"/>
          <w:rFonts w:asciiTheme="minorHAnsi" w:eastAsiaTheme="minorEastAsia" w:hAnsiTheme="minorHAnsi" w:cstheme="minorBidi"/>
          <w:noProof/>
          <w:sz w:val="22"/>
          <w:szCs w:val="22"/>
        </w:rPr>
      </w:pPr>
      <w:del w:id="1378" w:author="Gerard" w:date="2015-08-25T15:04:00Z">
        <w:r w:rsidRPr="00554341" w:rsidDel="00554341">
          <w:rPr>
            <w:noProof/>
            <w:rPrChange w:id="1379" w:author="Gerard" w:date="2015-08-25T15:04:00Z">
              <w:rPr>
                <w:rStyle w:val="Hyperlink"/>
                <w:noProof/>
              </w:rPr>
            </w:rPrChange>
          </w:rPr>
          <w:delText>4.1.3.22. Spherical Fiber Distribution</w:delText>
        </w:r>
        <w:r w:rsidDel="00554341">
          <w:rPr>
            <w:noProof/>
            <w:webHidden/>
          </w:rPr>
          <w:tab/>
          <w:delText>134</w:delText>
        </w:r>
      </w:del>
    </w:p>
    <w:p w14:paraId="5C6F0B1F" w14:textId="77777777" w:rsidR="0083420E" w:rsidDel="00554341" w:rsidRDefault="0083420E">
      <w:pPr>
        <w:pStyle w:val="TOC4"/>
        <w:tabs>
          <w:tab w:val="right" w:leader="dot" w:pos="9350"/>
        </w:tabs>
        <w:rPr>
          <w:del w:id="1380" w:author="Gerard" w:date="2015-08-25T15:04:00Z"/>
          <w:rFonts w:asciiTheme="minorHAnsi" w:eastAsiaTheme="minorEastAsia" w:hAnsiTheme="minorHAnsi" w:cstheme="minorBidi"/>
          <w:noProof/>
          <w:sz w:val="22"/>
          <w:szCs w:val="22"/>
        </w:rPr>
      </w:pPr>
      <w:del w:id="1381" w:author="Gerard" w:date="2015-08-25T15:04:00Z">
        <w:r w:rsidRPr="00554341" w:rsidDel="00554341">
          <w:rPr>
            <w:noProof/>
            <w:rPrChange w:id="1382" w:author="Gerard" w:date="2015-08-25T15:04:00Z">
              <w:rPr>
                <w:rStyle w:val="Hyperlink"/>
                <w:noProof/>
              </w:rPr>
            </w:rPrChange>
          </w:rPr>
          <w:delText>4.1.3.23. Spherical Fiber Distribution from Solid-Bound Molecule</w:delText>
        </w:r>
        <w:r w:rsidDel="00554341">
          <w:rPr>
            <w:noProof/>
            <w:webHidden/>
          </w:rPr>
          <w:tab/>
          <w:delText>136</w:delText>
        </w:r>
      </w:del>
    </w:p>
    <w:p w14:paraId="2B0A83B9" w14:textId="77777777" w:rsidR="0083420E" w:rsidDel="00554341" w:rsidRDefault="0083420E">
      <w:pPr>
        <w:pStyle w:val="TOC4"/>
        <w:tabs>
          <w:tab w:val="right" w:leader="dot" w:pos="9350"/>
        </w:tabs>
        <w:rPr>
          <w:del w:id="1383" w:author="Gerard" w:date="2015-08-25T15:04:00Z"/>
          <w:rFonts w:asciiTheme="minorHAnsi" w:eastAsiaTheme="minorEastAsia" w:hAnsiTheme="minorHAnsi" w:cstheme="minorBidi"/>
          <w:noProof/>
          <w:sz w:val="22"/>
          <w:szCs w:val="22"/>
        </w:rPr>
      </w:pPr>
      <w:del w:id="1384" w:author="Gerard" w:date="2015-08-25T15:04:00Z">
        <w:r w:rsidRPr="00554341" w:rsidDel="00554341">
          <w:rPr>
            <w:noProof/>
            <w:rPrChange w:id="1385" w:author="Gerard" w:date="2015-08-25T15:04:00Z">
              <w:rPr>
                <w:rStyle w:val="Hyperlink"/>
                <w:noProof/>
              </w:rPr>
            </w:rPrChange>
          </w:rPr>
          <w:delText>4.1.3.24. Coupled Transversely Isotropic Mooney-Rivlin</w:delText>
        </w:r>
        <w:r w:rsidDel="00554341">
          <w:rPr>
            <w:noProof/>
            <w:webHidden/>
          </w:rPr>
          <w:tab/>
          <w:delText>138</w:delText>
        </w:r>
      </w:del>
    </w:p>
    <w:p w14:paraId="4D6C136B" w14:textId="77777777" w:rsidR="0083420E" w:rsidDel="00554341" w:rsidRDefault="0083420E">
      <w:pPr>
        <w:pStyle w:val="TOC4"/>
        <w:tabs>
          <w:tab w:val="right" w:leader="dot" w:pos="9350"/>
        </w:tabs>
        <w:rPr>
          <w:del w:id="1386" w:author="Gerard" w:date="2015-08-25T15:04:00Z"/>
          <w:rFonts w:asciiTheme="minorHAnsi" w:eastAsiaTheme="minorEastAsia" w:hAnsiTheme="minorHAnsi" w:cstheme="minorBidi"/>
          <w:noProof/>
          <w:sz w:val="22"/>
          <w:szCs w:val="22"/>
        </w:rPr>
      </w:pPr>
      <w:del w:id="1387" w:author="Gerard" w:date="2015-08-25T15:04:00Z">
        <w:r w:rsidRPr="00554341" w:rsidDel="00554341">
          <w:rPr>
            <w:noProof/>
            <w:rPrChange w:id="1388" w:author="Gerard" w:date="2015-08-25T15:04:00Z">
              <w:rPr>
                <w:rStyle w:val="Hyperlink"/>
                <w:noProof/>
              </w:rPr>
            </w:rPrChange>
          </w:rPr>
          <w:delText>4.1.3.25. Coupled Transversely Isotropic Veronda-Westmann</w:delText>
        </w:r>
        <w:r w:rsidDel="00554341">
          <w:rPr>
            <w:noProof/>
            <w:webHidden/>
          </w:rPr>
          <w:tab/>
          <w:delText>139</w:delText>
        </w:r>
      </w:del>
    </w:p>
    <w:p w14:paraId="4631C716" w14:textId="77777777" w:rsidR="0083420E" w:rsidDel="00554341" w:rsidRDefault="0083420E">
      <w:pPr>
        <w:pStyle w:val="TOC2"/>
        <w:tabs>
          <w:tab w:val="right" w:leader="dot" w:pos="9350"/>
        </w:tabs>
        <w:rPr>
          <w:del w:id="1389" w:author="Gerard" w:date="2015-08-25T15:04:00Z"/>
          <w:rFonts w:asciiTheme="minorHAnsi" w:eastAsiaTheme="minorEastAsia" w:hAnsiTheme="minorHAnsi" w:cstheme="minorBidi"/>
          <w:smallCaps w:val="0"/>
          <w:noProof/>
          <w:sz w:val="22"/>
          <w:szCs w:val="22"/>
        </w:rPr>
      </w:pPr>
      <w:del w:id="1390" w:author="Gerard" w:date="2015-08-25T15:04:00Z">
        <w:r w:rsidRPr="00554341" w:rsidDel="00554341">
          <w:rPr>
            <w:noProof/>
            <w:rPrChange w:id="1391" w:author="Gerard" w:date="2015-08-25T15:04:00Z">
              <w:rPr>
                <w:rStyle w:val="Hyperlink"/>
                <w:noProof/>
              </w:rPr>
            </w:rPrChange>
          </w:rPr>
          <w:delText>4.2. Continuous Fiber Distribution</w:delText>
        </w:r>
        <w:r w:rsidDel="00554341">
          <w:rPr>
            <w:noProof/>
            <w:webHidden/>
          </w:rPr>
          <w:tab/>
          <w:delText>140</w:delText>
        </w:r>
      </w:del>
    </w:p>
    <w:p w14:paraId="7EAF8150" w14:textId="77777777" w:rsidR="0083420E" w:rsidDel="00554341" w:rsidRDefault="0083420E">
      <w:pPr>
        <w:pStyle w:val="TOC3"/>
        <w:tabs>
          <w:tab w:val="right" w:leader="dot" w:pos="9350"/>
        </w:tabs>
        <w:rPr>
          <w:del w:id="1392" w:author="Gerard" w:date="2015-08-25T15:04:00Z"/>
          <w:rFonts w:asciiTheme="minorHAnsi" w:eastAsiaTheme="minorEastAsia" w:hAnsiTheme="minorHAnsi" w:cstheme="minorBidi"/>
          <w:i w:val="0"/>
          <w:iCs w:val="0"/>
          <w:noProof/>
          <w:sz w:val="22"/>
          <w:szCs w:val="22"/>
        </w:rPr>
      </w:pPr>
      <w:del w:id="1393" w:author="Gerard" w:date="2015-08-25T15:04:00Z">
        <w:r w:rsidRPr="00554341" w:rsidDel="00554341">
          <w:rPr>
            <w:noProof/>
            <w:rPrChange w:id="1394" w:author="Gerard" w:date="2015-08-25T15:04:00Z">
              <w:rPr>
                <w:rStyle w:val="Hyperlink"/>
                <w:noProof/>
              </w:rPr>
            </w:rPrChange>
          </w:rPr>
          <w:delText>4.2.1. Compressible Continuous Fiber Distribution</w:delText>
        </w:r>
        <w:r w:rsidDel="00554341">
          <w:rPr>
            <w:noProof/>
            <w:webHidden/>
          </w:rPr>
          <w:tab/>
          <w:delText>141</w:delText>
        </w:r>
      </w:del>
    </w:p>
    <w:p w14:paraId="2E00D09A" w14:textId="77777777" w:rsidR="0083420E" w:rsidDel="00554341" w:rsidRDefault="0083420E">
      <w:pPr>
        <w:pStyle w:val="TOC3"/>
        <w:tabs>
          <w:tab w:val="right" w:leader="dot" w:pos="9350"/>
        </w:tabs>
        <w:rPr>
          <w:del w:id="1395" w:author="Gerard" w:date="2015-08-25T15:04:00Z"/>
          <w:rFonts w:asciiTheme="minorHAnsi" w:eastAsiaTheme="minorEastAsia" w:hAnsiTheme="minorHAnsi" w:cstheme="minorBidi"/>
          <w:i w:val="0"/>
          <w:iCs w:val="0"/>
          <w:noProof/>
          <w:sz w:val="22"/>
          <w:szCs w:val="22"/>
        </w:rPr>
      </w:pPr>
      <w:del w:id="1396" w:author="Gerard" w:date="2015-08-25T15:04:00Z">
        <w:r w:rsidRPr="00554341" w:rsidDel="00554341">
          <w:rPr>
            <w:noProof/>
            <w:rPrChange w:id="1397" w:author="Gerard" w:date="2015-08-25T15:04:00Z">
              <w:rPr>
                <w:rStyle w:val="Hyperlink"/>
                <w:noProof/>
              </w:rPr>
            </w:rPrChange>
          </w:rPr>
          <w:delText>4.2.2. Uncoupled Continuous Fiber Distribution</w:delText>
        </w:r>
        <w:r w:rsidDel="00554341">
          <w:rPr>
            <w:noProof/>
            <w:webHidden/>
          </w:rPr>
          <w:tab/>
          <w:delText>142</w:delText>
        </w:r>
      </w:del>
    </w:p>
    <w:p w14:paraId="704F6535" w14:textId="77777777" w:rsidR="0083420E" w:rsidDel="00554341" w:rsidRDefault="0083420E">
      <w:pPr>
        <w:pStyle w:val="TOC3"/>
        <w:tabs>
          <w:tab w:val="right" w:leader="dot" w:pos="9350"/>
        </w:tabs>
        <w:rPr>
          <w:del w:id="1398" w:author="Gerard" w:date="2015-08-25T15:04:00Z"/>
          <w:rFonts w:asciiTheme="minorHAnsi" w:eastAsiaTheme="minorEastAsia" w:hAnsiTheme="minorHAnsi" w:cstheme="minorBidi"/>
          <w:i w:val="0"/>
          <w:iCs w:val="0"/>
          <w:noProof/>
          <w:sz w:val="22"/>
          <w:szCs w:val="22"/>
        </w:rPr>
      </w:pPr>
      <w:del w:id="1399" w:author="Gerard" w:date="2015-08-25T15:04:00Z">
        <w:r w:rsidRPr="00554341" w:rsidDel="00554341">
          <w:rPr>
            <w:noProof/>
            <w:rPrChange w:id="1400" w:author="Gerard" w:date="2015-08-25T15:04:00Z">
              <w:rPr>
                <w:rStyle w:val="Hyperlink"/>
                <w:noProof/>
              </w:rPr>
            </w:rPrChange>
          </w:rPr>
          <w:delText>4.2.3. Fibers</w:delText>
        </w:r>
        <w:r w:rsidDel="00554341">
          <w:rPr>
            <w:noProof/>
            <w:webHidden/>
          </w:rPr>
          <w:tab/>
          <w:delText>143</w:delText>
        </w:r>
      </w:del>
    </w:p>
    <w:p w14:paraId="30EA841D" w14:textId="77777777" w:rsidR="0083420E" w:rsidDel="00554341" w:rsidRDefault="0083420E">
      <w:pPr>
        <w:pStyle w:val="TOC4"/>
        <w:tabs>
          <w:tab w:val="right" w:leader="dot" w:pos="9350"/>
        </w:tabs>
        <w:rPr>
          <w:del w:id="1401" w:author="Gerard" w:date="2015-08-25T15:04:00Z"/>
          <w:rFonts w:asciiTheme="minorHAnsi" w:eastAsiaTheme="minorEastAsia" w:hAnsiTheme="minorHAnsi" w:cstheme="minorBidi"/>
          <w:noProof/>
          <w:sz w:val="22"/>
          <w:szCs w:val="22"/>
        </w:rPr>
      </w:pPr>
      <w:del w:id="1402" w:author="Gerard" w:date="2015-08-25T15:04:00Z">
        <w:r w:rsidRPr="00554341" w:rsidDel="00554341">
          <w:rPr>
            <w:noProof/>
            <w:rPrChange w:id="1403" w:author="Gerard" w:date="2015-08-25T15:04:00Z">
              <w:rPr>
                <w:rStyle w:val="Hyperlink"/>
                <w:noProof/>
              </w:rPr>
            </w:rPrChange>
          </w:rPr>
          <w:delText>4.2.3.1. Fiber with Exponential-Power Law</w:delText>
        </w:r>
        <w:r w:rsidDel="00554341">
          <w:rPr>
            <w:noProof/>
            <w:webHidden/>
          </w:rPr>
          <w:tab/>
          <w:delText>144</w:delText>
        </w:r>
      </w:del>
    </w:p>
    <w:p w14:paraId="2FDB08B4" w14:textId="77777777" w:rsidR="0083420E" w:rsidDel="00554341" w:rsidRDefault="0083420E">
      <w:pPr>
        <w:pStyle w:val="TOC4"/>
        <w:tabs>
          <w:tab w:val="right" w:leader="dot" w:pos="9350"/>
        </w:tabs>
        <w:rPr>
          <w:del w:id="1404" w:author="Gerard" w:date="2015-08-25T15:04:00Z"/>
          <w:rFonts w:asciiTheme="minorHAnsi" w:eastAsiaTheme="minorEastAsia" w:hAnsiTheme="minorHAnsi" w:cstheme="minorBidi"/>
          <w:noProof/>
          <w:sz w:val="22"/>
          <w:szCs w:val="22"/>
        </w:rPr>
      </w:pPr>
      <w:del w:id="1405" w:author="Gerard" w:date="2015-08-25T15:04:00Z">
        <w:r w:rsidRPr="00554341" w:rsidDel="00554341">
          <w:rPr>
            <w:noProof/>
            <w:rPrChange w:id="1406" w:author="Gerard" w:date="2015-08-25T15:04:00Z">
              <w:rPr>
                <w:rStyle w:val="Hyperlink"/>
                <w:noProof/>
              </w:rPr>
            </w:rPrChange>
          </w:rPr>
          <w:delText>4.2.3.2. Fiber with Neo-Hookean Law</w:delText>
        </w:r>
        <w:r w:rsidDel="00554341">
          <w:rPr>
            <w:noProof/>
            <w:webHidden/>
          </w:rPr>
          <w:tab/>
          <w:delText>145</w:delText>
        </w:r>
      </w:del>
    </w:p>
    <w:p w14:paraId="00E9B5C4" w14:textId="77777777" w:rsidR="0083420E" w:rsidDel="00554341" w:rsidRDefault="0083420E">
      <w:pPr>
        <w:pStyle w:val="TOC4"/>
        <w:tabs>
          <w:tab w:val="right" w:leader="dot" w:pos="9350"/>
        </w:tabs>
        <w:rPr>
          <w:del w:id="1407" w:author="Gerard" w:date="2015-08-25T15:04:00Z"/>
          <w:rFonts w:asciiTheme="minorHAnsi" w:eastAsiaTheme="minorEastAsia" w:hAnsiTheme="minorHAnsi" w:cstheme="minorBidi"/>
          <w:noProof/>
          <w:sz w:val="22"/>
          <w:szCs w:val="22"/>
        </w:rPr>
      </w:pPr>
      <w:del w:id="1408" w:author="Gerard" w:date="2015-08-25T15:04:00Z">
        <w:r w:rsidRPr="00554341" w:rsidDel="00554341">
          <w:rPr>
            <w:noProof/>
            <w:rPrChange w:id="1409" w:author="Gerard" w:date="2015-08-25T15:04:00Z">
              <w:rPr>
                <w:rStyle w:val="Hyperlink"/>
                <w:noProof/>
              </w:rPr>
            </w:rPrChange>
          </w:rPr>
          <w:delText>4.2.3.3. Fiber with Toe-Linear Response</w:delText>
        </w:r>
        <w:r w:rsidDel="00554341">
          <w:rPr>
            <w:noProof/>
            <w:webHidden/>
          </w:rPr>
          <w:tab/>
          <w:delText>146</w:delText>
        </w:r>
      </w:del>
    </w:p>
    <w:p w14:paraId="20EEC18C" w14:textId="77777777" w:rsidR="0083420E" w:rsidDel="00554341" w:rsidRDefault="0083420E">
      <w:pPr>
        <w:pStyle w:val="TOC4"/>
        <w:tabs>
          <w:tab w:val="right" w:leader="dot" w:pos="9350"/>
        </w:tabs>
        <w:rPr>
          <w:del w:id="1410" w:author="Gerard" w:date="2015-08-25T15:04:00Z"/>
          <w:rFonts w:asciiTheme="minorHAnsi" w:eastAsiaTheme="minorEastAsia" w:hAnsiTheme="minorHAnsi" w:cstheme="minorBidi"/>
          <w:noProof/>
          <w:sz w:val="22"/>
          <w:szCs w:val="22"/>
        </w:rPr>
      </w:pPr>
      <w:del w:id="1411" w:author="Gerard" w:date="2015-08-25T15:04:00Z">
        <w:r w:rsidRPr="00554341" w:rsidDel="00554341">
          <w:rPr>
            <w:noProof/>
            <w:rPrChange w:id="1412" w:author="Gerard" w:date="2015-08-25T15:04:00Z">
              <w:rPr>
                <w:rStyle w:val="Hyperlink"/>
                <w:noProof/>
              </w:rPr>
            </w:rPrChange>
          </w:rPr>
          <w:delText>4.2.3.4. Fiber with Exponential-Power Law Uncoupled</w:delText>
        </w:r>
        <w:r w:rsidDel="00554341">
          <w:rPr>
            <w:noProof/>
            <w:webHidden/>
          </w:rPr>
          <w:tab/>
          <w:delText>147</w:delText>
        </w:r>
      </w:del>
    </w:p>
    <w:p w14:paraId="0283EB2F" w14:textId="77777777" w:rsidR="0083420E" w:rsidDel="00554341" w:rsidRDefault="0083420E">
      <w:pPr>
        <w:pStyle w:val="TOC4"/>
        <w:tabs>
          <w:tab w:val="right" w:leader="dot" w:pos="9350"/>
        </w:tabs>
        <w:rPr>
          <w:del w:id="1413" w:author="Gerard" w:date="2015-08-25T15:04:00Z"/>
          <w:rFonts w:asciiTheme="minorHAnsi" w:eastAsiaTheme="minorEastAsia" w:hAnsiTheme="minorHAnsi" w:cstheme="minorBidi"/>
          <w:noProof/>
          <w:sz w:val="22"/>
          <w:szCs w:val="22"/>
        </w:rPr>
      </w:pPr>
      <w:del w:id="1414" w:author="Gerard" w:date="2015-08-25T15:04:00Z">
        <w:r w:rsidRPr="00554341" w:rsidDel="00554341">
          <w:rPr>
            <w:noProof/>
            <w:rPrChange w:id="1415" w:author="Gerard" w:date="2015-08-25T15:04:00Z">
              <w:rPr>
                <w:rStyle w:val="Hyperlink"/>
                <w:noProof/>
              </w:rPr>
            </w:rPrChange>
          </w:rPr>
          <w:delText>4.2.3.5. Fiber with Neo-Hookean Law Uncoupled</w:delText>
        </w:r>
        <w:r w:rsidDel="00554341">
          <w:rPr>
            <w:noProof/>
            <w:webHidden/>
          </w:rPr>
          <w:tab/>
          <w:delText>148</w:delText>
        </w:r>
      </w:del>
    </w:p>
    <w:p w14:paraId="19E22874" w14:textId="77777777" w:rsidR="0083420E" w:rsidDel="00554341" w:rsidRDefault="0083420E">
      <w:pPr>
        <w:pStyle w:val="TOC3"/>
        <w:tabs>
          <w:tab w:val="right" w:leader="dot" w:pos="9350"/>
        </w:tabs>
        <w:rPr>
          <w:del w:id="1416" w:author="Gerard" w:date="2015-08-25T15:04:00Z"/>
          <w:rFonts w:asciiTheme="minorHAnsi" w:eastAsiaTheme="minorEastAsia" w:hAnsiTheme="minorHAnsi" w:cstheme="minorBidi"/>
          <w:i w:val="0"/>
          <w:iCs w:val="0"/>
          <w:noProof/>
          <w:sz w:val="22"/>
          <w:szCs w:val="22"/>
        </w:rPr>
      </w:pPr>
      <w:del w:id="1417" w:author="Gerard" w:date="2015-08-25T15:04:00Z">
        <w:r w:rsidRPr="00554341" w:rsidDel="00554341">
          <w:rPr>
            <w:noProof/>
            <w:rPrChange w:id="1418" w:author="Gerard" w:date="2015-08-25T15:04:00Z">
              <w:rPr>
                <w:rStyle w:val="Hyperlink"/>
                <w:noProof/>
              </w:rPr>
            </w:rPrChange>
          </w:rPr>
          <w:delText>4.2.4. Distribution</w:delText>
        </w:r>
        <w:r w:rsidDel="00554341">
          <w:rPr>
            <w:noProof/>
            <w:webHidden/>
          </w:rPr>
          <w:tab/>
          <w:delText>149</w:delText>
        </w:r>
      </w:del>
    </w:p>
    <w:p w14:paraId="1436B915" w14:textId="77777777" w:rsidR="0083420E" w:rsidDel="00554341" w:rsidRDefault="0083420E">
      <w:pPr>
        <w:pStyle w:val="TOC4"/>
        <w:tabs>
          <w:tab w:val="right" w:leader="dot" w:pos="9350"/>
        </w:tabs>
        <w:rPr>
          <w:del w:id="1419" w:author="Gerard" w:date="2015-08-25T15:04:00Z"/>
          <w:rFonts w:asciiTheme="minorHAnsi" w:eastAsiaTheme="minorEastAsia" w:hAnsiTheme="minorHAnsi" w:cstheme="minorBidi"/>
          <w:noProof/>
          <w:sz w:val="22"/>
          <w:szCs w:val="22"/>
        </w:rPr>
      </w:pPr>
      <w:del w:id="1420" w:author="Gerard" w:date="2015-08-25T15:04:00Z">
        <w:r w:rsidRPr="00554341" w:rsidDel="00554341">
          <w:rPr>
            <w:noProof/>
            <w:rPrChange w:id="1421" w:author="Gerard" w:date="2015-08-25T15:04:00Z">
              <w:rPr>
                <w:rStyle w:val="Hyperlink"/>
                <w:noProof/>
              </w:rPr>
            </w:rPrChange>
          </w:rPr>
          <w:delText>4.2.4.1. Spherical</w:delText>
        </w:r>
        <w:r w:rsidDel="00554341">
          <w:rPr>
            <w:noProof/>
            <w:webHidden/>
          </w:rPr>
          <w:tab/>
          <w:delText>150</w:delText>
        </w:r>
      </w:del>
    </w:p>
    <w:p w14:paraId="12671FAE" w14:textId="77777777" w:rsidR="0083420E" w:rsidDel="00554341" w:rsidRDefault="0083420E">
      <w:pPr>
        <w:pStyle w:val="TOC4"/>
        <w:tabs>
          <w:tab w:val="right" w:leader="dot" w:pos="9350"/>
        </w:tabs>
        <w:rPr>
          <w:del w:id="1422" w:author="Gerard" w:date="2015-08-25T15:04:00Z"/>
          <w:rFonts w:asciiTheme="minorHAnsi" w:eastAsiaTheme="minorEastAsia" w:hAnsiTheme="minorHAnsi" w:cstheme="minorBidi"/>
          <w:noProof/>
          <w:sz w:val="22"/>
          <w:szCs w:val="22"/>
        </w:rPr>
      </w:pPr>
      <w:del w:id="1423" w:author="Gerard" w:date="2015-08-25T15:04:00Z">
        <w:r w:rsidRPr="00554341" w:rsidDel="00554341">
          <w:rPr>
            <w:noProof/>
            <w:rPrChange w:id="1424" w:author="Gerard" w:date="2015-08-25T15:04:00Z">
              <w:rPr>
                <w:rStyle w:val="Hyperlink"/>
                <w:noProof/>
              </w:rPr>
            </w:rPrChange>
          </w:rPr>
          <w:delText>4.2.4.2. Ellipsoidal</w:delText>
        </w:r>
        <w:r w:rsidDel="00554341">
          <w:rPr>
            <w:noProof/>
            <w:webHidden/>
          </w:rPr>
          <w:tab/>
          <w:delText>151</w:delText>
        </w:r>
      </w:del>
    </w:p>
    <w:p w14:paraId="19370528" w14:textId="77777777" w:rsidR="0083420E" w:rsidDel="00554341" w:rsidRDefault="0083420E">
      <w:pPr>
        <w:pStyle w:val="TOC4"/>
        <w:tabs>
          <w:tab w:val="right" w:leader="dot" w:pos="9350"/>
        </w:tabs>
        <w:rPr>
          <w:del w:id="1425" w:author="Gerard" w:date="2015-08-25T15:04:00Z"/>
          <w:rFonts w:asciiTheme="minorHAnsi" w:eastAsiaTheme="minorEastAsia" w:hAnsiTheme="minorHAnsi" w:cstheme="minorBidi"/>
          <w:noProof/>
          <w:sz w:val="22"/>
          <w:szCs w:val="22"/>
        </w:rPr>
      </w:pPr>
      <w:del w:id="1426" w:author="Gerard" w:date="2015-08-25T15:04:00Z">
        <w:r w:rsidRPr="00554341" w:rsidDel="00554341">
          <w:rPr>
            <w:noProof/>
            <w:rPrChange w:id="1427" w:author="Gerard" w:date="2015-08-25T15:04:00Z">
              <w:rPr>
                <w:rStyle w:val="Hyperlink"/>
                <w:noProof/>
              </w:rPr>
            </w:rPrChange>
          </w:rPr>
          <w:delText>4.2.4.3. π-Periodic von Mises Distribution</w:delText>
        </w:r>
        <w:r w:rsidDel="00554341">
          <w:rPr>
            <w:noProof/>
            <w:webHidden/>
          </w:rPr>
          <w:tab/>
          <w:delText>152</w:delText>
        </w:r>
      </w:del>
    </w:p>
    <w:p w14:paraId="6ECD8E6E" w14:textId="77777777" w:rsidR="0083420E" w:rsidDel="00554341" w:rsidRDefault="0083420E">
      <w:pPr>
        <w:pStyle w:val="TOC4"/>
        <w:tabs>
          <w:tab w:val="right" w:leader="dot" w:pos="9350"/>
        </w:tabs>
        <w:rPr>
          <w:del w:id="1428" w:author="Gerard" w:date="2015-08-25T15:04:00Z"/>
          <w:rFonts w:asciiTheme="minorHAnsi" w:eastAsiaTheme="minorEastAsia" w:hAnsiTheme="minorHAnsi" w:cstheme="minorBidi"/>
          <w:noProof/>
          <w:sz w:val="22"/>
          <w:szCs w:val="22"/>
        </w:rPr>
      </w:pPr>
      <w:del w:id="1429" w:author="Gerard" w:date="2015-08-25T15:04:00Z">
        <w:r w:rsidRPr="00554341" w:rsidDel="00554341">
          <w:rPr>
            <w:noProof/>
            <w:rPrChange w:id="1430" w:author="Gerard" w:date="2015-08-25T15:04:00Z">
              <w:rPr>
                <w:rStyle w:val="Hyperlink"/>
                <w:noProof/>
              </w:rPr>
            </w:rPrChange>
          </w:rPr>
          <w:delText>4.2.4.4. Circular</w:delText>
        </w:r>
        <w:r w:rsidDel="00554341">
          <w:rPr>
            <w:noProof/>
            <w:webHidden/>
          </w:rPr>
          <w:tab/>
          <w:delText>153</w:delText>
        </w:r>
      </w:del>
    </w:p>
    <w:p w14:paraId="5EDE11AD" w14:textId="77777777" w:rsidR="0083420E" w:rsidDel="00554341" w:rsidRDefault="0083420E">
      <w:pPr>
        <w:pStyle w:val="TOC4"/>
        <w:tabs>
          <w:tab w:val="right" w:leader="dot" w:pos="9350"/>
        </w:tabs>
        <w:rPr>
          <w:del w:id="1431" w:author="Gerard" w:date="2015-08-25T15:04:00Z"/>
          <w:rFonts w:asciiTheme="minorHAnsi" w:eastAsiaTheme="minorEastAsia" w:hAnsiTheme="minorHAnsi" w:cstheme="minorBidi"/>
          <w:noProof/>
          <w:sz w:val="22"/>
          <w:szCs w:val="22"/>
        </w:rPr>
      </w:pPr>
      <w:del w:id="1432" w:author="Gerard" w:date="2015-08-25T15:04:00Z">
        <w:r w:rsidRPr="00554341" w:rsidDel="00554341">
          <w:rPr>
            <w:noProof/>
            <w:rPrChange w:id="1433" w:author="Gerard" w:date="2015-08-25T15:04:00Z">
              <w:rPr>
                <w:rStyle w:val="Hyperlink"/>
                <w:noProof/>
              </w:rPr>
            </w:rPrChange>
          </w:rPr>
          <w:delText>4.2.4.5. Elliptical</w:delText>
        </w:r>
        <w:r w:rsidDel="00554341">
          <w:rPr>
            <w:noProof/>
            <w:webHidden/>
          </w:rPr>
          <w:tab/>
          <w:delText>154</w:delText>
        </w:r>
      </w:del>
    </w:p>
    <w:p w14:paraId="0858F7E3" w14:textId="77777777" w:rsidR="0083420E" w:rsidDel="00554341" w:rsidRDefault="0083420E">
      <w:pPr>
        <w:pStyle w:val="TOC4"/>
        <w:tabs>
          <w:tab w:val="right" w:leader="dot" w:pos="9350"/>
        </w:tabs>
        <w:rPr>
          <w:del w:id="1434" w:author="Gerard" w:date="2015-08-25T15:04:00Z"/>
          <w:rFonts w:asciiTheme="minorHAnsi" w:eastAsiaTheme="minorEastAsia" w:hAnsiTheme="minorHAnsi" w:cstheme="minorBidi"/>
          <w:noProof/>
          <w:sz w:val="22"/>
          <w:szCs w:val="22"/>
        </w:rPr>
      </w:pPr>
      <w:del w:id="1435" w:author="Gerard" w:date="2015-08-25T15:04:00Z">
        <w:r w:rsidRPr="00554341" w:rsidDel="00554341">
          <w:rPr>
            <w:noProof/>
            <w:rPrChange w:id="1436" w:author="Gerard" w:date="2015-08-25T15:04:00Z">
              <w:rPr>
                <w:rStyle w:val="Hyperlink"/>
                <w:noProof/>
              </w:rPr>
            </w:rPrChange>
          </w:rPr>
          <w:delText>4.2.4.6. von Mises Distribution</w:delText>
        </w:r>
        <w:r w:rsidDel="00554341">
          <w:rPr>
            <w:noProof/>
            <w:webHidden/>
          </w:rPr>
          <w:tab/>
          <w:delText>156</w:delText>
        </w:r>
      </w:del>
    </w:p>
    <w:p w14:paraId="582A715E" w14:textId="77777777" w:rsidR="0083420E" w:rsidDel="00554341" w:rsidRDefault="0083420E">
      <w:pPr>
        <w:pStyle w:val="TOC3"/>
        <w:tabs>
          <w:tab w:val="right" w:leader="dot" w:pos="9350"/>
        </w:tabs>
        <w:rPr>
          <w:del w:id="1437" w:author="Gerard" w:date="2015-08-25T15:04:00Z"/>
          <w:rFonts w:asciiTheme="minorHAnsi" w:eastAsiaTheme="minorEastAsia" w:hAnsiTheme="minorHAnsi" w:cstheme="minorBidi"/>
          <w:i w:val="0"/>
          <w:iCs w:val="0"/>
          <w:noProof/>
          <w:sz w:val="22"/>
          <w:szCs w:val="22"/>
        </w:rPr>
      </w:pPr>
      <w:del w:id="1438" w:author="Gerard" w:date="2015-08-25T15:04:00Z">
        <w:r w:rsidRPr="00554341" w:rsidDel="00554341">
          <w:rPr>
            <w:noProof/>
            <w:rPrChange w:id="1439" w:author="Gerard" w:date="2015-08-25T15:04:00Z">
              <w:rPr>
                <w:rStyle w:val="Hyperlink"/>
                <w:noProof/>
              </w:rPr>
            </w:rPrChange>
          </w:rPr>
          <w:delText>4.2.5. Scheme</w:delText>
        </w:r>
        <w:r w:rsidDel="00554341">
          <w:rPr>
            <w:noProof/>
            <w:webHidden/>
          </w:rPr>
          <w:tab/>
          <w:delText>157</w:delText>
        </w:r>
      </w:del>
    </w:p>
    <w:p w14:paraId="6F4BFBF0" w14:textId="77777777" w:rsidR="0083420E" w:rsidDel="00554341" w:rsidRDefault="0083420E">
      <w:pPr>
        <w:pStyle w:val="TOC4"/>
        <w:tabs>
          <w:tab w:val="right" w:leader="dot" w:pos="9350"/>
        </w:tabs>
        <w:rPr>
          <w:del w:id="1440" w:author="Gerard" w:date="2015-08-25T15:04:00Z"/>
          <w:rFonts w:asciiTheme="minorHAnsi" w:eastAsiaTheme="minorEastAsia" w:hAnsiTheme="minorHAnsi" w:cstheme="minorBidi"/>
          <w:noProof/>
          <w:sz w:val="22"/>
          <w:szCs w:val="22"/>
        </w:rPr>
      </w:pPr>
      <w:del w:id="1441" w:author="Gerard" w:date="2015-08-25T15:04:00Z">
        <w:r w:rsidRPr="00554341" w:rsidDel="00554341">
          <w:rPr>
            <w:noProof/>
            <w:rPrChange w:id="1442" w:author="Gerard" w:date="2015-08-25T15:04:00Z">
              <w:rPr>
                <w:rStyle w:val="Hyperlink"/>
                <w:noProof/>
              </w:rPr>
            </w:rPrChange>
          </w:rPr>
          <w:delText>4.2.5.1. Gauss-Kronrod Trapezoidal Rule</w:delText>
        </w:r>
        <w:r w:rsidDel="00554341">
          <w:rPr>
            <w:noProof/>
            <w:webHidden/>
          </w:rPr>
          <w:tab/>
          <w:delText>158</w:delText>
        </w:r>
      </w:del>
    </w:p>
    <w:p w14:paraId="510D0964" w14:textId="77777777" w:rsidR="0083420E" w:rsidDel="00554341" w:rsidRDefault="0083420E">
      <w:pPr>
        <w:pStyle w:val="TOC4"/>
        <w:tabs>
          <w:tab w:val="right" w:leader="dot" w:pos="9350"/>
        </w:tabs>
        <w:rPr>
          <w:del w:id="1443" w:author="Gerard" w:date="2015-08-25T15:04:00Z"/>
          <w:rFonts w:asciiTheme="minorHAnsi" w:eastAsiaTheme="minorEastAsia" w:hAnsiTheme="minorHAnsi" w:cstheme="minorBidi"/>
          <w:noProof/>
          <w:sz w:val="22"/>
          <w:szCs w:val="22"/>
        </w:rPr>
      </w:pPr>
      <w:del w:id="1444" w:author="Gerard" w:date="2015-08-25T15:04:00Z">
        <w:r w:rsidRPr="00554341" w:rsidDel="00554341">
          <w:rPr>
            <w:noProof/>
            <w:rPrChange w:id="1445" w:author="Gerard" w:date="2015-08-25T15:04:00Z">
              <w:rPr>
                <w:rStyle w:val="Hyperlink"/>
                <w:noProof/>
              </w:rPr>
            </w:rPrChange>
          </w:rPr>
          <w:delText>4.2.5.2. Finite Element Integration Rule</w:delText>
        </w:r>
        <w:r w:rsidDel="00554341">
          <w:rPr>
            <w:noProof/>
            <w:webHidden/>
          </w:rPr>
          <w:tab/>
          <w:delText>159</w:delText>
        </w:r>
      </w:del>
    </w:p>
    <w:p w14:paraId="7C2E2E0C" w14:textId="77777777" w:rsidR="0083420E" w:rsidDel="00554341" w:rsidRDefault="0083420E">
      <w:pPr>
        <w:pStyle w:val="TOC4"/>
        <w:tabs>
          <w:tab w:val="right" w:leader="dot" w:pos="9350"/>
        </w:tabs>
        <w:rPr>
          <w:del w:id="1446" w:author="Gerard" w:date="2015-08-25T15:04:00Z"/>
          <w:rFonts w:asciiTheme="minorHAnsi" w:eastAsiaTheme="minorEastAsia" w:hAnsiTheme="minorHAnsi" w:cstheme="minorBidi"/>
          <w:noProof/>
          <w:sz w:val="22"/>
          <w:szCs w:val="22"/>
        </w:rPr>
      </w:pPr>
      <w:del w:id="1447" w:author="Gerard" w:date="2015-08-25T15:04:00Z">
        <w:r w:rsidRPr="00554341" w:rsidDel="00554341">
          <w:rPr>
            <w:noProof/>
            <w:rPrChange w:id="1448" w:author="Gerard" w:date="2015-08-25T15:04:00Z">
              <w:rPr>
                <w:rStyle w:val="Hyperlink"/>
                <w:noProof/>
              </w:rPr>
            </w:rPrChange>
          </w:rPr>
          <w:delText>4.2.5.3. Trapezoidal Rule</w:delText>
        </w:r>
        <w:r w:rsidDel="00554341">
          <w:rPr>
            <w:noProof/>
            <w:webHidden/>
          </w:rPr>
          <w:tab/>
          <w:delText>160</w:delText>
        </w:r>
      </w:del>
    </w:p>
    <w:p w14:paraId="12A971B5" w14:textId="77777777" w:rsidR="0083420E" w:rsidDel="00554341" w:rsidRDefault="0083420E">
      <w:pPr>
        <w:pStyle w:val="TOC2"/>
        <w:tabs>
          <w:tab w:val="right" w:leader="dot" w:pos="9350"/>
        </w:tabs>
        <w:rPr>
          <w:del w:id="1449" w:author="Gerard" w:date="2015-08-25T15:04:00Z"/>
          <w:rFonts w:asciiTheme="minorHAnsi" w:eastAsiaTheme="minorEastAsia" w:hAnsiTheme="minorHAnsi" w:cstheme="minorBidi"/>
          <w:smallCaps w:val="0"/>
          <w:noProof/>
          <w:sz w:val="22"/>
          <w:szCs w:val="22"/>
        </w:rPr>
      </w:pPr>
      <w:del w:id="1450" w:author="Gerard" w:date="2015-08-25T15:04:00Z">
        <w:r w:rsidRPr="00554341" w:rsidDel="00554341">
          <w:rPr>
            <w:noProof/>
            <w:rPrChange w:id="1451" w:author="Gerard" w:date="2015-08-25T15:04:00Z">
              <w:rPr>
                <w:rStyle w:val="Hyperlink"/>
                <w:noProof/>
              </w:rPr>
            </w:rPrChange>
          </w:rPr>
          <w:delText>4.3. Viscoelastic Solids</w:delText>
        </w:r>
        <w:r w:rsidDel="00554341">
          <w:rPr>
            <w:noProof/>
            <w:webHidden/>
          </w:rPr>
          <w:tab/>
          <w:delText>161</w:delText>
        </w:r>
      </w:del>
    </w:p>
    <w:p w14:paraId="097BDD3C" w14:textId="77777777" w:rsidR="0083420E" w:rsidDel="00554341" w:rsidRDefault="0083420E">
      <w:pPr>
        <w:pStyle w:val="TOC3"/>
        <w:tabs>
          <w:tab w:val="right" w:leader="dot" w:pos="9350"/>
        </w:tabs>
        <w:rPr>
          <w:del w:id="1452" w:author="Gerard" w:date="2015-08-25T15:04:00Z"/>
          <w:rFonts w:asciiTheme="minorHAnsi" w:eastAsiaTheme="minorEastAsia" w:hAnsiTheme="minorHAnsi" w:cstheme="minorBidi"/>
          <w:i w:val="0"/>
          <w:iCs w:val="0"/>
          <w:noProof/>
          <w:sz w:val="22"/>
          <w:szCs w:val="22"/>
        </w:rPr>
      </w:pPr>
      <w:del w:id="1453" w:author="Gerard" w:date="2015-08-25T15:04:00Z">
        <w:r w:rsidRPr="00554341" w:rsidDel="00554341">
          <w:rPr>
            <w:noProof/>
            <w:rPrChange w:id="1454" w:author="Gerard" w:date="2015-08-25T15:04:00Z">
              <w:rPr>
                <w:rStyle w:val="Hyperlink"/>
                <w:noProof/>
              </w:rPr>
            </w:rPrChange>
          </w:rPr>
          <w:delText>4.3.1. Uncoupled Viscoelastic Materials</w:delText>
        </w:r>
        <w:r w:rsidDel="00554341">
          <w:rPr>
            <w:noProof/>
            <w:webHidden/>
          </w:rPr>
          <w:tab/>
          <w:delText>161</w:delText>
        </w:r>
      </w:del>
    </w:p>
    <w:p w14:paraId="6FE30E47" w14:textId="77777777" w:rsidR="0083420E" w:rsidDel="00554341" w:rsidRDefault="0083420E">
      <w:pPr>
        <w:pStyle w:val="TOC3"/>
        <w:tabs>
          <w:tab w:val="right" w:leader="dot" w:pos="9350"/>
        </w:tabs>
        <w:rPr>
          <w:del w:id="1455" w:author="Gerard" w:date="2015-08-25T15:04:00Z"/>
          <w:rFonts w:asciiTheme="minorHAnsi" w:eastAsiaTheme="minorEastAsia" w:hAnsiTheme="minorHAnsi" w:cstheme="minorBidi"/>
          <w:i w:val="0"/>
          <w:iCs w:val="0"/>
          <w:noProof/>
          <w:sz w:val="22"/>
          <w:szCs w:val="22"/>
        </w:rPr>
      </w:pPr>
      <w:del w:id="1456" w:author="Gerard" w:date="2015-08-25T15:04:00Z">
        <w:r w:rsidRPr="00554341" w:rsidDel="00554341">
          <w:rPr>
            <w:noProof/>
            <w:rPrChange w:id="1457" w:author="Gerard" w:date="2015-08-25T15:04:00Z">
              <w:rPr>
                <w:rStyle w:val="Hyperlink"/>
                <w:noProof/>
              </w:rPr>
            </w:rPrChange>
          </w:rPr>
          <w:delText>4.3.2. Compressible Viscoelastic Materials</w:delText>
        </w:r>
        <w:r w:rsidDel="00554341">
          <w:rPr>
            <w:noProof/>
            <w:webHidden/>
          </w:rPr>
          <w:tab/>
          <w:delText>162</w:delText>
        </w:r>
      </w:del>
    </w:p>
    <w:p w14:paraId="74A79E92" w14:textId="77777777" w:rsidR="0083420E" w:rsidDel="00554341" w:rsidRDefault="0083420E">
      <w:pPr>
        <w:pStyle w:val="TOC2"/>
        <w:tabs>
          <w:tab w:val="right" w:leader="dot" w:pos="9350"/>
        </w:tabs>
        <w:rPr>
          <w:del w:id="1458" w:author="Gerard" w:date="2015-08-25T15:04:00Z"/>
          <w:rFonts w:asciiTheme="minorHAnsi" w:eastAsiaTheme="minorEastAsia" w:hAnsiTheme="minorHAnsi" w:cstheme="minorBidi"/>
          <w:smallCaps w:val="0"/>
          <w:noProof/>
          <w:sz w:val="22"/>
          <w:szCs w:val="22"/>
        </w:rPr>
      </w:pPr>
      <w:del w:id="1459" w:author="Gerard" w:date="2015-08-25T15:04:00Z">
        <w:r w:rsidRPr="00554341" w:rsidDel="00554341">
          <w:rPr>
            <w:noProof/>
            <w:rPrChange w:id="1460" w:author="Gerard" w:date="2015-08-25T15:04:00Z">
              <w:rPr>
                <w:rStyle w:val="Hyperlink"/>
                <w:noProof/>
              </w:rPr>
            </w:rPrChange>
          </w:rPr>
          <w:delText>4.4. Reactive Viscoelastic Solid</w:delText>
        </w:r>
        <w:r w:rsidDel="00554341">
          <w:rPr>
            <w:noProof/>
            <w:webHidden/>
          </w:rPr>
          <w:tab/>
          <w:delText>163</w:delText>
        </w:r>
      </w:del>
    </w:p>
    <w:p w14:paraId="5D7B2CB7" w14:textId="77777777" w:rsidR="0083420E" w:rsidDel="00554341" w:rsidRDefault="0083420E">
      <w:pPr>
        <w:pStyle w:val="TOC3"/>
        <w:tabs>
          <w:tab w:val="right" w:leader="dot" w:pos="9350"/>
        </w:tabs>
        <w:rPr>
          <w:del w:id="1461" w:author="Gerard" w:date="2015-08-25T15:04:00Z"/>
          <w:rFonts w:asciiTheme="minorHAnsi" w:eastAsiaTheme="minorEastAsia" w:hAnsiTheme="minorHAnsi" w:cstheme="minorBidi"/>
          <w:i w:val="0"/>
          <w:iCs w:val="0"/>
          <w:noProof/>
          <w:sz w:val="22"/>
          <w:szCs w:val="22"/>
        </w:rPr>
      </w:pPr>
      <w:del w:id="1462" w:author="Gerard" w:date="2015-08-25T15:04:00Z">
        <w:r w:rsidRPr="00554341" w:rsidDel="00554341">
          <w:rPr>
            <w:noProof/>
            <w:rPrChange w:id="1463" w:author="Gerard" w:date="2015-08-25T15:04:00Z">
              <w:rPr>
                <w:rStyle w:val="Hyperlink"/>
                <w:noProof/>
              </w:rPr>
            </w:rPrChange>
          </w:rPr>
          <w:delText>4.4.1. Relaxation Functions</w:delText>
        </w:r>
        <w:r w:rsidDel="00554341">
          <w:rPr>
            <w:noProof/>
            <w:webHidden/>
          </w:rPr>
          <w:tab/>
          <w:delText>165</w:delText>
        </w:r>
      </w:del>
    </w:p>
    <w:p w14:paraId="596F550D" w14:textId="77777777" w:rsidR="0083420E" w:rsidDel="00554341" w:rsidRDefault="0083420E">
      <w:pPr>
        <w:pStyle w:val="TOC4"/>
        <w:tabs>
          <w:tab w:val="right" w:leader="dot" w:pos="9350"/>
        </w:tabs>
        <w:rPr>
          <w:del w:id="1464" w:author="Gerard" w:date="2015-08-25T15:04:00Z"/>
          <w:rFonts w:asciiTheme="minorHAnsi" w:eastAsiaTheme="minorEastAsia" w:hAnsiTheme="minorHAnsi" w:cstheme="minorBidi"/>
          <w:noProof/>
          <w:sz w:val="22"/>
          <w:szCs w:val="22"/>
        </w:rPr>
      </w:pPr>
      <w:del w:id="1465" w:author="Gerard" w:date="2015-08-25T15:04:00Z">
        <w:r w:rsidRPr="00554341" w:rsidDel="00554341">
          <w:rPr>
            <w:noProof/>
            <w:rPrChange w:id="1466" w:author="Gerard" w:date="2015-08-25T15:04:00Z">
              <w:rPr>
                <w:rStyle w:val="Hyperlink"/>
                <w:noProof/>
              </w:rPr>
            </w:rPrChange>
          </w:rPr>
          <w:delText>4.4.1.1. Exponential</w:delText>
        </w:r>
        <w:r w:rsidDel="00554341">
          <w:rPr>
            <w:noProof/>
            <w:webHidden/>
          </w:rPr>
          <w:tab/>
          <w:delText>165</w:delText>
        </w:r>
      </w:del>
    </w:p>
    <w:p w14:paraId="1F1EB522" w14:textId="77777777" w:rsidR="0083420E" w:rsidDel="00554341" w:rsidRDefault="0083420E">
      <w:pPr>
        <w:pStyle w:val="TOC4"/>
        <w:tabs>
          <w:tab w:val="right" w:leader="dot" w:pos="9350"/>
        </w:tabs>
        <w:rPr>
          <w:del w:id="1467" w:author="Gerard" w:date="2015-08-25T15:04:00Z"/>
          <w:rFonts w:asciiTheme="minorHAnsi" w:eastAsiaTheme="minorEastAsia" w:hAnsiTheme="minorHAnsi" w:cstheme="minorBidi"/>
          <w:noProof/>
          <w:sz w:val="22"/>
          <w:szCs w:val="22"/>
        </w:rPr>
      </w:pPr>
      <w:del w:id="1468" w:author="Gerard" w:date="2015-08-25T15:04:00Z">
        <w:r w:rsidRPr="00554341" w:rsidDel="00554341">
          <w:rPr>
            <w:noProof/>
            <w:rPrChange w:id="1469" w:author="Gerard" w:date="2015-08-25T15:04:00Z">
              <w:rPr>
                <w:rStyle w:val="Hyperlink"/>
                <w:noProof/>
              </w:rPr>
            </w:rPrChange>
          </w:rPr>
          <w:delText>4.4.1.2. Exponential Distortional</w:delText>
        </w:r>
        <w:r w:rsidDel="00554341">
          <w:rPr>
            <w:noProof/>
            <w:webHidden/>
          </w:rPr>
          <w:tab/>
          <w:delText>165</w:delText>
        </w:r>
      </w:del>
    </w:p>
    <w:p w14:paraId="781791EB" w14:textId="77777777" w:rsidR="0083420E" w:rsidDel="00554341" w:rsidRDefault="0083420E">
      <w:pPr>
        <w:pStyle w:val="TOC4"/>
        <w:tabs>
          <w:tab w:val="right" w:leader="dot" w:pos="9350"/>
        </w:tabs>
        <w:rPr>
          <w:del w:id="1470" w:author="Gerard" w:date="2015-08-25T15:04:00Z"/>
          <w:rFonts w:asciiTheme="minorHAnsi" w:eastAsiaTheme="minorEastAsia" w:hAnsiTheme="minorHAnsi" w:cstheme="minorBidi"/>
          <w:noProof/>
          <w:sz w:val="22"/>
          <w:szCs w:val="22"/>
        </w:rPr>
      </w:pPr>
      <w:del w:id="1471" w:author="Gerard" w:date="2015-08-25T15:04:00Z">
        <w:r w:rsidRPr="00554341" w:rsidDel="00554341">
          <w:rPr>
            <w:noProof/>
            <w:rPrChange w:id="1472" w:author="Gerard" w:date="2015-08-25T15:04:00Z">
              <w:rPr>
                <w:rStyle w:val="Hyperlink"/>
                <w:noProof/>
              </w:rPr>
            </w:rPrChange>
          </w:rPr>
          <w:delText>4.4.1.3. Fung</w:delText>
        </w:r>
        <w:r w:rsidDel="00554341">
          <w:rPr>
            <w:noProof/>
            <w:webHidden/>
          </w:rPr>
          <w:tab/>
          <w:delText>165</w:delText>
        </w:r>
      </w:del>
    </w:p>
    <w:p w14:paraId="3B45E9E5" w14:textId="77777777" w:rsidR="0083420E" w:rsidDel="00554341" w:rsidRDefault="0083420E">
      <w:pPr>
        <w:pStyle w:val="TOC4"/>
        <w:tabs>
          <w:tab w:val="right" w:leader="dot" w:pos="9350"/>
        </w:tabs>
        <w:rPr>
          <w:del w:id="1473" w:author="Gerard" w:date="2015-08-25T15:04:00Z"/>
          <w:rFonts w:asciiTheme="minorHAnsi" w:eastAsiaTheme="minorEastAsia" w:hAnsiTheme="minorHAnsi" w:cstheme="minorBidi"/>
          <w:noProof/>
          <w:sz w:val="22"/>
          <w:szCs w:val="22"/>
        </w:rPr>
      </w:pPr>
      <w:del w:id="1474" w:author="Gerard" w:date="2015-08-25T15:04:00Z">
        <w:r w:rsidRPr="00554341" w:rsidDel="00554341">
          <w:rPr>
            <w:noProof/>
            <w:rPrChange w:id="1475" w:author="Gerard" w:date="2015-08-25T15:04:00Z">
              <w:rPr>
                <w:rStyle w:val="Hyperlink"/>
                <w:noProof/>
              </w:rPr>
            </w:rPrChange>
          </w:rPr>
          <w:delText>4.4.1.4. Park</w:delText>
        </w:r>
        <w:r w:rsidDel="00554341">
          <w:rPr>
            <w:noProof/>
            <w:webHidden/>
          </w:rPr>
          <w:tab/>
          <w:delText>166</w:delText>
        </w:r>
      </w:del>
    </w:p>
    <w:p w14:paraId="042AC40C" w14:textId="77777777" w:rsidR="0083420E" w:rsidDel="00554341" w:rsidRDefault="0083420E">
      <w:pPr>
        <w:pStyle w:val="TOC4"/>
        <w:tabs>
          <w:tab w:val="right" w:leader="dot" w:pos="9350"/>
        </w:tabs>
        <w:rPr>
          <w:del w:id="1476" w:author="Gerard" w:date="2015-08-25T15:04:00Z"/>
          <w:rFonts w:asciiTheme="minorHAnsi" w:eastAsiaTheme="minorEastAsia" w:hAnsiTheme="minorHAnsi" w:cstheme="minorBidi"/>
          <w:noProof/>
          <w:sz w:val="22"/>
          <w:szCs w:val="22"/>
        </w:rPr>
      </w:pPr>
      <w:del w:id="1477" w:author="Gerard" w:date="2015-08-25T15:04:00Z">
        <w:r w:rsidRPr="00554341" w:rsidDel="00554341">
          <w:rPr>
            <w:noProof/>
            <w:rPrChange w:id="1478" w:author="Gerard" w:date="2015-08-25T15:04:00Z">
              <w:rPr>
                <w:rStyle w:val="Hyperlink"/>
                <w:noProof/>
              </w:rPr>
            </w:rPrChange>
          </w:rPr>
          <w:delText>4.4.1.5. Park Distortional</w:delText>
        </w:r>
        <w:r w:rsidDel="00554341">
          <w:rPr>
            <w:noProof/>
            <w:webHidden/>
          </w:rPr>
          <w:tab/>
          <w:delText>166</w:delText>
        </w:r>
      </w:del>
    </w:p>
    <w:p w14:paraId="77AFA944" w14:textId="77777777" w:rsidR="0083420E" w:rsidDel="00554341" w:rsidRDefault="0083420E">
      <w:pPr>
        <w:pStyle w:val="TOC4"/>
        <w:tabs>
          <w:tab w:val="right" w:leader="dot" w:pos="9350"/>
        </w:tabs>
        <w:rPr>
          <w:del w:id="1479" w:author="Gerard" w:date="2015-08-25T15:04:00Z"/>
          <w:rFonts w:asciiTheme="minorHAnsi" w:eastAsiaTheme="minorEastAsia" w:hAnsiTheme="minorHAnsi" w:cstheme="minorBidi"/>
          <w:noProof/>
          <w:sz w:val="22"/>
          <w:szCs w:val="22"/>
        </w:rPr>
      </w:pPr>
      <w:del w:id="1480" w:author="Gerard" w:date="2015-08-25T15:04:00Z">
        <w:r w:rsidRPr="00554341" w:rsidDel="00554341">
          <w:rPr>
            <w:noProof/>
            <w:rPrChange w:id="1481" w:author="Gerard" w:date="2015-08-25T15:04:00Z">
              <w:rPr>
                <w:rStyle w:val="Hyperlink"/>
                <w:noProof/>
              </w:rPr>
            </w:rPrChange>
          </w:rPr>
          <w:delText>4.4.1.6. Power</w:delText>
        </w:r>
        <w:r w:rsidDel="00554341">
          <w:rPr>
            <w:noProof/>
            <w:webHidden/>
          </w:rPr>
          <w:tab/>
          <w:delText>167</w:delText>
        </w:r>
      </w:del>
    </w:p>
    <w:p w14:paraId="28FD9CA7" w14:textId="77777777" w:rsidR="0083420E" w:rsidDel="00554341" w:rsidRDefault="0083420E">
      <w:pPr>
        <w:pStyle w:val="TOC4"/>
        <w:tabs>
          <w:tab w:val="right" w:leader="dot" w:pos="9350"/>
        </w:tabs>
        <w:rPr>
          <w:del w:id="1482" w:author="Gerard" w:date="2015-08-25T15:04:00Z"/>
          <w:rFonts w:asciiTheme="minorHAnsi" w:eastAsiaTheme="minorEastAsia" w:hAnsiTheme="minorHAnsi" w:cstheme="minorBidi"/>
          <w:noProof/>
          <w:sz w:val="22"/>
          <w:szCs w:val="22"/>
        </w:rPr>
      </w:pPr>
      <w:del w:id="1483" w:author="Gerard" w:date="2015-08-25T15:04:00Z">
        <w:r w:rsidRPr="00554341" w:rsidDel="00554341">
          <w:rPr>
            <w:noProof/>
            <w:rPrChange w:id="1484" w:author="Gerard" w:date="2015-08-25T15:04:00Z">
              <w:rPr>
                <w:rStyle w:val="Hyperlink"/>
                <w:noProof/>
              </w:rPr>
            </w:rPrChange>
          </w:rPr>
          <w:delText>4.4.1.7. Power Distortional</w:delText>
        </w:r>
        <w:r w:rsidDel="00554341">
          <w:rPr>
            <w:noProof/>
            <w:webHidden/>
          </w:rPr>
          <w:tab/>
          <w:delText>167</w:delText>
        </w:r>
      </w:del>
    </w:p>
    <w:p w14:paraId="246F6B64" w14:textId="77777777" w:rsidR="0083420E" w:rsidDel="00554341" w:rsidRDefault="0083420E">
      <w:pPr>
        <w:pStyle w:val="TOC2"/>
        <w:tabs>
          <w:tab w:val="right" w:leader="dot" w:pos="9350"/>
        </w:tabs>
        <w:rPr>
          <w:del w:id="1485" w:author="Gerard" w:date="2015-08-25T15:04:00Z"/>
          <w:rFonts w:asciiTheme="minorHAnsi" w:eastAsiaTheme="minorEastAsia" w:hAnsiTheme="minorHAnsi" w:cstheme="minorBidi"/>
          <w:smallCaps w:val="0"/>
          <w:noProof/>
          <w:sz w:val="22"/>
          <w:szCs w:val="22"/>
        </w:rPr>
      </w:pPr>
      <w:del w:id="1486" w:author="Gerard" w:date="2015-08-25T15:04:00Z">
        <w:r w:rsidRPr="00554341" w:rsidDel="00554341">
          <w:rPr>
            <w:noProof/>
            <w:rPrChange w:id="1487" w:author="Gerard" w:date="2015-08-25T15:04:00Z">
              <w:rPr>
                <w:rStyle w:val="Hyperlink"/>
                <w:noProof/>
              </w:rPr>
            </w:rPrChange>
          </w:rPr>
          <w:delText>4.5. Multigeneration Solids</w:delText>
        </w:r>
        <w:r w:rsidDel="00554341">
          <w:rPr>
            <w:noProof/>
            <w:webHidden/>
          </w:rPr>
          <w:tab/>
          <w:delText>168</w:delText>
        </w:r>
      </w:del>
    </w:p>
    <w:p w14:paraId="6177A20F" w14:textId="77777777" w:rsidR="0083420E" w:rsidDel="00554341" w:rsidRDefault="0083420E">
      <w:pPr>
        <w:pStyle w:val="TOC3"/>
        <w:tabs>
          <w:tab w:val="right" w:leader="dot" w:pos="9350"/>
        </w:tabs>
        <w:rPr>
          <w:del w:id="1488" w:author="Gerard" w:date="2015-08-25T15:04:00Z"/>
          <w:rFonts w:asciiTheme="minorHAnsi" w:eastAsiaTheme="minorEastAsia" w:hAnsiTheme="minorHAnsi" w:cstheme="minorBidi"/>
          <w:i w:val="0"/>
          <w:iCs w:val="0"/>
          <w:noProof/>
          <w:sz w:val="22"/>
          <w:szCs w:val="22"/>
        </w:rPr>
      </w:pPr>
      <w:del w:id="1489" w:author="Gerard" w:date="2015-08-25T15:04:00Z">
        <w:r w:rsidRPr="00554341" w:rsidDel="00554341">
          <w:rPr>
            <w:noProof/>
            <w:rPrChange w:id="1490" w:author="Gerard" w:date="2015-08-25T15:04:00Z">
              <w:rPr>
                <w:rStyle w:val="Hyperlink"/>
                <w:noProof/>
              </w:rPr>
            </w:rPrChange>
          </w:rPr>
          <w:delText>4.5.1. General Specification of Multigeneration Solids</w:delText>
        </w:r>
        <w:r w:rsidDel="00554341">
          <w:rPr>
            <w:noProof/>
            <w:webHidden/>
          </w:rPr>
          <w:tab/>
          <w:delText>168</w:delText>
        </w:r>
      </w:del>
    </w:p>
    <w:p w14:paraId="45910545" w14:textId="77777777" w:rsidR="0083420E" w:rsidDel="00554341" w:rsidRDefault="0083420E">
      <w:pPr>
        <w:pStyle w:val="TOC2"/>
        <w:tabs>
          <w:tab w:val="right" w:leader="dot" w:pos="9350"/>
        </w:tabs>
        <w:rPr>
          <w:del w:id="1491" w:author="Gerard" w:date="2015-08-25T15:04:00Z"/>
          <w:rFonts w:asciiTheme="minorHAnsi" w:eastAsiaTheme="minorEastAsia" w:hAnsiTheme="minorHAnsi" w:cstheme="minorBidi"/>
          <w:smallCaps w:val="0"/>
          <w:noProof/>
          <w:sz w:val="22"/>
          <w:szCs w:val="22"/>
        </w:rPr>
      </w:pPr>
      <w:del w:id="1492" w:author="Gerard" w:date="2015-08-25T15:04:00Z">
        <w:r w:rsidRPr="00554341" w:rsidDel="00554341">
          <w:rPr>
            <w:noProof/>
            <w:rPrChange w:id="1493" w:author="Gerard" w:date="2015-08-25T15:04:00Z">
              <w:rPr>
                <w:rStyle w:val="Hyperlink"/>
                <w:noProof/>
              </w:rPr>
            </w:rPrChange>
          </w:rPr>
          <w:delText>4.6. Biphasic Materials</w:delText>
        </w:r>
        <w:r w:rsidDel="00554341">
          <w:rPr>
            <w:noProof/>
            <w:webHidden/>
          </w:rPr>
          <w:tab/>
          <w:delText>170</w:delText>
        </w:r>
      </w:del>
    </w:p>
    <w:p w14:paraId="67841084" w14:textId="77777777" w:rsidR="0083420E" w:rsidDel="00554341" w:rsidRDefault="0083420E">
      <w:pPr>
        <w:pStyle w:val="TOC3"/>
        <w:tabs>
          <w:tab w:val="right" w:leader="dot" w:pos="9350"/>
        </w:tabs>
        <w:rPr>
          <w:del w:id="1494" w:author="Gerard" w:date="2015-08-25T15:04:00Z"/>
          <w:rFonts w:asciiTheme="minorHAnsi" w:eastAsiaTheme="minorEastAsia" w:hAnsiTheme="minorHAnsi" w:cstheme="minorBidi"/>
          <w:i w:val="0"/>
          <w:iCs w:val="0"/>
          <w:noProof/>
          <w:sz w:val="22"/>
          <w:szCs w:val="22"/>
        </w:rPr>
      </w:pPr>
      <w:del w:id="1495" w:author="Gerard" w:date="2015-08-25T15:04:00Z">
        <w:r w:rsidRPr="00554341" w:rsidDel="00554341">
          <w:rPr>
            <w:noProof/>
            <w:rPrChange w:id="1496" w:author="Gerard" w:date="2015-08-25T15:04:00Z">
              <w:rPr>
                <w:rStyle w:val="Hyperlink"/>
                <w:noProof/>
              </w:rPr>
            </w:rPrChange>
          </w:rPr>
          <w:delText>4.6.1. General Specification of Biphasic Materials</w:delText>
        </w:r>
        <w:r w:rsidDel="00554341">
          <w:rPr>
            <w:noProof/>
            <w:webHidden/>
          </w:rPr>
          <w:tab/>
          <w:delText>171</w:delText>
        </w:r>
      </w:del>
    </w:p>
    <w:p w14:paraId="507A79BC" w14:textId="77777777" w:rsidR="0083420E" w:rsidDel="00554341" w:rsidRDefault="0083420E">
      <w:pPr>
        <w:pStyle w:val="TOC3"/>
        <w:tabs>
          <w:tab w:val="right" w:leader="dot" w:pos="9350"/>
        </w:tabs>
        <w:rPr>
          <w:del w:id="1497" w:author="Gerard" w:date="2015-08-25T15:04:00Z"/>
          <w:rFonts w:asciiTheme="minorHAnsi" w:eastAsiaTheme="minorEastAsia" w:hAnsiTheme="minorHAnsi" w:cstheme="minorBidi"/>
          <w:i w:val="0"/>
          <w:iCs w:val="0"/>
          <w:noProof/>
          <w:sz w:val="22"/>
          <w:szCs w:val="22"/>
        </w:rPr>
      </w:pPr>
      <w:del w:id="1498" w:author="Gerard" w:date="2015-08-25T15:04:00Z">
        <w:r w:rsidRPr="00554341" w:rsidDel="00554341">
          <w:rPr>
            <w:noProof/>
            <w:rPrChange w:id="1499" w:author="Gerard" w:date="2015-08-25T15:04:00Z">
              <w:rPr>
                <w:rStyle w:val="Hyperlink"/>
                <w:noProof/>
              </w:rPr>
            </w:rPrChange>
          </w:rPr>
          <w:delText>4.6.2. Permeability Materials</w:delText>
        </w:r>
        <w:r w:rsidDel="00554341">
          <w:rPr>
            <w:noProof/>
            <w:webHidden/>
          </w:rPr>
          <w:tab/>
          <w:delText>172</w:delText>
        </w:r>
      </w:del>
    </w:p>
    <w:p w14:paraId="059CFCB7" w14:textId="77777777" w:rsidR="0083420E" w:rsidDel="00554341" w:rsidRDefault="0083420E">
      <w:pPr>
        <w:pStyle w:val="TOC4"/>
        <w:tabs>
          <w:tab w:val="right" w:leader="dot" w:pos="9350"/>
        </w:tabs>
        <w:rPr>
          <w:del w:id="1500" w:author="Gerard" w:date="2015-08-25T15:04:00Z"/>
          <w:rFonts w:asciiTheme="minorHAnsi" w:eastAsiaTheme="minorEastAsia" w:hAnsiTheme="minorHAnsi" w:cstheme="minorBidi"/>
          <w:noProof/>
          <w:sz w:val="22"/>
          <w:szCs w:val="22"/>
        </w:rPr>
      </w:pPr>
      <w:del w:id="1501" w:author="Gerard" w:date="2015-08-25T15:04:00Z">
        <w:r w:rsidRPr="00554341" w:rsidDel="00554341">
          <w:rPr>
            <w:noProof/>
            <w:rPrChange w:id="1502" w:author="Gerard" w:date="2015-08-25T15:04:00Z">
              <w:rPr>
                <w:rStyle w:val="Hyperlink"/>
                <w:noProof/>
              </w:rPr>
            </w:rPrChange>
          </w:rPr>
          <w:delText>4.6.2.1. Constant Isotropic Permeability</w:delText>
        </w:r>
        <w:r w:rsidDel="00554341">
          <w:rPr>
            <w:noProof/>
            <w:webHidden/>
          </w:rPr>
          <w:tab/>
          <w:delText>173</w:delText>
        </w:r>
      </w:del>
    </w:p>
    <w:p w14:paraId="72979CAB" w14:textId="77777777" w:rsidR="0083420E" w:rsidDel="00554341" w:rsidRDefault="0083420E">
      <w:pPr>
        <w:pStyle w:val="TOC4"/>
        <w:tabs>
          <w:tab w:val="right" w:leader="dot" w:pos="9350"/>
        </w:tabs>
        <w:rPr>
          <w:del w:id="1503" w:author="Gerard" w:date="2015-08-25T15:04:00Z"/>
          <w:rFonts w:asciiTheme="minorHAnsi" w:eastAsiaTheme="minorEastAsia" w:hAnsiTheme="minorHAnsi" w:cstheme="minorBidi"/>
          <w:noProof/>
          <w:sz w:val="22"/>
          <w:szCs w:val="22"/>
        </w:rPr>
      </w:pPr>
      <w:del w:id="1504" w:author="Gerard" w:date="2015-08-25T15:04:00Z">
        <w:r w:rsidRPr="00554341" w:rsidDel="00554341">
          <w:rPr>
            <w:noProof/>
            <w:rPrChange w:id="1505" w:author="Gerard" w:date="2015-08-25T15:04:00Z">
              <w:rPr>
                <w:rStyle w:val="Hyperlink"/>
                <w:noProof/>
              </w:rPr>
            </w:rPrChange>
          </w:rPr>
          <w:delText>4.6.2.2. Holmes-Mow</w:delText>
        </w:r>
        <w:r w:rsidDel="00554341">
          <w:rPr>
            <w:noProof/>
            <w:webHidden/>
          </w:rPr>
          <w:tab/>
          <w:delText>174</w:delText>
        </w:r>
      </w:del>
    </w:p>
    <w:p w14:paraId="3D62420F" w14:textId="77777777" w:rsidR="0083420E" w:rsidDel="00554341" w:rsidRDefault="0083420E">
      <w:pPr>
        <w:pStyle w:val="TOC4"/>
        <w:tabs>
          <w:tab w:val="right" w:leader="dot" w:pos="9350"/>
        </w:tabs>
        <w:rPr>
          <w:del w:id="1506" w:author="Gerard" w:date="2015-08-25T15:04:00Z"/>
          <w:rFonts w:asciiTheme="minorHAnsi" w:eastAsiaTheme="minorEastAsia" w:hAnsiTheme="minorHAnsi" w:cstheme="minorBidi"/>
          <w:noProof/>
          <w:sz w:val="22"/>
          <w:szCs w:val="22"/>
        </w:rPr>
      </w:pPr>
      <w:del w:id="1507" w:author="Gerard" w:date="2015-08-25T15:04:00Z">
        <w:r w:rsidRPr="00554341" w:rsidDel="00554341">
          <w:rPr>
            <w:noProof/>
            <w:rPrChange w:id="1508" w:author="Gerard" w:date="2015-08-25T15:04:00Z">
              <w:rPr>
                <w:rStyle w:val="Hyperlink"/>
                <w:noProof/>
              </w:rPr>
            </w:rPrChange>
          </w:rPr>
          <w:delText>4.6.2.3. Referentially Isotropic Permeability</w:delText>
        </w:r>
        <w:r w:rsidDel="00554341">
          <w:rPr>
            <w:noProof/>
            <w:webHidden/>
          </w:rPr>
          <w:tab/>
          <w:delText>175</w:delText>
        </w:r>
      </w:del>
    </w:p>
    <w:p w14:paraId="7D8D0FB0" w14:textId="77777777" w:rsidR="0083420E" w:rsidDel="00554341" w:rsidRDefault="0083420E">
      <w:pPr>
        <w:pStyle w:val="TOC4"/>
        <w:tabs>
          <w:tab w:val="right" w:leader="dot" w:pos="9350"/>
        </w:tabs>
        <w:rPr>
          <w:del w:id="1509" w:author="Gerard" w:date="2015-08-25T15:04:00Z"/>
          <w:rFonts w:asciiTheme="minorHAnsi" w:eastAsiaTheme="minorEastAsia" w:hAnsiTheme="minorHAnsi" w:cstheme="minorBidi"/>
          <w:noProof/>
          <w:sz w:val="22"/>
          <w:szCs w:val="22"/>
        </w:rPr>
      </w:pPr>
      <w:del w:id="1510" w:author="Gerard" w:date="2015-08-25T15:04:00Z">
        <w:r w:rsidRPr="00554341" w:rsidDel="00554341">
          <w:rPr>
            <w:noProof/>
            <w:rPrChange w:id="1511" w:author="Gerard" w:date="2015-08-25T15:04:00Z">
              <w:rPr>
                <w:rStyle w:val="Hyperlink"/>
                <w:noProof/>
              </w:rPr>
            </w:rPrChange>
          </w:rPr>
          <w:delText>4.6.2.4. Referentially Orthotropic Permeability</w:delText>
        </w:r>
        <w:r w:rsidDel="00554341">
          <w:rPr>
            <w:noProof/>
            <w:webHidden/>
          </w:rPr>
          <w:tab/>
          <w:delText>176</w:delText>
        </w:r>
      </w:del>
    </w:p>
    <w:p w14:paraId="279FD5C4" w14:textId="77777777" w:rsidR="0083420E" w:rsidDel="00554341" w:rsidRDefault="0083420E">
      <w:pPr>
        <w:pStyle w:val="TOC4"/>
        <w:tabs>
          <w:tab w:val="right" w:leader="dot" w:pos="9350"/>
        </w:tabs>
        <w:rPr>
          <w:del w:id="1512" w:author="Gerard" w:date="2015-08-25T15:04:00Z"/>
          <w:rFonts w:asciiTheme="minorHAnsi" w:eastAsiaTheme="minorEastAsia" w:hAnsiTheme="minorHAnsi" w:cstheme="minorBidi"/>
          <w:noProof/>
          <w:sz w:val="22"/>
          <w:szCs w:val="22"/>
        </w:rPr>
      </w:pPr>
      <w:del w:id="1513" w:author="Gerard" w:date="2015-08-25T15:04:00Z">
        <w:r w:rsidRPr="00554341" w:rsidDel="00554341">
          <w:rPr>
            <w:noProof/>
            <w:rPrChange w:id="1514" w:author="Gerard" w:date="2015-08-25T15:04:00Z">
              <w:rPr>
                <w:rStyle w:val="Hyperlink"/>
                <w:noProof/>
              </w:rPr>
            </w:rPrChange>
          </w:rPr>
          <w:delText>4.6.2.5. Referentially Transversely Isotropic Permeability</w:delText>
        </w:r>
        <w:r w:rsidDel="00554341">
          <w:rPr>
            <w:noProof/>
            <w:webHidden/>
          </w:rPr>
          <w:tab/>
          <w:delText>178</w:delText>
        </w:r>
      </w:del>
    </w:p>
    <w:p w14:paraId="39D87960" w14:textId="77777777" w:rsidR="0083420E" w:rsidDel="00554341" w:rsidRDefault="0083420E">
      <w:pPr>
        <w:pStyle w:val="TOC3"/>
        <w:tabs>
          <w:tab w:val="right" w:leader="dot" w:pos="9350"/>
        </w:tabs>
        <w:rPr>
          <w:del w:id="1515" w:author="Gerard" w:date="2015-08-25T15:04:00Z"/>
          <w:rFonts w:asciiTheme="minorHAnsi" w:eastAsiaTheme="minorEastAsia" w:hAnsiTheme="minorHAnsi" w:cstheme="minorBidi"/>
          <w:i w:val="0"/>
          <w:iCs w:val="0"/>
          <w:noProof/>
          <w:sz w:val="22"/>
          <w:szCs w:val="22"/>
        </w:rPr>
      </w:pPr>
      <w:del w:id="1516" w:author="Gerard" w:date="2015-08-25T15:04:00Z">
        <w:r w:rsidRPr="00554341" w:rsidDel="00554341">
          <w:rPr>
            <w:noProof/>
            <w:rPrChange w:id="1517" w:author="Gerard" w:date="2015-08-25T15:04:00Z">
              <w:rPr>
                <w:rStyle w:val="Hyperlink"/>
                <w:noProof/>
              </w:rPr>
            </w:rPrChange>
          </w:rPr>
          <w:delText>4.6.3. Fluid Supply Materials</w:delText>
        </w:r>
        <w:r w:rsidDel="00554341">
          <w:rPr>
            <w:noProof/>
            <w:webHidden/>
          </w:rPr>
          <w:tab/>
          <w:delText>180</w:delText>
        </w:r>
      </w:del>
    </w:p>
    <w:p w14:paraId="40B5220E" w14:textId="77777777" w:rsidR="0083420E" w:rsidDel="00554341" w:rsidRDefault="0083420E">
      <w:pPr>
        <w:pStyle w:val="TOC4"/>
        <w:tabs>
          <w:tab w:val="right" w:leader="dot" w:pos="9350"/>
        </w:tabs>
        <w:rPr>
          <w:del w:id="1518" w:author="Gerard" w:date="2015-08-25T15:04:00Z"/>
          <w:rFonts w:asciiTheme="minorHAnsi" w:eastAsiaTheme="minorEastAsia" w:hAnsiTheme="minorHAnsi" w:cstheme="minorBidi"/>
          <w:noProof/>
          <w:sz w:val="22"/>
          <w:szCs w:val="22"/>
        </w:rPr>
      </w:pPr>
      <w:del w:id="1519" w:author="Gerard" w:date="2015-08-25T15:04:00Z">
        <w:r w:rsidRPr="00554341" w:rsidDel="00554341">
          <w:rPr>
            <w:noProof/>
            <w:rPrChange w:id="1520" w:author="Gerard" w:date="2015-08-25T15:04:00Z">
              <w:rPr>
                <w:rStyle w:val="Hyperlink"/>
                <w:noProof/>
              </w:rPr>
            </w:rPrChange>
          </w:rPr>
          <w:delText>4.6.3.1. Starling Equation</w:delText>
        </w:r>
        <w:r w:rsidDel="00554341">
          <w:rPr>
            <w:noProof/>
            <w:webHidden/>
          </w:rPr>
          <w:tab/>
          <w:delText>181</w:delText>
        </w:r>
      </w:del>
    </w:p>
    <w:p w14:paraId="7FE8462E" w14:textId="77777777" w:rsidR="0083420E" w:rsidDel="00554341" w:rsidRDefault="0083420E">
      <w:pPr>
        <w:pStyle w:val="TOC2"/>
        <w:tabs>
          <w:tab w:val="right" w:leader="dot" w:pos="9350"/>
        </w:tabs>
        <w:rPr>
          <w:del w:id="1521" w:author="Gerard" w:date="2015-08-25T15:04:00Z"/>
          <w:rFonts w:asciiTheme="minorHAnsi" w:eastAsiaTheme="minorEastAsia" w:hAnsiTheme="minorHAnsi" w:cstheme="minorBidi"/>
          <w:smallCaps w:val="0"/>
          <w:noProof/>
          <w:sz w:val="22"/>
          <w:szCs w:val="22"/>
        </w:rPr>
      </w:pPr>
      <w:del w:id="1522" w:author="Gerard" w:date="2015-08-25T15:04:00Z">
        <w:r w:rsidRPr="00554341" w:rsidDel="00554341">
          <w:rPr>
            <w:noProof/>
            <w:rPrChange w:id="1523" w:author="Gerard" w:date="2015-08-25T15:04:00Z">
              <w:rPr>
                <w:rStyle w:val="Hyperlink"/>
                <w:noProof/>
              </w:rPr>
            </w:rPrChange>
          </w:rPr>
          <w:delText>4.7. Biphasic-Solute Materials</w:delText>
        </w:r>
        <w:r w:rsidDel="00554341">
          <w:rPr>
            <w:noProof/>
            <w:webHidden/>
          </w:rPr>
          <w:tab/>
          <w:delText>182</w:delText>
        </w:r>
      </w:del>
    </w:p>
    <w:p w14:paraId="0CD93D6A" w14:textId="77777777" w:rsidR="0083420E" w:rsidDel="00554341" w:rsidRDefault="0083420E">
      <w:pPr>
        <w:pStyle w:val="TOC3"/>
        <w:tabs>
          <w:tab w:val="right" w:leader="dot" w:pos="9350"/>
        </w:tabs>
        <w:rPr>
          <w:del w:id="1524" w:author="Gerard" w:date="2015-08-25T15:04:00Z"/>
          <w:rFonts w:asciiTheme="minorHAnsi" w:eastAsiaTheme="minorEastAsia" w:hAnsiTheme="minorHAnsi" w:cstheme="minorBidi"/>
          <w:i w:val="0"/>
          <w:iCs w:val="0"/>
          <w:noProof/>
          <w:sz w:val="22"/>
          <w:szCs w:val="22"/>
        </w:rPr>
      </w:pPr>
      <w:del w:id="1525" w:author="Gerard" w:date="2015-08-25T15:04:00Z">
        <w:r w:rsidRPr="00554341" w:rsidDel="00554341">
          <w:rPr>
            <w:noProof/>
            <w:rPrChange w:id="1526" w:author="Gerard" w:date="2015-08-25T15:04:00Z">
              <w:rPr>
                <w:rStyle w:val="Hyperlink"/>
                <w:noProof/>
              </w:rPr>
            </w:rPrChange>
          </w:rPr>
          <w:delText>4.7.1. Guidelines for Biphasic-Solute Analyses</w:delText>
        </w:r>
        <w:r w:rsidDel="00554341">
          <w:rPr>
            <w:noProof/>
            <w:webHidden/>
          </w:rPr>
          <w:tab/>
          <w:delText>184</w:delText>
        </w:r>
      </w:del>
    </w:p>
    <w:p w14:paraId="0515B1CD" w14:textId="77777777" w:rsidR="0083420E" w:rsidDel="00554341" w:rsidRDefault="0083420E">
      <w:pPr>
        <w:pStyle w:val="TOC4"/>
        <w:tabs>
          <w:tab w:val="right" w:leader="dot" w:pos="9350"/>
        </w:tabs>
        <w:rPr>
          <w:del w:id="1527" w:author="Gerard" w:date="2015-08-25T15:04:00Z"/>
          <w:rFonts w:asciiTheme="minorHAnsi" w:eastAsiaTheme="minorEastAsia" w:hAnsiTheme="minorHAnsi" w:cstheme="minorBidi"/>
          <w:noProof/>
          <w:sz w:val="22"/>
          <w:szCs w:val="22"/>
        </w:rPr>
      </w:pPr>
      <w:del w:id="1528" w:author="Gerard" w:date="2015-08-25T15:04:00Z">
        <w:r w:rsidRPr="00554341" w:rsidDel="00554341">
          <w:rPr>
            <w:noProof/>
            <w:rPrChange w:id="1529" w:author="Gerard" w:date="2015-08-25T15:04:00Z">
              <w:rPr>
                <w:rStyle w:val="Hyperlink"/>
                <w:noProof/>
              </w:rPr>
            </w:rPrChange>
          </w:rPr>
          <w:delText>4.7.1.1. Prescribed Boundary Conditions</w:delText>
        </w:r>
        <w:r w:rsidDel="00554341">
          <w:rPr>
            <w:noProof/>
            <w:webHidden/>
          </w:rPr>
          <w:tab/>
          <w:delText>184</w:delText>
        </w:r>
      </w:del>
    </w:p>
    <w:p w14:paraId="2C52B1FB" w14:textId="77777777" w:rsidR="0083420E" w:rsidDel="00554341" w:rsidRDefault="0083420E">
      <w:pPr>
        <w:pStyle w:val="TOC4"/>
        <w:tabs>
          <w:tab w:val="right" w:leader="dot" w:pos="9350"/>
        </w:tabs>
        <w:rPr>
          <w:del w:id="1530" w:author="Gerard" w:date="2015-08-25T15:04:00Z"/>
          <w:rFonts w:asciiTheme="minorHAnsi" w:eastAsiaTheme="minorEastAsia" w:hAnsiTheme="minorHAnsi" w:cstheme="minorBidi"/>
          <w:noProof/>
          <w:sz w:val="22"/>
          <w:szCs w:val="22"/>
        </w:rPr>
      </w:pPr>
      <w:del w:id="1531" w:author="Gerard" w:date="2015-08-25T15:04:00Z">
        <w:r w:rsidRPr="00554341" w:rsidDel="00554341">
          <w:rPr>
            <w:noProof/>
            <w:rPrChange w:id="1532" w:author="Gerard" w:date="2015-08-25T15:04:00Z">
              <w:rPr>
                <w:rStyle w:val="Hyperlink"/>
                <w:noProof/>
              </w:rPr>
            </w:rPrChange>
          </w:rPr>
          <w:delText>4.7.1.2. Prescribed Initial Conditions</w:delText>
        </w:r>
        <w:r w:rsidDel="00554341">
          <w:rPr>
            <w:noProof/>
            <w:webHidden/>
          </w:rPr>
          <w:tab/>
          <w:delText>184</w:delText>
        </w:r>
      </w:del>
    </w:p>
    <w:p w14:paraId="7B82BFF9" w14:textId="77777777" w:rsidR="0083420E" w:rsidDel="00554341" w:rsidRDefault="0083420E">
      <w:pPr>
        <w:pStyle w:val="TOC3"/>
        <w:tabs>
          <w:tab w:val="right" w:leader="dot" w:pos="9350"/>
        </w:tabs>
        <w:rPr>
          <w:del w:id="1533" w:author="Gerard" w:date="2015-08-25T15:04:00Z"/>
          <w:rFonts w:asciiTheme="minorHAnsi" w:eastAsiaTheme="minorEastAsia" w:hAnsiTheme="minorHAnsi" w:cstheme="minorBidi"/>
          <w:i w:val="0"/>
          <w:iCs w:val="0"/>
          <w:noProof/>
          <w:sz w:val="22"/>
          <w:szCs w:val="22"/>
        </w:rPr>
      </w:pPr>
      <w:del w:id="1534" w:author="Gerard" w:date="2015-08-25T15:04:00Z">
        <w:r w:rsidRPr="00554341" w:rsidDel="00554341">
          <w:rPr>
            <w:noProof/>
            <w:rPrChange w:id="1535" w:author="Gerard" w:date="2015-08-25T15:04:00Z">
              <w:rPr>
                <w:rStyle w:val="Hyperlink"/>
                <w:noProof/>
              </w:rPr>
            </w:rPrChange>
          </w:rPr>
          <w:delText>4.7.2. General Specification of Biphasic-Solute Materials</w:delText>
        </w:r>
        <w:r w:rsidDel="00554341">
          <w:rPr>
            <w:noProof/>
            <w:webHidden/>
          </w:rPr>
          <w:tab/>
          <w:delText>185</w:delText>
        </w:r>
      </w:del>
    </w:p>
    <w:p w14:paraId="620BB2D5" w14:textId="77777777" w:rsidR="0083420E" w:rsidDel="00554341" w:rsidRDefault="0083420E">
      <w:pPr>
        <w:pStyle w:val="TOC3"/>
        <w:tabs>
          <w:tab w:val="right" w:leader="dot" w:pos="9350"/>
        </w:tabs>
        <w:rPr>
          <w:del w:id="1536" w:author="Gerard" w:date="2015-08-25T15:04:00Z"/>
          <w:rFonts w:asciiTheme="minorHAnsi" w:eastAsiaTheme="minorEastAsia" w:hAnsiTheme="minorHAnsi" w:cstheme="minorBidi"/>
          <w:i w:val="0"/>
          <w:iCs w:val="0"/>
          <w:noProof/>
          <w:sz w:val="22"/>
          <w:szCs w:val="22"/>
        </w:rPr>
      </w:pPr>
      <w:del w:id="1537" w:author="Gerard" w:date="2015-08-25T15:04:00Z">
        <w:r w:rsidRPr="00554341" w:rsidDel="00554341">
          <w:rPr>
            <w:noProof/>
            <w:rPrChange w:id="1538" w:author="Gerard" w:date="2015-08-25T15:04:00Z">
              <w:rPr>
                <w:rStyle w:val="Hyperlink"/>
                <w:noProof/>
              </w:rPr>
            </w:rPrChange>
          </w:rPr>
          <w:delText>4.7.3. Diffusivity Materials</w:delText>
        </w:r>
        <w:r w:rsidDel="00554341">
          <w:rPr>
            <w:noProof/>
            <w:webHidden/>
          </w:rPr>
          <w:tab/>
          <w:delText>187</w:delText>
        </w:r>
      </w:del>
    </w:p>
    <w:p w14:paraId="75D88D7C" w14:textId="77777777" w:rsidR="0083420E" w:rsidDel="00554341" w:rsidRDefault="0083420E">
      <w:pPr>
        <w:pStyle w:val="TOC4"/>
        <w:tabs>
          <w:tab w:val="right" w:leader="dot" w:pos="9350"/>
        </w:tabs>
        <w:rPr>
          <w:del w:id="1539" w:author="Gerard" w:date="2015-08-25T15:04:00Z"/>
          <w:rFonts w:asciiTheme="minorHAnsi" w:eastAsiaTheme="minorEastAsia" w:hAnsiTheme="minorHAnsi" w:cstheme="minorBidi"/>
          <w:noProof/>
          <w:sz w:val="22"/>
          <w:szCs w:val="22"/>
        </w:rPr>
      </w:pPr>
      <w:del w:id="1540" w:author="Gerard" w:date="2015-08-25T15:04:00Z">
        <w:r w:rsidRPr="00554341" w:rsidDel="00554341">
          <w:rPr>
            <w:noProof/>
            <w:rPrChange w:id="1541" w:author="Gerard" w:date="2015-08-25T15:04:00Z">
              <w:rPr>
                <w:rStyle w:val="Hyperlink"/>
                <w:noProof/>
              </w:rPr>
            </w:rPrChange>
          </w:rPr>
          <w:delText>4.7.3.1. Constant Isotropic Diffusivity</w:delText>
        </w:r>
        <w:r w:rsidDel="00554341">
          <w:rPr>
            <w:noProof/>
            <w:webHidden/>
          </w:rPr>
          <w:tab/>
          <w:delText>187</w:delText>
        </w:r>
      </w:del>
    </w:p>
    <w:p w14:paraId="0FB8D4C5" w14:textId="77777777" w:rsidR="0083420E" w:rsidDel="00554341" w:rsidRDefault="0083420E">
      <w:pPr>
        <w:pStyle w:val="TOC4"/>
        <w:tabs>
          <w:tab w:val="right" w:leader="dot" w:pos="9350"/>
        </w:tabs>
        <w:rPr>
          <w:del w:id="1542" w:author="Gerard" w:date="2015-08-25T15:04:00Z"/>
          <w:rFonts w:asciiTheme="minorHAnsi" w:eastAsiaTheme="minorEastAsia" w:hAnsiTheme="minorHAnsi" w:cstheme="minorBidi"/>
          <w:noProof/>
          <w:sz w:val="22"/>
          <w:szCs w:val="22"/>
        </w:rPr>
      </w:pPr>
      <w:del w:id="1543" w:author="Gerard" w:date="2015-08-25T15:04:00Z">
        <w:r w:rsidRPr="00554341" w:rsidDel="00554341">
          <w:rPr>
            <w:noProof/>
            <w:rPrChange w:id="1544" w:author="Gerard" w:date="2015-08-25T15:04:00Z">
              <w:rPr>
                <w:rStyle w:val="Hyperlink"/>
                <w:noProof/>
              </w:rPr>
            </w:rPrChange>
          </w:rPr>
          <w:delText>4.7.3.2. Constant Orthotropic Diffusivity</w:delText>
        </w:r>
        <w:r w:rsidDel="00554341">
          <w:rPr>
            <w:noProof/>
            <w:webHidden/>
          </w:rPr>
          <w:tab/>
          <w:delText>188</w:delText>
        </w:r>
      </w:del>
    </w:p>
    <w:p w14:paraId="40C753D2" w14:textId="77777777" w:rsidR="0083420E" w:rsidDel="00554341" w:rsidRDefault="0083420E">
      <w:pPr>
        <w:pStyle w:val="TOC4"/>
        <w:tabs>
          <w:tab w:val="right" w:leader="dot" w:pos="9350"/>
        </w:tabs>
        <w:rPr>
          <w:del w:id="1545" w:author="Gerard" w:date="2015-08-25T15:04:00Z"/>
          <w:rFonts w:asciiTheme="minorHAnsi" w:eastAsiaTheme="minorEastAsia" w:hAnsiTheme="minorHAnsi" w:cstheme="minorBidi"/>
          <w:noProof/>
          <w:sz w:val="22"/>
          <w:szCs w:val="22"/>
        </w:rPr>
      </w:pPr>
      <w:del w:id="1546" w:author="Gerard" w:date="2015-08-25T15:04:00Z">
        <w:r w:rsidRPr="00554341" w:rsidDel="00554341">
          <w:rPr>
            <w:noProof/>
            <w:rPrChange w:id="1547" w:author="Gerard" w:date="2015-08-25T15:04:00Z">
              <w:rPr>
                <w:rStyle w:val="Hyperlink"/>
                <w:noProof/>
              </w:rPr>
            </w:rPrChange>
          </w:rPr>
          <w:delText>4.7.3.3. Referentially Isotropic Diffusivity</w:delText>
        </w:r>
        <w:r w:rsidDel="00554341">
          <w:rPr>
            <w:noProof/>
            <w:webHidden/>
          </w:rPr>
          <w:tab/>
          <w:delText>189</w:delText>
        </w:r>
      </w:del>
    </w:p>
    <w:p w14:paraId="39E7795B" w14:textId="77777777" w:rsidR="0083420E" w:rsidDel="00554341" w:rsidRDefault="0083420E">
      <w:pPr>
        <w:pStyle w:val="TOC4"/>
        <w:tabs>
          <w:tab w:val="right" w:leader="dot" w:pos="9350"/>
        </w:tabs>
        <w:rPr>
          <w:del w:id="1548" w:author="Gerard" w:date="2015-08-25T15:04:00Z"/>
          <w:rFonts w:asciiTheme="minorHAnsi" w:eastAsiaTheme="minorEastAsia" w:hAnsiTheme="minorHAnsi" w:cstheme="minorBidi"/>
          <w:noProof/>
          <w:sz w:val="22"/>
          <w:szCs w:val="22"/>
        </w:rPr>
      </w:pPr>
      <w:del w:id="1549" w:author="Gerard" w:date="2015-08-25T15:04:00Z">
        <w:r w:rsidRPr="00554341" w:rsidDel="00554341">
          <w:rPr>
            <w:noProof/>
            <w:rPrChange w:id="1550" w:author="Gerard" w:date="2015-08-25T15:04:00Z">
              <w:rPr>
                <w:rStyle w:val="Hyperlink"/>
                <w:noProof/>
              </w:rPr>
            </w:rPrChange>
          </w:rPr>
          <w:delText>4.7.3.4. Referentially Orthotropic Diffusivity</w:delText>
        </w:r>
        <w:r w:rsidDel="00554341">
          <w:rPr>
            <w:noProof/>
            <w:webHidden/>
          </w:rPr>
          <w:tab/>
          <w:delText>190</w:delText>
        </w:r>
      </w:del>
    </w:p>
    <w:p w14:paraId="00275847" w14:textId="77777777" w:rsidR="0083420E" w:rsidDel="00554341" w:rsidRDefault="0083420E">
      <w:pPr>
        <w:pStyle w:val="TOC4"/>
        <w:tabs>
          <w:tab w:val="right" w:leader="dot" w:pos="9350"/>
        </w:tabs>
        <w:rPr>
          <w:del w:id="1551" w:author="Gerard" w:date="2015-08-25T15:04:00Z"/>
          <w:rFonts w:asciiTheme="minorHAnsi" w:eastAsiaTheme="minorEastAsia" w:hAnsiTheme="minorHAnsi" w:cstheme="minorBidi"/>
          <w:noProof/>
          <w:sz w:val="22"/>
          <w:szCs w:val="22"/>
        </w:rPr>
      </w:pPr>
      <w:del w:id="1552" w:author="Gerard" w:date="2015-08-25T15:04:00Z">
        <w:r w:rsidRPr="00554341" w:rsidDel="00554341">
          <w:rPr>
            <w:noProof/>
            <w:rPrChange w:id="1553" w:author="Gerard" w:date="2015-08-25T15:04:00Z">
              <w:rPr>
                <w:rStyle w:val="Hyperlink"/>
                <w:noProof/>
              </w:rPr>
            </w:rPrChange>
          </w:rPr>
          <w:delText>4.7.3.5. Albro Isotropic Diffusivity</w:delText>
        </w:r>
        <w:r w:rsidDel="00554341">
          <w:rPr>
            <w:noProof/>
            <w:webHidden/>
          </w:rPr>
          <w:tab/>
          <w:delText>192</w:delText>
        </w:r>
      </w:del>
    </w:p>
    <w:p w14:paraId="00724276" w14:textId="77777777" w:rsidR="0083420E" w:rsidDel="00554341" w:rsidRDefault="0083420E">
      <w:pPr>
        <w:pStyle w:val="TOC3"/>
        <w:tabs>
          <w:tab w:val="right" w:leader="dot" w:pos="9350"/>
        </w:tabs>
        <w:rPr>
          <w:del w:id="1554" w:author="Gerard" w:date="2015-08-25T15:04:00Z"/>
          <w:rFonts w:asciiTheme="minorHAnsi" w:eastAsiaTheme="minorEastAsia" w:hAnsiTheme="minorHAnsi" w:cstheme="minorBidi"/>
          <w:i w:val="0"/>
          <w:iCs w:val="0"/>
          <w:noProof/>
          <w:sz w:val="22"/>
          <w:szCs w:val="22"/>
        </w:rPr>
      </w:pPr>
      <w:del w:id="1555" w:author="Gerard" w:date="2015-08-25T15:04:00Z">
        <w:r w:rsidRPr="00554341" w:rsidDel="00554341">
          <w:rPr>
            <w:noProof/>
            <w:rPrChange w:id="1556" w:author="Gerard" w:date="2015-08-25T15:04:00Z">
              <w:rPr>
                <w:rStyle w:val="Hyperlink"/>
                <w:noProof/>
              </w:rPr>
            </w:rPrChange>
          </w:rPr>
          <w:delText>4.7.4. Solubility Materials</w:delText>
        </w:r>
        <w:r w:rsidDel="00554341">
          <w:rPr>
            <w:noProof/>
            <w:webHidden/>
          </w:rPr>
          <w:tab/>
          <w:delText>193</w:delText>
        </w:r>
      </w:del>
    </w:p>
    <w:p w14:paraId="3A6C51DB" w14:textId="77777777" w:rsidR="0083420E" w:rsidDel="00554341" w:rsidRDefault="0083420E">
      <w:pPr>
        <w:pStyle w:val="TOC4"/>
        <w:tabs>
          <w:tab w:val="right" w:leader="dot" w:pos="9350"/>
        </w:tabs>
        <w:rPr>
          <w:del w:id="1557" w:author="Gerard" w:date="2015-08-25T15:04:00Z"/>
          <w:rFonts w:asciiTheme="minorHAnsi" w:eastAsiaTheme="minorEastAsia" w:hAnsiTheme="minorHAnsi" w:cstheme="minorBidi"/>
          <w:noProof/>
          <w:sz w:val="22"/>
          <w:szCs w:val="22"/>
        </w:rPr>
      </w:pPr>
      <w:del w:id="1558" w:author="Gerard" w:date="2015-08-25T15:04:00Z">
        <w:r w:rsidRPr="00554341" w:rsidDel="00554341">
          <w:rPr>
            <w:noProof/>
            <w:rPrChange w:id="1559" w:author="Gerard" w:date="2015-08-25T15:04:00Z">
              <w:rPr>
                <w:rStyle w:val="Hyperlink"/>
                <w:noProof/>
              </w:rPr>
            </w:rPrChange>
          </w:rPr>
          <w:delText>4.7.4.1. Constant Solubility</w:delText>
        </w:r>
        <w:r w:rsidDel="00554341">
          <w:rPr>
            <w:noProof/>
            <w:webHidden/>
          </w:rPr>
          <w:tab/>
          <w:delText>193</w:delText>
        </w:r>
      </w:del>
    </w:p>
    <w:p w14:paraId="688D0E1E" w14:textId="77777777" w:rsidR="0083420E" w:rsidDel="00554341" w:rsidRDefault="0083420E">
      <w:pPr>
        <w:pStyle w:val="TOC3"/>
        <w:tabs>
          <w:tab w:val="right" w:leader="dot" w:pos="9350"/>
        </w:tabs>
        <w:rPr>
          <w:del w:id="1560" w:author="Gerard" w:date="2015-08-25T15:04:00Z"/>
          <w:rFonts w:asciiTheme="minorHAnsi" w:eastAsiaTheme="minorEastAsia" w:hAnsiTheme="minorHAnsi" w:cstheme="minorBidi"/>
          <w:i w:val="0"/>
          <w:iCs w:val="0"/>
          <w:noProof/>
          <w:sz w:val="22"/>
          <w:szCs w:val="22"/>
        </w:rPr>
      </w:pPr>
      <w:del w:id="1561" w:author="Gerard" w:date="2015-08-25T15:04:00Z">
        <w:r w:rsidRPr="00554341" w:rsidDel="00554341">
          <w:rPr>
            <w:noProof/>
            <w:rPrChange w:id="1562" w:author="Gerard" w:date="2015-08-25T15:04:00Z">
              <w:rPr>
                <w:rStyle w:val="Hyperlink"/>
                <w:noProof/>
              </w:rPr>
            </w:rPrChange>
          </w:rPr>
          <w:delText>4.7.5. Osmotic Coefficient Materials</w:delText>
        </w:r>
        <w:r w:rsidDel="00554341">
          <w:rPr>
            <w:noProof/>
            <w:webHidden/>
          </w:rPr>
          <w:tab/>
          <w:delText>194</w:delText>
        </w:r>
      </w:del>
    </w:p>
    <w:p w14:paraId="066385F8" w14:textId="77777777" w:rsidR="0083420E" w:rsidDel="00554341" w:rsidRDefault="0083420E">
      <w:pPr>
        <w:pStyle w:val="TOC4"/>
        <w:tabs>
          <w:tab w:val="right" w:leader="dot" w:pos="9350"/>
        </w:tabs>
        <w:rPr>
          <w:del w:id="1563" w:author="Gerard" w:date="2015-08-25T15:04:00Z"/>
          <w:rFonts w:asciiTheme="minorHAnsi" w:eastAsiaTheme="minorEastAsia" w:hAnsiTheme="minorHAnsi" w:cstheme="minorBidi"/>
          <w:noProof/>
          <w:sz w:val="22"/>
          <w:szCs w:val="22"/>
        </w:rPr>
      </w:pPr>
      <w:del w:id="1564" w:author="Gerard" w:date="2015-08-25T15:04:00Z">
        <w:r w:rsidRPr="00554341" w:rsidDel="00554341">
          <w:rPr>
            <w:noProof/>
            <w:rPrChange w:id="1565" w:author="Gerard" w:date="2015-08-25T15:04:00Z">
              <w:rPr>
                <w:rStyle w:val="Hyperlink"/>
                <w:noProof/>
              </w:rPr>
            </w:rPrChange>
          </w:rPr>
          <w:delText>4.7.5.1. Constant Osmotic Coefficient</w:delText>
        </w:r>
        <w:r w:rsidDel="00554341">
          <w:rPr>
            <w:noProof/>
            <w:webHidden/>
          </w:rPr>
          <w:tab/>
          <w:delText>194</w:delText>
        </w:r>
      </w:del>
    </w:p>
    <w:p w14:paraId="3317323E" w14:textId="77777777" w:rsidR="0083420E" w:rsidDel="00554341" w:rsidRDefault="0083420E">
      <w:pPr>
        <w:pStyle w:val="TOC2"/>
        <w:tabs>
          <w:tab w:val="right" w:leader="dot" w:pos="9350"/>
        </w:tabs>
        <w:rPr>
          <w:del w:id="1566" w:author="Gerard" w:date="2015-08-25T15:04:00Z"/>
          <w:rFonts w:asciiTheme="minorHAnsi" w:eastAsiaTheme="minorEastAsia" w:hAnsiTheme="minorHAnsi" w:cstheme="minorBidi"/>
          <w:smallCaps w:val="0"/>
          <w:noProof/>
          <w:sz w:val="22"/>
          <w:szCs w:val="22"/>
        </w:rPr>
      </w:pPr>
      <w:del w:id="1567" w:author="Gerard" w:date="2015-08-25T15:04:00Z">
        <w:r w:rsidRPr="00554341" w:rsidDel="00554341">
          <w:rPr>
            <w:noProof/>
            <w:rPrChange w:id="1568" w:author="Gerard" w:date="2015-08-25T15:04:00Z">
              <w:rPr>
                <w:rStyle w:val="Hyperlink"/>
                <w:noProof/>
              </w:rPr>
            </w:rPrChange>
          </w:rPr>
          <w:delText>4.8. Triphasic and Multiphasic Materials</w:delText>
        </w:r>
        <w:r w:rsidDel="00554341">
          <w:rPr>
            <w:noProof/>
            <w:webHidden/>
          </w:rPr>
          <w:tab/>
          <w:delText>195</w:delText>
        </w:r>
      </w:del>
    </w:p>
    <w:p w14:paraId="1BEF4260" w14:textId="77777777" w:rsidR="0083420E" w:rsidDel="00554341" w:rsidRDefault="0083420E">
      <w:pPr>
        <w:pStyle w:val="TOC3"/>
        <w:tabs>
          <w:tab w:val="right" w:leader="dot" w:pos="9350"/>
        </w:tabs>
        <w:rPr>
          <w:del w:id="1569" w:author="Gerard" w:date="2015-08-25T15:04:00Z"/>
          <w:rFonts w:asciiTheme="minorHAnsi" w:eastAsiaTheme="minorEastAsia" w:hAnsiTheme="minorHAnsi" w:cstheme="minorBidi"/>
          <w:i w:val="0"/>
          <w:iCs w:val="0"/>
          <w:noProof/>
          <w:sz w:val="22"/>
          <w:szCs w:val="22"/>
        </w:rPr>
      </w:pPr>
      <w:del w:id="1570" w:author="Gerard" w:date="2015-08-25T15:04:00Z">
        <w:r w:rsidRPr="00554341" w:rsidDel="00554341">
          <w:rPr>
            <w:noProof/>
            <w:rPrChange w:id="1571" w:author="Gerard" w:date="2015-08-25T15:04:00Z">
              <w:rPr>
                <w:rStyle w:val="Hyperlink"/>
                <w:noProof/>
              </w:rPr>
            </w:rPrChange>
          </w:rPr>
          <w:delText>4.8.1. Guidelines for Multiphasic Analyses</w:delText>
        </w:r>
        <w:r w:rsidDel="00554341">
          <w:rPr>
            <w:noProof/>
            <w:webHidden/>
          </w:rPr>
          <w:tab/>
          <w:delText>199</w:delText>
        </w:r>
      </w:del>
    </w:p>
    <w:p w14:paraId="44D22C26" w14:textId="77777777" w:rsidR="0083420E" w:rsidDel="00554341" w:rsidRDefault="0083420E">
      <w:pPr>
        <w:pStyle w:val="TOC4"/>
        <w:tabs>
          <w:tab w:val="right" w:leader="dot" w:pos="9350"/>
        </w:tabs>
        <w:rPr>
          <w:del w:id="1572" w:author="Gerard" w:date="2015-08-25T15:04:00Z"/>
          <w:rFonts w:asciiTheme="minorHAnsi" w:eastAsiaTheme="minorEastAsia" w:hAnsiTheme="minorHAnsi" w:cstheme="minorBidi"/>
          <w:noProof/>
          <w:sz w:val="22"/>
          <w:szCs w:val="22"/>
        </w:rPr>
      </w:pPr>
      <w:del w:id="1573" w:author="Gerard" w:date="2015-08-25T15:04:00Z">
        <w:r w:rsidRPr="00554341" w:rsidDel="00554341">
          <w:rPr>
            <w:noProof/>
            <w:rPrChange w:id="1574" w:author="Gerard" w:date="2015-08-25T15:04:00Z">
              <w:rPr>
                <w:rStyle w:val="Hyperlink"/>
                <w:noProof/>
              </w:rPr>
            </w:rPrChange>
          </w:rPr>
          <w:delText>4.8.1.1. Initial State of Swelling</w:delText>
        </w:r>
        <w:r w:rsidDel="00554341">
          <w:rPr>
            <w:noProof/>
            <w:webHidden/>
          </w:rPr>
          <w:tab/>
          <w:delText>199</w:delText>
        </w:r>
      </w:del>
    </w:p>
    <w:p w14:paraId="4DF48E63" w14:textId="77777777" w:rsidR="0083420E" w:rsidDel="00554341" w:rsidRDefault="0083420E">
      <w:pPr>
        <w:pStyle w:val="TOC4"/>
        <w:tabs>
          <w:tab w:val="right" w:leader="dot" w:pos="9350"/>
        </w:tabs>
        <w:rPr>
          <w:del w:id="1575" w:author="Gerard" w:date="2015-08-25T15:04:00Z"/>
          <w:rFonts w:asciiTheme="minorHAnsi" w:eastAsiaTheme="minorEastAsia" w:hAnsiTheme="minorHAnsi" w:cstheme="minorBidi"/>
          <w:noProof/>
          <w:sz w:val="22"/>
          <w:szCs w:val="22"/>
        </w:rPr>
      </w:pPr>
      <w:del w:id="1576" w:author="Gerard" w:date="2015-08-25T15:04:00Z">
        <w:r w:rsidRPr="00554341" w:rsidDel="00554341">
          <w:rPr>
            <w:noProof/>
            <w:rPrChange w:id="1577" w:author="Gerard" w:date="2015-08-25T15:04:00Z">
              <w:rPr>
                <w:rStyle w:val="Hyperlink"/>
                <w:noProof/>
              </w:rPr>
            </w:rPrChange>
          </w:rPr>
          <w:delText>4.8.1.2. Prescribed Boundary Conditions</w:delText>
        </w:r>
        <w:r w:rsidDel="00554341">
          <w:rPr>
            <w:noProof/>
            <w:webHidden/>
          </w:rPr>
          <w:tab/>
          <w:delText>200</w:delText>
        </w:r>
      </w:del>
    </w:p>
    <w:p w14:paraId="3A074AF9" w14:textId="77777777" w:rsidR="0083420E" w:rsidDel="00554341" w:rsidRDefault="0083420E">
      <w:pPr>
        <w:pStyle w:val="TOC4"/>
        <w:tabs>
          <w:tab w:val="right" w:leader="dot" w:pos="9350"/>
        </w:tabs>
        <w:rPr>
          <w:del w:id="1578" w:author="Gerard" w:date="2015-08-25T15:04:00Z"/>
          <w:rFonts w:asciiTheme="minorHAnsi" w:eastAsiaTheme="minorEastAsia" w:hAnsiTheme="minorHAnsi" w:cstheme="minorBidi"/>
          <w:noProof/>
          <w:sz w:val="22"/>
          <w:szCs w:val="22"/>
        </w:rPr>
      </w:pPr>
      <w:del w:id="1579" w:author="Gerard" w:date="2015-08-25T15:04:00Z">
        <w:r w:rsidRPr="00554341" w:rsidDel="00554341">
          <w:rPr>
            <w:noProof/>
            <w:rPrChange w:id="1580" w:author="Gerard" w:date="2015-08-25T15:04:00Z">
              <w:rPr>
                <w:rStyle w:val="Hyperlink"/>
                <w:noProof/>
              </w:rPr>
            </w:rPrChange>
          </w:rPr>
          <w:delText>4.8.1.3. Prescribed Initial Conditions</w:delText>
        </w:r>
        <w:r w:rsidDel="00554341">
          <w:rPr>
            <w:noProof/>
            <w:webHidden/>
          </w:rPr>
          <w:tab/>
          <w:delText>200</w:delText>
        </w:r>
      </w:del>
    </w:p>
    <w:p w14:paraId="44D41896" w14:textId="77777777" w:rsidR="0083420E" w:rsidDel="00554341" w:rsidRDefault="0083420E">
      <w:pPr>
        <w:pStyle w:val="TOC4"/>
        <w:tabs>
          <w:tab w:val="right" w:leader="dot" w:pos="9350"/>
        </w:tabs>
        <w:rPr>
          <w:del w:id="1581" w:author="Gerard" w:date="2015-08-25T15:04:00Z"/>
          <w:rFonts w:asciiTheme="minorHAnsi" w:eastAsiaTheme="minorEastAsia" w:hAnsiTheme="minorHAnsi" w:cstheme="minorBidi"/>
          <w:noProof/>
          <w:sz w:val="22"/>
          <w:szCs w:val="22"/>
        </w:rPr>
      </w:pPr>
      <w:del w:id="1582" w:author="Gerard" w:date="2015-08-25T15:04:00Z">
        <w:r w:rsidRPr="00554341" w:rsidDel="00554341">
          <w:rPr>
            <w:noProof/>
            <w:rPrChange w:id="1583" w:author="Gerard" w:date="2015-08-25T15:04:00Z">
              <w:rPr>
                <w:rStyle w:val="Hyperlink"/>
                <w:noProof/>
              </w:rPr>
            </w:rPrChange>
          </w:rPr>
          <w:delText>4.8.1.4. Prescribed Effective Solute Flux</w:delText>
        </w:r>
        <w:r w:rsidDel="00554341">
          <w:rPr>
            <w:noProof/>
            <w:webHidden/>
          </w:rPr>
          <w:tab/>
          <w:delText>200</w:delText>
        </w:r>
      </w:del>
    </w:p>
    <w:p w14:paraId="17BFFC13" w14:textId="77777777" w:rsidR="0083420E" w:rsidDel="00554341" w:rsidRDefault="0083420E">
      <w:pPr>
        <w:pStyle w:val="TOC4"/>
        <w:tabs>
          <w:tab w:val="right" w:leader="dot" w:pos="9350"/>
        </w:tabs>
        <w:rPr>
          <w:del w:id="1584" w:author="Gerard" w:date="2015-08-25T15:04:00Z"/>
          <w:rFonts w:asciiTheme="minorHAnsi" w:eastAsiaTheme="minorEastAsia" w:hAnsiTheme="minorHAnsi" w:cstheme="minorBidi"/>
          <w:noProof/>
          <w:sz w:val="22"/>
          <w:szCs w:val="22"/>
        </w:rPr>
      </w:pPr>
      <w:del w:id="1585" w:author="Gerard" w:date="2015-08-25T15:04:00Z">
        <w:r w:rsidRPr="00554341" w:rsidDel="00554341">
          <w:rPr>
            <w:noProof/>
            <w:rPrChange w:id="1586" w:author="Gerard" w:date="2015-08-25T15:04:00Z">
              <w:rPr>
                <w:rStyle w:val="Hyperlink"/>
                <w:noProof/>
              </w:rPr>
            </w:rPrChange>
          </w:rPr>
          <w:delText>4.8.1.5. Prescribed Electric Current Density</w:delText>
        </w:r>
        <w:r w:rsidDel="00554341">
          <w:rPr>
            <w:noProof/>
            <w:webHidden/>
          </w:rPr>
          <w:tab/>
          <w:delText>200</w:delText>
        </w:r>
      </w:del>
    </w:p>
    <w:p w14:paraId="3B36269D" w14:textId="77777777" w:rsidR="0083420E" w:rsidDel="00554341" w:rsidRDefault="0083420E">
      <w:pPr>
        <w:pStyle w:val="TOC4"/>
        <w:tabs>
          <w:tab w:val="right" w:leader="dot" w:pos="9350"/>
        </w:tabs>
        <w:rPr>
          <w:del w:id="1587" w:author="Gerard" w:date="2015-08-25T15:04:00Z"/>
          <w:rFonts w:asciiTheme="minorHAnsi" w:eastAsiaTheme="minorEastAsia" w:hAnsiTheme="minorHAnsi" w:cstheme="minorBidi"/>
          <w:noProof/>
          <w:sz w:val="22"/>
          <w:szCs w:val="22"/>
        </w:rPr>
      </w:pPr>
      <w:del w:id="1588" w:author="Gerard" w:date="2015-08-25T15:04:00Z">
        <w:r w:rsidRPr="00554341" w:rsidDel="00554341">
          <w:rPr>
            <w:noProof/>
            <w:rPrChange w:id="1589" w:author="Gerard" w:date="2015-08-25T15:04:00Z">
              <w:rPr>
                <w:rStyle w:val="Hyperlink"/>
                <w:noProof/>
              </w:rPr>
            </w:rPrChange>
          </w:rPr>
          <w:delText>4.8.1.6. Electrical Grounding</w:delText>
        </w:r>
        <w:r w:rsidDel="00554341">
          <w:rPr>
            <w:noProof/>
            <w:webHidden/>
          </w:rPr>
          <w:tab/>
          <w:delText>201</w:delText>
        </w:r>
      </w:del>
    </w:p>
    <w:p w14:paraId="27743A57" w14:textId="77777777" w:rsidR="0083420E" w:rsidDel="00554341" w:rsidRDefault="0083420E">
      <w:pPr>
        <w:pStyle w:val="TOC3"/>
        <w:tabs>
          <w:tab w:val="right" w:leader="dot" w:pos="9350"/>
        </w:tabs>
        <w:rPr>
          <w:del w:id="1590" w:author="Gerard" w:date="2015-08-25T15:04:00Z"/>
          <w:rFonts w:asciiTheme="minorHAnsi" w:eastAsiaTheme="minorEastAsia" w:hAnsiTheme="minorHAnsi" w:cstheme="minorBidi"/>
          <w:i w:val="0"/>
          <w:iCs w:val="0"/>
          <w:noProof/>
          <w:sz w:val="22"/>
          <w:szCs w:val="22"/>
        </w:rPr>
      </w:pPr>
      <w:del w:id="1591" w:author="Gerard" w:date="2015-08-25T15:04:00Z">
        <w:r w:rsidRPr="00554341" w:rsidDel="00554341">
          <w:rPr>
            <w:noProof/>
            <w:rPrChange w:id="1592" w:author="Gerard" w:date="2015-08-25T15:04:00Z">
              <w:rPr>
                <w:rStyle w:val="Hyperlink"/>
                <w:noProof/>
              </w:rPr>
            </w:rPrChange>
          </w:rPr>
          <w:delText>4.8.2. General Specification of Multiphasic Materials</w:delText>
        </w:r>
        <w:r w:rsidDel="00554341">
          <w:rPr>
            <w:noProof/>
            <w:webHidden/>
          </w:rPr>
          <w:tab/>
          <w:delText>202</w:delText>
        </w:r>
      </w:del>
    </w:p>
    <w:p w14:paraId="30EEE543" w14:textId="77777777" w:rsidR="0083420E" w:rsidDel="00554341" w:rsidRDefault="0083420E">
      <w:pPr>
        <w:pStyle w:val="TOC3"/>
        <w:tabs>
          <w:tab w:val="right" w:leader="dot" w:pos="9350"/>
        </w:tabs>
        <w:rPr>
          <w:del w:id="1593" w:author="Gerard" w:date="2015-08-25T15:04:00Z"/>
          <w:rFonts w:asciiTheme="minorHAnsi" w:eastAsiaTheme="minorEastAsia" w:hAnsiTheme="minorHAnsi" w:cstheme="minorBidi"/>
          <w:i w:val="0"/>
          <w:iCs w:val="0"/>
          <w:noProof/>
          <w:sz w:val="22"/>
          <w:szCs w:val="22"/>
        </w:rPr>
      </w:pPr>
      <w:del w:id="1594" w:author="Gerard" w:date="2015-08-25T15:04:00Z">
        <w:r w:rsidRPr="00554341" w:rsidDel="00554341">
          <w:rPr>
            <w:noProof/>
            <w:rPrChange w:id="1595" w:author="Gerard" w:date="2015-08-25T15:04:00Z">
              <w:rPr>
                <w:rStyle w:val="Hyperlink"/>
                <w:noProof/>
              </w:rPr>
            </w:rPrChange>
          </w:rPr>
          <w:delText>4.8.3. Solvent Supply Materials</w:delText>
        </w:r>
        <w:r w:rsidDel="00554341">
          <w:rPr>
            <w:noProof/>
            <w:webHidden/>
          </w:rPr>
          <w:tab/>
          <w:delText>206</w:delText>
        </w:r>
      </w:del>
    </w:p>
    <w:p w14:paraId="57DE0405" w14:textId="77777777" w:rsidR="0083420E" w:rsidDel="00554341" w:rsidRDefault="0083420E">
      <w:pPr>
        <w:pStyle w:val="TOC4"/>
        <w:tabs>
          <w:tab w:val="right" w:leader="dot" w:pos="9350"/>
        </w:tabs>
        <w:rPr>
          <w:del w:id="1596" w:author="Gerard" w:date="2015-08-25T15:04:00Z"/>
          <w:rFonts w:asciiTheme="minorHAnsi" w:eastAsiaTheme="minorEastAsia" w:hAnsiTheme="minorHAnsi" w:cstheme="minorBidi"/>
          <w:noProof/>
          <w:sz w:val="22"/>
          <w:szCs w:val="22"/>
        </w:rPr>
      </w:pPr>
      <w:del w:id="1597" w:author="Gerard" w:date="2015-08-25T15:04:00Z">
        <w:r w:rsidRPr="00554341" w:rsidDel="00554341">
          <w:rPr>
            <w:noProof/>
            <w:rPrChange w:id="1598" w:author="Gerard" w:date="2015-08-25T15:04:00Z">
              <w:rPr>
                <w:rStyle w:val="Hyperlink"/>
                <w:noProof/>
              </w:rPr>
            </w:rPrChange>
          </w:rPr>
          <w:delText>4.8.3.1. Starling Equation</w:delText>
        </w:r>
        <w:r w:rsidDel="00554341">
          <w:rPr>
            <w:noProof/>
            <w:webHidden/>
          </w:rPr>
          <w:tab/>
          <w:delText>207</w:delText>
        </w:r>
      </w:del>
    </w:p>
    <w:p w14:paraId="7B4D14FF" w14:textId="77777777" w:rsidR="0083420E" w:rsidDel="00554341" w:rsidRDefault="0083420E">
      <w:pPr>
        <w:pStyle w:val="TOC2"/>
        <w:tabs>
          <w:tab w:val="right" w:leader="dot" w:pos="9350"/>
        </w:tabs>
        <w:rPr>
          <w:del w:id="1599" w:author="Gerard" w:date="2015-08-25T15:04:00Z"/>
          <w:rFonts w:asciiTheme="minorHAnsi" w:eastAsiaTheme="minorEastAsia" w:hAnsiTheme="minorHAnsi" w:cstheme="minorBidi"/>
          <w:smallCaps w:val="0"/>
          <w:noProof/>
          <w:sz w:val="22"/>
          <w:szCs w:val="22"/>
        </w:rPr>
      </w:pPr>
      <w:del w:id="1600" w:author="Gerard" w:date="2015-08-25T15:04:00Z">
        <w:r w:rsidRPr="00554341" w:rsidDel="00554341">
          <w:rPr>
            <w:noProof/>
            <w:rPrChange w:id="1601" w:author="Gerard" w:date="2015-08-25T15:04:00Z">
              <w:rPr>
                <w:rStyle w:val="Hyperlink"/>
                <w:noProof/>
              </w:rPr>
            </w:rPrChange>
          </w:rPr>
          <w:delText>4.9. Chemical Reactions</w:delText>
        </w:r>
        <w:r w:rsidDel="00554341">
          <w:rPr>
            <w:noProof/>
            <w:webHidden/>
          </w:rPr>
          <w:tab/>
          <w:delText>208</w:delText>
        </w:r>
      </w:del>
    </w:p>
    <w:p w14:paraId="572B6B07" w14:textId="77777777" w:rsidR="0083420E" w:rsidDel="00554341" w:rsidRDefault="0083420E">
      <w:pPr>
        <w:pStyle w:val="TOC3"/>
        <w:tabs>
          <w:tab w:val="right" w:leader="dot" w:pos="9350"/>
        </w:tabs>
        <w:rPr>
          <w:del w:id="1602" w:author="Gerard" w:date="2015-08-25T15:04:00Z"/>
          <w:rFonts w:asciiTheme="minorHAnsi" w:eastAsiaTheme="minorEastAsia" w:hAnsiTheme="minorHAnsi" w:cstheme="minorBidi"/>
          <w:i w:val="0"/>
          <w:iCs w:val="0"/>
          <w:noProof/>
          <w:sz w:val="22"/>
          <w:szCs w:val="22"/>
        </w:rPr>
      </w:pPr>
      <w:del w:id="1603" w:author="Gerard" w:date="2015-08-25T15:04:00Z">
        <w:r w:rsidRPr="00554341" w:rsidDel="00554341">
          <w:rPr>
            <w:noProof/>
            <w:rPrChange w:id="1604" w:author="Gerard" w:date="2015-08-25T15:04:00Z">
              <w:rPr>
                <w:rStyle w:val="Hyperlink"/>
                <w:noProof/>
              </w:rPr>
            </w:rPrChange>
          </w:rPr>
          <w:delText>4.9.1. Guidelines for Chemical Reaction Analyses</w:delText>
        </w:r>
        <w:r w:rsidDel="00554341">
          <w:rPr>
            <w:noProof/>
            <w:webHidden/>
          </w:rPr>
          <w:tab/>
          <w:delText>208</w:delText>
        </w:r>
      </w:del>
    </w:p>
    <w:p w14:paraId="37B5D711" w14:textId="77777777" w:rsidR="0083420E" w:rsidDel="00554341" w:rsidRDefault="0083420E">
      <w:pPr>
        <w:pStyle w:val="TOC3"/>
        <w:tabs>
          <w:tab w:val="right" w:leader="dot" w:pos="9350"/>
        </w:tabs>
        <w:rPr>
          <w:del w:id="1605" w:author="Gerard" w:date="2015-08-25T15:04:00Z"/>
          <w:rFonts w:asciiTheme="minorHAnsi" w:eastAsiaTheme="minorEastAsia" w:hAnsiTheme="minorHAnsi" w:cstheme="minorBidi"/>
          <w:i w:val="0"/>
          <w:iCs w:val="0"/>
          <w:noProof/>
          <w:sz w:val="22"/>
          <w:szCs w:val="22"/>
        </w:rPr>
      </w:pPr>
      <w:del w:id="1606" w:author="Gerard" w:date="2015-08-25T15:04:00Z">
        <w:r w:rsidRPr="00554341" w:rsidDel="00554341">
          <w:rPr>
            <w:noProof/>
            <w:rPrChange w:id="1607" w:author="Gerard" w:date="2015-08-25T15:04:00Z">
              <w:rPr>
                <w:rStyle w:val="Hyperlink"/>
                <w:noProof/>
              </w:rPr>
            </w:rPrChange>
          </w:rPr>
          <w:delText>4.9.2. General Specification for Chemical Reactions</w:delText>
        </w:r>
        <w:r w:rsidDel="00554341">
          <w:rPr>
            <w:noProof/>
            <w:webHidden/>
          </w:rPr>
          <w:tab/>
          <w:delText>211</w:delText>
        </w:r>
      </w:del>
    </w:p>
    <w:p w14:paraId="560873C0" w14:textId="77777777" w:rsidR="0083420E" w:rsidDel="00554341" w:rsidRDefault="0083420E">
      <w:pPr>
        <w:pStyle w:val="TOC3"/>
        <w:tabs>
          <w:tab w:val="right" w:leader="dot" w:pos="9350"/>
        </w:tabs>
        <w:rPr>
          <w:del w:id="1608" w:author="Gerard" w:date="2015-08-25T15:04:00Z"/>
          <w:rFonts w:asciiTheme="minorHAnsi" w:eastAsiaTheme="minorEastAsia" w:hAnsiTheme="minorHAnsi" w:cstheme="minorBidi"/>
          <w:i w:val="0"/>
          <w:iCs w:val="0"/>
          <w:noProof/>
          <w:sz w:val="22"/>
          <w:szCs w:val="22"/>
        </w:rPr>
      </w:pPr>
      <w:del w:id="1609" w:author="Gerard" w:date="2015-08-25T15:04:00Z">
        <w:r w:rsidRPr="00554341" w:rsidDel="00554341">
          <w:rPr>
            <w:noProof/>
            <w:rPrChange w:id="1610" w:author="Gerard" w:date="2015-08-25T15:04:00Z">
              <w:rPr>
                <w:rStyle w:val="Hyperlink"/>
                <w:noProof/>
              </w:rPr>
            </w:rPrChange>
          </w:rPr>
          <w:delText>4.9.3. Chemical Reaction Materials</w:delText>
        </w:r>
        <w:r w:rsidDel="00554341">
          <w:rPr>
            <w:noProof/>
            <w:webHidden/>
          </w:rPr>
          <w:tab/>
          <w:delText>212</w:delText>
        </w:r>
      </w:del>
    </w:p>
    <w:p w14:paraId="1D4D7F05" w14:textId="77777777" w:rsidR="0083420E" w:rsidDel="00554341" w:rsidRDefault="0083420E">
      <w:pPr>
        <w:pStyle w:val="TOC4"/>
        <w:tabs>
          <w:tab w:val="right" w:leader="dot" w:pos="9350"/>
        </w:tabs>
        <w:rPr>
          <w:del w:id="1611" w:author="Gerard" w:date="2015-08-25T15:04:00Z"/>
          <w:rFonts w:asciiTheme="minorHAnsi" w:eastAsiaTheme="minorEastAsia" w:hAnsiTheme="minorHAnsi" w:cstheme="minorBidi"/>
          <w:noProof/>
          <w:sz w:val="22"/>
          <w:szCs w:val="22"/>
        </w:rPr>
      </w:pPr>
      <w:del w:id="1612" w:author="Gerard" w:date="2015-08-25T15:04:00Z">
        <w:r w:rsidRPr="00554341" w:rsidDel="00554341">
          <w:rPr>
            <w:noProof/>
            <w:rPrChange w:id="1613" w:author="Gerard" w:date="2015-08-25T15:04:00Z">
              <w:rPr>
                <w:rStyle w:val="Hyperlink"/>
                <w:noProof/>
              </w:rPr>
            </w:rPrChange>
          </w:rPr>
          <w:delText>4.9.3.1. Law of Mass Action for Forward Reactions</w:delText>
        </w:r>
        <w:r w:rsidDel="00554341">
          <w:rPr>
            <w:noProof/>
            <w:webHidden/>
          </w:rPr>
          <w:tab/>
          <w:delText>212</w:delText>
        </w:r>
      </w:del>
    </w:p>
    <w:p w14:paraId="410E965E" w14:textId="77777777" w:rsidR="0083420E" w:rsidDel="00554341" w:rsidRDefault="0083420E">
      <w:pPr>
        <w:pStyle w:val="TOC4"/>
        <w:tabs>
          <w:tab w:val="right" w:leader="dot" w:pos="9350"/>
        </w:tabs>
        <w:rPr>
          <w:del w:id="1614" w:author="Gerard" w:date="2015-08-25T15:04:00Z"/>
          <w:rFonts w:asciiTheme="minorHAnsi" w:eastAsiaTheme="minorEastAsia" w:hAnsiTheme="minorHAnsi" w:cstheme="minorBidi"/>
          <w:noProof/>
          <w:sz w:val="22"/>
          <w:szCs w:val="22"/>
        </w:rPr>
      </w:pPr>
      <w:del w:id="1615" w:author="Gerard" w:date="2015-08-25T15:04:00Z">
        <w:r w:rsidRPr="00554341" w:rsidDel="00554341">
          <w:rPr>
            <w:noProof/>
            <w:rPrChange w:id="1616" w:author="Gerard" w:date="2015-08-25T15:04:00Z">
              <w:rPr>
                <w:rStyle w:val="Hyperlink"/>
                <w:noProof/>
              </w:rPr>
            </w:rPrChange>
          </w:rPr>
          <w:delText>4.9.3.2. Law of Mass Action for Reversible Reactions</w:delText>
        </w:r>
        <w:r w:rsidDel="00554341">
          <w:rPr>
            <w:noProof/>
            <w:webHidden/>
          </w:rPr>
          <w:tab/>
          <w:delText>213</w:delText>
        </w:r>
      </w:del>
    </w:p>
    <w:p w14:paraId="67AB6CC9" w14:textId="77777777" w:rsidR="0083420E" w:rsidDel="00554341" w:rsidRDefault="0083420E">
      <w:pPr>
        <w:pStyle w:val="TOC4"/>
        <w:tabs>
          <w:tab w:val="right" w:leader="dot" w:pos="9350"/>
        </w:tabs>
        <w:rPr>
          <w:del w:id="1617" w:author="Gerard" w:date="2015-08-25T15:04:00Z"/>
          <w:rFonts w:asciiTheme="minorHAnsi" w:eastAsiaTheme="minorEastAsia" w:hAnsiTheme="minorHAnsi" w:cstheme="minorBidi"/>
          <w:noProof/>
          <w:sz w:val="22"/>
          <w:szCs w:val="22"/>
        </w:rPr>
      </w:pPr>
      <w:del w:id="1618" w:author="Gerard" w:date="2015-08-25T15:04:00Z">
        <w:r w:rsidRPr="00554341" w:rsidDel="00554341">
          <w:rPr>
            <w:noProof/>
            <w:rPrChange w:id="1619" w:author="Gerard" w:date="2015-08-25T15:04:00Z">
              <w:rPr>
                <w:rStyle w:val="Hyperlink"/>
                <w:noProof/>
              </w:rPr>
            </w:rPrChange>
          </w:rPr>
          <w:delText>4.9.3.3. Michaelis-Menten Reaction</w:delText>
        </w:r>
        <w:r w:rsidDel="00554341">
          <w:rPr>
            <w:noProof/>
            <w:webHidden/>
          </w:rPr>
          <w:tab/>
          <w:delText>214</w:delText>
        </w:r>
      </w:del>
    </w:p>
    <w:p w14:paraId="367956A7" w14:textId="77777777" w:rsidR="0083420E" w:rsidDel="00554341" w:rsidRDefault="0083420E">
      <w:pPr>
        <w:pStyle w:val="TOC3"/>
        <w:tabs>
          <w:tab w:val="right" w:leader="dot" w:pos="9350"/>
        </w:tabs>
        <w:rPr>
          <w:del w:id="1620" w:author="Gerard" w:date="2015-08-25T15:04:00Z"/>
          <w:rFonts w:asciiTheme="minorHAnsi" w:eastAsiaTheme="minorEastAsia" w:hAnsiTheme="minorHAnsi" w:cstheme="minorBidi"/>
          <w:i w:val="0"/>
          <w:iCs w:val="0"/>
          <w:noProof/>
          <w:sz w:val="22"/>
          <w:szCs w:val="22"/>
        </w:rPr>
      </w:pPr>
      <w:del w:id="1621" w:author="Gerard" w:date="2015-08-25T15:04:00Z">
        <w:r w:rsidRPr="00554341" w:rsidDel="00554341">
          <w:rPr>
            <w:noProof/>
            <w:rPrChange w:id="1622" w:author="Gerard" w:date="2015-08-25T15:04:00Z">
              <w:rPr>
                <w:rStyle w:val="Hyperlink"/>
                <w:noProof/>
              </w:rPr>
            </w:rPrChange>
          </w:rPr>
          <w:delText>4.9.4. Specific Reaction Rate Materials</w:delText>
        </w:r>
        <w:r w:rsidDel="00554341">
          <w:rPr>
            <w:noProof/>
            <w:webHidden/>
          </w:rPr>
          <w:tab/>
          <w:delText>215</w:delText>
        </w:r>
      </w:del>
    </w:p>
    <w:p w14:paraId="67FE1344" w14:textId="77777777" w:rsidR="0083420E" w:rsidDel="00554341" w:rsidRDefault="0083420E">
      <w:pPr>
        <w:pStyle w:val="TOC4"/>
        <w:tabs>
          <w:tab w:val="right" w:leader="dot" w:pos="9350"/>
        </w:tabs>
        <w:rPr>
          <w:del w:id="1623" w:author="Gerard" w:date="2015-08-25T15:04:00Z"/>
          <w:rFonts w:asciiTheme="minorHAnsi" w:eastAsiaTheme="minorEastAsia" w:hAnsiTheme="minorHAnsi" w:cstheme="minorBidi"/>
          <w:noProof/>
          <w:sz w:val="22"/>
          <w:szCs w:val="22"/>
        </w:rPr>
      </w:pPr>
      <w:del w:id="1624" w:author="Gerard" w:date="2015-08-25T15:04:00Z">
        <w:r w:rsidRPr="00554341" w:rsidDel="00554341">
          <w:rPr>
            <w:noProof/>
            <w:rPrChange w:id="1625" w:author="Gerard" w:date="2015-08-25T15:04:00Z">
              <w:rPr>
                <w:rStyle w:val="Hyperlink"/>
                <w:noProof/>
              </w:rPr>
            </w:rPrChange>
          </w:rPr>
          <w:delText>4.9.4.1. Constant Reaction Rate</w:delText>
        </w:r>
        <w:r w:rsidDel="00554341">
          <w:rPr>
            <w:noProof/>
            <w:webHidden/>
          </w:rPr>
          <w:tab/>
          <w:delText>216</w:delText>
        </w:r>
      </w:del>
    </w:p>
    <w:p w14:paraId="1936064D" w14:textId="77777777" w:rsidR="0083420E" w:rsidDel="00554341" w:rsidRDefault="0083420E">
      <w:pPr>
        <w:pStyle w:val="TOC4"/>
        <w:tabs>
          <w:tab w:val="right" w:leader="dot" w:pos="9350"/>
        </w:tabs>
        <w:rPr>
          <w:del w:id="1626" w:author="Gerard" w:date="2015-08-25T15:04:00Z"/>
          <w:rFonts w:asciiTheme="minorHAnsi" w:eastAsiaTheme="minorEastAsia" w:hAnsiTheme="minorHAnsi" w:cstheme="minorBidi"/>
          <w:noProof/>
          <w:sz w:val="22"/>
          <w:szCs w:val="22"/>
        </w:rPr>
      </w:pPr>
      <w:del w:id="1627" w:author="Gerard" w:date="2015-08-25T15:04:00Z">
        <w:r w:rsidRPr="00554341" w:rsidDel="00554341">
          <w:rPr>
            <w:noProof/>
            <w:rPrChange w:id="1628" w:author="Gerard" w:date="2015-08-25T15:04:00Z">
              <w:rPr>
                <w:rStyle w:val="Hyperlink"/>
                <w:noProof/>
              </w:rPr>
            </w:rPrChange>
          </w:rPr>
          <w:delText>4.9.4.2. Huiskes Reaction Rate</w:delText>
        </w:r>
        <w:r w:rsidDel="00554341">
          <w:rPr>
            <w:noProof/>
            <w:webHidden/>
          </w:rPr>
          <w:tab/>
          <w:delText>217</w:delText>
        </w:r>
      </w:del>
    </w:p>
    <w:p w14:paraId="489C6F58" w14:textId="77777777" w:rsidR="0083420E" w:rsidDel="00554341" w:rsidRDefault="0083420E">
      <w:pPr>
        <w:pStyle w:val="TOC2"/>
        <w:tabs>
          <w:tab w:val="right" w:leader="dot" w:pos="9350"/>
        </w:tabs>
        <w:rPr>
          <w:del w:id="1629" w:author="Gerard" w:date="2015-08-25T15:04:00Z"/>
          <w:rFonts w:asciiTheme="minorHAnsi" w:eastAsiaTheme="minorEastAsia" w:hAnsiTheme="minorHAnsi" w:cstheme="minorBidi"/>
          <w:smallCaps w:val="0"/>
          <w:noProof/>
          <w:sz w:val="22"/>
          <w:szCs w:val="22"/>
        </w:rPr>
      </w:pPr>
      <w:del w:id="1630" w:author="Gerard" w:date="2015-08-25T15:04:00Z">
        <w:r w:rsidRPr="00554341" w:rsidDel="00554341">
          <w:rPr>
            <w:noProof/>
            <w:rPrChange w:id="1631" w:author="Gerard" w:date="2015-08-25T15:04:00Z">
              <w:rPr>
                <w:rStyle w:val="Hyperlink"/>
                <w:noProof/>
              </w:rPr>
            </w:rPrChange>
          </w:rPr>
          <w:delText>4.10. Rigid Body</w:delText>
        </w:r>
        <w:r w:rsidDel="00554341">
          <w:rPr>
            <w:noProof/>
            <w:webHidden/>
          </w:rPr>
          <w:tab/>
          <w:delText>218</w:delText>
        </w:r>
      </w:del>
    </w:p>
    <w:p w14:paraId="346865BA" w14:textId="77777777" w:rsidR="0083420E" w:rsidDel="00554341" w:rsidRDefault="0083420E">
      <w:pPr>
        <w:pStyle w:val="TOC2"/>
        <w:tabs>
          <w:tab w:val="right" w:leader="dot" w:pos="9350"/>
        </w:tabs>
        <w:rPr>
          <w:del w:id="1632" w:author="Gerard" w:date="2015-08-25T15:04:00Z"/>
          <w:rFonts w:asciiTheme="minorHAnsi" w:eastAsiaTheme="minorEastAsia" w:hAnsiTheme="minorHAnsi" w:cstheme="minorBidi"/>
          <w:smallCaps w:val="0"/>
          <w:noProof/>
          <w:sz w:val="22"/>
          <w:szCs w:val="22"/>
        </w:rPr>
      </w:pPr>
      <w:del w:id="1633" w:author="Gerard" w:date="2015-08-25T15:04:00Z">
        <w:r w:rsidRPr="00554341" w:rsidDel="00554341">
          <w:rPr>
            <w:noProof/>
            <w:rPrChange w:id="1634" w:author="Gerard" w:date="2015-08-25T15:04:00Z">
              <w:rPr>
                <w:rStyle w:val="Hyperlink"/>
                <w:noProof/>
              </w:rPr>
            </w:rPrChange>
          </w:rPr>
          <w:delText>4.11. Active Contraction</w:delText>
        </w:r>
        <w:r w:rsidDel="00554341">
          <w:rPr>
            <w:noProof/>
            <w:webHidden/>
          </w:rPr>
          <w:tab/>
          <w:delText>219</w:delText>
        </w:r>
      </w:del>
    </w:p>
    <w:p w14:paraId="2413537C" w14:textId="77777777" w:rsidR="0083420E" w:rsidDel="00554341" w:rsidRDefault="0083420E">
      <w:pPr>
        <w:pStyle w:val="TOC3"/>
        <w:tabs>
          <w:tab w:val="right" w:leader="dot" w:pos="9350"/>
        </w:tabs>
        <w:rPr>
          <w:del w:id="1635" w:author="Gerard" w:date="2015-08-25T15:04:00Z"/>
          <w:rFonts w:asciiTheme="minorHAnsi" w:eastAsiaTheme="minorEastAsia" w:hAnsiTheme="minorHAnsi" w:cstheme="minorBidi"/>
          <w:i w:val="0"/>
          <w:iCs w:val="0"/>
          <w:noProof/>
          <w:sz w:val="22"/>
          <w:szCs w:val="22"/>
        </w:rPr>
      </w:pPr>
      <w:del w:id="1636" w:author="Gerard" w:date="2015-08-25T15:04:00Z">
        <w:r w:rsidRPr="00554341" w:rsidDel="00554341">
          <w:rPr>
            <w:noProof/>
            <w:rPrChange w:id="1637" w:author="Gerard" w:date="2015-08-25T15:04:00Z">
              <w:rPr>
                <w:rStyle w:val="Hyperlink"/>
                <w:noProof/>
              </w:rPr>
            </w:rPrChange>
          </w:rPr>
          <w:delText>4.11.1. Contraction in Mixtures of Uncoupled Materials</w:delText>
        </w:r>
        <w:r w:rsidDel="00554341">
          <w:rPr>
            <w:noProof/>
            <w:webHidden/>
          </w:rPr>
          <w:tab/>
          <w:delText>219</w:delText>
        </w:r>
      </w:del>
    </w:p>
    <w:p w14:paraId="14767765" w14:textId="77777777" w:rsidR="0083420E" w:rsidDel="00554341" w:rsidRDefault="0083420E">
      <w:pPr>
        <w:pStyle w:val="TOC4"/>
        <w:tabs>
          <w:tab w:val="right" w:leader="dot" w:pos="9350"/>
        </w:tabs>
        <w:rPr>
          <w:del w:id="1638" w:author="Gerard" w:date="2015-08-25T15:04:00Z"/>
          <w:rFonts w:asciiTheme="minorHAnsi" w:eastAsiaTheme="minorEastAsia" w:hAnsiTheme="minorHAnsi" w:cstheme="minorBidi"/>
          <w:noProof/>
          <w:sz w:val="22"/>
          <w:szCs w:val="22"/>
        </w:rPr>
      </w:pPr>
      <w:del w:id="1639" w:author="Gerard" w:date="2015-08-25T15:04:00Z">
        <w:r w:rsidRPr="00554341" w:rsidDel="00554341">
          <w:rPr>
            <w:noProof/>
            <w:rPrChange w:id="1640" w:author="Gerard" w:date="2015-08-25T15:04:00Z">
              <w:rPr>
                <w:rStyle w:val="Hyperlink"/>
                <w:noProof/>
              </w:rPr>
            </w:rPrChange>
          </w:rPr>
          <w:delText>4.11.1.1. Uncoupled Prescribed Uniaxial Active Contraction</w:delText>
        </w:r>
        <w:r w:rsidDel="00554341">
          <w:rPr>
            <w:noProof/>
            <w:webHidden/>
          </w:rPr>
          <w:tab/>
          <w:delText>220</w:delText>
        </w:r>
      </w:del>
    </w:p>
    <w:p w14:paraId="1FCF0BC6" w14:textId="77777777" w:rsidR="0083420E" w:rsidDel="00554341" w:rsidRDefault="0083420E">
      <w:pPr>
        <w:pStyle w:val="TOC4"/>
        <w:tabs>
          <w:tab w:val="right" w:leader="dot" w:pos="9350"/>
        </w:tabs>
        <w:rPr>
          <w:del w:id="1641" w:author="Gerard" w:date="2015-08-25T15:04:00Z"/>
          <w:rFonts w:asciiTheme="minorHAnsi" w:eastAsiaTheme="minorEastAsia" w:hAnsiTheme="minorHAnsi" w:cstheme="minorBidi"/>
          <w:noProof/>
          <w:sz w:val="22"/>
          <w:szCs w:val="22"/>
        </w:rPr>
      </w:pPr>
      <w:del w:id="1642" w:author="Gerard" w:date="2015-08-25T15:04:00Z">
        <w:r w:rsidRPr="00554341" w:rsidDel="00554341">
          <w:rPr>
            <w:noProof/>
            <w:rPrChange w:id="1643" w:author="Gerard" w:date="2015-08-25T15:04:00Z">
              <w:rPr>
                <w:rStyle w:val="Hyperlink"/>
                <w:noProof/>
              </w:rPr>
            </w:rPrChange>
          </w:rPr>
          <w:delText>4.11.1.2. Uncoupled Prescribed Transversely Isotropic Active Contraction</w:delText>
        </w:r>
        <w:r w:rsidDel="00554341">
          <w:rPr>
            <w:noProof/>
            <w:webHidden/>
          </w:rPr>
          <w:tab/>
          <w:delText>221</w:delText>
        </w:r>
      </w:del>
    </w:p>
    <w:p w14:paraId="6503799A" w14:textId="77777777" w:rsidR="0083420E" w:rsidDel="00554341" w:rsidRDefault="0083420E">
      <w:pPr>
        <w:pStyle w:val="TOC4"/>
        <w:tabs>
          <w:tab w:val="right" w:leader="dot" w:pos="9350"/>
        </w:tabs>
        <w:rPr>
          <w:del w:id="1644" w:author="Gerard" w:date="2015-08-25T15:04:00Z"/>
          <w:rFonts w:asciiTheme="minorHAnsi" w:eastAsiaTheme="minorEastAsia" w:hAnsiTheme="minorHAnsi" w:cstheme="minorBidi"/>
          <w:noProof/>
          <w:sz w:val="22"/>
          <w:szCs w:val="22"/>
        </w:rPr>
      </w:pPr>
      <w:del w:id="1645" w:author="Gerard" w:date="2015-08-25T15:04:00Z">
        <w:r w:rsidRPr="00554341" w:rsidDel="00554341">
          <w:rPr>
            <w:noProof/>
            <w:rPrChange w:id="1646" w:author="Gerard" w:date="2015-08-25T15:04:00Z">
              <w:rPr>
                <w:rStyle w:val="Hyperlink"/>
                <w:noProof/>
              </w:rPr>
            </w:rPrChange>
          </w:rPr>
          <w:delText>4.11.1.3. Uncoupled Prescribed Isotropic Active Contraction</w:delText>
        </w:r>
        <w:r w:rsidDel="00554341">
          <w:rPr>
            <w:noProof/>
            <w:webHidden/>
          </w:rPr>
          <w:tab/>
          <w:delText>222</w:delText>
        </w:r>
      </w:del>
    </w:p>
    <w:p w14:paraId="515CFE82" w14:textId="77777777" w:rsidR="0083420E" w:rsidDel="00554341" w:rsidRDefault="0083420E">
      <w:pPr>
        <w:pStyle w:val="TOC3"/>
        <w:tabs>
          <w:tab w:val="right" w:leader="dot" w:pos="9350"/>
        </w:tabs>
        <w:rPr>
          <w:del w:id="1647" w:author="Gerard" w:date="2015-08-25T15:04:00Z"/>
          <w:rFonts w:asciiTheme="minorHAnsi" w:eastAsiaTheme="minorEastAsia" w:hAnsiTheme="minorHAnsi" w:cstheme="minorBidi"/>
          <w:i w:val="0"/>
          <w:iCs w:val="0"/>
          <w:noProof/>
          <w:sz w:val="22"/>
          <w:szCs w:val="22"/>
        </w:rPr>
      </w:pPr>
      <w:del w:id="1648" w:author="Gerard" w:date="2015-08-25T15:04:00Z">
        <w:r w:rsidRPr="00554341" w:rsidDel="00554341">
          <w:rPr>
            <w:noProof/>
            <w:rPrChange w:id="1649" w:author="Gerard" w:date="2015-08-25T15:04:00Z">
              <w:rPr>
                <w:rStyle w:val="Hyperlink"/>
                <w:noProof/>
              </w:rPr>
            </w:rPrChange>
          </w:rPr>
          <w:delText>4.11.2. Contraction in Mixtures of Compressible Materials</w:delText>
        </w:r>
        <w:r w:rsidDel="00554341">
          <w:rPr>
            <w:noProof/>
            <w:webHidden/>
          </w:rPr>
          <w:tab/>
          <w:delText>223</w:delText>
        </w:r>
      </w:del>
    </w:p>
    <w:p w14:paraId="779C9AD6" w14:textId="77777777" w:rsidR="0083420E" w:rsidDel="00554341" w:rsidRDefault="0083420E">
      <w:pPr>
        <w:pStyle w:val="TOC4"/>
        <w:tabs>
          <w:tab w:val="right" w:leader="dot" w:pos="9350"/>
        </w:tabs>
        <w:rPr>
          <w:del w:id="1650" w:author="Gerard" w:date="2015-08-25T15:04:00Z"/>
          <w:rFonts w:asciiTheme="minorHAnsi" w:eastAsiaTheme="minorEastAsia" w:hAnsiTheme="minorHAnsi" w:cstheme="minorBidi"/>
          <w:noProof/>
          <w:sz w:val="22"/>
          <w:szCs w:val="22"/>
        </w:rPr>
      </w:pPr>
      <w:del w:id="1651" w:author="Gerard" w:date="2015-08-25T15:04:00Z">
        <w:r w:rsidRPr="00554341" w:rsidDel="00554341">
          <w:rPr>
            <w:noProof/>
            <w:rPrChange w:id="1652" w:author="Gerard" w:date="2015-08-25T15:04:00Z">
              <w:rPr>
                <w:rStyle w:val="Hyperlink"/>
                <w:noProof/>
              </w:rPr>
            </w:rPrChange>
          </w:rPr>
          <w:delText>4.11.2.1. Prescribed Uniaxial Active Contraction</w:delText>
        </w:r>
        <w:r w:rsidDel="00554341">
          <w:rPr>
            <w:noProof/>
            <w:webHidden/>
          </w:rPr>
          <w:tab/>
          <w:delText>223</w:delText>
        </w:r>
      </w:del>
    </w:p>
    <w:p w14:paraId="4DED0D3C" w14:textId="77777777" w:rsidR="0083420E" w:rsidDel="00554341" w:rsidRDefault="0083420E">
      <w:pPr>
        <w:pStyle w:val="TOC4"/>
        <w:tabs>
          <w:tab w:val="right" w:leader="dot" w:pos="9350"/>
        </w:tabs>
        <w:rPr>
          <w:del w:id="1653" w:author="Gerard" w:date="2015-08-25T15:04:00Z"/>
          <w:rFonts w:asciiTheme="minorHAnsi" w:eastAsiaTheme="minorEastAsia" w:hAnsiTheme="minorHAnsi" w:cstheme="minorBidi"/>
          <w:noProof/>
          <w:sz w:val="22"/>
          <w:szCs w:val="22"/>
        </w:rPr>
      </w:pPr>
      <w:del w:id="1654" w:author="Gerard" w:date="2015-08-25T15:04:00Z">
        <w:r w:rsidRPr="00554341" w:rsidDel="00554341">
          <w:rPr>
            <w:noProof/>
            <w:rPrChange w:id="1655" w:author="Gerard" w:date="2015-08-25T15:04:00Z">
              <w:rPr>
                <w:rStyle w:val="Hyperlink"/>
                <w:noProof/>
              </w:rPr>
            </w:rPrChange>
          </w:rPr>
          <w:delText>4.11.2.2. Prescribed Transversely Isotropic Active Contraction</w:delText>
        </w:r>
        <w:r w:rsidDel="00554341">
          <w:rPr>
            <w:noProof/>
            <w:webHidden/>
          </w:rPr>
          <w:tab/>
          <w:delText>224</w:delText>
        </w:r>
      </w:del>
    </w:p>
    <w:p w14:paraId="1A219CA1" w14:textId="77777777" w:rsidR="0083420E" w:rsidDel="00554341" w:rsidRDefault="0083420E">
      <w:pPr>
        <w:pStyle w:val="TOC4"/>
        <w:tabs>
          <w:tab w:val="right" w:leader="dot" w:pos="9350"/>
        </w:tabs>
        <w:rPr>
          <w:del w:id="1656" w:author="Gerard" w:date="2015-08-25T15:04:00Z"/>
          <w:rFonts w:asciiTheme="minorHAnsi" w:eastAsiaTheme="minorEastAsia" w:hAnsiTheme="minorHAnsi" w:cstheme="minorBidi"/>
          <w:noProof/>
          <w:sz w:val="22"/>
          <w:szCs w:val="22"/>
        </w:rPr>
      </w:pPr>
      <w:del w:id="1657" w:author="Gerard" w:date="2015-08-25T15:04:00Z">
        <w:r w:rsidRPr="00554341" w:rsidDel="00554341">
          <w:rPr>
            <w:noProof/>
            <w:rPrChange w:id="1658" w:author="Gerard" w:date="2015-08-25T15:04:00Z">
              <w:rPr>
                <w:rStyle w:val="Hyperlink"/>
                <w:noProof/>
              </w:rPr>
            </w:rPrChange>
          </w:rPr>
          <w:delText>4.11.2.3. Prescribed Isotropic Active Contraction</w:delText>
        </w:r>
        <w:r w:rsidDel="00554341">
          <w:rPr>
            <w:noProof/>
            <w:webHidden/>
          </w:rPr>
          <w:tab/>
          <w:delText>225</w:delText>
        </w:r>
      </w:del>
    </w:p>
    <w:p w14:paraId="16827A33" w14:textId="77777777" w:rsidR="0083420E" w:rsidDel="00554341" w:rsidRDefault="0083420E">
      <w:pPr>
        <w:pStyle w:val="TOC1"/>
        <w:tabs>
          <w:tab w:val="right" w:leader="dot" w:pos="9350"/>
        </w:tabs>
        <w:rPr>
          <w:del w:id="1659" w:author="Gerard" w:date="2015-08-25T15:04:00Z"/>
          <w:rFonts w:asciiTheme="minorHAnsi" w:eastAsiaTheme="minorEastAsia" w:hAnsiTheme="minorHAnsi" w:cstheme="minorBidi"/>
          <w:b w:val="0"/>
          <w:bCs w:val="0"/>
          <w:caps w:val="0"/>
          <w:noProof/>
          <w:sz w:val="22"/>
          <w:szCs w:val="22"/>
        </w:rPr>
      </w:pPr>
      <w:del w:id="1660" w:author="Gerard" w:date="2015-08-25T15:04:00Z">
        <w:r w:rsidRPr="00554341" w:rsidDel="00554341">
          <w:rPr>
            <w:noProof/>
            <w:rPrChange w:id="1661" w:author="Gerard" w:date="2015-08-25T15:04:00Z">
              <w:rPr>
                <w:rStyle w:val="Hyperlink"/>
                <w:noProof/>
              </w:rPr>
            </w:rPrChange>
          </w:rPr>
          <w:delText>Chapter 5 Restart Input file</w:delText>
        </w:r>
        <w:r w:rsidDel="00554341">
          <w:rPr>
            <w:noProof/>
            <w:webHidden/>
          </w:rPr>
          <w:tab/>
          <w:delText>226</w:delText>
        </w:r>
      </w:del>
    </w:p>
    <w:p w14:paraId="2696A25D" w14:textId="77777777" w:rsidR="0083420E" w:rsidDel="00554341" w:rsidRDefault="0083420E">
      <w:pPr>
        <w:pStyle w:val="TOC2"/>
        <w:tabs>
          <w:tab w:val="right" w:leader="dot" w:pos="9350"/>
        </w:tabs>
        <w:rPr>
          <w:del w:id="1662" w:author="Gerard" w:date="2015-08-25T15:04:00Z"/>
          <w:rFonts w:asciiTheme="minorHAnsi" w:eastAsiaTheme="minorEastAsia" w:hAnsiTheme="minorHAnsi" w:cstheme="minorBidi"/>
          <w:smallCaps w:val="0"/>
          <w:noProof/>
          <w:sz w:val="22"/>
          <w:szCs w:val="22"/>
        </w:rPr>
      </w:pPr>
      <w:del w:id="1663" w:author="Gerard" w:date="2015-08-25T15:04:00Z">
        <w:r w:rsidRPr="00554341" w:rsidDel="00554341">
          <w:rPr>
            <w:noProof/>
            <w:rPrChange w:id="1664" w:author="Gerard" w:date="2015-08-25T15:04:00Z">
              <w:rPr>
                <w:rStyle w:val="Hyperlink"/>
                <w:noProof/>
              </w:rPr>
            </w:rPrChange>
          </w:rPr>
          <w:delText>5.1. The Archive Section</w:delText>
        </w:r>
        <w:r w:rsidDel="00554341">
          <w:rPr>
            <w:noProof/>
            <w:webHidden/>
          </w:rPr>
          <w:tab/>
          <w:delText>226</w:delText>
        </w:r>
      </w:del>
    </w:p>
    <w:p w14:paraId="7BDF8739" w14:textId="77777777" w:rsidR="0083420E" w:rsidDel="00554341" w:rsidRDefault="0083420E">
      <w:pPr>
        <w:pStyle w:val="TOC2"/>
        <w:tabs>
          <w:tab w:val="right" w:leader="dot" w:pos="9350"/>
        </w:tabs>
        <w:rPr>
          <w:del w:id="1665" w:author="Gerard" w:date="2015-08-25T15:04:00Z"/>
          <w:rFonts w:asciiTheme="minorHAnsi" w:eastAsiaTheme="minorEastAsia" w:hAnsiTheme="minorHAnsi" w:cstheme="minorBidi"/>
          <w:smallCaps w:val="0"/>
          <w:noProof/>
          <w:sz w:val="22"/>
          <w:szCs w:val="22"/>
        </w:rPr>
      </w:pPr>
      <w:del w:id="1666" w:author="Gerard" w:date="2015-08-25T15:04:00Z">
        <w:r w:rsidRPr="00554341" w:rsidDel="00554341">
          <w:rPr>
            <w:noProof/>
            <w:rPrChange w:id="1667" w:author="Gerard" w:date="2015-08-25T15:04:00Z">
              <w:rPr>
                <w:rStyle w:val="Hyperlink"/>
                <w:noProof/>
              </w:rPr>
            </w:rPrChange>
          </w:rPr>
          <w:delText>5.2. The Control Section</w:delText>
        </w:r>
        <w:r w:rsidDel="00554341">
          <w:rPr>
            <w:noProof/>
            <w:webHidden/>
          </w:rPr>
          <w:tab/>
          <w:delText>227</w:delText>
        </w:r>
      </w:del>
    </w:p>
    <w:p w14:paraId="495393D0" w14:textId="77777777" w:rsidR="0083420E" w:rsidDel="00554341" w:rsidRDefault="0083420E">
      <w:pPr>
        <w:pStyle w:val="TOC2"/>
        <w:tabs>
          <w:tab w:val="right" w:leader="dot" w:pos="9350"/>
        </w:tabs>
        <w:rPr>
          <w:del w:id="1668" w:author="Gerard" w:date="2015-08-25T15:04:00Z"/>
          <w:rFonts w:asciiTheme="minorHAnsi" w:eastAsiaTheme="minorEastAsia" w:hAnsiTheme="minorHAnsi" w:cstheme="minorBidi"/>
          <w:smallCaps w:val="0"/>
          <w:noProof/>
          <w:sz w:val="22"/>
          <w:szCs w:val="22"/>
        </w:rPr>
      </w:pPr>
      <w:del w:id="1669" w:author="Gerard" w:date="2015-08-25T15:04:00Z">
        <w:r w:rsidRPr="00554341" w:rsidDel="00554341">
          <w:rPr>
            <w:noProof/>
            <w:rPrChange w:id="1670" w:author="Gerard" w:date="2015-08-25T15:04:00Z">
              <w:rPr>
                <w:rStyle w:val="Hyperlink"/>
                <w:noProof/>
              </w:rPr>
            </w:rPrChange>
          </w:rPr>
          <w:delText>5.3. The LoadData Section</w:delText>
        </w:r>
        <w:r w:rsidDel="00554341">
          <w:rPr>
            <w:noProof/>
            <w:webHidden/>
          </w:rPr>
          <w:tab/>
          <w:delText>227</w:delText>
        </w:r>
      </w:del>
    </w:p>
    <w:p w14:paraId="265A6104" w14:textId="77777777" w:rsidR="0083420E" w:rsidDel="00554341" w:rsidRDefault="0083420E">
      <w:pPr>
        <w:pStyle w:val="TOC2"/>
        <w:tabs>
          <w:tab w:val="right" w:leader="dot" w:pos="9350"/>
        </w:tabs>
        <w:rPr>
          <w:del w:id="1671" w:author="Gerard" w:date="2015-08-25T15:04:00Z"/>
          <w:rFonts w:asciiTheme="minorHAnsi" w:eastAsiaTheme="minorEastAsia" w:hAnsiTheme="minorHAnsi" w:cstheme="minorBidi"/>
          <w:smallCaps w:val="0"/>
          <w:noProof/>
          <w:sz w:val="22"/>
          <w:szCs w:val="22"/>
        </w:rPr>
      </w:pPr>
      <w:del w:id="1672" w:author="Gerard" w:date="2015-08-25T15:04:00Z">
        <w:r w:rsidRPr="00554341" w:rsidDel="00554341">
          <w:rPr>
            <w:noProof/>
            <w:rPrChange w:id="1673" w:author="Gerard" w:date="2015-08-25T15:04:00Z">
              <w:rPr>
                <w:rStyle w:val="Hyperlink"/>
                <w:noProof/>
              </w:rPr>
            </w:rPrChange>
          </w:rPr>
          <w:delText>5.4. Example</w:delText>
        </w:r>
        <w:r w:rsidDel="00554341">
          <w:rPr>
            <w:noProof/>
            <w:webHidden/>
          </w:rPr>
          <w:tab/>
          <w:delText>227</w:delText>
        </w:r>
      </w:del>
    </w:p>
    <w:p w14:paraId="744890BF" w14:textId="77777777" w:rsidR="0083420E" w:rsidDel="00554341" w:rsidRDefault="0083420E">
      <w:pPr>
        <w:pStyle w:val="TOC1"/>
        <w:tabs>
          <w:tab w:val="right" w:leader="dot" w:pos="9350"/>
        </w:tabs>
        <w:rPr>
          <w:del w:id="1674" w:author="Gerard" w:date="2015-08-25T15:04:00Z"/>
          <w:rFonts w:asciiTheme="minorHAnsi" w:eastAsiaTheme="minorEastAsia" w:hAnsiTheme="minorHAnsi" w:cstheme="minorBidi"/>
          <w:b w:val="0"/>
          <w:bCs w:val="0"/>
          <w:caps w:val="0"/>
          <w:noProof/>
          <w:sz w:val="22"/>
          <w:szCs w:val="22"/>
        </w:rPr>
      </w:pPr>
      <w:del w:id="1675" w:author="Gerard" w:date="2015-08-25T15:04:00Z">
        <w:r w:rsidRPr="00554341" w:rsidDel="00554341">
          <w:rPr>
            <w:noProof/>
            <w:rPrChange w:id="1676" w:author="Gerard" w:date="2015-08-25T15:04:00Z">
              <w:rPr>
                <w:rStyle w:val="Hyperlink"/>
                <w:noProof/>
              </w:rPr>
            </w:rPrChange>
          </w:rPr>
          <w:delText>Chapter 6 Multi-step Analysis</w:delText>
        </w:r>
        <w:r w:rsidDel="00554341">
          <w:rPr>
            <w:noProof/>
            <w:webHidden/>
          </w:rPr>
          <w:tab/>
          <w:delText>228</w:delText>
        </w:r>
      </w:del>
    </w:p>
    <w:p w14:paraId="1EE5D55E" w14:textId="77777777" w:rsidR="0083420E" w:rsidDel="00554341" w:rsidRDefault="0083420E">
      <w:pPr>
        <w:pStyle w:val="TOC2"/>
        <w:tabs>
          <w:tab w:val="right" w:leader="dot" w:pos="9350"/>
        </w:tabs>
        <w:rPr>
          <w:del w:id="1677" w:author="Gerard" w:date="2015-08-25T15:04:00Z"/>
          <w:rFonts w:asciiTheme="minorHAnsi" w:eastAsiaTheme="minorEastAsia" w:hAnsiTheme="minorHAnsi" w:cstheme="minorBidi"/>
          <w:smallCaps w:val="0"/>
          <w:noProof/>
          <w:sz w:val="22"/>
          <w:szCs w:val="22"/>
        </w:rPr>
      </w:pPr>
      <w:del w:id="1678" w:author="Gerard" w:date="2015-08-25T15:04:00Z">
        <w:r w:rsidRPr="00554341" w:rsidDel="00554341">
          <w:rPr>
            <w:noProof/>
            <w:rPrChange w:id="1679" w:author="Gerard" w:date="2015-08-25T15:04:00Z">
              <w:rPr>
                <w:rStyle w:val="Hyperlink"/>
                <w:noProof/>
              </w:rPr>
            </w:rPrChange>
          </w:rPr>
          <w:delText>6.1. The Step Section</w:delText>
        </w:r>
        <w:r w:rsidDel="00554341">
          <w:rPr>
            <w:noProof/>
            <w:webHidden/>
          </w:rPr>
          <w:tab/>
          <w:delText>228</w:delText>
        </w:r>
      </w:del>
    </w:p>
    <w:p w14:paraId="723732DD" w14:textId="77777777" w:rsidR="0083420E" w:rsidDel="00554341" w:rsidRDefault="0083420E">
      <w:pPr>
        <w:pStyle w:val="TOC3"/>
        <w:tabs>
          <w:tab w:val="right" w:leader="dot" w:pos="9350"/>
        </w:tabs>
        <w:rPr>
          <w:del w:id="1680" w:author="Gerard" w:date="2015-08-25T15:04:00Z"/>
          <w:rFonts w:asciiTheme="minorHAnsi" w:eastAsiaTheme="minorEastAsia" w:hAnsiTheme="minorHAnsi" w:cstheme="minorBidi"/>
          <w:i w:val="0"/>
          <w:iCs w:val="0"/>
          <w:noProof/>
          <w:sz w:val="22"/>
          <w:szCs w:val="22"/>
        </w:rPr>
      </w:pPr>
      <w:del w:id="1681" w:author="Gerard" w:date="2015-08-25T15:04:00Z">
        <w:r w:rsidRPr="00554341" w:rsidDel="00554341">
          <w:rPr>
            <w:noProof/>
            <w:rPrChange w:id="1682" w:author="Gerard" w:date="2015-08-25T15:04:00Z">
              <w:rPr>
                <w:rStyle w:val="Hyperlink"/>
                <w:noProof/>
              </w:rPr>
            </w:rPrChange>
          </w:rPr>
          <w:delText>6.1.1. Control Settings</w:delText>
        </w:r>
        <w:r w:rsidDel="00554341">
          <w:rPr>
            <w:noProof/>
            <w:webHidden/>
          </w:rPr>
          <w:tab/>
          <w:delText>229</w:delText>
        </w:r>
      </w:del>
    </w:p>
    <w:p w14:paraId="4AA73F92" w14:textId="77777777" w:rsidR="0083420E" w:rsidDel="00554341" w:rsidRDefault="0083420E">
      <w:pPr>
        <w:pStyle w:val="TOC3"/>
        <w:tabs>
          <w:tab w:val="right" w:leader="dot" w:pos="9350"/>
        </w:tabs>
        <w:rPr>
          <w:del w:id="1683" w:author="Gerard" w:date="2015-08-25T15:04:00Z"/>
          <w:rFonts w:asciiTheme="minorHAnsi" w:eastAsiaTheme="minorEastAsia" w:hAnsiTheme="minorHAnsi" w:cstheme="minorBidi"/>
          <w:i w:val="0"/>
          <w:iCs w:val="0"/>
          <w:noProof/>
          <w:sz w:val="22"/>
          <w:szCs w:val="22"/>
        </w:rPr>
      </w:pPr>
      <w:del w:id="1684" w:author="Gerard" w:date="2015-08-25T15:04:00Z">
        <w:r w:rsidRPr="00554341" w:rsidDel="00554341">
          <w:rPr>
            <w:noProof/>
            <w:rPrChange w:id="1685" w:author="Gerard" w:date="2015-08-25T15:04:00Z">
              <w:rPr>
                <w:rStyle w:val="Hyperlink"/>
                <w:noProof/>
              </w:rPr>
            </w:rPrChange>
          </w:rPr>
          <w:delText>6.1.2. Boundary Conditions</w:delText>
        </w:r>
        <w:r w:rsidDel="00554341">
          <w:rPr>
            <w:noProof/>
            <w:webHidden/>
          </w:rPr>
          <w:tab/>
          <w:delText>229</w:delText>
        </w:r>
      </w:del>
    </w:p>
    <w:p w14:paraId="0D3EA47A" w14:textId="77777777" w:rsidR="0083420E" w:rsidDel="00554341" w:rsidRDefault="0083420E">
      <w:pPr>
        <w:pStyle w:val="TOC3"/>
        <w:tabs>
          <w:tab w:val="right" w:leader="dot" w:pos="9350"/>
        </w:tabs>
        <w:rPr>
          <w:del w:id="1686" w:author="Gerard" w:date="2015-08-25T15:04:00Z"/>
          <w:rFonts w:asciiTheme="minorHAnsi" w:eastAsiaTheme="minorEastAsia" w:hAnsiTheme="minorHAnsi" w:cstheme="minorBidi"/>
          <w:i w:val="0"/>
          <w:iCs w:val="0"/>
          <w:noProof/>
          <w:sz w:val="22"/>
          <w:szCs w:val="22"/>
        </w:rPr>
      </w:pPr>
      <w:del w:id="1687" w:author="Gerard" w:date="2015-08-25T15:04:00Z">
        <w:r w:rsidRPr="00554341" w:rsidDel="00554341">
          <w:rPr>
            <w:noProof/>
            <w:rPrChange w:id="1688" w:author="Gerard" w:date="2015-08-25T15:04:00Z">
              <w:rPr>
                <w:rStyle w:val="Hyperlink"/>
                <w:noProof/>
              </w:rPr>
            </w:rPrChange>
          </w:rPr>
          <w:delText>6.1.3. Relative Boundary Conditions</w:delText>
        </w:r>
        <w:r w:rsidDel="00554341">
          <w:rPr>
            <w:noProof/>
            <w:webHidden/>
          </w:rPr>
          <w:tab/>
          <w:delText>229</w:delText>
        </w:r>
      </w:del>
    </w:p>
    <w:p w14:paraId="37388708" w14:textId="77777777" w:rsidR="0083420E" w:rsidDel="00554341" w:rsidRDefault="0083420E">
      <w:pPr>
        <w:pStyle w:val="TOC2"/>
        <w:tabs>
          <w:tab w:val="right" w:leader="dot" w:pos="9350"/>
        </w:tabs>
        <w:rPr>
          <w:del w:id="1689" w:author="Gerard" w:date="2015-08-25T15:04:00Z"/>
          <w:rFonts w:asciiTheme="minorHAnsi" w:eastAsiaTheme="minorEastAsia" w:hAnsiTheme="minorHAnsi" w:cstheme="minorBidi"/>
          <w:smallCaps w:val="0"/>
          <w:noProof/>
          <w:sz w:val="22"/>
          <w:szCs w:val="22"/>
        </w:rPr>
      </w:pPr>
      <w:del w:id="1690" w:author="Gerard" w:date="2015-08-25T15:04:00Z">
        <w:r w:rsidRPr="00554341" w:rsidDel="00554341">
          <w:rPr>
            <w:noProof/>
            <w:rPrChange w:id="1691" w:author="Gerard" w:date="2015-08-25T15:04:00Z">
              <w:rPr>
                <w:rStyle w:val="Hyperlink"/>
                <w:noProof/>
              </w:rPr>
            </w:rPrChange>
          </w:rPr>
          <w:delText>6.2. An Example</w:delText>
        </w:r>
        <w:r w:rsidDel="00554341">
          <w:rPr>
            <w:noProof/>
            <w:webHidden/>
          </w:rPr>
          <w:tab/>
          <w:delText>229</w:delText>
        </w:r>
      </w:del>
    </w:p>
    <w:p w14:paraId="0EA105EA" w14:textId="77777777" w:rsidR="0083420E" w:rsidDel="00554341" w:rsidRDefault="0083420E">
      <w:pPr>
        <w:pStyle w:val="TOC1"/>
        <w:tabs>
          <w:tab w:val="right" w:leader="dot" w:pos="9350"/>
        </w:tabs>
        <w:rPr>
          <w:del w:id="1692" w:author="Gerard" w:date="2015-08-25T15:04:00Z"/>
          <w:rFonts w:asciiTheme="minorHAnsi" w:eastAsiaTheme="minorEastAsia" w:hAnsiTheme="minorHAnsi" w:cstheme="minorBidi"/>
          <w:b w:val="0"/>
          <w:bCs w:val="0"/>
          <w:caps w:val="0"/>
          <w:noProof/>
          <w:sz w:val="22"/>
          <w:szCs w:val="22"/>
        </w:rPr>
      </w:pPr>
      <w:del w:id="1693" w:author="Gerard" w:date="2015-08-25T15:04:00Z">
        <w:r w:rsidRPr="00554341" w:rsidDel="00554341">
          <w:rPr>
            <w:noProof/>
            <w:rPrChange w:id="1694" w:author="Gerard" w:date="2015-08-25T15:04:00Z">
              <w:rPr>
                <w:rStyle w:val="Hyperlink"/>
                <w:noProof/>
              </w:rPr>
            </w:rPrChange>
          </w:rPr>
          <w:delText>Chapter 7 Parameter Optimization</w:delText>
        </w:r>
        <w:r w:rsidDel="00554341">
          <w:rPr>
            <w:noProof/>
            <w:webHidden/>
          </w:rPr>
          <w:tab/>
          <w:delText>232</w:delText>
        </w:r>
      </w:del>
    </w:p>
    <w:p w14:paraId="526CAAD6" w14:textId="77777777" w:rsidR="0083420E" w:rsidDel="00554341" w:rsidRDefault="0083420E">
      <w:pPr>
        <w:pStyle w:val="TOC2"/>
        <w:tabs>
          <w:tab w:val="right" w:leader="dot" w:pos="9350"/>
        </w:tabs>
        <w:rPr>
          <w:del w:id="1695" w:author="Gerard" w:date="2015-08-25T15:04:00Z"/>
          <w:rFonts w:asciiTheme="minorHAnsi" w:eastAsiaTheme="minorEastAsia" w:hAnsiTheme="minorHAnsi" w:cstheme="minorBidi"/>
          <w:smallCaps w:val="0"/>
          <w:noProof/>
          <w:sz w:val="22"/>
          <w:szCs w:val="22"/>
        </w:rPr>
      </w:pPr>
      <w:del w:id="1696" w:author="Gerard" w:date="2015-08-25T15:04:00Z">
        <w:r w:rsidRPr="00554341" w:rsidDel="00554341">
          <w:rPr>
            <w:noProof/>
            <w:rPrChange w:id="1697" w:author="Gerard" w:date="2015-08-25T15:04:00Z">
              <w:rPr>
                <w:rStyle w:val="Hyperlink"/>
                <w:noProof/>
              </w:rPr>
            </w:rPrChange>
          </w:rPr>
          <w:delText>7.1. Optimization Input File</w:delText>
        </w:r>
        <w:r w:rsidDel="00554341">
          <w:rPr>
            <w:noProof/>
            <w:webHidden/>
          </w:rPr>
          <w:tab/>
          <w:delText>232</w:delText>
        </w:r>
      </w:del>
    </w:p>
    <w:p w14:paraId="2DE2C2DD" w14:textId="77777777" w:rsidR="0083420E" w:rsidDel="00554341" w:rsidRDefault="0083420E">
      <w:pPr>
        <w:pStyle w:val="TOC3"/>
        <w:tabs>
          <w:tab w:val="right" w:leader="dot" w:pos="9350"/>
        </w:tabs>
        <w:rPr>
          <w:del w:id="1698" w:author="Gerard" w:date="2015-08-25T15:04:00Z"/>
          <w:rFonts w:asciiTheme="minorHAnsi" w:eastAsiaTheme="minorEastAsia" w:hAnsiTheme="minorHAnsi" w:cstheme="minorBidi"/>
          <w:i w:val="0"/>
          <w:iCs w:val="0"/>
          <w:noProof/>
          <w:sz w:val="22"/>
          <w:szCs w:val="22"/>
        </w:rPr>
      </w:pPr>
      <w:del w:id="1699" w:author="Gerard" w:date="2015-08-25T15:04:00Z">
        <w:r w:rsidRPr="00554341" w:rsidDel="00554341">
          <w:rPr>
            <w:noProof/>
            <w:rPrChange w:id="1700" w:author="Gerard" w:date="2015-08-25T15:04:00Z">
              <w:rPr>
                <w:rStyle w:val="Hyperlink"/>
                <w:noProof/>
              </w:rPr>
            </w:rPrChange>
          </w:rPr>
          <w:delText>7.1.1. Model Section</w:delText>
        </w:r>
        <w:r w:rsidDel="00554341">
          <w:rPr>
            <w:noProof/>
            <w:webHidden/>
          </w:rPr>
          <w:tab/>
          <w:delText>232</w:delText>
        </w:r>
      </w:del>
    </w:p>
    <w:p w14:paraId="6F5A5A12" w14:textId="77777777" w:rsidR="0083420E" w:rsidDel="00554341" w:rsidRDefault="0083420E">
      <w:pPr>
        <w:pStyle w:val="TOC3"/>
        <w:tabs>
          <w:tab w:val="right" w:leader="dot" w:pos="9350"/>
        </w:tabs>
        <w:rPr>
          <w:del w:id="1701" w:author="Gerard" w:date="2015-08-25T15:04:00Z"/>
          <w:rFonts w:asciiTheme="minorHAnsi" w:eastAsiaTheme="minorEastAsia" w:hAnsiTheme="minorHAnsi" w:cstheme="minorBidi"/>
          <w:i w:val="0"/>
          <w:iCs w:val="0"/>
          <w:noProof/>
          <w:sz w:val="22"/>
          <w:szCs w:val="22"/>
        </w:rPr>
      </w:pPr>
      <w:del w:id="1702" w:author="Gerard" w:date="2015-08-25T15:04:00Z">
        <w:r w:rsidRPr="00554341" w:rsidDel="00554341">
          <w:rPr>
            <w:noProof/>
            <w:rPrChange w:id="1703" w:author="Gerard" w:date="2015-08-25T15:04:00Z">
              <w:rPr>
                <w:rStyle w:val="Hyperlink"/>
                <w:noProof/>
              </w:rPr>
            </w:rPrChange>
          </w:rPr>
          <w:delText>7.1.2. Options Section</w:delText>
        </w:r>
        <w:r w:rsidDel="00554341">
          <w:rPr>
            <w:noProof/>
            <w:webHidden/>
          </w:rPr>
          <w:tab/>
          <w:delText>232</w:delText>
        </w:r>
      </w:del>
    </w:p>
    <w:p w14:paraId="783E50CF" w14:textId="77777777" w:rsidR="0083420E" w:rsidDel="00554341" w:rsidRDefault="0083420E">
      <w:pPr>
        <w:pStyle w:val="TOC3"/>
        <w:tabs>
          <w:tab w:val="right" w:leader="dot" w:pos="9350"/>
        </w:tabs>
        <w:rPr>
          <w:del w:id="1704" w:author="Gerard" w:date="2015-08-25T15:04:00Z"/>
          <w:rFonts w:asciiTheme="minorHAnsi" w:eastAsiaTheme="minorEastAsia" w:hAnsiTheme="minorHAnsi" w:cstheme="minorBidi"/>
          <w:i w:val="0"/>
          <w:iCs w:val="0"/>
          <w:noProof/>
          <w:sz w:val="22"/>
          <w:szCs w:val="22"/>
        </w:rPr>
      </w:pPr>
      <w:del w:id="1705" w:author="Gerard" w:date="2015-08-25T15:04:00Z">
        <w:r w:rsidRPr="00554341" w:rsidDel="00554341">
          <w:rPr>
            <w:noProof/>
            <w:rPrChange w:id="1706" w:author="Gerard" w:date="2015-08-25T15:04:00Z">
              <w:rPr>
                <w:rStyle w:val="Hyperlink"/>
                <w:noProof/>
              </w:rPr>
            </w:rPrChange>
          </w:rPr>
          <w:delText>7.1.3. Function Section</w:delText>
        </w:r>
        <w:r w:rsidDel="00554341">
          <w:rPr>
            <w:noProof/>
            <w:webHidden/>
          </w:rPr>
          <w:tab/>
          <w:delText>234</w:delText>
        </w:r>
      </w:del>
    </w:p>
    <w:p w14:paraId="09AF012D" w14:textId="77777777" w:rsidR="0083420E" w:rsidDel="00554341" w:rsidRDefault="0083420E">
      <w:pPr>
        <w:pStyle w:val="TOC3"/>
        <w:tabs>
          <w:tab w:val="right" w:leader="dot" w:pos="9350"/>
        </w:tabs>
        <w:rPr>
          <w:del w:id="1707" w:author="Gerard" w:date="2015-08-25T15:04:00Z"/>
          <w:rFonts w:asciiTheme="minorHAnsi" w:eastAsiaTheme="minorEastAsia" w:hAnsiTheme="minorHAnsi" w:cstheme="minorBidi"/>
          <w:i w:val="0"/>
          <w:iCs w:val="0"/>
          <w:noProof/>
          <w:sz w:val="22"/>
          <w:szCs w:val="22"/>
        </w:rPr>
      </w:pPr>
      <w:del w:id="1708" w:author="Gerard" w:date="2015-08-25T15:04:00Z">
        <w:r w:rsidRPr="00554341" w:rsidDel="00554341">
          <w:rPr>
            <w:noProof/>
            <w:rPrChange w:id="1709" w:author="Gerard" w:date="2015-08-25T15:04:00Z">
              <w:rPr>
                <w:rStyle w:val="Hyperlink"/>
                <w:noProof/>
              </w:rPr>
            </w:rPrChange>
          </w:rPr>
          <w:delText>7.1.4. Parameters Section</w:delText>
        </w:r>
        <w:r w:rsidDel="00554341">
          <w:rPr>
            <w:noProof/>
            <w:webHidden/>
          </w:rPr>
          <w:tab/>
          <w:delText>234</w:delText>
        </w:r>
      </w:del>
    </w:p>
    <w:p w14:paraId="19CCC516" w14:textId="77777777" w:rsidR="0083420E" w:rsidDel="00554341" w:rsidRDefault="0083420E">
      <w:pPr>
        <w:pStyle w:val="TOC3"/>
        <w:tabs>
          <w:tab w:val="right" w:leader="dot" w:pos="9350"/>
        </w:tabs>
        <w:rPr>
          <w:del w:id="1710" w:author="Gerard" w:date="2015-08-25T15:04:00Z"/>
          <w:rFonts w:asciiTheme="minorHAnsi" w:eastAsiaTheme="minorEastAsia" w:hAnsiTheme="minorHAnsi" w:cstheme="minorBidi"/>
          <w:i w:val="0"/>
          <w:iCs w:val="0"/>
          <w:noProof/>
          <w:sz w:val="22"/>
          <w:szCs w:val="22"/>
        </w:rPr>
      </w:pPr>
      <w:del w:id="1711" w:author="Gerard" w:date="2015-08-25T15:04:00Z">
        <w:r w:rsidRPr="00554341" w:rsidDel="00554341">
          <w:rPr>
            <w:noProof/>
            <w:rPrChange w:id="1712" w:author="Gerard" w:date="2015-08-25T15:04:00Z">
              <w:rPr>
                <w:rStyle w:val="Hyperlink"/>
                <w:noProof/>
              </w:rPr>
            </w:rPrChange>
          </w:rPr>
          <w:delText>7.1.5. Constraints Section</w:delText>
        </w:r>
        <w:r w:rsidDel="00554341">
          <w:rPr>
            <w:noProof/>
            <w:webHidden/>
          </w:rPr>
          <w:tab/>
          <w:delText>236</w:delText>
        </w:r>
      </w:del>
    </w:p>
    <w:p w14:paraId="5FB19723" w14:textId="77777777" w:rsidR="0083420E" w:rsidDel="00554341" w:rsidRDefault="0083420E">
      <w:pPr>
        <w:pStyle w:val="TOC3"/>
        <w:tabs>
          <w:tab w:val="right" w:leader="dot" w:pos="9350"/>
        </w:tabs>
        <w:rPr>
          <w:del w:id="1713" w:author="Gerard" w:date="2015-08-25T15:04:00Z"/>
          <w:rFonts w:asciiTheme="minorHAnsi" w:eastAsiaTheme="minorEastAsia" w:hAnsiTheme="minorHAnsi" w:cstheme="minorBidi"/>
          <w:i w:val="0"/>
          <w:iCs w:val="0"/>
          <w:noProof/>
          <w:sz w:val="22"/>
          <w:szCs w:val="22"/>
        </w:rPr>
      </w:pPr>
      <w:del w:id="1714" w:author="Gerard" w:date="2015-08-25T15:04:00Z">
        <w:r w:rsidRPr="00554341" w:rsidDel="00554341">
          <w:rPr>
            <w:noProof/>
            <w:rPrChange w:id="1715" w:author="Gerard" w:date="2015-08-25T15:04:00Z">
              <w:rPr>
                <w:rStyle w:val="Hyperlink"/>
                <w:noProof/>
              </w:rPr>
            </w:rPrChange>
          </w:rPr>
          <w:delText>7.1.6. Load Data Section</w:delText>
        </w:r>
        <w:r w:rsidDel="00554341">
          <w:rPr>
            <w:noProof/>
            <w:webHidden/>
          </w:rPr>
          <w:tab/>
          <w:delText>237</w:delText>
        </w:r>
      </w:del>
    </w:p>
    <w:p w14:paraId="3AFFF1C2" w14:textId="77777777" w:rsidR="0083420E" w:rsidDel="00554341" w:rsidRDefault="0083420E">
      <w:pPr>
        <w:pStyle w:val="TOC2"/>
        <w:tabs>
          <w:tab w:val="right" w:leader="dot" w:pos="9350"/>
        </w:tabs>
        <w:rPr>
          <w:del w:id="1716" w:author="Gerard" w:date="2015-08-25T15:04:00Z"/>
          <w:rFonts w:asciiTheme="minorHAnsi" w:eastAsiaTheme="minorEastAsia" w:hAnsiTheme="minorHAnsi" w:cstheme="minorBidi"/>
          <w:smallCaps w:val="0"/>
          <w:noProof/>
          <w:sz w:val="22"/>
          <w:szCs w:val="22"/>
        </w:rPr>
      </w:pPr>
      <w:del w:id="1717" w:author="Gerard" w:date="2015-08-25T15:04:00Z">
        <w:r w:rsidRPr="00554341" w:rsidDel="00554341">
          <w:rPr>
            <w:noProof/>
            <w:rPrChange w:id="1718" w:author="Gerard" w:date="2015-08-25T15:04:00Z">
              <w:rPr>
                <w:rStyle w:val="Hyperlink"/>
                <w:noProof/>
              </w:rPr>
            </w:rPrChange>
          </w:rPr>
          <w:delText>7.2. Running a Parameter Optimization</w:delText>
        </w:r>
        <w:r w:rsidDel="00554341">
          <w:rPr>
            <w:noProof/>
            <w:webHidden/>
          </w:rPr>
          <w:tab/>
          <w:delText>237</w:delText>
        </w:r>
      </w:del>
    </w:p>
    <w:p w14:paraId="07EA635E" w14:textId="77777777" w:rsidR="0083420E" w:rsidDel="00554341" w:rsidRDefault="0083420E">
      <w:pPr>
        <w:pStyle w:val="TOC2"/>
        <w:tabs>
          <w:tab w:val="right" w:leader="dot" w:pos="9350"/>
        </w:tabs>
        <w:rPr>
          <w:del w:id="1719" w:author="Gerard" w:date="2015-08-25T15:04:00Z"/>
          <w:rFonts w:asciiTheme="minorHAnsi" w:eastAsiaTheme="minorEastAsia" w:hAnsiTheme="minorHAnsi" w:cstheme="minorBidi"/>
          <w:smallCaps w:val="0"/>
          <w:noProof/>
          <w:sz w:val="22"/>
          <w:szCs w:val="22"/>
        </w:rPr>
      </w:pPr>
      <w:del w:id="1720" w:author="Gerard" w:date="2015-08-25T15:04:00Z">
        <w:r w:rsidRPr="00554341" w:rsidDel="00554341">
          <w:rPr>
            <w:noProof/>
            <w:rPrChange w:id="1721" w:author="Gerard" w:date="2015-08-25T15:04:00Z">
              <w:rPr>
                <w:rStyle w:val="Hyperlink"/>
                <w:noProof/>
              </w:rPr>
            </w:rPrChange>
          </w:rPr>
          <w:delText>7.3. An Example Input File</w:delText>
        </w:r>
        <w:r w:rsidDel="00554341">
          <w:rPr>
            <w:noProof/>
            <w:webHidden/>
          </w:rPr>
          <w:tab/>
          <w:delText>237</w:delText>
        </w:r>
      </w:del>
    </w:p>
    <w:p w14:paraId="45F2AFFD" w14:textId="77777777" w:rsidR="0083420E" w:rsidDel="00554341" w:rsidRDefault="0083420E">
      <w:pPr>
        <w:pStyle w:val="TOC1"/>
        <w:tabs>
          <w:tab w:val="right" w:leader="dot" w:pos="9350"/>
        </w:tabs>
        <w:rPr>
          <w:del w:id="1722" w:author="Gerard" w:date="2015-08-25T15:04:00Z"/>
          <w:rFonts w:asciiTheme="minorHAnsi" w:eastAsiaTheme="minorEastAsia" w:hAnsiTheme="minorHAnsi" w:cstheme="minorBidi"/>
          <w:b w:val="0"/>
          <w:bCs w:val="0"/>
          <w:caps w:val="0"/>
          <w:noProof/>
          <w:sz w:val="22"/>
          <w:szCs w:val="22"/>
        </w:rPr>
      </w:pPr>
      <w:del w:id="1723" w:author="Gerard" w:date="2015-08-25T15:04:00Z">
        <w:r w:rsidRPr="00554341" w:rsidDel="00554341">
          <w:rPr>
            <w:noProof/>
            <w:rPrChange w:id="1724" w:author="Gerard" w:date="2015-08-25T15:04:00Z">
              <w:rPr>
                <w:rStyle w:val="Hyperlink"/>
                <w:noProof/>
              </w:rPr>
            </w:rPrChange>
          </w:rPr>
          <w:delText>Chapter 8 Troubleshooting</w:delText>
        </w:r>
        <w:r w:rsidDel="00554341">
          <w:rPr>
            <w:noProof/>
            <w:webHidden/>
          </w:rPr>
          <w:tab/>
          <w:delText>239</w:delText>
        </w:r>
      </w:del>
    </w:p>
    <w:p w14:paraId="0A566883" w14:textId="77777777" w:rsidR="0083420E" w:rsidDel="00554341" w:rsidRDefault="0083420E">
      <w:pPr>
        <w:pStyle w:val="TOC2"/>
        <w:tabs>
          <w:tab w:val="right" w:leader="dot" w:pos="9350"/>
        </w:tabs>
        <w:rPr>
          <w:del w:id="1725" w:author="Gerard" w:date="2015-08-25T15:04:00Z"/>
          <w:rFonts w:asciiTheme="minorHAnsi" w:eastAsiaTheme="minorEastAsia" w:hAnsiTheme="minorHAnsi" w:cstheme="minorBidi"/>
          <w:smallCaps w:val="0"/>
          <w:noProof/>
          <w:sz w:val="22"/>
          <w:szCs w:val="22"/>
        </w:rPr>
      </w:pPr>
      <w:del w:id="1726" w:author="Gerard" w:date="2015-08-25T15:04:00Z">
        <w:r w:rsidRPr="00554341" w:rsidDel="00554341">
          <w:rPr>
            <w:noProof/>
            <w:rPrChange w:id="1727" w:author="Gerard" w:date="2015-08-25T15:04:00Z">
              <w:rPr>
                <w:rStyle w:val="Hyperlink"/>
                <w:noProof/>
              </w:rPr>
            </w:rPrChange>
          </w:rPr>
          <w:delText>8.1. Before You Run Your Model</w:delText>
        </w:r>
        <w:r w:rsidDel="00554341">
          <w:rPr>
            <w:noProof/>
            <w:webHidden/>
          </w:rPr>
          <w:tab/>
          <w:delText>239</w:delText>
        </w:r>
      </w:del>
    </w:p>
    <w:p w14:paraId="2FF416C6" w14:textId="77777777" w:rsidR="0083420E" w:rsidDel="00554341" w:rsidRDefault="0083420E">
      <w:pPr>
        <w:pStyle w:val="TOC3"/>
        <w:tabs>
          <w:tab w:val="right" w:leader="dot" w:pos="9350"/>
        </w:tabs>
        <w:rPr>
          <w:del w:id="1728" w:author="Gerard" w:date="2015-08-25T15:04:00Z"/>
          <w:rFonts w:asciiTheme="minorHAnsi" w:eastAsiaTheme="minorEastAsia" w:hAnsiTheme="minorHAnsi" w:cstheme="minorBidi"/>
          <w:i w:val="0"/>
          <w:iCs w:val="0"/>
          <w:noProof/>
          <w:sz w:val="22"/>
          <w:szCs w:val="22"/>
        </w:rPr>
      </w:pPr>
      <w:del w:id="1729" w:author="Gerard" w:date="2015-08-25T15:04:00Z">
        <w:r w:rsidRPr="00554341" w:rsidDel="00554341">
          <w:rPr>
            <w:noProof/>
            <w:rPrChange w:id="1730" w:author="Gerard" w:date="2015-08-25T15:04:00Z">
              <w:rPr>
                <w:rStyle w:val="Hyperlink"/>
                <w:noProof/>
              </w:rPr>
            </w:rPrChange>
          </w:rPr>
          <w:delText>8.1.1. The Finite Element Mesh</w:delText>
        </w:r>
        <w:r w:rsidDel="00554341">
          <w:rPr>
            <w:noProof/>
            <w:webHidden/>
          </w:rPr>
          <w:tab/>
          <w:delText>239</w:delText>
        </w:r>
      </w:del>
    </w:p>
    <w:p w14:paraId="421A71B6" w14:textId="77777777" w:rsidR="0083420E" w:rsidDel="00554341" w:rsidRDefault="0083420E">
      <w:pPr>
        <w:pStyle w:val="TOC3"/>
        <w:tabs>
          <w:tab w:val="right" w:leader="dot" w:pos="9350"/>
        </w:tabs>
        <w:rPr>
          <w:del w:id="1731" w:author="Gerard" w:date="2015-08-25T15:04:00Z"/>
          <w:rFonts w:asciiTheme="minorHAnsi" w:eastAsiaTheme="minorEastAsia" w:hAnsiTheme="minorHAnsi" w:cstheme="minorBidi"/>
          <w:i w:val="0"/>
          <w:iCs w:val="0"/>
          <w:noProof/>
          <w:sz w:val="22"/>
          <w:szCs w:val="22"/>
        </w:rPr>
      </w:pPr>
      <w:del w:id="1732" w:author="Gerard" w:date="2015-08-25T15:04:00Z">
        <w:r w:rsidRPr="00554341" w:rsidDel="00554341">
          <w:rPr>
            <w:noProof/>
            <w:rPrChange w:id="1733" w:author="Gerard" w:date="2015-08-25T15:04:00Z">
              <w:rPr>
                <w:rStyle w:val="Hyperlink"/>
                <w:noProof/>
              </w:rPr>
            </w:rPrChange>
          </w:rPr>
          <w:delText>8.1.2. Materials</w:delText>
        </w:r>
        <w:r w:rsidDel="00554341">
          <w:rPr>
            <w:noProof/>
            <w:webHidden/>
          </w:rPr>
          <w:tab/>
          <w:delText>240</w:delText>
        </w:r>
      </w:del>
    </w:p>
    <w:p w14:paraId="0B892D69" w14:textId="77777777" w:rsidR="0083420E" w:rsidDel="00554341" w:rsidRDefault="0083420E">
      <w:pPr>
        <w:pStyle w:val="TOC3"/>
        <w:tabs>
          <w:tab w:val="right" w:leader="dot" w:pos="9350"/>
        </w:tabs>
        <w:rPr>
          <w:del w:id="1734" w:author="Gerard" w:date="2015-08-25T15:04:00Z"/>
          <w:rFonts w:asciiTheme="minorHAnsi" w:eastAsiaTheme="minorEastAsia" w:hAnsiTheme="minorHAnsi" w:cstheme="minorBidi"/>
          <w:i w:val="0"/>
          <w:iCs w:val="0"/>
          <w:noProof/>
          <w:sz w:val="22"/>
          <w:szCs w:val="22"/>
        </w:rPr>
      </w:pPr>
      <w:del w:id="1735" w:author="Gerard" w:date="2015-08-25T15:04:00Z">
        <w:r w:rsidRPr="00554341" w:rsidDel="00554341">
          <w:rPr>
            <w:noProof/>
            <w:rPrChange w:id="1736" w:author="Gerard" w:date="2015-08-25T15:04:00Z">
              <w:rPr>
                <w:rStyle w:val="Hyperlink"/>
                <w:noProof/>
              </w:rPr>
            </w:rPrChange>
          </w:rPr>
          <w:delText>8.1.3. Boundary Conditions</w:delText>
        </w:r>
        <w:r w:rsidDel="00554341">
          <w:rPr>
            <w:noProof/>
            <w:webHidden/>
          </w:rPr>
          <w:tab/>
          <w:delText>240</w:delText>
        </w:r>
      </w:del>
    </w:p>
    <w:p w14:paraId="289FC3E7" w14:textId="77777777" w:rsidR="0083420E" w:rsidDel="00554341" w:rsidRDefault="0083420E">
      <w:pPr>
        <w:pStyle w:val="TOC2"/>
        <w:tabs>
          <w:tab w:val="right" w:leader="dot" w:pos="9350"/>
        </w:tabs>
        <w:rPr>
          <w:del w:id="1737" w:author="Gerard" w:date="2015-08-25T15:04:00Z"/>
          <w:rFonts w:asciiTheme="minorHAnsi" w:eastAsiaTheme="minorEastAsia" w:hAnsiTheme="minorHAnsi" w:cstheme="minorBidi"/>
          <w:smallCaps w:val="0"/>
          <w:noProof/>
          <w:sz w:val="22"/>
          <w:szCs w:val="22"/>
        </w:rPr>
      </w:pPr>
      <w:del w:id="1738" w:author="Gerard" w:date="2015-08-25T15:04:00Z">
        <w:r w:rsidRPr="00554341" w:rsidDel="00554341">
          <w:rPr>
            <w:noProof/>
            <w:rPrChange w:id="1739" w:author="Gerard" w:date="2015-08-25T15:04:00Z">
              <w:rPr>
                <w:rStyle w:val="Hyperlink"/>
                <w:noProof/>
              </w:rPr>
            </w:rPrChange>
          </w:rPr>
          <w:delText>8.2. Debugging a Model</w:delText>
        </w:r>
        <w:r w:rsidDel="00554341">
          <w:rPr>
            <w:noProof/>
            <w:webHidden/>
          </w:rPr>
          <w:tab/>
          <w:delText>241</w:delText>
        </w:r>
      </w:del>
    </w:p>
    <w:p w14:paraId="142B3596" w14:textId="77777777" w:rsidR="0083420E" w:rsidDel="00554341" w:rsidRDefault="0083420E">
      <w:pPr>
        <w:pStyle w:val="TOC2"/>
        <w:tabs>
          <w:tab w:val="right" w:leader="dot" w:pos="9350"/>
        </w:tabs>
        <w:rPr>
          <w:del w:id="1740" w:author="Gerard" w:date="2015-08-25T15:04:00Z"/>
          <w:rFonts w:asciiTheme="minorHAnsi" w:eastAsiaTheme="minorEastAsia" w:hAnsiTheme="minorHAnsi" w:cstheme="minorBidi"/>
          <w:smallCaps w:val="0"/>
          <w:noProof/>
          <w:sz w:val="22"/>
          <w:szCs w:val="22"/>
        </w:rPr>
      </w:pPr>
      <w:del w:id="1741" w:author="Gerard" w:date="2015-08-25T15:04:00Z">
        <w:r w:rsidRPr="00554341" w:rsidDel="00554341">
          <w:rPr>
            <w:noProof/>
            <w:rPrChange w:id="1742" w:author="Gerard" w:date="2015-08-25T15:04:00Z">
              <w:rPr>
                <w:rStyle w:val="Hyperlink"/>
                <w:noProof/>
              </w:rPr>
            </w:rPrChange>
          </w:rPr>
          <w:delText>8.3. Common Issues</w:delText>
        </w:r>
        <w:r w:rsidDel="00554341">
          <w:rPr>
            <w:noProof/>
            <w:webHidden/>
          </w:rPr>
          <w:tab/>
          <w:delText>241</w:delText>
        </w:r>
      </w:del>
    </w:p>
    <w:p w14:paraId="58B3659A" w14:textId="77777777" w:rsidR="0083420E" w:rsidDel="00554341" w:rsidRDefault="0083420E">
      <w:pPr>
        <w:pStyle w:val="TOC3"/>
        <w:tabs>
          <w:tab w:val="right" w:leader="dot" w:pos="9350"/>
        </w:tabs>
        <w:rPr>
          <w:del w:id="1743" w:author="Gerard" w:date="2015-08-25T15:04:00Z"/>
          <w:rFonts w:asciiTheme="minorHAnsi" w:eastAsiaTheme="minorEastAsia" w:hAnsiTheme="minorHAnsi" w:cstheme="minorBidi"/>
          <w:i w:val="0"/>
          <w:iCs w:val="0"/>
          <w:noProof/>
          <w:sz w:val="22"/>
          <w:szCs w:val="22"/>
        </w:rPr>
      </w:pPr>
      <w:del w:id="1744" w:author="Gerard" w:date="2015-08-25T15:04:00Z">
        <w:r w:rsidRPr="00554341" w:rsidDel="00554341">
          <w:rPr>
            <w:noProof/>
            <w:rPrChange w:id="1745" w:author="Gerard" w:date="2015-08-25T15:04:00Z">
              <w:rPr>
                <w:rStyle w:val="Hyperlink"/>
                <w:noProof/>
              </w:rPr>
            </w:rPrChange>
          </w:rPr>
          <w:delText>8.3.1. Inverted elements</w:delText>
        </w:r>
        <w:r w:rsidDel="00554341">
          <w:rPr>
            <w:noProof/>
            <w:webHidden/>
          </w:rPr>
          <w:tab/>
          <w:delText>241</w:delText>
        </w:r>
      </w:del>
    </w:p>
    <w:p w14:paraId="754DA1EE" w14:textId="77777777" w:rsidR="0083420E" w:rsidDel="00554341" w:rsidRDefault="0083420E">
      <w:pPr>
        <w:pStyle w:val="TOC4"/>
        <w:tabs>
          <w:tab w:val="right" w:leader="dot" w:pos="9350"/>
        </w:tabs>
        <w:rPr>
          <w:del w:id="1746" w:author="Gerard" w:date="2015-08-25T15:04:00Z"/>
          <w:rFonts w:asciiTheme="minorHAnsi" w:eastAsiaTheme="minorEastAsia" w:hAnsiTheme="minorHAnsi" w:cstheme="minorBidi"/>
          <w:noProof/>
          <w:sz w:val="22"/>
          <w:szCs w:val="22"/>
        </w:rPr>
      </w:pPr>
      <w:del w:id="1747" w:author="Gerard" w:date="2015-08-25T15:04:00Z">
        <w:r w:rsidRPr="00554341" w:rsidDel="00554341">
          <w:rPr>
            <w:noProof/>
            <w:rPrChange w:id="1748" w:author="Gerard" w:date="2015-08-25T15:04:00Z">
              <w:rPr>
                <w:rStyle w:val="Hyperlink"/>
                <w:noProof/>
              </w:rPr>
            </w:rPrChange>
          </w:rPr>
          <w:delText>8.3.1.1. Material instability</w:delText>
        </w:r>
        <w:r w:rsidDel="00554341">
          <w:rPr>
            <w:noProof/>
            <w:webHidden/>
          </w:rPr>
          <w:tab/>
          <w:delText>242</w:delText>
        </w:r>
      </w:del>
    </w:p>
    <w:p w14:paraId="3E4A1143" w14:textId="77777777" w:rsidR="0083420E" w:rsidDel="00554341" w:rsidRDefault="0083420E">
      <w:pPr>
        <w:pStyle w:val="TOC4"/>
        <w:tabs>
          <w:tab w:val="right" w:leader="dot" w:pos="9350"/>
        </w:tabs>
        <w:rPr>
          <w:del w:id="1749" w:author="Gerard" w:date="2015-08-25T15:04:00Z"/>
          <w:rFonts w:asciiTheme="minorHAnsi" w:eastAsiaTheme="minorEastAsia" w:hAnsiTheme="minorHAnsi" w:cstheme="minorBidi"/>
          <w:noProof/>
          <w:sz w:val="22"/>
          <w:szCs w:val="22"/>
        </w:rPr>
      </w:pPr>
      <w:del w:id="1750" w:author="Gerard" w:date="2015-08-25T15:04:00Z">
        <w:r w:rsidRPr="00554341" w:rsidDel="00554341">
          <w:rPr>
            <w:noProof/>
            <w:rPrChange w:id="1751" w:author="Gerard" w:date="2015-08-25T15:04:00Z">
              <w:rPr>
                <w:rStyle w:val="Hyperlink"/>
                <w:noProof/>
              </w:rPr>
            </w:rPrChange>
          </w:rPr>
          <w:delText>8.3.1.2. Time step too large</w:delText>
        </w:r>
        <w:r w:rsidDel="00554341">
          <w:rPr>
            <w:noProof/>
            <w:webHidden/>
          </w:rPr>
          <w:tab/>
          <w:delText>242</w:delText>
        </w:r>
      </w:del>
    </w:p>
    <w:p w14:paraId="3A84FD19" w14:textId="77777777" w:rsidR="0083420E" w:rsidDel="00554341" w:rsidRDefault="0083420E">
      <w:pPr>
        <w:pStyle w:val="TOC4"/>
        <w:tabs>
          <w:tab w:val="right" w:leader="dot" w:pos="9350"/>
        </w:tabs>
        <w:rPr>
          <w:del w:id="1752" w:author="Gerard" w:date="2015-08-25T15:04:00Z"/>
          <w:rFonts w:asciiTheme="minorHAnsi" w:eastAsiaTheme="minorEastAsia" w:hAnsiTheme="minorHAnsi" w:cstheme="minorBidi"/>
          <w:noProof/>
          <w:sz w:val="22"/>
          <w:szCs w:val="22"/>
        </w:rPr>
      </w:pPr>
      <w:del w:id="1753" w:author="Gerard" w:date="2015-08-25T15:04:00Z">
        <w:r w:rsidRPr="00554341" w:rsidDel="00554341">
          <w:rPr>
            <w:noProof/>
            <w:rPrChange w:id="1754" w:author="Gerard" w:date="2015-08-25T15:04:00Z">
              <w:rPr>
                <w:rStyle w:val="Hyperlink"/>
                <w:noProof/>
              </w:rPr>
            </w:rPrChange>
          </w:rPr>
          <w:delText>8.3.1.3. Elements too distorted</w:delText>
        </w:r>
        <w:r w:rsidDel="00554341">
          <w:rPr>
            <w:noProof/>
            <w:webHidden/>
          </w:rPr>
          <w:tab/>
          <w:delText>242</w:delText>
        </w:r>
      </w:del>
    </w:p>
    <w:p w14:paraId="1AEE860B" w14:textId="77777777" w:rsidR="0083420E" w:rsidDel="00554341" w:rsidRDefault="0083420E">
      <w:pPr>
        <w:pStyle w:val="TOC4"/>
        <w:tabs>
          <w:tab w:val="right" w:leader="dot" w:pos="9350"/>
        </w:tabs>
        <w:rPr>
          <w:del w:id="1755" w:author="Gerard" w:date="2015-08-25T15:04:00Z"/>
          <w:rFonts w:asciiTheme="minorHAnsi" w:eastAsiaTheme="minorEastAsia" w:hAnsiTheme="minorHAnsi" w:cstheme="minorBidi"/>
          <w:noProof/>
          <w:sz w:val="22"/>
          <w:szCs w:val="22"/>
        </w:rPr>
      </w:pPr>
      <w:del w:id="1756" w:author="Gerard" w:date="2015-08-25T15:04:00Z">
        <w:r w:rsidRPr="00554341" w:rsidDel="00554341">
          <w:rPr>
            <w:noProof/>
            <w:rPrChange w:id="1757" w:author="Gerard" w:date="2015-08-25T15:04:00Z">
              <w:rPr>
                <w:rStyle w:val="Hyperlink"/>
                <w:noProof/>
              </w:rPr>
            </w:rPrChange>
          </w:rPr>
          <w:delText>8.3.1.4. Shells are too thick</w:delText>
        </w:r>
        <w:r w:rsidDel="00554341">
          <w:rPr>
            <w:noProof/>
            <w:webHidden/>
          </w:rPr>
          <w:tab/>
          <w:delText>242</w:delText>
        </w:r>
      </w:del>
    </w:p>
    <w:p w14:paraId="4B99254B" w14:textId="77777777" w:rsidR="0083420E" w:rsidDel="00554341" w:rsidRDefault="0083420E">
      <w:pPr>
        <w:pStyle w:val="TOC4"/>
        <w:tabs>
          <w:tab w:val="right" w:leader="dot" w:pos="9350"/>
        </w:tabs>
        <w:rPr>
          <w:del w:id="1758" w:author="Gerard" w:date="2015-08-25T15:04:00Z"/>
          <w:rFonts w:asciiTheme="minorHAnsi" w:eastAsiaTheme="minorEastAsia" w:hAnsiTheme="minorHAnsi" w:cstheme="minorBidi"/>
          <w:noProof/>
          <w:sz w:val="22"/>
          <w:szCs w:val="22"/>
        </w:rPr>
      </w:pPr>
      <w:del w:id="1759" w:author="Gerard" w:date="2015-08-25T15:04:00Z">
        <w:r w:rsidRPr="00554341" w:rsidDel="00554341">
          <w:rPr>
            <w:noProof/>
            <w:rPrChange w:id="1760" w:author="Gerard" w:date="2015-08-25T15:04:00Z">
              <w:rPr>
                <w:rStyle w:val="Hyperlink"/>
                <w:noProof/>
              </w:rPr>
            </w:rPrChange>
          </w:rPr>
          <w:delText>8.3.1.5. Rigid body modes</w:delText>
        </w:r>
        <w:r w:rsidDel="00554341">
          <w:rPr>
            <w:noProof/>
            <w:webHidden/>
          </w:rPr>
          <w:tab/>
          <w:delText>242</w:delText>
        </w:r>
      </w:del>
    </w:p>
    <w:p w14:paraId="4D388B28" w14:textId="77777777" w:rsidR="0083420E" w:rsidDel="00554341" w:rsidRDefault="0083420E">
      <w:pPr>
        <w:pStyle w:val="TOC3"/>
        <w:tabs>
          <w:tab w:val="right" w:leader="dot" w:pos="9350"/>
        </w:tabs>
        <w:rPr>
          <w:del w:id="1761" w:author="Gerard" w:date="2015-08-25T15:04:00Z"/>
          <w:rFonts w:asciiTheme="minorHAnsi" w:eastAsiaTheme="minorEastAsia" w:hAnsiTheme="minorHAnsi" w:cstheme="minorBidi"/>
          <w:i w:val="0"/>
          <w:iCs w:val="0"/>
          <w:noProof/>
          <w:sz w:val="22"/>
          <w:szCs w:val="22"/>
        </w:rPr>
      </w:pPr>
      <w:del w:id="1762" w:author="Gerard" w:date="2015-08-25T15:04:00Z">
        <w:r w:rsidRPr="00554341" w:rsidDel="00554341">
          <w:rPr>
            <w:noProof/>
            <w:rPrChange w:id="1763" w:author="Gerard" w:date="2015-08-25T15:04:00Z">
              <w:rPr>
                <w:rStyle w:val="Hyperlink"/>
                <w:noProof/>
              </w:rPr>
            </w:rPrChange>
          </w:rPr>
          <w:delText>8.3.2. Failure to converge</w:delText>
        </w:r>
        <w:r w:rsidDel="00554341">
          <w:rPr>
            <w:noProof/>
            <w:webHidden/>
          </w:rPr>
          <w:tab/>
          <w:delText>242</w:delText>
        </w:r>
      </w:del>
    </w:p>
    <w:p w14:paraId="0D3F605D" w14:textId="77777777" w:rsidR="0083420E" w:rsidDel="00554341" w:rsidRDefault="0083420E">
      <w:pPr>
        <w:pStyle w:val="TOC4"/>
        <w:tabs>
          <w:tab w:val="right" w:leader="dot" w:pos="9350"/>
        </w:tabs>
        <w:rPr>
          <w:del w:id="1764" w:author="Gerard" w:date="2015-08-25T15:04:00Z"/>
          <w:rFonts w:asciiTheme="minorHAnsi" w:eastAsiaTheme="minorEastAsia" w:hAnsiTheme="minorHAnsi" w:cstheme="minorBidi"/>
          <w:noProof/>
          <w:sz w:val="22"/>
          <w:szCs w:val="22"/>
        </w:rPr>
      </w:pPr>
      <w:del w:id="1765" w:author="Gerard" w:date="2015-08-25T15:04:00Z">
        <w:r w:rsidRPr="00554341" w:rsidDel="00554341">
          <w:rPr>
            <w:noProof/>
            <w:rPrChange w:id="1766" w:author="Gerard" w:date="2015-08-25T15:04:00Z">
              <w:rPr>
                <w:rStyle w:val="Hyperlink"/>
                <w:noProof/>
              </w:rPr>
            </w:rPrChange>
          </w:rPr>
          <w:delText>8.3.2.1. No loads applied</w:delText>
        </w:r>
        <w:r w:rsidDel="00554341">
          <w:rPr>
            <w:noProof/>
            <w:webHidden/>
          </w:rPr>
          <w:tab/>
          <w:delText>243</w:delText>
        </w:r>
      </w:del>
    </w:p>
    <w:p w14:paraId="536099AA" w14:textId="77777777" w:rsidR="0083420E" w:rsidDel="00554341" w:rsidRDefault="0083420E">
      <w:pPr>
        <w:pStyle w:val="TOC4"/>
        <w:tabs>
          <w:tab w:val="right" w:leader="dot" w:pos="9350"/>
        </w:tabs>
        <w:rPr>
          <w:del w:id="1767" w:author="Gerard" w:date="2015-08-25T15:04:00Z"/>
          <w:rFonts w:asciiTheme="minorHAnsi" w:eastAsiaTheme="minorEastAsia" w:hAnsiTheme="minorHAnsi" w:cstheme="minorBidi"/>
          <w:noProof/>
          <w:sz w:val="22"/>
          <w:szCs w:val="22"/>
        </w:rPr>
      </w:pPr>
      <w:del w:id="1768" w:author="Gerard" w:date="2015-08-25T15:04:00Z">
        <w:r w:rsidRPr="00554341" w:rsidDel="00554341">
          <w:rPr>
            <w:noProof/>
            <w:rPrChange w:id="1769" w:author="Gerard" w:date="2015-08-25T15:04:00Z">
              <w:rPr>
                <w:rStyle w:val="Hyperlink"/>
                <w:noProof/>
              </w:rPr>
            </w:rPrChange>
          </w:rPr>
          <w:delText>8.3.2.2. Convergence Tolerance Too Tight</w:delText>
        </w:r>
        <w:r w:rsidDel="00554341">
          <w:rPr>
            <w:noProof/>
            <w:webHidden/>
          </w:rPr>
          <w:tab/>
          <w:delText>243</w:delText>
        </w:r>
      </w:del>
    </w:p>
    <w:p w14:paraId="3BF3EC58" w14:textId="77777777" w:rsidR="0083420E" w:rsidDel="00554341" w:rsidRDefault="0083420E">
      <w:pPr>
        <w:pStyle w:val="TOC4"/>
        <w:tabs>
          <w:tab w:val="right" w:leader="dot" w:pos="9350"/>
        </w:tabs>
        <w:rPr>
          <w:del w:id="1770" w:author="Gerard" w:date="2015-08-25T15:04:00Z"/>
          <w:rFonts w:asciiTheme="minorHAnsi" w:eastAsiaTheme="minorEastAsia" w:hAnsiTheme="minorHAnsi" w:cstheme="minorBidi"/>
          <w:noProof/>
          <w:sz w:val="22"/>
          <w:szCs w:val="22"/>
        </w:rPr>
      </w:pPr>
      <w:del w:id="1771" w:author="Gerard" w:date="2015-08-25T15:04:00Z">
        <w:r w:rsidRPr="00554341" w:rsidDel="00554341">
          <w:rPr>
            <w:noProof/>
            <w:rPrChange w:id="1772" w:author="Gerard" w:date="2015-08-25T15:04:00Z">
              <w:rPr>
                <w:rStyle w:val="Hyperlink"/>
                <w:noProof/>
              </w:rPr>
            </w:rPrChange>
          </w:rPr>
          <w:delText>8.3.2.3. Forcing convergence</w:delText>
        </w:r>
        <w:r w:rsidDel="00554341">
          <w:rPr>
            <w:noProof/>
            <w:webHidden/>
          </w:rPr>
          <w:tab/>
          <w:delText>243</w:delText>
        </w:r>
      </w:del>
    </w:p>
    <w:p w14:paraId="17BEC0CA" w14:textId="77777777" w:rsidR="0083420E" w:rsidDel="00554341" w:rsidRDefault="0083420E">
      <w:pPr>
        <w:pStyle w:val="TOC4"/>
        <w:tabs>
          <w:tab w:val="right" w:leader="dot" w:pos="9350"/>
        </w:tabs>
        <w:rPr>
          <w:del w:id="1773" w:author="Gerard" w:date="2015-08-25T15:04:00Z"/>
          <w:rFonts w:asciiTheme="minorHAnsi" w:eastAsiaTheme="minorEastAsia" w:hAnsiTheme="minorHAnsi" w:cstheme="minorBidi"/>
          <w:noProof/>
          <w:sz w:val="22"/>
          <w:szCs w:val="22"/>
        </w:rPr>
      </w:pPr>
      <w:del w:id="1774" w:author="Gerard" w:date="2015-08-25T15:04:00Z">
        <w:r w:rsidRPr="00554341" w:rsidDel="00554341">
          <w:rPr>
            <w:noProof/>
            <w:rPrChange w:id="1775" w:author="Gerard" w:date="2015-08-25T15:04:00Z">
              <w:rPr>
                <w:rStyle w:val="Hyperlink"/>
                <w:noProof/>
              </w:rPr>
            </w:rPrChange>
          </w:rPr>
          <w:delText>8.3.2.4. Problems due to Contact</w:delText>
        </w:r>
        <w:r w:rsidDel="00554341">
          <w:rPr>
            <w:noProof/>
            <w:webHidden/>
          </w:rPr>
          <w:tab/>
          <w:delText>244</w:delText>
        </w:r>
      </w:del>
    </w:p>
    <w:p w14:paraId="0BF6D08A" w14:textId="77777777" w:rsidR="0083420E" w:rsidDel="00554341" w:rsidRDefault="0083420E">
      <w:pPr>
        <w:pStyle w:val="TOC2"/>
        <w:tabs>
          <w:tab w:val="right" w:leader="dot" w:pos="9350"/>
        </w:tabs>
        <w:rPr>
          <w:del w:id="1776" w:author="Gerard" w:date="2015-08-25T15:04:00Z"/>
          <w:rFonts w:asciiTheme="minorHAnsi" w:eastAsiaTheme="minorEastAsia" w:hAnsiTheme="minorHAnsi" w:cstheme="minorBidi"/>
          <w:smallCaps w:val="0"/>
          <w:noProof/>
          <w:sz w:val="22"/>
          <w:szCs w:val="22"/>
        </w:rPr>
      </w:pPr>
      <w:del w:id="1777" w:author="Gerard" w:date="2015-08-25T15:04:00Z">
        <w:r w:rsidRPr="00554341" w:rsidDel="00554341">
          <w:rPr>
            <w:noProof/>
            <w:rPrChange w:id="1778" w:author="Gerard" w:date="2015-08-25T15:04:00Z">
              <w:rPr>
                <w:rStyle w:val="Hyperlink"/>
                <w:noProof/>
              </w:rPr>
            </w:rPrChange>
          </w:rPr>
          <w:delText>8.4. Guidelines for Contact Problems</w:delText>
        </w:r>
        <w:r w:rsidDel="00554341">
          <w:rPr>
            <w:noProof/>
            <w:webHidden/>
          </w:rPr>
          <w:tab/>
          <w:delText>244</w:delText>
        </w:r>
      </w:del>
    </w:p>
    <w:p w14:paraId="16AAF8BB" w14:textId="77777777" w:rsidR="0083420E" w:rsidDel="00554341" w:rsidRDefault="0083420E">
      <w:pPr>
        <w:pStyle w:val="TOC3"/>
        <w:tabs>
          <w:tab w:val="right" w:leader="dot" w:pos="9350"/>
        </w:tabs>
        <w:rPr>
          <w:del w:id="1779" w:author="Gerard" w:date="2015-08-25T15:04:00Z"/>
          <w:rFonts w:asciiTheme="minorHAnsi" w:eastAsiaTheme="minorEastAsia" w:hAnsiTheme="minorHAnsi" w:cstheme="minorBidi"/>
          <w:i w:val="0"/>
          <w:iCs w:val="0"/>
          <w:noProof/>
          <w:sz w:val="22"/>
          <w:szCs w:val="22"/>
        </w:rPr>
      </w:pPr>
      <w:del w:id="1780" w:author="Gerard" w:date="2015-08-25T15:04:00Z">
        <w:r w:rsidRPr="00554341" w:rsidDel="00554341">
          <w:rPr>
            <w:noProof/>
            <w:rPrChange w:id="1781" w:author="Gerard" w:date="2015-08-25T15:04:00Z">
              <w:rPr>
                <w:rStyle w:val="Hyperlink"/>
                <w:noProof/>
              </w:rPr>
            </w:rPrChange>
          </w:rPr>
          <w:delText>8.4.1. The penalty method</w:delText>
        </w:r>
        <w:r w:rsidDel="00554341">
          <w:rPr>
            <w:noProof/>
            <w:webHidden/>
          </w:rPr>
          <w:tab/>
          <w:delText>244</w:delText>
        </w:r>
      </w:del>
    </w:p>
    <w:p w14:paraId="3814D30F" w14:textId="77777777" w:rsidR="0083420E" w:rsidDel="00554341" w:rsidRDefault="0083420E">
      <w:pPr>
        <w:pStyle w:val="TOC3"/>
        <w:tabs>
          <w:tab w:val="right" w:leader="dot" w:pos="9350"/>
        </w:tabs>
        <w:rPr>
          <w:del w:id="1782" w:author="Gerard" w:date="2015-08-25T15:04:00Z"/>
          <w:rFonts w:asciiTheme="minorHAnsi" w:eastAsiaTheme="minorEastAsia" w:hAnsiTheme="minorHAnsi" w:cstheme="minorBidi"/>
          <w:i w:val="0"/>
          <w:iCs w:val="0"/>
          <w:noProof/>
          <w:sz w:val="22"/>
          <w:szCs w:val="22"/>
        </w:rPr>
      </w:pPr>
      <w:del w:id="1783" w:author="Gerard" w:date="2015-08-25T15:04:00Z">
        <w:r w:rsidRPr="00554341" w:rsidDel="00554341">
          <w:rPr>
            <w:noProof/>
            <w:rPrChange w:id="1784" w:author="Gerard" w:date="2015-08-25T15:04:00Z">
              <w:rPr>
                <w:rStyle w:val="Hyperlink"/>
                <w:noProof/>
              </w:rPr>
            </w:rPrChange>
          </w:rPr>
          <w:delText>8.4.2. Augmented Lagrangian Method</w:delText>
        </w:r>
        <w:r w:rsidDel="00554341">
          <w:rPr>
            <w:noProof/>
            <w:webHidden/>
          </w:rPr>
          <w:tab/>
          <w:delText>244</w:delText>
        </w:r>
      </w:del>
    </w:p>
    <w:p w14:paraId="11F1B7F9" w14:textId="77777777" w:rsidR="0083420E" w:rsidDel="00554341" w:rsidRDefault="0083420E">
      <w:pPr>
        <w:pStyle w:val="TOC3"/>
        <w:tabs>
          <w:tab w:val="right" w:leader="dot" w:pos="9350"/>
        </w:tabs>
        <w:rPr>
          <w:del w:id="1785" w:author="Gerard" w:date="2015-08-25T15:04:00Z"/>
          <w:rFonts w:asciiTheme="minorHAnsi" w:eastAsiaTheme="minorEastAsia" w:hAnsiTheme="minorHAnsi" w:cstheme="minorBidi"/>
          <w:i w:val="0"/>
          <w:iCs w:val="0"/>
          <w:noProof/>
          <w:sz w:val="22"/>
          <w:szCs w:val="22"/>
        </w:rPr>
      </w:pPr>
      <w:del w:id="1786" w:author="Gerard" w:date="2015-08-25T15:04:00Z">
        <w:r w:rsidRPr="00554341" w:rsidDel="00554341">
          <w:rPr>
            <w:noProof/>
            <w:rPrChange w:id="1787" w:author="Gerard" w:date="2015-08-25T15:04:00Z">
              <w:rPr>
                <w:rStyle w:val="Hyperlink"/>
                <w:noProof/>
              </w:rPr>
            </w:rPrChange>
          </w:rPr>
          <w:delText>8.4.3. Initial Separation</w:delText>
        </w:r>
        <w:r w:rsidDel="00554341">
          <w:rPr>
            <w:noProof/>
            <w:webHidden/>
          </w:rPr>
          <w:tab/>
          <w:delText>245</w:delText>
        </w:r>
      </w:del>
    </w:p>
    <w:p w14:paraId="012B96EA" w14:textId="77777777" w:rsidR="0083420E" w:rsidDel="00554341" w:rsidRDefault="0083420E">
      <w:pPr>
        <w:pStyle w:val="TOC2"/>
        <w:tabs>
          <w:tab w:val="right" w:leader="dot" w:pos="9350"/>
        </w:tabs>
        <w:rPr>
          <w:del w:id="1788" w:author="Gerard" w:date="2015-08-25T15:04:00Z"/>
          <w:rFonts w:asciiTheme="minorHAnsi" w:eastAsiaTheme="minorEastAsia" w:hAnsiTheme="minorHAnsi" w:cstheme="minorBidi"/>
          <w:smallCaps w:val="0"/>
          <w:noProof/>
          <w:sz w:val="22"/>
          <w:szCs w:val="22"/>
        </w:rPr>
      </w:pPr>
      <w:del w:id="1789" w:author="Gerard" w:date="2015-08-25T15:04:00Z">
        <w:r w:rsidRPr="00554341" w:rsidDel="00554341">
          <w:rPr>
            <w:noProof/>
            <w:rPrChange w:id="1790" w:author="Gerard" w:date="2015-08-25T15:04:00Z">
              <w:rPr>
                <w:rStyle w:val="Hyperlink"/>
                <w:noProof/>
              </w:rPr>
            </w:rPrChange>
          </w:rPr>
          <w:delText>8.5. Guidelines for Multiphasic Analyses</w:delText>
        </w:r>
        <w:r w:rsidDel="00554341">
          <w:rPr>
            <w:noProof/>
            <w:webHidden/>
          </w:rPr>
          <w:tab/>
          <w:delText>245</w:delText>
        </w:r>
      </w:del>
    </w:p>
    <w:p w14:paraId="00493F1E" w14:textId="77777777" w:rsidR="0083420E" w:rsidDel="00554341" w:rsidRDefault="0083420E">
      <w:pPr>
        <w:pStyle w:val="TOC3"/>
        <w:tabs>
          <w:tab w:val="right" w:leader="dot" w:pos="9350"/>
        </w:tabs>
        <w:rPr>
          <w:del w:id="1791" w:author="Gerard" w:date="2015-08-25T15:04:00Z"/>
          <w:rFonts w:asciiTheme="minorHAnsi" w:eastAsiaTheme="minorEastAsia" w:hAnsiTheme="minorHAnsi" w:cstheme="minorBidi"/>
          <w:i w:val="0"/>
          <w:iCs w:val="0"/>
          <w:noProof/>
          <w:sz w:val="22"/>
          <w:szCs w:val="22"/>
        </w:rPr>
      </w:pPr>
      <w:del w:id="1792" w:author="Gerard" w:date="2015-08-25T15:04:00Z">
        <w:r w:rsidRPr="00554341" w:rsidDel="00554341">
          <w:rPr>
            <w:noProof/>
            <w:rPrChange w:id="1793" w:author="Gerard" w:date="2015-08-25T15:04:00Z">
              <w:rPr>
                <w:rStyle w:val="Hyperlink"/>
                <w:noProof/>
              </w:rPr>
            </w:rPrChange>
          </w:rPr>
          <w:delText>8.5.1. Initial State of Swelling</w:delText>
        </w:r>
        <w:r w:rsidDel="00554341">
          <w:rPr>
            <w:noProof/>
            <w:webHidden/>
          </w:rPr>
          <w:tab/>
          <w:delText>245</w:delText>
        </w:r>
      </w:del>
    </w:p>
    <w:p w14:paraId="1507068B" w14:textId="77777777" w:rsidR="0083420E" w:rsidDel="00554341" w:rsidRDefault="0083420E">
      <w:pPr>
        <w:pStyle w:val="TOC3"/>
        <w:tabs>
          <w:tab w:val="right" w:leader="dot" w:pos="9350"/>
        </w:tabs>
        <w:rPr>
          <w:del w:id="1794" w:author="Gerard" w:date="2015-08-25T15:04:00Z"/>
          <w:rFonts w:asciiTheme="minorHAnsi" w:eastAsiaTheme="minorEastAsia" w:hAnsiTheme="minorHAnsi" w:cstheme="minorBidi"/>
          <w:i w:val="0"/>
          <w:iCs w:val="0"/>
          <w:noProof/>
          <w:sz w:val="22"/>
          <w:szCs w:val="22"/>
        </w:rPr>
      </w:pPr>
      <w:del w:id="1795" w:author="Gerard" w:date="2015-08-25T15:04:00Z">
        <w:r w:rsidRPr="00554341" w:rsidDel="00554341">
          <w:rPr>
            <w:noProof/>
            <w:rPrChange w:id="1796" w:author="Gerard" w:date="2015-08-25T15:04:00Z">
              <w:rPr>
                <w:rStyle w:val="Hyperlink"/>
                <w:noProof/>
              </w:rPr>
            </w:rPrChange>
          </w:rPr>
          <w:delText>8.5.2. Prescribed Boundary Conditions</w:delText>
        </w:r>
        <w:r w:rsidDel="00554341">
          <w:rPr>
            <w:noProof/>
            <w:webHidden/>
          </w:rPr>
          <w:tab/>
          <w:delText>246</w:delText>
        </w:r>
      </w:del>
    </w:p>
    <w:p w14:paraId="4992BAA7" w14:textId="77777777" w:rsidR="0083420E" w:rsidDel="00554341" w:rsidRDefault="0083420E">
      <w:pPr>
        <w:pStyle w:val="TOC3"/>
        <w:tabs>
          <w:tab w:val="right" w:leader="dot" w:pos="9350"/>
        </w:tabs>
        <w:rPr>
          <w:del w:id="1797" w:author="Gerard" w:date="2015-08-25T15:04:00Z"/>
          <w:rFonts w:asciiTheme="minorHAnsi" w:eastAsiaTheme="minorEastAsia" w:hAnsiTheme="minorHAnsi" w:cstheme="minorBidi"/>
          <w:i w:val="0"/>
          <w:iCs w:val="0"/>
          <w:noProof/>
          <w:sz w:val="22"/>
          <w:szCs w:val="22"/>
        </w:rPr>
      </w:pPr>
      <w:del w:id="1798" w:author="Gerard" w:date="2015-08-25T15:04:00Z">
        <w:r w:rsidRPr="00554341" w:rsidDel="00554341">
          <w:rPr>
            <w:noProof/>
            <w:rPrChange w:id="1799" w:author="Gerard" w:date="2015-08-25T15:04:00Z">
              <w:rPr>
                <w:rStyle w:val="Hyperlink"/>
                <w:noProof/>
              </w:rPr>
            </w:rPrChange>
          </w:rPr>
          <w:delText>8.5.3. Prescribed Initial Conditions</w:delText>
        </w:r>
        <w:r w:rsidDel="00554341">
          <w:rPr>
            <w:noProof/>
            <w:webHidden/>
          </w:rPr>
          <w:tab/>
          <w:delText>247</w:delText>
        </w:r>
      </w:del>
    </w:p>
    <w:p w14:paraId="1D0F76EE" w14:textId="77777777" w:rsidR="0083420E" w:rsidDel="00554341" w:rsidRDefault="0083420E">
      <w:pPr>
        <w:pStyle w:val="TOC3"/>
        <w:tabs>
          <w:tab w:val="right" w:leader="dot" w:pos="9350"/>
        </w:tabs>
        <w:rPr>
          <w:del w:id="1800" w:author="Gerard" w:date="2015-08-25T15:04:00Z"/>
          <w:rFonts w:asciiTheme="minorHAnsi" w:eastAsiaTheme="minorEastAsia" w:hAnsiTheme="minorHAnsi" w:cstheme="minorBidi"/>
          <w:i w:val="0"/>
          <w:iCs w:val="0"/>
          <w:noProof/>
          <w:sz w:val="22"/>
          <w:szCs w:val="22"/>
        </w:rPr>
      </w:pPr>
      <w:del w:id="1801" w:author="Gerard" w:date="2015-08-25T15:04:00Z">
        <w:r w:rsidRPr="00554341" w:rsidDel="00554341">
          <w:rPr>
            <w:noProof/>
            <w:rPrChange w:id="1802" w:author="Gerard" w:date="2015-08-25T15:04:00Z">
              <w:rPr>
                <w:rStyle w:val="Hyperlink"/>
                <w:noProof/>
              </w:rPr>
            </w:rPrChange>
          </w:rPr>
          <w:delText>8.5.4. Prescribed Effective Solute Flux</w:delText>
        </w:r>
        <w:r w:rsidDel="00554341">
          <w:rPr>
            <w:noProof/>
            <w:webHidden/>
          </w:rPr>
          <w:tab/>
          <w:delText>247</w:delText>
        </w:r>
      </w:del>
    </w:p>
    <w:p w14:paraId="75524F44" w14:textId="77777777" w:rsidR="0083420E" w:rsidDel="00554341" w:rsidRDefault="0083420E">
      <w:pPr>
        <w:pStyle w:val="TOC3"/>
        <w:tabs>
          <w:tab w:val="right" w:leader="dot" w:pos="9350"/>
        </w:tabs>
        <w:rPr>
          <w:del w:id="1803" w:author="Gerard" w:date="2015-08-25T15:04:00Z"/>
          <w:rFonts w:asciiTheme="minorHAnsi" w:eastAsiaTheme="minorEastAsia" w:hAnsiTheme="minorHAnsi" w:cstheme="minorBidi"/>
          <w:i w:val="0"/>
          <w:iCs w:val="0"/>
          <w:noProof/>
          <w:sz w:val="22"/>
          <w:szCs w:val="22"/>
        </w:rPr>
      </w:pPr>
      <w:del w:id="1804" w:author="Gerard" w:date="2015-08-25T15:04:00Z">
        <w:r w:rsidRPr="00554341" w:rsidDel="00554341">
          <w:rPr>
            <w:noProof/>
            <w:rPrChange w:id="1805" w:author="Gerard" w:date="2015-08-25T15:04:00Z">
              <w:rPr>
                <w:rStyle w:val="Hyperlink"/>
                <w:noProof/>
              </w:rPr>
            </w:rPrChange>
          </w:rPr>
          <w:delText>8.5.5. Prescribed Electric Current Density</w:delText>
        </w:r>
        <w:r w:rsidDel="00554341">
          <w:rPr>
            <w:noProof/>
            <w:webHidden/>
          </w:rPr>
          <w:tab/>
          <w:delText>247</w:delText>
        </w:r>
      </w:del>
    </w:p>
    <w:p w14:paraId="71B7D67E" w14:textId="77777777" w:rsidR="0083420E" w:rsidDel="00554341" w:rsidRDefault="0083420E">
      <w:pPr>
        <w:pStyle w:val="TOC3"/>
        <w:tabs>
          <w:tab w:val="right" w:leader="dot" w:pos="9350"/>
        </w:tabs>
        <w:rPr>
          <w:del w:id="1806" w:author="Gerard" w:date="2015-08-25T15:04:00Z"/>
          <w:rFonts w:asciiTheme="minorHAnsi" w:eastAsiaTheme="minorEastAsia" w:hAnsiTheme="minorHAnsi" w:cstheme="minorBidi"/>
          <w:i w:val="0"/>
          <w:iCs w:val="0"/>
          <w:noProof/>
          <w:sz w:val="22"/>
          <w:szCs w:val="22"/>
        </w:rPr>
      </w:pPr>
      <w:del w:id="1807" w:author="Gerard" w:date="2015-08-25T15:04:00Z">
        <w:r w:rsidRPr="00554341" w:rsidDel="00554341">
          <w:rPr>
            <w:noProof/>
            <w:rPrChange w:id="1808" w:author="Gerard" w:date="2015-08-25T15:04:00Z">
              <w:rPr>
                <w:rStyle w:val="Hyperlink"/>
                <w:noProof/>
              </w:rPr>
            </w:rPrChange>
          </w:rPr>
          <w:delText>8.5.6. Electrical Grounding</w:delText>
        </w:r>
        <w:r w:rsidDel="00554341">
          <w:rPr>
            <w:noProof/>
            <w:webHidden/>
          </w:rPr>
          <w:tab/>
          <w:delText>248</w:delText>
        </w:r>
      </w:del>
    </w:p>
    <w:p w14:paraId="34AC841A" w14:textId="77777777" w:rsidR="0083420E" w:rsidDel="00554341" w:rsidRDefault="0083420E">
      <w:pPr>
        <w:pStyle w:val="TOC2"/>
        <w:tabs>
          <w:tab w:val="right" w:leader="dot" w:pos="9350"/>
        </w:tabs>
        <w:rPr>
          <w:del w:id="1809" w:author="Gerard" w:date="2015-08-25T15:04:00Z"/>
          <w:rFonts w:asciiTheme="minorHAnsi" w:eastAsiaTheme="minorEastAsia" w:hAnsiTheme="minorHAnsi" w:cstheme="minorBidi"/>
          <w:smallCaps w:val="0"/>
          <w:noProof/>
          <w:sz w:val="22"/>
          <w:szCs w:val="22"/>
        </w:rPr>
      </w:pPr>
      <w:del w:id="1810" w:author="Gerard" w:date="2015-08-25T15:04:00Z">
        <w:r w:rsidRPr="00554341" w:rsidDel="00554341">
          <w:rPr>
            <w:noProof/>
            <w:rPrChange w:id="1811" w:author="Gerard" w:date="2015-08-25T15:04:00Z">
              <w:rPr>
                <w:rStyle w:val="Hyperlink"/>
                <w:noProof/>
              </w:rPr>
            </w:rPrChange>
          </w:rPr>
          <w:delText>8.6. Understanding the Solution</w:delText>
        </w:r>
        <w:r w:rsidDel="00554341">
          <w:rPr>
            <w:noProof/>
            <w:webHidden/>
          </w:rPr>
          <w:tab/>
          <w:delText>248</w:delText>
        </w:r>
      </w:del>
    </w:p>
    <w:p w14:paraId="5954BBAD" w14:textId="77777777" w:rsidR="0083420E" w:rsidDel="00554341" w:rsidRDefault="0083420E">
      <w:pPr>
        <w:pStyle w:val="TOC3"/>
        <w:tabs>
          <w:tab w:val="right" w:leader="dot" w:pos="9350"/>
        </w:tabs>
        <w:rPr>
          <w:del w:id="1812" w:author="Gerard" w:date="2015-08-25T15:04:00Z"/>
          <w:rFonts w:asciiTheme="minorHAnsi" w:eastAsiaTheme="minorEastAsia" w:hAnsiTheme="minorHAnsi" w:cstheme="minorBidi"/>
          <w:i w:val="0"/>
          <w:iCs w:val="0"/>
          <w:noProof/>
          <w:sz w:val="22"/>
          <w:szCs w:val="22"/>
        </w:rPr>
      </w:pPr>
      <w:del w:id="1813" w:author="Gerard" w:date="2015-08-25T15:04:00Z">
        <w:r w:rsidRPr="00554341" w:rsidDel="00554341">
          <w:rPr>
            <w:noProof/>
            <w:rPrChange w:id="1814" w:author="Gerard" w:date="2015-08-25T15:04:00Z">
              <w:rPr>
                <w:rStyle w:val="Hyperlink"/>
                <w:noProof/>
              </w:rPr>
            </w:rPrChange>
          </w:rPr>
          <w:delText>8.6.1. Mesh convergence</w:delText>
        </w:r>
        <w:r w:rsidDel="00554341">
          <w:rPr>
            <w:noProof/>
            <w:webHidden/>
          </w:rPr>
          <w:tab/>
          <w:delText>248</w:delText>
        </w:r>
      </w:del>
    </w:p>
    <w:p w14:paraId="22B0BAB6" w14:textId="77777777" w:rsidR="0083420E" w:rsidDel="00554341" w:rsidRDefault="0083420E">
      <w:pPr>
        <w:pStyle w:val="TOC3"/>
        <w:tabs>
          <w:tab w:val="right" w:leader="dot" w:pos="9350"/>
        </w:tabs>
        <w:rPr>
          <w:del w:id="1815" w:author="Gerard" w:date="2015-08-25T15:04:00Z"/>
          <w:rFonts w:asciiTheme="minorHAnsi" w:eastAsiaTheme="minorEastAsia" w:hAnsiTheme="minorHAnsi" w:cstheme="minorBidi"/>
          <w:i w:val="0"/>
          <w:iCs w:val="0"/>
          <w:noProof/>
          <w:sz w:val="22"/>
          <w:szCs w:val="22"/>
        </w:rPr>
      </w:pPr>
      <w:del w:id="1816" w:author="Gerard" w:date="2015-08-25T15:04:00Z">
        <w:r w:rsidRPr="00554341" w:rsidDel="00554341">
          <w:rPr>
            <w:noProof/>
            <w:rPrChange w:id="1817" w:author="Gerard" w:date="2015-08-25T15:04:00Z">
              <w:rPr>
                <w:rStyle w:val="Hyperlink"/>
                <w:noProof/>
              </w:rPr>
            </w:rPrChange>
          </w:rPr>
          <w:delText>8.6.2. Constraint enforcement</w:delText>
        </w:r>
        <w:r w:rsidDel="00554341">
          <w:rPr>
            <w:noProof/>
            <w:webHidden/>
          </w:rPr>
          <w:tab/>
          <w:delText>248</w:delText>
        </w:r>
      </w:del>
    </w:p>
    <w:p w14:paraId="70F789F1" w14:textId="77777777" w:rsidR="0083420E" w:rsidDel="00554341" w:rsidRDefault="0083420E">
      <w:pPr>
        <w:pStyle w:val="TOC2"/>
        <w:tabs>
          <w:tab w:val="right" w:leader="dot" w:pos="9350"/>
        </w:tabs>
        <w:rPr>
          <w:del w:id="1818" w:author="Gerard" w:date="2015-08-25T15:04:00Z"/>
          <w:rFonts w:asciiTheme="minorHAnsi" w:eastAsiaTheme="minorEastAsia" w:hAnsiTheme="minorHAnsi" w:cstheme="minorBidi"/>
          <w:smallCaps w:val="0"/>
          <w:noProof/>
          <w:sz w:val="22"/>
          <w:szCs w:val="22"/>
        </w:rPr>
      </w:pPr>
      <w:del w:id="1819" w:author="Gerard" w:date="2015-08-25T15:04:00Z">
        <w:r w:rsidRPr="00554341" w:rsidDel="00554341">
          <w:rPr>
            <w:noProof/>
            <w:rPrChange w:id="1820" w:author="Gerard" w:date="2015-08-25T15:04:00Z">
              <w:rPr>
                <w:rStyle w:val="Hyperlink"/>
                <w:noProof/>
              </w:rPr>
            </w:rPrChange>
          </w:rPr>
          <w:delText>8.7. Limitations of FEBio</w:delText>
        </w:r>
        <w:r w:rsidDel="00554341">
          <w:rPr>
            <w:noProof/>
            <w:webHidden/>
          </w:rPr>
          <w:tab/>
          <w:delText>249</w:delText>
        </w:r>
      </w:del>
    </w:p>
    <w:p w14:paraId="6373DABC" w14:textId="77777777" w:rsidR="0083420E" w:rsidDel="00554341" w:rsidRDefault="0083420E">
      <w:pPr>
        <w:pStyle w:val="TOC3"/>
        <w:tabs>
          <w:tab w:val="right" w:leader="dot" w:pos="9350"/>
        </w:tabs>
        <w:rPr>
          <w:del w:id="1821" w:author="Gerard" w:date="2015-08-25T15:04:00Z"/>
          <w:rFonts w:asciiTheme="minorHAnsi" w:eastAsiaTheme="minorEastAsia" w:hAnsiTheme="minorHAnsi" w:cstheme="minorBidi"/>
          <w:i w:val="0"/>
          <w:iCs w:val="0"/>
          <w:noProof/>
          <w:sz w:val="22"/>
          <w:szCs w:val="22"/>
        </w:rPr>
      </w:pPr>
      <w:del w:id="1822" w:author="Gerard" w:date="2015-08-25T15:04:00Z">
        <w:r w:rsidRPr="00554341" w:rsidDel="00554341">
          <w:rPr>
            <w:noProof/>
            <w:rPrChange w:id="1823" w:author="Gerard" w:date="2015-08-25T15:04:00Z">
              <w:rPr>
                <w:rStyle w:val="Hyperlink"/>
                <w:noProof/>
              </w:rPr>
            </w:rPrChange>
          </w:rPr>
          <w:delText>8.7.1. Geometrical instabilities</w:delText>
        </w:r>
        <w:r w:rsidDel="00554341">
          <w:rPr>
            <w:noProof/>
            <w:webHidden/>
          </w:rPr>
          <w:tab/>
          <w:delText>249</w:delText>
        </w:r>
      </w:del>
    </w:p>
    <w:p w14:paraId="6E9B459F" w14:textId="77777777" w:rsidR="0083420E" w:rsidDel="00554341" w:rsidRDefault="0083420E">
      <w:pPr>
        <w:pStyle w:val="TOC3"/>
        <w:tabs>
          <w:tab w:val="right" w:leader="dot" w:pos="9350"/>
        </w:tabs>
        <w:rPr>
          <w:del w:id="1824" w:author="Gerard" w:date="2015-08-25T15:04:00Z"/>
          <w:rFonts w:asciiTheme="minorHAnsi" w:eastAsiaTheme="minorEastAsia" w:hAnsiTheme="minorHAnsi" w:cstheme="minorBidi"/>
          <w:i w:val="0"/>
          <w:iCs w:val="0"/>
          <w:noProof/>
          <w:sz w:val="22"/>
          <w:szCs w:val="22"/>
        </w:rPr>
      </w:pPr>
      <w:del w:id="1825" w:author="Gerard" w:date="2015-08-25T15:04:00Z">
        <w:r w:rsidRPr="00554341" w:rsidDel="00554341">
          <w:rPr>
            <w:noProof/>
            <w:rPrChange w:id="1826" w:author="Gerard" w:date="2015-08-25T15:04:00Z">
              <w:rPr>
                <w:rStyle w:val="Hyperlink"/>
                <w:noProof/>
              </w:rPr>
            </w:rPrChange>
          </w:rPr>
          <w:delText>8.7.2. Material instabilities</w:delText>
        </w:r>
        <w:r w:rsidDel="00554341">
          <w:rPr>
            <w:noProof/>
            <w:webHidden/>
          </w:rPr>
          <w:tab/>
          <w:delText>249</w:delText>
        </w:r>
      </w:del>
    </w:p>
    <w:p w14:paraId="55CAD11B" w14:textId="77777777" w:rsidR="0083420E" w:rsidDel="00554341" w:rsidRDefault="0083420E">
      <w:pPr>
        <w:pStyle w:val="TOC3"/>
        <w:tabs>
          <w:tab w:val="right" w:leader="dot" w:pos="9350"/>
        </w:tabs>
        <w:rPr>
          <w:del w:id="1827" w:author="Gerard" w:date="2015-08-25T15:04:00Z"/>
          <w:rFonts w:asciiTheme="minorHAnsi" w:eastAsiaTheme="minorEastAsia" w:hAnsiTheme="minorHAnsi" w:cstheme="minorBidi"/>
          <w:i w:val="0"/>
          <w:iCs w:val="0"/>
          <w:noProof/>
          <w:sz w:val="22"/>
          <w:szCs w:val="22"/>
        </w:rPr>
      </w:pPr>
      <w:del w:id="1828" w:author="Gerard" w:date="2015-08-25T15:04:00Z">
        <w:r w:rsidRPr="00554341" w:rsidDel="00554341">
          <w:rPr>
            <w:noProof/>
            <w:rPrChange w:id="1829" w:author="Gerard" w:date="2015-08-25T15:04:00Z">
              <w:rPr>
                <w:rStyle w:val="Hyperlink"/>
                <w:noProof/>
              </w:rPr>
            </w:rPrChange>
          </w:rPr>
          <w:delText>8.7.3. Remeshing</w:delText>
        </w:r>
        <w:r w:rsidDel="00554341">
          <w:rPr>
            <w:noProof/>
            <w:webHidden/>
          </w:rPr>
          <w:tab/>
          <w:delText>249</w:delText>
        </w:r>
      </w:del>
    </w:p>
    <w:p w14:paraId="60C4EBD2" w14:textId="77777777" w:rsidR="0083420E" w:rsidDel="00554341" w:rsidRDefault="0083420E">
      <w:pPr>
        <w:pStyle w:val="TOC3"/>
        <w:tabs>
          <w:tab w:val="right" w:leader="dot" w:pos="9350"/>
        </w:tabs>
        <w:rPr>
          <w:del w:id="1830" w:author="Gerard" w:date="2015-08-25T15:04:00Z"/>
          <w:rFonts w:asciiTheme="minorHAnsi" w:eastAsiaTheme="minorEastAsia" w:hAnsiTheme="minorHAnsi" w:cstheme="minorBidi"/>
          <w:i w:val="0"/>
          <w:iCs w:val="0"/>
          <w:noProof/>
          <w:sz w:val="22"/>
          <w:szCs w:val="22"/>
        </w:rPr>
      </w:pPr>
      <w:del w:id="1831" w:author="Gerard" w:date="2015-08-25T15:04:00Z">
        <w:r w:rsidRPr="00554341" w:rsidDel="00554341">
          <w:rPr>
            <w:noProof/>
            <w:rPrChange w:id="1832" w:author="Gerard" w:date="2015-08-25T15:04:00Z">
              <w:rPr>
                <w:rStyle w:val="Hyperlink"/>
                <w:noProof/>
              </w:rPr>
            </w:rPrChange>
          </w:rPr>
          <w:delText>8.7.4. Force-driven Problems</w:delText>
        </w:r>
        <w:r w:rsidDel="00554341">
          <w:rPr>
            <w:noProof/>
            <w:webHidden/>
          </w:rPr>
          <w:tab/>
          <w:delText>250</w:delText>
        </w:r>
      </w:del>
    </w:p>
    <w:p w14:paraId="7D97D085" w14:textId="77777777" w:rsidR="0083420E" w:rsidDel="00554341" w:rsidRDefault="0083420E">
      <w:pPr>
        <w:pStyle w:val="TOC3"/>
        <w:tabs>
          <w:tab w:val="right" w:leader="dot" w:pos="9350"/>
        </w:tabs>
        <w:rPr>
          <w:del w:id="1833" w:author="Gerard" w:date="2015-08-25T15:04:00Z"/>
          <w:rFonts w:asciiTheme="minorHAnsi" w:eastAsiaTheme="minorEastAsia" w:hAnsiTheme="minorHAnsi" w:cstheme="minorBidi"/>
          <w:i w:val="0"/>
          <w:iCs w:val="0"/>
          <w:noProof/>
          <w:sz w:val="22"/>
          <w:szCs w:val="22"/>
        </w:rPr>
      </w:pPr>
      <w:del w:id="1834" w:author="Gerard" w:date="2015-08-25T15:04:00Z">
        <w:r w:rsidRPr="00554341" w:rsidDel="00554341">
          <w:rPr>
            <w:noProof/>
            <w:rPrChange w:id="1835" w:author="Gerard" w:date="2015-08-25T15:04:00Z">
              <w:rPr>
                <w:rStyle w:val="Hyperlink"/>
                <w:noProof/>
              </w:rPr>
            </w:rPrChange>
          </w:rPr>
          <w:delText>8.7.5. Solutions obtained on Multi-processor Machines</w:delText>
        </w:r>
        <w:r w:rsidDel="00554341">
          <w:rPr>
            <w:noProof/>
            <w:webHidden/>
          </w:rPr>
          <w:tab/>
          <w:delText>250</w:delText>
        </w:r>
      </w:del>
    </w:p>
    <w:p w14:paraId="44277A79" w14:textId="77777777" w:rsidR="0083420E" w:rsidDel="00554341" w:rsidRDefault="0083420E">
      <w:pPr>
        <w:pStyle w:val="TOC2"/>
        <w:tabs>
          <w:tab w:val="right" w:leader="dot" w:pos="9350"/>
        </w:tabs>
        <w:rPr>
          <w:del w:id="1836" w:author="Gerard" w:date="2015-08-25T15:04:00Z"/>
          <w:rFonts w:asciiTheme="minorHAnsi" w:eastAsiaTheme="minorEastAsia" w:hAnsiTheme="minorHAnsi" w:cstheme="minorBidi"/>
          <w:smallCaps w:val="0"/>
          <w:noProof/>
          <w:sz w:val="22"/>
          <w:szCs w:val="22"/>
        </w:rPr>
      </w:pPr>
      <w:del w:id="1837" w:author="Gerard" w:date="2015-08-25T15:04:00Z">
        <w:r w:rsidRPr="00554341" w:rsidDel="00554341">
          <w:rPr>
            <w:noProof/>
            <w:rPrChange w:id="1838" w:author="Gerard" w:date="2015-08-25T15:04:00Z">
              <w:rPr>
                <w:rStyle w:val="Hyperlink"/>
                <w:noProof/>
              </w:rPr>
            </w:rPrChange>
          </w:rPr>
          <w:delText>8.8. Where to Get More Help</w:delText>
        </w:r>
        <w:r w:rsidDel="00554341">
          <w:rPr>
            <w:noProof/>
            <w:webHidden/>
          </w:rPr>
          <w:tab/>
          <w:delText>250</w:delText>
        </w:r>
      </w:del>
    </w:p>
    <w:p w14:paraId="39924D0C" w14:textId="77777777" w:rsidR="0083420E" w:rsidDel="00554341" w:rsidRDefault="0083420E">
      <w:pPr>
        <w:pStyle w:val="TOC1"/>
        <w:tabs>
          <w:tab w:val="right" w:leader="dot" w:pos="9350"/>
        </w:tabs>
        <w:rPr>
          <w:del w:id="1839" w:author="Gerard" w:date="2015-08-25T15:04:00Z"/>
          <w:rFonts w:asciiTheme="minorHAnsi" w:eastAsiaTheme="minorEastAsia" w:hAnsiTheme="minorHAnsi" w:cstheme="minorBidi"/>
          <w:b w:val="0"/>
          <w:bCs w:val="0"/>
          <w:caps w:val="0"/>
          <w:noProof/>
          <w:sz w:val="22"/>
          <w:szCs w:val="22"/>
        </w:rPr>
      </w:pPr>
      <w:del w:id="1840" w:author="Gerard" w:date="2015-08-25T15:04:00Z">
        <w:r w:rsidRPr="00554341" w:rsidDel="00554341">
          <w:rPr>
            <w:noProof/>
            <w:rPrChange w:id="1841" w:author="Gerard" w:date="2015-08-25T15:04:00Z">
              <w:rPr>
                <w:rStyle w:val="Hyperlink"/>
                <w:noProof/>
              </w:rPr>
            </w:rPrChange>
          </w:rPr>
          <w:delText>Appendix A. Configuration File</w:delText>
        </w:r>
        <w:r w:rsidDel="00554341">
          <w:rPr>
            <w:noProof/>
            <w:webHidden/>
          </w:rPr>
          <w:tab/>
          <w:delText>252</w:delText>
        </w:r>
      </w:del>
    </w:p>
    <w:p w14:paraId="3CA29E13" w14:textId="77777777" w:rsidR="0083420E" w:rsidDel="00554341" w:rsidRDefault="0083420E">
      <w:pPr>
        <w:pStyle w:val="TOC1"/>
        <w:tabs>
          <w:tab w:val="right" w:leader="dot" w:pos="9350"/>
        </w:tabs>
        <w:rPr>
          <w:del w:id="1842" w:author="Gerard" w:date="2015-08-25T15:04:00Z"/>
          <w:rFonts w:asciiTheme="minorHAnsi" w:eastAsiaTheme="minorEastAsia" w:hAnsiTheme="minorHAnsi" w:cstheme="minorBidi"/>
          <w:b w:val="0"/>
          <w:bCs w:val="0"/>
          <w:caps w:val="0"/>
          <w:noProof/>
          <w:sz w:val="22"/>
          <w:szCs w:val="22"/>
        </w:rPr>
      </w:pPr>
      <w:del w:id="1843" w:author="Gerard" w:date="2015-08-25T15:04:00Z">
        <w:r w:rsidRPr="00554341" w:rsidDel="00554341">
          <w:rPr>
            <w:noProof/>
            <w:rPrChange w:id="1844" w:author="Gerard" w:date="2015-08-25T15:04:00Z">
              <w:rPr>
                <w:rStyle w:val="Hyperlink"/>
                <w:noProof/>
              </w:rPr>
            </w:rPrChange>
          </w:rPr>
          <w:delText>Appendix B. FEBio Plugins</w:delText>
        </w:r>
        <w:r w:rsidDel="00554341">
          <w:rPr>
            <w:noProof/>
            <w:webHidden/>
          </w:rPr>
          <w:tab/>
          <w:delText>253</w:delText>
        </w:r>
      </w:del>
    </w:p>
    <w:p w14:paraId="45971B24" w14:textId="77777777" w:rsidR="0083420E" w:rsidDel="00554341" w:rsidRDefault="0083420E">
      <w:pPr>
        <w:pStyle w:val="TOC1"/>
        <w:tabs>
          <w:tab w:val="right" w:leader="dot" w:pos="9350"/>
        </w:tabs>
        <w:rPr>
          <w:del w:id="1845" w:author="Gerard" w:date="2015-08-25T15:04:00Z"/>
          <w:rFonts w:asciiTheme="minorHAnsi" w:eastAsiaTheme="minorEastAsia" w:hAnsiTheme="minorHAnsi" w:cstheme="minorBidi"/>
          <w:b w:val="0"/>
          <w:bCs w:val="0"/>
          <w:caps w:val="0"/>
          <w:noProof/>
          <w:sz w:val="22"/>
          <w:szCs w:val="22"/>
        </w:rPr>
      </w:pPr>
      <w:del w:id="1846" w:author="Gerard" w:date="2015-08-25T15:04:00Z">
        <w:r w:rsidRPr="00554341" w:rsidDel="00554341">
          <w:rPr>
            <w:noProof/>
            <w:rPrChange w:id="1847" w:author="Gerard" w:date="2015-08-25T15:04:00Z">
              <w:rPr>
                <w:rStyle w:val="Hyperlink"/>
                <w:noProof/>
              </w:rPr>
            </w:rPrChange>
          </w:rPr>
          <w:delText>References</w:delText>
        </w:r>
        <w:r w:rsidDel="00554341">
          <w:rPr>
            <w:noProof/>
            <w:webHidden/>
          </w:rPr>
          <w:tab/>
          <w:delText>254</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848" w:name="_Toc302134418"/>
      <w:r>
        <w:lastRenderedPageBreak/>
        <w:t>Introduction</w:t>
      </w:r>
      <w:bookmarkEnd w:id="1848"/>
    </w:p>
    <w:p w14:paraId="497FD52E" w14:textId="77777777" w:rsidR="006A0BC1" w:rsidRPr="00070A8D" w:rsidRDefault="006A0BC1" w:rsidP="006A0BC1">
      <w:pPr>
        <w:pStyle w:val="Heading2"/>
      </w:pPr>
      <w:bookmarkStart w:id="1849" w:name="_Toc302134419"/>
      <w:r>
        <w:t>Overview of FEBio</w:t>
      </w:r>
      <w:bookmarkEnd w:id="1849"/>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554341">
        <w:fldChar w:fldCharType="begin"/>
      </w:r>
      <w:r w:rsidR="00554341">
        <w:instrText xml:space="preserve"> HYPERLINK "http://febio.org" </w:instrText>
      </w:r>
      <w:ins w:id="1850" w:author="Gerard" w:date="2015-08-25T15:04:00Z"/>
      <w:r w:rsidR="00554341">
        <w:fldChar w:fldCharType="separate"/>
      </w:r>
      <w:r w:rsidR="009C4FB8" w:rsidRPr="009C4FB8">
        <w:rPr>
          <w:rStyle w:val="Hyperlink"/>
        </w:rPr>
        <w:t>http://f</w:t>
      </w:r>
      <w:r w:rsidR="009C4FB8" w:rsidRPr="00A572A1">
        <w:rPr>
          <w:rStyle w:val="Hyperlink"/>
        </w:rPr>
        <w:t>ebio.org</w:t>
      </w:r>
      <w:r w:rsidR="00554341">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554341">
        <w:fldChar w:fldCharType="begin"/>
      </w:r>
      <w:r w:rsidR="00554341">
        <w:instrText xml:space="preserve"> HYPERLINK "http://febio.or</w:instrText>
      </w:r>
      <w:r w:rsidR="00554341">
        <w:instrText xml:space="preserve">g/preview" </w:instrText>
      </w:r>
      <w:ins w:id="1851" w:author="Gerard" w:date="2015-08-25T15:04:00Z"/>
      <w:r w:rsidR="00554341">
        <w:fldChar w:fldCharType="separate"/>
      </w:r>
      <w:r w:rsidRPr="00C966F3">
        <w:rPr>
          <w:rStyle w:val="Hyperlink"/>
          <w:i/>
        </w:rPr>
        <w:t>PreView</w:t>
      </w:r>
      <w:r w:rsidR="00554341">
        <w:rPr>
          <w:rStyle w:val="Hyperlink"/>
          <w:i/>
        </w:rPr>
        <w:fldChar w:fldCharType="end"/>
      </w:r>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554341">
        <w:fldChar w:fldCharType="begin"/>
      </w:r>
      <w:r w:rsidR="00554341">
        <w:instrText xml:space="preserve"> HYPERLINK "http://help.mrl.sci.utah.edu/help/index.jsp" </w:instrText>
      </w:r>
      <w:ins w:id="1852" w:author="Gerard" w:date="2015-08-25T15:04:00Z"/>
      <w:r w:rsidR="00554341">
        <w:fldChar w:fldCharType="separate"/>
      </w:r>
      <w:r w:rsidRPr="00205BE9">
        <w:rPr>
          <w:rStyle w:val="Hyperlink"/>
        </w:rPr>
        <w:t>User’s Manual</w:t>
      </w:r>
      <w:r w:rsidR="00554341">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853" w:name="_Toc302134420"/>
      <w:r>
        <w:t>About this document</w:t>
      </w:r>
      <w:bookmarkEnd w:id="185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554341">
        <w:fldChar w:fldCharType="begin"/>
      </w:r>
      <w:r w:rsidR="00554341">
        <w:instrText xml:space="preserve"> HYPERLINK "http://help.mrl.sci.utah.edu/help/index.jsp" </w:instrText>
      </w:r>
      <w:ins w:id="1854" w:author="Gerard" w:date="2015-08-25T15:04:00Z"/>
      <w:r w:rsidR="00554341">
        <w:fldChar w:fldCharType="separate"/>
      </w:r>
      <w:r w:rsidRPr="00205BE9">
        <w:rPr>
          <w:rStyle w:val="Hyperlink"/>
        </w:rPr>
        <w:t>Theory Manual</w:t>
      </w:r>
      <w:r w:rsidR="00554341">
        <w:rPr>
          <w:rStyle w:val="Hyperlink"/>
        </w:rPr>
        <w:fldChar w:fldCharType="end"/>
      </w:r>
      <w:r>
        <w:t>, which describes the theory behind the FEBio algorithms.</w:t>
      </w:r>
    </w:p>
    <w:p w14:paraId="60E7E7B0" w14:textId="77777777" w:rsidR="006A0BC1" w:rsidRDefault="006A0BC1" w:rsidP="006A0BC1"/>
    <w:p w14:paraId="3BB03928" w14:textId="67BEB560"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554341">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554341">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554341">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1855" w:author="Gerard" w:date="2015-08-25T15:04:00Z">
        <w:r w:rsidR="00554341">
          <w:t>4.12</w:t>
        </w:r>
      </w:ins>
      <w:del w:id="1856" w:author="Gerard" w:date="2015-08-25T15:04:00Z">
        <w:r w:rsidR="008613FC" w:rsidDel="00554341">
          <w:delText>4.11</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554341">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554341">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r w:rsidR="00554341">
        <w:fldChar w:fldCharType="begin"/>
      </w:r>
      <w:r w:rsidR="00554341">
        <w:instrText xml:space="preserve"> HYPERLINK "http://help.mrl.sci.utah.edu/help/index.jsp" </w:instrText>
      </w:r>
      <w:ins w:id="1857" w:author="Gerard" w:date="2015-08-25T15:04:00Z"/>
      <w:r w:rsidR="00554341">
        <w:fldChar w:fldCharType="separate"/>
      </w:r>
      <w:r w:rsidRPr="00205BE9">
        <w:rPr>
          <w:rStyle w:val="Hyperlink"/>
          <w:i/>
        </w:rPr>
        <w:t>FEBio Theory Manual</w:t>
      </w:r>
      <w:r w:rsidR="00554341">
        <w:rPr>
          <w:rStyle w:val="Hyperlink"/>
          <w:i/>
        </w:rPr>
        <w:fldChar w:fldCharType="end"/>
      </w:r>
      <w:r>
        <w:rPr>
          <w:i/>
        </w:rPr>
        <w:t>.</w:t>
      </w:r>
      <w:r>
        <w:t xml:space="preserve"> Developers who are </w:t>
      </w:r>
      <w:r>
        <w:lastRenderedPageBreak/>
        <w:t xml:space="preserve">interested in modifying or extending the FEBio code will find the </w:t>
      </w:r>
      <w:r w:rsidR="00554341">
        <w:fldChar w:fldCharType="begin"/>
      </w:r>
      <w:r w:rsidR="00554341">
        <w:instrText xml:space="preserve"> HYPERLINK "http://febiodoc.sci.utah.edu/doxygen/" </w:instrText>
      </w:r>
      <w:ins w:id="1858" w:author="Gerard" w:date="2015-08-25T15:04:00Z"/>
      <w:r w:rsidR="00554341">
        <w:fldChar w:fldCharType="separate"/>
      </w:r>
      <w:r w:rsidRPr="00205BE9">
        <w:rPr>
          <w:rStyle w:val="Hyperlink"/>
          <w:i/>
        </w:rPr>
        <w:t>FEBio Developer’s Manual</w:t>
      </w:r>
      <w:r w:rsidR="00554341">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1859" w:name="_Toc302134421"/>
      <w:r>
        <w:t>Units in FEBio</w:t>
      </w:r>
      <w:bookmarkEnd w:id="1859"/>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860" w:name="_Ref293568163"/>
      <w:bookmarkStart w:id="1861" w:name="_Toc302134422"/>
      <w:r>
        <w:lastRenderedPageBreak/>
        <w:t>Running FEBio</w:t>
      </w:r>
      <w:bookmarkEnd w:id="1860"/>
      <w:bookmarkEnd w:id="1861"/>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862" w:name="_Toc302134423"/>
      <w:r>
        <w:t>Running FEBio on Windows</w:t>
      </w:r>
      <w:bookmarkEnd w:id="1862"/>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863" w:name="_Toc302134424"/>
      <w:r>
        <w:t>Windows XP</w:t>
      </w:r>
      <w:bookmarkEnd w:id="1863"/>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864" w:name="_Toc302134425"/>
      <w:r>
        <w:t>Windows 7</w:t>
      </w:r>
      <w:bookmarkEnd w:id="1864"/>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865" w:name="_Toc302134426"/>
      <w:r>
        <w:t>Running FEBio from Explorer</w:t>
      </w:r>
      <w:bookmarkEnd w:id="1865"/>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866" w:name="_Toc302134427"/>
      <w:r>
        <w:t>Running FEBio on Linux or MAC</w:t>
      </w:r>
      <w:bookmarkEnd w:id="1866"/>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867" w:name="_Ref172430769"/>
      <w:bookmarkStart w:id="1868" w:name="_Toc302134428"/>
      <w:r>
        <w:t>The Command Line</w:t>
      </w:r>
      <w:bookmarkEnd w:id="1867"/>
      <w:bookmarkEnd w:id="1868"/>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869" w:name="OLE_LINK1"/>
      <w:bookmarkStart w:id="1870" w:name="OLE_LINK2"/>
      <w:r w:rsidRPr="00541457">
        <w:rPr>
          <w:rStyle w:val="codeChar"/>
        </w:rPr>
        <w:t>-</w:t>
      </w:r>
      <w:r>
        <w:rPr>
          <w:rStyle w:val="codeChar"/>
        </w:rPr>
        <w:t>o</w:t>
      </w:r>
      <w:r>
        <w:t>: log file name</w:t>
      </w:r>
      <w:bookmarkEnd w:id="1869"/>
      <w:bookmarkEnd w:id="1870"/>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rPr>
          <w:ins w:id="1871" w:author="Steve Maas" w:date="2015-06-24T19:33:00Z"/>
        </w:r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ins w:id="1872" w:author="Steve Maas" w:date="2015-06-24T19:33:00Z">
        <w:r w:rsidRPr="009334EE">
          <w:rPr>
            <w:rStyle w:val="CodeChar0"/>
            <w:rPrChange w:id="1873" w:author="Steve Maas" w:date="2015-06-24T19:34:00Z">
              <w:rPr/>
            </w:rPrChange>
          </w:rPr>
          <w:t>-break:</w:t>
        </w:r>
        <w:r>
          <w:t xml:space="preserve"> set a break point</w:t>
        </w:r>
      </w:ins>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554341">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543E32"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1874" w:author="Gerard" w:date="2015-08-25T15:04:00Z">
        <w:r w:rsidR="00554341">
          <w:t>4.12</w:t>
        </w:r>
      </w:ins>
      <w:del w:id="1875" w:author="Gerard" w:date="2015-08-25T15:04:00Z">
        <w:r w:rsidR="008613FC" w:rsidDel="00554341">
          <w:delText>4.11</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554341">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554341">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47E2FE26"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554341">
        <w:t>2.8.3</w:t>
      </w:r>
      <w:r>
        <w:fldChar w:fldCharType="end"/>
      </w:r>
      <w:r>
        <w:t xml:space="preserve"> and </w:t>
      </w:r>
      <w:r>
        <w:fldChar w:fldCharType="begin"/>
      </w:r>
      <w:r>
        <w:instrText xml:space="preserve"> REF _Ref230581893 \r \h </w:instrText>
      </w:r>
      <w:r>
        <w:fldChar w:fldCharType="separate"/>
      </w:r>
      <w:ins w:id="1876" w:author="Gerard" w:date="2015-08-25T15:04:00Z">
        <w:r w:rsidR="00554341">
          <w:t>4.12</w:t>
        </w:r>
      </w:ins>
      <w:del w:id="1877" w:author="Gerard" w:date="2015-08-25T15:04:00Z">
        <w:r w:rsidR="008613FC" w:rsidDel="00554341">
          <w:delText>4.11</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554341">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554341">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554341">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554341">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554341">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rPr>
          <w:ins w:id="1878" w:author="Steve Maas" w:date="2015-06-24T19:34:00Z"/>
        </w:rPr>
      </w:pPr>
    </w:p>
    <w:p w14:paraId="07DCC745" w14:textId="3BD5474E" w:rsidR="009334EE" w:rsidRDefault="009334EE">
      <w:pPr>
        <w:rPr>
          <w:ins w:id="1879" w:author="Steve Maas" w:date="2015-06-24T19:34:00Z"/>
        </w:rPr>
        <w:pPrChange w:id="1880" w:author="Steve Maas" w:date="2015-06-24T19:34:00Z">
          <w:pPr>
            <w:pStyle w:val="code"/>
          </w:pPr>
        </w:pPrChange>
      </w:pPr>
      <w:ins w:id="1881" w:author="Steve Maas" w:date="2015-06-24T19:34:00Z">
        <w:r>
          <w:rPr>
            <w:b/>
          </w:rPr>
          <w:t>-break</w:t>
        </w:r>
      </w:ins>
    </w:p>
    <w:p w14:paraId="001D5FBE" w14:textId="4432125E" w:rsidR="009334EE" w:rsidRDefault="009334EE">
      <w:pPr>
        <w:rPr>
          <w:ins w:id="1882" w:author="Steve Maas" w:date="2015-06-24T19:34:00Z"/>
        </w:rPr>
        <w:pPrChange w:id="1883" w:author="Steve Maas" w:date="2015-06-24T19:34:00Z">
          <w:pPr>
            <w:pStyle w:val="code"/>
          </w:pPr>
        </w:pPrChange>
      </w:pPr>
      <w:ins w:id="1884" w:author="Steve Maas" w:date="2015-06-24T19:34:00Z">
        <w:r>
          <w:t xml:space="preserve">With this option a break point can be set which sets a time point at which FEBio will interrupt the run and show the FEBio prompt. </w:t>
        </w:r>
      </w:ins>
      <w:ins w:id="1885" w:author="Steve Maas" w:date="2015-06-24T19:36:00Z">
        <w:r>
          <w:t>The following example sets a break point at time 1.0. FEBio will interrupt the run after the time  step at time 1.0 is reached (i.e. has converged).</w:t>
        </w:r>
      </w:ins>
    </w:p>
    <w:p w14:paraId="3F19F8CB" w14:textId="77777777" w:rsidR="009334EE" w:rsidRDefault="009334EE">
      <w:pPr>
        <w:rPr>
          <w:ins w:id="1886" w:author="Steve Maas" w:date="2015-06-24T19:35:00Z"/>
        </w:rPr>
        <w:pPrChange w:id="1887" w:author="Steve Maas" w:date="2015-06-24T19:34:00Z">
          <w:pPr>
            <w:pStyle w:val="code"/>
          </w:pPr>
        </w:pPrChange>
      </w:pPr>
    </w:p>
    <w:p w14:paraId="226A069F" w14:textId="2BBAF82F" w:rsidR="009334EE" w:rsidRDefault="009334EE">
      <w:pPr>
        <w:rPr>
          <w:ins w:id="1888" w:author="Steve Maas" w:date="2015-06-24T19:35:00Z"/>
          <w:i/>
        </w:rPr>
        <w:pPrChange w:id="1889" w:author="Steve Maas" w:date="2015-06-24T19:34:00Z">
          <w:pPr>
            <w:pStyle w:val="code"/>
          </w:pPr>
        </w:pPrChange>
      </w:pPr>
      <w:ins w:id="1890" w:author="Steve Maas" w:date="2015-06-24T19:35:00Z">
        <w:r>
          <w:rPr>
            <w:i/>
          </w:rPr>
          <w:t>Example:</w:t>
        </w:r>
      </w:ins>
    </w:p>
    <w:p w14:paraId="588CC6FF" w14:textId="29C6A198" w:rsidR="009334EE" w:rsidRPr="009334EE" w:rsidRDefault="009334EE">
      <w:pPr>
        <w:pStyle w:val="Code0"/>
        <w:pPrChange w:id="1891" w:author="Steve Maas" w:date="2015-06-24T19:35:00Z">
          <w:pPr>
            <w:pStyle w:val="code"/>
          </w:pPr>
        </w:pPrChange>
      </w:pPr>
      <w:ins w:id="1892" w:author="Steve Maas" w:date="2015-06-24T19:35:00Z">
        <w:r>
          <w:t xml:space="preserve">&gt; </w:t>
        </w:r>
      </w:ins>
      <w:ins w:id="1893" w:author="Steve Maas" w:date="2015-06-24T19:36:00Z">
        <w:r>
          <w:t>febio –i file.feb –break 1.0</w:t>
        </w:r>
      </w:ins>
    </w:p>
    <w:p w14:paraId="7C79A467" w14:textId="1675DC1E" w:rsidR="006A0BC1" w:rsidRDefault="006A0BC1" w:rsidP="006A0BC1">
      <w:pPr>
        <w:pStyle w:val="Heading2"/>
      </w:pPr>
      <w:bookmarkStart w:id="1894" w:name="_Toc302134429"/>
      <w:r>
        <w:t xml:space="preserve">The FEBio </w:t>
      </w:r>
      <w:r w:rsidR="00D153DC">
        <w:t>P</w:t>
      </w:r>
      <w:r>
        <w:t>rompt</w:t>
      </w:r>
      <w:bookmarkEnd w:id="1894"/>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554341">
        <w:t>2.8.1</w:t>
      </w:r>
      <w:r>
        <w:fldChar w:fldCharType="end"/>
      </w:r>
      <w:r>
        <w:t xml:space="preserve"> for more details.</w:t>
      </w:r>
      <w:ins w:id="1895" w:author="Steve Maas" w:date="2015-06-24T19:37:00Z">
        <w:r w:rsidR="009334EE">
          <w:t xml:space="preserve"> The FEBio prompt will also be shown when FEBio reaches a break point.</w:t>
        </w:r>
      </w:ins>
    </w:p>
    <w:p w14:paraId="5B06DF2F" w14:textId="31F8FA7E" w:rsidR="006A0BC1" w:rsidRDefault="006A0BC1" w:rsidP="006A0BC1">
      <w:pPr>
        <w:pStyle w:val="Heading2"/>
      </w:pPr>
      <w:bookmarkStart w:id="1896" w:name="_Ref230508346"/>
      <w:bookmarkStart w:id="1897" w:name="_Toc302134430"/>
      <w:r>
        <w:t xml:space="preserve">The </w:t>
      </w:r>
      <w:r w:rsidR="00D153DC">
        <w:t>C</w:t>
      </w:r>
      <w:r w:rsidRPr="00DF311C">
        <w:t>onfiguration</w:t>
      </w:r>
      <w:r>
        <w:t xml:space="preserve"> </w:t>
      </w:r>
      <w:r w:rsidR="00D153DC">
        <w:t>F</w:t>
      </w:r>
      <w:r>
        <w:t>ile</w:t>
      </w:r>
      <w:bookmarkEnd w:id="1896"/>
      <w:bookmarkEnd w:id="1897"/>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898" w:name="_Ref376446157"/>
      <w:bookmarkStart w:id="1899" w:name="_Toc302134431"/>
      <w:r>
        <w:t xml:space="preserve">Using </w:t>
      </w:r>
      <w:r w:rsidR="00D153DC">
        <w:t>M</w:t>
      </w:r>
      <w:r>
        <w:t xml:space="preserve">ultiple </w:t>
      </w:r>
      <w:r w:rsidR="00D153DC">
        <w:t>P</w:t>
      </w:r>
      <w:r>
        <w:t>rocessors</w:t>
      </w:r>
      <w:bookmarkEnd w:id="1898"/>
      <w:bookmarkEnd w:id="1899"/>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554341">
        <w:fldChar w:fldCharType="begin"/>
      </w:r>
      <w:r w:rsidR="00554341">
        <w:instrText xml:space="preserve"> HYPERLINK "http://software.intel.com/en</w:instrText>
      </w:r>
      <w:r w:rsidR="00554341">
        <w:instrText xml:space="preserve">-us/intel-mkl/" </w:instrText>
      </w:r>
      <w:ins w:id="1900" w:author="Gerard" w:date="2015-08-25T15:04:00Z"/>
      <w:r w:rsidR="00554341">
        <w:fldChar w:fldCharType="separate"/>
      </w:r>
      <w:r w:rsidRPr="00CE24A8">
        <w:rPr>
          <w:rStyle w:val="Hyperlink"/>
        </w:rPr>
        <w:t>MKL</w:t>
      </w:r>
      <w:r w:rsidR="00554341">
        <w:rPr>
          <w:rStyle w:val="Hyperlink"/>
        </w:rPr>
        <w:fldChar w:fldCharType="end"/>
      </w:r>
      <w:r>
        <w:t xml:space="preserve"> version of the </w:t>
      </w:r>
      <w:r w:rsidR="00554341">
        <w:fldChar w:fldCharType="begin"/>
      </w:r>
      <w:r w:rsidR="00554341">
        <w:instrText xml:space="preserve"> HYPERLINK "http://www.pardiso-project.org/" </w:instrText>
      </w:r>
      <w:ins w:id="1901" w:author="Gerard" w:date="2015-08-25T15:04:00Z"/>
      <w:r w:rsidR="00554341">
        <w:fldChar w:fldCharType="separate"/>
      </w:r>
      <w:r w:rsidRPr="00CE24A8">
        <w:rPr>
          <w:rStyle w:val="Hyperlink"/>
        </w:rPr>
        <w:t>PARDISO</w:t>
      </w:r>
      <w:r w:rsidR="00554341">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pt;height:14.6pt" o:ole="">
            <v:imagedata r:id="rId13" o:title=""/>
          </v:shape>
          <o:OLEObject Type="Embed" ProgID="Equation.DSMT4" ShapeID="_x0000_i1025" DrawAspect="Content" ObjectID="_1375880225" r:id="rId14"/>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902" w:name="_Ref250284432"/>
      <w:bookmarkStart w:id="1903" w:name="_Ref250285226"/>
      <w:bookmarkStart w:id="1904" w:name="_Toc302134432"/>
      <w:r>
        <w:t xml:space="preserve">FEBio </w:t>
      </w:r>
      <w:r w:rsidR="00D153DC">
        <w:t>O</w:t>
      </w:r>
      <w:r>
        <w:t>utput</w:t>
      </w:r>
      <w:bookmarkEnd w:id="1902"/>
      <w:bookmarkEnd w:id="1903"/>
      <w:bookmarkEnd w:id="1904"/>
    </w:p>
    <w:p w14:paraId="1792A476" w14:textId="08C1C09C"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554341">
        <w:fldChar w:fldCharType="begin"/>
      </w:r>
      <w:r w:rsidR="00554341">
        <w:instrText xml:space="preserve"> HYPERLINK "http://febio.org/postview/" </w:instrText>
      </w:r>
      <w:ins w:id="1905" w:author="Gerard" w:date="2015-08-25T15:04:00Z"/>
      <w:r w:rsidR="00554341">
        <w:fldChar w:fldCharType="separate"/>
      </w:r>
      <w:r w:rsidRPr="00C966F3">
        <w:rPr>
          <w:rStyle w:val="Hyperlink"/>
          <w:i/>
        </w:rPr>
        <w:t>PostView</w:t>
      </w:r>
      <w:r w:rsidR="00554341">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1906" w:author="Gerard" w:date="2015-08-25T15:04:00Z">
        <w:r w:rsidR="00554341">
          <w:t>4.12</w:t>
        </w:r>
      </w:ins>
      <w:del w:id="1907" w:author="Gerard" w:date="2015-08-25T15:04:00Z">
        <w:r w:rsidR="008613FC" w:rsidDel="00554341">
          <w:delText>4.11</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554341">
        <w:t>3.16</w:t>
      </w:r>
      <w:r>
        <w:fldChar w:fldCharType="end"/>
      </w:r>
      <w:r>
        <w:t xml:space="preserve"> for more information. </w:t>
      </w:r>
    </w:p>
    <w:p w14:paraId="021E2AA5" w14:textId="77777777" w:rsidR="004F447E" w:rsidRDefault="004F447E" w:rsidP="006A0BC1"/>
    <w:p w14:paraId="1962D1BE" w14:textId="7E7856CA"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1908" w:author="Gerard" w:date="2015-08-25T15:04:00Z">
        <w:r w:rsidR="00554341">
          <w:t>4.12</w:t>
        </w:r>
      </w:ins>
      <w:del w:id="1909" w:author="Gerard" w:date="2015-08-25T15:04:00Z">
        <w:r w:rsidR="008613FC" w:rsidDel="00554341">
          <w:delText>4.11</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910" w:name="_Toc302134433"/>
      <w:r>
        <w:t>Advanced Options</w:t>
      </w:r>
      <w:bookmarkEnd w:id="1910"/>
    </w:p>
    <w:p w14:paraId="123FE510" w14:textId="43FCB63B" w:rsidR="006A0BC1" w:rsidRDefault="006A0BC1" w:rsidP="006A0BC1">
      <w:pPr>
        <w:pStyle w:val="Heading3"/>
      </w:pPr>
      <w:bookmarkStart w:id="1911" w:name="_Ref278195084"/>
      <w:bookmarkStart w:id="1912" w:name="_Toc302134434"/>
      <w:r>
        <w:t xml:space="preserve">Interrupting a </w:t>
      </w:r>
      <w:r w:rsidR="00D153DC">
        <w:t>R</w:t>
      </w:r>
      <w:r>
        <w:t>un</w:t>
      </w:r>
      <w:r>
        <w:rPr>
          <w:rStyle w:val="FootnoteReference"/>
        </w:rPr>
        <w:footnoteReference w:id="2"/>
      </w:r>
      <w:bookmarkEnd w:id="1911"/>
      <w:bookmarkEnd w:id="1912"/>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ins w:id="1913" w:author="Steve Maas" w:date="2015-06-24T19:39:00Z">
        <w:r w:rsidR="009334EE">
          <w:t xml:space="preserve">The FEBio prompt will also be shown when FEBio reaches a break point. </w:t>
        </w:r>
      </w:ins>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554341">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ins w:id="1914" w:author="Gerard" w:date="2015-08-25T15:04:00Z">
        <w:r w:rsidR="00554341">
          <w:t>4.12</w:t>
        </w:r>
      </w:ins>
      <w:del w:id="1915" w:author="Gerard" w:date="2015-08-25T15:04:00Z">
        <w:r w:rsidR="008613FC" w:rsidDel="00554341">
          <w:delText>4.11</w:delText>
        </w:r>
      </w:del>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916" w:name="_Ref230422001"/>
      <w:bookmarkStart w:id="1917" w:name="_Toc302134435"/>
      <w:r>
        <w:t xml:space="preserve">Debugging a </w:t>
      </w:r>
      <w:r w:rsidR="00D153DC">
        <w:t>R</w:t>
      </w:r>
      <w:r>
        <w:t>un</w:t>
      </w:r>
      <w:bookmarkEnd w:id="1916"/>
      <w:bookmarkEnd w:id="1917"/>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554341">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918" w:name="_Ref254341727"/>
      <w:bookmarkStart w:id="1919" w:name="_Ref254341812"/>
      <w:bookmarkStart w:id="1920" w:name="_Toc302134436"/>
      <w:r>
        <w:t xml:space="preserve">Restarting a </w:t>
      </w:r>
      <w:r w:rsidR="00D153DC">
        <w:t>R</w:t>
      </w:r>
      <w:r>
        <w:t>un</w:t>
      </w:r>
      <w:bookmarkEnd w:id="1918"/>
      <w:bookmarkEnd w:id="1919"/>
      <w:bookmarkEnd w:id="1920"/>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ins w:id="1921" w:author="Gerard" w:date="2015-08-25T15:04:00Z">
        <w:r w:rsidR="00554341">
          <w:t>4.12</w:t>
        </w:r>
      </w:ins>
      <w:del w:id="1922" w:author="Gerard" w:date="2015-08-25T15:04:00Z">
        <w:r w:rsidR="008613FC" w:rsidDel="00554341">
          <w:delText>4.11</w:delText>
        </w:r>
      </w:del>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ins w:id="1923" w:author="Gerard" w:date="2015-08-25T15:04:00Z">
        <w:r w:rsidR="00554341">
          <w:t>4.12</w:t>
        </w:r>
      </w:ins>
      <w:del w:id="1924" w:author="Gerard" w:date="2015-08-25T15:04:00Z">
        <w:r w:rsidR="008613FC" w:rsidDel="00554341">
          <w:delText>4.11</w:delText>
        </w:r>
      </w:del>
      <w:r>
        <w:fldChar w:fldCharType="end"/>
      </w:r>
      <w:r>
        <w:t>.</w:t>
      </w:r>
    </w:p>
    <w:p w14:paraId="2DE9CFBF" w14:textId="77777777" w:rsidR="006A0BC1" w:rsidRDefault="006A0BC1" w:rsidP="006A0BC1"/>
    <w:p w14:paraId="7DD3ADF2" w14:textId="053126E7" w:rsidR="006A0BC1" w:rsidRDefault="006A0BC1" w:rsidP="006A0BC1">
      <w:pPr>
        <w:pStyle w:val="Heading3"/>
      </w:pPr>
      <w:bookmarkStart w:id="1925" w:name="_Ref250285572"/>
      <w:bookmarkStart w:id="1926" w:name="_Toc302134437"/>
      <w:r>
        <w:t xml:space="preserve">Input </w:t>
      </w:r>
      <w:r w:rsidR="00D153DC">
        <w:t>F</w:t>
      </w:r>
      <w:r>
        <w:t xml:space="preserve">ile </w:t>
      </w:r>
      <w:r w:rsidR="00D153DC">
        <w:t>C</w:t>
      </w:r>
      <w:r>
        <w:t>hecking</w:t>
      </w:r>
      <w:bookmarkEnd w:id="1925"/>
      <w:bookmarkEnd w:id="1926"/>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927" w:name="_Ref293568180"/>
      <w:bookmarkStart w:id="1928" w:name="_Ref293568311"/>
      <w:bookmarkStart w:id="1929" w:name="_Toc302134438"/>
      <w:r>
        <w:lastRenderedPageBreak/>
        <w:t>Free Format Input</w:t>
      </w:r>
      <w:bookmarkEnd w:id="1927"/>
      <w:bookmarkEnd w:id="1928"/>
      <w:bookmarkEnd w:id="1929"/>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930" w:name="_Ref391471945"/>
      <w:bookmarkStart w:id="1931" w:name="_Toc302134439"/>
      <w:r>
        <w:lastRenderedPageBreak/>
        <w:t xml:space="preserve">Free </w:t>
      </w:r>
      <w:r w:rsidR="00D153DC">
        <w:t>F</w:t>
      </w:r>
      <w:r>
        <w:t xml:space="preserve">ormat </w:t>
      </w:r>
      <w:r w:rsidR="00D153DC">
        <w:t>O</w:t>
      </w:r>
      <w:r>
        <w:t>verview</w:t>
      </w:r>
      <w:bookmarkEnd w:id="1930"/>
      <w:bookmarkEnd w:id="1931"/>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554341">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932" w:name="_Ref374797496"/>
      <w:bookmarkStart w:id="1933" w:name="_Toc302134440"/>
      <w:r>
        <w:t>Format Specification Versions</w:t>
      </w:r>
      <w:bookmarkEnd w:id="1932"/>
      <w:bookmarkEnd w:id="1933"/>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1934" w:name="_Toc302134441"/>
      <w:r>
        <w:t>Multiple Input Files</w:t>
      </w:r>
      <w:bookmarkEnd w:id="1934"/>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1935" w:name="_Toc410636261"/>
      <w:bookmarkStart w:id="1936" w:name="_Toc302134442"/>
      <w:r>
        <w:t>Include Keyword</w:t>
      </w:r>
      <w:bookmarkEnd w:id="1935"/>
      <w:bookmarkEnd w:id="1936"/>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1937" w:name="_Toc410636262"/>
      <w:bookmarkStart w:id="1938" w:name="_Toc302134443"/>
      <w:r>
        <w:t>The ‘from’ Attribute</w:t>
      </w:r>
      <w:bookmarkEnd w:id="1937"/>
      <w:bookmarkEnd w:id="1938"/>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554341">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1939" w:name="_Toc302134444"/>
      <w:r>
        <w:lastRenderedPageBreak/>
        <w:t>Module Section</w:t>
      </w:r>
      <w:bookmarkEnd w:id="1939"/>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940" w:name="_Toc302134445"/>
      <w:r>
        <w:lastRenderedPageBreak/>
        <w:t>Control Section</w:t>
      </w:r>
      <w:bookmarkEnd w:id="1940"/>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941" w:name="_Toc293572196"/>
      <w:bookmarkStart w:id="1942" w:name="_Toc293572206"/>
      <w:bookmarkStart w:id="1943" w:name="_Toc293572208"/>
      <w:bookmarkStart w:id="1944" w:name="_Ref250285979"/>
      <w:bookmarkStart w:id="1945" w:name="_Ref292527008"/>
      <w:bookmarkStart w:id="1946" w:name="_Toc302134446"/>
      <w:bookmarkEnd w:id="1941"/>
      <w:bookmarkEnd w:id="1942"/>
      <w:bookmarkEnd w:id="1943"/>
      <w:r>
        <w:t>Common Parameters</w:t>
      </w:r>
      <w:bookmarkEnd w:id="1944"/>
      <w:bookmarkEnd w:id="1945"/>
      <w:bookmarkEnd w:id="1946"/>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ins w:id="1947" w:author="Steve Maas" w:date="2015-07-13T11:55:00Z"/>
        </w:trPr>
        <w:tc>
          <w:tcPr>
            <w:tcW w:w="1933" w:type="dxa"/>
            <w:shd w:val="clear" w:color="auto" w:fill="auto"/>
          </w:tcPr>
          <w:p w14:paraId="440895B3" w14:textId="35F04606" w:rsidR="001D481A" w:rsidRDefault="001D481A" w:rsidP="006A0BC1">
            <w:pPr>
              <w:pStyle w:val="code"/>
              <w:jc w:val="left"/>
              <w:rPr>
                <w:ins w:id="1948" w:author="Steve Maas" w:date="2015-07-13T11:55:00Z"/>
              </w:rPr>
            </w:pPr>
            <w:ins w:id="1949" w:author="Steve Maas" w:date="2015-07-13T11:55:00Z">
              <w:r>
                <w:t>output_level</w:t>
              </w:r>
            </w:ins>
          </w:p>
        </w:tc>
        <w:tc>
          <w:tcPr>
            <w:tcW w:w="5197" w:type="dxa"/>
            <w:shd w:val="clear" w:color="auto" w:fill="auto"/>
          </w:tcPr>
          <w:p w14:paraId="1863D5A9" w14:textId="5DBB3150" w:rsidR="001D481A" w:rsidRDefault="001D481A" w:rsidP="00F60C6B">
            <w:pPr>
              <w:rPr>
                <w:ins w:id="1950" w:author="Steve Maas" w:date="2015-07-13T11:55:00Z"/>
              </w:rPr>
            </w:pPr>
            <w:ins w:id="1951" w:author="Steve Maas" w:date="2015-07-13T11:55:00Z">
              <w:r>
                <w:t>Controls when to output data to file (14)</w:t>
              </w:r>
            </w:ins>
          </w:p>
        </w:tc>
        <w:tc>
          <w:tcPr>
            <w:tcW w:w="2470" w:type="dxa"/>
            <w:shd w:val="clear" w:color="auto" w:fill="auto"/>
          </w:tcPr>
          <w:p w14:paraId="490881DF" w14:textId="715FC1CC" w:rsidR="001D481A" w:rsidRDefault="001D481A" w:rsidP="006A0BC1">
            <w:pPr>
              <w:rPr>
                <w:ins w:id="1952" w:author="Steve Maas" w:date="2015-07-13T11:55:00Z"/>
                <w:bCs/>
                <w:iCs/>
              </w:rPr>
            </w:pPr>
            <w:ins w:id="1953" w:author="Steve Maas" w:date="2015-07-13T11:56:00Z">
              <w:r>
                <w:rPr>
                  <w:bCs/>
                  <w:iCs/>
                </w:rPr>
                <w:t>OUTPUT_MAJOR_ITRS</w:t>
              </w:r>
            </w:ins>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85pt" o:ole="">
            <v:imagedata r:id="rId15" o:title=""/>
          </v:shape>
          <o:OLEObject Type="Embed" ProgID="Equation.DSMT4" ShapeID="_x0000_i1026" DrawAspect="Content" ObjectID="_1375880226" r:id="rId16"/>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3pt;height:21.85pt" o:ole="">
            <v:imagedata r:id="rId17" o:title=""/>
          </v:shape>
          <o:OLEObject Type="Embed" ProgID="Equation.DSMT4" ShapeID="_x0000_i1027" DrawAspect="Content" ObjectID="_1375880227" r:id="rId18"/>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15pt;height:36.45pt" o:ole="">
            <v:imagedata r:id="rId19" o:title=""/>
          </v:shape>
          <o:OLEObject Type="Embed" ProgID="Equation.DSMT4" ShapeID="_x0000_i1028" DrawAspect="Content" ObjectID="_1375880228" r:id="rId20"/>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1D8E336" w:rsidR="003F2CC8" w:rsidRDefault="003F2CC8" w:rsidP="001D481A">
            <w:pPr>
              <w:tabs>
                <w:tab w:val="left" w:pos="720"/>
              </w:tabs>
            </w:pPr>
            <w:r>
              <w:t>Gauss-Lobatto integration rule using 11 integration points</w:t>
            </w:r>
            <w:del w:id="1954" w:author="Steve Maas" w:date="2015-07-13T11:58:00Z">
              <w:r w:rsidR="00A73162" w:rsidDel="001D481A">
                <w:delText xml:space="preserve"> (1)</w:delText>
              </w:r>
            </w:del>
            <w:r>
              <w:t xml:space="preserve"> </w:t>
            </w:r>
          </w:p>
        </w:tc>
      </w:tr>
    </w:tbl>
    <w:p w14:paraId="5749DECF" w14:textId="7D07AEFD" w:rsidR="003F2CC8" w:rsidRDefault="003F2CC8" w:rsidP="006A0BC1">
      <w:pPr>
        <w:tabs>
          <w:tab w:val="left" w:pos="720"/>
        </w:tabs>
        <w:ind w:left="720"/>
      </w:pPr>
    </w:p>
    <w:p w14:paraId="7C1284D2" w14:textId="10C17EB1" w:rsidR="00A73162" w:rsidRDefault="001D481A" w:rsidP="007949F9">
      <w:pPr>
        <w:tabs>
          <w:tab w:val="left" w:pos="720"/>
        </w:tabs>
        <w:rPr>
          <w:i/>
        </w:rPr>
      </w:pPr>
      <w:ins w:id="1955" w:author="Steve Maas" w:date="2015-07-13T11:57:00Z">
        <w:r>
          <w:rPr>
            <w:i/>
          </w:rPr>
          <w:tab/>
        </w:r>
      </w:ins>
      <w:del w:id="1956" w:author="Steve Maas" w:date="2015-07-13T11:58:00Z">
        <w:r w:rsidR="00A73162" w:rsidDel="001D481A">
          <w:rPr>
            <w:i/>
          </w:rPr>
          <w:delText>Comments</w:delText>
        </w:r>
      </w:del>
      <w:ins w:id="1957" w:author="Steve Maas" w:date="2015-07-13T11:58:00Z">
        <w:r>
          <w:rPr>
            <w:i/>
          </w:rPr>
          <w:t>Notes</w:t>
        </w:r>
      </w:ins>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w:t>
            </w:r>
            <w:del w:id="1958" w:author="Steve Maas" w:date="2015-07-13T11:58:00Z">
              <w:r w:rsidDel="001D481A">
                <w:delText xml:space="preserve"> (1)</w:delText>
              </w:r>
            </w:del>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60B25EA" w:rsidR="006B4462" w:rsidRDefault="006B4462" w:rsidP="006B4462">
      <w:pPr>
        <w:tabs>
          <w:tab w:val="left" w:pos="720"/>
        </w:tabs>
        <w:ind w:left="720"/>
        <w:rPr>
          <w:i/>
        </w:rPr>
      </w:pPr>
      <w:del w:id="1959" w:author="Steve Maas" w:date="2015-07-13T11:58:00Z">
        <w:r w:rsidDel="001D481A">
          <w:rPr>
            <w:i/>
          </w:rPr>
          <w:delText>Comments</w:delText>
        </w:r>
      </w:del>
      <w:ins w:id="1960" w:author="Steve Maas" w:date="2015-07-13T11:58:00Z">
        <w:r w:rsidR="001D481A">
          <w:rPr>
            <w:i/>
          </w:rPr>
          <w:t>Notes</w:t>
        </w:r>
      </w:ins>
      <w:r>
        <w:rPr>
          <w:i/>
        </w:rPr>
        <w:t>:</w:t>
      </w:r>
    </w:p>
    <w:p w14:paraId="60C3DB64" w14:textId="0D6F9FE5" w:rsidR="006B4462" w:rsidRPr="006B4462" w:rsidRDefault="006B4462" w:rsidP="006B4462">
      <w:pPr>
        <w:tabs>
          <w:tab w:val="left" w:pos="720"/>
        </w:tabs>
        <w:ind w:left="720"/>
      </w:pPr>
      <w:del w:id="1961" w:author="Steve Maas" w:date="2015-07-13T11:58:00Z">
        <w:r w:rsidDel="001D481A">
          <w:delText xml:space="preserve">This </w:delText>
        </w:r>
      </w:del>
      <w:ins w:id="1962" w:author="Steve Maas" w:date="2015-07-13T11:58:00Z">
        <w:r w:rsidR="001D481A">
          <w:t xml:space="preserve">The GAUSS6 </w:t>
        </w:r>
      </w:ins>
      <w:r>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pPr>
        <w:pStyle w:val="ListParagraph"/>
        <w:numPr>
          <w:ilvl w:val="0"/>
          <w:numId w:val="16"/>
        </w:numPr>
        <w:jc w:val="left"/>
        <w:rPr>
          <w:ins w:id="1963" w:author="Steve Maas" w:date="2015-07-13T12:00:00Z"/>
        </w:rPr>
        <w:pPrChange w:id="1964" w:author="Steve Maas" w:date="2015-07-13T12:01:00Z">
          <w:pPr>
            <w:pStyle w:val="ListParagraph"/>
            <w:numPr>
              <w:numId w:val="62"/>
            </w:numPr>
            <w:ind w:hanging="360"/>
          </w:pPr>
        </w:pPrChange>
      </w:pPr>
      <w:ins w:id="1965" w:author="Steve Maas" w:date="2015-07-13T11:59:00Z">
        <w:r>
          <w:t xml:space="preserve">The </w:t>
        </w:r>
        <w:r>
          <w:rPr>
            <w:i/>
          </w:rPr>
          <w:t>output_level</w:t>
        </w:r>
        <w:r>
          <w:t xml:space="preserve"> can be used to control when FEBio outputs the data files. The following values are supported.</w:t>
        </w:r>
      </w:ins>
      <w:ins w:id="1966" w:author="Steve Maas" w:date="2015-07-13T12:00:00Z">
        <w:r>
          <w:br/>
        </w:r>
      </w:ins>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3D6E">
        <w:trPr>
          <w:ins w:id="1967" w:author="Steve Maas" w:date="2015-07-13T12:00:00Z"/>
        </w:trPr>
        <w:tc>
          <w:tcPr>
            <w:tcW w:w="2160" w:type="dxa"/>
            <w:shd w:val="clear" w:color="auto" w:fill="auto"/>
          </w:tcPr>
          <w:p w14:paraId="1E653D29" w14:textId="77777777" w:rsidR="001D481A" w:rsidRPr="000B272C" w:rsidRDefault="001D481A" w:rsidP="00DA3D6E">
            <w:pPr>
              <w:rPr>
                <w:ins w:id="1968" w:author="Steve Maas" w:date="2015-07-13T12:00:00Z"/>
                <w:b/>
              </w:rPr>
            </w:pPr>
            <w:ins w:id="1969" w:author="Steve Maas" w:date="2015-07-13T12:00:00Z">
              <w:r w:rsidRPr="000B272C">
                <w:rPr>
                  <w:b/>
                </w:rPr>
                <w:t>Value</w:t>
              </w:r>
            </w:ins>
          </w:p>
        </w:tc>
        <w:tc>
          <w:tcPr>
            <w:tcW w:w="6480" w:type="dxa"/>
            <w:shd w:val="clear" w:color="auto" w:fill="auto"/>
          </w:tcPr>
          <w:p w14:paraId="2CE814DA" w14:textId="77777777" w:rsidR="001D481A" w:rsidRPr="000B272C" w:rsidRDefault="001D481A" w:rsidP="00DA3D6E">
            <w:pPr>
              <w:rPr>
                <w:ins w:id="1970" w:author="Steve Maas" w:date="2015-07-13T12:00:00Z"/>
                <w:b/>
              </w:rPr>
            </w:pPr>
            <w:ins w:id="1971" w:author="Steve Maas" w:date="2015-07-13T12:00:00Z">
              <w:r w:rsidRPr="000B272C">
                <w:rPr>
                  <w:b/>
                </w:rPr>
                <w:t>Description</w:t>
              </w:r>
            </w:ins>
          </w:p>
        </w:tc>
      </w:tr>
      <w:tr w:rsidR="001D481A" w14:paraId="21056233" w14:textId="77777777" w:rsidTr="00DA3D6E">
        <w:trPr>
          <w:ins w:id="1972" w:author="Steve Maas" w:date="2015-07-13T12:00:00Z"/>
        </w:trPr>
        <w:tc>
          <w:tcPr>
            <w:tcW w:w="2160" w:type="dxa"/>
            <w:shd w:val="clear" w:color="auto" w:fill="auto"/>
          </w:tcPr>
          <w:p w14:paraId="41654F09" w14:textId="6D251944" w:rsidR="001D481A" w:rsidRPr="006C4072" w:rsidRDefault="001D481A" w:rsidP="00DA3D6E">
            <w:pPr>
              <w:pStyle w:val="code"/>
              <w:rPr>
                <w:ins w:id="1973" w:author="Steve Maas" w:date="2015-07-13T12:00:00Z"/>
              </w:rPr>
            </w:pPr>
            <w:ins w:id="1974" w:author="Steve Maas" w:date="2015-07-13T12:00:00Z">
              <w:r>
                <w:t>OUTPUT_NEVER</w:t>
              </w:r>
            </w:ins>
          </w:p>
        </w:tc>
        <w:tc>
          <w:tcPr>
            <w:tcW w:w="6480" w:type="dxa"/>
            <w:shd w:val="clear" w:color="auto" w:fill="auto"/>
          </w:tcPr>
          <w:p w14:paraId="6695EF2C" w14:textId="77777777" w:rsidR="001D481A" w:rsidRPr="006C4072" w:rsidRDefault="001D481A" w:rsidP="00DA3D6E">
            <w:pPr>
              <w:rPr>
                <w:ins w:id="1975" w:author="Steve Maas" w:date="2015-07-13T12:00:00Z"/>
              </w:rPr>
            </w:pPr>
            <w:ins w:id="1976" w:author="Steve Maas" w:date="2015-07-13T12:00:00Z">
              <w:r>
                <w:t>Don’t generate any output</w:t>
              </w:r>
            </w:ins>
          </w:p>
        </w:tc>
      </w:tr>
      <w:tr w:rsidR="001D481A" w14:paraId="43D03B35" w14:textId="77777777" w:rsidTr="00DA3D6E">
        <w:trPr>
          <w:ins w:id="1977" w:author="Steve Maas" w:date="2015-07-13T12:00:00Z"/>
        </w:trPr>
        <w:tc>
          <w:tcPr>
            <w:tcW w:w="2160" w:type="dxa"/>
            <w:shd w:val="clear" w:color="auto" w:fill="auto"/>
          </w:tcPr>
          <w:p w14:paraId="6694F1A0" w14:textId="3D3D3036" w:rsidR="001D481A" w:rsidRDefault="001D481A" w:rsidP="00DA3D6E">
            <w:pPr>
              <w:pStyle w:val="code"/>
              <w:rPr>
                <w:ins w:id="1978" w:author="Steve Maas" w:date="2015-07-13T12:00:00Z"/>
              </w:rPr>
            </w:pPr>
            <w:ins w:id="1979" w:author="Steve Maas" w:date="2015-07-13T12:01:00Z">
              <w:r>
                <w:t>OUTPUT_MUST_POINTS</w:t>
              </w:r>
            </w:ins>
          </w:p>
        </w:tc>
        <w:tc>
          <w:tcPr>
            <w:tcW w:w="6480" w:type="dxa"/>
            <w:shd w:val="clear" w:color="auto" w:fill="auto"/>
          </w:tcPr>
          <w:p w14:paraId="7B0682AE" w14:textId="6B2E4EC1" w:rsidR="001D481A" w:rsidRDefault="001D481A" w:rsidP="00DA3D6E">
            <w:pPr>
              <w:rPr>
                <w:ins w:id="1980" w:author="Steve Maas" w:date="2015-07-13T12:00:00Z"/>
              </w:rPr>
            </w:pPr>
            <w:ins w:id="1981" w:author="Steve Maas" w:date="2015-07-13T12:01:00Z">
              <w:r>
                <w:t>Only output at must points</w:t>
              </w:r>
            </w:ins>
          </w:p>
        </w:tc>
      </w:tr>
      <w:tr w:rsidR="001D481A" w14:paraId="0AA76D67" w14:textId="77777777" w:rsidTr="00DA3D6E">
        <w:trPr>
          <w:ins w:id="1982" w:author="Steve Maas" w:date="2015-07-13T12:00:00Z"/>
        </w:trPr>
        <w:tc>
          <w:tcPr>
            <w:tcW w:w="2160" w:type="dxa"/>
            <w:shd w:val="clear" w:color="auto" w:fill="auto"/>
          </w:tcPr>
          <w:p w14:paraId="267C2C9C" w14:textId="77777777" w:rsidR="001D481A" w:rsidRDefault="001D481A" w:rsidP="00DA3D6E">
            <w:pPr>
              <w:pStyle w:val="code"/>
              <w:rPr>
                <w:ins w:id="1983" w:author="Steve Maas" w:date="2015-07-13T12:00:00Z"/>
              </w:rPr>
            </w:pPr>
            <w:ins w:id="1984" w:author="Steve Maas" w:date="2015-07-13T12:00:00Z">
              <w:r>
                <w:t>PRINT_MAJOR_ITRS</w:t>
              </w:r>
            </w:ins>
          </w:p>
        </w:tc>
        <w:tc>
          <w:tcPr>
            <w:tcW w:w="6480" w:type="dxa"/>
            <w:shd w:val="clear" w:color="auto" w:fill="auto"/>
          </w:tcPr>
          <w:p w14:paraId="04C813AC" w14:textId="2FCC3E49" w:rsidR="001D481A" w:rsidRDefault="001D481A" w:rsidP="00DA3D6E">
            <w:pPr>
              <w:rPr>
                <w:ins w:id="1985" w:author="Steve Maas" w:date="2015-07-13T12:00:00Z"/>
              </w:rPr>
            </w:pPr>
            <w:ins w:id="1986" w:author="Steve Maas" w:date="2015-07-13T12:01:00Z">
              <w:r>
                <w:t>Output at end of each time step</w:t>
              </w:r>
            </w:ins>
          </w:p>
        </w:tc>
      </w:tr>
      <w:tr w:rsidR="001D481A" w14:paraId="65705210" w14:textId="77777777" w:rsidTr="00DA3D6E">
        <w:trPr>
          <w:ins w:id="1987" w:author="Steve Maas" w:date="2015-07-13T12:00:00Z"/>
        </w:trPr>
        <w:tc>
          <w:tcPr>
            <w:tcW w:w="2160" w:type="dxa"/>
            <w:shd w:val="clear" w:color="auto" w:fill="auto"/>
          </w:tcPr>
          <w:p w14:paraId="541CB992" w14:textId="77777777" w:rsidR="001D481A" w:rsidRDefault="001D481A" w:rsidP="00DA3D6E">
            <w:pPr>
              <w:pStyle w:val="code"/>
              <w:rPr>
                <w:ins w:id="1988" w:author="Steve Maas" w:date="2015-07-13T12:00:00Z"/>
              </w:rPr>
            </w:pPr>
            <w:ins w:id="1989" w:author="Steve Maas" w:date="2015-07-13T12:00:00Z">
              <w:r>
                <w:t>PRINT_MINOR_ITRS</w:t>
              </w:r>
            </w:ins>
          </w:p>
        </w:tc>
        <w:tc>
          <w:tcPr>
            <w:tcW w:w="6480" w:type="dxa"/>
            <w:shd w:val="clear" w:color="auto" w:fill="auto"/>
          </w:tcPr>
          <w:p w14:paraId="6D07F5DF" w14:textId="32599859" w:rsidR="001D481A" w:rsidRDefault="001D481A" w:rsidP="00DA3D6E">
            <w:pPr>
              <w:rPr>
                <w:ins w:id="1990" w:author="Steve Maas" w:date="2015-07-13T12:00:00Z"/>
              </w:rPr>
            </w:pPr>
            <w:ins w:id="1991" w:author="Steve Maas" w:date="2015-07-13T12:01:00Z">
              <w:r>
                <w:t>Output at each iteration</w:t>
              </w:r>
            </w:ins>
          </w:p>
        </w:tc>
      </w:tr>
      <w:tr w:rsidR="001D481A" w14:paraId="48C2CDB1" w14:textId="77777777" w:rsidTr="00DA3D6E">
        <w:trPr>
          <w:ins w:id="1992" w:author="Steve Maas" w:date="2015-07-13T12:00:00Z"/>
        </w:trPr>
        <w:tc>
          <w:tcPr>
            <w:tcW w:w="2160" w:type="dxa"/>
            <w:shd w:val="clear" w:color="auto" w:fill="auto"/>
          </w:tcPr>
          <w:p w14:paraId="210918F0" w14:textId="5B5FB194" w:rsidR="001D481A" w:rsidRDefault="001D481A" w:rsidP="00DA3D6E">
            <w:pPr>
              <w:pStyle w:val="code"/>
              <w:rPr>
                <w:ins w:id="1993" w:author="Steve Maas" w:date="2015-07-13T12:00:00Z"/>
              </w:rPr>
            </w:pPr>
            <w:ins w:id="1994" w:author="Steve Maas" w:date="2015-07-13T12:01:00Z">
              <w:r>
                <w:t>OUTPUT_FINAL</w:t>
              </w:r>
            </w:ins>
          </w:p>
        </w:tc>
        <w:tc>
          <w:tcPr>
            <w:tcW w:w="6480" w:type="dxa"/>
            <w:shd w:val="clear" w:color="auto" w:fill="auto"/>
          </w:tcPr>
          <w:p w14:paraId="750E82F4" w14:textId="00A02993" w:rsidR="001D481A" w:rsidRDefault="001D481A" w:rsidP="00DA3D6E">
            <w:pPr>
              <w:rPr>
                <w:ins w:id="1995" w:author="Steve Maas" w:date="2015-07-13T12:00:00Z"/>
              </w:rPr>
            </w:pPr>
            <w:ins w:id="1996" w:author="Steve Maas" w:date="2015-07-13T12:01:00Z">
              <w:r>
                <w:t>Only output the data at the last converged time step.</w:t>
              </w:r>
            </w:ins>
          </w:p>
        </w:tc>
      </w:tr>
    </w:tbl>
    <w:p w14:paraId="214965EE" w14:textId="77777777" w:rsidR="001D481A" w:rsidRDefault="001D481A" w:rsidP="001D481A"/>
    <w:p w14:paraId="7863E6AA" w14:textId="6A1950C1" w:rsidR="006A0BC1" w:rsidRDefault="006A0BC1" w:rsidP="006A0BC1">
      <w:pPr>
        <w:pStyle w:val="Heading3"/>
        <w:jc w:val="left"/>
      </w:pPr>
      <w:bookmarkStart w:id="1997" w:name="_Toc302134447"/>
      <w:r>
        <w:lastRenderedPageBreak/>
        <w:t xml:space="preserve">Parameters for </w:t>
      </w:r>
      <w:r w:rsidR="00D153DC">
        <w:rPr>
          <w:i/>
        </w:rPr>
        <w:t>B</w:t>
      </w:r>
      <w:r w:rsidR="00EA184D">
        <w:rPr>
          <w:i/>
        </w:rPr>
        <w:t>iphasic</w:t>
      </w:r>
      <w:r w:rsidR="00EA184D">
        <w:t xml:space="preserve"> </w:t>
      </w:r>
      <w:r w:rsidR="00D153DC">
        <w:t>A</w:t>
      </w:r>
      <w:r>
        <w:t>nalysis</w:t>
      </w:r>
      <w:bookmarkEnd w:id="1997"/>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998" w:name="_Toc302134448"/>
      <w:r>
        <w:t xml:space="preserve">Parameters for </w:t>
      </w:r>
      <w:r w:rsidR="00D153DC">
        <w:rPr>
          <w:i/>
        </w:rPr>
        <w:t>S</w:t>
      </w:r>
      <w:r w:rsidRPr="007D6F0D">
        <w:rPr>
          <w:i/>
        </w:rPr>
        <w:t>olute</w:t>
      </w:r>
      <w:r>
        <w:t xml:space="preserve"> </w:t>
      </w:r>
      <w:r w:rsidR="00D153DC">
        <w:t>A</w:t>
      </w:r>
      <w:r>
        <w:t>nalysis</w:t>
      </w:r>
      <w:bookmarkEnd w:id="1998"/>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999" w:name="_Toc302134449"/>
      <w:r>
        <w:t xml:space="preserve">Parameters for </w:t>
      </w:r>
      <w:r w:rsidR="00D153DC">
        <w:rPr>
          <w:i/>
        </w:rPr>
        <w:t>H</w:t>
      </w:r>
      <w:r w:rsidRPr="007D6F0D">
        <w:rPr>
          <w:i/>
        </w:rPr>
        <w:t>eat</w:t>
      </w:r>
      <w:r>
        <w:t xml:space="preserve"> </w:t>
      </w:r>
      <w:r w:rsidR="00D153DC">
        <w:t>A</w:t>
      </w:r>
      <w:r>
        <w:t>nalysis</w:t>
      </w:r>
      <w:bookmarkEnd w:id="1999"/>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554341">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000" w:name="_Toc302134450"/>
      <w:r>
        <w:lastRenderedPageBreak/>
        <w:t>Globals Section</w:t>
      </w:r>
      <w:bookmarkEnd w:id="2000"/>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001" w:name="_Toc302134451"/>
      <w:r>
        <w:t>Constants</w:t>
      </w:r>
      <w:bookmarkEnd w:id="2001"/>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6pt;height:14.6pt" o:ole="">
            <v:imagedata r:id="rId21" o:title=""/>
          </v:shape>
          <o:OLEObject Type="Embed" ProgID="Equation.DSMT4" ShapeID="_x0000_i1029" DrawAspect="Content" ObjectID="_1375880229" r:id="rId22"/>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3pt;height:14.6pt" o:ole="">
            <v:imagedata r:id="rId23" o:title=""/>
          </v:shape>
          <o:OLEObject Type="Embed" ProgID="Equation.DSMT4" ShapeID="_x0000_i1030" DrawAspect="Content" ObjectID="_1375880230" r:id="rId24"/>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6pt;height:21.85pt" o:ole="">
            <v:imagedata r:id="rId25" o:title=""/>
          </v:shape>
          <o:OLEObject Type="Embed" ProgID="Equation.DSMT4" ShapeID="_x0000_i1031" DrawAspect="Content" ObjectID="_1375880231" r:id="rId26"/>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002" w:name="_Ref188932792"/>
      <w:bookmarkStart w:id="2003" w:name="_Toc302134452"/>
      <w:r>
        <w:t>Solutes</w:t>
      </w:r>
      <w:bookmarkEnd w:id="2002"/>
      <w:bookmarkEnd w:id="2003"/>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6pt;height:14.6pt" o:ole="">
            <v:imagedata r:id="rId27" o:title=""/>
          </v:shape>
          <o:OLEObject Type="Embed" ProgID="Equation.DSMT4" ShapeID="_x0000_i1032" DrawAspect="Content" ObjectID="_1375880232" r:id="rId28"/>
        </w:object>
      </w:r>
      <w:r>
        <w:t xml:space="preserve">, molar mass </w:t>
      </w:r>
      <w:r w:rsidR="006C2049" w:rsidRPr="006C2049">
        <w:rPr>
          <w:position w:val="-4"/>
        </w:rPr>
        <w:object w:dxaOrig="420" w:dyaOrig="300" w14:anchorId="1C82A89B">
          <v:shape id="_x0000_i1033" type="#_x0000_t75" style="width:21.85pt;height:14.6pt" o:ole="">
            <v:imagedata r:id="rId29" o:title=""/>
          </v:shape>
          <o:OLEObject Type="Embed" ProgID="Equation.DSMT4" ShapeID="_x0000_i1033" DrawAspect="Content" ObjectID="_1375880233" r:id="rId30"/>
        </w:object>
      </w:r>
      <w:r>
        <w:t xml:space="preserve">, and density </w:t>
      </w:r>
      <w:r w:rsidR="006C2049" w:rsidRPr="006C2049">
        <w:rPr>
          <w:position w:val="-12"/>
        </w:rPr>
        <w:object w:dxaOrig="340" w:dyaOrig="380" w14:anchorId="75CCE845">
          <v:shape id="_x0000_i1034" type="#_x0000_t75" style="width:14.6pt;height:21.85pt" o:ole="">
            <v:imagedata r:id="rId31" o:title=""/>
          </v:shape>
          <o:OLEObject Type="Embed" ProgID="Equation.DSMT4" ShapeID="_x0000_i1034" DrawAspect="Content" ObjectID="_1375880234" r:id="rId32"/>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2004" w:author="Gerard" w:date="2015-08-25T15:04:00Z">
        <w:r w:rsidR="00554341">
          <w:t>4.8.2</w:t>
        </w:r>
      </w:ins>
      <w:del w:id="2005" w:author="Gerard" w:date="2015-08-25T15:04:00Z">
        <w:r w:rsidR="008613FC" w:rsidDel="00554341">
          <w:delText>4.7.2</w:delText>
        </w:r>
      </w:del>
      <w:r>
        <w:fldChar w:fldCharType="end"/>
      </w:r>
      <w:r>
        <w:t>), triphasic (Section </w:t>
      </w:r>
      <w:r>
        <w:fldChar w:fldCharType="begin"/>
      </w:r>
      <w:r>
        <w:instrText xml:space="preserve"> REF _Ref188932651 \r \h </w:instrText>
      </w:r>
      <w:r>
        <w:fldChar w:fldCharType="separate"/>
      </w:r>
      <w:ins w:id="2006" w:author="Gerard" w:date="2015-08-25T15:04:00Z">
        <w:r w:rsidR="00554341">
          <w:t>4.9.2</w:t>
        </w:r>
      </w:ins>
      <w:del w:id="2007" w:author="Gerard" w:date="2015-08-25T15:04:00Z">
        <w:r w:rsidR="008613FC" w:rsidDel="00554341">
          <w:delText>4.8.2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008" w:name="_Ref240797992"/>
      <w:bookmarkStart w:id="2009" w:name="_Toc302134453"/>
      <w:r>
        <w:t>Solid-Bound Molecules</w:t>
      </w:r>
      <w:bookmarkEnd w:id="2008"/>
      <w:bookmarkEnd w:id="2009"/>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2010" w:author="Gerard" w:date="2015-08-25T15:04:00Z">
        <w:r w:rsidR="00554341">
          <w:t>4.9</w:t>
        </w:r>
      </w:ins>
      <w:del w:id="2011" w:author="Gerard" w:date="2015-08-25T15:04:00Z">
        <w:r w:rsidR="008613FC" w:rsidDel="00554341">
          <w:delText>4.8</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012" w:name="_Ref174185715"/>
      <w:bookmarkStart w:id="2013" w:name="_Toc302134454"/>
      <w:r>
        <w:lastRenderedPageBreak/>
        <w:t>Material Section</w:t>
      </w:r>
      <w:bookmarkEnd w:id="2012"/>
      <w:bookmarkEnd w:id="2013"/>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554341">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014" w:name="_Ref178490824"/>
      <w:bookmarkStart w:id="2015" w:name="_Ref178491142"/>
      <w:bookmarkStart w:id="2016" w:name="_Toc302134455"/>
      <w:r>
        <w:lastRenderedPageBreak/>
        <w:t>Geometry Section</w:t>
      </w:r>
      <w:bookmarkEnd w:id="2014"/>
      <w:bookmarkEnd w:id="2015"/>
      <w:bookmarkEnd w:id="2016"/>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2017" w:name="_Toc302134456"/>
      <w:r>
        <w:t>Nodes Section</w:t>
      </w:r>
      <w:bookmarkEnd w:id="2017"/>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2018" w:name="_Ref376432008"/>
      <w:bookmarkStart w:id="2019" w:name="_Toc302134457"/>
      <w:r w:rsidRPr="00EF5020">
        <w:lastRenderedPageBreak/>
        <w:t>Elements</w:t>
      </w:r>
      <w:r>
        <w:t xml:space="preserve"> Section</w:t>
      </w:r>
      <w:bookmarkEnd w:id="2018"/>
      <w:bookmarkEnd w:id="2019"/>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2020" w:name="_Toc350354842"/>
      <w:bookmarkStart w:id="2021" w:name="_Toc350439800"/>
      <w:bookmarkStart w:id="2022" w:name="_Toc352596206"/>
      <w:bookmarkStart w:id="2023" w:name="_Toc363724979"/>
      <w:bookmarkStart w:id="2024" w:name="_Toc302134458"/>
      <w:bookmarkEnd w:id="2020"/>
      <w:bookmarkEnd w:id="2021"/>
      <w:bookmarkEnd w:id="2022"/>
      <w:bookmarkEnd w:id="2023"/>
      <w:r>
        <w:t>Solid Elements</w:t>
      </w:r>
      <w:bookmarkEnd w:id="2024"/>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EA1ADB" w:rsidRDefault="00EA1AD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EA1ADB" w:rsidRDefault="00EA1AD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EA1ADB" w:rsidRDefault="00EA1AD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EA1ADB" w:rsidRDefault="00EA1AD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EA1ADB" w:rsidRDefault="00EA1AD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EA1ADB" w:rsidRDefault="00EA1AD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EA1ADB" w:rsidRDefault="00EA1AD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EA1ADB" w:rsidRDefault="00EA1AD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EA1ADB" w:rsidRDefault="00EA1AD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EA1ADB" w:rsidRDefault="00EA1AD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EA1ADB" w:rsidRDefault="00EA1AD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EA1ADB" w:rsidRDefault="00EA1AD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EA1ADB" w:rsidRDefault="00EA1AD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EA1ADB" w:rsidRDefault="00EA1AD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EA1ADB" w:rsidRDefault="00EA1AD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EA1ADB" w:rsidRDefault="00EA1AD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EA1ADB" w:rsidRDefault="00EA1AD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EA1ADB" w:rsidRDefault="00EA1AD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EA1ADB" w:rsidRDefault="00EA1AD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EA1ADB" w:rsidRDefault="00EA1AD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EA1ADB" w:rsidRDefault="00EA1AD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style="position:absolute;margin-left:0;margin-top:0;width:468pt;height:189pt;z-index:251650048;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EA1ADB" w:rsidRDefault="00EA1ADB"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EA1ADB" w:rsidRDefault="00EA1ADB"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EA1ADB" w:rsidRDefault="00EA1ADB"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EA1ADB" w:rsidRDefault="00EA1ADB"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EA1ADB" w:rsidRDefault="00EA1ADB"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EA1ADB" w:rsidRDefault="00EA1ADB"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EA1ADB" w:rsidRDefault="00EA1ADB"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EA1ADB" w:rsidRDefault="00EA1ADB"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EA1ADB" w:rsidRDefault="00EA1ADB"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EA1ADB" w:rsidRDefault="00EA1ADB"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EA1ADB" w:rsidRDefault="00EA1ADB"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EA1ADB" w:rsidRDefault="00EA1ADB"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EA1ADB" w:rsidRDefault="00EA1ADB"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EA1ADB" w:rsidRDefault="00EA1ADB"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EA1ADB" w:rsidRDefault="00EA1ADB"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EA1ADB" w:rsidRDefault="00EA1ADB"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EA1ADB" w:rsidRDefault="00EA1ADB"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EA1ADB" w:rsidRDefault="00EA1ADB"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EA1ADB" w:rsidRDefault="00EA1ADB"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EA1ADB" w:rsidRDefault="00EA1ADB"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EA1ADB" w:rsidRDefault="00EA1ADB"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2025" w:author="Gerard" w:date="2015-06-21T21:55:00Z">
        <w:r w:rsidR="00744BB0">
          <w:fldChar w:fldCharType="begin"/>
        </w:r>
        <w:r w:rsidR="00744BB0">
          <w:instrText xml:space="preserve"> STYLEREF 1 \s </w:instrText>
        </w:r>
      </w:ins>
      <w:r w:rsidR="00744BB0">
        <w:fldChar w:fldCharType="separate"/>
      </w:r>
      <w:r w:rsidR="00554341">
        <w:rPr>
          <w:noProof/>
        </w:rPr>
        <w:t>3</w:t>
      </w:r>
      <w:ins w:id="2026"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027" w:author="Gerard" w:date="2015-08-25T15:04:00Z">
        <w:r w:rsidR="00554341">
          <w:rPr>
            <w:noProof/>
          </w:rPr>
          <w:t>1</w:t>
        </w:r>
      </w:ins>
      <w:ins w:id="2028" w:author="Gerard" w:date="2015-06-21T21:55:00Z">
        <w:r w:rsidR="00744BB0">
          <w:fldChar w:fldCharType="end"/>
        </w:r>
      </w:ins>
      <w:del w:id="2029"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2030" w:name="_Toc302134459"/>
      <w:r>
        <w:t>Shell Elements</w:t>
      </w:r>
      <w:bookmarkEnd w:id="2030"/>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EA1ADB" w:rsidRDefault="00EA1AD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EA1ADB" w:rsidRDefault="00EA1AD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EA1ADB" w:rsidRDefault="00EA1AD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EA1ADB" w:rsidRDefault="00EA1AD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EA1ADB" w:rsidRDefault="00EA1AD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EA1ADB" w:rsidRDefault="00EA1AD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EA1ADB" w:rsidRDefault="00EA1AD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style="position:absolute;margin-left:0;margin-top:0;width:468pt;height:171pt;z-index:251651072;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EA1ADB" w:rsidRDefault="00EA1ADB"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EA1ADB" w:rsidRDefault="00EA1ADB"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EA1ADB" w:rsidRDefault="00EA1ADB"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EA1ADB" w:rsidRDefault="00EA1ADB"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EA1ADB" w:rsidRDefault="00EA1ADB"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EA1ADB" w:rsidRDefault="00EA1ADB"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EA1ADB" w:rsidRDefault="00EA1AD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2031" w:author="Gerard" w:date="2015-06-21T21:55:00Z">
        <w:r w:rsidR="00744BB0">
          <w:fldChar w:fldCharType="begin"/>
        </w:r>
        <w:r w:rsidR="00744BB0">
          <w:instrText xml:space="preserve"> STYLEREF 1 \s </w:instrText>
        </w:r>
      </w:ins>
      <w:r w:rsidR="00744BB0">
        <w:fldChar w:fldCharType="separate"/>
      </w:r>
      <w:r w:rsidR="00554341">
        <w:rPr>
          <w:noProof/>
        </w:rPr>
        <w:t>3</w:t>
      </w:r>
      <w:ins w:id="203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033" w:author="Gerard" w:date="2015-08-25T15:04:00Z">
        <w:r w:rsidR="00554341">
          <w:rPr>
            <w:noProof/>
          </w:rPr>
          <w:t>2</w:t>
        </w:r>
      </w:ins>
      <w:ins w:id="2034" w:author="Gerard" w:date="2015-06-21T21:55:00Z">
        <w:r w:rsidR="00744BB0">
          <w:fldChar w:fldCharType="end"/>
        </w:r>
      </w:ins>
      <w:del w:id="203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2036" w:name="_Ref376174920"/>
      <w:bookmarkStart w:id="2037" w:name="_Toc302134460"/>
      <w:r w:rsidRPr="007A75DE">
        <w:t>Surface Elements</w:t>
      </w:r>
      <w:bookmarkEnd w:id="2036"/>
      <w:bookmarkEnd w:id="2037"/>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2038" w:name="_Ref230518438"/>
      <w:bookmarkStart w:id="2039" w:name="_Toc302134461"/>
      <w:r>
        <w:t>Element</w:t>
      </w:r>
      <w:r w:rsidR="00D153DC">
        <w:t xml:space="preserve"> </w:t>
      </w:r>
      <w:r>
        <w:t>Data Section</w:t>
      </w:r>
      <w:bookmarkEnd w:id="2038"/>
      <w:bookmarkEnd w:id="2039"/>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554341">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2040" w:name="_Ref376175517"/>
      <w:bookmarkStart w:id="2041" w:name="_Toc302134462"/>
      <w:r>
        <w:t>Surface Section</w:t>
      </w:r>
      <w:bookmarkEnd w:id="2040"/>
      <w:bookmarkEnd w:id="2041"/>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554341">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2042" w:name="_Ref378149880"/>
      <w:bookmarkStart w:id="2043" w:name="_Toc302134463"/>
      <w:r>
        <w:t>NodeSet Section</w:t>
      </w:r>
      <w:bookmarkEnd w:id="2042"/>
      <w:bookmarkEnd w:id="2043"/>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2044" w:name="_Toc410636283"/>
      <w:bookmarkStart w:id="2045" w:name="_Toc302134464"/>
      <w:r>
        <w:lastRenderedPageBreak/>
        <w:t>ElementSet Section</w:t>
      </w:r>
      <w:bookmarkEnd w:id="2044"/>
      <w:bookmarkEnd w:id="2045"/>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2046" w:name="_Toc302134465"/>
      <w:r>
        <w:lastRenderedPageBreak/>
        <w:t>Initial Section</w:t>
      </w:r>
      <w:bookmarkEnd w:id="2046"/>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2047" w:name="_Toc302134466"/>
      <w:r>
        <w:t>Initial Nodal Velocities</w:t>
      </w:r>
      <w:bookmarkEnd w:id="2047"/>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554341">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048" w:name="_Toc302134467"/>
      <w:r>
        <w:t>Initial Nodal Effective Fluid Pressure</w:t>
      </w:r>
      <w:bookmarkEnd w:id="204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049" w:name="_Toc302134468"/>
      <w:r>
        <w:t>Initial Nodal Effective Concentration</w:t>
      </w:r>
      <w:bookmarkEnd w:id="2049"/>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554341">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050" w:name="_Ref172095122"/>
      <w:bookmarkStart w:id="2051" w:name="_Toc302134469"/>
      <w:r>
        <w:lastRenderedPageBreak/>
        <w:t>Boundary Section</w:t>
      </w:r>
      <w:bookmarkEnd w:id="2050"/>
      <w:bookmarkEnd w:id="2051"/>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052" w:name="_Ref172095051"/>
      <w:bookmarkStart w:id="2053" w:name="_Toc302134470"/>
      <w:r>
        <w:t>Prescribed Nodal Degrees of Freedom</w:t>
      </w:r>
      <w:bookmarkEnd w:id="2052"/>
      <w:bookmarkEnd w:id="2053"/>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554341">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554341">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054" w:name="_Toc302134471"/>
      <w:r>
        <w:t>Fixed Nodal Degrees of Freedom</w:t>
      </w:r>
      <w:bookmarkEnd w:id="2054"/>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554341">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055" w:name="_Toc315942749"/>
      <w:bookmarkStart w:id="2056" w:name="_Toc315943013"/>
      <w:bookmarkStart w:id="2057" w:name="_Toc315943277"/>
      <w:bookmarkStart w:id="2058" w:name="_Toc315942751"/>
      <w:bookmarkStart w:id="2059" w:name="_Toc315943015"/>
      <w:bookmarkStart w:id="2060" w:name="_Toc315943279"/>
      <w:bookmarkStart w:id="2061" w:name="_Toc315942753"/>
      <w:bookmarkStart w:id="2062" w:name="_Toc315943017"/>
      <w:bookmarkStart w:id="2063" w:name="_Toc315943281"/>
      <w:bookmarkStart w:id="2064" w:name="_Toc315942755"/>
      <w:bookmarkStart w:id="2065" w:name="_Toc315943019"/>
      <w:bookmarkStart w:id="2066" w:name="_Toc315943283"/>
      <w:bookmarkStart w:id="2067" w:name="_Toc315942758"/>
      <w:bookmarkStart w:id="2068" w:name="_Toc315943022"/>
      <w:bookmarkStart w:id="2069" w:name="_Toc315943286"/>
      <w:bookmarkStart w:id="2070" w:name="_Toc315942763"/>
      <w:bookmarkStart w:id="2071" w:name="_Toc315943027"/>
      <w:bookmarkStart w:id="2072" w:name="_Toc315943291"/>
      <w:bookmarkStart w:id="2073" w:name="_Toc315942764"/>
      <w:bookmarkStart w:id="2074" w:name="_Toc315943028"/>
      <w:bookmarkStart w:id="2075" w:name="_Toc315943292"/>
      <w:bookmarkStart w:id="2076" w:name="_Toc315942765"/>
      <w:bookmarkStart w:id="2077" w:name="_Toc315943029"/>
      <w:bookmarkStart w:id="2078" w:name="_Toc315943293"/>
      <w:bookmarkStart w:id="2079" w:name="_Toc315942768"/>
      <w:bookmarkStart w:id="2080" w:name="_Toc315943032"/>
      <w:bookmarkStart w:id="2081" w:name="_Toc315943296"/>
      <w:bookmarkStart w:id="2082" w:name="_Toc315942770"/>
      <w:bookmarkStart w:id="2083" w:name="_Toc315943034"/>
      <w:bookmarkStart w:id="2084" w:name="_Toc315943298"/>
      <w:bookmarkStart w:id="2085" w:name="_Toc315942775"/>
      <w:bookmarkStart w:id="2086" w:name="_Toc315943039"/>
      <w:bookmarkStart w:id="2087" w:name="_Toc315943303"/>
      <w:bookmarkStart w:id="2088" w:name="_Toc315942777"/>
      <w:bookmarkStart w:id="2089" w:name="_Toc315943041"/>
      <w:bookmarkStart w:id="2090" w:name="_Toc315943305"/>
      <w:bookmarkStart w:id="2091" w:name="_Toc315942782"/>
      <w:bookmarkStart w:id="2092" w:name="_Toc315943046"/>
      <w:bookmarkStart w:id="2093" w:name="_Toc315943310"/>
      <w:bookmarkStart w:id="2094" w:name="_Toc315942784"/>
      <w:bookmarkStart w:id="2095" w:name="_Toc315943048"/>
      <w:bookmarkStart w:id="2096" w:name="_Toc315943312"/>
      <w:bookmarkStart w:id="2097" w:name="_Toc315942786"/>
      <w:bookmarkStart w:id="2098" w:name="_Toc315943050"/>
      <w:bookmarkStart w:id="2099" w:name="_Toc315943314"/>
      <w:bookmarkStart w:id="2100" w:name="_Toc315942806"/>
      <w:bookmarkStart w:id="2101" w:name="_Toc315943070"/>
      <w:bookmarkStart w:id="2102" w:name="_Toc315943334"/>
      <w:bookmarkStart w:id="2103" w:name="_Toc315942809"/>
      <w:bookmarkStart w:id="2104" w:name="_Toc315943073"/>
      <w:bookmarkStart w:id="2105" w:name="_Toc315943337"/>
      <w:bookmarkStart w:id="2106" w:name="_Toc315942810"/>
      <w:bookmarkStart w:id="2107" w:name="_Toc315943074"/>
      <w:bookmarkStart w:id="2108" w:name="_Toc315943338"/>
      <w:bookmarkStart w:id="2109" w:name="_Toc315942811"/>
      <w:bookmarkStart w:id="2110" w:name="_Toc315943075"/>
      <w:bookmarkStart w:id="2111" w:name="_Toc315943339"/>
      <w:bookmarkStart w:id="2112" w:name="_Toc315942816"/>
      <w:bookmarkStart w:id="2113" w:name="_Toc315943080"/>
      <w:bookmarkStart w:id="2114" w:name="_Toc315943344"/>
      <w:bookmarkStart w:id="2115" w:name="_Toc315942818"/>
      <w:bookmarkStart w:id="2116" w:name="_Toc315943082"/>
      <w:bookmarkStart w:id="2117" w:name="_Toc315943346"/>
      <w:bookmarkStart w:id="2118" w:name="_Toc315942820"/>
      <w:bookmarkStart w:id="2119" w:name="_Toc315943084"/>
      <w:bookmarkStart w:id="2120" w:name="_Toc315943348"/>
      <w:bookmarkStart w:id="2121" w:name="_Toc315942822"/>
      <w:bookmarkStart w:id="2122" w:name="_Toc315943086"/>
      <w:bookmarkStart w:id="2123" w:name="_Toc315943350"/>
      <w:bookmarkStart w:id="2124" w:name="_Toc315942824"/>
      <w:bookmarkStart w:id="2125" w:name="_Toc315943088"/>
      <w:bookmarkStart w:id="2126" w:name="_Toc315943352"/>
      <w:bookmarkStart w:id="2127" w:name="_Toc315942829"/>
      <w:bookmarkStart w:id="2128" w:name="_Toc315943093"/>
      <w:bookmarkStart w:id="2129" w:name="_Toc315943357"/>
      <w:bookmarkStart w:id="2130" w:name="_Toc315942831"/>
      <w:bookmarkStart w:id="2131" w:name="_Toc315943095"/>
      <w:bookmarkStart w:id="2132" w:name="_Toc315943359"/>
      <w:bookmarkStart w:id="2133" w:name="_Toc315942833"/>
      <w:bookmarkStart w:id="2134" w:name="_Toc315943097"/>
      <w:bookmarkStart w:id="2135" w:name="_Toc315943361"/>
      <w:bookmarkStart w:id="2136" w:name="_Toc315942834"/>
      <w:bookmarkStart w:id="2137" w:name="_Toc315943098"/>
      <w:bookmarkStart w:id="2138" w:name="_Toc315943362"/>
      <w:bookmarkStart w:id="2139" w:name="_Toc315942839"/>
      <w:bookmarkStart w:id="2140" w:name="_Toc315943103"/>
      <w:bookmarkStart w:id="2141" w:name="_Toc315943367"/>
      <w:bookmarkStart w:id="2142" w:name="_Toc315942840"/>
      <w:bookmarkStart w:id="2143" w:name="_Toc315943104"/>
      <w:bookmarkStart w:id="2144" w:name="_Toc315943368"/>
      <w:bookmarkStart w:id="2145" w:name="_Toc315942841"/>
      <w:bookmarkStart w:id="2146" w:name="_Toc315943105"/>
      <w:bookmarkStart w:id="2147" w:name="_Toc315943369"/>
      <w:bookmarkStart w:id="2148" w:name="_Toc315942843"/>
      <w:bookmarkStart w:id="2149" w:name="_Toc315943107"/>
      <w:bookmarkStart w:id="2150" w:name="_Toc315943371"/>
      <w:bookmarkStart w:id="2151" w:name="_Toc315942845"/>
      <w:bookmarkStart w:id="2152" w:name="_Toc315943109"/>
      <w:bookmarkStart w:id="2153" w:name="_Toc315943373"/>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r>
        <w:br w:type="page"/>
      </w:r>
    </w:p>
    <w:p w14:paraId="4FC9CF1B" w14:textId="38A0E96E" w:rsidR="006A0BC1" w:rsidRDefault="0098023B" w:rsidP="0098023B">
      <w:pPr>
        <w:pStyle w:val="Heading2"/>
      </w:pPr>
      <w:bookmarkStart w:id="2154" w:name="_Toc302134472"/>
      <w:r>
        <w:lastRenderedPageBreak/>
        <w:t>Loads Section</w:t>
      </w:r>
      <w:bookmarkEnd w:id="215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155" w:name="_Toc302134473"/>
      <w:r>
        <w:t>Nodal Loads</w:t>
      </w:r>
      <w:bookmarkEnd w:id="215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554341">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156" w:name="_Toc302134474"/>
      <w:r>
        <w:t>Surface Loads</w:t>
      </w:r>
      <w:bookmarkEnd w:id="2156"/>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554341">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157" w:name="_Toc302134475"/>
      <w:r>
        <w:t xml:space="preserve">Pressure </w:t>
      </w:r>
      <w:r w:rsidR="004B0FC6">
        <w:t>Load</w:t>
      </w:r>
      <w:bookmarkEnd w:id="2157"/>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158" w:name="_Toc302134476"/>
      <w:r>
        <w:t>Traction Load</w:t>
      </w:r>
      <w:bookmarkEnd w:id="215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159" w:name="_Ref194576511"/>
      <w:bookmarkStart w:id="2160" w:name="_Ref194576545"/>
      <w:bookmarkStart w:id="2161" w:name="_Toc302134477"/>
      <w:r>
        <w:t>Mixture Normal Traction</w:t>
      </w:r>
      <w:bookmarkEnd w:id="2159"/>
      <w:bookmarkEnd w:id="2160"/>
      <w:bookmarkEnd w:id="2161"/>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554341">
        <w:fldChar w:fldCharType="begin"/>
      </w:r>
      <w:r w:rsidR="00554341">
        <w:instrText xml:space="preserve"> HYPERLINK "http:</w:instrText>
      </w:r>
      <w:r w:rsidR="00554341">
        <w:instrText xml:space="preserve">//help.mrl.sci.utah.edu/help/index.jsp" </w:instrText>
      </w:r>
      <w:ins w:id="2162" w:author="Gerard" w:date="2015-08-25T15:04:00Z"/>
      <w:r w:rsidR="00554341">
        <w:fldChar w:fldCharType="separate"/>
      </w:r>
      <w:r w:rsidRPr="00205BE9">
        <w:rPr>
          <w:rStyle w:val="Hyperlink"/>
          <w:i/>
        </w:rPr>
        <w:t>FEBio Theory Manual</w:t>
      </w:r>
      <w:r w:rsidR="00554341">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3pt;height:14.6pt" o:ole="">
            <v:imagedata r:id="rId33" o:title=""/>
          </v:shape>
          <o:OLEObject Type="Embed" ProgID="Equation.DSMT4" ShapeID="_x0000_i1035" DrawAspect="Content" ObjectID="_1375880235" r:id="rId34"/>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6pt;height:14.6pt" o:ole="">
            <v:imagedata r:id="rId35" o:title=""/>
          </v:shape>
          <o:OLEObject Type="Embed" ProgID="Equation.DSMT4" ShapeID="_x0000_i1036" DrawAspect="Content" ObjectID="_1375880236" r:id="rId36"/>
        </w:object>
      </w:r>
      <w:r w:rsidRPr="00C64641">
        <w:t xml:space="preserve">; thus </w:t>
      </w:r>
      <w:r w:rsidR="006C2049" w:rsidRPr="006C2049">
        <w:rPr>
          <w:position w:val="-6"/>
        </w:rPr>
        <w:object w:dxaOrig="800" w:dyaOrig="260" w14:anchorId="7E26253B">
          <v:shape id="_x0000_i1037" type="#_x0000_t75" style="width:43.75pt;height:14.6pt" o:ole="">
            <v:imagedata r:id="rId37" o:title=""/>
          </v:shape>
          <o:OLEObject Type="Embed" ProgID="Equation.DSMT4" ShapeID="_x0000_i1037" DrawAspect="Content" ObjectID="_1375880237" r:id="rId38"/>
        </w:object>
      </w:r>
      <w:r w:rsidRPr="00C64641">
        <w:t xml:space="preserve">, where </w:t>
      </w:r>
      <w:r w:rsidR="006C2049" w:rsidRPr="006C2049">
        <w:rPr>
          <w:position w:val="-4"/>
        </w:rPr>
        <w:object w:dxaOrig="200" w:dyaOrig="200" w14:anchorId="62915E31">
          <v:shape id="_x0000_i1038" type="#_x0000_t75" style="width:7.3pt;height:7.3pt" o:ole="">
            <v:imagedata r:id="rId39" o:title=""/>
          </v:shape>
          <o:OLEObject Type="Embed" ProgID="Equation.DSMT4" ShapeID="_x0000_i1038" DrawAspect="Content" ObjectID="_1375880238" r:id="rId40"/>
        </w:object>
      </w:r>
      <w:r w:rsidRPr="00C64641">
        <w:t xml:space="preserve"> is the outward unit normal to the boundary surface.  Since </w:t>
      </w:r>
      <w:r w:rsidR="006C2049" w:rsidRPr="006C2049">
        <w:rPr>
          <w:position w:val="-10"/>
        </w:rPr>
        <w:object w:dxaOrig="1280" w:dyaOrig="360" w14:anchorId="344D2DC8">
          <v:shape id="_x0000_i1039" type="#_x0000_t75" style="width:64.7pt;height:21.85pt" o:ole="">
            <v:imagedata r:id="rId41" o:title=""/>
          </v:shape>
          <o:OLEObject Type="Embed" ProgID="Equation.DSMT4" ShapeID="_x0000_i1039" DrawAspect="Content" ObjectID="_1375880239" r:id="rId42"/>
        </w:object>
      </w:r>
      <w:r w:rsidRPr="00C64641">
        <w:t xml:space="preserve">, where </w:t>
      </w:r>
      <w:r w:rsidR="006C2049" w:rsidRPr="006C2049">
        <w:rPr>
          <w:position w:val="-10"/>
        </w:rPr>
        <w:object w:dxaOrig="240" w:dyaOrig="260" w14:anchorId="793DE6B8">
          <v:shape id="_x0000_i1040" type="#_x0000_t75" style="width:14.6pt;height:14.6pt" o:ole="">
            <v:imagedata r:id="rId43" o:title=""/>
          </v:shape>
          <o:OLEObject Type="Embed" ProgID="Equation.DSMT4" ShapeID="_x0000_i1040" DrawAspect="Content" ObjectID="_1375880240" r:id="rId44"/>
        </w:object>
      </w:r>
      <w:r w:rsidRPr="00C64641">
        <w:t xml:space="preserve"> is the fluid pressure and </w:t>
      </w:r>
      <w:r w:rsidR="006C2049" w:rsidRPr="006C2049">
        <w:rPr>
          <w:position w:val="-6"/>
        </w:rPr>
        <w:object w:dxaOrig="300" w:dyaOrig="320" w14:anchorId="2834CBFD">
          <v:shape id="_x0000_i1041" type="#_x0000_t75" style="width:14.6pt;height:14.6pt" o:ole="">
            <v:imagedata r:id="rId45" o:title=""/>
          </v:shape>
          <o:OLEObject Type="Embed" ProgID="Equation.DSMT4" ShapeID="_x0000_i1041" DrawAspect="Content" ObjectID="_1375880241" r:id="rId46"/>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4pt;height:21.85pt" o:ole="">
            <v:imagedata r:id="rId47" o:title=""/>
          </v:shape>
          <o:OLEObject Type="Embed" ProgID="Equation.DSMT4" ShapeID="_x0000_i1042" DrawAspect="Content" ObjectID="_1375880242" r:id="rId48"/>
        </w:object>
      </w:r>
      <w:r w:rsidRPr="00C64641">
        <w:t xml:space="preserve">, where </w:t>
      </w:r>
      <w:r w:rsidR="006C2049" w:rsidRPr="006C2049">
        <w:rPr>
          <w:position w:val="-6"/>
        </w:rPr>
        <w:object w:dxaOrig="980" w:dyaOrig="320" w14:anchorId="01C7119C">
          <v:shape id="_x0000_i1043" type="#_x0000_t75" style="width:50.15pt;height:14.6pt" o:ole="">
            <v:imagedata r:id="rId49" o:title=""/>
          </v:shape>
          <o:OLEObject Type="Embed" ProgID="Equation.DSMT4" ShapeID="_x0000_i1043" DrawAspect="Content" ObjectID="_1375880243" r:id="rId50"/>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75pt;height:21.85pt" o:ole="">
            <v:imagedata r:id="rId51" o:title=""/>
          </v:shape>
          <o:OLEObject Type="Embed" ProgID="Equation.DSMT4" ShapeID="_x0000_i1044" DrawAspect="Content" ObjectID="_1375880244" r:id="rId52"/>
        </w:object>
      </w:r>
      <w:r w:rsidRPr="00C64641">
        <w:t xml:space="preserve"> (the normal component of the mixture traction) or </w:t>
      </w:r>
      <w:r w:rsidR="006C2049" w:rsidRPr="006C2049">
        <w:rPr>
          <w:position w:val="-12"/>
        </w:rPr>
        <w:object w:dxaOrig="920" w:dyaOrig="380" w14:anchorId="5E202FC0">
          <v:shape id="_x0000_i1045" type="#_x0000_t75" style="width:43.75pt;height:21.85pt" o:ole="">
            <v:imagedata r:id="rId53" o:title=""/>
          </v:shape>
          <o:OLEObject Type="Embed" ProgID="Equation.DSMT4" ShapeID="_x0000_i1045" DrawAspect="Content" ObjectID="_1375880245" r:id="rId54"/>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6pt;height:14.6pt" o:ole="">
            <v:imagedata r:id="rId55" o:title=""/>
          </v:shape>
          <o:OLEObject Type="Embed" ProgID="Equation.DSMT4" ShapeID="_x0000_i1046" DrawAspect="Content" ObjectID="_1375880246" r:id="rId56"/>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6pt;height:21.85pt" o:ole="">
            <v:imagedata r:id="rId57" o:title=""/>
          </v:shape>
          <o:OLEObject Type="Embed" ProgID="Equation.DSMT4" ShapeID="_x0000_i1047" DrawAspect="Content" ObjectID="_1375880247" r:id="rId58"/>
        </w:object>
      </w:r>
      <w:r w:rsidRPr="00C64641">
        <w:t xml:space="preserve">, the corresponding boundary conditions are </w:t>
      </w:r>
      <w:r w:rsidR="006C2049" w:rsidRPr="006C2049">
        <w:rPr>
          <w:position w:val="-12"/>
        </w:rPr>
        <w:object w:dxaOrig="700" w:dyaOrig="360" w14:anchorId="3C8B52AF">
          <v:shape id="_x0000_i1048" type="#_x0000_t75" style="width:36.45pt;height:21.85pt" o:ole="">
            <v:imagedata r:id="rId59" o:title=""/>
          </v:shape>
          <o:OLEObject Type="Embed" ProgID="Equation.DSMT4" ShapeID="_x0000_i1048" DrawAspect="Content" ObjectID="_1375880248" r:id="rId60"/>
        </w:object>
      </w:r>
      <w:r w:rsidRPr="00C64641">
        <w:t xml:space="preserve"> and </w:t>
      </w:r>
      <w:r w:rsidR="006C2049" w:rsidRPr="006C2049">
        <w:rPr>
          <w:position w:val="-12"/>
        </w:rPr>
        <w:object w:dxaOrig="840" w:dyaOrig="360" w14:anchorId="6CB25C27">
          <v:shape id="_x0000_i1049" type="#_x0000_t75" style="width:43.75pt;height:21.85pt" o:ole="">
            <v:imagedata r:id="rId61" o:title=""/>
          </v:shape>
          <o:OLEObject Type="Embed" ProgID="Equation.DSMT4" ShapeID="_x0000_i1049" DrawAspect="Content" ObjectID="_1375880249" r:id="rId62"/>
        </w:object>
      </w:r>
      <w:r w:rsidRPr="00C64641">
        <w:t xml:space="preserve"> (or </w:t>
      </w:r>
      <w:r w:rsidR="006C2049" w:rsidRPr="006C2049">
        <w:rPr>
          <w:position w:val="-12"/>
        </w:rPr>
        <w:object w:dxaOrig="600" w:dyaOrig="380" w14:anchorId="00DD9000">
          <v:shape id="_x0000_i1050" type="#_x0000_t75" style="width:28.25pt;height:21.85pt" o:ole="">
            <v:imagedata r:id="rId63" o:title=""/>
          </v:shape>
          <o:OLEObject Type="Embed" ProgID="Equation.DSMT4" ShapeID="_x0000_i1050" DrawAspect="Content" ObjectID="_1375880250" r:id="rId64"/>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163" w:name="_Toc302134478"/>
      <w:r w:rsidRPr="00C64641">
        <w:t>Fluid Flux</w:t>
      </w:r>
      <w:bookmarkEnd w:id="2163"/>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6pt;height:14.6pt" o:ole="">
            <v:imagedata r:id="rId65" o:title=""/>
          </v:shape>
          <o:OLEObject Type="Embed" ProgID="Equation.DSMT4" ShapeID="_x0000_i1051" DrawAspect="Content" ObjectID="_1375880251" r:id="rId66"/>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6pt;height:14.6pt" o:ole="">
            <v:imagedata r:id="rId67" o:title=""/>
          </v:shape>
          <o:OLEObject Type="Embed" ProgID="Equation.DSMT4" ShapeID="_x0000_i1052" DrawAspect="Content" ObjectID="_1375880252" r:id="rId68"/>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15pt;height:21.85pt" o:ole="">
            <v:imagedata r:id="rId69" o:title=""/>
          </v:shape>
          <o:OLEObject Type="Embed" ProgID="Equation.DSMT4" ShapeID="_x0000_i1053" DrawAspect="Content" ObjectID="_1375880253" r:id="rId70"/>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6pt;height:21.85pt" o:ole="">
            <v:imagedata r:id="rId71" o:title=""/>
          </v:shape>
          <o:OLEObject Type="Embed" ProgID="Equation.DSMT4" ShapeID="_x0000_i1054" DrawAspect="Content" ObjectID="_1375880254" r:id="rId72"/>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6pt;height:21.85pt" o:ole="">
            <v:imagedata r:id="rId73" o:title=""/>
          </v:shape>
          <o:OLEObject Type="Embed" ProgID="Equation.DSMT4" ShapeID="_x0000_i1055" DrawAspect="Content" ObjectID="_1375880255" r:id="rId74"/>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3pt;height:21.85pt" o:ole="">
            <v:imagedata r:id="rId75" o:title=""/>
          </v:shape>
          <o:OLEObject Type="Embed" ProgID="Equation.DSMT4" ShapeID="_x0000_i1056" DrawAspect="Content" ObjectID="_1375880256" r:id="rId76"/>
        </w:object>
      </w:r>
      <w:r w:rsidRPr="00C64641">
        <w:t xml:space="preserve">.  To prescribe the value of </w:t>
      </w:r>
      <w:r w:rsidR="006C2049" w:rsidRPr="006C2049">
        <w:rPr>
          <w:position w:val="-12"/>
        </w:rPr>
        <w:object w:dxaOrig="260" w:dyaOrig="360" w14:anchorId="550438C8">
          <v:shape id="_x0000_i1057" type="#_x0000_t75" style="width:14.6pt;height:21.85pt" o:ole="">
            <v:imagedata r:id="rId77" o:title=""/>
          </v:shape>
          <o:OLEObject Type="Embed" ProgID="Equation.DSMT4" ShapeID="_x0000_i1057" DrawAspect="Content" ObjectID="_1375880257" r:id="rId78"/>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45pt;height:21.85pt" o:ole="">
            <v:imagedata r:id="rId79" o:title=""/>
          </v:shape>
          <o:OLEObject Type="Embed" ProgID="Equation.DSMT4" ShapeID="_x0000_i1058" DrawAspect="Content" ObjectID="_1375880258" r:id="rId80"/>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25pt;height:21.85pt" o:ole="">
            <v:imagedata r:id="rId81" o:title=""/>
          </v:shape>
          <o:OLEObject Type="Embed" ProgID="Equation.DSMT4" ShapeID="_x0000_i1059" DrawAspect="Content" ObjectID="_1375880259" r:id="rId82"/>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164" w:name="_Toc302134479"/>
      <w:r w:rsidRPr="00C64641">
        <w:lastRenderedPageBreak/>
        <w:t>Solute Flux</w:t>
      </w:r>
      <w:bookmarkEnd w:id="2164"/>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3pt;height:14.6pt" o:ole="">
            <v:imagedata r:id="rId83" o:title=""/>
          </v:shape>
          <o:OLEObject Type="Embed" ProgID="Equation.DSMT4" ShapeID="_x0000_i1060" DrawAspect="Content" ObjectID="_1375880260" r:id="rId84"/>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3pt;height:14.6pt" o:ole="">
            <v:imagedata r:id="rId85" o:title=""/>
          </v:shape>
          <o:OLEObject Type="Embed" ProgID="Equation.DSMT4" ShapeID="_x0000_i1061" DrawAspect="Content" ObjectID="_1375880261" r:id="rId86"/>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75pt;height:21.85pt" o:ole="">
            <v:imagedata r:id="rId87" o:title=""/>
          </v:shape>
          <o:OLEObject Type="Embed" ProgID="Equation.DSMT4" ShapeID="_x0000_i1062" DrawAspect="Content" ObjectID="_1375880262" r:id="rId88"/>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6pt;height:21.85pt" o:ole="">
            <v:imagedata r:id="rId89" o:title=""/>
          </v:shape>
          <o:OLEObject Type="Embed" ProgID="Equation.DSMT4" ShapeID="_x0000_i1063" DrawAspect="Content" ObjectID="_1375880263" r:id="rId90"/>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554341">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165" w:name="_Toc302134480"/>
      <w:r>
        <w:t>Heat Flux</w:t>
      </w:r>
      <w:bookmarkEnd w:id="2165"/>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166" w:name="_Toc302134481"/>
      <w:r>
        <w:t>Convective Heat Flux</w:t>
      </w:r>
      <w:bookmarkEnd w:id="2166"/>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167" w:name="_Toc302134482"/>
      <w:r>
        <w:t xml:space="preserve">Body </w:t>
      </w:r>
      <w:r w:rsidR="002528E9">
        <w:t>Loads</w:t>
      </w:r>
      <w:bookmarkEnd w:id="2167"/>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168" w:name="_Toc302134483"/>
      <w:r>
        <w:t>Constant Body Force</w:t>
      </w:r>
      <w:bookmarkEnd w:id="2168"/>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169" w:name="_Toc302134484"/>
      <w:r>
        <w:t>Non-Constant Body Force</w:t>
      </w:r>
      <w:bookmarkEnd w:id="2169"/>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70" w:name="_Toc337555754"/>
      <w:bookmarkStart w:id="2171" w:name="_Toc350246989"/>
      <w:bookmarkStart w:id="2172" w:name="_Toc350354875"/>
      <w:bookmarkStart w:id="2173" w:name="_Toc350439833"/>
      <w:bookmarkStart w:id="2174" w:name="_Toc352596239"/>
      <w:bookmarkStart w:id="2175" w:name="_Toc363725012"/>
      <w:bookmarkStart w:id="2176" w:name="_Toc337555755"/>
      <w:bookmarkStart w:id="2177" w:name="_Toc350246990"/>
      <w:bookmarkStart w:id="2178" w:name="_Toc350354876"/>
      <w:bookmarkStart w:id="2179" w:name="_Toc350439834"/>
      <w:bookmarkStart w:id="2180" w:name="_Toc352596240"/>
      <w:bookmarkStart w:id="2181" w:name="_Toc363725013"/>
      <w:bookmarkStart w:id="2182" w:name="_Toc302134485"/>
      <w:bookmarkEnd w:id="2170"/>
      <w:bookmarkEnd w:id="2171"/>
      <w:bookmarkEnd w:id="2172"/>
      <w:bookmarkEnd w:id="2173"/>
      <w:bookmarkEnd w:id="2174"/>
      <w:bookmarkEnd w:id="2175"/>
      <w:bookmarkEnd w:id="2176"/>
      <w:bookmarkEnd w:id="2177"/>
      <w:bookmarkEnd w:id="2178"/>
      <w:bookmarkEnd w:id="2179"/>
      <w:bookmarkEnd w:id="2180"/>
      <w:bookmarkEnd w:id="2181"/>
      <w:r>
        <w:t>Centrifugal Force</w:t>
      </w:r>
      <w:bookmarkEnd w:id="2182"/>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6pt;height:14.6pt" o:ole="">
            <v:imagedata r:id="rId91" o:title=""/>
          </v:shape>
          <o:OLEObject Type="Embed" ProgID="Equation.DSMT4" ShapeID="_x0000_i1064" DrawAspect="Content" ObjectID="_1375880264" r:id="rId92"/>
        </w:object>
      </w:r>
      <w:r>
        <w:t xml:space="preserve"> about a rotation axis directed along </w:t>
      </w:r>
      <w:r w:rsidR="006C2049" w:rsidRPr="006C2049">
        <w:rPr>
          <w:position w:val="-4"/>
        </w:rPr>
        <w:object w:dxaOrig="200" w:dyaOrig="200" w14:anchorId="47F51CE4">
          <v:shape id="_x0000_i1065" type="#_x0000_t75" style="width:7.3pt;height:7.3pt" o:ole="">
            <v:imagedata r:id="rId93" o:title=""/>
          </v:shape>
          <o:OLEObject Type="Embed" ProgID="Equation.DSMT4" ShapeID="_x0000_i1065" DrawAspect="Content" ObjectID="_1375880265" r:id="rId94"/>
        </w:object>
      </w:r>
      <w:r>
        <w:t xml:space="preserve"> and passing through the rotation center </w:t>
      </w:r>
      <w:r w:rsidR="006C2049" w:rsidRPr="006C2049">
        <w:rPr>
          <w:position w:val="-6"/>
        </w:rPr>
        <w:object w:dxaOrig="180" w:dyaOrig="220" w14:anchorId="174E15DC">
          <v:shape id="_x0000_i1066" type="#_x0000_t75" style="width:7.3pt;height:14.6pt" o:ole="">
            <v:imagedata r:id="rId95" o:title=""/>
          </v:shape>
          <o:OLEObject Type="Embed" ProgID="Equation.DSMT4" ShapeID="_x0000_i1066" DrawAspect="Content" ObjectID="_1375880266" r:id="rId96"/>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183" w:name="_Toc302134486"/>
      <w:r>
        <w:t>Heat source</w:t>
      </w:r>
      <w:bookmarkEnd w:id="2183"/>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184" w:name="_Toc302134487"/>
      <w:r w:rsidR="00602A42">
        <w:lastRenderedPageBreak/>
        <w:t xml:space="preserve">Contact </w:t>
      </w:r>
      <w:r w:rsidR="008826A0">
        <w:t>Section</w:t>
      </w:r>
      <w:bookmarkEnd w:id="2184"/>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185" w:name="_Toc302134488"/>
      <w:r>
        <w:t>Sliding Interfaces</w:t>
      </w:r>
      <w:bookmarkEnd w:id="218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554341">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554341">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6pt;height:21.85pt" o:ole="">
            <v:imagedata r:id="rId97" o:title=""/>
          </v:shape>
          <o:OLEObject Type="Embed" ProgID="Equation.DSMT4" ShapeID="_x0000_i1067" DrawAspect="Content" ObjectID="_1375880267" r:id="rId98"/>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75pt;height:28.25pt" o:ole="">
            <v:imagedata r:id="rId99" o:title=""/>
          </v:shape>
          <o:OLEObject Type="Embed" ProgID="Equation.DSMT4" ShapeID="_x0000_i1068" DrawAspect="Content" ObjectID="_1375880268" r:id="rId100"/>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3pt;height:21.85pt" o:ole="">
            <v:imagedata r:id="rId101" o:title=""/>
          </v:shape>
          <o:OLEObject Type="Embed" ProgID="Equation.DSMT4" ShapeID="_x0000_i1069" DrawAspect="Content" ObjectID="_1375880269" r:id="rId102"/>
        </w:object>
      </w:r>
      <w:r>
        <w:t xml:space="preserve">, </w:t>
      </w:r>
      <w:r w:rsidR="006C2049" w:rsidRPr="006C2049">
        <w:rPr>
          <w:position w:val="-4"/>
        </w:rPr>
        <w:object w:dxaOrig="420" w:dyaOrig="200" w14:anchorId="1447B3D1">
          <v:shape id="_x0000_i1070" type="#_x0000_t75" style="width:21.85pt;height:7.3pt" o:ole="">
            <v:imagedata r:id="rId103" o:title=""/>
          </v:shape>
          <o:OLEObject Type="Embed" ProgID="Equation.DSMT4" ShapeID="_x0000_i1070" DrawAspect="Content" ObjectID="_1375880270" r:id="rId104"/>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186" w:name="_Toc302134489"/>
      <w:r>
        <w:t>Biphasic Contact</w:t>
      </w:r>
      <w:bookmarkEnd w:id="2186"/>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75pt;height:28.25pt" o:ole="">
            <v:imagedata r:id="rId105" o:title=""/>
          </v:shape>
          <o:OLEObject Type="Embed" ProgID="Equation.DSMT4" ShapeID="_x0000_i1071" DrawAspect="Content" ObjectID="_1375880271" r:id="rId106"/>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187" w:name="_Toc302134490"/>
      <w:r>
        <w:t xml:space="preserve">Biphasic-Solute </w:t>
      </w:r>
      <w:r w:rsidR="00147151">
        <w:t xml:space="preserve">and Multiphasic </w:t>
      </w:r>
      <w:r>
        <w:t>Contact</w:t>
      </w:r>
      <w:bookmarkEnd w:id="2187"/>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15pt;height:28.25pt" o:ole="">
            <v:imagedata r:id="rId107" o:title=""/>
          </v:shape>
          <o:OLEObject Type="Embed" ProgID="Equation.DSMT4" ShapeID="_x0000_i1072" DrawAspect="Content" ObjectID="_1375880272" r:id="rId108"/>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3pt;height:14.6pt" o:ole="">
            <v:imagedata r:id="rId109" o:title=""/>
          </v:shape>
          <o:OLEObject Type="Embed" ProgID="Equation.DSMT4" ShapeID="_x0000_i1073" DrawAspect="Content" ObjectID="_1375880273" r:id="rId110"/>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6pt;height:14.6pt" o:ole="">
            <v:imagedata r:id="rId111" o:title=""/>
          </v:shape>
          <o:OLEObject Type="Embed" ProgID="Equation.DSMT4" ShapeID="_x0000_i1074" DrawAspect="Content" ObjectID="_1375880274" r:id="rId112"/>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188" w:name="_Toc302134491"/>
      <w:r w:rsidRPr="00793EA8">
        <w:t>Rigid Wall Interfaces</w:t>
      </w:r>
      <w:bookmarkEnd w:id="2188"/>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75pt;height:21.85pt" o:ole="">
            <v:imagedata r:id="rId113" o:title=""/>
          </v:shape>
          <o:OLEObject Type="Embed" ProgID="Equation.DSMT4" ShapeID="_x0000_i1075" DrawAspect="Content" ObjectID="_1375880275" r:id="rId114"/>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4pt;height:21.85pt" o:ole="">
            <v:imagedata r:id="rId115" o:title=""/>
          </v:shape>
          <o:OLEObject Type="Embed" ProgID="Equation.DSMT4" ShapeID="_x0000_i1076" DrawAspect="Content" ObjectID="_1375880276" r:id="rId116"/>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189" w:name="_Ref418602001"/>
      <w:bookmarkStart w:id="2190" w:name="_Toc302134492"/>
      <w:r>
        <w:t>Tied Interfaces</w:t>
      </w:r>
      <w:bookmarkEnd w:id="2189"/>
      <w:bookmarkEnd w:id="2190"/>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191" w:name="_Toc302134493"/>
      <w:r>
        <w:t>Tied Biphasic Interfaces</w:t>
      </w:r>
      <w:bookmarkEnd w:id="2191"/>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192" w:name="_Toc302134494"/>
      <w:r>
        <w:t>Sticky Interfaces</w:t>
      </w:r>
      <w:bookmarkEnd w:id="2192"/>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554341">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193" w:name="_Toc302134495"/>
      <w:r>
        <w:t>Rigid Interfaces</w:t>
      </w:r>
      <w:bookmarkEnd w:id="2193"/>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194" w:name="_Toc302134496"/>
      <w:r>
        <w:lastRenderedPageBreak/>
        <w:t>Rigid Joints</w:t>
      </w:r>
      <w:bookmarkEnd w:id="2194"/>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195" w:name="_Toc302134497"/>
      <w:r>
        <w:lastRenderedPageBreak/>
        <w:t>Constraints Section</w:t>
      </w:r>
      <w:bookmarkEnd w:id="2195"/>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196" w:name="_Ref275247132"/>
      <w:bookmarkStart w:id="2197" w:name="_Toc302134498"/>
      <w:r>
        <w:t>Rigid Body Constraints</w:t>
      </w:r>
      <w:bookmarkEnd w:id="2196"/>
      <w:bookmarkEnd w:id="2197"/>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198" w:name="_Toc302134499"/>
      <w:r>
        <w:lastRenderedPageBreak/>
        <w:t>Discrete Section</w:t>
      </w:r>
      <w:bookmarkEnd w:id="2198"/>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199" w:name="_Toc302134500"/>
      <w:r>
        <w:t>Springs</w:t>
      </w:r>
      <w:bookmarkEnd w:id="2199"/>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200" w:name="_Toc370461174"/>
      <w:bookmarkStart w:id="2201" w:name="_Toc200951584"/>
      <w:bookmarkStart w:id="2202" w:name="_Ref200951687"/>
      <w:bookmarkEnd w:id="2200"/>
      <w:r>
        <w:br w:type="page"/>
      </w:r>
    </w:p>
    <w:p w14:paraId="209C028A" w14:textId="77777777" w:rsidR="006A0BC1" w:rsidRDefault="006A0BC1" w:rsidP="006A0BC1">
      <w:pPr>
        <w:pStyle w:val="Heading2"/>
      </w:pPr>
      <w:bookmarkStart w:id="2203" w:name="_Toc377546984"/>
      <w:bookmarkStart w:id="2204" w:name="_Toc377547230"/>
      <w:bookmarkStart w:id="2205" w:name="_Toc388270517"/>
      <w:bookmarkStart w:id="2206" w:name="_Toc377546985"/>
      <w:bookmarkStart w:id="2207" w:name="_Toc377547231"/>
      <w:bookmarkStart w:id="2208" w:name="_Toc388270518"/>
      <w:bookmarkStart w:id="2209" w:name="_Toc377546986"/>
      <w:bookmarkStart w:id="2210" w:name="_Toc377547232"/>
      <w:bookmarkStart w:id="2211" w:name="_Toc388270519"/>
      <w:bookmarkStart w:id="2212" w:name="_Toc377546987"/>
      <w:bookmarkStart w:id="2213" w:name="_Toc377547233"/>
      <w:bookmarkStart w:id="2214" w:name="_Toc388270520"/>
      <w:bookmarkStart w:id="2215" w:name="_Toc377546988"/>
      <w:bookmarkStart w:id="2216" w:name="_Toc377547234"/>
      <w:bookmarkStart w:id="2217" w:name="_Toc388270521"/>
      <w:bookmarkStart w:id="2218" w:name="_Toc377546989"/>
      <w:bookmarkStart w:id="2219" w:name="_Toc377547235"/>
      <w:bookmarkStart w:id="2220" w:name="_Toc388270522"/>
      <w:bookmarkStart w:id="2221" w:name="_Toc377546990"/>
      <w:bookmarkStart w:id="2222" w:name="_Toc377547236"/>
      <w:bookmarkStart w:id="2223" w:name="_Toc388270523"/>
      <w:bookmarkStart w:id="2224" w:name="_Toc377546991"/>
      <w:bookmarkStart w:id="2225" w:name="_Toc377547237"/>
      <w:bookmarkStart w:id="2226" w:name="_Toc388270524"/>
      <w:bookmarkStart w:id="2227" w:name="_Toc377546992"/>
      <w:bookmarkStart w:id="2228" w:name="_Toc377547238"/>
      <w:bookmarkStart w:id="2229" w:name="_Toc388270525"/>
      <w:bookmarkStart w:id="2230" w:name="_Toc377546993"/>
      <w:bookmarkStart w:id="2231" w:name="_Toc377547239"/>
      <w:bookmarkStart w:id="2232" w:name="_Toc388270526"/>
      <w:bookmarkStart w:id="2233" w:name="_Toc377546994"/>
      <w:bookmarkStart w:id="2234" w:name="_Toc377547240"/>
      <w:bookmarkStart w:id="2235" w:name="_Toc388270527"/>
      <w:bookmarkStart w:id="2236" w:name="_Ref259527079"/>
      <w:bookmarkStart w:id="2237" w:name="_Toc302134501"/>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r>
        <w:lastRenderedPageBreak/>
        <w:t>LoadData Section</w:t>
      </w:r>
      <w:bookmarkEnd w:id="2236"/>
      <w:bookmarkEnd w:id="2237"/>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EA1ADB" w:rsidRDefault="00EA1AD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EA1ADB" w:rsidRDefault="00EA1ADB">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EA1ADB" w:rsidRDefault="00EA1AD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EA1ADB" w:rsidRDefault="00EA1ADB">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EA1ADB" w:rsidRDefault="00EA1AD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EA1ADB" w:rsidRDefault="00EA1AD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EA1ADB" w:rsidRDefault="00EA1AD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EA1ADB" w:rsidRDefault="00EA1ADB">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EA1ADB" w:rsidRDefault="00EA1AD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EA1ADB" w:rsidRDefault="00EA1ADB">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EA1ADB" w:rsidRDefault="00EA1AD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EA1ADB" w:rsidRDefault="00EA1ADB">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EA1ADB" w:rsidRDefault="00EA1AD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EA1ADB" w:rsidRDefault="00EA1AD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238" w:name="_Ref377546765"/>
      <w:bookmarkStart w:id="2239" w:name="_Toc302134502"/>
      <w:r>
        <w:lastRenderedPageBreak/>
        <w:t>Output Section</w:t>
      </w:r>
      <w:bookmarkEnd w:id="2238"/>
      <w:bookmarkEnd w:id="2239"/>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240" w:name="_Toc311799480"/>
      <w:bookmarkStart w:id="2241" w:name="_Toc315443351"/>
      <w:bookmarkStart w:id="2242" w:name="_Toc315942869"/>
      <w:bookmarkStart w:id="2243" w:name="_Toc315943133"/>
      <w:bookmarkStart w:id="2244" w:name="_Toc315943397"/>
      <w:bookmarkStart w:id="2245" w:name="_Toc302134503"/>
      <w:bookmarkEnd w:id="2240"/>
      <w:bookmarkEnd w:id="2241"/>
      <w:bookmarkEnd w:id="2242"/>
      <w:bookmarkEnd w:id="2243"/>
      <w:bookmarkEnd w:id="2244"/>
      <w:r>
        <w:t>Logfile</w:t>
      </w:r>
      <w:bookmarkEnd w:id="2245"/>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554341">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246" w:name="_Toc302134504"/>
      <w:r>
        <w:t xml:space="preserve">Node_Data </w:t>
      </w:r>
      <w:r w:rsidR="00D153DC">
        <w:t>C</w:t>
      </w:r>
      <w:r>
        <w:t>lass</w:t>
      </w:r>
      <w:bookmarkEnd w:id="2246"/>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247" w:name="_Toc302134505"/>
      <w:r>
        <w:t>Element_Data Class</w:t>
      </w:r>
      <w:bookmarkEnd w:id="2247"/>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2248" w:author="Gerard" w:date="2015-06-16T07:13:00Z"/>
        </w:trPr>
        <w:tc>
          <w:tcPr>
            <w:tcW w:w="2268" w:type="dxa"/>
            <w:shd w:val="clear" w:color="auto" w:fill="auto"/>
          </w:tcPr>
          <w:p w14:paraId="7C568D75" w14:textId="372989A3" w:rsidR="000707A9" w:rsidRDefault="000707A9" w:rsidP="00C258C3">
            <w:pPr>
              <w:pStyle w:val="code"/>
              <w:rPr>
                <w:ins w:id="2249" w:author="Gerard" w:date="2015-06-16T07:13:00Z"/>
              </w:rPr>
            </w:pPr>
            <w:ins w:id="2250" w:author="Gerard" w:date="2015-06-16T07:13:00Z">
              <w:r>
                <w:t>sed</w:t>
              </w:r>
            </w:ins>
          </w:p>
        </w:tc>
        <w:tc>
          <w:tcPr>
            <w:tcW w:w="7308" w:type="dxa"/>
            <w:shd w:val="clear" w:color="auto" w:fill="auto"/>
          </w:tcPr>
          <w:p w14:paraId="1F7DBFD6" w14:textId="747B1821" w:rsidR="000707A9" w:rsidRDefault="000707A9" w:rsidP="001F334A">
            <w:pPr>
              <w:rPr>
                <w:ins w:id="2251" w:author="Gerard" w:date="2015-06-16T07:13:00Z"/>
              </w:rPr>
            </w:pPr>
            <w:ins w:id="2252" w:author="Gerard" w:date="2015-06-16T07:13:00Z">
              <w:r>
                <w:t>strain energy density</w:t>
              </w:r>
            </w:ins>
          </w:p>
        </w:tc>
      </w:tr>
      <w:tr w:rsidR="000707A9" w14:paraId="574CC4DF" w14:textId="77777777" w:rsidTr="00C258C3">
        <w:trPr>
          <w:ins w:id="2253" w:author="Gerard" w:date="2015-06-16T07:13:00Z"/>
        </w:trPr>
        <w:tc>
          <w:tcPr>
            <w:tcW w:w="2268" w:type="dxa"/>
            <w:shd w:val="clear" w:color="auto" w:fill="auto"/>
          </w:tcPr>
          <w:p w14:paraId="58F2DEA6" w14:textId="3159AC11" w:rsidR="000707A9" w:rsidRDefault="000707A9" w:rsidP="00C258C3">
            <w:pPr>
              <w:pStyle w:val="code"/>
              <w:rPr>
                <w:ins w:id="2254" w:author="Gerard" w:date="2015-06-16T07:13:00Z"/>
              </w:rPr>
            </w:pPr>
            <w:ins w:id="2255" w:author="Gerard" w:date="2015-06-16T07:13:00Z">
              <w:r>
                <w:t>devsed</w:t>
              </w:r>
            </w:ins>
          </w:p>
        </w:tc>
        <w:tc>
          <w:tcPr>
            <w:tcW w:w="7308" w:type="dxa"/>
            <w:shd w:val="clear" w:color="auto" w:fill="auto"/>
          </w:tcPr>
          <w:p w14:paraId="78545BA5" w14:textId="2AABC165" w:rsidR="000707A9" w:rsidRDefault="000707A9" w:rsidP="001F334A">
            <w:pPr>
              <w:rPr>
                <w:ins w:id="2256" w:author="Gerard" w:date="2015-06-16T07:13:00Z"/>
              </w:rPr>
            </w:pPr>
            <w:ins w:id="2257"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258" w:name="_Toc311799485"/>
      <w:bookmarkStart w:id="2259" w:name="_Toc315443356"/>
      <w:bookmarkStart w:id="2260" w:name="_Toc315942874"/>
      <w:bookmarkStart w:id="2261" w:name="_Toc315943138"/>
      <w:bookmarkStart w:id="2262" w:name="_Toc315943402"/>
      <w:bookmarkStart w:id="2263" w:name="_Toc311799487"/>
      <w:bookmarkStart w:id="2264" w:name="_Toc315443358"/>
      <w:bookmarkStart w:id="2265" w:name="_Toc315942876"/>
      <w:bookmarkStart w:id="2266" w:name="_Toc315943140"/>
      <w:bookmarkStart w:id="2267" w:name="_Toc315943404"/>
      <w:bookmarkStart w:id="2268" w:name="_Toc302134506"/>
      <w:bookmarkEnd w:id="2258"/>
      <w:bookmarkEnd w:id="2259"/>
      <w:bookmarkEnd w:id="2260"/>
      <w:bookmarkEnd w:id="2261"/>
      <w:bookmarkEnd w:id="2262"/>
      <w:bookmarkEnd w:id="2263"/>
      <w:bookmarkEnd w:id="2264"/>
      <w:bookmarkEnd w:id="2265"/>
      <w:bookmarkEnd w:id="2266"/>
      <w:bookmarkEnd w:id="2267"/>
      <w:r>
        <w:t>Rigid_Body_Data Class</w:t>
      </w:r>
      <w:bookmarkEnd w:id="2268"/>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pPrChange w:id="2269" w:author="Gerard" w:date="2015-06-16T07:16:00Z">
                <w:pPr/>
              </w:pPrChange>
            </w:pPr>
            <w:r w:rsidRPr="000B272C">
              <w:t>x</w:t>
            </w:r>
          </w:p>
        </w:tc>
        <w:tc>
          <w:tcPr>
            <w:tcW w:w="6948" w:type="dxa"/>
            <w:shd w:val="clear" w:color="auto" w:fill="auto"/>
          </w:tcPr>
          <w:p w14:paraId="4F231B21" w14:textId="2E3DCE19" w:rsidR="006A0BC1" w:rsidRDefault="006A0BC1" w:rsidP="006A0BC1">
            <w:r>
              <w:t>x-coordinate of center of mass</w:t>
            </w:r>
            <w:ins w:id="2270"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pPrChange w:id="2271" w:author="Gerard" w:date="2015-06-16T07:16:00Z">
                <w:pPr/>
              </w:pPrChange>
            </w:pPr>
            <w:r w:rsidRPr="000B272C">
              <w:t>y</w:t>
            </w:r>
          </w:p>
        </w:tc>
        <w:tc>
          <w:tcPr>
            <w:tcW w:w="6948" w:type="dxa"/>
            <w:shd w:val="clear" w:color="auto" w:fill="auto"/>
          </w:tcPr>
          <w:p w14:paraId="36B6F833" w14:textId="141872AC" w:rsidR="006A0BC1" w:rsidRDefault="006A0BC1" w:rsidP="006A0BC1">
            <w:r>
              <w:t>y-coordinate of center of mass</w:t>
            </w:r>
            <w:ins w:id="2272"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pPrChange w:id="2273" w:author="Gerard" w:date="2015-06-16T07:16:00Z">
                <w:pPr/>
              </w:pPrChange>
            </w:pPr>
            <w:r w:rsidRPr="000B272C">
              <w:t>z</w:t>
            </w:r>
          </w:p>
        </w:tc>
        <w:tc>
          <w:tcPr>
            <w:tcW w:w="6948" w:type="dxa"/>
            <w:shd w:val="clear" w:color="auto" w:fill="auto"/>
          </w:tcPr>
          <w:p w14:paraId="0C985C4A" w14:textId="08F3DEF2" w:rsidR="006A0BC1" w:rsidRDefault="006A0BC1" w:rsidP="006A0BC1">
            <w:r>
              <w:t>z-coordinate of center of mass</w:t>
            </w:r>
            <w:ins w:id="2274" w:author="Gerard" w:date="2015-06-16T07:16:00Z">
              <w:r w:rsidR="000707A9">
                <w:t xml:space="preserve"> position</w:t>
              </w:r>
            </w:ins>
          </w:p>
        </w:tc>
      </w:tr>
      <w:tr w:rsidR="000707A9" w14:paraId="2B7BE637" w14:textId="77777777">
        <w:trPr>
          <w:ins w:id="2275" w:author="Gerard" w:date="2015-06-16T07:15:00Z"/>
        </w:trPr>
        <w:tc>
          <w:tcPr>
            <w:tcW w:w="2628" w:type="dxa"/>
            <w:shd w:val="clear" w:color="auto" w:fill="auto"/>
          </w:tcPr>
          <w:p w14:paraId="4BBD2A96" w14:textId="043FA962" w:rsidR="000707A9" w:rsidRPr="000B272C" w:rsidRDefault="000707A9">
            <w:pPr>
              <w:pStyle w:val="Code0"/>
              <w:rPr>
                <w:ins w:id="2276" w:author="Gerard" w:date="2015-06-16T07:15:00Z"/>
              </w:rPr>
              <w:pPrChange w:id="2277" w:author="Gerard" w:date="2015-06-16T07:16:00Z">
                <w:pPr/>
              </w:pPrChange>
            </w:pPr>
            <w:ins w:id="2278" w:author="Gerard" w:date="2015-06-16T07:15:00Z">
              <w:r>
                <w:t>vx</w:t>
              </w:r>
            </w:ins>
          </w:p>
        </w:tc>
        <w:tc>
          <w:tcPr>
            <w:tcW w:w="6948" w:type="dxa"/>
            <w:shd w:val="clear" w:color="auto" w:fill="auto"/>
          </w:tcPr>
          <w:p w14:paraId="33179A01" w14:textId="10BBF880" w:rsidR="000707A9" w:rsidRDefault="000707A9">
            <w:pPr>
              <w:rPr>
                <w:ins w:id="2279" w:author="Gerard" w:date="2015-06-16T07:15:00Z"/>
              </w:rPr>
            </w:pPr>
            <w:ins w:id="2280" w:author="Gerard" w:date="2015-06-16T07:16:00Z">
              <w:r>
                <w:t>x-</w:t>
              </w:r>
            </w:ins>
            <w:ins w:id="2281" w:author="Gerard" w:date="2015-06-16T07:18:00Z">
              <w:r>
                <w:t>component</w:t>
              </w:r>
            </w:ins>
            <w:ins w:id="2282" w:author="Gerard" w:date="2015-06-16T07:16:00Z">
              <w:r>
                <w:t xml:space="preserve"> of center of mass velocity</w:t>
              </w:r>
            </w:ins>
          </w:p>
        </w:tc>
      </w:tr>
      <w:tr w:rsidR="000707A9" w14:paraId="05FB762D" w14:textId="77777777">
        <w:trPr>
          <w:ins w:id="2283" w:author="Gerard" w:date="2015-06-16T07:15:00Z"/>
        </w:trPr>
        <w:tc>
          <w:tcPr>
            <w:tcW w:w="2628" w:type="dxa"/>
            <w:shd w:val="clear" w:color="auto" w:fill="auto"/>
          </w:tcPr>
          <w:p w14:paraId="4B3B9B41" w14:textId="1951C382" w:rsidR="000707A9" w:rsidRPr="000B272C" w:rsidRDefault="000707A9">
            <w:pPr>
              <w:pStyle w:val="Code0"/>
              <w:rPr>
                <w:ins w:id="2284" w:author="Gerard" w:date="2015-06-16T07:15:00Z"/>
              </w:rPr>
              <w:pPrChange w:id="2285" w:author="Gerard" w:date="2015-06-16T07:16:00Z">
                <w:pPr/>
              </w:pPrChange>
            </w:pPr>
            <w:ins w:id="2286" w:author="Gerard" w:date="2015-06-16T07:15:00Z">
              <w:r>
                <w:t>vy</w:t>
              </w:r>
            </w:ins>
          </w:p>
        </w:tc>
        <w:tc>
          <w:tcPr>
            <w:tcW w:w="6948" w:type="dxa"/>
            <w:shd w:val="clear" w:color="auto" w:fill="auto"/>
          </w:tcPr>
          <w:p w14:paraId="48BFED32" w14:textId="38B28837" w:rsidR="000707A9" w:rsidRDefault="000707A9">
            <w:pPr>
              <w:rPr>
                <w:ins w:id="2287" w:author="Gerard" w:date="2015-06-16T07:15:00Z"/>
              </w:rPr>
            </w:pPr>
            <w:ins w:id="2288" w:author="Gerard" w:date="2015-06-16T07:16:00Z">
              <w:r>
                <w:t>y-</w:t>
              </w:r>
            </w:ins>
            <w:ins w:id="2289" w:author="Gerard" w:date="2015-06-16T07:18:00Z">
              <w:r>
                <w:t xml:space="preserve">component </w:t>
              </w:r>
            </w:ins>
            <w:ins w:id="2290" w:author="Gerard" w:date="2015-06-16T07:16:00Z">
              <w:r>
                <w:t>of center of mass velocity</w:t>
              </w:r>
            </w:ins>
          </w:p>
        </w:tc>
      </w:tr>
      <w:tr w:rsidR="000707A9" w14:paraId="77C3D69C" w14:textId="77777777">
        <w:trPr>
          <w:ins w:id="2291" w:author="Gerard" w:date="2015-06-16T07:15:00Z"/>
        </w:trPr>
        <w:tc>
          <w:tcPr>
            <w:tcW w:w="2628" w:type="dxa"/>
            <w:shd w:val="clear" w:color="auto" w:fill="auto"/>
          </w:tcPr>
          <w:p w14:paraId="1AF15C1D" w14:textId="70C620D3" w:rsidR="000707A9" w:rsidRPr="000B272C" w:rsidRDefault="000707A9">
            <w:pPr>
              <w:pStyle w:val="Code0"/>
              <w:rPr>
                <w:ins w:id="2292" w:author="Gerard" w:date="2015-06-16T07:15:00Z"/>
              </w:rPr>
              <w:pPrChange w:id="2293" w:author="Gerard" w:date="2015-06-16T07:16:00Z">
                <w:pPr/>
              </w:pPrChange>
            </w:pPr>
            <w:ins w:id="2294" w:author="Gerard" w:date="2015-06-16T07:15:00Z">
              <w:r>
                <w:t>vz</w:t>
              </w:r>
            </w:ins>
          </w:p>
        </w:tc>
        <w:tc>
          <w:tcPr>
            <w:tcW w:w="6948" w:type="dxa"/>
            <w:shd w:val="clear" w:color="auto" w:fill="auto"/>
          </w:tcPr>
          <w:p w14:paraId="38678E1E" w14:textId="34207D6C" w:rsidR="000707A9" w:rsidRDefault="000707A9">
            <w:pPr>
              <w:rPr>
                <w:ins w:id="2295" w:author="Gerard" w:date="2015-06-16T07:15:00Z"/>
              </w:rPr>
            </w:pPr>
            <w:ins w:id="2296" w:author="Gerard" w:date="2015-06-16T07:16:00Z">
              <w:r>
                <w:t>z-</w:t>
              </w:r>
            </w:ins>
            <w:ins w:id="2297" w:author="Gerard" w:date="2015-06-16T07:18:00Z">
              <w:r>
                <w:t xml:space="preserve">component </w:t>
              </w:r>
            </w:ins>
            <w:ins w:id="2298" w:author="Gerard" w:date="2015-06-16T07:16:00Z">
              <w:r>
                <w:t>of center of mass velocity</w:t>
              </w:r>
            </w:ins>
          </w:p>
        </w:tc>
      </w:tr>
      <w:tr w:rsidR="000707A9" w14:paraId="3B4EAC00" w14:textId="77777777">
        <w:trPr>
          <w:ins w:id="2299" w:author="Gerard" w:date="2015-06-16T07:15:00Z"/>
        </w:trPr>
        <w:tc>
          <w:tcPr>
            <w:tcW w:w="2628" w:type="dxa"/>
            <w:shd w:val="clear" w:color="auto" w:fill="auto"/>
          </w:tcPr>
          <w:p w14:paraId="2F0D03FA" w14:textId="7BE62D3E" w:rsidR="000707A9" w:rsidRPr="000B272C" w:rsidRDefault="000707A9">
            <w:pPr>
              <w:pStyle w:val="Code0"/>
              <w:rPr>
                <w:ins w:id="2300" w:author="Gerard" w:date="2015-06-16T07:15:00Z"/>
              </w:rPr>
              <w:pPrChange w:id="2301" w:author="Gerard" w:date="2015-06-16T07:16:00Z">
                <w:pPr/>
              </w:pPrChange>
            </w:pPr>
            <w:ins w:id="2302" w:author="Gerard" w:date="2015-06-16T07:15:00Z">
              <w:r>
                <w:t>ax</w:t>
              </w:r>
            </w:ins>
          </w:p>
        </w:tc>
        <w:tc>
          <w:tcPr>
            <w:tcW w:w="6948" w:type="dxa"/>
            <w:shd w:val="clear" w:color="auto" w:fill="auto"/>
          </w:tcPr>
          <w:p w14:paraId="215E577A" w14:textId="5D787119" w:rsidR="000707A9" w:rsidRDefault="000707A9">
            <w:pPr>
              <w:rPr>
                <w:ins w:id="2303" w:author="Gerard" w:date="2015-06-16T07:15:00Z"/>
              </w:rPr>
            </w:pPr>
            <w:ins w:id="2304" w:author="Gerard" w:date="2015-06-16T07:16:00Z">
              <w:r>
                <w:t>x-</w:t>
              </w:r>
            </w:ins>
            <w:ins w:id="2305" w:author="Gerard" w:date="2015-06-16T07:18:00Z">
              <w:r>
                <w:t xml:space="preserve">component </w:t>
              </w:r>
            </w:ins>
            <w:ins w:id="2306" w:author="Gerard" w:date="2015-06-16T07:16:00Z">
              <w:r>
                <w:t>of center of mass acceleration</w:t>
              </w:r>
            </w:ins>
          </w:p>
        </w:tc>
      </w:tr>
      <w:tr w:rsidR="000707A9" w14:paraId="640636F7" w14:textId="77777777">
        <w:trPr>
          <w:ins w:id="2307" w:author="Gerard" w:date="2015-06-16T07:15:00Z"/>
        </w:trPr>
        <w:tc>
          <w:tcPr>
            <w:tcW w:w="2628" w:type="dxa"/>
            <w:shd w:val="clear" w:color="auto" w:fill="auto"/>
          </w:tcPr>
          <w:p w14:paraId="54295D2E" w14:textId="4862A79F" w:rsidR="000707A9" w:rsidRPr="000B272C" w:rsidRDefault="000707A9">
            <w:pPr>
              <w:pStyle w:val="Code0"/>
              <w:rPr>
                <w:ins w:id="2308" w:author="Gerard" w:date="2015-06-16T07:15:00Z"/>
              </w:rPr>
              <w:pPrChange w:id="2309" w:author="Gerard" w:date="2015-06-16T07:16:00Z">
                <w:pPr/>
              </w:pPrChange>
            </w:pPr>
            <w:ins w:id="2310" w:author="Gerard" w:date="2015-06-16T07:15:00Z">
              <w:r>
                <w:t>ay</w:t>
              </w:r>
            </w:ins>
          </w:p>
        </w:tc>
        <w:tc>
          <w:tcPr>
            <w:tcW w:w="6948" w:type="dxa"/>
            <w:shd w:val="clear" w:color="auto" w:fill="auto"/>
          </w:tcPr>
          <w:p w14:paraId="51E89E1A" w14:textId="7097B641" w:rsidR="000707A9" w:rsidRDefault="000707A9">
            <w:pPr>
              <w:rPr>
                <w:ins w:id="2311" w:author="Gerard" w:date="2015-06-16T07:15:00Z"/>
              </w:rPr>
            </w:pPr>
            <w:ins w:id="2312" w:author="Gerard" w:date="2015-06-16T07:16:00Z">
              <w:r>
                <w:t>y-</w:t>
              </w:r>
            </w:ins>
            <w:ins w:id="2313" w:author="Gerard" w:date="2015-06-16T07:18:00Z">
              <w:r>
                <w:t xml:space="preserve">component </w:t>
              </w:r>
            </w:ins>
            <w:ins w:id="2314" w:author="Gerard" w:date="2015-06-16T07:16:00Z">
              <w:r>
                <w:t xml:space="preserve">of center of mass </w:t>
              </w:r>
            </w:ins>
            <w:ins w:id="2315" w:author="Gerard" w:date="2015-06-16T07:17:00Z">
              <w:r>
                <w:t>acceleration</w:t>
              </w:r>
            </w:ins>
          </w:p>
        </w:tc>
      </w:tr>
      <w:tr w:rsidR="000707A9" w14:paraId="48F1EDE1" w14:textId="77777777">
        <w:trPr>
          <w:ins w:id="2316" w:author="Gerard" w:date="2015-06-16T07:15:00Z"/>
        </w:trPr>
        <w:tc>
          <w:tcPr>
            <w:tcW w:w="2628" w:type="dxa"/>
            <w:shd w:val="clear" w:color="auto" w:fill="auto"/>
          </w:tcPr>
          <w:p w14:paraId="5D7794AB" w14:textId="0BC56198" w:rsidR="000707A9" w:rsidRPr="000B272C" w:rsidRDefault="000707A9">
            <w:pPr>
              <w:pStyle w:val="Code0"/>
              <w:rPr>
                <w:ins w:id="2317" w:author="Gerard" w:date="2015-06-16T07:15:00Z"/>
              </w:rPr>
              <w:pPrChange w:id="2318" w:author="Gerard" w:date="2015-06-16T07:16:00Z">
                <w:pPr/>
              </w:pPrChange>
            </w:pPr>
            <w:ins w:id="2319" w:author="Gerard" w:date="2015-06-16T07:15:00Z">
              <w:r>
                <w:t>az</w:t>
              </w:r>
            </w:ins>
          </w:p>
        </w:tc>
        <w:tc>
          <w:tcPr>
            <w:tcW w:w="6948" w:type="dxa"/>
            <w:shd w:val="clear" w:color="auto" w:fill="auto"/>
          </w:tcPr>
          <w:p w14:paraId="4F8F5663" w14:textId="0737C438" w:rsidR="000707A9" w:rsidRDefault="000707A9">
            <w:pPr>
              <w:rPr>
                <w:ins w:id="2320" w:author="Gerard" w:date="2015-06-16T07:15:00Z"/>
              </w:rPr>
            </w:pPr>
            <w:ins w:id="2321" w:author="Gerard" w:date="2015-06-16T07:16:00Z">
              <w:r>
                <w:t>z-</w:t>
              </w:r>
            </w:ins>
            <w:ins w:id="2322" w:author="Gerard" w:date="2015-06-16T07:18:00Z">
              <w:r>
                <w:t xml:space="preserve">component </w:t>
              </w:r>
            </w:ins>
            <w:ins w:id="2323" w:author="Gerard" w:date="2015-06-16T07:16:00Z">
              <w:r>
                <w:t xml:space="preserve">of center of mass </w:t>
              </w:r>
            </w:ins>
            <w:ins w:id="2324" w:author="Gerard" w:date="2015-06-16T07:17:00Z">
              <w:r>
                <w:t>acceleration</w:t>
              </w:r>
            </w:ins>
          </w:p>
        </w:tc>
      </w:tr>
      <w:tr w:rsidR="000707A9" w14:paraId="2AE21C81" w14:textId="77777777">
        <w:trPr>
          <w:ins w:id="2325" w:author="Gerard" w:date="2015-06-16T07:17:00Z"/>
        </w:trPr>
        <w:tc>
          <w:tcPr>
            <w:tcW w:w="2628" w:type="dxa"/>
            <w:shd w:val="clear" w:color="auto" w:fill="auto"/>
          </w:tcPr>
          <w:p w14:paraId="1556208B" w14:textId="50CD1469" w:rsidR="000707A9" w:rsidRDefault="000707A9" w:rsidP="000707A9">
            <w:pPr>
              <w:pStyle w:val="Code0"/>
              <w:rPr>
                <w:ins w:id="2326" w:author="Gerard" w:date="2015-06-16T07:17:00Z"/>
              </w:rPr>
            </w:pPr>
            <w:ins w:id="2327" w:author="Gerard" w:date="2015-06-16T07:17:00Z">
              <w:r>
                <w:t>thx</w:t>
              </w:r>
            </w:ins>
          </w:p>
        </w:tc>
        <w:tc>
          <w:tcPr>
            <w:tcW w:w="6948" w:type="dxa"/>
            <w:shd w:val="clear" w:color="auto" w:fill="auto"/>
          </w:tcPr>
          <w:p w14:paraId="242B4426" w14:textId="016F3B57" w:rsidR="000707A9" w:rsidRDefault="000707A9" w:rsidP="000707A9">
            <w:pPr>
              <w:rPr>
                <w:ins w:id="2328" w:author="Gerard" w:date="2015-06-16T07:17:00Z"/>
              </w:rPr>
            </w:pPr>
            <w:ins w:id="2329" w:author="Gerard" w:date="2015-06-16T07:17:00Z">
              <w:r>
                <w:t>x-</w:t>
              </w:r>
            </w:ins>
            <w:ins w:id="2330" w:author="Gerard" w:date="2015-06-16T07:18:00Z">
              <w:r>
                <w:t xml:space="preserve">component </w:t>
              </w:r>
            </w:ins>
            <w:ins w:id="2331" w:author="Gerard" w:date="2015-06-16T07:17:00Z">
              <w:r>
                <w:t>of rotation pseudo-vector</w:t>
              </w:r>
            </w:ins>
          </w:p>
        </w:tc>
      </w:tr>
      <w:tr w:rsidR="000707A9" w14:paraId="148172BA" w14:textId="77777777">
        <w:trPr>
          <w:ins w:id="2332" w:author="Gerard" w:date="2015-06-16T07:17:00Z"/>
        </w:trPr>
        <w:tc>
          <w:tcPr>
            <w:tcW w:w="2628" w:type="dxa"/>
            <w:shd w:val="clear" w:color="auto" w:fill="auto"/>
          </w:tcPr>
          <w:p w14:paraId="3F6C4B44" w14:textId="6694DB68" w:rsidR="000707A9" w:rsidRDefault="000707A9" w:rsidP="000707A9">
            <w:pPr>
              <w:pStyle w:val="Code0"/>
              <w:rPr>
                <w:ins w:id="2333" w:author="Gerard" w:date="2015-06-16T07:17:00Z"/>
              </w:rPr>
            </w:pPr>
            <w:ins w:id="2334" w:author="Gerard" w:date="2015-06-16T07:17:00Z">
              <w:r>
                <w:t>thy</w:t>
              </w:r>
            </w:ins>
          </w:p>
        </w:tc>
        <w:tc>
          <w:tcPr>
            <w:tcW w:w="6948" w:type="dxa"/>
            <w:shd w:val="clear" w:color="auto" w:fill="auto"/>
          </w:tcPr>
          <w:p w14:paraId="389057B4" w14:textId="2344256A" w:rsidR="000707A9" w:rsidRDefault="000707A9" w:rsidP="000707A9">
            <w:pPr>
              <w:rPr>
                <w:ins w:id="2335" w:author="Gerard" w:date="2015-06-16T07:17:00Z"/>
              </w:rPr>
            </w:pPr>
            <w:ins w:id="2336" w:author="Gerard" w:date="2015-06-16T07:18:00Z">
              <w:r>
                <w:t>y-component of rotation pseudo-vector</w:t>
              </w:r>
            </w:ins>
          </w:p>
        </w:tc>
      </w:tr>
      <w:tr w:rsidR="000707A9" w14:paraId="3F5646EB" w14:textId="77777777">
        <w:trPr>
          <w:ins w:id="2337" w:author="Gerard" w:date="2015-06-16T07:17:00Z"/>
        </w:trPr>
        <w:tc>
          <w:tcPr>
            <w:tcW w:w="2628" w:type="dxa"/>
            <w:shd w:val="clear" w:color="auto" w:fill="auto"/>
          </w:tcPr>
          <w:p w14:paraId="451B1759" w14:textId="77B207C2" w:rsidR="000707A9" w:rsidRDefault="000707A9" w:rsidP="000707A9">
            <w:pPr>
              <w:pStyle w:val="Code0"/>
              <w:rPr>
                <w:ins w:id="2338" w:author="Gerard" w:date="2015-06-16T07:17:00Z"/>
              </w:rPr>
            </w:pPr>
            <w:ins w:id="2339" w:author="Gerard" w:date="2015-06-16T07:17:00Z">
              <w:r>
                <w:t>thz</w:t>
              </w:r>
            </w:ins>
          </w:p>
        </w:tc>
        <w:tc>
          <w:tcPr>
            <w:tcW w:w="6948" w:type="dxa"/>
            <w:shd w:val="clear" w:color="auto" w:fill="auto"/>
          </w:tcPr>
          <w:p w14:paraId="3B5B79A3" w14:textId="085C1ED1" w:rsidR="000707A9" w:rsidRDefault="000707A9" w:rsidP="000707A9">
            <w:pPr>
              <w:rPr>
                <w:ins w:id="2340" w:author="Gerard" w:date="2015-06-16T07:17:00Z"/>
              </w:rPr>
            </w:pPr>
            <w:ins w:id="2341" w:author="Gerard" w:date="2015-06-16T07:18:00Z">
              <w:r>
                <w:t>z-component of rotation pseudo-vector</w:t>
              </w:r>
            </w:ins>
          </w:p>
        </w:tc>
      </w:tr>
      <w:tr w:rsidR="000707A9" w14:paraId="778AC56C" w14:textId="77777777">
        <w:trPr>
          <w:ins w:id="2342" w:author="Gerard" w:date="2015-06-16T07:17:00Z"/>
        </w:trPr>
        <w:tc>
          <w:tcPr>
            <w:tcW w:w="2628" w:type="dxa"/>
            <w:shd w:val="clear" w:color="auto" w:fill="auto"/>
          </w:tcPr>
          <w:p w14:paraId="6BEB8401" w14:textId="350A8250" w:rsidR="000707A9" w:rsidRDefault="000707A9" w:rsidP="000707A9">
            <w:pPr>
              <w:pStyle w:val="Code0"/>
              <w:rPr>
                <w:ins w:id="2343" w:author="Gerard" w:date="2015-06-16T07:17:00Z"/>
              </w:rPr>
            </w:pPr>
            <w:ins w:id="2344" w:author="Gerard" w:date="2015-06-16T07:18:00Z">
              <w:r>
                <w:t>omx</w:t>
              </w:r>
            </w:ins>
          </w:p>
        </w:tc>
        <w:tc>
          <w:tcPr>
            <w:tcW w:w="6948" w:type="dxa"/>
            <w:shd w:val="clear" w:color="auto" w:fill="auto"/>
          </w:tcPr>
          <w:p w14:paraId="45340403" w14:textId="5116E598" w:rsidR="000707A9" w:rsidRDefault="000707A9" w:rsidP="000707A9">
            <w:pPr>
              <w:rPr>
                <w:ins w:id="2345" w:author="Gerard" w:date="2015-06-16T07:17:00Z"/>
              </w:rPr>
            </w:pPr>
            <w:ins w:id="2346" w:author="Gerard" w:date="2015-06-16T07:18:00Z">
              <w:r>
                <w:t>x-component of angular velocity</w:t>
              </w:r>
            </w:ins>
          </w:p>
        </w:tc>
      </w:tr>
      <w:tr w:rsidR="000707A9" w14:paraId="04AF7C29" w14:textId="77777777">
        <w:trPr>
          <w:ins w:id="2347" w:author="Gerard" w:date="2015-06-16T07:17:00Z"/>
        </w:trPr>
        <w:tc>
          <w:tcPr>
            <w:tcW w:w="2628" w:type="dxa"/>
            <w:shd w:val="clear" w:color="auto" w:fill="auto"/>
          </w:tcPr>
          <w:p w14:paraId="21C4B460" w14:textId="6F3611CC" w:rsidR="000707A9" w:rsidRDefault="000707A9" w:rsidP="000707A9">
            <w:pPr>
              <w:pStyle w:val="Code0"/>
              <w:rPr>
                <w:ins w:id="2348" w:author="Gerard" w:date="2015-06-16T07:17:00Z"/>
              </w:rPr>
            </w:pPr>
            <w:ins w:id="2349" w:author="Gerard" w:date="2015-06-16T07:18:00Z">
              <w:r>
                <w:t>omy</w:t>
              </w:r>
            </w:ins>
          </w:p>
        </w:tc>
        <w:tc>
          <w:tcPr>
            <w:tcW w:w="6948" w:type="dxa"/>
            <w:shd w:val="clear" w:color="auto" w:fill="auto"/>
          </w:tcPr>
          <w:p w14:paraId="12488F55" w14:textId="5764B4C2" w:rsidR="000707A9" w:rsidRDefault="000707A9" w:rsidP="000707A9">
            <w:pPr>
              <w:rPr>
                <w:ins w:id="2350" w:author="Gerard" w:date="2015-06-16T07:17:00Z"/>
              </w:rPr>
            </w:pPr>
            <w:ins w:id="2351" w:author="Gerard" w:date="2015-06-16T07:19:00Z">
              <w:r>
                <w:t>y-component of angular velocity</w:t>
              </w:r>
            </w:ins>
          </w:p>
        </w:tc>
      </w:tr>
      <w:tr w:rsidR="000707A9" w14:paraId="5EE5F77E" w14:textId="77777777">
        <w:trPr>
          <w:ins w:id="2352" w:author="Gerard" w:date="2015-06-16T07:17:00Z"/>
        </w:trPr>
        <w:tc>
          <w:tcPr>
            <w:tcW w:w="2628" w:type="dxa"/>
            <w:shd w:val="clear" w:color="auto" w:fill="auto"/>
          </w:tcPr>
          <w:p w14:paraId="5B3AE0EC" w14:textId="0855BE0B" w:rsidR="000707A9" w:rsidRDefault="000707A9" w:rsidP="000707A9">
            <w:pPr>
              <w:pStyle w:val="Code0"/>
              <w:rPr>
                <w:ins w:id="2353" w:author="Gerard" w:date="2015-06-16T07:17:00Z"/>
              </w:rPr>
            </w:pPr>
            <w:ins w:id="2354" w:author="Gerard" w:date="2015-06-16T07:18:00Z">
              <w:r>
                <w:t>omz</w:t>
              </w:r>
            </w:ins>
          </w:p>
        </w:tc>
        <w:tc>
          <w:tcPr>
            <w:tcW w:w="6948" w:type="dxa"/>
            <w:shd w:val="clear" w:color="auto" w:fill="auto"/>
          </w:tcPr>
          <w:p w14:paraId="7CD3A821" w14:textId="77E62759" w:rsidR="000707A9" w:rsidRDefault="000707A9" w:rsidP="000707A9">
            <w:pPr>
              <w:rPr>
                <w:ins w:id="2355" w:author="Gerard" w:date="2015-06-16T07:17:00Z"/>
              </w:rPr>
            </w:pPr>
            <w:ins w:id="2356" w:author="Gerard" w:date="2015-06-16T07:19:00Z">
              <w:r>
                <w:t>z-component of angular velocity</w:t>
              </w:r>
            </w:ins>
          </w:p>
        </w:tc>
      </w:tr>
      <w:tr w:rsidR="000707A9" w14:paraId="560F8926" w14:textId="77777777">
        <w:trPr>
          <w:ins w:id="2357" w:author="Gerard" w:date="2015-06-16T07:17:00Z"/>
        </w:trPr>
        <w:tc>
          <w:tcPr>
            <w:tcW w:w="2628" w:type="dxa"/>
            <w:shd w:val="clear" w:color="auto" w:fill="auto"/>
          </w:tcPr>
          <w:p w14:paraId="37548034" w14:textId="53808C53" w:rsidR="000707A9" w:rsidRDefault="000707A9" w:rsidP="000707A9">
            <w:pPr>
              <w:pStyle w:val="Code0"/>
              <w:rPr>
                <w:ins w:id="2358" w:author="Gerard" w:date="2015-06-16T07:17:00Z"/>
              </w:rPr>
            </w:pPr>
            <w:ins w:id="2359" w:author="Gerard" w:date="2015-06-16T07:19:00Z">
              <w:r>
                <w:t>alx</w:t>
              </w:r>
            </w:ins>
          </w:p>
        </w:tc>
        <w:tc>
          <w:tcPr>
            <w:tcW w:w="6948" w:type="dxa"/>
            <w:shd w:val="clear" w:color="auto" w:fill="auto"/>
          </w:tcPr>
          <w:p w14:paraId="3FC72627" w14:textId="07A54CD4" w:rsidR="000707A9" w:rsidRDefault="000707A9" w:rsidP="000707A9">
            <w:pPr>
              <w:rPr>
                <w:ins w:id="2360" w:author="Gerard" w:date="2015-06-16T07:17:00Z"/>
              </w:rPr>
            </w:pPr>
            <w:ins w:id="2361" w:author="Gerard" w:date="2015-06-16T07:19:00Z">
              <w:r>
                <w:t>x-component of angular acceleration</w:t>
              </w:r>
            </w:ins>
          </w:p>
        </w:tc>
      </w:tr>
      <w:tr w:rsidR="000707A9" w14:paraId="4C808460" w14:textId="77777777">
        <w:trPr>
          <w:ins w:id="2362" w:author="Gerard" w:date="2015-06-16T07:17:00Z"/>
        </w:trPr>
        <w:tc>
          <w:tcPr>
            <w:tcW w:w="2628" w:type="dxa"/>
            <w:shd w:val="clear" w:color="auto" w:fill="auto"/>
          </w:tcPr>
          <w:p w14:paraId="2D0D4E9F" w14:textId="059423E6" w:rsidR="000707A9" w:rsidRDefault="000707A9" w:rsidP="000707A9">
            <w:pPr>
              <w:pStyle w:val="Code0"/>
              <w:rPr>
                <w:ins w:id="2363" w:author="Gerard" w:date="2015-06-16T07:17:00Z"/>
              </w:rPr>
            </w:pPr>
            <w:ins w:id="2364" w:author="Gerard" w:date="2015-06-16T07:19:00Z">
              <w:r>
                <w:t>aly</w:t>
              </w:r>
            </w:ins>
          </w:p>
        </w:tc>
        <w:tc>
          <w:tcPr>
            <w:tcW w:w="6948" w:type="dxa"/>
            <w:shd w:val="clear" w:color="auto" w:fill="auto"/>
          </w:tcPr>
          <w:p w14:paraId="728DFF1A" w14:textId="6D476198" w:rsidR="000707A9" w:rsidRDefault="000707A9" w:rsidP="000707A9">
            <w:pPr>
              <w:rPr>
                <w:ins w:id="2365" w:author="Gerard" w:date="2015-06-16T07:17:00Z"/>
              </w:rPr>
            </w:pPr>
            <w:ins w:id="2366" w:author="Gerard" w:date="2015-06-16T07:19:00Z">
              <w:r>
                <w:t>y-component of angular acceleration</w:t>
              </w:r>
            </w:ins>
          </w:p>
        </w:tc>
      </w:tr>
      <w:tr w:rsidR="000707A9" w14:paraId="48D28F37" w14:textId="77777777">
        <w:trPr>
          <w:ins w:id="2367" w:author="Gerard" w:date="2015-06-16T07:17:00Z"/>
        </w:trPr>
        <w:tc>
          <w:tcPr>
            <w:tcW w:w="2628" w:type="dxa"/>
            <w:shd w:val="clear" w:color="auto" w:fill="auto"/>
          </w:tcPr>
          <w:p w14:paraId="7963417F" w14:textId="1F31D692" w:rsidR="000707A9" w:rsidRDefault="000707A9" w:rsidP="000707A9">
            <w:pPr>
              <w:pStyle w:val="Code0"/>
              <w:rPr>
                <w:ins w:id="2368" w:author="Gerard" w:date="2015-06-16T07:17:00Z"/>
              </w:rPr>
            </w:pPr>
            <w:ins w:id="2369" w:author="Gerard" w:date="2015-06-16T07:19:00Z">
              <w:r>
                <w:t>alz</w:t>
              </w:r>
            </w:ins>
          </w:p>
        </w:tc>
        <w:tc>
          <w:tcPr>
            <w:tcW w:w="6948" w:type="dxa"/>
            <w:shd w:val="clear" w:color="auto" w:fill="auto"/>
          </w:tcPr>
          <w:p w14:paraId="6FD4912E" w14:textId="20CDC8EB" w:rsidR="000707A9" w:rsidRDefault="000707A9" w:rsidP="000707A9">
            <w:pPr>
              <w:rPr>
                <w:ins w:id="2370" w:author="Gerard" w:date="2015-06-16T07:17:00Z"/>
              </w:rPr>
            </w:pPr>
            <w:ins w:id="2371"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pPrChange w:id="2372" w:author="Gerard" w:date="2015-06-16T07:16:00Z">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pPrChange w:id="2373" w:author="Gerard" w:date="2015-06-16T07:16:00Z">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pPrChange w:id="2374" w:author="Gerard" w:date="2015-06-16T07:16:00Z">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pPrChange w:id="2375" w:author="Gerard" w:date="2015-06-16T07:16:00Z">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pPrChange w:id="2376" w:author="Gerard" w:date="2015-06-16T07:16:00Z">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pPrChange w:id="2377" w:author="Gerard" w:date="2015-06-16T07:16:00Z">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pPrChange w:id="2378" w:author="Gerard" w:date="2015-06-16T07:16:00Z">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pPrChange w:id="2379" w:author="Gerard" w:date="2015-06-16T07:16:00Z">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pPrChange w:id="2380" w:author="Gerard" w:date="2015-06-16T07:16:00Z">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pPrChange w:id="2381" w:author="Gerard" w:date="2015-06-16T07:16:00Z">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2382" w:author="Gerard" w:date="2015-06-16T07:38:00Z"/>
        </w:trPr>
        <w:tc>
          <w:tcPr>
            <w:tcW w:w="2628" w:type="dxa"/>
            <w:shd w:val="clear" w:color="auto" w:fill="auto"/>
          </w:tcPr>
          <w:p w14:paraId="13D72A0A" w14:textId="6EAF16D6" w:rsidR="002053EA" w:rsidRPr="000B272C" w:rsidRDefault="002053EA" w:rsidP="000707A9">
            <w:pPr>
              <w:pStyle w:val="Code0"/>
              <w:rPr>
                <w:ins w:id="2383" w:author="Gerard" w:date="2015-06-16T07:38:00Z"/>
              </w:rPr>
            </w:pPr>
            <w:ins w:id="2384" w:author="Gerard" w:date="2015-06-16T07:38:00Z">
              <w:r>
                <w:t>KE</w:t>
              </w:r>
            </w:ins>
          </w:p>
        </w:tc>
        <w:tc>
          <w:tcPr>
            <w:tcW w:w="6948" w:type="dxa"/>
            <w:shd w:val="clear" w:color="auto" w:fill="auto"/>
          </w:tcPr>
          <w:p w14:paraId="40748BBD" w14:textId="1FACD0B8" w:rsidR="002053EA" w:rsidRDefault="002053EA" w:rsidP="006A0BC1">
            <w:pPr>
              <w:rPr>
                <w:ins w:id="2385" w:author="Gerard" w:date="2015-06-16T07:38:00Z"/>
              </w:rPr>
            </w:pPr>
            <w:ins w:id="2386"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387" w:name="_Toc302134507"/>
      <w:r>
        <w:t>Plotfile</w:t>
      </w:r>
      <w:bookmarkEnd w:id="2387"/>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pPr>
        <w:rPr>
          <w:ins w:id="2388" w:author="Steve Maas" w:date="2015-07-23T16:58:00Z"/>
        </w:rPr>
      </w:pPr>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Pr>
        <w:rPr>
          <w:ins w:id="2389" w:author="Steve Maas" w:date="2015-07-23T16:58:00Z"/>
        </w:rPr>
      </w:pPr>
    </w:p>
    <w:p w14:paraId="64FC90F5" w14:textId="79349AD2" w:rsidR="00FF1D5C" w:rsidRDefault="00FF1D5C">
      <w:pPr>
        <w:pStyle w:val="Heading4"/>
        <w:rPr>
          <w:ins w:id="2390" w:author="Steve Maas" w:date="2015-07-23T16:58:00Z"/>
        </w:rPr>
        <w:pPrChange w:id="2391" w:author="Steve Maas" w:date="2015-07-23T16:58:00Z">
          <w:pPr/>
        </w:pPrChange>
      </w:pPr>
      <w:bookmarkStart w:id="2392" w:name="_Toc302134508"/>
      <w:ins w:id="2393" w:author="Steve Maas" w:date="2015-07-23T16:58:00Z">
        <w:r>
          <w:t>Plotfile Variables</w:t>
        </w:r>
        <w:bookmarkEnd w:id="2392"/>
      </w:ins>
    </w:p>
    <w:p w14:paraId="201FA61E" w14:textId="6661D68F" w:rsidR="00FF1D5C" w:rsidRPr="00FF1D5C" w:rsidRDefault="00FF1D5C">
      <w:ins w:id="2394" w:author="Steve Maas" w:date="2015-07-23T16:59:00Z">
        <w:r>
          <w:t xml:space="preserve">Plotfile variables are defined using the </w:t>
        </w:r>
        <w:r>
          <w:rPr>
            <w:i/>
          </w:rPr>
          <w:t xml:space="preserve">var </w:t>
        </w:r>
        <w:r>
          <w:t xml:space="preserve">keyword. This tag takes one parameter, namely the </w:t>
        </w:r>
        <w:r w:rsidRPr="00FF1D5C">
          <w:rPr>
            <w:i/>
            <w:rPrChange w:id="2395" w:author="Steve Maas" w:date="2015-07-23T16:59:00Z">
              <w:rPr/>
            </w:rPrChange>
          </w:rPr>
          <w:t>type</w:t>
        </w:r>
        <w:r>
          <w:t xml:space="preserve"> of the variable.</w:t>
        </w:r>
      </w:ins>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lastRenderedPageBreak/>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rPr>
          <w:ins w:id="2396" w:author="Steve Maas" w:date="2015-07-23T16:46:00Z"/>
        </w:rPr>
      </w:pPr>
      <w:bookmarkStart w:id="2397" w:name="_Toc410636326"/>
    </w:p>
    <w:p w14:paraId="6D940947" w14:textId="77777777" w:rsidR="007021B3" w:rsidRDefault="007021B3">
      <w:pPr>
        <w:rPr>
          <w:ins w:id="2398" w:author="Steve Maas" w:date="2015-07-23T17:00:00Z"/>
        </w:rPr>
        <w:pPrChange w:id="2399" w:author="Steve Maas" w:date="2015-07-23T16:47:00Z">
          <w:pPr>
            <w:jc w:val="left"/>
          </w:pPr>
        </w:pPrChange>
      </w:pPr>
    </w:p>
    <w:p w14:paraId="6334D703" w14:textId="4E8E5959" w:rsidR="007021B3" w:rsidRDefault="007021B3">
      <w:pPr>
        <w:rPr>
          <w:ins w:id="2400" w:author="Steve Maas" w:date="2015-07-23T17:01:00Z"/>
        </w:rPr>
        <w:pPrChange w:id="2401" w:author="Steve Maas" w:date="2015-07-23T16:47:00Z">
          <w:pPr>
            <w:jc w:val="left"/>
          </w:pPr>
        </w:pPrChange>
      </w:pPr>
      <w:ins w:id="2402" w:author="Steve Maas" w:date="2015-07-23T17:00:00Z">
        <w:r>
          <w:lastRenderedPageBreak/>
          <w:t xml:space="preserve">As of FEBio 2.4, additional information can be added in the type description of the variable </w:t>
        </w:r>
      </w:ins>
      <w:ins w:id="2403" w:author="Steve Maas" w:date="2015-07-23T17:01:00Z">
        <w:r>
          <w:t>definition</w:t>
        </w:r>
      </w:ins>
      <w:ins w:id="2404" w:author="Steve Maas" w:date="2015-07-23T17:00:00Z">
        <w:r>
          <w:t>.</w:t>
        </w:r>
      </w:ins>
      <w:ins w:id="2405" w:author="Steve Maas" w:date="2015-07-23T17:01:00Z">
        <w:r>
          <w:t xml:space="preserve"> The general format is as follows.</w:t>
        </w:r>
      </w:ins>
    </w:p>
    <w:p w14:paraId="4E87E5F9" w14:textId="77777777" w:rsidR="007021B3" w:rsidRDefault="007021B3">
      <w:pPr>
        <w:rPr>
          <w:ins w:id="2406" w:author="Steve Maas" w:date="2015-07-23T17:01:00Z"/>
        </w:rPr>
        <w:pPrChange w:id="2407" w:author="Steve Maas" w:date="2015-07-23T16:47:00Z">
          <w:pPr>
            <w:jc w:val="left"/>
          </w:pPr>
        </w:pPrChange>
      </w:pPr>
    </w:p>
    <w:p w14:paraId="45C39DE4" w14:textId="3E62F51F" w:rsidR="007021B3" w:rsidRDefault="007021B3">
      <w:pPr>
        <w:pStyle w:val="Code0"/>
        <w:rPr>
          <w:ins w:id="2408" w:author="Steve Maas" w:date="2015-07-23T17:01:00Z"/>
        </w:rPr>
        <w:pPrChange w:id="2409" w:author="Steve Maas" w:date="2015-07-23T17:01:00Z">
          <w:pPr>
            <w:jc w:val="left"/>
          </w:pPr>
        </w:pPrChange>
      </w:pPr>
      <w:ins w:id="2410" w:author="Steve Maas" w:date="2015-07-23T17:01:00Z">
        <w:r>
          <w:t>&lt;var type="name[filter]=alias"/&gt;</w:t>
        </w:r>
      </w:ins>
    </w:p>
    <w:p w14:paraId="63ECD875" w14:textId="77777777" w:rsidR="007021B3" w:rsidRPr="007021B3" w:rsidRDefault="007021B3">
      <w:pPr>
        <w:rPr>
          <w:ins w:id="2411" w:author="Steve Maas" w:date="2015-07-23T17:00:00Z"/>
        </w:rPr>
        <w:pPrChange w:id="2412" w:author="Steve Maas" w:date="2015-07-23T16:47:00Z">
          <w:pPr>
            <w:jc w:val="left"/>
          </w:pPr>
        </w:pPrChange>
      </w:pPr>
    </w:p>
    <w:p w14:paraId="7D0572BC" w14:textId="0D83D99E" w:rsidR="00F67882" w:rsidRDefault="007021B3">
      <w:pPr>
        <w:rPr>
          <w:ins w:id="2413" w:author="Steve Maas" w:date="2015-07-23T16:49:00Z"/>
        </w:rPr>
        <w:pPrChange w:id="2414" w:author="Steve Maas" w:date="2015-07-23T16:47:00Z">
          <w:pPr>
            <w:jc w:val="left"/>
          </w:pPr>
        </w:pPrChange>
      </w:pPr>
      <w:ins w:id="2415" w:author="Steve Maas" w:date="2015-07-23T17:01:00Z">
        <w:r>
          <w:t xml:space="preserve">The plot filter is </w:t>
        </w:r>
      </w:ins>
      <w:ins w:id="2416" w:author="Steve Maas" w:date="2015-07-23T16:47:00Z">
        <w:r w:rsidR="00F67882">
          <w:t>defined by appending the name of the plot variable with the filter inside square brackets.</w:t>
        </w:r>
      </w:ins>
      <w:ins w:id="2417" w:author="Steve Maas" w:date="2015-07-23T16:49:00Z">
        <w:r w:rsidR="00F67882">
          <w:t xml:space="preserve"> </w:t>
        </w:r>
      </w:ins>
      <w:ins w:id="2418" w:author="Steve Maas" w:date="2015-07-23T17:02:00Z">
        <w:r>
          <w:t xml:space="preserve">Some plot variables require this to resolve possible ambiguities. </w:t>
        </w:r>
      </w:ins>
      <w:ins w:id="2419" w:author="Steve Maas" w:date="2015-07-23T16:49:00Z">
        <w:r w:rsidR="00F67882">
          <w:t>For example,</w:t>
        </w:r>
      </w:ins>
    </w:p>
    <w:p w14:paraId="536F0E6A" w14:textId="77777777" w:rsidR="00F67882" w:rsidRDefault="00F67882">
      <w:pPr>
        <w:rPr>
          <w:ins w:id="2420" w:author="Steve Maas" w:date="2015-07-23T16:49:00Z"/>
        </w:rPr>
        <w:pPrChange w:id="2421" w:author="Steve Maas" w:date="2015-07-23T16:47:00Z">
          <w:pPr>
            <w:jc w:val="left"/>
          </w:pPr>
        </w:pPrChange>
      </w:pPr>
    </w:p>
    <w:p w14:paraId="2AC688D3" w14:textId="3ED2C270" w:rsidR="00F67882" w:rsidRDefault="00F67882">
      <w:pPr>
        <w:pStyle w:val="Code0"/>
        <w:rPr>
          <w:ins w:id="2422" w:author="Steve Maas" w:date="2015-07-23T16:49:00Z"/>
        </w:rPr>
        <w:pPrChange w:id="2423" w:author="Steve Maas" w:date="2015-07-23T16:49:00Z">
          <w:pPr>
            <w:jc w:val="left"/>
          </w:pPr>
        </w:pPrChange>
      </w:pPr>
      <w:ins w:id="2424" w:author="Steve Maas" w:date="2015-07-23T16:49:00Z">
        <w:r>
          <w:t>&lt;var type="</w:t>
        </w:r>
      </w:ins>
      <w:ins w:id="2425" w:author="Steve Maas" w:date="2015-07-23T16:50:00Z">
        <w:r>
          <w:t>solute concentration[</w:t>
        </w:r>
      </w:ins>
      <w:ins w:id="2426" w:author="Steve Maas" w:date="2015-07-23T16:51:00Z">
        <w:r>
          <w:t>'solute1']"/&gt;</w:t>
        </w:r>
      </w:ins>
    </w:p>
    <w:p w14:paraId="08E5938F" w14:textId="77777777" w:rsidR="00F67882" w:rsidRDefault="00F67882">
      <w:pPr>
        <w:rPr>
          <w:ins w:id="2427" w:author="Steve Maas" w:date="2015-07-23T16:49:00Z"/>
        </w:rPr>
        <w:pPrChange w:id="2428" w:author="Steve Maas" w:date="2015-07-23T16:47:00Z">
          <w:pPr>
            <w:jc w:val="left"/>
          </w:pPr>
        </w:pPrChange>
      </w:pPr>
    </w:p>
    <w:p w14:paraId="164048FC" w14:textId="122DEE7D" w:rsidR="007021B3" w:rsidRDefault="00A63E5B">
      <w:pPr>
        <w:rPr>
          <w:ins w:id="2429" w:author="Steve Maas" w:date="2015-07-23T17:02:00Z"/>
        </w:rPr>
        <w:pPrChange w:id="2430" w:author="Steve Maas" w:date="2015-07-23T16:47:00Z">
          <w:pPr>
            <w:jc w:val="left"/>
          </w:pPr>
        </w:pPrChange>
      </w:pPr>
      <w:ins w:id="2431" w:author="Steve Maas" w:date="2015-07-23T16:54:00Z">
        <w:r>
          <w:t xml:space="preserve">This example will store the </w:t>
        </w:r>
      </w:ins>
      <w:ins w:id="2432" w:author="Steve Maas" w:date="2015-07-23T16:55:00Z">
        <w:r>
          <w:t xml:space="preserve">solute </w:t>
        </w:r>
      </w:ins>
      <w:ins w:id="2433" w:author="Steve Maas" w:date="2015-07-23T16:54:00Z">
        <w:r>
          <w:t xml:space="preserve">concentration </w:t>
        </w:r>
      </w:ins>
      <w:ins w:id="2434" w:author="Steve Maas" w:date="2015-07-23T16:55:00Z">
        <w:r>
          <w:t>of a solute named ‘solute1’</w:t>
        </w:r>
      </w:ins>
      <w:ins w:id="2435" w:author="Steve Maas" w:date="2015-07-23T17:04:00Z">
        <w:r w:rsidR="00294CAE">
          <w:t xml:space="preserve"> to the plot file.</w:t>
        </w:r>
      </w:ins>
    </w:p>
    <w:p w14:paraId="138D5CFB" w14:textId="3B3CA312" w:rsidR="00A63E5B" w:rsidRDefault="00A63E5B">
      <w:pPr>
        <w:rPr>
          <w:ins w:id="2436" w:author="Steve Maas" w:date="2015-07-23T16:55:00Z"/>
        </w:rPr>
        <w:pPrChange w:id="2437" w:author="Steve Maas" w:date="2015-07-23T16:47:00Z">
          <w:pPr>
            <w:jc w:val="left"/>
          </w:pPr>
        </w:pPrChange>
      </w:pPr>
      <w:ins w:id="2438" w:author="Steve Maas" w:date="2015-07-23T16:55:00Z">
        <w:r>
          <w:t xml:space="preserve"> </w:t>
        </w:r>
      </w:ins>
    </w:p>
    <w:p w14:paraId="1D7BC7FE" w14:textId="0722EABC" w:rsidR="00F67882" w:rsidRDefault="007021B3">
      <w:pPr>
        <w:rPr>
          <w:ins w:id="2439" w:author="Steve Maas" w:date="2015-07-23T16:55:00Z"/>
        </w:rPr>
        <w:pPrChange w:id="2440" w:author="Steve Maas" w:date="2015-07-23T16:47:00Z">
          <w:pPr>
            <w:jc w:val="left"/>
          </w:pPr>
        </w:pPrChange>
      </w:pPr>
      <w:ins w:id="2441" w:author="Steve Maas" w:date="2015-07-23T17:02:00Z">
        <w:r>
          <w:t xml:space="preserve">The </w:t>
        </w:r>
      </w:ins>
      <w:ins w:id="2442" w:author="Steve Maas" w:date="2015-07-23T17:04:00Z">
        <w:r w:rsidR="00294CAE">
          <w:t xml:space="preserve">optional </w:t>
        </w:r>
      </w:ins>
      <w:ins w:id="2443" w:author="Steve Maas" w:date="2015-07-23T17:02:00Z">
        <w:r>
          <w:t xml:space="preserve">alias can be used to </w:t>
        </w:r>
      </w:ins>
      <w:ins w:id="2444" w:author="Steve Maas" w:date="2015-07-23T16:52:00Z">
        <w:r w:rsidR="00F67882">
          <w:t xml:space="preserve">rename </w:t>
        </w:r>
      </w:ins>
      <w:ins w:id="2445" w:author="Steve Maas" w:date="2015-07-23T17:02:00Z">
        <w:r>
          <w:t>the variable</w:t>
        </w:r>
      </w:ins>
      <w:ins w:id="2446" w:author="Steve Maas" w:date="2015-07-23T16:52:00Z">
        <w:r w:rsidR="00F67882">
          <w:t>.</w:t>
        </w:r>
      </w:ins>
      <w:ins w:id="2447" w:author="Steve Maas" w:date="2015-07-23T17:02:00Z">
        <w:r>
          <w:t xml:space="preserve"> For example,</w:t>
        </w:r>
      </w:ins>
    </w:p>
    <w:p w14:paraId="4FB20B81" w14:textId="77777777" w:rsidR="00A63E5B" w:rsidRDefault="00A63E5B">
      <w:pPr>
        <w:rPr>
          <w:ins w:id="2448" w:author="Steve Maas" w:date="2015-07-23T16:52:00Z"/>
        </w:rPr>
        <w:pPrChange w:id="2449" w:author="Steve Maas" w:date="2015-07-23T16:47:00Z">
          <w:pPr>
            <w:jc w:val="left"/>
          </w:pPr>
        </w:pPrChange>
      </w:pPr>
    </w:p>
    <w:p w14:paraId="1042EC9B" w14:textId="5CE2FB0F" w:rsidR="000867B8" w:rsidRDefault="00F67882">
      <w:pPr>
        <w:pStyle w:val="Code0"/>
        <w:rPr>
          <w:ins w:id="2450" w:author="Steve Maas" w:date="2015-07-23T16:52:00Z"/>
        </w:rPr>
        <w:pPrChange w:id="2451" w:author="Steve Maas" w:date="2015-07-23T16:52:00Z">
          <w:pPr>
            <w:jc w:val="left"/>
          </w:pPr>
        </w:pPrChange>
      </w:pPr>
      <w:ins w:id="2452" w:author="Steve Maas" w:date="2015-07-23T16:52:00Z">
        <w:r>
          <w:t>&lt;var type=</w:t>
        </w:r>
      </w:ins>
      <w:ins w:id="2453" w:author="Steve Maas" w:date="2015-07-23T16:53:00Z">
        <w:r>
          <w:t>"solute concentration[</w:t>
        </w:r>
        <w:r w:rsidR="000867B8">
          <w:t>'</w:t>
        </w:r>
      </w:ins>
      <w:ins w:id="2454" w:author="Steve Maas" w:date="2015-07-23T17:04:00Z">
        <w:r w:rsidR="00294CAE">
          <w:t>Na</w:t>
        </w:r>
      </w:ins>
      <w:ins w:id="2455" w:author="Steve Maas" w:date="2015-07-23T16:53:00Z">
        <w:r w:rsidR="000867B8">
          <w:t>']=</w:t>
        </w:r>
      </w:ins>
      <w:ins w:id="2456" w:author="Steve Maas" w:date="2015-07-23T17:04:00Z">
        <w:r w:rsidR="00294CAE">
          <w:t>Na</w:t>
        </w:r>
      </w:ins>
      <w:ins w:id="2457" w:author="Steve Maas" w:date="2015-07-23T16:53:00Z">
        <w:r w:rsidR="000867B8">
          <w:t xml:space="preserve"> concentration"/&gt;</w:t>
        </w:r>
      </w:ins>
    </w:p>
    <w:p w14:paraId="6DC8660D" w14:textId="77777777" w:rsidR="00F67882" w:rsidRDefault="00F67882">
      <w:pPr>
        <w:rPr>
          <w:ins w:id="2458" w:author="Steve Maas" w:date="2015-07-23T16:52:00Z"/>
        </w:rPr>
        <w:pPrChange w:id="2459" w:author="Steve Maas" w:date="2015-07-23T16:47:00Z">
          <w:pPr>
            <w:jc w:val="left"/>
          </w:pPr>
        </w:pPrChange>
      </w:pPr>
    </w:p>
    <w:p w14:paraId="62E3674D" w14:textId="17726306" w:rsidR="00F67882" w:rsidRDefault="000867B8">
      <w:pPr>
        <w:rPr>
          <w:ins w:id="2460" w:author="Steve Maas" w:date="2015-07-23T17:05:00Z"/>
        </w:rPr>
        <w:pPrChange w:id="2461" w:author="Steve Maas" w:date="2015-07-23T17:05:00Z">
          <w:pPr>
            <w:jc w:val="left"/>
          </w:pPr>
        </w:pPrChange>
      </w:pPr>
      <w:ins w:id="2462" w:author="Steve Maas" w:date="2015-07-23T16:53:00Z">
        <w:r>
          <w:t>Th</w:t>
        </w:r>
      </w:ins>
      <w:ins w:id="2463" w:author="Steve Maas" w:date="2015-07-23T16:55:00Z">
        <w:r w:rsidR="00A63E5B">
          <w:t>is</w:t>
        </w:r>
      </w:ins>
      <w:ins w:id="2464" w:author="Steve Maas" w:date="2015-07-23T16:53:00Z">
        <w:r>
          <w:t xml:space="preserve"> variable will </w:t>
        </w:r>
      </w:ins>
      <w:ins w:id="2465" w:author="Steve Maas" w:date="2015-07-23T17:04:00Z">
        <w:r w:rsidR="00294CAE">
          <w:t>store the solut</w:t>
        </w:r>
      </w:ins>
      <w:ins w:id="2466" w:author="Steve Maas" w:date="2015-07-23T17:05:00Z">
        <w:r w:rsidR="00294CAE">
          <w:t>e</w:t>
        </w:r>
      </w:ins>
      <w:ins w:id="2467" w:author="Steve Maas" w:date="2015-07-23T17:04:00Z">
        <w:r w:rsidR="00294CAE">
          <w:t xml:space="preserve"> concentration of a solute named </w:t>
        </w:r>
      </w:ins>
      <w:ins w:id="2468" w:author="Steve Maas" w:date="2015-07-23T17:05:00Z">
        <w:r w:rsidR="00294CAE">
          <w:t xml:space="preserve">‘Na’ to the plot file using the name </w:t>
        </w:r>
      </w:ins>
      <w:ins w:id="2469" w:author="Steve Maas" w:date="2015-07-23T16:55:00Z">
        <w:r w:rsidR="00A63E5B">
          <w:t>‘</w:t>
        </w:r>
      </w:ins>
      <w:ins w:id="2470" w:author="Steve Maas" w:date="2015-07-23T17:05:00Z">
        <w:r w:rsidR="00294CAE">
          <w:t xml:space="preserve">Na </w:t>
        </w:r>
      </w:ins>
      <w:ins w:id="2471" w:author="Steve Maas" w:date="2015-07-23T16:55:00Z">
        <w:r w:rsidR="00A63E5B">
          <w:t>concentration’</w:t>
        </w:r>
      </w:ins>
      <w:ins w:id="2472" w:author="Steve Maas" w:date="2015-07-23T16:53:00Z">
        <w:r>
          <w:t>.</w:t>
        </w:r>
      </w:ins>
      <w:ins w:id="2473" w:author="Steve Maas" w:date="2015-07-23T17:03:00Z">
        <w:r w:rsidR="007021B3">
          <w:t xml:space="preserve"> This is the name that will be shown in PostView for instance.</w:t>
        </w:r>
      </w:ins>
    </w:p>
    <w:p w14:paraId="1A4D8B43" w14:textId="77777777" w:rsidR="00294CAE" w:rsidRDefault="00294CAE">
      <w:pPr>
        <w:rPr>
          <w:ins w:id="2474" w:author="Steve Maas" w:date="2015-07-23T16:49:00Z"/>
        </w:rPr>
        <w:pPrChange w:id="2475" w:author="Steve Maas" w:date="2015-07-23T16:47:00Z">
          <w:pPr>
            <w:jc w:val="left"/>
          </w:pPr>
        </w:pPrChange>
      </w:pPr>
    </w:p>
    <w:p w14:paraId="01546FC7" w14:textId="550F9FB7" w:rsidR="00B63126" w:rsidRDefault="00B63126">
      <w:pPr>
        <w:rPr>
          <w:rFonts w:cs="Arial"/>
          <w:b/>
          <w:bCs/>
          <w:iCs/>
          <w:sz w:val="36"/>
          <w:szCs w:val="28"/>
        </w:rPr>
        <w:pPrChange w:id="2476" w:author="Steve Maas" w:date="2015-07-23T16:47:00Z">
          <w:pPr>
            <w:jc w:val="left"/>
          </w:pPr>
        </w:pPrChange>
      </w:pPr>
      <w:r>
        <w:br w:type="page"/>
      </w:r>
    </w:p>
    <w:p w14:paraId="4D150C64" w14:textId="147255DB" w:rsidR="00B63126" w:rsidRDefault="00B63126" w:rsidP="00B63126">
      <w:pPr>
        <w:pStyle w:val="Heading2"/>
      </w:pPr>
      <w:bookmarkStart w:id="2477" w:name="_Toc302134509"/>
      <w:r>
        <w:lastRenderedPageBreak/>
        <w:t>Parameters Section</w:t>
      </w:r>
      <w:bookmarkEnd w:id="2397"/>
      <w:bookmarkEnd w:id="2477"/>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2478" w:name="_Ref162343400"/>
    </w:p>
    <w:p w14:paraId="2C1DAE2B" w14:textId="77777777" w:rsidR="006A0BC1" w:rsidRPr="00552529" w:rsidRDefault="006A0BC1" w:rsidP="006A0BC1">
      <w:pPr>
        <w:pStyle w:val="Heading1"/>
      </w:pPr>
      <w:bookmarkStart w:id="2479" w:name="_Ref162410857"/>
      <w:bookmarkStart w:id="2480" w:name="_Toc302134510"/>
      <w:r w:rsidRPr="00552529">
        <w:lastRenderedPageBreak/>
        <w:t>Materials</w:t>
      </w:r>
      <w:bookmarkEnd w:id="2478"/>
      <w:bookmarkEnd w:id="2479"/>
      <w:bookmarkEnd w:id="2480"/>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554341">
        <w:fldChar w:fldCharType="begin"/>
      </w:r>
      <w:r w:rsidR="00554341">
        <w:instrText xml:space="preserve"> HYPERLINK "http://help.mrl.sci.utah.edu/help/index.jsp" </w:instrText>
      </w:r>
      <w:ins w:id="2481" w:author="Gerard" w:date="2015-08-25T15:04:00Z"/>
      <w:r w:rsidR="00554341">
        <w:fldChar w:fldCharType="separate"/>
      </w:r>
      <w:r w:rsidRPr="009D0547">
        <w:rPr>
          <w:rStyle w:val="Hyperlink"/>
          <w:i/>
        </w:rPr>
        <w:t>FEBio Theory Manual</w:t>
      </w:r>
      <w:r w:rsidR="00554341">
        <w:rPr>
          <w:rStyle w:val="Hyperlink"/>
          <w:i/>
        </w:rPr>
        <w:fldChar w:fldCharType="end"/>
      </w:r>
      <w:r>
        <w:t>.</w:t>
      </w:r>
    </w:p>
    <w:p w14:paraId="2D317B9A" w14:textId="77777777" w:rsidR="006A0BC1" w:rsidRDefault="006A0BC1" w:rsidP="006A0BC1">
      <w:pPr>
        <w:pStyle w:val="Heading2"/>
      </w:pPr>
      <w:bookmarkStart w:id="2482" w:name="_Ref385839204"/>
      <w:bookmarkStart w:id="2483" w:name="_Ref385839223"/>
      <w:bookmarkStart w:id="2484" w:name="_Toc302134511"/>
      <w:r>
        <w:t>Elastic Solids</w:t>
      </w:r>
      <w:bookmarkEnd w:id="2482"/>
      <w:bookmarkEnd w:id="2483"/>
      <w:bookmarkEnd w:id="2484"/>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485" w:name="_Ref162429694"/>
      <w:bookmarkStart w:id="2486" w:name="_Toc302134512"/>
      <w:r>
        <w:t xml:space="preserve">Specifying </w:t>
      </w:r>
      <w:r w:rsidR="00D153DC">
        <w:t>F</w:t>
      </w:r>
      <w:r>
        <w:t xml:space="preserve">iber </w:t>
      </w:r>
      <w:r w:rsidR="00D153DC">
        <w:t>O</w:t>
      </w:r>
      <w:r>
        <w:t>rientation</w:t>
      </w:r>
      <w:bookmarkEnd w:id="2485"/>
      <w:r w:rsidR="00A536C3">
        <w:t xml:space="preserve"> or Material Axes</w:t>
      </w:r>
      <w:bookmarkEnd w:id="2486"/>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554341">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487" w:name="_Toc302134513"/>
      <w:r>
        <w:t xml:space="preserve">Transversely Isotropic </w:t>
      </w:r>
      <w:r w:rsidR="00D153DC">
        <w:t>M</w:t>
      </w:r>
      <w:r>
        <w:t>aterials</w:t>
      </w:r>
      <w:bookmarkEnd w:id="2487"/>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2488" w:author="Gerard" w:date="2015-06-21T21:45:00Z"/>
        </w:trPr>
        <w:tc>
          <w:tcPr>
            <w:tcW w:w="1728" w:type="dxa"/>
            <w:shd w:val="clear" w:color="auto" w:fill="auto"/>
          </w:tcPr>
          <w:p w14:paraId="29034852" w14:textId="0BBA5388" w:rsidR="00E62DD1" w:rsidRDefault="00E62DD1" w:rsidP="006A0BC1">
            <w:pPr>
              <w:pStyle w:val="code"/>
              <w:rPr>
                <w:ins w:id="2489" w:author="Gerard" w:date="2015-06-21T21:45:00Z"/>
              </w:rPr>
            </w:pPr>
            <w:ins w:id="2490" w:author="Gerard" w:date="2015-06-21T21:45:00Z">
              <w:r>
                <w:t>angles</w:t>
              </w:r>
            </w:ins>
          </w:p>
        </w:tc>
        <w:tc>
          <w:tcPr>
            <w:tcW w:w="7848" w:type="dxa"/>
            <w:shd w:val="clear" w:color="auto" w:fill="auto"/>
          </w:tcPr>
          <w:p w14:paraId="7DFA44A8" w14:textId="0A0381AD" w:rsidR="00E62DD1" w:rsidRDefault="00E62DD1" w:rsidP="006A0BC1">
            <w:pPr>
              <w:rPr>
                <w:ins w:id="2491" w:author="Gerard" w:date="2015-06-21T21:45:00Z"/>
              </w:rPr>
            </w:pPr>
            <w:ins w:id="2492" w:author="Gerard" w:date="2015-06-21T21:45:00Z">
              <w:r>
                <w:t>Specifies the fiber direction using spherical angles</w:t>
              </w:r>
            </w:ins>
            <w:ins w:id="2493"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EA1ADB" w:rsidRDefault="00EA1AD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EA1ADB" w:rsidRDefault="00EA1AD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EA1ADB" w:rsidRDefault="00EA1AD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EA1ADB" w:rsidRDefault="00EA1AD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EA1ADB" w:rsidRDefault="00EA1ADB"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EA1ADB" w:rsidRDefault="00EA1ADB"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EA1ADB" w:rsidRDefault="00EA1ADB"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EA1ADB" w:rsidRDefault="00EA1ADB"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EA1ADB" w:rsidRPr="00827A42" w:rsidRDefault="00EA1ADB"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2494" w:author="Gerard" w:date="2015-06-21T21:55:00Z">
        <w:r w:rsidR="00744BB0">
          <w:fldChar w:fldCharType="begin"/>
        </w:r>
        <w:r w:rsidR="00744BB0">
          <w:instrText xml:space="preserve"> STYLEREF 1 \s </w:instrText>
        </w:r>
      </w:ins>
      <w:r w:rsidR="00744BB0">
        <w:fldChar w:fldCharType="separate"/>
      </w:r>
      <w:r w:rsidR="00554341">
        <w:rPr>
          <w:noProof/>
        </w:rPr>
        <w:t>4</w:t>
      </w:r>
      <w:ins w:id="2495"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496" w:author="Gerard" w:date="2015-08-25T15:04:00Z">
        <w:r w:rsidR="00554341">
          <w:rPr>
            <w:noProof/>
          </w:rPr>
          <w:t>1</w:t>
        </w:r>
      </w:ins>
      <w:ins w:id="2497" w:author="Gerard" w:date="2015-06-21T21:55:00Z">
        <w:r w:rsidR="00744BB0">
          <w:fldChar w:fldCharType="end"/>
        </w:r>
      </w:ins>
      <w:del w:id="2498"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EA1ADB" w:rsidRDefault="00EA1AD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EA1ADB" w:rsidRDefault="00EA1AD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EA1ADB" w:rsidRDefault="00EA1AD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EA1ADB" w:rsidRDefault="00EA1AD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EA1ADB" w:rsidRPr="00FB79C6" w:rsidRDefault="00EA1AD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EA1ADB" w:rsidRDefault="00EA1ADB"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EA1ADB" w:rsidRDefault="00EA1ADB"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EA1ADB" w:rsidRDefault="00EA1ADB"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EA1ADB" w:rsidRDefault="00EA1ADB"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EA1ADB" w:rsidRPr="00827A42" w:rsidRDefault="00EA1ADB"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EA1ADB" w:rsidRPr="00FB79C6" w:rsidRDefault="00EA1ADB"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EA1ADB" w:rsidRPr="00827A42" w:rsidRDefault="00EA1ADB"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2499" w:author="Gerard" w:date="2015-06-21T21:55:00Z">
        <w:r w:rsidR="00744BB0">
          <w:fldChar w:fldCharType="begin"/>
        </w:r>
        <w:r w:rsidR="00744BB0">
          <w:instrText xml:space="preserve"> STYLEREF 1 \s </w:instrText>
        </w:r>
      </w:ins>
      <w:r w:rsidR="00744BB0">
        <w:fldChar w:fldCharType="separate"/>
      </w:r>
      <w:r w:rsidR="00554341">
        <w:rPr>
          <w:noProof/>
        </w:rPr>
        <w:t>4</w:t>
      </w:r>
      <w:ins w:id="2500"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501" w:author="Gerard" w:date="2015-08-25T15:04:00Z">
        <w:r w:rsidR="00554341">
          <w:rPr>
            <w:noProof/>
          </w:rPr>
          <w:t>2</w:t>
        </w:r>
      </w:ins>
      <w:ins w:id="2502" w:author="Gerard" w:date="2015-06-21T21:55:00Z">
        <w:r w:rsidR="00744BB0">
          <w:fldChar w:fldCharType="end"/>
        </w:r>
      </w:ins>
      <w:del w:id="2503"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EA1ADB" w:rsidRDefault="00EA1AD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EA1ADB" w:rsidRDefault="00EA1AD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EA1ADB" w:rsidRDefault="00EA1AD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EA1ADB" w:rsidRDefault="00EA1AD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EA1ADB" w:rsidRPr="00FB79C6" w:rsidRDefault="00EA1AD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EA1ADB" w:rsidRDefault="00EA1ADB"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EA1ADB" w:rsidRDefault="00EA1ADB"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EA1ADB" w:rsidRDefault="00EA1ADB"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EA1ADB" w:rsidRDefault="00EA1ADB"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EA1ADB" w:rsidRPr="00827A42" w:rsidRDefault="00EA1ADB"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EA1ADB" w:rsidRPr="00FB79C6" w:rsidRDefault="00EA1ADB"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2504" w:author="Gerard" w:date="2015-06-21T21:55:00Z">
        <w:r w:rsidR="00744BB0">
          <w:fldChar w:fldCharType="begin"/>
        </w:r>
        <w:r w:rsidR="00744BB0">
          <w:instrText xml:space="preserve"> STYLEREF 1 \s </w:instrText>
        </w:r>
      </w:ins>
      <w:r w:rsidR="00744BB0">
        <w:fldChar w:fldCharType="separate"/>
      </w:r>
      <w:r w:rsidR="00554341">
        <w:rPr>
          <w:noProof/>
        </w:rPr>
        <w:t>4</w:t>
      </w:r>
      <w:ins w:id="2505"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506" w:author="Gerard" w:date="2015-08-25T15:04:00Z">
        <w:r w:rsidR="00554341">
          <w:rPr>
            <w:noProof/>
          </w:rPr>
          <w:t>3</w:t>
        </w:r>
      </w:ins>
      <w:ins w:id="2507" w:author="Gerard" w:date="2015-06-21T21:55:00Z">
        <w:r w:rsidR="00744BB0">
          <w:fldChar w:fldCharType="end"/>
        </w:r>
      </w:ins>
      <w:del w:id="2508"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2509" w:author="Gerard" w:date="2015-06-21T21:46:00Z"/>
        </w:rPr>
      </w:pPr>
      <w:ins w:id="2510" w:author="Gerard" w:date="2015-06-21T21:46:00Z">
        <w:r>
          <w:rPr>
            <w:i/>
          </w:rPr>
          <w:t>angles</w:t>
        </w:r>
        <w:r>
          <w:t xml:space="preserve">: This type generates a fiber orientation </w:t>
        </w:r>
      </w:ins>
      <w:ins w:id="2511" w:author="Gerard" w:date="2015-06-21T21:51:00Z">
        <w:r w:rsidR="00744BB0">
          <w:t>via the specification of</w:t>
        </w:r>
      </w:ins>
      <w:ins w:id="2512" w:author="Gerard" w:date="2015-06-21T21:46:00Z">
        <w:r>
          <w:t xml:space="preserve"> spherical angles</w:t>
        </w:r>
      </w:ins>
      <w:ins w:id="2513" w:author="Gerard" w:date="2015-06-21T21:47:00Z">
        <w:r>
          <w:t xml:space="preserve"> (azimuth and declination)</w:t>
        </w:r>
      </w:ins>
      <w:ins w:id="2514" w:author="Gerard" w:date="2015-06-21T21:49:00Z">
        <w:r>
          <w:t xml:space="preserve"> relative to the local material axes (or global coordinate system, if no local material axes are defined).</w:t>
        </w:r>
      </w:ins>
      <w:ins w:id="2515"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2516" w:author="Gerard" w:date="2015-06-21T21:46:00Z"/>
        </w:rPr>
      </w:pPr>
      <w:ins w:id="2517" w:author="Gerard" w:date="2015-06-21T21:49:00Z">
        <w:r>
          <w:rPr>
            <w:i/>
          </w:rPr>
          <w:t>theta</w:t>
        </w:r>
      </w:ins>
      <w:ins w:id="2518" w:author="Gerard" w:date="2015-06-21T21:46:00Z">
        <w:r>
          <w:rPr>
            <w:i/>
          </w:rPr>
          <w:t xml:space="preserve">: </w:t>
        </w:r>
      </w:ins>
      <w:ins w:id="2519" w:author="Gerard" w:date="2015-06-21T21:49:00Z">
        <w:r>
          <w:t>azimuth angle</w:t>
        </w:r>
      </w:ins>
      <w:ins w:id="2520" w:author="Gerard" w:date="2015-06-21T21:50:00Z">
        <w:r w:rsidR="005734EE">
          <w:t xml:space="preserve"> (in degrees)</w:t>
        </w:r>
      </w:ins>
    </w:p>
    <w:p w14:paraId="0C994B77" w14:textId="6D4B29DD" w:rsidR="00E62DD1" w:rsidRDefault="00E62DD1" w:rsidP="00E62DD1">
      <w:pPr>
        <w:pStyle w:val="ListParagraph"/>
        <w:numPr>
          <w:ilvl w:val="1"/>
          <w:numId w:val="21"/>
        </w:numPr>
        <w:rPr>
          <w:ins w:id="2521" w:author="Gerard" w:date="2015-06-21T21:46:00Z"/>
        </w:rPr>
      </w:pPr>
      <w:ins w:id="2522" w:author="Gerard" w:date="2015-06-21T21:50:00Z">
        <w:r>
          <w:rPr>
            <w:i/>
          </w:rPr>
          <w:t>phi</w:t>
        </w:r>
      </w:ins>
      <w:ins w:id="2523" w:author="Gerard" w:date="2015-06-21T21:46:00Z">
        <w:r>
          <w:rPr>
            <w:i/>
          </w:rPr>
          <w:t>:</w:t>
        </w:r>
        <w:r>
          <w:t xml:space="preserve"> </w:t>
        </w:r>
      </w:ins>
      <w:ins w:id="2524" w:author="Gerard" w:date="2015-06-21T21:50:00Z">
        <w:r>
          <w:t>declination angle</w:t>
        </w:r>
      </w:ins>
      <w:ins w:id="2525" w:author="Gerard" w:date="2015-06-21T21:51:00Z">
        <w:r w:rsidR="005734EE">
          <w:t xml:space="preserve"> (in degrees)</w:t>
        </w:r>
      </w:ins>
    </w:p>
    <w:p w14:paraId="6C7DF642" w14:textId="77777777" w:rsidR="00744BB0" w:rsidRDefault="00744BB0" w:rsidP="00744BB0">
      <w:pPr>
        <w:jc w:val="center"/>
        <w:rPr>
          <w:ins w:id="2526" w:author="Gerard" w:date="2015-06-21T21:54:00Z"/>
        </w:rPr>
      </w:pPr>
      <w:ins w:id="2527"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pPr>
        <w:pStyle w:val="Caption"/>
        <w:rPr>
          <w:ins w:id="2528" w:author="Gerard" w:date="2015-06-21T21:53:00Z"/>
        </w:rPr>
        <w:pPrChange w:id="2529" w:author="Gerard" w:date="2015-06-21T21:55:00Z">
          <w:pPr>
            <w:jc w:val="center"/>
          </w:pPr>
        </w:pPrChange>
      </w:pPr>
      <w:ins w:id="2530" w:author="Gerard" w:date="2015-06-21T21:55:00Z">
        <w:r>
          <w:t xml:space="preserve">Figure </w:t>
        </w:r>
        <w:r>
          <w:fldChar w:fldCharType="begin"/>
        </w:r>
        <w:r>
          <w:instrText xml:space="preserve"> STYLEREF 1 \s </w:instrText>
        </w:r>
      </w:ins>
      <w:r>
        <w:fldChar w:fldCharType="separate"/>
      </w:r>
      <w:r w:rsidR="00554341">
        <w:rPr>
          <w:noProof/>
        </w:rPr>
        <w:t>4</w:t>
      </w:r>
      <w:ins w:id="2531" w:author="Gerard" w:date="2015-06-21T21:55:00Z">
        <w:r>
          <w:fldChar w:fldCharType="end"/>
        </w:r>
        <w:r>
          <w:noBreakHyphen/>
        </w:r>
        <w:r>
          <w:fldChar w:fldCharType="begin"/>
        </w:r>
        <w:r>
          <w:instrText xml:space="preserve"> SEQ Figure \* ARABIC \s 1 </w:instrText>
        </w:r>
      </w:ins>
      <w:r>
        <w:fldChar w:fldCharType="separate"/>
      </w:r>
      <w:ins w:id="2532" w:author="Gerard" w:date="2015-08-25T15:04:00Z">
        <w:r w:rsidR="00554341">
          <w:rPr>
            <w:noProof/>
          </w:rPr>
          <w:t>4</w:t>
        </w:r>
      </w:ins>
      <w:ins w:id="2533" w:author="Gerard" w:date="2015-06-21T21:55:00Z">
        <w:r>
          <w:fldChar w:fldCharType="end"/>
        </w:r>
        <w:r>
          <w:t>. Spherical angles</w:t>
        </w:r>
      </w:ins>
    </w:p>
    <w:p w14:paraId="375D4241" w14:textId="77777777" w:rsidR="00744BB0" w:rsidRDefault="00744BB0" w:rsidP="00744BB0">
      <w:pPr>
        <w:tabs>
          <w:tab w:val="left" w:pos="720"/>
        </w:tabs>
        <w:ind w:left="720"/>
        <w:rPr>
          <w:ins w:id="2534" w:author="Gerard" w:date="2015-06-21T21:53:00Z"/>
        </w:rPr>
      </w:pPr>
      <w:ins w:id="2535" w:author="Gerard" w:date="2015-06-21T21:53:00Z">
        <w:r>
          <w:t>The fiber is oriented along</w:t>
        </w:r>
      </w:ins>
    </w:p>
    <w:p w14:paraId="0FC39042" w14:textId="77777777" w:rsidR="00744BB0" w:rsidRDefault="00744BB0" w:rsidP="00744BB0">
      <w:pPr>
        <w:pStyle w:val="MTDisplayEquation"/>
        <w:tabs>
          <w:tab w:val="left" w:pos="720"/>
        </w:tabs>
        <w:ind w:left="720"/>
        <w:rPr>
          <w:ins w:id="2536" w:author="Gerard" w:date="2015-06-21T21:53:00Z"/>
        </w:rPr>
      </w:pPr>
      <w:ins w:id="2537" w:author="Gerard" w:date="2015-06-21T21:53:00Z">
        <w:r>
          <w:tab/>
        </w:r>
      </w:ins>
      <w:ins w:id="2538" w:author="Gerard" w:date="2015-06-21T21:53:00Z">
        <w:r w:rsidRPr="006C2049">
          <w:rPr>
            <w:position w:val="-12"/>
          </w:rPr>
          <w:object w:dxaOrig="5660" w:dyaOrig="380" w14:anchorId="68F247D7">
            <v:shape id="_x0000_i1077" type="#_x0000_t75" style="width:285.25pt;height:22.8pt" o:ole="">
              <v:imagedata r:id="rId118" o:title=""/>
            </v:shape>
            <o:OLEObject Type="Embed" ProgID="Equation.DSMT4" ShapeID="_x0000_i1077" DrawAspect="Content" ObjectID="_1375880277" r:id="rId119"/>
          </w:object>
        </w:r>
      </w:ins>
      <w:ins w:id="2539" w:author="Gerard" w:date="2015-06-21T21:53:00Z">
        <w:r>
          <w:t>,</w:t>
        </w:r>
      </w:ins>
    </w:p>
    <w:p w14:paraId="05E79CE0" w14:textId="7E750B85" w:rsidR="00E62DD1" w:rsidRDefault="00744BB0" w:rsidP="00744BB0">
      <w:pPr>
        <w:tabs>
          <w:tab w:val="left" w:pos="720"/>
        </w:tabs>
        <w:ind w:left="720"/>
        <w:rPr>
          <w:ins w:id="2540" w:author="Gerard" w:date="2015-06-21T21:46:00Z"/>
        </w:rPr>
      </w:pPr>
      <w:ins w:id="2541" w:author="Gerard" w:date="2015-06-21T21:53:00Z">
        <w:r w:rsidRPr="000230DC">
          <w:t xml:space="preserve">where </w:t>
        </w:r>
      </w:ins>
      <w:ins w:id="2542" w:author="Gerard" w:date="2015-06-21T21:53:00Z">
        <w:r w:rsidRPr="006C2049">
          <w:rPr>
            <w:position w:val="-14"/>
          </w:rPr>
          <w:object w:dxaOrig="999" w:dyaOrig="400" w14:anchorId="31BAF60C">
            <v:shape id="_x0000_i1078" type="#_x0000_t75" style="width:50.15pt;height:21.85pt" o:ole="">
              <v:imagedata r:id="rId120" o:title=""/>
            </v:shape>
            <o:OLEObject Type="Embed" ProgID="Equation.DSMT4" ShapeID="_x0000_i1078" DrawAspect="Content" ObjectID="_1375880278" r:id="rId121"/>
          </w:object>
        </w:r>
      </w:ins>
      <w:ins w:id="2543" w:author="Gerard" w:date="2015-06-21T21:53:00Z">
        <w:r w:rsidRPr="000230DC">
          <w:t xml:space="preserve"> are orthonormal vectors representing the local element coordinate system</w:t>
        </w:r>
      </w:ins>
      <w:ins w:id="2544" w:author="Gerard" w:date="2015-06-21T21:56:00Z">
        <w:r>
          <w:t xml:space="preserve"> (when specified, Section </w:t>
        </w:r>
        <w:r>
          <w:fldChar w:fldCharType="begin"/>
        </w:r>
        <w:r>
          <w:instrText xml:space="preserve"> REF _Ref167532051 \r \h </w:instrText>
        </w:r>
      </w:ins>
      <w:r>
        <w:fldChar w:fldCharType="separate"/>
      </w:r>
      <w:ins w:id="2545" w:author="Gerard" w:date="2015-08-25T15:04:00Z">
        <w:r w:rsidR="00554341">
          <w:t xml:space="preserve">4.1.1.2. </w:t>
        </w:r>
      </w:ins>
      <w:ins w:id="2546" w:author="Gerard" w:date="2015-06-21T21:56:00Z">
        <w:r>
          <w:fldChar w:fldCharType="end"/>
        </w:r>
        <w:r>
          <w:t>), or global coordinate system</w:t>
        </w:r>
      </w:ins>
      <w:ins w:id="2547" w:author="Gerard" w:date="2015-06-21T21:55:00Z">
        <w:r>
          <w:t>.</w:t>
        </w:r>
      </w:ins>
    </w:p>
    <w:p w14:paraId="6C127A1A" w14:textId="77777777" w:rsidR="00744BB0" w:rsidRDefault="00744BB0" w:rsidP="00E62DD1">
      <w:pPr>
        <w:pStyle w:val="code"/>
        <w:rPr>
          <w:ins w:id="2548" w:author="Gerard" w:date="2015-06-21T21:54:00Z"/>
        </w:rPr>
      </w:pPr>
    </w:p>
    <w:p w14:paraId="2179E876" w14:textId="3261BE71" w:rsidR="00E62DD1" w:rsidRDefault="00E62DD1" w:rsidP="00E62DD1">
      <w:pPr>
        <w:pStyle w:val="code"/>
        <w:rPr>
          <w:ins w:id="2549" w:author="Gerard" w:date="2015-06-21T21:46:00Z"/>
        </w:rPr>
      </w:pPr>
      <w:ins w:id="2550" w:author="Gerard" w:date="2015-06-21T21:46:00Z">
        <w:r>
          <w:lastRenderedPageBreak/>
          <w:tab/>
          <w:t>&lt;fiber type="</w:t>
        </w:r>
      </w:ins>
      <w:ins w:id="2551" w:author="Gerard" w:date="2015-06-21T21:50:00Z">
        <w:r w:rsidR="005734EE">
          <w:t>angles</w:t>
        </w:r>
      </w:ins>
      <w:ins w:id="2552" w:author="Gerard" w:date="2015-06-21T21:46:00Z">
        <w:r>
          <w:t>"&gt;</w:t>
        </w:r>
      </w:ins>
    </w:p>
    <w:p w14:paraId="5CD7BB5A" w14:textId="10BBE581" w:rsidR="00E62DD1" w:rsidRDefault="00E62DD1" w:rsidP="00E62DD1">
      <w:pPr>
        <w:pStyle w:val="code"/>
        <w:rPr>
          <w:ins w:id="2553" w:author="Gerard" w:date="2015-06-21T21:46:00Z"/>
        </w:rPr>
      </w:pPr>
      <w:ins w:id="2554" w:author="Gerard" w:date="2015-06-21T21:46:00Z">
        <w:r>
          <w:tab/>
        </w:r>
        <w:r>
          <w:tab/>
          <w:t>&lt;</w:t>
        </w:r>
      </w:ins>
      <w:ins w:id="2555" w:author="Gerard" w:date="2015-06-21T21:50:00Z">
        <w:r w:rsidR="005734EE">
          <w:t>theta</w:t>
        </w:r>
      </w:ins>
      <w:ins w:id="2556" w:author="Gerard" w:date="2015-06-21T21:46:00Z">
        <w:r>
          <w:t>&gt;</w:t>
        </w:r>
      </w:ins>
      <w:ins w:id="2557" w:author="Gerard" w:date="2015-06-21T21:50:00Z">
        <w:r w:rsidR="005734EE">
          <w:t>20</w:t>
        </w:r>
      </w:ins>
      <w:ins w:id="2558" w:author="Gerard" w:date="2015-06-21T21:46:00Z">
        <w:r>
          <w:t>&lt;/center&gt;</w:t>
        </w:r>
      </w:ins>
    </w:p>
    <w:p w14:paraId="5B3B4648" w14:textId="7CFBF7B3" w:rsidR="00E62DD1" w:rsidRDefault="00E62DD1" w:rsidP="00E62DD1">
      <w:pPr>
        <w:pStyle w:val="code"/>
        <w:rPr>
          <w:ins w:id="2559" w:author="Gerard" w:date="2015-06-21T21:46:00Z"/>
        </w:rPr>
      </w:pPr>
      <w:ins w:id="2560" w:author="Gerard" w:date="2015-06-21T21:46:00Z">
        <w:r>
          <w:tab/>
        </w:r>
        <w:r>
          <w:tab/>
          <w:t>&lt;</w:t>
        </w:r>
      </w:ins>
      <w:ins w:id="2561" w:author="Gerard" w:date="2015-06-21T21:51:00Z">
        <w:r w:rsidR="005734EE">
          <w:t>phi</w:t>
        </w:r>
      </w:ins>
      <w:ins w:id="2562" w:author="Gerard" w:date="2015-06-21T21:46:00Z">
        <w:r>
          <w:t>&gt;</w:t>
        </w:r>
      </w:ins>
      <w:ins w:id="2563" w:author="Gerard" w:date="2015-06-21T21:51:00Z">
        <w:r w:rsidR="005734EE">
          <w:t>90</w:t>
        </w:r>
      </w:ins>
      <w:ins w:id="2564" w:author="Gerard" w:date="2015-06-21T21:46:00Z">
        <w:r>
          <w:t>&lt;/</w:t>
        </w:r>
      </w:ins>
      <w:ins w:id="2565" w:author="Gerard" w:date="2015-06-21T21:51:00Z">
        <w:r w:rsidR="005734EE">
          <w:t>phi</w:t>
        </w:r>
      </w:ins>
      <w:ins w:id="2566" w:author="Gerard" w:date="2015-06-21T21:46:00Z">
        <w:r>
          <w:t>&gt;</w:t>
        </w:r>
      </w:ins>
    </w:p>
    <w:p w14:paraId="16AB6D5A" w14:textId="77777777" w:rsidR="00E62DD1" w:rsidRDefault="00E62DD1" w:rsidP="00E62DD1">
      <w:pPr>
        <w:pStyle w:val="code"/>
        <w:rPr>
          <w:ins w:id="2567" w:author="Gerard" w:date="2015-06-21T21:46:00Z"/>
        </w:rPr>
      </w:pPr>
      <w:ins w:id="2568" w:author="Gerard" w:date="2015-06-21T21:46:00Z">
        <w:r>
          <w:tab/>
          <w:t>&lt;/fiber&gt;</w:t>
        </w:r>
      </w:ins>
    </w:p>
    <w:p w14:paraId="498EC14E" w14:textId="77777777" w:rsidR="00E62DD1" w:rsidRDefault="00E62DD1" w:rsidP="00E62DD1">
      <w:pPr>
        <w:rPr>
          <w:ins w:id="2569" w:author="Gerard" w:date="2015-06-21T21:46:00Z"/>
        </w:rPr>
      </w:pPr>
    </w:p>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9" type="#_x0000_t75" style="width:7.3pt;height:14.6pt" o:ole="">
            <v:imagedata r:id="rId122" o:title=""/>
          </v:shape>
          <o:OLEObject Type="Embed" ProgID="Equation.DSMT4" ShapeID="_x0000_i1079" DrawAspect="Content" ObjectID="_1375880279" r:id="rId123"/>
        </w:object>
      </w:r>
      <w:r>
        <w:t>, FEBio generates a set of orthogonal material axes as described in Section </w:t>
      </w:r>
      <w:r>
        <w:fldChar w:fldCharType="begin"/>
      </w:r>
      <w:r>
        <w:instrText xml:space="preserve"> REF _Ref167532051 \w \h </w:instrText>
      </w:r>
      <w:r>
        <w:fldChar w:fldCharType="separate"/>
      </w:r>
      <w:r w:rsidR="00554341">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80" type="#_x0000_t75" style="width:28.25pt;height:21.85pt" o:ole="">
            <v:imagedata r:id="rId124" o:title=""/>
          </v:shape>
          <o:OLEObject Type="Embed" ProgID="Equation.DSMT4" ShapeID="_x0000_i1080" DrawAspect="Content" ObjectID="_1375880280" r:id="rId125"/>
        </w:object>
      </w:r>
      <w:r>
        <w:t>, or</w:t>
      </w:r>
      <w:r w:rsidR="00265E57">
        <w:t xml:space="preserve"> else</w:t>
      </w:r>
      <w:r>
        <w:t xml:space="preserve"> </w:t>
      </w:r>
      <w:r w:rsidR="006C2049" w:rsidRPr="006C2049">
        <w:rPr>
          <w:position w:val="-12"/>
        </w:rPr>
        <w:object w:dxaOrig="620" w:dyaOrig="360" w14:anchorId="62FDC938">
          <v:shape id="_x0000_i1081" type="#_x0000_t75" style="width:28.25pt;height:21.85pt" o:ole="">
            <v:imagedata r:id="rId126" o:title=""/>
          </v:shape>
          <o:OLEObject Type="Embed" ProgID="Equation.DSMT4" ShapeID="_x0000_i1081" DrawAspect="Content" ObjectID="_1375880281" r:id="rId127"/>
        </w:object>
      </w:r>
      <w:r>
        <w:t xml:space="preserve"> if </w:t>
      </w:r>
      <w:r w:rsidR="006C2049" w:rsidRPr="006C2049">
        <w:rPr>
          <w:position w:val="-6"/>
        </w:rPr>
        <w:object w:dxaOrig="200" w:dyaOrig="220" w14:anchorId="2BC38661">
          <v:shape id="_x0000_i1082" type="#_x0000_t75" style="width:7.3pt;height:14.6pt" o:ole="">
            <v:imagedata r:id="rId128" o:title=""/>
          </v:shape>
          <o:OLEObject Type="Embed" ProgID="Equation.DSMT4" ShapeID="_x0000_i1082" DrawAspect="Content" ObjectID="_1375880282" r:id="rId129"/>
        </w:object>
      </w:r>
      <w:r>
        <w:t xml:space="preserve"> is collinear with </w:t>
      </w:r>
      <w:r w:rsidR="006C2049" w:rsidRPr="006C2049">
        <w:rPr>
          <w:position w:val="-12"/>
        </w:rPr>
        <w:object w:dxaOrig="260" w:dyaOrig="360" w14:anchorId="0CD3EDC7">
          <v:shape id="_x0000_i1083" type="#_x0000_t75" style="width:14.6pt;height:21.85pt" o:ole="">
            <v:imagedata r:id="rId130" o:title=""/>
          </v:shape>
          <o:OLEObject Type="Embed" ProgID="Equation.DSMT4" ShapeID="_x0000_i1083" DrawAspect="Content" ObjectID="_1375880283" r:id="rId131"/>
        </w:object>
      </w:r>
      <w:r>
        <w:t xml:space="preserve">.  </w:t>
      </w:r>
      <w:r w:rsidR="00265E57">
        <w:t xml:space="preserve">Because of the non-uniqueness of these material axes (only </w:t>
      </w:r>
      <w:r w:rsidR="006C2049" w:rsidRPr="006C2049">
        <w:rPr>
          <w:position w:val="-12"/>
        </w:rPr>
        <w:object w:dxaOrig="220" w:dyaOrig="360" w14:anchorId="23553AC0">
          <v:shape id="_x0000_i1084" type="#_x0000_t75" style="width:14.6pt;height:21.85pt" o:ole="">
            <v:imagedata r:id="rId132" o:title=""/>
          </v:shape>
          <o:OLEObject Type="Embed" ProgID="Equation.DSMT4" ShapeID="_x0000_i1084" DrawAspect="Content" ObjectID="_1375880284" r:id="rId133"/>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2570" w:author="Gerard" w:date="2015-08-25T15:04:00Z">
        <w:r w:rsidR="00554341">
          <w:t xml:space="preserve">4.1.2.15. </w:t>
        </w:r>
      </w:ins>
      <w:del w:id="2571"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2572" w:author="Gerard" w:date="2015-08-25T15:04:00Z">
        <w:r w:rsidR="00554341">
          <w:t xml:space="preserve">4.1.3.21. </w:t>
        </w:r>
      </w:ins>
      <w:del w:id="2573"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2574" w:name="_Ref167532051"/>
      <w:bookmarkStart w:id="2575" w:name="_Toc302134514"/>
      <w:r>
        <w:t xml:space="preserve">Orthotropic </w:t>
      </w:r>
      <w:r w:rsidR="00D153DC">
        <w:t>M</w:t>
      </w:r>
      <w:r>
        <w:t>aterials</w:t>
      </w:r>
      <w:bookmarkEnd w:id="2574"/>
      <w:bookmarkEnd w:id="2575"/>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5" type="#_x0000_t75" style="width:151.3pt;height:36.45pt" o:ole="">
            <v:imagedata r:id="rId134" o:title=""/>
          </v:shape>
          <o:OLEObject Type="Embed" ProgID="Equation.DSMT4" ShapeID="_x0000_i1085" DrawAspect="Content" ObjectID="_1375880285" r:id="rId135"/>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576" w:name="_Ref167375095"/>
      <w:bookmarkStart w:id="2577" w:name="_Toc302134515"/>
      <w:r>
        <w:lastRenderedPageBreak/>
        <w:t>Uncoupled</w:t>
      </w:r>
      <w:r w:rsidR="006A0BC1">
        <w:t xml:space="preserve"> Materials</w:t>
      </w:r>
      <w:bookmarkEnd w:id="2576"/>
      <w:bookmarkEnd w:id="2577"/>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6" type="#_x0000_t75" style="width:115.75pt;height:21.85pt" o:ole="">
            <v:imagedata r:id="rId136" o:title=""/>
          </v:shape>
          <o:OLEObject Type="Embed" ProgID="Equation.DSMT4" ShapeID="_x0000_i1086" DrawAspect="Content" ObjectID="_1375880286" r:id="rId137"/>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7" type="#_x0000_t75" style="width:50.15pt;height:14.6pt" o:ole="">
            <v:imagedata r:id="rId138" o:title=""/>
          </v:shape>
          <o:OLEObject Type="Embed" ProgID="Equation.DSMT4" ShapeID="_x0000_i1087" DrawAspect="Content" ObjectID="_1375880287" r:id="rId139"/>
        </w:object>
      </w:r>
      <w:r w:rsidR="00993D96">
        <w:t xml:space="preserve"> </w:t>
      </w:r>
      <w:r w:rsidRPr="000230DC">
        <w:t xml:space="preserve">and </w:t>
      </w:r>
      <w:r w:rsidR="006C2049" w:rsidRPr="006C2049">
        <w:rPr>
          <w:position w:val="-6"/>
        </w:rPr>
        <w:object w:dxaOrig="1040" w:dyaOrig="320" w14:anchorId="5613D47B">
          <v:shape id="_x0000_i1088" type="#_x0000_t75" style="width:50.15pt;height:14.6pt" o:ole="">
            <v:imagedata r:id="rId140" o:title=""/>
          </v:shape>
          <o:OLEObject Type="Embed" ProgID="Equation.DSMT4" ShapeID="_x0000_i1088" DrawAspect="Content" ObjectID="_1375880288" r:id="rId141"/>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9" type="#_x0000_t75" style="width:122.15pt;height:21.85pt" o:ole="">
            <v:imagedata r:id="rId142" o:title=""/>
          </v:shape>
          <o:OLEObject Type="Embed" ProgID="Equation.DSMT4" ShapeID="_x0000_i1089" DrawAspect="Content" ObjectID="_1375880289" r:id="rId143"/>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90" type="#_x0000_t75" style="width:50.15pt;height:36.45pt" o:ole="">
            <v:imagedata r:id="rId144" o:title=""/>
          </v:shape>
          <o:OLEObject Type="Embed" ProgID="Equation.DSMT4" ShapeID="_x0000_i1090" DrawAspect="Content" ObjectID="_1375880290" r:id="rId145"/>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91" type="#_x0000_t75" style="width:43.75pt;height:28.25pt" o:ole="">
            <v:imagedata r:id="rId146" o:title=""/>
          </v:shape>
          <o:OLEObject Type="Embed" ProgID="Equation.DSMT4" ShapeID="_x0000_i1091" DrawAspect="Content" ObjectID="_1375880291" r:id="rId147"/>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2" type="#_x0000_t75" style="width:36.45pt;height:21.85pt" o:ole="">
            <v:imagedata r:id="rId148" o:title=""/>
          </v:shape>
          <o:OLEObject Type="Embed" ProgID="Equation.DSMT4" ShapeID="_x0000_i1092" DrawAspect="Content" ObjectID="_1375880292" r:id="rId149"/>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3" type="#_x0000_t75" style="width:86.6pt;height:21.85pt" o:ole="">
            <v:imagedata r:id="rId150" o:title=""/>
          </v:shape>
          <o:OLEObject Type="Embed" ProgID="Equation.DSMT4" ShapeID="_x0000_i1093" DrawAspect="Content" ObjectID="_1375880293" r:id="rId151"/>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4" type="#_x0000_t75" style="width:79.3pt;height:14.6pt" o:ole="">
            <v:imagedata r:id="rId152" o:title=""/>
          </v:shape>
          <o:OLEObject Type="Embed" ProgID="Equation.DSMT4" ShapeID="_x0000_i1094" DrawAspect="Content" ObjectID="_1375880294" r:id="rId153"/>
        </w:object>
      </w:r>
      <w:r w:rsidRPr="000230DC">
        <w:t xml:space="preserve"> and </w:t>
      </w:r>
      <w:r w:rsidR="006C2049" w:rsidRPr="006C2049">
        <w:rPr>
          <w:position w:val="-14"/>
        </w:rPr>
        <w:object w:dxaOrig="639" w:dyaOrig="400" w14:anchorId="32AE1943">
          <v:shape id="_x0000_i1095" type="#_x0000_t75" style="width:28.25pt;height:21.85pt" o:ole="">
            <v:imagedata r:id="rId154" o:title=""/>
          </v:shape>
          <o:OLEObject Type="Embed" ProgID="Equation.DSMT4" ShapeID="_x0000_i1095" DrawAspect="Content" ObjectID="_1375880295" r:id="rId155"/>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6" type="#_x0000_t75" style="width:28.25pt;height:21.85pt" o:ole="">
            <v:imagedata r:id="rId156" o:title=""/>
          </v:shape>
          <o:OLEObject Type="Embed" ProgID="Equation.DSMT4" ShapeID="_x0000_i1096" DrawAspect="Content" ObjectID="_1375880296" r:id="rId157"/>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7" type="#_x0000_t75" style="width:28.25pt;height:21.85pt" o:ole="">
            <v:imagedata r:id="rId158" o:title=""/>
          </v:shape>
          <o:OLEObject Type="Embed" ProgID="Equation.DSMT4" ShapeID="_x0000_i1097" DrawAspect="Content" ObjectID="_1375880297" r:id="rId159"/>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8" type="#_x0000_t75" style="width:21.85pt;height:21.85pt" o:ole="">
            <v:imagedata r:id="rId160" o:title=""/>
          </v:shape>
          <o:OLEObject Type="Embed" ProgID="Equation.DSMT4" ShapeID="_x0000_i1098" DrawAspect="Content" ObjectID="_1375880298" r:id="rId161"/>
        </w:object>
      </w:r>
      <w:r>
        <w:t xml:space="preserve"> to the current one </w:t>
      </w:r>
      <w:r w:rsidR="006C2049" w:rsidRPr="006C2049">
        <w:rPr>
          <w:position w:val="-14"/>
        </w:rPr>
        <w:object w:dxaOrig="580" w:dyaOrig="400" w14:anchorId="1862E71B">
          <v:shape id="_x0000_i1099" type="#_x0000_t75" style="width:28.25pt;height:21.85pt" o:ole="">
            <v:imagedata r:id="rId162" o:title=""/>
          </v:shape>
          <o:OLEObject Type="Embed" ProgID="Equation.DSMT4" ShapeID="_x0000_i1099" DrawAspect="Content" ObjectID="_1375880299" r:id="rId163"/>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100" type="#_x0000_t75" style="width:79.3pt;height:43.75pt" o:ole="">
            <v:imagedata r:id="rId164" o:title=""/>
          </v:shape>
          <o:OLEObject Type="Embed" ProgID="Equation.DSMT4" ShapeID="_x0000_i1100" DrawAspect="Content" ObjectID="_1375880300" r:id="rId165"/>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101" type="#_x0000_t75" style="width:14.6pt;height:14.6pt" o:ole="">
            <v:imagedata r:id="rId166" o:title=""/>
          </v:shape>
          <o:OLEObject Type="Embed" ProgID="Equation.DSMT4" ShapeID="_x0000_i1101" DrawAspect="Content" ObjectID="_1375880301" r:id="rId167"/>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2" type="#_x0000_t75" style="width:14.6pt;height:14.6pt" o:ole="">
            <v:imagedata r:id="rId168" o:title=""/>
          </v:shape>
          <o:OLEObject Type="Embed" ProgID="Equation.DSMT4" ShapeID="_x0000_i1102" DrawAspect="Content" ObjectID="_1375880302" r:id="rId169"/>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578" w:name="_Toc302134516"/>
      <w:r>
        <w:lastRenderedPageBreak/>
        <w:t>Arruda-Boyce</w:t>
      </w:r>
      <w:bookmarkEnd w:id="2578"/>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3" type="#_x0000_t75" style="width:151.3pt;height:36.45pt" o:ole="">
            <v:imagedata r:id="rId170" o:title=""/>
          </v:shape>
          <o:OLEObject Type="Embed" ProgID="Equation.DSMT4" ShapeID="_x0000_i1103" DrawAspect="Content" ObjectID="_1375880303" r:id="rId171"/>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4" type="#_x0000_t75" style="width:259.75pt;height:28.25pt" o:ole="">
            <v:imagedata r:id="rId172" o:title=""/>
          </v:shape>
          <o:OLEObject Type="Embed" ProgID="Equation.DSMT4" ShapeID="_x0000_i1104" DrawAspect="Content" ObjectID="_1375880304" r:id="rId173"/>
        </w:object>
      </w:r>
      <w:r>
        <w:t xml:space="preserve"> and </w:t>
      </w:r>
      <w:r w:rsidR="006C2049" w:rsidRPr="006C2049">
        <w:rPr>
          <w:position w:val="-12"/>
        </w:rPr>
        <w:object w:dxaOrig="220" w:dyaOrig="360" w14:anchorId="5816227B">
          <v:shape id="_x0000_i1105" type="#_x0000_t75" style="width:14.6pt;height:21.85pt" o:ole="">
            <v:imagedata r:id="rId174" o:title=""/>
          </v:shape>
          <o:OLEObject Type="Embed" ProgID="Equation.DSMT4" ShapeID="_x0000_i1105" DrawAspect="Content" ObjectID="_1375880305" r:id="rId175"/>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6" type="#_x0000_t75" style="width:93.85pt;height:28.25pt" o:ole="">
            <v:imagedata r:id="rId176" o:title=""/>
          </v:shape>
          <o:OLEObject Type="Embed" ProgID="Equation.DSMT4" ShapeID="_x0000_i1106" DrawAspect="Content" ObjectID="_1375880306" r:id="rId177"/>
        </w:object>
      </w:r>
    </w:p>
    <w:p w14:paraId="6AFA5DBC" w14:textId="77777777" w:rsidR="006A0BC1" w:rsidRDefault="006A0BC1" w:rsidP="006A0BC1"/>
    <w:p w14:paraId="21EAF2CE" w14:textId="1B38B50D"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7" type="#_x0000_t75" style="width:14.6pt;height:21.85pt" o:ole="">
            <v:imagedata r:id="rId178" o:title=""/>
          </v:shape>
          <o:OLEObject Type="Embed" ProgID="Equation.DSMT4" ShapeID="_x0000_i1107" DrawAspect="Content" ObjectID="_1375880307" r:id="rId179"/>
        </w:object>
      </w:r>
      <w:r>
        <w:t xml:space="preserve">, the stretch at which the chains reach their full extended state, by </w:t>
      </w:r>
      <w:r w:rsidR="006C2049" w:rsidRPr="006C2049">
        <w:rPr>
          <w:position w:val="-12"/>
        </w:rPr>
        <w:object w:dxaOrig="920" w:dyaOrig="400" w14:anchorId="49198A02">
          <v:shape id="_x0000_i1108" type="#_x0000_t75" style="width:43.75pt;height:21.85pt" o:ole="">
            <v:imagedata r:id="rId180" o:title=""/>
          </v:shape>
          <o:OLEObject Type="Embed" ProgID="Equation.DSMT4" ShapeID="_x0000_i1108" DrawAspect="Content" ObjectID="_1375880308" r:id="rId181"/>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579" w:name="_Ref167535331"/>
      <w:bookmarkStart w:id="2580" w:name="_Toc302134517"/>
      <w:r w:rsidRPr="0097532C">
        <w:lastRenderedPageBreak/>
        <w:t>Ellipsoidal Fiber Distribution</w:t>
      </w:r>
      <w:bookmarkEnd w:id="2579"/>
      <w:bookmarkEnd w:id="2580"/>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581" w:author="Gerard" w:date="2015-08-25T15:04:00Z">
        <w:r w:rsidR="00554341">
          <w:t xml:space="preserve">4.1.2.15. </w:t>
        </w:r>
      </w:ins>
      <w:del w:id="2582"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9" type="#_x0000_t75" style="width:57.4pt;height:21.85pt" o:ole="">
                  <v:imagedata r:id="rId182" o:title=""/>
                </v:shape>
                <o:OLEObject Type="Embed" ProgID="Equation.DSMT4" ShapeID="_x0000_i1109" DrawAspect="Content" ObjectID="_1375880309" r:id="rId183"/>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10" type="#_x0000_t75" style="width:50.15pt;height:21.85pt" o:ole="">
                  <v:imagedata r:id="rId184" o:title=""/>
                </v:shape>
                <o:OLEObject Type="Embed" ProgID="Equation.DSMT4" ShapeID="_x0000_i1110" DrawAspect="Content" ObjectID="_1375880310" r:id="rId185"/>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CABD582" w:rsidR="006A0BC1" w:rsidRDefault="006A0BC1" w:rsidP="006A0BC1">
      <w:r>
        <w:t xml:space="preserve">The stress </w:t>
      </w:r>
      <w:r w:rsidR="006C2049" w:rsidRPr="006C2049">
        <w:rPr>
          <w:position w:val="-6"/>
        </w:rPr>
        <w:object w:dxaOrig="240" w:dyaOrig="340" w14:anchorId="261B6AA9">
          <v:shape id="_x0000_i1111" type="#_x0000_t75" style="width:14.6pt;height:14.6pt" o:ole="">
            <v:imagedata r:id="rId186" o:title=""/>
          </v:shape>
          <o:OLEObject Type="Embed" ProgID="Equation.DSMT4" ShapeID="_x0000_i1111" DrawAspect="Content" ObjectID="_1375880311" r:id="rId187"/>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2" type="#_x0000_t75" style="width:180.45pt;height:28.25pt" o:ole="">
            <v:imagedata r:id="rId188" o:title=""/>
          </v:shape>
          <o:OLEObject Type="Embed" ProgID="Equation.DSMT4" ShapeID="_x0000_i1112" DrawAspect="Content" ObjectID="_1375880312" r:id="rId189"/>
        </w:object>
      </w:r>
      <w:r>
        <w:t>.</w:t>
      </w:r>
    </w:p>
    <w:p w14:paraId="3DA109C1" w14:textId="6B59DD90" w:rsidR="006A0BC1" w:rsidRDefault="006C2049" w:rsidP="006A0BC1">
      <w:r w:rsidRPr="006C2049">
        <w:rPr>
          <w:position w:val="-12"/>
        </w:rPr>
        <w:object w:dxaOrig="1760" w:dyaOrig="400" w14:anchorId="6A9C2314">
          <v:shape id="_x0000_i1113" type="#_x0000_t75" style="width:86.6pt;height:21.85pt" o:ole="">
            <v:imagedata r:id="rId190" o:title=""/>
          </v:shape>
          <o:OLEObject Type="Embed" ProgID="Equation.DSMT4" ShapeID="_x0000_i1113" DrawAspect="Content" ObjectID="_1375880313" r:id="rId191"/>
        </w:object>
      </w:r>
      <w:r w:rsidR="006A0BC1">
        <w:t xml:space="preserve"> is the square of the fiber stretch </w:t>
      </w:r>
      <w:r w:rsidRPr="006C2049">
        <w:rPr>
          <w:position w:val="-12"/>
        </w:rPr>
        <w:object w:dxaOrig="279" w:dyaOrig="400" w14:anchorId="46FD4982">
          <v:shape id="_x0000_i1114" type="#_x0000_t75" style="width:14.6pt;height:21.85pt" o:ole="">
            <v:imagedata r:id="rId192" o:title=""/>
          </v:shape>
          <o:OLEObject Type="Embed" ProgID="Equation.DSMT4" ShapeID="_x0000_i1114" DrawAspect="Content" ObjectID="_1375880314" r:id="rId193"/>
        </w:object>
      </w:r>
      <w:r w:rsidR="006A0BC1">
        <w:t xml:space="preserve">, </w:t>
      </w:r>
      <w:r w:rsidRPr="006C2049">
        <w:rPr>
          <w:position w:val="-6"/>
        </w:rPr>
        <w:object w:dxaOrig="260" w:dyaOrig="279" w14:anchorId="6A2D7CEB">
          <v:shape id="_x0000_i1115" type="#_x0000_t75" style="width:14.6pt;height:14.6pt" o:ole="">
            <v:imagedata r:id="rId194" o:title=""/>
          </v:shape>
          <o:OLEObject Type="Embed" ProgID="Equation.DSMT4" ShapeID="_x0000_i1115" DrawAspect="Content" ObjectID="_1375880315" r:id="rId195"/>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6" type="#_x0000_t75" style="width:28.25pt;height:21.85pt" o:ole="">
            <v:imagedata r:id="rId196" o:title=""/>
          </v:shape>
          <o:OLEObject Type="Embed" ProgID="Equation.DSMT4" ShapeID="_x0000_i1116" DrawAspect="Content" ObjectID="_1375880316" r:id="rId197"/>
        </w:object>
      </w:r>
      <w:r w:rsidR="006A0BC1">
        <w:t xml:space="preserve">, </w:t>
      </w:r>
      <w:r w:rsidRPr="006C2049">
        <w:rPr>
          <w:position w:val="-12"/>
        </w:rPr>
        <w:object w:dxaOrig="1219" w:dyaOrig="400" w14:anchorId="4E92EF61">
          <v:shape id="_x0000_i1117" type="#_x0000_t75" style="width:64.7pt;height:21.85pt" o:ole="">
            <v:imagedata r:id="rId198" o:title=""/>
          </v:shape>
          <o:OLEObject Type="Embed" ProgID="Equation.DSMT4" ShapeID="_x0000_i1117" DrawAspect="Content" ObjectID="_1375880317" r:id="rId199"/>
        </w:object>
      </w:r>
      <w:r w:rsidR="006A0BC1">
        <w:t xml:space="preserve">, and </w:t>
      </w:r>
      <w:r w:rsidRPr="006C2049">
        <w:rPr>
          <w:position w:val="-14"/>
        </w:rPr>
        <w:object w:dxaOrig="540" w:dyaOrig="400" w14:anchorId="38351E69">
          <v:shape id="_x0000_i1118" type="#_x0000_t75" style="width:28.25pt;height:21.85pt" o:ole="">
            <v:imagedata r:id="rId200" o:title=""/>
          </v:shape>
          <o:OLEObject Type="Embed" ProgID="Equation.DSMT4" ShapeID="_x0000_i1118" DrawAspect="Content" ObjectID="_1375880318" r:id="rId201"/>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9" type="#_x0000_t75" style="width:93.85pt;height:36.45pt" o:ole="">
            <v:imagedata r:id="rId202" o:title=""/>
          </v:shape>
          <o:OLEObject Type="Embed" ProgID="Equation.DSMT4" ShapeID="_x0000_i1119" DrawAspect="Content" ObjectID="_1375880319" r:id="rId203"/>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20" type="#_x0000_t75" style="width:129.4pt;height:21.85pt" o:ole="">
            <v:imagedata r:id="rId204" o:title=""/>
          </v:shape>
          <o:OLEObject Type="Embed" ProgID="Equation.DSMT4" ShapeID="_x0000_i1120" DrawAspect="Content" ObjectID="_1375880320" r:id="rId205"/>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21" type="#_x0000_t75" style="width:14.6pt;height:14.6pt" o:ole="">
            <v:imagedata r:id="rId206" o:title=""/>
          </v:shape>
          <o:OLEObject Type="Embed" ProgID="Equation.DSMT4" ShapeID="_x0000_i1121" DrawAspect="Content" ObjectID="_1375880321" r:id="rId207"/>
        </w:object>
      </w:r>
      <w:r>
        <w:t xml:space="preserve">and </w:t>
      </w:r>
      <w:r w:rsidR="006C2049" w:rsidRPr="006C2049">
        <w:rPr>
          <w:position w:val="-10"/>
        </w:rPr>
        <w:object w:dxaOrig="200" w:dyaOrig="320" w14:anchorId="5B272CFD">
          <v:shape id="_x0000_i1122" type="#_x0000_t75" style="width:7.3pt;height:14.6pt" o:ole="">
            <v:imagedata r:id="rId208" o:title=""/>
          </v:shape>
          <o:OLEObject Type="Embed" ProgID="Equation.DSMT4" ShapeID="_x0000_i1122" DrawAspect="Content" ObjectID="_1375880322" r:id="rId209"/>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3" type="#_x0000_t75" style="width:237.85pt;height:79.3pt" o:ole="">
            <v:imagedata r:id="rId210" o:title=""/>
          </v:shape>
          <o:OLEObject Type="Embed" ProgID="Equation.DSMT4" ShapeID="_x0000_i1123" DrawAspect="Content" ObjectID="_1375880323" r:id="rId211"/>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554341">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2583" w:name="_Ref167375501"/>
      <w:bookmarkStart w:id="2584" w:name="_Toc302134518"/>
      <w:r w:rsidRPr="0097532C">
        <w:lastRenderedPageBreak/>
        <w:t>Ellipsoidal Fiber Distribution Mooney-Rivlin</w:t>
      </w:r>
      <w:bookmarkEnd w:id="2583"/>
      <w:bookmarkEnd w:id="2584"/>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4" type="#_x0000_t75" style="width:57.4pt;height:21.85pt" o:ole="">
                  <v:imagedata r:id="rId212" o:title=""/>
                </v:shape>
                <o:OLEObject Type="Embed" ProgID="Equation.DSMT4" ShapeID="_x0000_i1124" DrawAspect="Content" ObjectID="_1375880324" r:id="rId213"/>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5" type="#_x0000_t75" style="width:50.15pt;height:21.85pt" o:ole="">
                  <v:imagedata r:id="rId214" o:title=""/>
                </v:shape>
                <o:OLEObject Type="Embed" ProgID="Equation.DSMT4" ShapeID="_x0000_i1125" DrawAspect="Content" ObjectID="_1375880325" r:id="rId215"/>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6" type="#_x0000_t75" style="width:14.6pt;height:14.6pt" o:ole="">
            <v:imagedata r:id="rId216" o:title=""/>
          </v:shape>
          <o:OLEObject Type="Embed" ProgID="Equation.DSMT4" ShapeID="_x0000_i1126" DrawAspect="Content" ObjectID="_1375880326" r:id="rId217"/>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7" type="#_x0000_t75" style="width:64.7pt;height:21.85pt" o:ole="">
            <v:imagedata r:id="rId218" o:title=""/>
          </v:shape>
          <o:OLEObject Type="Embed" ProgID="Equation.DSMT4" ShapeID="_x0000_i1127" DrawAspect="Content" ObjectID="_1375880327" r:id="rId219"/>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8" type="#_x0000_t75" style="width:21.85pt;height:14.6pt" o:ole="">
            <v:imagedata r:id="rId220" o:title=""/>
          </v:shape>
          <o:OLEObject Type="Embed" ProgID="Equation.DSMT4" ShapeID="_x0000_i1128" DrawAspect="Content" ObjectID="_1375880328" r:id="rId221"/>
        </w:object>
      </w:r>
      <w:r>
        <w:t xml:space="preserve"> is the stress from the Mooney-Rivlin basis (Section </w:t>
      </w:r>
      <w:r>
        <w:fldChar w:fldCharType="begin"/>
      </w:r>
      <w:r>
        <w:instrText xml:space="preserve"> REF _Ref167535344 \r \h </w:instrText>
      </w:r>
      <w:r>
        <w:fldChar w:fldCharType="separate"/>
      </w:r>
      <w:ins w:id="2585" w:author="Gerard" w:date="2015-08-25T15:04:00Z">
        <w:r w:rsidR="00554341">
          <w:t xml:space="preserve">4.1.2.8. </w:t>
        </w:r>
      </w:ins>
      <w:del w:id="2586" w:author="Gerard" w:date="2015-06-21T22:37:00Z">
        <w:r w:rsidR="008613FC" w:rsidDel="008613FC">
          <w:delText xml:space="preserve">4.1.2.7. </w:delText>
        </w:r>
      </w:del>
      <w:r>
        <w:fldChar w:fldCharType="end"/>
      </w:r>
      <w:r>
        <w:t xml:space="preserve">), and </w:t>
      </w:r>
      <w:r w:rsidR="006C2049" w:rsidRPr="006C2049">
        <w:rPr>
          <w:position w:val="-10"/>
        </w:rPr>
        <w:object w:dxaOrig="340" w:dyaOrig="380" w14:anchorId="794D7497">
          <v:shape id="_x0000_i1129" type="#_x0000_t75" style="width:14.6pt;height:21.85pt" o:ole="">
            <v:imagedata r:id="rId222" o:title=""/>
          </v:shape>
          <o:OLEObject Type="Embed" ProgID="Equation.DSMT4" ShapeID="_x0000_i1129" DrawAspect="Content" ObjectID="_1375880329" r:id="rId223"/>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554341">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554341">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587" w:name="_Toc302134519"/>
      <w:r>
        <w:lastRenderedPageBreak/>
        <w:t>Ellipsoidal Fiber Distribution Veronda-Westmann</w:t>
      </w:r>
      <w:bookmarkEnd w:id="2587"/>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30" type="#_x0000_t75" style="width:57.4pt;height:21.85pt" o:ole="">
                  <v:imagedata r:id="rId224" o:title=""/>
                </v:shape>
                <o:OLEObject Type="Embed" ProgID="Equation.DSMT4" ShapeID="_x0000_i1130" DrawAspect="Content" ObjectID="_1375880330" r:id="rId225"/>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31" type="#_x0000_t75" style="width:50.15pt;height:21.85pt" o:ole="">
                  <v:imagedata r:id="rId226" o:title=""/>
                </v:shape>
                <o:OLEObject Type="Embed" ProgID="Equation.DSMT4" ShapeID="_x0000_i1131" DrawAspect="Content" ObjectID="_1375880331" r:id="rId227"/>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2" type="#_x0000_t75" style="width:14.6pt;height:14.6pt" o:ole="">
            <v:imagedata r:id="rId228" o:title=""/>
          </v:shape>
          <o:OLEObject Type="Embed" ProgID="Equation.DSMT4" ShapeID="_x0000_i1132" DrawAspect="Content" ObjectID="_1375880332" r:id="rId229"/>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3" type="#_x0000_t75" style="width:1in;height:21.85pt" o:ole="">
            <v:imagedata r:id="rId230" o:title=""/>
          </v:shape>
          <o:OLEObject Type="Embed" ProgID="Equation.DSMT4" ShapeID="_x0000_i1133" DrawAspect="Content" ObjectID="_1375880333" r:id="rId231"/>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4" type="#_x0000_t75" style="width:21.85pt;height:14.6pt" o:ole="">
            <v:imagedata r:id="rId232" o:title=""/>
          </v:shape>
          <o:OLEObject Type="Embed" ProgID="Equation.DSMT4" ShapeID="_x0000_i1134" DrawAspect="Content" ObjectID="_1375880334" r:id="rId233"/>
        </w:object>
      </w:r>
      <w:r>
        <w:t xml:space="preserve"> is the stress from the Veronda-Westmann basis (Section </w:t>
      </w:r>
      <w:r>
        <w:fldChar w:fldCharType="begin"/>
      </w:r>
      <w:r>
        <w:instrText xml:space="preserve"> REF _Ref167535458 \r \h </w:instrText>
      </w:r>
      <w:r>
        <w:fldChar w:fldCharType="separate"/>
      </w:r>
      <w:ins w:id="2588" w:author="Gerard" w:date="2015-08-25T15:04:00Z">
        <w:r w:rsidR="00554341">
          <w:t xml:space="preserve">4.1.2.16. </w:t>
        </w:r>
      </w:ins>
      <w:del w:id="2589" w:author="Gerard" w:date="2015-06-21T22:37:00Z">
        <w:r w:rsidR="008613FC" w:rsidDel="008613FC">
          <w:delText xml:space="preserve">4.1.2.15. </w:delText>
        </w:r>
      </w:del>
      <w:r>
        <w:fldChar w:fldCharType="end"/>
      </w:r>
      <w:r>
        <w:t xml:space="preserve">), and </w:t>
      </w:r>
      <w:r w:rsidR="006C2049" w:rsidRPr="006C2049">
        <w:rPr>
          <w:position w:val="-10"/>
        </w:rPr>
        <w:object w:dxaOrig="340" w:dyaOrig="380" w14:anchorId="114C1C3E">
          <v:shape id="_x0000_i1135" type="#_x0000_t75" style="width:14.6pt;height:21.85pt" o:ole="">
            <v:imagedata r:id="rId234" o:title=""/>
          </v:shape>
          <o:OLEObject Type="Embed" ProgID="Equation.DSMT4" ShapeID="_x0000_i1135" DrawAspect="Content" ObjectID="_1375880335" r:id="rId235"/>
        </w:object>
      </w:r>
      <w:r>
        <w:t xml:space="preserve">is the stress contribution from the ellipsoidal fiber distribution (Section </w:t>
      </w:r>
      <w:r>
        <w:fldChar w:fldCharType="begin"/>
      </w:r>
      <w:r>
        <w:instrText xml:space="preserve"> REF _Ref167375501 \r \h </w:instrText>
      </w:r>
      <w:r>
        <w:fldChar w:fldCharType="separate"/>
      </w:r>
      <w:r w:rsidR="00554341">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590" w:name="_Toc302134520"/>
      <w:r>
        <w:lastRenderedPageBreak/>
        <w:t>Fiber with Exponential-Power Law, Uncoupled Formulation</w:t>
      </w:r>
      <w:bookmarkEnd w:id="2590"/>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591" w:author="Gerard" w:date="2015-08-25T15:04:00Z">
        <w:r w:rsidR="00554341">
          <w:t xml:space="preserve">4.1.2.15. </w:t>
        </w:r>
      </w:ins>
      <w:del w:id="2592"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6" type="#_x0000_t75" style="width:7.3pt;height:14.6pt" o:ole="">
                  <v:imagedata r:id="rId236" o:title=""/>
                </v:shape>
                <o:OLEObject Type="Embed" ProgID="Equation.DSMT4" ShapeID="_x0000_i1136" DrawAspect="Content" ObjectID="_1375880336" r:id="rId237"/>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7" type="#_x0000_t75" style="width:14.6pt;height:14.6pt" o:ole="">
                  <v:imagedata r:id="rId238" o:title=""/>
                </v:shape>
                <o:OLEObject Type="Embed" ProgID="Equation.DSMT4" ShapeID="_x0000_i1137" DrawAspect="Content" ObjectID="_1375880337" r:id="rId239"/>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8" type="#_x0000_t75" style="width:14.6pt;height:14.6pt" o:ole="">
                  <v:imagedata r:id="rId240" o:title=""/>
                </v:shape>
                <o:OLEObject Type="Embed" ProgID="Equation.DSMT4" ShapeID="_x0000_i1138" DrawAspect="Content" ObjectID="_1375880338" r:id="rId241"/>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9" type="#_x0000_t75" style="width:7.3pt;height:14.6pt" o:ole="">
                  <v:imagedata r:id="rId242" o:title=""/>
                </v:shape>
                <o:OLEObject Type="Embed" ProgID="Equation.DSMT4" ShapeID="_x0000_i1139" DrawAspect="Content" ObjectID="_1375880339" r:id="rId243"/>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40" type="#_x0000_t75" style="width:14.6pt;height:14.6pt" o:ole="">
                  <v:imagedata r:id="rId244" o:title=""/>
                </v:shape>
                <o:OLEObject Type="Embed" ProgID="Equation.DSMT4" ShapeID="_x0000_i1140" DrawAspect="Content" ObjectID="_1375880340" r:id="rId245"/>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41" type="#_x0000_t75" style="width:201.4pt;height:21.85pt" o:ole="">
            <v:imagedata r:id="rId246" o:title=""/>
          </v:shape>
          <o:OLEObject Type="Embed" ProgID="Equation.DSMT4" ShapeID="_x0000_i1141" DrawAspect="Content" ObjectID="_1375880341" r:id="rId247"/>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2" type="#_x0000_t75" style="width:50.15pt;height:21.85pt" o:ole="">
            <v:imagedata r:id="rId248" o:title=""/>
          </v:shape>
          <o:OLEObject Type="Embed" ProgID="Equation.DSMT4" ShapeID="_x0000_i1142" DrawAspect="Content" ObjectID="_1375880342" r:id="rId24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554341">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3" type="#_x0000_t75" style="width:21.85pt;height:14.6pt" o:ole="">
            <v:imagedata r:id="rId250" o:title=""/>
          </v:shape>
          <o:OLEObject Type="Embed" ProgID="Equation.DSMT4" ShapeID="_x0000_i1143" DrawAspect="Content" ObjectID="_1375880343" r:id="rId251"/>
        </w:object>
      </w:r>
      <w:r w:rsidR="0099145F">
        <w:t xml:space="preserve">0° and </w:t>
      </w:r>
      <w:r w:rsidR="006C2049" w:rsidRPr="006C2049">
        <w:rPr>
          <w:position w:val="-10"/>
        </w:rPr>
        <w:object w:dxaOrig="400" w:dyaOrig="260" w14:anchorId="44505EEA">
          <v:shape id="_x0000_i1144" type="#_x0000_t75" style="width:21.85pt;height:14.6pt" o:ole="">
            <v:imagedata r:id="rId252" o:title=""/>
          </v:shape>
          <o:OLEObject Type="Embed" ProgID="Equation.DSMT4" ShapeID="_x0000_i1144" DrawAspect="Content" ObjectID="_1375880344" r:id="rId253"/>
        </w:object>
      </w:r>
      <w:r w:rsidR="0099145F">
        <w:t xml:space="preserve">90°, such that </w:t>
      </w:r>
      <w:r w:rsidR="006C2049" w:rsidRPr="006C2049">
        <w:rPr>
          <w:position w:val="-12"/>
        </w:rPr>
        <w:object w:dxaOrig="639" w:dyaOrig="360" w14:anchorId="0BB88D9D">
          <v:shape id="_x0000_i1145" type="#_x0000_t75" style="width:28.25pt;height:21.85pt" o:ole="">
            <v:imagedata r:id="rId254" o:title=""/>
          </v:shape>
          <o:OLEObject Type="Embed" ProgID="Equation.DSMT4" ShapeID="_x0000_i1145" DrawAspect="Content" ObjectID="_1375880345" r:id="rId255"/>
        </w:object>
      </w:r>
      <w:r w:rsidR="0099145F">
        <w:t xml:space="preserve">.  </w:t>
      </w:r>
      <w:r>
        <w:t xml:space="preserve">The stress </w:t>
      </w:r>
      <w:r w:rsidR="006C2049" w:rsidRPr="006C2049">
        <w:rPr>
          <w:position w:val="-6"/>
        </w:rPr>
        <w:object w:dxaOrig="240" w:dyaOrig="340" w14:anchorId="224082A1">
          <v:shape id="_x0000_i1146" type="#_x0000_t75" style="width:14.6pt;height:14.6pt" o:ole="">
            <v:imagedata r:id="rId256" o:title=""/>
          </v:shape>
          <o:OLEObject Type="Embed" ProgID="Equation.DSMT4" ShapeID="_x0000_i1146" DrawAspect="Content" ObjectID="_1375880346" r:id="rId257"/>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7" type="#_x0000_t75" style="width:136.7pt;height:36.45pt" o:ole="">
            <v:imagedata r:id="rId258" o:title=""/>
          </v:shape>
          <o:OLEObject Type="Embed" ProgID="Equation.DSMT4" ShapeID="_x0000_i1147" DrawAspect="Content" ObjectID="_1375880347" r:id="rId259"/>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8" type="#_x0000_t75" style="width:86.6pt;height:21.85pt" o:ole="">
            <v:imagedata r:id="rId260" o:title=""/>
          </v:shape>
          <o:OLEObject Type="Embed" ProgID="Equation.DSMT4" ShapeID="_x0000_i1148" DrawAspect="Content" ObjectID="_1375880348" r:id="rId261"/>
        </w:object>
      </w:r>
      <w:r>
        <w:t xml:space="preserve"> is the square of the fiber stretch, </w:t>
      </w:r>
      <w:r w:rsidR="006C2049" w:rsidRPr="006C2049">
        <w:rPr>
          <w:position w:val="-12"/>
        </w:rPr>
        <w:object w:dxaOrig="1219" w:dyaOrig="400" w14:anchorId="6E303EF1">
          <v:shape id="_x0000_i1149" type="#_x0000_t75" style="width:64.7pt;height:21.85pt" o:ole="">
            <v:imagedata r:id="rId262" o:title=""/>
          </v:shape>
          <o:OLEObject Type="Embed" ProgID="Equation.DSMT4" ShapeID="_x0000_i1149" DrawAspect="Content" ObjectID="_1375880349" r:id="rId263"/>
        </w:object>
      </w:r>
      <w:r>
        <w:t xml:space="preserve">, and </w:t>
      </w:r>
      <w:r w:rsidR="006C2049" w:rsidRPr="006C2049">
        <w:rPr>
          <w:position w:val="-14"/>
        </w:rPr>
        <w:object w:dxaOrig="540" w:dyaOrig="400" w14:anchorId="6392B703">
          <v:shape id="_x0000_i1150" type="#_x0000_t75" style="width:28.25pt;height:21.85pt" o:ole="">
            <v:imagedata r:id="rId264" o:title=""/>
          </v:shape>
          <o:OLEObject Type="Embed" ProgID="Equation.DSMT4" ShapeID="_x0000_i1150" DrawAspect="Content" ObjectID="_1375880350" r:id="rId265"/>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51" type="#_x0000_t75" style="width:2in;height:36.45pt" o:ole="">
            <v:imagedata r:id="rId266" o:title=""/>
          </v:shape>
          <o:OLEObject Type="Embed" ProgID="Equation.DSMT4" ShapeID="_x0000_i1151" DrawAspect="Content" ObjectID="_1375880351" r:id="rId267"/>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2" type="#_x0000_t75" style="width:28.25pt;height:14.6pt" o:ole="">
            <v:imagedata r:id="rId268" o:title=""/>
          </v:shape>
          <o:OLEObject Type="Embed" ProgID="Equation.DSMT4" ShapeID="_x0000_i1152" DrawAspect="Content" ObjectID="_1375880352" r:id="rId269"/>
        </w:object>
      </w:r>
      <w:r w:rsidRPr="000230DC">
        <w:t xml:space="preserve">, </w:t>
      </w:r>
      <w:r w:rsidR="006C2049" w:rsidRPr="006C2049">
        <w:rPr>
          <w:position w:val="-6"/>
        </w:rPr>
        <w:object w:dxaOrig="580" w:dyaOrig="279" w14:anchorId="7C794670">
          <v:shape id="_x0000_i1153" type="#_x0000_t75" style="width:28.25pt;height:14.6pt" o:ole="">
            <v:imagedata r:id="rId270" o:title=""/>
          </v:shape>
          <o:OLEObject Type="Embed" ProgID="Equation.DSMT4" ShapeID="_x0000_i1153" DrawAspect="Content" ObjectID="_1375880353" r:id="rId271"/>
        </w:object>
      </w:r>
      <w:r w:rsidRPr="000230DC">
        <w:t xml:space="preserve">, and </w:t>
      </w:r>
      <w:r w:rsidR="006C2049" w:rsidRPr="006C2049">
        <w:rPr>
          <w:position w:val="-10"/>
        </w:rPr>
        <w:object w:dxaOrig="600" w:dyaOrig="320" w14:anchorId="6BB4832B">
          <v:shape id="_x0000_i1154" type="#_x0000_t75" style="width:28.25pt;height:14.6pt" o:ole="">
            <v:imagedata r:id="rId272" o:title=""/>
          </v:shape>
          <o:OLEObject Type="Embed" ProgID="Equation.DSMT4" ShapeID="_x0000_i1154" DrawAspect="Content" ObjectID="_1375880354" r:id="rId273"/>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5" type="#_x0000_t75" style="width:36.45pt;height:14.6pt" o:ole="">
            <v:imagedata r:id="rId274" o:title=""/>
          </v:shape>
          <o:OLEObject Type="Embed" ProgID="Equation.DSMT4" ShapeID="_x0000_i1155" DrawAspect="Content" ObjectID="_1375880355" r:id="rId275"/>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6" type="#_x0000_t75" style="width:93.85pt;height:36.45pt" o:ole="">
            <v:imagedata r:id="rId276" o:title=""/>
          </v:shape>
          <o:OLEObject Type="Embed" ProgID="Equation.DSMT4" ShapeID="_x0000_i1156" DrawAspect="Content" ObjectID="_1375880356" r:id="rId277"/>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7" type="#_x0000_t75" style="width:28.25pt;height:14.6pt" o:ole="">
            <v:imagedata r:id="rId278" o:title=""/>
          </v:shape>
          <o:OLEObject Type="Embed" ProgID="Equation.DSMT4" ShapeID="_x0000_i1157" DrawAspect="Content" ObjectID="_1375880357" r:id="rId279"/>
        </w:object>
      </w:r>
      <w:r w:rsidRPr="0097532C">
        <w:t>, the fiber modulus is zero at the strain origin (</w:t>
      </w:r>
      <w:r w:rsidR="006C2049" w:rsidRPr="006C2049">
        <w:rPr>
          <w:position w:val="-12"/>
        </w:rPr>
        <w:object w:dxaOrig="580" w:dyaOrig="380" w14:anchorId="70492B06">
          <v:shape id="_x0000_i1158" type="#_x0000_t75" style="width:28.25pt;height:21.85pt" o:ole="">
            <v:imagedata r:id="rId280" o:title=""/>
          </v:shape>
          <o:OLEObject Type="Embed" ProgID="Equation.DSMT4" ShapeID="_x0000_i1158" DrawAspect="Content" ObjectID="_1375880358" r:id="rId281"/>
        </w:object>
      </w:r>
      <w:r w:rsidRPr="0097532C">
        <w:t xml:space="preserve">).  Therefore, use </w:t>
      </w:r>
      <w:r w:rsidR="006C2049" w:rsidRPr="006C2049">
        <w:rPr>
          <w:position w:val="-10"/>
        </w:rPr>
        <w:object w:dxaOrig="600" w:dyaOrig="320" w14:anchorId="77AB502F">
          <v:shape id="_x0000_i1159" type="#_x0000_t75" style="width:28.25pt;height:14.6pt" o:ole="">
            <v:imagedata r:id="rId282" o:title=""/>
          </v:shape>
          <o:OLEObject Type="Embed" ProgID="Equation.DSMT4" ShapeID="_x0000_i1159" DrawAspect="Content" ObjectID="_1375880359" r:id="rId283"/>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60" type="#_x0000_t75" style="width:14.6pt;height:21.85pt" o:ole="">
            <v:imagedata r:id="rId284" o:title=""/>
          </v:shape>
          <o:OLEObject Type="Embed" ProgID="Equation.DSMT4" ShapeID="_x0000_i1160" DrawAspect="Content" ObjectID="_1375880360" r:id="rId285"/>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61" type="#_x0000_t75" style="width:14.6pt;height:21.85pt" o:ole="">
            <v:imagedata r:id="rId286" o:title=""/>
          </v:shape>
          <o:OLEObject Type="Embed" ProgID="Equation.DSMT4" ShapeID="_x0000_i1161" DrawAspect="Content" ObjectID="_1375880361" r:id="rId287"/>
        </w:object>
      </w:r>
      <w:r>
        <w:t xml:space="preserve">, oriented at ±25 degrees relative to </w:t>
      </w:r>
      <w:r w:rsidR="006C2049" w:rsidRPr="006C2049">
        <w:rPr>
          <w:position w:val="-12"/>
        </w:rPr>
        <w:object w:dxaOrig="240" w:dyaOrig="360" w14:anchorId="3383D58A">
          <v:shape id="_x0000_i1162" type="#_x0000_t75" style="width:14.6pt;height:21.85pt" o:ole="">
            <v:imagedata r:id="rId288" o:title=""/>
          </v:shape>
          <o:OLEObject Type="Embed" ProgID="Equation.DSMT4" ShapeID="_x0000_i1162" DrawAspect="Content" ObjectID="_1375880362" r:id="rId289"/>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2593" w:author="Gerard" w:date="2015-06-21T22:36:00Z"/>
        </w:rPr>
      </w:pPr>
      <w:ins w:id="2594" w:author="Gerard" w:date="2015-06-21T22:36:00Z">
        <w:r>
          <w:br w:type="page"/>
        </w:r>
      </w:ins>
    </w:p>
    <w:p w14:paraId="1E97EC67" w14:textId="5D0C71BE" w:rsidR="008613FC" w:rsidRDefault="008613FC" w:rsidP="008613FC">
      <w:pPr>
        <w:pStyle w:val="Heading4"/>
        <w:rPr>
          <w:ins w:id="2595" w:author="Gerard" w:date="2015-06-21T22:36:00Z"/>
        </w:rPr>
      </w:pPr>
      <w:bookmarkStart w:id="2596" w:name="_Toc302134521"/>
      <w:ins w:id="2597" w:author="Gerard" w:date="2015-06-21T22:36:00Z">
        <w:r>
          <w:lastRenderedPageBreak/>
          <w:t>Fiber with Toe-Linear Response, Uncoupled Formulation</w:t>
        </w:r>
        <w:bookmarkEnd w:id="2596"/>
      </w:ins>
    </w:p>
    <w:p w14:paraId="4554EC61" w14:textId="4174772A" w:rsidR="008613FC" w:rsidRDefault="008613FC" w:rsidP="008613FC">
      <w:pPr>
        <w:rPr>
          <w:ins w:id="2598" w:author="Gerard" w:date="2015-06-21T22:36:00Z"/>
        </w:rPr>
      </w:pPr>
      <w:ins w:id="2599" w:author="Gerard" w:date="2015-06-21T22:36:00Z">
        <w:r>
          <w:t>This material type is “</w:t>
        </w:r>
        <w:r w:rsidRPr="00E27E43">
          <w:rPr>
            <w:i/>
          </w:rPr>
          <w:t>fiber-</w:t>
        </w:r>
        <w:r>
          <w:rPr>
            <w:i/>
          </w:rPr>
          <w:t>pow-linear-uncoupled</w:t>
        </w:r>
        <w:r>
          <w:t>”.  The following material parameters need to be defined:</w:t>
        </w:r>
      </w:ins>
    </w:p>
    <w:p w14:paraId="65FD3195" w14:textId="77777777" w:rsidR="008613FC" w:rsidRDefault="008613FC" w:rsidP="008613FC">
      <w:pPr>
        <w:rPr>
          <w:ins w:id="2600"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5"/>
        <w:gridCol w:w="523"/>
      </w:tblGrid>
      <w:tr w:rsidR="008613FC" w14:paraId="6D2B862A" w14:textId="77777777" w:rsidTr="0091641D">
        <w:trPr>
          <w:ins w:id="2601" w:author="Gerard" w:date="2015-06-21T22:36:00Z"/>
        </w:trPr>
        <w:tc>
          <w:tcPr>
            <w:tcW w:w="0" w:type="auto"/>
            <w:shd w:val="clear" w:color="auto" w:fill="auto"/>
          </w:tcPr>
          <w:p w14:paraId="3D6413FF" w14:textId="77777777" w:rsidR="008613FC" w:rsidRDefault="008613FC" w:rsidP="0091641D">
            <w:pPr>
              <w:pStyle w:val="code"/>
              <w:rPr>
                <w:ins w:id="2602" w:author="Gerard" w:date="2015-06-21T22:36:00Z"/>
              </w:rPr>
            </w:pPr>
            <w:ins w:id="2603" w:author="Gerard" w:date="2015-06-21T22:36:00Z">
              <w:r>
                <w:t>&lt;E&gt;</w:t>
              </w:r>
            </w:ins>
          </w:p>
        </w:tc>
        <w:tc>
          <w:tcPr>
            <w:tcW w:w="0" w:type="auto"/>
            <w:shd w:val="clear" w:color="auto" w:fill="auto"/>
          </w:tcPr>
          <w:p w14:paraId="435FE292" w14:textId="77777777" w:rsidR="008613FC" w:rsidRDefault="008613FC" w:rsidP="0091641D">
            <w:pPr>
              <w:rPr>
                <w:ins w:id="2604" w:author="Gerard" w:date="2015-06-21T22:36:00Z"/>
              </w:rPr>
            </w:pPr>
            <w:ins w:id="2605" w:author="Gerard" w:date="2015-06-21T22:36:00Z">
              <w:r w:rsidRPr="0091641D">
                <w:rPr>
                  <w:position w:val="-4"/>
                </w:rPr>
                <w:object w:dxaOrig="240" w:dyaOrig="240" w14:anchorId="1F1FC900">
                  <v:shape id="_x0000_i1163" type="#_x0000_t75" style="width:14.6pt;height:13.65pt" o:ole="">
                    <v:imagedata r:id="rId290" o:title=""/>
                  </v:shape>
                  <o:OLEObject Type="Embed" ProgID="Equation.DSMT4" ShapeID="_x0000_i1163" DrawAspect="Content" ObjectID="_1375880363" r:id="rId291"/>
                </w:object>
              </w:r>
            </w:ins>
            <w:ins w:id="2606" w:author="Gerard" w:date="2015-06-21T22:36:00Z">
              <w:r>
                <w:t>, the fiber modulus in the linear range (</w:t>
              </w:r>
            </w:ins>
            <w:ins w:id="2607" w:author="Gerard" w:date="2015-06-21T22:36:00Z">
              <w:r w:rsidRPr="00EA1ADB">
                <w:rPr>
                  <w:position w:val="-4"/>
                </w:rPr>
                <w:object w:dxaOrig="600" w:dyaOrig="240" w14:anchorId="216EC657">
                  <v:shape id="_x0000_i1164" type="#_x0000_t75" style="width:30.1pt;height:11.85pt" o:ole="">
                    <v:imagedata r:id="rId292" o:title=""/>
                  </v:shape>
                  <o:OLEObject Type="Embed" ProgID="Equation.DSMT4" ShapeID="_x0000_i1164" DrawAspect="Content" ObjectID="_1375880364" r:id="rId293"/>
                </w:object>
              </w:r>
            </w:ins>
            <w:ins w:id="2608" w:author="Gerard" w:date="2015-06-21T22:36:00Z">
              <w:r>
                <w:t>)</w:t>
              </w:r>
            </w:ins>
          </w:p>
        </w:tc>
        <w:tc>
          <w:tcPr>
            <w:tcW w:w="0" w:type="auto"/>
          </w:tcPr>
          <w:p w14:paraId="5083D913" w14:textId="77777777" w:rsidR="008613FC" w:rsidRPr="00AF2221" w:rsidRDefault="008613FC" w:rsidP="0091641D">
            <w:pPr>
              <w:rPr>
                <w:ins w:id="2609" w:author="Gerard" w:date="2015-06-21T22:36:00Z"/>
                <w:position w:val="-10"/>
              </w:rPr>
            </w:pPr>
            <w:ins w:id="2610" w:author="Gerard" w:date="2015-06-21T22:36:00Z">
              <w:r>
                <w:rPr>
                  <w:position w:val="-10"/>
                </w:rPr>
                <w:t>[</w:t>
              </w:r>
              <w:r>
                <w:rPr>
                  <w:b/>
                  <w:position w:val="-10"/>
                </w:rPr>
                <w:t>P</w:t>
              </w:r>
              <w:r>
                <w:rPr>
                  <w:position w:val="-10"/>
                </w:rPr>
                <w:t>]</w:t>
              </w:r>
            </w:ins>
          </w:p>
        </w:tc>
      </w:tr>
      <w:tr w:rsidR="008613FC" w14:paraId="4E5051F5" w14:textId="77777777" w:rsidTr="0091641D">
        <w:trPr>
          <w:ins w:id="2611" w:author="Gerard" w:date="2015-06-21T22:36:00Z"/>
        </w:trPr>
        <w:tc>
          <w:tcPr>
            <w:tcW w:w="0" w:type="auto"/>
            <w:shd w:val="clear" w:color="auto" w:fill="auto"/>
          </w:tcPr>
          <w:p w14:paraId="39C6F869" w14:textId="77777777" w:rsidR="008613FC" w:rsidRDefault="008613FC" w:rsidP="0091641D">
            <w:pPr>
              <w:pStyle w:val="code"/>
              <w:rPr>
                <w:ins w:id="2612" w:author="Gerard" w:date="2015-06-21T22:36:00Z"/>
              </w:rPr>
            </w:pPr>
            <w:ins w:id="2613" w:author="Gerard" w:date="2015-06-21T22:36:00Z">
              <w:r>
                <w:t>&lt;beta&gt;</w:t>
              </w:r>
            </w:ins>
          </w:p>
        </w:tc>
        <w:tc>
          <w:tcPr>
            <w:tcW w:w="0" w:type="auto"/>
            <w:shd w:val="clear" w:color="auto" w:fill="auto"/>
          </w:tcPr>
          <w:p w14:paraId="2134B76D" w14:textId="77777777" w:rsidR="008613FC" w:rsidRPr="00315B5A" w:rsidRDefault="008613FC" w:rsidP="0091641D">
            <w:pPr>
              <w:rPr>
                <w:ins w:id="2614" w:author="Gerard" w:date="2015-06-21T22:36:00Z"/>
              </w:rPr>
            </w:pPr>
            <w:ins w:id="2615" w:author="Gerard" w:date="2015-06-21T22:36:00Z">
              <w:r w:rsidRPr="0091641D">
                <w:rPr>
                  <w:position w:val="-10"/>
                </w:rPr>
                <w:object w:dxaOrig="220" w:dyaOrig="320" w14:anchorId="31BBBA11">
                  <v:shape id="_x0000_i1165" type="#_x0000_t75" style="width:10.95pt;height:16.4pt" o:ole="">
                    <v:imagedata r:id="rId294" o:title=""/>
                  </v:shape>
                  <o:OLEObject Type="Embed" ProgID="Equation.DSMT4" ShapeID="_x0000_i1165" DrawAspect="Content" ObjectID="_1375880365" r:id="rId295"/>
                </w:object>
              </w:r>
            </w:ins>
            <w:ins w:id="2616" w:author="Gerard" w:date="2015-06-21T22:36:00Z">
              <w:r>
                <w:t>, the power-law exponent in the toe region (</w:t>
              </w:r>
            </w:ins>
            <w:ins w:id="2617" w:author="Gerard" w:date="2015-06-21T22:36:00Z">
              <w:r w:rsidRPr="00FC6EB7">
                <w:rPr>
                  <w:position w:val="-10"/>
                </w:rPr>
                <w:object w:dxaOrig="580" w:dyaOrig="320" w14:anchorId="09DDFC70">
                  <v:shape id="_x0000_i1166" type="#_x0000_t75" style="width:29.15pt;height:16.4pt" o:ole="">
                    <v:imagedata r:id="rId296" o:title=""/>
                  </v:shape>
                  <o:OLEObject Type="Embed" ProgID="Equation.DSMT4" ShapeID="_x0000_i1166" DrawAspect="Content" ObjectID="_1375880366" r:id="rId297"/>
                </w:object>
              </w:r>
            </w:ins>
            <w:ins w:id="2618" w:author="Gerard" w:date="2015-06-21T22:36:00Z">
              <w:r>
                <w:t>)</w:t>
              </w:r>
            </w:ins>
          </w:p>
        </w:tc>
        <w:tc>
          <w:tcPr>
            <w:tcW w:w="0" w:type="auto"/>
          </w:tcPr>
          <w:p w14:paraId="7E6D9DEC" w14:textId="77777777" w:rsidR="008613FC" w:rsidRDefault="008613FC" w:rsidP="0091641D">
            <w:pPr>
              <w:rPr>
                <w:ins w:id="2619" w:author="Gerard" w:date="2015-06-21T22:36:00Z"/>
                <w:position w:val="-10"/>
              </w:rPr>
            </w:pPr>
            <w:ins w:id="2620" w:author="Gerard" w:date="2015-06-21T22:36:00Z">
              <w:r>
                <w:rPr>
                  <w:position w:val="-10"/>
                </w:rPr>
                <w:t>[ ]</w:t>
              </w:r>
            </w:ins>
          </w:p>
        </w:tc>
      </w:tr>
      <w:tr w:rsidR="008613FC" w14:paraId="02C96944" w14:textId="77777777" w:rsidTr="0091641D">
        <w:trPr>
          <w:ins w:id="2621" w:author="Gerard" w:date="2015-06-21T22:36:00Z"/>
        </w:trPr>
        <w:tc>
          <w:tcPr>
            <w:tcW w:w="0" w:type="auto"/>
            <w:shd w:val="clear" w:color="auto" w:fill="auto"/>
          </w:tcPr>
          <w:p w14:paraId="7A64FB24" w14:textId="77777777" w:rsidR="008613FC" w:rsidRDefault="008613FC" w:rsidP="0091641D">
            <w:pPr>
              <w:pStyle w:val="code"/>
              <w:rPr>
                <w:ins w:id="2622" w:author="Gerard" w:date="2015-06-21T22:36:00Z"/>
              </w:rPr>
            </w:pPr>
            <w:ins w:id="2623" w:author="Gerard" w:date="2015-06-21T22:36:00Z">
              <w:r>
                <w:t>&lt;lam0&gt;</w:t>
              </w:r>
            </w:ins>
          </w:p>
        </w:tc>
        <w:tc>
          <w:tcPr>
            <w:tcW w:w="0" w:type="auto"/>
            <w:shd w:val="clear" w:color="auto" w:fill="auto"/>
          </w:tcPr>
          <w:p w14:paraId="0F039DCD" w14:textId="77777777" w:rsidR="008613FC" w:rsidRPr="00315B5A" w:rsidRDefault="008613FC" w:rsidP="0091641D">
            <w:pPr>
              <w:rPr>
                <w:ins w:id="2624" w:author="Gerard" w:date="2015-06-21T22:36:00Z"/>
              </w:rPr>
            </w:pPr>
            <w:ins w:id="2625" w:author="Gerard" w:date="2015-06-21T22:36:00Z">
              <w:r w:rsidRPr="0091641D">
                <w:rPr>
                  <w:position w:val="-12"/>
                </w:rPr>
                <w:object w:dxaOrig="280" w:dyaOrig="380" w14:anchorId="242A1B7F">
                  <v:shape id="_x0000_i1167" type="#_x0000_t75" style="width:13.65pt;height:19.15pt" o:ole="">
                    <v:imagedata r:id="rId298" o:title=""/>
                  </v:shape>
                  <o:OLEObject Type="Embed" ProgID="Equation.DSMT4" ShapeID="_x0000_i1167" DrawAspect="Content" ObjectID="_1375880367" r:id="rId299"/>
                </w:object>
              </w:r>
            </w:ins>
            <w:ins w:id="2626" w:author="Gerard" w:date="2015-06-21T22:36:00Z">
              <w:r>
                <w:t>, the stretch ratio when the toe region transitions to the linear region (</w:t>
              </w:r>
            </w:ins>
            <w:ins w:id="2627" w:author="Gerard" w:date="2015-06-21T22:36:00Z">
              <w:r w:rsidRPr="0091641D">
                <w:rPr>
                  <w:position w:val="-12"/>
                </w:rPr>
                <w:object w:dxaOrig="620" w:dyaOrig="380" w14:anchorId="7E6DA38F">
                  <v:shape id="_x0000_i1168" type="#_x0000_t75" style="width:31pt;height:19.15pt" o:ole="">
                    <v:imagedata r:id="rId300" o:title=""/>
                  </v:shape>
                  <o:OLEObject Type="Embed" ProgID="Equation.DSMT4" ShapeID="_x0000_i1168" DrawAspect="Content" ObjectID="_1375880368" r:id="rId301"/>
                </w:object>
              </w:r>
            </w:ins>
            <w:ins w:id="2628" w:author="Gerard" w:date="2015-06-21T22:36:00Z">
              <w:r>
                <w:t>)</w:t>
              </w:r>
            </w:ins>
          </w:p>
        </w:tc>
        <w:tc>
          <w:tcPr>
            <w:tcW w:w="0" w:type="auto"/>
          </w:tcPr>
          <w:p w14:paraId="18C96F8E" w14:textId="77777777" w:rsidR="008613FC" w:rsidRDefault="008613FC" w:rsidP="0091641D">
            <w:pPr>
              <w:rPr>
                <w:ins w:id="2629" w:author="Gerard" w:date="2015-06-21T22:36:00Z"/>
                <w:position w:val="-10"/>
              </w:rPr>
            </w:pPr>
            <w:ins w:id="2630" w:author="Gerard" w:date="2015-06-21T22:36:00Z">
              <w:r>
                <w:rPr>
                  <w:position w:val="-10"/>
                </w:rPr>
                <w:t>[ ]</w:t>
              </w:r>
            </w:ins>
          </w:p>
        </w:tc>
      </w:tr>
    </w:tbl>
    <w:p w14:paraId="03D7FE8B" w14:textId="77777777" w:rsidR="008613FC" w:rsidRDefault="008613FC" w:rsidP="008613FC">
      <w:pPr>
        <w:rPr>
          <w:ins w:id="2631" w:author="Gerard" w:date="2015-06-21T22:36:00Z"/>
        </w:rPr>
      </w:pPr>
    </w:p>
    <w:p w14:paraId="104CCDC1" w14:textId="77777777" w:rsidR="008613FC" w:rsidRDefault="008613FC" w:rsidP="008613FC">
      <w:pPr>
        <w:rPr>
          <w:ins w:id="2632" w:author="Gerard" w:date="2015-06-21T22:36:00Z"/>
        </w:rPr>
      </w:pPr>
      <w:ins w:id="2633" w:author="Gerard" w:date="2015-06-21T22:36:00Z">
        <w:r>
          <w:t>The fiber strain energy density is given by</w:t>
        </w:r>
      </w:ins>
    </w:p>
    <w:p w14:paraId="6D7E1282" w14:textId="77777777" w:rsidR="008613FC" w:rsidRDefault="008613FC" w:rsidP="008613FC">
      <w:pPr>
        <w:pStyle w:val="MTDisplayEquation"/>
        <w:rPr>
          <w:ins w:id="2634" w:author="Gerard" w:date="2015-06-21T22:36:00Z"/>
        </w:rPr>
      </w:pPr>
      <w:ins w:id="2635" w:author="Gerard" w:date="2015-06-21T22:36:00Z">
        <w:r>
          <w:tab/>
        </w:r>
      </w:ins>
      <w:ins w:id="2636" w:author="Gerard" w:date="2015-06-21T22:36:00Z">
        <w:r w:rsidRPr="00297A89">
          <w:rPr>
            <w:position w:val="-84"/>
          </w:rPr>
          <w:object w:dxaOrig="5460" w:dyaOrig="1800" w14:anchorId="4F28AFA4">
            <v:shape id="_x0000_i1169" type="#_x0000_t75" style="width:270.7pt;height:82.05pt" o:ole="">
              <v:imagedata r:id="rId302" o:title=""/>
            </v:shape>
            <o:OLEObject Type="Embed" ProgID="Equation.DSMT4" ShapeID="_x0000_i1169" DrawAspect="Content" ObjectID="_1375880369" r:id="rId303"/>
          </w:object>
        </w:r>
      </w:ins>
      <w:ins w:id="2637" w:author="Gerard" w:date="2015-06-21T22:36:00Z">
        <w:r>
          <w:t xml:space="preserve"> ,</w:t>
        </w:r>
      </w:ins>
    </w:p>
    <w:p w14:paraId="1898F908" w14:textId="77777777" w:rsidR="008613FC" w:rsidRDefault="008613FC" w:rsidP="008613FC">
      <w:pPr>
        <w:rPr>
          <w:ins w:id="2638" w:author="Gerard" w:date="2015-06-21T22:36:00Z"/>
        </w:rPr>
      </w:pPr>
      <w:ins w:id="2639" w:author="Gerard" w:date="2015-06-21T22:36:00Z">
        <w:r w:rsidRPr="000230DC">
          <w:t>where</w:t>
        </w:r>
        <w:r>
          <w:t xml:space="preserve"> </w:t>
        </w:r>
      </w:ins>
      <w:ins w:id="2640" w:author="Gerard" w:date="2015-06-21T22:36:00Z">
        <w:r w:rsidRPr="0091641D">
          <w:rPr>
            <w:position w:val="-12"/>
          </w:rPr>
          <w:object w:dxaOrig="740" w:dyaOrig="400" w14:anchorId="66E708CF">
            <v:shape id="_x0000_i1170" type="#_x0000_t75" style="width:37.35pt;height:20.05pt" o:ole="">
              <v:imagedata r:id="rId304" o:title=""/>
            </v:shape>
            <o:OLEObject Type="Embed" ProgID="Equation.DSMT4" ShapeID="_x0000_i1170" DrawAspect="Content" ObjectID="_1375880370" r:id="rId305"/>
          </w:object>
        </w:r>
      </w:ins>
      <w:ins w:id="2641" w:author="Gerard" w:date="2015-06-21T22:36:00Z">
        <w:r>
          <w:t xml:space="preserve">, </w:t>
        </w:r>
      </w:ins>
    </w:p>
    <w:p w14:paraId="3F966413" w14:textId="77777777" w:rsidR="008613FC" w:rsidRDefault="008613FC" w:rsidP="008613FC">
      <w:pPr>
        <w:pStyle w:val="MTDisplayEquation"/>
        <w:rPr>
          <w:ins w:id="2642" w:author="Gerard" w:date="2015-06-21T22:36:00Z"/>
        </w:rPr>
      </w:pPr>
      <w:ins w:id="2643" w:author="Gerard" w:date="2015-06-21T22:36:00Z">
        <w:r>
          <w:tab/>
        </w:r>
      </w:ins>
      <w:ins w:id="2644" w:author="Gerard" w:date="2015-06-21T22:36:00Z">
        <w:r w:rsidRPr="00297A89">
          <w:rPr>
            <w:position w:val="-36"/>
          </w:rPr>
          <w:object w:dxaOrig="6080" w:dyaOrig="840" w14:anchorId="4849CC0F">
            <v:shape id="_x0000_i1171" type="#_x0000_t75" style="width:304.4pt;height:41.9pt" o:ole="">
              <v:imagedata r:id="rId306" o:title=""/>
            </v:shape>
            <o:OLEObject Type="Embed" ProgID="Equation.DSMT4" ShapeID="_x0000_i1171" DrawAspect="Content" ObjectID="_1375880371" r:id="rId307"/>
          </w:object>
        </w:r>
      </w:ins>
      <w:ins w:id="2645" w:author="Gerard" w:date="2015-06-21T22:36:00Z">
        <w:r>
          <w:t xml:space="preserve"> </w:t>
        </w:r>
      </w:ins>
    </w:p>
    <w:p w14:paraId="078A0146" w14:textId="77777777" w:rsidR="008613FC" w:rsidRDefault="008613FC" w:rsidP="008613FC">
      <w:pPr>
        <w:rPr>
          <w:ins w:id="2646" w:author="Gerard" w:date="2015-06-21T22:36:00Z"/>
        </w:rPr>
      </w:pPr>
    </w:p>
    <w:p w14:paraId="545FA223" w14:textId="77777777" w:rsidR="008613FC" w:rsidRDefault="008613FC" w:rsidP="008613FC">
      <w:pPr>
        <w:rPr>
          <w:ins w:id="2647" w:author="Gerard" w:date="2015-06-21T22:36:00Z"/>
        </w:rPr>
      </w:pPr>
      <w:ins w:id="2648" w:author="Gerard" w:date="2015-06-21T22:36:00Z">
        <w:r>
          <w:rPr>
            <w:i/>
          </w:rPr>
          <w:t>Example</w:t>
        </w:r>
        <w:r>
          <w:t>:</w:t>
        </w:r>
      </w:ins>
    </w:p>
    <w:p w14:paraId="73DBEC08" w14:textId="126E20F6" w:rsidR="008613FC" w:rsidRPr="008A39E7" w:rsidRDefault="008613FC" w:rsidP="008613FC">
      <w:pPr>
        <w:rPr>
          <w:ins w:id="2649" w:author="Gerard" w:date="2015-06-21T22:36:00Z"/>
          <w:rFonts w:ascii="Courier New" w:hAnsi="Courier New"/>
          <w:sz w:val="22"/>
        </w:rPr>
      </w:pPr>
      <w:ins w:id="2650"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2651" w:author="Gerard" w:date="2015-06-21T22:37:00Z">
        <w:r>
          <w:rPr>
            <w:rFonts w:ascii="Courier New" w:hAnsi="Courier New"/>
            <w:sz w:val="22"/>
          </w:rPr>
          <w:t>-uncoupled</w:t>
        </w:r>
      </w:ins>
      <w:ins w:id="2652" w:author="Gerard" w:date="2015-06-21T22:36:00Z">
        <w:r w:rsidRPr="008A39E7">
          <w:rPr>
            <w:rFonts w:ascii="Courier New" w:hAnsi="Courier New"/>
            <w:sz w:val="22"/>
          </w:rPr>
          <w:t>"&gt;</w:t>
        </w:r>
      </w:ins>
    </w:p>
    <w:p w14:paraId="56FAEE82" w14:textId="77777777" w:rsidR="008613FC" w:rsidRDefault="008613FC" w:rsidP="008613FC">
      <w:pPr>
        <w:pStyle w:val="code"/>
        <w:rPr>
          <w:ins w:id="2653" w:author="Gerard" w:date="2015-06-21T22:36:00Z"/>
        </w:rPr>
      </w:pPr>
      <w:ins w:id="2654" w:author="Gerard" w:date="2015-06-21T22:36:00Z">
        <w:r>
          <w:tab/>
          <w:t>&lt;fiber type="angles"&gt;</w:t>
        </w:r>
      </w:ins>
    </w:p>
    <w:p w14:paraId="739CD7F3" w14:textId="77777777" w:rsidR="008613FC" w:rsidRDefault="008613FC" w:rsidP="008613FC">
      <w:pPr>
        <w:pStyle w:val="code"/>
        <w:rPr>
          <w:ins w:id="2655" w:author="Gerard" w:date="2015-06-21T22:36:00Z"/>
        </w:rPr>
      </w:pPr>
      <w:ins w:id="2656" w:author="Gerard" w:date="2015-06-21T22:36:00Z">
        <w:r>
          <w:tab/>
        </w:r>
        <w:r>
          <w:tab/>
          <w:t>&lt;theta&gt;20&lt;/center&gt;</w:t>
        </w:r>
      </w:ins>
    </w:p>
    <w:p w14:paraId="6315869A" w14:textId="77777777" w:rsidR="008613FC" w:rsidRDefault="008613FC" w:rsidP="008613FC">
      <w:pPr>
        <w:pStyle w:val="code"/>
        <w:rPr>
          <w:ins w:id="2657" w:author="Gerard" w:date="2015-06-21T22:36:00Z"/>
        </w:rPr>
      </w:pPr>
      <w:ins w:id="2658" w:author="Gerard" w:date="2015-06-21T22:36:00Z">
        <w:r>
          <w:tab/>
        </w:r>
        <w:r>
          <w:tab/>
          <w:t>&lt;phi&gt;90&lt;/phi&gt;</w:t>
        </w:r>
      </w:ins>
    </w:p>
    <w:p w14:paraId="4BD9AF91" w14:textId="77777777" w:rsidR="008613FC" w:rsidRDefault="008613FC" w:rsidP="008613FC">
      <w:pPr>
        <w:pStyle w:val="code"/>
        <w:rPr>
          <w:ins w:id="2659" w:author="Gerard" w:date="2015-06-21T22:36:00Z"/>
        </w:rPr>
      </w:pPr>
      <w:ins w:id="2660" w:author="Gerard" w:date="2015-06-21T22:36:00Z">
        <w:r>
          <w:tab/>
          <w:t>&lt;/fiber&gt;</w:t>
        </w:r>
      </w:ins>
    </w:p>
    <w:p w14:paraId="79311D8C" w14:textId="77777777" w:rsidR="008613FC" w:rsidRDefault="008613FC" w:rsidP="008613FC">
      <w:pPr>
        <w:rPr>
          <w:ins w:id="2661" w:author="Gerard" w:date="2015-06-21T22:36:00Z"/>
          <w:rFonts w:ascii="Courier New" w:hAnsi="Courier New"/>
          <w:sz w:val="22"/>
        </w:rPr>
      </w:pPr>
      <w:ins w:id="2662"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2663" w:author="Gerard" w:date="2015-06-21T22:36:00Z"/>
          <w:rFonts w:ascii="Courier New" w:hAnsi="Courier New"/>
          <w:sz w:val="22"/>
        </w:rPr>
      </w:pPr>
      <w:ins w:id="2664" w:author="Gerard" w:date="2015-06-21T22:36:00Z">
        <w:r>
          <w:rPr>
            <w:rFonts w:ascii="Courier New" w:hAnsi="Courier New"/>
            <w:sz w:val="22"/>
          </w:rPr>
          <w:tab/>
          <w:t>&lt;beta&gt;2.5&lt;/beta&gt;</w:t>
        </w:r>
      </w:ins>
    </w:p>
    <w:p w14:paraId="0C800422" w14:textId="77777777" w:rsidR="008613FC" w:rsidRPr="008A39E7" w:rsidRDefault="008613FC" w:rsidP="008613FC">
      <w:pPr>
        <w:rPr>
          <w:ins w:id="2665" w:author="Gerard" w:date="2015-06-21T22:36:00Z"/>
          <w:rFonts w:ascii="Courier New" w:hAnsi="Courier New"/>
          <w:sz w:val="22"/>
        </w:rPr>
      </w:pPr>
      <w:ins w:id="2666" w:author="Gerard" w:date="2015-06-21T22:36:00Z">
        <w:r>
          <w:rPr>
            <w:rFonts w:ascii="Courier New" w:hAnsi="Courier New"/>
            <w:sz w:val="22"/>
          </w:rPr>
          <w:tab/>
          <w:t>&lt;lam0&gt;1.06&lt;/lam0&gt;</w:t>
        </w:r>
      </w:ins>
    </w:p>
    <w:p w14:paraId="262B5628" w14:textId="77777777" w:rsidR="008613FC" w:rsidRPr="008A39E7" w:rsidRDefault="008613FC" w:rsidP="008613FC">
      <w:pPr>
        <w:rPr>
          <w:ins w:id="2667" w:author="Gerard" w:date="2015-06-21T22:36:00Z"/>
          <w:rFonts w:ascii="Courier New" w:hAnsi="Courier New"/>
          <w:sz w:val="22"/>
        </w:rPr>
      </w:pPr>
      <w:ins w:id="2668"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2669" w:author="Gerard" w:date="2015-06-21T22:36:00Z"/>
        </w:rPr>
      </w:pPr>
    </w:p>
    <w:p w14:paraId="5D26CCF3" w14:textId="77777777" w:rsidR="006A0BC1" w:rsidRDefault="006A0BC1" w:rsidP="006A0BC1">
      <w:r w:rsidRPr="0097532C">
        <w:br w:type="page"/>
      </w:r>
    </w:p>
    <w:p w14:paraId="34916DE7" w14:textId="77777777" w:rsidR="006A0BC1" w:rsidRDefault="006A0BC1" w:rsidP="006A0BC1">
      <w:pPr>
        <w:pStyle w:val="Heading4"/>
      </w:pPr>
      <w:bookmarkStart w:id="2670" w:name="_Toc302134522"/>
      <w:r>
        <w:lastRenderedPageBreak/>
        <w:t>Fung Orthotropic</w:t>
      </w:r>
      <w:bookmarkEnd w:id="2670"/>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72" type="#_x0000_t75" style="width:14.6pt;height:21.85pt" o:ole="">
                  <v:imagedata r:id="rId308" o:title=""/>
                </v:shape>
                <o:OLEObject Type="Embed" ProgID="Equation.DSMT4" ShapeID="_x0000_i1172" DrawAspect="Content" ObjectID="_1375880372" r:id="rId309"/>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73" type="#_x0000_t75" style="width:14.6pt;height:21.85pt" o:ole="">
                  <v:imagedata r:id="rId310" o:title=""/>
                </v:shape>
                <o:OLEObject Type="Embed" ProgID="Equation.DSMT4" ShapeID="_x0000_i1173" DrawAspect="Content" ObjectID="_1375880373" r:id="rId311"/>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74" type="#_x0000_t75" style="width:14.6pt;height:21.85pt" o:ole="">
                  <v:imagedata r:id="rId312" o:title=""/>
                </v:shape>
                <o:OLEObject Type="Embed" ProgID="Equation.DSMT4" ShapeID="_x0000_i1174" DrawAspect="Content" ObjectID="_1375880374" r:id="rId313"/>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75" type="#_x0000_t75" style="width:21.85pt;height:21.85pt" o:ole="">
                  <v:imagedata r:id="rId314" o:title=""/>
                </v:shape>
                <o:OLEObject Type="Embed" ProgID="Equation.DSMT4" ShapeID="_x0000_i1175" DrawAspect="Content" ObjectID="_1375880375" r:id="rId315"/>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76" type="#_x0000_t75" style="width:21.85pt;height:21.85pt" o:ole="">
                  <v:imagedata r:id="rId316" o:title=""/>
                </v:shape>
                <o:OLEObject Type="Embed" ProgID="Equation.DSMT4" ShapeID="_x0000_i1176" DrawAspect="Content" ObjectID="_1375880376" r:id="rId317"/>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77" type="#_x0000_t75" style="width:21.85pt;height:21.85pt" o:ole="">
                  <v:imagedata r:id="rId318" o:title=""/>
                </v:shape>
                <o:OLEObject Type="Embed" ProgID="Equation.DSMT4" ShapeID="_x0000_i1177" DrawAspect="Content" ObjectID="_1375880377" r:id="rId319"/>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78" type="#_x0000_t75" style="width:14.6pt;height:21.85pt" o:ole="">
                  <v:imagedata r:id="rId320" o:title=""/>
                </v:shape>
                <o:OLEObject Type="Embed" ProgID="Equation.DSMT4" ShapeID="_x0000_i1178" DrawAspect="Content" ObjectID="_1375880378" r:id="rId321"/>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79" type="#_x0000_t75" style="width:14.6pt;height:21.85pt" o:ole="">
                  <v:imagedata r:id="rId322" o:title=""/>
                </v:shape>
                <o:OLEObject Type="Embed" ProgID="Equation.DSMT4" ShapeID="_x0000_i1179" DrawAspect="Content" ObjectID="_1375880379" r:id="rId323"/>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80" type="#_x0000_t75" style="width:14.6pt;height:21.85pt" o:ole="">
                  <v:imagedata r:id="rId324" o:title=""/>
                </v:shape>
                <o:OLEObject Type="Embed" ProgID="Equation.DSMT4" ShapeID="_x0000_i1180" DrawAspect="Content" ObjectID="_1375880380" r:id="rId325"/>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81" type="#_x0000_t75" style="width:7.3pt;height:14.6pt" o:ole="">
                  <v:imagedata r:id="rId326" o:title=""/>
                </v:shape>
                <o:OLEObject Type="Embed" ProgID="Equation.DSMT4" ShapeID="_x0000_i1181" DrawAspect="Content" ObjectID="_1375880381" r:id="rId327"/>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82" type="#_x0000_t75" style="width:115.75pt;height:28.25pt" o:ole="">
            <v:imagedata r:id="rId328" o:title=""/>
          </v:shape>
          <o:OLEObject Type="Embed" ProgID="Equation.DSMT4" ShapeID="_x0000_i1182" DrawAspect="Content" ObjectID="_1375880382" r:id="rId3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554341">
          <w:rPr>
            <w:noProof/>
          </w:rPr>
          <w:instrText>0</w:instrText>
        </w:r>
      </w:fldSimple>
      <w:r>
        <w:instrText>.</w:instrText>
      </w:r>
      <w:fldSimple w:instr=" SEQ MTEqn \c \* Arabic \* MERGEFORMAT ">
        <w:r w:rsidR="00554341">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83" type="#_x0000_t75" style="width:245.15pt;height:36.45pt" o:ole="">
            <v:imagedata r:id="rId330" o:title=""/>
          </v:shape>
          <o:OLEObject Type="Embed" ProgID="Equation.DSMT4" ShapeID="_x0000_i1183" DrawAspect="Content" ObjectID="_1375880383" r:id="rId331"/>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84" type="#_x0000_t75" style="width:1in;height:21.85pt" o:ole="">
            <v:imagedata r:id="rId332" o:title=""/>
          </v:shape>
          <o:OLEObject Type="Embed" ProgID="Equation.DSMT4" ShapeID="_x0000_i1184" DrawAspect="Content" ObjectID="_1375880384" r:id="rId333"/>
        </w:object>
      </w:r>
      <w:r>
        <w:t xml:space="preserve"> and </w:t>
      </w:r>
      <w:r w:rsidR="006C2049" w:rsidRPr="006C2049">
        <w:rPr>
          <w:position w:val="-12"/>
        </w:rPr>
        <w:object w:dxaOrig="1400" w:dyaOrig="360" w14:anchorId="3FD9D483">
          <v:shape id="_x0000_i1185" type="#_x0000_t75" style="width:1in;height:21.85pt" o:ole="">
            <v:imagedata r:id="rId334" o:title=""/>
          </v:shape>
          <o:OLEObject Type="Embed" ProgID="Equation.DSMT4" ShapeID="_x0000_i1185" DrawAspect="Content" ObjectID="_1375880385" r:id="rId335"/>
        </w:object>
      </w:r>
      <w:r>
        <w:t xml:space="preserve">where </w:t>
      </w:r>
      <w:r w:rsidR="006C2049" w:rsidRPr="006C2049">
        <w:rPr>
          <w:position w:val="-12"/>
        </w:rPr>
        <w:object w:dxaOrig="320" w:dyaOrig="360" w14:anchorId="734EAAEE">
          <v:shape id="_x0000_i1186" type="#_x0000_t75" style="width:14.6pt;height:21.85pt" o:ole="">
            <v:imagedata r:id="rId336" o:title=""/>
          </v:shape>
          <o:OLEObject Type="Embed" ProgID="Equation.DSMT4" ShapeID="_x0000_i1186" DrawAspect="Content" ObjectID="_1375880386" r:id="rId337"/>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554341">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87" type="#_x0000_t75" style="width:14.6pt;height:21.85pt" o:ole="">
            <v:imagedata r:id="rId338" o:title=""/>
          </v:shape>
          <o:OLEObject Type="Embed" ProgID="Equation.DSMT4" ShapeID="_x0000_i1187" DrawAspect="Content" ObjectID="_1375880387" r:id="rId339"/>
        </w:object>
      </w:r>
      <w:r w:rsidR="00F11BA7">
        <w:t xml:space="preserve"> (</w:t>
      </w:r>
      <w:r w:rsidR="006C2049" w:rsidRPr="006C2049">
        <w:rPr>
          <w:position w:val="-10"/>
        </w:rPr>
        <w:object w:dxaOrig="920" w:dyaOrig="320" w14:anchorId="1927F931">
          <v:shape id="_x0000_i1188" type="#_x0000_t75" style="width:43.75pt;height:14.6pt" o:ole="">
            <v:imagedata r:id="rId340" o:title=""/>
          </v:shape>
          <o:OLEObject Type="Embed" ProgID="Equation.DSMT4" ShapeID="_x0000_i1188" DrawAspect="Content" ObjectID="_1375880388" r:id="rId341"/>
        </w:object>
      </w:r>
      <w:r w:rsidR="00F11BA7">
        <w:t xml:space="preserve">) and </w:t>
      </w:r>
      <w:r w:rsidR="006C2049" w:rsidRPr="006C2049">
        <w:rPr>
          <w:position w:val="-12"/>
        </w:rPr>
        <w:object w:dxaOrig="340" w:dyaOrig="360" w14:anchorId="6FCAFB10">
          <v:shape id="_x0000_i1189" type="#_x0000_t75" style="width:14.6pt;height:21.85pt" o:ole="">
            <v:imagedata r:id="rId342" o:title=""/>
          </v:shape>
          <o:OLEObject Type="Embed" ProgID="Equation.DSMT4" ShapeID="_x0000_i1189" DrawAspect="Content" ObjectID="_1375880389" r:id="rId343"/>
        </w:object>
      </w:r>
      <w:r w:rsidR="00F11BA7">
        <w:t xml:space="preserve"> (</w:t>
      </w:r>
      <w:r w:rsidR="006C2049" w:rsidRPr="006C2049">
        <w:rPr>
          <w:position w:val="-10"/>
        </w:rPr>
        <w:object w:dxaOrig="1120" w:dyaOrig="320" w14:anchorId="28EA6EEE">
          <v:shape id="_x0000_i1190" type="#_x0000_t75" style="width:57.4pt;height:14.6pt" o:ole="">
            <v:imagedata r:id="rId344" o:title=""/>
          </v:shape>
          <o:OLEObject Type="Embed" ProgID="Equation.DSMT4" ShapeID="_x0000_i1190" DrawAspect="Content" ObjectID="_1375880390" r:id="rId345"/>
        </w:object>
      </w:r>
      <w:r w:rsidR="00F11BA7">
        <w:t xml:space="preserve">, </w:t>
      </w:r>
      <w:r w:rsidR="006C2049" w:rsidRPr="006C2049">
        <w:rPr>
          <w:position w:val="-12"/>
        </w:rPr>
        <w:object w:dxaOrig="880" w:dyaOrig="360" w14:anchorId="63D7A7A9">
          <v:shape id="_x0000_i1191" type="#_x0000_t75" style="width:43.75pt;height:21.85pt" o:ole="">
            <v:imagedata r:id="rId346" o:title=""/>
          </v:shape>
          <o:OLEObject Type="Embed" ProgID="Equation.DSMT4" ShapeID="_x0000_i1191" DrawAspect="Content" ObjectID="_1375880391" r:id="rId347"/>
        </w:object>
      </w:r>
      <w:r w:rsidR="00F11BA7">
        <w:t xml:space="preserve">) are related to Young’s moduli </w:t>
      </w:r>
      <w:r w:rsidR="006C2049" w:rsidRPr="006C2049">
        <w:rPr>
          <w:position w:val="-12"/>
        </w:rPr>
        <w:object w:dxaOrig="300" w:dyaOrig="360" w14:anchorId="6C76DC3A">
          <v:shape id="_x0000_i1192" type="#_x0000_t75" style="width:14.6pt;height:21.85pt" o:ole="">
            <v:imagedata r:id="rId348" o:title=""/>
          </v:shape>
          <o:OLEObject Type="Embed" ProgID="Equation.DSMT4" ShapeID="_x0000_i1192" DrawAspect="Content" ObjectID="_1375880392" r:id="rId349"/>
        </w:object>
      </w:r>
      <w:r w:rsidR="00F11BA7">
        <w:t xml:space="preserve">, shear moduli </w:t>
      </w:r>
      <w:r w:rsidR="006C2049" w:rsidRPr="006C2049">
        <w:rPr>
          <w:position w:val="-12"/>
        </w:rPr>
        <w:object w:dxaOrig="380" w:dyaOrig="360" w14:anchorId="6948CACD">
          <v:shape id="_x0000_i1193" type="#_x0000_t75" style="width:21.85pt;height:21.85pt" o:ole="">
            <v:imagedata r:id="rId350" o:title=""/>
          </v:shape>
          <o:OLEObject Type="Embed" ProgID="Equation.DSMT4" ShapeID="_x0000_i1193" DrawAspect="Content" ObjectID="_1375880393" r:id="rId351"/>
        </w:object>
      </w:r>
      <w:r w:rsidR="00F11BA7">
        <w:t xml:space="preserve"> and Poisson’s ratios </w:t>
      </w:r>
      <w:r w:rsidR="006C2049" w:rsidRPr="006C2049">
        <w:rPr>
          <w:position w:val="-12"/>
        </w:rPr>
        <w:object w:dxaOrig="340" w:dyaOrig="360" w14:anchorId="7B40C174">
          <v:shape id="_x0000_i1194" type="#_x0000_t75" style="width:14.6pt;height:21.85pt" o:ole="">
            <v:imagedata r:id="rId352" o:title=""/>
          </v:shape>
          <o:OLEObject Type="Embed" ProgID="Equation.DSMT4" ShapeID="_x0000_i1194" DrawAspect="Content" ObjectID="_1375880394" r:id="rId353"/>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95" type="#_x0000_t75" style="width:5in;height:388.25pt" o:ole="">
            <v:imagedata r:id="rId354" o:title=""/>
          </v:shape>
          <o:OLEObject Type="Embed" ProgID="Equation.DSMT4" ShapeID="_x0000_i1195" DrawAspect="Content" ObjectID="_1375880395" r:id="rId355"/>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671" w:name="_Ref167535344"/>
      <w:bookmarkStart w:id="2672" w:name="_Ref299864027"/>
      <w:bookmarkStart w:id="2673" w:name="_Toc302134523"/>
      <w:r>
        <w:lastRenderedPageBreak/>
        <w:t>Mooney-Rivlin</w:t>
      </w:r>
      <w:bookmarkEnd w:id="2671"/>
      <w:bookmarkEnd w:id="2672"/>
      <w:bookmarkEnd w:id="2673"/>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96" type="#_x0000_t75" style="width:194.15pt;height:28.25pt" o:ole="">
            <v:imagedata r:id="rId356" o:title=""/>
          </v:shape>
          <o:OLEObject Type="Embed" ProgID="Equation.DSMT4" ShapeID="_x0000_i1196" DrawAspect="Content" ObjectID="_1375880396" r:id="rId357"/>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97" type="#_x0000_t75" style="width:14.6pt;height:21.85pt" o:ole="">
            <v:imagedata r:id="rId358" o:title=""/>
          </v:shape>
          <o:OLEObject Type="Embed" ProgID="Equation.DSMT4" ShapeID="_x0000_i1197" DrawAspect="Content" ObjectID="_1375880397" r:id="rId359"/>
        </w:object>
      </w:r>
      <w:r w:rsidR="006A0BC1">
        <w:t>and</w:t>
      </w:r>
      <w:r w:rsidRPr="006C2049">
        <w:rPr>
          <w:position w:val="-12"/>
        </w:rPr>
        <w:object w:dxaOrig="300" w:dyaOrig="360" w14:anchorId="640D38B7">
          <v:shape id="_x0000_i1198" type="#_x0000_t75" style="width:14.6pt;height:21.85pt" o:ole="">
            <v:imagedata r:id="rId360" o:title=""/>
          </v:shape>
          <o:OLEObject Type="Embed" ProgID="Equation.DSMT4" ShapeID="_x0000_i1198" DrawAspect="Content" ObjectID="_1375880398" r:id="rId361"/>
        </w:object>
      </w:r>
      <w:r w:rsidR="006A0BC1">
        <w:t xml:space="preserve">are the Mooney-Rivlin material coefficients. The variables </w:t>
      </w:r>
      <w:r w:rsidRPr="006C2049">
        <w:rPr>
          <w:position w:val="-12"/>
        </w:rPr>
        <w:object w:dxaOrig="220" w:dyaOrig="380" w14:anchorId="269D6606">
          <v:shape id="_x0000_i1199" type="#_x0000_t75" style="width:14.6pt;height:21.85pt" o:ole="">
            <v:imagedata r:id="rId362" o:title=""/>
          </v:shape>
          <o:OLEObject Type="Embed" ProgID="Equation.DSMT4" ShapeID="_x0000_i1199" DrawAspect="Content" ObjectID="_1375880399" r:id="rId363"/>
        </w:object>
      </w:r>
      <w:r w:rsidR="006A0BC1">
        <w:t xml:space="preserve"> and </w:t>
      </w:r>
      <w:r w:rsidRPr="006C2049">
        <w:rPr>
          <w:position w:val="-12"/>
        </w:rPr>
        <w:object w:dxaOrig="240" w:dyaOrig="380" w14:anchorId="369C9EDB">
          <v:shape id="_x0000_i1200" type="#_x0000_t75" style="width:14.6pt;height:21.85pt" o:ole="">
            <v:imagedata r:id="rId364" o:title=""/>
          </v:shape>
          <o:OLEObject Type="Embed" ProgID="Equation.DSMT4" ShapeID="_x0000_i1200" DrawAspect="Content" ObjectID="_1375880400" r:id="rId365"/>
        </w:object>
      </w:r>
      <w:r w:rsidR="006A0BC1">
        <w:t xml:space="preserve"> are the first and second invariants of the deviatoric right Cauchy-Green deformation tensor </w:t>
      </w:r>
      <w:r w:rsidRPr="006C2049">
        <w:rPr>
          <w:position w:val="-6"/>
        </w:rPr>
        <w:object w:dxaOrig="240" w:dyaOrig="340" w14:anchorId="5ED70D71">
          <v:shape id="_x0000_i1201" type="#_x0000_t75" style="width:14.6pt;height:14.6pt" o:ole="">
            <v:imagedata r:id="rId366" o:title=""/>
          </v:shape>
          <o:OLEObject Type="Embed" ProgID="Equation.DSMT4" ShapeID="_x0000_i1201" DrawAspect="Content" ObjectID="_1375880401" r:id="rId367"/>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202" type="#_x0000_t75" style="width:36.45pt;height:21.85pt" o:ole="">
            <v:imagedata r:id="rId368" o:title=""/>
          </v:shape>
          <o:OLEObject Type="Embed" ProgID="Equation.DSMT4" ShapeID="_x0000_i1202" DrawAspect="Content" ObjectID="_1375880402" r:id="rId369"/>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674" w:name="_Toc302134524"/>
      <w:r>
        <w:lastRenderedPageBreak/>
        <w:t>Muscle Material</w:t>
      </w:r>
      <w:bookmarkEnd w:id="2674"/>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203" type="#_x0000_t75" style="width:3in;height:21.85pt" o:ole="">
            <v:imagedata r:id="rId370" o:title=""/>
          </v:shape>
          <o:OLEObject Type="Embed" ProgID="Equation.DSMT4" ShapeID="_x0000_i1203" DrawAspect="Content" ObjectID="_1375880403" r:id="rId371"/>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204" type="#_x0000_t75" style="width:14.6pt;height:21.85pt" o:ole="">
            <v:imagedata r:id="rId372" o:title=""/>
          </v:shape>
          <o:OLEObject Type="Embed" ProgID="Equation.DSMT4" ShapeID="_x0000_i1204" DrawAspect="Content" ObjectID="_1375880404" r:id="rId373"/>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205" type="#_x0000_t75" style="width:208.7pt;height:36.45pt" o:ole="">
            <v:imagedata r:id="rId374" o:title=""/>
          </v:shape>
          <o:OLEObject Type="Embed" ProgID="Equation.DSMT4" ShapeID="_x0000_i1205" DrawAspect="Content" ObjectID="_1375880405" r:id="rId375"/>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206" type="#_x0000_t75" style="width:223.3pt;height:79.3pt" o:ole="">
            <v:imagedata r:id="rId376" o:title=""/>
          </v:shape>
          <o:OLEObject Type="Embed" ProgID="Equation.DSMT4" ShapeID="_x0000_i1206" DrawAspect="Content" ObjectID="_1375880406" r:id="rId377"/>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207" type="#_x0000_t75" style="width:251.55pt;height:86.6pt" o:ole="">
            <v:imagedata r:id="rId378" o:title=""/>
          </v:shape>
          <o:OLEObject Type="Embed" ProgID="Equation.DSMT4" ShapeID="_x0000_i1207" DrawAspect="Content" ObjectID="_1375880407" r:id="rId379"/>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208" type="#_x0000_t75" style="width:14.6pt;height:21.85pt" o:ole="">
            <v:imagedata r:id="rId380" o:title=""/>
          </v:shape>
          <o:OLEObject Type="Embed" ProgID="Equation.DSMT4" ShapeID="_x0000_i1208" DrawAspect="Content" ObjectID="_1375880408" r:id="rId381"/>
        </w:object>
      </w:r>
      <w:r>
        <w:t xml:space="preserve">and </w:t>
      </w:r>
      <w:r w:rsidR="006C2049" w:rsidRPr="006C2049">
        <w:rPr>
          <w:position w:val="-12"/>
        </w:rPr>
        <w:object w:dxaOrig="260" w:dyaOrig="360" w14:anchorId="33E3D59B">
          <v:shape id="_x0000_i1209" type="#_x0000_t75" style="width:14.6pt;height:21.85pt" o:ole="">
            <v:imagedata r:id="rId382" o:title=""/>
          </v:shape>
          <o:OLEObject Type="Embed" ProgID="Equation.DSMT4" ShapeID="_x0000_i1209" DrawAspect="Content" ObjectID="_1375880409" r:id="rId383"/>
        </w:object>
      </w:r>
      <w:r>
        <w:t xml:space="preserve">are determined by requiring </w:t>
      </w:r>
      <w:r w:rsidR="006C2049" w:rsidRPr="006C2049">
        <w:rPr>
          <w:position w:val="-6"/>
        </w:rPr>
        <w:object w:dxaOrig="320" w:dyaOrig="320" w14:anchorId="3C3F6DA1">
          <v:shape id="_x0000_i1210" type="#_x0000_t75" style="width:14.6pt;height:14.6pt" o:ole="">
            <v:imagedata r:id="rId384" o:title=""/>
          </v:shape>
          <o:OLEObject Type="Embed" ProgID="Equation.DSMT4" ShapeID="_x0000_i1210" DrawAspect="Content" ObjectID="_1375880410" r:id="rId385"/>
        </w:object>
      </w:r>
      <w:r>
        <w:t xml:space="preserve">and </w:t>
      </w:r>
      <w:r w:rsidR="006C2049" w:rsidRPr="006C2049">
        <w:rPr>
          <w:position w:val="-6"/>
        </w:rPr>
        <w:object w:dxaOrig="300" w:dyaOrig="320" w14:anchorId="4E9816E8">
          <v:shape id="_x0000_i1211" type="#_x0000_t75" style="width:14.6pt;height:14.6pt" o:ole="">
            <v:imagedata r:id="rId386" o:title=""/>
          </v:shape>
          <o:OLEObject Type="Embed" ProgID="Equation.DSMT4" ShapeID="_x0000_i1211" DrawAspect="Content" ObjectID="_1375880411" r:id="rId387"/>
        </w:object>
      </w:r>
      <w:r>
        <w:t xml:space="preserve">continuity at </w:t>
      </w:r>
      <w:r w:rsidR="006C2049" w:rsidRPr="006C2049">
        <w:rPr>
          <w:position w:val="-6"/>
        </w:rPr>
        <w:object w:dxaOrig="680" w:dyaOrig="320" w14:anchorId="0692B185">
          <v:shape id="_x0000_i1212" type="#_x0000_t75" style="width:36.45pt;height:14.6pt" o:ole="">
            <v:imagedata r:id="rId388" o:title=""/>
          </v:shape>
          <o:OLEObject Type="Embed" ProgID="Equation.DSMT4" ShapeID="_x0000_i1212" DrawAspect="Content" ObjectID="_1375880412" r:id="rId389"/>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13" type="#_x0000_t75" style="width:14.6pt;height:14.6pt" o:ole="">
            <v:imagedata r:id="rId390" o:title=""/>
          </v:shape>
          <o:OLEObject Type="Embed" ProgID="Equation.DSMT4" ShapeID="_x0000_i1213" DrawAspect="Content" ObjectID="_1375880413" r:id="rId391"/>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675" w:name="_Toc302134525"/>
      <w:r>
        <w:lastRenderedPageBreak/>
        <w:t>Ogden</w:t>
      </w:r>
      <w:bookmarkEnd w:id="2675"/>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14" type="#_x0000_t75" style="width:187.75pt;height:36.45pt" o:ole="">
            <v:imagedata r:id="rId392" o:title=""/>
          </v:shape>
          <o:OLEObject Type="Embed" ProgID="Equation.DSMT4" ShapeID="_x0000_i1214" DrawAspect="Content" ObjectID="_1375880414" r:id="rId393"/>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15" type="#_x0000_t75" style="width:14.6pt;height:21.85pt" o:ole="">
            <v:imagedata r:id="rId394" o:title=""/>
          </v:shape>
          <o:OLEObject Type="Embed" ProgID="Equation.DSMT4" ShapeID="_x0000_i1215" DrawAspect="Content" ObjectID="_1375880415" r:id="rId395"/>
        </w:object>
      </w:r>
      <w:r>
        <w:t xml:space="preserve"> are the eigenvalues of </w:t>
      </w:r>
      <w:r w:rsidR="006C2049" w:rsidRPr="006C2049">
        <w:rPr>
          <w:position w:val="-6"/>
        </w:rPr>
        <w:object w:dxaOrig="240" w:dyaOrig="340" w14:anchorId="77E27C15">
          <v:shape id="_x0000_i1216" type="#_x0000_t75" style="width:14.6pt;height:14.6pt" o:ole="">
            <v:imagedata r:id="rId396" o:title=""/>
          </v:shape>
          <o:OLEObject Type="Embed" ProgID="Equation.DSMT4" ShapeID="_x0000_i1216" DrawAspect="Content" ObjectID="_1375880416" r:id="rId397"/>
        </w:object>
      </w:r>
      <w:r>
        <w:t xml:space="preserve">, </w:t>
      </w:r>
      <w:r w:rsidR="006C2049" w:rsidRPr="006C2049">
        <w:rPr>
          <w:position w:val="-12"/>
        </w:rPr>
        <w:object w:dxaOrig="220" w:dyaOrig="360" w14:anchorId="7C9FE6B9">
          <v:shape id="_x0000_i1217" type="#_x0000_t75" style="width:14.6pt;height:21.85pt" o:ole="">
            <v:imagedata r:id="rId398" o:title=""/>
          </v:shape>
          <o:OLEObject Type="Embed" ProgID="Equation.DSMT4" ShapeID="_x0000_i1217" DrawAspect="Content" ObjectID="_1375880417" r:id="rId399"/>
        </w:object>
      </w:r>
      <w:r>
        <w:t xml:space="preserve">and </w:t>
      </w:r>
      <w:r w:rsidR="006C2049" w:rsidRPr="006C2049">
        <w:rPr>
          <w:position w:val="-12"/>
        </w:rPr>
        <w:object w:dxaOrig="279" w:dyaOrig="360" w14:anchorId="50975717">
          <v:shape id="_x0000_i1218" type="#_x0000_t75" style="width:14.6pt;height:21.85pt" o:ole="">
            <v:imagedata r:id="rId400" o:title=""/>
          </v:shape>
          <o:OLEObject Type="Embed" ProgID="Equation.DSMT4" ShapeID="_x0000_i1218" DrawAspect="Content" ObjectID="_1375880418" r:id="rId401"/>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676" w:name="_Toc302134526"/>
      <w:r>
        <w:lastRenderedPageBreak/>
        <w:t>Tendon Material</w:t>
      </w:r>
      <w:bookmarkEnd w:id="2676"/>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19" type="#_x0000_t75" style="width:64.7pt;height:28.25pt" o:ole="">
            <v:imagedata r:id="rId402" o:title=""/>
          </v:shape>
          <o:OLEObject Type="Embed" ProgID="Equation.DSMT4" ShapeID="_x0000_i1219" DrawAspect="Content" ObjectID="_1375880419" r:id="rId403"/>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20" type="#_x0000_t75" style="width:172.25pt;height:1in" o:ole="">
            <v:imagedata r:id="rId404" o:title=""/>
          </v:shape>
          <o:OLEObject Type="Embed" ProgID="Equation.DSMT4" ShapeID="_x0000_i1220" DrawAspect="Content" ObjectID="_1375880420" r:id="rId405"/>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21" type="#_x0000_t75" style="width:14.6pt;height:21.85pt" o:ole="">
            <v:imagedata r:id="rId406" o:title=""/>
          </v:shape>
          <o:OLEObject Type="Embed" ProgID="Equation.DSMT4" ShapeID="_x0000_i1221" DrawAspect="Content" ObjectID="_1375880421" r:id="rId407"/>
        </w:object>
      </w:r>
      <w:r>
        <w:t xml:space="preserve">and </w:t>
      </w:r>
      <w:r w:rsidR="006C2049" w:rsidRPr="006C2049">
        <w:rPr>
          <w:position w:val="-12"/>
        </w:rPr>
        <w:object w:dxaOrig="279" w:dyaOrig="360" w14:anchorId="3AA7EF0A">
          <v:shape id="_x0000_i1222" type="#_x0000_t75" style="width:14.6pt;height:21.85pt" o:ole="">
            <v:imagedata r:id="rId408" o:title=""/>
          </v:shape>
          <o:OLEObject Type="Embed" ProgID="Equation.DSMT4" ShapeID="_x0000_i1222" DrawAspect="Content" ObjectID="_1375880422" r:id="rId409"/>
        </w:object>
      </w:r>
      <w:r>
        <w:t xml:space="preserve">are determined by requiring </w:t>
      </w:r>
      <w:r w:rsidR="006C2049" w:rsidRPr="006C2049">
        <w:rPr>
          <w:position w:val="-6"/>
        </w:rPr>
        <w:object w:dxaOrig="320" w:dyaOrig="320" w14:anchorId="2798A95E">
          <v:shape id="_x0000_i1223" type="#_x0000_t75" style="width:14.6pt;height:14.6pt" o:ole="">
            <v:imagedata r:id="rId410" o:title=""/>
          </v:shape>
          <o:OLEObject Type="Embed" ProgID="Equation.DSMT4" ShapeID="_x0000_i1223" DrawAspect="Content" ObjectID="_1375880423" r:id="rId411"/>
        </w:object>
      </w:r>
      <w:r>
        <w:t xml:space="preserve">and </w:t>
      </w:r>
      <w:r w:rsidR="006C2049" w:rsidRPr="006C2049">
        <w:rPr>
          <w:position w:val="-6"/>
        </w:rPr>
        <w:object w:dxaOrig="300" w:dyaOrig="320" w14:anchorId="2730865F">
          <v:shape id="_x0000_i1224" type="#_x0000_t75" style="width:14.6pt;height:14.6pt" o:ole="">
            <v:imagedata r:id="rId412" o:title=""/>
          </v:shape>
          <o:OLEObject Type="Embed" ProgID="Equation.DSMT4" ShapeID="_x0000_i1224" DrawAspect="Content" ObjectID="_1375880424" r:id="rId413"/>
        </w:object>
      </w:r>
      <w:r>
        <w:t xml:space="preserve">continuity at </w:t>
      </w:r>
      <w:r w:rsidR="006C2049" w:rsidRPr="006C2049">
        <w:rPr>
          <w:position w:val="-6"/>
        </w:rPr>
        <w:object w:dxaOrig="279" w:dyaOrig="320" w14:anchorId="252E27C0">
          <v:shape id="_x0000_i1225" type="#_x0000_t75" style="width:14.6pt;height:14.6pt" o:ole="">
            <v:imagedata r:id="rId414" o:title=""/>
          </v:shape>
          <o:OLEObject Type="Embed" ProgID="Equation.DSMT4" ShapeID="_x0000_i1225" DrawAspect="Content" ObjectID="_1375880425" r:id="rId415"/>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677" w:name="_Toc302134527"/>
      <w:r>
        <w:lastRenderedPageBreak/>
        <w:t>Tension-Compression Nonlinear Orthotropic</w:t>
      </w:r>
      <w:bookmarkEnd w:id="2677"/>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26" type="#_x0000_t75" style="width:230.6pt;height:36.45pt" o:ole="">
            <v:imagedata r:id="rId416" o:title=""/>
          </v:shape>
          <o:OLEObject Type="Embed" ProgID="Equation.DSMT4" ShapeID="_x0000_i1226" DrawAspect="Content" ObjectID="_1375880426" r:id="rId417"/>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27" type="#_x0000_t75" style="width:21.85pt;height:21.85pt" o:ole="">
            <v:imagedata r:id="rId418" o:title=""/>
          </v:shape>
          <o:OLEObject Type="Embed" ProgID="Equation.DSMT4" ShapeID="_x0000_i1227" DrawAspect="Content" ObjectID="_1375880427" r:id="rId419"/>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28" type="#_x0000_t75" style="width:266.15pt;height:64.7pt" o:ole="">
            <v:imagedata r:id="rId420" o:title=""/>
          </v:shape>
          <o:OLEObject Type="Embed" ProgID="Equation.DSMT4" ShapeID="_x0000_i1228" DrawAspect="Content" ObjectID="_1375880428" r:id="rId421"/>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29" type="#_x0000_t75" style="width:14.6pt;height:21.85pt" o:ole="">
            <v:imagedata r:id="rId422" o:title=""/>
          </v:shape>
          <o:OLEObject Type="Embed" ProgID="Equation.DSMT4" ShapeID="_x0000_i1229" DrawAspect="Content" ObjectID="_1375880429" r:id="rId423"/>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30" type="#_x0000_t75" style="width:86.6pt;height:28.25pt" o:ole="">
            <v:imagedata r:id="rId424" o:title=""/>
          </v:shape>
          <o:OLEObject Type="Embed" ProgID="Equation.DSMT4" ShapeID="_x0000_i1230" DrawAspect="Content" ObjectID="_1375880430" r:id="rId425"/>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31" type="#_x0000_t75" style="width:14.6pt;height:21.85pt" o:ole="">
            <v:imagedata r:id="rId426" o:title=""/>
          </v:shape>
          <o:OLEObject Type="Embed" ProgID="Equation.DSMT4" ShapeID="_x0000_i1231" DrawAspect="Content" ObjectID="_1375880431" r:id="rId427"/>
        </w:object>
      </w:r>
      <w:r>
        <w:t xml:space="preserve">. See Section </w:t>
      </w:r>
      <w:r>
        <w:fldChar w:fldCharType="begin"/>
      </w:r>
      <w:r>
        <w:instrText xml:space="preserve"> REF _Ref162429694 \r \h </w:instrText>
      </w:r>
      <w:r>
        <w:fldChar w:fldCharType="separate"/>
      </w:r>
      <w:r w:rsidR="00554341">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678" w:name="_Toc302134528"/>
      <w:r>
        <w:lastRenderedPageBreak/>
        <w:t>Transversely Isotropic Mooney-Rivlin</w:t>
      </w:r>
      <w:bookmarkEnd w:id="2678"/>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32" type="#_x0000_t75" style="width:172.25pt;height:28.25pt" o:ole="">
            <v:imagedata r:id="rId428" o:title=""/>
          </v:shape>
          <o:OLEObject Type="Embed" ProgID="Equation.DSMT4" ShapeID="_x0000_i1232" DrawAspect="Content" ObjectID="_1375880432" r:id="rId429"/>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33" type="#_x0000_t75" style="width:14.6pt;height:21.85pt" o:ole="">
            <v:imagedata r:id="rId430" o:title=""/>
          </v:shape>
          <o:OLEObject Type="Embed" ProgID="Equation.DSMT4" ShapeID="_x0000_i1233" DrawAspect="Content" ObjectID="_1375880433" r:id="rId431"/>
        </w:object>
      </w:r>
      <w:r w:rsidR="00630A21">
        <w:t xml:space="preserve"> </w:t>
      </w:r>
      <w:r>
        <w:t>and</w:t>
      </w:r>
      <w:r w:rsidR="00630A21">
        <w:t xml:space="preserve"> </w:t>
      </w:r>
      <w:r w:rsidR="006C2049" w:rsidRPr="006C2049">
        <w:rPr>
          <w:position w:val="-12"/>
        </w:rPr>
        <w:object w:dxaOrig="260" w:dyaOrig="380" w14:anchorId="070D001A">
          <v:shape id="_x0000_i1234" type="#_x0000_t75" style="width:14.6pt;height:21.85pt" o:ole="">
            <v:imagedata r:id="rId432" o:title=""/>
          </v:shape>
          <o:OLEObject Type="Embed" ProgID="Equation.DSMT4" ShapeID="_x0000_i1234" DrawAspect="Content" ObjectID="_1375880434" r:id="rId433"/>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35" type="#_x0000_t75" style="width:14.6pt;height:14.6pt" o:ole="">
            <v:imagedata r:id="rId434" o:title=""/>
          </v:shape>
          <o:OLEObject Type="Embed" ProgID="Equation.DSMT4" ShapeID="_x0000_i1235" DrawAspect="Content" ObjectID="_1375880435" r:id="rId435"/>
        </w:object>
      </w:r>
      <w:r>
        <w:rPr>
          <w:b/>
        </w:rPr>
        <w:t xml:space="preserve"> </w:t>
      </w:r>
      <w:r>
        <w:t xml:space="preserve">and </w:t>
      </w:r>
      <w:r w:rsidR="006C2049" w:rsidRPr="006C2049">
        <w:rPr>
          <w:position w:val="-6"/>
        </w:rPr>
        <w:object w:dxaOrig="220" w:dyaOrig="340" w14:anchorId="777BC026">
          <v:shape id="_x0000_i1236" type="#_x0000_t75" style="width:14.6pt;height:14.6pt" o:ole="">
            <v:imagedata r:id="rId436" o:title=""/>
          </v:shape>
          <o:OLEObject Type="Embed" ProgID="Equation.DSMT4" ShapeID="_x0000_i1236" DrawAspect="Content" ObjectID="_1375880436" r:id="rId437"/>
        </w:object>
      </w:r>
      <w:r>
        <w:t xml:space="preserve"> is the deviatoric part of the stretch along the fiber direction (</w:t>
      </w:r>
      <w:r w:rsidR="006C2049" w:rsidRPr="006C2049">
        <w:rPr>
          <w:position w:val="-12"/>
        </w:rPr>
        <w:object w:dxaOrig="1380" w:dyaOrig="400" w14:anchorId="6AE47935">
          <v:shape id="_x0000_i1237" type="#_x0000_t75" style="width:1in;height:21.85pt" o:ole="">
            <v:imagedata r:id="rId438" o:title=""/>
          </v:shape>
          <o:OLEObject Type="Embed" ProgID="Equation.DSMT4" ShapeID="_x0000_i1237" DrawAspect="Content" ObjectID="_1375880437" r:id="rId439"/>
        </w:object>
      </w:r>
      <w:r>
        <w:t xml:space="preserve">, where </w:t>
      </w:r>
      <w:r w:rsidR="006C2049" w:rsidRPr="006C2049">
        <w:rPr>
          <w:position w:val="-12"/>
        </w:rPr>
        <w:object w:dxaOrig="260" w:dyaOrig="360" w14:anchorId="02AE46C1">
          <v:shape id="_x0000_i1238" type="#_x0000_t75" style="width:14.6pt;height:21.85pt" o:ole="">
            <v:imagedata r:id="rId440" o:title=""/>
          </v:shape>
          <o:OLEObject Type="Embed" ProgID="Equation.DSMT4" ShapeID="_x0000_i1238" DrawAspect="Content" ObjectID="_1375880438" r:id="rId441"/>
        </w:object>
      </w:r>
      <w:r w:rsidR="00630A21">
        <w:t xml:space="preserve"> </w:t>
      </w:r>
      <w:r>
        <w:t xml:space="preserve">is the initial fiber direction), and </w:t>
      </w:r>
      <w:r w:rsidR="006C2049" w:rsidRPr="006C2049">
        <w:rPr>
          <w:position w:val="-12"/>
        </w:rPr>
        <w:object w:dxaOrig="1080" w:dyaOrig="360" w14:anchorId="369F65E1">
          <v:shape id="_x0000_i1239" type="#_x0000_t75" style="width:57.4pt;height:21.85pt" o:ole="">
            <v:imagedata r:id="rId442" o:title=""/>
          </v:shape>
          <o:OLEObject Type="Embed" ProgID="Equation.DSMT4" ShapeID="_x0000_i1239" DrawAspect="Content" ObjectID="_1375880439" r:id="rId443"/>
        </w:object>
      </w:r>
      <w:r w:rsidR="00630A21">
        <w:t xml:space="preserve"> </w:t>
      </w:r>
      <w:r>
        <w:t xml:space="preserve">is the Jacobian of the deformation (volume ratio). The function </w:t>
      </w:r>
      <w:r w:rsidR="006C2049" w:rsidRPr="006C2049">
        <w:rPr>
          <w:position w:val="-12"/>
        </w:rPr>
        <w:object w:dxaOrig="260" w:dyaOrig="360" w14:anchorId="23D16CCF">
          <v:shape id="_x0000_i1240" type="#_x0000_t75" style="width:14.6pt;height:21.85pt" o:ole="">
            <v:imagedata r:id="rId444" o:title=""/>
          </v:shape>
          <o:OLEObject Type="Embed" ProgID="Equation.DSMT4" ShapeID="_x0000_i1240" DrawAspect="Content" ObjectID="_1375880440" r:id="rId445"/>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41" type="#_x0000_t75" style="width:14.6pt;height:21.85pt" o:ole="">
            <v:imagedata r:id="rId446" o:title=""/>
          </v:shape>
          <o:OLEObject Type="Embed" ProgID="Equation.DSMT4" ShapeID="_x0000_i1241" DrawAspect="Content" ObjectID="_1375880441" r:id="rId447"/>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42" type="#_x0000_t75" style="width:273.4pt;height:79.3pt" o:ole="">
            <v:imagedata r:id="rId448" o:title=""/>
          </v:shape>
          <o:OLEObject Type="Embed" ProgID="Equation.DSMT4" ShapeID="_x0000_i1242" DrawAspect="Content" ObjectID="_1375880442" r:id="rId449"/>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43" type="#_x0000_t75" style="width:28.25pt;height:21.85pt" o:ole="">
            <v:imagedata r:id="rId450" o:title=""/>
          </v:shape>
          <o:OLEObject Type="Embed" ProgID="Equation.DSMT4" ShapeID="_x0000_i1243" DrawAspect="Content" ObjectID="_1375880443" r:id="rId451"/>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44" type="#_x0000_t75" style="width:172.25pt;height:100.25pt" o:ole="">
            <v:imagedata r:id="rId452" o:title=""/>
          </v:shape>
          <o:OLEObject Type="Embed" ProgID="Equation.DSMT4" ShapeID="_x0000_i1244" DrawAspect="Content" ObjectID="_1375880444" r:id="rId453"/>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45" type="#_x0000_t75" style="width:14.6pt;height:21.85pt" o:ole="">
            <v:imagedata r:id="rId454" o:title=""/>
          </v:shape>
          <o:OLEObject Type="Embed" ProgID="Equation.DSMT4" ShapeID="_x0000_i1245" DrawAspect="Content" ObjectID="_1375880445" r:id="rId455"/>
        </w:object>
      </w:r>
      <w:r>
        <w:t xml:space="preserve"> and </w:t>
      </w:r>
      <w:r w:rsidR="006C2049" w:rsidRPr="006C2049">
        <w:rPr>
          <w:position w:val="-12"/>
        </w:rPr>
        <w:object w:dxaOrig="300" w:dyaOrig="360" w14:anchorId="524979D3">
          <v:shape id="_x0000_i1246" type="#_x0000_t75" style="width:14.6pt;height:21.85pt" o:ole="">
            <v:imagedata r:id="rId456" o:title=""/>
          </v:shape>
          <o:OLEObject Type="Embed" ProgID="Equation.DSMT4" ShapeID="_x0000_i1246" DrawAspect="Content" ObjectID="_1375880446" r:id="rId457"/>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47" type="#_x0000_t75" style="width:14.6pt;height:21.85pt" o:ole="">
            <v:imagedata r:id="rId458" o:title=""/>
          </v:shape>
          <o:OLEObject Type="Embed" ProgID="Equation.DSMT4" ShapeID="_x0000_i1247" DrawAspect="Content" ObjectID="_1375880447" r:id="rId459"/>
        </w:object>
      </w:r>
      <w:r>
        <w:t xml:space="preserve">) is the stretch at which the fibers are straightened, </w:t>
      </w:r>
      <w:r w:rsidR="006C2049" w:rsidRPr="006C2049">
        <w:rPr>
          <w:position w:val="-12"/>
        </w:rPr>
        <w:object w:dxaOrig="300" w:dyaOrig="360" w14:anchorId="124C2BDB">
          <v:shape id="_x0000_i1248" type="#_x0000_t75" style="width:14.6pt;height:21.85pt" o:ole="">
            <v:imagedata r:id="rId460" o:title=""/>
          </v:shape>
          <o:OLEObject Type="Embed" ProgID="Equation.DSMT4" ShapeID="_x0000_i1248" DrawAspect="Content" ObjectID="_1375880448" r:id="rId461"/>
        </w:object>
      </w:r>
      <w:r>
        <w:t xml:space="preserve">scales the exponential stresses, </w:t>
      </w:r>
      <w:r w:rsidR="006C2049" w:rsidRPr="006C2049">
        <w:rPr>
          <w:position w:val="-12"/>
        </w:rPr>
        <w:object w:dxaOrig="300" w:dyaOrig="360" w14:anchorId="7B35401B">
          <v:shape id="_x0000_i1249" type="#_x0000_t75" style="width:14.6pt;height:21.85pt" o:ole="">
            <v:imagedata r:id="rId462" o:title=""/>
          </v:shape>
          <o:OLEObject Type="Embed" ProgID="Equation.DSMT4" ShapeID="_x0000_i1249" DrawAspect="Content" ObjectID="_1375880449" r:id="rId463"/>
        </w:object>
      </w:r>
      <w:r w:rsidR="00630A21">
        <w:t xml:space="preserve"> </w:t>
      </w:r>
      <w:r>
        <w:t xml:space="preserve">is the rate of uncrimping of the fibers, and </w:t>
      </w:r>
      <w:r w:rsidR="006C2049" w:rsidRPr="006C2049">
        <w:rPr>
          <w:position w:val="-12"/>
        </w:rPr>
        <w:object w:dxaOrig="300" w:dyaOrig="360" w14:anchorId="3665955B">
          <v:shape id="_x0000_i1250" type="#_x0000_t75" style="width:14.6pt;height:21.85pt" o:ole="">
            <v:imagedata r:id="rId464" o:title=""/>
          </v:shape>
          <o:OLEObject Type="Embed" ProgID="Equation.DSMT4" ShapeID="_x0000_i1250" DrawAspect="Content" ObjectID="_1375880450" r:id="rId465"/>
        </w:object>
      </w:r>
      <w:r>
        <w:t xml:space="preserve">is the modulus of the straightened fibers. </w:t>
      </w:r>
      <w:r w:rsidR="006C2049" w:rsidRPr="006C2049">
        <w:rPr>
          <w:position w:val="-12"/>
        </w:rPr>
        <w:object w:dxaOrig="300" w:dyaOrig="360" w14:anchorId="34979F39">
          <v:shape id="_x0000_i1251" type="#_x0000_t75" style="width:14.6pt;height:21.85pt" o:ole="">
            <v:imagedata r:id="rId466" o:title=""/>
          </v:shape>
          <o:OLEObject Type="Embed" ProgID="Equation.DSMT4" ShapeID="_x0000_i1251" DrawAspect="Content" ObjectID="_1375880451" r:id="rId467"/>
        </w:object>
      </w:r>
      <w:r>
        <w:t xml:space="preserve"> is determined from the requirement that the stress is continuous at </w:t>
      </w:r>
      <w:r w:rsidR="006C2049" w:rsidRPr="006C2049">
        <w:rPr>
          <w:position w:val="-12"/>
        </w:rPr>
        <w:object w:dxaOrig="300" w:dyaOrig="360" w14:anchorId="7FB428E6">
          <v:shape id="_x0000_i1252" type="#_x0000_t75" style="width:14.6pt;height:21.85pt" o:ole="">
            <v:imagedata r:id="rId468" o:title=""/>
          </v:shape>
          <o:OLEObject Type="Embed" ProgID="Equation.DSMT4" ShapeID="_x0000_i1252" DrawAspect="Content" ObjectID="_1375880452" r:id="rId469"/>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554341">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679" w:name="_Toc302134529"/>
      <w:r>
        <w:lastRenderedPageBreak/>
        <w:t>Transversely Isotropic Veronda-Westmann</w:t>
      </w:r>
      <w:bookmarkEnd w:id="2679"/>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53" type="#_x0000_t75" style="width:14.6pt;height:21.85pt" o:ole="">
            <v:imagedata r:id="rId470" o:title=""/>
          </v:shape>
          <o:OLEObject Type="Embed" ProgID="Equation.DSMT4" ShapeID="_x0000_i1253" DrawAspect="Content" ObjectID="_1375880453" r:id="rId471"/>
        </w:object>
      </w:r>
      <w:r>
        <w:t xml:space="preserve"> and </w:t>
      </w:r>
      <w:r w:rsidR="006C2049" w:rsidRPr="006C2049">
        <w:rPr>
          <w:position w:val="-12"/>
        </w:rPr>
        <w:object w:dxaOrig="300" w:dyaOrig="360" w14:anchorId="140409CC">
          <v:shape id="_x0000_i1254" type="#_x0000_t75" style="width:14.6pt;height:21.85pt" o:ole="">
            <v:imagedata r:id="rId472" o:title=""/>
          </v:shape>
          <o:OLEObject Type="Embed" ProgID="Equation.DSMT4" ShapeID="_x0000_i1254" DrawAspect="Content" ObjectID="_1375880454" r:id="rId473"/>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554341">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680" w:name="_Ref167529968"/>
      <w:bookmarkStart w:id="2681" w:name="_Toc302134530"/>
      <w:r>
        <w:lastRenderedPageBreak/>
        <w:t>Uncoupled Solid Mixture</w:t>
      </w:r>
      <w:bookmarkEnd w:id="2680"/>
      <w:bookmarkEnd w:id="2681"/>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554341">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2682" w:name="_Ref393990843"/>
      <w:bookmarkStart w:id="2683" w:name="_Ref393990861"/>
      <w:bookmarkStart w:id="2684" w:name="_Ref167535458"/>
      <w:bookmarkStart w:id="2685" w:name="_Toc302134531"/>
      <w:r>
        <w:t>Veronda-Westmann</w:t>
      </w:r>
      <w:bookmarkEnd w:id="2682"/>
      <w:bookmarkEnd w:id="2683"/>
      <w:bookmarkEnd w:id="2685"/>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55" type="#_x0000_t75" style="width:208.7pt;height:28.25pt" o:ole="">
            <v:imagedata r:id="rId474" o:title=""/>
          </v:shape>
          <o:OLEObject Type="Embed" ProgID="Equation.DSMT4" ShapeID="_x0000_i1255" DrawAspect="Content" ObjectID="_1375880455" r:id="rId475"/>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686" w:name="_Toc302134532"/>
      <w:r>
        <w:lastRenderedPageBreak/>
        <w:t xml:space="preserve">Mooney-Rivlin </w:t>
      </w:r>
      <w:r w:rsidR="00B2391B">
        <w:t>V</w:t>
      </w:r>
      <w:r w:rsidR="00B2391B" w:rsidRPr="005F4027">
        <w:t>on Mises Distribut</w:t>
      </w:r>
      <w:r w:rsidR="00B2391B">
        <w:t>ed Fibers</w:t>
      </w:r>
      <w:bookmarkEnd w:id="2684"/>
      <w:bookmarkEnd w:id="2686"/>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56" type="#_x0000_t75" style="width:259.75pt;height:35.55pt" o:ole="">
            <v:imagedata r:id="rId476" o:title=""/>
          </v:shape>
          <o:OLEObject Type="Embed" ProgID="Equation.DSMT4" ShapeID="_x0000_i1256" DrawAspect="Content" ObjectID="_1375880456" r:id="rId477"/>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57" type="#_x0000_t75" style="width:86.6pt;height:35.55pt" o:ole="">
            <v:imagedata r:id="rId478" o:title=""/>
          </v:shape>
          <o:OLEObject Type="Embed" ProgID="Equation.DSMT4" ShapeID="_x0000_i1257" DrawAspect="Content" ObjectID="_1375880457" r:id="rId479"/>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58" type="#_x0000_t75" style="width:194.15pt;height:36.45pt" o:ole="">
            <v:imagedata r:id="rId480" o:title=""/>
          </v:shape>
          <o:OLEObject Type="Embed" ProgID="Equation.DSMT4" ShapeID="_x0000_i1258" DrawAspect="Content" ObjectID="_1375880458" r:id="rId481"/>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59" type="#_x0000_t75" style="width:230.6pt;height:36.45pt" o:ole="">
            <v:imagedata r:id="rId483" o:title=""/>
          </v:shape>
          <o:OLEObject Type="Embed" ProgID="Equation.DSMT4" ShapeID="_x0000_i1259" DrawAspect="Content" ObjectID="_1375880459" r:id="rId484"/>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60" type="#_x0000_t75" style="width:1in;height:43.75pt" o:ole="">
            <v:imagedata r:id="rId485" o:title=""/>
          </v:shape>
          <o:OLEObject Type="Embed" ProgID="Equation.DSMT4" ShapeID="_x0000_i1260" DrawAspect="Content" ObjectID="_1375880460" r:id="rId486"/>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687" w:name="_Ref162411714"/>
      <w:bookmarkStart w:id="2688" w:name="_Ref162412566"/>
      <w:bookmarkStart w:id="2689" w:name="_Toc302134533"/>
      <w:r>
        <w:lastRenderedPageBreak/>
        <w:t>Compressible Materials</w:t>
      </w:r>
      <w:bookmarkEnd w:id="2687"/>
      <w:bookmarkEnd w:id="2688"/>
      <w:bookmarkEnd w:id="2689"/>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554341">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690" w:name="_Toc302134534"/>
      <w:r>
        <w:t>Carter-Hayes</w:t>
      </w:r>
      <w:bookmarkEnd w:id="2690"/>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61" type="#_x0000_t75" style="width:14.6pt;height:21.85pt" o:ole="">
                  <v:imagedata r:id="rId487" o:title=""/>
                </v:shape>
                <o:OLEObject Type="Embed" ProgID="Equation.DSMT4" ShapeID="_x0000_i1261" DrawAspect="Content" ObjectID="_1375880461" r:id="rId488"/>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62" type="#_x0000_t75" style="width:14.6pt;height:21.85pt" o:ole="">
                  <v:imagedata r:id="rId489" o:title=""/>
                </v:shape>
                <o:OLEObject Type="Embed" ProgID="Equation.DSMT4" ShapeID="_x0000_i1262" DrawAspect="Content" ObjectID="_1375880462" r:id="rId490"/>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63" type="#_x0000_t75" style="width:7.3pt;height:14.6pt" o:ole="">
                  <v:imagedata r:id="rId491" o:title=""/>
                </v:shape>
                <o:OLEObject Type="Embed" ProgID="Equation.DSMT4" ShapeID="_x0000_i1263" DrawAspect="Content" ObjectID="_1375880463" r:id="rId492"/>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64" type="#_x0000_t75" style="width:7.3pt;height:14.6pt" o:ole="">
                  <v:imagedata r:id="rId493" o:title=""/>
                </v:shape>
                <o:OLEObject Type="Embed" ProgID="Equation.DSMT4" ShapeID="_x0000_i1264" DrawAspect="Content" ObjectID="_1375880464" r:id="rId494"/>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272A37B2"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65" type="#_x0000_t75" style="width:14.6pt;height:21.85pt" o:ole="">
            <v:imagedata r:id="rId495" o:title=""/>
          </v:shape>
          <o:OLEObject Type="Embed" ProgID="Equation.DSMT4" ShapeID="_x0000_i1265" DrawAspect="Content" ObjectID="_1375880465" r:id="rId496"/>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66" type="#_x0000_t75" style="width:237.85pt;height:36.45pt" o:ole="">
            <v:imagedata r:id="rId497" o:title=""/>
          </v:shape>
          <o:OLEObject Type="Embed" ProgID="Equation.DSMT4" ShapeID="_x0000_i1266" DrawAspect="Content" ObjectID="_1375880466" r:id="rId498"/>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67" type="#_x0000_t75" style="width:14.6pt;height:14.6pt" o:ole="">
            <v:imagedata r:id="rId499" o:title=""/>
          </v:shape>
          <o:OLEObject Type="Embed" ProgID="Equation.DSMT4" ShapeID="_x0000_i1267" DrawAspect="Content" ObjectID="_1375880467" r:id="rId500"/>
        </w:object>
      </w:r>
      <w:r w:rsidR="00327EE3">
        <w:t xml:space="preserve"> is </w:t>
      </w:r>
      <w:r>
        <w:t xml:space="preserve">the right Cauchy-Green deformation tensor and </w:t>
      </w:r>
      <w:r w:rsidR="006C2049" w:rsidRPr="006C2049">
        <w:rPr>
          <w:position w:val="-6"/>
        </w:rPr>
        <w:object w:dxaOrig="220" w:dyaOrig="279" w14:anchorId="00380B39">
          <v:shape id="_x0000_i1268" type="#_x0000_t75" style="width:14.6pt;height:14.6pt" o:ole="">
            <v:imagedata r:id="rId501" o:title=""/>
          </v:shape>
          <o:OLEObject Type="Embed" ProgID="Equation.DSMT4" ShapeID="_x0000_i1268" DrawAspect="Content" ObjectID="_1375880468" r:id="rId502"/>
        </w:object>
      </w:r>
      <w:r w:rsidR="00327EE3">
        <w:t xml:space="preserve"> </w:t>
      </w:r>
      <w:r>
        <w:t>is the determinant of the deformation gradient tensor.</w:t>
      </w:r>
    </w:p>
    <w:p w14:paraId="704AC31D" w14:textId="77777777" w:rsidR="00183AC8" w:rsidRDefault="00183AC8" w:rsidP="00183AC8"/>
    <w:p w14:paraId="1DA59B1D" w14:textId="72D37368" w:rsidR="00327EE3" w:rsidRDefault="00327EE3" w:rsidP="00183AC8">
      <w:r>
        <w:t xml:space="preserve">Young’s modulus depends on </w:t>
      </w:r>
      <w:r w:rsidR="006C2049" w:rsidRPr="006C2049">
        <w:rPr>
          <w:position w:val="-12"/>
        </w:rPr>
        <w:object w:dxaOrig="340" w:dyaOrig="380" w14:anchorId="26E23DC3">
          <v:shape id="_x0000_i1269" type="#_x0000_t75" style="width:14.6pt;height:21.85pt" o:ole="">
            <v:imagedata r:id="rId503" o:title=""/>
          </v:shape>
          <o:OLEObject Type="Embed" ProgID="Equation.DSMT4" ShapeID="_x0000_i1269" DrawAspect="Content" ObjectID="_1375880469" r:id="rId504"/>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70" type="#_x0000_t75" style="width:1in;height:43.75pt" o:ole="">
            <v:imagedata r:id="rId505" o:title=""/>
          </v:shape>
          <o:OLEObject Type="Embed" ProgID="Equation.DSMT4" ShapeID="_x0000_i1270" DrawAspect="Content" ObjectID="_1375880470" r:id="rId506"/>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2691" w:author="Gerard" w:date="2015-08-25T15:04:00Z">
        <w:r w:rsidR="00554341">
          <w:t>4.9</w:t>
        </w:r>
      </w:ins>
      <w:del w:id="2692" w:author="Gerard" w:date="2015-08-25T15:04:00Z">
        <w:r w:rsidR="008613FC" w:rsidDel="00554341">
          <w:delText>4.8</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554341">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71" type="#_x0000_t75" style="width:14.6pt;height:21.85pt" o:ole="">
            <v:imagedata r:id="rId507" o:title=""/>
          </v:shape>
          <o:OLEObject Type="Embed" ProgID="Equation.DSMT4" ShapeID="_x0000_i1271" DrawAspect="Content" ObjectID="_1375880471" r:id="rId508"/>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72" type="#_x0000_t75" style="width:14.6pt;height:21.85pt" o:ole="">
            <v:imagedata r:id="rId509" o:title=""/>
          </v:shape>
          <o:OLEObject Type="Embed" ProgID="Equation.DSMT4" ShapeID="_x0000_i1272" DrawAspect="Content" ObjectID="_1375880472" r:id="rId510"/>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73" type="#_x0000_t75" style="width:14.6pt;height:21.85pt" o:ole="">
            <v:imagedata r:id="rId511" o:title=""/>
          </v:shape>
          <o:OLEObject Type="Embed" ProgID="Equation.DSMT4" ShapeID="_x0000_i1273" DrawAspect="Content" ObjectID="_1375880473" r:id="rId512"/>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693" w:name="_Toc302134535"/>
      <w:r>
        <w:lastRenderedPageBreak/>
        <w:t>Cell Growth</w:t>
      </w:r>
      <w:bookmarkEnd w:id="2693"/>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74" type="#_x0000_t75" style="width:14.6pt;height:21.85pt" o:ole="">
                  <v:imagedata r:id="rId513" o:title=""/>
                </v:shape>
                <o:OLEObject Type="Embed" ProgID="Equation.DSMT4" ShapeID="_x0000_i1274" DrawAspect="Content" ObjectID="_1375880474" r:id="rId514"/>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75" type="#_x0000_t75" style="width:14.6pt;height:21.85pt" o:ole="">
                  <v:imagedata r:id="rId515" o:title=""/>
                </v:shape>
                <o:OLEObject Type="Embed" ProgID="Equation.DSMT4" ShapeID="_x0000_i1275" DrawAspect="Content" ObjectID="_1375880475" r:id="rId516"/>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76" type="#_x0000_t75" style="width:14.6pt;height:21.85pt" o:ole="">
                  <v:imagedata r:id="rId517" o:title=""/>
                </v:shape>
                <o:OLEObject Type="Embed" ProgID="Equation.DSMT4" ShapeID="_x0000_i1276" DrawAspect="Content" ObjectID="_1375880476" r:id="rId518"/>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77" type="#_x0000_t75" style="width:43.75pt;height:14.6pt" o:ole="">
            <v:imagedata r:id="rId519" o:title=""/>
          </v:shape>
          <o:OLEObject Type="Embed" ProgID="Equation.DSMT4" ShapeID="_x0000_i1277" DrawAspect="Content" ObjectID="_1375880477" r:id="rId520"/>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78" type="#_x0000_t75" style="width:14.6pt;height:14.6pt" o:ole="">
            <v:imagedata r:id="rId521" o:title=""/>
          </v:shape>
          <o:OLEObject Type="Embed" ProgID="Equation.DSMT4" ShapeID="_x0000_i1278" DrawAspect="Content" ObjectID="_1375880478" r:id="rId522"/>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79" type="#_x0000_t75" style="width:100.25pt;height:35.55pt" o:ole="">
            <v:imagedata r:id="rId523" o:title=""/>
          </v:shape>
          <o:OLEObject Type="Embed" ProgID="Equation.DSMT4" ShapeID="_x0000_i1279" DrawAspect="Content" ObjectID="_1375880479" r:id="rId524"/>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80" type="#_x0000_t75" style="width:50.15pt;height:14.6pt" o:ole="">
            <v:imagedata r:id="rId525" o:title=""/>
          </v:shape>
          <o:OLEObject Type="Embed" ProgID="Equation.DSMT4" ShapeID="_x0000_i1280" DrawAspect="Content" ObjectID="_1375880480" r:id="rId526"/>
        </w:object>
      </w:r>
      <w:r w:rsidRPr="006D6D0D">
        <w:t xml:space="preserve"> is the relative volume.  The values of the universal gas constant </w:t>
      </w:r>
      <w:r w:rsidR="006C2049" w:rsidRPr="006C2049">
        <w:rPr>
          <w:position w:val="-4"/>
        </w:rPr>
        <w:object w:dxaOrig="240" w:dyaOrig="260" w14:anchorId="69033314">
          <v:shape id="_x0000_i1281" type="#_x0000_t75" style="width:14.6pt;height:14.6pt" o:ole="">
            <v:imagedata r:id="rId527" o:title=""/>
          </v:shape>
          <o:OLEObject Type="Embed" ProgID="Equation.DSMT4" ShapeID="_x0000_i1281" DrawAspect="Content" ObjectID="_1375880481" r:id="rId528"/>
        </w:object>
      </w:r>
      <w:r w:rsidRPr="006D6D0D">
        <w:t xml:space="preserve"> and absolute temperature </w:t>
      </w:r>
      <w:r w:rsidR="006C2049" w:rsidRPr="006C2049">
        <w:rPr>
          <w:position w:val="-4"/>
        </w:rPr>
        <w:object w:dxaOrig="220" w:dyaOrig="260" w14:anchorId="66695EF8">
          <v:shape id="_x0000_i1282" type="#_x0000_t75" style="width:14.6pt;height:14.6pt" o:ole="">
            <v:imagedata r:id="rId529" o:title=""/>
          </v:shape>
          <o:OLEObject Type="Embed" ProgID="Equation.DSMT4" ShapeID="_x0000_i1282" DrawAspect="Content" ObjectID="_1375880482" r:id="rId530"/>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83" type="#_x0000_t75" style="width:14.6pt;height:21.85pt" o:ole="">
            <v:imagedata r:id="rId531" o:title=""/>
          </v:shape>
          <o:OLEObject Type="Embed" ProgID="Equation.DSMT4" ShapeID="_x0000_i1283" DrawAspect="Content" ObjectID="_1375880483" r:id="rId532"/>
        </w:object>
      </w:r>
      <w:r>
        <w:t xml:space="preserve"> and </w:t>
      </w:r>
      <w:r w:rsidR="006C2049" w:rsidRPr="006C2049">
        <w:rPr>
          <w:position w:val="-12"/>
        </w:rPr>
        <w:object w:dxaOrig="240" w:dyaOrig="360" w14:anchorId="72A6B0EC">
          <v:shape id="_x0000_i1284" type="#_x0000_t75" style="width:14.6pt;height:21.85pt" o:ole="">
            <v:imagedata r:id="rId533" o:title=""/>
          </v:shape>
          <o:OLEObject Type="Embed" ProgID="Equation.DSMT4" ShapeID="_x0000_i1284" DrawAspect="Content" ObjectID="_1375880484" r:id="rId534"/>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85" type="#_x0000_t75" style="width:14.6pt;height:21.85pt" o:ole="">
            <v:imagedata r:id="rId535" o:title=""/>
          </v:shape>
          <o:OLEObject Type="Embed" ProgID="Equation.DSMT4" ShapeID="_x0000_i1285" DrawAspect="Content" ObjectID="_1375880485" r:id="rId536"/>
        </w:object>
      </w:r>
      <w:r>
        <w:t xml:space="preserve"> and </w:t>
      </w:r>
      <w:r w:rsidR="006C2049" w:rsidRPr="006C2049">
        <w:rPr>
          <w:position w:val="-12"/>
        </w:rPr>
        <w:object w:dxaOrig="240" w:dyaOrig="360" w14:anchorId="3ADADDEC">
          <v:shape id="_x0000_i1286" type="#_x0000_t75" style="width:14.6pt;height:21.85pt" o:ole="">
            <v:imagedata r:id="rId537" o:title=""/>
          </v:shape>
          <o:OLEObject Type="Embed" ProgID="Equation.DSMT4" ShapeID="_x0000_i1286" DrawAspect="Content" ObjectID="_1375880486" r:id="rId538"/>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87" type="#_x0000_t75" style="width:1in;height:21.85pt" o:ole="">
            <v:imagedata r:id="rId539" o:title=""/>
          </v:shape>
          <o:OLEObject Type="Embed" ProgID="Equation.DSMT4" ShapeID="_x0000_i1287" DrawAspect="Content" ObjectID="_1375880487" r:id="rId540"/>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2694" w:name="_Ref167527013"/>
      <w:bookmarkStart w:id="2695" w:name="_Toc302134536"/>
      <w:r>
        <w:lastRenderedPageBreak/>
        <w:t>Cubic CLE</w:t>
      </w:r>
      <w:bookmarkEnd w:id="2695"/>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2696" w:name="MTBlankEqn"/>
            <w:r w:rsidRPr="00315B5A">
              <w:rPr>
                <w:position w:val="-12"/>
              </w:rPr>
              <w:object w:dxaOrig="340" w:dyaOrig="360" w14:anchorId="58C42613">
                <v:shape id="_x0000_i1288" type="#_x0000_t75" style="width:14.6pt;height:21.85pt" o:ole="">
                  <v:imagedata r:id="rId541" o:title=""/>
                </v:shape>
                <o:OLEObject Type="Embed" ProgID="Equation.DSMT4" ShapeID="_x0000_i1288" DrawAspect="Content" ObjectID="_1375880488" r:id="rId542"/>
              </w:object>
            </w:r>
            <w:bookmarkEnd w:id="2696"/>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89" type="#_x0000_t75" style="width:14.6pt;height:21.85pt" o:ole="">
                  <v:imagedata r:id="rId543" o:title=""/>
                </v:shape>
                <o:OLEObject Type="Embed" ProgID="Equation.DSMT4" ShapeID="_x0000_i1289" DrawAspect="Content" ObjectID="_1375880489" r:id="rId544"/>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90" type="#_x0000_t75" style="width:14.6pt;height:21.85pt" o:ole="">
                  <v:imagedata r:id="rId545" o:title=""/>
                </v:shape>
                <o:OLEObject Type="Embed" ProgID="Equation.DSMT4" ShapeID="_x0000_i1290" DrawAspect="Content" ObjectID="_1375880490" r:id="rId546"/>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91" type="#_x0000_t75" style="width:14.6pt;height:14.6pt" o:ole="">
                  <v:imagedata r:id="rId547" o:title=""/>
                </v:shape>
                <o:OLEObject Type="Embed" ProgID="Equation.DSMT4" ShapeID="_x0000_i1291" DrawAspect="Content" ObjectID="_1375880491" r:id="rId548"/>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92" type="#_x0000_t75" style="width:315.35pt;height:50.15pt" o:ole="">
            <v:imagedata r:id="rId549" o:title=""/>
          </v:shape>
          <o:OLEObject Type="Embed" ProgID="Equation.DSMT4" ShapeID="_x0000_i1292" DrawAspect="Content" ObjectID="_1375880492" r:id="rId550"/>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93" type="#_x0000_t75" style="width:2in;height:50.15pt" o:ole="">
            <v:imagedata r:id="rId551" o:title=""/>
          </v:shape>
          <o:OLEObject Type="Embed" ProgID="Equation.DSMT4" ShapeID="_x0000_i1293" DrawAspect="Content" ObjectID="_1375880493" r:id="rId552"/>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94" type="#_x0000_t75" style="width:14.6pt;height:14.6pt" o:ole="">
            <v:imagedata r:id="rId553" o:title=""/>
          </v:shape>
          <o:OLEObject Type="Embed" ProgID="Equation.DSMT4" ShapeID="_x0000_i1294" DrawAspect="Content" ObjectID="_1375880494" r:id="rId554"/>
        </w:object>
      </w:r>
      <w:r>
        <w:t xml:space="preserve"> is the Lagrangian strain tensor and </w:t>
      </w:r>
      <w:r w:rsidRPr="00315B5A">
        <w:rPr>
          <w:position w:val="-12"/>
        </w:rPr>
        <w:object w:dxaOrig="1280" w:dyaOrig="380" w14:anchorId="679F6316">
          <v:shape id="_x0000_i1295" type="#_x0000_t75" style="width:64.7pt;height:21.85pt" o:ole="">
            <v:imagedata r:id="rId555" o:title=""/>
          </v:shape>
          <o:OLEObject Type="Embed" ProgID="Equation.DSMT4" ShapeID="_x0000_i1295" DrawAspect="Content" ObjectID="_1375880495" r:id="rId556"/>
        </w:object>
      </w:r>
      <w:r>
        <w:t xml:space="preserve">, where </w:t>
      </w:r>
      <w:r w:rsidRPr="00315B5A">
        <w:rPr>
          <w:position w:val="-12"/>
        </w:rPr>
        <w:object w:dxaOrig="279" w:dyaOrig="380" w14:anchorId="68A9369B">
          <v:shape id="_x0000_i1296" type="#_x0000_t75" style="width:14.6pt;height:21.85pt" o:ole="">
            <v:imagedata r:id="rId557" o:title=""/>
          </v:shape>
          <o:OLEObject Type="Embed" ProgID="Equation.DSMT4" ShapeID="_x0000_i1296" DrawAspect="Content" ObjectID="_1375880496" r:id="rId558"/>
        </w:object>
      </w:r>
      <w:r>
        <w:t xml:space="preserve"> (</w:t>
      </w:r>
      <w:r w:rsidRPr="00315B5A">
        <w:rPr>
          <w:position w:val="-10"/>
        </w:rPr>
        <w:object w:dxaOrig="920" w:dyaOrig="320" w14:anchorId="3EA0BC90">
          <v:shape id="_x0000_i1297" type="#_x0000_t75" style="width:43.75pt;height:14.6pt" o:ole="">
            <v:imagedata r:id="rId559" o:title=""/>
          </v:shape>
          <o:OLEObject Type="Embed" ProgID="Equation.DSMT4" ShapeID="_x0000_i1297" DrawAspect="Content" ObjectID="_1375880497" r:id="rId560"/>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2697" w:name="_Toc302134537"/>
      <w:r w:rsidRPr="0097532C">
        <w:lastRenderedPageBreak/>
        <w:t>Donnan Equilibrium Swelling</w:t>
      </w:r>
      <w:bookmarkEnd w:id="2694"/>
      <w:bookmarkEnd w:id="2697"/>
    </w:p>
    <w:p w14:paraId="2A46DA6E" w14:textId="2D716C27"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2698" w:author="Gerard" w:date="2015-08-25T15:04:00Z">
        <w:r w:rsidR="00554341">
          <w:t xml:space="preserve">4.1.3.21. </w:t>
        </w:r>
      </w:ins>
      <w:del w:id="2699"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98" type="#_x0000_t75" style="width:14.6pt;height:21.85pt" o:ole="">
                  <v:imagedata r:id="rId561" o:title=""/>
                </v:shape>
                <o:OLEObject Type="Embed" ProgID="Equation.DSMT4" ShapeID="_x0000_i1298" DrawAspect="Content" ObjectID="_1375880498" r:id="rId562"/>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99" type="#_x0000_t75" style="width:14.6pt;height:21.85pt" o:ole="">
                  <v:imagedata r:id="rId563" o:title=""/>
                </v:shape>
                <o:OLEObject Type="Embed" ProgID="Equation.DSMT4" ShapeID="_x0000_i1299" DrawAspect="Content" ObjectID="_1375880499" r:id="rId564"/>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300" type="#_x0000_t75" style="width:14.6pt;height:14.6pt" o:ole="">
                  <v:imagedata r:id="rId565" o:title=""/>
                </v:shape>
                <o:OLEObject Type="Embed" ProgID="Equation.DSMT4" ShapeID="_x0000_i1300" DrawAspect="Content" ObjectID="_1375880500" r:id="rId566"/>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301" type="#_x0000_t75" style="width:43.75pt;height:14.6pt" o:ole="">
            <v:imagedata r:id="rId567" o:title=""/>
          </v:shape>
          <o:OLEObject Type="Embed" ProgID="Equation.DSMT4" ShapeID="_x0000_i1301" DrawAspect="Content" ObjectID="_1375880501" r:id="rId568"/>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302" type="#_x0000_t75" style="width:14.6pt;height:14.6pt" o:ole="">
            <v:imagedata r:id="rId569" o:title=""/>
          </v:shape>
          <o:OLEObject Type="Embed" ProgID="Equation.DSMT4" ShapeID="_x0000_i1302" DrawAspect="Content" ObjectID="_1375880502" r:id="rId570"/>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303" type="#_x0000_t75" style="width:2in;height:36.45pt" o:ole="">
            <v:imagedata r:id="rId571" o:title=""/>
          </v:shape>
          <o:OLEObject Type="Embed" ProgID="Equation.DSMT4" ShapeID="_x0000_i1303" DrawAspect="Content" ObjectID="_1375880503" r:id="rId572"/>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304" type="#_x0000_t75" style="width:14.6pt;height:14.6pt" o:ole="">
            <v:imagedata r:id="rId573" o:title=""/>
          </v:shape>
          <o:OLEObject Type="Embed" ProgID="Equation.DSMT4" ShapeID="_x0000_i1304" DrawAspect="Content" ObjectID="_1375880504" r:id="rId574"/>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305" type="#_x0000_t75" style="width:86.6pt;height:36.45pt" o:ole="">
            <v:imagedata r:id="rId575" o:title=""/>
          </v:shape>
          <o:OLEObject Type="Embed" ProgID="Equation.DSMT4" ShapeID="_x0000_i1305" DrawAspect="Content" ObjectID="_1375880505" r:id="rId576"/>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306" type="#_x0000_t75" style="width:50.15pt;height:14.6pt" o:ole="">
            <v:imagedata r:id="rId577" o:title=""/>
          </v:shape>
          <o:OLEObject Type="Embed" ProgID="Equation.DSMT4" ShapeID="_x0000_i1306" DrawAspect="Content" ObjectID="_1375880506" r:id="rId578"/>
        </w:object>
      </w:r>
      <w:r w:rsidRPr="006D6D0D">
        <w:t xml:space="preserve"> is the relative volume.  The values of the universal gas constant </w:t>
      </w:r>
      <w:r w:rsidR="006C2049" w:rsidRPr="006C2049">
        <w:rPr>
          <w:position w:val="-4"/>
        </w:rPr>
        <w:object w:dxaOrig="240" w:dyaOrig="260" w14:anchorId="59BBE086">
          <v:shape id="_x0000_i1307" type="#_x0000_t75" style="width:14.6pt;height:14.6pt" o:ole="">
            <v:imagedata r:id="rId579" o:title=""/>
          </v:shape>
          <o:OLEObject Type="Embed" ProgID="Equation.DSMT4" ShapeID="_x0000_i1307" DrawAspect="Content" ObjectID="_1375880507" r:id="rId580"/>
        </w:object>
      </w:r>
      <w:r w:rsidRPr="006D6D0D">
        <w:t xml:space="preserve"> and absolute temperature </w:t>
      </w:r>
      <w:r w:rsidR="006C2049" w:rsidRPr="006C2049">
        <w:rPr>
          <w:position w:val="-4"/>
        </w:rPr>
        <w:object w:dxaOrig="220" w:dyaOrig="260" w14:anchorId="4A4009BF">
          <v:shape id="_x0000_i1308" type="#_x0000_t75" style="width:14.6pt;height:14.6pt" o:ole="">
            <v:imagedata r:id="rId581" o:title=""/>
          </v:shape>
          <o:OLEObject Type="Embed" ProgID="Equation.DSMT4" ShapeID="_x0000_i1308" DrawAspect="Content" ObjectID="_1375880508" r:id="rId582"/>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309" type="#_x0000_t75" style="width:14.6pt;height:21.85pt" o:ole="">
            <v:imagedata r:id="rId583" o:title=""/>
          </v:shape>
          <o:OLEObject Type="Embed" ProgID="Equation.DSMT4" ShapeID="_x0000_i1309" DrawAspect="Content" ObjectID="_1375880509" r:id="rId584"/>
        </w:object>
      </w:r>
      <w:r w:rsidRPr="006D6D0D">
        <w:t xml:space="preserve"> may be negative or positive; the gel porosity is unitless and must be in the range </w:t>
      </w:r>
      <w:r w:rsidR="006C2049" w:rsidRPr="006C2049">
        <w:rPr>
          <w:position w:val="-12"/>
        </w:rPr>
        <w:object w:dxaOrig="1020" w:dyaOrig="380" w14:anchorId="2248E410">
          <v:shape id="_x0000_i1310" type="#_x0000_t75" style="width:50.15pt;height:21.85pt" o:ole="">
            <v:imagedata r:id="rId585" o:title=""/>
          </v:shape>
          <o:OLEObject Type="Embed" ProgID="Equation.DSMT4" ShapeID="_x0000_i1310" DrawAspect="Content" ObjectID="_1375880510" r:id="rId586"/>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11" type="#_x0000_t75" style="width:14.6pt;height:14.6pt" o:ole="">
                  <v:imagedata r:id="rId587" o:title=""/>
                </v:shape>
                <o:OLEObject Type="Embed" ProgID="Equation.DSMT4" ShapeID="_x0000_i1311" DrawAspect="Content" ObjectID="_1375880511" r:id="rId588"/>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12" type="#_x0000_t75" style="width:14.6pt;height:14.6pt" o:ole="">
                  <v:imagedata r:id="rId589" o:title=""/>
                </v:shape>
                <o:OLEObject Type="Embed" ProgID="Equation.DSMT4" ShapeID="_x0000_i1312" DrawAspect="Content" ObjectID="_1375880512" r:id="rId590"/>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13" type="#_x0000_t75" style="width:14.6pt;height:21.85pt" o:ole="">
                  <v:imagedata r:id="rId591" o:title=""/>
                </v:shape>
                <o:OLEObject Type="Embed" ProgID="Equation.DSMT4" ShapeID="_x0000_i1313" DrawAspect="Content" ObjectID="_1375880513" r:id="rId592"/>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14" type="#_x0000_t75" style="width:14.6pt;height:14.6pt" o:ole="">
                  <v:imagedata r:id="rId593" o:title=""/>
                </v:shape>
                <o:OLEObject Type="Embed" ProgID="Equation.DSMT4" ShapeID="_x0000_i1314" DrawAspect="Content" ObjectID="_1375880514" r:id="rId594"/>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15" type="#_x0000_t75" style="width:14.6pt;height:21.85pt" o:ole="">
                  <v:imagedata r:id="rId595" o:title=""/>
                </v:shape>
                <o:OLEObject Type="Embed" ProgID="Equation.DSMT4" ShapeID="_x0000_i1315" DrawAspect="Content" ObjectID="_1375880515" r:id="rId596"/>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16" type="#_x0000_t75" style="width:14.6pt;height:14.6pt" o:ole="">
                  <v:imagedata r:id="rId597" o:title=""/>
                </v:shape>
                <o:OLEObject Type="Embed" ProgID="Equation.DSMT4" ShapeID="_x0000_i1316" DrawAspect="Content" ObjectID="_1375880516" r:id="rId598"/>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2700" w:author="Gerard" w:date="2015-08-25T15:04:00Z">
        <w:r w:rsidR="00554341">
          <w:t>4.7</w:t>
        </w:r>
      </w:ins>
      <w:del w:id="2701" w:author="Gerard" w:date="2015-08-25T15:04:00Z">
        <w:r w:rsidR="008613FC" w:rsidDel="00554341">
          <w:delText>4.6</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17" type="#_x0000_t75" style="width:36.45pt;height:21.85pt" o:ole="">
            <v:imagedata r:id="rId599" o:title=""/>
          </v:shape>
          <o:OLEObject Type="Embed" ProgID="Equation.DSMT4" ShapeID="_x0000_i1317" DrawAspect="Content" ObjectID="_1375880517" r:id="rId600"/>
        </w:object>
      </w:r>
      <w:r>
        <w:t xml:space="preserve"> or </w:t>
      </w:r>
      <w:r w:rsidR="006C2049" w:rsidRPr="006C2049">
        <w:rPr>
          <w:position w:val="-6"/>
        </w:rPr>
        <w:object w:dxaOrig="800" w:dyaOrig="320" w14:anchorId="418CEDFE">
          <v:shape id="_x0000_i1318" type="#_x0000_t75" style="width:43.75pt;height:14.6pt" o:ole="">
            <v:imagedata r:id="rId601" o:title=""/>
          </v:shape>
          <o:OLEObject Type="Embed" ProgID="Equation.DSMT4" ShapeID="_x0000_i1318" DrawAspect="Content" ObjectID="_1375880518" r:id="rId602"/>
        </w:object>
      </w:r>
      <w:r>
        <w:t xml:space="preserve">.  Therefore, entering any other values for </w:t>
      </w:r>
      <w:r w:rsidR="006C2049" w:rsidRPr="006C2049">
        <w:rPr>
          <w:position w:val="-12"/>
        </w:rPr>
        <w:object w:dxaOrig="300" w:dyaOrig="380" w14:anchorId="720F4247">
          <v:shape id="_x0000_i1319" type="#_x0000_t75" style="width:14.6pt;height:21.85pt" o:ole="">
            <v:imagedata r:id="rId603" o:title=""/>
          </v:shape>
          <o:OLEObject Type="Embed" ProgID="Equation.DSMT4" ShapeID="_x0000_i1319" DrawAspect="Content" ObjectID="_1375880519" r:id="rId604"/>
        </w:object>
      </w:r>
      <w:r>
        <w:t xml:space="preserve"> and </w:t>
      </w:r>
      <w:r w:rsidR="006C2049" w:rsidRPr="006C2049">
        <w:rPr>
          <w:position w:val="-6"/>
        </w:rPr>
        <w:object w:dxaOrig="279" w:dyaOrig="320" w14:anchorId="16217D82">
          <v:shape id="_x0000_i1320" type="#_x0000_t75" style="width:14.6pt;height:14.6pt" o:ole="">
            <v:imagedata r:id="rId605" o:title=""/>
          </v:shape>
          <o:OLEObject Type="Embed" ProgID="Equation.DSMT4" ShapeID="_x0000_i1320" DrawAspect="Content" ObjectID="_1375880520" r:id="rId606"/>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2702" w:name="_Ref167525631"/>
      <w:bookmarkStart w:id="2703" w:name="_Toc302134538"/>
      <w:r w:rsidRPr="0097532C">
        <w:lastRenderedPageBreak/>
        <w:t>Ellipsoidal Fiber Distribution</w:t>
      </w:r>
      <w:bookmarkEnd w:id="2702"/>
      <w:bookmarkEnd w:id="2703"/>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2704" w:author="Gerard" w:date="2015-08-25T15:04:00Z">
        <w:r w:rsidR="00554341">
          <w:t xml:space="preserve">4.1.3.21. </w:t>
        </w:r>
      </w:ins>
      <w:del w:id="2705"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21" type="#_x0000_t75" style="width:57.4pt;height:21.85pt" o:ole="">
                  <v:imagedata r:id="rId607" o:title=""/>
                </v:shape>
                <o:OLEObject Type="Embed" ProgID="Equation.DSMT4" ShapeID="_x0000_i1321" DrawAspect="Content" ObjectID="_1375880521" r:id="rId608"/>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22" type="#_x0000_t75" style="width:50.15pt;height:21.85pt" o:ole="">
                  <v:imagedata r:id="rId609" o:title=""/>
                </v:shape>
                <o:OLEObject Type="Embed" ProgID="Equation.DSMT4" ShapeID="_x0000_i1322" DrawAspect="Content" ObjectID="_1375880522" r:id="rId610"/>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23" type="#_x0000_t75" style="width:179.55pt;height:28.25pt" o:ole="">
            <v:imagedata r:id="rId611" o:title=""/>
          </v:shape>
          <o:OLEObject Type="Embed" ProgID="Equation.DSMT4" ShapeID="_x0000_i1323" DrawAspect="Content" ObjectID="_1375880523" r:id="rId612"/>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24" type="#_x0000_t75" style="width:86.6pt;height:21.85pt" o:ole="">
            <v:imagedata r:id="rId613" o:title=""/>
          </v:shape>
          <o:OLEObject Type="Embed" ProgID="Equation.DSMT4" ShapeID="_x0000_i1324" DrawAspect="Content" ObjectID="_1375880524" r:id="rId614"/>
        </w:object>
      </w:r>
      <w:r>
        <w:t xml:space="preserve"> is the square of the fiber stretch </w:t>
      </w:r>
      <w:r w:rsidR="006C2049" w:rsidRPr="006C2049">
        <w:rPr>
          <w:position w:val="-12"/>
        </w:rPr>
        <w:object w:dxaOrig="279" w:dyaOrig="360" w14:anchorId="75DFB7A0">
          <v:shape id="_x0000_i1325" type="#_x0000_t75" style="width:14.6pt;height:21.85pt" o:ole="">
            <v:imagedata r:id="rId615" o:title=""/>
          </v:shape>
          <o:OLEObject Type="Embed" ProgID="Equation.DSMT4" ShapeID="_x0000_i1325" DrawAspect="Content" ObjectID="_1375880525" r:id="rId616"/>
        </w:object>
      </w:r>
      <w:r>
        <w:t xml:space="preserve">, </w:t>
      </w:r>
      <w:r w:rsidR="006C2049" w:rsidRPr="006C2049">
        <w:rPr>
          <w:position w:val="-6"/>
        </w:rPr>
        <w:object w:dxaOrig="260" w:dyaOrig="279" w14:anchorId="76E23346">
          <v:shape id="_x0000_i1326" type="#_x0000_t75" style="width:14.6pt;height:14.6pt" o:ole="">
            <v:imagedata r:id="rId617" o:title=""/>
          </v:shape>
          <o:OLEObject Type="Embed" ProgID="Equation.DSMT4" ShapeID="_x0000_i1326" DrawAspect="Content" ObjectID="_1375880526" r:id="rId618"/>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27" type="#_x0000_t75" style="width:28.25pt;height:21.85pt" o:ole="">
            <v:imagedata r:id="rId619" o:title=""/>
          </v:shape>
          <o:OLEObject Type="Embed" ProgID="Equation.DSMT4" ShapeID="_x0000_i1327" DrawAspect="Content" ObjectID="_1375880527" r:id="rId620"/>
        </w:object>
      </w:r>
      <w:r>
        <w:t xml:space="preserve">, </w:t>
      </w:r>
      <w:r w:rsidR="006C2049" w:rsidRPr="006C2049">
        <w:rPr>
          <w:position w:val="-12"/>
        </w:rPr>
        <w:object w:dxaOrig="1200" w:dyaOrig="360" w14:anchorId="171A74EB">
          <v:shape id="_x0000_i1328" type="#_x0000_t75" style="width:57.4pt;height:21.85pt" o:ole="">
            <v:imagedata r:id="rId621" o:title=""/>
          </v:shape>
          <o:OLEObject Type="Embed" ProgID="Equation.DSMT4" ShapeID="_x0000_i1328" DrawAspect="Content" ObjectID="_1375880528" r:id="rId622"/>
        </w:object>
      </w:r>
      <w:r>
        <w:t xml:space="preserve">, and </w:t>
      </w:r>
      <w:r w:rsidR="006C2049" w:rsidRPr="006C2049">
        <w:rPr>
          <w:position w:val="-14"/>
        </w:rPr>
        <w:object w:dxaOrig="540" w:dyaOrig="400" w14:anchorId="5B7E2EF3">
          <v:shape id="_x0000_i1329" type="#_x0000_t75" style="width:28.25pt;height:21.85pt" o:ole="">
            <v:imagedata r:id="rId623" o:title=""/>
          </v:shape>
          <o:OLEObject Type="Embed" ProgID="Equation.DSMT4" ShapeID="_x0000_i1329" DrawAspect="Content" ObjectID="_1375880529" r:id="rId624"/>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30" type="#_x0000_t75" style="width:93.85pt;height:36.45pt" o:ole="">
            <v:imagedata r:id="rId625" o:title=""/>
          </v:shape>
          <o:OLEObject Type="Embed" ProgID="Equation.DSMT4" ShapeID="_x0000_i1330" DrawAspect="Content" ObjectID="_1375880530" r:id="rId626"/>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31" type="#_x0000_t75" style="width:129.4pt;height:21.85pt" o:ole="">
            <v:imagedata r:id="rId627" o:title=""/>
          </v:shape>
          <o:OLEObject Type="Embed" ProgID="Equation.DSMT4" ShapeID="_x0000_i1331" DrawAspect="Content" ObjectID="_1375880531" r:id="rId628"/>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32" type="#_x0000_t75" style="width:14.6pt;height:14.6pt" o:ole="">
            <v:imagedata r:id="rId629" o:title=""/>
          </v:shape>
          <o:OLEObject Type="Embed" ProgID="Equation.DSMT4" ShapeID="_x0000_i1332" DrawAspect="Content" ObjectID="_1375880532" r:id="rId630"/>
        </w:object>
      </w:r>
      <w:r>
        <w:t xml:space="preserve">and </w:t>
      </w:r>
      <w:r w:rsidR="006C2049" w:rsidRPr="006C2049">
        <w:rPr>
          <w:position w:val="-10"/>
        </w:rPr>
        <w:object w:dxaOrig="200" w:dyaOrig="320" w14:anchorId="0F2B1D8A">
          <v:shape id="_x0000_i1333" type="#_x0000_t75" style="width:7.3pt;height:14.6pt" o:ole="">
            <v:imagedata r:id="rId631" o:title=""/>
          </v:shape>
          <o:OLEObject Type="Embed" ProgID="Equation.DSMT4" ShapeID="_x0000_i1333" DrawAspect="Content" ObjectID="_1375880533" r:id="rId632"/>
        </w:object>
      </w:r>
      <w:r>
        <w:t xml:space="preserve">are assumed to vary ellipsoidally with </w:t>
      </w:r>
      <w:r w:rsidR="006C2049" w:rsidRPr="006C2049">
        <w:rPr>
          <w:position w:val="-4"/>
        </w:rPr>
        <w:object w:dxaOrig="200" w:dyaOrig="200" w14:anchorId="55AA8980">
          <v:shape id="_x0000_i1334" type="#_x0000_t75" style="width:7.3pt;height:7.3pt" o:ole="">
            <v:imagedata r:id="rId633" o:title=""/>
          </v:shape>
          <o:OLEObject Type="Embed" ProgID="Equation.DSMT4" ShapeID="_x0000_i1334" DrawAspect="Content" ObjectID="_1375880534" r:id="rId634"/>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35" type="#_x0000_t75" style="width:237.85pt;height:79.3pt" o:ole="">
            <v:imagedata r:id="rId635" o:title=""/>
          </v:shape>
          <o:OLEObject Type="Embed" ProgID="Equation.DSMT4" ShapeID="_x0000_i1335" DrawAspect="Content" ObjectID="_1375880535" r:id="rId636"/>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554341">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2706" w:name="_Toc302134539"/>
      <w:r>
        <w:lastRenderedPageBreak/>
        <w:t>Ellipsoidal Fiber Distribution Neo-Hookean</w:t>
      </w:r>
      <w:bookmarkEnd w:id="2706"/>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36" type="#_x0000_t75" style="width:57.4pt;height:21.85pt" o:ole="">
                  <v:imagedata r:id="rId637" o:title=""/>
                </v:shape>
                <o:OLEObject Type="Embed" ProgID="Equation.DSMT4" ShapeID="_x0000_i1336" DrawAspect="Content" ObjectID="_1375880536" r:id="rId638"/>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37" type="#_x0000_t75" style="width:50.15pt;height:21.85pt" o:ole="">
                  <v:imagedata r:id="rId639" o:title=""/>
                </v:shape>
                <o:OLEObject Type="Embed" ProgID="Equation.DSMT4" ShapeID="_x0000_i1337" DrawAspect="Content" ObjectID="_1375880537" r:id="rId640"/>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38" type="#_x0000_t75" style="width:64.7pt;height:21.85pt" o:ole="">
            <v:imagedata r:id="rId641" o:title=""/>
          </v:shape>
          <o:OLEObject Type="Embed" ProgID="Equation.DSMT4" ShapeID="_x0000_i1338" DrawAspect="Content" ObjectID="_1375880538" r:id="rId642"/>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39" type="#_x0000_t75" style="width:21.85pt;height:21.85pt" o:ole="">
            <v:imagedata r:id="rId643" o:title=""/>
          </v:shape>
          <o:OLEObject Type="Embed" ProgID="Equation.DSMT4" ShapeID="_x0000_i1339" DrawAspect="Content" ObjectID="_1375880539" r:id="rId644"/>
        </w:object>
      </w:r>
      <w:r>
        <w:t xml:space="preserve"> is the stress from the Neo-Hookean basis (Section </w:t>
      </w:r>
      <w:r>
        <w:fldChar w:fldCharType="begin"/>
      </w:r>
      <w:r>
        <w:instrText xml:space="preserve"> REF _Ref167525595 \r \h </w:instrText>
      </w:r>
      <w:r>
        <w:fldChar w:fldCharType="separate"/>
      </w:r>
      <w:ins w:id="2707" w:author="Gerard" w:date="2015-08-25T15:04:00Z">
        <w:r w:rsidR="00554341">
          <w:t xml:space="preserve">4.1.3.14. </w:t>
        </w:r>
      </w:ins>
      <w:del w:id="2708" w:author="Gerard" w:date="2015-06-21T22:37:00Z">
        <w:r w:rsidR="008613FC" w:rsidDel="008613FC">
          <w:delText xml:space="preserve">4.1.3.13. </w:delText>
        </w:r>
      </w:del>
      <w:r>
        <w:fldChar w:fldCharType="end"/>
      </w:r>
      <w:r>
        <w:t xml:space="preserve">), and </w:t>
      </w:r>
      <w:r w:rsidR="006C2049" w:rsidRPr="006C2049">
        <w:rPr>
          <w:position w:val="-14"/>
        </w:rPr>
        <w:object w:dxaOrig="340" w:dyaOrig="380" w14:anchorId="2E4971F0">
          <v:shape id="_x0000_i1340" type="#_x0000_t75" style="width:14.6pt;height:21.85pt" o:ole="">
            <v:imagedata r:id="rId645" o:title=""/>
          </v:shape>
          <o:OLEObject Type="Embed" ProgID="Equation.DSMT4" ShapeID="_x0000_i1340" DrawAspect="Content" ObjectID="_1375880540" r:id="rId646"/>
        </w:object>
      </w:r>
      <w:r w:rsidR="00630A21">
        <w:t xml:space="preserve"> </w:t>
      </w:r>
      <w:r>
        <w:t>is the stress contribution from the fibers (Section </w:t>
      </w:r>
      <w:r>
        <w:fldChar w:fldCharType="begin"/>
      </w:r>
      <w:r>
        <w:instrText xml:space="preserve"> REF _Ref167525631 \r \h </w:instrText>
      </w:r>
      <w:r>
        <w:fldChar w:fldCharType="separate"/>
      </w:r>
      <w:r w:rsidR="00554341">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2709" w:name="_Toc302134540"/>
      <w:r>
        <w:lastRenderedPageBreak/>
        <w:t>Ellipsoidal Fiber Distribution with Donnan Equilibrium Swelling</w:t>
      </w:r>
      <w:bookmarkEnd w:id="2709"/>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41" type="#_x0000_t75" style="width:14.6pt;height:21.85pt" o:ole="">
                  <v:imagedata r:id="rId647" o:title=""/>
                </v:shape>
                <o:OLEObject Type="Embed" ProgID="Equation.DSMT4" ShapeID="_x0000_i1341" DrawAspect="Content" ObjectID="_1375880541" r:id="rId648"/>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42" type="#_x0000_t75" style="width:14.6pt;height:21.85pt" o:ole="">
                  <v:imagedata r:id="rId649" o:title=""/>
                </v:shape>
                <o:OLEObject Type="Embed" ProgID="Equation.DSMT4" ShapeID="_x0000_i1342" DrawAspect="Content" ObjectID="_1375880542" r:id="rId650"/>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43" type="#_x0000_t75" style="width:14.6pt;height:14.6pt" o:ole="">
                  <v:imagedata r:id="rId651" o:title=""/>
                </v:shape>
                <o:OLEObject Type="Embed" ProgID="Equation.DSMT4" ShapeID="_x0000_i1343" DrawAspect="Content" ObjectID="_1375880543" r:id="rId652"/>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44" type="#_x0000_t75" style="width:57.4pt;height:21.85pt" o:ole="">
                  <v:imagedata r:id="rId653" o:title=""/>
                </v:shape>
                <o:OLEObject Type="Embed" ProgID="Equation.DSMT4" ShapeID="_x0000_i1344" DrawAspect="Content" ObjectID="_1375880544" r:id="rId654"/>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45" type="#_x0000_t75" style="width:50.15pt;height:21.85pt" o:ole="">
                  <v:imagedata r:id="rId655" o:title=""/>
                </v:shape>
                <o:OLEObject Type="Embed" ProgID="Equation.DSMT4" ShapeID="_x0000_i1345" DrawAspect="Content" ObjectID="_1375880545" r:id="rId656"/>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46" type="#_x0000_t75" style="width:64.7pt;height:21.85pt" o:ole="">
            <v:imagedata r:id="rId657" o:title=""/>
          </v:shape>
          <o:OLEObject Type="Embed" ProgID="Equation.DSMT4" ShapeID="_x0000_i1346" DrawAspect="Content" ObjectID="_1375880546" r:id="rId658"/>
        </w:object>
      </w:r>
      <w:r>
        <w:t>.</w:t>
      </w:r>
    </w:p>
    <w:p w14:paraId="770D789D" w14:textId="4BE2E7E0" w:rsidR="006A0BC1" w:rsidRDefault="006C2049" w:rsidP="006A0BC1">
      <w:r w:rsidRPr="006C2049">
        <w:rPr>
          <w:position w:val="-14"/>
        </w:rPr>
        <w:object w:dxaOrig="340" w:dyaOrig="380" w14:anchorId="76DC943E">
          <v:shape id="_x0000_i1347" type="#_x0000_t75" style="width:14.6pt;height:21.85pt" o:ole="">
            <v:imagedata r:id="rId659" o:title=""/>
          </v:shape>
          <o:OLEObject Type="Embed" ProgID="Equation.DSMT4" ShapeID="_x0000_i1347" DrawAspect="Content" ObjectID="_1375880547" r:id="rId660"/>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554341">
        <w:t>4.1.1</w:t>
      </w:r>
      <w:r w:rsidR="006A0BC1">
        <w:fldChar w:fldCharType="end"/>
      </w:r>
      <w:r w:rsidR="006A0BC1">
        <w:t xml:space="preserve">.  </w:t>
      </w:r>
      <w:r w:rsidRPr="006C2049">
        <w:rPr>
          <w:position w:val="-12"/>
        </w:rPr>
        <w:object w:dxaOrig="440" w:dyaOrig="360" w14:anchorId="78F4CE87">
          <v:shape id="_x0000_i1348" type="#_x0000_t75" style="width:21.85pt;height:21.85pt" o:ole="">
            <v:imagedata r:id="rId661" o:title=""/>
          </v:shape>
          <o:OLEObject Type="Embed" ProgID="Equation.DSMT4" ShapeID="_x0000_i1348" DrawAspect="Content" ObjectID="_1375880548" r:id="rId662"/>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554341">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2710" w:name="_Toc302134541"/>
      <w:r>
        <w:lastRenderedPageBreak/>
        <w:t>Fiber with Exponential-Power Law</w:t>
      </w:r>
      <w:bookmarkEnd w:id="2710"/>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2711" w:author="Gerard" w:date="2015-08-25T15:04:00Z">
        <w:r w:rsidR="00554341">
          <w:t xml:space="preserve">4.1.3.21. </w:t>
        </w:r>
      </w:ins>
      <w:del w:id="2712"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49" type="#_x0000_t75" style="width:7.3pt;height:14.6pt" o:ole="">
                  <v:imagedata r:id="rId663" o:title=""/>
                </v:shape>
                <o:OLEObject Type="Embed" ProgID="Equation.DSMT4" ShapeID="_x0000_i1349" DrawAspect="Content" ObjectID="_1375880549" r:id="rId664"/>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50" type="#_x0000_t75" style="width:14.6pt;height:14.6pt" o:ole="">
                  <v:imagedata r:id="rId665" o:title=""/>
                </v:shape>
                <o:OLEObject Type="Embed" ProgID="Equation.DSMT4" ShapeID="_x0000_i1350" DrawAspect="Content" ObjectID="_1375880550" r:id="rId666"/>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51" type="#_x0000_t75" style="width:14.6pt;height:14.6pt" o:ole="">
                  <v:imagedata r:id="rId667" o:title=""/>
                </v:shape>
                <o:OLEObject Type="Embed" ProgID="Equation.DSMT4" ShapeID="_x0000_i1351" DrawAspect="Content" ObjectID="_1375880551" r:id="rId668"/>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52" type="#_x0000_t75" style="width:7.3pt;height:14.6pt" o:ole="">
                  <v:imagedata r:id="rId669" o:title=""/>
                </v:shape>
                <o:OLEObject Type="Embed" ProgID="Equation.DSMT4" ShapeID="_x0000_i1352" DrawAspect="Content" ObjectID="_1375880552" r:id="rId670"/>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53" type="#_x0000_t75" style="width:14.6pt;height:14.6pt" o:ole="">
                  <v:imagedata r:id="rId671" o:title=""/>
                </v:shape>
                <o:OLEObject Type="Embed" ProgID="Equation.DSMT4" ShapeID="_x0000_i1353" DrawAspect="Content" ObjectID="_1375880553" r:id="rId672"/>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744BB0" w:rsidRPr="006C2049">
        <w:rPr>
          <w:position w:val="-12"/>
        </w:rPr>
        <w:object w:dxaOrig="6380" w:dyaOrig="380" w14:anchorId="32983B6D">
          <v:shape id="_x0000_i1354" type="#_x0000_t75" style="width:320.8pt;height:22.8pt" o:ole="">
            <v:imagedata r:id="rId673" o:title=""/>
          </v:shape>
          <o:OLEObject Type="Embed" ProgID="Equation.DSMT4" ShapeID="_x0000_i1354" DrawAspect="Content" ObjectID="_1375880554" r:id="rId674"/>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55" type="#_x0000_t75" style="width:50.15pt;height:21.85pt" o:ole="">
            <v:imagedata r:id="rId675" o:title=""/>
          </v:shape>
          <o:OLEObject Type="Embed" ProgID="Equation.DSMT4" ShapeID="_x0000_i1355" DrawAspect="Content" ObjectID="_1375880555" r:id="rId67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554341">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56" type="#_x0000_t75" style="width:21.85pt;height:14.6pt" o:ole="">
            <v:imagedata r:id="rId677" o:title=""/>
          </v:shape>
          <o:OLEObject Type="Embed" ProgID="Equation.DSMT4" ShapeID="_x0000_i1356" DrawAspect="Content" ObjectID="_1375880556" r:id="rId678"/>
        </w:object>
      </w:r>
      <w:r w:rsidR="0099145F">
        <w:t xml:space="preserve">0° and </w:t>
      </w:r>
      <w:r w:rsidR="006C2049" w:rsidRPr="006C2049">
        <w:rPr>
          <w:position w:val="-10"/>
        </w:rPr>
        <w:object w:dxaOrig="400" w:dyaOrig="260" w14:anchorId="4C0F5592">
          <v:shape id="_x0000_i1357" type="#_x0000_t75" style="width:21.85pt;height:14.6pt" o:ole="">
            <v:imagedata r:id="rId679" o:title=""/>
          </v:shape>
          <o:OLEObject Type="Embed" ProgID="Equation.DSMT4" ShapeID="_x0000_i1357" DrawAspect="Content" ObjectID="_1375880557" r:id="rId680"/>
        </w:object>
      </w:r>
      <w:r w:rsidR="0099145F">
        <w:t xml:space="preserve">90°, such that </w:t>
      </w:r>
      <w:r w:rsidR="00744BB0" w:rsidRPr="006C2049">
        <w:rPr>
          <w:position w:val="-12"/>
        </w:rPr>
        <w:object w:dxaOrig="660" w:dyaOrig="380" w14:anchorId="7BD647BF">
          <v:shape id="_x0000_i1358" type="#_x0000_t75" style="width:29.15pt;height:22.8pt" o:ole="">
            <v:imagedata r:id="rId681" o:title=""/>
          </v:shape>
          <o:OLEObject Type="Embed" ProgID="Equation.DSMT4" ShapeID="_x0000_i1358" DrawAspect="Content" ObjectID="_1375880558" r:id="rId682"/>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59" type="#_x0000_t75" style="width:136.7pt;height:36.45pt" o:ole="">
            <v:imagedata r:id="rId683" o:title=""/>
          </v:shape>
          <o:OLEObject Type="Embed" ProgID="Equation.DSMT4" ShapeID="_x0000_i1359" DrawAspect="Content" ObjectID="_1375880559" r:id="rId684"/>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60" type="#_x0000_t75" style="width:86.6pt;height:21.85pt" o:ole="">
            <v:imagedata r:id="rId685" o:title=""/>
          </v:shape>
          <o:OLEObject Type="Embed" ProgID="Equation.DSMT4" ShapeID="_x0000_i1360" DrawAspect="Content" ObjectID="_1375880560" r:id="rId686"/>
        </w:object>
      </w:r>
      <w:r>
        <w:t xml:space="preserve"> is the square of the fiber stretch, </w:t>
      </w:r>
      <w:r w:rsidR="006C2049" w:rsidRPr="006C2049">
        <w:rPr>
          <w:position w:val="-12"/>
        </w:rPr>
        <w:object w:dxaOrig="1200" w:dyaOrig="360" w14:anchorId="6BEC64BF">
          <v:shape id="_x0000_i1361" type="#_x0000_t75" style="width:57.4pt;height:21.85pt" o:ole="">
            <v:imagedata r:id="rId687" o:title=""/>
          </v:shape>
          <o:OLEObject Type="Embed" ProgID="Equation.DSMT4" ShapeID="_x0000_i1361" DrawAspect="Content" ObjectID="_1375880561" r:id="rId688"/>
        </w:object>
      </w:r>
      <w:r>
        <w:t xml:space="preserve">, and </w:t>
      </w:r>
      <w:r w:rsidR="006C2049" w:rsidRPr="006C2049">
        <w:rPr>
          <w:position w:val="-14"/>
        </w:rPr>
        <w:object w:dxaOrig="540" w:dyaOrig="400" w14:anchorId="482E6118">
          <v:shape id="_x0000_i1362" type="#_x0000_t75" style="width:28.25pt;height:21.85pt" o:ole="">
            <v:imagedata r:id="rId689" o:title=""/>
          </v:shape>
          <o:OLEObject Type="Embed" ProgID="Equation.DSMT4" ShapeID="_x0000_i1362" DrawAspect="Content" ObjectID="_1375880562" r:id="rId690"/>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63" type="#_x0000_t75" style="width:2in;height:36.45pt" o:ole="">
            <v:imagedata r:id="rId691" o:title=""/>
          </v:shape>
          <o:OLEObject Type="Embed" ProgID="Equation.DSMT4" ShapeID="_x0000_i1363" DrawAspect="Content" ObjectID="_1375880563" r:id="rId692"/>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64" type="#_x0000_t75" style="width:28.25pt;height:14.6pt" o:ole="">
            <v:imagedata r:id="rId693" o:title=""/>
          </v:shape>
          <o:OLEObject Type="Embed" ProgID="Equation.DSMT4" ShapeID="_x0000_i1364" DrawAspect="Content" ObjectID="_1375880564" r:id="rId694"/>
        </w:object>
      </w:r>
      <w:r w:rsidRPr="000230DC">
        <w:t xml:space="preserve">, </w:t>
      </w:r>
      <w:r w:rsidR="006C2049" w:rsidRPr="006C2049">
        <w:rPr>
          <w:position w:val="-6"/>
        </w:rPr>
        <w:object w:dxaOrig="580" w:dyaOrig="279" w14:anchorId="727BB5BF">
          <v:shape id="_x0000_i1365" type="#_x0000_t75" style="width:28.25pt;height:14.6pt" o:ole="">
            <v:imagedata r:id="rId695" o:title=""/>
          </v:shape>
          <o:OLEObject Type="Embed" ProgID="Equation.DSMT4" ShapeID="_x0000_i1365" DrawAspect="Content" ObjectID="_1375880565" r:id="rId696"/>
        </w:object>
      </w:r>
      <w:r w:rsidRPr="000230DC">
        <w:t xml:space="preserve">, and </w:t>
      </w:r>
      <w:r w:rsidR="006C2049" w:rsidRPr="006C2049">
        <w:rPr>
          <w:position w:val="-10"/>
        </w:rPr>
        <w:object w:dxaOrig="600" w:dyaOrig="320" w14:anchorId="1D35C060">
          <v:shape id="_x0000_i1366" type="#_x0000_t75" style="width:28.25pt;height:14.6pt" o:ole="">
            <v:imagedata r:id="rId697" o:title=""/>
          </v:shape>
          <o:OLEObject Type="Embed" ProgID="Equation.DSMT4" ShapeID="_x0000_i1366" DrawAspect="Content" ObjectID="_1375880566" r:id="rId698"/>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67" type="#_x0000_t75" style="width:36.45pt;height:14.6pt" o:ole="">
            <v:imagedata r:id="rId699" o:title=""/>
          </v:shape>
          <o:OLEObject Type="Embed" ProgID="Equation.DSMT4" ShapeID="_x0000_i1367" DrawAspect="Content" ObjectID="_1375880567" r:id="rId700"/>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68" type="#_x0000_t75" style="width:93.85pt;height:36.45pt" o:ole="">
            <v:imagedata r:id="rId701" o:title=""/>
          </v:shape>
          <o:OLEObject Type="Embed" ProgID="Equation.DSMT4" ShapeID="_x0000_i1368" DrawAspect="Content" ObjectID="_1375880568" r:id="rId702"/>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69" type="#_x0000_t75" style="width:28.25pt;height:14.6pt" o:ole="">
            <v:imagedata r:id="rId703" o:title=""/>
          </v:shape>
          <o:OLEObject Type="Embed" ProgID="Equation.DSMT4" ShapeID="_x0000_i1369" DrawAspect="Content" ObjectID="_1375880569" r:id="rId704"/>
        </w:object>
      </w:r>
      <w:r w:rsidRPr="0097532C">
        <w:t>, the fiber modulus is zero at the strain origin (</w:t>
      </w:r>
      <w:r w:rsidR="006C2049" w:rsidRPr="006C2049">
        <w:rPr>
          <w:position w:val="-12"/>
        </w:rPr>
        <w:object w:dxaOrig="600" w:dyaOrig="360" w14:anchorId="09E23512">
          <v:shape id="_x0000_i1370" type="#_x0000_t75" style="width:28.25pt;height:21.85pt" o:ole="">
            <v:imagedata r:id="rId705" o:title=""/>
          </v:shape>
          <o:OLEObject Type="Embed" ProgID="Equation.DSMT4" ShapeID="_x0000_i1370" DrawAspect="Content" ObjectID="_1375880570" r:id="rId706"/>
        </w:object>
      </w:r>
      <w:r w:rsidRPr="0097532C">
        <w:t xml:space="preserve">).  Therefore, use </w:t>
      </w:r>
      <w:r w:rsidR="006C2049" w:rsidRPr="006C2049">
        <w:rPr>
          <w:position w:val="-10"/>
        </w:rPr>
        <w:object w:dxaOrig="600" w:dyaOrig="320" w14:anchorId="32B93C4B">
          <v:shape id="_x0000_i1371" type="#_x0000_t75" style="width:28.25pt;height:14.6pt" o:ole="">
            <v:imagedata r:id="rId707" o:title=""/>
          </v:shape>
          <o:OLEObject Type="Embed" ProgID="Equation.DSMT4" ShapeID="_x0000_i1371" DrawAspect="Content" ObjectID="_1375880571" r:id="rId708"/>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72" type="#_x0000_t75" style="width:14.6pt;height:21.85pt" o:ole="">
            <v:imagedata r:id="rId709" o:title=""/>
          </v:shape>
          <o:OLEObject Type="Embed" ProgID="Equation.DSMT4" ShapeID="_x0000_i1372" DrawAspect="Content" ObjectID="_1375880572" r:id="rId710"/>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73" type="#_x0000_t75" style="width:14.6pt;height:21.85pt" o:ole="">
            <v:imagedata r:id="rId711" o:title=""/>
          </v:shape>
          <o:OLEObject Type="Embed" ProgID="Equation.DSMT4" ShapeID="_x0000_i1373" DrawAspect="Content" ObjectID="_1375880573" r:id="rId712"/>
        </w:object>
      </w:r>
      <w:r>
        <w:t xml:space="preserve">, oriented at ±25 degrees relative to </w:t>
      </w:r>
      <w:r w:rsidR="006C2049" w:rsidRPr="006C2049">
        <w:rPr>
          <w:position w:val="-12"/>
        </w:rPr>
        <w:object w:dxaOrig="240" w:dyaOrig="360" w14:anchorId="6B10A7E0">
          <v:shape id="_x0000_i1374" type="#_x0000_t75" style="width:14.6pt;height:21.85pt" o:ole="">
            <v:imagedata r:id="rId713" o:title=""/>
          </v:shape>
          <o:OLEObject Type="Embed" ProgID="Equation.DSMT4" ShapeID="_x0000_i1374" DrawAspect="Content" ObjectID="_1375880574" r:id="rId714"/>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2713" w:author="Gerard" w:date="2015-06-21T22:33:00Z"/>
        </w:rPr>
      </w:pPr>
      <w:ins w:id="2714" w:author="Gerard" w:date="2015-06-21T22:33:00Z">
        <w:r>
          <w:br w:type="page"/>
        </w:r>
      </w:ins>
    </w:p>
    <w:p w14:paraId="6992C80D" w14:textId="77777777" w:rsidR="008613FC" w:rsidRDefault="008613FC" w:rsidP="008613FC">
      <w:pPr>
        <w:pStyle w:val="Heading4"/>
        <w:rPr>
          <w:ins w:id="2715" w:author="Gerard" w:date="2015-06-21T22:33:00Z"/>
        </w:rPr>
      </w:pPr>
      <w:bookmarkStart w:id="2716" w:name="_Toc302134542"/>
      <w:ins w:id="2717" w:author="Gerard" w:date="2015-06-21T22:33:00Z">
        <w:r>
          <w:lastRenderedPageBreak/>
          <w:t>Fiber with Toe-Linear Response</w:t>
        </w:r>
        <w:bookmarkEnd w:id="2716"/>
      </w:ins>
    </w:p>
    <w:p w14:paraId="3F118100" w14:textId="34CA124F" w:rsidR="008613FC" w:rsidRDefault="008613FC" w:rsidP="008613FC">
      <w:pPr>
        <w:rPr>
          <w:ins w:id="2718" w:author="Gerard" w:date="2015-06-21T22:33:00Z"/>
        </w:rPr>
      </w:pPr>
      <w:ins w:id="2719"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2720"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5"/>
        <w:gridCol w:w="523"/>
      </w:tblGrid>
      <w:tr w:rsidR="008613FC" w14:paraId="4E4E00C9" w14:textId="77777777" w:rsidTr="0091641D">
        <w:trPr>
          <w:ins w:id="2721" w:author="Gerard" w:date="2015-06-21T22:33:00Z"/>
        </w:trPr>
        <w:tc>
          <w:tcPr>
            <w:tcW w:w="0" w:type="auto"/>
            <w:shd w:val="clear" w:color="auto" w:fill="auto"/>
          </w:tcPr>
          <w:p w14:paraId="06B00BCA" w14:textId="77777777" w:rsidR="008613FC" w:rsidRDefault="008613FC" w:rsidP="0091641D">
            <w:pPr>
              <w:pStyle w:val="code"/>
              <w:rPr>
                <w:ins w:id="2722" w:author="Gerard" w:date="2015-06-21T22:33:00Z"/>
              </w:rPr>
            </w:pPr>
            <w:ins w:id="2723" w:author="Gerard" w:date="2015-06-21T22:33:00Z">
              <w:r>
                <w:t>&lt;E&gt;</w:t>
              </w:r>
            </w:ins>
          </w:p>
        </w:tc>
        <w:tc>
          <w:tcPr>
            <w:tcW w:w="0" w:type="auto"/>
            <w:shd w:val="clear" w:color="auto" w:fill="auto"/>
          </w:tcPr>
          <w:p w14:paraId="2AC10413" w14:textId="77777777" w:rsidR="008613FC" w:rsidRDefault="008613FC" w:rsidP="0091641D">
            <w:pPr>
              <w:rPr>
                <w:ins w:id="2724" w:author="Gerard" w:date="2015-06-21T22:33:00Z"/>
              </w:rPr>
            </w:pPr>
            <w:ins w:id="2725" w:author="Gerard" w:date="2015-06-21T22:33:00Z">
              <w:r w:rsidRPr="0091641D">
                <w:rPr>
                  <w:position w:val="-4"/>
                </w:rPr>
                <w:object w:dxaOrig="240" w:dyaOrig="240" w14:anchorId="2BD938EA">
                  <v:shape id="_x0000_i1375" type="#_x0000_t75" style="width:14.6pt;height:13.65pt" o:ole="">
                    <v:imagedata r:id="rId715" o:title=""/>
                  </v:shape>
                  <o:OLEObject Type="Embed" ProgID="Equation.DSMT4" ShapeID="_x0000_i1375" DrawAspect="Content" ObjectID="_1375880575" r:id="rId716"/>
                </w:object>
              </w:r>
            </w:ins>
            <w:ins w:id="2726" w:author="Gerard" w:date="2015-06-21T22:33:00Z">
              <w:r>
                <w:t>, the fiber modulus in the linear range (</w:t>
              </w:r>
            </w:ins>
            <w:ins w:id="2727" w:author="Gerard" w:date="2015-06-21T22:33:00Z">
              <w:r w:rsidRPr="00EA1ADB">
                <w:rPr>
                  <w:position w:val="-4"/>
                </w:rPr>
                <w:object w:dxaOrig="600" w:dyaOrig="240" w14:anchorId="4769289F">
                  <v:shape id="_x0000_i1376" type="#_x0000_t75" style="width:30.1pt;height:11.85pt" o:ole="">
                    <v:imagedata r:id="rId717" o:title=""/>
                  </v:shape>
                  <o:OLEObject Type="Embed" ProgID="Equation.DSMT4" ShapeID="_x0000_i1376" DrawAspect="Content" ObjectID="_1375880576" r:id="rId718"/>
                </w:object>
              </w:r>
            </w:ins>
            <w:ins w:id="2728" w:author="Gerard" w:date="2015-06-21T22:33:00Z">
              <w:r>
                <w:t>)</w:t>
              </w:r>
            </w:ins>
          </w:p>
        </w:tc>
        <w:tc>
          <w:tcPr>
            <w:tcW w:w="0" w:type="auto"/>
          </w:tcPr>
          <w:p w14:paraId="49C60F83" w14:textId="77777777" w:rsidR="008613FC" w:rsidRPr="00AF2221" w:rsidRDefault="008613FC" w:rsidP="0091641D">
            <w:pPr>
              <w:rPr>
                <w:ins w:id="2729" w:author="Gerard" w:date="2015-06-21T22:33:00Z"/>
                <w:position w:val="-10"/>
              </w:rPr>
            </w:pPr>
            <w:ins w:id="2730" w:author="Gerard" w:date="2015-06-21T22:33:00Z">
              <w:r>
                <w:rPr>
                  <w:position w:val="-10"/>
                </w:rPr>
                <w:t>[</w:t>
              </w:r>
              <w:r>
                <w:rPr>
                  <w:b/>
                  <w:position w:val="-10"/>
                </w:rPr>
                <w:t>P</w:t>
              </w:r>
              <w:r>
                <w:rPr>
                  <w:position w:val="-10"/>
                </w:rPr>
                <w:t>]</w:t>
              </w:r>
            </w:ins>
          </w:p>
        </w:tc>
      </w:tr>
      <w:tr w:rsidR="008613FC" w14:paraId="159055FC" w14:textId="77777777" w:rsidTr="0091641D">
        <w:trPr>
          <w:ins w:id="2731" w:author="Gerard" w:date="2015-06-21T22:33:00Z"/>
        </w:trPr>
        <w:tc>
          <w:tcPr>
            <w:tcW w:w="0" w:type="auto"/>
            <w:shd w:val="clear" w:color="auto" w:fill="auto"/>
          </w:tcPr>
          <w:p w14:paraId="218103F3" w14:textId="77777777" w:rsidR="008613FC" w:rsidRDefault="008613FC" w:rsidP="0091641D">
            <w:pPr>
              <w:pStyle w:val="code"/>
              <w:rPr>
                <w:ins w:id="2732" w:author="Gerard" w:date="2015-06-21T22:33:00Z"/>
              </w:rPr>
            </w:pPr>
            <w:ins w:id="2733" w:author="Gerard" w:date="2015-06-21T22:33:00Z">
              <w:r>
                <w:t>&lt;beta&gt;</w:t>
              </w:r>
            </w:ins>
          </w:p>
        </w:tc>
        <w:tc>
          <w:tcPr>
            <w:tcW w:w="0" w:type="auto"/>
            <w:shd w:val="clear" w:color="auto" w:fill="auto"/>
          </w:tcPr>
          <w:p w14:paraId="6D814E73" w14:textId="77777777" w:rsidR="008613FC" w:rsidRPr="00315B5A" w:rsidRDefault="008613FC" w:rsidP="0091641D">
            <w:pPr>
              <w:rPr>
                <w:ins w:id="2734" w:author="Gerard" w:date="2015-06-21T22:33:00Z"/>
              </w:rPr>
            </w:pPr>
            <w:ins w:id="2735" w:author="Gerard" w:date="2015-06-21T22:33:00Z">
              <w:r w:rsidRPr="0091641D">
                <w:rPr>
                  <w:position w:val="-10"/>
                </w:rPr>
                <w:object w:dxaOrig="220" w:dyaOrig="320" w14:anchorId="28483DC5">
                  <v:shape id="_x0000_i1377" type="#_x0000_t75" style="width:10.95pt;height:16.4pt" o:ole="">
                    <v:imagedata r:id="rId719" o:title=""/>
                  </v:shape>
                  <o:OLEObject Type="Embed" ProgID="Equation.DSMT4" ShapeID="_x0000_i1377" DrawAspect="Content" ObjectID="_1375880577" r:id="rId720"/>
                </w:object>
              </w:r>
            </w:ins>
            <w:ins w:id="2736" w:author="Gerard" w:date="2015-06-21T22:33:00Z">
              <w:r>
                <w:t>, the power-law exponent in the toe region (</w:t>
              </w:r>
            </w:ins>
            <w:ins w:id="2737" w:author="Gerard" w:date="2015-06-21T22:33:00Z">
              <w:r w:rsidRPr="00FC6EB7">
                <w:rPr>
                  <w:position w:val="-10"/>
                </w:rPr>
                <w:object w:dxaOrig="580" w:dyaOrig="320" w14:anchorId="76767885">
                  <v:shape id="_x0000_i1378" type="#_x0000_t75" style="width:29.15pt;height:16.4pt" o:ole="">
                    <v:imagedata r:id="rId721" o:title=""/>
                  </v:shape>
                  <o:OLEObject Type="Embed" ProgID="Equation.DSMT4" ShapeID="_x0000_i1378" DrawAspect="Content" ObjectID="_1375880578" r:id="rId722"/>
                </w:object>
              </w:r>
            </w:ins>
            <w:ins w:id="2738" w:author="Gerard" w:date="2015-06-21T22:33:00Z">
              <w:r>
                <w:t>)</w:t>
              </w:r>
            </w:ins>
          </w:p>
        </w:tc>
        <w:tc>
          <w:tcPr>
            <w:tcW w:w="0" w:type="auto"/>
          </w:tcPr>
          <w:p w14:paraId="14AB956E" w14:textId="77777777" w:rsidR="008613FC" w:rsidRDefault="008613FC" w:rsidP="0091641D">
            <w:pPr>
              <w:rPr>
                <w:ins w:id="2739" w:author="Gerard" w:date="2015-06-21T22:33:00Z"/>
                <w:position w:val="-10"/>
              </w:rPr>
            </w:pPr>
            <w:ins w:id="2740" w:author="Gerard" w:date="2015-06-21T22:33:00Z">
              <w:r>
                <w:rPr>
                  <w:position w:val="-10"/>
                </w:rPr>
                <w:t>[ ]</w:t>
              </w:r>
            </w:ins>
          </w:p>
        </w:tc>
      </w:tr>
      <w:tr w:rsidR="008613FC" w14:paraId="7C014B70" w14:textId="77777777" w:rsidTr="0091641D">
        <w:trPr>
          <w:ins w:id="2741" w:author="Gerard" w:date="2015-06-21T22:33:00Z"/>
        </w:trPr>
        <w:tc>
          <w:tcPr>
            <w:tcW w:w="0" w:type="auto"/>
            <w:shd w:val="clear" w:color="auto" w:fill="auto"/>
          </w:tcPr>
          <w:p w14:paraId="5D3F60CA" w14:textId="77777777" w:rsidR="008613FC" w:rsidRDefault="008613FC" w:rsidP="0091641D">
            <w:pPr>
              <w:pStyle w:val="code"/>
              <w:rPr>
                <w:ins w:id="2742" w:author="Gerard" w:date="2015-06-21T22:33:00Z"/>
              </w:rPr>
            </w:pPr>
            <w:ins w:id="2743" w:author="Gerard" w:date="2015-06-21T22:33:00Z">
              <w:r>
                <w:t>&lt;lam0&gt;</w:t>
              </w:r>
            </w:ins>
          </w:p>
        </w:tc>
        <w:tc>
          <w:tcPr>
            <w:tcW w:w="0" w:type="auto"/>
            <w:shd w:val="clear" w:color="auto" w:fill="auto"/>
          </w:tcPr>
          <w:p w14:paraId="637100B8" w14:textId="77777777" w:rsidR="008613FC" w:rsidRPr="00315B5A" w:rsidRDefault="008613FC" w:rsidP="0091641D">
            <w:pPr>
              <w:rPr>
                <w:ins w:id="2744" w:author="Gerard" w:date="2015-06-21T22:33:00Z"/>
              </w:rPr>
            </w:pPr>
            <w:ins w:id="2745" w:author="Gerard" w:date="2015-06-21T22:33:00Z">
              <w:r w:rsidRPr="0091641D">
                <w:rPr>
                  <w:position w:val="-12"/>
                </w:rPr>
                <w:object w:dxaOrig="280" w:dyaOrig="380" w14:anchorId="39FA6ADF">
                  <v:shape id="_x0000_i1379" type="#_x0000_t75" style="width:13.65pt;height:19.15pt" o:ole="">
                    <v:imagedata r:id="rId723" o:title=""/>
                  </v:shape>
                  <o:OLEObject Type="Embed" ProgID="Equation.DSMT4" ShapeID="_x0000_i1379" DrawAspect="Content" ObjectID="_1375880579" r:id="rId724"/>
                </w:object>
              </w:r>
            </w:ins>
            <w:ins w:id="2746" w:author="Gerard" w:date="2015-06-21T22:33:00Z">
              <w:r>
                <w:t>, the stretch ratio when the toe region transitions to the linear region (</w:t>
              </w:r>
            </w:ins>
            <w:ins w:id="2747" w:author="Gerard" w:date="2015-06-21T22:33:00Z">
              <w:r w:rsidRPr="0091641D">
                <w:rPr>
                  <w:position w:val="-12"/>
                </w:rPr>
                <w:object w:dxaOrig="620" w:dyaOrig="380" w14:anchorId="56E2BDDC">
                  <v:shape id="_x0000_i1380" type="#_x0000_t75" style="width:31pt;height:19.15pt" o:ole="">
                    <v:imagedata r:id="rId725" o:title=""/>
                  </v:shape>
                  <o:OLEObject Type="Embed" ProgID="Equation.DSMT4" ShapeID="_x0000_i1380" DrawAspect="Content" ObjectID="_1375880580" r:id="rId726"/>
                </w:object>
              </w:r>
            </w:ins>
            <w:ins w:id="2748" w:author="Gerard" w:date="2015-06-21T22:33:00Z">
              <w:r>
                <w:t>)</w:t>
              </w:r>
            </w:ins>
          </w:p>
        </w:tc>
        <w:tc>
          <w:tcPr>
            <w:tcW w:w="0" w:type="auto"/>
          </w:tcPr>
          <w:p w14:paraId="01357CCC" w14:textId="77777777" w:rsidR="008613FC" w:rsidRDefault="008613FC" w:rsidP="0091641D">
            <w:pPr>
              <w:rPr>
                <w:ins w:id="2749" w:author="Gerard" w:date="2015-06-21T22:33:00Z"/>
                <w:position w:val="-10"/>
              </w:rPr>
            </w:pPr>
            <w:ins w:id="2750" w:author="Gerard" w:date="2015-06-21T22:33:00Z">
              <w:r>
                <w:rPr>
                  <w:position w:val="-10"/>
                </w:rPr>
                <w:t>[ ]</w:t>
              </w:r>
            </w:ins>
          </w:p>
        </w:tc>
      </w:tr>
    </w:tbl>
    <w:p w14:paraId="58B803C5" w14:textId="77777777" w:rsidR="008613FC" w:rsidRDefault="008613FC" w:rsidP="008613FC">
      <w:pPr>
        <w:rPr>
          <w:ins w:id="2751" w:author="Gerard" w:date="2015-06-21T22:33:00Z"/>
        </w:rPr>
      </w:pPr>
    </w:p>
    <w:p w14:paraId="26757A27" w14:textId="77777777" w:rsidR="008613FC" w:rsidRDefault="008613FC" w:rsidP="008613FC">
      <w:pPr>
        <w:rPr>
          <w:ins w:id="2752" w:author="Gerard" w:date="2015-06-21T22:33:00Z"/>
        </w:rPr>
      </w:pPr>
      <w:ins w:id="2753" w:author="Gerard" w:date="2015-06-21T22:33:00Z">
        <w:r>
          <w:t>The fiber strain energy density is given by</w:t>
        </w:r>
      </w:ins>
    </w:p>
    <w:p w14:paraId="03DBFEFE" w14:textId="77777777" w:rsidR="008613FC" w:rsidRDefault="008613FC" w:rsidP="008613FC">
      <w:pPr>
        <w:pStyle w:val="MTDisplayEquation"/>
        <w:rPr>
          <w:ins w:id="2754" w:author="Gerard" w:date="2015-06-21T22:33:00Z"/>
        </w:rPr>
      </w:pPr>
      <w:ins w:id="2755" w:author="Gerard" w:date="2015-06-21T22:33:00Z">
        <w:r>
          <w:tab/>
        </w:r>
      </w:ins>
      <w:ins w:id="2756" w:author="Gerard" w:date="2015-06-21T22:33:00Z">
        <w:r w:rsidRPr="00297A89">
          <w:rPr>
            <w:position w:val="-84"/>
          </w:rPr>
          <w:object w:dxaOrig="5460" w:dyaOrig="1800" w14:anchorId="539A7A63">
            <v:shape id="_x0000_i1381" type="#_x0000_t75" style="width:270.7pt;height:82.05pt" o:ole="">
              <v:imagedata r:id="rId727" o:title=""/>
            </v:shape>
            <o:OLEObject Type="Embed" ProgID="Equation.DSMT4" ShapeID="_x0000_i1381" DrawAspect="Content" ObjectID="_1375880581" r:id="rId728"/>
          </w:object>
        </w:r>
      </w:ins>
      <w:ins w:id="2757" w:author="Gerard" w:date="2015-06-21T22:33:00Z">
        <w:r>
          <w:t xml:space="preserve"> ,</w:t>
        </w:r>
      </w:ins>
    </w:p>
    <w:p w14:paraId="29D1FB11" w14:textId="77777777" w:rsidR="008613FC" w:rsidRDefault="008613FC" w:rsidP="008613FC">
      <w:pPr>
        <w:rPr>
          <w:ins w:id="2758" w:author="Gerard" w:date="2015-06-21T22:33:00Z"/>
        </w:rPr>
      </w:pPr>
      <w:ins w:id="2759" w:author="Gerard" w:date="2015-06-21T22:33:00Z">
        <w:r w:rsidRPr="000230DC">
          <w:t>where</w:t>
        </w:r>
        <w:r>
          <w:t xml:space="preserve"> </w:t>
        </w:r>
      </w:ins>
      <w:ins w:id="2760" w:author="Gerard" w:date="2015-06-21T22:33:00Z">
        <w:r w:rsidRPr="0091641D">
          <w:rPr>
            <w:position w:val="-12"/>
          </w:rPr>
          <w:object w:dxaOrig="740" w:dyaOrig="400" w14:anchorId="6855FD28">
            <v:shape id="_x0000_i1382" type="#_x0000_t75" style="width:37.35pt;height:20.05pt" o:ole="">
              <v:imagedata r:id="rId729" o:title=""/>
            </v:shape>
            <o:OLEObject Type="Embed" ProgID="Equation.DSMT4" ShapeID="_x0000_i1382" DrawAspect="Content" ObjectID="_1375880582" r:id="rId730"/>
          </w:object>
        </w:r>
      </w:ins>
      <w:ins w:id="2761" w:author="Gerard" w:date="2015-06-21T22:33:00Z">
        <w:r>
          <w:t xml:space="preserve">, </w:t>
        </w:r>
      </w:ins>
    </w:p>
    <w:p w14:paraId="779975C4" w14:textId="77777777" w:rsidR="008613FC" w:rsidRDefault="008613FC" w:rsidP="008613FC">
      <w:pPr>
        <w:pStyle w:val="MTDisplayEquation"/>
        <w:rPr>
          <w:ins w:id="2762" w:author="Gerard" w:date="2015-06-21T22:33:00Z"/>
        </w:rPr>
      </w:pPr>
      <w:ins w:id="2763" w:author="Gerard" w:date="2015-06-21T22:33:00Z">
        <w:r>
          <w:tab/>
        </w:r>
      </w:ins>
      <w:ins w:id="2764" w:author="Gerard" w:date="2015-06-21T22:33:00Z">
        <w:r w:rsidRPr="00297A89">
          <w:rPr>
            <w:position w:val="-36"/>
          </w:rPr>
          <w:object w:dxaOrig="6080" w:dyaOrig="840" w14:anchorId="45DDD587">
            <v:shape id="_x0000_i1383" type="#_x0000_t75" style="width:304.4pt;height:41.9pt" o:ole="">
              <v:imagedata r:id="rId731" o:title=""/>
            </v:shape>
            <o:OLEObject Type="Embed" ProgID="Equation.DSMT4" ShapeID="_x0000_i1383" DrawAspect="Content" ObjectID="_1375880583" r:id="rId732"/>
          </w:object>
        </w:r>
      </w:ins>
      <w:ins w:id="2765" w:author="Gerard" w:date="2015-06-21T22:33:00Z">
        <w:r>
          <w:t xml:space="preserve"> </w:t>
        </w:r>
      </w:ins>
    </w:p>
    <w:p w14:paraId="5547E20E" w14:textId="77777777" w:rsidR="008613FC" w:rsidRDefault="008613FC" w:rsidP="008613FC">
      <w:pPr>
        <w:rPr>
          <w:ins w:id="2766" w:author="Gerard" w:date="2015-06-21T22:33:00Z"/>
        </w:rPr>
      </w:pPr>
    </w:p>
    <w:p w14:paraId="41B804AF" w14:textId="77777777" w:rsidR="008613FC" w:rsidRDefault="008613FC" w:rsidP="008613FC">
      <w:pPr>
        <w:rPr>
          <w:ins w:id="2767" w:author="Gerard" w:date="2015-06-21T22:33:00Z"/>
        </w:rPr>
      </w:pPr>
      <w:ins w:id="2768" w:author="Gerard" w:date="2015-06-21T22:33:00Z">
        <w:r>
          <w:rPr>
            <w:i/>
          </w:rPr>
          <w:t>Example</w:t>
        </w:r>
        <w:r>
          <w:t>:</w:t>
        </w:r>
      </w:ins>
    </w:p>
    <w:p w14:paraId="4B987FFF" w14:textId="2926801B" w:rsidR="008613FC" w:rsidRPr="008A39E7" w:rsidRDefault="008613FC" w:rsidP="008613FC">
      <w:pPr>
        <w:rPr>
          <w:ins w:id="2769" w:author="Gerard" w:date="2015-06-21T22:33:00Z"/>
          <w:rFonts w:ascii="Courier New" w:hAnsi="Courier New"/>
          <w:sz w:val="22"/>
        </w:rPr>
      </w:pPr>
      <w:ins w:id="2770" w:author="Gerard" w:date="2015-06-21T22:33:00Z">
        <w:r w:rsidRPr="008A39E7">
          <w:rPr>
            <w:rFonts w:ascii="Courier New" w:hAnsi="Courier New"/>
            <w:sz w:val="22"/>
          </w:rPr>
          <w:t>&lt;</w:t>
        </w:r>
      </w:ins>
      <w:ins w:id="2771" w:author="Gerard" w:date="2015-06-21T22:34:00Z">
        <w:r>
          <w:rPr>
            <w:rFonts w:ascii="Courier New" w:hAnsi="Courier New"/>
            <w:sz w:val="22"/>
          </w:rPr>
          <w:t>material</w:t>
        </w:r>
      </w:ins>
      <w:ins w:id="2772"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2773" w:author="Gerard" w:date="2015-06-21T22:35:00Z"/>
        </w:rPr>
      </w:pPr>
      <w:ins w:id="2774" w:author="Gerard" w:date="2015-06-21T22:35:00Z">
        <w:r>
          <w:tab/>
          <w:t>&lt;fiber type="angles"&gt;</w:t>
        </w:r>
      </w:ins>
    </w:p>
    <w:p w14:paraId="4A03E7DD" w14:textId="77777777" w:rsidR="008613FC" w:rsidRDefault="008613FC" w:rsidP="008613FC">
      <w:pPr>
        <w:pStyle w:val="code"/>
        <w:rPr>
          <w:ins w:id="2775" w:author="Gerard" w:date="2015-06-21T22:35:00Z"/>
        </w:rPr>
      </w:pPr>
      <w:ins w:id="2776" w:author="Gerard" w:date="2015-06-21T22:35:00Z">
        <w:r>
          <w:tab/>
        </w:r>
        <w:r>
          <w:tab/>
          <w:t>&lt;theta&gt;20&lt;/center&gt;</w:t>
        </w:r>
      </w:ins>
    </w:p>
    <w:p w14:paraId="12E2D33E" w14:textId="77777777" w:rsidR="008613FC" w:rsidRDefault="008613FC" w:rsidP="008613FC">
      <w:pPr>
        <w:pStyle w:val="code"/>
        <w:rPr>
          <w:ins w:id="2777" w:author="Gerard" w:date="2015-06-21T22:35:00Z"/>
        </w:rPr>
      </w:pPr>
      <w:ins w:id="2778" w:author="Gerard" w:date="2015-06-21T22:35:00Z">
        <w:r>
          <w:tab/>
        </w:r>
        <w:r>
          <w:tab/>
          <w:t>&lt;phi&gt;90&lt;/phi&gt;</w:t>
        </w:r>
      </w:ins>
    </w:p>
    <w:p w14:paraId="22CEAFB7" w14:textId="77777777" w:rsidR="008613FC" w:rsidRDefault="008613FC" w:rsidP="008613FC">
      <w:pPr>
        <w:pStyle w:val="code"/>
        <w:rPr>
          <w:ins w:id="2779" w:author="Gerard" w:date="2015-06-21T22:35:00Z"/>
        </w:rPr>
      </w:pPr>
      <w:ins w:id="2780" w:author="Gerard" w:date="2015-06-21T22:35:00Z">
        <w:r>
          <w:tab/>
          <w:t>&lt;/fiber&gt;</w:t>
        </w:r>
      </w:ins>
    </w:p>
    <w:p w14:paraId="34732BFC" w14:textId="77777777" w:rsidR="008613FC" w:rsidRDefault="008613FC" w:rsidP="008613FC">
      <w:pPr>
        <w:rPr>
          <w:ins w:id="2781" w:author="Gerard" w:date="2015-06-21T22:33:00Z"/>
          <w:rFonts w:ascii="Courier New" w:hAnsi="Courier New"/>
          <w:sz w:val="22"/>
        </w:rPr>
      </w:pPr>
      <w:ins w:id="2782"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2783" w:author="Gerard" w:date="2015-06-21T22:33:00Z"/>
          <w:rFonts w:ascii="Courier New" w:hAnsi="Courier New"/>
          <w:sz w:val="22"/>
        </w:rPr>
      </w:pPr>
      <w:ins w:id="2784" w:author="Gerard" w:date="2015-06-21T22:33:00Z">
        <w:r>
          <w:rPr>
            <w:rFonts w:ascii="Courier New" w:hAnsi="Courier New"/>
            <w:sz w:val="22"/>
          </w:rPr>
          <w:tab/>
          <w:t>&lt;beta&gt;2.5&lt;/beta&gt;</w:t>
        </w:r>
      </w:ins>
    </w:p>
    <w:p w14:paraId="47CDAC99" w14:textId="77777777" w:rsidR="008613FC" w:rsidRPr="008A39E7" w:rsidRDefault="008613FC" w:rsidP="008613FC">
      <w:pPr>
        <w:rPr>
          <w:ins w:id="2785" w:author="Gerard" w:date="2015-06-21T22:33:00Z"/>
          <w:rFonts w:ascii="Courier New" w:hAnsi="Courier New"/>
          <w:sz w:val="22"/>
        </w:rPr>
      </w:pPr>
      <w:ins w:id="2786" w:author="Gerard" w:date="2015-06-21T22:33:00Z">
        <w:r>
          <w:rPr>
            <w:rFonts w:ascii="Courier New" w:hAnsi="Courier New"/>
            <w:sz w:val="22"/>
          </w:rPr>
          <w:tab/>
          <w:t>&lt;lam0&gt;1.06&lt;/lam0&gt;</w:t>
        </w:r>
      </w:ins>
    </w:p>
    <w:p w14:paraId="386338B5" w14:textId="2AD107B5" w:rsidR="008613FC" w:rsidRPr="008A39E7" w:rsidRDefault="008613FC" w:rsidP="008613FC">
      <w:pPr>
        <w:rPr>
          <w:ins w:id="2787" w:author="Gerard" w:date="2015-06-21T22:33:00Z"/>
          <w:rFonts w:ascii="Courier New" w:hAnsi="Courier New"/>
          <w:sz w:val="22"/>
        </w:rPr>
      </w:pPr>
      <w:ins w:id="2788" w:author="Gerard" w:date="2015-06-21T22:33:00Z">
        <w:r w:rsidRPr="008A39E7">
          <w:rPr>
            <w:rFonts w:ascii="Courier New" w:hAnsi="Courier New"/>
            <w:sz w:val="22"/>
          </w:rPr>
          <w:t>&lt;/</w:t>
        </w:r>
      </w:ins>
      <w:ins w:id="2789" w:author="Gerard" w:date="2015-06-21T22:34:00Z">
        <w:r>
          <w:rPr>
            <w:rFonts w:ascii="Courier New" w:hAnsi="Courier New"/>
            <w:sz w:val="22"/>
          </w:rPr>
          <w:t>material</w:t>
        </w:r>
      </w:ins>
      <w:ins w:id="2790" w:author="Gerard" w:date="2015-06-21T22:33:00Z">
        <w:r w:rsidRPr="008A39E7">
          <w:rPr>
            <w:rFonts w:ascii="Courier New" w:hAnsi="Courier New"/>
            <w:sz w:val="22"/>
          </w:rPr>
          <w:t>&gt;</w:t>
        </w:r>
      </w:ins>
    </w:p>
    <w:p w14:paraId="51834A66" w14:textId="77777777" w:rsidR="008613FC" w:rsidRDefault="008613FC" w:rsidP="008613FC">
      <w:pPr>
        <w:rPr>
          <w:ins w:id="2791"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2792" w:name="_Ref173929189"/>
    </w:p>
    <w:p w14:paraId="18ED4B7F" w14:textId="20D59176" w:rsidR="00F11BA7" w:rsidRDefault="00F11BA7" w:rsidP="00F11BA7">
      <w:pPr>
        <w:pStyle w:val="Heading4"/>
      </w:pPr>
      <w:bookmarkStart w:id="2793" w:name="_Toc302134543"/>
      <w:r>
        <w:t>Fung Orthotropic Compressible</w:t>
      </w:r>
      <w:bookmarkEnd w:id="2793"/>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84" type="#_x0000_t75" style="width:14.6pt;height:21.85pt" o:ole="">
                  <v:imagedata r:id="rId733" o:title=""/>
                </v:shape>
                <o:OLEObject Type="Embed" ProgID="Equation.DSMT4" ShapeID="_x0000_i1384" DrawAspect="Content" ObjectID="_1375880584" r:id="rId734"/>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85" type="#_x0000_t75" style="width:14.6pt;height:21.85pt" o:ole="">
                  <v:imagedata r:id="rId735" o:title=""/>
                </v:shape>
                <o:OLEObject Type="Embed" ProgID="Equation.DSMT4" ShapeID="_x0000_i1385" DrawAspect="Content" ObjectID="_1375880585" r:id="rId736"/>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86" type="#_x0000_t75" style="width:14.6pt;height:21.85pt" o:ole="">
                  <v:imagedata r:id="rId737" o:title=""/>
                </v:shape>
                <o:OLEObject Type="Embed" ProgID="Equation.DSMT4" ShapeID="_x0000_i1386" DrawAspect="Content" ObjectID="_1375880586" r:id="rId738"/>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87" type="#_x0000_t75" style="width:21.85pt;height:21.85pt" o:ole="">
                  <v:imagedata r:id="rId739" o:title=""/>
                </v:shape>
                <o:OLEObject Type="Embed" ProgID="Equation.DSMT4" ShapeID="_x0000_i1387" DrawAspect="Content" ObjectID="_1375880587" r:id="rId740"/>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88" type="#_x0000_t75" style="width:21.85pt;height:21.85pt" o:ole="">
                  <v:imagedata r:id="rId741" o:title=""/>
                </v:shape>
                <o:OLEObject Type="Embed" ProgID="Equation.DSMT4" ShapeID="_x0000_i1388" DrawAspect="Content" ObjectID="_1375880588" r:id="rId742"/>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89" type="#_x0000_t75" style="width:21.85pt;height:21.85pt" o:ole="">
                  <v:imagedata r:id="rId743" o:title=""/>
                </v:shape>
                <o:OLEObject Type="Embed" ProgID="Equation.DSMT4" ShapeID="_x0000_i1389" DrawAspect="Content" ObjectID="_1375880589" r:id="rId744"/>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90" type="#_x0000_t75" style="width:14.6pt;height:21.85pt" o:ole="">
                  <v:imagedata r:id="rId745" o:title=""/>
                </v:shape>
                <o:OLEObject Type="Embed" ProgID="Equation.DSMT4" ShapeID="_x0000_i1390" DrawAspect="Content" ObjectID="_1375880590" r:id="rId746"/>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91" type="#_x0000_t75" style="width:14.6pt;height:21.85pt" o:ole="">
                  <v:imagedata r:id="rId747" o:title=""/>
                </v:shape>
                <o:OLEObject Type="Embed" ProgID="Equation.DSMT4" ShapeID="_x0000_i1391" DrawAspect="Content" ObjectID="_1375880591" r:id="rId748"/>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92" type="#_x0000_t75" style="width:14.6pt;height:21.85pt" o:ole="">
                  <v:imagedata r:id="rId749" o:title=""/>
                </v:shape>
                <o:OLEObject Type="Embed" ProgID="Equation.DSMT4" ShapeID="_x0000_i1392" DrawAspect="Content" ObjectID="_1375880592" r:id="rId750"/>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93" type="#_x0000_t75" style="width:7.3pt;height:14.6pt" o:ole="">
                  <v:imagedata r:id="rId751" o:title=""/>
                </v:shape>
                <o:OLEObject Type="Embed" ProgID="Equation.DSMT4" ShapeID="_x0000_i1393" DrawAspect="Content" ObjectID="_1375880593" r:id="rId752"/>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94" type="#_x0000_t75" style="width:14.6pt;height:7.3pt" o:ole="">
                  <v:imagedata r:id="rId753" o:title=""/>
                </v:shape>
                <o:OLEObject Type="Embed" ProgID="Equation.DSMT4" ShapeID="_x0000_i1394" DrawAspect="Content" ObjectID="_1375880594" r:id="rId754"/>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95" type="#_x0000_t75" style="width:115.75pt;height:28.25pt" o:ole="">
            <v:imagedata r:id="rId755" o:title=""/>
          </v:shape>
          <o:OLEObject Type="Embed" ProgID="Equation.DSMT4" ShapeID="_x0000_i1395" DrawAspect="Content" ObjectID="_1375880595" r:id="rId756"/>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96" type="#_x0000_t75" style="width:245.15pt;height:36.45pt" o:ole="">
            <v:imagedata r:id="rId757" o:title=""/>
          </v:shape>
          <o:OLEObject Type="Embed" ProgID="Equation.DSMT4" ShapeID="_x0000_i1396" DrawAspect="Content" ObjectID="_1375880596" r:id="rId758"/>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97" type="#_x0000_t75" style="width:86.6pt;height:28.25pt" o:ole="">
            <v:imagedata r:id="rId759" o:title=""/>
          </v:shape>
          <o:OLEObject Type="Embed" ProgID="Equation.DSMT4" ShapeID="_x0000_i1397" DrawAspect="Content" ObjectID="_1375880597" r:id="rId760"/>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98" type="#_x0000_t75" style="width:64.7pt;height:21.85pt" o:ole="">
            <v:imagedata r:id="rId761" o:title=""/>
          </v:shape>
          <o:OLEObject Type="Embed" ProgID="Equation.DSMT4" ShapeID="_x0000_i1398" DrawAspect="Content" ObjectID="_1375880598" r:id="rId762"/>
        </w:object>
      </w:r>
      <w:r>
        <w:t xml:space="preserve"> and </w:t>
      </w:r>
      <w:r w:rsidR="006C2049" w:rsidRPr="006C2049">
        <w:rPr>
          <w:position w:val="-12"/>
        </w:rPr>
        <w:object w:dxaOrig="1400" w:dyaOrig="360" w14:anchorId="3A889E29">
          <v:shape id="_x0000_i1399" type="#_x0000_t75" style="width:1in;height:21.85pt" o:ole="">
            <v:imagedata r:id="rId763" o:title=""/>
          </v:shape>
          <o:OLEObject Type="Embed" ProgID="Equation.DSMT4" ShapeID="_x0000_i1399" DrawAspect="Content" ObjectID="_1375880599" r:id="rId764"/>
        </w:object>
      </w:r>
      <w:r>
        <w:t xml:space="preserve">where </w:t>
      </w:r>
      <w:r w:rsidR="006C2049" w:rsidRPr="006C2049">
        <w:rPr>
          <w:position w:val="-12"/>
        </w:rPr>
        <w:object w:dxaOrig="320" w:dyaOrig="360" w14:anchorId="1B1B5975">
          <v:shape id="_x0000_i1400" type="#_x0000_t75" style="width:14.6pt;height:21.85pt" o:ole="">
            <v:imagedata r:id="rId765" o:title=""/>
          </v:shape>
          <o:OLEObject Type="Embed" ProgID="Equation.DSMT4" ShapeID="_x0000_i1400" DrawAspect="Content" ObjectID="_1375880600" r:id="rId766"/>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554341">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401" type="#_x0000_t75" style="width:14.6pt;height:21.85pt" o:ole="">
            <v:imagedata r:id="rId767" o:title=""/>
          </v:shape>
          <o:OLEObject Type="Embed" ProgID="Equation.DSMT4" ShapeID="_x0000_i1401" DrawAspect="Content" ObjectID="_1375880601" r:id="rId768"/>
        </w:object>
      </w:r>
      <w:r>
        <w:t xml:space="preserve"> (</w:t>
      </w:r>
      <w:r w:rsidR="006C2049" w:rsidRPr="006C2049">
        <w:rPr>
          <w:position w:val="-10"/>
        </w:rPr>
        <w:object w:dxaOrig="920" w:dyaOrig="320" w14:anchorId="47906850">
          <v:shape id="_x0000_i1402" type="#_x0000_t75" style="width:43.75pt;height:14.6pt" o:ole="">
            <v:imagedata r:id="rId769" o:title=""/>
          </v:shape>
          <o:OLEObject Type="Embed" ProgID="Equation.DSMT4" ShapeID="_x0000_i1402" DrawAspect="Content" ObjectID="_1375880602" r:id="rId770"/>
        </w:object>
      </w:r>
      <w:r>
        <w:t xml:space="preserve">) and </w:t>
      </w:r>
      <w:r w:rsidR="006C2049" w:rsidRPr="006C2049">
        <w:rPr>
          <w:position w:val="-12"/>
        </w:rPr>
        <w:object w:dxaOrig="340" w:dyaOrig="360" w14:anchorId="29B6127E">
          <v:shape id="_x0000_i1403" type="#_x0000_t75" style="width:14.6pt;height:21.85pt" o:ole="">
            <v:imagedata r:id="rId771" o:title=""/>
          </v:shape>
          <o:OLEObject Type="Embed" ProgID="Equation.DSMT4" ShapeID="_x0000_i1403" DrawAspect="Content" ObjectID="_1375880603" r:id="rId772"/>
        </w:object>
      </w:r>
      <w:r>
        <w:t xml:space="preserve"> (</w:t>
      </w:r>
      <w:r w:rsidR="006C2049" w:rsidRPr="006C2049">
        <w:rPr>
          <w:position w:val="-10"/>
        </w:rPr>
        <w:object w:dxaOrig="1120" w:dyaOrig="320" w14:anchorId="13DE4574">
          <v:shape id="_x0000_i1404" type="#_x0000_t75" style="width:57.4pt;height:14.6pt" o:ole="">
            <v:imagedata r:id="rId773" o:title=""/>
          </v:shape>
          <o:OLEObject Type="Embed" ProgID="Equation.DSMT4" ShapeID="_x0000_i1404" DrawAspect="Content" ObjectID="_1375880604" r:id="rId774"/>
        </w:object>
      </w:r>
      <w:r>
        <w:t xml:space="preserve">, </w:t>
      </w:r>
      <w:r w:rsidR="006C2049" w:rsidRPr="006C2049">
        <w:rPr>
          <w:position w:val="-12"/>
        </w:rPr>
        <w:object w:dxaOrig="880" w:dyaOrig="360" w14:anchorId="265F9CEB">
          <v:shape id="_x0000_i1405" type="#_x0000_t75" style="width:43.75pt;height:21.85pt" o:ole="">
            <v:imagedata r:id="rId775" o:title=""/>
          </v:shape>
          <o:OLEObject Type="Embed" ProgID="Equation.DSMT4" ShapeID="_x0000_i1405" DrawAspect="Content" ObjectID="_1375880605" r:id="rId776"/>
        </w:object>
      </w:r>
      <w:r>
        <w:t xml:space="preserve">) are related to Young’s moduli </w:t>
      </w:r>
      <w:r w:rsidR="006C2049" w:rsidRPr="006C2049">
        <w:rPr>
          <w:position w:val="-12"/>
        </w:rPr>
        <w:object w:dxaOrig="300" w:dyaOrig="360" w14:anchorId="575F0D1A">
          <v:shape id="_x0000_i1406" type="#_x0000_t75" style="width:14.6pt;height:21.85pt" o:ole="">
            <v:imagedata r:id="rId777" o:title=""/>
          </v:shape>
          <o:OLEObject Type="Embed" ProgID="Equation.DSMT4" ShapeID="_x0000_i1406" DrawAspect="Content" ObjectID="_1375880606" r:id="rId778"/>
        </w:object>
      </w:r>
      <w:r>
        <w:t xml:space="preserve">, shear moduli </w:t>
      </w:r>
      <w:r w:rsidR="006C2049" w:rsidRPr="006C2049">
        <w:rPr>
          <w:position w:val="-12"/>
        </w:rPr>
        <w:object w:dxaOrig="380" w:dyaOrig="360" w14:anchorId="11B43313">
          <v:shape id="_x0000_i1407" type="#_x0000_t75" style="width:21.85pt;height:21.85pt" o:ole="">
            <v:imagedata r:id="rId779" o:title=""/>
          </v:shape>
          <o:OLEObject Type="Embed" ProgID="Equation.DSMT4" ShapeID="_x0000_i1407" DrawAspect="Content" ObjectID="_1375880607" r:id="rId780"/>
        </w:object>
      </w:r>
      <w:r>
        <w:t xml:space="preserve"> and Poisson’s ratios </w:t>
      </w:r>
      <w:r w:rsidR="006C2049" w:rsidRPr="006C2049">
        <w:rPr>
          <w:position w:val="-12"/>
        </w:rPr>
        <w:object w:dxaOrig="340" w:dyaOrig="360" w14:anchorId="687BD3FD">
          <v:shape id="_x0000_i1408" type="#_x0000_t75" style="width:14.6pt;height:21.85pt" o:ole="">
            <v:imagedata r:id="rId781" o:title=""/>
          </v:shape>
          <o:OLEObject Type="Embed" ProgID="Equation.DSMT4" ShapeID="_x0000_i1408" DrawAspect="Content" ObjectID="_1375880608" r:id="rId782"/>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409" type="#_x0000_t75" style="width:5in;height:388.25pt" o:ole="">
            <v:imagedata r:id="rId783" o:title=""/>
          </v:shape>
          <o:OLEObject Type="Embed" ProgID="Equation.DSMT4" ShapeID="_x0000_i1409" DrawAspect="Content" ObjectID="_1375880609" r:id="rId784"/>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2794" w:name="_Ref271791198"/>
      <w:bookmarkStart w:id="2795" w:name="_Toc302134544"/>
      <w:r>
        <w:lastRenderedPageBreak/>
        <w:t>Holmes-Mow</w:t>
      </w:r>
      <w:bookmarkEnd w:id="2792"/>
      <w:bookmarkEnd w:id="2794"/>
      <w:bookmarkEnd w:id="2795"/>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410" type="#_x0000_t75" style="width:122.15pt;height:28.25pt" o:ole="">
            <v:imagedata r:id="rId785" o:title=""/>
          </v:shape>
          <o:OLEObject Type="Embed" ProgID="Equation.DSMT4" ShapeID="_x0000_i1410" DrawAspect="Content" ObjectID="_1375880610" r:id="rId786"/>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411" type="#_x0000_t75" style="width:14.6pt;height:21.85pt" o:ole="">
            <v:imagedata r:id="rId787" o:title=""/>
          </v:shape>
          <o:OLEObject Type="Embed" ProgID="Equation.DSMT4" ShapeID="_x0000_i1411" DrawAspect="Content" ObjectID="_1375880611" r:id="rId788"/>
        </w:object>
      </w:r>
      <w:r w:rsidR="00A62945">
        <w:t xml:space="preserve"> </w:t>
      </w:r>
      <w:r>
        <w:t xml:space="preserve">and </w:t>
      </w:r>
      <w:r w:rsidR="006C2049" w:rsidRPr="006C2049">
        <w:rPr>
          <w:position w:val="-12"/>
        </w:rPr>
        <w:object w:dxaOrig="240" w:dyaOrig="360" w14:anchorId="00AA763B">
          <v:shape id="_x0000_i1412" type="#_x0000_t75" style="width:14.6pt;height:21.85pt" o:ole="">
            <v:imagedata r:id="rId789" o:title=""/>
          </v:shape>
          <o:OLEObject Type="Embed" ProgID="Equation.DSMT4" ShapeID="_x0000_i1412" DrawAspect="Content" ObjectID="_1375880612" r:id="rId790"/>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413" type="#_x0000_t75" style="width:280.7pt;height:64.7pt" o:ole="">
            <v:imagedata r:id="rId791" o:title=""/>
          </v:shape>
          <o:OLEObject Type="Embed" ProgID="Equation.DSMT4" ShapeID="_x0000_i1413" DrawAspect="Content" ObjectID="_1375880613" r:id="rId792"/>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414" type="#_x0000_t75" style="width:14.6pt;height:14.6pt" o:ole="">
            <v:imagedata r:id="rId793" o:title=""/>
          </v:shape>
          <o:OLEObject Type="Embed" ProgID="Equation.DSMT4" ShapeID="_x0000_i1414" DrawAspect="Content" ObjectID="_1375880614" r:id="rId794"/>
        </w:object>
      </w:r>
      <w:r w:rsidR="00A62945">
        <w:t xml:space="preserve"> </w:t>
      </w:r>
      <w:r>
        <w:t xml:space="preserve">and </w:t>
      </w:r>
      <w:r w:rsidR="006C2049" w:rsidRPr="006C2049">
        <w:rPr>
          <w:position w:val="-10"/>
        </w:rPr>
        <w:object w:dxaOrig="240" w:dyaOrig="260" w14:anchorId="5B437E99">
          <v:shape id="_x0000_i1415" type="#_x0000_t75" style="width:14.6pt;height:14.6pt" o:ole="">
            <v:imagedata r:id="rId795" o:title=""/>
          </v:shape>
          <o:OLEObject Type="Embed" ProgID="Equation.DSMT4" ShapeID="_x0000_i1415" DrawAspect="Content" ObjectID="_1375880615" r:id="rId796"/>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416" type="#_x0000_t75" style="width:93.85pt;height:1in" o:ole="">
            <v:imagedata r:id="rId797" o:title=""/>
          </v:shape>
          <o:OLEObject Type="Embed" ProgID="Equation.DSMT4" ShapeID="_x0000_i1416" DrawAspect="Content" ObjectID="_1375880616" r:id="rId798"/>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2796" w:name="_Toc302134545"/>
      <w:r>
        <w:lastRenderedPageBreak/>
        <w:t>Isotropic Elastic</w:t>
      </w:r>
      <w:bookmarkEnd w:id="2796"/>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417" type="#_x0000_t75" style="width:115.75pt;height:28.25pt" o:ole="">
            <v:imagedata r:id="rId799" o:title=""/>
          </v:shape>
          <o:OLEObject Type="Embed" ProgID="Equation.DSMT4" ShapeID="_x0000_i1417" DrawAspect="Content" ObjectID="_1375880617" r:id="rId800"/>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418" type="#_x0000_t75" style="width:14.6pt;height:14.6pt" o:ole="">
            <v:imagedata r:id="rId801" o:title=""/>
          </v:shape>
          <o:OLEObject Type="Embed" ProgID="Equation.DSMT4" ShapeID="_x0000_i1418" DrawAspect="Content" ObjectID="_1375880618" r:id="rId802"/>
        </w:object>
      </w:r>
      <w:r>
        <w:t xml:space="preserve">and </w:t>
      </w:r>
      <w:r w:rsidR="006C2049" w:rsidRPr="006C2049">
        <w:rPr>
          <w:position w:val="-10"/>
        </w:rPr>
        <w:object w:dxaOrig="240" w:dyaOrig="260" w14:anchorId="22911B12">
          <v:shape id="_x0000_i1419" type="#_x0000_t75" style="width:14.6pt;height:14.6pt" o:ole="">
            <v:imagedata r:id="rId803" o:title=""/>
          </v:shape>
          <o:OLEObject Type="Embed" ProgID="Equation.DSMT4" ShapeID="_x0000_i1419" DrawAspect="Content" ObjectID="_1375880619" r:id="rId804"/>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20" type="#_x0000_t75" style="width:7.3pt;height:14.6pt" o:ole="">
            <v:imagedata r:id="rId805" o:title=""/>
          </v:shape>
          <o:OLEObject Type="Embed" ProgID="Equation.DSMT4" ShapeID="_x0000_i1420" DrawAspect="Content" ObjectID="_1375880620" r:id="rId806"/>
        </w:object>
      </w:r>
      <w:r>
        <w:t>as follows:</w:t>
      </w:r>
    </w:p>
    <w:p w14:paraId="31B5DCEE" w14:textId="3A7C86D8" w:rsidR="006A0BC1" w:rsidRDefault="006C2049" w:rsidP="006A0BC1">
      <w:pPr>
        <w:jc w:val="center"/>
      </w:pPr>
      <w:r w:rsidRPr="006C2049">
        <w:rPr>
          <w:position w:val="-32"/>
        </w:rPr>
        <w:object w:dxaOrig="3440" w:dyaOrig="700" w14:anchorId="7ABFD714">
          <v:shape id="_x0000_i1421" type="#_x0000_t75" style="width:172.25pt;height:36.45pt" o:ole="">
            <v:imagedata r:id="rId807" o:title=""/>
          </v:shape>
          <o:OLEObject Type="Embed" ProgID="Equation.DSMT4" ShapeID="_x0000_i1421" DrawAspect="Content" ObjectID="_1375880621" r:id="rId808"/>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22" type="#_x0000_t75" style="width:136.7pt;height:28.25pt" o:ole="">
            <v:imagedata r:id="rId809" o:title=""/>
          </v:shape>
          <o:OLEObject Type="Embed" ProgID="Equation.DSMT4" ShapeID="_x0000_i1422" DrawAspect="Content" ObjectID="_1375880622" r:id="rId810"/>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2797" w:author="Gerard" w:date="2015-08-25T15:04:00Z">
        <w:r w:rsidR="00554341">
          <w:t xml:space="preserve">4.1.3.11. </w:t>
        </w:r>
      </w:ins>
      <w:del w:id="2798"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2799" w:author="Gerard" w:date="2015-08-25T15:04:00Z">
        <w:r w:rsidR="00554341">
          <w:t xml:space="preserve">4.1.3.14. </w:t>
        </w:r>
      </w:ins>
      <w:del w:id="2800"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2801" w:author="Gerard" w:date="2015-08-25T15:04:00Z">
        <w:r w:rsidR="00554341">
          <w:t xml:space="preserve">4.1.3.19. </w:t>
        </w:r>
      </w:ins>
      <w:del w:id="2802"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2803" w:name="_Toc302134546"/>
      <w:r>
        <w:lastRenderedPageBreak/>
        <w:t>Orthotropic</w:t>
      </w:r>
      <w:r w:rsidR="00D51B77">
        <w:t xml:space="preserve"> Elastic</w:t>
      </w:r>
      <w:bookmarkEnd w:id="2803"/>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23" type="#_x0000_t75" style="width:331.75pt;height:122.15pt" o:ole="">
            <v:imagedata r:id="rId811" o:title=""/>
          </v:shape>
          <o:OLEObject Type="Embed" ProgID="Equation.DSMT4" ShapeID="_x0000_i1423" DrawAspect="Content" ObjectID="_1375880623" r:id="rId812"/>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554341">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2804" w:name="_Ref167525595"/>
      <w:bookmarkStart w:id="2805" w:name="_Toc302134547"/>
      <w:r>
        <w:lastRenderedPageBreak/>
        <w:t>Orthotropic CLE</w:t>
      </w:r>
      <w:bookmarkEnd w:id="2805"/>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7"/>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24" type="#_x0000_t75" style="width:21.85pt;height:21.85pt" o:ole="">
                  <v:imagedata r:id="rId813" o:title=""/>
                </v:shape>
                <o:OLEObject Type="Embed" ProgID="Equation.DSMT4" ShapeID="_x0000_i1424" DrawAspect="Content" ObjectID="_1375880624" r:id="rId814"/>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25" type="#_x0000_t75" style="width:21.85pt;height:21.85pt" o:ole="">
                  <v:imagedata r:id="rId815" o:title=""/>
                </v:shape>
                <o:OLEObject Type="Embed" ProgID="Equation.DSMT4" ShapeID="_x0000_i1425" DrawAspect="Content" ObjectID="_1375880625" r:id="rId816"/>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26" type="#_x0000_t75" style="width:21.85pt;height:21.85pt" o:ole="">
                  <v:imagedata r:id="rId817" o:title=""/>
                </v:shape>
                <o:OLEObject Type="Embed" ProgID="Equation.DSMT4" ShapeID="_x0000_i1426" DrawAspect="Content" ObjectID="_1375880626" r:id="rId818"/>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27" type="#_x0000_t75" style="width:21.85pt;height:21.85pt" o:ole="">
                  <v:imagedata r:id="rId819" o:title=""/>
                </v:shape>
                <o:OLEObject Type="Embed" ProgID="Equation.DSMT4" ShapeID="_x0000_i1427" DrawAspect="Content" ObjectID="_1375880627" r:id="rId820"/>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28" type="#_x0000_t75" style="width:21.85pt;height:21.85pt" o:ole="">
                  <v:imagedata r:id="rId821" o:title=""/>
                </v:shape>
                <o:OLEObject Type="Embed" ProgID="Equation.DSMT4" ShapeID="_x0000_i1428" DrawAspect="Content" ObjectID="_1375880628" r:id="rId822"/>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29" type="#_x0000_t75" style="width:21.85pt;height:21.85pt" o:ole="">
                  <v:imagedata r:id="rId823" o:title=""/>
                </v:shape>
                <o:OLEObject Type="Embed" ProgID="Equation.DSMT4" ShapeID="_x0000_i1429" DrawAspect="Content" ObjectID="_1375880629" r:id="rId824"/>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30" type="#_x0000_t75" style="width:14.6pt;height:21.85pt" o:ole="">
                  <v:imagedata r:id="rId825" o:title=""/>
                </v:shape>
                <o:OLEObject Type="Embed" ProgID="Equation.DSMT4" ShapeID="_x0000_i1430" DrawAspect="Content" ObjectID="_1375880630" r:id="rId826"/>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31" type="#_x0000_t75" style="width:14.6pt;height:21.85pt" o:ole="">
                  <v:imagedata r:id="rId827" o:title=""/>
                </v:shape>
                <o:OLEObject Type="Embed" ProgID="Equation.DSMT4" ShapeID="_x0000_i1431" DrawAspect="Content" ObjectID="_1375880631" r:id="rId828"/>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32" type="#_x0000_t75" style="width:14.6pt;height:21.85pt" o:ole="">
                  <v:imagedata r:id="rId829" o:title=""/>
                </v:shape>
                <o:OLEObject Type="Embed" ProgID="Equation.DSMT4" ShapeID="_x0000_i1432" DrawAspect="Content" ObjectID="_1375880632" r:id="rId830"/>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33" type="#_x0000_t75" style="width:14.6pt;height:21.85pt" o:ole="">
                  <v:imagedata r:id="rId831" o:title=""/>
                </v:shape>
                <o:OLEObject Type="Embed" ProgID="Equation.DSMT4" ShapeID="_x0000_i1433" DrawAspect="Content" ObjectID="_1375880633" r:id="rId832"/>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34" type="#_x0000_t75" style="width:14.6pt;height:21.85pt" o:ole="">
                  <v:imagedata r:id="rId833" o:title=""/>
                </v:shape>
                <o:OLEObject Type="Embed" ProgID="Equation.DSMT4" ShapeID="_x0000_i1434" DrawAspect="Content" ObjectID="_1375880634" r:id="rId834"/>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35" type="#_x0000_t75" style="width:14.6pt;height:21.85pt" o:ole="">
                  <v:imagedata r:id="rId835" o:title=""/>
                </v:shape>
                <o:OLEObject Type="Embed" ProgID="Equation.DSMT4" ShapeID="_x0000_i1435" DrawAspect="Content" ObjectID="_1375880635" r:id="rId836"/>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36" type="#_x0000_t75" style="width:338.15pt;height:50.15pt" o:ole="">
            <v:imagedata r:id="rId837" o:title=""/>
          </v:shape>
          <o:OLEObject Type="Embed" ProgID="Equation.DSMT4" ShapeID="_x0000_i1436" DrawAspect="Content" ObjectID="_1375880636" r:id="rId838"/>
        </w:object>
      </w:r>
    </w:p>
    <w:p w14:paraId="79C718BD" w14:textId="77777777" w:rsidR="00277EE6" w:rsidRDefault="00277EE6" w:rsidP="00277EE6">
      <w:r>
        <w:t xml:space="preserve">where </w:t>
      </w:r>
      <w:r w:rsidRPr="00315B5A">
        <w:rPr>
          <w:position w:val="-12"/>
        </w:rPr>
        <w:object w:dxaOrig="880" w:dyaOrig="360" w14:anchorId="36E98947">
          <v:shape id="_x0000_i1437" type="#_x0000_t75" style="width:43.75pt;height:21.85pt" o:ole="">
            <v:imagedata r:id="rId839" o:title=""/>
          </v:shape>
          <o:OLEObject Type="Embed" ProgID="Equation.DSMT4" ShapeID="_x0000_i1437" DrawAspect="Content" ObjectID="_1375880637" r:id="rId840"/>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38" type="#_x0000_t75" style="width:3in;height:50.15pt" o:ole="">
            <v:imagedata r:id="rId841" o:title=""/>
          </v:shape>
          <o:OLEObject Type="Embed" ProgID="Equation.DSMT4" ShapeID="_x0000_i1438" DrawAspect="Content" ObjectID="_1375880638" r:id="rId842"/>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39" type="#_x0000_t75" style="width:14.6pt;height:14.6pt" o:ole="">
            <v:imagedata r:id="rId843" o:title=""/>
          </v:shape>
          <o:OLEObject Type="Embed" ProgID="Equation.DSMT4" ShapeID="_x0000_i1439" DrawAspect="Content" ObjectID="_1375880639" r:id="rId844"/>
        </w:object>
      </w:r>
      <w:r>
        <w:t xml:space="preserve"> is the Lagrangian strain tensor and </w:t>
      </w:r>
      <w:r w:rsidRPr="00315B5A">
        <w:rPr>
          <w:position w:val="-12"/>
        </w:rPr>
        <w:object w:dxaOrig="1280" w:dyaOrig="380" w14:anchorId="5F804ABB">
          <v:shape id="_x0000_i1440" type="#_x0000_t75" style="width:64.7pt;height:21.85pt" o:ole="">
            <v:imagedata r:id="rId845" o:title=""/>
          </v:shape>
          <o:OLEObject Type="Embed" ProgID="Equation.DSMT4" ShapeID="_x0000_i1440" DrawAspect="Content" ObjectID="_1375880640" r:id="rId846"/>
        </w:object>
      </w:r>
      <w:r>
        <w:t xml:space="preserve">, where </w:t>
      </w:r>
      <w:r w:rsidRPr="00315B5A">
        <w:rPr>
          <w:position w:val="-12"/>
        </w:rPr>
        <w:object w:dxaOrig="279" w:dyaOrig="380" w14:anchorId="57BFE271">
          <v:shape id="_x0000_i1441" type="#_x0000_t75" style="width:14.6pt;height:21.85pt" o:ole="">
            <v:imagedata r:id="rId847" o:title=""/>
          </v:shape>
          <o:OLEObject Type="Embed" ProgID="Equation.DSMT4" ShapeID="_x0000_i1441" DrawAspect="Content" ObjectID="_1375880641" r:id="rId848"/>
        </w:object>
      </w:r>
      <w:r>
        <w:t xml:space="preserve"> (</w:t>
      </w:r>
      <w:r w:rsidRPr="00315B5A">
        <w:rPr>
          <w:position w:val="-10"/>
        </w:rPr>
        <w:object w:dxaOrig="920" w:dyaOrig="320" w14:anchorId="775EE236">
          <v:shape id="_x0000_i1442" type="#_x0000_t75" style="width:43.75pt;height:14.6pt" o:ole="">
            <v:imagedata r:id="rId849" o:title=""/>
          </v:shape>
          <o:OLEObject Type="Embed" ProgID="Equation.DSMT4" ShapeID="_x0000_i1442" DrawAspect="Content" ObjectID="_1375880642" r:id="rId850"/>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2806" w:name="_Toc410636361"/>
      <w:bookmarkStart w:id="2807" w:name="_Toc302134548"/>
      <w:r>
        <w:lastRenderedPageBreak/>
        <w:t>Osmotic Pressure from Virial Expansion</w:t>
      </w:r>
      <w:bookmarkEnd w:id="2806"/>
      <w:bookmarkEnd w:id="2807"/>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43" type="#_x0000_t75" style="width:14.6pt;height:21.85pt" o:ole="">
                  <v:imagedata r:id="rId851" o:title=""/>
                </v:shape>
                <o:OLEObject Type="Embed" ProgID="Equation.DSMT4" ShapeID="_x0000_i1443" DrawAspect="Content" ObjectID="_1375880643" r:id="rId852"/>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44" type="#_x0000_t75" style="width:14.6pt;height:21.85pt" o:ole="">
                  <v:imagedata r:id="rId853" o:title=""/>
                </v:shape>
                <o:OLEObject Type="Embed" ProgID="Equation.DSMT4" ShapeID="_x0000_i1444" DrawAspect="Content" ObjectID="_1375880644" r:id="rId854"/>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45" type="#_x0000_t75" style="width:14.6pt;height:21.85pt" o:ole="">
                  <v:imagedata r:id="rId855" o:title=""/>
                </v:shape>
                <o:OLEObject Type="Embed" ProgID="Equation.DSMT4" ShapeID="_x0000_i1445" DrawAspect="Content" ObjectID="_1375880645" r:id="rId856"/>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46" type="#_x0000_t75" style="width:14.6pt;height:21.85pt" o:ole="">
                  <v:imagedata r:id="rId857" o:title=""/>
                </v:shape>
                <o:OLEObject Type="Embed" ProgID="Equation.DSMT4" ShapeID="_x0000_i1446" DrawAspect="Content" ObjectID="_1375880646" r:id="rId858"/>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47" type="#_x0000_t75" style="width:14.6pt;height:21.85pt" o:ole="">
                  <v:imagedata r:id="rId859" o:title=""/>
                </v:shape>
                <o:OLEObject Type="Embed" ProgID="Equation.DSMT4" ShapeID="_x0000_i1447" DrawAspect="Content" ObjectID="_1375880647" r:id="rId860"/>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48" type="#_x0000_t75" style="width:43.75pt;height:14.6pt" o:ole="">
            <v:imagedata r:id="rId861" o:title=""/>
          </v:shape>
          <o:OLEObject Type="Embed" ProgID="Equation.DSMT4" ShapeID="_x0000_i1448" DrawAspect="Content" ObjectID="_1375880648" r:id="rId862"/>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49" type="#_x0000_t75" style="width:14.6pt;height:14.6pt" o:ole="">
            <v:imagedata r:id="rId863" o:title=""/>
          </v:shape>
          <o:OLEObject Type="Embed" ProgID="Equation.DSMT4" ShapeID="_x0000_i1449" DrawAspect="Content" ObjectID="_1375880649" r:id="rId864"/>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50" type="#_x0000_t75" style="width:172.25pt;height:36.45pt" o:ole="">
            <v:imagedata r:id="rId865" o:title=""/>
          </v:shape>
          <o:OLEObject Type="Embed" ProgID="Equation.DSMT4" ShapeID="_x0000_i1450" DrawAspect="Content" ObjectID="_1375880650" r:id="rId866"/>
        </w:object>
      </w:r>
      <w:r>
        <w:t xml:space="preserve"> ,</w:t>
      </w:r>
    </w:p>
    <w:p w14:paraId="3FB770D7" w14:textId="77777777" w:rsidR="00277EE6" w:rsidRPr="006D6D0D" w:rsidRDefault="00277EE6" w:rsidP="00277EE6">
      <w:r w:rsidRPr="00315B5A">
        <w:rPr>
          <w:position w:val="-6"/>
        </w:rPr>
        <w:object w:dxaOrig="180" w:dyaOrig="220" w14:anchorId="6DEA67BE">
          <v:shape id="_x0000_i1451" type="#_x0000_t75" style="width:7.3pt;height:14.6pt" o:ole="">
            <v:imagedata r:id="rId867" o:title=""/>
          </v:shape>
          <o:OLEObject Type="Embed" ProgID="Equation.DSMT4" ShapeID="_x0000_i1451" DrawAspect="Content" ObjectID="_1375880651" r:id="rId868"/>
        </w:object>
      </w:r>
      <w:r>
        <w:t xml:space="preserve"> is the solute concentration in the current configuration, and </w:t>
      </w:r>
      <w:r w:rsidRPr="00315B5A">
        <w:rPr>
          <w:position w:val="-6"/>
        </w:rPr>
        <w:object w:dxaOrig="940" w:dyaOrig="279" w14:anchorId="549ACF8B">
          <v:shape id="_x0000_i1452" type="#_x0000_t75" style="width:50.15pt;height:14.6pt" o:ole="">
            <v:imagedata r:id="rId869" o:title=""/>
          </v:shape>
          <o:OLEObject Type="Embed" ProgID="Equation.DSMT4" ShapeID="_x0000_i1452" DrawAspect="Content" ObjectID="_1375880652" r:id="rId870"/>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2808" w:name="_Toc302134549"/>
      <w:r w:rsidR="006A0BC1" w:rsidRPr="008A7ED7">
        <w:lastRenderedPageBreak/>
        <w:t>Neo</w:t>
      </w:r>
      <w:r w:rsidR="006A0BC1">
        <w:t>-Hookean</w:t>
      </w:r>
      <w:bookmarkEnd w:id="2804"/>
      <w:bookmarkEnd w:id="2808"/>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53" type="#_x0000_t75" style="width:165.85pt;height:28.25pt" o:ole="">
            <v:imagedata r:id="rId871" o:title=""/>
          </v:shape>
          <o:OLEObject Type="Embed" ProgID="Equation.DSMT4" ShapeID="_x0000_i1453" DrawAspect="Content" ObjectID="_1375880653" r:id="rId872"/>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54" type="#_x0000_t75" style="width:14.6pt;height:21.85pt" o:ole="">
            <v:imagedata r:id="rId873" o:title=""/>
          </v:shape>
          <o:OLEObject Type="Embed" ProgID="Equation.DSMT4" ShapeID="_x0000_i1454" DrawAspect="Content" ObjectID="_1375880654" r:id="rId874"/>
        </w:object>
      </w:r>
      <w:r w:rsidR="00A62945">
        <w:t xml:space="preserve"> </w:t>
      </w:r>
      <w:r>
        <w:t xml:space="preserve">and </w:t>
      </w:r>
      <w:r w:rsidR="006C2049" w:rsidRPr="006C2049">
        <w:rPr>
          <w:position w:val="-12"/>
        </w:rPr>
        <w:object w:dxaOrig="240" w:dyaOrig="360" w14:anchorId="025D4858">
          <v:shape id="_x0000_i1455" type="#_x0000_t75" style="width:14.6pt;height:21.85pt" o:ole="">
            <v:imagedata r:id="rId875" o:title=""/>
          </v:shape>
          <o:OLEObject Type="Embed" ProgID="Equation.DSMT4" ShapeID="_x0000_i1455" DrawAspect="Content" ObjectID="_1375880655" r:id="rId876"/>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2809" w:author="Gerard" w:date="2015-08-25T15:04:00Z">
        <w:r w:rsidR="00554341">
          <w:t xml:space="preserve">4.1.2.8. </w:t>
        </w:r>
      </w:ins>
      <w:del w:id="2810"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2811" w:name="_Toc302134550"/>
      <w:r>
        <w:lastRenderedPageBreak/>
        <w:t>Coupled Mooney-Rivlin</w:t>
      </w:r>
      <w:bookmarkEnd w:id="2811"/>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56" type="#_x0000_t75" style="width:258.85pt;height:28.25pt" o:ole="">
            <v:imagedata r:id="rId877" o:title=""/>
          </v:shape>
          <o:OLEObject Type="Embed" ProgID="Equation.DSMT4" ShapeID="_x0000_i1456" DrawAspect="Content" ObjectID="_1375880656" r:id="rId878"/>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57" type="#_x0000_t75" style="width:14.6pt;height:21.85pt" o:ole="">
            <v:imagedata r:id="rId879" o:title=""/>
          </v:shape>
          <o:OLEObject Type="Embed" ProgID="Equation.DSMT4" ShapeID="_x0000_i1457" DrawAspect="Content" ObjectID="_1375880657" r:id="rId880"/>
        </w:object>
      </w:r>
      <w:r>
        <w:t xml:space="preserve"> and </w:t>
      </w:r>
      <w:r w:rsidR="006C2049" w:rsidRPr="006C2049">
        <w:rPr>
          <w:position w:val="-12"/>
        </w:rPr>
        <w:object w:dxaOrig="240" w:dyaOrig="360" w14:anchorId="397281D7">
          <v:shape id="_x0000_i1458" type="#_x0000_t75" style="width:14.6pt;height:21.85pt" o:ole="">
            <v:imagedata r:id="rId881" o:title=""/>
          </v:shape>
          <o:OLEObject Type="Embed" ProgID="Equation.DSMT4" ShapeID="_x0000_i1458" DrawAspect="Content" ObjectID="_1375880658" r:id="rId882"/>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2812" w:author="Gerard" w:date="2015-08-25T15:04:00Z">
        <w:r w:rsidR="00554341">
          <w:t xml:space="preserve">4.1.2.8. </w:t>
        </w:r>
      </w:ins>
      <w:del w:id="2813"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2814" w:name="_Toc302134551"/>
      <w:r>
        <w:lastRenderedPageBreak/>
        <w:t>Coupled Veronda-Westmann</w:t>
      </w:r>
      <w:bookmarkEnd w:id="2814"/>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59" type="#_x0000_t75" style="width:209.6pt;height:36.45pt" o:ole="">
            <v:imagedata r:id="rId883" o:title=""/>
          </v:shape>
          <o:OLEObject Type="Embed" ProgID="Equation.DSMT4" ShapeID="_x0000_i1459" DrawAspect="Content" ObjectID="_1375880659" r:id="rId884"/>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60" type="#_x0000_t75" style="width:14.6pt;height:21.85pt" o:ole="">
            <v:imagedata r:id="rId885" o:title=""/>
          </v:shape>
          <o:OLEObject Type="Embed" ProgID="Equation.DSMT4" ShapeID="_x0000_i1460" DrawAspect="Content" ObjectID="_1375880660" r:id="rId886"/>
        </w:object>
      </w:r>
      <w:r>
        <w:t xml:space="preserve"> and </w:t>
      </w:r>
      <w:r w:rsidR="006C2049" w:rsidRPr="006C2049">
        <w:rPr>
          <w:position w:val="-12"/>
        </w:rPr>
        <w:object w:dxaOrig="240" w:dyaOrig="360" w14:anchorId="2D7EBB3C">
          <v:shape id="_x0000_i1461" type="#_x0000_t75" style="width:14.6pt;height:21.85pt" o:ole="">
            <v:imagedata r:id="rId887" o:title=""/>
          </v:shape>
          <o:OLEObject Type="Embed" ProgID="Equation.DSMT4" ShapeID="_x0000_i1461" DrawAspect="Content" ObjectID="_1375880661" r:id="rId888"/>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2815" w:author="Gerard" w:date="2015-08-25T15:04:00Z">
        <w:r w:rsidR="00554341">
          <w:t xml:space="preserve">4.1.2.8. </w:t>
        </w:r>
      </w:ins>
      <w:del w:id="2816"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817" w:name="_Ref173929713"/>
      <w:bookmarkStart w:id="2818" w:name="_Toc302134552"/>
      <w:r>
        <w:lastRenderedPageBreak/>
        <w:t>Ogden Unconstrained</w:t>
      </w:r>
      <w:bookmarkEnd w:id="2817"/>
      <w:bookmarkEnd w:id="2818"/>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62" type="#_x0000_t75" style="width:316.25pt;height:36.45pt" o:ole="">
            <v:imagedata r:id="rId889" o:title=""/>
          </v:shape>
          <o:OLEObject Type="Embed" ProgID="Equation.DSMT4" ShapeID="_x0000_i1462" DrawAspect="Content" ObjectID="_1375880662" r:id="rId890"/>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63" type="#_x0000_t75" style="width:14.6pt;height:21.85pt" o:ole="">
            <v:imagedata r:id="rId891" o:title=""/>
          </v:shape>
          <o:OLEObject Type="Embed" ProgID="Equation.DSMT4" ShapeID="_x0000_i1463" DrawAspect="Content" ObjectID="_1375880663" r:id="rId892"/>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64" type="#_x0000_t75" style="width:14.6pt;height:21.85pt" o:ole="">
            <v:imagedata r:id="rId893" o:title=""/>
          </v:shape>
          <o:OLEObject Type="Embed" ProgID="Equation.DSMT4" ShapeID="_x0000_i1464" DrawAspect="Content" ObjectID="_1375880664" r:id="rId894"/>
        </w:object>
      </w:r>
      <w:r>
        <w:t xml:space="preserve">, </w:t>
      </w:r>
      <w:r w:rsidR="006C2049" w:rsidRPr="006C2049">
        <w:rPr>
          <w:position w:val="-12"/>
        </w:rPr>
        <w:object w:dxaOrig="220" w:dyaOrig="360" w14:anchorId="4DBAD98A">
          <v:shape id="_x0000_i1465" type="#_x0000_t75" style="width:14.6pt;height:21.85pt" o:ole="">
            <v:imagedata r:id="rId895" o:title=""/>
          </v:shape>
          <o:OLEObject Type="Embed" ProgID="Equation.DSMT4" ShapeID="_x0000_i1465" DrawAspect="Content" ObjectID="_1375880665" r:id="rId896"/>
        </w:object>
      </w:r>
      <w:r w:rsidR="00A62945">
        <w:t xml:space="preserve"> </w:t>
      </w:r>
      <w:r>
        <w:t xml:space="preserve">and </w:t>
      </w:r>
      <w:r w:rsidR="006C2049" w:rsidRPr="006C2049">
        <w:rPr>
          <w:position w:val="-12"/>
        </w:rPr>
        <w:object w:dxaOrig="279" w:dyaOrig="360" w14:anchorId="4B3EEDC8">
          <v:shape id="_x0000_i1466" type="#_x0000_t75" style="width:14.6pt;height:21.85pt" o:ole="">
            <v:imagedata r:id="rId897" o:title=""/>
          </v:shape>
          <o:OLEObject Type="Embed" ProgID="Equation.DSMT4" ShapeID="_x0000_i1466" DrawAspect="Content" ObjectID="_1375880666" r:id="rId898"/>
        </w:object>
      </w:r>
      <w:r>
        <w:t xml:space="preserve">are material coefficients and </w:t>
      </w:r>
      <w:r w:rsidR="006C2049" w:rsidRPr="006C2049">
        <w:rPr>
          <w:position w:val="-6"/>
        </w:rPr>
        <w:object w:dxaOrig="279" w:dyaOrig="279" w14:anchorId="312DF980">
          <v:shape id="_x0000_i1467" type="#_x0000_t75" style="width:14.6pt;height:14.6pt" o:ole="">
            <v:imagedata r:id="rId899" o:title=""/>
          </v:shape>
          <o:OLEObject Type="Embed" ProgID="Equation.DSMT4" ShapeID="_x0000_i1467" DrawAspect="Content" ObjectID="_1375880667" r:id="rId900"/>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819" w:name="_Ref167525452"/>
    </w:p>
    <w:p w14:paraId="09C7EB17" w14:textId="77777777" w:rsidR="00F304F2" w:rsidRDefault="00F304F2" w:rsidP="007E6082">
      <w:pPr>
        <w:pStyle w:val="Heading4"/>
      </w:pPr>
      <w:bookmarkStart w:id="2820" w:name="_Toc302134553"/>
      <w:r>
        <w:lastRenderedPageBreak/>
        <w:t>Perfect Osmometer Equilibrium Osmotic Pressure</w:t>
      </w:r>
      <w:bookmarkEnd w:id="2820"/>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821" w:author="Gerard" w:date="2015-08-25T15:04:00Z">
        <w:r w:rsidR="00554341">
          <w:t xml:space="preserve">4.1.3.21. </w:t>
        </w:r>
      </w:ins>
      <w:del w:id="2822"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68" type="#_x0000_t75" style="width:14.6pt;height:21.85pt" o:ole="">
                  <v:imagedata r:id="rId901" o:title=""/>
                </v:shape>
                <o:OLEObject Type="Embed" ProgID="Equation.DSMT4" ShapeID="_x0000_i1468" DrawAspect="Content" ObjectID="_1375880668" r:id="rId902"/>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69" type="#_x0000_t75" style="width:14.6pt;height:21.85pt" o:ole="">
                  <v:imagedata r:id="rId903" o:title=""/>
                </v:shape>
                <o:OLEObject Type="Embed" ProgID="Equation.DSMT4" ShapeID="_x0000_i1469" DrawAspect="Content" ObjectID="_1375880669" r:id="rId904"/>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70" type="#_x0000_t75" style="width:14.6pt;height:14.6pt" o:ole="">
                  <v:imagedata r:id="rId905" o:title=""/>
                </v:shape>
                <o:OLEObject Type="Embed" ProgID="Equation.DSMT4" ShapeID="_x0000_i1470" DrawAspect="Content" ObjectID="_1375880670" r:id="rId906"/>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71" type="#_x0000_t75" style="width:43.75pt;height:14.6pt" o:ole="">
            <v:imagedata r:id="rId907" o:title=""/>
          </v:shape>
          <o:OLEObject Type="Embed" ProgID="Equation.DSMT4" ShapeID="_x0000_i1471" DrawAspect="Content" ObjectID="_1375880671" r:id="rId908"/>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72" type="#_x0000_t75" style="width:14.6pt;height:14.6pt" o:ole="">
            <v:imagedata r:id="rId909" o:title=""/>
          </v:shape>
          <o:OLEObject Type="Embed" ProgID="Equation.DSMT4" ShapeID="_x0000_i1472" DrawAspect="Content" ObjectID="_1375880672" r:id="rId910"/>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73" type="#_x0000_t75" style="width:79.3pt;height:21.85pt" o:ole="">
            <v:imagedata r:id="rId911" o:title=""/>
          </v:shape>
          <o:OLEObject Type="Embed" ProgID="Equation.DSMT4" ShapeID="_x0000_i1473" DrawAspect="Content" ObjectID="_1375880673" r:id="rId912"/>
        </w:object>
      </w:r>
      <w:r>
        <w:t>.</w:t>
      </w:r>
    </w:p>
    <w:p w14:paraId="6C920C73" w14:textId="7D9A8F7C" w:rsidR="00F304F2" w:rsidRDefault="006C2049" w:rsidP="00F304F2">
      <w:r w:rsidRPr="006C2049">
        <w:rPr>
          <w:position w:val="-6"/>
        </w:rPr>
        <w:object w:dxaOrig="220" w:dyaOrig="260" w14:anchorId="7B63B4AB">
          <v:shape id="_x0000_i1474" type="#_x0000_t75" style="width:14.6pt;height:14.6pt" o:ole="">
            <v:imagedata r:id="rId913" o:title=""/>
          </v:shape>
          <o:OLEObject Type="Embed" ProgID="Equation.DSMT4" ShapeID="_x0000_i1474" DrawAspect="Content" ObjectID="_1375880674" r:id="rId914"/>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75" type="#_x0000_t75" style="width:79.3pt;height:36.45pt" o:ole="">
            <v:imagedata r:id="rId915" o:title=""/>
          </v:shape>
          <o:OLEObject Type="Embed" ProgID="Equation.DSMT4" ShapeID="_x0000_i1475" DrawAspect="Content" ObjectID="_1375880675" r:id="rId916"/>
        </w:object>
      </w:r>
    </w:p>
    <w:p w14:paraId="7660768C" w14:textId="549BF3D8" w:rsidR="00F304F2" w:rsidRDefault="00F304F2" w:rsidP="00F304F2">
      <w:r>
        <w:t xml:space="preserve">where </w:t>
      </w:r>
      <w:r w:rsidR="006C2049" w:rsidRPr="006C2049">
        <w:rPr>
          <w:position w:val="-6"/>
        </w:rPr>
        <w:object w:dxaOrig="940" w:dyaOrig="279" w14:anchorId="5A15A20E">
          <v:shape id="_x0000_i1476" type="#_x0000_t75" style="width:50.15pt;height:14.6pt" o:ole="">
            <v:imagedata r:id="rId917" o:title=""/>
          </v:shape>
          <o:OLEObject Type="Embed" ProgID="Equation.DSMT4" ShapeID="_x0000_i1476" DrawAspect="Content" ObjectID="_1375880676" r:id="rId918"/>
        </w:object>
      </w:r>
      <w:r>
        <w:t xml:space="preserve"> is the relative volume.  The values of the universal gas constant </w:t>
      </w:r>
      <w:r w:rsidR="006C2049" w:rsidRPr="006C2049">
        <w:rPr>
          <w:position w:val="-4"/>
        </w:rPr>
        <w:object w:dxaOrig="240" w:dyaOrig="260" w14:anchorId="42070A51">
          <v:shape id="_x0000_i1477" type="#_x0000_t75" style="width:14.6pt;height:14.6pt" o:ole="">
            <v:imagedata r:id="rId919" o:title=""/>
          </v:shape>
          <o:OLEObject Type="Embed" ProgID="Equation.DSMT4" ShapeID="_x0000_i1477" DrawAspect="Content" ObjectID="_1375880677" r:id="rId920"/>
        </w:object>
      </w:r>
      <w:r>
        <w:t xml:space="preserve"> and absolute temperature </w:t>
      </w:r>
      <w:r w:rsidR="006C2049" w:rsidRPr="006C2049">
        <w:rPr>
          <w:position w:val="-4"/>
        </w:rPr>
        <w:object w:dxaOrig="220" w:dyaOrig="260" w14:anchorId="5886AF2B">
          <v:shape id="_x0000_i1478" type="#_x0000_t75" style="width:14.6pt;height:14.6pt" o:ole="">
            <v:imagedata r:id="rId921" o:title=""/>
          </v:shape>
          <o:OLEObject Type="Embed" ProgID="Equation.DSMT4" ShapeID="_x0000_i1478" DrawAspect="Content" ObjectID="_1375880678" r:id="rId922"/>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823" w:author="Gerard" w:date="2015-08-25T15:04:00Z">
        <w:r w:rsidR="00554341">
          <w:t>4.7</w:t>
        </w:r>
      </w:ins>
      <w:del w:id="2824" w:author="Gerard" w:date="2015-08-25T15:04:00Z">
        <w:r w:rsidR="008613FC" w:rsidDel="00554341">
          <w:delText>4.6</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825" w:name="_Ref173928732"/>
      <w:bookmarkStart w:id="2826" w:name="_Ref173928733"/>
      <w:bookmarkStart w:id="2827" w:name="_Ref173928734"/>
      <w:bookmarkStart w:id="2828" w:name="_Ref173928735"/>
      <w:bookmarkStart w:id="2829" w:name="_Toc302134554"/>
      <w:r>
        <w:lastRenderedPageBreak/>
        <w:t>Solid Mixture</w:t>
      </w:r>
      <w:bookmarkEnd w:id="2819"/>
      <w:bookmarkEnd w:id="2825"/>
      <w:bookmarkEnd w:id="2826"/>
      <w:bookmarkEnd w:id="2827"/>
      <w:bookmarkEnd w:id="2828"/>
      <w:bookmarkEnd w:id="2829"/>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554341">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830" w:name="_Toc302134555"/>
      <w:r>
        <w:lastRenderedPageBreak/>
        <w:t>Spherical</w:t>
      </w:r>
      <w:r w:rsidRPr="0097532C">
        <w:t xml:space="preserve"> Fiber Distribution</w:t>
      </w:r>
      <w:bookmarkEnd w:id="2830"/>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831" w:author="Gerard" w:date="2015-08-25T15:04:00Z">
        <w:r w:rsidR="00554341">
          <w:t xml:space="preserve">4.1.3.21. </w:t>
        </w:r>
      </w:ins>
      <w:del w:id="2832"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79" type="#_x0000_t75" style="width:14.6pt;height:14.6pt" o:ole="">
                  <v:imagedata r:id="rId923" o:title=""/>
                </v:shape>
                <o:OLEObject Type="Embed" ProgID="Equation.DSMT4" ShapeID="_x0000_i1479" DrawAspect="Content" ObjectID="_1375880679" r:id="rId924"/>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80" type="#_x0000_t75" style="width:14.6pt;height:14.6pt" o:ole="">
                  <v:imagedata r:id="rId925" o:title=""/>
                </v:shape>
                <o:OLEObject Type="Embed" ProgID="Equation.DSMT4" ShapeID="_x0000_i1480" DrawAspect="Content" ObjectID="_1375880680" r:id="rId926"/>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81" type="#_x0000_t75" style="width:7.3pt;height:14.6pt" o:ole="">
                  <v:imagedata r:id="rId927" o:title=""/>
                </v:shape>
                <o:OLEObject Type="Embed" ProgID="Equation.DSMT4" ShapeID="_x0000_i1481" DrawAspect="Content" ObjectID="_1375880681" r:id="rId928"/>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82" type="#_x0000_t75" style="width:179.55pt;height:28.25pt" o:ole="">
            <v:imagedata r:id="rId929" o:title=""/>
          </v:shape>
          <o:OLEObject Type="Embed" ProgID="Equation.DSMT4" ShapeID="_x0000_i1482" DrawAspect="Content" ObjectID="_1375880682" r:id="rId930"/>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83" type="#_x0000_t75" style="width:86.6pt;height:21.85pt" o:ole="">
            <v:imagedata r:id="rId931" o:title=""/>
          </v:shape>
          <o:OLEObject Type="Embed" ProgID="Equation.DSMT4" ShapeID="_x0000_i1483" DrawAspect="Content" ObjectID="_1375880683" r:id="rId932"/>
        </w:object>
      </w:r>
      <w:r>
        <w:t xml:space="preserve"> is the square of the fiber stretch </w:t>
      </w:r>
      <w:r w:rsidR="006C2049" w:rsidRPr="006C2049">
        <w:rPr>
          <w:position w:val="-12"/>
        </w:rPr>
        <w:object w:dxaOrig="279" w:dyaOrig="360" w14:anchorId="3C7B4FD9">
          <v:shape id="_x0000_i1484" type="#_x0000_t75" style="width:14.6pt;height:21.85pt" o:ole="">
            <v:imagedata r:id="rId933" o:title=""/>
          </v:shape>
          <o:OLEObject Type="Embed" ProgID="Equation.DSMT4" ShapeID="_x0000_i1484" DrawAspect="Content" ObjectID="_1375880684" r:id="rId934"/>
        </w:object>
      </w:r>
      <w:r>
        <w:t xml:space="preserve">, </w:t>
      </w:r>
      <w:r w:rsidR="006C2049" w:rsidRPr="006C2049">
        <w:rPr>
          <w:position w:val="-6"/>
        </w:rPr>
        <w:object w:dxaOrig="260" w:dyaOrig="279" w14:anchorId="468A96F0">
          <v:shape id="_x0000_i1485" type="#_x0000_t75" style="width:14.6pt;height:14.6pt" o:ole="">
            <v:imagedata r:id="rId935" o:title=""/>
          </v:shape>
          <o:OLEObject Type="Embed" ProgID="Equation.DSMT4" ShapeID="_x0000_i1485" DrawAspect="Content" ObjectID="_1375880685" r:id="rId936"/>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86" type="#_x0000_t75" style="width:28.25pt;height:21.85pt" o:ole="">
            <v:imagedata r:id="rId937" o:title=""/>
          </v:shape>
          <o:OLEObject Type="Embed" ProgID="Equation.DSMT4" ShapeID="_x0000_i1486" DrawAspect="Content" ObjectID="_1375880686" r:id="rId938"/>
        </w:object>
      </w:r>
      <w:r>
        <w:t xml:space="preserve">, </w:t>
      </w:r>
      <w:r w:rsidR="006C2049" w:rsidRPr="006C2049">
        <w:rPr>
          <w:position w:val="-12"/>
        </w:rPr>
        <w:object w:dxaOrig="1340" w:dyaOrig="360" w14:anchorId="1D100BDF">
          <v:shape id="_x0000_i1487" type="#_x0000_t75" style="width:64.7pt;height:21.85pt" o:ole="">
            <v:imagedata r:id="rId939" o:title=""/>
          </v:shape>
          <o:OLEObject Type="Embed" ProgID="Equation.DSMT4" ShapeID="_x0000_i1487" DrawAspect="Content" ObjectID="_1375880687" r:id="rId940"/>
        </w:object>
      </w:r>
      <w:r>
        <w:t xml:space="preserve">, and </w:t>
      </w:r>
      <w:r w:rsidR="006C2049" w:rsidRPr="006C2049">
        <w:rPr>
          <w:position w:val="-14"/>
        </w:rPr>
        <w:object w:dxaOrig="540" w:dyaOrig="400" w14:anchorId="195B3648">
          <v:shape id="_x0000_i1488" type="#_x0000_t75" style="width:28.25pt;height:21.85pt" o:ole="">
            <v:imagedata r:id="rId941" o:title=""/>
          </v:shape>
          <o:OLEObject Type="Embed" ProgID="Equation.DSMT4" ShapeID="_x0000_i1488" DrawAspect="Content" ObjectID="_1375880688" r:id="rId942"/>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89" type="#_x0000_t75" style="width:93.85pt;height:36.45pt" o:ole="">
            <v:imagedata r:id="rId943" o:title=""/>
          </v:shape>
          <o:OLEObject Type="Embed" ProgID="Equation.DSMT4" ShapeID="_x0000_i1489" DrawAspect="Content" ObjectID="_1375880689" r:id="rId944"/>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90" type="#_x0000_t75" style="width:136.7pt;height:28.25pt" o:ole="">
            <v:imagedata r:id="rId945" o:title=""/>
          </v:shape>
          <o:OLEObject Type="Embed" ProgID="Equation.DSMT4" ShapeID="_x0000_i1490" DrawAspect="Content" ObjectID="_1375880690" r:id="rId946"/>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91" type="#_x0000_t75" style="width:28.25pt;height:14.6pt" o:ole="">
            <v:imagedata r:id="rId947" o:title=""/>
          </v:shape>
          <o:OLEObject Type="Embed" ProgID="Equation.DSMT4" ShapeID="_x0000_i1491" DrawAspect="Content" ObjectID="_1375880691" r:id="rId948"/>
        </w:object>
      </w:r>
      <w:r w:rsidRPr="000230DC">
        <w:t xml:space="preserve">, </w:t>
      </w:r>
      <w:r w:rsidR="006C2049" w:rsidRPr="006C2049">
        <w:rPr>
          <w:position w:val="-6"/>
        </w:rPr>
        <w:object w:dxaOrig="580" w:dyaOrig="279" w14:anchorId="42205098">
          <v:shape id="_x0000_i1492" type="#_x0000_t75" style="width:28.25pt;height:14.6pt" o:ole="">
            <v:imagedata r:id="rId949" o:title=""/>
          </v:shape>
          <o:OLEObject Type="Embed" ProgID="Equation.DSMT4" ShapeID="_x0000_i1492" DrawAspect="Content" ObjectID="_1375880692" r:id="rId950"/>
        </w:object>
      </w:r>
      <w:r w:rsidRPr="000230DC">
        <w:t xml:space="preserve">, and </w:t>
      </w:r>
      <w:r w:rsidR="006C2049" w:rsidRPr="006C2049">
        <w:rPr>
          <w:position w:val="-10"/>
        </w:rPr>
        <w:object w:dxaOrig="600" w:dyaOrig="320" w14:anchorId="12723B6B">
          <v:shape id="_x0000_i1493" type="#_x0000_t75" style="width:28.25pt;height:14.6pt" o:ole="">
            <v:imagedata r:id="rId951" o:title=""/>
          </v:shape>
          <o:OLEObject Type="Embed" ProgID="Equation.DSMT4" ShapeID="_x0000_i1493" DrawAspect="Content" ObjectID="_1375880693" r:id="rId952"/>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94" type="#_x0000_t75" style="width:36.45pt;height:14.6pt" o:ole="">
            <v:imagedata r:id="rId953" o:title=""/>
          </v:shape>
          <o:OLEObject Type="Embed" ProgID="Equation.DSMT4" ShapeID="_x0000_i1494" DrawAspect="Content" ObjectID="_1375880694" r:id="rId954"/>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95" type="#_x0000_t75" style="width:93.85pt;height:21.85pt" o:ole="">
            <v:imagedata r:id="rId955" o:title=""/>
          </v:shape>
          <o:OLEObject Type="Embed" ProgID="Equation.DSMT4" ShapeID="_x0000_i1495" DrawAspect="Content" ObjectID="_1375880695" r:id="rId956"/>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96" type="#_x0000_t75" style="width:28.25pt;height:14.6pt" o:ole="">
            <v:imagedata r:id="rId957" o:title=""/>
          </v:shape>
          <o:OLEObject Type="Embed" ProgID="Equation.DSMT4" ShapeID="_x0000_i1496" DrawAspect="Content" ObjectID="_1375880696" r:id="rId958"/>
        </w:object>
      </w:r>
      <w:r w:rsidRPr="0097532C">
        <w:t>, the fiber modulus is zero at the strain origin (</w:t>
      </w:r>
      <w:r w:rsidR="006C2049" w:rsidRPr="006C2049">
        <w:rPr>
          <w:position w:val="-12"/>
        </w:rPr>
        <w:object w:dxaOrig="600" w:dyaOrig="360" w14:anchorId="000EE61A">
          <v:shape id="_x0000_i1497" type="#_x0000_t75" style="width:28.25pt;height:21.85pt" o:ole="">
            <v:imagedata r:id="rId959" o:title=""/>
          </v:shape>
          <o:OLEObject Type="Embed" ProgID="Equation.DSMT4" ShapeID="_x0000_i1497" DrawAspect="Content" ObjectID="_1375880697" r:id="rId960"/>
        </w:object>
      </w:r>
      <w:r w:rsidRPr="0097532C">
        <w:t xml:space="preserve">).  Therefore, use </w:t>
      </w:r>
      <w:r w:rsidR="006C2049" w:rsidRPr="006C2049">
        <w:rPr>
          <w:position w:val="-10"/>
        </w:rPr>
        <w:object w:dxaOrig="600" w:dyaOrig="320" w14:anchorId="03AD44BB">
          <v:shape id="_x0000_i1498" type="#_x0000_t75" style="width:28.25pt;height:14.6pt" o:ole="">
            <v:imagedata r:id="rId961" o:title=""/>
          </v:shape>
          <o:OLEObject Type="Embed" ProgID="Equation.DSMT4" ShapeID="_x0000_i1498" DrawAspect="Content" ObjectID="_1375880698" r:id="rId962"/>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99" type="#_x0000_t75" style="width:100.25pt;height:21.85pt" o:ole="">
            <v:imagedata r:id="rId963" o:title=""/>
          </v:shape>
          <o:OLEObject Type="Embed" ProgID="Equation.DSMT4" ShapeID="_x0000_i1499" DrawAspect="Content" ObjectID="_1375880699" r:id="rId964"/>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833" w:name="_Toc302134556"/>
      <w:r>
        <w:t>Spherical</w:t>
      </w:r>
      <w:r w:rsidRPr="0097532C">
        <w:t xml:space="preserve"> Fiber Distribution</w:t>
      </w:r>
      <w:r>
        <w:t xml:space="preserve"> from Solid-Bound Molecule</w:t>
      </w:r>
      <w:bookmarkEnd w:id="2833"/>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834" w:author="Gerard" w:date="2015-08-25T15:04:00Z">
        <w:r w:rsidR="00554341">
          <w:t xml:space="preserve">4.1.3.21. </w:t>
        </w:r>
      </w:ins>
      <w:del w:id="2835"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500" type="#_x0000_t75" style="width:14.6pt;height:14.6pt" o:ole="">
                  <v:imagedata r:id="rId965" o:title=""/>
                </v:shape>
                <o:OLEObject Type="Embed" ProgID="Equation.DSMT4" ShapeID="_x0000_i1500" DrawAspect="Content" ObjectID="_1375880700" r:id="rId966"/>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501" type="#_x0000_t75" style="width:14.6pt;height:14.6pt" o:ole="">
                  <v:imagedata r:id="rId967" o:title=""/>
                </v:shape>
                <o:OLEObject Type="Embed" ProgID="Equation.DSMT4" ShapeID="_x0000_i1501" DrawAspect="Content" ObjectID="_1375880701" r:id="rId968"/>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502" type="#_x0000_t75" style="width:14.6pt;height:21.85pt" o:ole="">
                  <v:imagedata r:id="rId969" o:title=""/>
                </v:shape>
                <o:OLEObject Type="Embed" ProgID="Equation.DSMT4" ShapeID="_x0000_i1502" DrawAspect="Content" ObjectID="_1375880702" r:id="rId970"/>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503" type="#_x0000_t75" style="width:7.3pt;height:14.6pt" o:ole="">
                  <v:imagedata r:id="rId971" o:title=""/>
                </v:shape>
                <o:OLEObject Type="Embed" ProgID="Equation.DSMT4" ShapeID="_x0000_i1503" DrawAspect="Content" ObjectID="_1375880703" r:id="rId972"/>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504" type="#_x0000_t75" style="width:14.6pt;height:21.85pt" o:ole="">
                  <v:imagedata r:id="rId973" o:title=""/>
                </v:shape>
                <o:OLEObject Type="Embed" ProgID="Equation.DSMT4" ShapeID="_x0000_i1504" DrawAspect="Content" ObjectID="_1375880704" r:id="rId974"/>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505" type="#_x0000_t75" style="width:14.6pt;height:14.6pt" o:ole="">
                  <v:imagedata r:id="rId975" o:title=""/>
                </v:shape>
                <o:OLEObject Type="Embed" ProgID="Equation.DSMT4" ShapeID="_x0000_i1505" DrawAspect="Content" ObjectID="_1375880705" r:id="rId976"/>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506" type="#_x0000_t75" style="width:179.55pt;height:28.25pt" o:ole="">
            <v:imagedata r:id="rId977" o:title=""/>
          </v:shape>
          <o:OLEObject Type="Embed" ProgID="Equation.DSMT4" ShapeID="_x0000_i1506" DrawAspect="Content" ObjectID="_1375880706" r:id="rId978"/>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507" type="#_x0000_t75" style="width:86.6pt;height:21.85pt" o:ole="">
            <v:imagedata r:id="rId979" o:title=""/>
          </v:shape>
          <o:OLEObject Type="Embed" ProgID="Equation.DSMT4" ShapeID="_x0000_i1507" DrawAspect="Content" ObjectID="_1375880707" r:id="rId980"/>
        </w:object>
      </w:r>
      <w:r>
        <w:t xml:space="preserve"> is the square of the fiber stretch </w:t>
      </w:r>
      <w:r w:rsidR="006C2049" w:rsidRPr="006C2049">
        <w:rPr>
          <w:position w:val="-12"/>
        </w:rPr>
        <w:object w:dxaOrig="279" w:dyaOrig="360" w14:anchorId="62EE15F7">
          <v:shape id="_x0000_i1508" type="#_x0000_t75" style="width:14.6pt;height:21.85pt" o:ole="">
            <v:imagedata r:id="rId981" o:title=""/>
          </v:shape>
          <o:OLEObject Type="Embed" ProgID="Equation.DSMT4" ShapeID="_x0000_i1508" DrawAspect="Content" ObjectID="_1375880708" r:id="rId982"/>
        </w:object>
      </w:r>
      <w:r>
        <w:t xml:space="preserve">, </w:t>
      </w:r>
      <w:r w:rsidR="006C2049" w:rsidRPr="006C2049">
        <w:rPr>
          <w:position w:val="-6"/>
        </w:rPr>
        <w:object w:dxaOrig="260" w:dyaOrig="279" w14:anchorId="641B81D3">
          <v:shape id="_x0000_i1509" type="#_x0000_t75" style="width:14.6pt;height:14.6pt" o:ole="">
            <v:imagedata r:id="rId983" o:title=""/>
          </v:shape>
          <o:OLEObject Type="Embed" ProgID="Equation.DSMT4" ShapeID="_x0000_i1509" DrawAspect="Content" ObjectID="_1375880709" r:id="rId98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510" type="#_x0000_t75" style="width:28.25pt;height:21.85pt" o:ole="">
            <v:imagedata r:id="rId985" o:title=""/>
          </v:shape>
          <o:OLEObject Type="Embed" ProgID="Equation.DSMT4" ShapeID="_x0000_i1510" DrawAspect="Content" ObjectID="_1375880710" r:id="rId986"/>
        </w:object>
      </w:r>
      <w:r>
        <w:t xml:space="preserve">, </w:t>
      </w:r>
      <w:r w:rsidR="006C2049" w:rsidRPr="006C2049">
        <w:rPr>
          <w:position w:val="-12"/>
        </w:rPr>
        <w:object w:dxaOrig="1340" w:dyaOrig="360" w14:anchorId="5C85717E">
          <v:shape id="_x0000_i1511" type="#_x0000_t75" style="width:64.7pt;height:21.85pt" o:ole="">
            <v:imagedata r:id="rId987" o:title=""/>
          </v:shape>
          <o:OLEObject Type="Embed" ProgID="Equation.DSMT4" ShapeID="_x0000_i1511" DrawAspect="Content" ObjectID="_1375880711" r:id="rId988"/>
        </w:object>
      </w:r>
      <w:r>
        <w:t xml:space="preserve">, and </w:t>
      </w:r>
      <w:r w:rsidR="006C2049" w:rsidRPr="006C2049">
        <w:rPr>
          <w:position w:val="-14"/>
        </w:rPr>
        <w:object w:dxaOrig="540" w:dyaOrig="400" w14:anchorId="24D28F83">
          <v:shape id="_x0000_i1512" type="#_x0000_t75" style="width:28.25pt;height:21.85pt" o:ole="">
            <v:imagedata r:id="rId989" o:title=""/>
          </v:shape>
          <o:OLEObject Type="Embed" ProgID="Equation.DSMT4" ShapeID="_x0000_i1512" DrawAspect="Content" ObjectID="_1375880712" r:id="rId990"/>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513" type="#_x0000_t75" style="width:93.85pt;height:36.45pt" o:ole="">
            <v:imagedata r:id="rId991" o:title=""/>
          </v:shape>
          <o:OLEObject Type="Embed" ProgID="Equation.DSMT4" ShapeID="_x0000_i1513" DrawAspect="Content" ObjectID="_1375880713" r:id="rId992"/>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514" type="#_x0000_t75" style="width:136.7pt;height:28.25pt" o:ole="">
            <v:imagedata r:id="rId993" o:title=""/>
          </v:shape>
          <o:OLEObject Type="Embed" ProgID="Equation.DSMT4" ShapeID="_x0000_i1514" DrawAspect="Content" ObjectID="_1375880714" r:id="rId994"/>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515" type="#_x0000_t75" style="width:28.25pt;height:14.6pt" o:ole="">
            <v:imagedata r:id="rId995" o:title=""/>
          </v:shape>
          <o:OLEObject Type="Embed" ProgID="Equation.DSMT4" ShapeID="_x0000_i1515" DrawAspect="Content" ObjectID="_1375880715" r:id="rId996"/>
        </w:object>
      </w:r>
      <w:r w:rsidRPr="000230DC">
        <w:t xml:space="preserve">, </w:t>
      </w:r>
      <w:r w:rsidR="006C2049" w:rsidRPr="006C2049">
        <w:rPr>
          <w:position w:val="-6"/>
        </w:rPr>
        <w:object w:dxaOrig="580" w:dyaOrig="279" w14:anchorId="30A7D703">
          <v:shape id="_x0000_i1516" type="#_x0000_t75" style="width:28.25pt;height:14.6pt" o:ole="">
            <v:imagedata r:id="rId997" o:title=""/>
          </v:shape>
          <o:OLEObject Type="Embed" ProgID="Equation.DSMT4" ShapeID="_x0000_i1516" DrawAspect="Content" ObjectID="_1375880716" r:id="rId998"/>
        </w:object>
      </w:r>
      <w:r w:rsidRPr="000230DC">
        <w:t xml:space="preserve">, and </w:t>
      </w:r>
      <w:r w:rsidR="006C2049" w:rsidRPr="006C2049">
        <w:rPr>
          <w:position w:val="-10"/>
        </w:rPr>
        <w:object w:dxaOrig="600" w:dyaOrig="320" w14:anchorId="2702DC82">
          <v:shape id="_x0000_i1517" type="#_x0000_t75" style="width:28.25pt;height:14.6pt" o:ole="">
            <v:imagedata r:id="rId999" o:title=""/>
          </v:shape>
          <o:OLEObject Type="Embed" ProgID="Equation.DSMT4" ShapeID="_x0000_i1517" DrawAspect="Content" ObjectID="_1375880717" r:id="rId1000"/>
        </w:object>
      </w:r>
      <w:r w:rsidRPr="000230DC">
        <w:t>.</w:t>
      </w:r>
      <w:r>
        <w:t xml:space="preserve">  The fiber modulus is dependent on the solid-bound molecule referential density </w:t>
      </w:r>
      <w:r w:rsidR="006C2049" w:rsidRPr="006C2049">
        <w:rPr>
          <w:position w:val="-12"/>
        </w:rPr>
        <w:object w:dxaOrig="340" w:dyaOrig="380" w14:anchorId="36933F7E">
          <v:shape id="_x0000_i1518" type="#_x0000_t75" style="width:14.6pt;height:21.85pt" o:ole="">
            <v:imagedata r:id="rId1001" o:title=""/>
          </v:shape>
          <o:OLEObject Type="Embed" ProgID="Equation.DSMT4" ShapeID="_x0000_i1518" DrawAspect="Content" ObjectID="_1375880718" r:id="rId1002"/>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519" type="#_x0000_t75" style="width:64.7pt;height:43.75pt" o:ole="">
            <v:imagedata r:id="rId1003" o:title=""/>
          </v:shape>
          <o:OLEObject Type="Embed" ProgID="Equation.DSMT4" ShapeID="_x0000_i1519" DrawAspect="Content" ObjectID="_1375880719" r:id="rId1004"/>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20" type="#_x0000_t75" style="width:14.6pt;height:21.85pt" o:ole="">
            <v:imagedata r:id="rId1005" o:title=""/>
          </v:shape>
          <o:OLEObject Type="Embed" ProgID="Equation.DSMT4" ShapeID="_x0000_i1520" DrawAspect="Content" ObjectID="_1375880720" r:id="rId1006"/>
        </w:object>
      </w:r>
      <w:r>
        <w:t xml:space="preserve"> is the density at which </w:t>
      </w:r>
      <w:r w:rsidR="006C2049" w:rsidRPr="006C2049">
        <w:rPr>
          <w:position w:val="-12"/>
        </w:rPr>
        <w:object w:dxaOrig="639" w:dyaOrig="360" w14:anchorId="2F4513C5">
          <v:shape id="_x0000_i1521" type="#_x0000_t75" style="width:28.25pt;height:21.85pt" o:ole="">
            <v:imagedata r:id="rId1007" o:title=""/>
          </v:shape>
          <o:OLEObject Type="Embed" ProgID="Equation.DSMT4" ShapeID="_x0000_i1521" DrawAspect="Content" ObjectID="_1375880721" r:id="rId1008"/>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836" w:author="Gerard" w:date="2015-08-25T15:04:00Z">
        <w:r w:rsidR="00554341">
          <w:t>4.9</w:t>
        </w:r>
      </w:ins>
      <w:del w:id="2837" w:author="Gerard" w:date="2015-08-25T15:04:00Z">
        <w:r w:rsidR="008613FC" w:rsidDel="00554341">
          <w:delText>4.8</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554341">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22" type="#_x0000_t75" style="width:14.6pt;height:21.85pt" o:ole="">
            <v:imagedata r:id="rId1009" o:title=""/>
          </v:shape>
          <o:OLEObject Type="Embed" ProgID="Equation.DSMT4" ShapeID="_x0000_i1522" DrawAspect="Content" ObjectID="_1375880722" r:id="rId1010"/>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23" type="#_x0000_t75" style="width:14.6pt;height:21.85pt" o:ole="">
            <v:imagedata r:id="rId1011" o:title=""/>
          </v:shape>
          <o:OLEObject Type="Embed" ProgID="Equation.DSMT4" ShapeID="_x0000_i1523" DrawAspect="Content" ObjectID="_1375880723" r:id="rId1012"/>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24" type="#_x0000_t75" style="width:7.3pt;height:14.6pt" o:ole="">
            <v:imagedata r:id="rId1013" o:title=""/>
          </v:shape>
          <o:OLEObject Type="Embed" ProgID="Equation.DSMT4" ShapeID="_x0000_i1524" DrawAspect="Content" ObjectID="_1375880724" r:id="rId1014"/>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25" type="#_x0000_t75" style="width:36.45pt;height:14.6pt" o:ole="">
            <v:imagedata r:id="rId1015" o:title=""/>
          </v:shape>
          <o:OLEObject Type="Embed" ProgID="Equation.DSMT4" ShapeID="_x0000_i1525" DrawAspect="Content" ObjectID="_1375880725" r:id="rId1016"/>
        </w:object>
      </w:r>
      <w:r w:rsidR="002D5305">
        <w:t>, the expression</w:t>
      </w:r>
      <w:r>
        <w:t xml:space="preserve"> </w:t>
      </w:r>
      <w:r w:rsidR="002D5305">
        <w:t xml:space="preserve">for </w:t>
      </w:r>
      <w:r w:rsidR="006C2049" w:rsidRPr="006C2049">
        <w:rPr>
          <w:position w:val="-4"/>
        </w:rPr>
        <w:object w:dxaOrig="279" w:dyaOrig="260" w14:anchorId="1178C37C">
          <v:shape id="_x0000_i1526" type="#_x0000_t75" style="width:14.6pt;height:14.6pt" o:ole="">
            <v:imagedata r:id="rId1017" o:title=""/>
          </v:shape>
          <o:OLEObject Type="Embed" ProgID="Equation.DSMT4" ShapeID="_x0000_i1526" DrawAspect="Content" ObjectID="_1375880726" r:id="rId1018"/>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27" type="#_x0000_t75" style="width:93.85pt;height:21.85pt" o:ole="">
            <v:imagedata r:id="rId1019" o:title=""/>
          </v:shape>
          <o:OLEObject Type="Embed" ProgID="Equation.DSMT4" ShapeID="_x0000_i1527" DrawAspect="Content" ObjectID="_1375880727" r:id="rId1020"/>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28" type="#_x0000_t75" style="width:28.25pt;height:14.6pt" o:ole="">
            <v:imagedata r:id="rId1021" o:title=""/>
          </v:shape>
          <o:OLEObject Type="Embed" ProgID="Equation.DSMT4" ShapeID="_x0000_i1528" DrawAspect="Content" ObjectID="_1375880728" r:id="rId1022"/>
        </w:object>
      </w:r>
      <w:r w:rsidRPr="0097532C">
        <w:t>, the fiber modulus is zero at the strain origin (</w:t>
      </w:r>
      <w:r w:rsidR="006C2049" w:rsidRPr="006C2049">
        <w:rPr>
          <w:position w:val="-12"/>
        </w:rPr>
        <w:object w:dxaOrig="600" w:dyaOrig="360" w14:anchorId="0793792D">
          <v:shape id="_x0000_i1529" type="#_x0000_t75" style="width:28.25pt;height:21.85pt" o:ole="">
            <v:imagedata r:id="rId1023" o:title=""/>
          </v:shape>
          <o:OLEObject Type="Embed" ProgID="Equation.DSMT4" ShapeID="_x0000_i1529" DrawAspect="Content" ObjectID="_1375880729" r:id="rId1024"/>
        </w:object>
      </w:r>
      <w:r w:rsidRPr="0097532C">
        <w:t xml:space="preserve">).  Therefore, use </w:t>
      </w:r>
      <w:r w:rsidR="006C2049" w:rsidRPr="006C2049">
        <w:rPr>
          <w:position w:val="-10"/>
        </w:rPr>
        <w:object w:dxaOrig="600" w:dyaOrig="320" w14:anchorId="2ADEDFF2">
          <v:shape id="_x0000_i1530" type="#_x0000_t75" style="width:28.25pt;height:14.6pt" o:ole="">
            <v:imagedata r:id="rId1025" o:title=""/>
          </v:shape>
          <o:OLEObject Type="Embed" ProgID="Equation.DSMT4" ShapeID="_x0000_i1530" DrawAspect="Content" ObjectID="_1375880730" r:id="rId1026"/>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31" type="#_x0000_t75" style="width:100.25pt;height:21.85pt" o:ole="">
            <v:imagedata r:id="rId1027" o:title=""/>
          </v:shape>
          <o:OLEObject Type="Embed" ProgID="Equation.DSMT4" ShapeID="_x0000_i1531" DrawAspect="Content" ObjectID="_1375880731" r:id="rId1028"/>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838" w:name="_Toc302134557"/>
      <w:r>
        <w:lastRenderedPageBreak/>
        <w:t>Coupled Transversely Isotropic Mooney-Rivlin</w:t>
      </w:r>
      <w:bookmarkEnd w:id="2838"/>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32" type="#_x0000_t75" style="width:266.15pt;height:21.85pt" o:ole="">
            <v:imagedata r:id="rId1029" o:title=""/>
          </v:shape>
          <o:OLEObject Type="Embed" ProgID="Equation.DSMT4" ShapeID="_x0000_i1532" DrawAspect="Content" ObjectID="_1375880732" r:id="rId1030"/>
        </w:object>
      </w:r>
    </w:p>
    <w:p w14:paraId="49B54FD1" w14:textId="24460279"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33" type="#_x0000_t75" style="width:14.6pt;height:14.6pt" o:ole="">
            <v:imagedata r:id="rId1031" o:title=""/>
          </v:shape>
          <o:OLEObject Type="Embed" ProgID="Equation.DSMT4" ShapeID="_x0000_i1533" DrawAspect="Content" ObjectID="_1375880733" r:id="rId1032"/>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34" type="#_x0000_t75" style="width:93.85pt;height:28.25pt" o:ole="">
            <v:imagedata r:id="rId1033" o:title=""/>
          </v:shape>
          <o:OLEObject Type="Embed" ProgID="Equation.DSMT4" ShapeID="_x0000_i1534" DrawAspect="Content" ObjectID="_1375880734" r:id="rId1034"/>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35" type="#_x0000_t75" style="width:50.15pt;height:14.6pt" o:ole="">
            <v:imagedata r:id="rId1035" o:title=""/>
          </v:shape>
          <o:OLEObject Type="Embed" ProgID="Equation.DSMT4" ShapeID="_x0000_i1535" DrawAspect="Content" ObjectID="_1375880735" r:id="rId1036"/>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839" w:name="_Toc302134558"/>
      <w:r>
        <w:lastRenderedPageBreak/>
        <w:t>Coupled Transversely Isotropic Veronda-Westmann</w:t>
      </w:r>
      <w:bookmarkEnd w:id="2839"/>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36" type="#_x0000_t75" style="width:237.85pt;height:36.45pt" o:ole="">
            <v:imagedata r:id="rId1037" o:title=""/>
          </v:shape>
          <o:OLEObject Type="Embed" ProgID="Equation.DSMT4" ShapeID="_x0000_i1536" DrawAspect="Content" ObjectID="_1375880736" r:id="rId1038"/>
        </w:object>
      </w:r>
    </w:p>
    <w:p w14:paraId="04C16060" w14:textId="6A209760"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37" type="#_x0000_t75" style="width:14.6pt;height:14.6pt" o:ole="">
            <v:imagedata r:id="rId1039" o:title=""/>
          </v:shape>
          <o:OLEObject Type="Embed" ProgID="Equation.DSMT4" ShapeID="_x0000_i1537" DrawAspect="Content" ObjectID="_1375880737" r:id="rId1040"/>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38" type="#_x0000_t75" style="width:93.85pt;height:28.25pt" o:ole="">
            <v:imagedata r:id="rId1041" o:title=""/>
          </v:shape>
          <o:OLEObject Type="Embed" ProgID="Equation.DSMT4" ShapeID="_x0000_i1538" DrawAspect="Content" ObjectID="_1375880738" r:id="rId1042"/>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39" type="#_x0000_t75" style="width:50.15pt;height:14.6pt" o:ole="">
            <v:imagedata r:id="rId1043" o:title=""/>
          </v:shape>
          <o:OLEObject Type="Embed" ProgID="Equation.DSMT4" ShapeID="_x0000_i1539" DrawAspect="Content" ObjectID="_1375880739" r:id="rId1044"/>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2840" w:name="_Toc410636372"/>
      <w:bookmarkStart w:id="2841" w:name="_Toc302134559"/>
      <w:r>
        <w:lastRenderedPageBreak/>
        <w:t>Continuous Fiber Distribution</w:t>
      </w:r>
      <w:bookmarkEnd w:id="2840"/>
      <w:bookmarkEnd w:id="2841"/>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2842" w:name="_Toc410636373"/>
      <w:bookmarkStart w:id="2843" w:name="_Toc302134560"/>
      <w:r>
        <w:lastRenderedPageBreak/>
        <w:t>Compressible Continuous Fiber Distribution</w:t>
      </w:r>
      <w:bookmarkEnd w:id="2842"/>
      <w:bookmarkEnd w:id="2843"/>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40" type="#_x0000_t75" style="width:43.75pt;height:21.85pt" o:ole="">
                  <v:imagedata r:id="rId1059" o:title=""/>
                </v:shape>
                <o:OLEObject Type="Embed" ProgID="Equation.DSMT4" ShapeID="_x0000_i1540" DrawAspect="Content" ObjectID="_1375880740" r:id="rId1060"/>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41" type="#_x0000_t75" style="width:28.25pt;height:21.85pt" o:ole="">
                  <v:imagedata r:id="rId1061" o:title=""/>
                </v:shape>
                <o:OLEObject Type="Embed" ProgID="Equation.DSMT4" ShapeID="_x0000_i1541" DrawAspect="Content" ObjectID="_1375880741" r:id="rId1062"/>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554341">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554341">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554341">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2844" w:name="_Toc410636374"/>
      <w:bookmarkStart w:id="2845" w:name="_Ref280606960"/>
      <w:bookmarkStart w:id="2846" w:name="_Toc302134561"/>
      <w:r>
        <w:lastRenderedPageBreak/>
        <w:t>Uncoupled Continuous Fiber Distribution</w:t>
      </w:r>
      <w:bookmarkEnd w:id="2844"/>
      <w:bookmarkEnd w:id="2846"/>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42" type="#_x0000_t75" style="width:43.75pt;height:21.85pt" o:ole="">
                  <v:imagedata r:id="rId1063" o:title=""/>
                </v:shape>
                <o:OLEObject Type="Embed" ProgID="Equation.DSMT4" ShapeID="_x0000_i1542" DrawAspect="Content" ObjectID="_1375880742" r:id="rId1064"/>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43" type="#_x0000_t75" style="width:28.25pt;height:21.85pt" o:ole="">
                  <v:imagedata r:id="rId1065" o:title=""/>
                </v:shape>
                <o:OLEObject Type="Embed" ProgID="Equation.DSMT4" ShapeID="_x0000_i1543" DrawAspect="Content" ObjectID="_1375880743" r:id="rId1066"/>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554341">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554341">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554341">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2847" w:name="_Toc410636375"/>
      <w:bookmarkStart w:id="2848" w:name="_Toc302134562"/>
      <w:r>
        <w:lastRenderedPageBreak/>
        <w:t>Fibers</w:t>
      </w:r>
      <w:bookmarkEnd w:id="2845"/>
      <w:bookmarkEnd w:id="2847"/>
      <w:bookmarkEnd w:id="2848"/>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2849" w:name="_Toc410636376"/>
      <w:bookmarkStart w:id="2850" w:name="_Toc302134563"/>
      <w:r>
        <w:lastRenderedPageBreak/>
        <w:t>Fiber with Exponential-Power Law</w:t>
      </w:r>
      <w:bookmarkEnd w:id="2849"/>
      <w:bookmarkEnd w:id="2850"/>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44" type="#_x0000_t75" style="width:7.3pt;height:14.6pt" o:ole="">
                  <v:imagedata r:id="rId1067" o:title=""/>
                </v:shape>
                <o:OLEObject Type="Embed" ProgID="Equation.DSMT4" ShapeID="_x0000_i1544" DrawAspect="Content" ObjectID="_1375880744" r:id="rId1068"/>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45" type="#_x0000_t75" style="width:14.6pt;height:14.6pt" o:ole="">
                  <v:imagedata r:id="rId1069" o:title=""/>
                </v:shape>
                <o:OLEObject Type="Embed" ProgID="Equation.DSMT4" ShapeID="_x0000_i1545" DrawAspect="Content" ObjectID="_1375880745" r:id="rId1070"/>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46" type="#_x0000_t75" style="width:14.6pt;height:14.6pt" o:ole="">
                  <v:imagedata r:id="rId1071" o:title=""/>
                </v:shape>
                <o:OLEObject Type="Embed" ProgID="Equation.DSMT4" ShapeID="_x0000_i1546" DrawAspect="Content" ObjectID="_1375880746" r:id="rId1072"/>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47" type="#_x0000_t75" style="width:172.25pt;height:36.45pt" o:ole="">
            <v:imagedata r:id="rId1073" o:title=""/>
          </v:shape>
          <o:OLEObject Type="Embed" ProgID="Equation.DSMT4" ShapeID="_x0000_i1547" DrawAspect="Content" ObjectID="_1375880747" r:id="rId1074"/>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48" type="#_x0000_t75" style="width:28.25pt;height:14.6pt" o:ole="">
            <v:imagedata r:id="rId1075" o:title=""/>
          </v:shape>
          <o:OLEObject Type="Embed" ProgID="Equation.DSMT4" ShapeID="_x0000_i1548" DrawAspect="Content" ObjectID="_1375880748" r:id="rId1076"/>
        </w:object>
      </w:r>
      <w:r w:rsidRPr="000230DC">
        <w:t xml:space="preserve">, </w:t>
      </w:r>
      <w:r w:rsidRPr="00315B5A">
        <w:rPr>
          <w:position w:val="-6"/>
        </w:rPr>
        <w:object w:dxaOrig="580" w:dyaOrig="279" w14:anchorId="62E35749">
          <v:shape id="_x0000_i1549" type="#_x0000_t75" style="width:28.25pt;height:14.6pt" o:ole="">
            <v:imagedata r:id="rId1077" o:title=""/>
          </v:shape>
          <o:OLEObject Type="Embed" ProgID="Equation.DSMT4" ShapeID="_x0000_i1549" DrawAspect="Content" ObjectID="_1375880749" r:id="rId1078"/>
        </w:object>
      </w:r>
      <w:r w:rsidRPr="000230DC">
        <w:t xml:space="preserve">, and </w:t>
      </w:r>
      <w:r w:rsidRPr="00315B5A">
        <w:rPr>
          <w:position w:val="-10"/>
        </w:rPr>
        <w:object w:dxaOrig="600" w:dyaOrig="320" w14:anchorId="4698679B">
          <v:shape id="_x0000_i1550" type="#_x0000_t75" style="width:28.25pt;height:14.6pt" o:ole="">
            <v:imagedata r:id="rId1079" o:title=""/>
          </v:shape>
          <o:OLEObject Type="Embed" ProgID="Equation.DSMT4" ShapeID="_x0000_i1550" DrawAspect="Content" ObjectID="_1375880750" r:id="rId1080"/>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51" type="#_x0000_t75" style="width:36.45pt;height:14.6pt" o:ole="">
            <v:imagedata r:id="rId1081" o:title=""/>
          </v:shape>
          <o:OLEObject Type="Embed" ProgID="Equation.DSMT4" ShapeID="_x0000_i1551" DrawAspect="Content" ObjectID="_1375880751" r:id="rId1082"/>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52" type="#_x0000_t75" style="width:122.15pt;height:36.45pt" o:ole="">
            <v:imagedata r:id="rId1083" o:title=""/>
          </v:shape>
          <o:OLEObject Type="Embed" ProgID="Equation.DSMT4" ShapeID="_x0000_i1552" DrawAspect="Content" ObjectID="_1375880752" r:id="rId1084"/>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53" type="#_x0000_t75" style="width:28.25pt;height:14.6pt" o:ole="">
            <v:imagedata r:id="rId1085" o:title=""/>
          </v:shape>
          <o:OLEObject Type="Embed" ProgID="Equation.DSMT4" ShapeID="_x0000_i1553" DrawAspect="Content" ObjectID="_1375880753" r:id="rId1086"/>
        </w:object>
      </w:r>
      <w:r w:rsidRPr="0097532C">
        <w:t>, the fiber modulus is zero at the strain origin (</w:t>
      </w:r>
      <w:r w:rsidRPr="00315B5A">
        <w:rPr>
          <w:position w:val="-12"/>
        </w:rPr>
        <w:object w:dxaOrig="580" w:dyaOrig="360" w14:anchorId="53E04FE0">
          <v:shape id="_x0000_i1554" type="#_x0000_t75" style="width:28.25pt;height:21.85pt" o:ole="">
            <v:imagedata r:id="rId1087" o:title=""/>
          </v:shape>
          <o:OLEObject Type="Embed" ProgID="Equation.DSMT4" ShapeID="_x0000_i1554" DrawAspect="Content" ObjectID="_1375880754" r:id="rId1088"/>
        </w:object>
      </w:r>
      <w:r w:rsidRPr="0097532C">
        <w:t xml:space="preserve">).  Therefore, use </w:t>
      </w:r>
      <w:r w:rsidRPr="00315B5A">
        <w:rPr>
          <w:position w:val="-10"/>
        </w:rPr>
        <w:object w:dxaOrig="600" w:dyaOrig="320" w14:anchorId="5F65325E">
          <v:shape id="_x0000_i1555" type="#_x0000_t75" style="width:28.25pt;height:14.6pt" o:ole="">
            <v:imagedata r:id="rId1089" o:title=""/>
          </v:shape>
          <o:OLEObject Type="Embed" ProgID="Equation.DSMT4" ShapeID="_x0000_i1555" DrawAspect="Content" ObjectID="_1375880755" r:id="rId1090"/>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2851" w:name="_Toc410636377"/>
      <w:bookmarkStart w:id="2852" w:name="_Toc302134564"/>
      <w:r>
        <w:lastRenderedPageBreak/>
        <w:t>Fiber with Neo-Hookean Law</w:t>
      </w:r>
      <w:bookmarkEnd w:id="2851"/>
      <w:bookmarkEnd w:id="2852"/>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61"/>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56" type="#_x0000_t75" style="width:14.6pt;height:14.6pt" o:ole="">
                  <v:imagedata r:id="rId1091" o:title=""/>
                </v:shape>
                <o:OLEObject Type="Embed" ProgID="Equation.DSMT4" ShapeID="_x0000_i1556" DrawAspect="Content" ObjectID="_1375880756" r:id="rId1092"/>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57" type="#_x0000_t75" style="width:100.25pt;height:28.25pt" o:ole="">
            <v:imagedata r:id="rId1093" o:title=""/>
          </v:shape>
          <o:OLEObject Type="Embed" ProgID="Equation.DSMT4" ShapeID="_x0000_i1557" DrawAspect="Content" ObjectID="_1375880757" r:id="rId1094"/>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58" type="#_x0000_t75" style="width:28.25pt;height:14.6pt" o:ole="">
            <v:imagedata r:id="rId1095" o:title=""/>
          </v:shape>
          <o:OLEObject Type="Embed" ProgID="Equation.DSMT4" ShapeID="_x0000_i1558" DrawAspect="Content" ObjectID="_1375880758" r:id="rId1096"/>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2853" w:author="Gerard" w:date="2015-06-21T22:32:00Z"/>
        </w:rPr>
      </w:pPr>
    </w:p>
    <w:p w14:paraId="1DAC7407" w14:textId="77777777" w:rsidR="008613FC" w:rsidRDefault="008613FC" w:rsidP="008613FC">
      <w:pPr>
        <w:jc w:val="left"/>
        <w:rPr>
          <w:ins w:id="2854" w:author="Gerard" w:date="2015-06-21T22:32:00Z"/>
        </w:rPr>
      </w:pPr>
      <w:ins w:id="2855" w:author="Gerard" w:date="2015-06-21T22:32:00Z">
        <w:r>
          <w:br w:type="page"/>
        </w:r>
      </w:ins>
    </w:p>
    <w:p w14:paraId="7BEBEC55" w14:textId="77777777" w:rsidR="008613FC" w:rsidRDefault="008613FC" w:rsidP="008613FC">
      <w:pPr>
        <w:pStyle w:val="Heading4"/>
        <w:rPr>
          <w:ins w:id="2856" w:author="Gerard" w:date="2015-06-21T22:32:00Z"/>
        </w:rPr>
      </w:pPr>
      <w:bookmarkStart w:id="2857" w:name="_Toc302134565"/>
      <w:ins w:id="2858" w:author="Gerard" w:date="2015-06-21T22:32:00Z">
        <w:r>
          <w:lastRenderedPageBreak/>
          <w:t>Fiber with Toe-Linear Response</w:t>
        </w:r>
        <w:bookmarkEnd w:id="2857"/>
      </w:ins>
    </w:p>
    <w:p w14:paraId="24D67723" w14:textId="77777777" w:rsidR="008613FC" w:rsidRDefault="008613FC" w:rsidP="008613FC">
      <w:pPr>
        <w:rPr>
          <w:ins w:id="2859" w:author="Gerard" w:date="2015-06-21T22:32:00Z"/>
        </w:rPr>
      </w:pPr>
      <w:ins w:id="2860"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2861"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5"/>
        <w:gridCol w:w="523"/>
      </w:tblGrid>
      <w:tr w:rsidR="008613FC" w14:paraId="46598566" w14:textId="77777777" w:rsidTr="0091641D">
        <w:trPr>
          <w:ins w:id="2862" w:author="Gerard" w:date="2015-06-21T22:32:00Z"/>
        </w:trPr>
        <w:tc>
          <w:tcPr>
            <w:tcW w:w="0" w:type="auto"/>
            <w:shd w:val="clear" w:color="auto" w:fill="auto"/>
          </w:tcPr>
          <w:p w14:paraId="26253E14" w14:textId="77777777" w:rsidR="008613FC" w:rsidRDefault="008613FC" w:rsidP="0091641D">
            <w:pPr>
              <w:pStyle w:val="code"/>
              <w:rPr>
                <w:ins w:id="2863" w:author="Gerard" w:date="2015-06-21T22:32:00Z"/>
              </w:rPr>
            </w:pPr>
            <w:ins w:id="2864" w:author="Gerard" w:date="2015-06-21T22:32:00Z">
              <w:r>
                <w:t>&lt;E&gt;</w:t>
              </w:r>
            </w:ins>
          </w:p>
        </w:tc>
        <w:tc>
          <w:tcPr>
            <w:tcW w:w="0" w:type="auto"/>
            <w:shd w:val="clear" w:color="auto" w:fill="auto"/>
          </w:tcPr>
          <w:p w14:paraId="7DCB45A0" w14:textId="77777777" w:rsidR="008613FC" w:rsidRDefault="008613FC" w:rsidP="0091641D">
            <w:pPr>
              <w:rPr>
                <w:ins w:id="2865" w:author="Gerard" w:date="2015-06-21T22:32:00Z"/>
              </w:rPr>
            </w:pPr>
            <w:ins w:id="2866" w:author="Gerard" w:date="2015-06-21T22:32:00Z">
              <w:r w:rsidRPr="0091641D">
                <w:rPr>
                  <w:position w:val="-4"/>
                </w:rPr>
                <w:object w:dxaOrig="240" w:dyaOrig="240" w14:anchorId="327F6B04">
                  <v:shape id="_x0000_i1559" type="#_x0000_t75" style="width:14.6pt;height:13.65pt" o:ole="">
                    <v:imagedata r:id="rId1097" o:title=""/>
                  </v:shape>
                  <o:OLEObject Type="Embed" ProgID="Equation.DSMT4" ShapeID="_x0000_i1559" DrawAspect="Content" ObjectID="_1375880759" r:id="rId1098"/>
                </w:object>
              </w:r>
            </w:ins>
            <w:ins w:id="2867" w:author="Gerard" w:date="2015-06-21T22:32:00Z">
              <w:r>
                <w:t>, the fiber modulus in the linear range (</w:t>
              </w:r>
            </w:ins>
            <w:ins w:id="2868" w:author="Gerard" w:date="2015-06-21T22:32:00Z">
              <w:r w:rsidRPr="00EA1ADB">
                <w:rPr>
                  <w:position w:val="-4"/>
                </w:rPr>
                <w:object w:dxaOrig="600" w:dyaOrig="240" w14:anchorId="5D395450">
                  <v:shape id="_x0000_i1560" type="#_x0000_t75" style="width:30.1pt;height:11.85pt" o:ole="">
                    <v:imagedata r:id="rId1099" o:title=""/>
                  </v:shape>
                  <o:OLEObject Type="Embed" ProgID="Equation.DSMT4" ShapeID="_x0000_i1560" DrawAspect="Content" ObjectID="_1375880760" r:id="rId1100"/>
                </w:object>
              </w:r>
            </w:ins>
            <w:ins w:id="2869" w:author="Gerard" w:date="2015-06-21T22:32:00Z">
              <w:r>
                <w:t>)</w:t>
              </w:r>
            </w:ins>
          </w:p>
        </w:tc>
        <w:tc>
          <w:tcPr>
            <w:tcW w:w="0" w:type="auto"/>
          </w:tcPr>
          <w:p w14:paraId="7A3B0C73" w14:textId="77777777" w:rsidR="008613FC" w:rsidRPr="00AF2221" w:rsidRDefault="008613FC" w:rsidP="0091641D">
            <w:pPr>
              <w:rPr>
                <w:ins w:id="2870" w:author="Gerard" w:date="2015-06-21T22:32:00Z"/>
                <w:position w:val="-10"/>
              </w:rPr>
            </w:pPr>
            <w:ins w:id="2871" w:author="Gerard" w:date="2015-06-21T22:32:00Z">
              <w:r>
                <w:rPr>
                  <w:position w:val="-10"/>
                </w:rPr>
                <w:t>[</w:t>
              </w:r>
              <w:r>
                <w:rPr>
                  <w:b/>
                  <w:position w:val="-10"/>
                </w:rPr>
                <w:t>P</w:t>
              </w:r>
              <w:r>
                <w:rPr>
                  <w:position w:val="-10"/>
                </w:rPr>
                <w:t>]</w:t>
              </w:r>
            </w:ins>
          </w:p>
        </w:tc>
      </w:tr>
      <w:tr w:rsidR="008613FC" w14:paraId="3800CC0D" w14:textId="77777777" w:rsidTr="0091641D">
        <w:trPr>
          <w:ins w:id="2872" w:author="Gerard" w:date="2015-06-21T22:32:00Z"/>
        </w:trPr>
        <w:tc>
          <w:tcPr>
            <w:tcW w:w="0" w:type="auto"/>
            <w:shd w:val="clear" w:color="auto" w:fill="auto"/>
          </w:tcPr>
          <w:p w14:paraId="735F6A00" w14:textId="77777777" w:rsidR="008613FC" w:rsidRDefault="008613FC" w:rsidP="0091641D">
            <w:pPr>
              <w:pStyle w:val="code"/>
              <w:rPr>
                <w:ins w:id="2873" w:author="Gerard" w:date="2015-06-21T22:32:00Z"/>
              </w:rPr>
            </w:pPr>
            <w:ins w:id="2874" w:author="Gerard" w:date="2015-06-21T22:32:00Z">
              <w:r>
                <w:t>&lt;beta&gt;</w:t>
              </w:r>
            </w:ins>
          </w:p>
        </w:tc>
        <w:tc>
          <w:tcPr>
            <w:tcW w:w="0" w:type="auto"/>
            <w:shd w:val="clear" w:color="auto" w:fill="auto"/>
          </w:tcPr>
          <w:p w14:paraId="2E727AF0" w14:textId="77777777" w:rsidR="008613FC" w:rsidRPr="00315B5A" w:rsidRDefault="008613FC" w:rsidP="0091641D">
            <w:pPr>
              <w:rPr>
                <w:ins w:id="2875" w:author="Gerard" w:date="2015-06-21T22:32:00Z"/>
              </w:rPr>
            </w:pPr>
            <w:ins w:id="2876" w:author="Gerard" w:date="2015-06-21T22:32:00Z">
              <w:r w:rsidRPr="0091641D">
                <w:rPr>
                  <w:position w:val="-10"/>
                </w:rPr>
                <w:object w:dxaOrig="220" w:dyaOrig="320" w14:anchorId="7B64756C">
                  <v:shape id="_x0000_i1561" type="#_x0000_t75" style="width:10.95pt;height:16.4pt" o:ole="">
                    <v:imagedata r:id="rId1101" o:title=""/>
                  </v:shape>
                  <o:OLEObject Type="Embed" ProgID="Equation.DSMT4" ShapeID="_x0000_i1561" DrawAspect="Content" ObjectID="_1375880761" r:id="rId1102"/>
                </w:object>
              </w:r>
            </w:ins>
            <w:ins w:id="2877" w:author="Gerard" w:date="2015-06-21T22:32:00Z">
              <w:r>
                <w:t>, the power-law exponent in the toe region (</w:t>
              </w:r>
            </w:ins>
            <w:ins w:id="2878" w:author="Gerard" w:date="2015-06-21T22:32:00Z">
              <w:r w:rsidRPr="00FC6EB7">
                <w:rPr>
                  <w:position w:val="-10"/>
                </w:rPr>
                <w:object w:dxaOrig="580" w:dyaOrig="320" w14:anchorId="57F9B3CF">
                  <v:shape id="_x0000_i1562" type="#_x0000_t75" style="width:29.15pt;height:16.4pt" o:ole="">
                    <v:imagedata r:id="rId1103" o:title=""/>
                  </v:shape>
                  <o:OLEObject Type="Embed" ProgID="Equation.DSMT4" ShapeID="_x0000_i1562" DrawAspect="Content" ObjectID="_1375880762" r:id="rId1104"/>
                </w:object>
              </w:r>
            </w:ins>
            <w:ins w:id="2879" w:author="Gerard" w:date="2015-06-21T22:32:00Z">
              <w:r>
                <w:t>)</w:t>
              </w:r>
            </w:ins>
          </w:p>
        </w:tc>
        <w:tc>
          <w:tcPr>
            <w:tcW w:w="0" w:type="auto"/>
          </w:tcPr>
          <w:p w14:paraId="78E30341" w14:textId="77777777" w:rsidR="008613FC" w:rsidRDefault="008613FC" w:rsidP="0091641D">
            <w:pPr>
              <w:rPr>
                <w:ins w:id="2880" w:author="Gerard" w:date="2015-06-21T22:32:00Z"/>
                <w:position w:val="-10"/>
              </w:rPr>
            </w:pPr>
            <w:ins w:id="2881" w:author="Gerard" w:date="2015-06-21T22:32:00Z">
              <w:r>
                <w:rPr>
                  <w:position w:val="-10"/>
                </w:rPr>
                <w:t>[ ]</w:t>
              </w:r>
            </w:ins>
          </w:p>
        </w:tc>
      </w:tr>
      <w:tr w:rsidR="008613FC" w14:paraId="4858568F" w14:textId="77777777" w:rsidTr="0091641D">
        <w:trPr>
          <w:ins w:id="2882" w:author="Gerard" w:date="2015-06-21T22:32:00Z"/>
        </w:trPr>
        <w:tc>
          <w:tcPr>
            <w:tcW w:w="0" w:type="auto"/>
            <w:shd w:val="clear" w:color="auto" w:fill="auto"/>
          </w:tcPr>
          <w:p w14:paraId="11A0D6E2" w14:textId="77777777" w:rsidR="008613FC" w:rsidRDefault="008613FC" w:rsidP="0091641D">
            <w:pPr>
              <w:pStyle w:val="code"/>
              <w:rPr>
                <w:ins w:id="2883" w:author="Gerard" w:date="2015-06-21T22:32:00Z"/>
              </w:rPr>
            </w:pPr>
            <w:ins w:id="2884" w:author="Gerard" w:date="2015-06-21T22:32:00Z">
              <w:r>
                <w:t>&lt;lam0&gt;</w:t>
              </w:r>
            </w:ins>
          </w:p>
        </w:tc>
        <w:tc>
          <w:tcPr>
            <w:tcW w:w="0" w:type="auto"/>
            <w:shd w:val="clear" w:color="auto" w:fill="auto"/>
          </w:tcPr>
          <w:p w14:paraId="62604C81" w14:textId="77777777" w:rsidR="008613FC" w:rsidRPr="00315B5A" w:rsidRDefault="008613FC" w:rsidP="0091641D">
            <w:pPr>
              <w:rPr>
                <w:ins w:id="2885" w:author="Gerard" w:date="2015-06-21T22:32:00Z"/>
              </w:rPr>
            </w:pPr>
            <w:ins w:id="2886" w:author="Gerard" w:date="2015-06-21T22:32:00Z">
              <w:r w:rsidRPr="0091641D">
                <w:rPr>
                  <w:position w:val="-12"/>
                </w:rPr>
                <w:object w:dxaOrig="280" w:dyaOrig="380" w14:anchorId="2173E48B">
                  <v:shape id="_x0000_i1563" type="#_x0000_t75" style="width:13.65pt;height:19.15pt" o:ole="">
                    <v:imagedata r:id="rId1105" o:title=""/>
                  </v:shape>
                  <o:OLEObject Type="Embed" ProgID="Equation.DSMT4" ShapeID="_x0000_i1563" DrawAspect="Content" ObjectID="_1375880763" r:id="rId1106"/>
                </w:object>
              </w:r>
            </w:ins>
            <w:ins w:id="2887" w:author="Gerard" w:date="2015-06-21T22:32:00Z">
              <w:r>
                <w:t>, the stretch ratio when the toe region transitions to the linear region (</w:t>
              </w:r>
            </w:ins>
            <w:ins w:id="2888" w:author="Gerard" w:date="2015-06-21T22:32:00Z">
              <w:r w:rsidRPr="0091641D">
                <w:rPr>
                  <w:position w:val="-12"/>
                </w:rPr>
                <w:object w:dxaOrig="620" w:dyaOrig="380" w14:anchorId="761361E3">
                  <v:shape id="_x0000_i1564" type="#_x0000_t75" style="width:31pt;height:19.15pt" o:ole="">
                    <v:imagedata r:id="rId1107" o:title=""/>
                  </v:shape>
                  <o:OLEObject Type="Embed" ProgID="Equation.DSMT4" ShapeID="_x0000_i1564" DrawAspect="Content" ObjectID="_1375880764" r:id="rId1108"/>
                </w:object>
              </w:r>
            </w:ins>
            <w:ins w:id="2889" w:author="Gerard" w:date="2015-06-21T22:32:00Z">
              <w:r>
                <w:t>)</w:t>
              </w:r>
            </w:ins>
          </w:p>
        </w:tc>
        <w:tc>
          <w:tcPr>
            <w:tcW w:w="0" w:type="auto"/>
          </w:tcPr>
          <w:p w14:paraId="2363D7BE" w14:textId="77777777" w:rsidR="008613FC" w:rsidRDefault="008613FC" w:rsidP="0091641D">
            <w:pPr>
              <w:rPr>
                <w:ins w:id="2890" w:author="Gerard" w:date="2015-06-21T22:32:00Z"/>
                <w:position w:val="-10"/>
              </w:rPr>
            </w:pPr>
            <w:ins w:id="2891" w:author="Gerard" w:date="2015-06-21T22:32:00Z">
              <w:r>
                <w:rPr>
                  <w:position w:val="-10"/>
                </w:rPr>
                <w:t>[ ]</w:t>
              </w:r>
            </w:ins>
          </w:p>
        </w:tc>
      </w:tr>
    </w:tbl>
    <w:p w14:paraId="7FFD912C" w14:textId="77777777" w:rsidR="008613FC" w:rsidRDefault="008613FC" w:rsidP="008613FC">
      <w:pPr>
        <w:rPr>
          <w:ins w:id="2892" w:author="Gerard" w:date="2015-06-21T22:32:00Z"/>
        </w:rPr>
      </w:pPr>
    </w:p>
    <w:p w14:paraId="3DB75466" w14:textId="77777777" w:rsidR="008613FC" w:rsidRDefault="008613FC" w:rsidP="008613FC">
      <w:pPr>
        <w:rPr>
          <w:ins w:id="2893" w:author="Gerard" w:date="2015-06-21T22:32:00Z"/>
        </w:rPr>
      </w:pPr>
      <w:ins w:id="2894" w:author="Gerard" w:date="2015-06-21T22:32:00Z">
        <w:r>
          <w:t>The fiber strain energy density is given by</w:t>
        </w:r>
      </w:ins>
    </w:p>
    <w:p w14:paraId="3D2D9A02" w14:textId="77777777" w:rsidR="008613FC" w:rsidRDefault="008613FC" w:rsidP="008613FC">
      <w:pPr>
        <w:pStyle w:val="MTDisplayEquation"/>
        <w:rPr>
          <w:ins w:id="2895" w:author="Gerard" w:date="2015-06-21T22:32:00Z"/>
        </w:rPr>
      </w:pPr>
      <w:ins w:id="2896" w:author="Gerard" w:date="2015-06-21T22:32:00Z">
        <w:r>
          <w:tab/>
        </w:r>
      </w:ins>
      <w:ins w:id="2897" w:author="Gerard" w:date="2015-06-21T22:32:00Z">
        <w:r w:rsidRPr="00297A89">
          <w:rPr>
            <w:position w:val="-84"/>
          </w:rPr>
          <w:object w:dxaOrig="5460" w:dyaOrig="1800" w14:anchorId="609F46E9">
            <v:shape id="_x0000_i1565" type="#_x0000_t75" style="width:270.7pt;height:82.05pt" o:ole="">
              <v:imagedata r:id="rId1109" o:title=""/>
            </v:shape>
            <o:OLEObject Type="Embed" ProgID="Equation.DSMT4" ShapeID="_x0000_i1565" DrawAspect="Content" ObjectID="_1375880765" r:id="rId1110"/>
          </w:object>
        </w:r>
      </w:ins>
      <w:ins w:id="2898" w:author="Gerard" w:date="2015-06-21T22:32:00Z">
        <w:r>
          <w:t xml:space="preserve"> ,</w:t>
        </w:r>
      </w:ins>
    </w:p>
    <w:p w14:paraId="197A071C" w14:textId="77777777" w:rsidR="008613FC" w:rsidRDefault="008613FC" w:rsidP="008613FC">
      <w:pPr>
        <w:rPr>
          <w:ins w:id="2899" w:author="Gerard" w:date="2015-06-21T22:32:00Z"/>
        </w:rPr>
      </w:pPr>
      <w:ins w:id="2900" w:author="Gerard" w:date="2015-06-21T22:32:00Z">
        <w:r w:rsidRPr="000230DC">
          <w:t>where</w:t>
        </w:r>
        <w:r>
          <w:t xml:space="preserve"> </w:t>
        </w:r>
      </w:ins>
      <w:ins w:id="2901" w:author="Gerard" w:date="2015-06-21T22:32:00Z">
        <w:r w:rsidRPr="0091641D">
          <w:rPr>
            <w:position w:val="-12"/>
          </w:rPr>
          <w:object w:dxaOrig="740" w:dyaOrig="400" w14:anchorId="597045D0">
            <v:shape id="_x0000_i1566" type="#_x0000_t75" style="width:37.35pt;height:20.05pt" o:ole="">
              <v:imagedata r:id="rId1111" o:title=""/>
            </v:shape>
            <o:OLEObject Type="Embed" ProgID="Equation.DSMT4" ShapeID="_x0000_i1566" DrawAspect="Content" ObjectID="_1375880766" r:id="rId1112"/>
          </w:object>
        </w:r>
      </w:ins>
      <w:ins w:id="2902" w:author="Gerard" w:date="2015-06-21T22:32:00Z">
        <w:r>
          <w:t xml:space="preserve">, </w:t>
        </w:r>
      </w:ins>
    </w:p>
    <w:p w14:paraId="796F827A" w14:textId="77777777" w:rsidR="008613FC" w:rsidRDefault="008613FC" w:rsidP="008613FC">
      <w:pPr>
        <w:pStyle w:val="MTDisplayEquation"/>
        <w:rPr>
          <w:ins w:id="2903" w:author="Gerard" w:date="2015-06-21T22:32:00Z"/>
        </w:rPr>
      </w:pPr>
      <w:ins w:id="2904" w:author="Gerard" w:date="2015-06-21T22:32:00Z">
        <w:r>
          <w:tab/>
        </w:r>
      </w:ins>
      <w:ins w:id="2905" w:author="Gerard" w:date="2015-06-21T22:32:00Z">
        <w:r w:rsidRPr="00297A89">
          <w:rPr>
            <w:position w:val="-36"/>
          </w:rPr>
          <w:object w:dxaOrig="6080" w:dyaOrig="840" w14:anchorId="43332F5A">
            <v:shape id="_x0000_i1567" type="#_x0000_t75" style="width:304.4pt;height:41.9pt" o:ole="">
              <v:imagedata r:id="rId1113" o:title=""/>
            </v:shape>
            <o:OLEObject Type="Embed" ProgID="Equation.DSMT4" ShapeID="_x0000_i1567" DrawAspect="Content" ObjectID="_1375880767" r:id="rId1114"/>
          </w:object>
        </w:r>
      </w:ins>
      <w:ins w:id="2906" w:author="Gerard" w:date="2015-06-21T22:32:00Z">
        <w:r>
          <w:t xml:space="preserve"> </w:t>
        </w:r>
      </w:ins>
    </w:p>
    <w:p w14:paraId="45ED8332" w14:textId="77777777" w:rsidR="008613FC" w:rsidRDefault="008613FC" w:rsidP="008613FC">
      <w:pPr>
        <w:rPr>
          <w:ins w:id="2907" w:author="Gerard" w:date="2015-06-21T22:32:00Z"/>
        </w:rPr>
      </w:pPr>
    </w:p>
    <w:p w14:paraId="43CEFF30" w14:textId="77777777" w:rsidR="008613FC" w:rsidRDefault="008613FC" w:rsidP="008613FC">
      <w:pPr>
        <w:rPr>
          <w:ins w:id="2908" w:author="Gerard" w:date="2015-06-21T22:32:00Z"/>
        </w:rPr>
      </w:pPr>
      <w:ins w:id="2909" w:author="Gerard" w:date="2015-06-21T22:32:00Z">
        <w:r>
          <w:rPr>
            <w:i/>
          </w:rPr>
          <w:t>Example</w:t>
        </w:r>
        <w:r>
          <w:t>:</w:t>
        </w:r>
      </w:ins>
    </w:p>
    <w:p w14:paraId="7720AF19" w14:textId="77777777" w:rsidR="008613FC" w:rsidRPr="008A39E7" w:rsidRDefault="008613FC" w:rsidP="008613FC">
      <w:pPr>
        <w:rPr>
          <w:ins w:id="2910" w:author="Gerard" w:date="2015-06-21T22:32:00Z"/>
          <w:rFonts w:ascii="Courier New" w:hAnsi="Courier New"/>
          <w:sz w:val="22"/>
        </w:rPr>
      </w:pPr>
      <w:ins w:id="2911"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2912" w:author="Gerard" w:date="2015-06-21T22:32:00Z"/>
          <w:rFonts w:ascii="Courier New" w:hAnsi="Courier New"/>
          <w:sz w:val="22"/>
        </w:rPr>
      </w:pPr>
      <w:ins w:id="2913"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2914" w:author="Gerard" w:date="2015-06-21T22:32:00Z"/>
          <w:rFonts w:ascii="Courier New" w:hAnsi="Courier New"/>
          <w:sz w:val="22"/>
        </w:rPr>
      </w:pPr>
      <w:ins w:id="2915" w:author="Gerard" w:date="2015-06-21T22:32:00Z">
        <w:r>
          <w:rPr>
            <w:rFonts w:ascii="Courier New" w:hAnsi="Courier New"/>
            <w:sz w:val="22"/>
          </w:rPr>
          <w:tab/>
          <w:t>&lt;beta&gt;2.5&lt;/beta&gt;</w:t>
        </w:r>
      </w:ins>
    </w:p>
    <w:p w14:paraId="4EC76D16" w14:textId="77777777" w:rsidR="008613FC" w:rsidRPr="008A39E7" w:rsidRDefault="008613FC" w:rsidP="008613FC">
      <w:pPr>
        <w:rPr>
          <w:ins w:id="2916" w:author="Gerard" w:date="2015-06-21T22:32:00Z"/>
          <w:rFonts w:ascii="Courier New" w:hAnsi="Courier New"/>
          <w:sz w:val="22"/>
        </w:rPr>
      </w:pPr>
      <w:ins w:id="2917" w:author="Gerard" w:date="2015-06-21T22:32:00Z">
        <w:r>
          <w:rPr>
            <w:rFonts w:ascii="Courier New" w:hAnsi="Courier New"/>
            <w:sz w:val="22"/>
          </w:rPr>
          <w:tab/>
          <w:t>&lt;lam0&gt;1.06&lt;/lam0&gt;</w:t>
        </w:r>
      </w:ins>
    </w:p>
    <w:p w14:paraId="53B0D29D" w14:textId="77777777" w:rsidR="008613FC" w:rsidRPr="008A39E7" w:rsidRDefault="008613FC" w:rsidP="008613FC">
      <w:pPr>
        <w:rPr>
          <w:ins w:id="2918" w:author="Gerard" w:date="2015-06-21T22:32:00Z"/>
          <w:rFonts w:ascii="Courier New" w:hAnsi="Courier New"/>
          <w:sz w:val="22"/>
        </w:rPr>
      </w:pPr>
      <w:ins w:id="2919"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2920" w:name="_Toc410636378"/>
      <w:bookmarkStart w:id="2921" w:name="_Toc302134566"/>
      <w:r>
        <w:lastRenderedPageBreak/>
        <w:t>Fiber with Exponential-Power Law Uncoupled</w:t>
      </w:r>
      <w:bookmarkEnd w:id="2920"/>
      <w:bookmarkEnd w:id="2921"/>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68" type="#_x0000_t75" style="width:7.3pt;height:14.6pt" o:ole="">
                  <v:imagedata r:id="rId1115" o:title=""/>
                </v:shape>
                <o:OLEObject Type="Embed" ProgID="Equation.DSMT4" ShapeID="_x0000_i1568" DrawAspect="Content" ObjectID="_1375880768" r:id="rId1116"/>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69" type="#_x0000_t75" style="width:14.6pt;height:14.6pt" o:ole="">
                  <v:imagedata r:id="rId1117" o:title=""/>
                </v:shape>
                <o:OLEObject Type="Embed" ProgID="Equation.DSMT4" ShapeID="_x0000_i1569" DrawAspect="Content" ObjectID="_1375880769" r:id="rId1118"/>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70" type="#_x0000_t75" style="width:14.6pt;height:14.6pt" o:ole="">
                  <v:imagedata r:id="rId1119" o:title=""/>
                </v:shape>
                <o:OLEObject Type="Embed" ProgID="Equation.DSMT4" ShapeID="_x0000_i1570" DrawAspect="Content" ObjectID="_1375880770" r:id="rId1120"/>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71" type="#_x0000_t75" style="width:172.25pt;height:36.45pt" o:ole="">
            <v:imagedata r:id="rId1121" o:title=""/>
          </v:shape>
          <o:OLEObject Type="Embed" ProgID="Equation.DSMT4" ShapeID="_x0000_i1571" DrawAspect="Content" ObjectID="_1375880771" r:id="rId1122"/>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72" type="#_x0000_t75" style="width:28.25pt;height:14.6pt" o:ole="">
            <v:imagedata r:id="rId1123" o:title=""/>
          </v:shape>
          <o:OLEObject Type="Embed" ProgID="Equation.DSMT4" ShapeID="_x0000_i1572" DrawAspect="Content" ObjectID="_1375880772" r:id="rId1124"/>
        </w:object>
      </w:r>
      <w:r w:rsidRPr="000230DC">
        <w:t xml:space="preserve">, </w:t>
      </w:r>
      <w:r w:rsidRPr="00315B5A">
        <w:rPr>
          <w:position w:val="-6"/>
        </w:rPr>
        <w:object w:dxaOrig="580" w:dyaOrig="279" w14:anchorId="2F01A4EB">
          <v:shape id="_x0000_i1573" type="#_x0000_t75" style="width:28.25pt;height:14.6pt" o:ole="">
            <v:imagedata r:id="rId1125" o:title=""/>
          </v:shape>
          <o:OLEObject Type="Embed" ProgID="Equation.DSMT4" ShapeID="_x0000_i1573" DrawAspect="Content" ObjectID="_1375880773" r:id="rId1126"/>
        </w:object>
      </w:r>
      <w:r w:rsidRPr="000230DC">
        <w:t xml:space="preserve">, and </w:t>
      </w:r>
      <w:r w:rsidRPr="00315B5A">
        <w:rPr>
          <w:position w:val="-10"/>
        </w:rPr>
        <w:object w:dxaOrig="600" w:dyaOrig="320" w14:anchorId="6D20A732">
          <v:shape id="_x0000_i1574" type="#_x0000_t75" style="width:28.25pt;height:14.6pt" o:ole="">
            <v:imagedata r:id="rId1127" o:title=""/>
          </v:shape>
          <o:OLEObject Type="Embed" ProgID="Equation.DSMT4" ShapeID="_x0000_i1574" DrawAspect="Content" ObjectID="_1375880774" r:id="rId1128"/>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75" type="#_x0000_t75" style="width:36.45pt;height:14.6pt" o:ole="">
            <v:imagedata r:id="rId1129" o:title=""/>
          </v:shape>
          <o:OLEObject Type="Embed" ProgID="Equation.DSMT4" ShapeID="_x0000_i1575" DrawAspect="Content" ObjectID="_1375880775" r:id="rId1130"/>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76" type="#_x0000_t75" style="width:122.15pt;height:36.45pt" o:ole="">
            <v:imagedata r:id="rId1131" o:title=""/>
          </v:shape>
          <o:OLEObject Type="Embed" ProgID="Equation.DSMT4" ShapeID="_x0000_i1576" DrawAspect="Content" ObjectID="_1375880776" r:id="rId1132"/>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77" type="#_x0000_t75" style="width:28.25pt;height:14.6pt" o:ole="">
            <v:imagedata r:id="rId1133" o:title=""/>
          </v:shape>
          <o:OLEObject Type="Embed" ProgID="Equation.DSMT4" ShapeID="_x0000_i1577" DrawAspect="Content" ObjectID="_1375880777" r:id="rId1134"/>
        </w:object>
      </w:r>
      <w:r w:rsidRPr="0097532C">
        <w:t>, the fiber modulus is zero at the strain origin (</w:t>
      </w:r>
      <w:r w:rsidRPr="00315B5A">
        <w:rPr>
          <w:position w:val="-12"/>
        </w:rPr>
        <w:object w:dxaOrig="580" w:dyaOrig="380" w14:anchorId="07819843">
          <v:shape id="_x0000_i1578" type="#_x0000_t75" style="width:28.25pt;height:21.85pt" o:ole="">
            <v:imagedata r:id="rId1135" o:title=""/>
          </v:shape>
          <o:OLEObject Type="Embed" ProgID="Equation.DSMT4" ShapeID="_x0000_i1578" DrawAspect="Content" ObjectID="_1375880778" r:id="rId1136"/>
        </w:object>
      </w:r>
      <w:r w:rsidRPr="0097532C">
        <w:t xml:space="preserve">).  Therefore, use </w:t>
      </w:r>
      <w:r w:rsidRPr="00315B5A">
        <w:rPr>
          <w:position w:val="-10"/>
        </w:rPr>
        <w:object w:dxaOrig="600" w:dyaOrig="320" w14:anchorId="11BAEB68">
          <v:shape id="_x0000_i1579" type="#_x0000_t75" style="width:28.25pt;height:14.6pt" o:ole="">
            <v:imagedata r:id="rId1137" o:title=""/>
          </v:shape>
          <o:OLEObject Type="Embed" ProgID="Equation.DSMT4" ShapeID="_x0000_i1579" DrawAspect="Content" ObjectID="_1375880779" r:id="rId1138"/>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2922" w:name="_Toc410636379"/>
      <w:bookmarkStart w:id="2923" w:name="_Toc302134567"/>
      <w:r>
        <w:lastRenderedPageBreak/>
        <w:t>Fiber with Neo-Hookean Law Uncoupled</w:t>
      </w:r>
      <w:bookmarkEnd w:id="2922"/>
      <w:bookmarkEnd w:id="2923"/>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61"/>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80" type="#_x0000_t75" style="width:14.6pt;height:14.6pt" o:ole="">
                  <v:imagedata r:id="rId1139" o:title=""/>
                </v:shape>
                <o:OLEObject Type="Embed" ProgID="Equation.DSMT4" ShapeID="_x0000_i1580" DrawAspect="Content" ObjectID="_1375880780" r:id="rId1140"/>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81" type="#_x0000_t75" style="width:100.25pt;height:28.25pt" o:ole="">
            <v:imagedata r:id="rId1141" o:title=""/>
          </v:shape>
          <o:OLEObject Type="Embed" ProgID="Equation.DSMT4" ShapeID="_x0000_i1581" DrawAspect="Content" ObjectID="_1375880781" r:id="rId1142"/>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82" type="#_x0000_t75" style="width:28.25pt;height:14.6pt" o:ole="">
            <v:imagedata r:id="rId1143" o:title=""/>
          </v:shape>
          <o:OLEObject Type="Embed" ProgID="Equation.DSMT4" ShapeID="_x0000_i1582" DrawAspect="Content" ObjectID="_1375880782" r:id="rId1144"/>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2924" w:name="_Ref280612869"/>
      <w:bookmarkStart w:id="2925" w:name="_Toc410636380"/>
      <w:bookmarkStart w:id="2926" w:name="_Toc302134568"/>
      <w:r>
        <w:lastRenderedPageBreak/>
        <w:t>Distribution</w:t>
      </w:r>
      <w:bookmarkEnd w:id="2924"/>
      <w:bookmarkEnd w:id="2925"/>
      <w:bookmarkEnd w:id="2926"/>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2927" w:name="_Toc410636381"/>
      <w:bookmarkStart w:id="2928" w:name="_Toc302134569"/>
      <w:r>
        <w:lastRenderedPageBreak/>
        <w:t>Spherical</w:t>
      </w:r>
      <w:bookmarkEnd w:id="2927"/>
      <w:bookmarkEnd w:id="2928"/>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83" type="#_x0000_t75" style="width:64.7pt;height:21.85pt" o:ole="">
            <v:imagedata r:id="rId1145" o:title=""/>
          </v:shape>
          <o:OLEObject Type="Embed" ProgID="Equation.DSMT4" ShapeID="_x0000_i1583" DrawAspect="Content" ObjectID="_1375880783" r:id="rId1146"/>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47"/>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2929" w:name="_Toc410636382"/>
      <w:bookmarkStart w:id="2930" w:name="_Toc302134570"/>
      <w:r>
        <w:lastRenderedPageBreak/>
        <w:t>Ellipsoidal</w:t>
      </w:r>
      <w:bookmarkEnd w:id="2929"/>
      <w:bookmarkEnd w:id="2930"/>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84" type="#_x0000_t75" style="width:194.15pt;height:43.75pt" o:ole="">
            <v:imagedata r:id="rId1148" o:title=""/>
          </v:shape>
          <o:OLEObject Type="Embed" ProgID="Equation.DSMT4" ShapeID="_x0000_i1584" DrawAspect="Content" ObjectID="_1375880784" r:id="rId1149"/>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85" type="#_x0000_t75" style="width:50.15pt;height:21.85pt" o:ole="">
            <v:imagedata r:id="rId1150" o:title=""/>
          </v:shape>
          <o:OLEObject Type="Embed" ProgID="Equation.DSMT4" ShapeID="_x0000_i1585" DrawAspect="Content" ObjectID="_1375880785" r:id="rId1151"/>
        </w:object>
      </w:r>
      <w:r>
        <w:t xml:space="preserve"> are the components of </w:t>
      </w:r>
      <w:r w:rsidRPr="00025957">
        <w:rPr>
          <w:position w:val="-4"/>
        </w:rPr>
        <w:object w:dxaOrig="200" w:dyaOrig="200" w14:anchorId="105B2652">
          <v:shape id="_x0000_i1586" type="#_x0000_t75" style="width:7.3pt;height:7.3pt" o:ole="">
            <v:imagedata r:id="rId1152" o:title=""/>
          </v:shape>
          <o:OLEObject Type="Embed" ProgID="Equation.DSMT4" ShapeID="_x0000_i1586" DrawAspect="Content" ObjectID="_1375880786" r:id="rId1153"/>
        </w:object>
      </w:r>
      <w:r>
        <w:t xml:space="preserve"> and </w:t>
      </w:r>
      <w:r w:rsidRPr="00315B5A">
        <w:rPr>
          <w:position w:val="-6"/>
        </w:rPr>
        <w:object w:dxaOrig="240" w:dyaOrig="279" w14:anchorId="13D9CF50">
          <v:shape id="_x0000_i1587" type="#_x0000_t75" style="width:14.6pt;height:14.6pt" o:ole="">
            <v:imagedata r:id="rId1154" o:title=""/>
          </v:shape>
          <o:OLEObject Type="Embed" ProgID="Equation.DSMT4" ShapeID="_x0000_i1587" DrawAspect="Content" ObjectID="_1375880787" r:id="rId1155"/>
        </w:object>
      </w:r>
      <w:r>
        <w:t xml:space="preserve"> is calculated to satisfy the integration constraint on </w:t>
      </w:r>
      <w:r w:rsidRPr="00315B5A">
        <w:rPr>
          <w:position w:val="-14"/>
        </w:rPr>
        <w:object w:dxaOrig="580" w:dyaOrig="400" w14:anchorId="25F2FA65">
          <v:shape id="_x0000_i1588" type="#_x0000_t75" style="width:28.25pt;height:21.85pt" o:ole="">
            <v:imagedata r:id="rId1156" o:title=""/>
          </v:shape>
          <o:OLEObject Type="Embed" ProgID="Equation.DSMT4" ShapeID="_x0000_i1588" DrawAspect="Content" ObjectID="_1375880788" r:id="rId1157"/>
        </w:object>
      </w:r>
      <w:r>
        <w:t xml:space="preserve">.  The parameters </w:t>
      </w:r>
      <w:r w:rsidRPr="00315B5A">
        <w:rPr>
          <w:position w:val="-14"/>
        </w:rPr>
        <w:object w:dxaOrig="780" w:dyaOrig="400" w14:anchorId="757CAF5B">
          <v:shape id="_x0000_i1589" type="#_x0000_t75" style="width:35.55pt;height:21.85pt" o:ole="">
            <v:imagedata r:id="rId1158" o:title=""/>
          </v:shape>
          <o:OLEObject Type="Embed" ProgID="Equation.DSMT4" ShapeID="_x0000_i1589" DrawAspect="Content" ObjectID="_1375880789" r:id="rId1159"/>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8"/>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90" type="#_x0000_t75" style="width:35.55pt;height:21.85pt" o:ole="">
                  <v:imagedata r:id="rId1160" o:title=""/>
                </v:shape>
                <o:OLEObject Type="Embed" ProgID="Equation.DSMT4" ShapeID="_x0000_i1590" DrawAspect="Content" ObjectID="_1375880790" r:id="rId1161"/>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91" type="#_x0000_t75" style="width:14.6pt;height:14.6pt" o:ole="">
            <v:imagedata r:id="rId1162" o:title=""/>
          </v:shape>
          <o:OLEObject Type="Embed" ProgID="Equation.DSMT4" ShapeID="_x0000_i1591" DrawAspect="Content" ObjectID="_1375880791" r:id="rId1163"/>
        </w:object>
      </w:r>
      <w:r>
        <w:t xml:space="preserve"> is automatically adjusted to account for the values of the semi-principal axes </w:t>
      </w:r>
      <w:r w:rsidRPr="00315B5A">
        <w:rPr>
          <w:position w:val="-14"/>
        </w:rPr>
        <w:object w:dxaOrig="780" w:dyaOrig="400" w14:anchorId="6112EFA5">
          <v:shape id="_x0000_i1592" type="#_x0000_t75" style="width:35.55pt;height:21.85pt" o:ole="">
            <v:imagedata r:id="rId1164" o:title=""/>
          </v:shape>
          <o:OLEObject Type="Embed" ProgID="Equation.DSMT4" ShapeID="_x0000_i1592" DrawAspect="Content" ObjectID="_1375880792" r:id="rId1165"/>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4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6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6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68"/>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6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7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7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72"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2931" w:name="_Toc410636383"/>
      <w:bookmarkStart w:id="2932" w:name="_Toc302134571"/>
      <w:r>
        <w:lastRenderedPageBreak/>
        <w:t>π-Periodic von Mises Distribution</w:t>
      </w:r>
      <w:bookmarkEnd w:id="2931"/>
      <w:bookmarkEnd w:id="2932"/>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93" type="#_x0000_t75" style="width:129.4pt;height:43.75pt" o:ole="">
            <v:imagedata r:id="rId1173" o:title=""/>
          </v:shape>
          <o:OLEObject Type="Embed" ProgID="Equation.DSMT4" ShapeID="_x0000_i1593" DrawAspect="Content" ObjectID="_1375880793" r:id="rId1174"/>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94" type="#_x0000_t75" style="width:50.15pt;height:21.85pt" o:ole="">
            <v:imagedata r:id="rId1175" o:title=""/>
          </v:shape>
          <o:OLEObject Type="Embed" ProgID="Equation.DSMT4" ShapeID="_x0000_i1594" DrawAspect="Content" ObjectID="_1375880794" r:id="rId1176"/>
        </w:object>
      </w:r>
      <w:r>
        <w:t xml:space="preserve"> are the components of </w:t>
      </w:r>
      <w:r w:rsidRPr="00025957">
        <w:rPr>
          <w:position w:val="-4"/>
        </w:rPr>
        <w:object w:dxaOrig="200" w:dyaOrig="200" w14:anchorId="45032203">
          <v:shape id="_x0000_i1595" type="#_x0000_t75" style="width:7.3pt;height:7.3pt" o:ole="">
            <v:imagedata r:id="rId1177" o:title=""/>
          </v:shape>
          <o:OLEObject Type="Embed" ProgID="Equation.DSMT4" ShapeID="_x0000_i1595" DrawAspect="Content" ObjectID="_1375880795" r:id="rId1178"/>
        </w:object>
      </w:r>
      <w:r>
        <w:t xml:space="preserve"> and </w:t>
      </w:r>
      <w:r w:rsidRPr="00315B5A">
        <w:rPr>
          <w:position w:val="-6"/>
        </w:rPr>
        <w:object w:dxaOrig="200" w:dyaOrig="279" w14:anchorId="243C9C5E">
          <v:shape id="_x0000_i1596" type="#_x0000_t75" style="width:7.3pt;height:14.6pt" o:ole="">
            <v:imagedata r:id="rId1179" o:title=""/>
          </v:shape>
          <o:OLEObject Type="Embed" ProgID="Equation.DSMT4" ShapeID="_x0000_i1596" DrawAspect="Content" ObjectID="_1375880796" r:id="rId1180"/>
        </w:object>
      </w:r>
      <w:r>
        <w:t xml:space="preserve"> is the concentration parameter (</w:t>
      </w:r>
      <w:r w:rsidRPr="00315B5A">
        <w:rPr>
          <w:position w:val="-6"/>
        </w:rPr>
        <w:object w:dxaOrig="540" w:dyaOrig="279" w14:anchorId="44477C5E">
          <v:shape id="_x0000_i1597" type="#_x0000_t75" style="width:28.25pt;height:14.6pt" o:ole="">
            <v:imagedata r:id="rId1181" o:title=""/>
          </v:shape>
          <o:OLEObject Type="Embed" ProgID="Equation.DSMT4" ShapeID="_x0000_i1597" DrawAspect="Content" ObjectID="_1375880797" r:id="rId1182"/>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98" type="#_x0000_t75" style="width:7.3pt;height:14.6pt" o:ole="">
                  <v:imagedata r:id="rId1183" o:title=""/>
                </v:shape>
                <o:OLEObject Type="Embed" ProgID="Equation.DSMT4" ShapeID="_x0000_i1598" DrawAspect="Content" ObjectID="_1375880798" r:id="rId1184"/>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4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8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8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8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8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89"/>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6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9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9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9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9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94"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2933" w:name="_Toc410636384"/>
      <w:bookmarkStart w:id="2934" w:name="_Toc302134572"/>
      <w:r>
        <w:lastRenderedPageBreak/>
        <w:t>Circular</w:t>
      </w:r>
      <w:bookmarkEnd w:id="2933"/>
      <w:bookmarkEnd w:id="2934"/>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99" type="#_x0000_t75" style="width:64.7pt;height:21.85pt" o:ole="">
            <v:imagedata r:id="rId1195" o:title=""/>
          </v:shape>
          <o:OLEObject Type="Embed" ProgID="Equation.DSMT4" ShapeID="_x0000_i1599" DrawAspect="Content" ObjectID="_1375880799" r:id="rId1196"/>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2935" w:name="_Toc410636385"/>
      <w:bookmarkStart w:id="2936" w:name="_Toc302134573"/>
      <w:r>
        <w:lastRenderedPageBreak/>
        <w:t>Elliptical</w:t>
      </w:r>
      <w:bookmarkEnd w:id="2935"/>
      <w:bookmarkEnd w:id="2936"/>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600" type="#_x0000_t75" style="width:151.3pt;height:43.75pt" o:ole="">
            <v:imagedata r:id="rId1197" o:title=""/>
          </v:shape>
          <o:OLEObject Type="Embed" ProgID="Equation.DSMT4" ShapeID="_x0000_i1600" DrawAspect="Content" ObjectID="_1375880800" r:id="rId1198"/>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601" type="#_x0000_t75" style="width:50.15pt;height:21.85pt" o:ole="">
            <v:imagedata r:id="rId1199" o:title=""/>
          </v:shape>
          <o:OLEObject Type="Embed" ProgID="Equation.DSMT4" ShapeID="_x0000_i1601" DrawAspect="Content" ObjectID="_1375880801" r:id="rId1200"/>
        </w:object>
      </w:r>
      <w:r>
        <w:t xml:space="preserve">  are the components of </w:t>
      </w:r>
      <w:r w:rsidRPr="00025957">
        <w:rPr>
          <w:position w:val="-4"/>
        </w:rPr>
        <w:object w:dxaOrig="200" w:dyaOrig="200" w14:anchorId="1498DFB6">
          <v:shape id="_x0000_i1602" type="#_x0000_t75" style="width:7.3pt;height:7.3pt" o:ole="">
            <v:imagedata r:id="rId1201" o:title=""/>
          </v:shape>
          <o:OLEObject Type="Embed" ProgID="Equation.DSMT4" ShapeID="_x0000_i1602" DrawAspect="Content" ObjectID="_1375880802" r:id="rId1202"/>
        </w:object>
      </w:r>
      <w:r>
        <w:t xml:space="preserve"> and </w:t>
      </w:r>
      <w:r w:rsidRPr="00315B5A">
        <w:rPr>
          <w:position w:val="-14"/>
        </w:rPr>
        <w:object w:dxaOrig="580" w:dyaOrig="400" w14:anchorId="47CB12C6">
          <v:shape id="_x0000_i1603" type="#_x0000_t75" style="width:28.25pt;height:21.85pt" o:ole="">
            <v:imagedata r:id="rId1203" o:title=""/>
          </v:shape>
          <o:OLEObject Type="Embed" ProgID="Equation.DSMT4" ShapeID="_x0000_i1603" DrawAspect="Content" ObjectID="_1375880803" r:id="rId1204"/>
        </w:object>
      </w:r>
      <w:r>
        <w:t xml:space="preserve"> are the semi-principal axes of the ellipse.  Here, </w:t>
      </w:r>
      <w:r w:rsidRPr="00315B5A">
        <w:rPr>
          <w:position w:val="-14"/>
        </w:rPr>
        <w:object w:dxaOrig="1219" w:dyaOrig="400" w14:anchorId="549BFE9C">
          <v:shape id="_x0000_i1604" type="#_x0000_t75" style="width:57.4pt;height:21.85pt" o:ole="">
            <v:imagedata r:id="rId1205" o:title=""/>
          </v:shape>
          <o:OLEObject Type="Embed" ProgID="Equation.DSMT4" ShapeID="_x0000_i1604" DrawAspect="Content" ObjectID="_1375880804" r:id="rId1206"/>
        </w:object>
      </w:r>
      <w:r>
        <w:t xml:space="preserve"> where </w:t>
      </w:r>
      <w:r w:rsidRPr="00025957">
        <w:rPr>
          <w:position w:val="-4"/>
        </w:rPr>
        <w:object w:dxaOrig="260" w:dyaOrig="260" w14:anchorId="7F8387DA">
          <v:shape id="_x0000_i1605" type="#_x0000_t75" style="width:14.6pt;height:14.6pt" o:ole="">
            <v:imagedata r:id="rId1207" o:title=""/>
          </v:shape>
          <o:OLEObject Type="Embed" ProgID="Equation.DSMT4" ShapeID="_x0000_i1605" DrawAspect="Content" ObjectID="_1375880805" r:id="rId1208"/>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606" type="#_x0000_t75" style="width:57.4pt;height:36.45pt" o:ole="">
            <v:imagedata r:id="rId1209" o:title=""/>
          </v:shape>
          <o:OLEObject Type="Embed" ProgID="Equation.DSMT4" ShapeID="_x0000_i1606" DrawAspect="Content" ObjectID="_1375880806" r:id="rId1210"/>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1"/>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607" type="#_x0000_t75" style="width:7.3pt;height:14.6pt" o:ole="">
                  <v:imagedata r:id="rId1211" o:title=""/>
                </v:shape>
                <o:OLEObject Type="Embed" ProgID="Equation.DSMT4" ShapeID="_x0000_i1607" DrawAspect="Content" ObjectID="_1375880807" r:id="rId1212"/>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608" type="#_x0000_t75" style="width:7.3pt;height:14.6pt" o:ole="">
                  <v:imagedata r:id="rId1213" o:title=""/>
                </v:shape>
                <o:OLEObject Type="Embed" ProgID="Equation.DSMT4" ShapeID="_x0000_i1608" DrawAspect="Content" ObjectID="_1375880808" r:id="rId1214"/>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1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1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31,4673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">
                <v:shape id="Picture 59" o:spid="_x0000_s1170" type="#_x0000_t75" style="position:absolute;width:5492531;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Y&#10;tJTEAAAA2wAAAA8AAABkcnMvZG93bnJldi54bWxEj0FrwkAUhO8F/8PyBG91Y6DFRNcgitQeSlsV&#10;z4/s6yY0+zZmNxr/fbdQ6HGYmW+YZTHYRlyp87VjBbNpAoK4dLpmo+B03D3OQfiArLFxTAru5KFY&#10;jR6WmGt340+6HoIREcI+RwVVCG0upS8rsuinriWO3pfrLIYoOyN1h7cIt41Mk+RZWqw5LlTY0qai&#10;8vvQWwX8cmH7us1a02f92/09/ZifpVFqMh7WCxCBhvAf/mvvtYKnDH6/xB8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pYtJTEAAAA2wAAAA8AAAAAAAAAAAAAAAAAnAIA&#10;AGRycy9kb3ducmV2LnhtbFBLBQYAAAAABAAEAPcAAACNAwAAAAA=&#10;">
                  <v:imagedata r:id="rId1217" o:title="" cropleft="6116f"/>
                  <v:path arrowok="t"/>
                </v:shape>
                <v:shape id="Picture 60" o:spid="_x0000_s1171" type="#_x0000_t75" style="position:absolute;top:3048000;width:5457498;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NkjCAAAA2wAAAA8AAABkcnMvZG93bnJldi54bWxET02LwjAQvQv+hzCCl0VTBUW6RhFBVtTDWmXp&#10;cWhm27LNpDTZWv315iB4fLzv5bozlWipcaVlBZNxBII4s7rkXMH1shstQDiPrLGyTAru5GC96veW&#10;GGt74zO1ic9FCGEXo4LC+zqW0mUFGXRjWxMH7tc2Bn2ATS51g7cQbio5jaK5NFhyaCiwpm1B2V/y&#10;bxScDtV30qb11+z4cyrT7cNNPlKn1HDQbT5BeOr8W/xy77WCeVgfvoQf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DDZIwgAAANsAAAAPAAAAAAAAAAAAAAAAAJwCAABk&#10;cnMvZG93bnJldi54bWxQSwUGAAAAAAQABAD3AAAAiwMAAAAA&#10;">
                  <v:imagedata r:id="rId1218" o:title="" cropleft="6495f"/>
                  <v:path arrowok="t"/>
                </v:shape>
                <v:shape id="Text Box 61" o:spid="_x0000_s1172" type="#_x0000_t202" style="position:absolute;left:256743;top:95926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62;top:3352046;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lastRenderedPageBreak/>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2937" w:name="_Toc410636386"/>
      <w:bookmarkStart w:id="2938" w:name="_Toc302134574"/>
      <w:r>
        <w:lastRenderedPageBreak/>
        <w:t>von Mises Distribution</w:t>
      </w:r>
      <w:bookmarkEnd w:id="2937"/>
      <w:bookmarkEnd w:id="2938"/>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609" type="#_x0000_t75" style="width:122.15pt;height:43.75pt" o:ole="">
            <v:imagedata r:id="rId1219" o:title=""/>
          </v:shape>
          <o:OLEObject Type="Embed" ProgID="Equation.DSMT4" ShapeID="_x0000_i1609" DrawAspect="Content" ObjectID="_1375880809" r:id="rId1220"/>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610" type="#_x0000_t75" style="width:50.15pt;height:21.85pt" o:ole="">
            <v:imagedata r:id="rId1221" o:title=""/>
          </v:shape>
          <o:OLEObject Type="Embed" ProgID="Equation.DSMT4" ShapeID="_x0000_i1610" DrawAspect="Content" ObjectID="_1375880810" r:id="rId1222"/>
        </w:object>
      </w:r>
      <w:r>
        <w:t xml:space="preserve"> are the components of </w:t>
      </w:r>
      <w:r w:rsidRPr="00025957">
        <w:rPr>
          <w:position w:val="-4"/>
        </w:rPr>
        <w:object w:dxaOrig="200" w:dyaOrig="200" w14:anchorId="4161E461">
          <v:shape id="_x0000_i1611" type="#_x0000_t75" style="width:7.3pt;height:7.3pt" o:ole="">
            <v:imagedata r:id="rId1223" o:title=""/>
          </v:shape>
          <o:OLEObject Type="Embed" ProgID="Equation.DSMT4" ShapeID="_x0000_i1611" DrawAspect="Content" ObjectID="_1375880811" r:id="rId1224"/>
        </w:object>
      </w:r>
      <w:r>
        <w:t xml:space="preserve"> and </w:t>
      </w:r>
      <w:r w:rsidRPr="00315B5A">
        <w:rPr>
          <w:position w:val="-6"/>
        </w:rPr>
        <w:object w:dxaOrig="200" w:dyaOrig="279" w14:anchorId="63832EFC">
          <v:shape id="_x0000_i1612" type="#_x0000_t75" style="width:7.3pt;height:14.6pt" o:ole="">
            <v:imagedata r:id="rId1225" o:title=""/>
          </v:shape>
          <o:OLEObject Type="Embed" ProgID="Equation.DSMT4" ShapeID="_x0000_i1612" DrawAspect="Content" ObjectID="_1375880812" r:id="rId1226"/>
        </w:object>
      </w:r>
      <w:r>
        <w:t xml:space="preserve"> is the concentration parameter (</w:t>
      </w:r>
      <w:r w:rsidRPr="00315B5A">
        <w:rPr>
          <w:position w:val="-6"/>
        </w:rPr>
        <w:object w:dxaOrig="540" w:dyaOrig="279" w14:anchorId="3AAE59E8">
          <v:shape id="_x0000_i1613" type="#_x0000_t75" style="width:28.25pt;height:14.6pt" o:ole="">
            <v:imagedata r:id="rId1227" o:title=""/>
          </v:shape>
          <o:OLEObject Type="Embed" ProgID="Equation.DSMT4" ShapeID="_x0000_i1613" DrawAspect="Content" ObjectID="_1375880813" r:id="rId1228"/>
        </w:object>
      </w:r>
      <w:r>
        <w:t xml:space="preserve">).  </w:t>
      </w:r>
      <w:r w:rsidRPr="00315B5A">
        <w:rPr>
          <w:position w:val="-12"/>
        </w:rPr>
        <w:object w:dxaOrig="240" w:dyaOrig="360" w14:anchorId="4DBBE363">
          <v:shape id="_x0000_i1614" type="#_x0000_t75" style="width:14.6pt;height:21.85pt" o:ole="">
            <v:imagedata r:id="rId1229" o:title=""/>
          </v:shape>
          <o:OLEObject Type="Embed" ProgID="Equation.DSMT4" ShapeID="_x0000_i1614" DrawAspect="Content" ObjectID="_1375880814" r:id="rId1230"/>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615" type="#_x0000_t75" style="width:7.3pt;height:14.6pt" o:ole="">
                  <v:imagedata r:id="rId1231" o:title=""/>
                </v:shape>
                <o:OLEObject Type="Embed" ProgID="Equation.DSMT4" ShapeID="_x0000_i1615" DrawAspect="Content" ObjectID="_1375880815" r:id="rId1232"/>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3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3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87,435741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">
                <v:shape id="Picture 64" o:spid="_x0000_s1175" type="#_x0000_t75" style="position:absolute;left:1;width:5497786;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RU/DAAAA2wAAAA8AAABkcnMvZG93bnJldi54bWxEj0GLwjAUhO8L+x/CE7ytqVLq0jWKqwhePKx6&#10;8Phonk2xeSlNtNVfbwRhj8PMfMPMFr2txY1aXzlWMB4lIIgLpysuFRwPm69vED4ga6wdk4I7eVjM&#10;Pz9mmGvX8R/d9qEUEcI+RwUmhCaX0heGLPqRa4ijd3atxRBlW0rdYhfhtpaTJMmkxYrjgsGGVoaK&#10;y/5qFezS9clMT4dNmj7638y55WU67pQaDvrlD4hAffgPv9tbrSBL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f9FT8MAAADbAAAADwAAAAAAAAAAAAAAAACcAgAA&#10;ZHJzL2Rvd25yZXYueG1sUEsFBgAAAAAEAAQA9wAAAIwDAAAAAA==&#10;">
                  <v:imagedata r:id="rId1235" o:title="" cropleft="5173f"/>
                  <v:path arrowok="t"/>
                </v:shape>
                <v:shape id="Picture 65" o:spid="_x0000_s1176" type="#_x0000_t75" style="position:absolute;top:3138214;width:5419397;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v+7DAAAA2wAAAA8AAABkcnMvZG93bnJldi54bWxEj1FLw0AQhN8F/8OxQt/spS2WEnstpVQRHwRT&#10;f8CSW3Oxub0jt03iv/cEwcdhZr5htvvJd2qgPrWBDSzmBSjiOtiWGwMf56f7DagkyBa7wGTgmxLs&#10;d7c3WyxtGPmdhkoalSGcSjTgRGKpdaodeUzzEImz9xl6j5Jl32jb45jhvtPLolhrjy3nBYeRjo7q&#10;S3X1Br6eh2rlKJ2K5SgxbuR6Xry+GTO7mw6PoIQm+Q//tV+sgfUD/H7JP0Dv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7sMAAADbAAAADwAAAAAAAAAAAAAAAACcAgAA&#10;ZHJzL2Rvd25yZXYueG1sUEsFBgAAAAAEAAQA9wAAAIwDAAAAAA==&#10;">
                  <v:imagedata r:id="rId1236" o:title="" cropleft="6035f"/>
                  <v:path arrowok="t"/>
                </v:shape>
                <v:shape id="Text Box 66" o:spid="_x0000_s1177" type="#_x0000_t202" style="position:absolute;left:174470;top:73270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47RJwwAA&#10;ANsAAAAPAAAAZHJzL2Rvd25yZXYueG1sRI/RasJAFETfhf7Dcgt9041Sg0ZXKdaCb1r1Ay7ZazYm&#10;ezdkV039elcQ+jjMzBlmvuxsLa7U+tKxguEgAUGcO11yoeB4+OlPQPiArLF2TAr+yMNy8dabY6bd&#10;jX/pug+FiBD2GSowITSZlD43ZNEPXEMcvZNrLYYo20LqFm8Rbms5SpJUWiw5LhhsaGUor/YXq2CS&#10;2G1VTUc7bz/vw7FZfbt1c1bq4737moEI1IX/8Ku90Q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47RJwwAAANsAAAAPAAAAAAAAAAAAAAAAAJcCAABkcnMvZG93&#10;bnJldi54bWxQSwUGAAAAAAQABAD1AAAAhwMAAAAA&#10;" filled="f" stroked="f">
                  <v:textbox style="mso-fit-shape-to-text:t">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89;top:3125493;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xHSxAAA&#10;ANsAAAAPAAAAZHJzL2Rvd25yZXYueG1sRI/BbsIwEETvSPyDtUi9FSeIUkhjEIIi9Qal/YBVvMRp&#10;4nUUGwj9+hqpEsfRzLzR5KveNuJCna8cK0jHCQjiwumKSwXfX7vnOQgfkDU2jknBjTyslsNBjpl2&#10;V/6kyzGUIkLYZ6jAhNBmUvrCkEU/di1x9E6usxii7EqpO7xGuG3kJElm0mLFccFgSxtDRX08WwXz&#10;xO7rejE5eDv9TV/MZuve2x+lnkb9+g1EoD48wv/tD61g9g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8R0sQAAADbAAAADwAAAAAAAAAAAAAAAACXAgAAZHJzL2Rv&#10;d25yZXYueG1sUEsFBgAAAAAEAAQA9QAAAIgDAAAAAA==&#10;" filled="f" stroked="f">
                  <v:textbox style="mso-fit-shape-to-text:t">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2939" w:name="_Ref280622817"/>
      <w:bookmarkStart w:id="2940" w:name="_Ref280622818"/>
      <w:bookmarkStart w:id="2941" w:name="_Toc410636387"/>
      <w:bookmarkStart w:id="2942" w:name="_Toc302134575"/>
      <w:r>
        <w:lastRenderedPageBreak/>
        <w:t>Scheme</w:t>
      </w:r>
      <w:bookmarkEnd w:id="2939"/>
      <w:bookmarkEnd w:id="2940"/>
      <w:bookmarkEnd w:id="2941"/>
      <w:bookmarkEnd w:id="2942"/>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2943" w:name="_Toc410636388"/>
      <w:bookmarkStart w:id="2944" w:name="_Toc302134576"/>
      <w:r>
        <w:lastRenderedPageBreak/>
        <w:t>Gauss-Kronrod Trapezoidal Rule</w:t>
      </w:r>
      <w:bookmarkEnd w:id="2943"/>
      <w:bookmarkEnd w:id="2944"/>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2945" w:name="_Toc410636389"/>
      <w:bookmarkStart w:id="2946" w:name="_Toc302134577"/>
      <w:r>
        <w:lastRenderedPageBreak/>
        <w:t>Finite Element Integration Rule</w:t>
      </w:r>
      <w:bookmarkEnd w:id="2945"/>
      <w:bookmarkEnd w:id="2946"/>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616" type="#_x0000_t75" style="width:7.3pt;height:7.3pt" o:ole="">
            <v:imagedata r:id="rId1237" o:title=""/>
          </v:shape>
          <o:OLEObject Type="Embed" ProgID="Equation.DSMT4" ShapeID="_x0000_i1616" DrawAspect="Content" ObjectID="_1375880816" r:id="rId1238"/>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617" type="#_x0000_t75" style="width:7.3pt;height:7.3pt" o:ole="">
            <v:imagedata r:id="rId1239" o:title=""/>
          </v:shape>
          <o:OLEObject Type="Embed" ProgID="Equation.DSMT4" ShapeID="_x0000_i1617" DrawAspect="Content" ObjectID="_1375880817" r:id="rId1240"/>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4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4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4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EA1ADB" w:rsidRDefault="00EA1ADB" w:rsidP="00277EE6"/>
                          </w:txbxContent>
                        </wps:txbx>
                        <wps:bodyPr rtlCol="0" anchor="ctr"/>
                      </wps:wsp>
                      <pic:pic xmlns:pic="http://schemas.openxmlformats.org/drawingml/2006/picture">
                        <pic:nvPicPr>
                          <pic:cNvPr id="74" name="Picture 74"/>
                          <pic:cNvPicPr/>
                        </pic:nvPicPr>
                        <pic:blipFill>
                          <a:blip r:embed="rId124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79,489365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">
                <o:lock v:ext="edit" aspectratio="t"/>
                <v:shape id="Picture 69" o:spid="_x0000_s1180" type="#_x0000_t75" style="position:absolute;left:444500;top:978555;width:3687379;height:3915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q&#10;S+vEAAAA2wAAAA8AAABkcnMvZG93bnJldi54bWxEj0FrwkAUhO+C/2F5Qi+im/QgJnUVESI9VKjR&#10;H/DMvibB7Nuwu2raX98tFDwOM/MNs9oMphN3cr61rCCdJyCIK6tbrhWcT8VsCcIHZI2dZVLwTR42&#10;6/Fohbm2Dz7SvQy1iBD2OSpoQuhzKX3VkEE/tz1x9L6sMxiidLXUDh8Rbjr5miQLabDluNBgT7uG&#10;qmt5Mwqy3f7wMzVTLFP3wUV6KarPQ6HUy2TYvoEINIRn+L/9rhUsMvj7En+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bqS+vEAAAA2wAAAA8AAAAAAAAAAAAAAAAAnAIA&#10;AGRycy9kb3ducmV2LnhtbFBLBQYAAAAABAAEAPcAAACNAwAAAAA=&#10;">
                  <v:imagedata r:id="rId1245" o:title="" croptop="3455f" cropleft="4896f" cropright="16548f"/>
                  <v:path arrowok="t"/>
                </v:shape>
                <v:shape id="Picture 70" o:spid="_x0000_s1181" type="#_x0000_t75" style="position:absolute;left:859658;width:23241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PQLCAAAA2wAAAA8AAABkcnMvZG93bnJldi54bWxET8uKwjAU3Qv+Q7gDsxGb1sHHdIwigiADCj4+&#10;4NrcaYvNTWlirX69WQy4PJz3fNmZSrTUuNKygiSKQRBnVpecKzifNsMZCOeRNVaWScGDHCwX/d4c&#10;U23vfKD26HMRQtilqKDwvk6ldFlBBl1ka+LA/dnGoA+wyaVu8B7CTSVHcTyRBksODQXWtC4oux5v&#10;RsHl+/L82m/W3SDZPpKxG++uv+yV+vzoVj8gPHX+Lf53b7WCaVgfvo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wj0CwgAAANsAAAAPAAAAAAAAAAAAAAAAAJwCAABk&#10;cnMvZG93bnJldi54bWxQSwUGAAAAAAQABAD3AAAAiwMAAAAA&#10;">
                  <v:imagedata r:id="rId1246" o:title=""/>
                </v:shape>
                <v:line id="Straight Connector 71" o:spid="_x0000_s1182" style="position:absolute;flip:x;visibility:visible;mso-wrap-style:square" from="444500,2695246" to="1698734,3430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RLI8YAAADbAAAADwAAAGRycy9kb3ducmV2LnhtbESPT2vCQBTE70K/w/IK3nSjoC2pm2AF&#10;UbAemkjb4yP78odm34bsatJv3y0UPA4z8xtmk46mFTfqXWNZwWIegSAurG64UnDJ97NnEM4ja2wt&#10;k4IfcpAmD5MNxtoO/E63zFciQNjFqKD2vouldEVNBt3cdsTBK21v0AfZV1L3OAS4aeUyitbSYMNh&#10;ocaOdjUV39nVKNjmzeX8tio/1q+rzzIbvvxwOpyVmj6O2xcQnkZ/D/+3j1rB0wL+voQfIJ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0SyPGAAAA2wAAAA8AAAAAAAAA&#10;AAAAAAAAoQIAAGRycy9kb3ducmV2LnhtbFBLBQYAAAAABAAEAPkAAACUAwAAAAA=&#10;" strokecolor="#f79646 [3209]" strokeweight="2pt">
                  <v:stroke startarrow="open"/>
                  <v:shadow on="t" opacity="24903f" mv:blur="40000f" origin=",.5" offset="0,20000emu"/>
                </v:line>
                <v:shape id="Picture 72" o:spid="_x0000_s1183" type="#_x0000_t75" style="position:absolute;top:3301342;width:4445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R&#10;ub7CAAAA2wAAAA8AAABkcnMvZG93bnJldi54bWxEj1FrwjAUhd8F/0O4gm+argUd1ShjUxjsSdcf&#10;cG3u2rLmpiTRxn+/DAQfD+ec73C2+2h6cSPnO8sKXpYZCOLa6o4bBdX3cfEKwgdkjb1lUnAnD/vd&#10;dLLFUtuRT3Q7h0YkCPsSFbQhDKWUvm7JoF/agTh5P9YZDEm6RmqHY4KbXuZZtpIGO04LLQ703lL9&#10;e74aBcXpbuM1Lyp9HF20h+LykdGXUvNZfNuACBTDM/xof2oF6xz+v6Qf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Ubm+wgAAANsAAAAPAAAAAAAAAAAAAAAAAJwCAABk&#10;cnMvZG93bnJldi54bWxQSwUGAAAAAAQABAD3AAAAiwMAAAAA&#10;">
                  <v:imagedata r:id="rId1247" o:title=""/>
                </v:shape>
                <v:oval id="Oval 73" o:spid="_x0000_s1184" style="position:absolute;left:1749101;top:2633935;width:67442;height:613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VvdwAAA&#10;ANsAAAAPAAAAZHJzL2Rvd25yZXYueG1sRI9Bi8IwFITvC/6H8ARva6ouq1TTIoLoHq3i+dE822Lz&#10;Uppo4783Cwt7HGbmG2aTB9OKJ/WusaxgNk1AEJdWN1wpuJz3nysQziNrbC2Tghc5yLPRxwZTbQc+&#10;0bPwlYgQdikqqL3vUildWZNBN7UdcfRutjfoo+wrqXscIty0cp4k39Jgw3Ghxo52NZX34mEUDPsQ&#10;ZKh+vuz1mhR8WLhXeVopNRmH7RqEp+D/w3/to1awXMDvl/gDZP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QVvdwAAAANsAAAAPAAAAAAAAAAAAAAAAAJcCAABkcnMvZG93bnJl&#10;di54bWxQSwUGAAAAAAQABAD1AAAAhAMAAAAA&#10;" fillcolor="#f79646 [3209]" strokecolor="#4579b8 [3044]">
                  <v:shadow on="t" opacity="22937f" mv:blur="40000f" origin=",.5" offset="0,23000emu"/>
                  <v:textbox>
                    <w:txbxContent>
                      <w:p w14:paraId="6A98BFC8" w14:textId="77777777" w:rsidR="00EA1ADB" w:rsidRDefault="00EA1ADB" w:rsidP="00277EE6"/>
                    </w:txbxContent>
                  </v:textbox>
                </v:oval>
                <v:shape id="Picture 74" o:spid="_x0000_s1185" type="#_x0000_t75" style="position:absolute;left:59558;top:1963146;width:8001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c&#10;CmLEAAAA2wAAAA8AAABkcnMvZG93bnJldi54bWxEj0FrAjEUhO8F/0N4greaVUqt62bFCgXBQ1v1&#10;4u2RPDerm5ftJur23zeFQo/DzHzDFMveNeJGXag9K5iMMxDE2puaKwWH/dvjC4gQkQ02nknBNwVY&#10;loOHAnPj7/xJt12sRIJwyFGBjbHNpQzaksMw9i1x8k6+cxiT7CppOrwnuGvkNMuepcOa04LFltaW&#10;9GV3dQr0x9fsqF/P2Bzm9frIU7m19l2p0bBfLUBE6uN/+K+9MQpmT/D7Jf0AWf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rcCmLEAAAA2wAAAA8AAAAAAAAAAAAAAAAAnAIA&#10;AGRycy9kb3ducmV2LnhtbFBLBQYAAAAABAAEAPcAAACNAwAAAAA=&#10;">
                  <v:imagedata r:id="rId1248" o:title=""/>
                </v:shape>
                <v:line id="Straight Connector 75" o:spid="_x0000_s1186" style="position:absolute;flip:x y;visibility:visible;mso-wrap-style:square" from="927679,2243575" to="1758978,2642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IKZMYAAADbAAAADwAAAGRycy9kb3ducmV2LnhtbESPT2vCQBTE7wW/w/KEXkQ3bfEPaTZS&#10;hEJpUTR66e2RfU1Ss2+T7Fbjt3cFocdhZn7DJMve1OJEnassK3iaRCCIc6srLhQc9u/jBQjnkTXW&#10;lknBhRws08FDgrG2Z97RKfOFCBB2MSoovW9iKV1ekkE3sQ1x8H5sZ9AH2RVSd3gOcFPL5yiaSYMV&#10;h4USG1qVlB+zP6NgSn27Wv9+fW6a7OW7HWF03LYHpR6H/dsrCE+9/w/f2x9awXwKty/hB8j0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SCmTGAAAA2wAAAA8AAAAAAAAA&#10;AAAAAAAAoQIAAGRycy9kb3ducmV2LnhtbFBLBQYAAAAABAAEAPkAAACUAwAAAAA=&#10;" strokecolor="#f79646 [3209]" strokeweight="2pt">
                  <v:stroke startarrow="open"/>
                  <v:shadow on="t" opacity="24903f" mv:blur="40000f" origin=",.5" offset="0,20000emu"/>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2947" w:name="_Toc410636390"/>
      <w:bookmarkStart w:id="2948" w:name="_Toc302134578"/>
      <w:r>
        <w:lastRenderedPageBreak/>
        <w:t>Trapezoidal Rule</w:t>
      </w:r>
      <w:bookmarkEnd w:id="2947"/>
      <w:bookmarkEnd w:id="2948"/>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618" type="#_x0000_t75" style="width:7.3pt;height:7.3pt" o:ole="">
            <v:imagedata r:id="rId1249" o:title=""/>
          </v:shape>
          <o:OLEObject Type="Embed" ProgID="Equation.DSMT4" ShapeID="_x0000_i1618" DrawAspect="Content" ObjectID="_1375880818" r:id="rId1250"/>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619" type="#_x0000_t75" style="width:7.3pt;height:7.3pt" o:ole="">
            <v:imagedata r:id="rId1251" o:title=""/>
          </v:shape>
          <o:OLEObject Type="Embed" ProgID="Equation.DSMT4" ShapeID="_x0000_i1619" DrawAspect="Content" ObjectID="_1375880819" r:id="rId1252"/>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2949" w:name="_Toc302134579"/>
      <w:r w:rsidRPr="005A3C4B">
        <w:lastRenderedPageBreak/>
        <w:t>Viscoelastic Solids</w:t>
      </w:r>
      <w:bookmarkEnd w:id="2949"/>
    </w:p>
    <w:p w14:paraId="059EB5C5" w14:textId="77777777" w:rsidR="006A0BC1" w:rsidRPr="0097532C" w:rsidRDefault="0095496A" w:rsidP="006A0BC1">
      <w:pPr>
        <w:pStyle w:val="Heading3"/>
      </w:pPr>
      <w:bookmarkStart w:id="2950" w:name="_Toc302134580"/>
      <w:r>
        <w:t>Uncoupled</w:t>
      </w:r>
      <w:r w:rsidR="006A0BC1" w:rsidRPr="0097532C">
        <w:t xml:space="preserve"> Viscoelastic Materials</w:t>
      </w:r>
      <w:bookmarkEnd w:id="2950"/>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554341">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557E4201" w:rsidR="009F2D41" w:rsidRPr="00690318" w:rsidRDefault="006C2049" w:rsidP="009F2D41">
      <w:r w:rsidRPr="006C2049">
        <w:rPr>
          <w:position w:val="-30"/>
        </w:rPr>
        <w:object w:dxaOrig="2400" w:dyaOrig="720" w14:anchorId="034963E4">
          <v:shape id="_x0000_i1620" type="#_x0000_t75" style="width:122.15pt;height:36.45pt" o:ole="">
            <v:imagedata r:id="rId1253" o:title=""/>
          </v:shape>
          <o:OLEObject Type="Embed" ProgID="Equation.DSMT4" ShapeID="_x0000_i1620" DrawAspect="Content" ObjectID="_1375880820" r:id="rId1254"/>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621" type="#_x0000_t75" style="width:230.6pt;height:43.75pt" o:ole="">
            <v:imagedata r:id="rId1255" o:title=""/>
          </v:shape>
          <o:OLEObject Type="Embed" ProgID="Equation.DSMT4" ShapeID="_x0000_i1621" DrawAspect="Content" ObjectID="_1375880821" r:id="rId125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622" type="#_x0000_t75" style="width:14.6pt;height:14.6pt" o:ole="">
            <v:imagedata r:id="rId1257" o:title=""/>
          </v:shape>
          <o:OLEObject Type="Embed" ProgID="Equation.DSMT4" ShapeID="_x0000_i1622" DrawAspect="Content" ObjectID="_1375880822" r:id="rId1258"/>
        </w:object>
      </w:r>
      <w:r w:rsidR="006C2049" w:rsidRPr="006C2049">
        <w:rPr>
          <w:position w:val="-6"/>
        </w:rPr>
        <w:object w:dxaOrig="279" w:dyaOrig="340" w14:anchorId="311F73C8">
          <v:shape id="_x0000_i1623" type="#_x0000_t75" style="width:14.6pt;height:14.6pt" o:ole="">
            <v:imagedata r:id="rId1259" o:title=""/>
          </v:shape>
          <o:OLEObject Type="Embed" ProgID="Equation.DSMT4" ShapeID="_x0000_i1623" DrawAspect="Content" ObjectID="_1375880823" r:id="rId1260"/>
        </w:object>
      </w:r>
      <w:r w:rsidRPr="00690318">
        <w:t xml:space="preserve"> is the elastic stress derived from </w:t>
      </w:r>
      <w:r w:rsidR="006C2049" w:rsidRPr="006C2049">
        <w:rPr>
          <w:position w:val="-18"/>
        </w:rPr>
        <w:object w:dxaOrig="660" w:dyaOrig="480" w14:anchorId="5F5AC2B1">
          <v:shape id="_x0000_i1624" type="#_x0000_t75" style="width:36.45pt;height:21.85pt" o:ole="">
            <v:imagedata r:id="rId1261" o:title=""/>
          </v:shape>
          <o:OLEObject Type="Embed" ProgID="Equation.DSMT4" ShapeID="_x0000_i1624" DrawAspect="Content" ObjectID="_1375880824" r:id="rId1262"/>
        </w:object>
      </w:r>
      <w:r w:rsidRPr="00690318">
        <w:t xml:space="preserve"> (see Section </w:t>
      </w:r>
      <w:r w:rsidRPr="00690318">
        <w:fldChar w:fldCharType="begin"/>
      </w:r>
      <w:r w:rsidRPr="00690318">
        <w:instrText xml:space="preserve"> REF _Ref167375095 \r \h </w:instrText>
      </w:r>
      <w:r w:rsidRPr="00690318">
        <w:fldChar w:fldCharType="separate"/>
      </w:r>
      <w:r w:rsidR="00554341">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625" type="#_x0000_t75" style="width:129.4pt;height:36.45pt" o:ole="">
            <v:imagedata r:id="rId1263" o:title=""/>
          </v:shape>
          <o:OLEObject Type="Embed" ProgID="Equation.DSMT4" ShapeID="_x0000_i1625" DrawAspect="Content" ObjectID="_1375880825" r:id="rId126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626" type="#_x0000_t75" style="width:14.6pt;height:21.85pt" o:ole="">
            <v:imagedata r:id="rId1265" o:title=""/>
          </v:shape>
          <o:OLEObject Type="Embed" ProgID="Equation.DSMT4" ShapeID="_x0000_i1626" DrawAspect="Content" ObjectID="_1375880826" r:id="rId1266"/>
        </w:object>
      </w:r>
      <w:r w:rsidRPr="00690318">
        <w:t xml:space="preserve"> and </w:t>
      </w:r>
      <w:r w:rsidR="006C2049" w:rsidRPr="006C2049">
        <w:rPr>
          <w:position w:val="-12"/>
        </w:rPr>
        <w:object w:dxaOrig="240" w:dyaOrig="360" w14:anchorId="248404C7">
          <v:shape id="_x0000_i1627" type="#_x0000_t75" style="width:14.6pt;height:21.85pt" o:ole="">
            <v:imagedata r:id="rId1267" o:title=""/>
          </v:shape>
          <o:OLEObject Type="Embed" ProgID="Equation.DSMT4" ShapeID="_x0000_i1627" DrawAspect="Content" ObjectID="_1375880827" r:id="rId126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628" type="#_x0000_t75" style="width:14.6pt;height:21.85pt" o:ole="">
            <v:imagedata r:id="rId1269" o:title=""/>
          </v:shape>
          <o:OLEObject Type="Embed" ProgID="Equation.DSMT4" ShapeID="_x0000_i1628" DrawAspect="Content" ObjectID="_1375880828" r:id="rId1270"/>
        </w:object>
      </w:r>
      <w:r w:rsidRPr="00690318">
        <w:t xml:space="preserve">, </w:t>
      </w:r>
      <w:r w:rsidR="006C2049" w:rsidRPr="006C2049">
        <w:rPr>
          <w:position w:val="-12"/>
        </w:rPr>
        <w:object w:dxaOrig="260" w:dyaOrig="360" w14:anchorId="66FB8A23">
          <v:shape id="_x0000_i1629" type="#_x0000_t75" style="width:14.6pt;height:21.85pt" o:ole="">
            <v:imagedata r:id="rId1271" o:title=""/>
          </v:shape>
          <o:OLEObject Type="Embed" ProgID="Equation.DSMT4" ShapeID="_x0000_i1629" DrawAspect="Content" ObjectID="_1375880829" r:id="rId1272"/>
        </w:object>
      </w:r>
      <w:r w:rsidRPr="00690318">
        <w:t xml:space="preserve">, </w:t>
      </w:r>
      <w:r w:rsidR="006C2049" w:rsidRPr="006C2049">
        <w:rPr>
          <w:position w:val="-12"/>
        </w:rPr>
        <w:object w:dxaOrig="240" w:dyaOrig="360" w14:anchorId="5BC5A9DF">
          <v:shape id="_x0000_i1630" type="#_x0000_t75" style="width:14.6pt;height:21.85pt" o:ole="">
            <v:imagedata r:id="rId1273" o:title=""/>
          </v:shape>
          <o:OLEObject Type="Embed" ProgID="Equation.DSMT4" ShapeID="_x0000_i1630" DrawAspect="Content" ObjectID="_1375880830" r:id="rId1274"/>
        </w:object>
      </w:r>
      <w:r w:rsidRPr="00690318">
        <w:t xml:space="preserve"> and </w:t>
      </w:r>
      <w:r w:rsidR="006C2049" w:rsidRPr="006C2049">
        <w:rPr>
          <w:position w:val="-12"/>
        </w:rPr>
        <w:object w:dxaOrig="260" w:dyaOrig="360" w14:anchorId="58D3B16E">
          <v:shape id="_x0000_i1631" type="#_x0000_t75" style="width:14.6pt;height:21.85pt" o:ole="">
            <v:imagedata r:id="rId1275" o:title=""/>
          </v:shape>
          <o:OLEObject Type="Embed" ProgID="Equation.DSMT4" ShapeID="_x0000_i1631" DrawAspect="Content" ObjectID="_1375880831" r:id="rId127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554341">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2951" w:name="_Toc337555811"/>
      <w:bookmarkStart w:id="2952" w:name="_Toc350247046"/>
      <w:bookmarkStart w:id="2953" w:name="_Toc350354932"/>
      <w:bookmarkStart w:id="2954" w:name="_Toc350439890"/>
      <w:bookmarkStart w:id="2955" w:name="_Toc352596296"/>
      <w:bookmarkStart w:id="2956" w:name="_Toc363725069"/>
      <w:bookmarkStart w:id="2957" w:name="_Toc337555812"/>
      <w:bookmarkStart w:id="2958" w:name="_Toc350247047"/>
      <w:bookmarkStart w:id="2959" w:name="_Toc350354933"/>
      <w:bookmarkStart w:id="2960" w:name="_Toc350439891"/>
      <w:bookmarkStart w:id="2961" w:name="_Toc352596297"/>
      <w:bookmarkStart w:id="2962" w:name="_Toc363725070"/>
      <w:bookmarkStart w:id="2963" w:name="_Toc200951632"/>
      <w:bookmarkStart w:id="2964" w:name="_Toc302134581"/>
      <w:bookmarkEnd w:id="2951"/>
      <w:bookmarkEnd w:id="2952"/>
      <w:bookmarkEnd w:id="2953"/>
      <w:bookmarkEnd w:id="2954"/>
      <w:bookmarkEnd w:id="2955"/>
      <w:bookmarkEnd w:id="2956"/>
      <w:bookmarkEnd w:id="2957"/>
      <w:bookmarkEnd w:id="2958"/>
      <w:bookmarkEnd w:id="2959"/>
      <w:bookmarkEnd w:id="2960"/>
      <w:bookmarkEnd w:id="2961"/>
      <w:bookmarkEnd w:id="2962"/>
      <w:r w:rsidRPr="00690318">
        <w:lastRenderedPageBreak/>
        <w:t>Compressible Viscoelastic Materials</w:t>
      </w:r>
      <w:bookmarkEnd w:id="2963"/>
      <w:bookmarkEnd w:id="2964"/>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32" type="#_x0000_t75" style="width:122.15pt;height:36.45pt" o:ole="">
            <v:imagedata r:id="rId1277" o:title=""/>
          </v:shape>
          <o:OLEObject Type="Embed" ProgID="Equation.DSMT4" ShapeID="_x0000_i1632" DrawAspect="Content" ObjectID="_1375880832" r:id="rId127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33" type="#_x0000_t75" style="width:14.6pt;height:14.6pt" o:ole="">
            <v:imagedata r:id="rId1279" o:title=""/>
          </v:shape>
          <o:OLEObject Type="Embed" ProgID="Equation.DSMT4" ShapeID="_x0000_i1633" DrawAspect="Content" ObjectID="_1375880833" r:id="rId128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34" type="#_x0000_t75" style="width:129.4pt;height:36.45pt" o:ole="">
            <v:imagedata r:id="rId1281" o:title=""/>
          </v:shape>
          <o:OLEObject Type="Embed" ProgID="Equation.DSMT4" ShapeID="_x0000_i1634" DrawAspect="Content" ObjectID="_1375880834" r:id="rId128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35" type="#_x0000_t75" style="width:14.6pt;height:21.85pt" o:ole="">
            <v:imagedata r:id="rId1283" o:title=""/>
          </v:shape>
          <o:OLEObject Type="Embed" ProgID="Equation.DSMT4" ShapeID="_x0000_i1635" DrawAspect="Content" ObjectID="_1375880835" r:id="rId1284"/>
        </w:object>
      </w:r>
      <w:r w:rsidRPr="00690318">
        <w:t xml:space="preserve"> and </w:t>
      </w:r>
      <w:r w:rsidR="006C2049" w:rsidRPr="006C2049">
        <w:rPr>
          <w:position w:val="-12"/>
        </w:rPr>
        <w:object w:dxaOrig="240" w:dyaOrig="360" w14:anchorId="0B2E8E41">
          <v:shape id="_x0000_i1636" type="#_x0000_t75" style="width:14.6pt;height:21.85pt" o:ole="">
            <v:imagedata r:id="rId1285" o:title=""/>
          </v:shape>
          <o:OLEObject Type="Embed" ProgID="Equation.DSMT4" ShapeID="_x0000_i1636" DrawAspect="Content" ObjectID="_1375880836" r:id="rId128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37" type="#_x0000_t75" style="width:14.6pt;height:21.85pt" o:ole="">
            <v:imagedata r:id="rId1287" o:title=""/>
          </v:shape>
          <o:OLEObject Type="Embed" ProgID="Equation.DSMT4" ShapeID="_x0000_i1637" DrawAspect="Content" ObjectID="_1375880837" r:id="rId1288"/>
        </w:object>
      </w:r>
      <w:r w:rsidRPr="00690318">
        <w:t xml:space="preserve">, </w:t>
      </w:r>
      <w:r w:rsidR="006C2049" w:rsidRPr="006C2049">
        <w:rPr>
          <w:position w:val="-12"/>
        </w:rPr>
        <w:object w:dxaOrig="260" w:dyaOrig="360" w14:anchorId="52C94B67">
          <v:shape id="_x0000_i1638" type="#_x0000_t75" style="width:14.6pt;height:21.85pt" o:ole="">
            <v:imagedata r:id="rId1289" o:title=""/>
          </v:shape>
          <o:OLEObject Type="Embed" ProgID="Equation.DSMT4" ShapeID="_x0000_i1638" DrawAspect="Content" ObjectID="_1375880838" r:id="rId1290"/>
        </w:object>
      </w:r>
      <w:r w:rsidRPr="00690318">
        <w:t xml:space="preserve">, </w:t>
      </w:r>
      <w:r w:rsidR="006C2049" w:rsidRPr="006C2049">
        <w:rPr>
          <w:position w:val="-12"/>
        </w:rPr>
        <w:object w:dxaOrig="240" w:dyaOrig="360" w14:anchorId="21F832DD">
          <v:shape id="_x0000_i1639" type="#_x0000_t75" style="width:14.6pt;height:21.85pt" o:ole="">
            <v:imagedata r:id="rId1291" o:title=""/>
          </v:shape>
          <o:OLEObject Type="Embed" ProgID="Equation.DSMT4" ShapeID="_x0000_i1639" DrawAspect="Content" ObjectID="_1375880839" r:id="rId1292"/>
        </w:object>
      </w:r>
      <w:r w:rsidRPr="00690318">
        <w:t xml:space="preserve"> and </w:t>
      </w:r>
      <w:r w:rsidR="006C2049" w:rsidRPr="006C2049">
        <w:rPr>
          <w:position w:val="-12"/>
        </w:rPr>
        <w:object w:dxaOrig="260" w:dyaOrig="360" w14:anchorId="01C032C1">
          <v:shape id="_x0000_i1640" type="#_x0000_t75" style="width:14.6pt;height:21.85pt" o:ole="">
            <v:imagedata r:id="rId1293" o:title=""/>
          </v:shape>
          <o:OLEObject Type="Embed" ProgID="Equation.DSMT4" ShapeID="_x0000_i1640" DrawAspect="Content" ObjectID="_1375880840" r:id="rId129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554341">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2965" w:name="_Ref290146534"/>
      <w:bookmarkStart w:id="2966" w:name="_Toc302134582"/>
      <w:r>
        <w:lastRenderedPageBreak/>
        <w:t>Reactive Viscoelastic Solid</w:t>
      </w:r>
      <w:bookmarkEnd w:id="2965"/>
      <w:bookmarkEnd w:id="2966"/>
    </w:p>
    <w:p w14:paraId="4EF1F372" w14:textId="655A0A90"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del w:id="2967" w:author="Gerard" w:date="2015-08-25T15:03:00Z">
        <w:r w:rsidR="00554341" w:rsidDel="00554341">
          <w:delText>{Ateshian, 2015 #72}</w:delText>
        </w:r>
      </w:del>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41" type="#_x0000_t75" style="width:151.3pt;height:28.25pt" o:ole="">
            <v:imagedata r:id="rId1295" o:title=""/>
          </v:shape>
          <o:OLEObject Type="Embed" ProgID="Equation.DSMT4" ShapeID="_x0000_i1641" DrawAspect="Content" ObjectID="_1375880841" r:id="rId1296"/>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42" type="#_x0000_t75" style="width:14.6pt;height:21.85pt" o:ole="">
            <v:imagedata r:id="rId1297" o:title=""/>
          </v:shape>
          <o:OLEObject Type="Embed" ProgID="Equation.DSMT4" ShapeID="_x0000_i1642" DrawAspect="Content" ObjectID="_1375880842" r:id="rId1298"/>
        </w:object>
      </w:r>
      <w:r>
        <w:t xml:space="preserve"> is the strain energy density of strong bonds and </w:t>
      </w:r>
      <w:r w:rsidRPr="007E2473">
        <w:rPr>
          <w:position w:val="-12"/>
        </w:rPr>
        <w:object w:dxaOrig="360" w:dyaOrig="400" w14:anchorId="7C136F39">
          <v:shape id="_x0000_i1643" type="#_x0000_t75" style="width:21.85pt;height:21.85pt" o:ole="">
            <v:imagedata r:id="rId1299" o:title=""/>
          </v:shape>
          <o:OLEObject Type="Embed" ProgID="Equation.DSMT4" ShapeID="_x0000_i1643" DrawAspect="Content" ObjectID="_1375880843" r:id="rId1300"/>
        </w:object>
      </w:r>
      <w:r>
        <w:t xml:space="preserve"> is the strain energy density of weak bonds, when they all belong to the same generation.  </w:t>
      </w:r>
      <w:r w:rsidRPr="0082021A">
        <w:rPr>
          <w:position w:val="-4"/>
        </w:rPr>
        <w:object w:dxaOrig="220" w:dyaOrig="240" w14:anchorId="61668FF9">
          <v:shape id="_x0000_i1644" type="#_x0000_t75" style="width:14.6pt;height:14.6pt" o:ole="">
            <v:imagedata r:id="rId1301" o:title=""/>
          </v:shape>
          <o:OLEObject Type="Embed" ProgID="Equation.DSMT4" ShapeID="_x0000_i1644" DrawAspect="Content" ObjectID="_1375880844" r:id="rId1302"/>
        </w:object>
      </w:r>
      <w:r>
        <w:t xml:space="preserve"> is the deformation gradient of the strong bonds and the initial weak bond generation, wherease </w:t>
      </w:r>
      <w:r w:rsidRPr="0082021A">
        <w:rPr>
          <w:position w:val="-4"/>
        </w:rPr>
        <w:object w:dxaOrig="300" w:dyaOrig="320" w14:anchorId="482F9C16">
          <v:shape id="_x0000_i1645" type="#_x0000_t75" style="width:14.6pt;height:14.6pt" o:ole="">
            <v:imagedata r:id="rId1303" o:title=""/>
          </v:shape>
          <o:OLEObject Type="Embed" ProgID="Equation.DSMT4" ShapeID="_x0000_i1645" DrawAspect="Content" ObjectID="_1375880845" r:id="rId1304"/>
        </w:object>
      </w:r>
      <w:r>
        <w:t xml:space="preserve"> is the relative deformation gradient for the </w:t>
      </w:r>
      <w:r w:rsidRPr="0082021A">
        <w:rPr>
          <w:position w:val="-4"/>
        </w:rPr>
        <w:object w:dxaOrig="380" w:dyaOrig="200" w14:anchorId="72E9610A">
          <v:shape id="_x0000_i1646" type="#_x0000_t75" style="width:21.85pt;height:7.3pt" o:ole="">
            <v:imagedata r:id="rId1305" o:title=""/>
          </v:shape>
          <o:OLEObject Type="Embed" ProgID="Equation.DSMT4" ShapeID="_x0000_i1646" DrawAspect="Content" ObjectID="_1375880846" r:id="rId1306"/>
        </w:object>
      </w:r>
      <w:r>
        <w:t xml:space="preserve">generation weak bonds, such that </w:t>
      </w:r>
      <w:r w:rsidRPr="0082021A">
        <w:rPr>
          <w:position w:val="-4"/>
        </w:rPr>
        <w:object w:dxaOrig="660" w:dyaOrig="320" w14:anchorId="44307B36">
          <v:shape id="_x0000_i1647" type="#_x0000_t75" style="width:36.45pt;height:14.6pt" o:ole="">
            <v:imagedata r:id="rId1307" o:title=""/>
          </v:shape>
          <o:OLEObject Type="Embed" ProgID="Equation.DSMT4" ShapeID="_x0000_i1647" DrawAspect="Content" ObjectID="_1375880847" r:id="rId1308"/>
        </w:object>
      </w:r>
      <w:r>
        <w:t xml:space="preserve"> at time </w:t>
      </w:r>
      <w:r w:rsidRPr="0082021A">
        <w:rPr>
          <w:position w:val="-4"/>
        </w:rPr>
        <w:object w:dxaOrig="200" w:dyaOrig="200" w14:anchorId="0CB00C37">
          <v:shape id="_x0000_i1648" type="#_x0000_t75" style="width:7.3pt;height:7.3pt" o:ole="">
            <v:imagedata r:id="rId1309" o:title=""/>
          </v:shape>
          <o:OLEObject Type="Embed" ProgID="Equation.DSMT4" ShapeID="_x0000_i1648" DrawAspect="Content" ObjectID="_1375880848" r:id="rId1310"/>
        </w:object>
      </w:r>
      <w:r>
        <w:t xml:space="preserve">.  In this expression, </w:t>
      </w:r>
      <w:r w:rsidRPr="006A2D15">
        <w:rPr>
          <w:position w:val="-14"/>
        </w:rPr>
        <w:object w:dxaOrig="860" w:dyaOrig="420" w14:anchorId="26F5389A">
          <v:shape id="_x0000_i1649" type="#_x0000_t75" style="width:43.75pt;height:21.85pt" o:ole="">
            <v:imagedata r:id="rId1311" o:title=""/>
          </v:shape>
          <o:OLEObject Type="Embed" ProgID="Equation.DSMT4" ShapeID="_x0000_i1649" DrawAspect="Content" ObjectID="_1375880849" r:id="rId1312"/>
        </w:object>
      </w:r>
      <w:r>
        <w:t xml:space="preserve"> is the mass fraction of </w:t>
      </w:r>
      <w:r w:rsidRPr="008F4FC8">
        <w:rPr>
          <w:position w:val="-4"/>
        </w:rPr>
        <w:object w:dxaOrig="380" w:dyaOrig="200" w14:anchorId="4A89F337">
          <v:shape id="_x0000_i1650" type="#_x0000_t75" style="width:21.85pt;height:7.3pt" o:ole="">
            <v:imagedata r:id="rId1313" o:title=""/>
          </v:shape>
          <o:OLEObject Type="Embed" ProgID="Equation.DSMT4" ShapeID="_x0000_i1650" DrawAspect="Content" ObjectID="_1375880850" r:id="rId1314"/>
        </w:object>
      </w:r>
      <w:r>
        <w:t xml:space="preserve">generation weak bonds, which evolves over time as described next.  The summation is taken over all generations </w:t>
      </w:r>
      <w:r w:rsidRPr="00F77222">
        <w:rPr>
          <w:position w:val="-4"/>
        </w:rPr>
        <w:object w:dxaOrig="200" w:dyaOrig="200" w14:anchorId="6A2F20BF">
          <v:shape id="_x0000_i1651" type="#_x0000_t75" style="width:7.3pt;height:7.3pt" o:ole="">
            <v:imagedata r:id="rId1315" o:title=""/>
          </v:shape>
          <o:OLEObject Type="Embed" ProgID="Equation.DSMT4" ShapeID="_x0000_i1651" DrawAspect="Content" ObjectID="_1375880851" r:id="rId1316"/>
        </w:object>
      </w:r>
      <w:r>
        <w:t xml:space="preserve"> that were created prior to the current time </w:t>
      </w:r>
      <w:r w:rsidRPr="008F4FC8">
        <w:rPr>
          <w:position w:val="-4"/>
        </w:rPr>
        <w:object w:dxaOrig="140" w:dyaOrig="220" w14:anchorId="68758E03">
          <v:shape id="_x0000_i1652" type="#_x0000_t75" style="width:7.3pt;height:7.3pt" o:ole="">
            <v:imagedata r:id="rId1317" o:title=""/>
          </v:shape>
          <o:OLEObject Type="Embed" ProgID="Equation.DSMT4" ShapeID="_x0000_i1652" DrawAspect="Content" ObjectID="_1375880852" r:id="rId1318"/>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53" type="#_x0000_t75" style="width:14.6pt;height:14.6pt" o:ole="">
            <v:imagedata r:id="rId1319" o:title=""/>
          </v:shape>
          <o:OLEObject Type="Embed" ProgID="Equation.DSMT4" ShapeID="_x0000_i1653" DrawAspect="Content" ObjectID="_1375880853" r:id="rId1320"/>
        </w:object>
      </w:r>
      <w:r>
        <w:t xml:space="preserve">, based on constitutive assumptions for the weak bond mass fraction supply </w:t>
      </w:r>
      <w:r w:rsidRPr="00731A28">
        <w:rPr>
          <w:position w:val="-4"/>
        </w:rPr>
        <w:object w:dxaOrig="320" w:dyaOrig="320" w14:anchorId="6650B957">
          <v:shape id="_x0000_i1654" type="#_x0000_t75" style="width:14.6pt;height:14.6pt" o:ole="">
            <v:imagedata r:id="rId1321" o:title=""/>
          </v:shape>
          <o:OLEObject Type="Embed" ProgID="Equation.DSMT4" ShapeID="_x0000_i1654" DrawAspect="Content" ObjectID="_1375880854" r:id="rId1322"/>
        </w:object>
      </w:r>
      <w:r>
        <w:t xml:space="preserve">.  In particular, for </w:t>
      </w:r>
      <w:r w:rsidRPr="00731A28">
        <w:rPr>
          <w:position w:val="-4"/>
        </w:rPr>
        <w:object w:dxaOrig="380" w:dyaOrig="200" w14:anchorId="43A78A13">
          <v:shape id="_x0000_i1655" type="#_x0000_t75" style="width:21.85pt;height:7.3pt" o:ole="">
            <v:imagedata r:id="rId1323" o:title=""/>
          </v:shape>
          <o:OLEObject Type="Embed" ProgID="Equation.DSMT4" ShapeID="_x0000_i1655" DrawAspect="Content" ObjectID="_1375880855" r:id="rId1324"/>
        </w:object>
      </w:r>
      <w:r>
        <w:t xml:space="preserve">generation bonds reforming in an unloaded state during the time interval </w:t>
      </w:r>
      <w:r w:rsidRPr="00731A28">
        <w:rPr>
          <w:position w:val="-4"/>
        </w:rPr>
        <w:object w:dxaOrig="860" w:dyaOrig="240" w14:anchorId="1BE85A4E">
          <v:shape id="_x0000_i1656" type="#_x0000_t75" style="width:43.75pt;height:14.6pt" o:ole="">
            <v:imagedata r:id="rId1325" o:title=""/>
          </v:shape>
          <o:OLEObject Type="Embed" ProgID="Equation.DSMT4" ShapeID="_x0000_i1656" DrawAspect="Content" ObjectID="_1375880856" r:id="rId1326"/>
        </w:object>
      </w:r>
      <w:r>
        <w:t xml:space="preserve">, and subsequently breaking in response to loading at </w:t>
      </w:r>
      <w:r w:rsidRPr="00731A28">
        <w:rPr>
          <w:position w:val="-4"/>
        </w:rPr>
        <w:object w:dxaOrig="500" w:dyaOrig="220" w14:anchorId="30BC8D7A">
          <v:shape id="_x0000_i1657" type="#_x0000_t75" style="width:28.25pt;height:7.3pt" o:ole="">
            <v:imagedata r:id="rId1327" o:title=""/>
          </v:shape>
          <o:OLEObject Type="Embed" ProgID="Equation.DSMT4" ShapeID="_x0000_i1657" DrawAspect="Content" ObjectID="_1375880857" r:id="rId1328"/>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58" type="#_x0000_t75" style="width:252.45pt;height:79.3pt" o:ole="">
            <v:imagedata r:id="rId1329" o:title=""/>
          </v:shape>
          <o:OLEObject Type="Embed" ProgID="Equation.DSMT4" ShapeID="_x0000_i1658" DrawAspect="Content" ObjectID="_1375880858" r:id="rId1330"/>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59" type="#_x0000_t75" style="width:122.15pt;height:28.25pt" o:ole="">
            <v:imagedata r:id="rId1331" o:title=""/>
          </v:shape>
          <o:OLEObject Type="Embed" ProgID="Equation.DSMT4" ShapeID="_x0000_i1659" DrawAspect="Content" ObjectID="_1375880859" r:id="rId1332"/>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60" type="#_x0000_t75" style="width:86.6pt;height:21.85pt" o:ole="">
            <v:imagedata r:id="rId1333" o:title=""/>
          </v:shape>
          <o:OLEObject Type="Embed" ProgID="Equation.DSMT4" ShapeID="_x0000_i1660" DrawAspect="Content" ObjectID="_1375880860" r:id="rId1334"/>
        </w:object>
      </w:r>
      <w:r>
        <w:t xml:space="preserve"> is a reduced relaxation function which may assume any number of valid forms.  (A reduced relaxation function </w:t>
      </w:r>
      <w:r w:rsidRPr="007E2473">
        <w:rPr>
          <w:position w:val="-14"/>
        </w:rPr>
        <w:object w:dxaOrig="480" w:dyaOrig="420" w14:anchorId="650B13C8">
          <v:shape id="_x0000_i1661" type="#_x0000_t75" style="width:21.85pt;height:21.85pt" o:ole="">
            <v:imagedata r:id="rId1335" o:title=""/>
          </v:shape>
          <o:OLEObject Type="Embed" ProgID="Equation.DSMT4" ShapeID="_x0000_i1661" DrawAspect="Content" ObjectID="_1375880861" r:id="rId1336"/>
        </w:object>
      </w:r>
      <w:r>
        <w:t xml:space="preserve"> satisfies </w:t>
      </w:r>
      <w:r w:rsidRPr="007E2473">
        <w:rPr>
          <w:position w:val="-14"/>
        </w:rPr>
        <w:object w:dxaOrig="840" w:dyaOrig="420" w14:anchorId="03987B12">
          <v:shape id="_x0000_i1662" type="#_x0000_t75" style="width:43.75pt;height:21.85pt" o:ole="">
            <v:imagedata r:id="rId1337" o:title=""/>
          </v:shape>
          <o:OLEObject Type="Embed" ProgID="Equation.DSMT4" ShapeID="_x0000_i1662" DrawAspect="Content" ObjectID="_1375880862" r:id="rId1338"/>
        </w:object>
      </w:r>
      <w:r>
        <w:t xml:space="preserve"> and </w:t>
      </w:r>
      <w:r w:rsidRPr="007E2473">
        <w:rPr>
          <w:position w:val="-14"/>
        </w:rPr>
        <w:object w:dxaOrig="1340" w:dyaOrig="420" w14:anchorId="60B3B859">
          <v:shape id="_x0000_i1663" type="#_x0000_t75" style="width:64.7pt;height:21.85pt" o:ole="">
            <v:imagedata r:id="rId1339" o:title=""/>
          </v:shape>
          <o:OLEObject Type="Embed" ProgID="Equation.DSMT4" ShapeID="_x0000_i1663" DrawAspect="Content" ObjectID="_1375880863" r:id="rId1340"/>
        </w:object>
      </w:r>
      <w:r>
        <w:t xml:space="preserve">, and decreases monotonically with </w:t>
      </w:r>
      <w:r w:rsidRPr="003D7647">
        <w:rPr>
          <w:position w:val="-4"/>
        </w:rPr>
        <w:object w:dxaOrig="140" w:dyaOrig="220" w14:anchorId="68B0F617">
          <v:shape id="_x0000_i1664" type="#_x0000_t75" style="width:7.3pt;height:7.3pt" o:ole="">
            <v:imagedata r:id="rId1341" o:title=""/>
          </v:shape>
          <o:OLEObject Type="Embed" ProgID="Equation.DSMT4" ShapeID="_x0000_i1664" DrawAspect="Content" ObjectID="_1375880864" r:id="rId1342"/>
        </w:object>
      </w:r>
      <w:r>
        <w:t xml:space="preserve">.) In particular, </w:t>
      </w:r>
      <w:r w:rsidRPr="007E2473">
        <w:rPr>
          <w:position w:val="-10"/>
        </w:rPr>
        <w:object w:dxaOrig="220" w:dyaOrig="260" w14:anchorId="39CA6AD3">
          <v:shape id="_x0000_i1665" type="#_x0000_t75" style="width:7.3pt;height:14.6pt" o:ole="">
            <v:imagedata r:id="rId1343" o:title=""/>
          </v:shape>
          <o:OLEObject Type="Embed" ProgID="Equation.DSMT4" ShapeID="_x0000_i1665" DrawAspect="Content" ObjectID="_1375880865" r:id="rId1344"/>
        </w:object>
      </w:r>
      <w:r>
        <w:t xml:space="preserve"> may depend on the strain at time </w:t>
      </w:r>
      <w:r w:rsidRPr="00541E56">
        <w:rPr>
          <w:position w:val="-4"/>
        </w:rPr>
        <w:object w:dxaOrig="180" w:dyaOrig="200" w14:anchorId="494213AF">
          <v:shape id="_x0000_i1666" type="#_x0000_t75" style="width:7.3pt;height:7.3pt" o:ole="">
            <v:imagedata r:id="rId1345" o:title=""/>
          </v:shape>
          <o:OLEObject Type="Embed" ProgID="Equation.DSMT4" ShapeID="_x0000_i1666" DrawAspect="Content" ObjectID="_1375880866" r:id="rId1346"/>
        </w:object>
      </w:r>
      <w:r>
        <w:t xml:space="preserve"> relative to the reference configuration of the </w:t>
      </w:r>
      <w:r w:rsidRPr="00541E56">
        <w:rPr>
          <w:position w:val="-4"/>
        </w:rPr>
        <w:object w:dxaOrig="380" w:dyaOrig="200" w14:anchorId="793F8451">
          <v:shape id="_x0000_i1667" type="#_x0000_t75" style="width:21.85pt;height:7.3pt" o:ole="">
            <v:imagedata r:id="rId1347" o:title=""/>
          </v:shape>
          <o:OLEObject Type="Embed" ProgID="Equation.DSMT4" ShapeID="_x0000_i1667" DrawAspect="Content" ObjectID="_1375880867" r:id="rId1348"/>
        </w:object>
      </w:r>
      <w:r>
        <w:t xml:space="preserve">generation.  In the recursive expression above, the earliest generation </w:t>
      </w:r>
      <w:r w:rsidRPr="00541E56">
        <w:rPr>
          <w:position w:val="-4"/>
        </w:rPr>
        <w:object w:dxaOrig="740" w:dyaOrig="200" w14:anchorId="13CB2167">
          <v:shape id="_x0000_i1668" type="#_x0000_t75" style="width:36.45pt;height:7.3pt" o:ole="">
            <v:imagedata r:id="rId1349" o:title=""/>
          </v:shape>
          <o:OLEObject Type="Embed" ProgID="Equation.DSMT4" ShapeID="_x0000_i1668" DrawAspect="Content" ObjectID="_1375880868" r:id="rId1350"/>
        </w:object>
      </w:r>
      <w:r>
        <w:t xml:space="preserve">, which is initially at rest, produces </w:t>
      </w:r>
      <w:r w:rsidRPr="007E2473">
        <w:rPr>
          <w:position w:val="-14"/>
        </w:rPr>
        <w:object w:dxaOrig="920" w:dyaOrig="420" w14:anchorId="7638CE83">
          <v:shape id="_x0000_i1669" type="#_x0000_t75" style="width:43.75pt;height:21.85pt" o:ole="">
            <v:imagedata r:id="rId1351" o:title=""/>
          </v:shape>
          <o:OLEObject Type="Embed" ProgID="Equation.DSMT4" ShapeID="_x0000_i1669" DrawAspect="Content" ObjectID="_1375880869" r:id="rId1352"/>
        </w:object>
      </w:r>
      <w:r>
        <w:t xml:space="preserve"> for </w:t>
      </w:r>
      <w:r w:rsidRPr="00541E56">
        <w:rPr>
          <w:position w:val="-4"/>
        </w:rPr>
        <w:object w:dxaOrig="500" w:dyaOrig="220" w14:anchorId="03552B7C">
          <v:shape id="_x0000_i1670" type="#_x0000_t75" style="width:28.25pt;height:7.3pt" o:ole="">
            <v:imagedata r:id="rId1353" o:title=""/>
          </v:shape>
          <o:OLEObject Type="Embed" ProgID="Equation.DSMT4" ShapeID="_x0000_i1670" DrawAspect="Content" ObjectID="_1375880870" r:id="rId1354"/>
        </w:object>
      </w:r>
      <w:r>
        <w:t xml:space="preserve"> and </w:t>
      </w:r>
      <w:r w:rsidRPr="007E2473">
        <w:rPr>
          <w:position w:val="-18"/>
        </w:rPr>
        <w:object w:dxaOrig="2480" w:dyaOrig="480" w14:anchorId="774EF063">
          <v:shape id="_x0000_i1671" type="#_x0000_t75" style="width:122.15pt;height:21.85pt" o:ole="">
            <v:imagedata r:id="rId1355" o:title=""/>
          </v:shape>
          <o:OLEObject Type="Embed" ProgID="Equation.DSMT4" ShapeID="_x0000_i1671" DrawAspect="Content" ObjectID="_1375880871" r:id="rId1356"/>
        </w:object>
      </w:r>
      <w:r>
        <w:t xml:space="preserve"> for </w:t>
      </w:r>
      <w:r w:rsidRPr="00541E56">
        <w:rPr>
          <w:position w:val="-4"/>
        </w:rPr>
        <w:object w:dxaOrig="500" w:dyaOrig="240" w14:anchorId="7C876E30">
          <v:shape id="_x0000_i1672" type="#_x0000_t75" style="width:28.25pt;height:14.6pt" o:ole="">
            <v:imagedata r:id="rId1357" o:title=""/>
          </v:shape>
          <o:OLEObject Type="Embed" ProgID="Equation.DSMT4" ShapeID="_x0000_i1672" DrawAspect="Content" ObjectID="_1375880872" r:id="rId1358"/>
        </w:object>
      </w:r>
      <w:r>
        <w:t xml:space="preserve">; this latter expression seeds the recursion for subsequent generations.  Therefore, providing a functional form for </w:t>
      </w:r>
      <w:r w:rsidRPr="007E2473">
        <w:rPr>
          <w:position w:val="-10"/>
        </w:rPr>
        <w:object w:dxaOrig="220" w:dyaOrig="260" w14:anchorId="25749E3D">
          <v:shape id="_x0000_i1673" type="#_x0000_t75" style="width:7.3pt;height:14.6pt" o:ole="">
            <v:imagedata r:id="rId1359" o:title=""/>
          </v:shape>
          <o:OLEObject Type="Embed" ProgID="Equation.DSMT4" ShapeID="_x0000_i1673" DrawAspect="Content" ObjectID="_1375880873" r:id="rId1360"/>
        </w:object>
      </w:r>
      <w:r>
        <w:t xml:space="preserve"> suffices to produce the solution for all bond generations </w:t>
      </w:r>
      <w:r w:rsidRPr="00541E56">
        <w:rPr>
          <w:position w:val="-4"/>
        </w:rPr>
        <w:object w:dxaOrig="200" w:dyaOrig="200" w14:anchorId="23AD50D1">
          <v:shape id="_x0000_i1674" type="#_x0000_t75" style="width:7.3pt;height:7.3pt" o:ole="">
            <v:imagedata r:id="rId1361" o:title=""/>
          </v:shape>
          <o:OLEObject Type="Embed" ProgID="Equation.DSMT4" ShapeID="_x0000_i1674" DrawAspect="Content" ObjectID="_1375880874" r:id="rId1362"/>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75" type="#_x0000_t75" style="width:194.15pt;height:1in" o:ole="">
            <v:imagedata r:id="rId1363" o:title=""/>
          </v:shape>
          <o:OLEObject Type="Embed" ProgID="Equation.DSMT4" ShapeID="_x0000_i1675" DrawAspect="Content" ObjectID="_1375880875" r:id="rId1364"/>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76" type="#_x0000_t75" style="width:7.3pt;height:14.6pt" o:ole="">
            <v:imagedata r:id="rId1365" o:title=""/>
          </v:shape>
          <o:OLEObject Type="Embed" ProgID="Equation.DSMT4" ShapeID="_x0000_i1676" DrawAspect="Content" ObjectID="_1375880876" r:id="rId1366"/>
        </w:object>
      </w:r>
      <w:r>
        <w:t xml:space="preserve"> cannot depend on the magnitude of the strain, because strain-dependence might violate the constraint </w:t>
      </w:r>
      <w:r w:rsidRPr="0068098A">
        <w:rPr>
          <w:position w:val="-4"/>
        </w:rPr>
        <w:object w:dxaOrig="1000" w:dyaOrig="320" w14:anchorId="32B835B5">
          <v:shape id="_x0000_i1677" type="#_x0000_t75" style="width:50.15pt;height:14.6pt" o:ole="">
            <v:imagedata r:id="rId1367" o:title=""/>
          </v:shape>
          <o:OLEObject Type="Embed" ProgID="Equation.DSMT4" ShapeID="_x0000_i1677" DrawAspect="Content" ObjectID="_1375880877" r:id="rId1368"/>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78" type="#_x0000_t75" style="width:186.85pt;height:28.25pt" o:ole="">
            <v:imagedata r:id="rId1369" o:title=""/>
          </v:shape>
          <o:OLEObject Type="Embed" ProgID="Equation.DSMT4" ShapeID="_x0000_i1678" DrawAspect="Content" ObjectID="_1375880878" r:id="rId1370"/>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79" type="#_x0000_t75" style="width:50.15pt;height:14.6pt" o:ole="">
            <v:imagedata r:id="rId1371" o:title=""/>
          </v:shape>
          <o:OLEObject Type="Embed" ProgID="Equation.DSMT4" ShapeID="_x0000_i1679" DrawAspect="Content" ObjectID="_1375880879" r:id="rId1372"/>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554341">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554341">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554341">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lastRenderedPageBreak/>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2968" w:name="_Ref290146557"/>
      <w:bookmarkStart w:id="2969" w:name="_Toc302134583"/>
      <w:r>
        <w:t>Relaxation Functions</w:t>
      </w:r>
      <w:bookmarkEnd w:id="2968"/>
      <w:bookmarkEnd w:id="2969"/>
    </w:p>
    <w:p w14:paraId="5E4B5142" w14:textId="6920FAEB" w:rsidR="007E7104" w:rsidRDefault="007E7104" w:rsidP="007949F9">
      <w:pPr>
        <w:pStyle w:val="Heading4"/>
      </w:pPr>
      <w:bookmarkStart w:id="2970" w:name="_Toc302134584"/>
      <w:r>
        <w:t>Exponential</w:t>
      </w:r>
      <w:bookmarkEnd w:id="2970"/>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80" type="#_x0000_t75" style="width:7.3pt;height:14.6pt" o:ole="">
                  <v:imagedata r:id="rId1373" o:title=""/>
                </v:shape>
                <o:OLEObject Type="Embed" ProgID="Equation.DSMT4" ShapeID="_x0000_i1680" DrawAspect="Content" ObjectID="_1375880880" r:id="rId1374"/>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81" type="#_x0000_t75" style="width:57.4pt;height:21.85pt" o:ole="">
            <v:imagedata r:id="rId1375" o:title=""/>
          </v:shape>
          <o:OLEObject Type="Embed" ProgID="Equation.DSMT4" ShapeID="_x0000_i1681" DrawAspect="Content" ObjectID="_1375880881" r:id="rId1376"/>
        </w:object>
      </w:r>
      <w:r>
        <w:t xml:space="preserve"> </w:t>
      </w:r>
    </w:p>
    <w:p w14:paraId="089B7DFD" w14:textId="5C432F35" w:rsidR="007E7104" w:rsidRDefault="007E7104" w:rsidP="007E7104">
      <w:pPr>
        <w:pStyle w:val="Heading4"/>
      </w:pPr>
      <w:bookmarkStart w:id="2971" w:name="_Ref290148935"/>
      <w:bookmarkStart w:id="2972" w:name="_Toc302134585"/>
      <w:r>
        <w:t>Exponential Distortional</w:t>
      </w:r>
      <w:bookmarkEnd w:id="2971"/>
      <w:bookmarkEnd w:id="2972"/>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82" type="#_x0000_t75" style="width:14.6pt;height:21.85pt" o:ole="">
                  <v:imagedata r:id="rId1377" o:title=""/>
                </v:shape>
                <o:OLEObject Type="Embed" ProgID="Equation.DSMT4" ShapeID="_x0000_i1682" DrawAspect="Content" ObjectID="_1375880882" r:id="rId1378"/>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83" type="#_x0000_t75" style="width:14.6pt;height:21.85pt" o:ole="">
                  <v:imagedata r:id="rId1379" o:title=""/>
                </v:shape>
                <o:OLEObject Type="Embed" ProgID="Equation.DSMT4" ShapeID="_x0000_i1683" DrawAspect="Content" ObjectID="_1375880883" r:id="rId1380"/>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84" type="#_x0000_t75" style="width:14.6pt;height:14.6pt" o:ole="">
                  <v:imagedata r:id="rId1381" o:title=""/>
                </v:shape>
                <o:OLEObject Type="Embed" ProgID="Equation.DSMT4" ShapeID="_x0000_i1684" DrawAspect="Content" ObjectID="_1375880884" r:id="rId1382"/>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85" type="#_x0000_t75" style="width:2in;height:28.25pt" o:ole="">
            <v:imagedata r:id="rId1383" o:title=""/>
          </v:shape>
          <o:OLEObject Type="Embed" ProgID="Equation.DSMT4" ShapeID="_x0000_i1685" DrawAspect="Content" ObjectID="_1375880885" r:id="rId1384"/>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86" type="#_x0000_t75" style="width:2in;height:28.25pt" o:ole="">
            <v:imagedata r:id="rId1385" o:title=""/>
          </v:shape>
          <o:OLEObject Type="Embed" ProgID="Equation.DSMT4" ShapeID="_x0000_i1686" DrawAspect="Content" ObjectID="_1375880886" r:id="rId1386"/>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87" type="#_x0000_t75" style="width:57.4pt;height:21.85pt" o:ole="">
            <v:imagedata r:id="rId1387" o:title=""/>
          </v:shape>
          <o:OLEObject Type="Embed" ProgID="Equation.DSMT4" ShapeID="_x0000_i1687" DrawAspect="Content" ObjectID="_1375880887" r:id="rId1388"/>
        </w:object>
      </w:r>
      <w:r>
        <w:t xml:space="preserve"> where </w:t>
      </w:r>
      <w:r w:rsidRPr="00CA4B57">
        <w:rPr>
          <w:position w:val="-10"/>
        </w:rPr>
        <w:object w:dxaOrig="860" w:dyaOrig="320" w14:anchorId="438FE538">
          <v:shape id="_x0000_i1688" type="#_x0000_t75" style="width:43.75pt;height:14.6pt" o:ole="">
            <v:imagedata r:id="rId1389" o:title=""/>
          </v:shape>
          <o:OLEObject Type="Embed" ProgID="Equation.DSMT4" ShapeID="_x0000_i1688" DrawAspect="Content" ObjectID="_1375880888" r:id="rId1390"/>
        </w:object>
      </w:r>
      <w:r>
        <w:t xml:space="preserve"> is the spatial natural (Hencky) strain tensor and </w:t>
      </w:r>
      <w:r w:rsidRPr="00CA4B57">
        <w:rPr>
          <w:position w:val="-6"/>
        </w:rPr>
        <w:object w:dxaOrig="260" w:dyaOrig="260" w14:anchorId="02597302">
          <v:shape id="_x0000_i1689" type="#_x0000_t75" style="width:14.6pt;height:14.6pt" o:ole="">
            <v:imagedata r:id="rId1391" o:title=""/>
          </v:shape>
          <o:OLEObject Type="Embed" ProgID="Equation.DSMT4" ShapeID="_x0000_i1689" DrawAspect="Content" ObjectID="_1375880889" r:id="rId1392"/>
        </w:object>
      </w:r>
      <w:r>
        <w:t xml:space="preserve"> is the left stretch tensor. </w:t>
      </w:r>
      <w:r w:rsidR="0063128F">
        <w:t xml:space="preserve">In this expression, </w:t>
      </w:r>
      <w:r w:rsidR="0063128F" w:rsidRPr="000B062D">
        <w:rPr>
          <w:position w:val="-12"/>
        </w:rPr>
        <w:object w:dxaOrig="360" w:dyaOrig="400" w14:anchorId="1205F33B">
          <v:shape id="_x0000_i1690" type="#_x0000_t75" style="width:21.85pt;height:21.85pt" o:ole="">
            <v:imagedata r:id="rId1393" o:title=""/>
          </v:shape>
          <o:OLEObject Type="Embed" ProgID="Equation.DSMT4" ShapeID="_x0000_i1690" DrawAspect="Content" ObjectID="_1375880890" r:id="rId1394"/>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91" type="#_x0000_t75" style="width:14.6pt;height:14.6pt" o:ole="">
            <v:imagedata r:id="rId1395" o:title=""/>
          </v:shape>
          <o:OLEObject Type="Embed" ProgID="Equation.DSMT4" ShapeID="_x0000_i1691" DrawAspect="Content" ObjectID="_1375880891" r:id="rId1396"/>
        </w:object>
      </w:r>
      <w:r w:rsidR="0063128F">
        <w:t>.</w:t>
      </w:r>
      <w:r>
        <w:t xml:space="preserve">  </w:t>
      </w:r>
      <w:r w:rsidRPr="000B062D">
        <w:rPr>
          <w:position w:val="-12"/>
        </w:rPr>
        <w:object w:dxaOrig="360" w:dyaOrig="400" w14:anchorId="70B75881">
          <v:shape id="_x0000_i1692" type="#_x0000_t75" style="width:21.85pt;height:21.85pt" o:ole="">
            <v:imagedata r:id="rId1397" o:title=""/>
          </v:shape>
          <o:OLEObject Type="Embed" ProgID="Equation.DSMT4" ShapeID="_x0000_i1692" DrawAspect="Content" ObjectID="_1375880892" r:id="rId1398"/>
        </w:object>
      </w:r>
      <w:r>
        <w:t xml:space="preserve"> is evaluated at the time </w:t>
      </w:r>
      <w:r w:rsidRPr="009E4B4B">
        <w:rPr>
          <w:position w:val="-4"/>
        </w:rPr>
        <w:object w:dxaOrig="180" w:dyaOrig="200" w14:anchorId="10D25055">
          <v:shape id="_x0000_i1693" type="#_x0000_t75" style="width:7.3pt;height:7.3pt" o:ole="">
            <v:imagedata r:id="rId1399" o:title=""/>
          </v:shape>
          <o:OLEObject Type="Embed" ProgID="Equation.DSMT4" ShapeID="_x0000_i1693" DrawAspect="Content" ObjectID="_1375880893" r:id="rId1400"/>
        </w:object>
      </w:r>
      <w:r>
        <w:t xml:space="preserve"> when weak bonds from the </w:t>
      </w:r>
      <w:r w:rsidRPr="009E4B4B">
        <w:rPr>
          <w:position w:val="-4"/>
        </w:rPr>
        <w:object w:dxaOrig="380" w:dyaOrig="200" w14:anchorId="780F0400">
          <v:shape id="_x0000_i1694" type="#_x0000_t75" style="width:21.85pt;height:7.3pt" o:ole="">
            <v:imagedata r:id="rId1401" o:title=""/>
          </v:shape>
          <o:OLEObject Type="Embed" ProgID="Equation.DSMT4" ShapeID="_x0000_i1694" DrawAspect="Content" ObjectID="_1375880894" r:id="rId1402"/>
        </w:object>
      </w:r>
      <w:r>
        <w:t>generation start breaking.</w:t>
      </w:r>
    </w:p>
    <w:p w14:paraId="11B59B90" w14:textId="2274A809" w:rsidR="009E4B4B" w:rsidRDefault="009E4B4B" w:rsidP="009E4B4B">
      <w:pPr>
        <w:pStyle w:val="Heading4"/>
      </w:pPr>
      <w:bookmarkStart w:id="2973" w:name="_Toc302134586"/>
      <w:r>
        <w:t>Fung</w:t>
      </w:r>
      <w:bookmarkEnd w:id="2973"/>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95" type="#_x0000_t75" style="width:14.6pt;height:21.85pt" o:ole="">
                  <v:imagedata r:id="rId1403" o:title=""/>
                </v:shape>
                <o:OLEObject Type="Embed" ProgID="Equation.DSMT4" ShapeID="_x0000_i1695" DrawAspect="Content" ObjectID="_1375880895" r:id="rId1404"/>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96" type="#_x0000_t75" style="width:14.6pt;height:21.85pt" o:ole="">
                  <v:imagedata r:id="rId1405" o:title=""/>
                </v:shape>
                <o:OLEObject Type="Embed" ProgID="Equation.DSMT4" ShapeID="_x0000_i1696" DrawAspect="Content" ObjectID="_1375880896" r:id="rId1406"/>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97" type="#_x0000_t75" style="width:237.85pt;height:43.75pt" o:ole="">
            <v:imagedata r:id="rId1407" o:title=""/>
          </v:shape>
          <o:OLEObject Type="Embed" ProgID="Equation.DSMT4" ShapeID="_x0000_i1697" DrawAspect="Content" ObjectID="_1375880897" r:id="rId1408"/>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98" type="#_x0000_t75" style="width:28.25pt;height:21.85pt" o:ole="">
            <v:imagedata r:id="rId1409" o:title=""/>
          </v:shape>
          <o:OLEObject Type="Embed" ProgID="Equation.DSMT4" ShapeID="_x0000_i1698" DrawAspect="Content" ObjectID="_1375880898" r:id="rId1410"/>
        </w:object>
      </w:r>
      <w:r>
        <w:t xml:space="preserve"> </w:t>
      </w:r>
      <w:r w:rsidR="00DE2D89">
        <w:t>is the exponential integral function.</w:t>
      </w:r>
    </w:p>
    <w:p w14:paraId="47931AD1" w14:textId="68685243" w:rsidR="00DE2D89" w:rsidRDefault="00DE2D89" w:rsidP="00DE2D89">
      <w:pPr>
        <w:pStyle w:val="Heading4"/>
      </w:pPr>
      <w:bookmarkStart w:id="2974" w:name="_Toc302134587"/>
      <w:r>
        <w:t>Park</w:t>
      </w:r>
      <w:bookmarkEnd w:id="2974"/>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99" type="#_x0000_t75" style="width:7.3pt;height:14.6pt" o:ole="">
                  <v:imagedata r:id="rId1411" o:title=""/>
                </v:shape>
                <o:OLEObject Type="Embed" ProgID="Equation.DSMT4" ShapeID="_x0000_i1699" DrawAspect="Content" ObjectID="_1375880899" r:id="rId1412"/>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700" type="#_x0000_t75" style="width:14.6pt;height:14.6pt" o:ole="">
                  <v:imagedata r:id="rId1413" o:title=""/>
                </v:shape>
                <o:OLEObject Type="Embed" ProgID="Equation.DSMT4" ShapeID="_x0000_i1700" DrawAspect="Content" ObjectID="_1375880900" r:id="rId1414"/>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701" type="#_x0000_t75" style="width:79.3pt;height:57.4pt" o:ole="">
            <v:imagedata r:id="rId1415" o:title=""/>
          </v:shape>
          <o:OLEObject Type="Embed" ProgID="Equation.DSMT4" ShapeID="_x0000_i1701" DrawAspect="Content" ObjectID="_1375880901" r:id="rId1416"/>
        </w:object>
      </w:r>
      <w:r>
        <w:t xml:space="preserve"> </w:t>
      </w:r>
    </w:p>
    <w:p w14:paraId="7E68B24E" w14:textId="5E0C995B" w:rsidR="00DE2D89" w:rsidRDefault="00DE2D89" w:rsidP="00DE2D89">
      <w:pPr>
        <w:pStyle w:val="Heading4"/>
      </w:pPr>
      <w:bookmarkStart w:id="2975" w:name="_Toc302134588"/>
      <w:r>
        <w:t>Park Distortional</w:t>
      </w:r>
      <w:bookmarkEnd w:id="2975"/>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702" type="#_x0000_t75" style="width:14.6pt;height:21.85pt" o:ole="">
                  <v:imagedata r:id="rId1417" o:title=""/>
                </v:shape>
                <o:OLEObject Type="Embed" ProgID="Equation.DSMT4" ShapeID="_x0000_i1702" DrawAspect="Content" ObjectID="_1375880902" r:id="rId1418"/>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703" type="#_x0000_t75" style="width:14.6pt;height:21.85pt" o:ole="">
                  <v:imagedata r:id="rId1419" o:title=""/>
                </v:shape>
                <o:OLEObject Type="Embed" ProgID="Equation.DSMT4" ShapeID="_x0000_i1703" DrawAspect="Content" ObjectID="_1375880903" r:id="rId1420"/>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704" type="#_x0000_t75" style="width:14.6pt;height:21.85pt" o:ole="">
                  <v:imagedata r:id="rId1421" o:title=""/>
                </v:shape>
                <o:OLEObject Type="Embed" ProgID="Equation.DSMT4" ShapeID="_x0000_i1704" DrawAspect="Content" ObjectID="_1375880904" r:id="rId1422"/>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705" type="#_x0000_t75" style="width:14.6pt;height:21.85pt" o:ole="">
                  <v:imagedata r:id="rId1423" o:title=""/>
                </v:shape>
                <o:OLEObject Type="Embed" ProgID="Equation.DSMT4" ShapeID="_x0000_i1705" DrawAspect="Content" ObjectID="_1375880905" r:id="rId1424"/>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706" type="#_x0000_t75" style="width:14.6pt;height:14.6pt" o:ole="">
                  <v:imagedata r:id="rId1425" o:title=""/>
                </v:shape>
                <o:OLEObject Type="Embed" ProgID="Equation.DSMT4" ShapeID="_x0000_i1706" DrawAspect="Content" ObjectID="_1375880906" r:id="rId1426"/>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707" type="#_x0000_t75" style="width:2in;height:57.4pt" o:ole="">
            <v:imagedata r:id="rId1427" o:title=""/>
          </v:shape>
          <o:OLEObject Type="Embed" ProgID="Equation.DSMT4" ShapeID="_x0000_i1707" DrawAspect="Content" ObjectID="_1375880907" r:id="rId1428"/>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708" type="#_x0000_t75" style="width:100.25pt;height:28.25pt" o:ole="">
            <v:imagedata r:id="rId1429" o:title=""/>
          </v:shape>
          <o:OLEObject Type="Embed" ProgID="Equation.DSMT4" ShapeID="_x0000_i1708" DrawAspect="Content" ObjectID="_1375880908" r:id="rId1430"/>
        </w:object>
      </w:r>
      <w:r>
        <w:t xml:space="preserve"> </w:t>
      </w:r>
    </w:p>
    <w:p w14:paraId="0C275D19" w14:textId="4D387FFA" w:rsidR="009E4B4B" w:rsidRDefault="004E6471" w:rsidP="007E7104">
      <w:r>
        <w:lastRenderedPageBreak/>
        <w:t xml:space="preserve">and </w:t>
      </w:r>
    </w:p>
    <w:p w14:paraId="0B9275FC" w14:textId="20EE3C30" w:rsidR="004E6471" w:rsidRPr="007E7104" w:rsidRDefault="004E6471" w:rsidP="007949F9">
      <w:pPr>
        <w:pStyle w:val="MTDisplayEquation"/>
      </w:pPr>
      <w:r>
        <w:tab/>
      </w:r>
      <w:r w:rsidRPr="007949F9">
        <w:rPr>
          <w:position w:val="-18"/>
        </w:rPr>
        <w:object w:dxaOrig="2120" w:dyaOrig="540" w14:anchorId="7DD2F42C">
          <v:shape id="_x0000_i1709" type="#_x0000_t75" style="width:108.45pt;height:28.25pt" o:ole="">
            <v:imagedata r:id="rId1431" o:title=""/>
          </v:shape>
          <o:OLEObject Type="Embed" ProgID="Equation.DSMT4" ShapeID="_x0000_i1709" DrawAspect="Content" ObjectID="_1375880909" r:id="rId1432"/>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710" type="#_x0000_t75" style="width:36.45pt;height:21.85pt" o:ole="">
            <v:imagedata r:id="rId1433" o:title=""/>
          </v:shape>
          <o:OLEObject Type="Embed" ProgID="Equation.DSMT4" ShapeID="_x0000_i1710" DrawAspect="Content" ObjectID="_1375880910" r:id="rId1434"/>
        </w:object>
      </w:r>
      <w:r>
        <w:t xml:space="preserve"> is given in Section </w:t>
      </w:r>
      <w:r>
        <w:fldChar w:fldCharType="begin"/>
      </w:r>
      <w:r>
        <w:instrText xml:space="preserve"> REF _Ref290148935 \r \h </w:instrText>
      </w:r>
      <w:r>
        <w:fldChar w:fldCharType="separate"/>
      </w:r>
      <w:r w:rsidR="00554341">
        <w:t xml:space="preserve">4.4.1.2. </w:t>
      </w:r>
      <w:r>
        <w:fldChar w:fldCharType="end"/>
      </w:r>
    </w:p>
    <w:p w14:paraId="60E40326" w14:textId="40F13D15" w:rsidR="004E6471" w:rsidRDefault="004E6471" w:rsidP="004E6471">
      <w:pPr>
        <w:pStyle w:val="Heading4"/>
      </w:pPr>
      <w:bookmarkStart w:id="2976" w:name="_Toc302134589"/>
      <w:r>
        <w:t>Power</w:t>
      </w:r>
      <w:bookmarkEnd w:id="2976"/>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711" type="#_x0000_t75" style="width:7.3pt;height:14.6pt" o:ole="">
                  <v:imagedata r:id="rId1435" o:title=""/>
                </v:shape>
                <o:OLEObject Type="Embed" ProgID="Equation.DSMT4" ShapeID="_x0000_i1711" DrawAspect="Content" ObjectID="_1375880911" r:id="rId1436"/>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712" type="#_x0000_t75" style="width:14.6pt;height:14.6pt" o:ole="">
                  <v:imagedata r:id="rId1437" o:title=""/>
                </v:shape>
                <o:OLEObject Type="Embed" ProgID="Equation.DSMT4" ShapeID="_x0000_i1712" DrawAspect="Content" ObjectID="_1375880912" r:id="rId1438"/>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713" type="#_x0000_t75" style="width:79.3pt;height:57.4pt" o:ole="">
            <v:imagedata r:id="rId1439" o:title=""/>
          </v:shape>
          <o:OLEObject Type="Embed" ProgID="Equation.DSMT4" ShapeID="_x0000_i1713" DrawAspect="Content" ObjectID="_1375880913" r:id="rId1440"/>
        </w:object>
      </w:r>
      <w:r>
        <w:t xml:space="preserve"> </w:t>
      </w:r>
    </w:p>
    <w:p w14:paraId="37CF8F65" w14:textId="47B8ABC3" w:rsidR="004E6471" w:rsidRDefault="00D435F4" w:rsidP="004E6471">
      <w:pPr>
        <w:pStyle w:val="Heading4"/>
      </w:pPr>
      <w:bookmarkStart w:id="2977" w:name="_Toc302134590"/>
      <w:r>
        <w:t>Power</w:t>
      </w:r>
      <w:r w:rsidR="004E6471">
        <w:t xml:space="preserve"> Distortional</w:t>
      </w:r>
      <w:bookmarkEnd w:id="2977"/>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714" type="#_x0000_t75" style="width:14.6pt;height:21.85pt" o:ole="">
                  <v:imagedata r:id="rId1441" o:title=""/>
                </v:shape>
                <o:OLEObject Type="Embed" ProgID="Equation.DSMT4" ShapeID="_x0000_i1714" DrawAspect="Content" ObjectID="_1375880914" r:id="rId1442"/>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715" type="#_x0000_t75" style="width:14.6pt;height:21.85pt" o:ole="">
                  <v:imagedata r:id="rId1443" o:title=""/>
                </v:shape>
                <o:OLEObject Type="Embed" ProgID="Equation.DSMT4" ShapeID="_x0000_i1715" DrawAspect="Content" ObjectID="_1375880915" r:id="rId1444"/>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716" type="#_x0000_t75" style="width:14.6pt;height:21.85pt" o:ole="">
                  <v:imagedata r:id="rId1445" o:title=""/>
                </v:shape>
                <o:OLEObject Type="Embed" ProgID="Equation.DSMT4" ShapeID="_x0000_i1716" DrawAspect="Content" ObjectID="_1375880916" r:id="rId1446"/>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717" type="#_x0000_t75" style="width:14.6pt;height:21.85pt" o:ole="">
                  <v:imagedata r:id="rId1447" o:title=""/>
                </v:shape>
                <o:OLEObject Type="Embed" ProgID="Equation.DSMT4" ShapeID="_x0000_i1717" DrawAspect="Content" ObjectID="_1375880917" r:id="rId1448"/>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718" type="#_x0000_t75" style="width:14.6pt;height:14.6pt" o:ole="">
                  <v:imagedata r:id="rId1449" o:title=""/>
                </v:shape>
                <o:OLEObject Type="Embed" ProgID="Equation.DSMT4" ShapeID="_x0000_i1718" DrawAspect="Content" ObjectID="_1375880918" r:id="rId1450"/>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719" type="#_x0000_t75" style="width:2in;height:57.4pt" o:ole="">
            <v:imagedata r:id="rId1451" o:title=""/>
          </v:shape>
          <o:OLEObject Type="Embed" ProgID="Equation.DSMT4" ShapeID="_x0000_i1719" DrawAspect="Content" ObjectID="_1375880919" r:id="rId1452"/>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720" type="#_x0000_t75" style="width:100.25pt;height:28.25pt" o:ole="">
            <v:imagedata r:id="rId1453" o:title=""/>
          </v:shape>
          <o:OLEObject Type="Embed" ProgID="Equation.DSMT4" ShapeID="_x0000_i1720" DrawAspect="Content" ObjectID="_1375880920" r:id="rId1454"/>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721" type="#_x0000_t75" style="width:108.45pt;height:28.25pt" o:ole="">
            <v:imagedata r:id="rId1455" o:title=""/>
          </v:shape>
          <o:OLEObject Type="Embed" ProgID="Equation.DSMT4" ShapeID="_x0000_i1721" DrawAspect="Content" ObjectID="_1375880921" r:id="rId1456"/>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722" type="#_x0000_t75" style="width:36.45pt;height:21.85pt" o:ole="">
            <v:imagedata r:id="rId1457" o:title=""/>
          </v:shape>
          <o:OLEObject Type="Embed" ProgID="Equation.DSMT4" ShapeID="_x0000_i1722" DrawAspect="Content" ObjectID="_1375880922" r:id="rId1458"/>
        </w:object>
      </w:r>
      <w:r>
        <w:t xml:space="preserve"> is given in Section </w:t>
      </w:r>
      <w:r>
        <w:fldChar w:fldCharType="begin"/>
      </w:r>
      <w:r>
        <w:instrText xml:space="preserve"> REF _Ref290148935 \r \h </w:instrText>
      </w:r>
      <w:r>
        <w:fldChar w:fldCharType="separate"/>
      </w:r>
      <w:r w:rsidR="00554341">
        <w:t xml:space="preserve">4.4.1.2. </w:t>
      </w:r>
      <w:r>
        <w:fldChar w:fldCharType="end"/>
      </w:r>
    </w:p>
    <w:p w14:paraId="4EC3D961" w14:textId="77777777" w:rsidR="00546831" w:rsidRDefault="00546831" w:rsidP="00546831">
      <w:pPr>
        <w:jc w:val="left"/>
        <w:rPr>
          <w:ins w:id="2978" w:author="Gerard" w:date="2015-08-25T14:53:00Z"/>
        </w:rPr>
      </w:pPr>
      <w:ins w:id="2979" w:author="Gerard" w:date="2015-08-25T14:53:00Z">
        <w:r>
          <w:br w:type="page"/>
        </w:r>
      </w:ins>
    </w:p>
    <w:p w14:paraId="4A7747A9" w14:textId="42EACA0D" w:rsidR="00546831" w:rsidRDefault="00546831" w:rsidP="00546831">
      <w:pPr>
        <w:pStyle w:val="Heading2"/>
        <w:rPr>
          <w:ins w:id="2980" w:author="Gerard" w:date="2015-08-25T14:53:00Z"/>
        </w:rPr>
      </w:pPr>
      <w:bookmarkStart w:id="2981" w:name="_Toc302133186"/>
      <w:bookmarkStart w:id="2982" w:name="_Toc302134591"/>
      <w:ins w:id="2983" w:author="Gerard" w:date="2015-08-25T14:53:00Z">
        <w:r>
          <w:lastRenderedPageBreak/>
          <w:t xml:space="preserve">Reactive </w:t>
        </w:r>
        <w:r>
          <w:t>Damage Mechanics</w:t>
        </w:r>
        <w:bookmarkEnd w:id="2981"/>
        <w:bookmarkEnd w:id="2982"/>
      </w:ins>
    </w:p>
    <w:p w14:paraId="5D050E09" w14:textId="77777777" w:rsidR="00546831" w:rsidRDefault="00546831" w:rsidP="00546831">
      <w:pPr>
        <w:rPr>
          <w:ins w:id="2984" w:author="Gerard" w:date="2015-08-25T14:53:00Z"/>
        </w:rPr>
      </w:pPr>
      <w:ins w:id="2985" w:author="Gerard" w:date="2015-08-25T14:53:00Z">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Pr="0049641D">
          <w:rPr>
            <w:position w:val="-4"/>
          </w:rPr>
          <w:object w:dxaOrig="260" w:dyaOrig="240" w14:anchorId="738E8E9F">
            <v:shape id="_x0000_i3146" type="#_x0000_t75" style="width:13.65pt;height:11.85pt" o:ole="">
              <v:imagedata r:id="rId1459" o:title=""/>
            </v:shape>
            <o:OLEObject Type="Embed" ProgID="Equation.DSMT4" ShapeID="_x0000_i3146" DrawAspect="Content" ObjectID="_1375880923" r:id="rId1460"/>
          </w:object>
        </w:r>
        <w:r>
          <w:t xml:space="preserve"> when the material is isotropic (</w:t>
        </w:r>
        <w:r w:rsidRPr="0007281B">
          <w:rPr>
            <w:position w:val="-4"/>
          </w:rPr>
          <w:object w:dxaOrig="940" w:dyaOrig="240" w14:anchorId="3F025715">
            <v:shape id="_x0000_i3147" type="#_x0000_t75" style="width:47.4pt;height:11.85pt" o:ole="">
              <v:imagedata r:id="rId1461" o:title=""/>
            </v:shape>
            <o:OLEObject Type="Embed" ProgID="Equation.DSMT4" ShapeID="_x0000_i3147" DrawAspect="Content" ObjectID="_1375880924" r:id="rId1462"/>
          </w:object>
        </w:r>
        <w:r>
          <w:t xml:space="preserve">).  For anisotropic materials however, classical frameworks require that we introduce a function of the fourth-order damage tensor </w:t>
        </w:r>
        <w:r w:rsidRPr="00025957">
          <w:rPr>
            <w:position w:val="-4"/>
          </w:rPr>
          <w:object w:dxaOrig="260" w:dyaOrig="260" w14:anchorId="57D39B11">
            <v:shape id="_x0000_i3148" type="#_x0000_t75" style="width:13.65pt;height:13.65pt" o:ole="">
              <v:imagedata r:id="rId1463" o:title=""/>
            </v:shape>
            <o:OLEObject Type="Embed" ProgID="Equation.DSMT4" ShapeID="_x0000_i3148" DrawAspect="Content" ObjectID="_1375880925" r:id="rId1464"/>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Pr="0049641D">
          <w:rPr>
            <w:position w:val="-4"/>
          </w:rPr>
          <w:object w:dxaOrig="260" w:dyaOrig="240" w14:anchorId="6BF0BE3B">
            <v:shape id="_x0000_i3149" type="#_x0000_t75" style="width:13.65pt;height:11.85pt" o:ole="">
              <v:imagedata r:id="rId1465" o:title=""/>
            </v:shape>
            <o:OLEObject Type="Embed" ProgID="Equation.DSMT4" ShapeID="_x0000_i3149" DrawAspect="Content" ObjectID="_1375880926" r:id="rId1466"/>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Pr="0049641D">
          <w:rPr>
            <w:position w:val="-4"/>
          </w:rPr>
          <w:object w:dxaOrig="180" w:dyaOrig="260" w14:anchorId="0DBEBC39">
            <v:shape id="_x0000_i3150" type="#_x0000_t75" style="width:9.1pt;height:13.65pt" o:ole="">
              <v:imagedata r:id="rId1467" o:title=""/>
            </v:shape>
            <o:OLEObject Type="Embed" ProgID="Equation.DSMT4" ShapeID="_x0000_i3150" DrawAspect="Content" ObjectID="_1375880927" r:id="rId1468"/>
          </w:object>
        </w:r>
        <w:r>
          <w:t xml:space="preserve"> may be described by a distinct solid constituent within a solid mixture (see Sections </w:t>
        </w:r>
        <w:r>
          <w:fldChar w:fldCharType="begin"/>
        </w:r>
        <w:r>
          <w:instrText xml:space="preserve"> REF _Ref167529968 \r \h </w:instrText>
        </w:r>
        <w:r>
          <w:fldChar w:fldCharType="separate"/>
        </w:r>
      </w:ins>
      <w:r w:rsidR="00554341">
        <w:t xml:space="preserve">4.1.2.15. </w:t>
      </w:r>
      <w:ins w:id="2986" w:author="Gerard" w:date="2015-08-25T14:53:00Z">
        <w:r>
          <w:fldChar w:fldCharType="end"/>
        </w:r>
        <w:r>
          <w:t xml:space="preserve"> and </w:t>
        </w:r>
        <w:r>
          <w:fldChar w:fldCharType="begin"/>
        </w:r>
        <w:r>
          <w:instrText xml:space="preserve"> REF _Ref173928732 \r \h </w:instrText>
        </w:r>
        <w:r>
          <w:fldChar w:fldCharType="separate"/>
        </w:r>
      </w:ins>
      <w:r w:rsidR="00554341">
        <w:t xml:space="preserve">4.1.3.21. </w:t>
      </w:r>
      <w:ins w:id="2987" w:author="Gerard" w:date="2015-08-25T14:53:00Z">
        <w:r>
          <w:fldChar w:fldCharType="end"/>
        </w:r>
        <w:r>
          <w:t xml:space="preserve">), each having its own scalar damage variable </w:t>
        </w:r>
        <w:r w:rsidRPr="0049641D">
          <w:rPr>
            <w:position w:val="-4"/>
          </w:rPr>
          <w:object w:dxaOrig="340" w:dyaOrig="320" w14:anchorId="694781A4">
            <v:shape id="_x0000_i3151" type="#_x0000_t75" style="width:17.3pt;height:16.4pt" o:ole="">
              <v:imagedata r:id="rId1469" o:title=""/>
            </v:shape>
            <o:OLEObject Type="Embed" ProgID="Equation.DSMT4" ShapeID="_x0000_i3151" DrawAspect="Content" ObjectID="_1375880928" r:id="rId1470"/>
          </w:object>
        </w:r>
        <w:r>
          <w:t>.</w:t>
        </w:r>
      </w:ins>
    </w:p>
    <w:p w14:paraId="25F861D6" w14:textId="77777777" w:rsidR="00546831" w:rsidRDefault="00546831" w:rsidP="00546831">
      <w:pPr>
        <w:rPr>
          <w:ins w:id="2988" w:author="Gerard" w:date="2015-08-25T14:53:00Z"/>
        </w:rPr>
      </w:pPr>
    </w:p>
    <w:p w14:paraId="44CE1E2B" w14:textId="77777777" w:rsidR="00546831" w:rsidRDefault="00546831" w:rsidP="00546831">
      <w:pPr>
        <w:rPr>
          <w:ins w:id="2989" w:author="Gerard" w:date="2015-08-25T14:53:00Z"/>
        </w:rPr>
      </w:pPr>
      <w:ins w:id="2990" w:author="Gerard" w:date="2015-08-25T14:53:00Z">
        <w:r>
          <w:t xml:space="preserve">For a given bond type, the strain energy density </w:t>
        </w:r>
        <w:r w:rsidRPr="00046AA3">
          <w:rPr>
            <w:position w:val="-14"/>
          </w:rPr>
          <w:object w:dxaOrig="980" w:dyaOrig="420" w14:anchorId="77454D7C">
            <v:shape id="_x0000_i3152" type="#_x0000_t75" style="width:49.2pt;height:20.95pt" o:ole="">
              <v:imagedata r:id="rId1471" o:title=""/>
            </v:shape>
            <o:OLEObject Type="Embed" ProgID="Equation.DSMT4" ShapeID="_x0000_i3152" DrawAspect="Content" ObjectID="_1375880929" r:id="rId1472"/>
          </w:object>
        </w:r>
        <w:r>
          <w:t xml:space="preserve"> of a damaged material is given by</w:t>
        </w:r>
      </w:ins>
    </w:p>
    <w:p w14:paraId="32681FC7" w14:textId="77777777" w:rsidR="00546831" w:rsidRDefault="00546831" w:rsidP="00546831">
      <w:pPr>
        <w:pStyle w:val="MTDisplayEquation"/>
        <w:rPr>
          <w:ins w:id="2991" w:author="Gerard" w:date="2015-08-25T14:53:00Z"/>
        </w:rPr>
      </w:pPr>
      <w:ins w:id="2992" w:author="Gerard" w:date="2015-08-25T14:53:00Z">
        <w:r>
          <w:tab/>
        </w:r>
        <w:r w:rsidRPr="00420C3F">
          <w:rPr>
            <w:position w:val="-14"/>
          </w:rPr>
          <w:object w:dxaOrig="1560" w:dyaOrig="420" w14:anchorId="38BA973E">
            <v:shape id="_x0000_i3153" type="#_x0000_t75" style="width:78.4pt;height:20.95pt" o:ole="">
              <v:imagedata r:id="rId1473" o:title=""/>
            </v:shape>
            <o:OLEObject Type="Embed" ProgID="Equation.DSMT4" ShapeID="_x0000_i3153" DrawAspect="Content" ObjectID="_1375880930" r:id="rId1474"/>
          </w:object>
        </w:r>
        <w:r>
          <w:t xml:space="preserve"> ,</w:t>
        </w:r>
      </w:ins>
    </w:p>
    <w:p w14:paraId="5F97EC0F" w14:textId="77777777" w:rsidR="00546831" w:rsidRDefault="00546831" w:rsidP="00546831">
      <w:pPr>
        <w:rPr>
          <w:ins w:id="2993" w:author="Gerard" w:date="2015-08-25T14:53:00Z"/>
        </w:rPr>
      </w:pPr>
      <w:ins w:id="2994" w:author="Gerard" w:date="2015-08-25T14:53:00Z">
        <w:r>
          <w:t xml:space="preserve">where </w:t>
        </w:r>
        <w:r w:rsidRPr="00046AA3">
          <w:rPr>
            <w:position w:val="-14"/>
          </w:rPr>
          <w:object w:dxaOrig="700" w:dyaOrig="420" w14:anchorId="6948EF7A">
            <v:shape id="_x0000_i3154" type="#_x0000_t75" style="width:35.55pt;height:20.95pt" o:ole="">
              <v:imagedata r:id="rId1475" o:title=""/>
            </v:shape>
            <o:OLEObject Type="Embed" ProgID="Equation.DSMT4" ShapeID="_x0000_i3154" DrawAspect="Content" ObjectID="_1375880931" r:id="rId1476"/>
          </w:object>
        </w:r>
        <w:r>
          <w:t xml:space="preserve"> is the strain energy density when all bonds of that type are intact.  Here, </w:t>
        </w:r>
        <w:r w:rsidRPr="0049641D">
          <w:rPr>
            <w:position w:val="-4"/>
          </w:rPr>
          <w:object w:dxaOrig="560" w:dyaOrig="240" w14:anchorId="2E17FFE0">
            <v:shape id="_x0000_i3155" type="#_x0000_t75" style="width:28.25pt;height:11.85pt" o:ole="">
              <v:imagedata r:id="rId1477" o:title=""/>
            </v:shape>
            <o:OLEObject Type="Embed" ProgID="Equation.DSMT4" ShapeID="_x0000_i3155" DrawAspect="Content" ObjectID="_1375880932" r:id="rId1478"/>
          </w:object>
        </w:r>
        <w:r>
          <w:t xml:space="preserve"> represents the mass fraction of bonds that remains intact.  Similarly, the Cauchy stress </w:t>
        </w:r>
        <w:r w:rsidRPr="00046AA3">
          <w:rPr>
            <w:position w:val="-14"/>
          </w:rPr>
          <w:object w:dxaOrig="860" w:dyaOrig="420" w14:anchorId="69C00512">
            <v:shape id="_x0000_i3156" type="#_x0000_t75" style="width:43.75pt;height:20.95pt" o:ole="">
              <v:imagedata r:id="rId1479" o:title=""/>
            </v:shape>
            <o:OLEObject Type="Embed" ProgID="Equation.DSMT4" ShapeID="_x0000_i3156" DrawAspect="Content" ObjectID="_1375880933" r:id="rId1480"/>
          </w:object>
        </w:r>
        <w:r>
          <w:t xml:space="preserve"> of the damaged material is given by</w:t>
        </w:r>
      </w:ins>
    </w:p>
    <w:p w14:paraId="6247E253" w14:textId="77777777" w:rsidR="00546831" w:rsidRDefault="00546831" w:rsidP="00546831">
      <w:pPr>
        <w:pStyle w:val="MTDisplayEquation"/>
        <w:rPr>
          <w:ins w:id="2995" w:author="Gerard" w:date="2015-08-25T14:53:00Z"/>
        </w:rPr>
      </w:pPr>
      <w:ins w:id="2996" w:author="Gerard" w:date="2015-08-25T14:53:00Z">
        <w:r>
          <w:tab/>
        </w:r>
        <w:r w:rsidRPr="00420C3F">
          <w:rPr>
            <w:position w:val="-14"/>
          </w:rPr>
          <w:object w:dxaOrig="1400" w:dyaOrig="420" w14:anchorId="068F756F">
            <v:shape id="_x0000_i3157" type="#_x0000_t75" style="width:70.2pt;height:20.95pt" o:ole="">
              <v:imagedata r:id="rId1481" o:title=""/>
            </v:shape>
            <o:OLEObject Type="Embed" ProgID="Equation.DSMT4" ShapeID="_x0000_i3157" DrawAspect="Content" ObjectID="_1375880934" r:id="rId1482"/>
          </w:object>
        </w:r>
        <w:r>
          <w:t xml:space="preserve"> </w:t>
        </w:r>
      </w:ins>
    </w:p>
    <w:p w14:paraId="7AC2730C" w14:textId="77777777" w:rsidR="00546831" w:rsidRDefault="00546831" w:rsidP="00546831">
      <w:pPr>
        <w:rPr>
          <w:ins w:id="2997" w:author="Gerard" w:date="2015-08-25T14:53:00Z"/>
        </w:rPr>
      </w:pPr>
      <w:ins w:id="2998" w:author="Gerard" w:date="2015-08-25T14:53:00Z">
        <w:r>
          <w:t xml:space="preserve">where </w:t>
        </w:r>
        <w:r w:rsidRPr="00046AA3">
          <w:rPr>
            <w:position w:val="-14"/>
          </w:rPr>
          <w:object w:dxaOrig="660" w:dyaOrig="420" w14:anchorId="4898DA65">
            <v:shape id="_x0000_i3158" type="#_x0000_t75" style="width:33.7pt;height:20.95pt" o:ole="">
              <v:imagedata r:id="rId1483" o:title=""/>
            </v:shape>
            <o:OLEObject Type="Embed" ProgID="Equation.DSMT4" ShapeID="_x0000_i3158" DrawAspect="Content" ObjectID="_1375880935" r:id="rId1484"/>
          </w:object>
        </w:r>
        <w:r>
          <w:t xml:space="preserve"> is the stress in the intact material, at a given strain, as derived from </w:t>
        </w:r>
        <w:r w:rsidRPr="00046AA3">
          <w:rPr>
            <w:position w:val="-14"/>
          </w:rPr>
          <w:object w:dxaOrig="700" w:dyaOrig="420" w14:anchorId="2AFF41F0">
            <v:shape id="_x0000_i3159" type="#_x0000_t75" style="width:35.55pt;height:20.95pt" o:ole="">
              <v:imagedata r:id="rId1485" o:title=""/>
            </v:shape>
            <o:OLEObject Type="Embed" ProgID="Equation.DSMT4" ShapeID="_x0000_i3159" DrawAspect="Content" ObjectID="_1375880936" r:id="rId1486"/>
          </w:object>
        </w:r>
        <w:r>
          <w:t>.  The intact material may be based on any of the elastic materials described in Sections </w:t>
        </w:r>
        <w:r>
          <w:fldChar w:fldCharType="begin"/>
        </w:r>
        <w:r>
          <w:instrText xml:space="preserve"> REF _Ref167375095 \r \h </w:instrText>
        </w:r>
        <w:r>
          <w:fldChar w:fldCharType="separate"/>
        </w:r>
      </w:ins>
      <w:r w:rsidR="00554341">
        <w:t>4.1.2</w:t>
      </w:r>
      <w:ins w:id="2999" w:author="Gerard" w:date="2015-08-25T14:53:00Z">
        <w:r>
          <w:fldChar w:fldCharType="end"/>
        </w:r>
        <w:r>
          <w:t xml:space="preserve"> and </w:t>
        </w:r>
        <w:r>
          <w:fldChar w:fldCharType="begin"/>
        </w:r>
        <w:r>
          <w:instrText xml:space="preserve"> REF _Ref162411714 \r \h </w:instrText>
        </w:r>
        <w:r>
          <w:fldChar w:fldCharType="separate"/>
        </w:r>
      </w:ins>
      <w:r w:rsidR="00554341">
        <w:t>4.1.3</w:t>
      </w:r>
      <w:ins w:id="3000" w:author="Gerard" w:date="2015-08-25T14:53:00Z">
        <w:r>
          <w:fldChar w:fldCharType="end"/>
        </w:r>
        <w:r>
          <w:t>.</w:t>
        </w:r>
      </w:ins>
    </w:p>
    <w:p w14:paraId="10C49EF4" w14:textId="77777777" w:rsidR="00546831" w:rsidRDefault="00546831" w:rsidP="00546831">
      <w:pPr>
        <w:rPr>
          <w:ins w:id="3001" w:author="Gerard" w:date="2015-08-25T14:53:00Z"/>
        </w:rPr>
      </w:pPr>
    </w:p>
    <w:p w14:paraId="6212B966" w14:textId="77777777" w:rsidR="00546831" w:rsidRDefault="00546831" w:rsidP="00546831">
      <w:pPr>
        <w:rPr>
          <w:ins w:id="3002" w:author="Gerard" w:date="2015-08-25T14:53:00Z"/>
        </w:rPr>
      </w:pPr>
      <w:ins w:id="3003" w:author="Gerard" w:date="2015-08-25T14:53:00Z">
        <w:r>
          <w:t xml:space="preserve">The evolution of the damage variable </w:t>
        </w:r>
        <w:r w:rsidRPr="00466D04">
          <w:rPr>
            <w:position w:val="-4"/>
          </w:rPr>
          <w:object w:dxaOrig="260" w:dyaOrig="240" w14:anchorId="1D916796">
            <v:shape id="_x0000_i3160" type="#_x0000_t75" style="width:13.65pt;height:11.85pt" o:ole="">
              <v:imagedata r:id="rId1487" o:title=""/>
            </v:shape>
            <o:OLEObject Type="Embed" ProgID="Equation.DSMT4" ShapeID="_x0000_i3160" DrawAspect="Content" ObjectID="_1375880937" r:id="rId1488"/>
          </w:object>
        </w:r>
        <w:r>
          <w:t xml:space="preserve"> is determined by a user-selected scalar damage criterion measure </w:t>
        </w:r>
        <w:r w:rsidRPr="00466D04">
          <w:rPr>
            <w:position w:val="-14"/>
          </w:rPr>
          <w:object w:dxaOrig="560" w:dyaOrig="420" w14:anchorId="6E3F9F56">
            <v:shape id="_x0000_i3161" type="#_x0000_t75" style="width:28.25pt;height:20.95pt" o:ole="">
              <v:imagedata r:id="rId1489" o:title=""/>
            </v:shape>
            <o:OLEObject Type="Embed" ProgID="Equation.DSMT4" ShapeID="_x0000_i3161" DrawAspect="Content" ObjectID="_1375880938" r:id="rId1490"/>
          </w:object>
        </w:r>
        <w:r>
          <w:t xml:space="preserve"> (</w:t>
        </w:r>
        <w:r w:rsidRPr="00466D04">
          <w:rPr>
            <w:position w:val="-4"/>
          </w:rPr>
          <w:object w:dxaOrig="220" w:dyaOrig="240" w14:anchorId="19D088C7">
            <v:shape id="_x0000_i3162" type="#_x0000_t75" style="width:10.95pt;height:11.85pt" o:ole="">
              <v:imagedata r:id="rId1491" o:title=""/>
            </v:shape>
            <o:OLEObject Type="Embed" ProgID="Equation.DSMT4" ShapeID="_x0000_i3162" DrawAspect="Content" ObjectID="_1375880939" r:id="rId1492"/>
          </w:object>
        </w:r>
        <w:r>
          <w:t xml:space="preserve"> is the capital form of </w:t>
        </w:r>
        <w:r w:rsidRPr="00046AA3">
          <w:rPr>
            <w:position w:val="-10"/>
          </w:rPr>
          <w:object w:dxaOrig="200" w:dyaOrig="340" w14:anchorId="701BE85F">
            <v:shape id="_x0000_i3163" type="#_x0000_t75" style="width:10.05pt;height:17.3pt" o:ole="">
              <v:imagedata r:id="rId1493" o:title=""/>
            </v:shape>
            <o:OLEObject Type="Embed" ProgID="Equation.DSMT4" ShapeID="_x0000_i3163" DrawAspect="Content" ObjectID="_1375880940" r:id="rId1494"/>
          </w:object>
        </w:r>
        <w:r>
          <w:t xml:space="preserve">). For example, </w:t>
        </w:r>
        <w:r w:rsidRPr="00466D04">
          <w:rPr>
            <w:position w:val="-14"/>
          </w:rPr>
          <w:object w:dxaOrig="560" w:dyaOrig="420" w14:anchorId="79AE798C">
            <v:shape id="_x0000_i3164" type="#_x0000_t75" style="width:28.25pt;height:20.95pt" o:ole="">
              <v:imagedata r:id="rId1495" o:title=""/>
            </v:shape>
            <o:OLEObject Type="Embed" ProgID="Equation.DSMT4" ShapeID="_x0000_i3164" DrawAspect="Content" ObjectID="_1375880941" r:id="rId1496"/>
          </w:object>
        </w:r>
        <w:r>
          <w:t xml:space="preserve"> may represent the strain energy density, or von Mises stress, or maximum principal normal strain, etc. If </w:t>
        </w:r>
        <w:r w:rsidRPr="00466D04">
          <w:rPr>
            <w:position w:val="-14"/>
          </w:rPr>
          <w:object w:dxaOrig="560" w:dyaOrig="420" w14:anchorId="3579E593">
            <v:shape id="_x0000_i3165" type="#_x0000_t75" style="width:28.25pt;height:20.95pt" o:ole="">
              <v:imagedata r:id="rId1497" o:title=""/>
            </v:shape>
            <o:OLEObject Type="Embed" ProgID="Equation.DSMT4" ShapeID="_x0000_i3165" DrawAspect="Content" ObjectID="_1375880942" r:id="rId1498"/>
          </w:object>
        </w:r>
        <w:r>
          <w:t xml:space="preserve"> exceeds a given threshold at some state of deformation </w:t>
        </w:r>
        <w:r w:rsidRPr="00466D04">
          <w:rPr>
            <w:position w:val="-4"/>
          </w:rPr>
          <w:object w:dxaOrig="220" w:dyaOrig="240" w14:anchorId="2068F9AB">
            <v:shape id="_x0000_i3166" type="#_x0000_t75" style="width:10.95pt;height:11.85pt" o:ole="">
              <v:imagedata r:id="rId1499" o:title=""/>
            </v:shape>
            <o:OLEObject Type="Embed" ProgID="Equation.DSMT4" ShapeID="_x0000_i3166" DrawAspect="Content" ObjectID="_1375880943" r:id="rId1500"/>
          </w:object>
        </w:r>
        <w:r>
          <w:t xml:space="preserve">, then damage may initiate or progress further.  If all bonds fail at a single threshold value </w:t>
        </w:r>
        <w:r w:rsidRPr="00046AA3">
          <w:rPr>
            <w:position w:val="-12"/>
          </w:rPr>
          <w:object w:dxaOrig="340" w:dyaOrig="380" w14:anchorId="763ED09C">
            <v:shape id="_x0000_i3167" type="#_x0000_t75" style="width:17.3pt;height:19.15pt" o:ole="">
              <v:imagedata r:id="rId1501" o:title=""/>
            </v:shape>
            <o:OLEObject Type="Embed" ProgID="Equation.DSMT4" ShapeID="_x0000_i3167" DrawAspect="Content" ObjectID="_1375880944" r:id="rId1502"/>
          </w:object>
        </w:r>
        <w:r>
          <w:t xml:space="preserve">, the material undergoes fracture.  More commonly, bonds may fail with increasing probability as </w:t>
        </w:r>
        <w:r w:rsidRPr="00095F9B">
          <w:rPr>
            <w:position w:val="-4"/>
          </w:rPr>
          <w:object w:dxaOrig="220" w:dyaOrig="240" w14:anchorId="62D5F96A">
            <v:shape id="_x0000_i3168" type="#_x0000_t75" style="width:10.95pt;height:11.85pt" o:ole="">
              <v:imagedata r:id="rId1503" o:title=""/>
            </v:shape>
            <o:OLEObject Type="Embed" ProgID="Equation.DSMT4" ShapeID="_x0000_i3168" DrawAspect="Content" ObjectID="_1375880945" r:id="rId1504"/>
          </w:object>
        </w:r>
        <w:r>
          <w:t xml:space="preserve"> increases over a given range.  Consequently, the evolution of damage may be based on a user-selected cumulative distribution function (c.d.f.) </w:t>
        </w:r>
        <w:r w:rsidRPr="00046AA3">
          <w:rPr>
            <w:position w:val="-14"/>
          </w:rPr>
          <w:object w:dxaOrig="600" w:dyaOrig="420" w14:anchorId="45CE4461">
            <v:shape id="_x0000_i3169" type="#_x0000_t75" style="width:30.1pt;height:20.95pt" o:ole="">
              <v:imagedata r:id="rId1505" o:title=""/>
            </v:shape>
            <o:OLEObject Type="Embed" ProgID="Equation.DSMT4" ShapeID="_x0000_i3169" DrawAspect="Content" ObjectID="_1375880946" r:id="rId1506"/>
          </w:object>
        </w:r>
        <w:r>
          <w:t xml:space="preserve">, such that </w:t>
        </w:r>
        <w:r w:rsidRPr="00046AA3">
          <w:rPr>
            <w:position w:val="-14"/>
          </w:rPr>
          <w:object w:dxaOrig="1420" w:dyaOrig="420" w14:anchorId="15221428">
            <v:shape id="_x0000_i3170" type="#_x0000_t75" style="width:71.1pt;height:20.95pt" o:ole="">
              <v:imagedata r:id="rId1507" o:title=""/>
            </v:shape>
            <o:OLEObject Type="Embed" ProgID="Equation.DSMT4" ShapeID="_x0000_i3170" DrawAspect="Content" ObjectID="_1375880947" r:id="rId1508"/>
          </w:object>
        </w:r>
        <w:r>
          <w:t xml:space="preserve"> where </w:t>
        </w:r>
        <w:r w:rsidRPr="00046AA3">
          <w:rPr>
            <w:position w:val="-12"/>
          </w:rPr>
          <w:object w:dxaOrig="340" w:dyaOrig="380" w14:anchorId="576C10FB">
            <v:shape id="_x0000_i3171" type="#_x0000_t75" style="width:17.3pt;height:19.15pt" o:ole="">
              <v:imagedata r:id="rId1509" o:title=""/>
            </v:shape>
            <o:OLEObject Type="Embed" ProgID="Equation.DSMT4" ShapeID="_x0000_i3171" DrawAspect="Content" ObjectID="_1375880948" r:id="rId1510"/>
          </w:object>
        </w:r>
        <w:r>
          <w:t xml:space="preserve"> is the maximum value of </w:t>
        </w:r>
        <w:r w:rsidRPr="00095F9B">
          <w:rPr>
            <w:position w:val="-4"/>
          </w:rPr>
          <w:object w:dxaOrig="220" w:dyaOrig="240" w14:anchorId="67D44DD7">
            <v:shape id="_x0000_i3172" type="#_x0000_t75" style="width:10.95pt;height:11.85pt" o:ole="">
              <v:imagedata r:id="rId1511" o:title=""/>
            </v:shape>
            <o:OLEObject Type="Embed" ProgID="Equation.DSMT4" ShapeID="_x0000_i3172" DrawAspect="Content" ObjectID="_1375880949" r:id="rId1512"/>
          </w:object>
        </w:r>
        <w:r>
          <w:t xml:space="preserve"> achieved over the loading history up until the current time </w:t>
        </w:r>
        <w:r w:rsidRPr="00095F9B">
          <w:rPr>
            <w:position w:val="-4"/>
          </w:rPr>
          <w:object w:dxaOrig="140" w:dyaOrig="220" w14:anchorId="56BB1715">
            <v:shape id="_x0000_i3173" type="#_x0000_t75" style="width:7.3pt;height:10.95pt" o:ole="">
              <v:imagedata r:id="rId1513" o:title=""/>
            </v:shape>
            <o:OLEObject Type="Embed" ProgID="Equation.DSMT4" ShapeID="_x0000_i3173" DrawAspect="Content" ObjectID="_1375880950" r:id="rId1514"/>
          </w:object>
        </w:r>
        <w:r>
          <w:t>.</w:t>
        </w:r>
      </w:ins>
    </w:p>
    <w:p w14:paraId="035F7831" w14:textId="77777777" w:rsidR="00546831" w:rsidRDefault="00546831" w:rsidP="00546831">
      <w:pPr>
        <w:rPr>
          <w:ins w:id="3004" w:author="Gerard" w:date="2015-08-25T14:53:00Z"/>
        </w:rPr>
      </w:pPr>
      <w:ins w:id="3005" w:author="Gerard" w:date="2015-08-25T14:53:00Z">
        <w:r>
          <w:br w:type="page"/>
        </w:r>
      </w:ins>
    </w:p>
    <w:p w14:paraId="0092A621" w14:textId="77777777" w:rsidR="00546831" w:rsidRPr="0097532C" w:rsidRDefault="00546831" w:rsidP="00546831">
      <w:pPr>
        <w:pStyle w:val="Heading3"/>
        <w:rPr>
          <w:ins w:id="3006" w:author="Gerard" w:date="2015-08-25T14:53:00Z"/>
        </w:rPr>
      </w:pPr>
      <w:bookmarkStart w:id="3007" w:name="_Toc302133187"/>
      <w:bookmarkStart w:id="3008" w:name="_Toc302134592"/>
      <w:ins w:id="3009" w:author="Gerard" w:date="2015-08-25T14:53:00Z">
        <w:r w:rsidRPr="0097532C">
          <w:lastRenderedPageBreak/>
          <w:t xml:space="preserve">General Specification of </w:t>
        </w:r>
        <w:r>
          <w:t>Damage</w:t>
        </w:r>
        <w:r w:rsidRPr="0097532C">
          <w:t xml:space="preserve"> Materials</w:t>
        </w:r>
        <w:bookmarkEnd w:id="3007"/>
        <w:bookmarkEnd w:id="3008"/>
      </w:ins>
    </w:p>
    <w:p w14:paraId="14FBE78E" w14:textId="77777777" w:rsidR="00546831" w:rsidRDefault="00546831" w:rsidP="00546831">
      <w:pPr>
        <w:rPr>
          <w:ins w:id="3010" w:author="Gerard" w:date="2015-08-25T14:53:00Z"/>
        </w:rPr>
      </w:pPr>
      <w:ins w:id="3011" w:author="Gerard" w:date="2015-08-25T14:53:00Z">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ins>
    </w:p>
    <w:p w14:paraId="1EEEE278" w14:textId="77777777" w:rsidR="00546831" w:rsidRDefault="00546831" w:rsidP="00546831">
      <w:pPr>
        <w:rPr>
          <w:ins w:id="3012" w:author="Gerard" w:date="2015-08-25T14:5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09"/>
        <w:gridCol w:w="222"/>
      </w:tblGrid>
      <w:tr w:rsidR="00546831" w14:paraId="4609B71C" w14:textId="77777777" w:rsidTr="00420C3F">
        <w:trPr>
          <w:ins w:id="3013" w:author="Gerard" w:date="2015-08-25T14:53:00Z"/>
        </w:trPr>
        <w:tc>
          <w:tcPr>
            <w:tcW w:w="0" w:type="auto"/>
            <w:shd w:val="clear" w:color="auto" w:fill="auto"/>
          </w:tcPr>
          <w:p w14:paraId="4D72D731" w14:textId="77777777" w:rsidR="00546831" w:rsidRDefault="00546831" w:rsidP="00420C3F">
            <w:pPr>
              <w:pStyle w:val="code"/>
              <w:rPr>
                <w:ins w:id="3014" w:author="Gerard" w:date="2015-08-25T14:53:00Z"/>
              </w:rPr>
            </w:pPr>
            <w:ins w:id="3015" w:author="Gerard" w:date="2015-08-25T14:53:00Z">
              <w:r>
                <w:t>&lt;elastic&gt;</w:t>
              </w:r>
            </w:ins>
          </w:p>
        </w:tc>
        <w:tc>
          <w:tcPr>
            <w:tcW w:w="0" w:type="auto"/>
            <w:shd w:val="clear" w:color="auto" w:fill="auto"/>
          </w:tcPr>
          <w:p w14:paraId="49B660D5" w14:textId="77777777" w:rsidR="00546831" w:rsidRPr="000B272C" w:rsidRDefault="00546831" w:rsidP="00420C3F">
            <w:pPr>
              <w:rPr>
                <w:ins w:id="3016" w:author="Gerard" w:date="2015-08-25T14:53:00Z"/>
                <w:i/>
              </w:rPr>
            </w:pPr>
            <w:ins w:id="3017" w:author="Gerard" w:date="2015-08-25T14:53:00Z">
              <w:r w:rsidRPr="000B272C">
                <w:t xml:space="preserve">Specification of the </w:t>
              </w:r>
              <w:r>
                <w:t>elastic</w:t>
              </w:r>
              <w:r w:rsidRPr="000B272C">
                <w:t xml:space="preserve"> </w:t>
              </w:r>
              <w:r>
                <w:t>material</w:t>
              </w:r>
            </w:ins>
          </w:p>
        </w:tc>
        <w:tc>
          <w:tcPr>
            <w:tcW w:w="0" w:type="auto"/>
          </w:tcPr>
          <w:p w14:paraId="74ADAE6E" w14:textId="77777777" w:rsidR="00546831" w:rsidRPr="000B272C" w:rsidRDefault="00546831" w:rsidP="00420C3F">
            <w:pPr>
              <w:rPr>
                <w:ins w:id="3018" w:author="Gerard" w:date="2015-08-25T14:53:00Z"/>
              </w:rPr>
            </w:pPr>
          </w:p>
        </w:tc>
      </w:tr>
      <w:tr w:rsidR="00546831" w14:paraId="37F17F8B" w14:textId="77777777" w:rsidTr="00420C3F">
        <w:trPr>
          <w:ins w:id="3019" w:author="Gerard" w:date="2015-08-25T14:53:00Z"/>
        </w:trPr>
        <w:tc>
          <w:tcPr>
            <w:tcW w:w="0" w:type="auto"/>
            <w:shd w:val="clear" w:color="auto" w:fill="auto"/>
          </w:tcPr>
          <w:p w14:paraId="7DC27E77" w14:textId="77777777" w:rsidR="00546831" w:rsidRDefault="00546831" w:rsidP="00420C3F">
            <w:pPr>
              <w:pStyle w:val="code"/>
              <w:rPr>
                <w:ins w:id="3020" w:author="Gerard" w:date="2015-08-25T14:53:00Z"/>
              </w:rPr>
            </w:pPr>
            <w:ins w:id="3021" w:author="Gerard" w:date="2015-08-25T14:53:00Z">
              <w:r>
                <w:t>&lt;damage&gt;</w:t>
              </w:r>
            </w:ins>
          </w:p>
        </w:tc>
        <w:tc>
          <w:tcPr>
            <w:tcW w:w="0" w:type="auto"/>
            <w:shd w:val="clear" w:color="auto" w:fill="auto"/>
          </w:tcPr>
          <w:p w14:paraId="297A9E82" w14:textId="77777777" w:rsidR="00546831" w:rsidRPr="00420C3F" w:rsidRDefault="00546831" w:rsidP="00420C3F">
            <w:pPr>
              <w:rPr>
                <w:ins w:id="3022" w:author="Gerard" w:date="2015-08-25T14:53:00Z"/>
              </w:rPr>
            </w:pPr>
            <w:ins w:id="3023" w:author="Gerard" w:date="2015-08-25T14:53:00Z">
              <w:r>
                <w:t xml:space="preserve">Specification of the cumulative distribution function </w:t>
              </w:r>
              <w:r w:rsidRPr="00046AA3">
                <w:rPr>
                  <w:position w:val="-14"/>
                </w:rPr>
                <w:object w:dxaOrig="600" w:dyaOrig="420" w14:anchorId="627162A2">
                  <v:shape id="_x0000_i3174" type="#_x0000_t75" style="width:30.1pt;height:20.95pt" o:ole="">
                    <v:imagedata r:id="rId1515" o:title=""/>
                  </v:shape>
                  <o:OLEObject Type="Embed" ProgID="Equation.DSMT4" ShapeID="_x0000_i3174" DrawAspect="Content" ObjectID="_1375880951" r:id="rId1516"/>
                </w:object>
              </w:r>
            </w:ins>
          </w:p>
        </w:tc>
        <w:tc>
          <w:tcPr>
            <w:tcW w:w="0" w:type="auto"/>
          </w:tcPr>
          <w:p w14:paraId="601F9DB1" w14:textId="77777777" w:rsidR="00546831" w:rsidRPr="000B272C" w:rsidRDefault="00546831" w:rsidP="00420C3F">
            <w:pPr>
              <w:rPr>
                <w:ins w:id="3024" w:author="Gerard" w:date="2015-08-25T14:53:00Z"/>
              </w:rPr>
            </w:pPr>
          </w:p>
        </w:tc>
      </w:tr>
      <w:tr w:rsidR="00546831" w14:paraId="42142C7E" w14:textId="77777777" w:rsidTr="00420C3F">
        <w:tblPrEx>
          <w:tblLook w:val="0000" w:firstRow="0" w:lastRow="0" w:firstColumn="0" w:lastColumn="0" w:noHBand="0" w:noVBand="0"/>
        </w:tblPrEx>
        <w:trPr>
          <w:trHeight w:val="270"/>
          <w:ins w:id="3025" w:author="Gerard" w:date="2015-08-25T14:53:00Z"/>
        </w:trPr>
        <w:tc>
          <w:tcPr>
            <w:tcW w:w="0" w:type="auto"/>
            <w:shd w:val="clear" w:color="auto" w:fill="auto"/>
          </w:tcPr>
          <w:p w14:paraId="46B6D515" w14:textId="77777777" w:rsidR="00546831" w:rsidRDefault="00546831" w:rsidP="00420C3F">
            <w:pPr>
              <w:pStyle w:val="code"/>
              <w:rPr>
                <w:ins w:id="3026" w:author="Gerard" w:date="2015-08-25T14:53:00Z"/>
              </w:rPr>
            </w:pPr>
            <w:ins w:id="3027" w:author="Gerard" w:date="2015-08-25T14:53:00Z">
              <w:r>
                <w:t>&lt;criterion&gt;</w:t>
              </w:r>
            </w:ins>
          </w:p>
        </w:tc>
        <w:tc>
          <w:tcPr>
            <w:tcW w:w="0" w:type="auto"/>
            <w:shd w:val="clear" w:color="auto" w:fill="auto"/>
          </w:tcPr>
          <w:p w14:paraId="6F195B72" w14:textId="77777777" w:rsidR="00546831" w:rsidRDefault="00546831" w:rsidP="00420C3F">
            <w:pPr>
              <w:rPr>
                <w:ins w:id="3028" w:author="Gerard" w:date="2015-08-25T14:53:00Z"/>
              </w:rPr>
            </w:pPr>
            <w:ins w:id="3029" w:author="Gerard" w:date="2015-08-25T14:53:00Z">
              <w:r>
                <w:t xml:space="preserve">Specification of the damage criterion </w:t>
              </w:r>
              <w:r w:rsidRPr="00401409">
                <w:rPr>
                  <w:position w:val="-4"/>
                </w:rPr>
                <w:object w:dxaOrig="220" w:dyaOrig="240" w14:anchorId="32E1D12C">
                  <v:shape id="_x0000_i3175" type="#_x0000_t75" style="width:10.95pt;height:11.85pt" o:ole="">
                    <v:imagedata r:id="rId1517" o:title=""/>
                  </v:shape>
                  <o:OLEObject Type="Embed" ProgID="Equation.DSMT4" ShapeID="_x0000_i3175" DrawAspect="Content" ObjectID="_1375880952" r:id="rId1518"/>
                </w:object>
              </w:r>
              <w:r>
                <w:t xml:space="preserve"> </w:t>
              </w:r>
            </w:ins>
          </w:p>
        </w:tc>
        <w:tc>
          <w:tcPr>
            <w:tcW w:w="0" w:type="auto"/>
          </w:tcPr>
          <w:p w14:paraId="3AD615EE" w14:textId="77777777" w:rsidR="00546831" w:rsidRDefault="00546831" w:rsidP="00420C3F">
            <w:pPr>
              <w:rPr>
                <w:ins w:id="3030" w:author="Gerard" w:date="2015-08-25T14:53:00Z"/>
              </w:rPr>
            </w:pPr>
          </w:p>
        </w:tc>
      </w:tr>
    </w:tbl>
    <w:p w14:paraId="1AFBC03B" w14:textId="77777777" w:rsidR="00546831" w:rsidRDefault="00546831" w:rsidP="00546831">
      <w:pPr>
        <w:rPr>
          <w:ins w:id="3031" w:author="Gerard" w:date="2015-08-25T14:53:00Z"/>
        </w:rPr>
      </w:pPr>
    </w:p>
    <w:p w14:paraId="470A64D6" w14:textId="77777777" w:rsidR="00546831" w:rsidRPr="00B27FE9" w:rsidRDefault="00546831" w:rsidP="00546831">
      <w:pPr>
        <w:rPr>
          <w:ins w:id="3032" w:author="Gerard" w:date="2015-08-25T14:53:00Z"/>
        </w:rPr>
      </w:pPr>
      <w:ins w:id="3033" w:author="Gerard" w:date="2015-08-25T14:53:00Z">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ins>
      <w:r w:rsidR="00554341">
        <w:t>4.1.3</w:t>
      </w:r>
      <w:ins w:id="3034" w:author="Gerard" w:date="2015-08-25T14:53:00Z">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ins>
      <w:r w:rsidR="00554341">
        <w:t>4.1.2</w:t>
      </w:r>
      <w:ins w:id="3035" w:author="Gerard" w:date="2015-08-25T14:53:00Z">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ins>
      <w:r w:rsidR="00554341">
        <w:t>4.5.2</w:t>
      </w:r>
      <w:ins w:id="3036" w:author="Gerard" w:date="2015-08-25T14:53:00Z">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ins>
    </w:p>
    <w:p w14:paraId="74CB3191" w14:textId="77777777" w:rsidR="00546831" w:rsidRDefault="00546831" w:rsidP="00546831">
      <w:pPr>
        <w:rPr>
          <w:ins w:id="3037" w:author="Gerard" w:date="2015-08-25T14:53:00Z"/>
        </w:rPr>
      </w:pPr>
    </w:p>
    <w:p w14:paraId="323980FC" w14:textId="77777777" w:rsidR="00546831" w:rsidRDefault="00546831" w:rsidP="00546831">
      <w:pPr>
        <w:rPr>
          <w:ins w:id="3038" w:author="Gerard" w:date="2015-08-25T14:53:00Z"/>
        </w:rPr>
      </w:pPr>
    </w:p>
    <w:p w14:paraId="63162062" w14:textId="77777777" w:rsidR="00546831" w:rsidRPr="00B27FE9" w:rsidRDefault="00546831" w:rsidP="00546831">
      <w:pPr>
        <w:pStyle w:val="Example"/>
        <w:rPr>
          <w:ins w:id="3039" w:author="Gerard" w:date="2015-08-25T14:53:00Z"/>
        </w:rPr>
      </w:pPr>
      <w:ins w:id="3040" w:author="Gerard" w:date="2015-08-25T14:53:00Z">
        <w:r w:rsidRPr="00B27FE9">
          <w:t>Example:</w:t>
        </w:r>
      </w:ins>
    </w:p>
    <w:p w14:paraId="62E52B76" w14:textId="77777777" w:rsidR="00546831" w:rsidRDefault="00546831" w:rsidP="00546831">
      <w:pPr>
        <w:pStyle w:val="code"/>
        <w:rPr>
          <w:ins w:id="3041" w:author="Gerard" w:date="2015-08-25T14:53:00Z"/>
        </w:rPr>
      </w:pPr>
      <w:ins w:id="3042" w:author="Gerard" w:date="2015-08-25T14:53:00Z">
        <w:r>
          <w:t>&lt;material id=”1” type="elastic damage"&gt;</w:t>
        </w:r>
      </w:ins>
    </w:p>
    <w:p w14:paraId="0CC1423C" w14:textId="77777777" w:rsidR="00546831" w:rsidRDefault="00546831" w:rsidP="00546831">
      <w:pPr>
        <w:pStyle w:val="code"/>
        <w:rPr>
          <w:ins w:id="3043" w:author="Gerard" w:date="2015-08-25T14:53:00Z"/>
        </w:rPr>
      </w:pPr>
      <w:ins w:id="3044" w:author="Gerard" w:date="2015-08-25T14:53:00Z">
        <w:r>
          <w:tab/>
          <w:t>&lt;elastic type="neo-Hookean"&gt;</w:t>
        </w:r>
      </w:ins>
    </w:p>
    <w:p w14:paraId="6D16AEA4" w14:textId="77777777" w:rsidR="00546831" w:rsidRDefault="00546831" w:rsidP="00546831">
      <w:pPr>
        <w:pStyle w:val="code"/>
        <w:rPr>
          <w:ins w:id="3045" w:author="Gerard" w:date="2015-08-25T14:53:00Z"/>
        </w:rPr>
      </w:pPr>
      <w:ins w:id="3046" w:author="Gerard" w:date="2015-08-25T14:53:00Z">
        <w:r>
          <w:tab/>
        </w:r>
        <w:r>
          <w:tab/>
          <w:t>&lt;density&gt;1&lt;/density&gt;</w:t>
        </w:r>
      </w:ins>
    </w:p>
    <w:p w14:paraId="1A36C849" w14:textId="77777777" w:rsidR="00546831" w:rsidRDefault="00546831" w:rsidP="00546831">
      <w:pPr>
        <w:pStyle w:val="code"/>
        <w:rPr>
          <w:ins w:id="3047" w:author="Gerard" w:date="2015-08-25T14:53:00Z"/>
        </w:rPr>
      </w:pPr>
      <w:ins w:id="3048" w:author="Gerard" w:date="2015-08-25T14:53:00Z">
        <w:r>
          <w:tab/>
        </w:r>
        <w:r>
          <w:tab/>
          <w:t>&lt;E&gt;0.13&lt;/E&gt;</w:t>
        </w:r>
      </w:ins>
    </w:p>
    <w:p w14:paraId="42AE51FD" w14:textId="77777777" w:rsidR="00546831" w:rsidRDefault="00546831" w:rsidP="00546831">
      <w:pPr>
        <w:pStyle w:val="code"/>
        <w:rPr>
          <w:ins w:id="3049" w:author="Gerard" w:date="2015-08-25T14:53:00Z"/>
        </w:rPr>
      </w:pPr>
      <w:ins w:id="3050" w:author="Gerard" w:date="2015-08-25T14:53:00Z">
        <w:r>
          <w:tab/>
        </w:r>
        <w:r>
          <w:tab/>
          <w:t>&lt;v&gt;0.3&lt;/v&gt;</w:t>
        </w:r>
      </w:ins>
    </w:p>
    <w:p w14:paraId="348C3CF7" w14:textId="77777777" w:rsidR="00546831" w:rsidRDefault="00546831" w:rsidP="00546831">
      <w:pPr>
        <w:pStyle w:val="code"/>
        <w:rPr>
          <w:ins w:id="3051" w:author="Gerard" w:date="2015-08-25T14:53:00Z"/>
        </w:rPr>
      </w:pPr>
      <w:ins w:id="3052" w:author="Gerard" w:date="2015-08-25T14:53:00Z">
        <w:r>
          <w:tab/>
          <w:t>&lt;/elastic&gt;</w:t>
        </w:r>
      </w:ins>
    </w:p>
    <w:p w14:paraId="030B9259" w14:textId="77777777" w:rsidR="00546831" w:rsidRDefault="00546831" w:rsidP="00546831">
      <w:pPr>
        <w:pStyle w:val="code"/>
        <w:rPr>
          <w:ins w:id="3053" w:author="Gerard" w:date="2015-08-25T14:53:00Z"/>
        </w:rPr>
      </w:pPr>
      <w:ins w:id="3054" w:author="Gerard" w:date="2015-08-25T14:53:00Z">
        <w:r>
          <w:tab/>
          <w:t>&lt;damage type="CDF Weibull"&gt;</w:t>
        </w:r>
      </w:ins>
    </w:p>
    <w:p w14:paraId="6DF9FFCD" w14:textId="77777777" w:rsidR="00546831" w:rsidRDefault="00546831" w:rsidP="00546831">
      <w:pPr>
        <w:pStyle w:val="code"/>
        <w:rPr>
          <w:ins w:id="3055" w:author="Gerard" w:date="2015-08-25T14:53:00Z"/>
        </w:rPr>
      </w:pPr>
      <w:ins w:id="3056" w:author="Gerard" w:date="2015-08-25T14:53:00Z">
        <w:r>
          <w:tab/>
        </w:r>
        <w:r>
          <w:tab/>
          <w:t>&lt;alpha&gt;8&lt;/alpha&gt;</w:t>
        </w:r>
      </w:ins>
    </w:p>
    <w:p w14:paraId="2AD74068" w14:textId="77777777" w:rsidR="00546831" w:rsidRDefault="00546831" w:rsidP="00546831">
      <w:pPr>
        <w:pStyle w:val="code"/>
        <w:rPr>
          <w:ins w:id="3057" w:author="Gerard" w:date="2015-08-25T14:53:00Z"/>
        </w:rPr>
      </w:pPr>
      <w:ins w:id="3058" w:author="Gerard" w:date="2015-08-25T14:53:00Z">
        <w:r>
          <w:tab/>
        </w:r>
        <w:r>
          <w:tab/>
          <w:t>&lt;mu&gt;0.3&lt;/mu&gt;</w:t>
        </w:r>
      </w:ins>
    </w:p>
    <w:p w14:paraId="1ECE9399" w14:textId="77777777" w:rsidR="00546831" w:rsidRDefault="00546831" w:rsidP="00546831">
      <w:pPr>
        <w:pStyle w:val="code"/>
        <w:rPr>
          <w:ins w:id="3059" w:author="Gerard" w:date="2015-08-25T14:53:00Z"/>
        </w:rPr>
      </w:pPr>
      <w:ins w:id="3060" w:author="Gerard" w:date="2015-08-25T14:53:00Z">
        <w:r>
          <w:tab/>
        </w:r>
        <w:r>
          <w:tab/>
          <w:t>&lt;Dmax&gt;1&lt;/Dmax&gt;</w:t>
        </w:r>
      </w:ins>
    </w:p>
    <w:p w14:paraId="760128CC" w14:textId="77777777" w:rsidR="00546831" w:rsidRDefault="00546831" w:rsidP="00546831">
      <w:pPr>
        <w:pStyle w:val="code"/>
        <w:rPr>
          <w:ins w:id="3061" w:author="Gerard" w:date="2015-08-25T14:53:00Z"/>
        </w:rPr>
      </w:pPr>
      <w:ins w:id="3062" w:author="Gerard" w:date="2015-08-25T14:53:00Z">
        <w:r>
          <w:tab/>
          <w:t>&lt;/damage&gt;</w:t>
        </w:r>
      </w:ins>
    </w:p>
    <w:p w14:paraId="2587209C" w14:textId="77777777" w:rsidR="00546831" w:rsidRDefault="00546831" w:rsidP="00546831">
      <w:pPr>
        <w:pStyle w:val="code"/>
        <w:rPr>
          <w:ins w:id="3063" w:author="Gerard" w:date="2015-08-25T14:53:00Z"/>
        </w:rPr>
      </w:pPr>
      <w:ins w:id="3064" w:author="Gerard" w:date="2015-08-25T14:53:00Z">
        <w:r>
          <w:tab/>
          <w:t>&lt;criterion type="DC max normal Lagrange strain"&gt;</w:t>
        </w:r>
      </w:ins>
    </w:p>
    <w:p w14:paraId="4BFAB5F2" w14:textId="77777777" w:rsidR="00546831" w:rsidRDefault="00546831" w:rsidP="00546831">
      <w:pPr>
        <w:pStyle w:val="code"/>
        <w:rPr>
          <w:ins w:id="3065" w:author="Gerard" w:date="2015-08-25T14:53:00Z"/>
        </w:rPr>
      </w:pPr>
      <w:ins w:id="3066" w:author="Gerard" w:date="2015-08-25T14:53:00Z">
        <w:r>
          <w:tab/>
          <w:t>&lt;/criterion&gt;</w:t>
        </w:r>
      </w:ins>
    </w:p>
    <w:p w14:paraId="6C22E45F" w14:textId="77777777" w:rsidR="00546831" w:rsidRDefault="00546831" w:rsidP="00546831">
      <w:pPr>
        <w:pStyle w:val="code"/>
        <w:rPr>
          <w:ins w:id="3067" w:author="Gerard" w:date="2015-08-25T14:53:00Z"/>
        </w:rPr>
      </w:pPr>
      <w:ins w:id="3068" w:author="Gerard" w:date="2015-08-25T14:53:00Z">
        <w:r>
          <w:t>&lt;/material&gt;</w:t>
        </w:r>
      </w:ins>
    </w:p>
    <w:p w14:paraId="119FFA17" w14:textId="77777777" w:rsidR="00546831" w:rsidRDefault="00546831" w:rsidP="00546831">
      <w:pPr>
        <w:jc w:val="left"/>
        <w:rPr>
          <w:ins w:id="3069" w:author="Gerard" w:date="2015-08-25T14:53:00Z"/>
        </w:rPr>
      </w:pPr>
      <w:ins w:id="3070" w:author="Gerard" w:date="2015-08-25T14:53:00Z">
        <w:r>
          <w:br w:type="page"/>
        </w:r>
      </w:ins>
    </w:p>
    <w:p w14:paraId="4149F549" w14:textId="77777777" w:rsidR="00546831" w:rsidRDefault="00546831" w:rsidP="00546831">
      <w:pPr>
        <w:pStyle w:val="Heading3"/>
        <w:rPr>
          <w:ins w:id="3071" w:author="Gerard" w:date="2015-08-25T14:53:00Z"/>
        </w:rPr>
      </w:pPr>
      <w:bookmarkStart w:id="3072" w:name="_Ref302128685"/>
      <w:bookmarkStart w:id="3073" w:name="_Toc302133188"/>
      <w:bookmarkStart w:id="3074" w:name="_Toc302134593"/>
      <w:ins w:id="3075" w:author="Gerard" w:date="2015-08-25T14:53:00Z">
        <w:r>
          <w:lastRenderedPageBreak/>
          <w:t>Cumulative Distribution Functions</w:t>
        </w:r>
        <w:bookmarkEnd w:id="3072"/>
        <w:bookmarkEnd w:id="3073"/>
        <w:bookmarkEnd w:id="3074"/>
      </w:ins>
    </w:p>
    <w:p w14:paraId="4D53BC73" w14:textId="77777777" w:rsidR="00546831" w:rsidRDefault="00546831" w:rsidP="00546831">
      <w:pPr>
        <w:rPr>
          <w:ins w:id="3076" w:author="Gerard" w:date="2015-08-25T14:53:00Z"/>
        </w:rPr>
      </w:pPr>
      <w:ins w:id="3077" w:author="Gerard" w:date="2015-08-25T14:53:00Z">
        <w:r>
          <w:t xml:space="preserve">Cumulative distribution functions provide the function </w:t>
        </w:r>
        <w:r w:rsidRPr="00046AA3">
          <w:rPr>
            <w:position w:val="-14"/>
          </w:rPr>
          <w:object w:dxaOrig="600" w:dyaOrig="420" w14:anchorId="1C22432D">
            <v:shape id="_x0000_i3176" type="#_x0000_t75" style="width:30.1pt;height:20.95pt" o:ole="">
              <v:imagedata r:id="rId1519" o:title=""/>
            </v:shape>
            <o:OLEObject Type="Embed" ProgID="Equation.DSMT4" ShapeID="_x0000_i3176" DrawAspect="Content" ObjectID="_1375880953" r:id="rId1520"/>
          </w:object>
        </w:r>
        <w:r>
          <w:t xml:space="preserve"> that determines the evolution of the damage variable </w:t>
        </w:r>
        <w:r w:rsidRPr="007D23AE">
          <w:rPr>
            <w:position w:val="-4"/>
          </w:rPr>
          <w:object w:dxaOrig="260" w:dyaOrig="240" w14:anchorId="6977E60B">
            <v:shape id="_x0000_i3177" type="#_x0000_t75" style="width:13.65pt;height:11.85pt" o:ole="">
              <v:imagedata r:id="rId1521" o:title=""/>
            </v:shape>
            <o:OLEObject Type="Embed" ProgID="Equation.DSMT4" ShapeID="_x0000_i3177" DrawAspect="Content" ObjectID="_1375880954" r:id="rId1522"/>
          </w:object>
        </w:r>
        <w:r>
          <w:t xml:space="preserve"> based on the maximum value of the failure criterion </w:t>
        </w:r>
        <w:r w:rsidRPr="007D23AE">
          <w:rPr>
            <w:position w:val="-4"/>
          </w:rPr>
          <w:object w:dxaOrig="220" w:dyaOrig="240" w14:anchorId="37C125E3">
            <v:shape id="_x0000_i3178" type="#_x0000_t75" style="width:10.95pt;height:11.85pt" o:ole="">
              <v:imagedata r:id="rId1523" o:title=""/>
            </v:shape>
            <o:OLEObject Type="Embed" ProgID="Equation.DSMT4" ShapeID="_x0000_i3178" DrawAspect="Content" ObjectID="_1375880955" r:id="rId1524"/>
          </w:object>
        </w:r>
        <w:r>
          <w:t xml:space="preserve"> up until the current time.</w:t>
        </w:r>
      </w:ins>
    </w:p>
    <w:p w14:paraId="207153D5" w14:textId="77777777" w:rsidR="00546831" w:rsidRDefault="00546831" w:rsidP="00546831">
      <w:pPr>
        <w:jc w:val="left"/>
        <w:rPr>
          <w:ins w:id="3078" w:author="Gerard" w:date="2015-08-25T14:53:00Z"/>
        </w:rPr>
      </w:pPr>
      <w:ins w:id="3079" w:author="Gerard" w:date="2015-08-25T14:53:00Z">
        <w:r>
          <w:br w:type="page"/>
        </w:r>
      </w:ins>
    </w:p>
    <w:p w14:paraId="36A9D3DE" w14:textId="77777777" w:rsidR="00546831" w:rsidRDefault="00546831" w:rsidP="00546831">
      <w:pPr>
        <w:pStyle w:val="Heading4"/>
        <w:rPr>
          <w:ins w:id="3080" w:author="Gerard" w:date="2015-08-25T14:53:00Z"/>
        </w:rPr>
      </w:pPr>
      <w:bookmarkStart w:id="3081" w:name="_Toc302133189"/>
      <w:bookmarkStart w:id="3082" w:name="_Toc302134594"/>
      <w:ins w:id="3083" w:author="Gerard" w:date="2015-08-25T14:53:00Z">
        <w:r>
          <w:lastRenderedPageBreak/>
          <w:t>Simo</w:t>
        </w:r>
        <w:bookmarkEnd w:id="3081"/>
        <w:bookmarkEnd w:id="3082"/>
      </w:ins>
    </w:p>
    <w:p w14:paraId="2C31BC0C" w14:textId="5E453562" w:rsidR="00546831" w:rsidRDefault="00546831" w:rsidP="00546831">
      <w:pPr>
        <w:rPr>
          <w:ins w:id="3084" w:author="Gerard" w:date="2015-08-25T14:53:00Z"/>
        </w:rPr>
      </w:pPr>
      <w:ins w:id="3085" w:author="Gerard" w:date="2015-08-25T14:53:00Z">
        <w:r>
          <w:t xml:space="preserve">The material type for Simo’s c.d.f.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ins w:id="3086" w:author="Gerard" w:date="2015-08-25T14:53:00Z">
        <w:r>
          <w:t xml:space="preserve"> is “</w:t>
        </w:r>
        <w:r>
          <w:rPr>
            <w:i/>
          </w:rPr>
          <w:t>CDF Simo”</w:t>
        </w:r>
        <w:r>
          <w:t>. The following material parameters must be defined:</w:t>
        </w:r>
      </w:ins>
    </w:p>
    <w:p w14:paraId="0B07EE61" w14:textId="77777777" w:rsidR="00546831" w:rsidRDefault="00546831" w:rsidP="00546831">
      <w:pPr>
        <w:rPr>
          <w:ins w:id="3087"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420C3F">
        <w:trPr>
          <w:ins w:id="3088" w:author="Gerard" w:date="2015-08-25T14:53:00Z"/>
        </w:trPr>
        <w:tc>
          <w:tcPr>
            <w:tcW w:w="1106" w:type="pct"/>
            <w:shd w:val="clear" w:color="auto" w:fill="auto"/>
          </w:tcPr>
          <w:p w14:paraId="4A50C6CB" w14:textId="77777777" w:rsidR="00546831" w:rsidRDefault="00546831" w:rsidP="00420C3F">
            <w:pPr>
              <w:pStyle w:val="code"/>
              <w:rPr>
                <w:ins w:id="3089" w:author="Gerard" w:date="2015-08-25T14:53:00Z"/>
              </w:rPr>
            </w:pPr>
            <w:ins w:id="3090" w:author="Gerard" w:date="2015-08-25T14:53:00Z">
              <w:r>
                <w:t>&lt;a&gt;</w:t>
              </w:r>
            </w:ins>
          </w:p>
        </w:tc>
        <w:tc>
          <w:tcPr>
            <w:tcW w:w="2809" w:type="pct"/>
            <w:shd w:val="clear" w:color="auto" w:fill="auto"/>
          </w:tcPr>
          <w:p w14:paraId="17E7457F" w14:textId="77777777" w:rsidR="00546831" w:rsidRPr="00420C3F" w:rsidRDefault="00546831" w:rsidP="00420C3F">
            <w:pPr>
              <w:rPr>
                <w:ins w:id="3091" w:author="Gerard" w:date="2015-08-25T14:53:00Z"/>
              </w:rPr>
            </w:pPr>
            <w:ins w:id="3092" w:author="Gerard" w:date="2015-08-25T14:53:00Z">
              <w:r>
                <w:t xml:space="preserve">Parameter </w:t>
              </w:r>
              <w:r w:rsidRPr="00046AA3">
                <w:rPr>
                  <w:position w:val="-6"/>
                </w:rPr>
                <w:object w:dxaOrig="240" w:dyaOrig="220" w14:anchorId="07D752E7">
                  <v:shape id="_x0000_i3179" type="#_x0000_t75" style="width:11.85pt;height:10.95pt" o:ole="">
                    <v:imagedata r:id="rId1525" o:title=""/>
                  </v:shape>
                  <o:OLEObject Type="Embed" ProgID="Equation.DSMT4" ShapeID="_x0000_i3179" DrawAspect="Content" ObjectID="_1375880956" r:id="rId1526"/>
                </w:object>
              </w:r>
              <w:r>
                <w:t xml:space="preserve"> (same units as </w:t>
              </w:r>
              <w:r w:rsidRPr="001220FB">
                <w:rPr>
                  <w:position w:val="-4"/>
                </w:rPr>
                <w:object w:dxaOrig="220" w:dyaOrig="240" w14:anchorId="6A942ECC">
                  <v:shape id="_x0000_i3180" type="#_x0000_t75" style="width:10.95pt;height:11.85pt" o:ole="">
                    <v:imagedata r:id="rId1527" o:title=""/>
                  </v:shape>
                  <o:OLEObject Type="Embed" ProgID="Equation.DSMT4" ShapeID="_x0000_i3180" DrawAspect="Content" ObjectID="_1375880957" r:id="rId1528"/>
                </w:object>
              </w:r>
              <w:r>
                <w:t xml:space="preserve">, </w:t>
              </w:r>
              <w:r w:rsidRPr="00046AA3">
                <w:rPr>
                  <w:position w:val="-6"/>
                </w:rPr>
                <w:object w:dxaOrig="580" w:dyaOrig="260" w14:anchorId="51D441DE">
                  <v:shape id="_x0000_i3181" type="#_x0000_t75" style="width:29.15pt;height:13.65pt" o:ole="">
                    <v:imagedata r:id="rId1529" o:title=""/>
                  </v:shape>
                  <o:OLEObject Type="Embed" ProgID="Equation.DSMT4" ShapeID="_x0000_i3181" DrawAspect="Content" ObjectID="_1375880958" r:id="rId1530"/>
                </w:object>
              </w:r>
              <w:r>
                <w:t>)</w:t>
              </w:r>
            </w:ins>
          </w:p>
        </w:tc>
        <w:tc>
          <w:tcPr>
            <w:tcW w:w="1085" w:type="pct"/>
          </w:tcPr>
          <w:p w14:paraId="1E61D442" w14:textId="77777777" w:rsidR="00546831" w:rsidRDefault="00546831" w:rsidP="00420C3F">
            <w:pPr>
              <w:rPr>
                <w:ins w:id="3093" w:author="Gerard" w:date="2015-08-25T14:53:00Z"/>
              </w:rPr>
            </w:pPr>
            <w:ins w:id="3094" w:author="Gerard" w:date="2015-08-25T14:53:00Z">
              <w:r>
                <w:t>[</w:t>
              </w:r>
              <w:r w:rsidRPr="001220FB">
                <w:rPr>
                  <w:position w:val="-4"/>
                </w:rPr>
                <w:object w:dxaOrig="220" w:dyaOrig="240" w14:anchorId="56EFC1DB">
                  <v:shape id="_x0000_i3182" type="#_x0000_t75" style="width:10.95pt;height:11.85pt" o:ole="">
                    <v:imagedata r:id="rId1531" o:title=""/>
                  </v:shape>
                  <o:OLEObject Type="Embed" ProgID="Equation.DSMT4" ShapeID="_x0000_i3182" DrawAspect="Content" ObjectID="_1375880959" r:id="rId1532"/>
                </w:object>
              </w:r>
              <w:r>
                <w:t>]</w:t>
              </w:r>
            </w:ins>
          </w:p>
        </w:tc>
      </w:tr>
      <w:tr w:rsidR="00546831" w14:paraId="189E56D0" w14:textId="77777777" w:rsidTr="00420C3F">
        <w:trPr>
          <w:ins w:id="3095" w:author="Gerard" w:date="2015-08-25T14:53:00Z"/>
        </w:trPr>
        <w:tc>
          <w:tcPr>
            <w:tcW w:w="1106" w:type="pct"/>
            <w:shd w:val="clear" w:color="auto" w:fill="auto"/>
          </w:tcPr>
          <w:p w14:paraId="0EDF4DFF" w14:textId="77777777" w:rsidR="00546831" w:rsidRDefault="00546831" w:rsidP="00420C3F">
            <w:pPr>
              <w:pStyle w:val="code"/>
              <w:rPr>
                <w:ins w:id="3096" w:author="Gerard" w:date="2015-08-25T14:53:00Z"/>
              </w:rPr>
            </w:pPr>
            <w:ins w:id="3097" w:author="Gerard" w:date="2015-08-25T14:53:00Z">
              <w:r>
                <w:t>&lt;b&gt;</w:t>
              </w:r>
            </w:ins>
          </w:p>
        </w:tc>
        <w:tc>
          <w:tcPr>
            <w:tcW w:w="2809" w:type="pct"/>
            <w:shd w:val="clear" w:color="auto" w:fill="auto"/>
          </w:tcPr>
          <w:p w14:paraId="27BFD75A" w14:textId="77777777" w:rsidR="00546831" w:rsidRPr="00420C3F" w:rsidRDefault="00546831" w:rsidP="00420C3F">
            <w:pPr>
              <w:rPr>
                <w:ins w:id="3098" w:author="Gerard" w:date="2015-08-25T14:53:00Z"/>
              </w:rPr>
            </w:pPr>
            <w:ins w:id="3099" w:author="Gerard" w:date="2015-08-25T14:53:00Z">
              <w:r>
                <w:t xml:space="preserve">Parameter </w:t>
              </w:r>
              <w:r w:rsidRPr="00046AA3">
                <w:rPr>
                  <w:position w:val="-10"/>
                </w:rPr>
                <w:object w:dxaOrig="220" w:dyaOrig="320" w14:anchorId="46ECD117">
                  <v:shape id="_x0000_i3183" type="#_x0000_t75" style="width:10.95pt;height:16.4pt" o:ole="">
                    <v:imagedata r:id="rId1533" o:title=""/>
                  </v:shape>
                  <o:OLEObject Type="Embed" ProgID="Equation.DSMT4" ShapeID="_x0000_i3183" DrawAspect="Content" ObjectID="_1375880960" r:id="rId1534"/>
                </w:object>
              </w:r>
              <w:r>
                <w:t xml:space="preserve"> (</w:t>
              </w:r>
              <w:r w:rsidRPr="00046AA3">
                <w:rPr>
                  <w:position w:val="-10"/>
                </w:rPr>
                <w:object w:dxaOrig="900" w:dyaOrig="320" w14:anchorId="061E33BB">
                  <v:shape id="_x0000_i3184" type="#_x0000_t75" style="width:45.55pt;height:16.4pt" o:ole="">
                    <v:imagedata r:id="rId1535" o:title=""/>
                  </v:shape>
                  <o:OLEObject Type="Embed" ProgID="Equation.DSMT4" ShapeID="_x0000_i3184" DrawAspect="Content" ObjectID="_1375880961" r:id="rId1536"/>
                </w:object>
              </w:r>
              <w:r>
                <w:t>)</w:t>
              </w:r>
            </w:ins>
          </w:p>
        </w:tc>
        <w:tc>
          <w:tcPr>
            <w:tcW w:w="1085" w:type="pct"/>
          </w:tcPr>
          <w:p w14:paraId="05B55584" w14:textId="77777777" w:rsidR="00546831" w:rsidRDefault="00546831" w:rsidP="00420C3F">
            <w:pPr>
              <w:rPr>
                <w:ins w:id="3100" w:author="Gerard" w:date="2015-08-25T14:53:00Z"/>
              </w:rPr>
            </w:pPr>
            <w:ins w:id="3101" w:author="Gerard" w:date="2015-08-25T14:53:00Z">
              <w:r>
                <w:t>[ ]</w:t>
              </w:r>
            </w:ins>
          </w:p>
        </w:tc>
      </w:tr>
      <w:tr w:rsidR="00546831" w14:paraId="146EEDD5" w14:textId="77777777" w:rsidTr="00420C3F">
        <w:trPr>
          <w:ins w:id="3102" w:author="Gerard" w:date="2015-08-25T14:53:00Z"/>
        </w:trPr>
        <w:tc>
          <w:tcPr>
            <w:tcW w:w="1106" w:type="pct"/>
            <w:shd w:val="clear" w:color="auto" w:fill="auto"/>
          </w:tcPr>
          <w:p w14:paraId="0D752356" w14:textId="77777777" w:rsidR="00546831" w:rsidRDefault="00546831" w:rsidP="00420C3F">
            <w:pPr>
              <w:pStyle w:val="code"/>
              <w:rPr>
                <w:ins w:id="3103" w:author="Gerard" w:date="2015-08-25T14:53:00Z"/>
              </w:rPr>
            </w:pPr>
            <w:ins w:id="3104" w:author="Gerard" w:date="2015-08-25T14:53:00Z">
              <w:r>
                <w:t>&lt;Dmax&gt;</w:t>
              </w:r>
            </w:ins>
          </w:p>
        </w:tc>
        <w:tc>
          <w:tcPr>
            <w:tcW w:w="2809" w:type="pct"/>
            <w:shd w:val="clear" w:color="auto" w:fill="auto"/>
          </w:tcPr>
          <w:p w14:paraId="61D94F71" w14:textId="77777777" w:rsidR="00546831" w:rsidRDefault="00546831" w:rsidP="00420C3F">
            <w:pPr>
              <w:rPr>
                <w:ins w:id="3105" w:author="Gerard" w:date="2015-08-25T14:53:00Z"/>
              </w:rPr>
            </w:pPr>
            <w:ins w:id="3106" w:author="Gerard" w:date="2015-08-25T14:53:00Z">
              <w:r>
                <w:t>Maximum allowable damage (optional, default is 1)</w:t>
              </w:r>
            </w:ins>
          </w:p>
        </w:tc>
        <w:tc>
          <w:tcPr>
            <w:tcW w:w="1085" w:type="pct"/>
          </w:tcPr>
          <w:p w14:paraId="68C97A8A" w14:textId="77777777" w:rsidR="00546831" w:rsidRDefault="00546831" w:rsidP="00420C3F">
            <w:pPr>
              <w:rPr>
                <w:ins w:id="3107" w:author="Gerard" w:date="2015-08-25T14:53:00Z"/>
              </w:rPr>
            </w:pPr>
            <w:ins w:id="3108" w:author="Gerard" w:date="2015-08-25T14:53:00Z">
              <w:r>
                <w:t>[ ]</w:t>
              </w:r>
            </w:ins>
          </w:p>
        </w:tc>
      </w:tr>
    </w:tbl>
    <w:p w14:paraId="7EA6B4DB" w14:textId="77777777" w:rsidR="00546831" w:rsidRDefault="00546831" w:rsidP="00546831">
      <w:pPr>
        <w:rPr>
          <w:ins w:id="3109" w:author="Gerard" w:date="2015-08-25T14:53:00Z"/>
        </w:rPr>
      </w:pPr>
    </w:p>
    <w:p w14:paraId="5C752367" w14:textId="77777777" w:rsidR="00546831" w:rsidRDefault="00546831" w:rsidP="00546831">
      <w:pPr>
        <w:rPr>
          <w:ins w:id="3110" w:author="Gerard" w:date="2015-08-25T14:53:00Z"/>
        </w:rPr>
      </w:pPr>
      <w:ins w:id="3111" w:author="Gerard" w:date="2015-08-25T14:53:00Z">
        <w:r>
          <w:t>For this material the c.d.f. is given by</w:t>
        </w:r>
      </w:ins>
    </w:p>
    <w:p w14:paraId="14DC0B59" w14:textId="77777777" w:rsidR="00546831" w:rsidRDefault="00546831" w:rsidP="00546831">
      <w:pPr>
        <w:pStyle w:val="MTDisplayEquation"/>
        <w:rPr>
          <w:ins w:id="3112" w:author="Gerard" w:date="2015-08-25T14:53:00Z"/>
        </w:rPr>
      </w:pPr>
      <w:ins w:id="3113" w:author="Gerard" w:date="2015-08-25T14:53:00Z">
        <w:r>
          <w:tab/>
        </w:r>
        <w:r w:rsidRPr="00420C3F">
          <w:rPr>
            <w:position w:val="-24"/>
          </w:rPr>
          <w:object w:dxaOrig="3300" w:dyaOrig="660" w14:anchorId="4FB32E47">
            <v:shape id="_x0000_i3185" type="#_x0000_t75" style="width:164.95pt;height:33.7pt" o:ole="">
              <v:imagedata r:id="rId1537" o:title=""/>
            </v:shape>
            <o:OLEObject Type="Embed" ProgID="Equation.DSMT4" ShapeID="_x0000_i3185" DrawAspect="Content" ObjectID="_1375880962" r:id="rId1538"/>
          </w:object>
        </w:r>
        <w:r>
          <w:t xml:space="preserve"> .</w:t>
        </w:r>
      </w:ins>
    </w:p>
    <w:p w14:paraId="58AC2282" w14:textId="77777777" w:rsidR="00546831" w:rsidRDefault="00546831" w:rsidP="00546831">
      <w:pPr>
        <w:rPr>
          <w:ins w:id="3114" w:author="Gerard" w:date="2015-08-25T14:53:00Z"/>
        </w:rPr>
      </w:pPr>
      <w:ins w:id="3115" w:author="Gerard" w:date="2015-08-25T14:53:00Z">
        <w:r>
          <w:t xml:space="preserve">Note that </w:t>
        </w:r>
      </w:ins>
    </w:p>
    <w:p w14:paraId="5EB4B283" w14:textId="77777777" w:rsidR="00546831" w:rsidRDefault="00546831" w:rsidP="00546831">
      <w:pPr>
        <w:pStyle w:val="MTDisplayEquation"/>
        <w:rPr>
          <w:ins w:id="3116" w:author="Gerard" w:date="2015-08-25T14:53:00Z"/>
        </w:rPr>
      </w:pPr>
      <w:ins w:id="3117" w:author="Gerard" w:date="2015-08-25T14:53:00Z">
        <w:r>
          <w:tab/>
        </w:r>
        <w:r w:rsidRPr="00420C3F">
          <w:rPr>
            <w:position w:val="-18"/>
          </w:rPr>
          <w:object w:dxaOrig="1640" w:dyaOrig="460" w14:anchorId="28032D1D">
            <v:shape id="_x0000_i3186" type="#_x0000_t75" style="width:82.05pt;height:23.7pt" o:ole="">
              <v:imagedata r:id="rId1539" o:title=""/>
            </v:shape>
            <o:OLEObject Type="Embed" ProgID="Equation.DSMT4" ShapeID="_x0000_i3186" DrawAspect="Content" ObjectID="_1375880963" r:id="rId1540"/>
          </w:object>
        </w:r>
        <w:r>
          <w:t xml:space="preserve"> </w:t>
        </w:r>
      </w:ins>
    </w:p>
    <w:p w14:paraId="55312AE6" w14:textId="77777777" w:rsidR="00546831" w:rsidRPr="0007281B" w:rsidRDefault="00546831" w:rsidP="00546831">
      <w:pPr>
        <w:rPr>
          <w:ins w:id="3118" w:author="Gerard" w:date="2015-08-25T14:53:00Z"/>
        </w:rPr>
      </w:pPr>
      <w:ins w:id="3119" w:author="Gerard" w:date="2015-08-25T14:53:00Z">
        <w:r>
          <w:t xml:space="preserve">represents the maximum allowable damage.  Therefore, </w:t>
        </w:r>
        <w:r w:rsidRPr="00046AA3">
          <w:rPr>
            <w:position w:val="-10"/>
          </w:rPr>
          <w:object w:dxaOrig="220" w:dyaOrig="320" w14:anchorId="1CE68AC7">
            <v:shape id="_x0000_i3187" type="#_x0000_t75" style="width:10.95pt;height:16.4pt" o:ole="">
              <v:imagedata r:id="rId1541" o:title=""/>
            </v:shape>
            <o:OLEObject Type="Embed" ProgID="Equation.DSMT4" ShapeID="_x0000_i3187" DrawAspect="Content" ObjectID="_1375880964" r:id="rId1542"/>
          </w:object>
        </w:r>
        <w:r>
          <w:t xml:space="preserve"> regulates the maximum allowable damage, whereas </w:t>
        </w:r>
        <w:r w:rsidRPr="00046AA3">
          <w:rPr>
            <w:position w:val="-6"/>
          </w:rPr>
          <w:object w:dxaOrig="240" w:dyaOrig="220" w14:anchorId="5366B495">
            <v:shape id="_x0000_i3188" type="#_x0000_t75" style="width:11.85pt;height:10.95pt" o:ole="">
              <v:imagedata r:id="rId1543" o:title=""/>
            </v:shape>
            <o:OLEObject Type="Embed" ProgID="Equation.DSMT4" ShapeID="_x0000_i3188" DrawAspect="Content" ObjectID="_1375880965" r:id="rId1544"/>
          </w:object>
        </w:r>
        <w:r>
          <w:t xml:space="preserve"> controls the rate at which </w:t>
        </w:r>
        <w:r w:rsidRPr="00046AA3">
          <w:rPr>
            <w:position w:val="-14"/>
          </w:rPr>
          <w:object w:dxaOrig="600" w:dyaOrig="420" w14:anchorId="262A8C20">
            <v:shape id="_x0000_i3189" type="#_x0000_t75" style="width:30.1pt;height:20.95pt" o:ole="">
              <v:imagedata r:id="rId1545" o:title=""/>
            </v:shape>
            <o:OLEObject Type="Embed" ProgID="Equation.DSMT4" ShapeID="_x0000_i3189" DrawAspect="Content" ObjectID="_1375880966" r:id="rId1546"/>
          </w:object>
        </w:r>
        <w:r>
          <w:t xml:space="preserve"> increases with increasing </w:t>
        </w:r>
        <w:r w:rsidRPr="0007281B">
          <w:rPr>
            <w:position w:val="-4"/>
          </w:rPr>
          <w:object w:dxaOrig="220" w:dyaOrig="240" w14:anchorId="494E72DA">
            <v:shape id="_x0000_i3190" type="#_x0000_t75" style="width:10.95pt;height:11.85pt" o:ole="">
              <v:imagedata r:id="rId1547" o:title=""/>
            </v:shape>
            <o:OLEObject Type="Embed" ProgID="Equation.DSMT4" ShapeID="_x0000_i3190" DrawAspect="Content" ObjectID="_1375880967" r:id="rId1548"/>
          </w:object>
        </w:r>
        <w:r>
          <w:t>.</w:t>
        </w:r>
      </w:ins>
    </w:p>
    <w:p w14:paraId="5A479531" w14:textId="77777777" w:rsidR="00546831" w:rsidRDefault="00546831" w:rsidP="00546831">
      <w:pPr>
        <w:rPr>
          <w:ins w:id="3120" w:author="Gerard" w:date="2015-08-25T14:53:00Z"/>
        </w:rPr>
      </w:pPr>
    </w:p>
    <w:p w14:paraId="07335843" w14:textId="77777777" w:rsidR="00546831" w:rsidRDefault="00546831" w:rsidP="00546831">
      <w:pPr>
        <w:rPr>
          <w:ins w:id="3121" w:author="Gerard" w:date="2015-08-25T14:53:00Z"/>
        </w:rPr>
      </w:pPr>
      <w:ins w:id="3122" w:author="Gerard" w:date="2015-08-25T14:53:00Z">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549">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ins>
    </w:p>
    <w:p w14:paraId="57CDC58D" w14:textId="77777777" w:rsidR="00546831" w:rsidRDefault="00546831" w:rsidP="00546831">
      <w:pPr>
        <w:rPr>
          <w:ins w:id="3123" w:author="Gerard" w:date="2015-08-25T14:53:00Z"/>
          <w:i/>
        </w:rPr>
      </w:pPr>
    </w:p>
    <w:p w14:paraId="0C208971" w14:textId="77777777" w:rsidR="00546831" w:rsidRPr="00B27FE9" w:rsidRDefault="00546831" w:rsidP="00546831">
      <w:pPr>
        <w:pStyle w:val="Example"/>
        <w:rPr>
          <w:ins w:id="3124" w:author="Gerard" w:date="2015-08-25T14:53:00Z"/>
        </w:rPr>
      </w:pPr>
      <w:ins w:id="3125" w:author="Gerard" w:date="2015-08-25T14:53:00Z">
        <w:r w:rsidRPr="00B27FE9">
          <w:t>Example:</w:t>
        </w:r>
      </w:ins>
    </w:p>
    <w:p w14:paraId="57457802" w14:textId="77777777" w:rsidR="00546831" w:rsidRDefault="00546831" w:rsidP="00546831">
      <w:pPr>
        <w:pStyle w:val="code"/>
        <w:rPr>
          <w:ins w:id="3126" w:author="Gerard" w:date="2015-08-25T14:53:00Z"/>
        </w:rPr>
      </w:pPr>
      <w:ins w:id="3127" w:author="Gerard" w:date="2015-08-25T14:53:00Z">
        <w:r>
          <w:t>&lt;damage type="CDF Simo"&gt;</w:t>
        </w:r>
      </w:ins>
    </w:p>
    <w:p w14:paraId="1F19DB44" w14:textId="77777777" w:rsidR="00546831" w:rsidRDefault="00546831" w:rsidP="00546831">
      <w:pPr>
        <w:pStyle w:val="code"/>
        <w:rPr>
          <w:ins w:id="3128" w:author="Gerard" w:date="2015-08-25T14:53:00Z"/>
        </w:rPr>
      </w:pPr>
      <w:ins w:id="3129" w:author="Gerard" w:date="2015-08-25T14:53:00Z">
        <w:r>
          <w:tab/>
          <w:t>&lt;a&gt;0.1&lt;/a&gt;</w:t>
        </w:r>
      </w:ins>
    </w:p>
    <w:p w14:paraId="3DFD80D1" w14:textId="77777777" w:rsidR="00546831" w:rsidRDefault="00546831" w:rsidP="00546831">
      <w:pPr>
        <w:pStyle w:val="code"/>
        <w:rPr>
          <w:ins w:id="3130" w:author="Gerard" w:date="2015-08-25T14:53:00Z"/>
        </w:rPr>
      </w:pPr>
      <w:ins w:id="3131" w:author="Gerard" w:date="2015-08-25T14:53:00Z">
        <w:r>
          <w:tab/>
          <w:t>&lt;b&gt;0&lt;/b&gt;</w:t>
        </w:r>
      </w:ins>
    </w:p>
    <w:p w14:paraId="4143A5D9" w14:textId="77777777" w:rsidR="00546831" w:rsidRDefault="00546831" w:rsidP="00546831">
      <w:pPr>
        <w:pStyle w:val="code"/>
        <w:rPr>
          <w:ins w:id="3132" w:author="Gerard" w:date="2015-08-25T14:53:00Z"/>
        </w:rPr>
      </w:pPr>
      <w:ins w:id="3133" w:author="Gerard" w:date="2015-08-25T14:53:00Z">
        <w:r>
          <w:tab/>
          <w:t>&lt;Dmax&gt;1&lt;/Dmax&gt;</w:t>
        </w:r>
      </w:ins>
    </w:p>
    <w:p w14:paraId="5B3E3A17" w14:textId="77777777" w:rsidR="00546831" w:rsidRDefault="00546831" w:rsidP="00546831">
      <w:pPr>
        <w:pStyle w:val="code"/>
        <w:rPr>
          <w:ins w:id="3134" w:author="Gerard" w:date="2015-08-25T14:53:00Z"/>
        </w:rPr>
      </w:pPr>
      <w:ins w:id="3135" w:author="Gerard" w:date="2015-08-25T14:53:00Z">
        <w:r>
          <w:t>&lt;/damage&gt;</w:t>
        </w:r>
      </w:ins>
    </w:p>
    <w:p w14:paraId="7D477066" w14:textId="77777777" w:rsidR="00546831" w:rsidRPr="007D23AE" w:rsidRDefault="00546831" w:rsidP="00546831">
      <w:pPr>
        <w:rPr>
          <w:ins w:id="3136" w:author="Gerard" w:date="2015-08-25T14:53:00Z"/>
        </w:rPr>
      </w:pPr>
    </w:p>
    <w:p w14:paraId="38AFF669" w14:textId="77777777" w:rsidR="00546831" w:rsidRDefault="00546831" w:rsidP="00546831">
      <w:pPr>
        <w:pStyle w:val="code"/>
        <w:rPr>
          <w:ins w:id="3137" w:author="Gerard" w:date="2015-08-25T14:53:00Z"/>
        </w:rPr>
      </w:pPr>
      <w:ins w:id="3138" w:author="Gerard" w:date="2015-08-25T14:53:00Z">
        <w:r>
          <w:br w:type="page"/>
        </w:r>
      </w:ins>
    </w:p>
    <w:p w14:paraId="518CEFA3" w14:textId="77777777" w:rsidR="00546831" w:rsidRDefault="00546831" w:rsidP="00546831">
      <w:pPr>
        <w:pStyle w:val="Heading4"/>
        <w:rPr>
          <w:ins w:id="3139" w:author="Gerard" w:date="2015-08-25T14:53:00Z"/>
        </w:rPr>
      </w:pPr>
      <w:bookmarkStart w:id="3140" w:name="_Toc302133190"/>
      <w:bookmarkStart w:id="3141" w:name="_Toc302134595"/>
      <w:ins w:id="3142" w:author="Gerard" w:date="2015-08-25T14:53:00Z">
        <w:r>
          <w:lastRenderedPageBreak/>
          <w:t>Log-Normal</w:t>
        </w:r>
        <w:bookmarkEnd w:id="3140"/>
        <w:bookmarkEnd w:id="3141"/>
      </w:ins>
    </w:p>
    <w:p w14:paraId="26D223B9" w14:textId="77777777" w:rsidR="00546831" w:rsidRDefault="00546831" w:rsidP="00546831">
      <w:pPr>
        <w:rPr>
          <w:ins w:id="3143" w:author="Gerard" w:date="2015-08-25T14:53:00Z"/>
        </w:rPr>
      </w:pPr>
      <w:ins w:id="3144" w:author="Gerard" w:date="2015-08-25T14:53:00Z">
        <w:r>
          <w:t>The material type for a log-normal c.d.f. is “</w:t>
        </w:r>
        <w:r>
          <w:rPr>
            <w:i/>
          </w:rPr>
          <w:t>CDF log-normal”</w:t>
        </w:r>
        <w:r>
          <w:t>. The following material parameters must be defined:</w:t>
        </w:r>
      </w:ins>
    </w:p>
    <w:p w14:paraId="66B12C13" w14:textId="77777777" w:rsidR="00546831" w:rsidRDefault="00546831" w:rsidP="00546831">
      <w:pPr>
        <w:rPr>
          <w:ins w:id="3145"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420C3F">
        <w:trPr>
          <w:ins w:id="3146" w:author="Gerard" w:date="2015-08-25T14:53:00Z"/>
        </w:trPr>
        <w:tc>
          <w:tcPr>
            <w:tcW w:w="1106" w:type="pct"/>
            <w:shd w:val="clear" w:color="auto" w:fill="auto"/>
          </w:tcPr>
          <w:p w14:paraId="35F4B3C3" w14:textId="77777777" w:rsidR="00546831" w:rsidRDefault="00546831" w:rsidP="00420C3F">
            <w:pPr>
              <w:pStyle w:val="code"/>
              <w:rPr>
                <w:ins w:id="3147" w:author="Gerard" w:date="2015-08-25T14:53:00Z"/>
              </w:rPr>
            </w:pPr>
            <w:ins w:id="3148" w:author="Gerard" w:date="2015-08-25T14:53:00Z">
              <w:r>
                <w:t>&lt;mu&gt;</w:t>
              </w:r>
            </w:ins>
          </w:p>
        </w:tc>
        <w:tc>
          <w:tcPr>
            <w:tcW w:w="2809" w:type="pct"/>
            <w:shd w:val="clear" w:color="auto" w:fill="auto"/>
          </w:tcPr>
          <w:p w14:paraId="07A11809" w14:textId="77777777" w:rsidR="00546831" w:rsidRPr="00C5412D" w:rsidRDefault="00546831" w:rsidP="00420C3F">
            <w:pPr>
              <w:rPr>
                <w:ins w:id="3149" w:author="Gerard" w:date="2015-08-25T14:53:00Z"/>
              </w:rPr>
            </w:pPr>
            <w:ins w:id="3150" w:author="Gerard" w:date="2015-08-25T14:53:00Z">
              <w:r>
                <w:t xml:space="preserve">Parameter </w:t>
              </w:r>
              <w:r w:rsidRPr="00046AA3">
                <w:rPr>
                  <w:position w:val="-10"/>
                </w:rPr>
                <w:object w:dxaOrig="220" w:dyaOrig="260" w14:anchorId="6198FD1E">
                  <v:shape id="_x0000_i3191" type="#_x0000_t75" style="width:10.95pt;height:13.65pt" o:ole="">
                    <v:imagedata r:id="rId1550" o:title=""/>
                  </v:shape>
                  <o:OLEObject Type="Embed" ProgID="Equation.DSMT4" ShapeID="_x0000_i3191" DrawAspect="Content" ObjectID="_1375880968" r:id="rId1551"/>
                </w:object>
              </w:r>
              <w:r>
                <w:t xml:space="preserve"> (same units as </w:t>
              </w:r>
              <w:r w:rsidRPr="001220FB">
                <w:rPr>
                  <w:position w:val="-4"/>
                </w:rPr>
                <w:object w:dxaOrig="220" w:dyaOrig="240" w14:anchorId="453365A1">
                  <v:shape id="_x0000_i3192" type="#_x0000_t75" style="width:10.95pt;height:11.85pt" o:ole="">
                    <v:imagedata r:id="rId1552" o:title=""/>
                  </v:shape>
                  <o:OLEObject Type="Embed" ProgID="Equation.DSMT4" ShapeID="_x0000_i3192" DrawAspect="Content" ObjectID="_1375880969" r:id="rId1553"/>
                </w:object>
              </w:r>
              <w:r>
                <w:t xml:space="preserve">, </w:t>
              </w:r>
              <w:r w:rsidRPr="00046AA3">
                <w:rPr>
                  <w:position w:val="-10"/>
                </w:rPr>
                <w:object w:dxaOrig="580" w:dyaOrig="300" w14:anchorId="5FCEA362">
                  <v:shape id="_x0000_i3193" type="#_x0000_t75" style="width:29.15pt;height:15.5pt" o:ole="">
                    <v:imagedata r:id="rId1554" o:title=""/>
                  </v:shape>
                  <o:OLEObject Type="Embed" ProgID="Equation.DSMT4" ShapeID="_x0000_i3193" DrawAspect="Content" ObjectID="_1375880970" r:id="rId1555"/>
                </w:object>
              </w:r>
              <w:r>
                <w:t>)</w:t>
              </w:r>
            </w:ins>
          </w:p>
        </w:tc>
        <w:tc>
          <w:tcPr>
            <w:tcW w:w="1085" w:type="pct"/>
          </w:tcPr>
          <w:p w14:paraId="4A23BCBA" w14:textId="77777777" w:rsidR="00546831" w:rsidRDefault="00546831" w:rsidP="00420C3F">
            <w:pPr>
              <w:rPr>
                <w:ins w:id="3151" w:author="Gerard" w:date="2015-08-25T14:53:00Z"/>
              </w:rPr>
            </w:pPr>
            <w:ins w:id="3152" w:author="Gerard" w:date="2015-08-25T14:53:00Z">
              <w:r>
                <w:t>[</w:t>
              </w:r>
              <w:r w:rsidRPr="001220FB">
                <w:rPr>
                  <w:position w:val="-4"/>
                </w:rPr>
                <w:object w:dxaOrig="220" w:dyaOrig="240" w14:anchorId="155ED4E6">
                  <v:shape id="_x0000_i3194" type="#_x0000_t75" style="width:10.95pt;height:11.85pt" o:ole="">
                    <v:imagedata r:id="rId1556" o:title=""/>
                  </v:shape>
                  <o:OLEObject Type="Embed" ProgID="Equation.DSMT4" ShapeID="_x0000_i3194" DrawAspect="Content" ObjectID="_1375880971" r:id="rId1557"/>
                </w:object>
              </w:r>
              <w:r>
                <w:t>]</w:t>
              </w:r>
            </w:ins>
          </w:p>
        </w:tc>
      </w:tr>
      <w:tr w:rsidR="00546831" w14:paraId="3B0966D7" w14:textId="77777777" w:rsidTr="00420C3F">
        <w:trPr>
          <w:ins w:id="3153" w:author="Gerard" w:date="2015-08-25T14:53:00Z"/>
        </w:trPr>
        <w:tc>
          <w:tcPr>
            <w:tcW w:w="1106" w:type="pct"/>
            <w:shd w:val="clear" w:color="auto" w:fill="auto"/>
          </w:tcPr>
          <w:p w14:paraId="623DC789" w14:textId="77777777" w:rsidR="00546831" w:rsidRDefault="00546831" w:rsidP="00420C3F">
            <w:pPr>
              <w:pStyle w:val="code"/>
              <w:rPr>
                <w:ins w:id="3154" w:author="Gerard" w:date="2015-08-25T14:53:00Z"/>
              </w:rPr>
            </w:pPr>
            <w:ins w:id="3155" w:author="Gerard" w:date="2015-08-25T14:53:00Z">
              <w:r>
                <w:t>&lt;sigma&gt;</w:t>
              </w:r>
            </w:ins>
          </w:p>
        </w:tc>
        <w:tc>
          <w:tcPr>
            <w:tcW w:w="2809" w:type="pct"/>
            <w:shd w:val="clear" w:color="auto" w:fill="auto"/>
          </w:tcPr>
          <w:p w14:paraId="771CC5A2" w14:textId="77777777" w:rsidR="00546831" w:rsidRPr="00C5412D" w:rsidRDefault="00546831" w:rsidP="00420C3F">
            <w:pPr>
              <w:rPr>
                <w:ins w:id="3156" w:author="Gerard" w:date="2015-08-25T14:53:00Z"/>
              </w:rPr>
            </w:pPr>
            <w:ins w:id="3157" w:author="Gerard" w:date="2015-08-25T14:53:00Z">
              <w:r>
                <w:t xml:space="preserve">Parameter </w:t>
              </w:r>
              <w:r w:rsidRPr="00046AA3">
                <w:rPr>
                  <w:position w:val="-6"/>
                </w:rPr>
                <w:object w:dxaOrig="240" w:dyaOrig="220" w14:anchorId="721A3D6A">
                  <v:shape id="_x0000_i3195" type="#_x0000_t75" style="width:11.85pt;height:10.95pt" o:ole="">
                    <v:imagedata r:id="rId1558" o:title=""/>
                  </v:shape>
                  <o:OLEObject Type="Embed" ProgID="Equation.DSMT4" ShapeID="_x0000_i3195" DrawAspect="Content" ObjectID="_1375880972" r:id="rId1559"/>
                </w:object>
              </w:r>
              <w:r>
                <w:t xml:space="preserve"> (</w:t>
              </w:r>
              <w:r w:rsidRPr="00046AA3">
                <w:rPr>
                  <w:position w:val="-6"/>
                </w:rPr>
                <w:object w:dxaOrig="580" w:dyaOrig="260" w14:anchorId="73B2FEBF">
                  <v:shape id="_x0000_i3196" type="#_x0000_t75" style="width:29.15pt;height:13.65pt" o:ole="">
                    <v:imagedata r:id="rId1560" o:title=""/>
                  </v:shape>
                  <o:OLEObject Type="Embed" ProgID="Equation.DSMT4" ShapeID="_x0000_i3196" DrawAspect="Content" ObjectID="_1375880973" r:id="rId1561"/>
                </w:object>
              </w:r>
              <w:r>
                <w:t>)</w:t>
              </w:r>
            </w:ins>
          </w:p>
        </w:tc>
        <w:tc>
          <w:tcPr>
            <w:tcW w:w="1085" w:type="pct"/>
          </w:tcPr>
          <w:p w14:paraId="25D6C327" w14:textId="77777777" w:rsidR="00546831" w:rsidRDefault="00546831" w:rsidP="00420C3F">
            <w:pPr>
              <w:rPr>
                <w:ins w:id="3158" w:author="Gerard" w:date="2015-08-25T14:53:00Z"/>
              </w:rPr>
            </w:pPr>
            <w:ins w:id="3159" w:author="Gerard" w:date="2015-08-25T14:53:00Z">
              <w:r>
                <w:t>[ ]</w:t>
              </w:r>
            </w:ins>
          </w:p>
        </w:tc>
      </w:tr>
      <w:tr w:rsidR="00546831" w14:paraId="2C0036F1" w14:textId="77777777" w:rsidTr="00420C3F">
        <w:trPr>
          <w:ins w:id="3160" w:author="Gerard" w:date="2015-08-25T14:53:00Z"/>
        </w:trPr>
        <w:tc>
          <w:tcPr>
            <w:tcW w:w="1106" w:type="pct"/>
            <w:shd w:val="clear" w:color="auto" w:fill="auto"/>
          </w:tcPr>
          <w:p w14:paraId="72BB1E5E" w14:textId="77777777" w:rsidR="00546831" w:rsidRDefault="00546831" w:rsidP="00420C3F">
            <w:pPr>
              <w:pStyle w:val="code"/>
              <w:rPr>
                <w:ins w:id="3161" w:author="Gerard" w:date="2015-08-25T14:53:00Z"/>
              </w:rPr>
            </w:pPr>
            <w:ins w:id="3162" w:author="Gerard" w:date="2015-08-25T14:53:00Z">
              <w:r>
                <w:t>&lt;Dmax&gt;</w:t>
              </w:r>
            </w:ins>
          </w:p>
        </w:tc>
        <w:tc>
          <w:tcPr>
            <w:tcW w:w="2809" w:type="pct"/>
            <w:shd w:val="clear" w:color="auto" w:fill="auto"/>
          </w:tcPr>
          <w:p w14:paraId="0F88FB4E" w14:textId="77777777" w:rsidR="00546831" w:rsidRDefault="00546831" w:rsidP="00420C3F">
            <w:pPr>
              <w:rPr>
                <w:ins w:id="3163" w:author="Gerard" w:date="2015-08-25T14:53:00Z"/>
              </w:rPr>
            </w:pPr>
            <w:ins w:id="3164" w:author="Gerard" w:date="2015-08-25T14:53:00Z">
              <w:r>
                <w:t>Maximum allowable damage (optional, default is 1)</w:t>
              </w:r>
            </w:ins>
          </w:p>
        </w:tc>
        <w:tc>
          <w:tcPr>
            <w:tcW w:w="1085" w:type="pct"/>
          </w:tcPr>
          <w:p w14:paraId="151D9C41" w14:textId="77777777" w:rsidR="00546831" w:rsidRDefault="00546831" w:rsidP="00420C3F">
            <w:pPr>
              <w:rPr>
                <w:ins w:id="3165" w:author="Gerard" w:date="2015-08-25T14:53:00Z"/>
              </w:rPr>
            </w:pPr>
            <w:ins w:id="3166" w:author="Gerard" w:date="2015-08-25T14:53:00Z">
              <w:r>
                <w:t>[ ]</w:t>
              </w:r>
            </w:ins>
          </w:p>
        </w:tc>
      </w:tr>
    </w:tbl>
    <w:p w14:paraId="1F48806A" w14:textId="77777777" w:rsidR="00546831" w:rsidRDefault="00546831" w:rsidP="00546831">
      <w:pPr>
        <w:rPr>
          <w:ins w:id="3167" w:author="Gerard" w:date="2015-08-25T14:53:00Z"/>
        </w:rPr>
      </w:pPr>
    </w:p>
    <w:p w14:paraId="3B731336" w14:textId="77777777" w:rsidR="00546831" w:rsidRDefault="00546831" w:rsidP="00546831">
      <w:pPr>
        <w:rPr>
          <w:ins w:id="3168" w:author="Gerard" w:date="2015-08-25T14:53:00Z"/>
        </w:rPr>
      </w:pPr>
      <w:ins w:id="3169" w:author="Gerard" w:date="2015-08-25T14:53:00Z">
        <w:r>
          <w:t>For this material the c.d.f. is given by</w:t>
        </w:r>
      </w:ins>
    </w:p>
    <w:p w14:paraId="48B4DB01" w14:textId="77777777" w:rsidR="00546831" w:rsidRDefault="00546831" w:rsidP="00546831">
      <w:pPr>
        <w:pStyle w:val="MTDisplayEquation"/>
        <w:rPr>
          <w:ins w:id="3170" w:author="Gerard" w:date="2015-08-25T14:53:00Z"/>
        </w:rPr>
      </w:pPr>
      <w:ins w:id="3171" w:author="Gerard" w:date="2015-08-25T14:53:00Z">
        <w:r>
          <w:tab/>
        </w:r>
        <w:r w:rsidRPr="00420C3F">
          <w:rPr>
            <w:position w:val="-36"/>
          </w:rPr>
          <w:object w:dxaOrig="2600" w:dyaOrig="840" w14:anchorId="34E3CD50">
            <v:shape id="_x0000_i3197" type="#_x0000_t75" style="width:130.35pt;height:41.9pt" o:ole="">
              <v:imagedata r:id="rId1562" o:title=""/>
            </v:shape>
            <o:OLEObject Type="Embed" ProgID="Equation.DSMT4" ShapeID="_x0000_i3197" DrawAspect="Content" ObjectID="_1375880974" r:id="rId1563"/>
          </w:object>
        </w:r>
        <w:r>
          <w:t xml:space="preserve"> .</w:t>
        </w:r>
      </w:ins>
    </w:p>
    <w:p w14:paraId="5D428DC7" w14:textId="77777777" w:rsidR="00546831" w:rsidRDefault="00546831" w:rsidP="00546831">
      <w:pPr>
        <w:rPr>
          <w:ins w:id="3172" w:author="Gerard" w:date="2015-08-25T14:53:00Z"/>
        </w:rPr>
      </w:pPr>
      <w:ins w:id="3173" w:author="Gerard" w:date="2015-08-25T14:53:00Z">
        <w:r>
          <w:t xml:space="preserve">Note that </w:t>
        </w:r>
      </w:ins>
    </w:p>
    <w:p w14:paraId="5D45F205" w14:textId="77777777" w:rsidR="00546831" w:rsidRDefault="00546831" w:rsidP="00546831">
      <w:pPr>
        <w:pStyle w:val="MTDisplayEquation"/>
        <w:rPr>
          <w:ins w:id="3174" w:author="Gerard" w:date="2015-08-25T14:53:00Z"/>
        </w:rPr>
      </w:pPr>
      <w:ins w:id="3175" w:author="Gerard" w:date="2015-08-25T14:53:00Z">
        <w:r>
          <w:tab/>
        </w:r>
        <w:r w:rsidRPr="00420C3F">
          <w:rPr>
            <w:position w:val="-14"/>
          </w:rPr>
          <w:object w:dxaOrig="1140" w:dyaOrig="420" w14:anchorId="22484D82">
            <v:shape id="_x0000_i3198" type="#_x0000_t75" style="width:57.4pt;height:20.95pt" o:ole="">
              <v:imagedata r:id="rId1564" o:title=""/>
            </v:shape>
            <o:OLEObject Type="Embed" ProgID="Equation.DSMT4" ShapeID="_x0000_i3198" DrawAspect="Content" ObjectID="_1375880975" r:id="rId1565"/>
          </w:object>
        </w:r>
        <w:r>
          <w:t xml:space="preserve"> ,</w:t>
        </w:r>
      </w:ins>
    </w:p>
    <w:p w14:paraId="5F6284C7" w14:textId="77777777" w:rsidR="00546831" w:rsidRPr="0007281B" w:rsidRDefault="00546831" w:rsidP="00546831">
      <w:pPr>
        <w:rPr>
          <w:ins w:id="3176" w:author="Gerard" w:date="2015-08-25T14:53:00Z"/>
        </w:rPr>
      </w:pPr>
      <w:ins w:id="3177" w:author="Gerard" w:date="2015-08-25T14:53:00Z">
        <w:r>
          <w:t xml:space="preserve">which shows that </w:t>
        </w:r>
        <w:r w:rsidRPr="00046AA3">
          <w:rPr>
            <w:position w:val="-10"/>
          </w:rPr>
          <w:object w:dxaOrig="220" w:dyaOrig="260" w14:anchorId="4AD226BA">
            <v:shape id="_x0000_i3199" type="#_x0000_t75" style="width:10.95pt;height:13.65pt" o:ole="">
              <v:imagedata r:id="rId1566" o:title=""/>
            </v:shape>
            <o:OLEObject Type="Embed" ProgID="Equation.DSMT4" ShapeID="_x0000_i3199" DrawAspect="Content" ObjectID="_1375880976" r:id="rId1567"/>
          </w:object>
        </w:r>
        <w:r>
          <w:t xml:space="preserve"> is the value of </w:t>
        </w:r>
        <w:r w:rsidRPr="003047A4">
          <w:rPr>
            <w:position w:val="-4"/>
          </w:rPr>
          <w:object w:dxaOrig="220" w:dyaOrig="240" w14:anchorId="7B2497BE">
            <v:shape id="_x0000_i3200" type="#_x0000_t75" style="width:10.95pt;height:11.85pt" o:ole="">
              <v:imagedata r:id="rId1568" o:title=""/>
            </v:shape>
            <o:OLEObject Type="Embed" ProgID="Equation.DSMT4" ShapeID="_x0000_i3200" DrawAspect="Content" ObjectID="_1375880977" r:id="rId1569"/>
          </w:object>
        </w:r>
        <w:r>
          <w:t xml:space="preserve"> at which half of the bonds break.  Here, </w:t>
        </w:r>
        <w:r w:rsidRPr="00046AA3">
          <w:rPr>
            <w:position w:val="-6"/>
          </w:rPr>
          <w:object w:dxaOrig="240" w:dyaOrig="220" w14:anchorId="45DE3CA0">
            <v:shape id="_x0000_i3201" type="#_x0000_t75" style="width:11.85pt;height:10.95pt" o:ole="">
              <v:imagedata r:id="rId1570" o:title=""/>
            </v:shape>
            <o:OLEObject Type="Embed" ProgID="Equation.DSMT4" ShapeID="_x0000_i3201" DrawAspect="Content" ObjectID="_1375880978" r:id="rId1571"/>
          </w:object>
        </w:r>
        <w:r>
          <w:t xml:space="preserve"> regulates the rate at which damage increases with increasing </w:t>
        </w:r>
        <w:r w:rsidRPr="007C35DB">
          <w:rPr>
            <w:position w:val="-4"/>
          </w:rPr>
          <w:object w:dxaOrig="220" w:dyaOrig="240" w14:anchorId="79C88F7A">
            <v:shape id="_x0000_i3202" type="#_x0000_t75" style="width:10.95pt;height:11.85pt" o:ole="">
              <v:imagedata r:id="rId1572" o:title=""/>
            </v:shape>
            <o:OLEObject Type="Embed" ProgID="Equation.DSMT4" ShapeID="_x0000_i3202" DrawAspect="Content" ObjectID="_1375880979" r:id="rId1573"/>
          </w:object>
        </w:r>
        <w:r>
          <w:t xml:space="preserve">, with smaller values of </w:t>
        </w:r>
        <w:r w:rsidRPr="00046AA3">
          <w:rPr>
            <w:position w:val="-6"/>
          </w:rPr>
          <w:object w:dxaOrig="240" w:dyaOrig="220" w14:anchorId="1E3534DB">
            <v:shape id="_x0000_i3203" type="#_x0000_t75" style="width:11.85pt;height:10.95pt" o:ole="">
              <v:imagedata r:id="rId1574" o:title=""/>
            </v:shape>
            <o:OLEObject Type="Embed" ProgID="Equation.DSMT4" ShapeID="_x0000_i3203" DrawAspect="Content" ObjectID="_1375880980" r:id="rId1575"/>
          </w:object>
        </w:r>
        <w:r>
          <w:t xml:space="preserve"> producing a more rapid increase.</w:t>
        </w:r>
      </w:ins>
    </w:p>
    <w:p w14:paraId="618CB3C3" w14:textId="77777777" w:rsidR="00546831" w:rsidRDefault="00546831" w:rsidP="00546831">
      <w:pPr>
        <w:rPr>
          <w:ins w:id="3178" w:author="Gerard" w:date="2015-08-25T14:53:00Z"/>
        </w:rPr>
      </w:pPr>
    </w:p>
    <w:p w14:paraId="6DD92823" w14:textId="77777777" w:rsidR="00546831" w:rsidRDefault="00546831" w:rsidP="00546831">
      <w:pPr>
        <w:rPr>
          <w:ins w:id="3179" w:author="Gerard" w:date="2015-08-25T14:53:00Z"/>
        </w:rPr>
      </w:pPr>
      <w:ins w:id="3180" w:author="Gerard" w:date="2015-08-25T14:53:00Z">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576">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ins>
    </w:p>
    <w:p w14:paraId="3EE5C0EC" w14:textId="77777777" w:rsidR="00546831" w:rsidRDefault="00546831" w:rsidP="00546831">
      <w:pPr>
        <w:rPr>
          <w:ins w:id="3181" w:author="Gerard" w:date="2015-08-25T14:53:00Z"/>
          <w:i/>
        </w:rPr>
      </w:pPr>
    </w:p>
    <w:p w14:paraId="0F270178" w14:textId="77777777" w:rsidR="00546831" w:rsidRPr="00B27FE9" w:rsidRDefault="00546831" w:rsidP="00546831">
      <w:pPr>
        <w:pStyle w:val="Example"/>
        <w:rPr>
          <w:ins w:id="3182" w:author="Gerard" w:date="2015-08-25T14:53:00Z"/>
        </w:rPr>
      </w:pPr>
      <w:ins w:id="3183" w:author="Gerard" w:date="2015-08-25T14:53:00Z">
        <w:r w:rsidRPr="00B27FE9">
          <w:t>Example:</w:t>
        </w:r>
      </w:ins>
    </w:p>
    <w:p w14:paraId="66700300" w14:textId="77777777" w:rsidR="00546831" w:rsidRDefault="00546831" w:rsidP="00546831">
      <w:pPr>
        <w:pStyle w:val="code"/>
        <w:rPr>
          <w:ins w:id="3184" w:author="Gerard" w:date="2015-08-25T14:53:00Z"/>
        </w:rPr>
      </w:pPr>
      <w:ins w:id="3185" w:author="Gerard" w:date="2015-08-25T14:53:00Z">
        <w:r>
          <w:t>&lt;damage type="CDF log-normal"&gt;</w:t>
        </w:r>
      </w:ins>
    </w:p>
    <w:p w14:paraId="72300FDB" w14:textId="77777777" w:rsidR="00546831" w:rsidRDefault="00546831" w:rsidP="00546831">
      <w:pPr>
        <w:pStyle w:val="code"/>
        <w:rPr>
          <w:ins w:id="3186" w:author="Gerard" w:date="2015-08-25T14:53:00Z"/>
        </w:rPr>
      </w:pPr>
      <w:ins w:id="3187" w:author="Gerard" w:date="2015-08-25T14:53:00Z">
        <w:r>
          <w:tab/>
          <w:t>&lt;mu&gt;1&lt;/mu&gt;</w:t>
        </w:r>
      </w:ins>
    </w:p>
    <w:p w14:paraId="38DD443D" w14:textId="77777777" w:rsidR="00546831" w:rsidRDefault="00546831" w:rsidP="00546831">
      <w:pPr>
        <w:pStyle w:val="code"/>
        <w:rPr>
          <w:ins w:id="3188" w:author="Gerard" w:date="2015-08-25T14:53:00Z"/>
        </w:rPr>
      </w:pPr>
      <w:ins w:id="3189" w:author="Gerard" w:date="2015-08-25T14:53:00Z">
        <w:r>
          <w:tab/>
          <w:t>&lt;sigma&gt;0.5&lt;/sigma&gt;</w:t>
        </w:r>
      </w:ins>
    </w:p>
    <w:p w14:paraId="1B8F9F6B" w14:textId="77777777" w:rsidR="00546831" w:rsidRDefault="00546831" w:rsidP="00546831">
      <w:pPr>
        <w:pStyle w:val="code"/>
        <w:rPr>
          <w:ins w:id="3190" w:author="Gerard" w:date="2015-08-25T14:53:00Z"/>
        </w:rPr>
      </w:pPr>
      <w:ins w:id="3191" w:author="Gerard" w:date="2015-08-25T14:53:00Z">
        <w:r>
          <w:tab/>
          <w:t>&lt;Dmax&gt;1&lt;/Dmax&gt;</w:t>
        </w:r>
      </w:ins>
    </w:p>
    <w:p w14:paraId="6FE39BBE" w14:textId="77777777" w:rsidR="00546831" w:rsidRDefault="00546831" w:rsidP="00546831">
      <w:pPr>
        <w:pStyle w:val="code"/>
        <w:rPr>
          <w:ins w:id="3192" w:author="Gerard" w:date="2015-08-25T14:53:00Z"/>
        </w:rPr>
      </w:pPr>
      <w:ins w:id="3193" w:author="Gerard" w:date="2015-08-25T14:53:00Z">
        <w:r>
          <w:t>&lt;/damage&gt;</w:t>
        </w:r>
      </w:ins>
    </w:p>
    <w:p w14:paraId="09DAB9FE" w14:textId="77777777" w:rsidR="00546831" w:rsidRPr="007D23AE" w:rsidRDefault="00546831" w:rsidP="00546831">
      <w:pPr>
        <w:rPr>
          <w:ins w:id="3194" w:author="Gerard" w:date="2015-08-25T14:53:00Z"/>
        </w:rPr>
      </w:pPr>
    </w:p>
    <w:p w14:paraId="271E0364" w14:textId="77777777" w:rsidR="00546831" w:rsidRDefault="00546831" w:rsidP="00546831">
      <w:pPr>
        <w:pStyle w:val="code"/>
        <w:rPr>
          <w:ins w:id="3195" w:author="Gerard" w:date="2015-08-25T14:53:00Z"/>
        </w:rPr>
      </w:pPr>
      <w:ins w:id="3196" w:author="Gerard" w:date="2015-08-25T14:53:00Z">
        <w:r>
          <w:br w:type="page"/>
        </w:r>
      </w:ins>
    </w:p>
    <w:p w14:paraId="4574DD0F" w14:textId="77777777" w:rsidR="00546831" w:rsidRDefault="00546831" w:rsidP="00546831">
      <w:pPr>
        <w:pStyle w:val="Heading4"/>
        <w:rPr>
          <w:ins w:id="3197" w:author="Gerard" w:date="2015-08-25T14:53:00Z"/>
        </w:rPr>
      </w:pPr>
      <w:bookmarkStart w:id="3198" w:name="_Toc302133191"/>
      <w:bookmarkStart w:id="3199" w:name="_Toc302134596"/>
      <w:ins w:id="3200" w:author="Gerard" w:date="2015-08-25T14:53:00Z">
        <w:r>
          <w:lastRenderedPageBreak/>
          <w:t>Weibull</w:t>
        </w:r>
        <w:bookmarkEnd w:id="3198"/>
        <w:bookmarkEnd w:id="3199"/>
      </w:ins>
    </w:p>
    <w:p w14:paraId="2F515819" w14:textId="77777777" w:rsidR="00546831" w:rsidRDefault="00546831" w:rsidP="00546831">
      <w:pPr>
        <w:rPr>
          <w:ins w:id="3201" w:author="Gerard" w:date="2015-08-25T14:53:00Z"/>
        </w:rPr>
      </w:pPr>
      <w:ins w:id="3202" w:author="Gerard" w:date="2015-08-25T14:53:00Z">
        <w:r>
          <w:t>The material type for a Weibull c.d.f. is “</w:t>
        </w:r>
        <w:r>
          <w:rPr>
            <w:i/>
          </w:rPr>
          <w:t>CDF Weibull”</w:t>
        </w:r>
        <w:r>
          <w:t>. The following material parameters must be defined:</w:t>
        </w:r>
      </w:ins>
    </w:p>
    <w:p w14:paraId="5EAD9424" w14:textId="77777777" w:rsidR="00546831" w:rsidRDefault="00546831" w:rsidP="00546831">
      <w:pPr>
        <w:rPr>
          <w:ins w:id="3203"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420C3F">
        <w:trPr>
          <w:ins w:id="3204" w:author="Gerard" w:date="2015-08-25T14:53:00Z"/>
        </w:trPr>
        <w:tc>
          <w:tcPr>
            <w:tcW w:w="1106" w:type="pct"/>
            <w:shd w:val="clear" w:color="auto" w:fill="auto"/>
          </w:tcPr>
          <w:p w14:paraId="441919D8" w14:textId="77777777" w:rsidR="00546831" w:rsidRDefault="00546831" w:rsidP="00420C3F">
            <w:pPr>
              <w:pStyle w:val="code"/>
              <w:rPr>
                <w:ins w:id="3205" w:author="Gerard" w:date="2015-08-25T14:53:00Z"/>
              </w:rPr>
            </w:pPr>
            <w:ins w:id="3206" w:author="Gerard" w:date="2015-08-25T14:53:00Z">
              <w:r>
                <w:t>&lt;mu&gt;</w:t>
              </w:r>
            </w:ins>
          </w:p>
        </w:tc>
        <w:tc>
          <w:tcPr>
            <w:tcW w:w="2809" w:type="pct"/>
            <w:shd w:val="clear" w:color="auto" w:fill="auto"/>
          </w:tcPr>
          <w:p w14:paraId="12015B79" w14:textId="77777777" w:rsidR="00546831" w:rsidRPr="00C5412D" w:rsidRDefault="00546831" w:rsidP="00420C3F">
            <w:pPr>
              <w:rPr>
                <w:ins w:id="3207" w:author="Gerard" w:date="2015-08-25T14:53:00Z"/>
              </w:rPr>
            </w:pPr>
            <w:ins w:id="3208" w:author="Gerard" w:date="2015-08-25T14:53:00Z">
              <w:r>
                <w:t xml:space="preserve">Parameter </w:t>
              </w:r>
              <w:r w:rsidRPr="00C5412D">
                <w:rPr>
                  <w:position w:val="-10"/>
                </w:rPr>
                <w:object w:dxaOrig="220" w:dyaOrig="260" w14:anchorId="7A398102">
                  <v:shape id="_x0000_i3204" type="#_x0000_t75" style="width:10.95pt;height:13.65pt" o:ole="">
                    <v:imagedata r:id="rId1577" o:title=""/>
                  </v:shape>
                  <o:OLEObject Type="Embed" ProgID="Equation.DSMT4" ShapeID="_x0000_i3204" DrawAspect="Content" ObjectID="_1375880981" r:id="rId1578"/>
                </w:object>
              </w:r>
              <w:r>
                <w:t xml:space="preserve"> (same units as </w:t>
              </w:r>
              <w:r w:rsidRPr="001220FB">
                <w:rPr>
                  <w:position w:val="-4"/>
                </w:rPr>
                <w:object w:dxaOrig="220" w:dyaOrig="240" w14:anchorId="0B172690">
                  <v:shape id="_x0000_i3205" type="#_x0000_t75" style="width:10.95pt;height:11.85pt" o:ole="">
                    <v:imagedata r:id="rId1579" o:title=""/>
                  </v:shape>
                  <o:OLEObject Type="Embed" ProgID="Equation.DSMT4" ShapeID="_x0000_i3205" DrawAspect="Content" ObjectID="_1375880982" r:id="rId1580"/>
                </w:object>
              </w:r>
              <w:r>
                <w:t xml:space="preserve">, </w:t>
              </w:r>
              <w:r w:rsidRPr="00C5412D">
                <w:rPr>
                  <w:position w:val="-10"/>
                </w:rPr>
                <w:object w:dxaOrig="580" w:dyaOrig="300" w14:anchorId="122F071B">
                  <v:shape id="_x0000_i3206" type="#_x0000_t75" style="width:29.15pt;height:15.5pt" o:ole="">
                    <v:imagedata r:id="rId1581" o:title=""/>
                  </v:shape>
                  <o:OLEObject Type="Embed" ProgID="Equation.DSMT4" ShapeID="_x0000_i3206" DrawAspect="Content" ObjectID="_1375880983" r:id="rId1582"/>
                </w:object>
              </w:r>
              <w:r>
                <w:t>)</w:t>
              </w:r>
            </w:ins>
          </w:p>
        </w:tc>
        <w:tc>
          <w:tcPr>
            <w:tcW w:w="1085" w:type="pct"/>
          </w:tcPr>
          <w:p w14:paraId="591EE8ED" w14:textId="77777777" w:rsidR="00546831" w:rsidRDefault="00546831" w:rsidP="00420C3F">
            <w:pPr>
              <w:rPr>
                <w:ins w:id="3209" w:author="Gerard" w:date="2015-08-25T14:53:00Z"/>
              </w:rPr>
            </w:pPr>
            <w:ins w:id="3210" w:author="Gerard" w:date="2015-08-25T14:53:00Z">
              <w:r>
                <w:t>[</w:t>
              </w:r>
              <w:r w:rsidRPr="001220FB">
                <w:rPr>
                  <w:position w:val="-4"/>
                </w:rPr>
                <w:object w:dxaOrig="220" w:dyaOrig="240" w14:anchorId="31305167">
                  <v:shape id="_x0000_i3207" type="#_x0000_t75" style="width:10.95pt;height:11.85pt" o:ole="">
                    <v:imagedata r:id="rId1583" o:title=""/>
                  </v:shape>
                  <o:OLEObject Type="Embed" ProgID="Equation.DSMT4" ShapeID="_x0000_i3207" DrawAspect="Content" ObjectID="_1375880984" r:id="rId1584"/>
                </w:object>
              </w:r>
              <w:r>
                <w:t>]</w:t>
              </w:r>
            </w:ins>
          </w:p>
        </w:tc>
      </w:tr>
      <w:tr w:rsidR="00546831" w14:paraId="7920A239" w14:textId="77777777" w:rsidTr="00420C3F">
        <w:trPr>
          <w:ins w:id="3211" w:author="Gerard" w:date="2015-08-25T14:53:00Z"/>
        </w:trPr>
        <w:tc>
          <w:tcPr>
            <w:tcW w:w="1106" w:type="pct"/>
            <w:shd w:val="clear" w:color="auto" w:fill="auto"/>
          </w:tcPr>
          <w:p w14:paraId="100DAC78" w14:textId="77777777" w:rsidR="00546831" w:rsidRDefault="00546831" w:rsidP="00420C3F">
            <w:pPr>
              <w:pStyle w:val="code"/>
              <w:rPr>
                <w:ins w:id="3212" w:author="Gerard" w:date="2015-08-25T14:53:00Z"/>
              </w:rPr>
            </w:pPr>
            <w:ins w:id="3213" w:author="Gerard" w:date="2015-08-25T14:53:00Z">
              <w:r>
                <w:t>&lt;alpha&gt;</w:t>
              </w:r>
            </w:ins>
          </w:p>
        </w:tc>
        <w:tc>
          <w:tcPr>
            <w:tcW w:w="2809" w:type="pct"/>
            <w:shd w:val="clear" w:color="auto" w:fill="auto"/>
          </w:tcPr>
          <w:p w14:paraId="779E35EE" w14:textId="77777777" w:rsidR="00546831" w:rsidRPr="00C5412D" w:rsidRDefault="00546831" w:rsidP="00420C3F">
            <w:pPr>
              <w:rPr>
                <w:ins w:id="3214" w:author="Gerard" w:date="2015-08-25T14:53:00Z"/>
              </w:rPr>
            </w:pPr>
            <w:ins w:id="3215" w:author="Gerard" w:date="2015-08-25T14:53:00Z">
              <w:r>
                <w:t xml:space="preserve">Parameter </w:t>
              </w:r>
              <w:r w:rsidRPr="00C5412D">
                <w:rPr>
                  <w:position w:val="-6"/>
                </w:rPr>
                <w:object w:dxaOrig="240" w:dyaOrig="220" w14:anchorId="25AFB7E8">
                  <v:shape id="_x0000_i3208" type="#_x0000_t75" style="width:11.85pt;height:10.95pt" o:ole="">
                    <v:imagedata r:id="rId1585" o:title=""/>
                  </v:shape>
                  <o:OLEObject Type="Embed" ProgID="Equation.DSMT4" ShapeID="_x0000_i3208" DrawAspect="Content" ObjectID="_1375880985" r:id="rId1586"/>
                </w:object>
              </w:r>
              <w:r>
                <w:t xml:space="preserve"> (</w:t>
              </w:r>
              <w:r w:rsidRPr="00C5412D">
                <w:rPr>
                  <w:position w:val="-6"/>
                </w:rPr>
                <w:object w:dxaOrig="580" w:dyaOrig="260" w14:anchorId="612F10CD">
                  <v:shape id="_x0000_i3209" type="#_x0000_t75" style="width:29.15pt;height:13.65pt" o:ole="">
                    <v:imagedata r:id="rId1587" o:title=""/>
                  </v:shape>
                  <o:OLEObject Type="Embed" ProgID="Equation.DSMT4" ShapeID="_x0000_i3209" DrawAspect="Content" ObjectID="_1375880986" r:id="rId1588"/>
                </w:object>
              </w:r>
              <w:r>
                <w:t>)</w:t>
              </w:r>
            </w:ins>
          </w:p>
        </w:tc>
        <w:tc>
          <w:tcPr>
            <w:tcW w:w="1085" w:type="pct"/>
          </w:tcPr>
          <w:p w14:paraId="0B87F076" w14:textId="77777777" w:rsidR="00546831" w:rsidRDefault="00546831" w:rsidP="00420C3F">
            <w:pPr>
              <w:rPr>
                <w:ins w:id="3216" w:author="Gerard" w:date="2015-08-25T14:53:00Z"/>
              </w:rPr>
            </w:pPr>
            <w:ins w:id="3217" w:author="Gerard" w:date="2015-08-25T14:53:00Z">
              <w:r>
                <w:t>[ ]</w:t>
              </w:r>
            </w:ins>
          </w:p>
        </w:tc>
      </w:tr>
      <w:tr w:rsidR="00546831" w14:paraId="2F8F3E6C" w14:textId="77777777" w:rsidTr="00420C3F">
        <w:trPr>
          <w:ins w:id="3218" w:author="Gerard" w:date="2015-08-25T14:53:00Z"/>
        </w:trPr>
        <w:tc>
          <w:tcPr>
            <w:tcW w:w="1106" w:type="pct"/>
            <w:shd w:val="clear" w:color="auto" w:fill="auto"/>
          </w:tcPr>
          <w:p w14:paraId="73FC7038" w14:textId="77777777" w:rsidR="00546831" w:rsidRDefault="00546831" w:rsidP="00420C3F">
            <w:pPr>
              <w:pStyle w:val="code"/>
              <w:rPr>
                <w:ins w:id="3219" w:author="Gerard" w:date="2015-08-25T14:53:00Z"/>
              </w:rPr>
            </w:pPr>
            <w:ins w:id="3220" w:author="Gerard" w:date="2015-08-25T14:53:00Z">
              <w:r>
                <w:t>&lt;Dmax&gt;</w:t>
              </w:r>
            </w:ins>
          </w:p>
        </w:tc>
        <w:tc>
          <w:tcPr>
            <w:tcW w:w="2809" w:type="pct"/>
            <w:shd w:val="clear" w:color="auto" w:fill="auto"/>
          </w:tcPr>
          <w:p w14:paraId="366A1CF0" w14:textId="77777777" w:rsidR="00546831" w:rsidRDefault="00546831" w:rsidP="00420C3F">
            <w:pPr>
              <w:rPr>
                <w:ins w:id="3221" w:author="Gerard" w:date="2015-08-25T14:53:00Z"/>
              </w:rPr>
            </w:pPr>
            <w:ins w:id="3222" w:author="Gerard" w:date="2015-08-25T14:53:00Z">
              <w:r>
                <w:t>Maximum allowable damage (optional, default is 1)</w:t>
              </w:r>
            </w:ins>
          </w:p>
        </w:tc>
        <w:tc>
          <w:tcPr>
            <w:tcW w:w="1085" w:type="pct"/>
          </w:tcPr>
          <w:p w14:paraId="1FE50220" w14:textId="77777777" w:rsidR="00546831" w:rsidRDefault="00546831" w:rsidP="00420C3F">
            <w:pPr>
              <w:rPr>
                <w:ins w:id="3223" w:author="Gerard" w:date="2015-08-25T14:53:00Z"/>
              </w:rPr>
            </w:pPr>
            <w:ins w:id="3224" w:author="Gerard" w:date="2015-08-25T14:53:00Z">
              <w:r>
                <w:t>[ ]</w:t>
              </w:r>
            </w:ins>
          </w:p>
        </w:tc>
      </w:tr>
    </w:tbl>
    <w:p w14:paraId="255A82F0" w14:textId="77777777" w:rsidR="00546831" w:rsidRDefault="00546831" w:rsidP="00546831">
      <w:pPr>
        <w:rPr>
          <w:ins w:id="3225" w:author="Gerard" w:date="2015-08-25T14:53:00Z"/>
        </w:rPr>
      </w:pPr>
    </w:p>
    <w:p w14:paraId="1C5DF287" w14:textId="77777777" w:rsidR="00546831" w:rsidRDefault="00546831" w:rsidP="00546831">
      <w:pPr>
        <w:rPr>
          <w:ins w:id="3226" w:author="Gerard" w:date="2015-08-25T14:53:00Z"/>
        </w:rPr>
      </w:pPr>
      <w:ins w:id="3227" w:author="Gerard" w:date="2015-08-25T14:53:00Z">
        <w:r>
          <w:t>For this material the c.d.f. is given by</w:t>
        </w:r>
      </w:ins>
    </w:p>
    <w:p w14:paraId="5B2DE781" w14:textId="77777777" w:rsidR="00546831" w:rsidRDefault="00546831" w:rsidP="00546831">
      <w:pPr>
        <w:pStyle w:val="MTDisplayEquation"/>
        <w:rPr>
          <w:ins w:id="3228" w:author="Gerard" w:date="2015-08-25T14:53:00Z"/>
        </w:rPr>
      </w:pPr>
      <w:ins w:id="3229" w:author="Gerard" w:date="2015-08-25T14:53:00Z">
        <w:r>
          <w:tab/>
        </w:r>
        <w:r w:rsidRPr="00C5412D">
          <w:rPr>
            <w:position w:val="-22"/>
          </w:rPr>
          <w:object w:dxaOrig="2580" w:dyaOrig="580" w14:anchorId="65A47A49">
            <v:shape id="_x0000_i3210" type="#_x0000_t75" style="width:129.4pt;height:29.15pt" o:ole="">
              <v:imagedata r:id="rId1589" o:title=""/>
            </v:shape>
            <o:OLEObject Type="Embed" ProgID="Equation.DSMT4" ShapeID="_x0000_i3210" DrawAspect="Content" ObjectID="_1375880987" r:id="rId1590"/>
          </w:object>
        </w:r>
        <w:r>
          <w:t xml:space="preserve"> .</w:t>
        </w:r>
      </w:ins>
    </w:p>
    <w:p w14:paraId="0B171E20" w14:textId="77777777" w:rsidR="00546831" w:rsidRDefault="00546831" w:rsidP="00546831">
      <w:pPr>
        <w:rPr>
          <w:ins w:id="3230" w:author="Gerard" w:date="2015-08-25T14:53:00Z"/>
        </w:rPr>
      </w:pPr>
      <w:ins w:id="3231" w:author="Gerard" w:date="2015-08-25T14:53:00Z">
        <w:r>
          <w:t xml:space="preserve">Note that </w:t>
        </w:r>
      </w:ins>
    </w:p>
    <w:p w14:paraId="10EB786F" w14:textId="77777777" w:rsidR="00546831" w:rsidRDefault="00546831" w:rsidP="00546831">
      <w:pPr>
        <w:pStyle w:val="MTDisplayEquation"/>
        <w:rPr>
          <w:ins w:id="3232" w:author="Gerard" w:date="2015-08-25T14:53:00Z"/>
        </w:rPr>
      </w:pPr>
      <w:ins w:id="3233" w:author="Gerard" w:date="2015-08-25T14:53:00Z">
        <w:r>
          <w:tab/>
        </w:r>
        <w:r w:rsidRPr="00C5412D">
          <w:rPr>
            <w:position w:val="-14"/>
          </w:rPr>
          <w:object w:dxaOrig="2040" w:dyaOrig="420" w14:anchorId="71F43F59">
            <v:shape id="_x0000_i3211" type="#_x0000_t75" style="width:102.1pt;height:20.95pt" o:ole="">
              <v:imagedata r:id="rId1591" o:title=""/>
            </v:shape>
            <o:OLEObject Type="Embed" ProgID="Equation.DSMT4" ShapeID="_x0000_i3211" DrawAspect="Content" ObjectID="_1375880988" r:id="rId1592"/>
          </w:object>
        </w:r>
        <w:r>
          <w:t xml:space="preserve"> ,</w:t>
        </w:r>
      </w:ins>
    </w:p>
    <w:p w14:paraId="347806C1" w14:textId="77777777" w:rsidR="00546831" w:rsidRPr="0007281B" w:rsidRDefault="00546831" w:rsidP="00546831">
      <w:pPr>
        <w:rPr>
          <w:ins w:id="3234" w:author="Gerard" w:date="2015-08-25T14:53:00Z"/>
        </w:rPr>
      </w:pPr>
      <w:ins w:id="3235" w:author="Gerard" w:date="2015-08-25T14:53:00Z">
        <w:r>
          <w:t xml:space="preserve">which shows that </w:t>
        </w:r>
        <w:r w:rsidRPr="00C5412D">
          <w:rPr>
            <w:position w:val="-10"/>
          </w:rPr>
          <w:object w:dxaOrig="220" w:dyaOrig="260" w14:anchorId="422F2AB3">
            <v:shape id="_x0000_i3212" type="#_x0000_t75" style="width:10.95pt;height:13.65pt" o:ole="">
              <v:imagedata r:id="rId1593" o:title=""/>
            </v:shape>
            <o:OLEObject Type="Embed" ProgID="Equation.DSMT4" ShapeID="_x0000_i3212" DrawAspect="Content" ObjectID="_1375880989" r:id="rId1594"/>
          </w:object>
        </w:r>
        <w:r>
          <w:t xml:space="preserve"> is the value of </w:t>
        </w:r>
        <w:r w:rsidRPr="003047A4">
          <w:rPr>
            <w:position w:val="-4"/>
          </w:rPr>
          <w:object w:dxaOrig="220" w:dyaOrig="240" w14:anchorId="2685E820">
            <v:shape id="_x0000_i3213" type="#_x0000_t75" style="width:10.95pt;height:11.85pt" o:ole="">
              <v:imagedata r:id="rId1595" o:title=""/>
            </v:shape>
            <o:OLEObject Type="Embed" ProgID="Equation.DSMT4" ShapeID="_x0000_i3213" DrawAspect="Content" ObjectID="_1375880990" r:id="rId1596"/>
          </w:object>
        </w:r>
        <w:r>
          <w:t xml:space="preserve"> at which the fraction </w:t>
        </w:r>
        <w:r w:rsidRPr="0037092C">
          <w:rPr>
            <w:position w:val="-4"/>
          </w:rPr>
          <w:object w:dxaOrig="620" w:dyaOrig="320" w14:anchorId="7A26D7F5">
            <v:shape id="_x0000_i3214" type="#_x0000_t75" style="width:31pt;height:16.4pt" o:ole="">
              <v:imagedata r:id="rId1597" o:title=""/>
            </v:shape>
            <o:OLEObject Type="Embed" ProgID="Equation.DSMT4" ShapeID="_x0000_i3214" DrawAspect="Content" ObjectID="_1375880991" r:id="rId1598"/>
          </w:object>
        </w:r>
        <w:r>
          <w:t xml:space="preserve"> of bonds break.  Here, </w:t>
        </w:r>
        <w:r w:rsidRPr="00C5412D">
          <w:rPr>
            <w:position w:val="-6"/>
          </w:rPr>
          <w:object w:dxaOrig="240" w:dyaOrig="220" w14:anchorId="3F37C505">
            <v:shape id="_x0000_i3215" type="#_x0000_t75" style="width:11.85pt;height:10.95pt" o:ole="">
              <v:imagedata r:id="rId1599" o:title=""/>
            </v:shape>
            <o:OLEObject Type="Embed" ProgID="Equation.DSMT4" ShapeID="_x0000_i3215" DrawAspect="Content" ObjectID="_1375880992" r:id="rId1600"/>
          </w:object>
        </w:r>
        <w:r>
          <w:t xml:space="preserve"> regulates the rate at which damage increases with increasing </w:t>
        </w:r>
        <w:r w:rsidRPr="007C35DB">
          <w:rPr>
            <w:position w:val="-4"/>
          </w:rPr>
          <w:object w:dxaOrig="220" w:dyaOrig="240" w14:anchorId="598E23C3">
            <v:shape id="_x0000_i3216" type="#_x0000_t75" style="width:10.95pt;height:11.85pt" o:ole="">
              <v:imagedata r:id="rId1601" o:title=""/>
            </v:shape>
            <o:OLEObject Type="Embed" ProgID="Equation.DSMT4" ShapeID="_x0000_i3216" DrawAspect="Content" ObjectID="_1375880993" r:id="rId1602"/>
          </w:object>
        </w:r>
        <w:r>
          <w:t xml:space="preserve">, with higher values of </w:t>
        </w:r>
        <w:r w:rsidRPr="00C5412D">
          <w:rPr>
            <w:position w:val="-6"/>
          </w:rPr>
          <w:object w:dxaOrig="240" w:dyaOrig="220" w14:anchorId="3CFECC9A">
            <v:shape id="_x0000_i3217" type="#_x0000_t75" style="width:11.85pt;height:10.95pt" o:ole="">
              <v:imagedata r:id="rId1603" o:title=""/>
            </v:shape>
            <o:OLEObject Type="Embed" ProgID="Equation.DSMT4" ShapeID="_x0000_i3217" DrawAspect="Content" ObjectID="_1375880994" r:id="rId1604"/>
          </w:object>
        </w:r>
        <w:r>
          <w:t xml:space="preserve"> producing a more rapid increase.</w:t>
        </w:r>
      </w:ins>
    </w:p>
    <w:p w14:paraId="7BA7D813" w14:textId="77777777" w:rsidR="00546831" w:rsidRDefault="00546831" w:rsidP="00546831">
      <w:pPr>
        <w:rPr>
          <w:ins w:id="3236" w:author="Gerard" w:date="2015-08-25T14:53:00Z"/>
        </w:rPr>
      </w:pPr>
    </w:p>
    <w:p w14:paraId="7119596B" w14:textId="77777777" w:rsidR="00546831" w:rsidRDefault="00546831" w:rsidP="00546831">
      <w:pPr>
        <w:rPr>
          <w:ins w:id="3237" w:author="Gerard" w:date="2015-08-25T14:53:00Z"/>
        </w:rPr>
      </w:pPr>
      <w:ins w:id="3238" w:author="Gerard" w:date="2015-08-25T14:53:00Z">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05">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ins>
    </w:p>
    <w:p w14:paraId="74885C46" w14:textId="77777777" w:rsidR="00546831" w:rsidRDefault="00546831" w:rsidP="00546831">
      <w:pPr>
        <w:rPr>
          <w:ins w:id="3239" w:author="Gerard" w:date="2015-08-25T14:53:00Z"/>
          <w:i/>
        </w:rPr>
      </w:pPr>
    </w:p>
    <w:p w14:paraId="2E48D3C1" w14:textId="77777777" w:rsidR="00546831" w:rsidRPr="00B27FE9" w:rsidRDefault="00546831" w:rsidP="00546831">
      <w:pPr>
        <w:pStyle w:val="Example"/>
        <w:rPr>
          <w:ins w:id="3240" w:author="Gerard" w:date="2015-08-25T14:53:00Z"/>
        </w:rPr>
      </w:pPr>
      <w:ins w:id="3241" w:author="Gerard" w:date="2015-08-25T14:53:00Z">
        <w:r w:rsidRPr="00B27FE9">
          <w:t>Example:</w:t>
        </w:r>
      </w:ins>
    </w:p>
    <w:p w14:paraId="3AF0635D" w14:textId="77777777" w:rsidR="00546831" w:rsidRDefault="00546831" w:rsidP="00546831">
      <w:pPr>
        <w:pStyle w:val="code"/>
        <w:rPr>
          <w:ins w:id="3242" w:author="Gerard" w:date="2015-08-25T14:53:00Z"/>
        </w:rPr>
      </w:pPr>
      <w:ins w:id="3243" w:author="Gerard" w:date="2015-08-25T14:53:00Z">
        <w:r>
          <w:t>&lt;damage type="CDF Weibull"&gt;</w:t>
        </w:r>
      </w:ins>
    </w:p>
    <w:p w14:paraId="3320AEDE" w14:textId="77777777" w:rsidR="00546831" w:rsidRDefault="00546831" w:rsidP="00546831">
      <w:pPr>
        <w:pStyle w:val="code"/>
        <w:rPr>
          <w:ins w:id="3244" w:author="Gerard" w:date="2015-08-25T14:53:00Z"/>
        </w:rPr>
      </w:pPr>
      <w:ins w:id="3245" w:author="Gerard" w:date="2015-08-25T14:53:00Z">
        <w:r>
          <w:tab/>
          <w:t>&lt;mu&gt;1&lt;/mu&gt;</w:t>
        </w:r>
      </w:ins>
    </w:p>
    <w:p w14:paraId="07E14A73" w14:textId="77777777" w:rsidR="00546831" w:rsidRDefault="00546831" w:rsidP="00546831">
      <w:pPr>
        <w:pStyle w:val="code"/>
        <w:rPr>
          <w:ins w:id="3246" w:author="Gerard" w:date="2015-08-25T14:53:00Z"/>
        </w:rPr>
      </w:pPr>
      <w:ins w:id="3247" w:author="Gerard" w:date="2015-08-25T14:53:00Z">
        <w:r>
          <w:tab/>
          <w:t>&lt;alpha&gt;5.0&lt;/alpha&gt;</w:t>
        </w:r>
      </w:ins>
    </w:p>
    <w:p w14:paraId="68F1E269" w14:textId="77777777" w:rsidR="00546831" w:rsidRDefault="00546831" w:rsidP="00546831">
      <w:pPr>
        <w:pStyle w:val="code"/>
        <w:rPr>
          <w:ins w:id="3248" w:author="Gerard" w:date="2015-08-25T14:53:00Z"/>
        </w:rPr>
      </w:pPr>
      <w:ins w:id="3249" w:author="Gerard" w:date="2015-08-25T14:53:00Z">
        <w:r>
          <w:tab/>
          <w:t>&lt;Dmax&gt;1&lt;/Dmax&gt;</w:t>
        </w:r>
      </w:ins>
    </w:p>
    <w:p w14:paraId="2287BEAC" w14:textId="77777777" w:rsidR="00546831" w:rsidRDefault="00546831" w:rsidP="00546831">
      <w:pPr>
        <w:pStyle w:val="code"/>
        <w:rPr>
          <w:ins w:id="3250" w:author="Gerard" w:date="2015-08-25T14:53:00Z"/>
        </w:rPr>
      </w:pPr>
      <w:ins w:id="3251" w:author="Gerard" w:date="2015-08-25T14:53:00Z">
        <w:r>
          <w:t>&lt;/damage&gt;</w:t>
        </w:r>
      </w:ins>
    </w:p>
    <w:p w14:paraId="4CAA8EDF" w14:textId="77777777" w:rsidR="00546831" w:rsidRPr="007D23AE" w:rsidRDefault="00546831" w:rsidP="00546831">
      <w:pPr>
        <w:rPr>
          <w:ins w:id="3252" w:author="Gerard" w:date="2015-08-25T14:53:00Z"/>
        </w:rPr>
      </w:pPr>
    </w:p>
    <w:p w14:paraId="4637D84E" w14:textId="77777777" w:rsidR="00546831" w:rsidRDefault="00546831" w:rsidP="00546831">
      <w:pPr>
        <w:pStyle w:val="code"/>
        <w:rPr>
          <w:ins w:id="3253" w:author="Gerard" w:date="2015-08-25T14:53:00Z"/>
        </w:rPr>
      </w:pPr>
      <w:ins w:id="3254" w:author="Gerard" w:date="2015-08-25T14:53:00Z">
        <w:r>
          <w:br w:type="page"/>
        </w:r>
      </w:ins>
    </w:p>
    <w:p w14:paraId="6771F343" w14:textId="77777777" w:rsidR="00546831" w:rsidRDefault="00546831" w:rsidP="00546831">
      <w:pPr>
        <w:pStyle w:val="Heading4"/>
        <w:rPr>
          <w:ins w:id="3255" w:author="Gerard" w:date="2015-08-25T14:53:00Z"/>
        </w:rPr>
      </w:pPr>
      <w:bookmarkStart w:id="3256" w:name="_Toc302133192"/>
      <w:bookmarkStart w:id="3257" w:name="_Toc302134597"/>
      <w:ins w:id="3258" w:author="Gerard" w:date="2015-08-25T14:53:00Z">
        <w:r>
          <w:lastRenderedPageBreak/>
          <w:t>Quintic Polynomial</w:t>
        </w:r>
        <w:bookmarkEnd w:id="3256"/>
        <w:bookmarkEnd w:id="3257"/>
      </w:ins>
    </w:p>
    <w:p w14:paraId="198E43C2" w14:textId="77777777" w:rsidR="00546831" w:rsidRDefault="00546831" w:rsidP="00546831">
      <w:pPr>
        <w:rPr>
          <w:ins w:id="3259" w:author="Gerard" w:date="2015-08-25T14:53:00Z"/>
        </w:rPr>
      </w:pPr>
      <w:ins w:id="3260" w:author="Gerard" w:date="2015-08-25T14:53:00Z">
        <w:r>
          <w:t>The material type for a quintic polynomial c.d.f. is “</w:t>
        </w:r>
        <w:r>
          <w:rPr>
            <w:i/>
          </w:rPr>
          <w:t>CDF quintic”</w:t>
        </w:r>
        <w:r>
          <w:t>. The following material parameters must be defined:</w:t>
        </w:r>
      </w:ins>
    </w:p>
    <w:p w14:paraId="01CA2AF8" w14:textId="77777777" w:rsidR="00546831" w:rsidRDefault="00546831" w:rsidP="00546831">
      <w:pPr>
        <w:rPr>
          <w:ins w:id="3261"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420C3F">
        <w:trPr>
          <w:ins w:id="3262" w:author="Gerard" w:date="2015-08-25T14:53:00Z"/>
        </w:trPr>
        <w:tc>
          <w:tcPr>
            <w:tcW w:w="1106" w:type="pct"/>
            <w:shd w:val="clear" w:color="auto" w:fill="auto"/>
          </w:tcPr>
          <w:p w14:paraId="43DF1621" w14:textId="77777777" w:rsidR="00546831" w:rsidRDefault="00546831" w:rsidP="00420C3F">
            <w:pPr>
              <w:pStyle w:val="code"/>
              <w:rPr>
                <w:ins w:id="3263" w:author="Gerard" w:date="2015-08-25T14:53:00Z"/>
              </w:rPr>
            </w:pPr>
            <w:ins w:id="3264" w:author="Gerard" w:date="2015-08-25T14:53:00Z">
              <w:r>
                <w:t>&lt;mumin&gt;</w:t>
              </w:r>
            </w:ins>
          </w:p>
        </w:tc>
        <w:tc>
          <w:tcPr>
            <w:tcW w:w="2809" w:type="pct"/>
            <w:shd w:val="clear" w:color="auto" w:fill="auto"/>
          </w:tcPr>
          <w:p w14:paraId="6060C602" w14:textId="77777777" w:rsidR="00546831" w:rsidRPr="00C5412D" w:rsidRDefault="00546831" w:rsidP="00420C3F">
            <w:pPr>
              <w:rPr>
                <w:ins w:id="3265" w:author="Gerard" w:date="2015-08-25T14:53:00Z"/>
              </w:rPr>
            </w:pPr>
            <w:ins w:id="3266" w:author="Gerard" w:date="2015-08-25T14:53:00Z">
              <w:r>
                <w:t xml:space="preserve">Parameter </w:t>
              </w:r>
              <w:r w:rsidRPr="00046AA3">
                <w:rPr>
                  <w:position w:val="-12"/>
                </w:rPr>
                <w:object w:dxaOrig="440" w:dyaOrig="380" w14:anchorId="15FC04D8">
                  <v:shape id="_x0000_i3218" type="#_x0000_t75" style="width:21.85pt;height:19.15pt" o:ole="">
                    <v:imagedata r:id="rId1606" o:title=""/>
                  </v:shape>
                  <o:OLEObject Type="Embed" ProgID="Equation.DSMT4" ShapeID="_x0000_i3218" DrawAspect="Content" ObjectID="_1375880995" r:id="rId1607"/>
                </w:object>
              </w:r>
              <w:r>
                <w:t xml:space="preserve"> (same units as </w:t>
              </w:r>
              <w:r w:rsidRPr="001220FB">
                <w:rPr>
                  <w:position w:val="-4"/>
                </w:rPr>
                <w:object w:dxaOrig="220" w:dyaOrig="240" w14:anchorId="00527E3B">
                  <v:shape id="_x0000_i3219" type="#_x0000_t75" style="width:10.95pt;height:11.85pt" o:ole="">
                    <v:imagedata r:id="rId1608" o:title=""/>
                  </v:shape>
                  <o:OLEObject Type="Embed" ProgID="Equation.DSMT4" ShapeID="_x0000_i3219" DrawAspect="Content" ObjectID="_1375880996" r:id="rId1609"/>
                </w:object>
              </w:r>
              <w:r>
                <w:t xml:space="preserve">, </w:t>
              </w:r>
              <w:r w:rsidRPr="00046AA3">
                <w:rPr>
                  <w:position w:val="-12"/>
                </w:rPr>
                <w:object w:dxaOrig="820" w:dyaOrig="380" w14:anchorId="77C153E7">
                  <v:shape id="_x0000_i3220" type="#_x0000_t75" style="width:41pt;height:19.15pt" o:ole="">
                    <v:imagedata r:id="rId1610" o:title=""/>
                  </v:shape>
                  <o:OLEObject Type="Embed" ProgID="Equation.DSMT4" ShapeID="_x0000_i3220" DrawAspect="Content" ObjectID="_1375880997" r:id="rId1611"/>
                </w:object>
              </w:r>
              <w:r>
                <w:t>)</w:t>
              </w:r>
            </w:ins>
          </w:p>
        </w:tc>
        <w:tc>
          <w:tcPr>
            <w:tcW w:w="1085" w:type="pct"/>
          </w:tcPr>
          <w:p w14:paraId="7B991948" w14:textId="77777777" w:rsidR="00546831" w:rsidRDefault="00546831" w:rsidP="00420C3F">
            <w:pPr>
              <w:rPr>
                <w:ins w:id="3267" w:author="Gerard" w:date="2015-08-25T14:53:00Z"/>
              </w:rPr>
            </w:pPr>
            <w:ins w:id="3268" w:author="Gerard" w:date="2015-08-25T14:53:00Z">
              <w:r>
                <w:t>[</w:t>
              </w:r>
              <w:r w:rsidRPr="001220FB">
                <w:rPr>
                  <w:position w:val="-4"/>
                </w:rPr>
                <w:object w:dxaOrig="220" w:dyaOrig="240" w14:anchorId="4EBCC725">
                  <v:shape id="_x0000_i3221" type="#_x0000_t75" style="width:10.95pt;height:11.85pt" o:ole="">
                    <v:imagedata r:id="rId1612" o:title=""/>
                  </v:shape>
                  <o:OLEObject Type="Embed" ProgID="Equation.DSMT4" ShapeID="_x0000_i3221" DrawAspect="Content" ObjectID="_1375880998" r:id="rId1613"/>
                </w:object>
              </w:r>
              <w:r>
                <w:t>]</w:t>
              </w:r>
            </w:ins>
          </w:p>
        </w:tc>
      </w:tr>
      <w:tr w:rsidR="00546831" w14:paraId="5533428D" w14:textId="77777777" w:rsidTr="00420C3F">
        <w:trPr>
          <w:ins w:id="3269" w:author="Gerard" w:date="2015-08-25T14:53:00Z"/>
        </w:trPr>
        <w:tc>
          <w:tcPr>
            <w:tcW w:w="1106" w:type="pct"/>
            <w:shd w:val="clear" w:color="auto" w:fill="auto"/>
          </w:tcPr>
          <w:p w14:paraId="35B7CEE9" w14:textId="77777777" w:rsidR="00546831" w:rsidRDefault="00546831" w:rsidP="00420C3F">
            <w:pPr>
              <w:pStyle w:val="code"/>
              <w:rPr>
                <w:ins w:id="3270" w:author="Gerard" w:date="2015-08-25T14:53:00Z"/>
              </w:rPr>
            </w:pPr>
            <w:ins w:id="3271" w:author="Gerard" w:date="2015-08-25T14:53:00Z">
              <w:r>
                <w:t>&lt;mumax&gt;</w:t>
              </w:r>
            </w:ins>
          </w:p>
        </w:tc>
        <w:tc>
          <w:tcPr>
            <w:tcW w:w="2809" w:type="pct"/>
            <w:shd w:val="clear" w:color="auto" w:fill="auto"/>
          </w:tcPr>
          <w:p w14:paraId="67898713" w14:textId="77777777" w:rsidR="00546831" w:rsidRPr="00C5412D" w:rsidRDefault="00546831" w:rsidP="00420C3F">
            <w:pPr>
              <w:rPr>
                <w:ins w:id="3272" w:author="Gerard" w:date="2015-08-25T14:53:00Z"/>
              </w:rPr>
            </w:pPr>
            <w:ins w:id="3273" w:author="Gerard" w:date="2015-08-25T14:53:00Z">
              <w:r>
                <w:t xml:space="preserve">Parameter </w:t>
              </w:r>
              <w:r w:rsidRPr="00046AA3">
                <w:rPr>
                  <w:position w:val="-12"/>
                </w:rPr>
                <w:object w:dxaOrig="460" w:dyaOrig="380" w14:anchorId="3B30B2D4">
                  <v:shape id="_x0000_i3222" type="#_x0000_t75" style="width:23.7pt;height:19.15pt" o:ole="">
                    <v:imagedata r:id="rId1614" o:title=""/>
                  </v:shape>
                  <o:OLEObject Type="Embed" ProgID="Equation.DSMT4" ShapeID="_x0000_i3222" DrawAspect="Content" ObjectID="_1375880999" r:id="rId1615"/>
                </w:object>
              </w:r>
              <w:r>
                <w:t xml:space="preserve"> (same units as </w:t>
              </w:r>
              <w:r w:rsidRPr="001220FB">
                <w:rPr>
                  <w:position w:val="-4"/>
                </w:rPr>
                <w:object w:dxaOrig="220" w:dyaOrig="240" w14:anchorId="5649476E">
                  <v:shape id="_x0000_i3223" type="#_x0000_t75" style="width:10.95pt;height:11.85pt" o:ole="">
                    <v:imagedata r:id="rId1616" o:title=""/>
                  </v:shape>
                  <o:OLEObject Type="Embed" ProgID="Equation.DSMT4" ShapeID="_x0000_i3223" DrawAspect="Content" ObjectID="_1375881000" r:id="rId1617"/>
                </w:object>
              </w:r>
              <w:r>
                <w:t xml:space="preserve">, </w:t>
              </w:r>
              <w:r w:rsidRPr="00C5412D">
                <w:rPr>
                  <w:position w:val="-12"/>
                </w:rPr>
                <w:object w:dxaOrig="1100" w:dyaOrig="380" w14:anchorId="54462DB0">
                  <v:shape id="_x0000_i3224" type="#_x0000_t75" style="width:55.6pt;height:19.15pt" o:ole="">
                    <v:imagedata r:id="rId1618" o:title=""/>
                  </v:shape>
                  <o:OLEObject Type="Embed" ProgID="Equation.DSMT4" ShapeID="_x0000_i3224" DrawAspect="Content" ObjectID="_1375881001" r:id="rId1619"/>
                </w:object>
              </w:r>
              <w:r>
                <w:t>)</w:t>
              </w:r>
            </w:ins>
          </w:p>
        </w:tc>
        <w:tc>
          <w:tcPr>
            <w:tcW w:w="1085" w:type="pct"/>
          </w:tcPr>
          <w:p w14:paraId="220FDA37" w14:textId="77777777" w:rsidR="00546831" w:rsidRDefault="00546831" w:rsidP="00420C3F">
            <w:pPr>
              <w:rPr>
                <w:ins w:id="3274" w:author="Gerard" w:date="2015-08-25T14:53:00Z"/>
              </w:rPr>
            </w:pPr>
            <w:ins w:id="3275" w:author="Gerard" w:date="2015-08-25T14:53:00Z">
              <w:r>
                <w:t>[ ]</w:t>
              </w:r>
            </w:ins>
          </w:p>
        </w:tc>
      </w:tr>
      <w:tr w:rsidR="00546831" w14:paraId="2235766D" w14:textId="77777777" w:rsidTr="00420C3F">
        <w:trPr>
          <w:ins w:id="3276" w:author="Gerard" w:date="2015-08-25T14:53:00Z"/>
        </w:trPr>
        <w:tc>
          <w:tcPr>
            <w:tcW w:w="1106" w:type="pct"/>
            <w:shd w:val="clear" w:color="auto" w:fill="auto"/>
          </w:tcPr>
          <w:p w14:paraId="2A8CFB82" w14:textId="77777777" w:rsidR="00546831" w:rsidRDefault="00546831" w:rsidP="00420C3F">
            <w:pPr>
              <w:pStyle w:val="code"/>
              <w:rPr>
                <w:ins w:id="3277" w:author="Gerard" w:date="2015-08-25T14:53:00Z"/>
              </w:rPr>
            </w:pPr>
            <w:ins w:id="3278" w:author="Gerard" w:date="2015-08-25T14:53:00Z">
              <w:r>
                <w:t>&lt;Dmax&gt;</w:t>
              </w:r>
            </w:ins>
          </w:p>
        </w:tc>
        <w:tc>
          <w:tcPr>
            <w:tcW w:w="2809" w:type="pct"/>
            <w:shd w:val="clear" w:color="auto" w:fill="auto"/>
          </w:tcPr>
          <w:p w14:paraId="7D996D5C" w14:textId="77777777" w:rsidR="00546831" w:rsidRDefault="00546831" w:rsidP="00420C3F">
            <w:pPr>
              <w:rPr>
                <w:ins w:id="3279" w:author="Gerard" w:date="2015-08-25T14:53:00Z"/>
              </w:rPr>
            </w:pPr>
            <w:ins w:id="3280" w:author="Gerard" w:date="2015-08-25T14:53:00Z">
              <w:r>
                <w:t>Maximum allowable damage (optional, default is 1)</w:t>
              </w:r>
            </w:ins>
          </w:p>
        </w:tc>
        <w:tc>
          <w:tcPr>
            <w:tcW w:w="1085" w:type="pct"/>
          </w:tcPr>
          <w:p w14:paraId="0205590A" w14:textId="77777777" w:rsidR="00546831" w:rsidRDefault="00546831" w:rsidP="00420C3F">
            <w:pPr>
              <w:rPr>
                <w:ins w:id="3281" w:author="Gerard" w:date="2015-08-25T14:53:00Z"/>
              </w:rPr>
            </w:pPr>
            <w:ins w:id="3282" w:author="Gerard" w:date="2015-08-25T14:53:00Z">
              <w:r>
                <w:t>[ ]</w:t>
              </w:r>
            </w:ins>
          </w:p>
        </w:tc>
      </w:tr>
    </w:tbl>
    <w:p w14:paraId="780D0A5D" w14:textId="77777777" w:rsidR="00546831" w:rsidRDefault="00546831" w:rsidP="00546831">
      <w:pPr>
        <w:rPr>
          <w:ins w:id="3283" w:author="Gerard" w:date="2015-08-25T14:53:00Z"/>
        </w:rPr>
      </w:pPr>
    </w:p>
    <w:p w14:paraId="27538FAB" w14:textId="77777777" w:rsidR="00546831" w:rsidRDefault="00546831" w:rsidP="00546831">
      <w:pPr>
        <w:rPr>
          <w:ins w:id="3284" w:author="Gerard" w:date="2015-08-25T14:53:00Z"/>
        </w:rPr>
      </w:pPr>
      <w:ins w:id="3285" w:author="Gerard" w:date="2015-08-25T14:53:00Z">
        <w:r>
          <w:t>For this material the c.d.f. is given by</w:t>
        </w:r>
      </w:ins>
    </w:p>
    <w:p w14:paraId="4BBB4C97" w14:textId="77777777" w:rsidR="00546831" w:rsidRDefault="00546831" w:rsidP="00546831">
      <w:pPr>
        <w:pStyle w:val="MTDisplayEquation"/>
        <w:rPr>
          <w:ins w:id="3286" w:author="Gerard" w:date="2015-08-25T14:53:00Z"/>
        </w:rPr>
      </w:pPr>
      <w:ins w:id="3287" w:author="Gerard" w:date="2015-08-25T14:53:00Z">
        <w:r>
          <w:tab/>
        </w:r>
        <w:r w:rsidRPr="00AB7DBB">
          <w:rPr>
            <w:position w:val="-64"/>
          </w:rPr>
          <w:object w:dxaOrig="6320" w:dyaOrig="1420" w14:anchorId="235393E7">
            <v:shape id="_x0000_i3225" type="#_x0000_t75" style="width:316.25pt;height:71.1pt" o:ole="">
              <v:imagedata r:id="rId1620" o:title=""/>
            </v:shape>
            <o:OLEObject Type="Embed" ProgID="Equation.DSMT4" ShapeID="_x0000_i3225" DrawAspect="Content" ObjectID="_1375881002" r:id="rId1621"/>
          </w:object>
        </w:r>
        <w:r>
          <w:t xml:space="preserve"> .</w:t>
        </w:r>
      </w:ins>
    </w:p>
    <w:p w14:paraId="6B7622E8" w14:textId="77777777" w:rsidR="00546831" w:rsidRDefault="00546831" w:rsidP="00546831">
      <w:pPr>
        <w:rPr>
          <w:ins w:id="3288" w:author="Gerard" w:date="2015-08-25T14:53:00Z"/>
        </w:rPr>
      </w:pPr>
      <w:ins w:id="3289" w:author="Gerard" w:date="2015-08-25T14:53:00Z">
        <w:r>
          <w:t xml:space="preserve">Note that </w:t>
        </w:r>
      </w:ins>
    </w:p>
    <w:p w14:paraId="2E260742" w14:textId="77777777" w:rsidR="00546831" w:rsidRDefault="00546831" w:rsidP="00546831">
      <w:pPr>
        <w:pStyle w:val="MTDisplayEquation"/>
        <w:rPr>
          <w:ins w:id="3290" w:author="Gerard" w:date="2015-08-25T14:53:00Z"/>
        </w:rPr>
      </w:pPr>
      <w:ins w:id="3291" w:author="Gerard" w:date="2015-08-25T14:53:00Z">
        <w:r>
          <w:tab/>
        </w:r>
        <w:r w:rsidRPr="00C5412D">
          <w:rPr>
            <w:position w:val="-30"/>
          </w:rPr>
          <w:object w:dxaOrig="2300" w:dyaOrig="740" w14:anchorId="585DCC06">
            <v:shape id="_x0000_i3226" type="#_x0000_t75" style="width:115.75pt;height:37.35pt" o:ole="">
              <v:imagedata r:id="rId1622" o:title=""/>
            </v:shape>
            <o:OLEObject Type="Embed" ProgID="Equation.DSMT4" ShapeID="_x0000_i3226" DrawAspect="Content" ObjectID="_1375881003" r:id="rId1623"/>
          </w:object>
        </w:r>
        <w:r>
          <w:t xml:space="preserve"> ,</w:t>
        </w:r>
      </w:ins>
    </w:p>
    <w:p w14:paraId="03F134E3" w14:textId="77777777" w:rsidR="00546831" w:rsidRPr="0007281B" w:rsidRDefault="00546831" w:rsidP="00546831">
      <w:pPr>
        <w:rPr>
          <w:ins w:id="3292" w:author="Gerard" w:date="2015-08-25T14:53:00Z"/>
        </w:rPr>
      </w:pPr>
      <w:ins w:id="3293" w:author="Gerard" w:date="2015-08-25T14:53:00Z">
        <w:r>
          <w:t xml:space="preserve">which shows that </w:t>
        </w:r>
        <w:r w:rsidRPr="00C5412D">
          <w:rPr>
            <w:position w:val="-14"/>
          </w:rPr>
          <w:object w:dxaOrig="1520" w:dyaOrig="420" w14:anchorId="2168EA7B">
            <v:shape id="_x0000_i3227" type="#_x0000_t75" style="width:75.65pt;height:20.95pt" o:ole="">
              <v:imagedata r:id="rId1624" o:title=""/>
            </v:shape>
            <o:OLEObject Type="Embed" ProgID="Equation.DSMT4" ShapeID="_x0000_i3227" DrawAspect="Content" ObjectID="_1375881004" r:id="rId1625"/>
          </w:object>
        </w:r>
        <w:r>
          <w:t xml:space="preserve"> is the value of </w:t>
        </w:r>
        <w:r w:rsidRPr="003047A4">
          <w:rPr>
            <w:position w:val="-4"/>
          </w:rPr>
          <w:object w:dxaOrig="220" w:dyaOrig="240" w14:anchorId="50F84487">
            <v:shape id="_x0000_i3228" type="#_x0000_t75" style="width:10.95pt;height:11.85pt" o:ole="">
              <v:imagedata r:id="rId1626" o:title=""/>
            </v:shape>
            <o:OLEObject Type="Embed" ProgID="Equation.DSMT4" ShapeID="_x0000_i3228" DrawAspect="Content" ObjectID="_1375881005" r:id="rId1627"/>
          </w:object>
        </w:r>
        <w:r>
          <w:t xml:space="preserve"> at which half of the bonds break.  The range </w:t>
        </w:r>
        <w:r w:rsidRPr="00C5412D">
          <w:rPr>
            <w:position w:val="-12"/>
          </w:rPr>
          <w:object w:dxaOrig="1080" w:dyaOrig="380" w14:anchorId="5F69D2B2">
            <v:shape id="_x0000_i3229" type="#_x0000_t75" style="width:53.75pt;height:19.15pt" o:ole="">
              <v:imagedata r:id="rId1628" o:title=""/>
            </v:shape>
            <o:OLEObject Type="Embed" ProgID="Equation.DSMT4" ShapeID="_x0000_i3229" DrawAspect="Content" ObjectID="_1375881006" r:id="rId1629"/>
          </w:object>
        </w:r>
        <w:r>
          <w:t xml:space="preserve"> regulates the rate at which damage increases with increasing </w:t>
        </w:r>
        <w:r w:rsidRPr="007C35DB">
          <w:rPr>
            <w:position w:val="-4"/>
          </w:rPr>
          <w:object w:dxaOrig="220" w:dyaOrig="240" w14:anchorId="79C4E6D4">
            <v:shape id="_x0000_i3230" type="#_x0000_t75" style="width:10.95pt;height:11.85pt" o:ole="">
              <v:imagedata r:id="rId1630" o:title=""/>
            </v:shape>
            <o:OLEObject Type="Embed" ProgID="Equation.DSMT4" ShapeID="_x0000_i3230" DrawAspect="Content" ObjectID="_1375881007" r:id="rId1631"/>
          </w:object>
        </w:r>
        <w:r>
          <w:t>, with a narrower range producing a more rapid increase.</w:t>
        </w:r>
      </w:ins>
    </w:p>
    <w:p w14:paraId="5786ADFF" w14:textId="77777777" w:rsidR="00546831" w:rsidRDefault="00546831" w:rsidP="00546831">
      <w:pPr>
        <w:rPr>
          <w:ins w:id="3294" w:author="Gerard" w:date="2015-08-25T14:53:00Z"/>
        </w:rPr>
      </w:pPr>
    </w:p>
    <w:p w14:paraId="64CDFF0E" w14:textId="77777777" w:rsidR="00546831" w:rsidRDefault="00546831" w:rsidP="00546831">
      <w:pPr>
        <w:rPr>
          <w:ins w:id="3295" w:author="Gerard" w:date="2015-08-25T14:53:00Z"/>
        </w:rPr>
      </w:pPr>
      <w:ins w:id="3296" w:author="Gerard" w:date="2015-08-25T14:53:00Z">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32">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ins>
    </w:p>
    <w:p w14:paraId="4DBE99BF" w14:textId="77777777" w:rsidR="00546831" w:rsidRDefault="00546831" w:rsidP="00546831">
      <w:pPr>
        <w:rPr>
          <w:ins w:id="3297" w:author="Gerard" w:date="2015-08-25T14:53:00Z"/>
          <w:i/>
        </w:rPr>
      </w:pPr>
    </w:p>
    <w:p w14:paraId="241D102D" w14:textId="77777777" w:rsidR="00546831" w:rsidRPr="00B27FE9" w:rsidRDefault="00546831" w:rsidP="00546831">
      <w:pPr>
        <w:pStyle w:val="Example"/>
        <w:rPr>
          <w:ins w:id="3298" w:author="Gerard" w:date="2015-08-25T14:53:00Z"/>
        </w:rPr>
      </w:pPr>
      <w:ins w:id="3299" w:author="Gerard" w:date="2015-08-25T14:53:00Z">
        <w:r w:rsidRPr="00B27FE9">
          <w:t>Example:</w:t>
        </w:r>
      </w:ins>
    </w:p>
    <w:p w14:paraId="0A025562" w14:textId="77777777" w:rsidR="00546831" w:rsidRDefault="00546831" w:rsidP="00546831">
      <w:pPr>
        <w:pStyle w:val="code"/>
        <w:rPr>
          <w:ins w:id="3300" w:author="Gerard" w:date="2015-08-25T14:53:00Z"/>
        </w:rPr>
      </w:pPr>
      <w:ins w:id="3301" w:author="Gerard" w:date="2015-08-25T14:53:00Z">
        <w:r>
          <w:t>&lt;damage type="CDF quintic"&gt;</w:t>
        </w:r>
      </w:ins>
    </w:p>
    <w:p w14:paraId="16924B93" w14:textId="77777777" w:rsidR="00546831" w:rsidRDefault="00546831" w:rsidP="00546831">
      <w:pPr>
        <w:pStyle w:val="code"/>
        <w:rPr>
          <w:ins w:id="3302" w:author="Gerard" w:date="2015-08-25T14:53:00Z"/>
        </w:rPr>
      </w:pPr>
      <w:ins w:id="3303" w:author="Gerard" w:date="2015-08-25T14:53:00Z">
        <w:r>
          <w:tab/>
          <w:t>&lt;mumin&gt;0.3&lt;/mumin&gt;</w:t>
        </w:r>
      </w:ins>
    </w:p>
    <w:p w14:paraId="0569F802" w14:textId="77777777" w:rsidR="00546831" w:rsidRDefault="00546831" w:rsidP="00546831">
      <w:pPr>
        <w:pStyle w:val="code"/>
        <w:rPr>
          <w:ins w:id="3304" w:author="Gerard" w:date="2015-08-25T14:53:00Z"/>
        </w:rPr>
      </w:pPr>
      <w:ins w:id="3305" w:author="Gerard" w:date="2015-08-25T14:53:00Z">
        <w:r>
          <w:tab/>
          <w:t>&lt;mumax&gt;1.7&lt;/mumax&gt;</w:t>
        </w:r>
      </w:ins>
    </w:p>
    <w:p w14:paraId="4D5C21A5" w14:textId="77777777" w:rsidR="00546831" w:rsidRDefault="00546831" w:rsidP="00546831">
      <w:pPr>
        <w:pStyle w:val="code"/>
        <w:rPr>
          <w:ins w:id="3306" w:author="Gerard" w:date="2015-08-25T14:53:00Z"/>
        </w:rPr>
      </w:pPr>
      <w:ins w:id="3307" w:author="Gerard" w:date="2015-08-25T14:53:00Z">
        <w:r>
          <w:tab/>
          <w:t>&lt;Dmax&gt;1&lt;/Dmax&gt;</w:t>
        </w:r>
      </w:ins>
    </w:p>
    <w:p w14:paraId="62838444" w14:textId="77777777" w:rsidR="00546831" w:rsidRDefault="00546831" w:rsidP="00546831">
      <w:pPr>
        <w:pStyle w:val="code"/>
        <w:rPr>
          <w:ins w:id="3308" w:author="Gerard" w:date="2015-08-25T14:53:00Z"/>
        </w:rPr>
      </w:pPr>
      <w:ins w:id="3309" w:author="Gerard" w:date="2015-08-25T14:53:00Z">
        <w:r>
          <w:t>&lt;/damage&gt;</w:t>
        </w:r>
      </w:ins>
    </w:p>
    <w:p w14:paraId="6A760FEC" w14:textId="77777777" w:rsidR="00546831" w:rsidRPr="007D23AE" w:rsidRDefault="00546831" w:rsidP="00546831">
      <w:pPr>
        <w:rPr>
          <w:ins w:id="3310" w:author="Gerard" w:date="2015-08-25T14:53:00Z"/>
        </w:rPr>
      </w:pPr>
    </w:p>
    <w:p w14:paraId="4E4DCE2A" w14:textId="77777777" w:rsidR="00546831" w:rsidRDefault="00546831" w:rsidP="00546831">
      <w:pPr>
        <w:pStyle w:val="code"/>
        <w:rPr>
          <w:ins w:id="3311" w:author="Gerard" w:date="2015-08-25T14:53:00Z"/>
        </w:rPr>
      </w:pPr>
      <w:ins w:id="3312" w:author="Gerard" w:date="2015-08-25T14:53:00Z">
        <w:r>
          <w:br w:type="page"/>
        </w:r>
      </w:ins>
    </w:p>
    <w:p w14:paraId="19EAFDA6" w14:textId="77777777" w:rsidR="00546831" w:rsidRDefault="00546831" w:rsidP="00546831">
      <w:pPr>
        <w:pStyle w:val="Heading4"/>
        <w:rPr>
          <w:ins w:id="3313" w:author="Gerard" w:date="2015-08-25T14:53:00Z"/>
        </w:rPr>
      </w:pPr>
      <w:bookmarkStart w:id="3314" w:name="_Toc302133193"/>
      <w:bookmarkStart w:id="3315" w:name="_Toc302134598"/>
      <w:ins w:id="3316" w:author="Gerard" w:date="2015-08-25T14:53:00Z">
        <w:r>
          <w:lastRenderedPageBreak/>
          <w:t>Step</w:t>
        </w:r>
        <w:bookmarkEnd w:id="3314"/>
        <w:bookmarkEnd w:id="3315"/>
      </w:ins>
    </w:p>
    <w:p w14:paraId="67117B5B" w14:textId="77777777" w:rsidR="00546831" w:rsidRDefault="00546831" w:rsidP="00546831">
      <w:pPr>
        <w:rPr>
          <w:ins w:id="3317" w:author="Gerard" w:date="2015-08-25T14:53:00Z"/>
        </w:rPr>
      </w:pPr>
      <w:ins w:id="3318" w:author="Gerard" w:date="2015-08-25T14:53:00Z">
        <w:r>
          <w:t>The material type for a step c.d.f. is “</w:t>
        </w:r>
        <w:r>
          <w:rPr>
            <w:i/>
          </w:rPr>
          <w:t>CDF step”</w:t>
        </w:r>
        <w:r>
          <w:t>. The following material parameters must be defined:</w:t>
        </w:r>
      </w:ins>
    </w:p>
    <w:p w14:paraId="24B638CA" w14:textId="77777777" w:rsidR="00546831" w:rsidRDefault="00546831" w:rsidP="00546831">
      <w:pPr>
        <w:rPr>
          <w:ins w:id="3319"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420C3F">
        <w:trPr>
          <w:ins w:id="3320" w:author="Gerard" w:date="2015-08-25T14:53:00Z"/>
        </w:trPr>
        <w:tc>
          <w:tcPr>
            <w:tcW w:w="1106" w:type="pct"/>
            <w:shd w:val="clear" w:color="auto" w:fill="auto"/>
          </w:tcPr>
          <w:p w14:paraId="7DAD51FB" w14:textId="77777777" w:rsidR="00546831" w:rsidRDefault="00546831" w:rsidP="00420C3F">
            <w:pPr>
              <w:pStyle w:val="code"/>
              <w:rPr>
                <w:ins w:id="3321" w:author="Gerard" w:date="2015-08-25T14:53:00Z"/>
              </w:rPr>
            </w:pPr>
            <w:ins w:id="3322" w:author="Gerard" w:date="2015-08-25T14:53:00Z">
              <w:r>
                <w:t>&lt;mu&gt;</w:t>
              </w:r>
            </w:ins>
          </w:p>
        </w:tc>
        <w:tc>
          <w:tcPr>
            <w:tcW w:w="2809" w:type="pct"/>
            <w:shd w:val="clear" w:color="auto" w:fill="auto"/>
          </w:tcPr>
          <w:p w14:paraId="7D2EF7A7" w14:textId="77777777" w:rsidR="00546831" w:rsidRPr="00C5412D" w:rsidRDefault="00546831" w:rsidP="00420C3F">
            <w:pPr>
              <w:rPr>
                <w:ins w:id="3323" w:author="Gerard" w:date="2015-08-25T14:53:00Z"/>
              </w:rPr>
            </w:pPr>
            <w:ins w:id="3324" w:author="Gerard" w:date="2015-08-25T14:53:00Z">
              <w:r>
                <w:t xml:space="preserve">Parameter </w:t>
              </w:r>
              <w:r w:rsidRPr="00046AA3">
                <w:rPr>
                  <w:position w:val="-10"/>
                </w:rPr>
                <w:object w:dxaOrig="220" w:dyaOrig="260" w14:anchorId="11D85000">
                  <v:shape id="_x0000_i3231" type="#_x0000_t75" style="width:10.95pt;height:13.65pt" o:ole="">
                    <v:imagedata r:id="rId1633" o:title=""/>
                  </v:shape>
                  <o:OLEObject Type="Embed" ProgID="Equation.DSMT4" ShapeID="_x0000_i3231" DrawAspect="Content" ObjectID="_1375881008" r:id="rId1634"/>
                </w:object>
              </w:r>
              <w:r>
                <w:t xml:space="preserve"> (same units as </w:t>
              </w:r>
              <w:r w:rsidRPr="001220FB">
                <w:rPr>
                  <w:position w:val="-4"/>
                </w:rPr>
                <w:object w:dxaOrig="220" w:dyaOrig="240" w14:anchorId="3281C294">
                  <v:shape id="_x0000_i3232" type="#_x0000_t75" style="width:10.95pt;height:11.85pt" o:ole="">
                    <v:imagedata r:id="rId1635" o:title=""/>
                  </v:shape>
                  <o:OLEObject Type="Embed" ProgID="Equation.DSMT4" ShapeID="_x0000_i3232" DrawAspect="Content" ObjectID="_1375881009" r:id="rId1636"/>
                </w:object>
              </w:r>
              <w:r>
                <w:t>)</w:t>
              </w:r>
            </w:ins>
          </w:p>
        </w:tc>
        <w:tc>
          <w:tcPr>
            <w:tcW w:w="1085" w:type="pct"/>
          </w:tcPr>
          <w:p w14:paraId="0DDFAA0C" w14:textId="77777777" w:rsidR="00546831" w:rsidRDefault="00546831" w:rsidP="00420C3F">
            <w:pPr>
              <w:rPr>
                <w:ins w:id="3325" w:author="Gerard" w:date="2015-08-25T14:53:00Z"/>
              </w:rPr>
            </w:pPr>
            <w:ins w:id="3326" w:author="Gerard" w:date="2015-08-25T14:53:00Z">
              <w:r>
                <w:t>[</w:t>
              </w:r>
              <w:r w:rsidRPr="001220FB">
                <w:rPr>
                  <w:position w:val="-4"/>
                </w:rPr>
                <w:object w:dxaOrig="220" w:dyaOrig="240" w14:anchorId="3712728C">
                  <v:shape id="_x0000_i3233" type="#_x0000_t75" style="width:10.95pt;height:11.85pt" o:ole="">
                    <v:imagedata r:id="rId1637" o:title=""/>
                  </v:shape>
                  <o:OLEObject Type="Embed" ProgID="Equation.DSMT4" ShapeID="_x0000_i3233" DrawAspect="Content" ObjectID="_1375881010" r:id="rId1638"/>
                </w:object>
              </w:r>
              <w:r>
                <w:t>]</w:t>
              </w:r>
            </w:ins>
          </w:p>
        </w:tc>
      </w:tr>
      <w:tr w:rsidR="00546831" w14:paraId="0410CF86" w14:textId="77777777" w:rsidTr="00420C3F">
        <w:trPr>
          <w:ins w:id="3327" w:author="Gerard" w:date="2015-08-25T14:53:00Z"/>
        </w:trPr>
        <w:tc>
          <w:tcPr>
            <w:tcW w:w="1106" w:type="pct"/>
            <w:shd w:val="clear" w:color="auto" w:fill="auto"/>
          </w:tcPr>
          <w:p w14:paraId="7191BE9A" w14:textId="77777777" w:rsidR="00546831" w:rsidRDefault="00546831" w:rsidP="00420C3F">
            <w:pPr>
              <w:pStyle w:val="code"/>
              <w:rPr>
                <w:ins w:id="3328" w:author="Gerard" w:date="2015-08-25T14:53:00Z"/>
              </w:rPr>
            </w:pPr>
            <w:ins w:id="3329" w:author="Gerard" w:date="2015-08-25T14:53:00Z">
              <w:r>
                <w:t>&lt;Dmax&gt;</w:t>
              </w:r>
            </w:ins>
          </w:p>
        </w:tc>
        <w:tc>
          <w:tcPr>
            <w:tcW w:w="2809" w:type="pct"/>
            <w:shd w:val="clear" w:color="auto" w:fill="auto"/>
          </w:tcPr>
          <w:p w14:paraId="7F4A065D" w14:textId="77777777" w:rsidR="00546831" w:rsidRDefault="00546831" w:rsidP="00420C3F">
            <w:pPr>
              <w:rPr>
                <w:ins w:id="3330" w:author="Gerard" w:date="2015-08-25T14:53:00Z"/>
              </w:rPr>
            </w:pPr>
            <w:ins w:id="3331" w:author="Gerard" w:date="2015-08-25T14:53:00Z">
              <w:r>
                <w:t>Maximum allowable damage (optional, default is 1)</w:t>
              </w:r>
            </w:ins>
          </w:p>
        </w:tc>
        <w:tc>
          <w:tcPr>
            <w:tcW w:w="1085" w:type="pct"/>
          </w:tcPr>
          <w:p w14:paraId="55E317B1" w14:textId="77777777" w:rsidR="00546831" w:rsidRDefault="00546831" w:rsidP="00420C3F">
            <w:pPr>
              <w:rPr>
                <w:ins w:id="3332" w:author="Gerard" w:date="2015-08-25T14:53:00Z"/>
              </w:rPr>
            </w:pPr>
            <w:ins w:id="3333" w:author="Gerard" w:date="2015-08-25T14:53:00Z">
              <w:r>
                <w:t>[ ]</w:t>
              </w:r>
            </w:ins>
          </w:p>
        </w:tc>
      </w:tr>
    </w:tbl>
    <w:p w14:paraId="13F60294" w14:textId="77777777" w:rsidR="00546831" w:rsidRDefault="00546831" w:rsidP="00546831">
      <w:pPr>
        <w:rPr>
          <w:ins w:id="3334" w:author="Gerard" w:date="2015-08-25T14:53:00Z"/>
        </w:rPr>
      </w:pPr>
    </w:p>
    <w:p w14:paraId="5FCD9266" w14:textId="77777777" w:rsidR="00546831" w:rsidRDefault="00546831" w:rsidP="00546831">
      <w:pPr>
        <w:rPr>
          <w:ins w:id="3335" w:author="Gerard" w:date="2015-08-25T14:53:00Z"/>
        </w:rPr>
      </w:pPr>
      <w:ins w:id="3336" w:author="Gerard" w:date="2015-08-25T14:53:00Z">
        <w:r>
          <w:t>For this material the c.d.f. is given by</w:t>
        </w:r>
      </w:ins>
    </w:p>
    <w:p w14:paraId="6C763A74" w14:textId="77777777" w:rsidR="00546831" w:rsidRDefault="00546831" w:rsidP="00546831">
      <w:pPr>
        <w:pStyle w:val="MTDisplayEquation"/>
        <w:rPr>
          <w:ins w:id="3337" w:author="Gerard" w:date="2015-08-25T14:53:00Z"/>
        </w:rPr>
      </w:pPr>
      <w:ins w:id="3338" w:author="Gerard" w:date="2015-08-25T14:53:00Z">
        <w:r>
          <w:tab/>
        </w:r>
        <w:r w:rsidRPr="00420C3F">
          <w:rPr>
            <w:position w:val="-14"/>
          </w:rPr>
          <w:object w:dxaOrig="1400" w:dyaOrig="420" w14:anchorId="59C122F9">
            <v:shape id="_x0000_i3234" type="#_x0000_t75" style="width:70.2pt;height:20.95pt" o:ole="">
              <v:imagedata r:id="rId1639" o:title=""/>
            </v:shape>
            <o:OLEObject Type="Embed" ProgID="Equation.DSMT4" ShapeID="_x0000_i3234" DrawAspect="Content" ObjectID="_1375881011" r:id="rId1640"/>
          </w:object>
        </w:r>
        <w:r>
          <w:t xml:space="preserve"> ,</w:t>
        </w:r>
      </w:ins>
    </w:p>
    <w:p w14:paraId="0EAD6775" w14:textId="77777777" w:rsidR="00546831" w:rsidRPr="0007281B" w:rsidRDefault="00546831" w:rsidP="00546831">
      <w:pPr>
        <w:rPr>
          <w:ins w:id="3339" w:author="Gerard" w:date="2015-08-25T14:53:00Z"/>
        </w:rPr>
      </w:pPr>
      <w:ins w:id="3340" w:author="Gerard" w:date="2015-08-25T14:53:00Z">
        <w:r>
          <w:t xml:space="preserve">where </w:t>
        </w:r>
        <w:r w:rsidRPr="00046AA3">
          <w:rPr>
            <w:position w:val="-14"/>
          </w:rPr>
          <w:object w:dxaOrig="520" w:dyaOrig="420" w14:anchorId="61679A8C">
            <v:shape id="_x0000_i3235" type="#_x0000_t75" style="width:26.45pt;height:20.95pt" o:ole="">
              <v:imagedata r:id="rId1641" o:title=""/>
            </v:shape>
            <o:OLEObject Type="Embed" ProgID="Equation.DSMT4" ShapeID="_x0000_i3235" DrawAspect="Content" ObjectID="_1375881012" r:id="rId1642"/>
          </w:object>
        </w:r>
        <w:r>
          <w:t xml:space="preserve"> is the Heaviside unit step function.  The step c.d.f. may be used to model fracture.</w:t>
        </w:r>
      </w:ins>
    </w:p>
    <w:p w14:paraId="2D66BBF6" w14:textId="77777777" w:rsidR="00546831" w:rsidRDefault="00546831" w:rsidP="00546831">
      <w:pPr>
        <w:rPr>
          <w:ins w:id="3341" w:author="Gerard" w:date="2015-08-25T14:53:00Z"/>
        </w:rPr>
      </w:pPr>
    </w:p>
    <w:p w14:paraId="594598A5" w14:textId="77777777" w:rsidR="00546831" w:rsidRDefault="00546831" w:rsidP="00546831">
      <w:pPr>
        <w:rPr>
          <w:ins w:id="3342" w:author="Gerard" w:date="2015-08-25T14:53:00Z"/>
        </w:rPr>
      </w:pPr>
      <w:ins w:id="3343" w:author="Gerard" w:date="2015-08-25T14:53:00Z">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643">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ins>
    </w:p>
    <w:p w14:paraId="5DFDC855" w14:textId="77777777" w:rsidR="00546831" w:rsidRDefault="00546831" w:rsidP="00546831">
      <w:pPr>
        <w:rPr>
          <w:ins w:id="3344" w:author="Gerard" w:date="2015-08-25T14:53:00Z"/>
          <w:i/>
        </w:rPr>
      </w:pPr>
    </w:p>
    <w:p w14:paraId="6BFB4F46" w14:textId="77777777" w:rsidR="00546831" w:rsidRPr="00B27FE9" w:rsidRDefault="00546831" w:rsidP="00546831">
      <w:pPr>
        <w:pStyle w:val="Example"/>
        <w:rPr>
          <w:ins w:id="3345" w:author="Gerard" w:date="2015-08-25T14:53:00Z"/>
        </w:rPr>
      </w:pPr>
      <w:ins w:id="3346" w:author="Gerard" w:date="2015-08-25T14:53:00Z">
        <w:r w:rsidRPr="00B27FE9">
          <w:t>Example:</w:t>
        </w:r>
      </w:ins>
    </w:p>
    <w:p w14:paraId="231D2DF0" w14:textId="77777777" w:rsidR="00546831" w:rsidRDefault="00546831" w:rsidP="00546831">
      <w:pPr>
        <w:pStyle w:val="code"/>
        <w:rPr>
          <w:ins w:id="3347" w:author="Gerard" w:date="2015-08-25T14:53:00Z"/>
        </w:rPr>
      </w:pPr>
      <w:ins w:id="3348" w:author="Gerard" w:date="2015-08-25T14:53:00Z">
        <w:r>
          <w:t>&lt;damage type="CDF step"&gt;</w:t>
        </w:r>
      </w:ins>
    </w:p>
    <w:p w14:paraId="31780D41" w14:textId="77777777" w:rsidR="00546831" w:rsidRDefault="00546831" w:rsidP="00546831">
      <w:pPr>
        <w:pStyle w:val="code"/>
        <w:rPr>
          <w:ins w:id="3349" w:author="Gerard" w:date="2015-08-25T14:53:00Z"/>
        </w:rPr>
      </w:pPr>
      <w:ins w:id="3350" w:author="Gerard" w:date="2015-08-25T14:53:00Z">
        <w:r>
          <w:tab/>
          <w:t>&lt;mu&gt;1.0&lt;/mu&gt;</w:t>
        </w:r>
      </w:ins>
    </w:p>
    <w:p w14:paraId="65A151E0" w14:textId="77777777" w:rsidR="00546831" w:rsidRDefault="00546831" w:rsidP="00546831">
      <w:pPr>
        <w:pStyle w:val="code"/>
        <w:rPr>
          <w:ins w:id="3351" w:author="Gerard" w:date="2015-08-25T14:53:00Z"/>
        </w:rPr>
      </w:pPr>
      <w:ins w:id="3352" w:author="Gerard" w:date="2015-08-25T14:53:00Z">
        <w:r>
          <w:tab/>
          <w:t>&lt;Dmax&gt;1&lt;/Dmax&gt;</w:t>
        </w:r>
      </w:ins>
    </w:p>
    <w:p w14:paraId="78CEE15A" w14:textId="77777777" w:rsidR="00546831" w:rsidRDefault="00546831" w:rsidP="00546831">
      <w:pPr>
        <w:pStyle w:val="code"/>
        <w:rPr>
          <w:ins w:id="3353" w:author="Gerard" w:date="2015-08-25T14:53:00Z"/>
        </w:rPr>
      </w:pPr>
      <w:ins w:id="3354" w:author="Gerard" w:date="2015-08-25T14:53:00Z">
        <w:r>
          <w:t>&lt;/damage&gt;</w:t>
        </w:r>
      </w:ins>
    </w:p>
    <w:p w14:paraId="33A837E0" w14:textId="77777777" w:rsidR="00546831" w:rsidRPr="007D23AE" w:rsidRDefault="00546831" w:rsidP="00546831">
      <w:pPr>
        <w:rPr>
          <w:ins w:id="3355" w:author="Gerard" w:date="2015-08-25T14:53:00Z"/>
        </w:rPr>
      </w:pPr>
    </w:p>
    <w:p w14:paraId="577461B8" w14:textId="77777777" w:rsidR="00546831" w:rsidRDefault="00546831" w:rsidP="00546831">
      <w:pPr>
        <w:pStyle w:val="code"/>
        <w:rPr>
          <w:ins w:id="3356" w:author="Gerard" w:date="2015-08-25T14:53:00Z"/>
        </w:rPr>
      </w:pPr>
      <w:ins w:id="3357" w:author="Gerard" w:date="2015-08-25T14:53:00Z">
        <w:r>
          <w:br w:type="page"/>
        </w:r>
      </w:ins>
    </w:p>
    <w:p w14:paraId="26D5A56A" w14:textId="77777777" w:rsidR="00546831" w:rsidRDefault="00546831" w:rsidP="00546831">
      <w:pPr>
        <w:pStyle w:val="Heading3"/>
        <w:rPr>
          <w:ins w:id="3358" w:author="Gerard" w:date="2015-08-25T14:53:00Z"/>
        </w:rPr>
      </w:pPr>
      <w:bookmarkStart w:id="3359" w:name="_Toc302133194"/>
      <w:bookmarkStart w:id="3360" w:name="_Toc302134599"/>
      <w:ins w:id="3361" w:author="Gerard" w:date="2015-08-25T14:53:00Z">
        <w:r>
          <w:lastRenderedPageBreak/>
          <w:t>Damage Criterion</w:t>
        </w:r>
        <w:bookmarkEnd w:id="3359"/>
        <w:bookmarkEnd w:id="3360"/>
      </w:ins>
    </w:p>
    <w:p w14:paraId="6D37979D" w14:textId="77777777" w:rsidR="00546831" w:rsidRDefault="00546831" w:rsidP="00546831">
      <w:pPr>
        <w:rPr>
          <w:ins w:id="3362" w:author="Gerard" w:date="2015-08-25T14:53:00Z"/>
        </w:rPr>
      </w:pPr>
      <w:ins w:id="3363" w:author="Gerard" w:date="2015-08-25T14:53:00Z">
        <w:r>
          <w:t xml:space="preserve">The damage criterion provides the functional form of </w:t>
        </w:r>
        <w:r w:rsidRPr="00C5412D">
          <w:rPr>
            <w:position w:val="-14"/>
          </w:rPr>
          <w:object w:dxaOrig="560" w:dyaOrig="420" w14:anchorId="5EA0E2DF">
            <v:shape id="_x0000_i3236" type="#_x0000_t75" style="width:28.25pt;height:20.95pt" o:ole="">
              <v:imagedata r:id="rId1644" o:title=""/>
            </v:shape>
            <o:OLEObject Type="Embed" ProgID="Equation.DSMT4" ShapeID="_x0000_i3236" DrawAspect="Content" ObjectID="_1375881013" r:id="rId1645"/>
          </w:object>
        </w:r>
        <w:r>
          <w:t xml:space="preserve"> that determines the evolution of damage.  There are no material parameters associated with these functions. All the functions currently modeled in FEBio are defined over the range </w:t>
        </w:r>
        <w:r w:rsidRPr="00420C3F">
          <w:rPr>
            <w:position w:val="-14"/>
          </w:rPr>
          <w:object w:dxaOrig="1040" w:dyaOrig="420" w14:anchorId="5D2C6212">
            <v:shape id="_x0000_i3237" type="#_x0000_t75" style="width:51.95pt;height:20.95pt" o:ole="">
              <v:imagedata r:id="rId1646" o:title=""/>
            </v:shape>
            <o:OLEObject Type="Embed" ProgID="Equation.DSMT4" ShapeID="_x0000_i3237" DrawAspect="Content" ObjectID="_1375881014" r:id="rId1647"/>
          </w:object>
        </w:r>
        <w:r>
          <w:t>. Elastic damage materials that use an uncoupled elastic solid (</w:t>
        </w:r>
        <w:r w:rsidRPr="00420C3F">
          <w:rPr>
            <w:i/>
          </w:rPr>
          <w:t>“uncoupled elastic damage”</w:t>
        </w:r>
        <w:r>
          <w:t>) must use a corresponding uncoupled damage criterion.</w:t>
        </w:r>
      </w:ins>
    </w:p>
    <w:p w14:paraId="08C06683" w14:textId="77777777" w:rsidR="00546831" w:rsidRDefault="00546831" w:rsidP="00546831">
      <w:pPr>
        <w:rPr>
          <w:ins w:id="3364" w:author="Gerard" w:date="2015-08-25T14:53:00Z"/>
        </w:rPr>
      </w:pPr>
    </w:p>
    <w:p w14:paraId="58296876" w14:textId="77777777" w:rsidR="00546831" w:rsidRDefault="00546831" w:rsidP="00546831">
      <w:pPr>
        <w:pStyle w:val="Heading4"/>
        <w:rPr>
          <w:ins w:id="3365" w:author="Gerard" w:date="2015-08-25T14:53:00Z"/>
        </w:rPr>
      </w:pPr>
      <w:bookmarkStart w:id="3366" w:name="_Toc302133195"/>
      <w:bookmarkStart w:id="3367" w:name="_Toc302134600"/>
      <w:ins w:id="3368" w:author="Gerard" w:date="2015-08-25T14:53:00Z">
        <w:r>
          <w:t>Simo</w:t>
        </w:r>
        <w:bookmarkEnd w:id="3366"/>
        <w:bookmarkEnd w:id="3367"/>
      </w:ins>
    </w:p>
    <w:p w14:paraId="47994B89" w14:textId="7A665BC0" w:rsidR="00546831" w:rsidRDefault="00546831" w:rsidP="00546831">
      <w:pPr>
        <w:rPr>
          <w:ins w:id="3369" w:author="Gerard" w:date="2015-08-25T14:53:00Z"/>
        </w:rPr>
      </w:pPr>
      <w:ins w:id="3370" w:author="Gerard" w:date="2015-08-25T14:53:00Z">
        <w:r>
          <w:t xml:space="preserve">The material type for Simo’s damage criterion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ins w:id="3371" w:author="Gerard" w:date="2015-08-25T14:53:00Z">
        <w:r>
          <w:t xml:space="preserve"> is “</w:t>
        </w:r>
        <w:r>
          <w:rPr>
            <w:i/>
          </w:rPr>
          <w:t>DC Simo”</w:t>
        </w:r>
        <w:r>
          <w:t>. For this criterion,</w:t>
        </w:r>
      </w:ins>
    </w:p>
    <w:p w14:paraId="5EF3AA59" w14:textId="77777777" w:rsidR="00546831" w:rsidRDefault="00546831" w:rsidP="00546831">
      <w:pPr>
        <w:pStyle w:val="MTDisplayEquation"/>
        <w:rPr>
          <w:ins w:id="3372" w:author="Gerard" w:date="2015-08-25T14:53:00Z"/>
        </w:rPr>
      </w:pPr>
      <w:ins w:id="3373" w:author="Gerard" w:date="2015-08-25T14:53:00Z">
        <w:r>
          <w:tab/>
        </w:r>
        <w:r w:rsidRPr="00420C3F">
          <w:rPr>
            <w:position w:val="-16"/>
          </w:rPr>
          <w:object w:dxaOrig="1740" w:dyaOrig="500" w14:anchorId="0ABB3D4F">
            <v:shape id="_x0000_i3238" type="#_x0000_t75" style="width:87.5pt;height:25.5pt" o:ole="">
              <v:imagedata r:id="rId1648" o:title=""/>
            </v:shape>
            <o:OLEObject Type="Embed" ProgID="Equation.DSMT4" ShapeID="_x0000_i3238" DrawAspect="Content" ObjectID="_1375881015" r:id="rId1649"/>
          </w:object>
        </w:r>
        <w:r>
          <w:t xml:space="preserve"> </w:t>
        </w:r>
      </w:ins>
    </w:p>
    <w:p w14:paraId="44DB0188" w14:textId="77777777" w:rsidR="00546831" w:rsidRDefault="00546831" w:rsidP="00546831">
      <w:pPr>
        <w:rPr>
          <w:ins w:id="3374" w:author="Gerard" w:date="2015-08-25T14:53:00Z"/>
          <w:i/>
        </w:rPr>
      </w:pPr>
    </w:p>
    <w:p w14:paraId="20D69926" w14:textId="77777777" w:rsidR="00546831" w:rsidRPr="00B27FE9" w:rsidRDefault="00546831" w:rsidP="00546831">
      <w:pPr>
        <w:pStyle w:val="Example"/>
        <w:rPr>
          <w:ins w:id="3375" w:author="Gerard" w:date="2015-08-25T14:53:00Z"/>
        </w:rPr>
      </w:pPr>
      <w:ins w:id="3376" w:author="Gerard" w:date="2015-08-25T14:53:00Z">
        <w:r w:rsidRPr="00B27FE9">
          <w:t>Example:</w:t>
        </w:r>
      </w:ins>
    </w:p>
    <w:p w14:paraId="63BDF901" w14:textId="77777777" w:rsidR="00546831" w:rsidRDefault="00546831" w:rsidP="00546831">
      <w:pPr>
        <w:pStyle w:val="code"/>
        <w:rPr>
          <w:ins w:id="3377" w:author="Gerard" w:date="2015-08-25T14:53:00Z"/>
        </w:rPr>
      </w:pPr>
      <w:ins w:id="3378" w:author="Gerard" w:date="2015-08-25T14:53:00Z">
        <w:r>
          <w:t>&lt;criterion type="DC Simo"/&gt;</w:t>
        </w:r>
      </w:ins>
    </w:p>
    <w:p w14:paraId="0A069008" w14:textId="77777777" w:rsidR="00546831" w:rsidRDefault="00546831" w:rsidP="00546831">
      <w:pPr>
        <w:rPr>
          <w:ins w:id="3379" w:author="Gerard" w:date="2015-08-25T14:53:00Z"/>
        </w:rPr>
      </w:pPr>
    </w:p>
    <w:p w14:paraId="38D02F44" w14:textId="77777777" w:rsidR="00546831" w:rsidRDefault="00546831" w:rsidP="00546831">
      <w:pPr>
        <w:pStyle w:val="Heading4"/>
        <w:rPr>
          <w:ins w:id="3380" w:author="Gerard" w:date="2015-08-25T14:53:00Z"/>
        </w:rPr>
      </w:pPr>
      <w:bookmarkStart w:id="3381" w:name="_Toc302133196"/>
      <w:bookmarkStart w:id="3382" w:name="_Toc302134601"/>
      <w:ins w:id="3383" w:author="Gerard" w:date="2015-08-25T14:53:00Z">
        <w:r>
          <w:t>Strain Energy Density</w:t>
        </w:r>
        <w:bookmarkEnd w:id="3381"/>
        <w:bookmarkEnd w:id="3382"/>
      </w:ins>
    </w:p>
    <w:p w14:paraId="25B20B90" w14:textId="77777777" w:rsidR="00546831" w:rsidRDefault="00546831" w:rsidP="00546831">
      <w:pPr>
        <w:rPr>
          <w:ins w:id="3384" w:author="Gerard" w:date="2015-08-25T14:53:00Z"/>
        </w:rPr>
      </w:pPr>
      <w:ins w:id="3385" w:author="Gerard" w:date="2015-08-25T14:53:00Z">
        <w:r>
          <w:t>The material type for strain energy density damage criterion is “</w:t>
        </w:r>
        <w:r>
          <w:rPr>
            <w:i/>
          </w:rPr>
          <w:t>DC strain energy density”</w:t>
        </w:r>
        <w:r>
          <w:t>. For this criterion,</w:t>
        </w:r>
      </w:ins>
    </w:p>
    <w:p w14:paraId="3A724E35" w14:textId="77777777" w:rsidR="00546831" w:rsidRDefault="00546831" w:rsidP="00546831">
      <w:pPr>
        <w:pStyle w:val="MTDisplayEquation"/>
        <w:rPr>
          <w:ins w:id="3386" w:author="Gerard" w:date="2015-08-25T14:53:00Z"/>
        </w:rPr>
      </w:pPr>
      <w:ins w:id="3387" w:author="Gerard" w:date="2015-08-25T14:53:00Z">
        <w:r>
          <w:tab/>
        </w:r>
        <w:r w:rsidRPr="00420C3F">
          <w:rPr>
            <w:position w:val="-14"/>
          </w:rPr>
          <w:object w:dxaOrig="1420" w:dyaOrig="420" w14:anchorId="4C2BC156">
            <v:shape id="_x0000_i3239" type="#_x0000_t75" style="width:71.1pt;height:20.95pt" o:ole="">
              <v:imagedata r:id="rId1650" o:title=""/>
            </v:shape>
            <o:OLEObject Type="Embed" ProgID="Equation.DSMT4" ShapeID="_x0000_i3239" DrawAspect="Content" ObjectID="_1375881016" r:id="rId1651"/>
          </w:object>
        </w:r>
        <w:r>
          <w:t xml:space="preserve"> </w:t>
        </w:r>
      </w:ins>
    </w:p>
    <w:p w14:paraId="4E2F1840" w14:textId="77777777" w:rsidR="00546831" w:rsidRDefault="00546831" w:rsidP="00546831">
      <w:pPr>
        <w:rPr>
          <w:ins w:id="3388" w:author="Gerard" w:date="2015-08-25T14:53:00Z"/>
          <w:i/>
        </w:rPr>
      </w:pPr>
    </w:p>
    <w:p w14:paraId="7FC236A6" w14:textId="77777777" w:rsidR="00546831" w:rsidRPr="00B27FE9" w:rsidRDefault="00546831" w:rsidP="00546831">
      <w:pPr>
        <w:pStyle w:val="Example"/>
        <w:rPr>
          <w:ins w:id="3389" w:author="Gerard" w:date="2015-08-25T14:53:00Z"/>
        </w:rPr>
      </w:pPr>
      <w:ins w:id="3390" w:author="Gerard" w:date="2015-08-25T14:53:00Z">
        <w:r w:rsidRPr="00B27FE9">
          <w:t>Example:</w:t>
        </w:r>
      </w:ins>
    </w:p>
    <w:p w14:paraId="58B7719E" w14:textId="77777777" w:rsidR="00546831" w:rsidRDefault="00546831" w:rsidP="00546831">
      <w:pPr>
        <w:pStyle w:val="code"/>
        <w:rPr>
          <w:ins w:id="3391" w:author="Gerard" w:date="2015-08-25T14:53:00Z"/>
        </w:rPr>
      </w:pPr>
      <w:ins w:id="3392" w:author="Gerard" w:date="2015-08-25T14:53:00Z">
        <w:r>
          <w:t>&lt;criterion type="DC strain energy density"/&gt;</w:t>
        </w:r>
      </w:ins>
    </w:p>
    <w:p w14:paraId="108EA938" w14:textId="77777777" w:rsidR="00546831" w:rsidRDefault="00546831" w:rsidP="00546831">
      <w:pPr>
        <w:rPr>
          <w:ins w:id="3393" w:author="Gerard" w:date="2015-08-25T14:53:00Z"/>
        </w:rPr>
      </w:pPr>
    </w:p>
    <w:p w14:paraId="4BFE959F" w14:textId="77777777" w:rsidR="00546831" w:rsidRDefault="00546831" w:rsidP="00546831">
      <w:pPr>
        <w:pStyle w:val="Heading4"/>
        <w:rPr>
          <w:ins w:id="3394" w:author="Gerard" w:date="2015-08-25T14:53:00Z"/>
        </w:rPr>
      </w:pPr>
      <w:bookmarkStart w:id="3395" w:name="_Toc302133197"/>
      <w:bookmarkStart w:id="3396" w:name="_Toc302134602"/>
      <w:ins w:id="3397" w:author="Gerard" w:date="2015-08-25T14:53:00Z">
        <w:r>
          <w:t>Specific Strain Energy</w:t>
        </w:r>
        <w:bookmarkEnd w:id="3395"/>
        <w:bookmarkEnd w:id="3396"/>
      </w:ins>
    </w:p>
    <w:p w14:paraId="00BECB29" w14:textId="77777777" w:rsidR="00546831" w:rsidRDefault="00546831" w:rsidP="00546831">
      <w:pPr>
        <w:rPr>
          <w:ins w:id="3398" w:author="Gerard" w:date="2015-08-25T14:53:00Z"/>
        </w:rPr>
      </w:pPr>
      <w:ins w:id="3399" w:author="Gerard" w:date="2015-08-25T14:53:00Z">
        <w:r>
          <w:t>The material type for specific strain energy damage criterion is “</w:t>
        </w:r>
        <w:r>
          <w:rPr>
            <w:i/>
          </w:rPr>
          <w:t>DC specific strain energy”</w:t>
        </w:r>
        <w:r>
          <w:t>. For this criterion,</w:t>
        </w:r>
      </w:ins>
    </w:p>
    <w:p w14:paraId="32848191" w14:textId="77777777" w:rsidR="00546831" w:rsidRDefault="00546831" w:rsidP="00546831">
      <w:pPr>
        <w:pStyle w:val="MTDisplayEquation"/>
        <w:rPr>
          <w:ins w:id="3400" w:author="Gerard" w:date="2015-08-25T14:53:00Z"/>
        </w:rPr>
      </w:pPr>
      <w:ins w:id="3401" w:author="Gerard" w:date="2015-08-25T14:53:00Z">
        <w:r>
          <w:tab/>
        </w:r>
        <w:r w:rsidRPr="00C5412D">
          <w:rPr>
            <w:position w:val="-14"/>
          </w:rPr>
          <w:object w:dxaOrig="1720" w:dyaOrig="420" w14:anchorId="45A4DE94">
            <v:shape id="_x0000_i3240" type="#_x0000_t75" style="width:85.65pt;height:20.95pt" o:ole="">
              <v:imagedata r:id="rId1652" o:title=""/>
            </v:shape>
            <o:OLEObject Type="Embed" ProgID="Equation.DSMT4" ShapeID="_x0000_i3240" DrawAspect="Content" ObjectID="_1375881017" r:id="rId1653"/>
          </w:object>
        </w:r>
        <w:r>
          <w:t xml:space="preserve"> </w:t>
        </w:r>
      </w:ins>
    </w:p>
    <w:p w14:paraId="206B6ED2" w14:textId="77777777" w:rsidR="00546831" w:rsidRPr="00F92972" w:rsidRDefault="00546831" w:rsidP="00546831">
      <w:pPr>
        <w:rPr>
          <w:ins w:id="3402" w:author="Gerard" w:date="2015-08-25T14:53:00Z"/>
        </w:rPr>
      </w:pPr>
      <w:ins w:id="3403" w:author="Gerard" w:date="2015-08-25T14:53:00Z">
        <w:r>
          <w:t xml:space="preserve">where </w:t>
        </w:r>
        <w:r w:rsidRPr="00420C3F">
          <w:rPr>
            <w:position w:val="-10"/>
          </w:rPr>
          <w:object w:dxaOrig="220" w:dyaOrig="260" w14:anchorId="60FBA18A">
            <v:shape id="_x0000_i3241" type="#_x0000_t75" style="width:10.95pt;height:13.65pt" o:ole="">
              <v:imagedata r:id="rId1654" o:title=""/>
            </v:shape>
            <o:OLEObject Type="Embed" ProgID="Equation.DSMT4" ShapeID="_x0000_i3241" DrawAspect="Content" ObjectID="_1375881018" r:id="rId1655"/>
          </w:object>
        </w:r>
        <w:r>
          <w:t xml:space="preserve"> is the elastic material’s density.</w:t>
        </w:r>
      </w:ins>
    </w:p>
    <w:p w14:paraId="548736C8" w14:textId="77777777" w:rsidR="00546831" w:rsidRDefault="00546831" w:rsidP="00546831">
      <w:pPr>
        <w:rPr>
          <w:ins w:id="3404" w:author="Gerard" w:date="2015-08-25T14:53:00Z"/>
          <w:i/>
        </w:rPr>
      </w:pPr>
    </w:p>
    <w:p w14:paraId="624D7999" w14:textId="77777777" w:rsidR="00546831" w:rsidRPr="00B27FE9" w:rsidRDefault="00546831" w:rsidP="00546831">
      <w:pPr>
        <w:pStyle w:val="Example"/>
        <w:rPr>
          <w:ins w:id="3405" w:author="Gerard" w:date="2015-08-25T14:53:00Z"/>
        </w:rPr>
      </w:pPr>
      <w:ins w:id="3406" w:author="Gerard" w:date="2015-08-25T14:53:00Z">
        <w:r w:rsidRPr="00B27FE9">
          <w:t>Example:</w:t>
        </w:r>
      </w:ins>
    </w:p>
    <w:p w14:paraId="513ECA22" w14:textId="77777777" w:rsidR="00546831" w:rsidRDefault="00546831" w:rsidP="00546831">
      <w:pPr>
        <w:pStyle w:val="code"/>
        <w:rPr>
          <w:ins w:id="3407" w:author="Gerard" w:date="2015-08-25T14:53:00Z"/>
        </w:rPr>
      </w:pPr>
      <w:ins w:id="3408" w:author="Gerard" w:date="2015-08-25T14:53:00Z">
        <w:r>
          <w:t>&lt;criterion type="DC specific strain energy"/&gt;</w:t>
        </w:r>
      </w:ins>
    </w:p>
    <w:p w14:paraId="70DD553D" w14:textId="77777777" w:rsidR="00546831" w:rsidRDefault="00546831" w:rsidP="00546831">
      <w:pPr>
        <w:rPr>
          <w:ins w:id="3409" w:author="Gerard" w:date="2015-08-25T14:53:00Z"/>
        </w:rPr>
      </w:pPr>
    </w:p>
    <w:p w14:paraId="761BEBA9" w14:textId="77777777" w:rsidR="00546831" w:rsidRDefault="00546831" w:rsidP="00546831">
      <w:pPr>
        <w:pStyle w:val="Heading4"/>
        <w:rPr>
          <w:ins w:id="3410" w:author="Gerard" w:date="2015-08-25T14:53:00Z"/>
        </w:rPr>
      </w:pPr>
      <w:bookmarkStart w:id="3411" w:name="_Toc302133198"/>
      <w:bookmarkStart w:id="3412" w:name="_Toc302134603"/>
      <w:ins w:id="3413" w:author="Gerard" w:date="2015-08-25T14:53:00Z">
        <w:r>
          <w:t>Von Mises Stress</w:t>
        </w:r>
        <w:bookmarkEnd w:id="3411"/>
        <w:bookmarkEnd w:id="3412"/>
      </w:ins>
    </w:p>
    <w:p w14:paraId="282C9ED1" w14:textId="77777777" w:rsidR="00546831" w:rsidRDefault="00546831" w:rsidP="00546831">
      <w:pPr>
        <w:rPr>
          <w:ins w:id="3414" w:author="Gerard" w:date="2015-08-25T14:53:00Z"/>
        </w:rPr>
      </w:pPr>
      <w:ins w:id="3415" w:author="Gerard" w:date="2015-08-25T14:53:00Z">
        <w:r>
          <w:t>The material type for von Mises stress damage criterion is “</w:t>
        </w:r>
        <w:r>
          <w:rPr>
            <w:i/>
          </w:rPr>
          <w:t>DC von Mises stress”</w:t>
        </w:r>
        <w:r>
          <w:t>. For this criterion,</w:t>
        </w:r>
      </w:ins>
    </w:p>
    <w:p w14:paraId="52D58B78" w14:textId="77777777" w:rsidR="00546831" w:rsidRDefault="00546831" w:rsidP="00546831">
      <w:pPr>
        <w:pStyle w:val="MTDisplayEquation"/>
        <w:rPr>
          <w:ins w:id="3416" w:author="Gerard" w:date="2015-08-25T14:53:00Z"/>
        </w:rPr>
      </w:pPr>
      <w:ins w:id="3417" w:author="Gerard" w:date="2015-08-25T14:53:00Z">
        <w:r>
          <w:tab/>
        </w:r>
        <w:r w:rsidRPr="00046AA3">
          <w:rPr>
            <w:position w:val="-24"/>
          </w:rPr>
          <w:object w:dxaOrig="4680" w:dyaOrig="700" w14:anchorId="307119CE">
            <v:shape id="_x0000_i3242" type="#_x0000_t75" style="width:234.25pt;height:35.55pt" o:ole="">
              <v:imagedata r:id="rId1656" o:title=""/>
            </v:shape>
            <o:OLEObject Type="Embed" ProgID="Equation.DSMT4" ShapeID="_x0000_i3242" DrawAspect="Content" ObjectID="_1375881019" r:id="rId1657"/>
          </w:object>
        </w:r>
        <w:r>
          <w:t xml:space="preserve"> </w:t>
        </w:r>
      </w:ins>
    </w:p>
    <w:p w14:paraId="655468BD" w14:textId="77777777" w:rsidR="00546831" w:rsidRPr="00F92972" w:rsidRDefault="00546831" w:rsidP="00546831">
      <w:pPr>
        <w:rPr>
          <w:ins w:id="3418" w:author="Gerard" w:date="2015-08-25T14:53:00Z"/>
        </w:rPr>
      </w:pPr>
      <w:ins w:id="3419" w:author="Gerard" w:date="2015-08-25T14:53:00Z">
        <w:r>
          <w:lastRenderedPageBreak/>
          <w:t xml:space="preserve">where </w:t>
        </w:r>
        <w:r w:rsidRPr="00420C3F">
          <w:rPr>
            <w:position w:val="-12"/>
          </w:rPr>
          <w:object w:dxaOrig="920" w:dyaOrig="380" w14:anchorId="7DF7B22C">
            <v:shape id="_x0000_i3243" type="#_x0000_t75" style="width:45.55pt;height:19.15pt" o:ole="">
              <v:imagedata r:id="rId1658" o:title=""/>
            </v:shape>
            <o:OLEObject Type="Embed" ProgID="Equation.DSMT4" ShapeID="_x0000_i3243" DrawAspect="Content" ObjectID="_1375881020" r:id="rId1659"/>
          </w:object>
        </w:r>
        <w:r>
          <w:t xml:space="preserve"> are the principal values of </w:t>
        </w:r>
        <w:r w:rsidRPr="00420C3F">
          <w:rPr>
            <w:position w:val="-14"/>
          </w:rPr>
          <w:object w:dxaOrig="660" w:dyaOrig="420" w14:anchorId="227B46FC">
            <v:shape id="_x0000_i3244" type="#_x0000_t75" style="width:33.7pt;height:20.95pt" o:ole="">
              <v:imagedata r:id="rId1660" o:title=""/>
            </v:shape>
            <o:OLEObject Type="Embed" ProgID="Equation.DSMT4" ShapeID="_x0000_i3244" DrawAspect="Content" ObjectID="_1375881021" r:id="rId1661"/>
          </w:object>
        </w:r>
        <w:r>
          <w:t>.</w:t>
        </w:r>
      </w:ins>
    </w:p>
    <w:p w14:paraId="7242F4F2" w14:textId="77777777" w:rsidR="00546831" w:rsidRDefault="00546831" w:rsidP="00546831">
      <w:pPr>
        <w:rPr>
          <w:ins w:id="3420" w:author="Gerard" w:date="2015-08-25T14:53:00Z"/>
          <w:i/>
        </w:rPr>
      </w:pPr>
    </w:p>
    <w:p w14:paraId="0DBBE366" w14:textId="77777777" w:rsidR="00546831" w:rsidRPr="00B27FE9" w:rsidRDefault="00546831" w:rsidP="00546831">
      <w:pPr>
        <w:pStyle w:val="Example"/>
        <w:rPr>
          <w:ins w:id="3421" w:author="Gerard" w:date="2015-08-25T14:53:00Z"/>
        </w:rPr>
      </w:pPr>
      <w:ins w:id="3422" w:author="Gerard" w:date="2015-08-25T14:53:00Z">
        <w:r w:rsidRPr="00B27FE9">
          <w:t>Example:</w:t>
        </w:r>
      </w:ins>
    </w:p>
    <w:p w14:paraId="7C0F80B7" w14:textId="77777777" w:rsidR="00546831" w:rsidRDefault="00546831" w:rsidP="00546831">
      <w:pPr>
        <w:pStyle w:val="code"/>
        <w:rPr>
          <w:ins w:id="3423" w:author="Gerard" w:date="2015-08-25T14:53:00Z"/>
        </w:rPr>
      </w:pPr>
      <w:ins w:id="3424" w:author="Gerard" w:date="2015-08-25T14:53:00Z">
        <w:r>
          <w:t>&lt;criterion type="DC von Mises stress"/&gt;</w:t>
        </w:r>
      </w:ins>
    </w:p>
    <w:p w14:paraId="79C9E350" w14:textId="77777777" w:rsidR="00546831" w:rsidRDefault="00546831" w:rsidP="00546831">
      <w:pPr>
        <w:rPr>
          <w:ins w:id="3425" w:author="Gerard" w:date="2015-08-25T14:53:00Z"/>
        </w:rPr>
      </w:pPr>
    </w:p>
    <w:p w14:paraId="51227790" w14:textId="77777777" w:rsidR="00546831" w:rsidRDefault="00546831" w:rsidP="00546831">
      <w:pPr>
        <w:pStyle w:val="Heading4"/>
        <w:rPr>
          <w:ins w:id="3426" w:author="Gerard" w:date="2015-08-25T14:53:00Z"/>
        </w:rPr>
      </w:pPr>
      <w:bookmarkStart w:id="3427" w:name="_Toc302133199"/>
      <w:bookmarkStart w:id="3428" w:name="_Toc302134604"/>
      <w:ins w:id="3429" w:author="Gerard" w:date="2015-08-25T14:53:00Z">
        <w:r>
          <w:t>Maximum Shear Stress</w:t>
        </w:r>
        <w:bookmarkEnd w:id="3427"/>
        <w:bookmarkEnd w:id="3428"/>
      </w:ins>
    </w:p>
    <w:p w14:paraId="3251A0C3" w14:textId="77777777" w:rsidR="00546831" w:rsidRDefault="00546831" w:rsidP="00546831">
      <w:pPr>
        <w:rPr>
          <w:ins w:id="3430" w:author="Gerard" w:date="2015-08-25T14:53:00Z"/>
        </w:rPr>
      </w:pPr>
      <w:ins w:id="3431" w:author="Gerard" w:date="2015-08-25T14:53:00Z">
        <w:r>
          <w:t>The material type for maximum shear stress damage criterion is “</w:t>
        </w:r>
        <w:r>
          <w:rPr>
            <w:i/>
          </w:rPr>
          <w:t>DC max shear stress”</w:t>
        </w:r>
        <w:r>
          <w:t>. For this criterion,</w:t>
        </w:r>
      </w:ins>
    </w:p>
    <w:p w14:paraId="00911D54" w14:textId="77777777" w:rsidR="00546831" w:rsidRDefault="00546831" w:rsidP="00546831">
      <w:pPr>
        <w:pStyle w:val="MTDisplayEquation"/>
        <w:rPr>
          <w:ins w:id="3432" w:author="Gerard" w:date="2015-08-25T14:53:00Z"/>
        </w:rPr>
      </w:pPr>
      <w:ins w:id="3433" w:author="Gerard" w:date="2015-08-25T14:53:00Z">
        <w:r>
          <w:tab/>
        </w:r>
        <w:r w:rsidRPr="00046AA3">
          <w:rPr>
            <w:position w:val="-36"/>
          </w:rPr>
          <w:object w:dxaOrig="4080" w:dyaOrig="840" w14:anchorId="6E5EF4E8">
            <v:shape id="_x0000_i3245" type="#_x0000_t75" style="width:204.15pt;height:41.9pt" o:ole="">
              <v:imagedata r:id="rId1662" o:title=""/>
            </v:shape>
            <o:OLEObject Type="Embed" ProgID="Equation.DSMT4" ShapeID="_x0000_i3245" DrawAspect="Content" ObjectID="_1375881022" r:id="rId1663"/>
          </w:object>
        </w:r>
        <w:r>
          <w:t xml:space="preserve"> </w:t>
        </w:r>
      </w:ins>
    </w:p>
    <w:p w14:paraId="5A1ED3BD" w14:textId="77777777" w:rsidR="00546831" w:rsidRPr="00F92972" w:rsidRDefault="00546831" w:rsidP="00546831">
      <w:pPr>
        <w:rPr>
          <w:ins w:id="3434" w:author="Gerard" w:date="2015-08-25T14:53:00Z"/>
        </w:rPr>
      </w:pPr>
      <w:ins w:id="3435" w:author="Gerard" w:date="2015-08-25T14:53:00Z">
        <w:r>
          <w:t xml:space="preserve">where </w:t>
        </w:r>
        <w:r w:rsidRPr="00C5412D">
          <w:rPr>
            <w:position w:val="-12"/>
          </w:rPr>
          <w:object w:dxaOrig="920" w:dyaOrig="380" w14:anchorId="4BE64D6F">
            <v:shape id="_x0000_i3246" type="#_x0000_t75" style="width:45.55pt;height:19.15pt" o:ole="">
              <v:imagedata r:id="rId1664" o:title=""/>
            </v:shape>
            <o:OLEObject Type="Embed" ProgID="Equation.DSMT4" ShapeID="_x0000_i3246" DrawAspect="Content" ObjectID="_1375881023" r:id="rId1665"/>
          </w:object>
        </w:r>
        <w:r>
          <w:t xml:space="preserve"> are the principal values of </w:t>
        </w:r>
        <w:r w:rsidRPr="00C5412D">
          <w:rPr>
            <w:position w:val="-14"/>
          </w:rPr>
          <w:object w:dxaOrig="660" w:dyaOrig="420" w14:anchorId="5D357D8E">
            <v:shape id="_x0000_i3247" type="#_x0000_t75" style="width:33.7pt;height:20.95pt" o:ole="">
              <v:imagedata r:id="rId1666" o:title=""/>
            </v:shape>
            <o:OLEObject Type="Embed" ProgID="Equation.DSMT4" ShapeID="_x0000_i3247" DrawAspect="Content" ObjectID="_1375881024" r:id="rId1667"/>
          </w:object>
        </w:r>
        <w:r>
          <w:t>.</w:t>
        </w:r>
      </w:ins>
    </w:p>
    <w:p w14:paraId="6BADEAA7" w14:textId="77777777" w:rsidR="00546831" w:rsidRDefault="00546831" w:rsidP="00546831">
      <w:pPr>
        <w:rPr>
          <w:ins w:id="3436" w:author="Gerard" w:date="2015-08-25T14:53:00Z"/>
          <w:i/>
        </w:rPr>
      </w:pPr>
    </w:p>
    <w:p w14:paraId="0A0FEAAE" w14:textId="77777777" w:rsidR="00546831" w:rsidRPr="00B27FE9" w:rsidRDefault="00546831" w:rsidP="00546831">
      <w:pPr>
        <w:pStyle w:val="Example"/>
        <w:rPr>
          <w:ins w:id="3437" w:author="Gerard" w:date="2015-08-25T14:53:00Z"/>
        </w:rPr>
      </w:pPr>
      <w:ins w:id="3438" w:author="Gerard" w:date="2015-08-25T14:53:00Z">
        <w:r w:rsidRPr="00B27FE9">
          <w:t>Example:</w:t>
        </w:r>
      </w:ins>
    </w:p>
    <w:p w14:paraId="1FAAB8CE" w14:textId="77777777" w:rsidR="00546831" w:rsidRDefault="00546831" w:rsidP="00546831">
      <w:pPr>
        <w:pStyle w:val="code"/>
        <w:rPr>
          <w:ins w:id="3439" w:author="Gerard" w:date="2015-08-25T14:53:00Z"/>
        </w:rPr>
      </w:pPr>
      <w:ins w:id="3440" w:author="Gerard" w:date="2015-08-25T14:53:00Z">
        <w:r>
          <w:t>&lt;criterion type="DC max shear stress"/&gt;</w:t>
        </w:r>
      </w:ins>
    </w:p>
    <w:p w14:paraId="73807506" w14:textId="77777777" w:rsidR="00546831" w:rsidRDefault="00546831" w:rsidP="00546831">
      <w:pPr>
        <w:rPr>
          <w:ins w:id="3441" w:author="Gerard" w:date="2015-08-25T14:53:00Z"/>
        </w:rPr>
      </w:pPr>
    </w:p>
    <w:p w14:paraId="22165E3E" w14:textId="77777777" w:rsidR="00546831" w:rsidRDefault="00546831" w:rsidP="00546831">
      <w:pPr>
        <w:pStyle w:val="Heading4"/>
        <w:rPr>
          <w:ins w:id="3442" w:author="Gerard" w:date="2015-08-25T14:53:00Z"/>
        </w:rPr>
      </w:pPr>
      <w:bookmarkStart w:id="3443" w:name="_Toc302133200"/>
      <w:bookmarkStart w:id="3444" w:name="_Toc302134605"/>
      <w:ins w:id="3445" w:author="Gerard" w:date="2015-08-25T14:53:00Z">
        <w:r>
          <w:t>Maximum Normal Stress</w:t>
        </w:r>
        <w:bookmarkEnd w:id="3443"/>
        <w:bookmarkEnd w:id="3444"/>
      </w:ins>
    </w:p>
    <w:p w14:paraId="4F2A3C20" w14:textId="77777777" w:rsidR="00546831" w:rsidRDefault="00546831" w:rsidP="00546831">
      <w:pPr>
        <w:rPr>
          <w:ins w:id="3446" w:author="Gerard" w:date="2015-08-25T14:53:00Z"/>
        </w:rPr>
      </w:pPr>
      <w:ins w:id="3447" w:author="Gerard" w:date="2015-08-25T14:53:00Z">
        <w:r>
          <w:t>The material type for maximum normal stress damage criterion is “</w:t>
        </w:r>
        <w:r>
          <w:rPr>
            <w:i/>
          </w:rPr>
          <w:t>DC max normal stress”</w:t>
        </w:r>
        <w:r>
          <w:t>. For this criterion,</w:t>
        </w:r>
      </w:ins>
    </w:p>
    <w:p w14:paraId="22517C08" w14:textId="77777777" w:rsidR="00546831" w:rsidRDefault="00546831" w:rsidP="00546831">
      <w:pPr>
        <w:pStyle w:val="MTDisplayEquation"/>
        <w:rPr>
          <w:ins w:id="3448" w:author="Gerard" w:date="2015-08-25T14:53:00Z"/>
        </w:rPr>
      </w:pPr>
      <w:ins w:id="3449" w:author="Gerard" w:date="2015-08-25T14:53:00Z">
        <w:r>
          <w:tab/>
        </w:r>
        <w:r w:rsidRPr="00046AA3">
          <w:rPr>
            <w:position w:val="-14"/>
          </w:rPr>
          <w:object w:dxaOrig="2280" w:dyaOrig="420" w14:anchorId="681E8F71">
            <v:shape id="_x0000_i3248" type="#_x0000_t75" style="width:113.9pt;height:20.95pt" o:ole="">
              <v:imagedata r:id="rId1668" o:title=""/>
            </v:shape>
            <o:OLEObject Type="Embed" ProgID="Equation.DSMT4" ShapeID="_x0000_i3248" DrawAspect="Content" ObjectID="_1375881025" r:id="rId1669"/>
          </w:object>
        </w:r>
        <w:r>
          <w:t xml:space="preserve"> </w:t>
        </w:r>
      </w:ins>
    </w:p>
    <w:p w14:paraId="2B1001AB" w14:textId="77777777" w:rsidR="00546831" w:rsidRPr="00F92972" w:rsidRDefault="00546831" w:rsidP="00546831">
      <w:pPr>
        <w:rPr>
          <w:ins w:id="3450" w:author="Gerard" w:date="2015-08-25T14:53:00Z"/>
        </w:rPr>
      </w:pPr>
      <w:ins w:id="3451" w:author="Gerard" w:date="2015-08-25T14:53:00Z">
        <w:r>
          <w:t xml:space="preserve">where </w:t>
        </w:r>
        <w:r w:rsidRPr="00C5412D">
          <w:rPr>
            <w:position w:val="-12"/>
          </w:rPr>
          <w:object w:dxaOrig="920" w:dyaOrig="380" w14:anchorId="7771E09A">
            <v:shape id="_x0000_i3249" type="#_x0000_t75" style="width:45.55pt;height:19.15pt" o:ole="">
              <v:imagedata r:id="rId1670" o:title=""/>
            </v:shape>
            <o:OLEObject Type="Embed" ProgID="Equation.DSMT4" ShapeID="_x0000_i3249" DrawAspect="Content" ObjectID="_1375881026" r:id="rId1671"/>
          </w:object>
        </w:r>
        <w:r>
          <w:t xml:space="preserve"> are the principal values of </w:t>
        </w:r>
        <w:r w:rsidRPr="00C5412D">
          <w:rPr>
            <w:position w:val="-14"/>
          </w:rPr>
          <w:object w:dxaOrig="660" w:dyaOrig="420" w14:anchorId="66C26C21">
            <v:shape id="_x0000_i3250" type="#_x0000_t75" style="width:33.7pt;height:20.95pt" o:ole="">
              <v:imagedata r:id="rId1672" o:title=""/>
            </v:shape>
            <o:OLEObject Type="Embed" ProgID="Equation.DSMT4" ShapeID="_x0000_i3250" DrawAspect="Content" ObjectID="_1375881027" r:id="rId1673"/>
          </w:object>
        </w:r>
        <w:r>
          <w:t>.</w:t>
        </w:r>
      </w:ins>
    </w:p>
    <w:p w14:paraId="201CD0E5" w14:textId="77777777" w:rsidR="00546831" w:rsidRDefault="00546831" w:rsidP="00546831">
      <w:pPr>
        <w:rPr>
          <w:ins w:id="3452" w:author="Gerard" w:date="2015-08-25T14:53:00Z"/>
          <w:i/>
        </w:rPr>
      </w:pPr>
    </w:p>
    <w:p w14:paraId="0C869785" w14:textId="77777777" w:rsidR="00546831" w:rsidRPr="00B27FE9" w:rsidRDefault="00546831" w:rsidP="00546831">
      <w:pPr>
        <w:pStyle w:val="Example"/>
        <w:rPr>
          <w:ins w:id="3453" w:author="Gerard" w:date="2015-08-25T14:53:00Z"/>
        </w:rPr>
      </w:pPr>
      <w:ins w:id="3454" w:author="Gerard" w:date="2015-08-25T14:53:00Z">
        <w:r w:rsidRPr="00B27FE9">
          <w:t>Example:</w:t>
        </w:r>
      </w:ins>
    </w:p>
    <w:p w14:paraId="226F70E1" w14:textId="77777777" w:rsidR="00546831" w:rsidRDefault="00546831" w:rsidP="00546831">
      <w:pPr>
        <w:pStyle w:val="code"/>
        <w:rPr>
          <w:ins w:id="3455" w:author="Gerard" w:date="2015-08-25T14:53:00Z"/>
        </w:rPr>
      </w:pPr>
      <w:ins w:id="3456" w:author="Gerard" w:date="2015-08-25T14:53:00Z">
        <w:r>
          <w:t>&lt;criterion type="DC max normal stress"/&gt;</w:t>
        </w:r>
      </w:ins>
    </w:p>
    <w:p w14:paraId="284A3DFC" w14:textId="77777777" w:rsidR="00546831" w:rsidRDefault="00546831" w:rsidP="00546831">
      <w:pPr>
        <w:rPr>
          <w:ins w:id="3457" w:author="Gerard" w:date="2015-08-25T14:53:00Z"/>
        </w:rPr>
      </w:pPr>
    </w:p>
    <w:p w14:paraId="4338A2A5" w14:textId="77777777" w:rsidR="00546831" w:rsidRDefault="00546831" w:rsidP="00546831">
      <w:pPr>
        <w:pStyle w:val="Heading4"/>
        <w:rPr>
          <w:ins w:id="3458" w:author="Gerard" w:date="2015-08-25T14:53:00Z"/>
        </w:rPr>
      </w:pPr>
      <w:bookmarkStart w:id="3459" w:name="_Toc302133201"/>
      <w:bookmarkStart w:id="3460" w:name="_Toc302134606"/>
      <w:ins w:id="3461" w:author="Gerard" w:date="2015-08-25T14:53:00Z">
        <w:r>
          <w:t>Maximum Normal Lagrange Strain</w:t>
        </w:r>
        <w:bookmarkEnd w:id="3459"/>
        <w:bookmarkEnd w:id="3460"/>
      </w:ins>
    </w:p>
    <w:p w14:paraId="6EC47353" w14:textId="77777777" w:rsidR="00546831" w:rsidRDefault="00546831" w:rsidP="00546831">
      <w:pPr>
        <w:rPr>
          <w:ins w:id="3462" w:author="Gerard" w:date="2015-08-25T14:53:00Z"/>
        </w:rPr>
      </w:pPr>
      <w:ins w:id="3463" w:author="Gerard" w:date="2015-08-25T14:53:00Z">
        <w:r>
          <w:t>The material type for maximum normal Lagrange strain damage criterion is “</w:t>
        </w:r>
        <w:r>
          <w:rPr>
            <w:i/>
          </w:rPr>
          <w:t>DC max normal Lagrange strain”</w:t>
        </w:r>
        <w:r>
          <w:t>. For this criterion,</w:t>
        </w:r>
      </w:ins>
    </w:p>
    <w:p w14:paraId="018919C3" w14:textId="77777777" w:rsidR="00546831" w:rsidRDefault="00546831" w:rsidP="00546831">
      <w:pPr>
        <w:pStyle w:val="MTDisplayEquation"/>
        <w:rPr>
          <w:ins w:id="3464" w:author="Gerard" w:date="2015-08-25T14:53:00Z"/>
        </w:rPr>
      </w:pPr>
      <w:ins w:id="3465" w:author="Gerard" w:date="2015-08-25T14:53:00Z">
        <w:r>
          <w:tab/>
        </w:r>
        <w:r w:rsidRPr="00C5412D">
          <w:rPr>
            <w:position w:val="-14"/>
          </w:rPr>
          <w:object w:dxaOrig="2280" w:dyaOrig="420" w14:anchorId="4BBB1550">
            <v:shape id="_x0000_i3251" type="#_x0000_t75" style="width:113.9pt;height:20.95pt" o:ole="">
              <v:imagedata r:id="rId1674" o:title=""/>
            </v:shape>
            <o:OLEObject Type="Embed" ProgID="Equation.DSMT4" ShapeID="_x0000_i3251" DrawAspect="Content" ObjectID="_1375881028" r:id="rId1675"/>
          </w:object>
        </w:r>
        <w:r>
          <w:t xml:space="preserve"> </w:t>
        </w:r>
      </w:ins>
    </w:p>
    <w:p w14:paraId="03AE02D1" w14:textId="77777777" w:rsidR="00546831" w:rsidRPr="00F92972" w:rsidRDefault="00546831" w:rsidP="00546831">
      <w:pPr>
        <w:rPr>
          <w:ins w:id="3466" w:author="Gerard" w:date="2015-08-25T14:53:00Z"/>
        </w:rPr>
      </w:pPr>
      <w:ins w:id="3467" w:author="Gerard" w:date="2015-08-25T14:53:00Z">
        <w:r>
          <w:t xml:space="preserve">where </w:t>
        </w:r>
        <w:r w:rsidRPr="00C5412D">
          <w:rPr>
            <w:position w:val="-12"/>
          </w:rPr>
          <w:object w:dxaOrig="940" w:dyaOrig="380" w14:anchorId="632D8A68">
            <v:shape id="_x0000_i3252" type="#_x0000_t75" style="width:47.4pt;height:19.15pt" o:ole="">
              <v:imagedata r:id="rId1676" o:title=""/>
            </v:shape>
            <o:OLEObject Type="Embed" ProgID="Equation.DSMT4" ShapeID="_x0000_i3252" DrawAspect="Content" ObjectID="_1375881029" r:id="rId1677"/>
          </w:object>
        </w:r>
        <w:r>
          <w:t xml:space="preserve"> are the principal values of </w:t>
        </w:r>
        <w:r w:rsidRPr="00420C3F">
          <w:rPr>
            <w:position w:val="-16"/>
          </w:rPr>
          <w:object w:dxaOrig="1720" w:dyaOrig="460" w14:anchorId="6523AAA5">
            <v:shape id="_x0000_i3253" type="#_x0000_t75" style="width:85.65pt;height:23.7pt" o:ole="">
              <v:imagedata r:id="rId1678" o:title=""/>
            </v:shape>
            <o:OLEObject Type="Embed" ProgID="Equation.DSMT4" ShapeID="_x0000_i3253" DrawAspect="Content" ObjectID="_1375881030" r:id="rId1679"/>
          </w:object>
        </w:r>
        <w:r>
          <w:t>.</w:t>
        </w:r>
      </w:ins>
    </w:p>
    <w:p w14:paraId="45AECF83" w14:textId="77777777" w:rsidR="00546831" w:rsidRDefault="00546831" w:rsidP="00546831">
      <w:pPr>
        <w:rPr>
          <w:ins w:id="3468" w:author="Gerard" w:date="2015-08-25T14:53:00Z"/>
          <w:i/>
        </w:rPr>
      </w:pPr>
    </w:p>
    <w:p w14:paraId="5E5BB3C8" w14:textId="77777777" w:rsidR="00546831" w:rsidRPr="00B27FE9" w:rsidRDefault="00546831" w:rsidP="00546831">
      <w:pPr>
        <w:pStyle w:val="Example"/>
        <w:rPr>
          <w:ins w:id="3469" w:author="Gerard" w:date="2015-08-25T14:53:00Z"/>
        </w:rPr>
      </w:pPr>
      <w:ins w:id="3470" w:author="Gerard" w:date="2015-08-25T14:53:00Z">
        <w:r w:rsidRPr="00B27FE9">
          <w:t>Example:</w:t>
        </w:r>
      </w:ins>
    </w:p>
    <w:p w14:paraId="7F0CDC6A" w14:textId="77777777" w:rsidR="00546831" w:rsidRDefault="00546831" w:rsidP="00546831">
      <w:pPr>
        <w:pStyle w:val="code"/>
        <w:rPr>
          <w:ins w:id="3471" w:author="Gerard" w:date="2015-08-25T14:53:00Z"/>
        </w:rPr>
      </w:pPr>
      <w:ins w:id="3472" w:author="Gerard" w:date="2015-08-25T14:53:00Z">
        <w:r>
          <w:t>&lt;criterion type="DC max normal Lagrange strain"/&gt;</w:t>
        </w:r>
      </w:ins>
    </w:p>
    <w:p w14:paraId="2B70C9C4" w14:textId="77777777" w:rsidR="00546831" w:rsidRDefault="00546831" w:rsidP="00546831">
      <w:pPr>
        <w:rPr>
          <w:ins w:id="3473" w:author="Gerard" w:date="2015-08-25T14:53:00Z"/>
        </w:rPr>
      </w:pPr>
    </w:p>
    <w:p w14:paraId="20F93667" w14:textId="77777777" w:rsidR="00546831" w:rsidRDefault="00546831" w:rsidP="00546831">
      <w:pPr>
        <w:pStyle w:val="Heading4"/>
        <w:rPr>
          <w:ins w:id="3474" w:author="Gerard" w:date="2015-08-25T14:53:00Z"/>
        </w:rPr>
      </w:pPr>
      <w:bookmarkStart w:id="3475" w:name="_Toc302133202"/>
      <w:bookmarkStart w:id="3476" w:name="_Toc302134607"/>
      <w:ins w:id="3477" w:author="Gerard" w:date="2015-08-25T14:53:00Z">
        <w:r>
          <w:t>Maximum Principal Stretch Ratio</w:t>
        </w:r>
        <w:bookmarkEnd w:id="3475"/>
        <w:bookmarkEnd w:id="3476"/>
      </w:ins>
    </w:p>
    <w:p w14:paraId="13A8CADD" w14:textId="77777777" w:rsidR="00546831" w:rsidRDefault="00546831" w:rsidP="00546831">
      <w:pPr>
        <w:rPr>
          <w:ins w:id="3478" w:author="Gerard" w:date="2015-08-25T14:53:00Z"/>
        </w:rPr>
      </w:pPr>
      <w:ins w:id="3479" w:author="Gerard" w:date="2015-08-25T14:53:00Z">
        <w:r>
          <w:t>The material type for maximum principal stretch ratio damage criterion is “</w:t>
        </w:r>
        <w:r>
          <w:rPr>
            <w:i/>
          </w:rPr>
          <w:t>DC max principal stretch ratio”</w:t>
        </w:r>
        <w:r>
          <w:t>. For this criterion,</w:t>
        </w:r>
      </w:ins>
    </w:p>
    <w:p w14:paraId="4D7B31AA" w14:textId="77777777" w:rsidR="00546831" w:rsidRDefault="00546831" w:rsidP="00546831">
      <w:pPr>
        <w:pStyle w:val="MTDisplayEquation"/>
        <w:rPr>
          <w:ins w:id="3480" w:author="Gerard" w:date="2015-08-25T14:53:00Z"/>
        </w:rPr>
      </w:pPr>
      <w:ins w:id="3481" w:author="Gerard" w:date="2015-08-25T14:53:00Z">
        <w:r>
          <w:lastRenderedPageBreak/>
          <w:tab/>
        </w:r>
        <w:r w:rsidRPr="00C5412D">
          <w:rPr>
            <w:position w:val="-14"/>
          </w:rPr>
          <w:object w:dxaOrig="2220" w:dyaOrig="420" w14:anchorId="2456673E">
            <v:shape id="_x0000_i3254" type="#_x0000_t75" style="width:111.2pt;height:20.95pt" o:ole="">
              <v:imagedata r:id="rId1680" o:title=""/>
            </v:shape>
            <o:OLEObject Type="Embed" ProgID="Equation.DSMT4" ShapeID="_x0000_i3254" DrawAspect="Content" ObjectID="_1375881031" r:id="rId1681"/>
          </w:object>
        </w:r>
        <w:r>
          <w:t xml:space="preserve"> </w:t>
        </w:r>
      </w:ins>
    </w:p>
    <w:p w14:paraId="0A2D1523" w14:textId="77777777" w:rsidR="00546831" w:rsidRPr="00F92972" w:rsidRDefault="00546831" w:rsidP="00546831">
      <w:pPr>
        <w:rPr>
          <w:ins w:id="3482" w:author="Gerard" w:date="2015-08-25T14:53:00Z"/>
        </w:rPr>
      </w:pPr>
      <w:ins w:id="3483" w:author="Gerard" w:date="2015-08-25T14:53:00Z">
        <w:r>
          <w:t xml:space="preserve">where </w:t>
        </w:r>
        <w:r w:rsidRPr="00C5412D">
          <w:rPr>
            <w:position w:val="-12"/>
          </w:rPr>
          <w:object w:dxaOrig="960" w:dyaOrig="400" w14:anchorId="21C36D33">
            <v:shape id="_x0000_i3255" type="#_x0000_t75" style="width:48.3pt;height:20.05pt" o:ole="">
              <v:imagedata r:id="rId1682" o:title=""/>
            </v:shape>
            <o:OLEObject Type="Embed" ProgID="Equation.DSMT4" ShapeID="_x0000_i3255" DrawAspect="Content" ObjectID="_1375881032" r:id="rId1683"/>
          </w:object>
        </w:r>
        <w:r>
          <w:t xml:space="preserve"> are the principal values of </w:t>
        </w:r>
        <w:r w:rsidRPr="00420C3F">
          <w:rPr>
            <w:position w:val="-6"/>
          </w:rPr>
          <w:object w:dxaOrig="1000" w:dyaOrig="340" w14:anchorId="6140EF6E">
            <v:shape id="_x0000_i3256" type="#_x0000_t75" style="width:50.15pt;height:17.3pt" o:ole="">
              <v:imagedata r:id="rId1684" o:title=""/>
            </v:shape>
            <o:OLEObject Type="Embed" ProgID="Equation.DSMT4" ShapeID="_x0000_i3256" DrawAspect="Content" ObjectID="_1375881033" r:id="rId1685"/>
          </w:object>
        </w:r>
        <w:r>
          <w:t>.</w:t>
        </w:r>
      </w:ins>
    </w:p>
    <w:p w14:paraId="7E90930A" w14:textId="77777777" w:rsidR="00546831" w:rsidRDefault="00546831" w:rsidP="00546831">
      <w:pPr>
        <w:rPr>
          <w:ins w:id="3484" w:author="Gerard" w:date="2015-08-25T14:53:00Z"/>
          <w:i/>
        </w:rPr>
      </w:pPr>
    </w:p>
    <w:p w14:paraId="0B65D0BC" w14:textId="77777777" w:rsidR="00546831" w:rsidRPr="00B27FE9" w:rsidRDefault="00546831" w:rsidP="00546831">
      <w:pPr>
        <w:pStyle w:val="Example"/>
        <w:rPr>
          <w:ins w:id="3485" w:author="Gerard" w:date="2015-08-25T14:53:00Z"/>
        </w:rPr>
      </w:pPr>
      <w:ins w:id="3486" w:author="Gerard" w:date="2015-08-25T14:53:00Z">
        <w:r w:rsidRPr="00B27FE9">
          <w:t>Example:</w:t>
        </w:r>
      </w:ins>
    </w:p>
    <w:p w14:paraId="5C057790" w14:textId="77777777" w:rsidR="00546831" w:rsidRDefault="00546831" w:rsidP="00546831">
      <w:pPr>
        <w:pStyle w:val="code"/>
        <w:rPr>
          <w:ins w:id="3487" w:author="Gerard" w:date="2015-08-25T14:53:00Z"/>
        </w:rPr>
      </w:pPr>
      <w:ins w:id="3488" w:author="Gerard" w:date="2015-08-25T14:53:00Z">
        <w:r>
          <w:t>&lt;criterion type="DC max principal stretch ratio"/&gt;</w:t>
        </w:r>
      </w:ins>
    </w:p>
    <w:p w14:paraId="58C8C327" w14:textId="77777777" w:rsidR="00546831" w:rsidRDefault="00546831" w:rsidP="00546831">
      <w:pPr>
        <w:rPr>
          <w:ins w:id="3489" w:author="Gerard" w:date="2015-08-25T14:53:00Z"/>
        </w:rPr>
      </w:pPr>
    </w:p>
    <w:p w14:paraId="28F381F7" w14:textId="77777777" w:rsidR="00546831" w:rsidRDefault="00546831" w:rsidP="00546831">
      <w:pPr>
        <w:pStyle w:val="Heading4"/>
        <w:rPr>
          <w:ins w:id="3490" w:author="Gerard" w:date="2015-08-25T14:53:00Z"/>
        </w:rPr>
      </w:pPr>
      <w:bookmarkStart w:id="3491" w:name="_Toc302133203"/>
      <w:bookmarkStart w:id="3492" w:name="_Toc302134608"/>
      <w:ins w:id="3493" w:author="Gerard" w:date="2015-08-25T14:53:00Z">
        <w:r>
          <w:t>Simo Uncoupled</w:t>
        </w:r>
        <w:bookmarkEnd w:id="3491"/>
        <w:bookmarkEnd w:id="3492"/>
      </w:ins>
    </w:p>
    <w:p w14:paraId="20CDAF8F" w14:textId="01DFC54A" w:rsidR="00546831" w:rsidRDefault="00546831" w:rsidP="00546831">
      <w:pPr>
        <w:rPr>
          <w:ins w:id="3494" w:author="Gerard" w:date="2015-08-25T14:53:00Z"/>
        </w:rPr>
      </w:pPr>
      <w:ins w:id="3495" w:author="Gerard" w:date="2015-08-25T14:53:00Z">
        <w:r>
          <w:t xml:space="preserve">The material type for Simo’s damage criterion for uncoupled elastic solids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ins w:id="3496" w:author="Gerard" w:date="2015-08-25T14:53:00Z">
        <w:r>
          <w:t xml:space="preserve"> is “</w:t>
        </w:r>
        <w:r>
          <w:rPr>
            <w:i/>
          </w:rPr>
          <w:t>DC Simo uncoupled”</w:t>
        </w:r>
        <w:r>
          <w:t>. For this criterion,</w:t>
        </w:r>
      </w:ins>
    </w:p>
    <w:p w14:paraId="0DD4B7BA" w14:textId="77777777" w:rsidR="00546831" w:rsidRDefault="00546831" w:rsidP="00546831">
      <w:pPr>
        <w:pStyle w:val="MTDisplayEquation"/>
        <w:rPr>
          <w:ins w:id="3497" w:author="Gerard" w:date="2015-08-25T14:53:00Z"/>
        </w:rPr>
      </w:pPr>
      <w:ins w:id="3498" w:author="Gerard" w:date="2015-08-25T14:53:00Z">
        <w:r>
          <w:tab/>
        </w:r>
        <w:r w:rsidRPr="00364A93">
          <w:rPr>
            <w:position w:val="-18"/>
          </w:rPr>
          <w:object w:dxaOrig="1740" w:dyaOrig="520" w14:anchorId="132E27C1">
            <v:shape id="_x0000_i3257" type="#_x0000_t75" style="width:87.5pt;height:26.45pt" o:ole="">
              <v:imagedata r:id="rId1686" o:title=""/>
            </v:shape>
            <o:OLEObject Type="Embed" ProgID="Equation.DSMT4" ShapeID="_x0000_i3257" DrawAspect="Content" ObjectID="_1375881034" r:id="rId1687"/>
          </w:object>
        </w:r>
        <w:r>
          <w:t xml:space="preserve"> </w:t>
        </w:r>
      </w:ins>
    </w:p>
    <w:p w14:paraId="34990595" w14:textId="77777777" w:rsidR="00546831" w:rsidRPr="00364A93" w:rsidRDefault="00546831" w:rsidP="00546831">
      <w:pPr>
        <w:rPr>
          <w:ins w:id="3499" w:author="Gerard" w:date="2015-08-25T14:53:00Z"/>
        </w:rPr>
      </w:pPr>
      <w:ins w:id="3500" w:author="Gerard" w:date="2015-08-25T14:53:00Z">
        <w:r>
          <w:t xml:space="preserve">where </w:t>
        </w:r>
        <w:r w:rsidRPr="00364A93">
          <w:rPr>
            <w:position w:val="-4"/>
          </w:rPr>
          <w:object w:dxaOrig="1020" w:dyaOrig="320" w14:anchorId="6CB7D3F4">
            <v:shape id="_x0000_i3258" type="#_x0000_t75" style="width:51.05pt;height:16.4pt" o:ole="">
              <v:imagedata r:id="rId1688" o:title=""/>
            </v:shape>
            <o:OLEObject Type="Embed" ProgID="Equation.DSMT4" ShapeID="_x0000_i3258" DrawAspect="Content" ObjectID="_1375881035" r:id="rId1689"/>
          </w:object>
        </w:r>
        <w:r>
          <w:t>.</w:t>
        </w:r>
      </w:ins>
    </w:p>
    <w:p w14:paraId="6D77E2A5" w14:textId="77777777" w:rsidR="00546831" w:rsidRDefault="00546831" w:rsidP="00546831">
      <w:pPr>
        <w:rPr>
          <w:ins w:id="3501" w:author="Gerard" w:date="2015-08-25T14:53:00Z"/>
          <w:i/>
        </w:rPr>
      </w:pPr>
    </w:p>
    <w:p w14:paraId="2B3EB2A7" w14:textId="77777777" w:rsidR="00546831" w:rsidRPr="00B27FE9" w:rsidRDefault="00546831" w:rsidP="00546831">
      <w:pPr>
        <w:pStyle w:val="Example"/>
        <w:rPr>
          <w:ins w:id="3502" w:author="Gerard" w:date="2015-08-25T14:53:00Z"/>
        </w:rPr>
      </w:pPr>
      <w:ins w:id="3503" w:author="Gerard" w:date="2015-08-25T14:53:00Z">
        <w:r w:rsidRPr="00B27FE9">
          <w:t>Example:</w:t>
        </w:r>
      </w:ins>
    </w:p>
    <w:p w14:paraId="1F587AED" w14:textId="77777777" w:rsidR="00546831" w:rsidRDefault="00546831" w:rsidP="00546831">
      <w:pPr>
        <w:pStyle w:val="code"/>
        <w:rPr>
          <w:ins w:id="3504" w:author="Gerard" w:date="2015-08-25T14:53:00Z"/>
        </w:rPr>
      </w:pPr>
      <w:ins w:id="3505" w:author="Gerard" w:date="2015-08-25T14:53:00Z">
        <w:r>
          <w:t>&lt;criterion type="DC Simo uncoupled"/&gt;</w:t>
        </w:r>
      </w:ins>
    </w:p>
    <w:p w14:paraId="207089CD" w14:textId="77777777" w:rsidR="00546831" w:rsidRDefault="00546831" w:rsidP="00546831">
      <w:pPr>
        <w:rPr>
          <w:ins w:id="3506" w:author="Gerard" w:date="2015-08-25T14:53:00Z"/>
        </w:rPr>
      </w:pPr>
    </w:p>
    <w:p w14:paraId="18633DB0" w14:textId="77777777" w:rsidR="00546831" w:rsidRDefault="00546831" w:rsidP="00546831">
      <w:pPr>
        <w:pStyle w:val="Heading4"/>
        <w:rPr>
          <w:ins w:id="3507" w:author="Gerard" w:date="2015-08-25T14:53:00Z"/>
        </w:rPr>
      </w:pPr>
      <w:bookmarkStart w:id="3508" w:name="_Toc302133204"/>
      <w:bookmarkStart w:id="3509" w:name="_Toc302134609"/>
      <w:ins w:id="3510" w:author="Gerard" w:date="2015-08-25T14:53:00Z">
        <w:r>
          <w:t>Strain Energy Density Uncoupled</w:t>
        </w:r>
        <w:bookmarkEnd w:id="3508"/>
        <w:bookmarkEnd w:id="3509"/>
      </w:ins>
    </w:p>
    <w:p w14:paraId="324255F7" w14:textId="77777777" w:rsidR="00546831" w:rsidRDefault="00546831" w:rsidP="00546831">
      <w:pPr>
        <w:rPr>
          <w:ins w:id="3511" w:author="Gerard" w:date="2015-08-25T14:53:00Z"/>
        </w:rPr>
      </w:pPr>
      <w:ins w:id="3512" w:author="Gerard" w:date="2015-08-25T14:53:00Z">
        <w:r>
          <w:t>The material type for strain energy density damage criterion for uncoupled elastic solids is “</w:t>
        </w:r>
        <w:r>
          <w:rPr>
            <w:i/>
          </w:rPr>
          <w:t>DC strain energy density uncoupled”</w:t>
        </w:r>
        <w:r>
          <w:t>. For this criterion,</w:t>
        </w:r>
      </w:ins>
    </w:p>
    <w:p w14:paraId="35E8B415" w14:textId="77777777" w:rsidR="00546831" w:rsidRDefault="00546831" w:rsidP="00546831">
      <w:pPr>
        <w:pStyle w:val="MTDisplayEquation"/>
        <w:rPr>
          <w:ins w:id="3513" w:author="Gerard" w:date="2015-08-25T14:53:00Z"/>
        </w:rPr>
      </w:pPr>
      <w:ins w:id="3514" w:author="Gerard" w:date="2015-08-25T14:53:00Z">
        <w:r>
          <w:tab/>
        </w:r>
        <w:r w:rsidRPr="00046AA3">
          <w:rPr>
            <w:position w:val="-16"/>
          </w:rPr>
          <w:object w:dxaOrig="1420" w:dyaOrig="440" w14:anchorId="634B245C">
            <v:shape id="_x0000_i3259" type="#_x0000_t75" style="width:71.1pt;height:21.85pt" o:ole="">
              <v:imagedata r:id="rId1690" o:title=""/>
            </v:shape>
            <o:OLEObject Type="Embed" ProgID="Equation.DSMT4" ShapeID="_x0000_i3259" DrawAspect="Content" ObjectID="_1375881036" r:id="rId1691"/>
          </w:object>
        </w:r>
        <w:r>
          <w:t xml:space="preserve"> </w:t>
        </w:r>
      </w:ins>
    </w:p>
    <w:p w14:paraId="3B514AD1" w14:textId="77777777" w:rsidR="00546831" w:rsidRPr="00364A93" w:rsidRDefault="00546831" w:rsidP="00546831">
      <w:pPr>
        <w:rPr>
          <w:ins w:id="3515" w:author="Gerard" w:date="2015-08-25T14:53:00Z"/>
        </w:rPr>
      </w:pPr>
      <w:ins w:id="3516" w:author="Gerard" w:date="2015-08-25T14:53:00Z">
        <w:r>
          <w:t xml:space="preserve">where </w:t>
        </w:r>
        <w:r w:rsidRPr="00364A93">
          <w:rPr>
            <w:position w:val="-4"/>
          </w:rPr>
          <w:object w:dxaOrig="1020" w:dyaOrig="320" w14:anchorId="54BECCD7">
            <v:shape id="_x0000_i3260" type="#_x0000_t75" style="width:51.05pt;height:16.4pt" o:ole="">
              <v:imagedata r:id="rId1692" o:title=""/>
            </v:shape>
            <o:OLEObject Type="Embed" ProgID="Equation.DSMT4" ShapeID="_x0000_i3260" DrawAspect="Content" ObjectID="_1375881037" r:id="rId1693"/>
          </w:object>
        </w:r>
        <w:r>
          <w:t>.</w:t>
        </w:r>
      </w:ins>
    </w:p>
    <w:p w14:paraId="38B00ED1" w14:textId="77777777" w:rsidR="00546831" w:rsidRDefault="00546831" w:rsidP="00546831">
      <w:pPr>
        <w:rPr>
          <w:ins w:id="3517" w:author="Gerard" w:date="2015-08-25T14:53:00Z"/>
          <w:i/>
        </w:rPr>
      </w:pPr>
    </w:p>
    <w:p w14:paraId="55352810" w14:textId="77777777" w:rsidR="00546831" w:rsidRPr="00B27FE9" w:rsidRDefault="00546831" w:rsidP="00546831">
      <w:pPr>
        <w:pStyle w:val="Example"/>
        <w:rPr>
          <w:ins w:id="3518" w:author="Gerard" w:date="2015-08-25T14:53:00Z"/>
        </w:rPr>
      </w:pPr>
      <w:ins w:id="3519" w:author="Gerard" w:date="2015-08-25T14:53:00Z">
        <w:r w:rsidRPr="00B27FE9">
          <w:t>Example:</w:t>
        </w:r>
      </w:ins>
    </w:p>
    <w:p w14:paraId="734EDA3B" w14:textId="77777777" w:rsidR="00546831" w:rsidRDefault="00546831" w:rsidP="00546831">
      <w:pPr>
        <w:pStyle w:val="code"/>
        <w:rPr>
          <w:ins w:id="3520" w:author="Gerard" w:date="2015-08-25T14:53:00Z"/>
        </w:rPr>
      </w:pPr>
      <w:ins w:id="3521" w:author="Gerard" w:date="2015-08-25T14:53:00Z">
        <w:r>
          <w:t>&lt;criterion type="DC strain energy density uncoupled"/&gt;</w:t>
        </w:r>
      </w:ins>
    </w:p>
    <w:p w14:paraId="33170345" w14:textId="77777777" w:rsidR="00546831" w:rsidRDefault="00546831" w:rsidP="00546831">
      <w:pPr>
        <w:rPr>
          <w:ins w:id="3522" w:author="Gerard" w:date="2015-08-25T14:53:00Z"/>
        </w:rPr>
      </w:pPr>
    </w:p>
    <w:p w14:paraId="14E52F08" w14:textId="77777777" w:rsidR="00546831" w:rsidRDefault="00546831" w:rsidP="00546831">
      <w:pPr>
        <w:pStyle w:val="Heading4"/>
        <w:rPr>
          <w:ins w:id="3523" w:author="Gerard" w:date="2015-08-25T14:53:00Z"/>
        </w:rPr>
      </w:pPr>
      <w:bookmarkStart w:id="3524" w:name="_Toc302133205"/>
      <w:bookmarkStart w:id="3525" w:name="_Toc302134610"/>
      <w:ins w:id="3526" w:author="Gerard" w:date="2015-08-25T14:53:00Z">
        <w:r>
          <w:t>Specific Strain Energy Uncoupled</w:t>
        </w:r>
        <w:bookmarkEnd w:id="3524"/>
        <w:bookmarkEnd w:id="3525"/>
      </w:ins>
    </w:p>
    <w:p w14:paraId="374A0BE4" w14:textId="77777777" w:rsidR="00546831" w:rsidRDefault="00546831" w:rsidP="00546831">
      <w:pPr>
        <w:rPr>
          <w:ins w:id="3527" w:author="Gerard" w:date="2015-08-25T14:53:00Z"/>
        </w:rPr>
      </w:pPr>
      <w:ins w:id="3528" w:author="Gerard" w:date="2015-08-25T14:53:00Z">
        <w:r>
          <w:t>The material type for specific strain energy damage criterion for uncoupled elastic solids is “</w:t>
        </w:r>
        <w:r>
          <w:rPr>
            <w:i/>
          </w:rPr>
          <w:t>DC specific strain energy</w:t>
        </w:r>
        <w:r w:rsidRPr="00364A93">
          <w:rPr>
            <w:i/>
          </w:rPr>
          <w:t xml:space="preserve"> </w:t>
        </w:r>
        <w:r>
          <w:rPr>
            <w:i/>
          </w:rPr>
          <w:t>uncoupled”</w:t>
        </w:r>
        <w:r>
          <w:t>. For this criterion,</w:t>
        </w:r>
      </w:ins>
    </w:p>
    <w:p w14:paraId="2EB6F655" w14:textId="77777777" w:rsidR="00546831" w:rsidRDefault="00546831" w:rsidP="00546831">
      <w:pPr>
        <w:pStyle w:val="MTDisplayEquation"/>
        <w:rPr>
          <w:ins w:id="3529" w:author="Gerard" w:date="2015-08-25T14:53:00Z"/>
        </w:rPr>
      </w:pPr>
      <w:ins w:id="3530" w:author="Gerard" w:date="2015-08-25T14:53:00Z">
        <w:r>
          <w:tab/>
        </w:r>
        <w:r w:rsidRPr="00046AA3">
          <w:rPr>
            <w:position w:val="-16"/>
          </w:rPr>
          <w:object w:dxaOrig="1720" w:dyaOrig="440" w14:anchorId="36C531C4">
            <v:shape id="_x0000_i3261" type="#_x0000_t75" style="width:85.65pt;height:21.85pt" o:ole="">
              <v:imagedata r:id="rId1694" o:title=""/>
            </v:shape>
            <o:OLEObject Type="Embed" ProgID="Equation.DSMT4" ShapeID="_x0000_i3261" DrawAspect="Content" ObjectID="_1375881038" r:id="rId1695"/>
          </w:object>
        </w:r>
        <w:r>
          <w:t xml:space="preserve"> </w:t>
        </w:r>
      </w:ins>
    </w:p>
    <w:p w14:paraId="3C14DFD0" w14:textId="77777777" w:rsidR="00546831" w:rsidRPr="00F92972" w:rsidRDefault="00546831" w:rsidP="00546831">
      <w:pPr>
        <w:rPr>
          <w:ins w:id="3531" w:author="Gerard" w:date="2015-08-25T14:53:00Z"/>
        </w:rPr>
      </w:pPr>
      <w:ins w:id="3532" w:author="Gerard" w:date="2015-08-25T14:53:00Z">
        <w:r>
          <w:t xml:space="preserve">where </w:t>
        </w:r>
        <w:r w:rsidRPr="00C5412D">
          <w:rPr>
            <w:position w:val="-10"/>
          </w:rPr>
          <w:object w:dxaOrig="220" w:dyaOrig="260" w14:anchorId="461307FE">
            <v:shape id="_x0000_i3262" type="#_x0000_t75" style="width:10.95pt;height:13.65pt" o:ole="">
              <v:imagedata r:id="rId1696" o:title=""/>
            </v:shape>
            <o:OLEObject Type="Embed" ProgID="Equation.DSMT4" ShapeID="_x0000_i3262" DrawAspect="Content" ObjectID="_1375881039" r:id="rId1697"/>
          </w:object>
        </w:r>
        <w:r>
          <w:t xml:space="preserve"> is the elastic material’s density and </w:t>
        </w:r>
        <w:r w:rsidRPr="00364A93">
          <w:rPr>
            <w:position w:val="-4"/>
          </w:rPr>
          <w:object w:dxaOrig="1020" w:dyaOrig="320" w14:anchorId="6326624E">
            <v:shape id="_x0000_i3263" type="#_x0000_t75" style="width:51.05pt;height:16.4pt" o:ole="">
              <v:imagedata r:id="rId1698" o:title=""/>
            </v:shape>
            <o:OLEObject Type="Embed" ProgID="Equation.DSMT4" ShapeID="_x0000_i3263" DrawAspect="Content" ObjectID="_1375881040" r:id="rId1699"/>
          </w:object>
        </w:r>
        <w:r>
          <w:t>.</w:t>
        </w:r>
      </w:ins>
    </w:p>
    <w:p w14:paraId="07DB0C9A" w14:textId="77777777" w:rsidR="00546831" w:rsidRDefault="00546831" w:rsidP="00546831">
      <w:pPr>
        <w:rPr>
          <w:ins w:id="3533" w:author="Gerard" w:date="2015-08-25T14:53:00Z"/>
          <w:i/>
        </w:rPr>
      </w:pPr>
    </w:p>
    <w:p w14:paraId="797F21D8" w14:textId="77777777" w:rsidR="00546831" w:rsidRPr="00B27FE9" w:rsidRDefault="00546831" w:rsidP="00546831">
      <w:pPr>
        <w:pStyle w:val="Example"/>
        <w:rPr>
          <w:ins w:id="3534" w:author="Gerard" w:date="2015-08-25T14:53:00Z"/>
        </w:rPr>
      </w:pPr>
      <w:ins w:id="3535" w:author="Gerard" w:date="2015-08-25T14:53:00Z">
        <w:r w:rsidRPr="00B27FE9">
          <w:t>Example:</w:t>
        </w:r>
      </w:ins>
    </w:p>
    <w:p w14:paraId="1D425AA0" w14:textId="77777777" w:rsidR="00546831" w:rsidRDefault="00546831" w:rsidP="00546831">
      <w:pPr>
        <w:pStyle w:val="code"/>
        <w:rPr>
          <w:ins w:id="3536" w:author="Gerard" w:date="2015-08-25T14:53:00Z"/>
        </w:rPr>
      </w:pPr>
      <w:ins w:id="3537" w:author="Gerard" w:date="2015-08-25T14:53:00Z">
        <w:r>
          <w:t>&lt;criterion type="DC specific strain energy uncoupled"/&gt;</w:t>
        </w:r>
      </w:ins>
    </w:p>
    <w:p w14:paraId="159B690B" w14:textId="77777777" w:rsidR="00546831" w:rsidRDefault="00546831" w:rsidP="00546831">
      <w:pPr>
        <w:rPr>
          <w:ins w:id="3538" w:author="Gerard" w:date="2015-08-25T14:53:00Z"/>
        </w:rPr>
      </w:pPr>
    </w:p>
    <w:p w14:paraId="06199853" w14:textId="77777777" w:rsidR="00546831" w:rsidRDefault="00546831" w:rsidP="00546831">
      <w:pPr>
        <w:pStyle w:val="Heading4"/>
        <w:rPr>
          <w:ins w:id="3539" w:author="Gerard" w:date="2015-08-25T14:53:00Z"/>
        </w:rPr>
      </w:pPr>
      <w:bookmarkStart w:id="3540" w:name="_Toc302133206"/>
      <w:bookmarkStart w:id="3541" w:name="_Toc302134611"/>
      <w:ins w:id="3542" w:author="Gerard" w:date="2015-08-25T14:53:00Z">
        <w:r>
          <w:t>Von Mises Stress Uncoupled</w:t>
        </w:r>
        <w:bookmarkEnd w:id="3540"/>
        <w:bookmarkEnd w:id="3541"/>
      </w:ins>
    </w:p>
    <w:p w14:paraId="1EF56D04" w14:textId="77777777" w:rsidR="00546831" w:rsidRDefault="00546831" w:rsidP="00546831">
      <w:pPr>
        <w:rPr>
          <w:ins w:id="3543" w:author="Gerard" w:date="2015-08-25T14:53:00Z"/>
        </w:rPr>
      </w:pPr>
      <w:ins w:id="3544" w:author="Gerard" w:date="2015-08-25T14:53:00Z">
        <w:r>
          <w:t>The material type for von Mises stress damage criterion for uncoupled elastic solids is “</w:t>
        </w:r>
        <w:r>
          <w:rPr>
            <w:i/>
          </w:rPr>
          <w:t>DC von Mises stress</w:t>
        </w:r>
        <w:r w:rsidRPr="00364A93">
          <w:rPr>
            <w:i/>
          </w:rPr>
          <w:t xml:space="preserve"> </w:t>
        </w:r>
        <w:r>
          <w:rPr>
            <w:i/>
          </w:rPr>
          <w:t>uncoupled”</w:t>
        </w:r>
        <w:r>
          <w:t>. For this criterion,</w:t>
        </w:r>
      </w:ins>
    </w:p>
    <w:p w14:paraId="4863E328" w14:textId="77777777" w:rsidR="00546831" w:rsidRDefault="00546831" w:rsidP="00546831">
      <w:pPr>
        <w:pStyle w:val="MTDisplayEquation"/>
        <w:rPr>
          <w:ins w:id="3545" w:author="Gerard" w:date="2015-08-25T14:53:00Z"/>
        </w:rPr>
      </w:pPr>
      <w:ins w:id="3546" w:author="Gerard" w:date="2015-08-25T14:53:00Z">
        <w:r>
          <w:lastRenderedPageBreak/>
          <w:tab/>
        </w:r>
        <w:r w:rsidRPr="00C5412D">
          <w:rPr>
            <w:position w:val="-24"/>
          </w:rPr>
          <w:object w:dxaOrig="4680" w:dyaOrig="700" w14:anchorId="52962BAB">
            <v:shape id="_x0000_i3264" type="#_x0000_t75" style="width:234.25pt;height:35.55pt" o:ole="">
              <v:imagedata r:id="rId1700" o:title=""/>
            </v:shape>
            <o:OLEObject Type="Embed" ProgID="Equation.DSMT4" ShapeID="_x0000_i3264" DrawAspect="Content" ObjectID="_1375881041" r:id="rId1701"/>
          </w:object>
        </w:r>
        <w:r>
          <w:t xml:space="preserve"> </w:t>
        </w:r>
      </w:ins>
    </w:p>
    <w:p w14:paraId="3B0E51EB" w14:textId="77777777" w:rsidR="00546831" w:rsidRPr="00F92972" w:rsidRDefault="00546831" w:rsidP="00546831">
      <w:pPr>
        <w:rPr>
          <w:ins w:id="3547" w:author="Gerard" w:date="2015-08-25T14:53:00Z"/>
        </w:rPr>
      </w:pPr>
      <w:ins w:id="3548" w:author="Gerard" w:date="2015-08-25T14:53:00Z">
        <w:r>
          <w:t xml:space="preserve">where </w:t>
        </w:r>
        <w:r w:rsidRPr="00C5412D">
          <w:rPr>
            <w:position w:val="-12"/>
          </w:rPr>
          <w:object w:dxaOrig="920" w:dyaOrig="380" w14:anchorId="66161716">
            <v:shape id="_x0000_i3265" type="#_x0000_t75" style="width:45.55pt;height:19.15pt" o:ole="">
              <v:imagedata r:id="rId1702" o:title=""/>
            </v:shape>
            <o:OLEObject Type="Embed" ProgID="Equation.DSMT4" ShapeID="_x0000_i3265" DrawAspect="Content" ObjectID="_1375881042" r:id="rId1703"/>
          </w:object>
        </w:r>
        <w:r>
          <w:t xml:space="preserve"> are the principal values of </w:t>
        </w:r>
        <w:r w:rsidRPr="0094001A">
          <w:rPr>
            <w:position w:val="-16"/>
          </w:rPr>
          <w:object w:dxaOrig="2580" w:dyaOrig="440" w14:anchorId="78808A45">
            <v:shape id="_x0000_i3266" type="#_x0000_t75" style="width:129.4pt;height:21.85pt" o:ole="">
              <v:imagedata r:id="rId1704" o:title=""/>
            </v:shape>
            <o:OLEObject Type="Embed" ProgID="Equation.DSMT4" ShapeID="_x0000_i3266" DrawAspect="Content" ObjectID="_1375881043" r:id="rId1705"/>
          </w:object>
        </w:r>
        <w:r>
          <w:t>.</w:t>
        </w:r>
      </w:ins>
    </w:p>
    <w:p w14:paraId="2F697CCA" w14:textId="77777777" w:rsidR="00546831" w:rsidRDefault="00546831" w:rsidP="00546831">
      <w:pPr>
        <w:rPr>
          <w:ins w:id="3549" w:author="Gerard" w:date="2015-08-25T14:53:00Z"/>
          <w:i/>
        </w:rPr>
      </w:pPr>
    </w:p>
    <w:p w14:paraId="7CE511BE" w14:textId="77777777" w:rsidR="00546831" w:rsidRPr="00B27FE9" w:rsidRDefault="00546831" w:rsidP="00546831">
      <w:pPr>
        <w:pStyle w:val="Example"/>
        <w:rPr>
          <w:ins w:id="3550" w:author="Gerard" w:date="2015-08-25T14:53:00Z"/>
        </w:rPr>
      </w:pPr>
      <w:ins w:id="3551" w:author="Gerard" w:date="2015-08-25T14:53:00Z">
        <w:r w:rsidRPr="00B27FE9">
          <w:t>Example:</w:t>
        </w:r>
      </w:ins>
    </w:p>
    <w:p w14:paraId="7AE6A759" w14:textId="77777777" w:rsidR="00546831" w:rsidRDefault="00546831" w:rsidP="00546831">
      <w:pPr>
        <w:pStyle w:val="code"/>
        <w:rPr>
          <w:ins w:id="3552" w:author="Gerard" w:date="2015-08-25T14:53:00Z"/>
        </w:rPr>
      </w:pPr>
      <w:ins w:id="3553" w:author="Gerard" w:date="2015-08-25T14:53:00Z">
        <w:r>
          <w:t>&lt;criterion type="DC von Mises stress uncoupled"/&gt;</w:t>
        </w:r>
      </w:ins>
    </w:p>
    <w:p w14:paraId="7DAEEEF3" w14:textId="77777777" w:rsidR="00546831" w:rsidRDefault="00546831" w:rsidP="00546831">
      <w:pPr>
        <w:rPr>
          <w:ins w:id="3554" w:author="Gerard" w:date="2015-08-25T14:53:00Z"/>
        </w:rPr>
      </w:pPr>
    </w:p>
    <w:p w14:paraId="3B11D697" w14:textId="77777777" w:rsidR="00546831" w:rsidRDefault="00546831" w:rsidP="00546831">
      <w:pPr>
        <w:pStyle w:val="Heading4"/>
        <w:rPr>
          <w:ins w:id="3555" w:author="Gerard" w:date="2015-08-25T14:53:00Z"/>
        </w:rPr>
      </w:pPr>
      <w:bookmarkStart w:id="3556" w:name="_Toc302133207"/>
      <w:bookmarkStart w:id="3557" w:name="_Toc302134612"/>
      <w:ins w:id="3558" w:author="Gerard" w:date="2015-08-25T14:53:00Z">
        <w:r>
          <w:t>Maximum Shear Stress Uncoupled</w:t>
        </w:r>
        <w:bookmarkEnd w:id="3556"/>
        <w:bookmarkEnd w:id="3557"/>
      </w:ins>
    </w:p>
    <w:p w14:paraId="36623181" w14:textId="77777777" w:rsidR="00546831" w:rsidRDefault="00546831" w:rsidP="00546831">
      <w:pPr>
        <w:rPr>
          <w:ins w:id="3559" w:author="Gerard" w:date="2015-08-25T14:53:00Z"/>
        </w:rPr>
      </w:pPr>
      <w:ins w:id="3560" w:author="Gerard" w:date="2015-08-25T14:53:00Z">
        <w:r>
          <w:t>The material type for maximum shear stress damage criterion for uncoupled elastic solids is “</w:t>
        </w:r>
        <w:r>
          <w:rPr>
            <w:i/>
          </w:rPr>
          <w:t>DC max shear stress</w:t>
        </w:r>
        <w:r w:rsidRPr="00364A93">
          <w:rPr>
            <w:i/>
          </w:rPr>
          <w:t xml:space="preserve"> </w:t>
        </w:r>
        <w:r>
          <w:rPr>
            <w:i/>
          </w:rPr>
          <w:t>uncoupled”</w:t>
        </w:r>
        <w:r>
          <w:t>. For this criterion,</w:t>
        </w:r>
      </w:ins>
    </w:p>
    <w:p w14:paraId="7011E2C0" w14:textId="77777777" w:rsidR="00546831" w:rsidRDefault="00546831" w:rsidP="00546831">
      <w:pPr>
        <w:pStyle w:val="MTDisplayEquation"/>
        <w:rPr>
          <w:ins w:id="3561" w:author="Gerard" w:date="2015-08-25T14:53:00Z"/>
        </w:rPr>
      </w:pPr>
      <w:ins w:id="3562" w:author="Gerard" w:date="2015-08-25T14:53:00Z">
        <w:r>
          <w:tab/>
        </w:r>
        <w:r w:rsidRPr="00C5412D">
          <w:rPr>
            <w:position w:val="-36"/>
          </w:rPr>
          <w:object w:dxaOrig="4080" w:dyaOrig="840" w14:anchorId="76456CC1">
            <v:shape id="_x0000_i3267" type="#_x0000_t75" style="width:204.15pt;height:41.9pt" o:ole="">
              <v:imagedata r:id="rId1706" o:title=""/>
            </v:shape>
            <o:OLEObject Type="Embed" ProgID="Equation.DSMT4" ShapeID="_x0000_i3267" DrawAspect="Content" ObjectID="_1375881044" r:id="rId1707"/>
          </w:object>
        </w:r>
        <w:r>
          <w:t xml:space="preserve"> </w:t>
        </w:r>
      </w:ins>
    </w:p>
    <w:p w14:paraId="7934C520" w14:textId="77777777" w:rsidR="00546831" w:rsidRPr="00F92972" w:rsidRDefault="00546831" w:rsidP="00546831">
      <w:pPr>
        <w:rPr>
          <w:ins w:id="3563" w:author="Gerard" w:date="2015-08-25T14:53:00Z"/>
        </w:rPr>
      </w:pPr>
      <w:ins w:id="3564" w:author="Gerard" w:date="2015-08-25T14:53:00Z">
        <w:r>
          <w:t xml:space="preserve">where </w:t>
        </w:r>
        <w:r w:rsidRPr="00C5412D">
          <w:rPr>
            <w:position w:val="-12"/>
          </w:rPr>
          <w:object w:dxaOrig="920" w:dyaOrig="380" w14:anchorId="606A1356">
            <v:shape id="_x0000_i3268" type="#_x0000_t75" style="width:45.55pt;height:19.15pt" o:ole="">
              <v:imagedata r:id="rId1708" o:title=""/>
            </v:shape>
            <o:OLEObject Type="Embed" ProgID="Equation.DSMT4" ShapeID="_x0000_i3268" DrawAspect="Content" ObjectID="_1375881045" r:id="rId1709"/>
          </w:object>
        </w:r>
        <w:r>
          <w:t xml:space="preserve"> are the principal values of </w:t>
        </w:r>
        <w:r w:rsidRPr="00046AA3">
          <w:rPr>
            <w:position w:val="-16"/>
          </w:rPr>
          <w:object w:dxaOrig="2580" w:dyaOrig="440" w14:anchorId="6074A162">
            <v:shape id="_x0000_i3269" type="#_x0000_t75" style="width:129.4pt;height:21.85pt" o:ole="">
              <v:imagedata r:id="rId1710" o:title=""/>
            </v:shape>
            <o:OLEObject Type="Embed" ProgID="Equation.DSMT4" ShapeID="_x0000_i3269" DrawAspect="Content" ObjectID="_1375881046" r:id="rId1711"/>
          </w:object>
        </w:r>
        <w:r>
          <w:t>.</w:t>
        </w:r>
      </w:ins>
    </w:p>
    <w:p w14:paraId="787B53AF" w14:textId="77777777" w:rsidR="00546831" w:rsidRDefault="00546831" w:rsidP="00546831">
      <w:pPr>
        <w:rPr>
          <w:ins w:id="3565" w:author="Gerard" w:date="2015-08-25T14:53:00Z"/>
          <w:i/>
        </w:rPr>
      </w:pPr>
    </w:p>
    <w:p w14:paraId="2E46528B" w14:textId="77777777" w:rsidR="00546831" w:rsidRPr="00B27FE9" w:rsidRDefault="00546831" w:rsidP="00546831">
      <w:pPr>
        <w:pStyle w:val="Example"/>
        <w:rPr>
          <w:ins w:id="3566" w:author="Gerard" w:date="2015-08-25T14:53:00Z"/>
        </w:rPr>
      </w:pPr>
      <w:ins w:id="3567" w:author="Gerard" w:date="2015-08-25T14:53:00Z">
        <w:r w:rsidRPr="00B27FE9">
          <w:t>Example:</w:t>
        </w:r>
      </w:ins>
    </w:p>
    <w:p w14:paraId="5AD95C9C" w14:textId="77777777" w:rsidR="00546831" w:rsidRDefault="00546831" w:rsidP="00546831">
      <w:pPr>
        <w:pStyle w:val="code"/>
        <w:rPr>
          <w:ins w:id="3568" w:author="Gerard" w:date="2015-08-25T14:53:00Z"/>
        </w:rPr>
      </w:pPr>
      <w:ins w:id="3569" w:author="Gerard" w:date="2015-08-25T14:53:00Z">
        <w:r>
          <w:t>&lt;criterion type="DC max shear stress uncoupled"/&gt;</w:t>
        </w:r>
      </w:ins>
    </w:p>
    <w:p w14:paraId="5FC2BCC3" w14:textId="77777777" w:rsidR="00546831" w:rsidRDefault="00546831" w:rsidP="00546831">
      <w:pPr>
        <w:rPr>
          <w:ins w:id="3570" w:author="Gerard" w:date="2015-08-25T14:53:00Z"/>
        </w:rPr>
      </w:pPr>
    </w:p>
    <w:p w14:paraId="4CD07ADA" w14:textId="77777777" w:rsidR="00546831" w:rsidRDefault="00546831" w:rsidP="00546831">
      <w:pPr>
        <w:pStyle w:val="Heading4"/>
        <w:rPr>
          <w:ins w:id="3571" w:author="Gerard" w:date="2015-08-25T14:53:00Z"/>
        </w:rPr>
      </w:pPr>
      <w:bookmarkStart w:id="3572" w:name="_Toc302133208"/>
      <w:bookmarkStart w:id="3573" w:name="_Toc302134613"/>
      <w:ins w:id="3574" w:author="Gerard" w:date="2015-08-25T14:53:00Z">
        <w:r>
          <w:t>Maximum Normal Stress Uncoupled</w:t>
        </w:r>
        <w:bookmarkEnd w:id="3572"/>
        <w:bookmarkEnd w:id="3573"/>
      </w:ins>
    </w:p>
    <w:p w14:paraId="7505DA41" w14:textId="77777777" w:rsidR="00546831" w:rsidRDefault="00546831" w:rsidP="00546831">
      <w:pPr>
        <w:rPr>
          <w:ins w:id="3575" w:author="Gerard" w:date="2015-08-25T14:53:00Z"/>
        </w:rPr>
      </w:pPr>
      <w:ins w:id="3576" w:author="Gerard" w:date="2015-08-25T14:53:00Z">
        <w:r>
          <w:t>The material type for maximum normal stress damage criterion for uncoupled elastic solids is “</w:t>
        </w:r>
        <w:r>
          <w:rPr>
            <w:i/>
          </w:rPr>
          <w:t>DC max normal stress</w:t>
        </w:r>
        <w:r w:rsidRPr="00364A93">
          <w:rPr>
            <w:i/>
          </w:rPr>
          <w:t xml:space="preserve"> </w:t>
        </w:r>
        <w:r>
          <w:rPr>
            <w:i/>
          </w:rPr>
          <w:t>uncoupled”</w:t>
        </w:r>
        <w:r>
          <w:t>. For this criterion,</w:t>
        </w:r>
      </w:ins>
    </w:p>
    <w:p w14:paraId="7C92E061" w14:textId="77777777" w:rsidR="00546831" w:rsidRDefault="00546831" w:rsidP="00546831">
      <w:pPr>
        <w:pStyle w:val="MTDisplayEquation"/>
        <w:rPr>
          <w:ins w:id="3577" w:author="Gerard" w:date="2015-08-25T14:53:00Z"/>
        </w:rPr>
      </w:pPr>
      <w:ins w:id="3578" w:author="Gerard" w:date="2015-08-25T14:53:00Z">
        <w:r>
          <w:tab/>
        </w:r>
        <w:r w:rsidRPr="00C5412D">
          <w:rPr>
            <w:position w:val="-14"/>
          </w:rPr>
          <w:object w:dxaOrig="2280" w:dyaOrig="420" w14:anchorId="75600FF4">
            <v:shape id="_x0000_i3270" type="#_x0000_t75" style="width:113.9pt;height:20.95pt" o:ole="">
              <v:imagedata r:id="rId1712" o:title=""/>
            </v:shape>
            <o:OLEObject Type="Embed" ProgID="Equation.DSMT4" ShapeID="_x0000_i3270" DrawAspect="Content" ObjectID="_1375881047" r:id="rId1713"/>
          </w:object>
        </w:r>
        <w:r>
          <w:t xml:space="preserve"> </w:t>
        </w:r>
      </w:ins>
    </w:p>
    <w:p w14:paraId="29B6D151" w14:textId="77777777" w:rsidR="00546831" w:rsidRPr="00F92972" w:rsidRDefault="00546831" w:rsidP="00546831">
      <w:pPr>
        <w:rPr>
          <w:ins w:id="3579" w:author="Gerard" w:date="2015-08-25T14:53:00Z"/>
        </w:rPr>
      </w:pPr>
      <w:ins w:id="3580" w:author="Gerard" w:date="2015-08-25T14:53:00Z">
        <w:r>
          <w:t xml:space="preserve">where </w:t>
        </w:r>
        <w:r w:rsidRPr="00C5412D">
          <w:rPr>
            <w:position w:val="-12"/>
          </w:rPr>
          <w:object w:dxaOrig="920" w:dyaOrig="380" w14:anchorId="0150FE4D">
            <v:shape id="_x0000_i3271" type="#_x0000_t75" style="width:45.55pt;height:19.15pt" o:ole="">
              <v:imagedata r:id="rId1714" o:title=""/>
            </v:shape>
            <o:OLEObject Type="Embed" ProgID="Equation.DSMT4" ShapeID="_x0000_i3271" DrawAspect="Content" ObjectID="_1375881048" r:id="rId1715"/>
          </w:object>
        </w:r>
        <w:r>
          <w:t xml:space="preserve"> are the principal values of </w:t>
        </w:r>
        <w:r w:rsidRPr="00046AA3">
          <w:rPr>
            <w:position w:val="-16"/>
          </w:rPr>
          <w:object w:dxaOrig="2580" w:dyaOrig="440" w14:anchorId="1B3890CA">
            <v:shape id="_x0000_i3272" type="#_x0000_t75" style="width:129.4pt;height:21.85pt" o:ole="">
              <v:imagedata r:id="rId1716" o:title=""/>
            </v:shape>
            <o:OLEObject Type="Embed" ProgID="Equation.DSMT4" ShapeID="_x0000_i3272" DrawAspect="Content" ObjectID="_1375881049" r:id="rId1717"/>
          </w:object>
        </w:r>
        <w:r>
          <w:t>.</w:t>
        </w:r>
      </w:ins>
    </w:p>
    <w:p w14:paraId="6588CF70" w14:textId="77777777" w:rsidR="00546831" w:rsidRDefault="00546831" w:rsidP="00546831">
      <w:pPr>
        <w:rPr>
          <w:ins w:id="3581" w:author="Gerard" w:date="2015-08-25T14:53:00Z"/>
          <w:i/>
        </w:rPr>
      </w:pPr>
    </w:p>
    <w:p w14:paraId="4C8AF2AC" w14:textId="77777777" w:rsidR="00546831" w:rsidRPr="00B27FE9" w:rsidRDefault="00546831" w:rsidP="00546831">
      <w:pPr>
        <w:pStyle w:val="Example"/>
        <w:rPr>
          <w:ins w:id="3582" w:author="Gerard" w:date="2015-08-25T14:53:00Z"/>
        </w:rPr>
      </w:pPr>
      <w:ins w:id="3583" w:author="Gerard" w:date="2015-08-25T14:53:00Z">
        <w:r w:rsidRPr="00B27FE9">
          <w:t>Example:</w:t>
        </w:r>
      </w:ins>
    </w:p>
    <w:p w14:paraId="098C9B69" w14:textId="77777777" w:rsidR="00546831" w:rsidRDefault="00546831" w:rsidP="00546831">
      <w:pPr>
        <w:pStyle w:val="code"/>
        <w:rPr>
          <w:ins w:id="3584" w:author="Gerard" w:date="2015-08-25T14:53:00Z"/>
        </w:rPr>
      </w:pPr>
      <w:ins w:id="3585" w:author="Gerard" w:date="2015-08-25T14:53:00Z">
        <w:r>
          <w:t>&lt;criterion type="DC max normal stress uncoupled"/&gt;</w:t>
        </w:r>
      </w:ins>
    </w:p>
    <w:p w14:paraId="7232C656" w14:textId="77777777" w:rsidR="00546831" w:rsidRDefault="00546831" w:rsidP="00546831">
      <w:pPr>
        <w:rPr>
          <w:ins w:id="3586" w:author="Gerard" w:date="2015-08-25T14:53:00Z"/>
        </w:rPr>
      </w:pPr>
    </w:p>
    <w:p w14:paraId="20EFBE1D" w14:textId="77777777" w:rsidR="00546831" w:rsidRDefault="00546831" w:rsidP="00546831">
      <w:pPr>
        <w:pStyle w:val="Heading4"/>
        <w:rPr>
          <w:ins w:id="3587" w:author="Gerard" w:date="2015-08-25T14:53:00Z"/>
        </w:rPr>
      </w:pPr>
      <w:bookmarkStart w:id="3588" w:name="_Toc302133209"/>
      <w:bookmarkStart w:id="3589" w:name="_Toc302134614"/>
      <w:ins w:id="3590" w:author="Gerard" w:date="2015-08-25T14:53:00Z">
        <w:r>
          <w:t>Maximum Normal Lagrange Strain Uncoupled</w:t>
        </w:r>
        <w:bookmarkEnd w:id="3588"/>
        <w:bookmarkEnd w:id="3589"/>
      </w:ins>
    </w:p>
    <w:p w14:paraId="285D3587" w14:textId="77777777" w:rsidR="00546831" w:rsidRDefault="00546831" w:rsidP="00546831">
      <w:pPr>
        <w:rPr>
          <w:ins w:id="3591" w:author="Gerard" w:date="2015-08-25T14:53:00Z"/>
        </w:rPr>
      </w:pPr>
      <w:ins w:id="3592" w:author="Gerard" w:date="2015-08-25T14:53:00Z">
        <w:r>
          <w:t>The material type for maximum normal Lagrange strain damage criterion for uncoupled elastic solids is “</w:t>
        </w:r>
        <w:r>
          <w:rPr>
            <w:i/>
          </w:rPr>
          <w:t>DC max normal Lagrange strain</w:t>
        </w:r>
        <w:r w:rsidRPr="00364A93">
          <w:rPr>
            <w:i/>
          </w:rPr>
          <w:t xml:space="preserve"> </w:t>
        </w:r>
        <w:r>
          <w:rPr>
            <w:i/>
          </w:rPr>
          <w:t>uncoupled”</w:t>
        </w:r>
        <w:r>
          <w:t>. For this criterion,</w:t>
        </w:r>
      </w:ins>
    </w:p>
    <w:p w14:paraId="1ADB5177" w14:textId="77777777" w:rsidR="00546831" w:rsidRDefault="00546831" w:rsidP="00546831">
      <w:pPr>
        <w:pStyle w:val="MTDisplayEquation"/>
        <w:rPr>
          <w:ins w:id="3593" w:author="Gerard" w:date="2015-08-25T14:53:00Z"/>
        </w:rPr>
      </w:pPr>
      <w:ins w:id="3594" w:author="Gerard" w:date="2015-08-25T14:53:00Z">
        <w:r>
          <w:tab/>
        </w:r>
        <w:r w:rsidRPr="00420C3F">
          <w:rPr>
            <w:position w:val="-16"/>
          </w:rPr>
          <w:object w:dxaOrig="2280" w:dyaOrig="440" w14:anchorId="64174D6E">
            <v:shape id="_x0000_i3273" type="#_x0000_t75" style="width:113.9pt;height:21.85pt" o:ole="">
              <v:imagedata r:id="rId1718" o:title=""/>
            </v:shape>
            <o:OLEObject Type="Embed" ProgID="Equation.DSMT4" ShapeID="_x0000_i3273" DrawAspect="Content" ObjectID="_1375881050" r:id="rId1719"/>
          </w:object>
        </w:r>
        <w:r>
          <w:t xml:space="preserve"> </w:t>
        </w:r>
      </w:ins>
    </w:p>
    <w:p w14:paraId="6AD0F867" w14:textId="77777777" w:rsidR="00546831" w:rsidRPr="00F92972" w:rsidRDefault="00546831" w:rsidP="00546831">
      <w:pPr>
        <w:rPr>
          <w:ins w:id="3595" w:author="Gerard" w:date="2015-08-25T14:53:00Z"/>
        </w:rPr>
      </w:pPr>
      <w:ins w:id="3596" w:author="Gerard" w:date="2015-08-25T14:53:00Z">
        <w:r>
          <w:t xml:space="preserve">where </w:t>
        </w:r>
        <w:r w:rsidRPr="00C5412D">
          <w:rPr>
            <w:position w:val="-12"/>
          </w:rPr>
          <w:object w:dxaOrig="940" w:dyaOrig="380" w14:anchorId="6D025534">
            <v:shape id="_x0000_i3274" type="#_x0000_t75" style="width:47.4pt;height:19.15pt" o:ole="">
              <v:imagedata r:id="rId1720" o:title=""/>
            </v:shape>
            <o:OLEObject Type="Embed" ProgID="Equation.DSMT4" ShapeID="_x0000_i3274" DrawAspect="Content" ObjectID="_1375881051" r:id="rId1721"/>
          </w:object>
        </w:r>
        <w:r>
          <w:t xml:space="preserve"> are the principal values of </w:t>
        </w:r>
        <w:r w:rsidRPr="00C5412D">
          <w:rPr>
            <w:position w:val="-16"/>
          </w:rPr>
          <w:object w:dxaOrig="1720" w:dyaOrig="460" w14:anchorId="0D8BA521">
            <v:shape id="_x0000_i3275" type="#_x0000_t75" style="width:85.65pt;height:23.7pt" o:ole="">
              <v:imagedata r:id="rId1722" o:title=""/>
            </v:shape>
            <o:OLEObject Type="Embed" ProgID="Equation.DSMT4" ShapeID="_x0000_i3275" DrawAspect="Content" ObjectID="_1375881052" r:id="rId1723"/>
          </w:object>
        </w:r>
        <w:r>
          <w:t>.</w:t>
        </w:r>
      </w:ins>
    </w:p>
    <w:p w14:paraId="6DD66DC4" w14:textId="77777777" w:rsidR="00546831" w:rsidRDefault="00546831" w:rsidP="00546831">
      <w:pPr>
        <w:rPr>
          <w:ins w:id="3597" w:author="Gerard" w:date="2015-08-25T14:53:00Z"/>
          <w:i/>
        </w:rPr>
      </w:pPr>
    </w:p>
    <w:p w14:paraId="563DFD33" w14:textId="77777777" w:rsidR="00546831" w:rsidRPr="00B27FE9" w:rsidRDefault="00546831" w:rsidP="00546831">
      <w:pPr>
        <w:pStyle w:val="Example"/>
        <w:rPr>
          <w:ins w:id="3598" w:author="Gerard" w:date="2015-08-25T14:53:00Z"/>
        </w:rPr>
      </w:pPr>
      <w:ins w:id="3599" w:author="Gerard" w:date="2015-08-25T14:53:00Z">
        <w:r w:rsidRPr="00B27FE9">
          <w:t>Example:</w:t>
        </w:r>
      </w:ins>
    </w:p>
    <w:p w14:paraId="23277741" w14:textId="77777777" w:rsidR="00546831" w:rsidRDefault="00546831" w:rsidP="00546831">
      <w:pPr>
        <w:pStyle w:val="code"/>
        <w:rPr>
          <w:ins w:id="3600" w:author="Gerard" w:date="2015-08-25T14:53:00Z"/>
        </w:rPr>
      </w:pPr>
      <w:ins w:id="3601" w:author="Gerard" w:date="2015-08-25T14:53:00Z">
        <w:r>
          <w:t>&lt;criterion type="DC max normal Lagrange strain uncoupled"/&gt;</w:t>
        </w:r>
      </w:ins>
    </w:p>
    <w:p w14:paraId="3C16B767" w14:textId="77777777" w:rsidR="00546831" w:rsidRDefault="00546831" w:rsidP="00546831">
      <w:pPr>
        <w:rPr>
          <w:ins w:id="3602" w:author="Gerard" w:date="2015-08-25T14:53:00Z"/>
        </w:rPr>
      </w:pPr>
    </w:p>
    <w:p w14:paraId="4E86CC80" w14:textId="77777777" w:rsidR="00546831" w:rsidRDefault="00546831" w:rsidP="00546831">
      <w:pPr>
        <w:pStyle w:val="Heading4"/>
        <w:rPr>
          <w:ins w:id="3603" w:author="Gerard" w:date="2015-08-25T14:53:00Z"/>
        </w:rPr>
      </w:pPr>
      <w:bookmarkStart w:id="3604" w:name="_Toc302133210"/>
      <w:bookmarkStart w:id="3605" w:name="_Toc302134615"/>
      <w:ins w:id="3606" w:author="Gerard" w:date="2015-08-25T14:53:00Z">
        <w:r>
          <w:lastRenderedPageBreak/>
          <w:t>Maximum Principal Stretch Ratio Uncoupled</w:t>
        </w:r>
        <w:bookmarkEnd w:id="3604"/>
        <w:bookmarkEnd w:id="3605"/>
      </w:ins>
    </w:p>
    <w:p w14:paraId="24601B6D" w14:textId="77777777" w:rsidR="00546831" w:rsidRDefault="00546831" w:rsidP="00546831">
      <w:pPr>
        <w:rPr>
          <w:ins w:id="3607" w:author="Gerard" w:date="2015-08-25T14:53:00Z"/>
        </w:rPr>
      </w:pPr>
      <w:ins w:id="3608" w:author="Gerard" w:date="2015-08-25T14:53:00Z">
        <w:r>
          <w:t>The material type for maximum principal stretch ratio damage criterion for uncoupled elastic solids is “</w:t>
        </w:r>
        <w:r>
          <w:rPr>
            <w:i/>
          </w:rPr>
          <w:t>DC max principal stretch ratio</w:t>
        </w:r>
        <w:r w:rsidRPr="00364A93">
          <w:rPr>
            <w:i/>
          </w:rPr>
          <w:t xml:space="preserve"> </w:t>
        </w:r>
        <w:r>
          <w:rPr>
            <w:i/>
          </w:rPr>
          <w:t>uncoupled”</w:t>
        </w:r>
        <w:r>
          <w:t>. For this criterion,</w:t>
        </w:r>
      </w:ins>
    </w:p>
    <w:p w14:paraId="1608DEAC" w14:textId="77777777" w:rsidR="00546831" w:rsidRDefault="00546831" w:rsidP="00546831">
      <w:pPr>
        <w:pStyle w:val="MTDisplayEquation"/>
        <w:rPr>
          <w:ins w:id="3609" w:author="Gerard" w:date="2015-08-25T14:53:00Z"/>
        </w:rPr>
      </w:pPr>
      <w:ins w:id="3610" w:author="Gerard" w:date="2015-08-25T14:53:00Z">
        <w:r>
          <w:tab/>
        </w:r>
        <w:r w:rsidRPr="00420C3F">
          <w:rPr>
            <w:position w:val="-18"/>
          </w:rPr>
          <w:object w:dxaOrig="2220" w:dyaOrig="480" w14:anchorId="414A9291">
            <v:shape id="_x0000_i3276" type="#_x0000_t75" style="width:111.2pt;height:23.7pt" o:ole="">
              <v:imagedata r:id="rId1724" o:title=""/>
            </v:shape>
            <o:OLEObject Type="Embed" ProgID="Equation.DSMT4" ShapeID="_x0000_i3276" DrawAspect="Content" ObjectID="_1375881053" r:id="rId1725"/>
          </w:object>
        </w:r>
        <w:r>
          <w:t xml:space="preserve"> </w:t>
        </w:r>
      </w:ins>
    </w:p>
    <w:p w14:paraId="6D531731" w14:textId="77777777" w:rsidR="00546831" w:rsidRPr="00F92972" w:rsidRDefault="00546831" w:rsidP="00546831">
      <w:pPr>
        <w:rPr>
          <w:ins w:id="3611" w:author="Gerard" w:date="2015-08-25T14:53:00Z"/>
        </w:rPr>
      </w:pPr>
      <w:ins w:id="3612" w:author="Gerard" w:date="2015-08-25T14:53:00Z">
        <w:r>
          <w:t xml:space="preserve">where </w:t>
        </w:r>
        <w:r w:rsidRPr="00C5412D">
          <w:rPr>
            <w:position w:val="-12"/>
          </w:rPr>
          <w:object w:dxaOrig="960" w:dyaOrig="400" w14:anchorId="64E5ABA0">
            <v:shape id="_x0000_i3277" type="#_x0000_t75" style="width:48.3pt;height:20.05pt" o:ole="">
              <v:imagedata r:id="rId1726" o:title=""/>
            </v:shape>
            <o:OLEObject Type="Embed" ProgID="Equation.DSMT4" ShapeID="_x0000_i3277" DrawAspect="Content" ObjectID="_1375881054" r:id="rId1727"/>
          </w:object>
        </w:r>
        <w:r>
          <w:t xml:space="preserve"> are the principal values of </w:t>
        </w:r>
        <w:r w:rsidRPr="00C5412D">
          <w:rPr>
            <w:position w:val="-6"/>
          </w:rPr>
          <w:object w:dxaOrig="1000" w:dyaOrig="340" w14:anchorId="59F608FE">
            <v:shape id="_x0000_i3278" type="#_x0000_t75" style="width:50.15pt;height:17.3pt" o:ole="">
              <v:imagedata r:id="rId1728" o:title=""/>
            </v:shape>
            <o:OLEObject Type="Embed" ProgID="Equation.DSMT4" ShapeID="_x0000_i3278" DrawAspect="Content" ObjectID="_1375881055" r:id="rId1729"/>
          </w:object>
        </w:r>
        <w:r>
          <w:t>.</w:t>
        </w:r>
      </w:ins>
    </w:p>
    <w:p w14:paraId="27ADA12C" w14:textId="77777777" w:rsidR="00546831" w:rsidRDefault="00546831" w:rsidP="00546831">
      <w:pPr>
        <w:rPr>
          <w:ins w:id="3613" w:author="Gerard" w:date="2015-08-25T14:53:00Z"/>
          <w:i/>
        </w:rPr>
      </w:pPr>
    </w:p>
    <w:p w14:paraId="4B0CDDE4" w14:textId="77777777" w:rsidR="00546831" w:rsidRPr="00B27FE9" w:rsidRDefault="00546831" w:rsidP="00546831">
      <w:pPr>
        <w:pStyle w:val="Example"/>
        <w:rPr>
          <w:ins w:id="3614" w:author="Gerard" w:date="2015-08-25T14:53:00Z"/>
        </w:rPr>
      </w:pPr>
      <w:ins w:id="3615" w:author="Gerard" w:date="2015-08-25T14:53:00Z">
        <w:r w:rsidRPr="00B27FE9">
          <w:t>Example:</w:t>
        </w:r>
      </w:ins>
    </w:p>
    <w:p w14:paraId="47A9438D" w14:textId="77777777" w:rsidR="00546831" w:rsidRDefault="00546831" w:rsidP="00546831">
      <w:pPr>
        <w:pStyle w:val="code"/>
        <w:rPr>
          <w:ins w:id="3616" w:author="Gerard" w:date="2015-08-25T14:53:00Z"/>
        </w:rPr>
      </w:pPr>
      <w:ins w:id="3617" w:author="Gerard" w:date="2015-08-25T14:53:00Z">
        <w:r>
          <w:t>&lt;criterion type="DC max principal stretch ratio uncoupled"/&gt;</w:t>
        </w:r>
      </w:ins>
    </w:p>
    <w:p w14:paraId="43915C41" w14:textId="77777777" w:rsidR="00546831" w:rsidRDefault="00546831" w:rsidP="00546831">
      <w:pPr>
        <w:jc w:val="left"/>
        <w:rPr>
          <w:ins w:id="3618" w:author="Gerard" w:date="2015-08-25T14:53:00Z"/>
        </w:rPr>
      </w:pPr>
    </w:p>
    <w:p w14:paraId="188D2252" w14:textId="796A66EC" w:rsidR="000F5924" w:rsidRDefault="000F5924">
      <w:pPr>
        <w:jc w:val="left"/>
      </w:pPr>
      <w:r>
        <w:br w:type="page"/>
      </w:r>
    </w:p>
    <w:p w14:paraId="3D43B25E" w14:textId="77777777" w:rsidR="006E3A74" w:rsidRPr="00690318" w:rsidRDefault="006E3A74" w:rsidP="006E3A74">
      <w:pPr>
        <w:pStyle w:val="Heading2"/>
      </w:pPr>
      <w:bookmarkStart w:id="3619" w:name="_Toc200951633"/>
      <w:bookmarkStart w:id="3620" w:name="_Toc302134616"/>
      <w:r w:rsidRPr="00690318">
        <w:lastRenderedPageBreak/>
        <w:t>Multigeneration Solids</w:t>
      </w:r>
      <w:bookmarkEnd w:id="3619"/>
      <w:bookmarkEnd w:id="3620"/>
    </w:p>
    <w:p w14:paraId="691E895A" w14:textId="46620B91"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723" type="#_x0000_t75" style="width:7.3pt;height:14.6pt" o:ole="">
            <v:imagedata r:id="rId1730" o:title=""/>
          </v:shape>
          <o:OLEObject Type="Embed" ProgID="Equation.DSMT4" ShapeID="_x0000_i1723" DrawAspect="Content" ObjectID="_1375881056" r:id="rId1731"/>
        </w:object>
      </w:r>
      <w:r w:rsidRPr="00690318">
        <w:t xml:space="preserve"> has a distinct reference configuration </w:t>
      </w:r>
      <w:r w:rsidR="006C2049" w:rsidRPr="006C2049">
        <w:rPr>
          <w:position w:val="-4"/>
        </w:rPr>
        <w:object w:dxaOrig="340" w:dyaOrig="300" w14:anchorId="75D876C0">
          <v:shape id="_x0000_i1724" type="#_x0000_t75" style="width:14.6pt;height:14.6pt" o:ole="">
            <v:imagedata r:id="rId1732" o:title=""/>
          </v:shape>
          <o:OLEObject Type="Embed" ProgID="Equation.DSMT4" ShapeID="_x0000_i1724" DrawAspect="Content" ObjectID="_1375881057" r:id="rId1733"/>
        </w:object>
      </w:r>
      <w:r w:rsidRPr="00690318">
        <w:t xml:space="preserve"> determined at the time </w:t>
      </w:r>
      <w:r w:rsidR="006C2049" w:rsidRPr="006C2049">
        <w:rPr>
          <w:position w:val="-6"/>
        </w:rPr>
        <w:object w:dxaOrig="240" w:dyaOrig="320" w14:anchorId="384AEB74">
          <v:shape id="_x0000_i1725" type="#_x0000_t75" style="width:14.6pt;height:14.6pt" o:ole="">
            <v:imagedata r:id="rId1734" o:title=""/>
          </v:shape>
          <o:OLEObject Type="Embed" ProgID="Equation.DSMT4" ShapeID="_x0000_i1725" DrawAspect="Content" ObjectID="_1375881058" r:id="rId1735"/>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726" type="#_x0000_t75" style="width:7.3pt;height:14.6pt" o:ole="">
            <v:imagedata r:id="rId1736" o:title=""/>
          </v:shape>
          <o:OLEObject Type="Embed" ProgID="Equation.DSMT4" ShapeID="_x0000_i1726" DrawAspect="Content" ObjectID="_1375881059" r:id="rId1737"/>
        </w:object>
      </w:r>
      <w:r w:rsidRPr="00690318">
        <w:t xml:space="preserve">, all of which are constrained to move together in the current configuration </w:t>
      </w:r>
      <w:r w:rsidR="006C2049" w:rsidRPr="006C2049">
        <w:rPr>
          <w:position w:val="-4"/>
        </w:rPr>
        <w:object w:dxaOrig="200" w:dyaOrig="200" w14:anchorId="0D6E742C">
          <v:shape id="_x0000_i1727" type="#_x0000_t75" style="width:7.3pt;height:7.3pt" o:ole="">
            <v:imagedata r:id="rId1738" o:title=""/>
          </v:shape>
          <o:OLEObject Type="Embed" ProgID="Equation.DSMT4" ShapeID="_x0000_i1727" DrawAspect="Content" ObjectID="_1375881060" r:id="rId1739"/>
        </w:object>
      </w:r>
      <w:r w:rsidRPr="00690318">
        <w:t xml:space="preserve">.  The deformation gradient of each generation is </w:t>
      </w:r>
      <w:r w:rsidR="006C2049" w:rsidRPr="006C2049">
        <w:rPr>
          <w:position w:val="-10"/>
        </w:rPr>
        <w:object w:dxaOrig="1320" w:dyaOrig="360" w14:anchorId="725A8BA8">
          <v:shape id="_x0000_i1728" type="#_x0000_t75" style="width:64.7pt;height:21.85pt" o:ole="">
            <v:imagedata r:id="rId1740" o:title=""/>
          </v:shape>
          <o:OLEObject Type="Embed" ProgID="Equation.DSMT4" ShapeID="_x0000_i1728" DrawAspect="Content" ObjectID="_1375881061" r:id="rId1741"/>
        </w:object>
      </w:r>
      <w:r w:rsidRPr="00690318">
        <w:t>.  The first generation (</w:t>
      </w:r>
      <w:r w:rsidR="006C2049" w:rsidRPr="006C2049">
        <w:rPr>
          <w:position w:val="-10"/>
        </w:rPr>
        <w:object w:dxaOrig="520" w:dyaOrig="320" w14:anchorId="6B6F85E8">
          <v:shape id="_x0000_i1729" type="#_x0000_t75" style="width:28.25pt;height:14.6pt" o:ole="">
            <v:imagedata r:id="rId1742" o:title=""/>
          </v:shape>
          <o:OLEObject Type="Embed" ProgID="Equation.DSMT4" ShapeID="_x0000_i1729" DrawAspect="Content" ObjectID="_1375881062" r:id="rId1743"/>
        </w:object>
      </w:r>
      <w:r w:rsidRPr="00690318">
        <w:t xml:space="preserve">) is assumed to be present at time </w:t>
      </w:r>
      <w:r w:rsidR="006C2049" w:rsidRPr="006C2049">
        <w:rPr>
          <w:position w:val="-6"/>
        </w:rPr>
        <w:object w:dxaOrig="580" w:dyaOrig="320" w14:anchorId="166B3A52">
          <v:shape id="_x0000_i1730" type="#_x0000_t75" style="width:28.25pt;height:14.6pt" o:ole="">
            <v:imagedata r:id="rId1744" o:title=""/>
          </v:shape>
          <o:OLEObject Type="Embed" ProgID="Equation.DSMT4" ShapeID="_x0000_i1730" DrawAspect="Content" ObjectID="_1375881063" r:id="rId1745"/>
        </w:object>
      </w:r>
      <w:r w:rsidRPr="00690318">
        <w:t xml:space="preserve">, therefore its reference configuration is </w:t>
      </w:r>
      <w:r w:rsidR="006C2049" w:rsidRPr="006C2049">
        <w:rPr>
          <w:position w:val="-4"/>
        </w:rPr>
        <w:object w:dxaOrig="760" w:dyaOrig="300" w14:anchorId="10CD9FAA">
          <v:shape id="_x0000_i1731" type="#_x0000_t75" style="width:35.55pt;height:14.6pt" o:ole="">
            <v:imagedata r:id="rId1746" o:title=""/>
          </v:shape>
          <o:OLEObject Type="Embed" ProgID="Equation.DSMT4" ShapeID="_x0000_i1731" DrawAspect="Content" ObjectID="_1375881064" r:id="rId1747"/>
        </w:object>
      </w:r>
      <w:r w:rsidRPr="00690318">
        <w:t xml:space="preserve"> and its deformation gradient </w:t>
      </w:r>
      <w:r w:rsidR="006C2049" w:rsidRPr="006C2049">
        <w:rPr>
          <w:position w:val="-10"/>
        </w:rPr>
        <w:object w:dxaOrig="1240" w:dyaOrig="360" w14:anchorId="22BD4497">
          <v:shape id="_x0000_i1732" type="#_x0000_t75" style="width:64.7pt;height:21.85pt" o:ole="">
            <v:imagedata r:id="rId1748" o:title=""/>
          </v:shape>
          <o:OLEObject Type="Embed" ProgID="Equation.DSMT4" ShapeID="_x0000_i1732" DrawAspect="Content" ObjectID="_1375881065" r:id="rId1749"/>
        </w:object>
      </w:r>
      <w:r w:rsidRPr="00690318">
        <w:t xml:space="preserve"> is equivalent to </w:t>
      </w:r>
      <w:r w:rsidR="006C2049" w:rsidRPr="006C2049">
        <w:rPr>
          <w:position w:val="-10"/>
        </w:rPr>
        <w:object w:dxaOrig="1080" w:dyaOrig="340" w14:anchorId="425C5869">
          <v:shape id="_x0000_i1733" type="#_x0000_t75" style="width:57.4pt;height:14.6pt" o:ole="">
            <v:imagedata r:id="rId1750" o:title=""/>
          </v:shape>
          <o:OLEObject Type="Embed" ProgID="Equation.DSMT4" ShapeID="_x0000_i1733" DrawAspect="Content" ObjectID="_1375881066" r:id="rId1751"/>
        </w:object>
      </w:r>
      <w:r w:rsidRPr="00690318">
        <w:t xml:space="preserve">.  Each generation's reference configuration </w:t>
      </w:r>
      <w:r w:rsidR="006C2049" w:rsidRPr="006C2049">
        <w:rPr>
          <w:position w:val="-4"/>
        </w:rPr>
        <w:object w:dxaOrig="340" w:dyaOrig="300" w14:anchorId="68949A81">
          <v:shape id="_x0000_i1734" type="#_x0000_t75" style="width:14.6pt;height:14.6pt" o:ole="">
            <v:imagedata r:id="rId1752" o:title=""/>
          </v:shape>
          <o:OLEObject Type="Embed" ProgID="Equation.DSMT4" ShapeID="_x0000_i1734" DrawAspect="Content" ObjectID="_1375881067" r:id="rId1753"/>
        </w:object>
      </w:r>
      <w:r w:rsidRPr="00690318">
        <w:t xml:space="preserve"> has a one-to-one mapping </w:t>
      </w:r>
      <w:r w:rsidR="006C2049" w:rsidRPr="006C2049">
        <w:rPr>
          <w:position w:val="-10"/>
        </w:rPr>
        <w:object w:dxaOrig="1500" w:dyaOrig="360" w14:anchorId="5A16FDFC">
          <v:shape id="_x0000_i1735" type="#_x0000_t75" style="width:1in;height:21.85pt" o:ole="">
            <v:imagedata r:id="rId1754" o:title=""/>
          </v:shape>
          <o:OLEObject Type="Embed" ProgID="Equation.DSMT4" ShapeID="_x0000_i1735" DrawAspect="Content" ObjectID="_1375881068" r:id="rId1755"/>
        </w:object>
      </w:r>
      <w:r w:rsidRPr="00690318">
        <w:t xml:space="preserve"> with the master reference configuration </w:t>
      </w:r>
      <w:r w:rsidR="006C2049" w:rsidRPr="006C2049">
        <w:rPr>
          <w:position w:val="-4"/>
        </w:rPr>
        <w:object w:dxaOrig="300" w:dyaOrig="300" w14:anchorId="5D7D0F69">
          <v:shape id="_x0000_i1736" type="#_x0000_t75" style="width:14.6pt;height:14.6pt" o:ole="">
            <v:imagedata r:id="rId1756" o:title=""/>
          </v:shape>
          <o:OLEObject Type="Embed" ProgID="Equation.DSMT4" ShapeID="_x0000_i1736" DrawAspect="Content" ObjectID="_1375881069" r:id="rId1757"/>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37" type="#_x0000_t75" style="width:7.3pt;height:14.6pt" o:ole="">
            <v:imagedata r:id="rId1758" o:title=""/>
          </v:shape>
          <o:OLEObject Type="Embed" ProgID="Equation.DSMT4" ShapeID="_x0000_i1737" DrawAspect="Content" ObjectID="_1375881070" r:id="rId1759"/>
        </w:object>
      </w:r>
      <w:r w:rsidRPr="00690318">
        <w:t xml:space="preserve"> and the first generation is simply </w:t>
      </w:r>
      <w:r w:rsidR="006C2049" w:rsidRPr="006C2049">
        <w:rPr>
          <w:position w:val="-16"/>
        </w:rPr>
        <w:object w:dxaOrig="2640" w:dyaOrig="440" w14:anchorId="3D82FC8A">
          <v:shape id="_x0000_i1738" type="#_x0000_t75" style="width:129.4pt;height:21.85pt" o:ole="">
            <v:imagedata r:id="rId1760" o:title=""/>
          </v:shape>
          <o:OLEObject Type="Embed" ProgID="Equation.DSMT4" ShapeID="_x0000_i1738" DrawAspect="Content" ObjectID="_1375881071" r:id="rId1761"/>
        </w:object>
      </w:r>
      <w:r w:rsidRPr="00690318">
        <w:t xml:space="preserve">.  In other words, when generation </w:t>
      </w:r>
      <w:r w:rsidR="006C2049" w:rsidRPr="006C2049">
        <w:rPr>
          <w:position w:val="-10"/>
        </w:rPr>
        <w:object w:dxaOrig="200" w:dyaOrig="260" w14:anchorId="3ECD0F46">
          <v:shape id="_x0000_i1739" type="#_x0000_t75" style="width:7.3pt;height:14.6pt" o:ole="">
            <v:imagedata r:id="rId1762" o:title=""/>
          </v:shape>
          <o:OLEObject Type="Embed" ProgID="Equation.DSMT4" ShapeID="_x0000_i1739" DrawAspect="Content" ObjectID="_1375881072" r:id="rId1763"/>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40" type="#_x0000_t75" style="width:14.6pt;height:14.6pt" o:ole="">
            <v:imagedata r:id="rId1764" o:title=""/>
          </v:shape>
          <o:OLEObject Type="Embed" ProgID="Equation.DSMT4" ShapeID="_x0000_i1740" DrawAspect="Content" ObjectID="_1375881073" r:id="rId1765"/>
        </w:object>
      </w:r>
      <w:r w:rsidRPr="00690318">
        <w:t xml:space="preserve">. Note that </w:t>
      </w:r>
      <w:r w:rsidR="006C2049" w:rsidRPr="006C2049">
        <w:rPr>
          <w:position w:val="-4"/>
        </w:rPr>
        <w:object w:dxaOrig="360" w:dyaOrig="300" w14:anchorId="1FA783F9">
          <v:shape id="_x0000_i1741" type="#_x0000_t75" style="width:21.85pt;height:14.6pt" o:ole="">
            <v:imagedata r:id="rId1766" o:title=""/>
          </v:shape>
          <o:OLEObject Type="Embed" ProgID="Equation.DSMT4" ShapeID="_x0000_i1741" DrawAspect="Content" ObjectID="_1375881074" r:id="rId1767"/>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42" type="#_x0000_t75" style="width:93.85pt;height:36.45pt" o:ole="">
            <v:imagedata r:id="rId1768" o:title=""/>
          </v:shape>
          <o:OLEObject Type="Embed" ProgID="Equation.DSMT4" ShapeID="_x0000_i1742" DrawAspect="Content" ObjectID="_1375881075" r:id="rId1769"/>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43" type="#_x0000_t75" style="width:43.75pt;height:21.85pt" o:ole="">
            <v:imagedata r:id="rId1770" o:title=""/>
          </v:shape>
          <o:OLEObject Type="Embed" ProgID="Equation.DSMT4" ShapeID="_x0000_i1743" DrawAspect="Content" ObjectID="_1375881076" r:id="rId1771"/>
        </w:object>
      </w:r>
      <w:r w:rsidRPr="00690318">
        <w:t xml:space="preserve"> is the state of stress in the generation </w:t>
      </w:r>
      <w:r w:rsidR="006C2049" w:rsidRPr="006C2049">
        <w:rPr>
          <w:position w:val="-10"/>
        </w:rPr>
        <w:object w:dxaOrig="200" w:dyaOrig="260" w14:anchorId="1B82B2F8">
          <v:shape id="_x0000_i1744" type="#_x0000_t75" style="width:7.3pt;height:14.6pt" o:ole="">
            <v:imagedata r:id="rId1772" o:title=""/>
          </v:shape>
          <o:OLEObject Type="Embed" ProgID="Equation.DSMT4" ShapeID="_x0000_i1744" DrawAspect="Content" ObjectID="_1375881077" r:id="rId1773"/>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45" type="#_x0000_t75" style="width:14.6pt;height:14.6pt" o:ole="">
            <v:imagedata r:id="rId1774" o:title=""/>
          </v:shape>
          <o:OLEObject Type="Embed" ProgID="Equation.DSMT4" ShapeID="_x0000_i1745" DrawAspect="Content" ObjectID="_1375881078" r:id="rId1775"/>
        </w:object>
      </w:r>
      <w:r w:rsidRPr="00690318">
        <w:t xml:space="preserve">. In the above equation, </w:t>
      </w:r>
      <w:r w:rsidR="006C2049" w:rsidRPr="006C2049">
        <w:rPr>
          <w:position w:val="-6"/>
        </w:rPr>
        <w:object w:dxaOrig="1240" w:dyaOrig="320" w14:anchorId="0127C9D3">
          <v:shape id="_x0000_i1746" type="#_x0000_t75" style="width:64.7pt;height:14.6pt" o:ole="">
            <v:imagedata r:id="rId1776" o:title=""/>
          </v:shape>
          <o:OLEObject Type="Embed" ProgID="Equation.DSMT4" ShapeID="_x0000_i1746" DrawAspect="Content" ObjectID="_1375881079" r:id="rId1777"/>
        </w:object>
      </w:r>
      <w:r w:rsidRPr="00690318">
        <w:t xml:space="preserve"> and the factor </w:t>
      </w:r>
      <w:r w:rsidR="006C2049" w:rsidRPr="006C2049">
        <w:rPr>
          <w:position w:val="-10"/>
        </w:rPr>
        <w:object w:dxaOrig="560" w:dyaOrig="360" w14:anchorId="4097510A">
          <v:shape id="_x0000_i1747" type="#_x0000_t75" style="width:28.25pt;height:21.85pt" o:ole="">
            <v:imagedata r:id="rId1778" o:title=""/>
          </v:shape>
          <o:OLEObject Type="Embed" ProgID="Equation.DSMT4" ShapeID="_x0000_i1747" DrawAspect="Content" ObjectID="_1375881080" r:id="rId1779"/>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48" type="#_x0000_t75" style="width:14.6pt;height:14.6pt" o:ole="">
            <v:imagedata r:id="rId1780" o:title=""/>
          </v:shape>
          <o:OLEObject Type="Embed" ProgID="Equation.DSMT4" ShapeID="_x0000_i1748" DrawAspect="Content" ObjectID="_1375881081" r:id="rId1781"/>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49" type="#_x0000_t75" style="width:21.85pt;height:14.6pt" o:ole="">
            <v:imagedata r:id="rId1782" o:title=""/>
          </v:shape>
          <o:OLEObject Type="Embed" ProgID="Equation.DSMT4" ShapeID="_x0000_i1749" DrawAspect="Content" ObjectID="_1375881082" r:id="rId1783"/>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621" w:name="_Toc200951634"/>
      <w:bookmarkStart w:id="3622" w:name="_Toc302134617"/>
      <w:r w:rsidRPr="00690318">
        <w:t>General Specification of Multigeneration Solids</w:t>
      </w:r>
      <w:bookmarkEnd w:id="3621"/>
      <w:bookmarkEnd w:id="3622"/>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50" type="#_x0000_t75" style="width:14.6pt;height:14.6pt" o:ole="">
            <v:imagedata r:id="rId1784" o:title=""/>
          </v:shape>
          <o:OLEObject Type="Embed" ProgID="Equation.DSMT4" ShapeID="_x0000_i1750" DrawAspect="Content" ObjectID="_1375881083" r:id="rId1785"/>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623" w:name="_Ref162415183"/>
      <w:bookmarkStart w:id="3624" w:name="_Toc302134618"/>
      <w:r w:rsidRPr="0097532C">
        <w:lastRenderedPageBreak/>
        <w:t>Biphasic Materials</w:t>
      </w:r>
      <w:bookmarkEnd w:id="3623"/>
      <w:bookmarkEnd w:id="3624"/>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554341">
        <w:t>4.1.3</w:t>
      </w:r>
      <w:r w:rsidRPr="00B27FE9">
        <w:fldChar w:fldCharType="end"/>
      </w:r>
      <w:r w:rsidRPr="00B27FE9">
        <w:t>.</w:t>
      </w:r>
      <w:r w:rsidR="008B53FE">
        <w:t xml:space="preserve">  The user is referred to the </w:t>
      </w:r>
      <w:r w:rsidR="00554341">
        <w:fldChar w:fldCharType="begin"/>
      </w:r>
      <w:r w:rsidR="00554341">
        <w:instrText xml:space="preserve"> HYPERLINK "http://help.mrl.sci.utah.edu/help/index.jsp" </w:instrText>
      </w:r>
      <w:ins w:id="3625" w:author="Gerard" w:date="2015-08-25T15:04:00Z"/>
      <w:r w:rsidR="00554341">
        <w:fldChar w:fldCharType="separate"/>
      </w:r>
      <w:r w:rsidR="008B53FE" w:rsidRPr="00C966F3">
        <w:rPr>
          <w:rStyle w:val="Hyperlink"/>
          <w:i/>
        </w:rPr>
        <w:t>FEBio Theory Manual</w:t>
      </w:r>
      <w:r w:rsidR="00554341">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51" type="#_x0000_t75" style="width:14.6pt;height:14.6pt" o:ole="">
            <v:imagedata r:id="rId1786" o:title=""/>
          </v:shape>
          <o:OLEObject Type="Embed" ProgID="Equation.DSMT4" ShapeID="_x0000_i1751" DrawAspect="Content" ObjectID="_1375881084" r:id="rId1787"/>
        </w:object>
      </w:r>
      <w:r>
        <w:t xml:space="preserve">, to the interstitial fluid pressure gradient, </w:t>
      </w:r>
      <w:r w:rsidR="006C2049" w:rsidRPr="006C2049">
        <w:rPr>
          <w:position w:val="-10"/>
        </w:rPr>
        <w:object w:dxaOrig="360" w:dyaOrig="320" w14:anchorId="4A18880E">
          <v:shape id="_x0000_i1752" type="#_x0000_t75" style="width:21.85pt;height:14.6pt" o:ole="">
            <v:imagedata r:id="rId1788" o:title=""/>
          </v:shape>
          <o:OLEObject Type="Embed" ProgID="Equation.DSMT4" ShapeID="_x0000_i1752" DrawAspect="Content" ObjectID="_1375881085" r:id="rId1789"/>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53" type="#_x0000_t75" style="width:57.4pt;height:14.6pt" o:ole="">
            <v:imagedata r:id="rId1790" o:title=""/>
          </v:shape>
          <o:OLEObject Type="Embed" ProgID="Equation.DSMT4" ShapeID="_x0000_i1753" DrawAspect="Content" ObjectID="_1375881086" r:id="rId1791"/>
        </w:object>
      </w:r>
    </w:p>
    <w:p w14:paraId="5E15882E" w14:textId="090471F8" w:rsidR="006A0BC1" w:rsidRDefault="006A0BC1" w:rsidP="006A0BC1">
      <w:r>
        <w:t xml:space="preserve">where </w:t>
      </w:r>
      <w:r w:rsidR="006C2049" w:rsidRPr="006C2049">
        <w:rPr>
          <w:position w:val="-4"/>
        </w:rPr>
        <w:object w:dxaOrig="220" w:dyaOrig="260" w14:anchorId="65C6EE68">
          <v:shape id="_x0000_i1754" type="#_x0000_t75" style="width:14.6pt;height:14.6pt" o:ole="">
            <v:imagedata r:id="rId1792" o:title=""/>
          </v:shape>
          <o:OLEObject Type="Embed" ProgID="Equation.DSMT4" ShapeID="_x0000_i1754" DrawAspect="Content" ObjectID="_1375881087" r:id="rId179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626" w:name="_Toc302134619"/>
      <w:r w:rsidRPr="0097532C">
        <w:lastRenderedPageBreak/>
        <w:t>General Specification of Biphasic Materials</w:t>
      </w:r>
      <w:bookmarkEnd w:id="3626"/>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55" type="#_x0000_t75" style="width:14.6pt;height:21.85pt" o:ole="">
                  <v:imagedata r:id="rId1794" o:title=""/>
                </v:shape>
                <o:OLEObject Type="Embed" ProgID="Equation.DSMT4" ShapeID="_x0000_i1755" DrawAspect="Content" ObjectID="_1375881088" r:id="rId1795"/>
              </w:object>
            </w:r>
            <w:r w:rsidRPr="000B272C">
              <w:t xml:space="preserve"> in the reference configuration (</w:t>
            </w:r>
            <w:r w:rsidR="006C2049" w:rsidRPr="006C2049">
              <w:rPr>
                <w:position w:val="-12"/>
              </w:rPr>
              <w:object w:dxaOrig="980" w:dyaOrig="380" w14:anchorId="3CA26833">
                <v:shape id="_x0000_i1756" type="#_x0000_t75" style="width:50.15pt;height:21.85pt" o:ole="">
                  <v:imagedata r:id="rId1796" o:title=""/>
                </v:shape>
                <o:OLEObject Type="Embed" ProgID="Equation.DSMT4" ShapeID="_x0000_i1756" DrawAspect="Content" ObjectID="_1375881089" r:id="rId179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757" type="#_x0000_t75" style="width:14.6pt;height:21.85pt" o:ole="">
                  <v:imagedata r:id="rId1798" o:title=""/>
                </v:shape>
                <o:OLEObject Type="Embed" ProgID="Equation.DSMT4" ShapeID="_x0000_i1757" DrawAspect="Content" ObjectID="_1375881090" r:id="rId179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58" type="#_x0000_t75" style="width:14.6pt;height:21.85pt" o:ole="">
                  <v:imagedata r:id="rId1800" o:title=""/>
                </v:shape>
                <o:OLEObject Type="Embed" ProgID="Equation.DSMT4" ShapeID="_x0000_i1758" DrawAspect="Content" ObjectID="_1375881091" r:id="rId180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554341">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627" w:author="Gerard" w:date="2015-08-25T15:04:00Z">
        <w:r w:rsidR="00554341">
          <w:t>4.7.2</w:t>
        </w:r>
      </w:ins>
      <w:del w:id="3628" w:author="Gerard" w:date="2015-08-25T15:04:00Z">
        <w:r w:rsidR="008613FC" w:rsidDel="00554341">
          <w:delText>4.6.2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59" type="#_x0000_t75" style="width:28.25pt;height:21.85pt" o:ole="">
            <v:imagedata r:id="rId1802" o:title=""/>
          </v:shape>
          <o:OLEObject Type="Embed" ProgID="Equation.DSMT4" ShapeID="_x0000_i1759" DrawAspect="Content" ObjectID="_1375881092" r:id="rId1803"/>
        </w:object>
      </w:r>
      <w:r w:rsidR="009B7DA4" w:rsidRPr="00B27FE9">
        <w:t>.</w:t>
      </w:r>
      <w:r w:rsidR="006D6FC2">
        <w:t xml:space="preserve"> The fluid density </w:t>
      </w:r>
      <w:r w:rsidR="000F379E" w:rsidRPr="00AC04E1">
        <w:rPr>
          <w:position w:val="-12"/>
        </w:rPr>
        <w:object w:dxaOrig="340" w:dyaOrig="400" w14:anchorId="68C70899">
          <v:shape id="_x0000_i1760" type="#_x0000_t75" style="width:14.6pt;height:21.85pt" o:ole="">
            <v:imagedata r:id="rId1804" o:title=""/>
          </v:shape>
          <o:OLEObject Type="Embed" ProgID="Equation.DSMT4" ShapeID="_x0000_i1760" DrawAspect="Content" ObjectID="_1375881093" r:id="rId180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761" type="#_x0000_t75" style="width:14.6pt;height:21.85pt" o:ole="">
            <v:imagedata r:id="rId1806" o:title=""/>
          </v:shape>
          <o:OLEObject Type="Embed" ProgID="Equation.DSMT4" ShapeID="_x0000_i1761" DrawAspect="Content" ObjectID="_1375881094" r:id="rId180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629" w:name="_Ref162413399"/>
      <w:bookmarkStart w:id="3630" w:name="_Toc302134620"/>
      <w:r w:rsidRPr="0097532C">
        <w:lastRenderedPageBreak/>
        <w:t>Permeability Materials</w:t>
      </w:r>
      <w:bookmarkEnd w:id="3629"/>
      <w:bookmarkEnd w:id="3630"/>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631" w:name="_Ref288636620"/>
      <w:bookmarkStart w:id="3632" w:name="_Toc302134621"/>
      <w:r>
        <w:lastRenderedPageBreak/>
        <w:t>Constant Isotropic Permeability</w:t>
      </w:r>
      <w:bookmarkEnd w:id="3631"/>
      <w:bookmarkEnd w:id="3632"/>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62" type="#_x0000_t75" style="width:36.45pt;height:14.6pt" o:ole="">
            <v:imagedata r:id="rId1808" o:title=""/>
          </v:shape>
          <o:OLEObject Type="Embed" ProgID="Equation.DSMT4" ShapeID="_x0000_i1762" DrawAspect="Content" ObjectID="_1375881095" r:id="rId1809"/>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63" type="#_x0000_t75" style="width:7.3pt;height:14.6pt" o:ole="">
            <v:imagedata r:id="rId1810" o:title=""/>
          </v:shape>
          <o:OLEObject Type="Embed" ProgID="Equation.DSMT4" ShapeID="_x0000_i1763" DrawAspect="Content" ObjectID="_1375881096" r:id="rId181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633" w:name="_Toc302134622"/>
      <w:r>
        <w:lastRenderedPageBreak/>
        <w:t>Holmes-Mow</w:t>
      </w:r>
      <w:bookmarkEnd w:id="3633"/>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64" type="#_x0000_t75" style="width:14.6pt;height:21.85pt" o:ole="">
                  <v:imagedata r:id="rId1812" o:title=""/>
                </v:shape>
                <o:OLEObject Type="Embed" ProgID="Equation.DSMT4" ShapeID="_x0000_i1764" DrawAspect="Content" ObjectID="_1375881097" r:id="rId181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65" type="#_x0000_t75" style="width:14.6pt;height:14.6pt" o:ole="">
                  <v:imagedata r:id="rId1814" o:title=""/>
                </v:shape>
                <o:OLEObject Type="Embed" ProgID="Equation.DSMT4" ShapeID="_x0000_i1765" DrawAspect="Content" ObjectID="_1375881098" r:id="rId1815"/>
              </w:object>
            </w:r>
            <w:r w:rsidDel="00C526D6">
              <w:t xml:space="preserve"> (</w:t>
            </w:r>
            <w:r w:rsidR="006C2049" w:rsidRPr="006C2049">
              <w:rPr>
                <w:position w:val="-6"/>
              </w:rPr>
              <w:object w:dxaOrig="680" w:dyaOrig="279" w14:anchorId="69BBD6E1">
                <v:shape id="_x0000_i1766" type="#_x0000_t75" style="width:36.45pt;height:14.6pt" o:ole="">
                  <v:imagedata r:id="rId1816" o:title=""/>
                </v:shape>
                <o:OLEObject Type="Embed" ProgID="Equation.DSMT4" ShapeID="_x0000_i1766" DrawAspect="Content" ObjectID="_1375881099" r:id="rId181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67" type="#_x0000_t75" style="width:14.6pt;height:14.6pt" o:ole="">
                  <v:imagedata r:id="rId1818" o:title=""/>
                </v:shape>
                <o:OLEObject Type="Embed" ProgID="Equation.DSMT4" ShapeID="_x0000_i1767" DrawAspect="Content" ObjectID="_1375881100" r:id="rId1819"/>
              </w:object>
            </w:r>
            <w:r>
              <w:t xml:space="preserve"> </w:t>
            </w:r>
            <w:r w:rsidR="006C2049" w:rsidRPr="006C2049">
              <w:rPr>
                <w:position w:val="-14"/>
              </w:rPr>
              <w:object w:dxaOrig="780" w:dyaOrig="400" w14:anchorId="7587000E">
                <v:shape id="_x0000_i1768" type="#_x0000_t75" style="width:35.55pt;height:21.85pt" o:ole="">
                  <v:imagedata r:id="rId1820" o:title=""/>
                </v:shape>
                <o:OLEObject Type="Embed" ProgID="Equation.DSMT4" ShapeID="_x0000_i1768" DrawAspect="Content" ObjectID="_1375881101" r:id="rId182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69" type="#_x0000_t75" style="width:57.4pt;height:21.85pt" o:ole="">
            <v:imagedata r:id="rId1822" o:title=""/>
          </v:shape>
          <o:OLEObject Type="Embed" ProgID="Equation.DSMT4" ShapeID="_x0000_i1769" DrawAspect="Content" ObjectID="_1375881102" r:id="rId1823"/>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70" type="#_x0000_t75" style="width:2in;height:43.75pt" o:ole="">
            <v:imagedata r:id="rId1824" o:title=""/>
          </v:shape>
          <o:OLEObject Type="Embed" ProgID="Equation.DSMT4" ShapeID="_x0000_i1770" DrawAspect="Content" ObjectID="_1375881103" r:id="rId1825"/>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71" type="#_x0000_t75" style="width:50.15pt;height:14.6pt" o:ole="">
            <v:imagedata r:id="rId1826" o:title=""/>
          </v:shape>
          <o:OLEObject Type="Embed" ProgID="Equation.DSMT4" ShapeID="_x0000_i1771" DrawAspect="Content" ObjectID="_1375881104" r:id="rId182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634" w:name="_Toc302134623"/>
      <w:r>
        <w:lastRenderedPageBreak/>
        <w:t>Referentially Isotropic Permeability</w:t>
      </w:r>
      <w:bookmarkEnd w:id="3634"/>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72" type="#_x0000_t75" style="width:14.6pt;height:21.85pt" o:ole="">
                  <v:imagedata r:id="rId1828" o:title=""/>
                </v:shape>
                <o:OLEObject Type="Embed" ProgID="Equation.DSMT4" ShapeID="_x0000_i1772" DrawAspect="Content" ObjectID="_1375881105" r:id="rId182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73" type="#_x0000_t75" style="width:14.6pt;height:21.85pt" o:ole="">
                  <v:imagedata r:id="rId1830" o:title=""/>
                </v:shape>
                <o:OLEObject Type="Embed" ProgID="Equation.DSMT4" ShapeID="_x0000_i1773" DrawAspect="Content" ObjectID="_1375881106" r:id="rId183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74" type="#_x0000_t75" style="width:14.6pt;height:21.85pt" o:ole="">
                  <v:imagedata r:id="rId1832" o:title=""/>
                </v:shape>
                <o:OLEObject Type="Embed" ProgID="Equation.DSMT4" ShapeID="_x0000_i1774" DrawAspect="Content" ObjectID="_1375881107" r:id="rId183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75" type="#_x0000_t75" style="width:14.6pt;height:14.6pt" o:ole="">
                  <v:imagedata r:id="rId1834" o:title=""/>
                </v:shape>
                <o:OLEObject Type="Embed" ProgID="Equation.DSMT4" ShapeID="_x0000_i1775" DrawAspect="Content" ObjectID="_1375881108" r:id="rId1835"/>
              </w:object>
            </w:r>
            <w:r>
              <w:t xml:space="preserve"> (</w:t>
            </w:r>
            <w:r w:rsidR="006C2049" w:rsidRPr="006C2049">
              <w:rPr>
                <w:position w:val="-6"/>
              </w:rPr>
              <w:object w:dxaOrig="680" w:dyaOrig="279" w14:anchorId="77DD1DAD">
                <v:shape id="_x0000_i1776" type="#_x0000_t75" style="width:36.45pt;height:14.6pt" o:ole="">
                  <v:imagedata r:id="rId1836" o:title=""/>
                </v:shape>
                <o:OLEObject Type="Embed" ProgID="Equation.DSMT4" ShapeID="_x0000_i1776" DrawAspect="Content" ObjectID="_1375881109" r:id="rId183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77" type="#_x0000_t75" style="width:14.6pt;height:14.6pt" o:ole="">
                  <v:imagedata r:id="rId1838" o:title=""/>
                </v:shape>
                <o:OLEObject Type="Embed" ProgID="Equation.DSMT4" ShapeID="_x0000_i1777" DrawAspect="Content" ObjectID="_1375881110" r:id="rId1839"/>
              </w:object>
            </w:r>
            <w:r>
              <w:t xml:space="preserve"> (</w:t>
            </w:r>
            <w:r w:rsidR="006C2049" w:rsidRPr="006C2049">
              <w:rPr>
                <w:position w:val="-6"/>
              </w:rPr>
              <w:object w:dxaOrig="580" w:dyaOrig="279" w14:anchorId="32510678">
                <v:shape id="_x0000_i1778" type="#_x0000_t75" style="width:28.25pt;height:14.6pt" o:ole="">
                  <v:imagedata r:id="rId1840" o:title=""/>
                </v:shape>
                <o:OLEObject Type="Embed" ProgID="Equation.DSMT4" ShapeID="_x0000_i1778" DrawAspect="Content" ObjectID="_1375881111" r:id="rId184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79" type="#_x0000_t75" style="width:3in;height:35.55pt" o:ole="">
            <v:imagedata r:id="rId1842" o:title=""/>
          </v:shape>
          <o:OLEObject Type="Embed" ProgID="Equation.DSMT4" ShapeID="_x0000_i1779" DrawAspect="Content" ObjectID="_1375881112" r:id="rId1843"/>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80" type="#_x0000_t75" style="width:14.6pt;height:14.6pt" o:ole="">
            <v:imagedata r:id="rId1844" o:title=""/>
          </v:shape>
          <o:OLEObject Type="Embed" ProgID="Equation.DSMT4" ShapeID="_x0000_i1780" DrawAspect="Content" ObjectID="_1375881113" r:id="rId1845"/>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81" type="#_x0000_t75" style="width:50.15pt;height:14.6pt" o:ole="">
            <v:imagedata r:id="rId1846" o:title=""/>
          </v:shape>
          <o:OLEObject Type="Embed" ProgID="Equation.DSMT4" ShapeID="_x0000_i1781" DrawAspect="Content" ObjectID="_1375881114" r:id="rId1847"/>
        </w:object>
      </w:r>
      <w:r>
        <w:t xml:space="preserve"> where </w:t>
      </w:r>
      <w:r w:rsidR="006C2049" w:rsidRPr="006C2049">
        <w:rPr>
          <w:position w:val="-4"/>
        </w:rPr>
        <w:object w:dxaOrig="220" w:dyaOrig="260" w14:anchorId="190D8AEB">
          <v:shape id="_x0000_i1782" type="#_x0000_t75" style="width:14.6pt;height:14.6pt" o:ole="">
            <v:imagedata r:id="rId1848" o:title=""/>
          </v:shape>
          <o:OLEObject Type="Embed" ProgID="Equation.DSMT4" ShapeID="_x0000_i1782" DrawAspect="Content" ObjectID="_1375881115" r:id="rId1849"/>
        </w:object>
      </w:r>
      <w:r>
        <w:rPr>
          <w:b/>
        </w:rPr>
        <w:t xml:space="preserve"> </w:t>
      </w:r>
      <w:r>
        <w:t xml:space="preserve">is the deformation gradient, and </w:t>
      </w:r>
      <w:r w:rsidR="006C2049" w:rsidRPr="006C2049">
        <w:rPr>
          <w:position w:val="-6"/>
        </w:rPr>
        <w:object w:dxaOrig="960" w:dyaOrig="320" w14:anchorId="46A7E36E">
          <v:shape id="_x0000_i1783" type="#_x0000_t75" style="width:50.15pt;height:14.6pt" o:ole="">
            <v:imagedata r:id="rId1850" o:title=""/>
          </v:shape>
          <o:OLEObject Type="Embed" ProgID="Equation.DSMT4" ShapeID="_x0000_i1783" DrawAspect="Content" ObjectID="_1375881116" r:id="rId1851"/>
        </w:object>
      </w:r>
      <w:r>
        <w:t xml:space="preserve"> is the left Cauchy-Green tensor.  Note that the permeability in the reference state (</w:t>
      </w:r>
      <w:r w:rsidR="006C2049" w:rsidRPr="006C2049">
        <w:rPr>
          <w:position w:val="-4"/>
        </w:rPr>
        <w:object w:dxaOrig="560" w:dyaOrig="260" w14:anchorId="24316D54">
          <v:shape id="_x0000_i1784" type="#_x0000_t75" style="width:28.25pt;height:14.6pt" o:ole="">
            <v:imagedata r:id="rId1852" o:title=""/>
          </v:shape>
          <o:OLEObject Type="Embed" ProgID="Equation.DSMT4" ShapeID="_x0000_i1784" DrawAspect="Content" ObjectID="_1375881117" r:id="rId1853"/>
        </w:object>
      </w:r>
      <w:r>
        <w:t xml:space="preserve">) is isotropic and given by </w:t>
      </w:r>
      <w:r w:rsidR="006C2049" w:rsidRPr="006C2049">
        <w:rPr>
          <w:position w:val="-14"/>
        </w:rPr>
        <w:object w:dxaOrig="2020" w:dyaOrig="400" w14:anchorId="28686D5B">
          <v:shape id="_x0000_i1785" type="#_x0000_t75" style="width:100.25pt;height:21.85pt" o:ole="">
            <v:imagedata r:id="rId1854" o:title=""/>
          </v:shape>
          <o:OLEObject Type="Embed" ProgID="Equation.DSMT4" ShapeID="_x0000_i1785" DrawAspect="Content" ObjectID="_1375881118" r:id="rId185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635" w:name="_Toc302134624"/>
      <w:r>
        <w:lastRenderedPageBreak/>
        <w:t>Referentially Orthotropic Permeability</w:t>
      </w:r>
      <w:bookmarkEnd w:id="3635"/>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86" type="#_x0000_t75" style="width:14.6pt;height:21.85pt" o:ole="">
                  <v:imagedata r:id="rId1856" o:title=""/>
                </v:shape>
                <o:OLEObject Type="Embed" ProgID="Equation.DSMT4" ShapeID="_x0000_i1786" DrawAspect="Content" ObjectID="_1375881119" r:id="rId185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87" type="#_x0000_t75" style="width:14.6pt;height:21.85pt" o:ole="">
                  <v:imagedata r:id="rId1858" o:title=""/>
                </v:shape>
                <o:OLEObject Type="Embed" ProgID="Equation.DSMT4" ShapeID="_x0000_i1787" DrawAspect="Content" ObjectID="_1375881120" r:id="rId1859"/>
              </w:object>
            </w:r>
            <w:r>
              <w:t xml:space="preserve"> along orthogonal directions (</w:t>
            </w:r>
            <w:r w:rsidR="006C2049" w:rsidRPr="006C2049">
              <w:rPr>
                <w:position w:val="-10"/>
              </w:rPr>
              <w:object w:dxaOrig="920" w:dyaOrig="320" w14:anchorId="4C00AD0A">
                <v:shape id="_x0000_i1788" type="#_x0000_t75" style="width:43.75pt;height:14.6pt" o:ole="">
                  <v:imagedata r:id="rId1860" o:title=""/>
                </v:shape>
                <o:OLEObject Type="Embed" ProgID="Equation.DSMT4" ShapeID="_x0000_i1788" DrawAspect="Content" ObjectID="_1375881121" r:id="rId186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89" type="#_x0000_t75" style="width:14.6pt;height:21.85pt" o:ole="">
                  <v:imagedata r:id="rId1862" o:title=""/>
                </v:shape>
                <o:OLEObject Type="Embed" ProgID="Equation.DSMT4" ShapeID="_x0000_i1789" DrawAspect="Content" ObjectID="_1375881122" r:id="rId1863"/>
              </w:object>
            </w:r>
            <w:r>
              <w:t xml:space="preserve"> along orthogonal directions (</w:t>
            </w:r>
            <w:r w:rsidR="006C2049" w:rsidRPr="006C2049">
              <w:rPr>
                <w:position w:val="-10"/>
              </w:rPr>
              <w:object w:dxaOrig="920" w:dyaOrig="320" w14:anchorId="425D7378">
                <v:shape id="_x0000_i1790" type="#_x0000_t75" style="width:43.75pt;height:14.6pt" o:ole="">
                  <v:imagedata r:id="rId1864" o:title=""/>
                </v:shape>
                <o:OLEObject Type="Embed" ProgID="Equation.DSMT4" ShapeID="_x0000_i1790" DrawAspect="Content" ObjectID="_1375881123" r:id="rId186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91" type="#_x0000_t75" style="width:21.85pt;height:21.85pt" o:ole="">
                  <v:imagedata r:id="rId1866" o:title=""/>
                </v:shape>
                <o:OLEObject Type="Embed" ProgID="Equation.DSMT4" ShapeID="_x0000_i1791" DrawAspect="Content" ObjectID="_1375881124" r:id="rId1867"/>
              </w:object>
            </w:r>
            <w:r>
              <w:t xml:space="preserve"> (</w:t>
            </w:r>
            <w:r w:rsidR="006C2049" w:rsidRPr="006C2049">
              <w:rPr>
                <w:position w:val="-12"/>
              </w:rPr>
              <w:object w:dxaOrig="760" w:dyaOrig="360" w14:anchorId="03DC2DDE">
                <v:shape id="_x0000_i1792" type="#_x0000_t75" style="width:35.55pt;height:21.85pt" o:ole="">
                  <v:imagedata r:id="rId1868" o:title=""/>
                </v:shape>
                <o:OLEObject Type="Embed" ProgID="Equation.DSMT4" ShapeID="_x0000_i1792" DrawAspect="Content" ObjectID="_1375881125" r:id="rId186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93" type="#_x0000_t75" style="width:21.85pt;height:21.85pt" o:ole="">
                  <v:imagedata r:id="rId1870" o:title=""/>
                </v:shape>
                <o:OLEObject Type="Embed" ProgID="Equation.DSMT4" ShapeID="_x0000_i1793" DrawAspect="Content" ObjectID="_1375881126" r:id="rId1871"/>
              </w:object>
            </w:r>
            <w:r>
              <w:t xml:space="preserve"> (</w:t>
            </w:r>
            <w:r w:rsidR="006C2049" w:rsidRPr="006C2049">
              <w:rPr>
                <w:position w:val="-10"/>
              </w:rPr>
              <w:object w:dxaOrig="920" w:dyaOrig="320" w14:anchorId="493B3AC9">
                <v:shape id="_x0000_i1794" type="#_x0000_t75" style="width:43.75pt;height:14.6pt" o:ole="">
                  <v:imagedata r:id="rId1872" o:title=""/>
                </v:shape>
                <o:OLEObject Type="Embed" ProgID="Equation.DSMT4" ShapeID="_x0000_i1794" DrawAspect="Content" ObjectID="_1375881127" r:id="rId1873"/>
              </w:object>
            </w:r>
            <w:r>
              <w:t xml:space="preserve">, </w:t>
            </w:r>
            <w:r w:rsidR="006C2049" w:rsidRPr="006C2049">
              <w:rPr>
                <w:position w:val="-12"/>
              </w:rPr>
              <w:object w:dxaOrig="760" w:dyaOrig="360" w14:anchorId="69DBA484">
                <v:shape id="_x0000_i1795" type="#_x0000_t75" style="width:35.55pt;height:21.85pt" o:ole="">
                  <v:imagedata r:id="rId1874" o:title=""/>
                </v:shape>
                <o:OLEObject Type="Embed" ProgID="Equation.DSMT4" ShapeID="_x0000_i1795" DrawAspect="Content" ObjectID="_1375881128" r:id="rId187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96" type="#_x0000_t75" style="width:14.6pt;height:21.85pt" o:ole="">
                  <v:imagedata r:id="rId1876" o:title=""/>
                </v:shape>
                <o:OLEObject Type="Embed" ProgID="Equation.DSMT4" ShapeID="_x0000_i1796" DrawAspect="Content" ObjectID="_1375881129" r:id="rId1877"/>
              </w:object>
            </w:r>
            <w:r>
              <w:t xml:space="preserve"> (</w:t>
            </w:r>
            <w:r w:rsidR="006C2049" w:rsidRPr="006C2049">
              <w:rPr>
                <w:position w:val="-12"/>
              </w:rPr>
              <w:object w:dxaOrig="660" w:dyaOrig="360" w14:anchorId="7A17D058">
                <v:shape id="_x0000_i1797" type="#_x0000_t75" style="width:36.45pt;height:21.85pt" o:ole="">
                  <v:imagedata r:id="rId1878" o:title=""/>
                </v:shape>
                <o:OLEObject Type="Embed" ProgID="Equation.DSMT4" ShapeID="_x0000_i1797" DrawAspect="Content" ObjectID="_1375881130" r:id="rId187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98" type="#_x0000_t75" style="width:14.6pt;height:21.85pt" o:ole="">
                  <v:imagedata r:id="rId1880" o:title=""/>
                </v:shape>
                <o:OLEObject Type="Embed" ProgID="Equation.DSMT4" ShapeID="_x0000_i1798" DrawAspect="Content" ObjectID="_1375881131" r:id="rId1881"/>
              </w:object>
            </w:r>
            <w:r>
              <w:t xml:space="preserve"> (</w:t>
            </w:r>
            <w:r w:rsidR="006C2049" w:rsidRPr="006C2049">
              <w:rPr>
                <w:position w:val="-10"/>
              </w:rPr>
              <w:object w:dxaOrig="920" w:dyaOrig="320" w14:anchorId="61FB5953">
                <v:shape id="_x0000_i1799" type="#_x0000_t75" style="width:43.75pt;height:14.6pt" o:ole="">
                  <v:imagedata r:id="rId1882" o:title=""/>
                </v:shape>
                <o:OLEObject Type="Embed" ProgID="Equation.DSMT4" ShapeID="_x0000_i1799" DrawAspect="Content" ObjectID="_1375881132" r:id="rId1883"/>
              </w:object>
            </w:r>
            <w:r>
              <w:t xml:space="preserve">, </w:t>
            </w:r>
            <w:r w:rsidR="006C2049" w:rsidRPr="006C2049">
              <w:rPr>
                <w:position w:val="-12"/>
              </w:rPr>
              <w:object w:dxaOrig="680" w:dyaOrig="360" w14:anchorId="673E4374">
                <v:shape id="_x0000_i1800" type="#_x0000_t75" style="width:36.45pt;height:21.85pt" o:ole="">
                  <v:imagedata r:id="rId1884" o:title=""/>
                </v:shape>
                <o:OLEObject Type="Embed" ProgID="Equation.DSMT4" ShapeID="_x0000_i1800" DrawAspect="Content" ObjectID="_1375881133" r:id="rId188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801" type="#_x0000_t75" style="width:187.75pt;height:36.45pt" o:ole="">
            <v:imagedata r:id="rId1886" o:title=""/>
          </v:shape>
          <o:OLEObject Type="Embed" ProgID="Equation.DSMT4" ShapeID="_x0000_i1801" DrawAspect="Content" ObjectID="_1375881134" r:id="rId1887"/>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802" type="#_x0000_t75" style="width:201.4pt;height:122.15pt" o:ole="">
            <v:imagedata r:id="rId1888" o:title=""/>
          </v:shape>
          <o:OLEObject Type="Embed" ProgID="Equation.DSMT4" ShapeID="_x0000_i1802" DrawAspect="Content" ObjectID="_1375881135" r:id="rId1889"/>
        </w:object>
      </w:r>
      <w:r>
        <w:t>,</w:t>
      </w:r>
    </w:p>
    <w:p w14:paraId="4705DC3A" w14:textId="18593C8A" w:rsidR="006A0BC1" w:rsidRDefault="006C2049" w:rsidP="006A0BC1">
      <w:r w:rsidRPr="006C2049">
        <w:rPr>
          <w:position w:val="-6"/>
        </w:rPr>
        <w:object w:dxaOrig="220" w:dyaOrig="279" w14:anchorId="63ED42B8">
          <v:shape id="_x0000_i1803" type="#_x0000_t75" style="width:14.6pt;height:14.6pt" o:ole="">
            <v:imagedata r:id="rId1890" o:title=""/>
          </v:shape>
          <o:OLEObject Type="Embed" ProgID="Equation.DSMT4" ShapeID="_x0000_i1803" DrawAspect="Content" ObjectID="_1375881136" r:id="rId1891"/>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804" type="#_x0000_t75" style="width:50.15pt;height:14.6pt" o:ole="">
            <v:imagedata r:id="rId1892" o:title=""/>
          </v:shape>
          <o:OLEObject Type="Embed" ProgID="Equation.DSMT4" ShapeID="_x0000_i1804" DrawAspect="Content" ObjectID="_1375881137" r:id="rId1893"/>
        </w:object>
      </w:r>
      <w:r w:rsidR="006A0BC1">
        <w:t xml:space="preserve"> where</w:t>
      </w:r>
      <w:r w:rsidR="006A0BC1">
        <w:rPr>
          <w:b/>
        </w:rPr>
        <w:t xml:space="preserve"> </w:t>
      </w:r>
      <w:r w:rsidRPr="006C2049">
        <w:rPr>
          <w:b/>
          <w:position w:val="-4"/>
        </w:rPr>
        <w:object w:dxaOrig="220" w:dyaOrig="260" w14:anchorId="4E49B9B5">
          <v:shape id="_x0000_i1805" type="#_x0000_t75" style="width:14.6pt;height:14.6pt" o:ole="">
            <v:imagedata r:id="rId1894" o:title=""/>
          </v:shape>
          <o:OLEObject Type="Embed" ProgID="Equation.DSMT4" ShapeID="_x0000_i1805" DrawAspect="Content" ObjectID="_1375881138" r:id="rId1895"/>
        </w:object>
      </w:r>
      <w:r w:rsidR="006A0BC1" w:rsidRPr="00A16AEB">
        <w:t xml:space="preserve"> </w:t>
      </w:r>
      <w:r w:rsidR="006A0BC1">
        <w:t xml:space="preserve">is the deformation gradient.  </w:t>
      </w:r>
      <w:r w:rsidRPr="006C2049">
        <w:rPr>
          <w:position w:val="-12"/>
        </w:rPr>
        <w:object w:dxaOrig="360" w:dyaOrig="360" w14:anchorId="37B3A793">
          <v:shape id="_x0000_i1806" type="#_x0000_t75" style="width:21.85pt;height:21.85pt" o:ole="">
            <v:imagedata r:id="rId1896" o:title=""/>
          </v:shape>
          <o:OLEObject Type="Embed" ProgID="Equation.DSMT4" ShapeID="_x0000_i1806" DrawAspect="Content" ObjectID="_1375881139" r:id="rId1897"/>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807" type="#_x0000_t75" style="width:165.85pt;height:21.85pt" o:ole="">
            <v:imagedata r:id="rId1898" o:title=""/>
          </v:shape>
          <o:OLEObject Type="Embed" ProgID="Equation.DSMT4" ShapeID="_x0000_i1807" DrawAspect="Content" ObjectID="_1375881140" r:id="rId1899"/>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808" type="#_x0000_t75" style="width:14.6pt;height:21.85pt" o:ole="">
            <v:imagedata r:id="rId1900" o:title=""/>
          </v:shape>
          <o:OLEObject Type="Embed" ProgID="Equation.DSMT4" ShapeID="_x0000_i1808" DrawAspect="Content" ObjectID="_1375881141" r:id="rId1901"/>
        </w:object>
      </w:r>
      <w:r>
        <w:t xml:space="preserve"> are orthonormal vectors normal to the planes of symmetry (defined as described in Section </w:t>
      </w:r>
      <w:r>
        <w:fldChar w:fldCharType="begin"/>
      </w:r>
      <w:r>
        <w:instrText xml:space="preserve"> REF _Ref162429694 \r \h </w:instrText>
      </w:r>
      <w:r>
        <w:fldChar w:fldCharType="separate"/>
      </w:r>
      <w:r w:rsidR="00554341">
        <w:t>4.1.1</w:t>
      </w:r>
      <w:r>
        <w:fldChar w:fldCharType="end"/>
      </w:r>
      <w:r>
        <w:t>).  Note that the permeability in the reference state (</w:t>
      </w:r>
      <w:r w:rsidR="006C2049" w:rsidRPr="006C2049">
        <w:rPr>
          <w:position w:val="-4"/>
        </w:rPr>
        <w:object w:dxaOrig="560" w:dyaOrig="260" w14:anchorId="528AEE47">
          <v:shape id="_x0000_i1809" type="#_x0000_t75" style="width:28.25pt;height:14.6pt" o:ole="">
            <v:imagedata r:id="rId1902" o:title=""/>
          </v:shape>
          <o:OLEObject Type="Embed" ProgID="Equation.DSMT4" ShapeID="_x0000_i1809" DrawAspect="Content" ObjectID="_1375881142" r:id="rId1903"/>
        </w:object>
      </w:r>
      <w:r>
        <w:t xml:space="preserve">) is given by </w:t>
      </w:r>
      <w:r w:rsidR="006C2049" w:rsidRPr="006C2049">
        <w:rPr>
          <w:position w:val="-28"/>
        </w:rPr>
        <w:object w:dxaOrig="3060" w:dyaOrig="680" w14:anchorId="147BDD7C">
          <v:shape id="_x0000_i1810" type="#_x0000_t75" style="width:151.3pt;height:36.45pt" o:ole="">
            <v:imagedata r:id="rId1904" o:title=""/>
          </v:shape>
          <o:OLEObject Type="Embed" ProgID="Equation.DSMT4" ShapeID="_x0000_i1810" DrawAspect="Content" ObjectID="_1375881143" r:id="rId190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636" w:name="_Toc302134625"/>
      <w:r>
        <w:lastRenderedPageBreak/>
        <w:t>Referentially Transversely Isotropic Permeability</w:t>
      </w:r>
      <w:bookmarkEnd w:id="3636"/>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811" type="#_x0000_t75" style="width:14.6pt;height:21.85pt" o:ole="">
                  <v:imagedata r:id="rId1906" o:title=""/>
                </v:shape>
                <o:OLEObject Type="Embed" ProgID="Equation.DSMT4" ShapeID="_x0000_i1811" DrawAspect="Content" ObjectID="_1375881144" r:id="rId190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812" type="#_x0000_t75" style="width:14.6pt;height:21.85pt" o:ole="">
                  <v:imagedata r:id="rId1908" o:title=""/>
                </v:shape>
                <o:OLEObject Type="Embed" ProgID="Equation.DSMT4" ShapeID="_x0000_i1812" DrawAspect="Content" ObjectID="_1375881145" r:id="rId190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813" type="#_x0000_t75" style="width:14.6pt;height:21.85pt" o:ole="">
                  <v:imagedata r:id="rId1910" o:title=""/>
                </v:shape>
                <o:OLEObject Type="Embed" ProgID="Equation.DSMT4" ShapeID="_x0000_i1813" DrawAspect="Content" ObjectID="_1375881146" r:id="rId191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814" type="#_x0000_t75" style="width:14.6pt;height:21.85pt" o:ole="">
                  <v:imagedata r:id="rId1912" o:title=""/>
                </v:shape>
                <o:OLEObject Type="Embed" ProgID="Equation.DSMT4" ShapeID="_x0000_i1814" DrawAspect="Content" ObjectID="_1375881147" r:id="rId191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815" type="#_x0000_t75" style="width:14.6pt;height:21.85pt" o:ole="">
                  <v:imagedata r:id="rId1914" o:title=""/>
                </v:shape>
                <o:OLEObject Type="Embed" ProgID="Equation.DSMT4" ShapeID="_x0000_i1815" DrawAspect="Content" ObjectID="_1375881148" r:id="rId191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816" type="#_x0000_t75" style="width:21.85pt;height:21.85pt" o:ole="">
                  <v:imagedata r:id="rId1916" o:title=""/>
                </v:shape>
                <o:OLEObject Type="Embed" ProgID="Equation.DSMT4" ShapeID="_x0000_i1816" DrawAspect="Content" ObjectID="_1375881149" r:id="rId1917"/>
              </w:object>
            </w:r>
            <w:r>
              <w:t xml:space="preserve"> (</w:t>
            </w:r>
            <w:r w:rsidR="006C2049" w:rsidRPr="006C2049">
              <w:rPr>
                <w:position w:val="-12"/>
              </w:rPr>
              <w:object w:dxaOrig="760" w:dyaOrig="360" w14:anchorId="1E31A98B">
                <v:shape id="_x0000_i1817" type="#_x0000_t75" style="width:35.55pt;height:21.85pt" o:ole="">
                  <v:imagedata r:id="rId1918" o:title=""/>
                </v:shape>
                <o:OLEObject Type="Embed" ProgID="Equation.DSMT4" ShapeID="_x0000_i1817" DrawAspect="Content" ObjectID="_1375881150" r:id="rId191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818" type="#_x0000_t75" style="width:21.85pt;height:21.85pt" o:ole="">
                  <v:imagedata r:id="rId1920" o:title=""/>
                </v:shape>
                <o:OLEObject Type="Embed" ProgID="Equation.DSMT4" ShapeID="_x0000_i1818" DrawAspect="Content" ObjectID="_1375881151" r:id="rId1921"/>
              </w:object>
            </w:r>
            <w:r>
              <w:t xml:space="preserve"> (</w:t>
            </w:r>
            <w:r w:rsidR="006C2049" w:rsidRPr="006C2049">
              <w:rPr>
                <w:position w:val="-12"/>
              </w:rPr>
              <w:object w:dxaOrig="780" w:dyaOrig="360" w14:anchorId="1FC33445">
                <v:shape id="_x0000_i1819" type="#_x0000_t75" style="width:35.55pt;height:21.85pt" o:ole="">
                  <v:imagedata r:id="rId1922" o:title=""/>
                </v:shape>
                <o:OLEObject Type="Embed" ProgID="Equation.DSMT4" ShapeID="_x0000_i1819" DrawAspect="Content" ObjectID="_1375881152" r:id="rId192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820" type="#_x0000_t75" style="width:21.85pt;height:21.85pt" o:ole="">
                  <v:imagedata r:id="rId1924" o:title=""/>
                </v:shape>
                <o:OLEObject Type="Embed" ProgID="Equation.DSMT4" ShapeID="_x0000_i1820" DrawAspect="Content" ObjectID="_1375881153" r:id="rId1925"/>
              </w:object>
            </w:r>
            <w:r>
              <w:t xml:space="preserve"> (</w:t>
            </w:r>
            <w:r w:rsidR="006C2049" w:rsidRPr="006C2049">
              <w:rPr>
                <w:position w:val="-12"/>
              </w:rPr>
              <w:object w:dxaOrig="760" w:dyaOrig="360" w14:anchorId="69AD761A">
                <v:shape id="_x0000_i1821" type="#_x0000_t75" style="width:35.55pt;height:21.85pt" o:ole="">
                  <v:imagedata r:id="rId1926" o:title=""/>
                </v:shape>
                <o:OLEObject Type="Embed" ProgID="Equation.DSMT4" ShapeID="_x0000_i1821" DrawAspect="Content" ObjectID="_1375881154" r:id="rId192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822" type="#_x0000_t75" style="width:14.6pt;height:21.85pt" o:ole="">
                  <v:imagedata r:id="rId1928" o:title=""/>
                </v:shape>
                <o:OLEObject Type="Embed" ProgID="Equation.DSMT4" ShapeID="_x0000_i1822" DrawAspect="Content" ObjectID="_1375881155" r:id="rId1929"/>
              </w:object>
            </w:r>
            <w:r>
              <w:t xml:space="preserve"> (</w:t>
            </w:r>
            <w:r w:rsidR="006C2049" w:rsidRPr="006C2049">
              <w:rPr>
                <w:position w:val="-12"/>
              </w:rPr>
              <w:object w:dxaOrig="660" w:dyaOrig="360" w14:anchorId="16349ADD">
                <v:shape id="_x0000_i1823" type="#_x0000_t75" style="width:36.45pt;height:21.85pt" o:ole="">
                  <v:imagedata r:id="rId1930" o:title=""/>
                </v:shape>
                <o:OLEObject Type="Embed" ProgID="Equation.DSMT4" ShapeID="_x0000_i1823" DrawAspect="Content" ObjectID="_1375881156" r:id="rId193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824" type="#_x0000_t75" style="width:14.6pt;height:21.85pt" o:ole="">
                  <v:imagedata r:id="rId1932" o:title=""/>
                </v:shape>
                <o:OLEObject Type="Embed" ProgID="Equation.DSMT4" ShapeID="_x0000_i1824" DrawAspect="Content" ObjectID="_1375881157" r:id="rId1933"/>
              </w:object>
            </w:r>
            <w:r>
              <w:t xml:space="preserve"> (</w:t>
            </w:r>
            <w:r w:rsidR="006C2049" w:rsidRPr="006C2049">
              <w:rPr>
                <w:position w:val="-12"/>
              </w:rPr>
              <w:object w:dxaOrig="700" w:dyaOrig="360" w14:anchorId="4D99A018">
                <v:shape id="_x0000_i1825" type="#_x0000_t75" style="width:36.45pt;height:21.85pt" o:ole="">
                  <v:imagedata r:id="rId1934" o:title=""/>
                </v:shape>
                <o:OLEObject Type="Embed" ProgID="Equation.DSMT4" ShapeID="_x0000_i1825" DrawAspect="Content" ObjectID="_1375881158" r:id="rId193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826" type="#_x0000_t75" style="width:14.6pt;height:21.85pt" o:ole="">
                  <v:imagedata r:id="rId1936" o:title=""/>
                </v:shape>
                <o:OLEObject Type="Embed" ProgID="Equation.DSMT4" ShapeID="_x0000_i1826" DrawAspect="Content" ObjectID="_1375881159" r:id="rId1937"/>
              </w:object>
            </w:r>
            <w:r>
              <w:t xml:space="preserve"> (</w:t>
            </w:r>
            <w:r w:rsidR="006C2049" w:rsidRPr="006C2049">
              <w:rPr>
                <w:position w:val="-12"/>
              </w:rPr>
              <w:object w:dxaOrig="680" w:dyaOrig="360" w14:anchorId="4D5BEB38">
                <v:shape id="_x0000_i1827" type="#_x0000_t75" style="width:36.45pt;height:21.85pt" o:ole="">
                  <v:imagedata r:id="rId1938" o:title=""/>
                </v:shape>
                <o:OLEObject Type="Embed" ProgID="Equation.DSMT4" ShapeID="_x0000_i1827" DrawAspect="Content" ObjectID="_1375881160" r:id="rId193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828" type="#_x0000_t75" style="width:324.45pt;height:122.15pt" o:ole="">
            <v:imagedata r:id="rId1940" o:title=""/>
          </v:shape>
          <o:OLEObject Type="Embed" ProgID="Equation.DSMT4" ShapeID="_x0000_i1828" DrawAspect="Content" ObjectID="_1375881161" r:id="rId1941"/>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29" type="#_x0000_t75" style="width:14.6pt;height:14.6pt" o:ole="">
            <v:imagedata r:id="rId1942" o:title=""/>
          </v:shape>
          <o:OLEObject Type="Embed" ProgID="Equation.DSMT4" ShapeID="_x0000_i1829" DrawAspect="Content" ObjectID="_1375881162" r:id="rId1943"/>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30" type="#_x0000_t75" style="width:50.15pt;height:14.6pt" o:ole="">
            <v:imagedata r:id="rId1944" o:title=""/>
          </v:shape>
          <o:OLEObject Type="Embed" ProgID="Equation.DSMT4" ShapeID="_x0000_i1830" DrawAspect="Content" ObjectID="_1375881163" r:id="rId1945"/>
        </w:object>
      </w:r>
      <w:r>
        <w:t xml:space="preserve"> where</w:t>
      </w:r>
      <w:r>
        <w:rPr>
          <w:b/>
        </w:rPr>
        <w:t xml:space="preserve"> </w:t>
      </w:r>
      <w:r w:rsidR="006C2049" w:rsidRPr="006C2049">
        <w:rPr>
          <w:b/>
          <w:position w:val="-4"/>
        </w:rPr>
        <w:object w:dxaOrig="220" w:dyaOrig="260" w14:anchorId="145035B2">
          <v:shape id="_x0000_i1831" type="#_x0000_t75" style="width:14.6pt;height:14.6pt" o:ole="">
            <v:imagedata r:id="rId1946" o:title=""/>
          </v:shape>
          <o:OLEObject Type="Embed" ProgID="Equation.DSMT4" ShapeID="_x0000_i1831" DrawAspect="Content" ObjectID="_1375881164" r:id="rId1947"/>
        </w:object>
      </w:r>
      <w:r w:rsidRPr="00C526D6">
        <w:t xml:space="preserve"> </w:t>
      </w:r>
      <w:r>
        <w:t xml:space="preserve">is the deformation gradient, and </w:t>
      </w:r>
      <w:r w:rsidR="006C2049" w:rsidRPr="006C2049">
        <w:rPr>
          <w:position w:val="-6"/>
        </w:rPr>
        <w:object w:dxaOrig="960" w:dyaOrig="320" w14:anchorId="4A85C41C">
          <v:shape id="_x0000_i1832" type="#_x0000_t75" style="width:50.15pt;height:14.6pt" o:ole="">
            <v:imagedata r:id="rId1948" o:title=""/>
          </v:shape>
          <o:OLEObject Type="Embed" ProgID="Equation.DSMT4" ShapeID="_x0000_i1832" DrawAspect="Content" ObjectID="_1375881165" r:id="rId1949"/>
        </w:object>
      </w:r>
      <w:r>
        <w:t xml:space="preserve"> is the left Cauchy-Green tensor.  </w:t>
      </w:r>
      <w:r w:rsidR="006C2049" w:rsidRPr="006C2049">
        <w:rPr>
          <w:position w:val="-4"/>
        </w:rPr>
        <w:object w:dxaOrig="279" w:dyaOrig="200" w14:anchorId="2922AC1E">
          <v:shape id="_x0000_i1833" type="#_x0000_t75" style="width:14.6pt;height:7.3pt" o:ole="">
            <v:imagedata r:id="rId1950" o:title=""/>
          </v:shape>
          <o:OLEObject Type="Embed" ProgID="Equation.DSMT4" ShapeID="_x0000_i1833" DrawAspect="Content" ObjectID="_1375881166" r:id="rId1951"/>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34" type="#_x0000_t75" style="width:100.25pt;height:21.85pt" o:ole="">
            <v:imagedata r:id="rId1952" o:title=""/>
          </v:shape>
          <o:OLEObject Type="Embed" ProgID="Equation.DSMT4" ShapeID="_x0000_i1834" DrawAspect="Content" ObjectID="_1375881167" r:id="rId1953"/>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35" type="#_x0000_t75" style="width:14.6pt;height:14.6pt" o:ole="">
            <v:imagedata r:id="rId1954" o:title=""/>
          </v:shape>
          <o:OLEObject Type="Embed" ProgID="Equation.DSMT4" ShapeID="_x0000_i1835" DrawAspect="Content" ObjectID="_1375881168" r:id="rId1955"/>
        </w:object>
      </w:r>
      <w:r>
        <w:t xml:space="preserve"> is a unit vector along the axial direction (defined as described in Section </w:t>
      </w:r>
      <w:r>
        <w:fldChar w:fldCharType="begin"/>
      </w:r>
      <w:r>
        <w:instrText xml:space="preserve"> REF _Ref162429694 \r \h </w:instrText>
      </w:r>
      <w:r>
        <w:fldChar w:fldCharType="separate"/>
      </w:r>
      <w:r w:rsidR="00554341">
        <w:t>4.1.1</w:t>
      </w:r>
      <w:r>
        <w:fldChar w:fldCharType="end"/>
      </w:r>
      <w:r>
        <w:t>).  Note that the permeability in the reference state (</w:t>
      </w:r>
      <w:r w:rsidR="006C2049" w:rsidRPr="006C2049">
        <w:rPr>
          <w:position w:val="-4"/>
        </w:rPr>
        <w:object w:dxaOrig="560" w:dyaOrig="260" w14:anchorId="144ED08E">
          <v:shape id="_x0000_i1836" type="#_x0000_t75" style="width:28.25pt;height:14.6pt" o:ole="">
            <v:imagedata r:id="rId1956" o:title=""/>
          </v:shape>
          <o:OLEObject Type="Embed" ProgID="Equation.DSMT4" ShapeID="_x0000_i1836" DrawAspect="Content" ObjectID="_1375881169" r:id="rId1957"/>
        </w:object>
      </w:r>
      <w:r>
        <w:t xml:space="preserve">) is given by </w:t>
      </w:r>
      <w:r w:rsidR="006C2049" w:rsidRPr="006C2049">
        <w:rPr>
          <w:position w:val="-16"/>
        </w:rPr>
        <w:object w:dxaOrig="4959" w:dyaOrig="440" w14:anchorId="72E9C7FF">
          <v:shape id="_x0000_i1837" type="#_x0000_t75" style="width:244.25pt;height:21.85pt" o:ole="">
            <v:imagedata r:id="rId1958" o:title=""/>
          </v:shape>
          <o:OLEObject Type="Embed" ProgID="Equation.DSMT4" ShapeID="_x0000_i1837" DrawAspect="Content" ObjectID="_1375881170" r:id="rId195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637" w:name="_Toc302134626"/>
      <w:r>
        <w:lastRenderedPageBreak/>
        <w:t>Fluid Supply Materials</w:t>
      </w:r>
      <w:bookmarkEnd w:id="3637"/>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38" type="#_x0000_t75" style="width:14.6pt;height:21.85pt" o:ole="">
            <v:imagedata r:id="rId1960" o:title=""/>
          </v:shape>
          <o:OLEObject Type="Embed" ProgID="Equation.DSMT4" ShapeID="_x0000_i1838" DrawAspect="Content" ObjectID="_1375881171" r:id="rId1961"/>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39" type="#_x0000_t75" style="width:86.6pt;height:21.85pt" o:ole="">
            <v:imagedata r:id="rId1962" o:title=""/>
          </v:shape>
          <o:OLEObject Type="Embed" ProgID="Equation.DSMT4" ShapeID="_x0000_i1839" DrawAspect="Content" ObjectID="_1375881172" r:id="rId1963"/>
        </w:object>
      </w:r>
      <w:r>
        <w:t xml:space="preserve"> .</w:t>
      </w:r>
    </w:p>
    <w:p w14:paraId="57957E99" w14:textId="44CF9F4A" w:rsidR="00F25218" w:rsidRPr="00F25218" w:rsidRDefault="006C2049">
      <w:r w:rsidRPr="006C2049">
        <w:rPr>
          <w:position w:val="-10"/>
        </w:rPr>
        <w:object w:dxaOrig="320" w:dyaOrig="360" w14:anchorId="0330BDC6">
          <v:shape id="_x0000_i1840" type="#_x0000_t75" style="width:14.6pt;height:21.85pt" o:ole="">
            <v:imagedata r:id="rId1964" o:title=""/>
          </v:shape>
          <o:OLEObject Type="Embed" ProgID="Equation.DSMT4" ShapeID="_x0000_i1840" DrawAspect="Content" ObjectID="_1375881173" r:id="rId196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638" w:name="_Toc302134627"/>
      <w:r>
        <w:lastRenderedPageBreak/>
        <w:t>Starling Equation</w:t>
      </w:r>
      <w:bookmarkEnd w:id="3638"/>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41" type="#_x0000_t75" style="width:14.6pt;height:21.85pt" o:ole="">
                  <v:imagedata r:id="rId1966" o:title=""/>
                </v:shape>
                <o:OLEObject Type="Embed" ProgID="Equation.DSMT4" ShapeID="_x0000_i1841" DrawAspect="Content" ObjectID="_1375881174" r:id="rId196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42" type="#_x0000_t75" style="width:14.6pt;height:21.85pt" o:ole="">
                  <v:imagedata r:id="rId1968" o:title=""/>
                </v:shape>
                <o:OLEObject Type="Embed" ProgID="Equation.DSMT4" ShapeID="_x0000_i1842" DrawAspect="Content" ObjectID="_1375881175" r:id="rId196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43" type="#_x0000_t75" style="width:79.3pt;height:21.85pt" o:ole="">
            <v:imagedata r:id="rId1970" o:title=""/>
          </v:shape>
          <o:OLEObject Type="Embed" ProgID="Equation.DSMT4" ShapeID="_x0000_i1843" DrawAspect="Content" ObjectID="_1375881176" r:id="rId1971"/>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44" type="#_x0000_t75" style="width:14.6pt;height:14.6pt" o:ole="">
            <v:imagedata r:id="rId1972" o:title=""/>
          </v:shape>
          <o:OLEObject Type="Embed" ProgID="Equation.DSMT4" ShapeID="_x0000_i1844" DrawAspect="Content" ObjectID="_1375881177" r:id="rId197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639" w:name="_Toc302134628"/>
      <w:r>
        <w:t>Biphasic-Solute Materials</w:t>
      </w:r>
      <w:bookmarkEnd w:id="3639"/>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554341">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554341">
        <w:fldChar w:fldCharType="begin"/>
      </w:r>
      <w:r w:rsidR="00554341">
        <w:instrText xml:space="preserve"> HYPERLINK "http://help.mrl.sci.utah.edu/help/index.jsp" </w:instrText>
      </w:r>
      <w:ins w:id="3640" w:author="Gerard" w:date="2015-08-25T15:04:00Z"/>
      <w:r w:rsidR="00554341">
        <w:fldChar w:fldCharType="separate"/>
      </w:r>
      <w:r w:rsidR="008B53FE" w:rsidRPr="00C966F3">
        <w:rPr>
          <w:rStyle w:val="Hyperlink"/>
          <w:i/>
        </w:rPr>
        <w:t>FEBio Theory Manual</w:t>
      </w:r>
      <w:r w:rsidR="00554341">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45" type="#_x0000_t75" style="width:14.6pt;height:7.3pt" o:ole="">
            <v:imagedata r:id="rId1974" o:title=""/>
          </v:shape>
          <o:OLEObject Type="Embed" ProgID="Equation.DSMT4" ShapeID="_x0000_i1845" DrawAspect="Content" ObjectID="_1375881178" r:id="rId1975"/>
        </w:object>
      </w:r>
      <w:r w:rsidRPr="00B27FE9">
        <w:t xml:space="preserve"> of the pores is able to accommodate a solute of a particular size (</w:t>
      </w:r>
      <w:r w:rsidR="006C2049" w:rsidRPr="006C2049">
        <w:rPr>
          <w:position w:val="-6"/>
        </w:rPr>
        <w:object w:dxaOrig="880" w:dyaOrig="279" w14:anchorId="29309200">
          <v:shape id="_x0000_i1846" type="#_x0000_t75" style="width:43.75pt;height:14.6pt" o:ole="">
            <v:imagedata r:id="rId1976" o:title=""/>
          </v:shape>
          <o:OLEObject Type="Embed" ProgID="Equation.DSMT4" ShapeID="_x0000_i1846" DrawAspect="Content" ObjectID="_1375881179" r:id="rId1977"/>
        </w:object>
      </w:r>
      <w:r w:rsidRPr="00B27FE9">
        <w:t xml:space="preserve">).  Furthermore, the activity </w:t>
      </w:r>
      <w:r w:rsidR="006C2049" w:rsidRPr="006C2049">
        <w:rPr>
          <w:position w:val="-10"/>
        </w:rPr>
        <w:object w:dxaOrig="200" w:dyaOrig="260" w14:anchorId="5F4A78C9">
          <v:shape id="_x0000_i1847" type="#_x0000_t75" style="width:7.3pt;height:14.6pt" o:ole="">
            <v:imagedata r:id="rId1978" o:title=""/>
          </v:shape>
          <o:OLEObject Type="Embed" ProgID="Equation.DSMT4" ShapeID="_x0000_i1847" DrawAspect="Content" ObjectID="_1375881180" r:id="rId197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48" type="#_x0000_t75" style="width:43.75pt;height:14.6pt" o:ole="">
            <v:imagedata r:id="rId1980" o:title=""/>
          </v:shape>
          <o:OLEObject Type="Embed" ProgID="Equation.DSMT4" ShapeID="_x0000_i1848" DrawAspect="Content" ObjectID="_1375881181" r:id="rId1981"/>
        </w:object>
      </w:r>
      <w:r w:rsidRPr="00B27FE9">
        <w:t xml:space="preserve">, such that the chemical potential </w:t>
      </w:r>
      <w:r w:rsidR="006C2049" w:rsidRPr="006C2049">
        <w:rPr>
          <w:position w:val="-10"/>
        </w:rPr>
        <w:object w:dxaOrig="240" w:dyaOrig="260" w14:anchorId="6BA8246A">
          <v:shape id="_x0000_i1849" type="#_x0000_t75" style="width:14.6pt;height:14.6pt" o:ole="">
            <v:imagedata r:id="rId1982" o:title=""/>
          </v:shape>
          <o:OLEObject Type="Embed" ProgID="Equation.DSMT4" ShapeID="_x0000_i1849" DrawAspect="Content" ObjectID="_1375881182" r:id="rId1983"/>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50" type="#_x0000_t75" style="width:100.25pt;height:28.25pt" o:ole="">
            <v:imagedata r:id="rId1984" o:title=""/>
          </v:shape>
          <o:OLEObject Type="Embed" ProgID="Equation.DSMT4" ShapeID="_x0000_i1850" DrawAspect="Content" ObjectID="_1375881183" r:id="rId1985"/>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51" type="#_x0000_t75" style="width:14.6pt;height:21.85pt" o:ole="">
            <v:imagedata r:id="rId1986" o:title=""/>
          </v:shape>
          <o:OLEObject Type="Embed" ProgID="Equation.DSMT4" ShapeID="_x0000_i1851" DrawAspect="Content" ObjectID="_1375881184" r:id="rId1987"/>
        </w:object>
      </w:r>
      <w:r w:rsidRPr="00B27FE9">
        <w:t xml:space="preserve"> is the solute chemical potential at some reference temperature </w:t>
      </w:r>
      <w:r w:rsidR="006C2049" w:rsidRPr="006C2049">
        <w:rPr>
          <w:position w:val="-6"/>
        </w:rPr>
        <w:object w:dxaOrig="200" w:dyaOrig="279" w14:anchorId="70F901AB">
          <v:shape id="_x0000_i1852" type="#_x0000_t75" style="width:7.3pt;height:14.6pt" o:ole="">
            <v:imagedata r:id="rId1988" o:title=""/>
          </v:shape>
          <o:OLEObject Type="Embed" ProgID="Equation.DSMT4" ShapeID="_x0000_i1852" DrawAspect="Content" ObjectID="_1375881185" r:id="rId1989"/>
        </w:object>
      </w:r>
      <w:r w:rsidRPr="00B27FE9">
        <w:t xml:space="preserve">; </w:t>
      </w:r>
      <w:r w:rsidR="006C2049" w:rsidRPr="006C2049">
        <w:rPr>
          <w:position w:val="-6"/>
        </w:rPr>
        <w:object w:dxaOrig="180" w:dyaOrig="220" w14:anchorId="3EEA9367">
          <v:shape id="_x0000_i1853" type="#_x0000_t75" style="width:7.3pt;height:14.6pt" o:ole="">
            <v:imagedata r:id="rId1990" o:title=""/>
          </v:shape>
          <o:OLEObject Type="Embed" ProgID="Equation.DSMT4" ShapeID="_x0000_i1853" DrawAspect="Content" ObjectID="_1375881186" r:id="rId1991"/>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54" type="#_x0000_t75" style="width:14.6pt;height:14.6pt" o:ole="">
            <v:imagedata r:id="rId1992" o:title=""/>
          </v:shape>
          <o:OLEObject Type="Embed" ProgID="Equation.DSMT4" ShapeID="_x0000_i1854" DrawAspect="Content" ObjectID="_1375881187" r:id="rId1993"/>
        </w:object>
      </w:r>
      <w:r w:rsidRPr="00B27FE9">
        <w:t xml:space="preserve"> is the solute molecular weight (an invariant quantity); and </w:t>
      </w:r>
      <w:r w:rsidR="006C2049" w:rsidRPr="006C2049">
        <w:rPr>
          <w:position w:val="-4"/>
        </w:rPr>
        <w:object w:dxaOrig="240" w:dyaOrig="260" w14:anchorId="30A069C5">
          <v:shape id="_x0000_i1855" type="#_x0000_t75" style="width:14.6pt;height:14.6pt" o:ole="">
            <v:imagedata r:id="rId1994" o:title=""/>
          </v:shape>
          <o:OLEObject Type="Embed" ProgID="Equation.DSMT4" ShapeID="_x0000_i1855" DrawAspect="Content" ObjectID="_1375881188" r:id="rId1995"/>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56" type="#_x0000_t75" style="width:14.6pt;height:14.6pt" o:ole="">
            <v:imagedata r:id="rId1996" o:title=""/>
          </v:shape>
          <o:OLEObject Type="Embed" ProgID="Equation.DSMT4" ShapeID="_x0000_i1856" DrawAspect="Content" ObjectID="_1375881189" r:id="rId1997"/>
        </w:object>
      </w:r>
      <w:r w:rsidRPr="00B27FE9">
        <w:t xml:space="preserve">; in general, </w:t>
      </w:r>
      <w:r w:rsidR="006C2049" w:rsidRPr="006C2049">
        <w:rPr>
          <w:position w:val="-4"/>
        </w:rPr>
        <w:object w:dxaOrig="220" w:dyaOrig="260" w14:anchorId="6C064A1D">
          <v:shape id="_x0000_i1857" type="#_x0000_t75" style="width:14.6pt;height:14.6pt" o:ole="">
            <v:imagedata r:id="rId1998" o:title=""/>
          </v:shape>
          <o:OLEObject Type="Embed" ProgID="Equation.DSMT4" ShapeID="_x0000_i1857" DrawAspect="Content" ObjectID="_1375881190" r:id="rId1999"/>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58" type="#_x0000_t75" style="width:50.15pt;height:14.6pt" o:ole="">
            <v:imagedata r:id="rId2000" o:title=""/>
          </v:shape>
          <o:OLEObject Type="Embed" ProgID="Equation.DSMT4" ShapeID="_x0000_i1858" DrawAspect="Content" ObjectID="_1375881191" r:id="rId2001"/>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59" type="#_x0000_t75" style="width:14.6pt;height:14.6pt" o:ole="">
            <v:imagedata r:id="rId2002" o:title=""/>
          </v:shape>
          <o:OLEObject Type="Embed" ProgID="Equation.DSMT4" ShapeID="_x0000_i1859" DrawAspect="Content" ObjectID="_1375881192" r:id="rId200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60" type="#_x0000_t75" style="width:14.6pt;height:21.85pt" o:ole="">
            <v:imagedata r:id="rId2004" o:title=""/>
          </v:shape>
          <o:OLEObject Type="Embed" ProgID="Equation.DSMT4" ShapeID="_x0000_i1860" DrawAspect="Content" ObjectID="_1375881193" r:id="rId2005"/>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61" type="#_x0000_t75" style="width:151.3pt;height:36.45pt" o:ole="">
            <v:imagedata r:id="rId2006" o:title=""/>
          </v:shape>
          <o:OLEObject Type="Embed" ProgID="Equation.DSMT4" ShapeID="_x0000_i1861" DrawAspect="Content" ObjectID="_1375881194" r:id="rId2007"/>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62" type="#_x0000_t75" style="width:14.6pt;height:21.85pt" o:ole="">
            <v:imagedata r:id="rId2008" o:title=""/>
          </v:shape>
          <o:OLEObject Type="Embed" ProgID="Equation.DSMT4" ShapeID="_x0000_i1862" DrawAspect="Content" ObjectID="_1375881195" r:id="rId2009"/>
        </w:object>
      </w:r>
      <w:r w:rsidRPr="00B27FE9">
        <w:t xml:space="preserve"> is the solvent chemical potential at some reference temperature </w:t>
      </w:r>
      <w:r w:rsidR="006C2049" w:rsidRPr="006C2049">
        <w:rPr>
          <w:position w:val="-6"/>
        </w:rPr>
        <w:object w:dxaOrig="200" w:dyaOrig="279" w14:anchorId="0682E176">
          <v:shape id="_x0000_i1863" type="#_x0000_t75" style="width:7.3pt;height:14.6pt" o:ole="">
            <v:imagedata r:id="rId2010" o:title=""/>
          </v:shape>
          <o:OLEObject Type="Embed" ProgID="Equation.DSMT4" ShapeID="_x0000_i1863" DrawAspect="Content" ObjectID="_1375881196" r:id="rId2011"/>
        </w:object>
      </w:r>
      <w:r w:rsidRPr="00B27FE9">
        <w:t xml:space="preserve">; </w:t>
      </w:r>
      <w:r w:rsidR="006C2049" w:rsidRPr="006C2049">
        <w:rPr>
          <w:position w:val="-12"/>
        </w:rPr>
        <w:object w:dxaOrig="340" w:dyaOrig="380" w14:anchorId="557BD84B">
          <v:shape id="_x0000_i1864" type="#_x0000_t75" style="width:14.6pt;height:21.85pt" o:ole="">
            <v:imagedata r:id="rId2012" o:title=""/>
          </v:shape>
          <o:OLEObject Type="Embed" ProgID="Equation.DSMT4" ShapeID="_x0000_i1864" DrawAspect="Content" ObjectID="_1375881197" r:id="rId2013"/>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65" type="#_x0000_t75" style="width:14.6pt;height:14.6pt" o:ole="">
            <v:imagedata r:id="rId2014" o:title=""/>
          </v:shape>
          <o:OLEObject Type="Embed" ProgID="Equation.DSMT4" ShapeID="_x0000_i1865" DrawAspect="Content" ObjectID="_1375881198" r:id="rId2015"/>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66" type="#_x0000_t75" style="width:14.6pt;height:14.6pt" o:ole="">
            <v:imagedata r:id="rId2016" o:title=""/>
          </v:shape>
          <o:OLEObject Type="Embed" ProgID="Equation.DSMT4" ShapeID="_x0000_i1866" DrawAspect="Content" ObjectID="_1375881199" r:id="rId2017"/>
        </w:object>
      </w:r>
      <w:r w:rsidRPr="00B27FE9">
        <w:t xml:space="preserve">; in general, </w:t>
      </w:r>
      <w:r w:rsidR="006C2049" w:rsidRPr="006C2049">
        <w:rPr>
          <w:position w:val="-4"/>
        </w:rPr>
        <w:object w:dxaOrig="260" w:dyaOrig="240" w14:anchorId="7A606238">
          <v:shape id="_x0000_i1867" type="#_x0000_t75" style="width:14.6pt;height:14.6pt" o:ole="">
            <v:imagedata r:id="rId2018" o:title=""/>
          </v:shape>
          <o:OLEObject Type="Embed" ProgID="Equation.DSMT4" ShapeID="_x0000_i1867" DrawAspect="Content" ObjectID="_1375881200" r:id="rId2019"/>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68" type="#_x0000_t75" style="width:50.15pt;height:14.6pt" o:ole="">
            <v:imagedata r:id="rId2020" o:title=""/>
          </v:shape>
          <o:OLEObject Type="Embed" ProgID="Equation.DSMT4" ShapeID="_x0000_i1868" DrawAspect="Content" ObjectID="_1375881201" r:id="rId2021"/>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69" type="#_x0000_t75" style="width:14.6pt;height:14.6pt" o:ole="">
            <v:imagedata r:id="rId2022" o:title=""/>
          </v:shape>
          <o:OLEObject Type="Embed" ProgID="Equation.DSMT4" ShapeID="_x0000_i1869" DrawAspect="Content" ObjectID="_1375881202" r:id="rId2023"/>
        </w:object>
      </w:r>
      <w:r w:rsidRPr="00B27FE9">
        <w:t xml:space="preserve"> and solute concentration </w:t>
      </w:r>
      <w:r w:rsidR="006C2049" w:rsidRPr="006C2049">
        <w:rPr>
          <w:position w:val="-6"/>
        </w:rPr>
        <w:object w:dxaOrig="180" w:dyaOrig="279" w14:anchorId="649307BC">
          <v:shape id="_x0000_i1870" type="#_x0000_t75" style="width:7.3pt;height:14.6pt" o:ole="">
            <v:imagedata r:id="rId2024" o:title=""/>
          </v:shape>
          <o:OLEObject Type="Embed" ProgID="Equation.DSMT4" ShapeID="_x0000_i1870" DrawAspect="Content" ObjectID="_1375881203" r:id="rId2025"/>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71" type="#_x0000_t75" style="width:1in;height:50.15pt" o:ole="">
            <v:imagedata r:id="rId2026" o:title=""/>
          </v:shape>
          <o:OLEObject Type="Embed" ProgID="Equation.DSMT4" ShapeID="_x0000_i1871" DrawAspect="Content" ObjectID="_1375881204" r:id="rId2027"/>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72" type="#_x0000_t75" style="width:7.3pt;height:14.6pt" o:ole="">
            <v:imagedata r:id="rId2028" o:title=""/>
          </v:shape>
          <o:OLEObject Type="Embed" ProgID="Equation.DSMT4" ShapeID="_x0000_i1872" DrawAspect="Content" ObjectID="_1375881205" r:id="rId2029"/>
        </w:object>
      </w:r>
      <w:r w:rsidRPr="00B27FE9">
        <w:t xml:space="preserve">, the effective fluid pressure </w:t>
      </w:r>
      <w:r w:rsidR="006C2049" w:rsidRPr="006C2049">
        <w:rPr>
          <w:position w:val="-10"/>
        </w:rPr>
        <w:object w:dxaOrig="240" w:dyaOrig="320" w14:anchorId="2BF86784">
          <v:shape id="_x0000_i1873" type="#_x0000_t75" style="width:14.6pt;height:14.6pt" o:ole="">
            <v:imagedata r:id="rId2030" o:title=""/>
          </v:shape>
          <o:OLEObject Type="Embed" ProgID="Equation.DSMT4" ShapeID="_x0000_i1873" DrawAspect="Content" ObjectID="_1375881206" r:id="rId2031"/>
        </w:object>
      </w:r>
      <w:r w:rsidRPr="00B27FE9">
        <w:t xml:space="preserve">, and the effective solute concentration </w:t>
      </w:r>
      <w:r w:rsidR="006C2049" w:rsidRPr="006C2049">
        <w:rPr>
          <w:position w:val="-6"/>
        </w:rPr>
        <w:object w:dxaOrig="180" w:dyaOrig="279" w14:anchorId="7D49F1F9">
          <v:shape id="_x0000_i1874" type="#_x0000_t75" style="width:7.3pt;height:14.6pt" o:ole="">
            <v:imagedata r:id="rId2032" o:title=""/>
          </v:shape>
          <o:OLEObject Type="Embed" ProgID="Equation.DSMT4" ShapeID="_x0000_i1874" DrawAspect="Content" ObjectID="_1375881207" r:id="rId2033"/>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75" type="#_x0000_t75" style="width:14.6pt;height:14.6pt" o:ole="">
            <v:imagedata r:id="rId2034" o:title=""/>
          </v:shape>
          <o:OLEObject Type="Embed" ProgID="Equation.DSMT4" ShapeID="_x0000_i1875" DrawAspect="Content" ObjectID="_1375881208" r:id="rId2035"/>
        </w:object>
      </w:r>
      <w:r w:rsidRPr="00B27FE9">
        <w:t xml:space="preserve"> or concentration </w:t>
      </w:r>
      <w:r w:rsidR="006C2049" w:rsidRPr="006C2049">
        <w:rPr>
          <w:position w:val="-6"/>
        </w:rPr>
        <w:object w:dxaOrig="180" w:dyaOrig="220" w14:anchorId="72E0592F">
          <v:shape id="_x0000_i1876" type="#_x0000_t75" style="width:7.3pt;height:14.6pt" o:ole="">
            <v:imagedata r:id="rId2036" o:title=""/>
          </v:shape>
          <o:OLEObject Type="Embed" ProgID="Equation.DSMT4" ShapeID="_x0000_i1876" DrawAspect="Content" ObjectID="_1375881209" r:id="rId2037"/>
        </w:object>
      </w:r>
      <w:r w:rsidRPr="00B27FE9">
        <w:t xml:space="preserve">.  (In a biphasic material however, since </w:t>
      </w:r>
      <w:r w:rsidR="006C2049" w:rsidRPr="006C2049">
        <w:rPr>
          <w:position w:val="-6"/>
        </w:rPr>
        <w:object w:dxaOrig="540" w:dyaOrig="279" w14:anchorId="2FEBE60D">
          <v:shape id="_x0000_i1877" type="#_x0000_t75" style="width:28.25pt;height:14.6pt" o:ole="">
            <v:imagedata r:id="rId2038" o:title=""/>
          </v:shape>
          <o:OLEObject Type="Embed" ProgID="Equation.DSMT4" ShapeID="_x0000_i1877" DrawAspect="Content" ObjectID="_1375881210" r:id="rId2039"/>
        </w:object>
      </w:r>
      <w:r w:rsidRPr="00B27FE9">
        <w:t xml:space="preserve">, the effective and actual fluid pressures are the same, </w:t>
      </w:r>
      <w:r w:rsidR="006C2049" w:rsidRPr="006C2049">
        <w:rPr>
          <w:position w:val="-10"/>
        </w:rPr>
        <w:object w:dxaOrig="620" w:dyaOrig="320" w14:anchorId="2C45B202">
          <v:shape id="_x0000_i1878" type="#_x0000_t75" style="width:28.25pt;height:14.6pt" o:ole="">
            <v:imagedata r:id="rId2040" o:title=""/>
          </v:shape>
          <o:OLEObject Type="Embed" ProgID="Equation.DSMT4" ShapeID="_x0000_i1878" DrawAspect="Content" ObjectID="_1375881211" r:id="rId2041"/>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79" type="#_x0000_t75" style="width:64.7pt;height:21.85pt" o:ole="">
            <v:imagedata r:id="rId2042" o:title=""/>
          </v:shape>
          <o:OLEObject Type="Embed" ProgID="Equation.DSMT4" ShapeID="_x0000_i1879" DrawAspect="Content" ObjectID="_1375881212" r:id="rId2043"/>
        </w:object>
      </w:r>
      <w:r w:rsidRPr="00B27FE9">
        <w:t xml:space="preserve">, where </w:t>
      </w:r>
      <w:r w:rsidR="006C2049" w:rsidRPr="006C2049">
        <w:rPr>
          <w:position w:val="-6"/>
        </w:rPr>
        <w:object w:dxaOrig="300" w:dyaOrig="320" w14:anchorId="495DCDBB">
          <v:shape id="_x0000_i1880" type="#_x0000_t75" style="width:14.6pt;height:14.6pt" o:ole="">
            <v:imagedata r:id="rId2044" o:title=""/>
          </v:shape>
          <o:OLEObject Type="Embed" ProgID="Equation.DSMT4" ShapeID="_x0000_i1880" DrawAspect="Content" ObjectID="_1375881213" r:id="rId2045"/>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81" type="#_x0000_t75" style="width:7.3pt;height:7.3pt" o:ole="">
            <v:imagedata r:id="rId2046" o:title=""/>
          </v:shape>
          <o:OLEObject Type="Embed" ProgID="Equation.DSMT4" ShapeID="_x0000_i1881" DrawAspect="Content" ObjectID="_1375881214" r:id="rId2047"/>
        </w:object>
      </w:r>
      <w:r w:rsidRPr="00B27FE9">
        <w:t xml:space="preserve"> is </w:t>
      </w:r>
      <w:r w:rsidR="006C2049" w:rsidRPr="006C2049">
        <w:rPr>
          <w:position w:val="-6"/>
        </w:rPr>
        <w:object w:dxaOrig="800" w:dyaOrig="260" w14:anchorId="53D33C52">
          <v:shape id="_x0000_i1882" type="#_x0000_t75" style="width:43.75pt;height:14.6pt" o:ole="">
            <v:imagedata r:id="rId2048" o:title=""/>
          </v:shape>
          <o:OLEObject Type="Embed" ProgID="Equation.DSMT4" ShapeID="_x0000_i1882" DrawAspect="Content" ObjectID="_1375881215" r:id="rId2049"/>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83" type="#_x0000_t75" style="width:28.25pt;height:14.6pt" o:ole="">
            <v:imagedata r:id="rId2050" o:title=""/>
          </v:shape>
          <o:OLEObject Type="Embed" ProgID="Equation.DSMT4" ShapeID="_x0000_i1883" DrawAspect="Content" ObjectID="_1375881216" r:id="rId205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84" type="#_x0000_t75" style="width:43.75pt;height:14.6pt" o:ole="">
            <v:imagedata r:id="rId2052" o:title=""/>
          </v:shape>
          <o:OLEObject Type="Embed" ProgID="Equation.DSMT4" ShapeID="_x0000_i1884" DrawAspect="Content" ObjectID="_1375881217" r:id="rId2053"/>
        </w:object>
      </w:r>
      <w:r w:rsidRPr="00B27FE9">
        <w:t xml:space="preserve"> and </w:t>
      </w:r>
      <w:r w:rsidR="006C2049" w:rsidRPr="006C2049">
        <w:rPr>
          <w:position w:val="-10"/>
        </w:rPr>
        <w:object w:dxaOrig="760" w:dyaOrig="320" w14:anchorId="393A4069">
          <v:shape id="_x0000_i1885" type="#_x0000_t75" style="width:35.55pt;height:14.6pt" o:ole="">
            <v:imagedata r:id="rId2054" o:title=""/>
          </v:shape>
          <o:OLEObject Type="Embed" ProgID="Equation.DSMT4" ShapeID="_x0000_i1885" DrawAspect="Content" ObjectID="_1375881218" r:id="rId2055"/>
        </w:object>
      </w:r>
      <w:r w:rsidRPr="00B27FE9">
        <w:t xml:space="preserve">, where </w:t>
      </w:r>
      <w:r w:rsidR="006C2049" w:rsidRPr="006C2049">
        <w:rPr>
          <w:position w:val="-6"/>
        </w:rPr>
        <w:object w:dxaOrig="260" w:dyaOrig="220" w14:anchorId="7A35D4BC">
          <v:shape id="_x0000_i1886" type="#_x0000_t75" style="width:14.6pt;height:14.6pt" o:ole="">
            <v:imagedata r:id="rId2056" o:title=""/>
          </v:shape>
          <o:OLEObject Type="Embed" ProgID="Equation.DSMT4" ShapeID="_x0000_i1886" DrawAspect="Content" ObjectID="_1375881219" r:id="rId2057"/>
        </w:object>
      </w:r>
      <w:r w:rsidRPr="00B27FE9">
        <w:t xml:space="preserve"> is the volumetric flux of solvent relative to the solid and </w:t>
      </w:r>
      <w:r w:rsidR="006C2049" w:rsidRPr="006C2049">
        <w:rPr>
          <w:position w:val="-10"/>
        </w:rPr>
        <w:object w:dxaOrig="160" w:dyaOrig="320" w14:anchorId="01B256CB">
          <v:shape id="_x0000_i1887" type="#_x0000_t75" style="width:7.3pt;height:14.6pt" o:ole="">
            <v:imagedata r:id="rId2058" o:title=""/>
          </v:shape>
          <o:OLEObject Type="Embed" ProgID="Equation.DSMT4" ShapeID="_x0000_i1887" DrawAspect="Content" ObjectID="_1375881220" r:id="rId2059"/>
        </w:object>
      </w:r>
      <w:r w:rsidRPr="00B27FE9">
        <w:t xml:space="preserve"> is the molar flux of solute relative to the solid.  In general, </w:t>
      </w:r>
      <w:r w:rsidR="006C2049" w:rsidRPr="006C2049">
        <w:rPr>
          <w:position w:val="-6"/>
        </w:rPr>
        <w:object w:dxaOrig="260" w:dyaOrig="220" w14:anchorId="32903481">
          <v:shape id="_x0000_i1888" type="#_x0000_t75" style="width:14.6pt;height:14.6pt" o:ole="">
            <v:imagedata r:id="rId2060" o:title=""/>
          </v:shape>
          <o:OLEObject Type="Embed" ProgID="Equation.DSMT4" ShapeID="_x0000_i1888" DrawAspect="Content" ObjectID="_1375881221" r:id="rId2061"/>
        </w:object>
      </w:r>
      <w:r w:rsidRPr="00B27FE9">
        <w:t xml:space="preserve"> and </w:t>
      </w:r>
      <w:r w:rsidR="006C2049" w:rsidRPr="006C2049">
        <w:rPr>
          <w:position w:val="-10"/>
        </w:rPr>
        <w:object w:dxaOrig="160" w:dyaOrig="320" w14:anchorId="389B19E5">
          <v:shape id="_x0000_i1889" type="#_x0000_t75" style="width:7.3pt;height:14.6pt" o:ole="">
            <v:imagedata r:id="rId2062" o:title=""/>
          </v:shape>
          <o:OLEObject Type="Embed" ProgID="Equation.DSMT4" ShapeID="_x0000_i1889" DrawAspect="Content" ObjectID="_1375881222" r:id="rId2063"/>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90" type="#_x0000_t75" style="width:136.7pt;height:79.3pt" o:ole="">
            <v:imagedata r:id="rId2064" o:title=""/>
          </v:shape>
          <o:OLEObject Type="Embed" ProgID="Equation.DSMT4" ShapeID="_x0000_i1890" DrawAspect="Content" ObjectID="_1375881223" r:id="rId2065"/>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91" type="#_x0000_t75" style="width:2in;height:43.75pt" o:ole="">
            <v:imagedata r:id="rId2066" o:title=""/>
          </v:shape>
          <o:OLEObject Type="Embed" ProgID="Equation.DSMT4" ShapeID="_x0000_i1891" DrawAspect="Content" ObjectID="_1375881224" r:id="rId2067"/>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92" type="#_x0000_t75" style="width:14.6pt;height:14.6pt" o:ole="">
            <v:imagedata r:id="rId2068" o:title=""/>
          </v:shape>
          <o:OLEObject Type="Embed" ProgID="Equation.DSMT4" ShapeID="_x0000_i1892" DrawAspect="Content" ObjectID="_1375881225" r:id="rId2069"/>
        </w:object>
      </w:r>
      <w:r w:rsidRPr="00B27FE9">
        <w:t xml:space="preserve"> is the hydraulic permeability of the solvent through the porous solid matrix; </w:t>
      </w:r>
      <w:r w:rsidR="006C2049" w:rsidRPr="006C2049">
        <w:rPr>
          <w:position w:val="-6"/>
        </w:rPr>
        <w:object w:dxaOrig="200" w:dyaOrig="279" w14:anchorId="495CC30B">
          <v:shape id="_x0000_i1893" type="#_x0000_t75" style="width:7.3pt;height:14.6pt" o:ole="">
            <v:imagedata r:id="rId2070" o:title=""/>
          </v:shape>
          <o:OLEObject Type="Embed" ProgID="Equation.DSMT4" ShapeID="_x0000_i1893" DrawAspect="Content" ObjectID="_1375881226" r:id="rId2071"/>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94" type="#_x0000_t75" style="width:14.6pt;height:21.85pt" o:ole="">
            <v:imagedata r:id="rId2072" o:title=""/>
          </v:shape>
          <o:OLEObject Type="Embed" ProgID="Equation.DSMT4" ShapeID="_x0000_i1894" DrawAspect="Content" ObjectID="_1375881227" r:id="rId2073"/>
        </w:object>
      </w:r>
      <w:r w:rsidRPr="00B27FE9">
        <w:t xml:space="preserve"> is the solute free diffusivity (frictional interactions with solvent only). </w:t>
      </w:r>
      <w:r w:rsidR="006C2049" w:rsidRPr="006C2049">
        <w:rPr>
          <w:position w:val="-10"/>
        </w:rPr>
        <w:object w:dxaOrig="1080" w:dyaOrig="360" w14:anchorId="1E917B0D">
          <v:shape id="_x0000_i1895" type="#_x0000_t75" style="width:57.4pt;height:21.85pt" o:ole="">
            <v:imagedata r:id="rId2074" o:title=""/>
          </v:shape>
          <o:OLEObject Type="Embed" ProgID="Equation.DSMT4" ShapeID="_x0000_i1895" DrawAspect="Content" ObjectID="_1375881228" r:id="rId207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641" w:name="_Toc302134629"/>
      <w:r>
        <w:t>Guidelines for Biphasic-Solute Analyses</w:t>
      </w:r>
      <w:bookmarkEnd w:id="3641"/>
    </w:p>
    <w:p w14:paraId="070AFA22" w14:textId="77777777" w:rsidR="00D71BBF" w:rsidRDefault="00D71BBF" w:rsidP="00D71BBF">
      <w:pPr>
        <w:pStyle w:val="Heading4"/>
      </w:pPr>
      <w:bookmarkStart w:id="3642" w:name="_Ref188327319"/>
      <w:bookmarkStart w:id="3643" w:name="_Toc302134630"/>
      <w:r>
        <w:t>Prescribed Boundary Conditions</w:t>
      </w:r>
      <w:bookmarkEnd w:id="3642"/>
      <w:bookmarkEnd w:id="3643"/>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96" type="#_x0000_t75" style="width:36.45pt;height:21.85pt" o:ole="">
            <v:imagedata r:id="rId2076" o:title=""/>
          </v:shape>
          <o:OLEObject Type="Embed" ProgID="Equation.DSMT4" ShapeID="_x0000_i1896" DrawAspect="Content" ObjectID="_1375881229" r:id="rId2077"/>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97" type="#_x0000_t75" style="width:14.6pt;height:21.85pt" o:ole="">
            <v:imagedata r:id="rId2078" o:title=""/>
          </v:shape>
          <o:OLEObject Type="Embed" ProgID="Equation.DSMT4" ShapeID="_x0000_i1897" DrawAspect="Content" ObjectID="_1375881230" r:id="rId2079"/>
        </w:object>
      </w:r>
      <w:r>
        <w:t xml:space="preserve">.  It follows that the effective fluid pressure in the external environment is </w:t>
      </w:r>
      <w:r w:rsidR="006C2049" w:rsidRPr="006C2049">
        <w:rPr>
          <w:position w:val="-14"/>
        </w:rPr>
        <w:object w:dxaOrig="1460" w:dyaOrig="400" w14:anchorId="5664ECE6">
          <v:shape id="_x0000_i1898" type="#_x0000_t75" style="width:1in;height:21.85pt" o:ole="">
            <v:imagedata r:id="rId2080" o:title=""/>
          </v:shape>
          <o:OLEObject Type="Embed" ProgID="Equation.DSMT4" ShapeID="_x0000_i1898" DrawAspect="Content" ObjectID="_1375881231" r:id="rId2081"/>
        </w:object>
      </w:r>
      <w:r>
        <w:t xml:space="preserve"> and the effective concentration is </w:t>
      </w:r>
      <w:r w:rsidR="006C2049" w:rsidRPr="006C2049">
        <w:rPr>
          <w:position w:val="-18"/>
        </w:rPr>
        <w:object w:dxaOrig="1100" w:dyaOrig="440" w14:anchorId="4680ABE3">
          <v:shape id="_x0000_i1899" type="#_x0000_t75" style="width:57.4pt;height:21.85pt" o:ole="">
            <v:imagedata r:id="rId2082" o:title=""/>
          </v:shape>
          <o:OLEObject Type="Embed" ProgID="Equation.DSMT4" ShapeID="_x0000_i1899" DrawAspect="Content" ObjectID="_1375881232" r:id="rId2083"/>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900" type="#_x0000_t75" style="width:14.6pt;height:21.85pt" o:ole="">
            <v:imagedata r:id="rId2084" o:title=""/>
          </v:shape>
          <o:OLEObject Type="Embed" ProgID="Equation.DSMT4" ShapeID="_x0000_i1900" DrawAspect="Content" ObjectID="_1375881233" r:id="rId208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1901" type="#_x0000_t75" style="width:36.45pt;height:21.85pt" o:ole="">
            <v:imagedata r:id="rId2086" o:title=""/>
          </v:shape>
          <o:OLEObject Type="Embed" ProgID="Equation.DSMT4" ShapeID="_x0000_i1901" DrawAspect="Content" ObjectID="_1375881234" r:id="rId208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554341">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902" type="#_x0000_t75" style="width:36.45pt;height:21.85pt" o:ole="">
            <v:imagedata r:id="rId2088" o:title=""/>
          </v:shape>
          <o:OLEObject Type="Embed" ProgID="Equation.DSMT4" ShapeID="_x0000_i1902" DrawAspect="Content" ObjectID="_1375881235" r:id="rId208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644" w:name="_Toc302134631"/>
      <w:r>
        <w:t>Prescribed Initial Conditions</w:t>
      </w:r>
      <w:bookmarkEnd w:id="3644"/>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903" type="#_x0000_t75" style="width:14.6pt;height:21.85pt" o:ole="">
            <v:imagedata r:id="rId2090" o:title=""/>
          </v:shape>
          <o:OLEObject Type="Embed" ProgID="Equation.DSMT4" ShapeID="_x0000_i1903" DrawAspect="Content" ObjectID="_1375881236" r:id="rId2091"/>
        </w:object>
      </w:r>
      <w:r w:rsidR="001B33E2">
        <w:t xml:space="preserve"> and effective concentration</w:t>
      </w:r>
      <w:r>
        <w:t xml:space="preserve"> </w:t>
      </w:r>
      <w:r w:rsidR="006C2049" w:rsidRPr="006C2049">
        <w:rPr>
          <w:position w:val="-14"/>
        </w:rPr>
        <w:object w:dxaOrig="240" w:dyaOrig="400" w14:anchorId="0364B65B">
          <v:shape id="_x0000_i1904" type="#_x0000_t75" style="width:14.6pt;height:21.85pt" o:ole="">
            <v:imagedata r:id="rId2092" o:title=""/>
          </v:shape>
          <o:OLEObject Type="Embed" ProgID="Equation.DSMT4" ShapeID="_x0000_i1904" DrawAspect="Content" ObjectID="_1375881237" r:id="rId2093"/>
        </w:object>
      </w:r>
      <w:r>
        <w:t xml:space="preserve">, the initial conditions inside the material should be set to </w:t>
      </w:r>
      <w:r w:rsidR="006C2049" w:rsidRPr="006C2049">
        <w:rPr>
          <w:position w:val="-14"/>
        </w:rPr>
        <w:object w:dxaOrig="720" w:dyaOrig="400" w14:anchorId="6F2EFC64">
          <v:shape id="_x0000_i1905" type="#_x0000_t75" style="width:36.45pt;height:21.85pt" o:ole="">
            <v:imagedata r:id="rId2094" o:title=""/>
          </v:shape>
          <o:OLEObject Type="Embed" ProgID="Equation.DSMT4" ShapeID="_x0000_i1905" DrawAspect="Content" ObjectID="_1375881238" r:id="rId2095"/>
        </w:object>
      </w:r>
      <w:r>
        <w:t xml:space="preserve"> and </w:t>
      </w:r>
      <w:r w:rsidR="006C2049" w:rsidRPr="006C2049">
        <w:rPr>
          <w:position w:val="-14"/>
        </w:rPr>
        <w:object w:dxaOrig="660" w:dyaOrig="400" w14:anchorId="647A3685">
          <v:shape id="_x0000_i1906" type="#_x0000_t75" style="width:36.45pt;height:21.85pt" o:ole="">
            <v:imagedata r:id="rId2096" o:title=""/>
          </v:shape>
          <o:OLEObject Type="Embed" ProgID="Equation.DSMT4" ShapeID="_x0000_i1906" DrawAspect="Content" ObjectID="_1375881239" r:id="rId2097"/>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907" type="#_x0000_t75" style="width:14.6pt;height:21.85pt" o:ole="">
            <v:imagedata r:id="rId2098" o:title=""/>
          </v:shape>
          <o:OLEObject Type="Embed" ProgID="Equation.DSMT4" ShapeID="_x0000_i1907" DrawAspect="Content" ObjectID="_1375881240" r:id="rId2099"/>
        </w:object>
      </w:r>
      <w:r>
        <w:t xml:space="preserve"> and </w:t>
      </w:r>
      <w:r w:rsidR="006C2049" w:rsidRPr="006C2049">
        <w:rPr>
          <w:position w:val="-14"/>
        </w:rPr>
        <w:object w:dxaOrig="240" w:dyaOrig="400" w14:anchorId="515F2312">
          <v:shape id="_x0000_i1908" type="#_x0000_t75" style="width:14.6pt;height:21.85pt" o:ole="">
            <v:imagedata r:id="rId2100" o:title=""/>
          </v:shape>
          <o:OLEObject Type="Embed" ProgID="Equation.DSMT4" ShapeID="_x0000_i1908" DrawAspect="Content" ObjectID="_1375881241" r:id="rId2101"/>
        </w:object>
      </w:r>
      <w:r>
        <w:t xml:space="preserve"> should be evaluated as described in Section </w:t>
      </w:r>
      <w:r>
        <w:fldChar w:fldCharType="begin"/>
      </w:r>
      <w:r>
        <w:instrText xml:space="preserve"> REF _Ref188326917 \r \h </w:instrText>
      </w:r>
      <w:r>
        <w:fldChar w:fldCharType="separate"/>
      </w:r>
      <w:r w:rsidR="00554341">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645" w:name="_Ref192767660"/>
      <w:bookmarkStart w:id="3646" w:name="_Toc302134632"/>
      <w:r w:rsidRPr="0097532C">
        <w:lastRenderedPageBreak/>
        <w:t>General Specification of Biphasic-Solute Materials</w:t>
      </w:r>
      <w:bookmarkEnd w:id="3645"/>
      <w:bookmarkEnd w:id="3646"/>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909" type="#_x0000_t75" style="width:14.6pt;height:14.6pt" o:ole="">
            <v:imagedata r:id="rId2102" o:title=""/>
          </v:shape>
          <o:OLEObject Type="Embed" ProgID="Equation.DSMT4" ShapeID="_x0000_i1909" DrawAspect="Content" ObjectID="_1375881242" r:id="rId2103"/>
        </w:object>
      </w:r>
      <w:r w:rsidRPr="00B27FE9">
        <w:t xml:space="preserve">, the solute diffusivities </w:t>
      </w:r>
      <w:r w:rsidR="006C2049" w:rsidRPr="006C2049">
        <w:rPr>
          <w:position w:val="-6"/>
        </w:rPr>
        <w:object w:dxaOrig="200" w:dyaOrig="279" w14:anchorId="76635F04">
          <v:shape id="_x0000_i1910" type="#_x0000_t75" style="width:7.3pt;height:14.6pt" o:ole="">
            <v:imagedata r:id="rId2104" o:title=""/>
          </v:shape>
          <o:OLEObject Type="Embed" ProgID="Equation.DSMT4" ShapeID="_x0000_i1910" DrawAspect="Content" ObjectID="_1375881243" r:id="rId2105"/>
        </w:object>
      </w:r>
      <w:r w:rsidRPr="00B27FE9">
        <w:t xml:space="preserve"> and </w:t>
      </w:r>
      <w:r w:rsidR="006C2049" w:rsidRPr="006C2049">
        <w:rPr>
          <w:position w:val="-12"/>
        </w:rPr>
        <w:object w:dxaOrig="279" w:dyaOrig="360" w14:anchorId="42F59649">
          <v:shape id="_x0000_i1911" type="#_x0000_t75" style="width:14.6pt;height:21.85pt" o:ole="">
            <v:imagedata r:id="rId2106" o:title=""/>
          </v:shape>
          <o:OLEObject Type="Embed" ProgID="Equation.DSMT4" ShapeID="_x0000_i1911" DrawAspect="Content" ObjectID="_1375881244" r:id="rId2107"/>
        </w:object>
      </w:r>
      <w:r w:rsidRPr="00B27FE9">
        <w:t xml:space="preserve">, the effective solubility </w:t>
      </w:r>
      <w:r w:rsidR="006C2049" w:rsidRPr="006C2049">
        <w:rPr>
          <w:position w:val="-4"/>
        </w:rPr>
        <w:object w:dxaOrig="220" w:dyaOrig="260" w14:anchorId="28F67EB8">
          <v:shape id="_x0000_i1912" type="#_x0000_t75" style="width:14.6pt;height:14.6pt" o:ole="">
            <v:imagedata r:id="rId2108" o:title=""/>
          </v:shape>
          <o:OLEObject Type="Embed" ProgID="Equation.DSMT4" ShapeID="_x0000_i1912" DrawAspect="Content" ObjectID="_1375881245" r:id="rId2109"/>
        </w:object>
      </w:r>
      <w:r w:rsidRPr="00B27FE9">
        <w:t xml:space="preserve"> and the osmotic coefficient </w:t>
      </w:r>
      <w:r w:rsidR="006C2049" w:rsidRPr="006C2049">
        <w:rPr>
          <w:position w:val="-4"/>
        </w:rPr>
        <w:object w:dxaOrig="260" w:dyaOrig="240" w14:anchorId="44D84E07">
          <v:shape id="_x0000_i1913" type="#_x0000_t75" style="width:14.6pt;height:14.6pt" o:ole="">
            <v:imagedata r:id="rId2110" o:title=""/>
          </v:shape>
          <o:OLEObject Type="Embed" ProgID="Equation.DSMT4" ShapeID="_x0000_i1913" DrawAspect="Content" ObjectID="_1375881246" r:id="rId211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914" type="#_x0000_t75" style="width:14.6pt;height:21.85pt" o:ole="">
                  <v:imagedata r:id="rId2112" o:title=""/>
                </v:shape>
                <o:OLEObject Type="Embed" ProgID="Equation.DSMT4" ShapeID="_x0000_i1914" DrawAspect="Content" ObjectID="_1375881247" r:id="rId211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915" type="#_x0000_t75" style="width:14.6pt;height:14.6pt" o:ole="">
                  <v:imagedata r:id="rId2114" o:title=""/>
                </v:shape>
                <o:OLEObject Type="Embed" ProgID="Equation.DSMT4" ShapeID="_x0000_i1915" DrawAspect="Content" ObjectID="_1375881248" r:id="rId211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916" type="#_x0000_t75" style="width:14.6pt;height:14.6pt" o:ole="">
                  <v:imagedata r:id="rId2116" o:title=""/>
                </v:shape>
                <o:OLEObject Type="Embed" ProgID="Equation.DSMT4" ShapeID="_x0000_i1916" DrawAspect="Content" ObjectID="_1375881249" r:id="rId2117"/>
              </w:object>
            </w:r>
            <w:r w:rsidR="00216706">
              <w:t xml:space="preserve"> </w:t>
            </w:r>
            <w:r w:rsidR="006C2049" w:rsidRPr="006C2049">
              <w:rPr>
                <w:position w:val="-6"/>
              </w:rPr>
              <w:object w:dxaOrig="200" w:dyaOrig="279" w14:anchorId="638E790D">
                <v:shape id="_x0000_i1917" type="#_x0000_t75" style="width:7.3pt;height:14.6pt" o:ole="">
                  <v:imagedata r:id="rId2118" o:title=""/>
                </v:shape>
                <o:OLEObject Type="Embed" ProgID="Equation.DSMT4" ShapeID="_x0000_i1917" DrawAspect="Content" ObjectID="_1375881250" r:id="rId2119"/>
              </w:object>
            </w:r>
            <w:r w:rsidR="006C2049" w:rsidRPr="006C2049">
              <w:rPr>
                <w:position w:val="-12"/>
              </w:rPr>
              <w:object w:dxaOrig="279" w:dyaOrig="360" w14:anchorId="1B5E74C2">
                <v:shape id="_x0000_i1918" type="#_x0000_t75" style="width:14.6pt;height:21.85pt" o:ole="">
                  <v:imagedata r:id="rId2120" o:title=""/>
                </v:shape>
                <o:OLEObject Type="Embed" ProgID="Equation.DSMT4" ShapeID="_x0000_i1918" DrawAspect="Content" ObjectID="_1375881251" r:id="rId212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554341">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919" type="#_x0000_t75" style="width:28.25pt;height:21.85pt" o:ole="">
            <v:imagedata r:id="rId2122" o:title=""/>
          </v:shape>
          <o:OLEObject Type="Embed" ProgID="Equation.DSMT4" ShapeID="_x0000_i1919" DrawAspect="Content" ObjectID="_1375881252" r:id="rId212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647" w:author="Gerard" w:date="2015-08-25T15:04:00Z">
        <w:r w:rsidR="00554341">
          <w:t>4.7.2</w:t>
        </w:r>
      </w:ins>
      <w:del w:id="3648" w:author="Gerard" w:date="2015-08-25T15:04:00Z">
        <w:r w:rsidR="008613FC" w:rsidDel="00554341">
          <w:delText>4.6.2</w:delText>
        </w:r>
      </w:del>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554341">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920" type="#_x0000_t75" style="width:7.3pt;height:14.6pt" o:ole="">
                  <v:imagedata r:id="rId2124" o:title=""/>
                </v:shape>
                <o:OLEObject Type="Embed" ProgID="Equation.DSMT4" ShapeID="_x0000_i1920" DrawAspect="Content" ObjectID="_1375881253" r:id="rId2125"/>
              </w:object>
            </w:r>
            <w:r>
              <w:t xml:space="preserve"> and </w:t>
            </w:r>
            <w:r w:rsidR="006C2049" w:rsidRPr="006C2049">
              <w:rPr>
                <w:position w:val="-12"/>
              </w:rPr>
              <w:object w:dxaOrig="279" w:dyaOrig="360" w14:anchorId="31B0FA6E">
                <v:shape id="_x0000_i1921" type="#_x0000_t75" style="width:14.6pt;height:21.85pt" o:ole="">
                  <v:imagedata r:id="rId2126" o:title=""/>
                </v:shape>
                <o:OLEObject Type="Embed" ProgID="Equation.DSMT4" ShapeID="_x0000_i1921" DrawAspect="Content" ObjectID="_1375881254" r:id="rId212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922" type="#_x0000_t75" style="width:14.6pt;height:14.6pt" o:ole="">
                  <v:imagedata r:id="rId2128" o:title=""/>
                </v:shape>
                <o:OLEObject Type="Embed" ProgID="Equation.DSMT4" ShapeID="_x0000_i1922" DrawAspect="Content" ObjectID="_1375881255" r:id="rId2129"/>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649" w:author="Gerard" w:date="2015-08-25T15:04:00Z">
        <w:r w:rsidR="00554341">
          <w:t>4.8.3</w:t>
        </w:r>
      </w:ins>
      <w:del w:id="3650" w:author="Gerard" w:date="2015-08-25T15:04:00Z">
        <w:r w:rsidR="008613FC" w:rsidDel="00554341">
          <w:delText>4.7.3</w:delText>
        </w:r>
      </w:del>
      <w:r>
        <w:fldChar w:fldCharType="end"/>
      </w:r>
      <w:r>
        <w:t xml:space="preserve"> and </w:t>
      </w:r>
      <w:r>
        <w:fldChar w:fldCharType="begin"/>
      </w:r>
      <w:r>
        <w:instrText xml:space="preserve"> REF _Ref162420103 \r \h </w:instrText>
      </w:r>
      <w:r>
        <w:fldChar w:fldCharType="separate"/>
      </w:r>
      <w:ins w:id="3651" w:author="Gerard" w:date="2015-08-25T15:04:00Z">
        <w:r w:rsidR="00554341">
          <w:t>4.8.4</w:t>
        </w:r>
      </w:ins>
      <w:del w:id="3652" w:author="Gerard" w:date="2015-08-25T15:04:00Z">
        <w:r w:rsidR="008613FC" w:rsidDel="00554341">
          <w:delText>4.7.4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923" type="#_x0000_t75" style="width:14.6pt;height:14.6pt" o:ole="">
            <v:imagedata r:id="rId2130" o:title=""/>
          </v:shape>
          <o:OLEObject Type="Embed" ProgID="Equation.DSMT4" ShapeID="_x0000_i1923" DrawAspect="Content" ObjectID="_1375881256" r:id="rId213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924" type="#_x0000_t75" style="width:7.3pt;height:14.6pt" o:ole="">
            <v:imagedata r:id="rId2132" o:title=""/>
          </v:shape>
          <o:OLEObject Type="Embed" ProgID="Equation.DSMT4" ShapeID="_x0000_i1924" DrawAspect="Content" ObjectID="_1375881257" r:id="rId213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653" w:name="_Ref162420101"/>
      <w:bookmarkStart w:id="3654" w:name="_Toc302134633"/>
      <w:r w:rsidRPr="0097532C">
        <w:lastRenderedPageBreak/>
        <w:t>Diffusivity Materials</w:t>
      </w:r>
      <w:bookmarkEnd w:id="3653"/>
      <w:bookmarkEnd w:id="3654"/>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925" type="#_x0000_t75" style="width:7.3pt;height:14.6pt" o:ole="">
            <v:imagedata r:id="rId2134" o:title=""/>
          </v:shape>
          <o:OLEObject Type="Embed" ProgID="Equation.DSMT4" ShapeID="_x0000_i1925" DrawAspect="Content" ObjectID="_1375881258" r:id="rId213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655" w:name="_Toc302134634"/>
      <w:r w:rsidRPr="00B27FE9">
        <w:t>Constant Isotropic Diffusivity</w:t>
      </w:r>
      <w:bookmarkEnd w:id="3655"/>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926" type="#_x0000_t75" style="width:14.6pt;height:21.85pt" o:ole="">
                  <v:imagedata r:id="rId2136" o:title=""/>
                </v:shape>
                <o:OLEObject Type="Embed" ProgID="Equation.DSMT4" ShapeID="_x0000_i1926" DrawAspect="Content" ObjectID="_1375881259" r:id="rId213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927" type="#_x0000_t75" style="width:14.6pt;height:14.6pt" o:ole="">
                  <v:imagedata r:id="rId2138" o:title=""/>
                </v:shape>
                <o:OLEObject Type="Embed" ProgID="Equation.DSMT4" ShapeID="_x0000_i1927" DrawAspect="Content" ObjectID="_1375881260" r:id="rId213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928" type="#_x0000_t75" style="width:36.45pt;height:14.6pt" o:ole="">
            <v:imagedata r:id="rId2140" o:title=""/>
          </v:shape>
          <o:OLEObject Type="Embed" ProgID="Equation.DSMT4" ShapeID="_x0000_i1928" DrawAspect="Content" ObjectID="_1375881261" r:id="rId2141"/>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29" type="#_x0000_t75" style="width:14.6pt;height:14.6pt" o:ole="">
            <v:imagedata r:id="rId2142" o:title=""/>
          </v:shape>
          <o:OLEObject Type="Embed" ProgID="Equation.DSMT4" ShapeID="_x0000_i1929" DrawAspect="Content" ObjectID="_1375881262" r:id="rId2143"/>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30" type="#_x0000_t75" style="width:36.45pt;height:21.85pt" o:ole="">
            <v:imagedata r:id="rId2144" o:title=""/>
          </v:shape>
          <o:OLEObject Type="Embed" ProgID="Equation.DSMT4" ShapeID="_x0000_i1930" DrawAspect="Content" ObjectID="_1375881263" r:id="rId214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656" w:name="_Toc302134635"/>
      <w:r>
        <w:lastRenderedPageBreak/>
        <w:t>Constant Orthotropic Diffusivity</w:t>
      </w:r>
      <w:bookmarkEnd w:id="3656"/>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31" type="#_x0000_t75" style="width:14.6pt;height:21.85pt" o:ole="">
                  <v:imagedata r:id="rId2146" o:title=""/>
                </v:shape>
                <o:OLEObject Type="Embed" ProgID="Equation.DSMT4" ShapeID="_x0000_i1931" DrawAspect="Content" ObjectID="_1375881264" r:id="rId214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32" type="#_x0000_t75" style="width:14.6pt;height:14.6pt" o:ole="">
                  <v:imagedata r:id="rId2148" o:title=""/>
                </v:shape>
                <o:OLEObject Type="Embed" ProgID="Equation.DSMT4" ShapeID="_x0000_i1932" DrawAspect="Content" ObjectID="_1375881265" r:id="rId2149"/>
              </w:object>
            </w:r>
            <w:r>
              <w:t xml:space="preserve"> along orthogonal directions (</w:t>
            </w:r>
            <w:r w:rsidR="006C2049" w:rsidRPr="006C2049">
              <w:rPr>
                <w:position w:val="-10"/>
              </w:rPr>
              <w:object w:dxaOrig="920" w:dyaOrig="320" w14:anchorId="20D760EA">
                <v:shape id="_x0000_i1933" type="#_x0000_t75" style="width:43.75pt;height:14.6pt" o:ole="">
                  <v:imagedata r:id="rId2150" o:title=""/>
                </v:shape>
                <o:OLEObject Type="Embed" ProgID="Equation.DSMT4" ShapeID="_x0000_i1933" DrawAspect="Content" ObjectID="_1375881266" r:id="rId215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34" type="#_x0000_t75" style="width:86.6pt;height:36.45pt" o:ole="">
            <v:imagedata r:id="rId2152" o:title=""/>
          </v:shape>
          <o:OLEObject Type="Embed" ProgID="Equation.DSMT4" ShapeID="_x0000_i1934" DrawAspect="Content" ObjectID="_1375881267" r:id="rId2153"/>
        </w:object>
      </w:r>
    </w:p>
    <w:p w14:paraId="52FE8279" w14:textId="2F658F16" w:rsidR="006A0BC1" w:rsidRDefault="006A0BC1" w:rsidP="006A0BC1">
      <w:r>
        <w:t xml:space="preserve">where </w:t>
      </w:r>
      <w:r w:rsidR="006C2049" w:rsidRPr="006C2049">
        <w:rPr>
          <w:position w:val="-12"/>
        </w:rPr>
        <w:object w:dxaOrig="320" w:dyaOrig="360" w14:anchorId="2AEAB6EA">
          <v:shape id="_x0000_i1935" type="#_x0000_t75" style="width:14.6pt;height:21.85pt" o:ole="">
            <v:imagedata r:id="rId2154" o:title=""/>
          </v:shape>
          <o:OLEObject Type="Embed" ProgID="Equation.DSMT4" ShapeID="_x0000_i1935" DrawAspect="Content" ObjectID="_1375881268" r:id="rId2155"/>
        </w:object>
      </w:r>
      <w:r>
        <w:t xml:space="preserve"> are orthonormal vectors normal to the planes of symmetry (defined as described in Section </w:t>
      </w:r>
      <w:r>
        <w:fldChar w:fldCharType="begin"/>
      </w:r>
      <w:r>
        <w:instrText xml:space="preserve"> REF _Ref162429694 \r \h </w:instrText>
      </w:r>
      <w:r>
        <w:fldChar w:fldCharType="separate"/>
      </w:r>
      <w:r w:rsidR="00554341">
        <w:t>4.1.1</w:t>
      </w:r>
      <w:r>
        <w:fldChar w:fldCharType="end"/>
      </w:r>
      <w:r>
        <w:t xml:space="preserve">).  For this material model, </w:t>
      </w:r>
      <w:r w:rsidR="006C2049" w:rsidRPr="006C2049">
        <w:rPr>
          <w:position w:val="-6"/>
        </w:rPr>
        <w:object w:dxaOrig="300" w:dyaOrig="320" w14:anchorId="12171133">
          <v:shape id="_x0000_i1936" type="#_x0000_t75" style="width:14.6pt;height:14.6pt" o:ole="">
            <v:imagedata r:id="rId2156" o:title=""/>
          </v:shape>
          <o:OLEObject Type="Embed" ProgID="Equation.DSMT4" ShapeID="_x0000_i1936" DrawAspect="Content" ObjectID="_1375881269" r:id="rId2157"/>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37" type="#_x0000_t75" style="width:35.55pt;height:21.85pt" o:ole="">
            <v:imagedata r:id="rId2158" o:title=""/>
          </v:shape>
          <o:OLEObject Type="Embed" ProgID="Equation.DSMT4" ShapeID="_x0000_i1937" DrawAspect="Content" ObjectID="_1375881270" r:id="rId215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657" w:name="_Toc302134636"/>
      <w:r>
        <w:lastRenderedPageBreak/>
        <w:t>Referentially Isotropic Diffusivity</w:t>
      </w:r>
      <w:bookmarkEnd w:id="3657"/>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38" type="#_x0000_t75" style="width:14.6pt;height:21.85pt" o:ole="">
                  <v:imagedata r:id="rId2160" o:title=""/>
                </v:shape>
                <o:OLEObject Type="Embed" ProgID="Equation.DSMT4" ShapeID="_x0000_i1938" DrawAspect="Content" ObjectID="_1375881271" r:id="rId216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39" type="#_x0000_t75" style="width:21.85pt;height:21.85pt" o:ole="">
                  <v:imagedata r:id="rId2162" o:title=""/>
                </v:shape>
                <o:OLEObject Type="Embed" ProgID="Equation.DSMT4" ShapeID="_x0000_i1939" DrawAspect="Content" ObjectID="_1375881272" r:id="rId216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40" type="#_x0000_t75" style="width:14.6pt;height:21.85pt" o:ole="">
                  <v:imagedata r:id="rId2164" o:title=""/>
                </v:shape>
                <o:OLEObject Type="Embed" ProgID="Equation.DSMT4" ShapeID="_x0000_i1940" DrawAspect="Content" ObjectID="_1375881273" r:id="rId216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41" type="#_x0000_t75" style="width:21.85pt;height:21.85pt" o:ole="">
                  <v:imagedata r:id="rId2166" o:title=""/>
                </v:shape>
                <o:OLEObject Type="Embed" ProgID="Equation.DSMT4" ShapeID="_x0000_i1941" DrawAspect="Content" ObjectID="_1375881274" r:id="rId216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42" type="#_x0000_t75" style="width:14.6pt;height:14.6pt" o:ole="">
                  <v:imagedata r:id="rId2168" o:title=""/>
                </v:shape>
                <o:OLEObject Type="Embed" ProgID="Equation.DSMT4" ShapeID="_x0000_i1942" DrawAspect="Content" ObjectID="_1375881275" r:id="rId2169"/>
              </w:object>
            </w:r>
            <w:r>
              <w:t xml:space="preserve"> (</w:t>
            </w:r>
            <w:r w:rsidR="006C2049" w:rsidRPr="006C2049">
              <w:rPr>
                <w:position w:val="-6"/>
              </w:rPr>
              <w:object w:dxaOrig="680" w:dyaOrig="279" w14:anchorId="7B2C66C0">
                <v:shape id="_x0000_i1943" type="#_x0000_t75" style="width:36.45pt;height:14.6pt" o:ole="">
                  <v:imagedata r:id="rId2170" o:title=""/>
                </v:shape>
                <o:OLEObject Type="Embed" ProgID="Equation.DSMT4" ShapeID="_x0000_i1943" DrawAspect="Content" ObjectID="_1375881276" r:id="rId217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44" type="#_x0000_t75" style="width:14.6pt;height:14.6pt" o:ole="">
                  <v:imagedata r:id="rId2172" o:title=""/>
                </v:shape>
                <o:OLEObject Type="Embed" ProgID="Equation.DSMT4" ShapeID="_x0000_i1944" DrawAspect="Content" ObjectID="_1375881277" r:id="rId2173"/>
              </w:object>
            </w:r>
            <w:r>
              <w:t xml:space="preserve"> (</w:t>
            </w:r>
            <w:r w:rsidR="006C2049" w:rsidRPr="006C2049">
              <w:rPr>
                <w:position w:val="-6"/>
              </w:rPr>
              <w:object w:dxaOrig="580" w:dyaOrig="279" w14:anchorId="01098557">
                <v:shape id="_x0000_i1945" type="#_x0000_t75" style="width:28.25pt;height:14.6pt" o:ole="">
                  <v:imagedata r:id="rId2174" o:title=""/>
                </v:shape>
                <o:OLEObject Type="Embed" ProgID="Equation.DSMT4" ShapeID="_x0000_i1945" DrawAspect="Content" ObjectID="_1375881278" r:id="rId217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46" type="#_x0000_t75" style="width:3in;height:35.55pt" o:ole="">
            <v:imagedata r:id="rId2176" o:title=""/>
          </v:shape>
          <o:OLEObject Type="Embed" ProgID="Equation.DSMT4" ShapeID="_x0000_i1946" DrawAspect="Content" ObjectID="_1375881279" r:id="rId2177"/>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47" type="#_x0000_t75" style="width:14.6pt;height:14.6pt" o:ole="">
            <v:imagedata r:id="rId2178" o:title=""/>
          </v:shape>
          <o:OLEObject Type="Embed" ProgID="Equation.DSMT4" ShapeID="_x0000_i1947" DrawAspect="Content" ObjectID="_1375881280" r:id="rId2179"/>
        </w:object>
      </w:r>
      <w:r>
        <w:rPr>
          <w:i/>
        </w:rPr>
        <w:t xml:space="preserve"> </w:t>
      </w:r>
      <w:r>
        <w:t xml:space="preserve">is the jacobian of the deformation, i.e. </w:t>
      </w:r>
      <w:r w:rsidR="006C2049" w:rsidRPr="006C2049">
        <w:rPr>
          <w:position w:val="-6"/>
        </w:rPr>
        <w:object w:dxaOrig="940" w:dyaOrig="279" w14:anchorId="3773395E">
          <v:shape id="_x0000_i1948" type="#_x0000_t75" style="width:50.15pt;height:14.6pt" o:ole="">
            <v:imagedata r:id="rId2180" o:title=""/>
          </v:shape>
          <o:OLEObject Type="Embed" ProgID="Equation.DSMT4" ShapeID="_x0000_i1948" DrawAspect="Content" ObjectID="_1375881281" r:id="rId2181"/>
        </w:object>
      </w:r>
      <w:r>
        <w:t xml:space="preserve"> where </w:t>
      </w:r>
      <w:r w:rsidR="006C2049" w:rsidRPr="006C2049">
        <w:rPr>
          <w:position w:val="-4"/>
        </w:rPr>
        <w:object w:dxaOrig="220" w:dyaOrig="260" w14:anchorId="10C9BD98">
          <v:shape id="_x0000_i1949" type="#_x0000_t75" style="width:14.6pt;height:14.6pt" o:ole="">
            <v:imagedata r:id="rId2182" o:title=""/>
          </v:shape>
          <o:OLEObject Type="Embed" ProgID="Equation.DSMT4" ShapeID="_x0000_i1949" DrawAspect="Content" ObjectID="_1375881282" r:id="rId2183"/>
        </w:object>
      </w:r>
      <w:r>
        <w:rPr>
          <w:b/>
        </w:rPr>
        <w:t xml:space="preserve"> </w:t>
      </w:r>
      <w:r>
        <w:t xml:space="preserve">is the deformation gradient, and </w:t>
      </w:r>
      <w:r w:rsidR="006C2049" w:rsidRPr="006C2049">
        <w:rPr>
          <w:position w:val="-6"/>
        </w:rPr>
        <w:object w:dxaOrig="960" w:dyaOrig="320" w14:anchorId="089DF242">
          <v:shape id="_x0000_i1950" type="#_x0000_t75" style="width:50.15pt;height:14.6pt" o:ole="">
            <v:imagedata r:id="rId2184" o:title=""/>
          </v:shape>
          <o:OLEObject Type="Embed" ProgID="Equation.DSMT4" ShapeID="_x0000_i1950" DrawAspect="Content" ObjectID="_1375881283" r:id="rId2185"/>
        </w:object>
      </w:r>
      <w:r>
        <w:t xml:space="preserve"> is the left Cauchy-Green tensor.  Note that the diffusivity in the reference state (</w:t>
      </w:r>
      <w:r w:rsidR="006C2049" w:rsidRPr="006C2049">
        <w:rPr>
          <w:position w:val="-4"/>
        </w:rPr>
        <w:object w:dxaOrig="560" w:dyaOrig="260" w14:anchorId="102FCEFB">
          <v:shape id="_x0000_i1951" type="#_x0000_t75" style="width:28.25pt;height:14.6pt" o:ole="">
            <v:imagedata r:id="rId2186" o:title=""/>
          </v:shape>
          <o:OLEObject Type="Embed" ProgID="Equation.DSMT4" ShapeID="_x0000_i1951" DrawAspect="Content" ObjectID="_1375881284" r:id="rId2187"/>
        </w:object>
      </w:r>
      <w:r>
        <w:t xml:space="preserve">) is isotropic and given by </w:t>
      </w:r>
      <w:r w:rsidR="006C2049" w:rsidRPr="006C2049">
        <w:rPr>
          <w:position w:val="-14"/>
        </w:rPr>
        <w:object w:dxaOrig="2060" w:dyaOrig="400" w14:anchorId="7007B024">
          <v:shape id="_x0000_i1952" type="#_x0000_t75" style="width:100.25pt;height:21.85pt" o:ole="">
            <v:imagedata r:id="rId2188" o:title=""/>
          </v:shape>
          <o:OLEObject Type="Embed" ProgID="Equation.DSMT4" ShapeID="_x0000_i1952" DrawAspect="Content" ObjectID="_1375881285" r:id="rId218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658" w:name="_Toc302134637"/>
      <w:r>
        <w:lastRenderedPageBreak/>
        <w:t>Referentially Orthotropic Diffusivity</w:t>
      </w:r>
      <w:bookmarkEnd w:id="3658"/>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53" type="#_x0000_t75" style="width:14.6pt;height:21.85pt" o:ole="">
                  <v:imagedata r:id="rId2190" o:title=""/>
                </v:shape>
                <o:OLEObject Type="Embed" ProgID="Equation.DSMT4" ShapeID="_x0000_i1953" DrawAspect="Content" ObjectID="_1375881286" r:id="rId219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54" type="#_x0000_t75" style="width:21.85pt;height:21.85pt" o:ole="">
                  <v:imagedata r:id="rId2192" o:title=""/>
                </v:shape>
                <o:OLEObject Type="Embed" ProgID="Equation.DSMT4" ShapeID="_x0000_i1954" DrawAspect="Content" ObjectID="_1375881287" r:id="rId219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55" type="#_x0000_t75" style="width:14.6pt;height:21.85pt" o:ole="">
                  <v:imagedata r:id="rId2194" o:title=""/>
                </v:shape>
                <o:OLEObject Type="Embed" ProgID="Equation.DSMT4" ShapeID="_x0000_i1955" DrawAspect="Content" ObjectID="_1375881288" r:id="rId2195"/>
              </w:object>
            </w:r>
            <w:r>
              <w:t xml:space="preserve"> along orthogonal directions (</w:t>
            </w:r>
            <w:r w:rsidR="006C2049" w:rsidRPr="006C2049">
              <w:rPr>
                <w:position w:val="-10"/>
              </w:rPr>
              <w:object w:dxaOrig="920" w:dyaOrig="320" w14:anchorId="45E884C3">
                <v:shape id="_x0000_i1956" type="#_x0000_t75" style="width:43.75pt;height:14.6pt" o:ole="">
                  <v:imagedata r:id="rId2196" o:title=""/>
                </v:shape>
                <o:OLEObject Type="Embed" ProgID="Equation.DSMT4" ShapeID="_x0000_i1956" DrawAspect="Content" ObjectID="_1375881289" r:id="rId219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57" type="#_x0000_t75" style="width:21.85pt;height:21.85pt" o:ole="">
                  <v:imagedata r:id="rId2198" o:title=""/>
                </v:shape>
                <o:OLEObject Type="Embed" ProgID="Equation.DSMT4" ShapeID="_x0000_i1957" DrawAspect="Content" ObjectID="_1375881290" r:id="rId2199"/>
              </w:object>
            </w:r>
            <w:r>
              <w:t xml:space="preserve"> along orthogonal directions (</w:t>
            </w:r>
            <w:r w:rsidR="006C2049" w:rsidRPr="006C2049">
              <w:rPr>
                <w:position w:val="-10"/>
              </w:rPr>
              <w:object w:dxaOrig="920" w:dyaOrig="320" w14:anchorId="73F4E012">
                <v:shape id="_x0000_i1958" type="#_x0000_t75" style="width:43.75pt;height:14.6pt" o:ole="">
                  <v:imagedata r:id="rId2200" o:title=""/>
                </v:shape>
                <o:OLEObject Type="Embed" ProgID="Equation.DSMT4" ShapeID="_x0000_i1958" DrawAspect="Content" ObjectID="_1375881291" r:id="rId220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59" type="#_x0000_t75" style="width:21.85pt;height:21.85pt" o:ole="">
                  <v:imagedata r:id="rId2202" o:title=""/>
                </v:shape>
                <o:OLEObject Type="Embed" ProgID="Equation.DSMT4" ShapeID="_x0000_i1959" DrawAspect="Content" ObjectID="_1375881292" r:id="rId2203"/>
              </w:object>
            </w:r>
            <w:r>
              <w:t xml:space="preserve"> (</w:t>
            </w:r>
            <w:r w:rsidR="006C2049" w:rsidRPr="006C2049">
              <w:rPr>
                <w:position w:val="-12"/>
              </w:rPr>
              <w:object w:dxaOrig="760" w:dyaOrig="360" w14:anchorId="715183C1">
                <v:shape id="_x0000_i1960" type="#_x0000_t75" style="width:35.55pt;height:21.85pt" o:ole="">
                  <v:imagedata r:id="rId2204" o:title=""/>
                </v:shape>
                <o:OLEObject Type="Embed" ProgID="Equation.DSMT4" ShapeID="_x0000_i1960" DrawAspect="Content" ObjectID="_1375881293" r:id="rId220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61" type="#_x0000_t75" style="width:21.85pt;height:21.85pt" o:ole="">
                  <v:imagedata r:id="rId2206" o:title=""/>
                </v:shape>
                <o:OLEObject Type="Embed" ProgID="Equation.DSMT4" ShapeID="_x0000_i1961" DrawAspect="Content" ObjectID="_1375881294" r:id="rId2207"/>
              </w:object>
            </w:r>
            <w:r>
              <w:t xml:space="preserve"> (</w:t>
            </w:r>
            <w:r w:rsidR="006C2049" w:rsidRPr="006C2049">
              <w:rPr>
                <w:position w:val="-10"/>
              </w:rPr>
              <w:object w:dxaOrig="920" w:dyaOrig="320" w14:anchorId="45FB35E1">
                <v:shape id="_x0000_i1962" type="#_x0000_t75" style="width:43.75pt;height:14.6pt" o:ole="">
                  <v:imagedata r:id="rId2208" o:title=""/>
                </v:shape>
                <o:OLEObject Type="Embed" ProgID="Equation.DSMT4" ShapeID="_x0000_i1962" DrawAspect="Content" ObjectID="_1375881295" r:id="rId2209"/>
              </w:object>
            </w:r>
            <w:r>
              <w:t xml:space="preserve">, </w:t>
            </w:r>
            <w:r w:rsidR="006C2049" w:rsidRPr="006C2049">
              <w:rPr>
                <w:position w:val="-12"/>
              </w:rPr>
              <w:object w:dxaOrig="760" w:dyaOrig="360" w14:anchorId="173C215F">
                <v:shape id="_x0000_i1963" type="#_x0000_t75" style="width:35.55pt;height:21.85pt" o:ole="">
                  <v:imagedata r:id="rId2210" o:title=""/>
                </v:shape>
                <o:OLEObject Type="Embed" ProgID="Equation.DSMT4" ShapeID="_x0000_i1963" DrawAspect="Content" ObjectID="_1375881296" r:id="rId221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64" type="#_x0000_t75" style="width:14.6pt;height:21.85pt" o:ole="">
                  <v:imagedata r:id="rId2212" o:title=""/>
                </v:shape>
                <o:OLEObject Type="Embed" ProgID="Equation.DSMT4" ShapeID="_x0000_i1964" DrawAspect="Content" ObjectID="_1375881297" r:id="rId2213"/>
              </w:object>
            </w:r>
            <w:r>
              <w:t xml:space="preserve"> (</w:t>
            </w:r>
            <w:r w:rsidR="006C2049" w:rsidRPr="006C2049">
              <w:rPr>
                <w:position w:val="-12"/>
              </w:rPr>
              <w:object w:dxaOrig="660" w:dyaOrig="360" w14:anchorId="6BBB1558">
                <v:shape id="_x0000_i1965" type="#_x0000_t75" style="width:36.45pt;height:21.85pt" o:ole="">
                  <v:imagedata r:id="rId2214" o:title=""/>
                </v:shape>
                <o:OLEObject Type="Embed" ProgID="Equation.DSMT4" ShapeID="_x0000_i1965" DrawAspect="Content" ObjectID="_1375881298" r:id="rId221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66" type="#_x0000_t75" style="width:14.6pt;height:21.85pt" o:ole="">
                  <v:imagedata r:id="rId2216" o:title=""/>
                </v:shape>
                <o:OLEObject Type="Embed" ProgID="Equation.DSMT4" ShapeID="_x0000_i1966" DrawAspect="Content" ObjectID="_1375881299" r:id="rId2217"/>
              </w:object>
            </w:r>
            <w:r>
              <w:t xml:space="preserve"> (</w:t>
            </w:r>
            <w:r w:rsidR="006C2049" w:rsidRPr="006C2049">
              <w:rPr>
                <w:position w:val="-10"/>
              </w:rPr>
              <w:object w:dxaOrig="920" w:dyaOrig="320" w14:anchorId="7E48D45C">
                <v:shape id="_x0000_i1967" type="#_x0000_t75" style="width:43.75pt;height:14.6pt" o:ole="">
                  <v:imagedata r:id="rId2218" o:title=""/>
                </v:shape>
                <o:OLEObject Type="Embed" ProgID="Equation.DSMT4" ShapeID="_x0000_i1967" DrawAspect="Content" ObjectID="_1375881300" r:id="rId2219"/>
              </w:object>
            </w:r>
            <w:r>
              <w:t xml:space="preserve">, </w:t>
            </w:r>
            <w:r w:rsidR="006C2049" w:rsidRPr="006C2049">
              <w:rPr>
                <w:position w:val="-12"/>
              </w:rPr>
              <w:object w:dxaOrig="680" w:dyaOrig="360" w14:anchorId="51267322">
                <v:shape id="_x0000_i1968" type="#_x0000_t75" style="width:36.45pt;height:21.85pt" o:ole="">
                  <v:imagedata r:id="rId2220" o:title=""/>
                </v:shape>
                <o:OLEObject Type="Embed" ProgID="Equation.DSMT4" ShapeID="_x0000_i1968" DrawAspect="Content" ObjectID="_1375881301" r:id="rId222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69" type="#_x0000_t75" style="width:187.75pt;height:36.45pt" o:ole="">
            <v:imagedata r:id="rId2222" o:title=""/>
          </v:shape>
          <o:OLEObject Type="Embed" ProgID="Equation.DSMT4" ShapeID="_x0000_i1969" DrawAspect="Content" ObjectID="_1375881302" r:id="rId2223"/>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70" type="#_x0000_t75" style="width:209.6pt;height:122.15pt" o:ole="">
            <v:imagedata r:id="rId2224" o:title=""/>
          </v:shape>
          <o:OLEObject Type="Embed" ProgID="Equation.DSMT4" ShapeID="_x0000_i1970" DrawAspect="Content" ObjectID="_1375881303" r:id="rId2225"/>
        </w:object>
      </w:r>
      <w:r>
        <w:t>,</w:t>
      </w:r>
    </w:p>
    <w:p w14:paraId="5A484DDC" w14:textId="6F9D0744" w:rsidR="006A0BC1" w:rsidRDefault="006C2049" w:rsidP="006A0BC1">
      <w:r w:rsidRPr="006C2049">
        <w:rPr>
          <w:position w:val="-6"/>
        </w:rPr>
        <w:object w:dxaOrig="220" w:dyaOrig="279" w14:anchorId="17280668">
          <v:shape id="_x0000_i1971" type="#_x0000_t75" style="width:14.6pt;height:14.6pt" o:ole="">
            <v:imagedata r:id="rId2226" o:title=""/>
          </v:shape>
          <o:OLEObject Type="Embed" ProgID="Equation.DSMT4" ShapeID="_x0000_i1971" DrawAspect="Content" ObjectID="_1375881304" r:id="rId2227"/>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72" type="#_x0000_t75" style="width:50.15pt;height:14.6pt" o:ole="">
            <v:imagedata r:id="rId2228" o:title=""/>
          </v:shape>
          <o:OLEObject Type="Embed" ProgID="Equation.DSMT4" ShapeID="_x0000_i1972" DrawAspect="Content" ObjectID="_1375881305" r:id="rId2229"/>
        </w:object>
      </w:r>
      <w:r w:rsidR="006A0BC1">
        <w:t xml:space="preserve"> where</w:t>
      </w:r>
      <w:r w:rsidR="006A0BC1">
        <w:rPr>
          <w:b/>
        </w:rPr>
        <w:t xml:space="preserve"> </w:t>
      </w:r>
      <w:r w:rsidRPr="006C2049">
        <w:rPr>
          <w:b/>
          <w:position w:val="-4"/>
        </w:rPr>
        <w:object w:dxaOrig="220" w:dyaOrig="260" w14:anchorId="2014D149">
          <v:shape id="_x0000_i1973" type="#_x0000_t75" style="width:14.6pt;height:14.6pt" o:ole="">
            <v:imagedata r:id="rId2230" o:title=""/>
          </v:shape>
          <o:OLEObject Type="Embed" ProgID="Equation.DSMT4" ShapeID="_x0000_i1973" DrawAspect="Content" ObjectID="_1375881306" r:id="rId2231"/>
        </w:object>
      </w:r>
      <w:r w:rsidR="006A0BC1" w:rsidRPr="00A16AEB">
        <w:t xml:space="preserve"> </w:t>
      </w:r>
      <w:r w:rsidR="006A0BC1">
        <w:t xml:space="preserve">is the deformation gradient.  </w:t>
      </w:r>
      <w:r w:rsidRPr="006C2049">
        <w:rPr>
          <w:position w:val="-12"/>
        </w:rPr>
        <w:object w:dxaOrig="360" w:dyaOrig="360" w14:anchorId="60D87A8F">
          <v:shape id="_x0000_i1974" type="#_x0000_t75" style="width:21.85pt;height:21.85pt" o:ole="">
            <v:imagedata r:id="rId2232" o:title=""/>
          </v:shape>
          <o:OLEObject Type="Embed" ProgID="Equation.DSMT4" ShapeID="_x0000_i1974" DrawAspect="Content" ObjectID="_1375881307" r:id="rId223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75" type="#_x0000_t75" style="width:165.85pt;height:21.85pt" o:ole="">
            <v:imagedata r:id="rId2234" o:title=""/>
          </v:shape>
          <o:OLEObject Type="Embed" ProgID="Equation.DSMT4" ShapeID="_x0000_i1975" DrawAspect="Content" ObjectID="_1375881308" r:id="rId2235"/>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76" type="#_x0000_t75" style="width:14.6pt;height:21.85pt" o:ole="">
            <v:imagedata r:id="rId2236" o:title=""/>
          </v:shape>
          <o:OLEObject Type="Embed" ProgID="Equation.DSMT4" ShapeID="_x0000_i1976" DrawAspect="Content" ObjectID="_1375881309" r:id="rId2237"/>
        </w:object>
      </w:r>
      <w:r>
        <w:t xml:space="preserve"> are orthonormal vectors normal to the planes of symmetry (defined as described in Section </w:t>
      </w:r>
      <w:r>
        <w:fldChar w:fldCharType="begin"/>
      </w:r>
      <w:r>
        <w:instrText xml:space="preserve"> REF _Ref162429694 \r \h </w:instrText>
      </w:r>
      <w:r>
        <w:fldChar w:fldCharType="separate"/>
      </w:r>
      <w:r w:rsidR="00554341">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77" type="#_x0000_t75" style="width:28.25pt;height:14.6pt" o:ole="">
            <v:imagedata r:id="rId2238" o:title=""/>
          </v:shape>
          <o:OLEObject Type="Embed" ProgID="Equation.DSMT4" ShapeID="_x0000_i1977" DrawAspect="Content" ObjectID="_1375881310" r:id="rId2239"/>
        </w:object>
      </w:r>
      <w:r>
        <w:t xml:space="preserve">) is given by </w:t>
      </w:r>
      <w:r w:rsidR="006C2049" w:rsidRPr="006C2049">
        <w:rPr>
          <w:position w:val="-28"/>
        </w:rPr>
        <w:object w:dxaOrig="3100" w:dyaOrig="680" w14:anchorId="4C8BDAC1">
          <v:shape id="_x0000_i1978" type="#_x0000_t75" style="width:158.6pt;height:36.45pt" o:ole="">
            <v:imagedata r:id="rId2240" o:title=""/>
          </v:shape>
          <o:OLEObject Type="Embed" ProgID="Equation.DSMT4" ShapeID="_x0000_i1978" DrawAspect="Content" ObjectID="_1375881311" r:id="rId2241"/>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659" w:name="_Toc302134638"/>
      <w:r>
        <w:lastRenderedPageBreak/>
        <w:t>Albro Isotropic Diffusivity</w:t>
      </w:r>
      <w:bookmarkEnd w:id="3659"/>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79" type="#_x0000_t75" style="width:14.6pt;height:21.85pt" o:ole="">
                  <v:imagedata r:id="rId2242" o:title=""/>
                </v:shape>
                <o:OLEObject Type="Embed" ProgID="Equation.DSMT4" ShapeID="_x0000_i1979" DrawAspect="Content" ObjectID="_1375881312" r:id="rId224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80" type="#_x0000_t75" style="width:14.6pt;height:21.85pt" o:ole="">
                  <v:imagedata r:id="rId2244" o:title=""/>
                </v:shape>
                <o:OLEObject Type="Embed" ProgID="Equation.DSMT4" ShapeID="_x0000_i1980" DrawAspect="Content" ObjectID="_1375881313" r:id="rId224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81" type="#_x0000_t75" style="width:14.6pt;height:21.85pt" o:ole="">
                  <v:imagedata r:id="rId2246" o:title=""/>
                </v:shape>
                <o:OLEObject Type="Embed" ProgID="Equation.DSMT4" ShapeID="_x0000_i1981" DrawAspect="Content" ObjectID="_1375881314" r:id="rId224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82" type="#_x0000_t75" style="width:151.3pt;height:35.55pt" o:ole="">
            <v:imagedata r:id="rId2248" o:title=""/>
          </v:shape>
          <o:OLEObject Type="Embed" ProgID="Equation.DSMT4" ShapeID="_x0000_i1982" DrawAspect="Content" ObjectID="_1375881315" r:id="rId2249"/>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83" type="#_x0000_t75" style="width:50.15pt;height:21.85pt" o:ole="">
            <v:imagedata r:id="rId2250" o:title=""/>
          </v:shape>
          <o:OLEObject Type="Embed" ProgID="Equation.DSMT4" ShapeID="_x0000_i1983" DrawAspect="Content" ObjectID="_1375881316" r:id="rId2251"/>
        </w:object>
      </w:r>
      <w:r w:rsidR="005467AD">
        <w:t xml:space="preserve"> and </w:t>
      </w:r>
      <w:r>
        <w:t xml:space="preserve">the porosity </w:t>
      </w:r>
      <w:r w:rsidR="006C2049" w:rsidRPr="006C2049">
        <w:rPr>
          <w:position w:val="-10"/>
        </w:rPr>
        <w:object w:dxaOrig="320" w:dyaOrig="360" w14:anchorId="4D19FF8A">
          <v:shape id="_x0000_i1984" type="#_x0000_t75" style="width:14.6pt;height:21.85pt" o:ole="">
            <v:imagedata r:id="rId2252" o:title=""/>
          </v:shape>
          <o:OLEObject Type="Embed" ProgID="Equation.DSMT4" ShapeID="_x0000_i1984" DrawAspect="Content" ObjectID="_1375881317" r:id="rId2253"/>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85" type="#_x0000_t75" style="width:57.4pt;height:36.45pt" o:ole="">
            <v:imagedata r:id="rId2254" o:title=""/>
          </v:shape>
          <o:OLEObject Type="Embed" ProgID="Equation.DSMT4" ShapeID="_x0000_i1985" DrawAspect="Content" ObjectID="_1375881318" r:id="rId2255"/>
        </w:object>
      </w:r>
      <w:r w:rsidR="00BC495E">
        <w:t>.</w:t>
      </w:r>
    </w:p>
    <w:p w14:paraId="4E967B54" w14:textId="6649E1A5" w:rsidR="00C14B72" w:rsidRDefault="006C2049" w:rsidP="00BC495E">
      <w:r w:rsidRPr="006C2049">
        <w:rPr>
          <w:position w:val="-6"/>
        </w:rPr>
        <w:object w:dxaOrig="220" w:dyaOrig="279" w14:anchorId="7AC5AAB9">
          <v:shape id="_x0000_i1986" type="#_x0000_t75" style="width:14.6pt;height:14.6pt" o:ole="">
            <v:imagedata r:id="rId2256" o:title=""/>
          </v:shape>
          <o:OLEObject Type="Embed" ProgID="Equation.DSMT4" ShapeID="_x0000_i1986" DrawAspect="Content" ObjectID="_1375881319" r:id="rId2257"/>
        </w:object>
      </w:r>
      <w:r w:rsidR="00C14B72" w:rsidRPr="00A16AEB">
        <w:t xml:space="preserve"> </w:t>
      </w:r>
      <w:r w:rsidR="00C14B72">
        <w:t xml:space="preserve">is the Jacobian of the deformation, i.e. </w:t>
      </w:r>
      <w:r w:rsidRPr="006C2049">
        <w:rPr>
          <w:position w:val="-6"/>
        </w:rPr>
        <w:object w:dxaOrig="940" w:dyaOrig="279" w14:anchorId="53183500">
          <v:shape id="_x0000_i1987" type="#_x0000_t75" style="width:50.15pt;height:14.6pt" o:ole="">
            <v:imagedata r:id="rId2258" o:title=""/>
          </v:shape>
          <o:OLEObject Type="Embed" ProgID="Equation.DSMT4" ShapeID="_x0000_i1987" DrawAspect="Content" ObjectID="_1375881320" r:id="rId2259"/>
        </w:object>
      </w:r>
      <w:r w:rsidR="00C14B72">
        <w:t xml:space="preserve"> where</w:t>
      </w:r>
      <w:r w:rsidR="00C14B72">
        <w:rPr>
          <w:b/>
        </w:rPr>
        <w:t xml:space="preserve"> </w:t>
      </w:r>
      <w:r w:rsidRPr="006C2049">
        <w:rPr>
          <w:b/>
          <w:position w:val="-4"/>
        </w:rPr>
        <w:object w:dxaOrig="220" w:dyaOrig="260" w14:anchorId="27F23029">
          <v:shape id="_x0000_i1988" type="#_x0000_t75" style="width:14.6pt;height:14.6pt" o:ole="">
            <v:imagedata r:id="rId2260" o:title=""/>
          </v:shape>
          <o:OLEObject Type="Embed" ProgID="Equation.DSMT4" ShapeID="_x0000_i1988" DrawAspect="Content" ObjectID="_1375881321" r:id="rId2261"/>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89" type="#_x0000_t75" style="width:14.6pt;height:21.85pt" o:ole="">
            <v:imagedata r:id="rId2262" o:title=""/>
          </v:shape>
          <o:OLEObject Type="Embed" ProgID="Equation.DSMT4" ShapeID="_x0000_i1989" DrawAspect="Content" ObjectID="_1375881322" r:id="rId2263"/>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90" type="#_x0000_t75" style="width:7.3pt;height:14.6pt" o:ole="">
            <v:imagedata r:id="rId2264" o:title=""/>
          </v:shape>
          <o:OLEObject Type="Embed" ProgID="Equation.DSMT4" ShapeID="_x0000_i1990" DrawAspect="Content" ObjectID="_1375881323" r:id="rId2265"/>
        </w:object>
      </w:r>
      <w:r w:rsidR="005467AD">
        <w:t xml:space="preserve"> represents the actual concentration of the solute whose diffusivity is given by </w:t>
      </w:r>
      <w:r w:rsidRPr="006C2049">
        <w:rPr>
          <w:position w:val="-6"/>
        </w:rPr>
        <w:object w:dxaOrig="200" w:dyaOrig="279" w14:anchorId="1C734503">
          <v:shape id="_x0000_i1991" type="#_x0000_t75" style="width:7.3pt;height:14.6pt" o:ole="">
            <v:imagedata r:id="rId2266" o:title=""/>
          </v:shape>
          <o:OLEObject Type="Embed" ProgID="Equation.DSMT4" ShapeID="_x0000_i1991" DrawAspect="Content" ObjectID="_1375881324" r:id="rId2267"/>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660" w:name="_Ref162420103"/>
      <w:bookmarkStart w:id="3661" w:name="_Toc302134639"/>
      <w:r w:rsidRPr="00B27FE9">
        <w:lastRenderedPageBreak/>
        <w:t>Solubility Materials</w:t>
      </w:r>
      <w:bookmarkEnd w:id="3660"/>
      <w:bookmarkEnd w:id="3661"/>
    </w:p>
    <w:p w14:paraId="0B0BD944" w14:textId="77777777" w:rsidR="006A0BC1" w:rsidRPr="00B27FE9" w:rsidRDefault="006A0BC1" w:rsidP="006A0BC1">
      <w:pPr>
        <w:pStyle w:val="Heading4"/>
      </w:pPr>
      <w:bookmarkStart w:id="3662" w:name="_Toc302134640"/>
      <w:r w:rsidRPr="00B27FE9">
        <w:t>Constant Solubility</w:t>
      </w:r>
      <w:bookmarkEnd w:id="3662"/>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92" type="#_x0000_t75" style="width:14.6pt;height:14.6pt" o:ole="">
                  <v:imagedata r:id="rId2268" o:title=""/>
                </v:shape>
                <o:OLEObject Type="Embed" ProgID="Equation.DSMT4" ShapeID="_x0000_i1992" DrawAspect="Content" ObjectID="_1375881325" r:id="rId226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93" type="#_x0000_t75" style="width:14.6pt;height:14.6pt" o:ole="">
            <v:imagedata r:id="rId2270" o:title=""/>
          </v:shape>
          <o:OLEObject Type="Embed" ProgID="Equation.DSMT4" ShapeID="_x0000_i1993" DrawAspect="Content" ObjectID="_1375881326" r:id="rId227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663" w:name="_Ref162420105"/>
      <w:bookmarkStart w:id="3664" w:name="_Toc302134641"/>
      <w:r w:rsidRPr="00B27FE9">
        <w:lastRenderedPageBreak/>
        <w:t>Osmotic Coefficient Materials</w:t>
      </w:r>
      <w:bookmarkEnd w:id="3663"/>
      <w:bookmarkEnd w:id="3664"/>
    </w:p>
    <w:p w14:paraId="1167F702" w14:textId="77777777" w:rsidR="006A0BC1" w:rsidRPr="00B27FE9" w:rsidRDefault="006A0BC1" w:rsidP="006A0BC1">
      <w:pPr>
        <w:pStyle w:val="Heading4"/>
      </w:pPr>
      <w:bookmarkStart w:id="3665" w:name="_Toc302134642"/>
      <w:r w:rsidRPr="00B27FE9">
        <w:t>Constant Osmotic Coefficient</w:t>
      </w:r>
      <w:bookmarkEnd w:id="3665"/>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94" type="#_x0000_t75" style="width:14.6pt;height:14.6pt" o:ole="">
                  <v:imagedata r:id="rId2272" o:title=""/>
                </v:shape>
                <o:OLEObject Type="Embed" ProgID="Equation.DSMT4" ShapeID="_x0000_i1994" DrawAspect="Content" ObjectID="_1375881327" r:id="rId227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95" type="#_x0000_t75" style="width:14.6pt;height:14.6pt" o:ole="">
            <v:imagedata r:id="rId2274" o:title=""/>
          </v:shape>
          <o:OLEObject Type="Embed" ProgID="Equation.DSMT4" ShapeID="_x0000_i1995" DrawAspect="Content" ObjectID="_1375881328" r:id="rId227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666" w:name="_Ref366847643"/>
      <w:bookmarkStart w:id="3667" w:name="_Ref240797904"/>
      <w:bookmarkStart w:id="3668" w:name="_Ref240797910"/>
      <w:bookmarkStart w:id="3669" w:name="_Toc302134643"/>
      <w:r>
        <w:lastRenderedPageBreak/>
        <w:t xml:space="preserve">Triphasic </w:t>
      </w:r>
      <w:r w:rsidR="00AC155B">
        <w:t xml:space="preserve">and Multiphasic </w:t>
      </w:r>
      <w:r>
        <w:t>Materials</w:t>
      </w:r>
      <w:bookmarkEnd w:id="3666"/>
      <w:bookmarkEnd w:id="3667"/>
      <w:bookmarkEnd w:id="3668"/>
      <w:bookmarkEnd w:id="3669"/>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554341">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554341">
        <w:fldChar w:fldCharType="begin"/>
      </w:r>
      <w:r w:rsidR="00554341">
        <w:instrText xml:space="preserve"> HYPERLINK "http://help.mrl.sci.utah.edu/help/index.jsp" </w:instrText>
      </w:r>
      <w:ins w:id="3670" w:author="Gerard" w:date="2015-08-25T15:04:00Z"/>
      <w:r w:rsidR="00554341">
        <w:fldChar w:fldCharType="separate"/>
      </w:r>
      <w:r w:rsidR="00D40C73" w:rsidRPr="00C966F3">
        <w:rPr>
          <w:rStyle w:val="Hyperlink"/>
          <w:i/>
        </w:rPr>
        <w:t>FEBio Theory Manual</w:t>
      </w:r>
      <w:r w:rsidR="00554341">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96" type="#_x0000_t75" style="width:14.6pt;height:7.3pt" o:ole="">
            <v:imagedata r:id="rId2276" o:title=""/>
          </v:shape>
          <o:OLEObject Type="Embed" ProgID="Equation.DSMT4" ShapeID="_x0000_i1996" DrawAspect="Content" ObjectID="_1375881329" r:id="rId2277"/>
        </w:object>
      </w:r>
      <w:r w:rsidRPr="00B27FE9">
        <w:t xml:space="preserve"> </w:t>
      </w:r>
      <w:r w:rsidR="006C2049" w:rsidRPr="006C2049">
        <w:rPr>
          <w:position w:val="-6"/>
        </w:rPr>
        <w:object w:dxaOrig="720" w:dyaOrig="260" w14:anchorId="28068F05">
          <v:shape id="_x0000_i1997" type="#_x0000_t75" style="width:36.45pt;height:14.6pt" o:ole="">
            <v:imagedata r:id="rId2278" o:title=""/>
          </v:shape>
          <o:OLEObject Type="Embed" ProgID="Equation.DSMT4" ShapeID="_x0000_i1997" DrawAspect="Content" ObjectID="_1375881330" r:id="rId2279"/>
        </w:object>
      </w:r>
      <w:r w:rsidR="006C2049" w:rsidRPr="006C2049">
        <w:rPr>
          <w:position w:val="-4"/>
        </w:rPr>
        <w:object w:dxaOrig="720" w:dyaOrig="200" w14:anchorId="4D97631A">
          <v:shape id="_x0000_i1998" type="#_x0000_t75" style="width:36.45pt;height:7.3pt" o:ole="">
            <v:imagedata r:id="rId2280" o:title=""/>
          </v:shape>
          <o:OLEObject Type="Embed" ProgID="Equation.DSMT4" ShapeID="_x0000_i1998" DrawAspect="Content" ObjectID="_1375881331" r:id="rId2281"/>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99" type="#_x0000_t75" style="width:14.6pt;height:14.6pt" o:ole="">
            <v:imagedata r:id="rId2282" o:title=""/>
          </v:shape>
          <o:OLEObject Type="Embed" ProgID="Equation.DSMT4" ShapeID="_x0000_i1999" DrawAspect="Content" ObjectID="_1375881332" r:id="rId2283"/>
        </w:object>
      </w:r>
      <w:r w:rsidRPr="00B27FE9">
        <w:t xml:space="preserve"> of the pores is able to accommodate solute </w:t>
      </w:r>
      <w:r w:rsidR="006C2049" w:rsidRPr="006C2049">
        <w:rPr>
          <w:position w:val="-4"/>
        </w:rPr>
        <w:object w:dxaOrig="220" w:dyaOrig="200" w14:anchorId="19BD59E5">
          <v:shape id="_x0000_i2000" type="#_x0000_t75" style="width:14.6pt;height:7.3pt" o:ole="">
            <v:imagedata r:id="rId2284" o:title=""/>
          </v:shape>
          <o:OLEObject Type="Embed" ProgID="Equation.DSMT4" ShapeID="_x0000_i2000" DrawAspect="Content" ObjectID="_1375881333" r:id="rId2285"/>
        </w:object>
      </w:r>
      <w:r w:rsidR="00AF653F">
        <w:t xml:space="preserve"> </w:t>
      </w:r>
      <w:r w:rsidRPr="00B27FE9">
        <w:t>(</w:t>
      </w:r>
      <w:r w:rsidR="006C2049" w:rsidRPr="006C2049">
        <w:rPr>
          <w:position w:val="-6"/>
        </w:rPr>
        <w:object w:dxaOrig="1020" w:dyaOrig="320" w14:anchorId="30B472A2">
          <v:shape id="_x0000_i2001" type="#_x0000_t75" style="width:50.15pt;height:14.6pt" o:ole="">
            <v:imagedata r:id="rId2286" o:title=""/>
          </v:shape>
          <o:OLEObject Type="Embed" ProgID="Equation.DSMT4" ShapeID="_x0000_i2001" DrawAspect="Content" ObjectID="_1375881334" r:id="rId2287"/>
        </w:object>
      </w:r>
      <w:r w:rsidRPr="00B27FE9">
        <w:t xml:space="preserve">).  Furthermore, the activity </w:t>
      </w:r>
      <w:r w:rsidR="006C2049" w:rsidRPr="006C2049">
        <w:rPr>
          <w:position w:val="-10"/>
        </w:rPr>
        <w:object w:dxaOrig="300" w:dyaOrig="360" w14:anchorId="563F3783">
          <v:shape id="_x0000_i2002" type="#_x0000_t75" style="width:14.6pt;height:21.85pt" o:ole="">
            <v:imagedata r:id="rId2288" o:title=""/>
          </v:shape>
          <o:OLEObject Type="Embed" ProgID="Equation.DSMT4" ShapeID="_x0000_i2002" DrawAspect="Content" ObjectID="_1375881335" r:id="rId2289"/>
        </w:object>
      </w:r>
      <w:r w:rsidRPr="00B27FE9">
        <w:t xml:space="preserve"> of solute </w:t>
      </w:r>
      <w:r w:rsidR="006C2049" w:rsidRPr="006C2049">
        <w:rPr>
          <w:position w:val="-4"/>
        </w:rPr>
        <w:object w:dxaOrig="220" w:dyaOrig="200" w14:anchorId="70AA812C">
          <v:shape id="_x0000_i2003" type="#_x0000_t75" style="width:14.6pt;height:7.3pt" o:ole="">
            <v:imagedata r:id="rId2290" o:title=""/>
          </v:shape>
          <o:OLEObject Type="Embed" ProgID="Equation.DSMT4" ShapeID="_x0000_i2003" DrawAspect="Content" ObjectID="_1375881336" r:id="rId2291"/>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2004" type="#_x0000_t75" style="width:64.7pt;height:21.85pt" o:ole="">
            <v:imagedata r:id="rId2292" o:title=""/>
          </v:shape>
          <o:OLEObject Type="Embed" ProgID="Equation.DSMT4" ShapeID="_x0000_i2004" DrawAspect="Content" ObjectID="_1375881337" r:id="rId2293"/>
        </w:object>
      </w:r>
      <w:r w:rsidRPr="00B27FE9">
        <w:t xml:space="preserve">, such that the chemical potential </w:t>
      </w:r>
      <w:r w:rsidR="006C2049" w:rsidRPr="006C2049">
        <w:rPr>
          <w:position w:val="-10"/>
        </w:rPr>
        <w:object w:dxaOrig="240" w:dyaOrig="260" w14:anchorId="62AD6659">
          <v:shape id="_x0000_i2005" type="#_x0000_t75" style="width:14.6pt;height:14.6pt" o:ole="">
            <v:imagedata r:id="rId2294" o:title=""/>
          </v:shape>
          <o:OLEObject Type="Embed" ProgID="Equation.DSMT4" ShapeID="_x0000_i2005" DrawAspect="Content" ObjectID="_1375881338" r:id="rId2295"/>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2006" type="#_x0000_t75" style="width:122.15pt;height:36.45pt" o:ole="">
            <v:imagedata r:id="rId2296" o:title=""/>
          </v:shape>
          <o:OLEObject Type="Embed" ProgID="Equation.DSMT4" ShapeID="_x0000_i2006" DrawAspect="Content" ObjectID="_1375881339" r:id="rId2297"/>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2007" type="#_x0000_t75" style="width:14.6pt;height:21.85pt" o:ole="">
            <v:imagedata r:id="rId2298" o:title=""/>
          </v:shape>
          <o:OLEObject Type="Embed" ProgID="Equation.DSMT4" ShapeID="_x0000_i2007" DrawAspect="Content" ObjectID="_1375881340" r:id="rId2299"/>
        </w:object>
      </w:r>
      <w:r w:rsidRPr="00B27FE9">
        <w:t xml:space="preserve"> is the solute chemical potential at some reference temperature </w:t>
      </w:r>
      <w:r w:rsidR="006C2049" w:rsidRPr="006C2049">
        <w:rPr>
          <w:position w:val="-6"/>
        </w:rPr>
        <w:object w:dxaOrig="200" w:dyaOrig="279" w14:anchorId="32325234">
          <v:shape id="_x0000_i2008" type="#_x0000_t75" style="width:7.3pt;height:14.6pt" o:ole="">
            <v:imagedata r:id="rId2300" o:title=""/>
          </v:shape>
          <o:OLEObject Type="Embed" ProgID="Equation.DSMT4" ShapeID="_x0000_i2008" DrawAspect="Content" ObjectID="_1375881341" r:id="rId2301"/>
        </w:object>
      </w:r>
      <w:r w:rsidRPr="00B27FE9">
        <w:t xml:space="preserve">; </w:t>
      </w:r>
      <w:r w:rsidR="006C2049" w:rsidRPr="006C2049">
        <w:rPr>
          <w:position w:val="-6"/>
        </w:rPr>
        <w:object w:dxaOrig="279" w:dyaOrig="320" w14:anchorId="7CF21F4B">
          <v:shape id="_x0000_i2009" type="#_x0000_t75" style="width:14.6pt;height:14.6pt" o:ole="">
            <v:imagedata r:id="rId2302" o:title=""/>
          </v:shape>
          <o:OLEObject Type="Embed" ProgID="Equation.DSMT4" ShapeID="_x0000_i2009" DrawAspect="Content" ObjectID="_1375881342" r:id="rId2303"/>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2010" type="#_x0000_t75" style="width:21.85pt;height:14.6pt" o:ole="">
            <v:imagedata r:id="rId2304" o:title=""/>
          </v:shape>
          <o:OLEObject Type="Embed" ProgID="Equation.DSMT4" ShapeID="_x0000_i2010" DrawAspect="Content" ObjectID="_1375881343" r:id="rId2305"/>
        </w:object>
      </w:r>
      <w:r w:rsidRPr="00B27FE9">
        <w:t xml:space="preserve"> is the solute molecular weight (an invariant quantity); and </w:t>
      </w:r>
      <w:r w:rsidR="006C2049" w:rsidRPr="006C2049">
        <w:rPr>
          <w:position w:val="-4"/>
        </w:rPr>
        <w:object w:dxaOrig="240" w:dyaOrig="260" w14:anchorId="605074E8">
          <v:shape id="_x0000_i2011" type="#_x0000_t75" style="width:14.6pt;height:14.6pt" o:ole="">
            <v:imagedata r:id="rId2306" o:title=""/>
          </v:shape>
          <o:OLEObject Type="Embed" ProgID="Equation.DSMT4" ShapeID="_x0000_i2011" DrawAspect="Content" ObjectID="_1375881344" r:id="rId2307"/>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2012" type="#_x0000_t75" style="width:14.6pt;height:14.6pt" o:ole="">
            <v:imagedata r:id="rId2308" o:title=""/>
          </v:shape>
          <o:OLEObject Type="Embed" ProgID="Equation.DSMT4" ShapeID="_x0000_i2012" DrawAspect="Content" ObjectID="_1375881345" r:id="rId2309"/>
        </w:object>
      </w:r>
      <w:r w:rsidRPr="00B27FE9">
        <w:t xml:space="preserve">; in general, </w:t>
      </w:r>
      <w:r w:rsidR="006C2049" w:rsidRPr="006C2049">
        <w:rPr>
          <w:position w:val="-4"/>
        </w:rPr>
        <w:object w:dxaOrig="320" w:dyaOrig="300" w14:anchorId="30909DFD">
          <v:shape id="_x0000_i2013" type="#_x0000_t75" style="width:14.6pt;height:14.6pt" o:ole="">
            <v:imagedata r:id="rId2310" o:title=""/>
          </v:shape>
          <o:OLEObject Type="Embed" ProgID="Equation.DSMT4" ShapeID="_x0000_i2013" DrawAspect="Content" ObjectID="_1375881346" r:id="rId2311"/>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2014" type="#_x0000_t75" style="width:50.15pt;height:14.6pt" o:ole="">
            <v:imagedata r:id="rId2312" o:title=""/>
          </v:shape>
          <o:OLEObject Type="Embed" ProgID="Equation.DSMT4" ShapeID="_x0000_i2014" DrawAspect="Content" ObjectID="_1375881347" r:id="rId2313"/>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2015" type="#_x0000_t75" style="width:14.6pt;height:14.6pt" o:ole="">
            <v:imagedata r:id="rId2314" o:title=""/>
          </v:shape>
          <o:OLEObject Type="Embed" ProgID="Equation.DSMT4" ShapeID="_x0000_i2015" DrawAspect="Content" ObjectID="_1375881348" r:id="rId2315"/>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2016" type="#_x0000_t75" style="width:79.3pt;height:43.75pt" o:ole="">
            <v:imagedata r:id="rId2316" o:title=""/>
          </v:shape>
          <o:OLEObject Type="Embed" ProgID="Equation.DSMT4" ShapeID="_x0000_i2016" DrawAspect="Content" ObjectID="_1375881349" r:id="rId2317"/>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2017" type="#_x0000_t75" style="width:14.6pt;height:21.85pt" o:ole="">
            <v:imagedata r:id="rId2318" o:title=""/>
          </v:shape>
          <o:OLEObject Type="Embed" ProgID="Equation.DSMT4" ShapeID="_x0000_i2017" DrawAspect="Content" ObjectID="_1375881350" r:id="rId2319"/>
        </w:object>
      </w:r>
      <w:r>
        <w:t xml:space="preserve"> is the solid volume fraction and </w:t>
      </w:r>
      <w:r w:rsidR="006C2049" w:rsidRPr="006C2049">
        <w:rPr>
          <w:position w:val="-14"/>
        </w:rPr>
        <w:object w:dxaOrig="279" w:dyaOrig="420" w14:anchorId="52AF4369">
          <v:shape id="_x0000_i2018" type="#_x0000_t75" style="width:14.6pt;height:21.85pt" o:ole="">
            <v:imagedata r:id="rId2320" o:title=""/>
          </v:shape>
          <o:OLEObject Type="Embed" ProgID="Equation.DSMT4" ShapeID="_x0000_i2018" DrawAspect="Content" ObjectID="_1375881351" r:id="rId2321"/>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2019" type="#_x0000_t75" style="width:93.85pt;height:28.25pt" o:ole="">
            <v:imagedata r:id="rId2322" o:title=""/>
          </v:shape>
          <o:OLEObject Type="Embed" ProgID="Equation.DSMT4" ShapeID="_x0000_i2019" DrawAspect="Content" ObjectID="_1375881352" r:id="rId2323"/>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2020" type="#_x0000_t75" style="width:14.6pt;height:14.6pt" o:ole="">
            <v:imagedata r:id="rId2324" o:title=""/>
          </v:shape>
          <o:OLEObject Type="Embed" ProgID="Equation.DSMT4" ShapeID="_x0000_i2020" DrawAspect="Content" ObjectID="_1375881353" r:id="rId2325"/>
        </w:object>
      </w:r>
      <w:r w:rsidR="00AC56AD">
        <w:t xml:space="preserve"> is the charge number of </w:t>
      </w:r>
      <w:r w:rsidR="006F7C2B">
        <w:t xml:space="preserve">solute </w:t>
      </w:r>
      <w:r w:rsidR="006C2049" w:rsidRPr="006C2049">
        <w:rPr>
          <w:position w:val="-6"/>
        </w:rPr>
        <w:object w:dxaOrig="240" w:dyaOrig="220" w14:anchorId="3C456E77">
          <v:shape id="_x0000_i2021" type="#_x0000_t75" style="width:14.6pt;height:14.6pt" o:ole="">
            <v:imagedata r:id="rId2326" o:title=""/>
          </v:shape>
          <o:OLEObject Type="Embed" ProgID="Equation.DSMT4" ShapeID="_x0000_i2021" DrawAspect="Content" ObjectID="_1375881354" r:id="rId2327"/>
        </w:object>
      </w:r>
      <w:r w:rsidR="006C2049" w:rsidRPr="006C2049">
        <w:rPr>
          <w:position w:val="-4"/>
        </w:rPr>
        <w:object w:dxaOrig="920" w:dyaOrig="320" w14:anchorId="4374010A">
          <v:shape id="_x0000_i2022" type="#_x0000_t75" style="width:43.75pt;height:14.6pt" o:ole="">
            <v:imagedata r:id="rId2328" o:title=""/>
          </v:shape>
          <o:OLEObject Type="Embed" ProgID="Equation.DSMT4" ShapeID="_x0000_i2022" DrawAspect="Content" ObjectID="_1375881355" r:id="rId2329"/>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2023" type="#_x0000_t75" style="width:14.6pt;height:14.6pt" o:ole="">
            <v:imagedata r:id="rId2330" o:title=""/>
          </v:shape>
          <o:OLEObject Type="Embed" ProgID="Equation.DSMT4" ShapeID="_x0000_i2023" DrawAspect="Content" ObjectID="_1375881356" r:id="rId2331"/>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2024" type="#_x0000_t75" style="width:14.6pt;height:21.85pt" o:ole="">
            <v:imagedata r:id="rId2332" o:title=""/>
          </v:shape>
          <o:OLEObject Type="Embed" ProgID="Equation.DSMT4" ShapeID="_x0000_i2024" DrawAspect="Content" ObjectID="_1375881357" r:id="rId2333"/>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2025" type="#_x0000_t75" style="width:180.45pt;height:36.45pt" o:ole="">
            <v:imagedata r:id="rId2334" o:title=""/>
          </v:shape>
          <o:OLEObject Type="Embed" ProgID="Equation.DSMT4" ShapeID="_x0000_i2025" DrawAspect="Content" ObjectID="_1375881358" r:id="rId2335"/>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2026" type="#_x0000_t75" style="width:14.6pt;height:21.85pt" o:ole="">
            <v:imagedata r:id="rId2336" o:title=""/>
          </v:shape>
          <o:OLEObject Type="Embed" ProgID="Equation.DSMT4" ShapeID="_x0000_i2026" DrawAspect="Content" ObjectID="_1375881359" r:id="rId2337"/>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2027" type="#_x0000_t75" style="width:194.15pt;height:43.75pt" o:ole="">
            <v:imagedata r:id="rId2338" o:title=""/>
          </v:shape>
          <o:OLEObject Type="Embed" ProgID="Equation.DSMT4" ShapeID="_x0000_i2027" DrawAspect="Content" ObjectID="_1375881360" r:id="rId2339"/>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2028" type="#_x0000_t75" style="width:14.6pt;height:14.6pt" o:ole="">
            <v:imagedata r:id="rId2340" o:title=""/>
          </v:shape>
          <o:OLEObject Type="Embed" ProgID="Equation.DSMT4" ShapeID="_x0000_i2028" DrawAspect="Content" ObjectID="_1375881361" r:id="rId2341"/>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29" type="#_x0000_t75" style="width:14.6pt;height:21.85pt" o:ole="">
            <v:imagedata r:id="rId2342" o:title=""/>
          </v:shape>
          <o:OLEObject Type="Embed" ProgID="Equation.DSMT4" ShapeID="_x0000_i2029" DrawAspect="Content" ObjectID="_1375881362" r:id="rId2343"/>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30" type="#_x0000_t75" style="width:173.15pt;height:36.45pt" o:ole="">
            <v:imagedata r:id="rId2344" o:title=""/>
          </v:shape>
          <o:OLEObject Type="Embed" ProgID="Equation.DSMT4" ShapeID="_x0000_i2030" DrawAspect="Content" ObjectID="_1375881363" r:id="rId2345"/>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31" type="#_x0000_t75" style="width:14.6pt;height:21.85pt" o:ole="">
            <v:imagedata r:id="rId2346" o:title=""/>
          </v:shape>
          <o:OLEObject Type="Embed" ProgID="Equation.DSMT4" ShapeID="_x0000_i2031" DrawAspect="Content" ObjectID="_1375881364" r:id="rId2347"/>
        </w:object>
      </w:r>
      <w:r w:rsidRPr="00B27FE9">
        <w:t xml:space="preserve"> is the solvent chemical potential at some reference temperature </w:t>
      </w:r>
      <w:r w:rsidR="006C2049" w:rsidRPr="006C2049">
        <w:rPr>
          <w:position w:val="-6"/>
        </w:rPr>
        <w:object w:dxaOrig="200" w:dyaOrig="279" w14:anchorId="42E518EF">
          <v:shape id="_x0000_i2032" type="#_x0000_t75" style="width:7.3pt;height:14.6pt" o:ole="">
            <v:imagedata r:id="rId2348" o:title=""/>
          </v:shape>
          <o:OLEObject Type="Embed" ProgID="Equation.DSMT4" ShapeID="_x0000_i2032" DrawAspect="Content" ObjectID="_1375881365" r:id="rId2349"/>
        </w:object>
      </w:r>
      <w:r w:rsidRPr="00B27FE9">
        <w:t xml:space="preserve">; </w:t>
      </w:r>
      <w:r w:rsidR="006C2049" w:rsidRPr="006C2049">
        <w:rPr>
          <w:position w:val="-12"/>
        </w:rPr>
        <w:object w:dxaOrig="340" w:dyaOrig="380" w14:anchorId="2C3F201E">
          <v:shape id="_x0000_i2033" type="#_x0000_t75" style="width:14.6pt;height:21.85pt" o:ole="">
            <v:imagedata r:id="rId2350" o:title=""/>
          </v:shape>
          <o:OLEObject Type="Embed" ProgID="Equation.DSMT4" ShapeID="_x0000_i2033" DrawAspect="Content" ObjectID="_1375881366" r:id="rId2351"/>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34" type="#_x0000_t75" style="width:14.6pt;height:14.6pt" o:ole="">
            <v:imagedata r:id="rId2352" o:title=""/>
          </v:shape>
          <o:OLEObject Type="Embed" ProgID="Equation.DSMT4" ShapeID="_x0000_i2034" DrawAspect="Content" ObjectID="_1375881367" r:id="rId2353"/>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35" type="#_x0000_t75" style="width:14.6pt;height:14.6pt" o:ole="">
            <v:imagedata r:id="rId2354" o:title=""/>
          </v:shape>
          <o:OLEObject Type="Embed" ProgID="Equation.DSMT4" ShapeID="_x0000_i2035" DrawAspect="Content" ObjectID="_1375881368" r:id="rId2355"/>
        </w:object>
      </w:r>
      <w:r w:rsidRPr="00B27FE9">
        <w:t xml:space="preserve">; in general, </w:t>
      </w:r>
      <w:r w:rsidR="006C2049" w:rsidRPr="006C2049">
        <w:rPr>
          <w:position w:val="-4"/>
        </w:rPr>
        <w:object w:dxaOrig="260" w:dyaOrig="240" w14:anchorId="04A39CDB">
          <v:shape id="_x0000_i2036" type="#_x0000_t75" style="width:14.6pt;height:14.6pt" o:ole="">
            <v:imagedata r:id="rId2356" o:title=""/>
          </v:shape>
          <o:OLEObject Type="Embed" ProgID="Equation.DSMT4" ShapeID="_x0000_i2036" DrawAspect="Content" ObjectID="_1375881369" r:id="rId2357"/>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37" type="#_x0000_t75" style="width:50.15pt;height:14.6pt" o:ole="">
            <v:imagedata r:id="rId2358" o:title=""/>
          </v:shape>
          <o:OLEObject Type="Embed" ProgID="Equation.DSMT4" ShapeID="_x0000_i2037" DrawAspect="Content" ObjectID="_1375881370" r:id="rId2359"/>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38" type="#_x0000_t75" style="width:14.6pt;height:14.6pt" o:ole="">
            <v:imagedata r:id="rId2360" o:title=""/>
          </v:shape>
          <o:OLEObject Type="Embed" ProgID="Equation.DSMT4" ShapeID="_x0000_i2038" DrawAspect="Content" ObjectID="_1375881371" r:id="rId2361"/>
        </w:object>
      </w:r>
      <w:r w:rsidRPr="00B27FE9">
        <w:t xml:space="preserve"> and solute concentration </w:t>
      </w:r>
      <w:r w:rsidR="006C2049" w:rsidRPr="006C2049">
        <w:rPr>
          <w:position w:val="-6"/>
        </w:rPr>
        <w:object w:dxaOrig="300" w:dyaOrig="320" w14:anchorId="0B82BA3B">
          <v:shape id="_x0000_i2039" type="#_x0000_t75" style="width:14.6pt;height:14.6pt" o:ole="">
            <v:imagedata r:id="rId2362" o:title=""/>
          </v:shape>
          <o:OLEObject Type="Embed" ProgID="Equation.DSMT4" ShapeID="_x0000_i2039" DrawAspect="Content" ObjectID="_1375881372" r:id="rId2363"/>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40" type="#_x0000_t75" style="width:100.25pt;height:43.75pt" o:ole="">
            <v:imagedata r:id="rId2364" o:title=""/>
          </v:shape>
          <o:OLEObject Type="Embed" ProgID="Equation.DSMT4" ShapeID="_x0000_i2040" DrawAspect="Content" ObjectID="_1375881373" r:id="rId2365"/>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41" type="#_x0000_t75" style="width:115.75pt;height:43.75pt" o:ole="">
            <v:imagedata r:id="rId2366" o:title=""/>
          </v:shape>
          <o:OLEObject Type="Embed" ProgID="Equation.DSMT4" ShapeID="_x0000_i2041" DrawAspect="Content" ObjectID="_1375881374" r:id="rId2367"/>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42" type="#_x0000_t75" style="width:14.6pt;height:7.3pt" o:ole="">
            <v:imagedata r:id="rId2368" o:title=""/>
          </v:shape>
          <o:OLEObject Type="Embed" ProgID="Equation.DSMT4" ShapeID="_x0000_i2042" DrawAspect="Content" ObjectID="_1375881375" r:id="rId2369"/>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43" type="#_x0000_t75" style="width:7.3pt;height:14.6pt" o:ole="">
            <v:imagedata r:id="rId2370" o:title=""/>
          </v:shape>
          <o:OLEObject Type="Embed" ProgID="Equation.DSMT4" ShapeID="_x0000_i2043" DrawAspect="Content" ObjectID="_1375881376" r:id="rId2371"/>
        </w:object>
      </w:r>
      <w:r w:rsidR="00D40C73" w:rsidRPr="00B27FE9">
        <w:t xml:space="preserve">, the effective fluid pressure </w:t>
      </w:r>
      <w:r w:rsidR="006C2049" w:rsidRPr="006C2049">
        <w:rPr>
          <w:position w:val="-10"/>
        </w:rPr>
        <w:object w:dxaOrig="240" w:dyaOrig="320" w14:anchorId="01A296AF">
          <v:shape id="_x0000_i2044" type="#_x0000_t75" style="width:14.6pt;height:14.6pt" o:ole="">
            <v:imagedata r:id="rId2372" o:title=""/>
          </v:shape>
          <o:OLEObject Type="Embed" ProgID="Equation.DSMT4" ShapeID="_x0000_i2044" DrawAspect="Content" ObjectID="_1375881377" r:id="rId2373"/>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45" type="#_x0000_t75" style="width:14.6pt;height:14.6pt" o:ole="">
            <v:imagedata r:id="rId2374" o:title=""/>
          </v:shape>
          <o:OLEObject Type="Embed" ProgID="Equation.DSMT4" ShapeID="_x0000_i2045" DrawAspect="Content" ObjectID="_1375881378" r:id="rId2375"/>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46" type="#_x0000_t75" style="width:14.6pt;height:14.6pt" o:ole="">
            <v:imagedata r:id="rId2376" o:title=""/>
          </v:shape>
          <o:OLEObject Type="Embed" ProgID="Equation.DSMT4" ShapeID="_x0000_i2046" DrawAspect="Content" ObjectID="_1375881379" r:id="rId2377"/>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47" type="#_x0000_t75" style="width:14.6pt;height:14.6pt" o:ole="">
            <v:imagedata r:id="rId2378" o:title=""/>
          </v:shape>
          <o:OLEObject Type="Embed" ProgID="Equation.DSMT4" ShapeID="_x0000_i2047" DrawAspect="Content" ObjectID="_1375881380" r:id="rId2379"/>
        </w:object>
      </w:r>
      <w:r w:rsidR="00D40C73" w:rsidRPr="00B27FE9">
        <w:t xml:space="preserve">.  (In a biphasic material however, since </w:t>
      </w:r>
      <w:r w:rsidR="006C2049" w:rsidRPr="006C2049">
        <w:rPr>
          <w:position w:val="-6"/>
        </w:rPr>
        <w:object w:dxaOrig="660" w:dyaOrig="320" w14:anchorId="2B4F2797">
          <v:shape id="_x0000_i2048" type="#_x0000_t75" style="width:36.45pt;height:14.6pt" o:ole="">
            <v:imagedata r:id="rId2380" o:title=""/>
          </v:shape>
          <o:OLEObject Type="Embed" ProgID="Equation.DSMT4" ShapeID="_x0000_i2048" DrawAspect="Content" ObjectID="_1375881381" r:id="rId2381"/>
        </w:object>
      </w:r>
      <w:r w:rsidR="00D40C73" w:rsidRPr="00B27FE9">
        <w:t xml:space="preserve">, the effective and actual fluid pressures are the same, </w:t>
      </w:r>
      <w:r w:rsidR="006C2049" w:rsidRPr="006C2049">
        <w:rPr>
          <w:position w:val="-10"/>
        </w:rPr>
        <w:object w:dxaOrig="620" w:dyaOrig="320" w14:anchorId="44790EAF">
          <v:shape id="_x0000_i2049" type="#_x0000_t75" style="width:28.25pt;height:14.6pt" o:ole="">
            <v:imagedata r:id="rId2382" o:title=""/>
          </v:shape>
          <o:OLEObject Type="Embed" ProgID="Equation.DSMT4" ShapeID="_x0000_i2049" DrawAspect="Content" ObjectID="_1375881382" r:id="rId2383"/>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50" type="#_x0000_t75" style="width:64.7pt;height:21.85pt" o:ole="">
            <v:imagedata r:id="rId2384" o:title=""/>
          </v:shape>
          <o:OLEObject Type="Embed" ProgID="Equation.DSMT4" ShapeID="_x0000_i2050" DrawAspect="Content" ObjectID="_1375881383" r:id="rId2385"/>
        </w:object>
      </w:r>
      <w:r w:rsidRPr="00B27FE9">
        <w:t xml:space="preserve">, where </w:t>
      </w:r>
      <w:r w:rsidR="006C2049" w:rsidRPr="006C2049">
        <w:rPr>
          <w:position w:val="-6"/>
        </w:rPr>
        <w:object w:dxaOrig="300" w:dyaOrig="320" w14:anchorId="20E83365">
          <v:shape id="_x0000_i2051" type="#_x0000_t75" style="width:14.6pt;height:14.6pt" o:ole="">
            <v:imagedata r:id="rId2386" o:title=""/>
          </v:shape>
          <o:OLEObject Type="Embed" ProgID="Equation.DSMT4" ShapeID="_x0000_i2051" DrawAspect="Content" ObjectID="_1375881384" r:id="rId2387"/>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52" type="#_x0000_t75" style="width:7.3pt;height:7.3pt" o:ole="">
            <v:imagedata r:id="rId2388" o:title=""/>
          </v:shape>
          <o:OLEObject Type="Embed" ProgID="Equation.DSMT4" ShapeID="_x0000_i2052" DrawAspect="Content" ObjectID="_1375881385" r:id="rId2389"/>
        </w:object>
      </w:r>
      <w:r w:rsidRPr="00B27FE9">
        <w:t xml:space="preserve"> is </w:t>
      </w:r>
      <w:r w:rsidR="006C2049" w:rsidRPr="006C2049">
        <w:rPr>
          <w:position w:val="-6"/>
        </w:rPr>
        <w:object w:dxaOrig="800" w:dyaOrig="260" w14:anchorId="4635019B">
          <v:shape id="_x0000_i2053" type="#_x0000_t75" style="width:43.75pt;height:14.6pt" o:ole="">
            <v:imagedata r:id="rId2390" o:title=""/>
          </v:shape>
          <o:OLEObject Type="Embed" ProgID="Equation.DSMT4" ShapeID="_x0000_i2053" DrawAspect="Content" ObjectID="_1375881386" r:id="rId2391"/>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54" type="#_x0000_t75" style="width:28.25pt;height:14.6pt" o:ole="">
            <v:imagedata r:id="rId2392" o:title=""/>
          </v:shape>
          <o:OLEObject Type="Embed" ProgID="Equation.DSMT4" ShapeID="_x0000_i2054" DrawAspect="Content" ObjectID="_1375881387" r:id="rId2393"/>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55" type="#_x0000_t75" style="width:43.75pt;height:14.6pt" o:ole="">
            <v:imagedata r:id="rId2394" o:title=""/>
          </v:shape>
          <o:OLEObject Type="Embed" ProgID="Equation.DSMT4" ShapeID="_x0000_i2055" DrawAspect="Content" ObjectID="_1375881388" r:id="rId2395"/>
        </w:object>
      </w:r>
      <w:r w:rsidRPr="00B27FE9">
        <w:t xml:space="preserve"> and </w:t>
      </w:r>
      <w:r w:rsidR="006C2049" w:rsidRPr="006C2049">
        <w:rPr>
          <w:position w:val="-10"/>
        </w:rPr>
        <w:object w:dxaOrig="880" w:dyaOrig="360" w14:anchorId="037676A5">
          <v:shape id="_x0000_i2056" type="#_x0000_t75" style="width:43.75pt;height:21.85pt" o:ole="">
            <v:imagedata r:id="rId2396" o:title=""/>
          </v:shape>
          <o:OLEObject Type="Embed" ProgID="Equation.DSMT4" ShapeID="_x0000_i2056" DrawAspect="Content" ObjectID="_1375881389" r:id="rId2397"/>
        </w:object>
      </w:r>
      <w:r w:rsidRPr="00B27FE9">
        <w:t xml:space="preserve">, where </w:t>
      </w:r>
      <w:r w:rsidR="006C2049" w:rsidRPr="006C2049">
        <w:rPr>
          <w:position w:val="-6"/>
        </w:rPr>
        <w:object w:dxaOrig="260" w:dyaOrig="220" w14:anchorId="5C2CB2ED">
          <v:shape id="_x0000_i2057" type="#_x0000_t75" style="width:14.6pt;height:14.6pt" o:ole="">
            <v:imagedata r:id="rId2398" o:title=""/>
          </v:shape>
          <o:OLEObject Type="Embed" ProgID="Equation.DSMT4" ShapeID="_x0000_i2057" DrawAspect="Content" ObjectID="_1375881390" r:id="rId2399"/>
        </w:object>
      </w:r>
      <w:r w:rsidRPr="00B27FE9">
        <w:t xml:space="preserve"> is the volumetric flux of solvent relative to the solid and </w:t>
      </w:r>
      <w:r w:rsidR="006C2049" w:rsidRPr="006C2049">
        <w:rPr>
          <w:position w:val="-10"/>
        </w:rPr>
        <w:object w:dxaOrig="260" w:dyaOrig="360" w14:anchorId="6A94FC79">
          <v:shape id="_x0000_i2058" type="#_x0000_t75" style="width:14.6pt;height:21.85pt" o:ole="">
            <v:imagedata r:id="rId2400" o:title=""/>
          </v:shape>
          <o:OLEObject Type="Embed" ProgID="Equation.DSMT4" ShapeID="_x0000_i2058" DrawAspect="Content" ObjectID="_1375881391" r:id="rId2401"/>
        </w:object>
      </w:r>
      <w:r w:rsidRPr="00B27FE9">
        <w:t xml:space="preserve"> is the molar flux of solute </w:t>
      </w:r>
      <w:r w:rsidR="006C2049" w:rsidRPr="006C2049">
        <w:rPr>
          <w:position w:val="-4"/>
        </w:rPr>
        <w:object w:dxaOrig="220" w:dyaOrig="200" w14:anchorId="1E3AD037">
          <v:shape id="_x0000_i2059" type="#_x0000_t75" style="width:14.6pt;height:7.3pt" o:ole="">
            <v:imagedata r:id="rId2402" o:title=""/>
          </v:shape>
          <o:OLEObject Type="Embed" ProgID="Equation.DSMT4" ShapeID="_x0000_i2059" DrawAspect="Content" ObjectID="_1375881392" r:id="rId2403"/>
        </w:object>
      </w:r>
      <w:r w:rsidR="00C669AA">
        <w:t xml:space="preserve"> </w:t>
      </w:r>
      <w:r w:rsidRPr="00B27FE9">
        <w:t xml:space="preserve">relative to the solid.  In general, </w:t>
      </w:r>
      <w:r w:rsidR="006C2049" w:rsidRPr="006C2049">
        <w:rPr>
          <w:position w:val="-6"/>
        </w:rPr>
        <w:object w:dxaOrig="260" w:dyaOrig="220" w14:anchorId="3B53B72C">
          <v:shape id="_x0000_i2060" type="#_x0000_t75" style="width:14.6pt;height:14.6pt" o:ole="">
            <v:imagedata r:id="rId2404" o:title=""/>
          </v:shape>
          <o:OLEObject Type="Embed" ProgID="Equation.DSMT4" ShapeID="_x0000_i2060" DrawAspect="Content" ObjectID="_1375881393" r:id="rId2405"/>
        </w:object>
      </w:r>
      <w:r w:rsidRPr="00B27FE9">
        <w:t xml:space="preserve"> and </w:t>
      </w:r>
      <w:r w:rsidR="006C2049" w:rsidRPr="006C2049">
        <w:rPr>
          <w:position w:val="-10"/>
        </w:rPr>
        <w:object w:dxaOrig="260" w:dyaOrig="360" w14:anchorId="1EE9DF2C">
          <v:shape id="_x0000_i2061" type="#_x0000_t75" style="width:14.6pt;height:21.85pt" o:ole="">
            <v:imagedata r:id="rId2406" o:title=""/>
          </v:shape>
          <o:OLEObject Type="Embed" ProgID="Equation.DSMT4" ShapeID="_x0000_i2061" DrawAspect="Content" ObjectID="_1375881394" r:id="rId2407"/>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62" type="#_x0000_t75" style="width:187.75pt;height:79.3pt" o:ole="">
            <v:imagedata r:id="rId2408" o:title=""/>
          </v:shape>
          <o:OLEObject Type="Embed" ProgID="Equation.DSMT4" ShapeID="_x0000_i2062" DrawAspect="Content" ObjectID="_1375881395" r:id="rId2409"/>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63" type="#_x0000_t75" style="width:172.25pt;height:43.75pt" o:ole="">
            <v:imagedata r:id="rId2410" o:title=""/>
          </v:shape>
          <o:OLEObject Type="Embed" ProgID="Equation.DSMT4" ShapeID="_x0000_i2063" DrawAspect="Content" ObjectID="_1375881396" r:id="rId2411"/>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64" type="#_x0000_t75" style="width:14.6pt;height:14.6pt" o:ole="">
            <v:imagedata r:id="rId2412" o:title=""/>
          </v:shape>
          <o:OLEObject Type="Embed" ProgID="Equation.DSMT4" ShapeID="_x0000_i2064" DrawAspect="Content" ObjectID="_1375881397" r:id="rId2413"/>
        </w:object>
      </w:r>
      <w:r w:rsidRPr="00B27FE9">
        <w:t xml:space="preserve"> is the hydraulic permeability of the solvent through the porous solid matrix; </w:t>
      </w:r>
      <w:r w:rsidR="006C2049" w:rsidRPr="006C2049">
        <w:rPr>
          <w:position w:val="-6"/>
        </w:rPr>
        <w:object w:dxaOrig="300" w:dyaOrig="320" w14:anchorId="3CC69CFD">
          <v:shape id="_x0000_i2065" type="#_x0000_t75" style="width:14.6pt;height:14.6pt" o:ole="">
            <v:imagedata r:id="rId2414" o:title=""/>
          </v:shape>
          <o:OLEObject Type="Embed" ProgID="Equation.DSMT4" ShapeID="_x0000_i2065" DrawAspect="Content" ObjectID="_1375881398" r:id="rId2415"/>
        </w:object>
      </w:r>
      <w:r w:rsidRPr="00B27FE9">
        <w:t xml:space="preserve"> is the diffusivity </w:t>
      </w:r>
      <w:r w:rsidR="00A84000">
        <w:t xml:space="preserve">of solute </w:t>
      </w:r>
      <w:r w:rsidR="006C2049" w:rsidRPr="006C2049">
        <w:rPr>
          <w:position w:val="-4"/>
        </w:rPr>
        <w:object w:dxaOrig="220" w:dyaOrig="200" w14:anchorId="43604E43">
          <v:shape id="_x0000_i2066" type="#_x0000_t75" style="width:14.6pt;height:7.3pt" o:ole="">
            <v:imagedata r:id="rId2416" o:title=""/>
          </v:shape>
          <o:OLEObject Type="Embed" ProgID="Equation.DSMT4" ShapeID="_x0000_i2066" DrawAspect="Content" ObjectID="_1375881399" r:id="rId2417"/>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67" type="#_x0000_t75" style="width:14.6pt;height:21.85pt" o:ole="">
            <v:imagedata r:id="rId2418" o:title=""/>
          </v:shape>
          <o:OLEObject Type="Embed" ProgID="Equation.DSMT4" ShapeID="_x0000_i2067" DrawAspect="Content" ObjectID="_1375881400" r:id="rId2419"/>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68" type="#_x0000_t75" style="width:57.4pt;height:21.85pt" o:ole="">
            <v:imagedata r:id="rId2420" o:title=""/>
          </v:shape>
          <o:OLEObject Type="Embed" ProgID="Equation.DSMT4" ShapeID="_x0000_i2068" DrawAspect="Content" ObjectID="_1375881401" r:id="rId2421"/>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554341">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3671" w:name="_Toc370461254"/>
      <w:bookmarkStart w:id="3672" w:name="_Toc302134644"/>
      <w:r>
        <w:lastRenderedPageBreak/>
        <w:t>Guidelines for Multiphasic Analyses</w:t>
      </w:r>
      <w:bookmarkEnd w:id="3671"/>
      <w:bookmarkEnd w:id="3672"/>
    </w:p>
    <w:p w14:paraId="7D8B3FEA" w14:textId="77777777" w:rsidR="00976D6B" w:rsidRPr="00AB593C" w:rsidRDefault="00976D6B" w:rsidP="00976D6B">
      <w:pPr>
        <w:pStyle w:val="Heading4"/>
      </w:pPr>
      <w:bookmarkStart w:id="3673" w:name="_Toc370461255"/>
      <w:bookmarkStart w:id="3674" w:name="_Toc302134645"/>
      <w:r>
        <w:t>Initial State of Swelling</w:t>
      </w:r>
      <w:bookmarkEnd w:id="3673"/>
      <w:bookmarkEnd w:id="3674"/>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554341">
        <w:t>Chapter 6</w:t>
      </w:r>
      <w:r>
        <w:fldChar w:fldCharType="end"/>
      </w:r>
      <w:r>
        <w:t>) where the first step is a steady-state analysis (Section </w:t>
      </w:r>
      <w:r>
        <w:fldChar w:fldCharType="begin"/>
      </w:r>
      <w:r>
        <w:instrText xml:space="preserve"> REF _Ref250285979 \r \h </w:instrText>
      </w:r>
      <w:r>
        <w:fldChar w:fldCharType="separate"/>
      </w:r>
      <w:r w:rsidR="00554341">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554341">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3675" w:name="_Toc370461256"/>
      <w:bookmarkStart w:id="3676" w:name="_Toc302134646"/>
      <w:r>
        <w:lastRenderedPageBreak/>
        <w:t>Prescribed Boundary Conditions</w:t>
      </w:r>
      <w:bookmarkEnd w:id="3675"/>
      <w:bookmarkEnd w:id="3676"/>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069" type="#_x0000_t75" style="width:36.45pt;height:21.85pt" o:ole="">
            <v:imagedata r:id="rId2422" o:title=""/>
          </v:shape>
          <o:OLEObject Type="Embed" ProgID="Equation.DSMT4" ShapeID="_x0000_i2069" DrawAspect="Content" ObjectID="_1375881402" r:id="rId2423"/>
        </w:object>
      </w:r>
      <w:r>
        <w:t xml:space="preserve"> and </w:t>
      </w:r>
      <w:r w:rsidR="006C2049" w:rsidRPr="006C2049">
        <w:rPr>
          <w:position w:val="-14"/>
        </w:rPr>
        <w:object w:dxaOrig="740" w:dyaOrig="400" w14:anchorId="0A58E132">
          <v:shape id="_x0000_i2070" type="#_x0000_t75" style="width:36.45pt;height:21.85pt" o:ole="">
            <v:imagedata r:id="rId2424" o:title=""/>
          </v:shape>
          <o:OLEObject Type="Embed" ProgID="Equation.DSMT4" ShapeID="_x0000_i2070" DrawAspect="Content" ObjectID="_1375881403" r:id="rId2425"/>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071" type="#_x0000_t75" style="width:64.7pt;height:21.85pt" o:ole="">
            <v:imagedata r:id="rId2426" o:title=""/>
          </v:shape>
          <o:OLEObject Type="Embed" ProgID="Equation.DSMT4" ShapeID="_x0000_i2071" DrawAspect="Content" ObjectID="_1375881404" r:id="rId2427"/>
        </w:object>
      </w:r>
      <w:r>
        <w:t xml:space="preserve">It follows that the effective fluid pressure in the external environment is </w:t>
      </w:r>
      <w:r w:rsidR="006C2049" w:rsidRPr="006C2049">
        <w:rPr>
          <w:position w:val="-16"/>
        </w:rPr>
        <w:object w:dxaOrig="2000" w:dyaOrig="440" w14:anchorId="3EFF56B9">
          <v:shape id="_x0000_i2072" type="#_x0000_t75" style="width:100.25pt;height:21.85pt" o:ole="">
            <v:imagedata r:id="rId2428" o:title=""/>
          </v:shape>
          <o:OLEObject Type="Embed" ProgID="Equation.DSMT4" ShapeID="_x0000_i2072" DrawAspect="Content" ObjectID="_1375881405" r:id="rId2429"/>
        </w:object>
      </w:r>
      <w:r>
        <w:t xml:space="preserve"> and the effective concentrations are </w:t>
      </w:r>
      <w:r w:rsidR="006C2049" w:rsidRPr="006C2049">
        <w:rPr>
          <w:position w:val="-18"/>
        </w:rPr>
        <w:object w:dxaOrig="1240" w:dyaOrig="460" w14:anchorId="484881FB">
          <v:shape id="_x0000_i2073" type="#_x0000_t75" style="width:64.7pt;height:21.85pt" o:ole="">
            <v:imagedata r:id="rId2430" o:title=""/>
          </v:shape>
          <o:OLEObject Type="Embed" ProgID="Equation.DSMT4" ShapeID="_x0000_i2073" DrawAspect="Content" ObjectID="_1375881406" r:id="rId2431"/>
        </w:object>
      </w:r>
      <w:r w:rsidR="006C2049" w:rsidRPr="006C2049">
        <w:rPr>
          <w:position w:val="-18"/>
        </w:rPr>
        <w:object w:dxaOrig="1219" w:dyaOrig="460" w14:anchorId="18D3C3F5">
          <v:shape id="_x0000_i2074" type="#_x0000_t75" style="width:64.7pt;height:21.85pt" o:ole="">
            <v:imagedata r:id="rId2432" o:title=""/>
          </v:shape>
          <o:OLEObject Type="Embed" ProgID="Equation.DSMT4" ShapeID="_x0000_i2074" DrawAspect="Content" ObjectID="_1375881407" r:id="rId2433"/>
        </w:object>
      </w:r>
      <w:r>
        <w:t>.  Therefore, in multiphasic analyses, whenever the external environment contains solutes</w:t>
      </w:r>
      <w:r w:rsidR="006C2049" w:rsidRPr="006C2049">
        <w:rPr>
          <w:position w:val="-14"/>
        </w:rPr>
        <w:object w:dxaOrig="240" w:dyaOrig="400" w14:anchorId="54010F2E">
          <v:shape id="_x0000_i2075" type="#_x0000_t75" style="width:14.6pt;height:21.85pt" o:ole="">
            <v:imagedata r:id="rId2434" o:title=""/>
          </v:shape>
          <o:OLEObject Type="Embed" ProgID="Equation.DSMT4" ShapeID="_x0000_i2075" DrawAspect="Content" ObjectID="_1375881408" r:id="rId2435"/>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076" type="#_x0000_t75" style="width:36.45pt;height:21.85pt" o:ole="">
            <v:imagedata r:id="rId2436" o:title=""/>
          </v:shape>
          <o:OLEObject Type="Embed" ProgID="Equation.DSMT4" ShapeID="_x0000_i2076" DrawAspect="Content" ObjectID="_1375881409" r:id="rId2437"/>
        </w:object>
      </w:r>
      <w:r>
        <w:t xml:space="preserve"> also implies that prescribed mixture normal tractions (Section </w:t>
      </w:r>
      <w:r>
        <w:fldChar w:fldCharType="begin"/>
      </w:r>
      <w:r>
        <w:instrText xml:space="preserve"> REF _Ref194576545 \r \h </w:instrText>
      </w:r>
      <w:r>
        <w:fldChar w:fldCharType="separate"/>
      </w:r>
      <w:r w:rsidR="00554341">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077" type="#_x0000_t75" style="width:36.45pt;height:21.85pt" o:ole="">
            <v:imagedata r:id="rId2438" o:title=""/>
          </v:shape>
          <o:OLEObject Type="Embed" ProgID="Equation.DSMT4" ShapeID="_x0000_i2077" DrawAspect="Content" ObjectID="_1375881410" r:id="rId2439"/>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078" type="#_x0000_t75" style="width:36.45pt;height:21.85pt" o:ole="">
            <v:imagedata r:id="rId2440" o:title=""/>
          </v:shape>
          <o:OLEObject Type="Embed" ProgID="Equation.DSMT4" ShapeID="_x0000_i2078" DrawAspect="Content" ObjectID="_1375881411" r:id="rId2441"/>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079" type="#_x0000_t75" style="width:64.7pt;height:21.85pt" o:ole="">
            <v:imagedata r:id="rId2442" o:title=""/>
          </v:shape>
          <o:OLEObject Type="Embed" ProgID="Equation.DSMT4" ShapeID="_x0000_i2079" DrawAspect="Content" ObjectID="_1375881412" r:id="rId2443"/>
        </w:object>
      </w:r>
      <w:r w:rsidR="006C2049" w:rsidRPr="006C2049">
        <w:rPr>
          <w:position w:val="-18"/>
        </w:rPr>
        <w:object w:dxaOrig="1219" w:dyaOrig="460" w14:anchorId="33058EA3">
          <v:shape id="_x0000_i2080" type="#_x0000_t75" style="width:64.7pt;height:21.85pt" o:ole="">
            <v:imagedata r:id="rId2444" o:title=""/>
          </v:shape>
          <o:OLEObject Type="Embed" ProgID="Equation.DSMT4" ShapeID="_x0000_i2080" DrawAspect="Content" ObjectID="_1375881413" r:id="rId2445"/>
        </w:object>
      </w:r>
      <w:r>
        <w:t>.</w:t>
      </w:r>
    </w:p>
    <w:p w14:paraId="53B5BBD7" w14:textId="77777777" w:rsidR="00976D6B" w:rsidRDefault="00976D6B" w:rsidP="00976D6B">
      <w:pPr>
        <w:pStyle w:val="Heading4"/>
      </w:pPr>
      <w:bookmarkStart w:id="3677" w:name="_Toc370461257"/>
      <w:bookmarkStart w:id="3678" w:name="_Toc302134647"/>
      <w:r>
        <w:t>Prescribed Initial Conditions</w:t>
      </w:r>
      <w:bookmarkEnd w:id="3677"/>
      <w:bookmarkEnd w:id="3678"/>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081" type="#_x0000_t75" style="width:14.6pt;height:21.85pt" o:ole="">
            <v:imagedata r:id="rId2446" o:title=""/>
          </v:shape>
          <o:OLEObject Type="Embed" ProgID="Equation.DSMT4" ShapeID="_x0000_i2081" DrawAspect="Content" ObjectID="_1375881414" r:id="rId2447"/>
        </w:object>
      </w:r>
      <w:r>
        <w:t xml:space="preserve"> and effective concentrations </w:t>
      </w:r>
      <w:r w:rsidR="006C2049" w:rsidRPr="006C2049">
        <w:rPr>
          <w:position w:val="-14"/>
        </w:rPr>
        <w:object w:dxaOrig="279" w:dyaOrig="420" w14:anchorId="1C8FBB97">
          <v:shape id="_x0000_i2082" type="#_x0000_t75" style="width:14.6pt;height:21.85pt" o:ole="">
            <v:imagedata r:id="rId2448" o:title=""/>
          </v:shape>
          <o:OLEObject Type="Embed" ProgID="Equation.DSMT4" ShapeID="_x0000_i2082" DrawAspect="Content" ObjectID="_1375881415" r:id="rId2449"/>
        </w:object>
      </w:r>
      <w:r w:rsidR="006C2049" w:rsidRPr="006C2049">
        <w:rPr>
          <w:position w:val="-10"/>
        </w:rPr>
        <w:object w:dxaOrig="980" w:dyaOrig="300" w14:anchorId="75095455">
          <v:shape id="_x0000_i2083" type="#_x0000_t75" style="width:50.15pt;height:14.6pt" o:ole="">
            <v:imagedata r:id="rId2450" o:title=""/>
          </v:shape>
          <o:OLEObject Type="Embed" ProgID="Equation.DSMT4" ShapeID="_x0000_i2083" DrawAspect="Content" ObjectID="_1375881416" r:id="rId2451"/>
        </w:object>
      </w:r>
      <w:r>
        <w:t xml:space="preserve">, the initial conditions inside the material should be set to </w:t>
      </w:r>
      <w:r w:rsidR="006C2049" w:rsidRPr="006C2049">
        <w:rPr>
          <w:position w:val="-14"/>
        </w:rPr>
        <w:object w:dxaOrig="720" w:dyaOrig="400" w14:anchorId="36995C68">
          <v:shape id="_x0000_i2084" type="#_x0000_t75" style="width:36.45pt;height:21.85pt" o:ole="">
            <v:imagedata r:id="rId2452" o:title=""/>
          </v:shape>
          <o:OLEObject Type="Embed" ProgID="Equation.DSMT4" ShapeID="_x0000_i2084" DrawAspect="Content" ObjectID="_1375881417" r:id="rId2453"/>
        </w:object>
      </w:r>
      <w:r>
        <w:t xml:space="preserve"> and </w:t>
      </w:r>
      <w:r w:rsidR="006C2049" w:rsidRPr="006C2049">
        <w:rPr>
          <w:position w:val="-14"/>
        </w:rPr>
        <w:object w:dxaOrig="840" w:dyaOrig="420" w14:anchorId="29B6275D">
          <v:shape id="_x0000_i2085" type="#_x0000_t75" style="width:43.75pt;height:21.85pt" o:ole="">
            <v:imagedata r:id="rId2454" o:title=""/>
          </v:shape>
          <o:OLEObject Type="Embed" ProgID="Equation.DSMT4" ShapeID="_x0000_i2085" DrawAspect="Content" ObjectID="_1375881418" r:id="rId2455"/>
        </w:object>
      </w:r>
      <w:r>
        <w:t xml:space="preserve"> in order to expedite the evaluation of the initial state of swelling.  The values of </w:t>
      </w:r>
      <w:r w:rsidR="006C2049" w:rsidRPr="006C2049">
        <w:rPr>
          <w:position w:val="-14"/>
        </w:rPr>
        <w:object w:dxaOrig="260" w:dyaOrig="400" w14:anchorId="2768381B">
          <v:shape id="_x0000_i2086" type="#_x0000_t75" style="width:14.6pt;height:21.85pt" o:ole="">
            <v:imagedata r:id="rId2456" o:title=""/>
          </v:shape>
          <o:OLEObject Type="Embed" ProgID="Equation.DSMT4" ShapeID="_x0000_i2086" DrawAspect="Content" ObjectID="_1375881419" r:id="rId2457"/>
        </w:object>
      </w:r>
      <w:r>
        <w:t xml:space="preserve"> and </w:t>
      </w:r>
      <w:r w:rsidR="006C2049" w:rsidRPr="006C2049">
        <w:rPr>
          <w:position w:val="-14"/>
        </w:rPr>
        <w:object w:dxaOrig="279" w:dyaOrig="420" w14:anchorId="3E0FD7B0">
          <v:shape id="_x0000_i2087" type="#_x0000_t75" style="width:14.6pt;height:21.85pt" o:ole="">
            <v:imagedata r:id="rId2458" o:title=""/>
          </v:shape>
          <o:OLEObject Type="Embed" ProgID="Equation.DSMT4" ShapeID="_x0000_i2087" DrawAspect="Content" ObjectID="_1375881420" r:id="rId2459"/>
        </w:object>
      </w:r>
      <w:r>
        <w:t xml:space="preserve"> should be evaluated as described in Section </w:t>
      </w:r>
      <w:r>
        <w:fldChar w:fldCharType="begin"/>
      </w:r>
      <w:r>
        <w:instrText xml:space="preserve"> REF _Ref188326917 \r \h </w:instrText>
      </w:r>
      <w:r>
        <w:fldChar w:fldCharType="separate"/>
      </w:r>
      <w:r w:rsidR="00554341">
        <w:t>8.5.2</w:t>
      </w:r>
      <w:r>
        <w:fldChar w:fldCharType="end"/>
      </w:r>
    </w:p>
    <w:p w14:paraId="14BB36C1" w14:textId="77777777" w:rsidR="00976D6B" w:rsidRDefault="00976D6B" w:rsidP="00976D6B">
      <w:pPr>
        <w:pStyle w:val="Heading4"/>
      </w:pPr>
      <w:bookmarkStart w:id="3679" w:name="_Toc370461258"/>
      <w:bookmarkStart w:id="3680" w:name="_Toc302134648"/>
      <w:r>
        <w:t>Prescribed Effective Solute Flux</w:t>
      </w:r>
      <w:bookmarkEnd w:id="3679"/>
      <w:bookmarkEnd w:id="3680"/>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088" type="#_x0000_t75" style="width:14.6pt;height:14.6pt" o:ole="">
            <v:imagedata r:id="rId2460" o:title=""/>
          </v:shape>
          <o:OLEObject Type="Embed" ProgID="Equation.DSMT4" ShapeID="_x0000_i2088" DrawAspect="Content" ObjectID="_1375881421" r:id="rId2461"/>
        </w:object>
      </w:r>
      <w:r>
        <w:t xml:space="preserve"> be prescribed as </w:t>
      </w:r>
      <w:r w:rsidR="006C2049" w:rsidRPr="006C2049">
        <w:rPr>
          <w:position w:val="-18"/>
        </w:rPr>
        <w:object w:dxaOrig="1920" w:dyaOrig="440" w14:anchorId="3DBD62D1">
          <v:shape id="_x0000_i2089" type="#_x0000_t75" style="width:93.85pt;height:21.85pt" o:ole="">
            <v:imagedata r:id="rId2462" o:title=""/>
          </v:shape>
          <o:OLEObject Type="Embed" ProgID="Equation.DSMT4" ShapeID="_x0000_i2089" DrawAspect="Content" ObjectID="_1375881422" r:id="rId2463"/>
        </w:object>
      </w:r>
      <w:r>
        <w:t xml:space="preserve">, where </w:t>
      </w:r>
      <w:r w:rsidR="006C2049" w:rsidRPr="006C2049">
        <w:rPr>
          <w:position w:val="-12"/>
        </w:rPr>
        <w:object w:dxaOrig="300" w:dyaOrig="380" w14:anchorId="31DE4C4A">
          <v:shape id="_x0000_i2090" type="#_x0000_t75" style="width:14.6pt;height:21.85pt" o:ole="">
            <v:imagedata r:id="rId2464" o:title=""/>
          </v:shape>
          <o:OLEObject Type="Embed" ProgID="Equation.DSMT4" ShapeID="_x0000_i2090" DrawAspect="Content" ObjectID="_1375881423" r:id="rId2465"/>
        </w:object>
      </w:r>
      <w:r>
        <w:t xml:space="preserve"> is the effective solute flux. For a mixture containing only neutral solutes (</w:t>
      </w:r>
      <w:r w:rsidR="006C2049" w:rsidRPr="006C2049">
        <w:rPr>
          <w:position w:val="-10"/>
        </w:rPr>
        <w:object w:dxaOrig="1080" w:dyaOrig="360" w14:anchorId="5C3E173C">
          <v:shape id="_x0000_i2091" type="#_x0000_t75" style="width:57.4pt;height:21.85pt" o:ole="">
            <v:imagedata r:id="rId2466" o:title=""/>
          </v:shape>
          <o:OLEObject Type="Embed" ProgID="Equation.DSMT4" ShapeID="_x0000_i2091" DrawAspect="Content" ObjectID="_1375881424" r:id="rId2467"/>
        </w:object>
      </w:r>
      <w:r>
        <w:t xml:space="preserve"> ), it follows that </w:t>
      </w:r>
      <w:r w:rsidR="006C2049" w:rsidRPr="006C2049">
        <w:rPr>
          <w:position w:val="-12"/>
        </w:rPr>
        <w:object w:dxaOrig="800" w:dyaOrig="380" w14:anchorId="611BA195">
          <v:shape id="_x0000_i2092" type="#_x0000_t75" style="width:43.75pt;height:21.85pt" o:ole="">
            <v:imagedata r:id="rId2468" o:title=""/>
          </v:shape>
          <o:OLEObject Type="Embed" ProgID="Equation.DSMT4" ShapeID="_x0000_i2092" DrawAspect="Content" ObjectID="_1375881425" r:id="rId2469"/>
        </w:object>
      </w:r>
      <w:r>
        <w:t>.</w:t>
      </w:r>
    </w:p>
    <w:p w14:paraId="6E785E5F" w14:textId="77777777" w:rsidR="00976D6B" w:rsidRDefault="00976D6B" w:rsidP="00976D6B">
      <w:pPr>
        <w:pStyle w:val="Heading4"/>
      </w:pPr>
      <w:bookmarkStart w:id="3681" w:name="_Toc370461259"/>
      <w:bookmarkStart w:id="3682" w:name="_Toc302134649"/>
      <w:r>
        <w:t>Prescribed Electric Current Density</w:t>
      </w:r>
      <w:bookmarkEnd w:id="3681"/>
      <w:bookmarkEnd w:id="3682"/>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093" type="#_x0000_t75" style="width:79.3pt;height:28.25pt" o:ole="">
            <v:imagedata r:id="rId2470" o:title=""/>
          </v:shape>
          <o:OLEObject Type="Embed" ProgID="Equation.DSMT4" ShapeID="_x0000_i2093" DrawAspect="Content" ObjectID="_1375881426" r:id="rId2471"/>
        </w:object>
      </w:r>
      <w:r>
        <w:t>.</w:t>
      </w:r>
    </w:p>
    <w:p w14:paraId="420EB5BA" w14:textId="52D335EC" w:rsidR="00976D6B" w:rsidRDefault="00976D6B" w:rsidP="00976D6B">
      <w:r>
        <w:t xml:space="preserve">Since only the normal component </w:t>
      </w:r>
      <w:r w:rsidR="006C2049" w:rsidRPr="006C2049">
        <w:rPr>
          <w:position w:val="-14"/>
        </w:rPr>
        <w:object w:dxaOrig="1140" w:dyaOrig="420" w14:anchorId="3FE3127B">
          <v:shape id="_x0000_i2094" type="#_x0000_t75" style="width:57.4pt;height:21.85pt" o:ole="">
            <v:imagedata r:id="rId2472" o:title=""/>
          </v:shape>
          <o:OLEObject Type="Embed" ProgID="Equation.DSMT4" ShapeID="_x0000_i2094" DrawAspect="Content" ObjectID="_1375881427" r:id="rId2473"/>
        </w:object>
      </w:r>
      <w:r>
        <w:t xml:space="preserve"> of ion fluxes may be prescribed at a boundary, it follows that only the normal component </w:t>
      </w:r>
      <w:r w:rsidR="006C2049" w:rsidRPr="006C2049">
        <w:rPr>
          <w:position w:val="-14"/>
        </w:rPr>
        <w:object w:dxaOrig="1080" w:dyaOrig="400" w14:anchorId="6BEB1BBE">
          <v:shape id="_x0000_i2095" type="#_x0000_t75" style="width:57.4pt;height:21.85pt" o:ole="">
            <v:imagedata r:id="rId2474" o:title=""/>
          </v:shape>
          <o:OLEObject Type="Embed" ProgID="Equation.DSMT4" ShapeID="_x0000_i2095" DrawAspect="Content" ObjectID="_1375881428" r:id="rId2475"/>
        </w:object>
      </w:r>
      <w:r>
        <w:t xml:space="preserve"> of the current density may be prescribed.  </w:t>
      </w:r>
      <w:r>
        <w:lastRenderedPageBreak/>
        <w:t xml:space="preserve">To prescribe </w:t>
      </w:r>
      <w:r w:rsidR="006C2049" w:rsidRPr="006C2049">
        <w:rPr>
          <w:position w:val="-14"/>
        </w:rPr>
        <w:object w:dxaOrig="260" w:dyaOrig="400" w14:anchorId="58399F8B">
          <v:shape id="_x0000_i2096" type="#_x0000_t75" style="width:14.6pt;height:21.85pt" o:ole="">
            <v:imagedata r:id="rId2476" o:title=""/>
          </v:shape>
          <o:OLEObject Type="Embed" ProgID="Equation.DSMT4" ShapeID="_x0000_i2096" DrawAspect="Content" ObjectID="_1375881429" r:id="rId2477"/>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097" type="#_x0000_t75" style="width:35.55pt;height:21.85pt" o:ole="">
            <v:imagedata r:id="rId2478" o:title=""/>
          </v:shape>
          <o:OLEObject Type="Embed" ProgID="Equation.DSMT4" ShapeID="_x0000_i2097" DrawAspect="Content" ObjectID="_1375881430" r:id="rId2479"/>
        </w:object>
      </w:r>
      <w:r>
        <w:t xml:space="preserve">) at the electrode-mixture interface, so that the prescribed boundary condition should be </w:t>
      </w:r>
      <w:r w:rsidR="006C2049" w:rsidRPr="006C2049">
        <w:rPr>
          <w:position w:val="-18"/>
        </w:rPr>
        <w:object w:dxaOrig="1400" w:dyaOrig="460" w14:anchorId="29C25873">
          <v:shape id="_x0000_i2098" type="#_x0000_t75" style="width:1in;height:21.85pt" o:ole="">
            <v:imagedata r:id="rId2480" o:title=""/>
          </v:shape>
          <o:OLEObject Type="Embed" ProgID="Equation.DSMT4" ShapeID="_x0000_i2098" DrawAspect="Content" ObjectID="_1375881431" r:id="rId2481"/>
        </w:object>
      </w:r>
      <w:r>
        <w:t xml:space="preserve">. Since </w:t>
      </w:r>
      <w:r w:rsidR="006C2049" w:rsidRPr="006C2049">
        <w:rPr>
          <w:position w:val="-4"/>
        </w:rPr>
        <w:object w:dxaOrig="780" w:dyaOrig="300" w14:anchorId="4ECC8044">
          <v:shape id="_x0000_i2099" type="#_x0000_t75" style="width:35.55pt;height:14.6pt" o:ole="">
            <v:imagedata r:id="rId2482" o:title=""/>
          </v:shape>
          <o:OLEObject Type="Embed" ProgID="Equation.DSMT4" ShapeID="_x0000_i2099" DrawAspect="Content" ObjectID="_1375881432" r:id="rId2483"/>
        </w:object>
      </w:r>
      <w:r>
        <w:t xml:space="preserve"> and </w:t>
      </w:r>
      <w:r w:rsidR="006C2049" w:rsidRPr="006C2049">
        <w:rPr>
          <w:position w:val="-4"/>
        </w:rPr>
        <w:object w:dxaOrig="780" w:dyaOrig="300" w14:anchorId="060357EF">
          <v:shape id="_x0000_i2100" type="#_x0000_t75" style="width:35.55pt;height:14.6pt" o:ole="">
            <v:imagedata r:id="rId2484" o:title=""/>
          </v:shape>
          <o:OLEObject Type="Embed" ProgID="Equation.DSMT4" ShapeID="_x0000_i2100" DrawAspect="Content" ObjectID="_1375881433" r:id="rId2485"/>
        </w:object>
      </w:r>
      <w:r>
        <w:t xml:space="preserve"> in a triphasic mixture, the corresponding effective fluxes are given by </w:t>
      </w:r>
      <w:r w:rsidR="006C2049" w:rsidRPr="006C2049">
        <w:rPr>
          <w:position w:val="-12"/>
        </w:rPr>
        <w:object w:dxaOrig="2140" w:dyaOrig="380" w14:anchorId="6FD3BFD8">
          <v:shape id="_x0000_i2101" type="#_x0000_t75" style="width:107.55pt;height:21.85pt" o:ole="">
            <v:imagedata r:id="rId2486" o:title=""/>
          </v:shape>
          <o:OLEObject Type="Embed" ProgID="Equation.DSMT4" ShapeID="_x0000_i2101" DrawAspect="Content" ObjectID="_1375881434" r:id="rId2487"/>
        </w:object>
      </w:r>
      <w:r>
        <w:t xml:space="preserve"> and </w:t>
      </w:r>
      <w:r w:rsidR="006C2049" w:rsidRPr="006C2049">
        <w:rPr>
          <w:position w:val="-12"/>
        </w:rPr>
        <w:object w:dxaOrig="1140" w:dyaOrig="380" w14:anchorId="017B6A1D">
          <v:shape id="_x0000_i2102" type="#_x0000_t75" style="width:57.4pt;height:21.85pt" o:ole="">
            <v:imagedata r:id="rId2488" o:title=""/>
          </v:shape>
          <o:OLEObject Type="Embed" ProgID="Equation.DSMT4" ShapeID="_x0000_i2102" DrawAspect="Content" ObjectID="_1375881435" r:id="rId2489"/>
        </w:object>
      </w:r>
      <w:r>
        <w:t>.</w:t>
      </w:r>
    </w:p>
    <w:p w14:paraId="495E87BF" w14:textId="77777777" w:rsidR="00976D6B" w:rsidRDefault="00976D6B" w:rsidP="00976D6B">
      <w:pPr>
        <w:pStyle w:val="Heading4"/>
      </w:pPr>
      <w:bookmarkStart w:id="3683" w:name="_Toc370461260"/>
      <w:bookmarkStart w:id="3684" w:name="_Toc302134650"/>
      <w:r>
        <w:t>Electrical Grounding</w:t>
      </w:r>
      <w:bookmarkEnd w:id="3683"/>
      <w:bookmarkEnd w:id="3684"/>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3685" w:name="_Ref188932651"/>
      <w:bookmarkStart w:id="3686" w:name="_Toc302134651"/>
      <w:r w:rsidRPr="0097532C">
        <w:t xml:space="preserve">General Specification of </w:t>
      </w:r>
      <w:r w:rsidR="007960DE">
        <w:t xml:space="preserve">Multiphasic </w:t>
      </w:r>
      <w:r w:rsidRPr="0097532C">
        <w:t>Materials</w:t>
      </w:r>
      <w:bookmarkEnd w:id="3685"/>
      <w:bookmarkEnd w:id="3686"/>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103" type="#_x0000_t75" style="width:14.6pt;height:14.6pt" o:ole="">
            <v:imagedata r:id="rId2490" o:title=""/>
          </v:shape>
          <o:OLEObject Type="Embed" ProgID="Equation.DSMT4" ShapeID="_x0000_i2103" DrawAspect="Content" ObjectID="_1375881436" r:id="rId2491"/>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104" type="#_x0000_t75" style="width:14.6pt;height:14.6pt" o:ole="">
            <v:imagedata r:id="rId2492" o:title=""/>
          </v:shape>
          <o:OLEObject Type="Embed" ProgID="Equation.DSMT4" ShapeID="_x0000_i2104" DrawAspect="Content" ObjectID="_1375881437" r:id="rId2493"/>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105" type="#_x0000_t75" style="width:14.6pt;height:14.6pt" o:ole="">
            <v:imagedata r:id="rId2494" o:title=""/>
          </v:shape>
          <o:OLEObject Type="Embed" ProgID="Equation.DSMT4" ShapeID="_x0000_i2105" DrawAspect="Content" ObjectID="_1375881438" r:id="rId2495"/>
        </w:object>
      </w:r>
      <w:r w:rsidR="007960DE" w:rsidRPr="007D6F0D">
        <w:t xml:space="preserve">, the solute free diffusivity </w:t>
      </w:r>
      <w:r w:rsidR="006C2049" w:rsidRPr="006C2049">
        <w:rPr>
          <w:position w:val="-12"/>
        </w:rPr>
        <w:object w:dxaOrig="320" w:dyaOrig="380" w14:anchorId="5BF684FC">
          <v:shape id="_x0000_i2106" type="#_x0000_t75" style="width:14.6pt;height:21.85pt" o:ole="">
            <v:imagedata r:id="rId2496" o:title=""/>
          </v:shape>
          <o:OLEObject Type="Embed" ProgID="Equation.DSMT4" ShapeID="_x0000_i2106" DrawAspect="Content" ObjectID="_1375881439" r:id="rId2497"/>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107" type="#_x0000_t75" style="width:14.6pt;height:14.6pt" o:ole="">
            <v:imagedata r:id="rId2498" o:title=""/>
          </v:shape>
          <o:OLEObject Type="Embed" ProgID="Equation.DSMT4" ShapeID="_x0000_i2107" DrawAspect="Content" ObjectID="_1375881440" r:id="rId2499"/>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108" type="#_x0000_t75" style="width:14.6pt;height:21.85pt" o:ole="">
                  <v:imagedata r:id="rId2500" o:title=""/>
                </v:shape>
                <o:OLEObject Type="Embed" ProgID="Equation.DSMT4" ShapeID="_x0000_i2108" DrawAspect="Content" ObjectID="_1375881441" r:id="rId2501"/>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109" type="#_x0000_t75" style="width:14.6pt;height:21.85pt" o:ole="">
                  <v:imagedata r:id="rId2502" o:title=""/>
                </v:shape>
                <o:OLEObject Type="Embed" ProgID="Equation.DSMT4" ShapeID="_x0000_i2109" DrawAspect="Content" ObjectID="_1375881442" r:id="rId2503"/>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110" type="#_x0000_t75" style="width:14.6pt;height:14.6pt" o:ole="">
                  <v:imagedata r:id="rId2504" o:title=""/>
                </v:shape>
                <o:OLEObject Type="Embed" ProgID="Equation.DSMT4" ShapeID="_x0000_i2110" DrawAspect="Content" ObjectID="_1375881443" r:id="rId2505"/>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111" type="#_x0000_t75" style="width:14.6pt;height:21.85pt" o:ole="">
                  <v:imagedata r:id="rId2506" o:title=""/>
                </v:shape>
                <o:OLEObject Type="Embed" ProgID="Equation.DSMT4" ShapeID="_x0000_i2111" DrawAspect="Content" ObjectID="_1375881444" r:id="rId2507"/>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112" type="#_x0000_t75" style="width:14.6pt;height:14.6pt" o:ole="">
                  <v:imagedata r:id="rId2508" o:title=""/>
                </v:shape>
                <o:OLEObject Type="Embed" ProgID="Equation.DSMT4" ShapeID="_x0000_i2112" DrawAspect="Content" ObjectID="_1375881445" r:id="rId2509"/>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554341">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113" type="#_x0000_t75" style="width:28.25pt;height:21.85pt" o:ole="">
            <v:imagedata r:id="rId2510" o:title=""/>
          </v:shape>
          <o:OLEObject Type="Embed" ProgID="Equation.DSMT4" ShapeID="_x0000_i2113" DrawAspect="Content" ObjectID="_1375881446" r:id="rId2511"/>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3687" w:author="Gerard" w:date="2015-08-25T15:04:00Z">
        <w:r w:rsidR="00554341">
          <w:t>4.7.2</w:t>
        </w:r>
      </w:ins>
      <w:del w:id="3688" w:author="Gerard" w:date="2015-08-25T15:04:00Z">
        <w:r w:rsidR="008613FC" w:rsidDel="00554341">
          <w:delText>4.6.2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3689" w:author="Gerard" w:date="2015-08-25T15:04:00Z">
        <w:r w:rsidR="00554341">
          <w:t>4.8.5</w:t>
        </w:r>
      </w:ins>
      <w:del w:id="3690" w:author="Gerard" w:date="2015-08-25T15:04:00Z">
        <w:r w:rsidR="008613FC" w:rsidDel="00554341">
          <w:delText>4.7.5</w:delText>
        </w:r>
      </w:del>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554341">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114" type="#_x0000_t75" style="width:14.6pt;height:14.6pt" o:ole="">
                  <v:imagedata r:id="rId2512" o:title=""/>
                </v:shape>
                <o:OLEObject Type="Embed" ProgID="Equation.DSMT4" ShapeID="_x0000_i2114" DrawAspect="Content" ObjectID="_1375881447" r:id="rId2513"/>
              </w:object>
            </w:r>
            <w:r>
              <w:t xml:space="preserve"> and </w:t>
            </w:r>
            <w:r w:rsidR="006C2049" w:rsidRPr="006C2049">
              <w:rPr>
                <w:position w:val="-12"/>
              </w:rPr>
              <w:object w:dxaOrig="320" w:dyaOrig="380" w14:anchorId="6AF71BAF">
                <v:shape id="_x0000_i2115" type="#_x0000_t75" style="width:14.6pt;height:21.85pt" o:ole="">
                  <v:imagedata r:id="rId2514" o:title=""/>
                </v:shape>
                <o:OLEObject Type="Embed" ProgID="Equation.DSMT4" ShapeID="_x0000_i2115" DrawAspect="Content" ObjectID="_1375881448" r:id="rId2515"/>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116" type="#_x0000_t75" style="width:14.6pt;height:14.6pt" o:ole="">
                  <v:imagedata r:id="rId2516" o:title=""/>
                </v:shape>
                <o:OLEObject Type="Embed" ProgID="Equation.DSMT4" ShapeID="_x0000_i2116" DrawAspect="Content" ObjectID="_1375881449" r:id="rId2517"/>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691" w:author="Gerard" w:date="2015-08-25T15:04:00Z">
        <w:r w:rsidR="00554341">
          <w:t>4.8.3</w:t>
        </w:r>
      </w:ins>
      <w:del w:id="3692" w:author="Gerard" w:date="2015-08-25T15:04:00Z">
        <w:r w:rsidR="008613FC" w:rsidDel="00554341">
          <w:delText>4.7.3</w:delText>
        </w:r>
      </w:del>
      <w:r>
        <w:fldChar w:fldCharType="end"/>
      </w:r>
      <w:r w:rsidR="00570944">
        <w:t xml:space="preserve"> and</w:t>
      </w:r>
      <w:r>
        <w:t xml:space="preserve"> </w:t>
      </w:r>
      <w:r>
        <w:fldChar w:fldCharType="begin"/>
      </w:r>
      <w:r>
        <w:instrText xml:space="preserve"> REF _Ref162420103 \r \h </w:instrText>
      </w:r>
      <w:r>
        <w:fldChar w:fldCharType="separate"/>
      </w:r>
      <w:ins w:id="3693" w:author="Gerard" w:date="2015-08-25T15:04:00Z">
        <w:r w:rsidR="00554341">
          <w:t>4.8.4</w:t>
        </w:r>
      </w:ins>
      <w:del w:id="3694" w:author="Gerard" w:date="2015-08-25T15:04:00Z">
        <w:r w:rsidR="008613FC" w:rsidDel="00554341">
          <w:delText>4.7.4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554341">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117" type="#_x0000_t75" style="width:14.6pt;height:21.85pt" o:ole="">
                  <v:imagedata r:id="rId2518" o:title=""/>
                </v:shape>
                <o:OLEObject Type="Embed" ProgID="Equation.DSMT4" ShapeID="_x0000_i2117" DrawAspect="Content" ObjectID="_1375881450" r:id="rId2519"/>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118" type="#_x0000_t75" style="width:14.6pt;height:21.85pt" o:ole="">
                  <v:imagedata r:id="rId2520" o:title=""/>
                </v:shape>
                <o:OLEObject Type="Embed" ProgID="Equation.DSMT4" ShapeID="_x0000_i2118" DrawAspect="Content" ObjectID="_1375881451" r:id="rId2521"/>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119" type="#_x0000_t75" style="width:14.6pt;height:21.85pt" o:ole="">
                  <v:imagedata r:id="rId2522" o:title=""/>
                </v:shape>
                <o:OLEObject Type="Embed" ProgID="Equation.DSMT4" ShapeID="_x0000_i2119" DrawAspect="Content" ObjectID="_1375881452" r:id="rId2523"/>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120" type="#_x0000_t75" style="width:14.6pt;height:21.85pt" o:ole="">
            <v:imagedata r:id="rId2524" o:title=""/>
          </v:shape>
          <o:OLEObject Type="Embed" ProgID="Equation.DSMT4" ShapeID="_x0000_i2120" DrawAspect="Content" ObjectID="_1375881453" r:id="rId2525"/>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121" type="#_x0000_t75" style="width:14.6pt;height:14.6pt" o:ole="">
            <v:imagedata r:id="rId2526" o:title=""/>
          </v:shape>
          <o:OLEObject Type="Embed" ProgID="Equation.DSMT4" ShapeID="_x0000_i2121" DrawAspect="Content" ObjectID="_1375881454" r:id="rId2527"/>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122" type="#_x0000_t75" style="width:7.3pt;height:14.6pt" o:ole="">
            <v:imagedata r:id="rId2528" o:title=""/>
          </v:shape>
          <o:OLEObject Type="Embed" ProgID="Equation.DSMT4" ShapeID="_x0000_i2122" DrawAspect="Content" ObjectID="_1375881455" r:id="rId2529"/>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123" type="#_x0000_t75" style="width:14.6pt;height:21.85pt" o:ole="">
            <v:imagedata r:id="rId2530" o:title=""/>
          </v:shape>
          <o:OLEObject Type="Embed" ProgID="Equation.DSMT4" ShapeID="_x0000_i2123" DrawAspect="Content" ObjectID="_1375881456" r:id="rId2531"/>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3695" w:name="_Toc302134652"/>
      <w:r>
        <w:lastRenderedPageBreak/>
        <w:t>Solvent Supply Materials</w:t>
      </w:r>
      <w:bookmarkEnd w:id="3695"/>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124" type="#_x0000_t75" style="width:14.6pt;height:21.85pt" o:ole="">
            <v:imagedata r:id="rId2532" o:title=""/>
          </v:shape>
          <o:OLEObject Type="Embed" ProgID="Equation.DSMT4" ShapeID="_x0000_i2124" DrawAspect="Content" ObjectID="_1375881457" r:id="rId2533"/>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125" type="#_x0000_t75" style="width:86.6pt;height:21.85pt" o:ole="">
            <v:imagedata r:id="rId2534" o:title=""/>
          </v:shape>
          <o:OLEObject Type="Embed" ProgID="Equation.DSMT4" ShapeID="_x0000_i2125" DrawAspect="Content" ObjectID="_1375881458" r:id="rId2535"/>
        </w:object>
      </w:r>
      <w:r>
        <w:t xml:space="preserve"> .</w:t>
      </w:r>
    </w:p>
    <w:p w14:paraId="794F9D24" w14:textId="43D5CE38" w:rsidR="007D189B" w:rsidRPr="00F25218" w:rsidRDefault="006C2049" w:rsidP="007D189B">
      <w:r w:rsidRPr="006C2049">
        <w:rPr>
          <w:position w:val="-10"/>
        </w:rPr>
        <w:object w:dxaOrig="320" w:dyaOrig="360" w14:anchorId="14D2A8BC">
          <v:shape id="_x0000_i2126" type="#_x0000_t75" style="width:14.6pt;height:21.85pt" o:ole="">
            <v:imagedata r:id="rId2536" o:title=""/>
          </v:shape>
          <o:OLEObject Type="Embed" ProgID="Equation.DSMT4" ShapeID="_x0000_i2126" DrawAspect="Content" ObjectID="_1375881459" r:id="rId2537"/>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3696" w:name="_Toc302134653"/>
      <w:r>
        <w:lastRenderedPageBreak/>
        <w:t>Starling Equation</w:t>
      </w:r>
      <w:bookmarkEnd w:id="3696"/>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127" type="#_x0000_t75" style="width:14.6pt;height:21.85pt" o:ole="">
                  <v:imagedata r:id="rId2538" o:title=""/>
                </v:shape>
                <o:OLEObject Type="Embed" ProgID="Equation.DSMT4" ShapeID="_x0000_i2127" DrawAspect="Content" ObjectID="_1375881460" r:id="rId2539"/>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128" type="#_x0000_t75" style="width:14.6pt;height:21.85pt" o:ole="">
                  <v:imagedata r:id="rId2540" o:title=""/>
                </v:shape>
                <o:OLEObject Type="Embed" ProgID="Equation.DSMT4" ShapeID="_x0000_i2128" DrawAspect="Content" ObjectID="_1375881461" r:id="rId2541"/>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29" type="#_x0000_t75" style="width:14.6pt;height:21.85pt" o:ole="">
                  <v:imagedata r:id="rId2542" o:title=""/>
                </v:shape>
                <o:OLEObject Type="Embed" ProgID="Equation.DSMT4" ShapeID="_x0000_i2129" DrawAspect="Content" ObjectID="_1375881462" r:id="rId2543"/>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30" type="#_x0000_t75" style="width:14.6pt;height:21.85pt" o:ole="">
                  <v:imagedata r:id="rId2544" o:title=""/>
                </v:shape>
                <o:OLEObject Type="Embed" ProgID="Equation.DSMT4" ShapeID="_x0000_i2130" DrawAspect="Content" ObjectID="_1375881463" r:id="rId2545"/>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31" type="#_x0000_t75" style="width:165.85pt;height:28.25pt" o:ole="">
            <v:imagedata r:id="rId2546" o:title=""/>
          </v:shape>
          <o:OLEObject Type="Embed" ProgID="Equation.DSMT4" ShapeID="_x0000_i2131" DrawAspect="Content" ObjectID="_1375881464" r:id="rId2547"/>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32" type="#_x0000_t75" style="width:14.6pt;height:14.6pt" o:ole="">
            <v:imagedata r:id="rId2548" o:title=""/>
          </v:shape>
          <o:OLEObject Type="Embed" ProgID="Equation.DSMT4" ShapeID="_x0000_i2132" DrawAspect="Content" ObjectID="_1375881465" r:id="rId2549"/>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3697" w:name="_Toc302134654"/>
      <w:r>
        <w:lastRenderedPageBreak/>
        <w:t>Chemical Reactions</w:t>
      </w:r>
      <w:bookmarkEnd w:id="3697"/>
    </w:p>
    <w:p w14:paraId="399FEF39" w14:textId="77777777" w:rsidR="004C5B33" w:rsidRPr="00A61269" w:rsidRDefault="004C5B33" w:rsidP="004C5B33">
      <w:pPr>
        <w:pStyle w:val="Heading3"/>
      </w:pPr>
      <w:bookmarkStart w:id="3698" w:name="_Toc302134655"/>
      <w:r>
        <w:t>Guidelines for Chemical Reaction Analyses</w:t>
      </w:r>
      <w:bookmarkEnd w:id="3698"/>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133" type="#_x0000_t75" style="width:28.25pt;height:14.6pt" o:ole="">
            <v:imagedata r:id="rId2550" o:title=""/>
          </v:shape>
          <o:OLEObject Type="Embed" ProgID="Equation.DSMT4" ShapeID="_x0000_i2133" DrawAspect="Content" ObjectID="_1375881466" r:id="rId2551"/>
        </w:object>
      </w:r>
      <w:r>
        <w:t>) and solid-bound molecules (</w:t>
      </w:r>
      <w:r w:rsidRPr="00980D5F">
        <w:rPr>
          <w:position w:val="-6"/>
        </w:rPr>
        <w:object w:dxaOrig="639" w:dyaOrig="220" w14:anchorId="721AC1DB">
          <v:shape id="_x0000_i2134" type="#_x0000_t75" style="width:28.25pt;height:14.6pt" o:ole="">
            <v:imagedata r:id="rId2552" o:title=""/>
          </v:shape>
          <o:OLEObject Type="Embed" ProgID="Equation.DSMT4" ShapeID="_x0000_i2134" DrawAspect="Content" ObjectID="_1375881467" r:id="rId2553"/>
        </w:object>
      </w:r>
      <w:r>
        <w:t>) that move with the solid matrix (</w:t>
      </w:r>
      <w:r w:rsidRPr="00980D5F">
        <w:rPr>
          <w:position w:val="-10"/>
        </w:rPr>
        <w:object w:dxaOrig="1240" w:dyaOrig="360" w14:anchorId="078BEC97">
          <v:shape id="_x0000_i2135" type="#_x0000_t75" style="width:64.7pt;height:21.85pt" o:ole="">
            <v:imagedata r:id="rId2554" o:title=""/>
          </v:shape>
          <o:OLEObject Type="Embed" ProgID="Equation.DSMT4" ShapeID="_x0000_i2135" DrawAspect="Content" ObjectID="_1375881468" r:id="rId2555"/>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136" type="#_x0000_t75" style="width:100.25pt;height:28.25pt" o:ole="">
            <v:imagedata r:id="rId2556" o:title=""/>
          </v:shape>
          <o:OLEObject Type="Embed" ProgID="Equation.DSMT4" ShapeID="_x0000_i2136" DrawAspect="Content" ObjectID="_1375881469" r:id="rId2557"/>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137" type="#_x0000_t75" style="width:14.6pt;height:14.6pt" o:ole="">
            <v:imagedata r:id="rId2558" o:title=""/>
          </v:shape>
          <o:OLEObject Type="Embed" ProgID="Equation.DSMT4" ShapeID="_x0000_i2137" DrawAspect="Content" ObjectID="_1375881470" r:id="rId2559"/>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138" type="#_x0000_t75" style="width:14.6pt;height:14.6pt" o:ole="">
            <v:imagedata r:id="rId2560" o:title=""/>
          </v:shape>
          <o:OLEObject Type="Embed" ProgID="Equation.DSMT4" ShapeID="_x0000_i2138" DrawAspect="Content" ObjectID="_1375881471" r:id="rId2561"/>
        </w:object>
      </w:r>
      <w:r>
        <w:t xml:space="preserve"> in the mixture</w:t>
      </w:r>
      <w:r w:rsidRPr="00546A57">
        <w:t xml:space="preserve">; </w:t>
      </w:r>
      <w:r w:rsidRPr="00980D5F">
        <w:rPr>
          <w:position w:val="-12"/>
        </w:rPr>
        <w:object w:dxaOrig="300" w:dyaOrig="380" w14:anchorId="5EE2EB9A">
          <v:shape id="_x0000_i2139" type="#_x0000_t75" style="width:14.6pt;height:21.85pt" o:ole="">
            <v:imagedata r:id="rId2562" o:title=""/>
          </v:shape>
          <o:OLEObject Type="Embed" ProgID="Equation.DSMT4" ShapeID="_x0000_i2139" DrawAspect="Content" ObjectID="_1375881472" r:id="rId2563"/>
        </w:object>
      </w:r>
      <w:r w:rsidRPr="00546A57">
        <w:t xml:space="preserve"> and </w:t>
      </w:r>
      <w:r w:rsidRPr="00980D5F">
        <w:rPr>
          <w:position w:val="-12"/>
        </w:rPr>
        <w:object w:dxaOrig="300" w:dyaOrig="380" w14:anchorId="42754DFC">
          <v:shape id="_x0000_i2140" type="#_x0000_t75" style="width:14.6pt;height:21.85pt" o:ole="">
            <v:imagedata r:id="rId2564" o:title=""/>
          </v:shape>
          <o:OLEObject Type="Embed" ProgID="Equation.DSMT4" ShapeID="_x0000_i2140" DrawAspect="Content" ObjectID="_1375881473" r:id="rId2565"/>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141" type="#_x0000_t75" style="width:14.6pt;height:14.6pt" o:ole="">
            <v:imagedata r:id="rId2566" o:title=""/>
          </v:shape>
          <o:OLEObject Type="Embed" ProgID="Equation.DSMT4" ShapeID="_x0000_i2141" DrawAspect="Content" ObjectID="_1375881474" r:id="rId2567"/>
        </w:object>
      </w:r>
      <w:r>
        <w:t xml:space="preserve"> and molar supplies </w:t>
      </w:r>
      <w:r w:rsidRPr="00980D5F">
        <w:rPr>
          <w:position w:val="-6"/>
        </w:rPr>
        <w:object w:dxaOrig="279" w:dyaOrig="320" w14:anchorId="38FBD9F1">
          <v:shape id="_x0000_i2142" type="#_x0000_t75" style="width:14.6pt;height:14.6pt" o:ole="">
            <v:imagedata r:id="rId2568" o:title=""/>
          </v:shape>
          <o:OLEObject Type="Embed" ProgID="Equation.DSMT4" ShapeID="_x0000_i2142" DrawAspect="Content" ObjectID="_1375881475" r:id="rId2569"/>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143" type="#_x0000_t75" style="width:14.6pt;height:14.6pt" o:ole="">
            <v:imagedata r:id="rId2570" o:title=""/>
          </v:shape>
          <o:OLEObject Type="Embed" ProgID="Equation.DSMT4" ShapeID="_x0000_i2143" DrawAspect="Content" ObjectID="_1375881476" r:id="rId2571"/>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144" type="#_x0000_t75" style="width:14.6pt;height:21.85pt" o:ole="">
            <v:imagedata r:id="rId2572" o:title=""/>
          </v:shape>
          <o:OLEObject Type="Embed" ProgID="Equation.DSMT4" ShapeID="_x0000_i2144" DrawAspect="Content" ObjectID="_1375881477" r:id="rId2573"/>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145" type="#_x0000_t75" style="width:50.15pt;height:21.85pt" o:ole="">
            <v:imagedata r:id="rId2574" o:title=""/>
          </v:shape>
          <o:OLEObject Type="Embed" ProgID="Equation.DSMT4" ShapeID="_x0000_i2145" DrawAspect="Content" ObjectID="_1375881478" r:id="rId2575"/>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146" type="#_x0000_t75" style="width:14.6pt;height:14.6pt" o:ole="">
            <v:imagedata r:id="rId2576" o:title=""/>
          </v:shape>
          <o:OLEObject Type="Embed" ProgID="Equation.DSMT4" ShapeID="_x0000_i2146" DrawAspect="Content" ObjectID="_1375881479" r:id="rId2577"/>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147" type="#_x0000_t75" style="width:14.6pt;height:14.6pt" o:ole="">
            <v:imagedata r:id="rId2578" o:title=""/>
          </v:shape>
          <o:OLEObject Type="Embed" ProgID="Equation.DSMT4" ShapeID="_x0000_i2147" DrawAspect="Content" ObjectID="_1375881480" r:id="rId2579"/>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148" type="#_x0000_t75" style="width:64.7pt;height:21.85pt" o:ole="">
            <v:imagedata r:id="rId2580" o:title=""/>
          </v:shape>
          <o:OLEObject Type="Embed" ProgID="Equation.DSMT4" ShapeID="_x0000_i2148" DrawAspect="Content" ObjectID="_1375881481" r:id="rId2581"/>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149" type="#_x0000_t75" style="width:14.6pt;height:14.6pt" o:ole="">
            <v:imagedata r:id="rId2582" o:title=""/>
          </v:shape>
          <o:OLEObject Type="Embed" ProgID="Equation.DSMT4" ShapeID="_x0000_i2149" DrawAspect="Content" ObjectID="_1375881482" r:id="rId2583"/>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150" type="#_x0000_t75" style="width:57.4pt;height:21.85pt" o:ole="">
            <v:imagedata r:id="rId2584" o:title=""/>
          </v:shape>
          <o:OLEObject Type="Embed" ProgID="Equation.DSMT4" ShapeID="_x0000_i2150" DrawAspect="Content" ObjectID="_1375881483" r:id="rId2585"/>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151" type="#_x0000_t75" style="width:108.45pt;height:28.25pt" o:ole="">
            <v:imagedata r:id="rId2586" o:title=""/>
          </v:shape>
          <o:OLEObject Type="Embed" ProgID="Equation.DSMT4" ShapeID="_x0000_i2151" DrawAspect="Content" ObjectID="_1375881484" r:id="rId2587"/>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152" type="#_x0000_t75" style="width:14.6pt;height:21.85pt" o:ole="">
            <v:imagedata r:id="rId2588" o:title=""/>
          </v:shape>
          <o:OLEObject Type="Embed" ProgID="Equation.DSMT4" ShapeID="_x0000_i2152" DrawAspect="Content" ObjectID="_1375881485" r:id="rId2589"/>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153" type="#_x0000_t75" style="width:115.75pt;height:21.85pt" o:ole="">
            <v:imagedata r:id="rId2590" o:title=""/>
          </v:shape>
          <o:OLEObject Type="Embed" ProgID="Equation.DSMT4" ShapeID="_x0000_i2153" DrawAspect="Content" ObjectID="_1375881486" r:id="rId2591"/>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154" type="#_x0000_t75" style="width:43.75pt;height:21.85pt" o:ole="">
            <v:imagedata r:id="rId2592" o:title=""/>
          </v:shape>
          <o:OLEObject Type="Embed" ProgID="Equation.DSMT4" ShapeID="_x0000_i2154" DrawAspect="Content" ObjectID="_1375881487" r:id="rId2593"/>
        </w:object>
      </w:r>
      <w:r>
        <w:t xml:space="preserve">, </w:t>
      </w:r>
      <w:r w:rsidRPr="00980D5F">
        <w:rPr>
          <w:position w:val="-12"/>
        </w:rPr>
        <w:object w:dxaOrig="880" w:dyaOrig="420" w14:anchorId="5103EA1B">
          <v:shape id="_x0000_i2155" type="#_x0000_t75" style="width:43.75pt;height:21.85pt" o:ole="">
            <v:imagedata r:id="rId2594" o:title=""/>
          </v:shape>
          <o:OLEObject Type="Embed" ProgID="Equation.DSMT4" ShapeID="_x0000_i2155" DrawAspect="Content" ObjectID="_1375881488" r:id="rId2595"/>
        </w:object>
      </w:r>
      <w:r>
        <w:t xml:space="preserve">, </w:t>
      </w:r>
      <w:r w:rsidRPr="00980D5F">
        <w:rPr>
          <w:position w:val="-12"/>
        </w:rPr>
        <w:object w:dxaOrig="800" w:dyaOrig="420" w14:anchorId="1E38FAAF">
          <v:shape id="_x0000_i2156" type="#_x0000_t75" style="width:43.75pt;height:21.85pt" o:ole="">
            <v:imagedata r:id="rId2596" o:title=""/>
          </v:shape>
          <o:OLEObject Type="Embed" ProgID="Equation.DSMT4" ShapeID="_x0000_i2156" DrawAspect="Content" ObjectID="_1375881489" r:id="rId2597"/>
        </w:object>
      </w:r>
      <w:r>
        <w:t xml:space="preserve">, and those of the products are </w:t>
      </w:r>
      <w:r w:rsidRPr="00980D5F">
        <w:rPr>
          <w:position w:val="-12"/>
        </w:rPr>
        <w:object w:dxaOrig="940" w:dyaOrig="380" w14:anchorId="0AF5BC22">
          <v:shape id="_x0000_i2157" type="#_x0000_t75" style="width:50.15pt;height:21.85pt" o:ole="">
            <v:imagedata r:id="rId2598" o:title=""/>
          </v:shape>
          <o:OLEObject Type="Embed" ProgID="Equation.DSMT4" ShapeID="_x0000_i2157" DrawAspect="Content" ObjectID="_1375881490" r:id="rId2599"/>
        </w:object>
      </w:r>
      <w:r>
        <w:t xml:space="preserve">, </w:t>
      </w:r>
      <w:r w:rsidRPr="00980D5F">
        <w:rPr>
          <w:position w:val="-12"/>
        </w:rPr>
        <w:object w:dxaOrig="840" w:dyaOrig="420" w14:anchorId="103F0C71">
          <v:shape id="_x0000_i2158" type="#_x0000_t75" style="width:43.75pt;height:21.85pt" o:ole="">
            <v:imagedata r:id="rId2600" o:title=""/>
          </v:shape>
          <o:OLEObject Type="Embed" ProgID="Equation.DSMT4" ShapeID="_x0000_i2158" DrawAspect="Content" ObjectID="_1375881491" r:id="rId2601"/>
        </w:object>
      </w:r>
      <w:r>
        <w:t xml:space="preserve">, </w:t>
      </w:r>
      <w:r w:rsidRPr="00980D5F">
        <w:rPr>
          <w:position w:val="-12"/>
        </w:rPr>
        <w:object w:dxaOrig="800" w:dyaOrig="420" w14:anchorId="5DCD0558">
          <v:shape id="_x0000_i2159" type="#_x0000_t75" style="width:43.75pt;height:21.85pt" o:ole="">
            <v:imagedata r:id="rId2602" o:title=""/>
          </v:shape>
          <o:OLEObject Type="Embed" ProgID="Equation.DSMT4" ShapeID="_x0000_i2159" DrawAspect="Content" ObjectID="_1375881492" r:id="rId2603"/>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160" type="#_x0000_t75" style="width:14.6pt;height:21.85pt" o:ole="">
            <v:imagedata r:id="rId2604" o:title=""/>
          </v:shape>
          <o:OLEObject Type="Embed" ProgID="Equation.DSMT4" ShapeID="_x0000_i2160" DrawAspect="Content" ObjectID="_1375881493" r:id="rId2605"/>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161" type="#_x0000_t75" style="width:201.4pt;height:35.55pt" o:ole="">
            <v:imagedata r:id="rId2606" o:title=""/>
          </v:shape>
          <o:OLEObject Type="Embed" ProgID="Equation.DSMT4" ShapeID="_x0000_i2161" DrawAspect="Content" ObjectID="_1375881494" r:id="rId2607"/>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162" type="#_x0000_t75" style="width:129.4pt;height:21.85pt" o:ole="">
            <v:imagedata r:id="rId2608" o:title=""/>
          </v:shape>
          <o:OLEObject Type="Embed" ProgID="Equation.DSMT4" ShapeID="_x0000_i2162" DrawAspect="Content" ObjectID="_1375881495" r:id="rId2609"/>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163" type="#_x0000_t75" style="width:64.7pt;height:28.25pt" o:ole="">
            <v:imagedata r:id="rId2610" o:title=""/>
          </v:shape>
          <o:OLEObject Type="Embed" ProgID="Equation.DSMT4" ShapeID="_x0000_i2163" DrawAspect="Content" ObjectID="_1375881496" r:id="rId2611"/>
        </w:object>
      </w:r>
      <w:r>
        <w:t xml:space="preserve"> </w:t>
      </w:r>
      <w:r w:rsidRPr="004C3F91">
        <w:t xml:space="preserve">and </w:t>
      </w:r>
      <w:r w:rsidRPr="00980D5F">
        <w:rPr>
          <w:position w:val="-12"/>
        </w:rPr>
        <w:object w:dxaOrig="1400" w:dyaOrig="380" w14:anchorId="422A8479">
          <v:shape id="_x0000_i2164" type="#_x0000_t75" style="width:1in;height:21.85pt" o:ole="">
            <v:imagedata r:id="rId2612" o:title=""/>
          </v:shape>
          <o:OLEObject Type="Embed" ProgID="Equation.DSMT4" ShapeID="_x0000_i2164" DrawAspect="Content" ObjectID="_1375881497" r:id="rId2613"/>
        </w:object>
      </w:r>
      <w:r w:rsidRPr="004C3F91">
        <w:t xml:space="preserve"> is the molar</w:t>
      </w:r>
      <w:r>
        <w:t xml:space="preserve"> </w:t>
      </w:r>
      <w:r w:rsidRPr="004C3F91">
        <w:t xml:space="preserve">volume of </w:t>
      </w:r>
      <w:r w:rsidRPr="00980D5F">
        <w:rPr>
          <w:position w:val="-6"/>
        </w:rPr>
        <w:object w:dxaOrig="240" w:dyaOrig="220" w14:anchorId="7428E17B">
          <v:shape id="_x0000_i2165" type="#_x0000_t75" style="width:14.6pt;height:14.6pt" o:ole="">
            <v:imagedata r:id="rId2614" o:title=""/>
          </v:shape>
          <o:OLEObject Type="Embed" ProgID="Equation.DSMT4" ShapeID="_x0000_i2165" DrawAspect="Content" ObjectID="_1375881498" r:id="rId2615"/>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166" type="#_x0000_t75" style="width:79.3pt;height:21.85pt" o:ole="">
            <v:imagedata r:id="rId2616" o:title=""/>
          </v:shape>
          <o:OLEObject Type="Embed" ProgID="Equation.DSMT4" ShapeID="_x0000_i2166" DrawAspect="Content" ObjectID="_1375881499" r:id="rId2617"/>
        </w:object>
      </w:r>
      <w:r>
        <w:tab/>
        <w:t>(h)</w:t>
      </w:r>
    </w:p>
    <w:p w14:paraId="04CE5EA0" w14:textId="77777777" w:rsidR="004C5B33" w:rsidRDefault="004C5B33" w:rsidP="004C5B33">
      <w:r>
        <w:t xml:space="preserve">where </w:t>
      </w:r>
      <w:r w:rsidRPr="00980D5F">
        <w:rPr>
          <w:position w:val="-12"/>
        </w:rPr>
        <w:object w:dxaOrig="340" w:dyaOrig="380" w14:anchorId="61AD6F01">
          <v:shape id="_x0000_i2167" type="#_x0000_t75" style="width:14.6pt;height:21.85pt" o:ole="">
            <v:imagedata r:id="rId2618" o:title=""/>
          </v:shape>
          <o:OLEObject Type="Embed" ProgID="Equation.DSMT4" ShapeID="_x0000_i2167" DrawAspect="Content" ObjectID="_1375881500" r:id="rId2619"/>
        </w:object>
      </w:r>
      <w:r>
        <w:t xml:space="preserve"> is the referential apparent mass density (mass of </w:t>
      </w:r>
      <w:r w:rsidRPr="00980D5F">
        <w:rPr>
          <w:position w:val="-6"/>
        </w:rPr>
        <w:object w:dxaOrig="240" w:dyaOrig="220" w14:anchorId="558853BA">
          <v:shape id="_x0000_i2168" type="#_x0000_t75" style="width:14.6pt;height:14.6pt" o:ole="">
            <v:imagedata r:id="rId2620" o:title=""/>
          </v:shape>
          <o:OLEObject Type="Embed" ProgID="Equation.DSMT4" ShapeID="_x0000_i2168" DrawAspect="Content" ObjectID="_1375881501" r:id="rId2621"/>
        </w:object>
      </w:r>
      <w:r>
        <w:t xml:space="preserve"> per mixture volume in the reference configuration), and </w:t>
      </w:r>
      <w:r w:rsidRPr="00980D5F">
        <w:rPr>
          <w:position w:val="-12"/>
        </w:rPr>
        <w:object w:dxaOrig="340" w:dyaOrig="380" w14:anchorId="6A00E2A8">
          <v:shape id="_x0000_i2169" type="#_x0000_t75" style="width:14.6pt;height:21.85pt" o:ole="">
            <v:imagedata r:id="rId2622" o:title=""/>
          </v:shape>
          <o:OLEObject Type="Embed" ProgID="Equation.DSMT4" ShapeID="_x0000_i2169" DrawAspect="Content" ObjectID="_1375881502" r:id="rId2623"/>
        </w:object>
      </w:r>
      <w:r>
        <w:t xml:space="preserve"> is the referential apparent mass supply of solid constituent </w:t>
      </w:r>
      <w:r w:rsidRPr="00980D5F">
        <w:rPr>
          <w:position w:val="-6"/>
        </w:rPr>
        <w:object w:dxaOrig="240" w:dyaOrig="220" w14:anchorId="3F0429F0">
          <v:shape id="_x0000_i2170" type="#_x0000_t75" style="width:14.6pt;height:14.6pt" o:ole="">
            <v:imagedata r:id="rId2624" o:title=""/>
          </v:shape>
          <o:OLEObject Type="Embed" ProgID="Equation.DSMT4" ShapeID="_x0000_i2170" DrawAspect="Content" ObjectID="_1375881503" r:id="rId2625"/>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171" type="#_x0000_t75" style="width:194.15pt;height:43.75pt" o:ole="">
            <v:imagedata r:id="rId2626" o:title=""/>
          </v:shape>
          <o:OLEObject Type="Embed" ProgID="Equation.DSMT4" ShapeID="_x0000_i2171" DrawAspect="Content" ObjectID="_1375881504" r:id="rId2627"/>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172" type="#_x0000_t75" style="width:14.6pt;height:21.85pt" o:ole="">
            <v:imagedata r:id="rId2628" o:title=""/>
          </v:shape>
          <o:OLEObject Type="Embed" ProgID="Equation.DSMT4" ShapeID="_x0000_i2172" DrawAspect="Content" ObjectID="_1375881505" r:id="rId2629"/>
        </w:object>
      </w:r>
      <w:r>
        <w:t xml:space="preserve"> and (i) is used to evaluate </w:t>
      </w:r>
      <w:r w:rsidRPr="00980D5F">
        <w:rPr>
          <w:position w:val="-6"/>
        </w:rPr>
        <w:object w:dxaOrig="279" w:dyaOrig="320" w14:anchorId="65CF007D">
          <v:shape id="_x0000_i2173" type="#_x0000_t75" style="width:14.6pt;height:14.6pt" o:ole="">
            <v:imagedata r:id="rId2630" o:title=""/>
          </v:shape>
          <o:OLEObject Type="Embed" ProgID="Equation.DSMT4" ShapeID="_x0000_i2173" DrawAspect="Content" ObjectID="_1375881506" r:id="rId2631"/>
        </w:object>
      </w:r>
      <w:r>
        <w:t xml:space="preserve"> when needed for the calculation of </w:t>
      </w:r>
      <w:r w:rsidRPr="00980D5F">
        <w:rPr>
          <w:position w:val="-10"/>
        </w:rPr>
        <w:object w:dxaOrig="240" w:dyaOrig="380" w14:anchorId="5152A967">
          <v:shape id="_x0000_i2174" type="#_x0000_t75" style="width:14.6pt;height:21.85pt" o:ole="">
            <v:imagedata r:id="rId2632" o:title=""/>
          </v:shape>
          <o:OLEObject Type="Embed" ProgID="Equation.DSMT4" ShapeID="_x0000_i2174" DrawAspect="Content" ObjectID="_1375881507" r:id="rId2633"/>
        </w:object>
      </w:r>
      <w:r>
        <w:t xml:space="preserve">.  If a solid-bound molecule is involved in a chemical reaction, equation (h) is integrated to produce an updated value of </w:t>
      </w:r>
      <w:r w:rsidRPr="00980D5F">
        <w:rPr>
          <w:position w:val="-12"/>
        </w:rPr>
        <w:object w:dxaOrig="340" w:dyaOrig="380" w14:anchorId="6B39C722">
          <v:shape id="_x0000_i2175" type="#_x0000_t75" style="width:14.6pt;height:21.85pt" o:ole="">
            <v:imagedata r:id="rId2634" o:title=""/>
          </v:shape>
          <o:OLEObject Type="Embed" ProgID="Equation.DSMT4" ShapeID="_x0000_i2175" DrawAspect="Content" ObjectID="_1375881508" r:id="rId2635"/>
        </w:object>
      </w:r>
      <w:r>
        <w:t xml:space="preserve">, using </w:t>
      </w:r>
      <w:r w:rsidRPr="00980D5F">
        <w:rPr>
          <w:position w:val="-16"/>
        </w:rPr>
        <w:object w:dxaOrig="2180" w:dyaOrig="440" w14:anchorId="229940B7">
          <v:shape id="_x0000_i2176" type="#_x0000_t75" style="width:108.45pt;height:21.85pt" o:ole="">
            <v:imagedata r:id="rId2636" o:title=""/>
          </v:shape>
          <o:OLEObject Type="Embed" ProgID="Equation.DSMT4" ShapeID="_x0000_i2176" DrawAspect="Content" ObjectID="_1375881509" r:id="rId2637"/>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177" type="#_x0000_t75" style="width:14.6pt;height:21.85pt" o:ole="">
            <v:imagedata r:id="rId2638" o:title=""/>
          </v:shape>
          <o:OLEObject Type="Embed" ProgID="Equation.DSMT4" ShapeID="_x0000_i2177" DrawAspect="Content" ObjectID="_1375881510" r:id="rId2639"/>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178" type="#_x0000_t75" style="width:79.3pt;height:36.45pt" o:ole="">
            <v:imagedata r:id="rId2640" o:title=""/>
          </v:shape>
          <o:OLEObject Type="Embed" ProgID="Equation.DSMT4" ShapeID="_x0000_i2178" DrawAspect="Content" ObjectID="_1375881511" r:id="rId2641"/>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179" type="#_x0000_t75" style="width:14.6pt;height:21.85pt" o:ole="">
            <v:imagedata r:id="rId2642" o:title=""/>
          </v:shape>
          <o:OLEObject Type="Embed" ProgID="Equation.DSMT4" ShapeID="_x0000_i2179" DrawAspect="Content" ObjectID="_1375881512" r:id="rId2643"/>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3699" w:author="Gerard" w:date="2015-08-25T15:04:00Z">
        <w:r w:rsidR="00554341">
          <w:t>4.9.2</w:t>
        </w:r>
      </w:ins>
      <w:del w:id="3700" w:author="Gerard" w:date="2015-08-25T15:04:00Z">
        <w:r w:rsidR="008613FC" w:rsidDel="00554341">
          <w:delText>4.8.2</w:delText>
        </w:r>
      </w:del>
      <w:r>
        <w:fldChar w:fldCharType="end"/>
      </w:r>
      <w:r>
        <w:t xml:space="preserve">).  Thus, </w:t>
      </w:r>
      <w:r w:rsidRPr="00980D5F">
        <w:rPr>
          <w:position w:val="-12"/>
        </w:rPr>
        <w:object w:dxaOrig="300" w:dyaOrig="380" w14:anchorId="1BD3E545">
          <v:shape id="_x0000_i2180" type="#_x0000_t75" style="width:14.6pt;height:21.85pt" o:ole="">
            <v:imagedata r:id="rId2644" o:title=""/>
          </v:shape>
          <o:OLEObject Type="Embed" ProgID="Equation.DSMT4" ShapeID="_x0000_i2180" DrawAspect="Content" ObjectID="_1375881513" r:id="rId2645"/>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181" type="#_x0000_t75" style="width:50.15pt;height:21.85pt" o:ole="">
            <v:imagedata r:id="rId2646" o:title=""/>
          </v:shape>
          <o:OLEObject Type="Embed" ProgID="Equation.DSMT4" ShapeID="_x0000_i2181" DrawAspect="Content" ObjectID="_1375881514" r:id="rId2647"/>
        </w:object>
      </w:r>
      <w:r>
        <w:t xml:space="preserve">.  Therefore, since </w:t>
      </w:r>
      <w:r w:rsidRPr="00980D5F">
        <w:rPr>
          <w:position w:val="-10"/>
        </w:rPr>
        <w:object w:dxaOrig="980" w:dyaOrig="360" w14:anchorId="03748946">
          <v:shape id="_x0000_i2182" type="#_x0000_t75" style="width:50.15pt;height:21.85pt" o:ole="">
            <v:imagedata r:id="rId2648" o:title=""/>
          </v:shape>
          <o:OLEObject Type="Embed" ProgID="Equation.DSMT4" ShapeID="_x0000_i2182" DrawAspect="Content" ObjectID="_1375881515" r:id="rId2649"/>
        </w:object>
      </w:r>
      <w:r>
        <w:t xml:space="preserve"> by definition, it follows that </w:t>
      </w:r>
      <w:r w:rsidRPr="00980D5F">
        <w:rPr>
          <w:position w:val="-12"/>
        </w:rPr>
        <w:object w:dxaOrig="1060" w:dyaOrig="380" w14:anchorId="28C2F9F4">
          <v:shape id="_x0000_i2183" type="#_x0000_t75" style="width:50.15pt;height:21.85pt" o:ole="">
            <v:imagedata r:id="rId2650" o:title=""/>
          </v:shape>
          <o:OLEObject Type="Embed" ProgID="Equation.DSMT4" ShapeID="_x0000_i2183" DrawAspect="Content" ObjectID="_1375881516" r:id="rId2651"/>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184" type="#_x0000_t75" style="width:129.4pt;height:36.45pt" o:ole="">
            <v:imagedata r:id="rId2652" o:title=""/>
          </v:shape>
          <o:OLEObject Type="Embed" ProgID="Equation.DSMT4" ShapeID="_x0000_i2184" DrawAspect="Content" ObjectID="_1375881517" r:id="rId2653"/>
        </w:object>
      </w:r>
      <w:r>
        <w:tab/>
        <w:t>(k)</w:t>
      </w:r>
    </w:p>
    <w:p w14:paraId="20866EE8" w14:textId="77777777" w:rsidR="004C5B33" w:rsidRDefault="004C5B33" w:rsidP="004C5B33">
      <w:r>
        <w:t xml:space="preserve">where </w:t>
      </w:r>
      <w:r w:rsidRPr="00980D5F">
        <w:rPr>
          <w:position w:val="-12"/>
        </w:rPr>
        <w:object w:dxaOrig="300" w:dyaOrig="380" w14:anchorId="09663E21">
          <v:shape id="_x0000_i2185" type="#_x0000_t75" style="width:14.6pt;height:21.85pt" o:ole="">
            <v:imagedata r:id="rId2654" o:title=""/>
          </v:shape>
          <o:OLEObject Type="Embed" ProgID="Equation.DSMT4" ShapeID="_x0000_i2185" DrawAspect="Content" ObjectID="_1375881518" r:id="rId2655"/>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3701" w:author="Gerard" w:date="2015-08-25T15:04:00Z">
        <w:r w:rsidR="00554341">
          <w:t>4.9.2</w:t>
        </w:r>
      </w:ins>
      <w:del w:id="3702" w:author="Gerard" w:date="2015-08-25T15:04:00Z">
        <w:r w:rsidR="008613FC" w:rsidDel="00554341">
          <w:delText>4.8.2</w:delText>
        </w:r>
      </w:del>
      <w:r>
        <w:fldChar w:fldCharType="end"/>
      </w:r>
      <w:r>
        <w:t xml:space="preserve">).  Thus, </w:t>
      </w:r>
      <w:r w:rsidRPr="00980D5F">
        <w:rPr>
          <w:position w:val="-12"/>
        </w:rPr>
        <w:object w:dxaOrig="300" w:dyaOrig="380" w14:anchorId="326A3415">
          <v:shape id="_x0000_i2186" type="#_x0000_t75" style="width:14.6pt;height:21.85pt" o:ole="">
            <v:imagedata r:id="rId2656" o:title=""/>
          </v:shape>
          <o:OLEObject Type="Embed" ProgID="Equation.DSMT4" ShapeID="_x0000_i2186" DrawAspect="Content" ObjectID="_1375881519" r:id="rId2657"/>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187" type="#_x0000_t75" style="width:1in;height:28.25pt" o:ole="">
            <v:imagedata r:id="rId2658" o:title=""/>
          </v:shape>
          <o:OLEObject Type="Embed" ProgID="Equation.DSMT4" ShapeID="_x0000_i2187" DrawAspect="Content" ObjectID="_1375881520" r:id="rId2659"/>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188" type="#_x0000_t75" style="width:21.85pt;height:14.6pt" o:ole="">
            <v:imagedata r:id="rId2660" o:title=""/>
          </v:shape>
          <o:OLEObject Type="Embed" ProgID="Equation.DSMT4" ShapeID="_x0000_i2188" DrawAspect="Content" ObjectID="_1375881521" r:id="rId2661"/>
        </w:object>
      </w:r>
      <w:r>
        <w:t xml:space="preserve"> is the molar mass of </w:t>
      </w:r>
      <w:r w:rsidRPr="00980D5F">
        <w:rPr>
          <w:position w:val="-6"/>
        </w:rPr>
        <w:object w:dxaOrig="240" w:dyaOrig="220" w14:anchorId="2692143F">
          <v:shape id="_x0000_i2189" type="#_x0000_t75" style="width:14.6pt;height:14.6pt" o:ole="">
            <v:imagedata r:id="rId2662" o:title=""/>
          </v:shape>
          <o:OLEObject Type="Embed" ProgID="Equation.DSMT4" ShapeID="_x0000_i2189" DrawAspect="Content" ObjectID="_1375881522" r:id="rId2663"/>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190" type="#_x0000_t75" style="width:14.6pt;height:14.6pt" o:ole="">
            <v:imagedata r:id="rId2664" o:title=""/>
          </v:shape>
          <o:OLEObject Type="Embed" ProgID="Equation.DSMT4" ShapeID="_x0000_i2190" DrawAspect="Content" ObjectID="_1375881523" r:id="rId2665"/>
        </w:object>
      </w:r>
      <w:r>
        <w:t xml:space="preserve"> and </w:t>
      </w:r>
      <w:r w:rsidRPr="00025957">
        <w:rPr>
          <w:position w:val="-4"/>
        </w:rPr>
        <w:object w:dxaOrig="420" w:dyaOrig="300" w14:anchorId="4963A46A">
          <v:shape id="_x0000_i2191" type="#_x0000_t75" style="width:21.85pt;height:14.6pt" o:ole="">
            <v:imagedata r:id="rId2666" o:title=""/>
          </v:shape>
          <o:OLEObject Type="Embed" ProgID="Equation.DSMT4" ShapeID="_x0000_i2191" DrawAspect="Content" ObjectID="_1375881524" r:id="rId2667"/>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192" type="#_x0000_t75" style="width:309.85pt;height:14.6pt" o:ole="">
            <v:imagedata r:id="rId2668" o:title=""/>
          </v:shape>
          <o:OLEObject Type="Embed" ProgID="Equation.DSMT4" ShapeID="_x0000_i2192" DrawAspect="Content" ObjectID="_1375881525" r:id="rId2669"/>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193" type="#_x0000_t75" style="width:14.6pt;height:21.85pt" o:ole="">
            <v:imagedata r:id="rId2670" o:title=""/>
          </v:shape>
          <o:OLEObject Type="Embed" ProgID="Equation.DSMT4" ShapeID="_x0000_i2193" DrawAspect="Content" ObjectID="_1375881526" r:id="rId2671"/>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194" type="#_x0000_t75" style="width:14.6pt;height:14.6pt" o:ole="">
            <v:imagedata r:id="rId2672" o:title=""/>
          </v:shape>
          <o:OLEObject Type="Embed" ProgID="Equation.DSMT4" ShapeID="_x0000_i2194" DrawAspect="Content" ObjectID="_1375881527" r:id="rId2673"/>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195" type="#_x0000_t75" style="width:14.6pt;height:14.6pt" o:ole="">
            <v:imagedata r:id="rId2674" o:title=""/>
          </v:shape>
          <o:OLEObject Type="Embed" ProgID="Equation.DSMT4" ShapeID="_x0000_i2195" DrawAspect="Content" ObjectID="_1375881528" r:id="rId2675"/>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196" type="#_x0000_t75" style="width:28.25pt;height:14.6pt" o:ole="">
            <v:imagedata r:id="rId2676" o:title=""/>
          </v:shape>
          <o:OLEObject Type="Embed" ProgID="Equation.DSMT4" ShapeID="_x0000_i2196" DrawAspect="Content" ObjectID="_1375881529" r:id="rId2677"/>
        </w:object>
      </w:r>
      <w:r>
        <w:t xml:space="preserve"> is a reasonable choice equivalent to assuming that all the constituents have approximately the same density </w:t>
      </w:r>
      <w:r w:rsidRPr="00980D5F">
        <w:rPr>
          <w:position w:val="-12"/>
        </w:rPr>
        <w:object w:dxaOrig="340" w:dyaOrig="380" w14:anchorId="619BC809">
          <v:shape id="_x0000_i2197" type="#_x0000_t75" style="width:14.6pt;height:21.85pt" o:ole="">
            <v:imagedata r:id="rId2678" o:title=""/>
          </v:shape>
          <o:OLEObject Type="Embed" ProgID="Equation.DSMT4" ShapeID="_x0000_i2197" DrawAspect="Content" ObjectID="_1375881530" r:id="rId2679"/>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198" type="#_x0000_t75" style="width:57.4pt;height:28.25pt" o:ole="">
            <v:imagedata r:id="rId2680" o:title=""/>
          </v:shape>
          <o:OLEObject Type="Embed" ProgID="Equation.DSMT4" ShapeID="_x0000_i2198" DrawAspect="Content" ObjectID="_1375881531" r:id="rId2681"/>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199" type="#_x0000_t75" style="width:57.4pt;height:21.85pt" o:ole="">
            <v:imagedata r:id="rId2682" o:title=""/>
          </v:shape>
          <o:OLEObject Type="Embed" ProgID="Equation.DSMT4" ShapeID="_x0000_i2199" DrawAspect="Content" ObjectID="_1375881532" r:id="rId2683"/>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3703" w:name="_Toc302134656"/>
      <w:r>
        <w:t>General Specification for Chemical Reactions</w:t>
      </w:r>
      <w:bookmarkEnd w:id="3703"/>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200" type="#_x0000_t75" style="width:14.6pt;height:21.85pt" o:ole="">
            <v:imagedata r:id="rId2684" o:title=""/>
          </v:shape>
          <o:OLEObject Type="Embed" ProgID="Equation.DSMT4" ShapeID="_x0000_i2200" DrawAspect="Content" ObjectID="_1375881533" r:id="rId2685"/>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01" type="#_x0000_t75" style="width:14.6pt;height:21.85pt" o:ole="">
            <v:imagedata r:id="rId2686" o:title=""/>
          </v:shape>
          <o:OLEObject Type="Embed" ProgID="Equation.DSMT4" ShapeID="_x0000_i2201" DrawAspect="Content" ObjectID="_1375881534" r:id="rId2687"/>
        </w:object>
      </w:r>
      <w:r>
        <w:t xml:space="preserve"> of the reactants and </w:t>
      </w:r>
      <w:r w:rsidR="006C2049" w:rsidRPr="006C2049">
        <w:rPr>
          <w:position w:val="-12"/>
        </w:rPr>
        <w:object w:dxaOrig="300" w:dyaOrig="380" w14:anchorId="682060A5">
          <v:shape id="_x0000_i2202" type="#_x0000_t75" style="width:14.6pt;height:21.85pt" o:ole="">
            <v:imagedata r:id="rId2688" o:title=""/>
          </v:shape>
          <o:OLEObject Type="Embed" ProgID="Equation.DSMT4" ShapeID="_x0000_i2202" DrawAspect="Content" ObjectID="_1375881535" r:id="rId2689"/>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03" type="#_x0000_t75" style="width:14.6pt;height:14.6pt" o:ole="">
            <v:imagedata r:id="rId2690" o:title=""/>
          </v:shape>
          <o:OLEObject Type="Embed" ProgID="Equation.DSMT4" ShapeID="_x0000_i2203" DrawAspect="Content" ObjectID="_1375881536" r:id="rId2691"/>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04" type="#_x0000_t75" style="width:14.6pt;height:21.85pt" o:ole="">
                  <v:imagedata r:id="rId2692" o:title=""/>
                </v:shape>
                <o:OLEObject Type="Embed" ProgID="Equation.DSMT4" ShapeID="_x0000_i2204" DrawAspect="Content" ObjectID="_1375881537" r:id="rId2693"/>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05" type="#_x0000_t75" style="width:14.6pt;height:21.85pt" o:ole="">
                  <v:imagedata r:id="rId2694" o:title=""/>
                </v:shape>
                <o:OLEObject Type="Embed" ProgID="Equation.DSMT4" ShapeID="_x0000_i2205" DrawAspect="Content" ObjectID="_1375881538" r:id="rId2695"/>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06" type="#_x0000_t75" style="width:14.6pt;height:14.6pt" o:ole="">
                  <v:imagedata r:id="rId2696" o:title=""/>
                </v:shape>
                <o:OLEObject Type="Embed" ProgID="Equation.DSMT4" ShapeID="_x0000_i2206" DrawAspect="Content" ObjectID="_1375881539" r:id="rId2697"/>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554341">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3704" w:name="_Toc302134657"/>
      <w:r>
        <w:t>Chemical Reaction Materials</w:t>
      </w:r>
      <w:bookmarkEnd w:id="3704"/>
    </w:p>
    <w:p w14:paraId="5FCB1FE4" w14:textId="77777777" w:rsidR="007B076C" w:rsidRPr="007B076C" w:rsidRDefault="007B076C"/>
    <w:p w14:paraId="29F01F67" w14:textId="7BF16C69" w:rsidR="00541FBD" w:rsidRDefault="00541FBD" w:rsidP="0016320C">
      <w:pPr>
        <w:pStyle w:val="Heading4"/>
      </w:pPr>
      <w:bookmarkStart w:id="3705" w:name="_Toc302134658"/>
      <w:r>
        <w:t>Law of Mass Action for Forward Reactions</w:t>
      </w:r>
      <w:bookmarkEnd w:id="3705"/>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07" type="#_x0000_t75" style="width:7.3pt;height:14.6pt" o:ole="">
                  <v:imagedata r:id="rId2698" o:title=""/>
                </v:shape>
                <o:OLEObject Type="Embed" ProgID="Equation.DSMT4" ShapeID="_x0000_i2207" DrawAspect="Content" ObjectID="_1375881540" r:id="rId2699"/>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08" type="#_x0000_t75" style="width:79.3pt;height:28.25pt" o:ole="">
            <v:imagedata r:id="rId2700" o:title=""/>
          </v:shape>
          <o:OLEObject Type="Embed" ProgID="Equation.DSMT4" ShapeID="_x0000_i2208" DrawAspect="Content" ObjectID="_1375881541" r:id="rId2701"/>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3706" w:author="Gerard" w:date="2015-08-25T15:04:00Z">
        <w:r w:rsidR="00554341">
          <w:t>4.10.4</w:t>
        </w:r>
      </w:ins>
      <w:del w:id="3707" w:author="Gerard" w:date="2015-08-25T15:04:00Z">
        <w:r w:rsidR="008613FC" w:rsidDel="00554341">
          <w:delText>4.9.4</w:delText>
        </w:r>
      </w:del>
      <w:r w:rsidR="00E77609">
        <w:fldChar w:fldCharType="end"/>
      </w:r>
      <w:r w:rsidR="00E77609">
        <w:t>.</w:t>
      </w:r>
      <w:r w:rsidR="00152AB9">
        <w:t xml:space="preserve"> The units of </w:t>
      </w:r>
      <w:r w:rsidR="006C2049" w:rsidRPr="006C2049">
        <w:rPr>
          <w:position w:val="-10"/>
        </w:rPr>
        <w:object w:dxaOrig="240" w:dyaOrig="380" w14:anchorId="27FF6030">
          <v:shape id="_x0000_i2209" type="#_x0000_t75" style="width:14.6pt;height:21.85pt" o:ole="">
            <v:imagedata r:id="rId2702" o:title=""/>
          </v:shape>
          <o:OLEObject Type="Embed" ProgID="Equation.DSMT4" ShapeID="_x0000_i2209" DrawAspect="Content" ObjectID="_1375881542" r:id="rId2703"/>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10" type="#_x0000_t75" style="width:14.6pt;height:14.6pt" o:ole="">
            <v:imagedata r:id="rId2704" o:title=""/>
          </v:shape>
          <o:OLEObject Type="Embed" ProgID="Equation.DSMT4" ShapeID="_x0000_i2210" DrawAspect="Content" ObjectID="_1375881543" r:id="rId2705"/>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11" type="#_x0000_t75" style="width:1in;height:14.6pt" o:ole="">
            <v:imagedata r:id="rId2706" o:title=""/>
          </v:shape>
          <o:OLEObject Type="Embed" ProgID="Equation.DSMT4" ShapeID="_x0000_i2211" DrawAspect="Content" ObjectID="_1375881544" r:id="rId2707"/>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3708" w:name="_Toc302134659"/>
      <w:r>
        <w:t>Law of Mass Action for Reversible Reactions</w:t>
      </w:r>
      <w:bookmarkEnd w:id="3708"/>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12" type="#_x0000_t75" style="width:14.6pt;height:21.85pt" o:ole="">
                  <v:imagedata r:id="rId2708" o:title=""/>
                </v:shape>
                <o:OLEObject Type="Embed" ProgID="Equation.DSMT4" ShapeID="_x0000_i2212" DrawAspect="Content" ObjectID="_1375881545" r:id="rId2709"/>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13" type="#_x0000_t75" style="width:14.6pt;height:21.85pt" o:ole="">
                  <v:imagedata r:id="rId2710" o:title=""/>
                </v:shape>
                <o:OLEObject Type="Embed" ProgID="Equation.DSMT4" ShapeID="_x0000_i2213" DrawAspect="Content" ObjectID="_1375881546" r:id="rId2711"/>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14" type="#_x0000_t75" style="width:57.4pt;height:21.85pt" o:ole="">
            <v:imagedata r:id="rId2712" o:title=""/>
          </v:shape>
          <o:OLEObject Type="Embed" ProgID="Equation.DSMT4" ShapeID="_x0000_i2214" DrawAspect="Content" ObjectID="_1375881547" r:id="rId2713"/>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15" type="#_x0000_t75" style="width:86.6pt;height:64.7pt" o:ole="">
            <v:imagedata r:id="rId2714" o:title=""/>
          </v:shape>
          <o:OLEObject Type="Embed" ProgID="Equation.DSMT4" ShapeID="_x0000_i2215" DrawAspect="Content" ObjectID="_1375881548" r:id="rId2715"/>
        </w:object>
      </w:r>
      <w:r>
        <w:t xml:space="preserve"> .</w:t>
      </w:r>
    </w:p>
    <w:p w14:paraId="0DA8CA1C" w14:textId="60B8AD0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3709" w:author="Gerard" w:date="2015-08-25T15:04:00Z">
        <w:r w:rsidR="00554341">
          <w:t>4.10.4</w:t>
        </w:r>
      </w:ins>
      <w:del w:id="3710" w:author="Gerard" w:date="2015-08-25T15:04:00Z">
        <w:r w:rsidR="008613FC" w:rsidDel="00554341">
          <w:delText>4.9.4</w:delText>
        </w:r>
      </w:del>
      <w:r>
        <w:fldChar w:fldCharType="end"/>
      </w:r>
      <w:r>
        <w:t>.</w:t>
      </w:r>
      <w:r w:rsidR="00363CC1">
        <w:t xml:space="preserve"> The units of </w:t>
      </w:r>
      <w:r w:rsidR="006C2049" w:rsidRPr="006C2049">
        <w:rPr>
          <w:position w:val="-12"/>
        </w:rPr>
        <w:object w:dxaOrig="320" w:dyaOrig="400" w14:anchorId="0C45BC66">
          <v:shape id="_x0000_i2216" type="#_x0000_t75" style="width:14.6pt;height:21.85pt" o:ole="">
            <v:imagedata r:id="rId2716" o:title=""/>
          </v:shape>
          <o:OLEObject Type="Embed" ProgID="Equation.DSMT4" ShapeID="_x0000_i2216" DrawAspect="Content" ObjectID="_1375881549" r:id="rId2717"/>
        </w:object>
      </w:r>
      <w:r w:rsidR="00363CC1">
        <w:t xml:space="preserve"> and </w:t>
      </w:r>
      <w:r w:rsidR="006C2049" w:rsidRPr="006C2049">
        <w:rPr>
          <w:position w:val="-12"/>
        </w:rPr>
        <w:object w:dxaOrig="300" w:dyaOrig="400" w14:anchorId="50B2DE54">
          <v:shape id="_x0000_i2217" type="#_x0000_t75" style="width:14.6pt;height:21.85pt" o:ole="">
            <v:imagedata r:id="rId2718" o:title=""/>
          </v:shape>
          <o:OLEObject Type="Embed" ProgID="Equation.DSMT4" ShapeID="_x0000_i2217" DrawAspect="Content" ObjectID="_1375881550" r:id="rId2719"/>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18" type="#_x0000_t75" style="width:14.6pt;height:14.6pt" o:ole="">
            <v:imagedata r:id="rId2720" o:title=""/>
          </v:shape>
          <o:OLEObject Type="Embed" ProgID="Equation.DSMT4" ShapeID="_x0000_i2218" DrawAspect="Content" ObjectID="_1375881551" r:id="rId272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19" type="#_x0000_t75" style="width:108.45pt;height:21.85pt" o:ole="">
            <v:imagedata r:id="rId2722" o:title=""/>
          </v:shape>
          <o:OLEObject Type="Embed" ProgID="Equation.DSMT4" ShapeID="_x0000_i2219" DrawAspect="Content" ObjectID="_1375881552" r:id="rId2723"/>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3711" w:name="_Toc302134660"/>
      <w:r>
        <w:t>Michaelis-Menten Reaction</w:t>
      </w:r>
      <w:bookmarkEnd w:id="3711"/>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20" type="#_x0000_t75" style="width:21.85pt;height:21.85pt" o:ole="">
                  <v:imagedata r:id="rId2724" o:title=""/>
                </v:shape>
                <o:OLEObject Type="Embed" ProgID="Equation.DSMT4" ShapeID="_x0000_i2220" DrawAspect="Content" ObjectID="_1375881553" r:id="rId2725"/>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21" type="#_x0000_t75" style="width:21.85pt;height:21.85pt" o:ole="">
                  <v:imagedata r:id="rId2726" o:title=""/>
                </v:shape>
                <o:OLEObject Type="Embed" ProgID="Equation.DSMT4" ShapeID="_x0000_i2221" DrawAspect="Content" ObjectID="_1375881554" r:id="rId2727"/>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22" type="#_x0000_t75" style="width:14.6pt;height:14.6pt" o:ole="">
            <v:imagedata r:id="rId2728" o:title=""/>
          </v:shape>
          <o:OLEObject Type="Embed" ProgID="Equation.DSMT4" ShapeID="_x0000_i2222" DrawAspect="Content" ObjectID="_1375881555" r:id="rId2729"/>
        </w:object>
      </w:r>
      <w:r>
        <w:t xml:space="preserve"> triggers the conversion of the substrate </w:t>
      </w:r>
      <w:r w:rsidR="006C2049" w:rsidRPr="006C2049">
        <w:rPr>
          <w:position w:val="-4"/>
        </w:rPr>
        <w:object w:dxaOrig="279" w:dyaOrig="300" w14:anchorId="001D8F64">
          <v:shape id="_x0000_i2223" type="#_x0000_t75" style="width:14.6pt;height:14.6pt" o:ole="">
            <v:imagedata r:id="rId2730" o:title=""/>
          </v:shape>
          <o:OLEObject Type="Embed" ProgID="Equation.DSMT4" ShapeID="_x0000_i2223" DrawAspect="Content" ObjectID="_1375881556" r:id="rId2731"/>
        </w:object>
      </w:r>
      <w:r>
        <w:t xml:space="preserve"> into the product </w:t>
      </w:r>
      <w:r w:rsidR="006C2049" w:rsidRPr="006C2049">
        <w:rPr>
          <w:position w:val="-4"/>
        </w:rPr>
        <w:object w:dxaOrig="320" w:dyaOrig="300" w14:anchorId="41AE69D8">
          <v:shape id="_x0000_i2224" type="#_x0000_t75" style="width:14.6pt;height:14.6pt" o:ole="">
            <v:imagedata r:id="rId2732" o:title=""/>
          </v:shape>
          <o:OLEObject Type="Embed" ProgID="Equation.DSMT4" ShapeID="_x0000_i2224" DrawAspect="Content" ObjectID="_1375881557" r:id="rId2733"/>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25" type="#_x0000_t75" style="width:115.75pt;height:57.4pt" o:ole="">
            <v:imagedata r:id="rId2734" o:title=""/>
          </v:shape>
          <o:OLEObject Type="Embed" ProgID="Equation.DSMT4" ShapeID="_x0000_i2225" DrawAspect="Content" ObjectID="_1375881558" r:id="rId2735"/>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226" type="#_x0000_t75" style="width:14.6pt;height:14.6pt" o:ole="">
            <v:imagedata r:id="rId2736" o:title=""/>
          </v:shape>
          <o:OLEObject Type="Embed" ProgID="Equation.DSMT4" ShapeID="_x0000_i2226" DrawAspect="Content" ObjectID="_1375881559" r:id="rId2737"/>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27" type="#_x0000_t75" style="width:14.6pt;height:21.85pt" o:ole="">
            <v:imagedata r:id="rId2738" o:title=""/>
          </v:shape>
          <o:OLEObject Type="Embed" ProgID="Equation.DSMT4" ShapeID="_x0000_i2227" DrawAspect="Content" ObjectID="_1375881560" r:id="rId2739"/>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28" type="#_x0000_t75" style="width:122.15pt;height:14.6pt" o:ole="">
            <v:imagedata r:id="rId2740" o:title=""/>
          </v:shape>
          <o:OLEObject Type="Embed" ProgID="Equation.DSMT4" ShapeID="_x0000_i2228" DrawAspect="Content" ObjectID="_1375881561" r:id="rId2741"/>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29" type="#_x0000_t75" style="width:43.75pt;height:14.6pt" o:ole="">
            <v:imagedata r:id="rId2742" o:title=""/>
          </v:shape>
          <o:OLEObject Type="Embed" ProgID="Equation.DSMT4" ShapeID="_x0000_i2229" DrawAspect="Content" ObjectID="_1375881562" r:id="rId2743"/>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30" type="#_x0000_t75" style="width:57.4pt;height:21.85pt" o:ole="">
            <v:imagedata r:id="rId2744" o:title=""/>
          </v:shape>
          <o:OLEObject Type="Embed" ProgID="Equation.DSMT4" ShapeID="_x0000_i2230" DrawAspect="Content" ObjectID="_1375881563" r:id="rId2745"/>
        </w:object>
      </w:r>
      <w:r w:rsidR="00901BF1">
        <w:t xml:space="preserve">, so that </w:t>
      </w:r>
      <w:r w:rsidR="006C2049" w:rsidRPr="006C2049">
        <w:rPr>
          <w:position w:val="-10"/>
        </w:rPr>
        <w:object w:dxaOrig="700" w:dyaOrig="380" w14:anchorId="3C3B9F63">
          <v:shape id="_x0000_i2231" type="#_x0000_t75" style="width:36.45pt;height:21.85pt" o:ole="">
            <v:imagedata r:id="rId2746" o:title=""/>
          </v:shape>
          <o:OLEObject Type="Embed" ProgID="Equation.DSMT4" ShapeID="_x0000_i2231" DrawAspect="Content" ObjectID="_1375881564" r:id="rId2747"/>
        </w:object>
      </w:r>
      <w:r w:rsidR="000C13D5">
        <w:t>.</w:t>
      </w:r>
    </w:p>
    <w:p w14:paraId="44AE3602" w14:textId="77777777" w:rsidR="008A0DA9" w:rsidRDefault="008A0DA9" w:rsidP="0061443E">
      <w:pPr>
        <w:pStyle w:val="MTDisplayEquation"/>
      </w:pPr>
    </w:p>
    <w:p w14:paraId="40505B2A" w14:textId="27D2B43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32" type="#_x0000_t75" style="width:21.85pt;height:21.85pt" o:ole="">
            <v:imagedata r:id="rId2748" o:title=""/>
          </v:shape>
          <o:OLEObject Type="Embed" ProgID="Equation.DSMT4" ShapeID="_x0000_i2232" DrawAspect="Content" ObjectID="_1375881565" r:id="rId2749"/>
        </w:object>
      </w:r>
      <w:r>
        <w:t xml:space="preserve"> must be selected from the list of materials given in Section </w:t>
      </w:r>
      <w:r>
        <w:fldChar w:fldCharType="begin"/>
      </w:r>
      <w:r>
        <w:instrText xml:space="preserve"> REF _Ref366858813 \r \h </w:instrText>
      </w:r>
      <w:r>
        <w:fldChar w:fldCharType="separate"/>
      </w:r>
      <w:ins w:id="3712" w:author="Gerard" w:date="2015-08-25T15:04:00Z">
        <w:r w:rsidR="00554341">
          <w:t>4.10.4</w:t>
        </w:r>
      </w:ins>
      <w:del w:id="3713" w:author="Gerard" w:date="2015-08-25T15:04:00Z">
        <w:r w:rsidR="008613FC" w:rsidDel="00554341">
          <w:delText>4.9.4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3714" w:name="_Ref366858813"/>
      <w:bookmarkStart w:id="3715" w:name="_Toc302134661"/>
      <w:r>
        <w:t>Specific Reaction Rate Materials</w:t>
      </w:r>
      <w:bookmarkEnd w:id="3714"/>
      <w:bookmarkEnd w:id="3715"/>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3716" w:name="_Toc302134662"/>
      <w:r>
        <w:t>Constant Reaction Rate</w:t>
      </w:r>
      <w:bookmarkEnd w:id="3716"/>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33" type="#_x0000_t75" style="width:7.3pt;height:14.6pt" o:ole="">
                  <v:imagedata r:id="rId2750" o:title=""/>
                </v:shape>
                <o:OLEObject Type="Embed" ProgID="Equation.DSMT4" ShapeID="_x0000_i2233" DrawAspect="Content" ObjectID="_1375881566" r:id="rId2751"/>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3717" w:name="_Toc302134663"/>
      <w:r>
        <w:t>Huiskes Reaction Rate</w:t>
      </w:r>
      <w:bookmarkEnd w:id="3717"/>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34" type="#_x0000_t75" style="width:14.6pt;height:14.6pt" o:ole="">
                  <v:imagedata r:id="rId2752" o:title=""/>
                </v:shape>
                <o:OLEObject Type="Embed" ProgID="Equation.DSMT4" ShapeID="_x0000_i2234" DrawAspect="Content" ObjectID="_1375881567" r:id="rId2753"/>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35" type="#_x0000_t75" style="width:14.6pt;height:21.85pt" o:ole="">
                  <v:imagedata r:id="rId2754" o:title=""/>
                </v:shape>
                <o:OLEObject Type="Embed" ProgID="Equation.DSMT4" ShapeID="_x0000_i2235" DrawAspect="Content" ObjectID="_1375881568" r:id="rId2755"/>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36" type="#_x0000_t75" style="width:107.55pt;height:35.55pt" o:ole="">
            <v:imagedata r:id="rId2756" o:title=""/>
          </v:shape>
          <o:OLEObject Type="Embed" ProgID="Equation.DSMT4" ShapeID="_x0000_i2236" DrawAspect="Content" ObjectID="_1375881569" r:id="rId2757"/>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37" type="#_x0000_t75" style="width:21.85pt;height:21.85pt" o:ole="">
            <v:imagedata r:id="rId2758" o:title=""/>
          </v:shape>
          <o:OLEObject Type="Embed" ProgID="Equation.DSMT4" ShapeID="_x0000_i2237" DrawAspect="Content" ObjectID="_1375881570" r:id="rId2759"/>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38" type="#_x0000_t75" style="width:64.7pt;height:21.85pt" o:ole="">
            <v:imagedata r:id="rId2760" o:title=""/>
          </v:shape>
          <o:OLEObject Type="Embed" ProgID="Equation.DSMT4" ShapeID="_x0000_i2238" DrawAspect="Content" ObjectID="_1375881571" r:id="rId2761"/>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39" type="#_x0000_t75" style="width:36.45pt;height:21.85pt" o:ole="">
            <v:imagedata r:id="rId2762" o:title=""/>
          </v:shape>
          <o:OLEObject Type="Embed" ProgID="Equation.DSMT4" ShapeID="_x0000_i2239" DrawAspect="Content" ObjectID="_1375881572" r:id="rId2763"/>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40" type="#_x0000_t75" style="width:64.7pt;height:21.85pt" o:ole="">
            <v:imagedata r:id="rId2764" o:title=""/>
          </v:shape>
          <o:OLEObject Type="Embed" ProgID="Equation.DSMT4" ShapeID="_x0000_i2240" DrawAspect="Content" ObjectID="_1375881573" r:id="rId2765"/>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41" type="#_x0000_t75" style="width:2in;height:14.6pt" o:ole="">
            <v:imagedata r:id="rId2766" o:title=""/>
          </v:shape>
          <o:OLEObject Type="Embed" ProgID="Equation.DSMT4" ShapeID="_x0000_i2241" DrawAspect="Content" ObjectID="_1375881574" r:id="rId2767"/>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42" type="#_x0000_t75" style="width:28.25pt;height:21.85pt" o:ole="">
            <v:imagedata r:id="rId2768" o:title=""/>
          </v:shape>
          <o:OLEObject Type="Embed" ProgID="Equation.DSMT4" ShapeID="_x0000_i2242" DrawAspect="Content" ObjectID="_1375881575" r:id="rId2769"/>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43" type="#_x0000_t75" style="width:7.3pt;height:14.6pt" o:ole="">
            <v:imagedata r:id="rId2770" o:title=""/>
          </v:shape>
          <o:OLEObject Type="Embed" ProgID="Equation.DSMT4" ShapeID="_x0000_i2243" DrawAspect="Content" ObjectID="_1375881576" r:id="rId2771"/>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3718" w:name="_Toc302134664"/>
      <w:r>
        <w:lastRenderedPageBreak/>
        <w:t>Rigid Body</w:t>
      </w:r>
      <w:bookmarkEnd w:id="3718"/>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554341">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3719" w:name="_Ref230581893"/>
      <w:bookmarkStart w:id="3720" w:name="_Ref230582111"/>
      <w:bookmarkStart w:id="3721" w:name="_Toc302134665"/>
      <w:r>
        <w:lastRenderedPageBreak/>
        <w:t>Active Contraction</w:t>
      </w:r>
      <w:bookmarkEnd w:id="3721"/>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244" type="#_x0000_t75" style="width:57.4pt;height:14.6pt" o:ole="">
            <v:imagedata r:id="rId2772" o:title=""/>
          </v:shape>
          <o:OLEObject Type="Embed" ProgID="Equation.DSMT4" ShapeID="_x0000_i2244" DrawAspect="Content" ObjectID="_1375881577" r:id="rId2773"/>
        </w:object>
      </w:r>
      <w:r>
        <w:t xml:space="preserve">, where </w:t>
      </w:r>
      <w:r w:rsidRPr="00315B5A">
        <w:rPr>
          <w:position w:val="-6"/>
        </w:rPr>
        <w:object w:dxaOrig="320" w:dyaOrig="320" w14:anchorId="0A6120CF">
          <v:shape id="_x0000_i2245" type="#_x0000_t75" style="width:14.6pt;height:14.6pt" o:ole="">
            <v:imagedata r:id="rId2774" o:title=""/>
          </v:shape>
          <o:OLEObject Type="Embed" ProgID="Equation.DSMT4" ShapeID="_x0000_i2245" DrawAspect="Content" ObjectID="_1375881578" r:id="rId2775"/>
        </w:object>
      </w:r>
      <w:r>
        <w:t xml:space="preserve"> is the solid stress (due to strain and strain history), and </w:t>
      </w:r>
      <w:r w:rsidRPr="00315B5A">
        <w:rPr>
          <w:position w:val="-6"/>
        </w:rPr>
        <w:object w:dxaOrig="320" w:dyaOrig="320" w14:anchorId="4B3450CF">
          <v:shape id="_x0000_i2246" type="#_x0000_t75" style="width:14.6pt;height:14.6pt" o:ole="">
            <v:imagedata r:id="rId2776" o:title=""/>
          </v:shape>
          <o:OLEObject Type="Embed" ProgID="Equation.DSMT4" ShapeID="_x0000_i2246" DrawAspect="Content" ObjectID="_1375881579" r:id="rId2777"/>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3722" w:name="_Toc302134666"/>
      <w:r>
        <w:t>Contraction in Mixtures of Uncoupled Materials</w:t>
      </w:r>
      <w:bookmarkEnd w:id="3722"/>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3723" w:name="_Toc302134667"/>
      <w:r>
        <w:lastRenderedPageBreak/>
        <w:t>Uncoupled Prescribed Uniaxial Active Contraction</w:t>
      </w:r>
      <w:bookmarkEnd w:id="3723"/>
    </w:p>
    <w:p w14:paraId="5B3A4EEB" w14:textId="77777777"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724" w:author="Gerard" w:date="2015-08-25T15:04:00Z">
        <w:r w:rsidR="00554341">
          <w:t xml:space="preserve">4.1.2.15. </w:t>
        </w:r>
      </w:ins>
      <w:del w:id="3725"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247" type="#_x0000_t75" style="width:14.6pt;height:21.85pt" o:ole="">
                  <v:imagedata r:id="rId2778" o:title=""/>
                </v:shape>
                <o:OLEObject Type="Embed" ProgID="Equation.DSMT4" ShapeID="_x0000_i2247" DrawAspect="Content" ObjectID="_1375881580" r:id="rId2779"/>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248" type="#_x0000_t75" style="width:7.3pt;height:14.6pt" o:ole="">
                  <v:imagedata r:id="rId2780" o:title=""/>
                </v:shape>
                <o:OLEObject Type="Embed" ProgID="Equation.DSMT4" ShapeID="_x0000_i2248" DrawAspect="Content" ObjectID="_1375881581" r:id="rId2781"/>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249" type="#_x0000_t75" style="width:14.6pt;height:14.6pt" o:ole="">
                  <v:imagedata r:id="rId2782" o:title=""/>
                </v:shape>
                <o:OLEObject Type="Embed" ProgID="Equation.DSMT4" ShapeID="_x0000_i2249" DrawAspect="Content" ObjectID="_1375881582" r:id="rId2783"/>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250" type="#_x0000_t75" style="width:194.15pt;height:21.85pt" o:ole="">
            <v:imagedata r:id="rId2784" o:title=""/>
          </v:shape>
          <o:OLEObject Type="Embed" ProgID="Equation.DSMT4" ShapeID="_x0000_i2250" DrawAspect="Content" ObjectID="_1375881583" r:id="rId2785"/>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251" type="#_x0000_t75" style="width:50.15pt;height:21.85pt" o:ole="">
            <v:imagedata r:id="rId2786" o:title=""/>
          </v:shape>
          <o:OLEObject Type="Embed" ProgID="Equation.DSMT4" ShapeID="_x0000_i2251" DrawAspect="Content" ObjectID="_1375881584" r:id="rId2787"/>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554341">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252" type="#_x0000_t75" style="width:21.85pt;height:14.6pt" o:ole="">
            <v:imagedata r:id="rId2788" o:title=""/>
          </v:shape>
          <o:OLEObject Type="Embed" ProgID="Equation.DSMT4" ShapeID="_x0000_i2252" DrawAspect="Content" ObjectID="_1375881585" r:id="rId2789"/>
        </w:object>
      </w:r>
      <w:r>
        <w:t xml:space="preserve">0° and </w:t>
      </w:r>
      <w:r w:rsidRPr="00315B5A">
        <w:rPr>
          <w:position w:val="-10"/>
        </w:rPr>
        <w:object w:dxaOrig="400" w:dyaOrig="260" w14:anchorId="6EAB00BF">
          <v:shape id="_x0000_i2253" type="#_x0000_t75" style="width:21.85pt;height:14.6pt" o:ole="">
            <v:imagedata r:id="rId2790" o:title=""/>
          </v:shape>
          <o:OLEObject Type="Embed" ProgID="Equation.DSMT4" ShapeID="_x0000_i2253" DrawAspect="Content" ObjectID="_1375881586" r:id="rId2791"/>
        </w:object>
      </w:r>
      <w:r>
        <w:t xml:space="preserve">90°, such that </w:t>
      </w:r>
      <w:r w:rsidRPr="00315B5A">
        <w:rPr>
          <w:position w:val="-12"/>
        </w:rPr>
        <w:object w:dxaOrig="700" w:dyaOrig="360" w14:anchorId="314898B2">
          <v:shape id="_x0000_i2254" type="#_x0000_t75" style="width:36.45pt;height:21.85pt" o:ole="">
            <v:imagedata r:id="rId2792" o:title=""/>
          </v:shape>
          <o:OLEObject Type="Embed" ProgID="Equation.DSMT4" ShapeID="_x0000_i2254" DrawAspect="Content" ObjectID="_1375881587" r:id="rId2793"/>
        </w:object>
      </w:r>
      <w:r>
        <w:t xml:space="preserve">.  The active stress </w:t>
      </w:r>
      <w:r w:rsidRPr="00315B5A">
        <w:rPr>
          <w:position w:val="-6"/>
        </w:rPr>
        <w:object w:dxaOrig="320" w:dyaOrig="320" w14:anchorId="4916C180">
          <v:shape id="_x0000_i2255" type="#_x0000_t75" style="width:14.6pt;height:14.6pt" o:ole="">
            <v:imagedata r:id="rId2794" o:title=""/>
          </v:shape>
          <o:OLEObject Type="Embed" ProgID="Equation.DSMT4" ShapeID="_x0000_i2255" DrawAspect="Content" ObjectID="_1375881588" r:id="rId2795"/>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256" type="#_x0000_t75" style="width:79.3pt;height:21.85pt" o:ole="">
            <v:imagedata r:id="rId2796" o:title=""/>
          </v:shape>
          <o:OLEObject Type="Embed" ProgID="Equation.DSMT4" ShapeID="_x0000_i2256" DrawAspect="Content" ObjectID="_1375881589" r:id="rId2797"/>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257" type="#_x0000_t75" style="width:43.75pt;height:21.85pt" o:ole="">
            <v:imagedata r:id="rId2798" o:title=""/>
          </v:shape>
          <o:OLEObject Type="Embed" ProgID="Equation.DSMT4" ShapeID="_x0000_i2257" DrawAspect="Content" ObjectID="_1375881590" r:id="rId2799"/>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258" type="#_x0000_t75" style="width:14.6pt;height:21.85pt" o:ole="">
            <v:imagedata r:id="rId2800" o:title=""/>
          </v:shape>
          <o:OLEObject Type="Embed" ProgID="Equation.DSMT4" ShapeID="_x0000_i2258" DrawAspect="Content" ObjectID="_1375881591" r:id="rId2801"/>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3726" w:name="_Toc302134668"/>
      <w:r>
        <w:lastRenderedPageBreak/>
        <w:t>Uncoupled Prescribed Transversely Isotropic Active Contraction</w:t>
      </w:r>
      <w:bookmarkEnd w:id="3726"/>
    </w:p>
    <w:p w14:paraId="7C38F0E3" w14:textId="77777777"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727" w:author="Gerard" w:date="2015-08-25T15:04:00Z">
        <w:r w:rsidR="00554341">
          <w:t xml:space="preserve">4.1.2.15. </w:t>
        </w:r>
      </w:ins>
      <w:del w:id="3728"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259" type="#_x0000_t75" style="width:14.6pt;height:21.85pt" o:ole="">
                  <v:imagedata r:id="rId2802" o:title=""/>
                </v:shape>
                <o:OLEObject Type="Embed" ProgID="Equation.DSMT4" ShapeID="_x0000_i2259" DrawAspect="Content" ObjectID="_1375881592" r:id="rId2803"/>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260" type="#_x0000_t75" style="width:7.3pt;height:14.6pt" o:ole="">
                  <v:imagedata r:id="rId2804" o:title=""/>
                </v:shape>
                <o:OLEObject Type="Embed" ProgID="Equation.DSMT4" ShapeID="_x0000_i2260" DrawAspect="Content" ObjectID="_1375881593" r:id="rId2805"/>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261" type="#_x0000_t75" style="width:14.6pt;height:14.6pt" o:ole="">
                  <v:imagedata r:id="rId2806" o:title=""/>
                </v:shape>
                <o:OLEObject Type="Embed" ProgID="Equation.DSMT4" ShapeID="_x0000_i2261" DrawAspect="Content" ObjectID="_1375881594" r:id="rId2807"/>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262" type="#_x0000_t75" style="width:194.15pt;height:21.85pt" o:ole="">
            <v:imagedata r:id="rId2808" o:title=""/>
          </v:shape>
          <o:OLEObject Type="Embed" ProgID="Equation.DSMT4" ShapeID="_x0000_i2262" DrawAspect="Content" ObjectID="_1375881595" r:id="rId2809"/>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263" type="#_x0000_t75" style="width:50.15pt;height:21.85pt" o:ole="">
            <v:imagedata r:id="rId2810" o:title=""/>
          </v:shape>
          <o:OLEObject Type="Embed" ProgID="Equation.DSMT4" ShapeID="_x0000_i2263" DrawAspect="Content" ObjectID="_1375881596" r:id="rId281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554341">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264" type="#_x0000_t75" style="width:21.85pt;height:14.6pt" o:ole="">
            <v:imagedata r:id="rId2812" o:title=""/>
          </v:shape>
          <o:OLEObject Type="Embed" ProgID="Equation.DSMT4" ShapeID="_x0000_i2264" DrawAspect="Content" ObjectID="_1375881597" r:id="rId2813"/>
        </w:object>
      </w:r>
      <w:r>
        <w:t xml:space="preserve">0° and </w:t>
      </w:r>
      <w:r w:rsidRPr="00315B5A">
        <w:rPr>
          <w:position w:val="-10"/>
        </w:rPr>
        <w:object w:dxaOrig="400" w:dyaOrig="260" w14:anchorId="6169D474">
          <v:shape id="_x0000_i2265" type="#_x0000_t75" style="width:21.85pt;height:14.6pt" o:ole="">
            <v:imagedata r:id="rId2814" o:title=""/>
          </v:shape>
          <o:OLEObject Type="Embed" ProgID="Equation.DSMT4" ShapeID="_x0000_i2265" DrawAspect="Content" ObjectID="_1375881598" r:id="rId2815"/>
        </w:object>
      </w:r>
      <w:r>
        <w:t xml:space="preserve">90°, such that </w:t>
      </w:r>
      <w:r w:rsidRPr="00315B5A">
        <w:rPr>
          <w:position w:val="-12"/>
        </w:rPr>
        <w:object w:dxaOrig="700" w:dyaOrig="360" w14:anchorId="34085FE6">
          <v:shape id="_x0000_i2266" type="#_x0000_t75" style="width:36.45pt;height:21.85pt" o:ole="">
            <v:imagedata r:id="rId2816" o:title=""/>
          </v:shape>
          <o:OLEObject Type="Embed" ProgID="Equation.DSMT4" ShapeID="_x0000_i2266" DrawAspect="Content" ObjectID="_1375881599" r:id="rId2817"/>
        </w:object>
      </w:r>
      <w:r>
        <w:t xml:space="preserve">.  The active stress </w:t>
      </w:r>
      <w:r w:rsidRPr="00315B5A">
        <w:rPr>
          <w:position w:val="-6"/>
        </w:rPr>
        <w:object w:dxaOrig="320" w:dyaOrig="320" w14:anchorId="4053DAC3">
          <v:shape id="_x0000_i2267" type="#_x0000_t75" style="width:14.6pt;height:14.6pt" o:ole="">
            <v:imagedata r:id="rId2818" o:title=""/>
          </v:shape>
          <o:OLEObject Type="Embed" ProgID="Equation.DSMT4" ShapeID="_x0000_i2267" DrawAspect="Content" ObjectID="_1375881600" r:id="rId2819"/>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268" type="#_x0000_t75" style="width:115.75pt;height:21.85pt" o:ole="">
            <v:imagedata r:id="rId2820" o:title=""/>
          </v:shape>
          <o:OLEObject Type="Embed" ProgID="Equation.DSMT4" ShapeID="_x0000_i2268" DrawAspect="Content" ObjectID="_1375881601" r:id="rId2821"/>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269" type="#_x0000_t75" style="width:43.75pt;height:21.85pt" o:ole="">
            <v:imagedata r:id="rId2822" o:title=""/>
          </v:shape>
          <o:OLEObject Type="Embed" ProgID="Equation.DSMT4" ShapeID="_x0000_i2269" DrawAspect="Content" ObjectID="_1375881602" r:id="rId2823"/>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270" type="#_x0000_t75" style="width:50.15pt;height:14.6pt" o:ole="">
            <v:imagedata r:id="rId2824" o:title=""/>
          </v:shape>
          <o:OLEObject Type="Embed" ProgID="Equation.DSMT4" ShapeID="_x0000_i2270" DrawAspect="Content" ObjectID="_1375881603" r:id="rId2825"/>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271" type="#_x0000_t75" style="width:14.6pt;height:21.85pt" o:ole="">
            <v:imagedata r:id="rId2826" o:title=""/>
          </v:shape>
          <o:OLEObject Type="Embed" ProgID="Equation.DSMT4" ShapeID="_x0000_i2271" DrawAspect="Content" ObjectID="_1375881604" r:id="rId2827"/>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3729" w:name="_Toc302134669"/>
      <w:r>
        <w:lastRenderedPageBreak/>
        <w:t>Uncoupled Prescribed Isotropic Active Contraction</w:t>
      </w:r>
      <w:bookmarkEnd w:id="3729"/>
    </w:p>
    <w:p w14:paraId="59CF4432" w14:textId="77777777"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730" w:author="Gerard" w:date="2015-08-25T15:04:00Z">
        <w:r w:rsidR="00554341">
          <w:t xml:space="preserve">4.1.2.15. </w:t>
        </w:r>
      </w:ins>
      <w:del w:id="3731"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272" type="#_x0000_t75" style="width:14.6pt;height:21.85pt" o:ole="">
                  <v:imagedata r:id="rId2828" o:title=""/>
                </v:shape>
                <o:OLEObject Type="Embed" ProgID="Equation.DSMT4" ShapeID="_x0000_i2272" DrawAspect="Content" ObjectID="_1375881605" r:id="rId2829"/>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273" type="#_x0000_t75" style="width:14.6pt;height:14.6pt" o:ole="">
            <v:imagedata r:id="rId2830" o:title=""/>
          </v:shape>
          <o:OLEObject Type="Embed" ProgID="Equation.DSMT4" ShapeID="_x0000_i2273" DrawAspect="Content" ObjectID="_1375881606" r:id="rId2831"/>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274" type="#_x0000_t75" style="width:57.4pt;height:21.85pt" o:ole="">
            <v:imagedata r:id="rId2832" o:title=""/>
          </v:shape>
          <o:OLEObject Type="Embed" ProgID="Equation.DSMT4" ShapeID="_x0000_i2274" DrawAspect="Content" ObjectID="_1375881607" r:id="rId2833"/>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3732" w:name="_Toc302134670"/>
      <w:r>
        <w:lastRenderedPageBreak/>
        <w:t>Contraction in Mixtures of Compressible Materials</w:t>
      </w:r>
      <w:bookmarkEnd w:id="3732"/>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3733" w:name="_Toc302134671"/>
      <w:r>
        <w:t>Prescribed Uniaxial Active Contraction</w:t>
      </w:r>
      <w:bookmarkEnd w:id="3733"/>
    </w:p>
    <w:p w14:paraId="5FD1FBB3" w14:textId="36BA891C"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3734" w:author="Gerard" w:date="2015-08-25T15:04:00Z">
        <w:r w:rsidR="00554341">
          <w:t xml:space="preserve">4.1.3.21. </w:t>
        </w:r>
      </w:ins>
      <w:del w:id="3735" w:author="Gerard" w:date="2015-06-21T22:37:00Z">
        <w:r w:rsidR="008613FC" w:rsidDel="008613FC">
          <w:delText xml:space="preserve">4.1.3.20. </w:delText>
        </w:r>
      </w:del>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275" type="#_x0000_t75" style="width:14.6pt;height:21.85pt" o:ole="">
                  <v:imagedata r:id="rId2834" o:title=""/>
                </v:shape>
                <o:OLEObject Type="Embed" ProgID="Equation.DSMT4" ShapeID="_x0000_i2275" DrawAspect="Content" ObjectID="_1375881608" r:id="rId2835"/>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276" type="#_x0000_t75" style="width:7.3pt;height:14.6pt" o:ole="">
                  <v:imagedata r:id="rId2836" o:title=""/>
                </v:shape>
                <o:OLEObject Type="Embed" ProgID="Equation.DSMT4" ShapeID="_x0000_i2276" DrawAspect="Content" ObjectID="_1375881609" r:id="rId2837"/>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277" type="#_x0000_t75" style="width:14.6pt;height:14.6pt" o:ole="">
                  <v:imagedata r:id="rId2838" o:title=""/>
                </v:shape>
                <o:OLEObject Type="Embed" ProgID="Equation.DSMT4" ShapeID="_x0000_i2277" DrawAspect="Content" ObjectID="_1375881610" r:id="rId2839"/>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278" type="#_x0000_t75" style="width:194.15pt;height:21.85pt" o:ole="">
            <v:imagedata r:id="rId2840" o:title=""/>
          </v:shape>
          <o:OLEObject Type="Embed" ProgID="Equation.DSMT4" ShapeID="_x0000_i2278" DrawAspect="Content" ObjectID="_1375881611" r:id="rId2841"/>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279" type="#_x0000_t75" style="width:50.15pt;height:21.85pt" o:ole="">
            <v:imagedata r:id="rId2842" o:title=""/>
          </v:shape>
          <o:OLEObject Type="Embed" ProgID="Equation.DSMT4" ShapeID="_x0000_i2279" DrawAspect="Content" ObjectID="_1375881612" r:id="rId284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554341">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280" type="#_x0000_t75" style="width:21.85pt;height:14.6pt" o:ole="">
            <v:imagedata r:id="rId2844" o:title=""/>
          </v:shape>
          <o:OLEObject Type="Embed" ProgID="Equation.DSMT4" ShapeID="_x0000_i2280" DrawAspect="Content" ObjectID="_1375881613" r:id="rId2845"/>
        </w:object>
      </w:r>
      <w:r>
        <w:t xml:space="preserve">0° and </w:t>
      </w:r>
      <w:r w:rsidRPr="00315B5A">
        <w:rPr>
          <w:position w:val="-10"/>
        </w:rPr>
        <w:object w:dxaOrig="400" w:dyaOrig="260" w14:anchorId="334626CF">
          <v:shape id="_x0000_i2281" type="#_x0000_t75" style="width:21.85pt;height:14.6pt" o:ole="">
            <v:imagedata r:id="rId2846" o:title=""/>
          </v:shape>
          <o:OLEObject Type="Embed" ProgID="Equation.DSMT4" ShapeID="_x0000_i2281" DrawAspect="Content" ObjectID="_1375881614" r:id="rId2847"/>
        </w:object>
      </w:r>
      <w:r>
        <w:t xml:space="preserve">90°, such that </w:t>
      </w:r>
      <w:r w:rsidRPr="00315B5A">
        <w:rPr>
          <w:position w:val="-12"/>
        </w:rPr>
        <w:object w:dxaOrig="700" w:dyaOrig="360" w14:anchorId="254B91FE">
          <v:shape id="_x0000_i2282" type="#_x0000_t75" style="width:36.45pt;height:21.85pt" o:ole="">
            <v:imagedata r:id="rId2848" o:title=""/>
          </v:shape>
          <o:OLEObject Type="Embed" ProgID="Equation.DSMT4" ShapeID="_x0000_i2282" DrawAspect="Content" ObjectID="_1375881615" r:id="rId2849"/>
        </w:object>
      </w:r>
      <w:r>
        <w:t xml:space="preserve">.  The active stress </w:t>
      </w:r>
      <w:r w:rsidRPr="00315B5A">
        <w:rPr>
          <w:position w:val="-6"/>
        </w:rPr>
        <w:object w:dxaOrig="320" w:dyaOrig="320" w14:anchorId="5F2C78FD">
          <v:shape id="_x0000_i2283" type="#_x0000_t75" style="width:14.6pt;height:14.6pt" o:ole="">
            <v:imagedata r:id="rId2850" o:title=""/>
          </v:shape>
          <o:OLEObject Type="Embed" ProgID="Equation.DSMT4" ShapeID="_x0000_i2283" DrawAspect="Content" ObjectID="_1375881616" r:id="rId2851"/>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284" type="#_x0000_t75" style="width:79.3pt;height:21.85pt" o:ole="">
            <v:imagedata r:id="rId2852" o:title=""/>
          </v:shape>
          <o:OLEObject Type="Embed" ProgID="Equation.DSMT4" ShapeID="_x0000_i2284" DrawAspect="Content" ObjectID="_1375881617" r:id="rId2853"/>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285" type="#_x0000_t75" style="width:43.75pt;height:21.85pt" o:ole="">
            <v:imagedata r:id="rId2854" o:title=""/>
          </v:shape>
          <o:OLEObject Type="Embed" ProgID="Equation.DSMT4" ShapeID="_x0000_i2285" DrawAspect="Content" ObjectID="_1375881618" r:id="rId2855"/>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286" type="#_x0000_t75" style="width:14.6pt;height:21.85pt" o:ole="">
            <v:imagedata r:id="rId2856" o:title=""/>
          </v:shape>
          <o:OLEObject Type="Embed" ProgID="Equation.DSMT4" ShapeID="_x0000_i2286" DrawAspect="Content" ObjectID="_1375881619" r:id="rId2857"/>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3736" w:name="_Toc302134672"/>
      <w:r>
        <w:t>Prescribed Transversely Isotropic Active Contraction</w:t>
      </w:r>
      <w:bookmarkEnd w:id="3736"/>
    </w:p>
    <w:p w14:paraId="23789262" w14:textId="2D2ADA4E"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3737" w:author="Gerard" w:date="2015-08-25T15:04:00Z">
        <w:r w:rsidR="00554341">
          <w:t xml:space="preserve">4.1.3.21. </w:t>
        </w:r>
      </w:ins>
      <w:del w:id="3738" w:author="Gerard" w:date="2015-06-21T22:37:00Z">
        <w:r w:rsidR="008613FC" w:rsidDel="008613FC">
          <w:delText xml:space="preserve">4.1.3.20. </w:delText>
        </w:r>
      </w:del>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287" type="#_x0000_t75" style="width:14.6pt;height:21.85pt" o:ole="">
                  <v:imagedata r:id="rId2858" o:title=""/>
                </v:shape>
                <o:OLEObject Type="Embed" ProgID="Equation.DSMT4" ShapeID="_x0000_i2287" DrawAspect="Content" ObjectID="_1375881620" r:id="rId2859"/>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288" type="#_x0000_t75" style="width:7.3pt;height:14.6pt" o:ole="">
                  <v:imagedata r:id="rId2860" o:title=""/>
                </v:shape>
                <o:OLEObject Type="Embed" ProgID="Equation.DSMT4" ShapeID="_x0000_i2288" DrawAspect="Content" ObjectID="_1375881621" r:id="rId2861"/>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289" type="#_x0000_t75" style="width:14.6pt;height:14.6pt" o:ole="">
                  <v:imagedata r:id="rId2862" o:title=""/>
                </v:shape>
                <o:OLEObject Type="Embed" ProgID="Equation.DSMT4" ShapeID="_x0000_i2289" DrawAspect="Content" ObjectID="_1375881622" r:id="rId2863"/>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290" type="#_x0000_t75" style="width:194.15pt;height:21.85pt" o:ole="">
            <v:imagedata r:id="rId2864" o:title=""/>
          </v:shape>
          <o:OLEObject Type="Embed" ProgID="Equation.DSMT4" ShapeID="_x0000_i2290" DrawAspect="Content" ObjectID="_1375881623" r:id="rId2865"/>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291" type="#_x0000_t75" style="width:50.15pt;height:21.85pt" o:ole="">
            <v:imagedata r:id="rId2866" o:title=""/>
          </v:shape>
          <o:OLEObject Type="Embed" ProgID="Equation.DSMT4" ShapeID="_x0000_i2291" DrawAspect="Content" ObjectID="_1375881624" r:id="rId2867"/>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554341">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292" type="#_x0000_t75" style="width:21.85pt;height:14.6pt" o:ole="">
            <v:imagedata r:id="rId2868" o:title=""/>
          </v:shape>
          <o:OLEObject Type="Embed" ProgID="Equation.DSMT4" ShapeID="_x0000_i2292" DrawAspect="Content" ObjectID="_1375881625" r:id="rId2869"/>
        </w:object>
      </w:r>
      <w:r>
        <w:t xml:space="preserve">0° and </w:t>
      </w:r>
      <w:r w:rsidRPr="00315B5A">
        <w:rPr>
          <w:position w:val="-10"/>
        </w:rPr>
        <w:object w:dxaOrig="400" w:dyaOrig="260" w14:anchorId="1EF40844">
          <v:shape id="_x0000_i2293" type="#_x0000_t75" style="width:21.85pt;height:14.6pt" o:ole="">
            <v:imagedata r:id="rId2870" o:title=""/>
          </v:shape>
          <o:OLEObject Type="Embed" ProgID="Equation.DSMT4" ShapeID="_x0000_i2293" DrawAspect="Content" ObjectID="_1375881626" r:id="rId2871"/>
        </w:object>
      </w:r>
      <w:r>
        <w:t xml:space="preserve">90°, such that </w:t>
      </w:r>
      <w:r w:rsidRPr="00315B5A">
        <w:rPr>
          <w:position w:val="-12"/>
        </w:rPr>
        <w:object w:dxaOrig="700" w:dyaOrig="360" w14:anchorId="12EDD001">
          <v:shape id="_x0000_i2294" type="#_x0000_t75" style="width:36.45pt;height:21.85pt" o:ole="">
            <v:imagedata r:id="rId2872" o:title=""/>
          </v:shape>
          <o:OLEObject Type="Embed" ProgID="Equation.DSMT4" ShapeID="_x0000_i2294" DrawAspect="Content" ObjectID="_1375881627" r:id="rId2873"/>
        </w:object>
      </w:r>
      <w:r>
        <w:t xml:space="preserve">.  The active stress </w:t>
      </w:r>
      <w:r w:rsidRPr="00315B5A">
        <w:rPr>
          <w:position w:val="-6"/>
        </w:rPr>
        <w:object w:dxaOrig="320" w:dyaOrig="320" w14:anchorId="48516BC9">
          <v:shape id="_x0000_i2295" type="#_x0000_t75" style="width:14.6pt;height:14.6pt" o:ole="">
            <v:imagedata r:id="rId2874" o:title=""/>
          </v:shape>
          <o:OLEObject Type="Embed" ProgID="Equation.DSMT4" ShapeID="_x0000_i2295" DrawAspect="Content" ObjectID="_1375881628" r:id="rId2875"/>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296" type="#_x0000_t75" style="width:115.75pt;height:21.85pt" o:ole="">
            <v:imagedata r:id="rId2876" o:title=""/>
          </v:shape>
          <o:OLEObject Type="Embed" ProgID="Equation.DSMT4" ShapeID="_x0000_i2296" DrawAspect="Content" ObjectID="_1375881629" r:id="rId2877"/>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297" type="#_x0000_t75" style="width:43.75pt;height:21.85pt" o:ole="">
            <v:imagedata r:id="rId2878" o:title=""/>
          </v:shape>
          <o:OLEObject Type="Embed" ProgID="Equation.DSMT4" ShapeID="_x0000_i2297" DrawAspect="Content" ObjectID="_1375881630" r:id="rId2879"/>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298" type="#_x0000_t75" style="width:50.15pt;height:14.6pt" o:ole="">
            <v:imagedata r:id="rId2880" o:title=""/>
          </v:shape>
          <o:OLEObject Type="Embed" ProgID="Equation.DSMT4" ShapeID="_x0000_i2298" DrawAspect="Content" ObjectID="_1375881631" r:id="rId2881"/>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299" type="#_x0000_t75" style="width:14.6pt;height:21.85pt" o:ole="">
            <v:imagedata r:id="rId2882" o:title=""/>
          </v:shape>
          <o:OLEObject Type="Embed" ProgID="Equation.DSMT4" ShapeID="_x0000_i2299" DrawAspect="Content" ObjectID="_1375881632" r:id="rId2883"/>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3739" w:name="_Toc302134673"/>
      <w:r>
        <w:t>Prescribed Isotropic Active Contraction</w:t>
      </w:r>
      <w:bookmarkEnd w:id="3739"/>
    </w:p>
    <w:p w14:paraId="78EB8D1D" w14:textId="6005A1B9"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3740" w:author="Gerard" w:date="2015-08-25T15:04:00Z">
        <w:r w:rsidR="00554341">
          <w:t xml:space="preserve">4.1.3.21. </w:t>
        </w:r>
      </w:ins>
      <w:del w:id="3741" w:author="Gerard" w:date="2015-06-21T22:37:00Z">
        <w:r w:rsidR="008613FC" w:rsidDel="008613FC">
          <w:delText xml:space="preserve">4.1.3.20. </w:delText>
        </w:r>
      </w:del>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300" type="#_x0000_t75" style="width:14.6pt;height:21.85pt" o:ole="">
                  <v:imagedata r:id="rId2884" o:title=""/>
                </v:shape>
                <o:OLEObject Type="Embed" ProgID="Equation.DSMT4" ShapeID="_x0000_i2300" DrawAspect="Content" ObjectID="_1375881633" r:id="rId2885"/>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301" type="#_x0000_t75" style="width:14.6pt;height:14.6pt" o:ole="">
            <v:imagedata r:id="rId2886" o:title=""/>
          </v:shape>
          <o:OLEObject Type="Embed" ProgID="Equation.DSMT4" ShapeID="_x0000_i2301" DrawAspect="Content" ObjectID="_1375881634" r:id="rId2887"/>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302" type="#_x0000_t75" style="width:57.4pt;height:21.85pt" o:ole="">
            <v:imagedata r:id="rId2888" o:title=""/>
          </v:shape>
          <o:OLEObject Type="Embed" ProgID="Equation.DSMT4" ShapeID="_x0000_i2302" DrawAspect="Content" ObjectID="_1375881635" r:id="rId2889"/>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3742" w:name="_Toc302134674"/>
      <w:r>
        <w:lastRenderedPageBreak/>
        <w:t>Restart Input file</w:t>
      </w:r>
      <w:bookmarkEnd w:id="3719"/>
      <w:bookmarkEnd w:id="3720"/>
      <w:bookmarkEnd w:id="3742"/>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3743" w:name="_Toc302134675"/>
      <w:r>
        <w:t>The Archive Section</w:t>
      </w:r>
      <w:bookmarkEnd w:id="3743"/>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3744" w:name="_Toc302134676"/>
      <w:r>
        <w:lastRenderedPageBreak/>
        <w:t>The Control Section</w:t>
      </w:r>
      <w:bookmarkEnd w:id="3744"/>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3745" w:name="_Toc302134677"/>
      <w:r>
        <w:t>The LoadData Section</w:t>
      </w:r>
      <w:bookmarkEnd w:id="3745"/>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3746" w:name="_Toc302134678"/>
      <w:r>
        <w:t>Example</w:t>
      </w:r>
      <w:bookmarkEnd w:id="3746"/>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3747" w:name="_Ref293568242"/>
      <w:bookmarkStart w:id="3748" w:name="_Toc302134679"/>
      <w:r>
        <w:lastRenderedPageBreak/>
        <w:t>Multi-step Analysis</w:t>
      </w:r>
      <w:bookmarkEnd w:id="3747"/>
      <w:bookmarkEnd w:id="3748"/>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3749" w:name="_Toc302134680"/>
      <w:r>
        <w:t xml:space="preserve">The Step </w:t>
      </w:r>
      <w:r w:rsidR="00D153DC">
        <w:t>S</w:t>
      </w:r>
      <w:r>
        <w:t>ection</w:t>
      </w:r>
      <w:bookmarkEnd w:id="3749"/>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3750" w:name="_Toc302134681"/>
      <w:r>
        <w:t>Control Settings</w:t>
      </w:r>
      <w:bookmarkEnd w:id="3750"/>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3751" w:name="_Toc302134682"/>
      <w:r>
        <w:t>Boundary Conditions</w:t>
      </w:r>
      <w:bookmarkEnd w:id="3751"/>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3752" w:name="_Toc302134683"/>
      <w:r>
        <w:t>Relative Boundary Conditions</w:t>
      </w:r>
      <w:bookmarkEnd w:id="3752"/>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3753" w:name="_Toc302134684"/>
      <w:r>
        <w:t>An Example</w:t>
      </w:r>
      <w:bookmarkEnd w:id="3753"/>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3754" w:name="_Ref292524274"/>
      <w:bookmarkStart w:id="3755" w:name="_Ref293568253"/>
      <w:bookmarkStart w:id="3756" w:name="_Ref293568696"/>
      <w:bookmarkStart w:id="3757" w:name="_Toc302134685"/>
      <w:r>
        <w:lastRenderedPageBreak/>
        <w:t>Parameter Optimization</w:t>
      </w:r>
      <w:bookmarkEnd w:id="3754"/>
      <w:bookmarkEnd w:id="3755"/>
      <w:bookmarkEnd w:id="3756"/>
      <w:bookmarkEnd w:id="3757"/>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3758" w:name="_Toc302134686"/>
      <w:r>
        <w:t xml:space="preserve">Optimization </w:t>
      </w:r>
      <w:r w:rsidR="00D153DC">
        <w:t>I</w:t>
      </w:r>
      <w:r>
        <w:t xml:space="preserve">nput </w:t>
      </w:r>
      <w:r w:rsidR="00D153DC">
        <w:t>F</w:t>
      </w:r>
      <w:r>
        <w:t>ile</w:t>
      </w:r>
      <w:bookmarkEnd w:id="3758"/>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3759" w:name="_Toc302134687"/>
      <w:r>
        <w:t xml:space="preserve">Model </w:t>
      </w:r>
      <w:r w:rsidR="00FD648A">
        <w:t>S</w:t>
      </w:r>
      <w:r>
        <w:t>ection</w:t>
      </w:r>
      <w:bookmarkEnd w:id="3759"/>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554341">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3760" w:name="_Toc302134688"/>
      <w:r>
        <w:t xml:space="preserve">Options </w:t>
      </w:r>
      <w:r w:rsidR="00FD648A">
        <w:t>S</w:t>
      </w:r>
      <w:r>
        <w:t>ection</w:t>
      </w:r>
      <w:bookmarkEnd w:id="3760"/>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554341">
        <w:fldChar w:fldCharType="begin"/>
      </w:r>
      <w:r w:rsidR="00554341">
        <w:instrText xml:space="preserve"> HYPERLINK "http://users.ics.forth.gr/~lourakis/levmar/" </w:instrText>
      </w:r>
      <w:ins w:id="3761" w:author="Gerard" w:date="2015-08-25T15:04:00Z"/>
      <w:r w:rsidR="00554341">
        <w:fldChar w:fldCharType="separate"/>
      </w:r>
      <w:r w:rsidR="00B368CC" w:rsidRPr="00173452">
        <w:rPr>
          <w:rStyle w:val="Hyperlink"/>
        </w:rPr>
        <w:t>http://users.ics.forth.gr/~lourakis/levmar/</w:t>
      </w:r>
      <w:r w:rsidR="00554341">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03" type="#_x0000_t75" style="width:129.4pt;height:36.45pt" o:ole="">
            <v:imagedata r:id="rId2890" o:title=""/>
          </v:shape>
          <o:OLEObject Type="Embed" ProgID="Equation.DSMT4" ShapeID="_x0000_i2303" DrawAspect="Content" ObjectID="_1375881636" r:id="rId2891"/>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04" type="#_x0000_t75" style="width:35.55pt;height:21.85pt" o:ole="">
            <v:imagedata r:id="rId2892" o:title=""/>
          </v:shape>
          <o:OLEObject Type="Embed" ProgID="Equation.DSMT4" ShapeID="_x0000_i2304" DrawAspect="Content" ObjectID="_1375881637" r:id="rId2893"/>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305" type="#_x0000_t75" style="width:36.45pt;height:21.85pt" o:ole="">
            <v:imagedata r:id="rId2894" o:title=""/>
          </v:shape>
          <o:OLEObject Type="Embed" ProgID="Equation.DSMT4" ShapeID="_x0000_i2305" DrawAspect="Content" ObjectID="_1375881638" r:id="rId2895"/>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06" type="#_x0000_t75" style="width:4in;height:36.45pt" o:ole="">
            <v:imagedata r:id="rId2896" o:title=""/>
          </v:shape>
          <o:OLEObject Type="Embed" ProgID="Equation.DSMT4" ShapeID="_x0000_i2306" DrawAspect="Content" ObjectID="_1375881639" r:id="rId2897"/>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07" type="#_x0000_t75" style="width:21.85pt;height:21.85pt" o:ole="">
            <v:imagedata r:id="rId2898" o:title=""/>
          </v:shape>
          <o:OLEObject Type="Embed" ProgID="Equation.DSMT4" ShapeID="_x0000_i2307" DrawAspect="Content" ObjectID="_1375881640" r:id="rId2899"/>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08" type="#_x0000_t75" style="width:79.3pt;height:21.85pt" o:ole="">
            <v:imagedata r:id="rId2900" o:title=""/>
          </v:shape>
          <o:OLEObject Type="Embed" ProgID="Equation.DSMT4" ShapeID="_x0000_i2308" DrawAspect="Content" ObjectID="_1375881641" r:id="rId2901"/>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309" type="#_x0000_t75" style="width:7.3pt;height:14.6pt" o:ole="">
            <v:imagedata r:id="rId2902" o:title=""/>
          </v:shape>
          <o:OLEObject Type="Embed" ProgID="Equation.DSMT4" ShapeID="_x0000_i2309" DrawAspect="Content" ObjectID="_1375881642" r:id="rId2903"/>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3762" w:name="_Toc302134689"/>
      <w:r>
        <w:t xml:space="preserve">Function </w:t>
      </w:r>
      <w:r w:rsidR="00FD648A">
        <w:t>S</w:t>
      </w:r>
      <w:r>
        <w:t>ection</w:t>
      </w:r>
      <w:bookmarkEnd w:id="3762"/>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3763" w:name="_Toc302134690"/>
      <w:r>
        <w:t>Parameters Section</w:t>
      </w:r>
      <w:bookmarkEnd w:id="3763"/>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3764" w:name="_Toc315443445"/>
      <w:bookmarkStart w:id="3765" w:name="_Toc315942963"/>
      <w:bookmarkStart w:id="3766" w:name="_Toc315943227"/>
      <w:bookmarkStart w:id="3767" w:name="_Toc315943491"/>
      <w:bookmarkEnd w:id="3764"/>
      <w:bookmarkEnd w:id="3765"/>
      <w:bookmarkEnd w:id="3766"/>
      <w:bookmarkEnd w:id="3767"/>
      <w:r>
        <w:t xml:space="preserve"> </w:t>
      </w:r>
      <w:bookmarkStart w:id="3768" w:name="_Toc302134691"/>
      <w:r>
        <w:t>Constraints Section</w:t>
      </w:r>
      <w:bookmarkEnd w:id="3768"/>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10" type="#_x0000_t75" style="width:136.7pt;height:21.85pt" o:ole="">
            <v:imagedata r:id="rId2904" o:title=""/>
          </v:shape>
          <o:OLEObject Type="Embed" ProgID="Equation.DSMT4" ShapeID="_x0000_i2310" DrawAspect="Content" ObjectID="_1375881643" r:id="rId2905"/>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11" type="#_x0000_t75" style="width:64.7pt;height:21.85pt" o:ole="">
            <v:imagedata r:id="rId2906" o:title=""/>
          </v:shape>
          <o:OLEObject Type="Embed" ProgID="Equation.DSMT4" ShapeID="_x0000_i2311" DrawAspect="Content" ObjectID="_1375881644" r:id="rId2907"/>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312" type="#_x0000_t75" style="width:1in;height:21.85pt" o:ole="">
            <v:imagedata r:id="rId2908" o:title=""/>
          </v:shape>
          <o:OLEObject Type="Embed" ProgID="Equation.DSMT4" ShapeID="_x0000_i2312" DrawAspect="Content" ObjectID="_1375881645" r:id="rId2909"/>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3769" w:name="_Toc302134692"/>
      <w:r>
        <w:t>Load</w:t>
      </w:r>
      <w:r w:rsidR="00FD648A">
        <w:t xml:space="preserve"> </w:t>
      </w:r>
      <w:r>
        <w:t>Data Section</w:t>
      </w:r>
      <w:bookmarkEnd w:id="3769"/>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554341">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313" type="#_x0000_t75" style="width:36.45pt;height:21.85pt" o:ole="">
            <v:imagedata r:id="rId2910" o:title=""/>
          </v:shape>
          <o:OLEObject Type="Embed" ProgID="Equation.DSMT4" ShapeID="_x0000_i2313" DrawAspect="Content" ObjectID="_1375881646" r:id="rId2911"/>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3770" w:name="_Ref386029811"/>
      <w:bookmarkStart w:id="3771" w:name="_Toc302134693"/>
      <w:r>
        <w:t xml:space="preserve">Running a </w:t>
      </w:r>
      <w:r w:rsidR="00FD648A">
        <w:t>P</w:t>
      </w:r>
      <w:r>
        <w:t xml:space="preserve">arameter </w:t>
      </w:r>
      <w:r w:rsidR="00FD648A">
        <w:t>O</w:t>
      </w:r>
      <w:r>
        <w:t>ptimization</w:t>
      </w:r>
      <w:bookmarkEnd w:id="3770"/>
      <w:bookmarkEnd w:id="3771"/>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3772" w:name="_Toc302134694"/>
      <w:r>
        <w:t xml:space="preserve">An </w:t>
      </w:r>
      <w:r w:rsidR="00FD648A">
        <w:t>E</w:t>
      </w:r>
      <w:r>
        <w:t xml:space="preserve">xample </w:t>
      </w:r>
      <w:r w:rsidR="00FD648A">
        <w:t>I</w:t>
      </w:r>
      <w:r>
        <w:t xml:space="preserve">nput </w:t>
      </w:r>
      <w:r w:rsidR="00FD648A">
        <w:t>F</w:t>
      </w:r>
      <w:r>
        <w:t>ile</w:t>
      </w:r>
      <w:bookmarkEnd w:id="3772"/>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3773" w:name="_Toc302134695"/>
      <w:r>
        <w:lastRenderedPageBreak/>
        <w:t>Troubleshooting</w:t>
      </w:r>
      <w:bookmarkEnd w:id="3773"/>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3774" w:name="_Toc302134696"/>
      <w:r>
        <w:t xml:space="preserve">Before </w:t>
      </w:r>
      <w:r w:rsidR="00FD648A">
        <w:t>Y</w:t>
      </w:r>
      <w:r>
        <w:t xml:space="preserve">ou </w:t>
      </w:r>
      <w:r w:rsidR="00FD648A">
        <w:t>R</w:t>
      </w:r>
      <w:r>
        <w:t xml:space="preserve">un </w:t>
      </w:r>
      <w:r w:rsidR="00FD648A">
        <w:t>Y</w:t>
      </w:r>
      <w:r>
        <w:t xml:space="preserve">our </w:t>
      </w:r>
      <w:r w:rsidR="00FD648A">
        <w:t>M</w:t>
      </w:r>
      <w:r>
        <w:t>odel</w:t>
      </w:r>
      <w:bookmarkEnd w:id="3774"/>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3775" w:name="_Toc302134697"/>
      <w:r>
        <w:t>The Finite Element Mesh</w:t>
      </w:r>
      <w:bookmarkEnd w:id="3775"/>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554341">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3776" w:name="_Toc302134698"/>
      <w:r>
        <w:t>Materials</w:t>
      </w:r>
      <w:bookmarkEnd w:id="3776"/>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554341">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554341">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3777" w:name="_Toc302134699"/>
      <w:r>
        <w:t>Boundary Conditions</w:t>
      </w:r>
      <w:bookmarkEnd w:id="3777"/>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3778" w:name="_Toc302134700"/>
      <w:r>
        <w:t xml:space="preserve">Debugging a </w:t>
      </w:r>
      <w:r w:rsidR="00FD648A">
        <w:t>M</w:t>
      </w:r>
      <w:r>
        <w:t>odel</w:t>
      </w:r>
      <w:bookmarkEnd w:id="3778"/>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3779" w:name="_Toc302134701"/>
      <w:r>
        <w:t xml:space="preserve">Common </w:t>
      </w:r>
      <w:r w:rsidR="00FD648A">
        <w:t>I</w:t>
      </w:r>
      <w:r>
        <w:t>ssues</w:t>
      </w:r>
      <w:bookmarkEnd w:id="3779"/>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3780" w:name="_Toc302134702"/>
      <w:r>
        <w:t>Invert</w:t>
      </w:r>
      <w:r w:rsidR="00360647">
        <w:t>ed</w:t>
      </w:r>
      <w:r>
        <w:t xml:space="preserve"> elements</w:t>
      </w:r>
      <w:bookmarkEnd w:id="3780"/>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3781" w:name="_Toc302134703"/>
      <w:r>
        <w:t>Material instability</w:t>
      </w:r>
      <w:bookmarkEnd w:id="3781"/>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3782" w:name="_Toc302134704"/>
      <w:r>
        <w:t>Time step too large</w:t>
      </w:r>
      <w:bookmarkEnd w:id="3782"/>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3783" w:name="_Toc302134705"/>
      <w:r>
        <w:t>Elements too distorted</w:t>
      </w:r>
      <w:bookmarkEnd w:id="3783"/>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3784" w:name="_Toc302134706"/>
      <w:r>
        <w:t>Shells are too thick</w:t>
      </w:r>
      <w:bookmarkEnd w:id="3784"/>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3785" w:name="_Toc302134707"/>
      <w:r>
        <w:t>Rigid body modes</w:t>
      </w:r>
      <w:bookmarkEnd w:id="3785"/>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3786" w:name="_Toc302134708"/>
      <w:r>
        <w:t>Failure to converge</w:t>
      </w:r>
      <w:bookmarkEnd w:id="3786"/>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3787" w:name="_Ref376440249"/>
      <w:bookmarkStart w:id="3788" w:name="_Toc302134709"/>
      <w:r>
        <w:t>No loads applied</w:t>
      </w:r>
      <w:bookmarkEnd w:id="3787"/>
      <w:bookmarkEnd w:id="3788"/>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3789" w:name="_Toc302134710"/>
      <w:r>
        <w:t>Convergence Tolerance Too Tight</w:t>
      </w:r>
      <w:bookmarkEnd w:id="3789"/>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3790" w:name="_Toc302134711"/>
      <w:r>
        <w:t>Forcing convergence</w:t>
      </w:r>
      <w:bookmarkEnd w:id="3790"/>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554341">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3791" w:name="_Toc302134712"/>
      <w:r>
        <w:t>Problems due to Contact</w:t>
      </w:r>
      <w:bookmarkEnd w:id="3791"/>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554341">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3792" w:name="_Ref376440776"/>
      <w:bookmarkStart w:id="3793" w:name="_Toc302134713"/>
      <w:r>
        <w:t>G</w:t>
      </w:r>
      <w:r w:rsidR="00973685">
        <w:t xml:space="preserve">uidelines for </w:t>
      </w:r>
      <w:r w:rsidR="00847E07">
        <w:t>Contact</w:t>
      </w:r>
      <w:r w:rsidR="00973685">
        <w:t xml:space="preserve"> Problems</w:t>
      </w:r>
      <w:bookmarkEnd w:id="3792"/>
      <w:bookmarkEnd w:id="3793"/>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3794" w:name="_Toc302134714"/>
      <w:r>
        <w:t>The penalty method</w:t>
      </w:r>
      <w:bookmarkEnd w:id="3794"/>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3795" w:name="_Toc302134715"/>
      <w:r>
        <w:t>Augmented Lagrangian Method</w:t>
      </w:r>
      <w:bookmarkEnd w:id="3795"/>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3796" w:name="_Toc302134716"/>
      <w:r>
        <w:t>Initial Separation</w:t>
      </w:r>
      <w:bookmarkEnd w:id="3796"/>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3797" w:name="_Ref376431879"/>
      <w:bookmarkStart w:id="3798" w:name="_Toc302134717"/>
      <w:r>
        <w:t>Guidelines for Multiphasic Analyses</w:t>
      </w:r>
      <w:bookmarkEnd w:id="3797"/>
      <w:bookmarkEnd w:id="3798"/>
    </w:p>
    <w:p w14:paraId="3A4C47FE" w14:textId="77777777" w:rsidR="009339D1" w:rsidRPr="00AB593C" w:rsidRDefault="009339D1" w:rsidP="009339D1">
      <w:pPr>
        <w:pStyle w:val="Heading3"/>
      </w:pPr>
      <w:bookmarkStart w:id="3799" w:name="_Toc302134718"/>
      <w:r>
        <w:t>Initial State of Swelling</w:t>
      </w:r>
      <w:bookmarkEnd w:id="3799"/>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554341">
        <w:t>Chapter 6</w:t>
      </w:r>
      <w:r>
        <w:fldChar w:fldCharType="end"/>
      </w:r>
      <w:r>
        <w:t>) where the first step is a steady-state analysis (Section </w:t>
      </w:r>
      <w:r>
        <w:fldChar w:fldCharType="begin"/>
      </w:r>
      <w:r>
        <w:instrText xml:space="preserve"> REF _Ref250285979 \r \h </w:instrText>
      </w:r>
      <w:r>
        <w:fldChar w:fldCharType="separate"/>
      </w:r>
      <w:r w:rsidR="00554341">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554341">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3800" w:name="_Ref188326917"/>
      <w:bookmarkStart w:id="3801" w:name="_Toc302134719"/>
      <w:r>
        <w:t>Prescribed Boundary Conditions</w:t>
      </w:r>
      <w:bookmarkEnd w:id="3800"/>
      <w:bookmarkEnd w:id="3801"/>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14" type="#_x0000_t75" style="width:36.45pt;height:21.85pt" o:ole="">
            <v:imagedata r:id="rId2912" o:title=""/>
          </v:shape>
          <o:OLEObject Type="Embed" ProgID="Equation.DSMT4" ShapeID="_x0000_i2314" DrawAspect="Content" ObjectID="_1375881647" r:id="rId2913"/>
        </w:object>
      </w:r>
      <w:r>
        <w:t xml:space="preserve"> and </w:t>
      </w:r>
      <w:r w:rsidR="006C2049" w:rsidRPr="006C2049">
        <w:rPr>
          <w:position w:val="-14"/>
        </w:rPr>
        <w:object w:dxaOrig="740" w:dyaOrig="400" w14:anchorId="5B308A99">
          <v:shape id="_x0000_i2315" type="#_x0000_t75" style="width:36.45pt;height:21.85pt" o:ole="">
            <v:imagedata r:id="rId2914" o:title=""/>
          </v:shape>
          <o:OLEObject Type="Embed" ProgID="Equation.DSMT4" ShapeID="_x0000_i2315" DrawAspect="Content" ObjectID="_1375881648" r:id="rId2915"/>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16" type="#_x0000_t75" style="width:64.7pt;height:21.85pt" o:ole="">
            <v:imagedata r:id="rId2916" o:title=""/>
          </v:shape>
          <o:OLEObject Type="Embed" ProgID="Equation.DSMT4" ShapeID="_x0000_i2316" DrawAspect="Content" ObjectID="_1375881649" r:id="rId2917"/>
        </w:object>
      </w:r>
      <w:r>
        <w:t xml:space="preserve">It follows that the effective fluid pressure in the external environment is </w:t>
      </w:r>
      <w:r w:rsidR="006C2049" w:rsidRPr="006C2049">
        <w:rPr>
          <w:position w:val="-16"/>
        </w:rPr>
        <w:object w:dxaOrig="2000" w:dyaOrig="440" w14:anchorId="03778252">
          <v:shape id="_x0000_i2317" type="#_x0000_t75" style="width:100.25pt;height:21.85pt" o:ole="">
            <v:imagedata r:id="rId2918" o:title=""/>
          </v:shape>
          <o:OLEObject Type="Embed" ProgID="Equation.DSMT4" ShapeID="_x0000_i2317" DrawAspect="Content" ObjectID="_1375881650" r:id="rId2919"/>
        </w:object>
      </w:r>
      <w:r>
        <w:t xml:space="preserve"> and the effective concentrations are </w:t>
      </w:r>
      <w:r w:rsidR="006C2049" w:rsidRPr="006C2049">
        <w:rPr>
          <w:position w:val="-18"/>
        </w:rPr>
        <w:object w:dxaOrig="1240" w:dyaOrig="460" w14:anchorId="3E603C52">
          <v:shape id="_x0000_i2318" type="#_x0000_t75" style="width:64.7pt;height:21.85pt" o:ole="">
            <v:imagedata r:id="rId2920" o:title=""/>
          </v:shape>
          <o:OLEObject Type="Embed" ProgID="Equation.DSMT4" ShapeID="_x0000_i2318" DrawAspect="Content" ObjectID="_1375881651" r:id="rId2921"/>
        </w:object>
      </w:r>
      <w:r w:rsidR="006C2049" w:rsidRPr="006C2049">
        <w:rPr>
          <w:position w:val="-18"/>
        </w:rPr>
        <w:object w:dxaOrig="1219" w:dyaOrig="460" w14:anchorId="4331736F">
          <v:shape id="_x0000_i2319" type="#_x0000_t75" style="width:64.7pt;height:21.85pt" o:ole="">
            <v:imagedata r:id="rId2922" o:title=""/>
          </v:shape>
          <o:OLEObject Type="Embed" ProgID="Equation.DSMT4" ShapeID="_x0000_i2319" DrawAspect="Content" ObjectID="_1375881652" r:id="rId2923"/>
        </w:object>
      </w:r>
      <w:r>
        <w:t>.  Therefore, in multiphasic analyses, whenever the external environment contains solutes</w:t>
      </w:r>
      <w:r w:rsidR="006C2049" w:rsidRPr="006C2049">
        <w:rPr>
          <w:position w:val="-14"/>
        </w:rPr>
        <w:object w:dxaOrig="240" w:dyaOrig="400" w14:anchorId="460694A8">
          <v:shape id="_x0000_i2320" type="#_x0000_t75" style="width:14.6pt;height:21.85pt" o:ole="">
            <v:imagedata r:id="rId2924" o:title=""/>
          </v:shape>
          <o:OLEObject Type="Embed" ProgID="Equation.DSMT4" ShapeID="_x0000_i2320" DrawAspect="Content" ObjectID="_1375881653" r:id="rId2925"/>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321" type="#_x0000_t75" style="width:36.45pt;height:21.85pt" o:ole="">
            <v:imagedata r:id="rId2926" o:title=""/>
          </v:shape>
          <o:OLEObject Type="Embed" ProgID="Equation.DSMT4" ShapeID="_x0000_i2321" DrawAspect="Content" ObjectID="_1375881654" r:id="rId2927"/>
        </w:object>
      </w:r>
      <w:r>
        <w:t xml:space="preserve"> also implies that prescribed mixture normal tractions (Section </w:t>
      </w:r>
      <w:r>
        <w:fldChar w:fldCharType="begin"/>
      </w:r>
      <w:r>
        <w:instrText xml:space="preserve"> REF _Ref194576545 \r \h </w:instrText>
      </w:r>
      <w:r>
        <w:fldChar w:fldCharType="separate"/>
      </w:r>
      <w:r w:rsidR="00554341">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322" type="#_x0000_t75" style="width:36.45pt;height:21.85pt" o:ole="">
            <v:imagedata r:id="rId2928" o:title=""/>
          </v:shape>
          <o:OLEObject Type="Embed" ProgID="Equation.DSMT4" ShapeID="_x0000_i2322" DrawAspect="Content" ObjectID="_1375881655" r:id="rId2929"/>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23" type="#_x0000_t75" style="width:36.45pt;height:21.85pt" o:ole="">
            <v:imagedata r:id="rId2930" o:title=""/>
          </v:shape>
          <o:OLEObject Type="Embed" ProgID="Equation.DSMT4" ShapeID="_x0000_i2323" DrawAspect="Content" ObjectID="_1375881656" r:id="rId2931"/>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24" type="#_x0000_t75" style="width:64.7pt;height:21.85pt" o:ole="">
            <v:imagedata r:id="rId2932" o:title=""/>
          </v:shape>
          <o:OLEObject Type="Embed" ProgID="Equation.DSMT4" ShapeID="_x0000_i2324" DrawAspect="Content" ObjectID="_1375881657" r:id="rId2933"/>
        </w:object>
      </w:r>
      <w:r w:rsidR="006C2049" w:rsidRPr="006C2049">
        <w:rPr>
          <w:position w:val="-18"/>
        </w:rPr>
        <w:object w:dxaOrig="1219" w:dyaOrig="460" w14:anchorId="4E825961">
          <v:shape id="_x0000_i2325" type="#_x0000_t75" style="width:64.7pt;height:21.85pt" o:ole="">
            <v:imagedata r:id="rId2934" o:title=""/>
          </v:shape>
          <o:OLEObject Type="Embed" ProgID="Equation.DSMT4" ShapeID="_x0000_i2325" DrawAspect="Content" ObjectID="_1375881658" r:id="rId2935"/>
        </w:object>
      </w:r>
      <w:r>
        <w:t>.</w:t>
      </w:r>
    </w:p>
    <w:p w14:paraId="0EBCE4D3" w14:textId="77777777" w:rsidR="009339D1" w:rsidRDefault="009339D1" w:rsidP="009339D1">
      <w:pPr>
        <w:pStyle w:val="Heading3"/>
      </w:pPr>
      <w:bookmarkStart w:id="3802" w:name="_Toc302134720"/>
      <w:r>
        <w:t>Prescribed Initial Conditions</w:t>
      </w:r>
      <w:bookmarkEnd w:id="3802"/>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26" type="#_x0000_t75" style="width:14.6pt;height:21.85pt" o:ole="">
            <v:imagedata r:id="rId2936" o:title=""/>
          </v:shape>
          <o:OLEObject Type="Embed" ProgID="Equation.DSMT4" ShapeID="_x0000_i2326" DrawAspect="Content" ObjectID="_1375881659" r:id="rId2937"/>
        </w:object>
      </w:r>
      <w:r>
        <w:t xml:space="preserve"> and effective concentrations </w:t>
      </w:r>
      <w:r w:rsidR="006C2049" w:rsidRPr="006C2049">
        <w:rPr>
          <w:position w:val="-14"/>
        </w:rPr>
        <w:object w:dxaOrig="279" w:dyaOrig="420" w14:anchorId="2CD988BF">
          <v:shape id="_x0000_i2327" type="#_x0000_t75" style="width:14.6pt;height:21.85pt" o:ole="">
            <v:imagedata r:id="rId2938" o:title=""/>
          </v:shape>
          <o:OLEObject Type="Embed" ProgID="Equation.DSMT4" ShapeID="_x0000_i2327" DrawAspect="Content" ObjectID="_1375881660" r:id="rId2939"/>
        </w:object>
      </w:r>
      <w:r w:rsidR="006C2049" w:rsidRPr="006C2049">
        <w:rPr>
          <w:position w:val="-10"/>
        </w:rPr>
        <w:object w:dxaOrig="980" w:dyaOrig="300" w14:anchorId="43B5009A">
          <v:shape id="_x0000_i2328" type="#_x0000_t75" style="width:50.15pt;height:14.6pt" o:ole="">
            <v:imagedata r:id="rId2940" o:title=""/>
          </v:shape>
          <o:OLEObject Type="Embed" ProgID="Equation.DSMT4" ShapeID="_x0000_i2328" DrawAspect="Content" ObjectID="_1375881661" r:id="rId2941"/>
        </w:object>
      </w:r>
      <w:r>
        <w:t xml:space="preserve">, the initial conditions inside the material should be set to </w:t>
      </w:r>
      <w:r w:rsidR="006C2049" w:rsidRPr="006C2049">
        <w:rPr>
          <w:position w:val="-14"/>
        </w:rPr>
        <w:object w:dxaOrig="720" w:dyaOrig="400" w14:anchorId="314AC786">
          <v:shape id="_x0000_i2329" type="#_x0000_t75" style="width:36.45pt;height:21.85pt" o:ole="">
            <v:imagedata r:id="rId2942" o:title=""/>
          </v:shape>
          <o:OLEObject Type="Embed" ProgID="Equation.DSMT4" ShapeID="_x0000_i2329" DrawAspect="Content" ObjectID="_1375881662" r:id="rId2943"/>
        </w:object>
      </w:r>
      <w:r>
        <w:t xml:space="preserve"> and </w:t>
      </w:r>
      <w:r w:rsidR="006C2049" w:rsidRPr="006C2049">
        <w:rPr>
          <w:position w:val="-14"/>
        </w:rPr>
        <w:object w:dxaOrig="840" w:dyaOrig="420" w14:anchorId="645275F3">
          <v:shape id="_x0000_i2330" type="#_x0000_t75" style="width:43.75pt;height:21.85pt" o:ole="">
            <v:imagedata r:id="rId2944" o:title=""/>
          </v:shape>
          <o:OLEObject Type="Embed" ProgID="Equation.DSMT4" ShapeID="_x0000_i2330" DrawAspect="Content" ObjectID="_1375881663" r:id="rId2945"/>
        </w:object>
      </w:r>
      <w:r>
        <w:t xml:space="preserve"> in order to expedite the evaluation of the initial state of swelling.  The values of </w:t>
      </w:r>
      <w:r w:rsidR="006C2049" w:rsidRPr="006C2049">
        <w:rPr>
          <w:position w:val="-14"/>
        </w:rPr>
        <w:object w:dxaOrig="260" w:dyaOrig="400" w14:anchorId="50327FBA">
          <v:shape id="_x0000_i2331" type="#_x0000_t75" style="width:14.6pt;height:21.85pt" o:ole="">
            <v:imagedata r:id="rId2946" o:title=""/>
          </v:shape>
          <o:OLEObject Type="Embed" ProgID="Equation.DSMT4" ShapeID="_x0000_i2331" DrawAspect="Content" ObjectID="_1375881664" r:id="rId2947"/>
        </w:object>
      </w:r>
      <w:r>
        <w:t xml:space="preserve"> and </w:t>
      </w:r>
      <w:r w:rsidR="006C2049" w:rsidRPr="006C2049">
        <w:rPr>
          <w:position w:val="-14"/>
        </w:rPr>
        <w:object w:dxaOrig="279" w:dyaOrig="420" w14:anchorId="37D584DB">
          <v:shape id="_x0000_i2332" type="#_x0000_t75" style="width:14.6pt;height:21.85pt" o:ole="">
            <v:imagedata r:id="rId2948" o:title=""/>
          </v:shape>
          <o:OLEObject Type="Embed" ProgID="Equation.DSMT4" ShapeID="_x0000_i2332" DrawAspect="Content" ObjectID="_1375881665" r:id="rId2949"/>
        </w:object>
      </w:r>
      <w:r>
        <w:t xml:space="preserve"> should be evaluated as described in Section </w:t>
      </w:r>
      <w:r>
        <w:fldChar w:fldCharType="begin"/>
      </w:r>
      <w:r>
        <w:instrText xml:space="preserve"> REF _Ref188326917 \r \h </w:instrText>
      </w:r>
      <w:r>
        <w:fldChar w:fldCharType="separate"/>
      </w:r>
      <w:r w:rsidR="00554341">
        <w:t>8.5.2</w:t>
      </w:r>
      <w:r>
        <w:fldChar w:fldCharType="end"/>
      </w:r>
    </w:p>
    <w:p w14:paraId="2F2BC67C" w14:textId="77777777" w:rsidR="009339D1" w:rsidRDefault="009339D1" w:rsidP="009339D1">
      <w:pPr>
        <w:pStyle w:val="Heading3"/>
      </w:pPr>
      <w:bookmarkStart w:id="3803" w:name="_Toc302134721"/>
      <w:r>
        <w:t>Prescribed Effective Solute Flux</w:t>
      </w:r>
      <w:bookmarkEnd w:id="3803"/>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33" type="#_x0000_t75" style="width:14.6pt;height:14.6pt" o:ole="">
            <v:imagedata r:id="rId2950" o:title=""/>
          </v:shape>
          <o:OLEObject Type="Embed" ProgID="Equation.DSMT4" ShapeID="_x0000_i2333" DrawAspect="Content" ObjectID="_1375881666" r:id="rId2951"/>
        </w:object>
      </w:r>
      <w:r>
        <w:t xml:space="preserve"> be prescribed as </w:t>
      </w:r>
      <w:r w:rsidR="006C2049" w:rsidRPr="006C2049">
        <w:rPr>
          <w:position w:val="-18"/>
        </w:rPr>
        <w:object w:dxaOrig="1920" w:dyaOrig="440" w14:anchorId="2094AC2D">
          <v:shape id="_x0000_i2334" type="#_x0000_t75" style="width:93.85pt;height:21.85pt" o:ole="">
            <v:imagedata r:id="rId2952" o:title=""/>
          </v:shape>
          <o:OLEObject Type="Embed" ProgID="Equation.DSMT4" ShapeID="_x0000_i2334" DrawAspect="Content" ObjectID="_1375881667" r:id="rId2953"/>
        </w:object>
      </w:r>
      <w:r>
        <w:t xml:space="preserve">, where </w:t>
      </w:r>
      <w:r w:rsidR="006C2049" w:rsidRPr="006C2049">
        <w:rPr>
          <w:position w:val="-12"/>
        </w:rPr>
        <w:object w:dxaOrig="300" w:dyaOrig="380" w14:anchorId="7CEC5FF5">
          <v:shape id="_x0000_i2335" type="#_x0000_t75" style="width:14.6pt;height:21.85pt" o:ole="">
            <v:imagedata r:id="rId2954" o:title=""/>
          </v:shape>
          <o:OLEObject Type="Embed" ProgID="Equation.DSMT4" ShapeID="_x0000_i2335" DrawAspect="Content" ObjectID="_1375881668" r:id="rId2955"/>
        </w:object>
      </w:r>
      <w:r>
        <w:t xml:space="preserve"> is the effective solute flux. For a mixture containing only neutral solutes (</w:t>
      </w:r>
      <w:r w:rsidR="006C2049" w:rsidRPr="006C2049">
        <w:rPr>
          <w:position w:val="-10"/>
        </w:rPr>
        <w:object w:dxaOrig="1080" w:dyaOrig="360" w14:anchorId="76540784">
          <v:shape id="_x0000_i2336" type="#_x0000_t75" style="width:57.4pt;height:21.85pt" o:ole="">
            <v:imagedata r:id="rId2956" o:title=""/>
          </v:shape>
          <o:OLEObject Type="Embed" ProgID="Equation.DSMT4" ShapeID="_x0000_i2336" DrawAspect="Content" ObjectID="_1375881669" r:id="rId2957"/>
        </w:object>
      </w:r>
      <w:r>
        <w:t xml:space="preserve"> ), it follows that </w:t>
      </w:r>
      <w:r w:rsidR="006C2049" w:rsidRPr="006C2049">
        <w:rPr>
          <w:position w:val="-12"/>
        </w:rPr>
        <w:object w:dxaOrig="800" w:dyaOrig="380" w14:anchorId="4212A16B">
          <v:shape id="_x0000_i2337" type="#_x0000_t75" style="width:43.75pt;height:21.85pt" o:ole="">
            <v:imagedata r:id="rId2958" o:title=""/>
          </v:shape>
          <o:OLEObject Type="Embed" ProgID="Equation.DSMT4" ShapeID="_x0000_i2337" DrawAspect="Content" ObjectID="_1375881670" r:id="rId2959"/>
        </w:object>
      </w:r>
      <w:r>
        <w:t>.</w:t>
      </w:r>
    </w:p>
    <w:p w14:paraId="305E3179" w14:textId="77777777" w:rsidR="009339D1" w:rsidRDefault="009339D1" w:rsidP="009339D1">
      <w:pPr>
        <w:pStyle w:val="Heading3"/>
      </w:pPr>
      <w:bookmarkStart w:id="3804" w:name="_Toc302134722"/>
      <w:r>
        <w:t>Prescribed Electric Current Density</w:t>
      </w:r>
      <w:bookmarkEnd w:id="3804"/>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38" type="#_x0000_t75" style="width:79.3pt;height:28.25pt" o:ole="">
            <v:imagedata r:id="rId2960" o:title=""/>
          </v:shape>
          <o:OLEObject Type="Embed" ProgID="Equation.DSMT4" ShapeID="_x0000_i2338" DrawAspect="Content" ObjectID="_1375881671" r:id="rId2961"/>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39" type="#_x0000_t75" style="width:57.4pt;height:21.85pt" o:ole="">
            <v:imagedata r:id="rId2962" o:title=""/>
          </v:shape>
          <o:OLEObject Type="Embed" ProgID="Equation.DSMT4" ShapeID="_x0000_i2339" DrawAspect="Content" ObjectID="_1375881672" r:id="rId2963"/>
        </w:object>
      </w:r>
      <w:r>
        <w:t xml:space="preserve"> of ion fluxes may be prescribed at a boundary, it follows that only the normal component </w:t>
      </w:r>
      <w:r w:rsidR="006C2049" w:rsidRPr="006C2049">
        <w:rPr>
          <w:position w:val="-14"/>
        </w:rPr>
        <w:object w:dxaOrig="1080" w:dyaOrig="400" w14:anchorId="56C04941">
          <v:shape id="_x0000_i2340" type="#_x0000_t75" style="width:57.4pt;height:21.85pt" o:ole="">
            <v:imagedata r:id="rId2964" o:title=""/>
          </v:shape>
          <o:OLEObject Type="Embed" ProgID="Equation.DSMT4" ShapeID="_x0000_i2340" DrawAspect="Content" ObjectID="_1375881673" r:id="rId2965"/>
        </w:object>
      </w:r>
      <w:r>
        <w:t xml:space="preserve"> of the current density may be prescribed.  To prescribe </w:t>
      </w:r>
      <w:r w:rsidR="006C2049" w:rsidRPr="006C2049">
        <w:rPr>
          <w:position w:val="-14"/>
        </w:rPr>
        <w:object w:dxaOrig="260" w:dyaOrig="400" w14:anchorId="493B0FF7">
          <v:shape id="_x0000_i2341" type="#_x0000_t75" style="width:14.6pt;height:21.85pt" o:ole="">
            <v:imagedata r:id="rId2966" o:title=""/>
          </v:shape>
          <o:OLEObject Type="Embed" ProgID="Equation.DSMT4" ShapeID="_x0000_i2341" DrawAspect="Content" ObjectID="_1375881674" r:id="rId2967"/>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42" type="#_x0000_t75" style="width:35.55pt;height:21.85pt" o:ole="">
            <v:imagedata r:id="rId2968" o:title=""/>
          </v:shape>
          <o:OLEObject Type="Embed" ProgID="Equation.DSMT4" ShapeID="_x0000_i2342" DrawAspect="Content" ObjectID="_1375881675" r:id="rId2969"/>
        </w:object>
      </w:r>
      <w:r>
        <w:t xml:space="preserve">) at the electrode-mixture interface, so that the prescribed boundary condition should be </w:t>
      </w:r>
      <w:r w:rsidR="006C2049" w:rsidRPr="006C2049">
        <w:rPr>
          <w:position w:val="-18"/>
        </w:rPr>
        <w:object w:dxaOrig="1400" w:dyaOrig="460" w14:anchorId="430406DF">
          <v:shape id="_x0000_i2343" type="#_x0000_t75" style="width:1in;height:21.85pt" o:ole="">
            <v:imagedata r:id="rId2970" o:title=""/>
          </v:shape>
          <o:OLEObject Type="Embed" ProgID="Equation.DSMT4" ShapeID="_x0000_i2343" DrawAspect="Content" ObjectID="_1375881676" r:id="rId2971"/>
        </w:object>
      </w:r>
      <w:r>
        <w:t xml:space="preserve">. Since </w:t>
      </w:r>
      <w:r w:rsidR="006C2049" w:rsidRPr="006C2049">
        <w:rPr>
          <w:position w:val="-4"/>
        </w:rPr>
        <w:object w:dxaOrig="780" w:dyaOrig="300" w14:anchorId="7FB30652">
          <v:shape id="_x0000_i2344" type="#_x0000_t75" style="width:35.55pt;height:14.6pt" o:ole="">
            <v:imagedata r:id="rId2972" o:title=""/>
          </v:shape>
          <o:OLEObject Type="Embed" ProgID="Equation.DSMT4" ShapeID="_x0000_i2344" DrawAspect="Content" ObjectID="_1375881677" r:id="rId2973"/>
        </w:object>
      </w:r>
      <w:r>
        <w:t xml:space="preserve"> and </w:t>
      </w:r>
      <w:r w:rsidR="006C2049" w:rsidRPr="006C2049">
        <w:rPr>
          <w:position w:val="-4"/>
        </w:rPr>
        <w:object w:dxaOrig="780" w:dyaOrig="300" w14:anchorId="711F397F">
          <v:shape id="_x0000_i2345" type="#_x0000_t75" style="width:35.55pt;height:14.6pt" o:ole="">
            <v:imagedata r:id="rId2974" o:title=""/>
          </v:shape>
          <o:OLEObject Type="Embed" ProgID="Equation.DSMT4" ShapeID="_x0000_i2345" DrawAspect="Content" ObjectID="_1375881678" r:id="rId2975"/>
        </w:object>
      </w:r>
      <w:r>
        <w:t xml:space="preserve"> in a triphasic mixture, the corresponding effective fluxes are given by </w:t>
      </w:r>
      <w:r w:rsidR="006C2049" w:rsidRPr="006C2049">
        <w:rPr>
          <w:position w:val="-12"/>
        </w:rPr>
        <w:object w:dxaOrig="2140" w:dyaOrig="380" w14:anchorId="2317E701">
          <v:shape id="_x0000_i2346" type="#_x0000_t75" style="width:107.55pt;height:21.85pt" o:ole="">
            <v:imagedata r:id="rId2976" o:title=""/>
          </v:shape>
          <o:OLEObject Type="Embed" ProgID="Equation.DSMT4" ShapeID="_x0000_i2346" DrawAspect="Content" ObjectID="_1375881679" r:id="rId2977"/>
        </w:object>
      </w:r>
      <w:r>
        <w:t xml:space="preserve"> and </w:t>
      </w:r>
      <w:r w:rsidR="006C2049" w:rsidRPr="006C2049">
        <w:rPr>
          <w:position w:val="-12"/>
        </w:rPr>
        <w:object w:dxaOrig="1140" w:dyaOrig="380" w14:anchorId="3D3EED49">
          <v:shape id="_x0000_i2347" type="#_x0000_t75" style="width:57.4pt;height:21.85pt" o:ole="">
            <v:imagedata r:id="rId2978" o:title=""/>
          </v:shape>
          <o:OLEObject Type="Embed" ProgID="Equation.DSMT4" ShapeID="_x0000_i2347" DrawAspect="Content" ObjectID="_1375881680" r:id="rId2979"/>
        </w:object>
      </w:r>
      <w:r>
        <w:t>.</w:t>
      </w:r>
    </w:p>
    <w:p w14:paraId="1820FF67" w14:textId="77777777" w:rsidR="009339D1" w:rsidRDefault="009339D1" w:rsidP="009339D1">
      <w:pPr>
        <w:pStyle w:val="Heading3"/>
      </w:pPr>
      <w:bookmarkStart w:id="3805" w:name="_Toc302134723"/>
      <w:r>
        <w:lastRenderedPageBreak/>
        <w:t>Electrical Grounding</w:t>
      </w:r>
      <w:bookmarkEnd w:id="3805"/>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3806" w:name="_Ref376433627"/>
      <w:bookmarkStart w:id="3807" w:name="_Toc302134724"/>
      <w:r>
        <w:t>Understanding the Solution</w:t>
      </w:r>
      <w:bookmarkEnd w:id="3806"/>
      <w:bookmarkEnd w:id="3807"/>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3808" w:name="_Toc302134725"/>
      <w:r>
        <w:t>Mesh convergence</w:t>
      </w:r>
      <w:bookmarkEnd w:id="3808"/>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3809" w:name="_Toc302134726"/>
      <w:r>
        <w:t>Constraint enforcement</w:t>
      </w:r>
      <w:bookmarkEnd w:id="3809"/>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3810" w:name="_Toc376446466"/>
      <w:bookmarkStart w:id="3811" w:name="_Toc376446695"/>
      <w:bookmarkStart w:id="3812" w:name="_Toc376446924"/>
      <w:bookmarkStart w:id="3813" w:name="_Toc376447153"/>
      <w:bookmarkStart w:id="3814" w:name="_Toc376787098"/>
      <w:bookmarkStart w:id="3815" w:name="_Toc376787329"/>
      <w:bookmarkStart w:id="3816" w:name="_Toc376787560"/>
      <w:bookmarkStart w:id="3817" w:name="_Toc376858660"/>
      <w:bookmarkStart w:id="3818" w:name="_Toc377547140"/>
      <w:bookmarkStart w:id="3819" w:name="_Toc377547386"/>
      <w:bookmarkStart w:id="3820" w:name="_Toc388270674"/>
      <w:bookmarkStart w:id="3821" w:name="_Toc302134727"/>
      <w:bookmarkEnd w:id="3810"/>
      <w:bookmarkEnd w:id="3811"/>
      <w:bookmarkEnd w:id="3812"/>
      <w:bookmarkEnd w:id="3813"/>
      <w:bookmarkEnd w:id="3814"/>
      <w:bookmarkEnd w:id="3815"/>
      <w:bookmarkEnd w:id="3816"/>
      <w:bookmarkEnd w:id="3817"/>
      <w:bookmarkEnd w:id="3818"/>
      <w:bookmarkEnd w:id="3819"/>
      <w:bookmarkEnd w:id="3820"/>
      <w:r>
        <w:t>Limitations of FEBio</w:t>
      </w:r>
      <w:bookmarkEnd w:id="3821"/>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3822" w:name="_Toc302134728"/>
      <w:r>
        <w:t>Geometrical instabilities</w:t>
      </w:r>
      <w:bookmarkEnd w:id="3822"/>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3823" w:name="_Toc302134729"/>
      <w:r>
        <w:t>Material instabilities</w:t>
      </w:r>
      <w:bookmarkEnd w:id="3823"/>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3824" w:name="_Toc302134730"/>
      <w:r>
        <w:t>Re</w:t>
      </w:r>
      <w:r w:rsidR="0063263E">
        <w:t>me</w:t>
      </w:r>
      <w:r>
        <w:t>shing</w:t>
      </w:r>
      <w:bookmarkEnd w:id="3824"/>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3825" w:name="_Toc302134731"/>
      <w:r>
        <w:lastRenderedPageBreak/>
        <w:t>Force-driven Problems</w:t>
      </w:r>
      <w:bookmarkEnd w:id="3825"/>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3826" w:name="_Toc302134732"/>
      <w:r>
        <w:t>Solutions obtained on Multi-processor Machines</w:t>
      </w:r>
      <w:bookmarkEnd w:id="3826"/>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554341">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3827" w:name="_Toc302134733"/>
      <w:r>
        <w:t xml:space="preserve">Where to </w:t>
      </w:r>
      <w:r w:rsidR="00FD648A">
        <w:t>G</w:t>
      </w:r>
      <w:r>
        <w:t>et</w:t>
      </w:r>
      <w:r w:rsidR="00B201E3">
        <w:t xml:space="preserve"> </w:t>
      </w:r>
      <w:r w:rsidR="00FD648A">
        <w:t>M</w:t>
      </w:r>
      <w:r w:rsidR="00B201E3">
        <w:t>ore</w:t>
      </w:r>
      <w:r>
        <w:t xml:space="preserve"> </w:t>
      </w:r>
      <w:r w:rsidR="00FD648A">
        <w:t>H</w:t>
      </w:r>
      <w:r>
        <w:t>elp</w:t>
      </w:r>
      <w:bookmarkEnd w:id="3827"/>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554341">
        <w:fldChar w:fldCharType="begin"/>
      </w:r>
      <w:r w:rsidR="00554341">
        <w:instrText xml:space="preserve"> HYPERLINK "http://mrlforums.sci.utah.edu/forums/forum.php" </w:instrText>
      </w:r>
      <w:ins w:id="3828" w:author="Gerard" w:date="2015-08-25T15:04:00Z"/>
      <w:r w:rsidR="00554341">
        <w:fldChar w:fldCharType="separate"/>
      </w:r>
      <w:r w:rsidRPr="00251CA6">
        <w:rPr>
          <w:rStyle w:val="Hyperlink"/>
        </w:rPr>
        <w:t>http://mrlforums.sci.utah.edu/forums/forum.php</w:t>
      </w:r>
      <w:r w:rsidR="00554341">
        <w:rPr>
          <w:rStyle w:val="Hyperlink"/>
        </w:rPr>
        <w:fldChar w:fldCharType="end"/>
      </w:r>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3829" w:name="_Toc302134734"/>
      <w:r>
        <w:lastRenderedPageBreak/>
        <w:t xml:space="preserve">Configuration </w:t>
      </w:r>
      <w:r w:rsidR="00E67A22">
        <w:t>F</w:t>
      </w:r>
      <w:r>
        <w:t>ile</w:t>
      </w:r>
      <w:bookmarkEnd w:id="3829"/>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554341">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3830" w:name="_Toc302134735"/>
      <w:r w:rsidR="00470C94">
        <w:lastRenderedPageBreak/>
        <w:t>FEBio Plugins</w:t>
      </w:r>
      <w:bookmarkEnd w:id="3830"/>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r w:rsidR="00554341">
        <w:fldChar w:fldCharType="begin"/>
      </w:r>
      <w:r w:rsidR="00554341">
        <w:instrText xml:space="preserve"> HYPERLINK "http://febiodoc.sci.utah.edu/do</w:instrText>
      </w:r>
      <w:r w:rsidR="00554341">
        <w:instrText xml:space="preserve">xygen/" </w:instrText>
      </w:r>
      <w:ins w:id="3831" w:author="Gerard" w:date="2015-08-25T15:04:00Z"/>
      <w:r w:rsidR="00554341">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554341">
        <w:rPr>
          <w:rStyle w:val="Hyperlink"/>
        </w:rPr>
        <w:fldChar w:fldCharType="end"/>
      </w:r>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3832" w:name="_Toc302134736"/>
      <w:r w:rsidR="006A0BC1">
        <w:lastRenderedPageBreak/>
        <w:t>References</w:t>
      </w:r>
      <w:bookmarkEnd w:id="3832"/>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3833"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3833"/>
    </w:p>
    <w:p w14:paraId="1D30E74A" w14:textId="77777777" w:rsidR="00554341" w:rsidRPr="00554341" w:rsidRDefault="00554341" w:rsidP="00554341">
      <w:pPr>
        <w:pStyle w:val="EndNoteBibliography"/>
        <w:rPr>
          <w:noProof/>
        </w:rPr>
      </w:pPr>
      <w:bookmarkStart w:id="3834" w:name="_ENREF_2"/>
      <w:r w:rsidRPr="00554341">
        <w:rPr>
          <w:noProof/>
        </w:rPr>
        <w:t>[2]</w:t>
      </w:r>
      <w:r w:rsidRPr="00554341">
        <w:rPr>
          <w:noProof/>
        </w:rPr>
        <w:tab/>
        <w:t>Gee, M. W., Dohrmann, C. R., Key, S. W., and Wall, W. A., 2009, "A uniform nodal strain tetrahedron with isochoric stabilization," Int. J. Numer. Meth. Engng(78), pp. 429-443.</w:t>
      </w:r>
      <w:bookmarkEnd w:id="3834"/>
    </w:p>
    <w:p w14:paraId="70C50381" w14:textId="77777777" w:rsidR="00554341" w:rsidRPr="00554341" w:rsidRDefault="00554341" w:rsidP="00554341">
      <w:pPr>
        <w:pStyle w:val="EndNoteBibliography"/>
        <w:rPr>
          <w:noProof/>
        </w:rPr>
      </w:pPr>
      <w:bookmarkStart w:id="3835"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3835"/>
    </w:p>
    <w:p w14:paraId="5D6E3FD0" w14:textId="77777777" w:rsidR="00554341" w:rsidRPr="00554341" w:rsidRDefault="00554341" w:rsidP="00554341">
      <w:pPr>
        <w:pStyle w:val="EndNoteBibliography"/>
        <w:rPr>
          <w:noProof/>
        </w:rPr>
      </w:pPr>
      <w:bookmarkStart w:id="3836"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3836"/>
    </w:p>
    <w:p w14:paraId="4679EB9A" w14:textId="77777777" w:rsidR="00554341" w:rsidRPr="00554341" w:rsidRDefault="00554341" w:rsidP="00554341">
      <w:pPr>
        <w:pStyle w:val="EndNoteBibliography"/>
        <w:rPr>
          <w:noProof/>
        </w:rPr>
      </w:pPr>
      <w:bookmarkStart w:id="3837"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3837"/>
    </w:p>
    <w:p w14:paraId="3C654BEB" w14:textId="77777777" w:rsidR="00554341" w:rsidRPr="00554341" w:rsidRDefault="00554341" w:rsidP="00554341">
      <w:pPr>
        <w:pStyle w:val="EndNoteBibliography"/>
        <w:rPr>
          <w:noProof/>
        </w:rPr>
      </w:pPr>
      <w:bookmarkStart w:id="3838"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3838"/>
    </w:p>
    <w:p w14:paraId="53717336" w14:textId="77777777" w:rsidR="00554341" w:rsidRPr="00554341" w:rsidRDefault="00554341" w:rsidP="00554341">
      <w:pPr>
        <w:pStyle w:val="EndNoteBibliography"/>
        <w:rPr>
          <w:noProof/>
        </w:rPr>
      </w:pPr>
      <w:bookmarkStart w:id="3839" w:name="_ENREF_7"/>
      <w:r w:rsidRPr="00554341">
        <w:rPr>
          <w:noProof/>
        </w:rPr>
        <w:t>[7]</w:t>
      </w:r>
      <w:r w:rsidRPr="00554341">
        <w:rPr>
          <w:noProof/>
        </w:rPr>
        <w:tab/>
        <w:t>Lanir, Y., 1983, "Constitutive equations for fibrous connective tissues," J Biomech, 16(1), pp. 1-12.</w:t>
      </w:r>
      <w:bookmarkEnd w:id="3839"/>
    </w:p>
    <w:p w14:paraId="23E6EABC" w14:textId="77777777" w:rsidR="00554341" w:rsidRPr="00554341" w:rsidRDefault="00554341" w:rsidP="00554341">
      <w:pPr>
        <w:pStyle w:val="EndNoteBibliography"/>
        <w:rPr>
          <w:noProof/>
        </w:rPr>
      </w:pPr>
      <w:bookmarkStart w:id="3840"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3840"/>
    </w:p>
    <w:p w14:paraId="4C77CBBB" w14:textId="77777777" w:rsidR="00554341" w:rsidRPr="00554341" w:rsidRDefault="00554341" w:rsidP="00554341">
      <w:pPr>
        <w:pStyle w:val="EndNoteBibliography"/>
        <w:rPr>
          <w:noProof/>
        </w:rPr>
      </w:pPr>
      <w:bookmarkStart w:id="3841" w:name="_ENREF_9"/>
      <w:r w:rsidRPr="00554341">
        <w:rPr>
          <w:noProof/>
        </w:rPr>
        <w:t>[9]</w:t>
      </w:r>
      <w:r w:rsidRPr="00554341">
        <w:rPr>
          <w:noProof/>
        </w:rPr>
        <w:tab/>
        <w:t>Ateshian, G. A., 2007, "Anisotropy of fibrous tissues in relation to the distribution of tensed and buckled fibers," J Biomech Eng, 129(2), pp. 240-249.</w:t>
      </w:r>
      <w:bookmarkEnd w:id="3841"/>
    </w:p>
    <w:p w14:paraId="6FA174AB" w14:textId="77777777" w:rsidR="00554341" w:rsidRPr="00554341" w:rsidRDefault="00554341" w:rsidP="00554341">
      <w:pPr>
        <w:pStyle w:val="EndNoteBibliography"/>
        <w:rPr>
          <w:noProof/>
        </w:rPr>
      </w:pPr>
      <w:bookmarkStart w:id="3842" w:name="_ENREF_10"/>
      <w:r w:rsidRPr="00554341">
        <w:rPr>
          <w:noProof/>
        </w:rPr>
        <w:t>[10]</w:t>
      </w:r>
      <w:r w:rsidRPr="00554341">
        <w:rPr>
          <w:noProof/>
        </w:rPr>
        <w:tab/>
        <w:t>Fung, Y. C., 1993, Biomechanics : mechanical properties of living tissues, Springer-Verlag, New York.</w:t>
      </w:r>
      <w:bookmarkEnd w:id="3842"/>
    </w:p>
    <w:p w14:paraId="179CFDA9" w14:textId="77777777" w:rsidR="00554341" w:rsidRPr="00554341" w:rsidRDefault="00554341" w:rsidP="00554341">
      <w:pPr>
        <w:pStyle w:val="EndNoteBibliography"/>
        <w:rPr>
          <w:noProof/>
        </w:rPr>
      </w:pPr>
      <w:bookmarkStart w:id="3843" w:name="_ENREF_11"/>
      <w:r w:rsidRPr="00554341">
        <w:rPr>
          <w:noProof/>
        </w:rPr>
        <w:t>[11]</w:t>
      </w:r>
      <w:r w:rsidRPr="00554341">
        <w:rPr>
          <w:noProof/>
        </w:rPr>
        <w:tab/>
        <w:t>Fung, Y. C., Fronek, K., and Patitucci, P., 1979, "Pseudoelasticity of arteries and the choice of its mathematical expression," Am J Physiol, 237(5), pp. H620-631.</w:t>
      </w:r>
      <w:bookmarkEnd w:id="3843"/>
    </w:p>
    <w:p w14:paraId="0880D19A" w14:textId="77777777" w:rsidR="00554341" w:rsidRPr="00554341" w:rsidRDefault="00554341" w:rsidP="00554341">
      <w:pPr>
        <w:pStyle w:val="EndNoteBibliography"/>
        <w:rPr>
          <w:noProof/>
        </w:rPr>
      </w:pPr>
      <w:bookmarkStart w:id="3844" w:name="_ENREF_12"/>
      <w:r w:rsidRPr="00554341">
        <w:rPr>
          <w:noProof/>
        </w:rPr>
        <w:t>[12]</w:t>
      </w:r>
      <w:r w:rsidRPr="00554341">
        <w:rPr>
          <w:noProof/>
        </w:rPr>
        <w:tab/>
        <w:t>Ateshian, G. A., and Costa, K. D., 2009, "A frame-invariant formulation of Fung elasticity," J Biomech, 42(6), pp. 781-785.</w:t>
      </w:r>
      <w:bookmarkEnd w:id="3844"/>
    </w:p>
    <w:p w14:paraId="7CD547E1" w14:textId="77777777" w:rsidR="00554341" w:rsidRPr="00554341" w:rsidRDefault="00554341" w:rsidP="00554341">
      <w:pPr>
        <w:pStyle w:val="EndNoteBibliography"/>
        <w:rPr>
          <w:noProof/>
        </w:rPr>
      </w:pPr>
      <w:bookmarkStart w:id="3845" w:name="_ENREF_13"/>
      <w:r w:rsidRPr="00554341">
        <w:rPr>
          <w:noProof/>
        </w:rPr>
        <w:t>[13]</w:t>
      </w:r>
      <w:r w:rsidRPr="00554341">
        <w:rPr>
          <w:noProof/>
        </w:rPr>
        <w:tab/>
        <w:t>Blemker, S., 2004, "3D Modeling of Complex Muscle Architecture and Geometry," Stanford University, Stanford.</w:t>
      </w:r>
      <w:bookmarkEnd w:id="3845"/>
    </w:p>
    <w:p w14:paraId="5F96751F" w14:textId="77777777" w:rsidR="00554341" w:rsidRPr="00554341" w:rsidRDefault="00554341" w:rsidP="00554341">
      <w:pPr>
        <w:pStyle w:val="EndNoteBibliography"/>
        <w:rPr>
          <w:noProof/>
        </w:rPr>
      </w:pPr>
      <w:bookmarkStart w:id="3846"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3846"/>
    </w:p>
    <w:p w14:paraId="7A40C3A4" w14:textId="77777777" w:rsidR="00554341" w:rsidRPr="00554341" w:rsidRDefault="00554341" w:rsidP="00554341">
      <w:pPr>
        <w:pStyle w:val="EndNoteBibliography"/>
        <w:rPr>
          <w:noProof/>
        </w:rPr>
      </w:pPr>
      <w:bookmarkStart w:id="3847" w:name="_ENREF_15"/>
      <w:r w:rsidRPr="00554341">
        <w:rPr>
          <w:noProof/>
        </w:rPr>
        <w:t>[15]</w:t>
      </w:r>
      <w:r w:rsidRPr="00554341">
        <w:rPr>
          <w:noProof/>
        </w:rPr>
        <w:tab/>
        <w:t>Spencer, A. J. M., 1984, Continuum Theory of the Mechanics of Fibre-Reinforced Composites, Springer-Verlag, New York.</w:t>
      </w:r>
      <w:bookmarkEnd w:id="3847"/>
    </w:p>
    <w:p w14:paraId="74488EA7" w14:textId="77777777" w:rsidR="00554341" w:rsidRPr="00554341" w:rsidRDefault="00554341" w:rsidP="00554341">
      <w:pPr>
        <w:pStyle w:val="EndNoteBibliography"/>
        <w:rPr>
          <w:noProof/>
        </w:rPr>
      </w:pPr>
      <w:bookmarkStart w:id="3848"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3848"/>
    </w:p>
    <w:p w14:paraId="25F2C42D" w14:textId="77777777" w:rsidR="00554341" w:rsidRPr="00554341" w:rsidRDefault="00554341" w:rsidP="00554341">
      <w:pPr>
        <w:pStyle w:val="EndNoteBibliography"/>
        <w:rPr>
          <w:noProof/>
        </w:rPr>
      </w:pPr>
      <w:bookmarkStart w:id="3849"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3849"/>
    </w:p>
    <w:p w14:paraId="189CC6F2" w14:textId="77777777" w:rsidR="00554341" w:rsidRPr="00554341" w:rsidRDefault="00554341" w:rsidP="00554341">
      <w:pPr>
        <w:pStyle w:val="EndNoteBibliography"/>
        <w:rPr>
          <w:noProof/>
        </w:rPr>
      </w:pPr>
      <w:bookmarkStart w:id="3850" w:name="_ENREF_18"/>
      <w:r w:rsidRPr="00554341">
        <w:rPr>
          <w:noProof/>
        </w:rPr>
        <w:t>[18]</w:t>
      </w:r>
      <w:r w:rsidRPr="00554341">
        <w:rPr>
          <w:noProof/>
        </w:rPr>
        <w:tab/>
        <w:t>Quapp, K. M., and Weiss, J. A., 1998, "Material characterization of human medial collateral ligament," J Biomech Eng, 120(6), pp. 757-763.</w:t>
      </w:r>
      <w:bookmarkEnd w:id="3850"/>
    </w:p>
    <w:p w14:paraId="40480804" w14:textId="77777777" w:rsidR="00554341" w:rsidRPr="00554341" w:rsidRDefault="00554341" w:rsidP="00554341">
      <w:pPr>
        <w:pStyle w:val="EndNoteBibliography"/>
        <w:rPr>
          <w:noProof/>
        </w:rPr>
      </w:pPr>
      <w:bookmarkStart w:id="3851"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3851"/>
    </w:p>
    <w:p w14:paraId="7F8036D6" w14:textId="77777777" w:rsidR="00554341" w:rsidRPr="00554341" w:rsidRDefault="00554341" w:rsidP="00554341">
      <w:pPr>
        <w:pStyle w:val="EndNoteBibliography"/>
        <w:rPr>
          <w:noProof/>
        </w:rPr>
      </w:pPr>
      <w:bookmarkStart w:id="3852" w:name="_ENREF_20"/>
      <w:r w:rsidRPr="00554341">
        <w:rPr>
          <w:noProof/>
        </w:rPr>
        <w:t>[20]</w:t>
      </w:r>
      <w:r w:rsidRPr="00554341">
        <w:rPr>
          <w:noProof/>
        </w:rPr>
        <w:tab/>
        <w:t>Veronda, D. R., and Westmann, R. A., 1970, "Mechanical Characterization of Skin - Finite Deformations," J. Biomechanics, Vol. 3, pp. 111-124.</w:t>
      </w:r>
      <w:bookmarkEnd w:id="3852"/>
    </w:p>
    <w:p w14:paraId="60FA302C" w14:textId="77777777" w:rsidR="00554341" w:rsidRPr="00554341" w:rsidRDefault="00554341" w:rsidP="00554341">
      <w:pPr>
        <w:pStyle w:val="EndNoteBibliography"/>
        <w:rPr>
          <w:noProof/>
        </w:rPr>
      </w:pPr>
      <w:bookmarkStart w:id="3853"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3853"/>
    </w:p>
    <w:p w14:paraId="47080324" w14:textId="77777777" w:rsidR="00554341" w:rsidRPr="00554341" w:rsidRDefault="00554341" w:rsidP="00554341">
      <w:pPr>
        <w:pStyle w:val="EndNoteBibliography"/>
        <w:rPr>
          <w:noProof/>
        </w:rPr>
      </w:pPr>
      <w:bookmarkStart w:id="3854"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3854"/>
    </w:p>
    <w:p w14:paraId="13690B4B" w14:textId="77777777" w:rsidR="00554341" w:rsidRPr="00554341" w:rsidRDefault="00554341" w:rsidP="00554341">
      <w:pPr>
        <w:pStyle w:val="EndNoteBibliography"/>
        <w:rPr>
          <w:noProof/>
        </w:rPr>
      </w:pPr>
      <w:bookmarkStart w:id="3855" w:name="_ENREF_23"/>
      <w:r w:rsidRPr="00554341">
        <w:rPr>
          <w:noProof/>
        </w:rPr>
        <w:t>[23]</w:t>
      </w:r>
      <w:r w:rsidRPr="00554341">
        <w:rPr>
          <w:noProof/>
        </w:rPr>
        <w:tab/>
        <w:t>Bonet, J., and Wood, R. D., 1997, Nonlinear continuum mechanics for finite element analysis, Cambridge University Press.</w:t>
      </w:r>
      <w:bookmarkEnd w:id="3855"/>
    </w:p>
    <w:p w14:paraId="1F4765BB" w14:textId="77777777" w:rsidR="00554341" w:rsidRPr="00554341" w:rsidRDefault="00554341" w:rsidP="00554341">
      <w:pPr>
        <w:pStyle w:val="EndNoteBibliography"/>
        <w:rPr>
          <w:noProof/>
        </w:rPr>
      </w:pPr>
      <w:bookmarkStart w:id="3856" w:name="_ENREF_24"/>
      <w:r w:rsidRPr="00554341">
        <w:rPr>
          <w:noProof/>
        </w:rPr>
        <w:t>[24]</w:t>
      </w:r>
      <w:r w:rsidRPr="00554341">
        <w:rPr>
          <w:noProof/>
        </w:rPr>
        <w:tab/>
        <w:t>Carter, D. R., and Hayes, W. C., 1976, "Bone compressive strength: the influence of density and strain rate," Science, 194(4270), pp. 1174-1176.</w:t>
      </w:r>
      <w:bookmarkEnd w:id="3856"/>
    </w:p>
    <w:p w14:paraId="24EBBC16" w14:textId="77777777" w:rsidR="00554341" w:rsidRPr="00554341" w:rsidRDefault="00554341" w:rsidP="00554341">
      <w:pPr>
        <w:pStyle w:val="EndNoteBibliography"/>
        <w:rPr>
          <w:noProof/>
        </w:rPr>
      </w:pPr>
      <w:bookmarkStart w:id="3857" w:name="_ENREF_25"/>
      <w:r w:rsidRPr="00554341">
        <w:rPr>
          <w:noProof/>
        </w:rPr>
        <w:t>[25]</w:t>
      </w:r>
      <w:r w:rsidRPr="00554341">
        <w:rPr>
          <w:noProof/>
        </w:rPr>
        <w:tab/>
        <w:t>Carter, D. R., and Hayes, W. C., 1977, "The compressive behavior of bone as a two-phase porous structure," J Bone Joint Surg Am, 59(7), pp. 954-962.</w:t>
      </w:r>
      <w:bookmarkEnd w:id="3857"/>
    </w:p>
    <w:p w14:paraId="0CBB6F4D" w14:textId="77777777" w:rsidR="00554341" w:rsidRPr="00554341" w:rsidRDefault="00554341" w:rsidP="00554341">
      <w:pPr>
        <w:pStyle w:val="EndNoteBibliography"/>
        <w:rPr>
          <w:noProof/>
        </w:rPr>
      </w:pPr>
      <w:bookmarkStart w:id="3858" w:name="_ENREF_26"/>
      <w:r w:rsidRPr="00554341">
        <w:rPr>
          <w:noProof/>
        </w:rPr>
        <w:t>[26]</w:t>
      </w:r>
      <w:r w:rsidRPr="00554341">
        <w:rPr>
          <w:noProof/>
        </w:rPr>
        <w:tab/>
        <w:t>Curnier, A., Qi-Chang, H., and Zysset, P., 1995, "Conewise linear elastic materials," J Elasticity, 37(1), pp. 1-38.</w:t>
      </w:r>
      <w:bookmarkEnd w:id="3858"/>
    </w:p>
    <w:p w14:paraId="3FD4BDE5" w14:textId="77777777" w:rsidR="00554341" w:rsidRPr="00554341" w:rsidRDefault="00554341" w:rsidP="00554341">
      <w:pPr>
        <w:pStyle w:val="EndNoteBibliography"/>
        <w:rPr>
          <w:noProof/>
        </w:rPr>
      </w:pPr>
      <w:bookmarkStart w:id="3859" w:name="_ENREF_27"/>
      <w:r w:rsidRPr="00554341">
        <w:rPr>
          <w:noProof/>
        </w:rPr>
        <w:t>[27]</w:t>
      </w:r>
      <w:r w:rsidRPr="00554341">
        <w:rPr>
          <w:noProof/>
        </w:rPr>
        <w:tab/>
        <w:t>Overbeek, J. T., 1956, "The Donnan equilibrium," Prog Biophys Biophys Chem, 6, pp. 57-84.</w:t>
      </w:r>
      <w:bookmarkEnd w:id="3859"/>
    </w:p>
    <w:p w14:paraId="620EC79E" w14:textId="77777777" w:rsidR="00554341" w:rsidRPr="00554341" w:rsidRDefault="00554341" w:rsidP="00554341">
      <w:pPr>
        <w:pStyle w:val="EndNoteBibliography"/>
        <w:rPr>
          <w:noProof/>
        </w:rPr>
      </w:pPr>
      <w:bookmarkStart w:id="3860" w:name="_ENREF_28"/>
      <w:r w:rsidRPr="00554341">
        <w:rPr>
          <w:noProof/>
        </w:rPr>
        <w:t>[28]</w:t>
      </w:r>
      <w:r w:rsidRPr="00554341">
        <w:rPr>
          <w:noProof/>
        </w:rPr>
        <w:tab/>
        <w:t>Lai, W. M., Hou, J. S., and Mow, V. C., 1991, "A triphasic theory for the swelling and deformation behaviors of articular cartilage," J Biomech Eng, 113(3), pp. 245-258.</w:t>
      </w:r>
      <w:bookmarkEnd w:id="3860"/>
    </w:p>
    <w:p w14:paraId="7BDD5526" w14:textId="77777777" w:rsidR="00554341" w:rsidRPr="00554341" w:rsidRDefault="00554341" w:rsidP="00554341">
      <w:pPr>
        <w:pStyle w:val="EndNoteBibliography"/>
        <w:rPr>
          <w:noProof/>
        </w:rPr>
      </w:pPr>
      <w:bookmarkStart w:id="3861"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3861"/>
    </w:p>
    <w:p w14:paraId="49A472B8" w14:textId="77777777" w:rsidR="00554341" w:rsidRPr="00554341" w:rsidRDefault="00554341" w:rsidP="00554341">
      <w:pPr>
        <w:pStyle w:val="EndNoteBibliography"/>
        <w:rPr>
          <w:noProof/>
        </w:rPr>
      </w:pPr>
      <w:bookmarkStart w:id="3862"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3862"/>
    </w:p>
    <w:p w14:paraId="7159E436" w14:textId="77777777" w:rsidR="00554341" w:rsidRPr="00554341" w:rsidRDefault="00554341" w:rsidP="00554341">
      <w:pPr>
        <w:pStyle w:val="EndNoteBibliography"/>
        <w:rPr>
          <w:noProof/>
        </w:rPr>
      </w:pPr>
      <w:bookmarkStart w:id="3863"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3863"/>
    </w:p>
    <w:p w14:paraId="72698A65" w14:textId="77777777" w:rsidR="00554341" w:rsidRPr="00554341" w:rsidRDefault="00554341" w:rsidP="00554341">
      <w:pPr>
        <w:pStyle w:val="EndNoteBibliography"/>
        <w:rPr>
          <w:noProof/>
        </w:rPr>
      </w:pPr>
      <w:bookmarkStart w:id="3864" w:name="_ENREF_32"/>
      <w:r w:rsidRPr="00554341">
        <w:rPr>
          <w:noProof/>
        </w:rPr>
        <w:t>[32]</w:t>
      </w:r>
      <w:r w:rsidRPr="00554341">
        <w:rPr>
          <w:noProof/>
        </w:rPr>
        <w:tab/>
        <w:t>Ateshian, G. A., 2015, "Viscoelasticity using reactive constrained solid mixtures," J Biomech, 48(6), pp. 941-947.</w:t>
      </w:r>
      <w:bookmarkEnd w:id="3864"/>
    </w:p>
    <w:p w14:paraId="412972B1" w14:textId="77777777" w:rsidR="00554341" w:rsidRPr="00554341" w:rsidRDefault="00554341" w:rsidP="00554341">
      <w:pPr>
        <w:pStyle w:val="EndNoteBibliography"/>
        <w:rPr>
          <w:noProof/>
        </w:rPr>
      </w:pPr>
      <w:bookmarkStart w:id="3865"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3865"/>
    </w:p>
    <w:p w14:paraId="234E81FE" w14:textId="77777777" w:rsidR="00554341" w:rsidRPr="00554341" w:rsidRDefault="00554341" w:rsidP="00554341">
      <w:pPr>
        <w:pStyle w:val="EndNoteBibliography"/>
        <w:rPr>
          <w:noProof/>
        </w:rPr>
      </w:pPr>
      <w:bookmarkStart w:id="3866" w:name="_ENREF_34"/>
      <w:r w:rsidRPr="00554341">
        <w:rPr>
          <w:noProof/>
        </w:rPr>
        <w:t>[34]</w:t>
      </w:r>
      <w:r w:rsidRPr="00554341">
        <w:rPr>
          <w:noProof/>
        </w:rPr>
        <w:tab/>
        <w:t>Ateshian, G. A., and Ricken, T., 2010, "Multigenerational interstitial growth of biological tissues," Biomech Model Mechanobiol, 9(6), pp. 689-702.</w:t>
      </w:r>
      <w:bookmarkEnd w:id="3866"/>
    </w:p>
    <w:p w14:paraId="43DFB6D0" w14:textId="77777777" w:rsidR="00554341" w:rsidRPr="00554341" w:rsidRDefault="00554341" w:rsidP="00554341">
      <w:pPr>
        <w:pStyle w:val="EndNoteBibliography"/>
        <w:rPr>
          <w:noProof/>
        </w:rPr>
      </w:pPr>
      <w:bookmarkStart w:id="3867"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3867"/>
    </w:p>
    <w:p w14:paraId="3FF0B087" w14:textId="77777777" w:rsidR="00554341" w:rsidRPr="00554341" w:rsidRDefault="00554341" w:rsidP="00554341">
      <w:pPr>
        <w:pStyle w:val="EndNoteBibliography"/>
        <w:rPr>
          <w:noProof/>
        </w:rPr>
      </w:pPr>
      <w:bookmarkStart w:id="3868"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3868"/>
    </w:p>
    <w:p w14:paraId="492C9F2F" w14:textId="77777777" w:rsidR="00554341" w:rsidRPr="00554341" w:rsidRDefault="00554341" w:rsidP="00554341">
      <w:pPr>
        <w:pStyle w:val="EndNoteBibliography"/>
        <w:rPr>
          <w:noProof/>
        </w:rPr>
      </w:pPr>
      <w:bookmarkStart w:id="3869"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3869"/>
    </w:p>
    <w:p w14:paraId="15572EDC" w14:textId="77777777" w:rsidR="00554341" w:rsidRPr="00554341" w:rsidRDefault="00554341" w:rsidP="00554341">
      <w:pPr>
        <w:pStyle w:val="EndNoteBibliography"/>
        <w:rPr>
          <w:noProof/>
        </w:rPr>
      </w:pPr>
      <w:bookmarkStart w:id="3870" w:name="_ENREF_38"/>
      <w:r w:rsidRPr="00554341">
        <w:rPr>
          <w:noProof/>
        </w:rPr>
        <w:t>[38]</w:t>
      </w:r>
      <w:r w:rsidRPr="00554341">
        <w:rPr>
          <w:noProof/>
        </w:rPr>
        <w:tab/>
        <w:t>Weinans, H., Huiskes, R., and Grootenboer, H. J., 1992, "The behavior of adaptive bone-remodeling simulation models," J Biomech, 25(12), pp. 1425-1441.</w:t>
      </w:r>
      <w:bookmarkEnd w:id="3870"/>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F7157C" w14:textId="77777777" w:rsidR="00AD3C88" w:rsidRDefault="00AD3C88">
      <w:r>
        <w:separator/>
      </w:r>
    </w:p>
  </w:endnote>
  <w:endnote w:type="continuationSeparator" w:id="0">
    <w:p w14:paraId="6DC7BC25" w14:textId="77777777" w:rsidR="00AD3C88" w:rsidRDefault="00AD3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7BE47F" w14:textId="77777777" w:rsidR="00AD3C88" w:rsidRDefault="00AD3C88">
      <w:r>
        <w:separator/>
      </w:r>
    </w:p>
  </w:footnote>
  <w:footnote w:type="continuationSeparator" w:id="0">
    <w:p w14:paraId="1836CD6E" w14:textId="77777777" w:rsidR="00AD3C88" w:rsidRDefault="00AD3C88">
      <w:r>
        <w:continuationSeparator/>
      </w:r>
    </w:p>
  </w:footnote>
  <w:footnote w:id="1">
    <w:p w14:paraId="2EECF9A7" w14:textId="1DEABEEA" w:rsidR="00EA1ADB" w:rsidRDefault="00EA1ADB">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EA1ADB" w:rsidRDefault="00EA1ADB">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EA1ADB" w:rsidRDefault="00EA1ADB">
      <w:pPr>
        <w:pStyle w:val="FootnoteText"/>
      </w:pPr>
      <w:r>
        <w:rPr>
          <w:rStyle w:val="FootnoteReference"/>
        </w:rPr>
        <w:footnoteRef/>
      </w:r>
      <w:r>
        <w:t xml:space="preserve"> Support for apostrophes was not added until FEBio version 2.1.</w:t>
      </w:r>
    </w:p>
  </w:footnote>
  <w:footnote w:id="4">
    <w:p w14:paraId="5B9D4F51" w14:textId="321110ED" w:rsidR="00EA1ADB" w:rsidRDefault="00EA1ADB">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EA1ADB" w:rsidRDefault="00EA1ADB" w:rsidP="00AF04AB">
      <w:pPr>
        <w:pStyle w:val="FootnoteText"/>
      </w:pPr>
      <w:r>
        <w:rPr>
          <w:rStyle w:val="FootnoteReference"/>
        </w:rPr>
        <w:footnoteRef/>
      </w:r>
      <w:r>
        <w:t xml:space="preserve"> Supported from FEBio version 2.3 and up.</w:t>
      </w:r>
    </w:p>
  </w:footnote>
  <w:footnote w:id="6">
    <w:p w14:paraId="75238AE5" w14:textId="77777777" w:rsidR="00EA1ADB" w:rsidRDefault="00EA1ADB"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EA1ADB" w:rsidRDefault="00EA1AD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EA1ADB" w:rsidRDefault="00EA1ADB" w:rsidP="00B63126">
      <w:pPr>
        <w:pStyle w:val="FootnoteText"/>
      </w:pPr>
      <w:r>
        <w:rPr>
          <w:rStyle w:val="FootnoteReference"/>
        </w:rPr>
        <w:footnoteRef/>
      </w:r>
      <w:r>
        <w:t xml:space="preserve"> Supported from FEBio version 2.3 and up.</w:t>
      </w:r>
    </w:p>
  </w:footnote>
  <w:footnote w:id="9">
    <w:p w14:paraId="2FB68287" w14:textId="77777777" w:rsidR="00EA1ADB" w:rsidRPr="00112C98" w:rsidRDefault="00EA1AD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EA1ADB" w:rsidRPr="009339D1" w:rsidRDefault="00EA1AD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EA1ADB" w:rsidRDefault="00EA1ADB">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EA1ADB" w:rsidRDefault="00EA1ADB">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EA1ADB" w:rsidRDefault="00EA1AD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EA1ADB" w:rsidRDefault="00EA1ADB"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54341">
      <w:rPr>
        <w:rStyle w:val="PageNumber"/>
        <w:noProof/>
      </w:rPr>
      <w:t>iv</w:t>
    </w:r>
    <w:r>
      <w:rPr>
        <w:rStyle w:val="PageNumber"/>
      </w:rPr>
      <w:fldChar w:fldCharType="end"/>
    </w:r>
  </w:p>
  <w:p w14:paraId="4C9E34C0" w14:textId="77777777" w:rsidR="00EA1ADB" w:rsidRDefault="00EA1ADB"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4EE"/>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7609"/>
    <w:rsid w:val="00E80391"/>
    <w:rsid w:val="00E811CD"/>
    <w:rsid w:val="00E82815"/>
    <w:rsid w:val="00E82C3F"/>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7882"/>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2.wmf"/><Relationship Id="rId231" Type="http://schemas.openxmlformats.org/officeDocument/2006/relationships/oleObject" Target="embeddings/oleObject109.bin"/><Relationship Id="rId232" Type="http://schemas.openxmlformats.org/officeDocument/2006/relationships/image" Target="media/image113.wmf"/><Relationship Id="rId233" Type="http://schemas.openxmlformats.org/officeDocument/2006/relationships/oleObject" Target="embeddings/oleObject110.bin"/><Relationship Id="rId234" Type="http://schemas.openxmlformats.org/officeDocument/2006/relationships/image" Target="media/image114.wmf"/><Relationship Id="rId235" Type="http://schemas.openxmlformats.org/officeDocument/2006/relationships/oleObject" Target="embeddings/oleObject111.bin"/><Relationship Id="rId236" Type="http://schemas.openxmlformats.org/officeDocument/2006/relationships/image" Target="media/image115.wmf"/><Relationship Id="rId237" Type="http://schemas.openxmlformats.org/officeDocument/2006/relationships/oleObject" Target="embeddings/oleObject112.bin"/><Relationship Id="rId238" Type="http://schemas.openxmlformats.org/officeDocument/2006/relationships/image" Target="media/image116.wmf"/><Relationship Id="rId239" Type="http://schemas.openxmlformats.org/officeDocument/2006/relationships/oleObject" Target="embeddings/oleObject113.bin"/><Relationship Id="rId1170" Type="http://schemas.openxmlformats.org/officeDocument/2006/relationships/image" Target="media/image563.emf"/><Relationship Id="rId1171" Type="http://schemas.openxmlformats.org/officeDocument/2006/relationships/image" Target="media/image564.emf"/><Relationship Id="rId2600" Type="http://schemas.openxmlformats.org/officeDocument/2006/relationships/image" Target="media/image1315.wmf"/><Relationship Id="rId2601" Type="http://schemas.openxmlformats.org/officeDocument/2006/relationships/oleObject" Target="embeddings/oleObject1267.bin"/><Relationship Id="rId2602" Type="http://schemas.openxmlformats.org/officeDocument/2006/relationships/image" Target="media/image1316.wmf"/><Relationship Id="rId2603" Type="http://schemas.openxmlformats.org/officeDocument/2006/relationships/oleObject" Target="embeddings/oleObject1268.bin"/><Relationship Id="rId2604" Type="http://schemas.openxmlformats.org/officeDocument/2006/relationships/image" Target="media/image1317.wmf"/><Relationship Id="rId2605" Type="http://schemas.openxmlformats.org/officeDocument/2006/relationships/oleObject" Target="embeddings/oleObject1269.bin"/><Relationship Id="rId2606" Type="http://schemas.openxmlformats.org/officeDocument/2006/relationships/image" Target="media/image1318.wmf"/><Relationship Id="rId2607" Type="http://schemas.openxmlformats.org/officeDocument/2006/relationships/oleObject" Target="embeddings/oleObject1270.bin"/><Relationship Id="rId2608" Type="http://schemas.openxmlformats.org/officeDocument/2006/relationships/image" Target="media/image1319.wmf"/><Relationship Id="rId2609" Type="http://schemas.openxmlformats.org/officeDocument/2006/relationships/oleObject" Target="embeddings/oleObject1271.bin"/><Relationship Id="rId1172" Type="http://schemas.openxmlformats.org/officeDocument/2006/relationships/image" Target="media/image565.png"/><Relationship Id="rId1173" Type="http://schemas.openxmlformats.org/officeDocument/2006/relationships/image" Target="media/image591.wmf"/><Relationship Id="rId1174" Type="http://schemas.openxmlformats.org/officeDocument/2006/relationships/oleObject" Target="embeddings/oleObject569.bin"/><Relationship Id="rId1175" Type="http://schemas.openxmlformats.org/officeDocument/2006/relationships/image" Target="media/image592.wmf"/><Relationship Id="rId1176" Type="http://schemas.openxmlformats.org/officeDocument/2006/relationships/oleObject" Target="embeddings/oleObject570.bin"/><Relationship Id="rId1177" Type="http://schemas.openxmlformats.org/officeDocument/2006/relationships/image" Target="media/image593.wmf"/><Relationship Id="rId1178" Type="http://schemas.openxmlformats.org/officeDocument/2006/relationships/oleObject" Target="embeddings/oleObject571.bin"/><Relationship Id="rId1179" Type="http://schemas.openxmlformats.org/officeDocument/2006/relationships/image" Target="media/image594.wmf"/><Relationship Id="rId1900" Type="http://schemas.openxmlformats.org/officeDocument/2006/relationships/image" Target="media/image965.wmf"/><Relationship Id="rId1901" Type="http://schemas.openxmlformats.org/officeDocument/2006/relationships/oleObject" Target="embeddings/oleObject917.bin"/><Relationship Id="rId1902" Type="http://schemas.openxmlformats.org/officeDocument/2006/relationships/image" Target="media/image966.wmf"/><Relationship Id="rId1903" Type="http://schemas.openxmlformats.org/officeDocument/2006/relationships/oleObject" Target="embeddings/oleObject918.bin"/><Relationship Id="rId1904" Type="http://schemas.openxmlformats.org/officeDocument/2006/relationships/image" Target="media/image967.wmf"/><Relationship Id="rId1905" Type="http://schemas.openxmlformats.org/officeDocument/2006/relationships/oleObject" Target="embeddings/oleObject919.bin"/><Relationship Id="rId1906" Type="http://schemas.openxmlformats.org/officeDocument/2006/relationships/image" Target="media/image968.wmf"/><Relationship Id="rId1907" Type="http://schemas.openxmlformats.org/officeDocument/2006/relationships/oleObject" Target="embeddings/oleObject920.bin"/><Relationship Id="rId1908" Type="http://schemas.openxmlformats.org/officeDocument/2006/relationships/image" Target="media/image969.wmf"/><Relationship Id="rId1909" Type="http://schemas.openxmlformats.org/officeDocument/2006/relationships/oleObject" Target="embeddings/oleObject921.bin"/><Relationship Id="rId780" Type="http://schemas.openxmlformats.org/officeDocument/2006/relationships/oleObject" Target="embeddings/oleObject383.bin"/><Relationship Id="rId781" Type="http://schemas.openxmlformats.org/officeDocument/2006/relationships/image" Target="media/image388.wmf"/><Relationship Id="rId782" Type="http://schemas.openxmlformats.org/officeDocument/2006/relationships/oleObject" Target="embeddings/oleObject384.bin"/><Relationship Id="rId783" Type="http://schemas.openxmlformats.org/officeDocument/2006/relationships/image" Target="media/image389.wmf"/><Relationship Id="rId784" Type="http://schemas.openxmlformats.org/officeDocument/2006/relationships/oleObject" Target="embeddings/oleObject385.bin"/><Relationship Id="rId785" Type="http://schemas.openxmlformats.org/officeDocument/2006/relationships/image" Target="media/image390.wmf"/><Relationship Id="rId786" Type="http://schemas.openxmlformats.org/officeDocument/2006/relationships/oleObject" Target="embeddings/oleObject386.bin"/><Relationship Id="rId787" Type="http://schemas.openxmlformats.org/officeDocument/2006/relationships/image" Target="media/image391.wmf"/><Relationship Id="rId788" Type="http://schemas.openxmlformats.org/officeDocument/2006/relationships/oleObject" Target="embeddings/oleObject387.bin"/><Relationship Id="rId789" Type="http://schemas.openxmlformats.org/officeDocument/2006/relationships/image" Target="media/image392.wmf"/><Relationship Id="rId240" Type="http://schemas.openxmlformats.org/officeDocument/2006/relationships/image" Target="media/image117.wmf"/><Relationship Id="rId241" Type="http://schemas.openxmlformats.org/officeDocument/2006/relationships/oleObject" Target="embeddings/oleObject114.bin"/><Relationship Id="rId242" Type="http://schemas.openxmlformats.org/officeDocument/2006/relationships/image" Target="media/image118.wmf"/><Relationship Id="rId243" Type="http://schemas.openxmlformats.org/officeDocument/2006/relationships/oleObject" Target="embeddings/oleObject115.bin"/><Relationship Id="rId244" Type="http://schemas.openxmlformats.org/officeDocument/2006/relationships/image" Target="media/image119.wmf"/><Relationship Id="rId245" Type="http://schemas.openxmlformats.org/officeDocument/2006/relationships/oleObject" Target="embeddings/oleObject116.bin"/><Relationship Id="rId246" Type="http://schemas.openxmlformats.org/officeDocument/2006/relationships/image" Target="media/image120.wmf"/><Relationship Id="rId247" Type="http://schemas.openxmlformats.org/officeDocument/2006/relationships/oleObject" Target="embeddings/oleObject117.bin"/><Relationship Id="rId248" Type="http://schemas.openxmlformats.org/officeDocument/2006/relationships/image" Target="media/image121.wmf"/><Relationship Id="rId249" Type="http://schemas.openxmlformats.org/officeDocument/2006/relationships/oleObject" Target="embeddings/oleObject118.bin"/><Relationship Id="rId1180" Type="http://schemas.openxmlformats.org/officeDocument/2006/relationships/oleObject" Target="embeddings/oleObject572.bin"/><Relationship Id="rId1181" Type="http://schemas.openxmlformats.org/officeDocument/2006/relationships/image" Target="media/image595.wmf"/><Relationship Id="rId2610" Type="http://schemas.openxmlformats.org/officeDocument/2006/relationships/image" Target="media/image1320.wmf"/><Relationship Id="rId2611" Type="http://schemas.openxmlformats.org/officeDocument/2006/relationships/oleObject" Target="embeddings/oleObject1272.bin"/><Relationship Id="rId2612" Type="http://schemas.openxmlformats.org/officeDocument/2006/relationships/image" Target="media/image1321.wmf"/><Relationship Id="rId2613" Type="http://schemas.openxmlformats.org/officeDocument/2006/relationships/oleObject" Target="embeddings/oleObject1273.bin"/><Relationship Id="rId2614" Type="http://schemas.openxmlformats.org/officeDocument/2006/relationships/image" Target="media/image1322.wmf"/><Relationship Id="rId2615" Type="http://schemas.openxmlformats.org/officeDocument/2006/relationships/oleObject" Target="embeddings/oleObject1274.bin"/><Relationship Id="rId2616" Type="http://schemas.openxmlformats.org/officeDocument/2006/relationships/image" Target="media/image1323.wmf"/><Relationship Id="rId2617" Type="http://schemas.openxmlformats.org/officeDocument/2006/relationships/oleObject" Target="embeddings/oleObject1275.bin"/><Relationship Id="rId2618" Type="http://schemas.openxmlformats.org/officeDocument/2006/relationships/image" Target="media/image1324.wmf"/><Relationship Id="rId2619" Type="http://schemas.openxmlformats.org/officeDocument/2006/relationships/oleObject" Target="embeddings/oleObject1276.bin"/><Relationship Id="rId1182" Type="http://schemas.openxmlformats.org/officeDocument/2006/relationships/oleObject" Target="embeddings/oleObject573.bin"/><Relationship Id="rId1183" Type="http://schemas.openxmlformats.org/officeDocument/2006/relationships/image" Target="media/image596.wmf"/><Relationship Id="rId1184" Type="http://schemas.openxmlformats.org/officeDocument/2006/relationships/oleObject" Target="embeddings/oleObject574.bin"/><Relationship Id="rId1185" Type="http://schemas.openxmlformats.org/officeDocument/2006/relationships/image" Target="media/image597.png"/><Relationship Id="rId1186" Type="http://schemas.openxmlformats.org/officeDocument/2006/relationships/image" Target="media/image598.png"/><Relationship Id="rId1187" Type="http://schemas.openxmlformats.org/officeDocument/2006/relationships/image" Target="media/image599.emf"/><Relationship Id="rId1188" Type="http://schemas.openxmlformats.org/officeDocument/2006/relationships/image" Target="media/image600.emf"/><Relationship Id="rId1189" Type="http://schemas.openxmlformats.org/officeDocument/2006/relationships/image" Target="media/image601.emf"/><Relationship Id="rId1910" Type="http://schemas.openxmlformats.org/officeDocument/2006/relationships/image" Target="media/image970.wmf"/><Relationship Id="rId1911" Type="http://schemas.openxmlformats.org/officeDocument/2006/relationships/oleObject" Target="embeddings/oleObject922.bin"/><Relationship Id="rId1912" Type="http://schemas.openxmlformats.org/officeDocument/2006/relationships/image" Target="media/image971.wmf"/><Relationship Id="rId1913" Type="http://schemas.openxmlformats.org/officeDocument/2006/relationships/oleObject" Target="embeddings/oleObject923.bin"/><Relationship Id="rId1914" Type="http://schemas.openxmlformats.org/officeDocument/2006/relationships/image" Target="media/image972.wmf"/><Relationship Id="rId1915" Type="http://schemas.openxmlformats.org/officeDocument/2006/relationships/oleObject" Target="embeddings/oleObject924.bin"/><Relationship Id="rId1916" Type="http://schemas.openxmlformats.org/officeDocument/2006/relationships/image" Target="media/image973.wmf"/><Relationship Id="rId1917" Type="http://schemas.openxmlformats.org/officeDocument/2006/relationships/oleObject" Target="embeddings/oleObject925.bin"/><Relationship Id="rId1918" Type="http://schemas.openxmlformats.org/officeDocument/2006/relationships/image" Target="media/image974.wmf"/><Relationship Id="rId1919" Type="http://schemas.openxmlformats.org/officeDocument/2006/relationships/oleObject" Target="embeddings/oleObject926.bin"/><Relationship Id="rId790" Type="http://schemas.openxmlformats.org/officeDocument/2006/relationships/oleObject" Target="embeddings/oleObject388.bin"/><Relationship Id="rId791" Type="http://schemas.openxmlformats.org/officeDocument/2006/relationships/image" Target="media/image393.wmf"/><Relationship Id="rId792" Type="http://schemas.openxmlformats.org/officeDocument/2006/relationships/oleObject" Target="embeddings/oleObject389.bin"/><Relationship Id="rId793" Type="http://schemas.openxmlformats.org/officeDocument/2006/relationships/image" Target="media/image394.wmf"/><Relationship Id="rId794" Type="http://schemas.openxmlformats.org/officeDocument/2006/relationships/oleObject" Target="embeddings/oleObject390.bin"/><Relationship Id="rId795" Type="http://schemas.openxmlformats.org/officeDocument/2006/relationships/image" Target="media/image395.wmf"/><Relationship Id="rId796" Type="http://schemas.openxmlformats.org/officeDocument/2006/relationships/oleObject" Target="embeddings/oleObject391.bin"/><Relationship Id="rId797" Type="http://schemas.openxmlformats.org/officeDocument/2006/relationships/image" Target="media/image396.wmf"/><Relationship Id="rId798" Type="http://schemas.openxmlformats.org/officeDocument/2006/relationships/oleObject" Target="embeddings/oleObject392.bin"/><Relationship Id="rId799" Type="http://schemas.openxmlformats.org/officeDocument/2006/relationships/image" Target="media/image397.wmf"/><Relationship Id="rId250" Type="http://schemas.openxmlformats.org/officeDocument/2006/relationships/image" Target="media/image122.wmf"/><Relationship Id="rId251" Type="http://schemas.openxmlformats.org/officeDocument/2006/relationships/oleObject" Target="embeddings/oleObject119.bin"/><Relationship Id="rId252" Type="http://schemas.openxmlformats.org/officeDocument/2006/relationships/image" Target="media/image123.wmf"/><Relationship Id="rId253" Type="http://schemas.openxmlformats.org/officeDocument/2006/relationships/oleObject" Target="embeddings/oleObject120.bin"/><Relationship Id="rId254" Type="http://schemas.openxmlformats.org/officeDocument/2006/relationships/image" Target="media/image124.wmf"/><Relationship Id="rId255" Type="http://schemas.openxmlformats.org/officeDocument/2006/relationships/oleObject" Target="embeddings/oleObject121.bin"/><Relationship Id="rId256" Type="http://schemas.openxmlformats.org/officeDocument/2006/relationships/image" Target="media/image125.wmf"/><Relationship Id="rId257" Type="http://schemas.openxmlformats.org/officeDocument/2006/relationships/oleObject" Target="embeddings/oleObject122.bin"/><Relationship Id="rId258" Type="http://schemas.openxmlformats.org/officeDocument/2006/relationships/image" Target="media/image126.wmf"/><Relationship Id="rId259" Type="http://schemas.openxmlformats.org/officeDocument/2006/relationships/oleObject" Target="embeddings/oleObject123.bin"/><Relationship Id="rId1190" Type="http://schemas.openxmlformats.org/officeDocument/2006/relationships/image" Target="media/image577.png"/><Relationship Id="rId1191" Type="http://schemas.openxmlformats.org/officeDocument/2006/relationships/image" Target="media/image5780.png"/><Relationship Id="rId2620" Type="http://schemas.openxmlformats.org/officeDocument/2006/relationships/image" Target="media/image1325.wmf"/><Relationship Id="rId2621" Type="http://schemas.openxmlformats.org/officeDocument/2006/relationships/oleObject" Target="embeddings/oleObject1277.bin"/><Relationship Id="rId2622" Type="http://schemas.openxmlformats.org/officeDocument/2006/relationships/image" Target="media/image1326.wmf"/><Relationship Id="rId2623" Type="http://schemas.openxmlformats.org/officeDocument/2006/relationships/oleObject" Target="embeddings/oleObject1278.bin"/><Relationship Id="rId2624" Type="http://schemas.openxmlformats.org/officeDocument/2006/relationships/image" Target="media/image1327.wmf"/><Relationship Id="rId2625" Type="http://schemas.openxmlformats.org/officeDocument/2006/relationships/oleObject" Target="embeddings/oleObject1279.bin"/><Relationship Id="rId2626" Type="http://schemas.openxmlformats.org/officeDocument/2006/relationships/image" Target="media/image1328.wmf"/><Relationship Id="rId2627" Type="http://schemas.openxmlformats.org/officeDocument/2006/relationships/oleObject" Target="embeddings/oleObject1280.bin"/><Relationship Id="rId2628" Type="http://schemas.openxmlformats.org/officeDocument/2006/relationships/image" Target="media/image1329.wmf"/><Relationship Id="rId2629" Type="http://schemas.openxmlformats.org/officeDocument/2006/relationships/oleObject" Target="embeddings/oleObject1281.bin"/><Relationship Id="rId1192" Type="http://schemas.openxmlformats.org/officeDocument/2006/relationships/image" Target="media/image579.emf"/><Relationship Id="rId1193" Type="http://schemas.openxmlformats.org/officeDocument/2006/relationships/image" Target="media/image580.emf"/><Relationship Id="rId1194" Type="http://schemas.openxmlformats.org/officeDocument/2006/relationships/image" Target="media/image581.emf"/><Relationship Id="rId1195" Type="http://schemas.openxmlformats.org/officeDocument/2006/relationships/image" Target="media/image602.wmf"/><Relationship Id="rId1196" Type="http://schemas.openxmlformats.org/officeDocument/2006/relationships/oleObject" Target="embeddings/oleObject575.bin"/><Relationship Id="rId1197" Type="http://schemas.openxmlformats.org/officeDocument/2006/relationships/image" Target="media/image603.wmf"/><Relationship Id="rId1198" Type="http://schemas.openxmlformats.org/officeDocument/2006/relationships/oleObject" Target="embeddings/oleObject576.bin"/><Relationship Id="rId1199" Type="http://schemas.openxmlformats.org/officeDocument/2006/relationships/image" Target="media/image604.wmf"/><Relationship Id="rId1920" Type="http://schemas.openxmlformats.org/officeDocument/2006/relationships/image" Target="media/image975.wmf"/><Relationship Id="rId1921" Type="http://schemas.openxmlformats.org/officeDocument/2006/relationships/oleObject" Target="embeddings/oleObject927.bin"/><Relationship Id="rId1922" Type="http://schemas.openxmlformats.org/officeDocument/2006/relationships/image" Target="media/image976.wmf"/><Relationship Id="rId1923" Type="http://schemas.openxmlformats.org/officeDocument/2006/relationships/oleObject" Target="embeddings/oleObject928.bin"/><Relationship Id="rId1924" Type="http://schemas.openxmlformats.org/officeDocument/2006/relationships/image" Target="media/image977.wmf"/><Relationship Id="rId1925" Type="http://schemas.openxmlformats.org/officeDocument/2006/relationships/oleObject" Target="embeddings/oleObject929.bin"/><Relationship Id="rId1926" Type="http://schemas.openxmlformats.org/officeDocument/2006/relationships/image" Target="media/image978.wmf"/><Relationship Id="rId1927" Type="http://schemas.openxmlformats.org/officeDocument/2006/relationships/oleObject" Target="embeddings/oleObject930.bin"/><Relationship Id="rId1928" Type="http://schemas.openxmlformats.org/officeDocument/2006/relationships/image" Target="media/image979.wmf"/><Relationship Id="rId1929" Type="http://schemas.openxmlformats.org/officeDocument/2006/relationships/oleObject" Target="embeddings/oleObject931.bin"/><Relationship Id="rId260" Type="http://schemas.openxmlformats.org/officeDocument/2006/relationships/image" Target="media/image127.wmf"/><Relationship Id="rId261" Type="http://schemas.openxmlformats.org/officeDocument/2006/relationships/oleObject" Target="embeddings/oleObject124.bin"/><Relationship Id="rId262" Type="http://schemas.openxmlformats.org/officeDocument/2006/relationships/image" Target="media/image128.wmf"/><Relationship Id="rId263" Type="http://schemas.openxmlformats.org/officeDocument/2006/relationships/oleObject" Target="embeddings/oleObject125.bin"/><Relationship Id="rId264" Type="http://schemas.openxmlformats.org/officeDocument/2006/relationships/image" Target="media/image129.wmf"/><Relationship Id="rId265" Type="http://schemas.openxmlformats.org/officeDocument/2006/relationships/oleObject" Target="embeddings/oleObject126.bin"/><Relationship Id="rId266" Type="http://schemas.openxmlformats.org/officeDocument/2006/relationships/image" Target="media/image130.wmf"/><Relationship Id="rId267" Type="http://schemas.openxmlformats.org/officeDocument/2006/relationships/oleObject" Target="embeddings/oleObject127.bin"/><Relationship Id="rId268" Type="http://schemas.openxmlformats.org/officeDocument/2006/relationships/image" Target="media/image131.wmf"/><Relationship Id="rId269" Type="http://schemas.openxmlformats.org/officeDocument/2006/relationships/oleObject" Target="embeddings/oleObject128.bin"/><Relationship Id="rId2630" Type="http://schemas.openxmlformats.org/officeDocument/2006/relationships/image" Target="media/image1330.wmf"/><Relationship Id="rId2631" Type="http://schemas.openxmlformats.org/officeDocument/2006/relationships/oleObject" Target="embeddings/oleObject1282.bin"/><Relationship Id="rId2632" Type="http://schemas.openxmlformats.org/officeDocument/2006/relationships/image" Target="media/image1331.wmf"/><Relationship Id="rId2633" Type="http://schemas.openxmlformats.org/officeDocument/2006/relationships/oleObject" Target="embeddings/oleObject1283.bin"/><Relationship Id="rId2634" Type="http://schemas.openxmlformats.org/officeDocument/2006/relationships/image" Target="media/image1332.wmf"/><Relationship Id="rId2635" Type="http://schemas.openxmlformats.org/officeDocument/2006/relationships/oleObject" Target="embeddings/oleObject1284.bin"/><Relationship Id="rId2636" Type="http://schemas.openxmlformats.org/officeDocument/2006/relationships/image" Target="media/image1333.wmf"/><Relationship Id="rId2637" Type="http://schemas.openxmlformats.org/officeDocument/2006/relationships/oleObject" Target="embeddings/oleObject1285.bin"/><Relationship Id="rId2638" Type="http://schemas.openxmlformats.org/officeDocument/2006/relationships/image" Target="media/image1334.wmf"/><Relationship Id="rId2639" Type="http://schemas.openxmlformats.org/officeDocument/2006/relationships/oleObject" Target="embeddings/oleObject1286.bin"/><Relationship Id="rId1930" Type="http://schemas.openxmlformats.org/officeDocument/2006/relationships/image" Target="media/image980.wmf"/><Relationship Id="rId1931" Type="http://schemas.openxmlformats.org/officeDocument/2006/relationships/oleObject" Target="embeddings/oleObject932.bin"/><Relationship Id="rId1932" Type="http://schemas.openxmlformats.org/officeDocument/2006/relationships/image" Target="media/image981.wmf"/><Relationship Id="rId1933" Type="http://schemas.openxmlformats.org/officeDocument/2006/relationships/oleObject" Target="embeddings/oleObject933.bin"/><Relationship Id="rId1934" Type="http://schemas.openxmlformats.org/officeDocument/2006/relationships/image" Target="media/image982.wmf"/><Relationship Id="rId1935" Type="http://schemas.openxmlformats.org/officeDocument/2006/relationships/oleObject" Target="embeddings/oleObject934.bin"/><Relationship Id="rId1936" Type="http://schemas.openxmlformats.org/officeDocument/2006/relationships/image" Target="media/image983.wmf"/><Relationship Id="rId1937" Type="http://schemas.openxmlformats.org/officeDocument/2006/relationships/oleObject" Target="embeddings/oleObject935.bin"/><Relationship Id="rId1938" Type="http://schemas.openxmlformats.org/officeDocument/2006/relationships/image" Target="media/image984.wmf"/><Relationship Id="rId1939" Type="http://schemas.openxmlformats.org/officeDocument/2006/relationships/oleObject" Target="embeddings/oleObject936.bin"/><Relationship Id="rId270" Type="http://schemas.openxmlformats.org/officeDocument/2006/relationships/image" Target="media/image132.wmf"/><Relationship Id="rId271" Type="http://schemas.openxmlformats.org/officeDocument/2006/relationships/oleObject" Target="embeddings/oleObject129.bin"/><Relationship Id="rId272" Type="http://schemas.openxmlformats.org/officeDocument/2006/relationships/image" Target="media/image133.wmf"/><Relationship Id="rId273" Type="http://schemas.openxmlformats.org/officeDocument/2006/relationships/oleObject" Target="embeddings/oleObject130.bin"/><Relationship Id="rId274" Type="http://schemas.openxmlformats.org/officeDocument/2006/relationships/image" Target="media/image134.wmf"/><Relationship Id="rId275" Type="http://schemas.openxmlformats.org/officeDocument/2006/relationships/oleObject" Target="embeddings/oleObject131.bin"/><Relationship Id="rId276" Type="http://schemas.openxmlformats.org/officeDocument/2006/relationships/image" Target="media/image135.wmf"/><Relationship Id="rId277" Type="http://schemas.openxmlformats.org/officeDocument/2006/relationships/oleObject" Target="embeddings/oleObject132.bin"/><Relationship Id="rId278" Type="http://schemas.openxmlformats.org/officeDocument/2006/relationships/image" Target="media/image136.wmf"/><Relationship Id="rId279" Type="http://schemas.openxmlformats.org/officeDocument/2006/relationships/oleObject" Target="embeddings/oleObject133.bin"/><Relationship Id="rId2640" Type="http://schemas.openxmlformats.org/officeDocument/2006/relationships/image" Target="media/image1335.wmf"/><Relationship Id="rId2641" Type="http://schemas.openxmlformats.org/officeDocument/2006/relationships/oleObject" Target="embeddings/oleObject1287.bin"/><Relationship Id="rId2642" Type="http://schemas.openxmlformats.org/officeDocument/2006/relationships/image" Target="media/image1336.wmf"/><Relationship Id="rId2643" Type="http://schemas.openxmlformats.org/officeDocument/2006/relationships/oleObject" Target="embeddings/oleObject1288.bin"/><Relationship Id="rId2644" Type="http://schemas.openxmlformats.org/officeDocument/2006/relationships/image" Target="media/image1337.wmf"/><Relationship Id="rId2645" Type="http://schemas.openxmlformats.org/officeDocument/2006/relationships/oleObject" Target="embeddings/oleObject1289.bin"/><Relationship Id="rId2646" Type="http://schemas.openxmlformats.org/officeDocument/2006/relationships/image" Target="media/image1338.wmf"/><Relationship Id="rId2647" Type="http://schemas.openxmlformats.org/officeDocument/2006/relationships/oleObject" Target="embeddings/oleObject1290.bin"/><Relationship Id="rId2648" Type="http://schemas.openxmlformats.org/officeDocument/2006/relationships/image" Target="media/image1339.wmf"/><Relationship Id="rId2649" Type="http://schemas.openxmlformats.org/officeDocument/2006/relationships/oleObject" Target="embeddings/oleObject1291.bin"/><Relationship Id="rId1940" Type="http://schemas.openxmlformats.org/officeDocument/2006/relationships/image" Target="media/image985.wmf"/><Relationship Id="rId1941" Type="http://schemas.openxmlformats.org/officeDocument/2006/relationships/oleObject" Target="embeddings/oleObject937.bin"/><Relationship Id="rId1942" Type="http://schemas.openxmlformats.org/officeDocument/2006/relationships/image" Target="media/image986.wmf"/><Relationship Id="rId1943" Type="http://schemas.openxmlformats.org/officeDocument/2006/relationships/oleObject" Target="embeddings/oleObject938.bin"/><Relationship Id="rId1944" Type="http://schemas.openxmlformats.org/officeDocument/2006/relationships/image" Target="media/image987.wmf"/><Relationship Id="rId1945" Type="http://schemas.openxmlformats.org/officeDocument/2006/relationships/oleObject" Target="embeddings/oleObject939.bin"/><Relationship Id="rId1946" Type="http://schemas.openxmlformats.org/officeDocument/2006/relationships/image" Target="media/image988.wmf"/><Relationship Id="rId1947" Type="http://schemas.openxmlformats.org/officeDocument/2006/relationships/oleObject" Target="embeddings/oleObject940.bin"/><Relationship Id="rId1948" Type="http://schemas.openxmlformats.org/officeDocument/2006/relationships/image" Target="media/image989.wmf"/><Relationship Id="rId1949" Type="http://schemas.openxmlformats.org/officeDocument/2006/relationships/oleObject" Target="embeddings/oleObject941.bin"/><Relationship Id="rId2100" Type="http://schemas.openxmlformats.org/officeDocument/2006/relationships/image" Target="media/image1065.wmf"/><Relationship Id="rId2101" Type="http://schemas.openxmlformats.org/officeDocument/2006/relationships/oleObject" Target="embeddings/oleObject1017.bin"/><Relationship Id="rId2102" Type="http://schemas.openxmlformats.org/officeDocument/2006/relationships/image" Target="media/image1066.wmf"/><Relationship Id="rId2103" Type="http://schemas.openxmlformats.org/officeDocument/2006/relationships/oleObject" Target="embeddings/oleObject1018.bin"/><Relationship Id="rId2104" Type="http://schemas.openxmlformats.org/officeDocument/2006/relationships/image" Target="media/image1067.wmf"/><Relationship Id="rId2105" Type="http://schemas.openxmlformats.org/officeDocument/2006/relationships/oleObject" Target="embeddings/oleObject1019.bin"/><Relationship Id="rId2106" Type="http://schemas.openxmlformats.org/officeDocument/2006/relationships/image" Target="media/image1068.wmf"/><Relationship Id="rId2107" Type="http://schemas.openxmlformats.org/officeDocument/2006/relationships/oleObject" Target="embeddings/oleObject1020.bin"/><Relationship Id="rId2108" Type="http://schemas.openxmlformats.org/officeDocument/2006/relationships/image" Target="media/image1069.wmf"/><Relationship Id="rId2109" Type="http://schemas.openxmlformats.org/officeDocument/2006/relationships/oleObject" Target="embeddings/oleObject1021.bin"/><Relationship Id="rId1400" Type="http://schemas.openxmlformats.org/officeDocument/2006/relationships/oleObject" Target="embeddings/oleObject669.bin"/><Relationship Id="rId1401" Type="http://schemas.openxmlformats.org/officeDocument/2006/relationships/image" Target="media/image713.emf"/><Relationship Id="rId1402" Type="http://schemas.openxmlformats.org/officeDocument/2006/relationships/oleObject" Target="embeddings/oleObject670.bin"/><Relationship Id="rId1403" Type="http://schemas.openxmlformats.org/officeDocument/2006/relationships/image" Target="media/image714.emf"/><Relationship Id="rId1404" Type="http://schemas.openxmlformats.org/officeDocument/2006/relationships/oleObject" Target="embeddings/oleObject671.bin"/><Relationship Id="rId1405" Type="http://schemas.openxmlformats.org/officeDocument/2006/relationships/image" Target="media/image715.emf"/><Relationship Id="rId1406" Type="http://schemas.openxmlformats.org/officeDocument/2006/relationships/oleObject" Target="embeddings/oleObject672.bin"/><Relationship Id="rId1407" Type="http://schemas.openxmlformats.org/officeDocument/2006/relationships/image" Target="media/image716.emf"/><Relationship Id="rId1408" Type="http://schemas.openxmlformats.org/officeDocument/2006/relationships/oleObject" Target="embeddings/oleObject673.bin"/><Relationship Id="rId1409" Type="http://schemas.openxmlformats.org/officeDocument/2006/relationships/image" Target="media/image717.emf"/><Relationship Id="rId280" Type="http://schemas.openxmlformats.org/officeDocument/2006/relationships/image" Target="media/image137.wmf"/><Relationship Id="rId281" Type="http://schemas.openxmlformats.org/officeDocument/2006/relationships/oleObject" Target="embeddings/oleObject134.bin"/><Relationship Id="rId282" Type="http://schemas.openxmlformats.org/officeDocument/2006/relationships/image" Target="media/image138.wmf"/><Relationship Id="rId283" Type="http://schemas.openxmlformats.org/officeDocument/2006/relationships/oleObject" Target="embeddings/oleObject135.bin"/><Relationship Id="rId284" Type="http://schemas.openxmlformats.org/officeDocument/2006/relationships/image" Target="media/image139.wmf"/><Relationship Id="rId285" Type="http://schemas.openxmlformats.org/officeDocument/2006/relationships/oleObject" Target="embeddings/oleObject136.bin"/><Relationship Id="rId286" Type="http://schemas.openxmlformats.org/officeDocument/2006/relationships/image" Target="media/image140.wmf"/><Relationship Id="rId287" Type="http://schemas.openxmlformats.org/officeDocument/2006/relationships/oleObject" Target="embeddings/oleObject137.bin"/><Relationship Id="rId288" Type="http://schemas.openxmlformats.org/officeDocument/2006/relationships/image" Target="media/image141.wmf"/><Relationship Id="rId289" Type="http://schemas.openxmlformats.org/officeDocument/2006/relationships/oleObject" Target="embeddings/oleObject138.bin"/><Relationship Id="rId2650" Type="http://schemas.openxmlformats.org/officeDocument/2006/relationships/image" Target="media/image1340.wmf"/><Relationship Id="rId2651" Type="http://schemas.openxmlformats.org/officeDocument/2006/relationships/oleObject" Target="embeddings/oleObject1292.bin"/><Relationship Id="rId2652" Type="http://schemas.openxmlformats.org/officeDocument/2006/relationships/image" Target="media/image1341.wmf"/><Relationship Id="rId2653" Type="http://schemas.openxmlformats.org/officeDocument/2006/relationships/oleObject" Target="embeddings/oleObject1293.bin"/><Relationship Id="rId2654" Type="http://schemas.openxmlformats.org/officeDocument/2006/relationships/image" Target="media/image1342.wmf"/><Relationship Id="rId2655" Type="http://schemas.openxmlformats.org/officeDocument/2006/relationships/oleObject" Target="embeddings/oleObject1294.bin"/><Relationship Id="rId2656" Type="http://schemas.openxmlformats.org/officeDocument/2006/relationships/image" Target="media/image1343.wmf"/><Relationship Id="rId2657" Type="http://schemas.openxmlformats.org/officeDocument/2006/relationships/oleObject" Target="embeddings/oleObject1295.bin"/><Relationship Id="rId2658" Type="http://schemas.openxmlformats.org/officeDocument/2006/relationships/image" Target="media/image1344.wmf"/><Relationship Id="rId2659" Type="http://schemas.openxmlformats.org/officeDocument/2006/relationships/oleObject" Target="embeddings/oleObject1296.bin"/><Relationship Id="rId1950" Type="http://schemas.openxmlformats.org/officeDocument/2006/relationships/image" Target="media/image990.wmf"/><Relationship Id="rId1951" Type="http://schemas.openxmlformats.org/officeDocument/2006/relationships/oleObject" Target="embeddings/oleObject942.bin"/><Relationship Id="rId1952" Type="http://schemas.openxmlformats.org/officeDocument/2006/relationships/image" Target="media/image991.wmf"/><Relationship Id="rId1953" Type="http://schemas.openxmlformats.org/officeDocument/2006/relationships/oleObject" Target="embeddings/oleObject943.bin"/><Relationship Id="rId1954" Type="http://schemas.openxmlformats.org/officeDocument/2006/relationships/image" Target="media/image992.wmf"/><Relationship Id="rId1955" Type="http://schemas.openxmlformats.org/officeDocument/2006/relationships/oleObject" Target="embeddings/oleObject944.bin"/><Relationship Id="rId1956" Type="http://schemas.openxmlformats.org/officeDocument/2006/relationships/image" Target="media/image993.wmf"/><Relationship Id="rId1957" Type="http://schemas.openxmlformats.org/officeDocument/2006/relationships/oleObject" Target="embeddings/oleObject945.bin"/><Relationship Id="rId1958" Type="http://schemas.openxmlformats.org/officeDocument/2006/relationships/image" Target="media/image994.wmf"/><Relationship Id="rId1959" Type="http://schemas.openxmlformats.org/officeDocument/2006/relationships/oleObject" Target="embeddings/oleObject946.bin"/><Relationship Id="rId2110" Type="http://schemas.openxmlformats.org/officeDocument/2006/relationships/image" Target="media/image1070.wmf"/><Relationship Id="rId2111" Type="http://schemas.openxmlformats.org/officeDocument/2006/relationships/oleObject" Target="embeddings/oleObject1022.bin"/><Relationship Id="rId2112" Type="http://schemas.openxmlformats.org/officeDocument/2006/relationships/image" Target="media/image1071.wmf"/><Relationship Id="rId2113" Type="http://schemas.openxmlformats.org/officeDocument/2006/relationships/oleObject" Target="embeddings/oleObject1023.bin"/><Relationship Id="rId2114" Type="http://schemas.openxmlformats.org/officeDocument/2006/relationships/image" Target="media/image1072.wmf"/><Relationship Id="rId2115" Type="http://schemas.openxmlformats.org/officeDocument/2006/relationships/oleObject" Target="embeddings/oleObject1024.bin"/><Relationship Id="rId2116" Type="http://schemas.openxmlformats.org/officeDocument/2006/relationships/image" Target="media/image1073.wmf"/><Relationship Id="rId2117" Type="http://schemas.openxmlformats.org/officeDocument/2006/relationships/oleObject" Target="embeddings/oleObject1025.bin"/><Relationship Id="rId2118" Type="http://schemas.openxmlformats.org/officeDocument/2006/relationships/image" Target="media/image1074.wmf"/><Relationship Id="rId2119" Type="http://schemas.openxmlformats.org/officeDocument/2006/relationships/oleObject" Target="embeddings/oleObject1026.bin"/><Relationship Id="rId1410" Type="http://schemas.openxmlformats.org/officeDocument/2006/relationships/oleObject" Target="embeddings/oleObject674.bin"/><Relationship Id="rId1411" Type="http://schemas.openxmlformats.org/officeDocument/2006/relationships/image" Target="media/image718.emf"/><Relationship Id="rId1412" Type="http://schemas.openxmlformats.org/officeDocument/2006/relationships/oleObject" Target="embeddings/oleObject675.bin"/><Relationship Id="rId1413" Type="http://schemas.openxmlformats.org/officeDocument/2006/relationships/image" Target="media/image719.emf"/><Relationship Id="rId1414" Type="http://schemas.openxmlformats.org/officeDocument/2006/relationships/oleObject" Target="embeddings/oleObject676.bin"/><Relationship Id="rId1415" Type="http://schemas.openxmlformats.org/officeDocument/2006/relationships/image" Target="media/image720.emf"/><Relationship Id="rId1416" Type="http://schemas.openxmlformats.org/officeDocument/2006/relationships/oleObject" Target="embeddings/oleObject677.bin"/><Relationship Id="rId1417" Type="http://schemas.openxmlformats.org/officeDocument/2006/relationships/image" Target="media/image721.emf"/><Relationship Id="rId1418" Type="http://schemas.openxmlformats.org/officeDocument/2006/relationships/oleObject" Target="embeddings/oleObject678.bin"/><Relationship Id="rId1419" Type="http://schemas.openxmlformats.org/officeDocument/2006/relationships/image" Target="media/image722.emf"/><Relationship Id="rId290" Type="http://schemas.openxmlformats.org/officeDocument/2006/relationships/image" Target="media/image142.emf"/><Relationship Id="rId291" Type="http://schemas.openxmlformats.org/officeDocument/2006/relationships/oleObject" Target="embeddings/oleObject139.bin"/><Relationship Id="rId292" Type="http://schemas.openxmlformats.org/officeDocument/2006/relationships/image" Target="media/image143.emf"/><Relationship Id="rId293" Type="http://schemas.openxmlformats.org/officeDocument/2006/relationships/oleObject" Target="embeddings/oleObject140.bin"/><Relationship Id="rId294" Type="http://schemas.openxmlformats.org/officeDocument/2006/relationships/image" Target="media/image144.emf"/><Relationship Id="rId295" Type="http://schemas.openxmlformats.org/officeDocument/2006/relationships/oleObject" Target="embeddings/oleObject141.bin"/><Relationship Id="rId296" Type="http://schemas.openxmlformats.org/officeDocument/2006/relationships/image" Target="media/image145.emf"/><Relationship Id="rId297" Type="http://schemas.openxmlformats.org/officeDocument/2006/relationships/oleObject" Target="embeddings/oleObject142.bin"/><Relationship Id="rId298" Type="http://schemas.openxmlformats.org/officeDocument/2006/relationships/image" Target="media/image146.emf"/><Relationship Id="rId299" Type="http://schemas.openxmlformats.org/officeDocument/2006/relationships/oleObject" Target="embeddings/oleObject143.bin"/><Relationship Id="rId2660" Type="http://schemas.openxmlformats.org/officeDocument/2006/relationships/image" Target="media/image1345.wmf"/><Relationship Id="rId2661" Type="http://schemas.openxmlformats.org/officeDocument/2006/relationships/oleObject" Target="embeddings/oleObject1297.bin"/><Relationship Id="rId2662" Type="http://schemas.openxmlformats.org/officeDocument/2006/relationships/image" Target="media/image1346.wmf"/><Relationship Id="rId2663" Type="http://schemas.openxmlformats.org/officeDocument/2006/relationships/oleObject" Target="embeddings/oleObject1298.bin"/><Relationship Id="rId2664" Type="http://schemas.openxmlformats.org/officeDocument/2006/relationships/image" Target="media/image1347.wmf"/><Relationship Id="rId2665" Type="http://schemas.openxmlformats.org/officeDocument/2006/relationships/oleObject" Target="embeddings/oleObject1299.bin"/><Relationship Id="rId2666" Type="http://schemas.openxmlformats.org/officeDocument/2006/relationships/image" Target="media/image1348.wmf"/><Relationship Id="rId2667" Type="http://schemas.openxmlformats.org/officeDocument/2006/relationships/oleObject" Target="embeddings/oleObject1300.bin"/><Relationship Id="rId2668" Type="http://schemas.openxmlformats.org/officeDocument/2006/relationships/image" Target="media/image1349.wmf"/><Relationship Id="rId2669" Type="http://schemas.openxmlformats.org/officeDocument/2006/relationships/oleObject" Target="embeddings/oleObject1301.bin"/><Relationship Id="rId1960" Type="http://schemas.openxmlformats.org/officeDocument/2006/relationships/image" Target="media/image995.wmf"/><Relationship Id="rId1961" Type="http://schemas.openxmlformats.org/officeDocument/2006/relationships/oleObject" Target="embeddings/oleObject947.bin"/><Relationship Id="rId1962" Type="http://schemas.openxmlformats.org/officeDocument/2006/relationships/image" Target="media/image996.wmf"/><Relationship Id="rId1963" Type="http://schemas.openxmlformats.org/officeDocument/2006/relationships/oleObject" Target="embeddings/oleObject948.bin"/><Relationship Id="rId1964" Type="http://schemas.openxmlformats.org/officeDocument/2006/relationships/image" Target="media/image997.wmf"/><Relationship Id="rId1965" Type="http://schemas.openxmlformats.org/officeDocument/2006/relationships/oleObject" Target="embeddings/oleObject949.bin"/><Relationship Id="rId1966" Type="http://schemas.openxmlformats.org/officeDocument/2006/relationships/image" Target="media/image998.wmf"/><Relationship Id="rId1967" Type="http://schemas.openxmlformats.org/officeDocument/2006/relationships/oleObject" Target="embeddings/oleObject950.bin"/><Relationship Id="rId1968" Type="http://schemas.openxmlformats.org/officeDocument/2006/relationships/image" Target="media/image999.wmf"/><Relationship Id="rId1969" Type="http://schemas.openxmlformats.org/officeDocument/2006/relationships/oleObject" Target="embeddings/oleObject951.bin"/><Relationship Id="rId2120" Type="http://schemas.openxmlformats.org/officeDocument/2006/relationships/image" Target="media/image1075.wmf"/><Relationship Id="rId2121" Type="http://schemas.openxmlformats.org/officeDocument/2006/relationships/oleObject" Target="embeddings/oleObject1027.bin"/><Relationship Id="rId2122" Type="http://schemas.openxmlformats.org/officeDocument/2006/relationships/image" Target="media/image1076.wmf"/><Relationship Id="rId2123" Type="http://schemas.openxmlformats.org/officeDocument/2006/relationships/oleObject" Target="embeddings/oleObject1028.bin"/><Relationship Id="rId2124" Type="http://schemas.openxmlformats.org/officeDocument/2006/relationships/image" Target="media/image1077.wmf"/><Relationship Id="rId2125" Type="http://schemas.openxmlformats.org/officeDocument/2006/relationships/oleObject" Target="embeddings/oleObject1029.bin"/><Relationship Id="rId2126" Type="http://schemas.openxmlformats.org/officeDocument/2006/relationships/image" Target="media/image1078.wmf"/><Relationship Id="rId2127" Type="http://schemas.openxmlformats.org/officeDocument/2006/relationships/oleObject" Target="embeddings/oleObject1030.bin"/><Relationship Id="rId2128" Type="http://schemas.openxmlformats.org/officeDocument/2006/relationships/image" Target="media/image1079.wmf"/><Relationship Id="rId2129" Type="http://schemas.openxmlformats.org/officeDocument/2006/relationships/oleObject" Target="embeddings/oleObject1031.bin"/><Relationship Id="rId1420" Type="http://schemas.openxmlformats.org/officeDocument/2006/relationships/oleObject" Target="embeddings/oleObject679.bin"/><Relationship Id="rId1421" Type="http://schemas.openxmlformats.org/officeDocument/2006/relationships/image" Target="media/image723.emf"/><Relationship Id="rId1422" Type="http://schemas.openxmlformats.org/officeDocument/2006/relationships/oleObject" Target="embeddings/oleObject680.bin"/><Relationship Id="rId1423" Type="http://schemas.openxmlformats.org/officeDocument/2006/relationships/image" Target="media/image724.emf"/><Relationship Id="rId1424" Type="http://schemas.openxmlformats.org/officeDocument/2006/relationships/oleObject" Target="embeddings/oleObject681.bin"/><Relationship Id="rId1425" Type="http://schemas.openxmlformats.org/officeDocument/2006/relationships/image" Target="media/image725.emf"/><Relationship Id="rId1426" Type="http://schemas.openxmlformats.org/officeDocument/2006/relationships/oleObject" Target="embeddings/oleObject682.bin"/><Relationship Id="rId1427" Type="http://schemas.openxmlformats.org/officeDocument/2006/relationships/image" Target="media/image726.emf"/><Relationship Id="rId1428" Type="http://schemas.openxmlformats.org/officeDocument/2006/relationships/oleObject" Target="embeddings/oleObject683.bin"/><Relationship Id="rId1429" Type="http://schemas.openxmlformats.org/officeDocument/2006/relationships/image" Target="media/image727.emf"/><Relationship Id="rId2670" Type="http://schemas.openxmlformats.org/officeDocument/2006/relationships/image" Target="media/image1350.wmf"/><Relationship Id="rId2671" Type="http://schemas.openxmlformats.org/officeDocument/2006/relationships/oleObject" Target="embeddings/oleObject1302.bin"/><Relationship Id="rId2672" Type="http://schemas.openxmlformats.org/officeDocument/2006/relationships/image" Target="media/image1351.wmf"/><Relationship Id="rId2673" Type="http://schemas.openxmlformats.org/officeDocument/2006/relationships/oleObject" Target="embeddings/oleObject1303.bin"/><Relationship Id="rId2674" Type="http://schemas.openxmlformats.org/officeDocument/2006/relationships/image" Target="media/image1352.wmf"/><Relationship Id="rId2675" Type="http://schemas.openxmlformats.org/officeDocument/2006/relationships/oleObject" Target="embeddings/oleObject1304.bin"/><Relationship Id="rId2676" Type="http://schemas.openxmlformats.org/officeDocument/2006/relationships/image" Target="media/image1353.wmf"/><Relationship Id="rId2677" Type="http://schemas.openxmlformats.org/officeDocument/2006/relationships/oleObject" Target="embeddings/oleObject1305.bin"/><Relationship Id="rId2678" Type="http://schemas.openxmlformats.org/officeDocument/2006/relationships/image" Target="media/image1354.wmf"/><Relationship Id="rId2679" Type="http://schemas.openxmlformats.org/officeDocument/2006/relationships/oleObject" Target="embeddings/oleObject1306.bin"/><Relationship Id="rId1970" Type="http://schemas.openxmlformats.org/officeDocument/2006/relationships/image" Target="media/image1000.wmf"/><Relationship Id="rId1971" Type="http://schemas.openxmlformats.org/officeDocument/2006/relationships/oleObject" Target="embeddings/oleObject952.bin"/><Relationship Id="rId1972" Type="http://schemas.openxmlformats.org/officeDocument/2006/relationships/image" Target="media/image1001.wmf"/><Relationship Id="rId1973" Type="http://schemas.openxmlformats.org/officeDocument/2006/relationships/oleObject" Target="embeddings/oleObject953.bin"/><Relationship Id="rId1974" Type="http://schemas.openxmlformats.org/officeDocument/2006/relationships/image" Target="media/image1002.wmf"/><Relationship Id="rId1975" Type="http://schemas.openxmlformats.org/officeDocument/2006/relationships/oleObject" Target="embeddings/oleObject954.bin"/><Relationship Id="rId1976" Type="http://schemas.openxmlformats.org/officeDocument/2006/relationships/image" Target="media/image1003.wmf"/><Relationship Id="rId1977" Type="http://schemas.openxmlformats.org/officeDocument/2006/relationships/oleObject" Target="embeddings/oleObject955.bin"/><Relationship Id="rId1978" Type="http://schemas.openxmlformats.org/officeDocument/2006/relationships/image" Target="media/image1004.wmf"/><Relationship Id="rId1979" Type="http://schemas.openxmlformats.org/officeDocument/2006/relationships/oleObject" Target="embeddings/oleObject956.bin"/><Relationship Id="rId2130" Type="http://schemas.openxmlformats.org/officeDocument/2006/relationships/image" Target="media/image1080.wmf"/><Relationship Id="rId2131" Type="http://schemas.openxmlformats.org/officeDocument/2006/relationships/oleObject" Target="embeddings/oleObject1032.bin"/><Relationship Id="rId2132" Type="http://schemas.openxmlformats.org/officeDocument/2006/relationships/image" Target="media/image1081.wmf"/><Relationship Id="rId2133" Type="http://schemas.openxmlformats.org/officeDocument/2006/relationships/oleObject" Target="embeddings/oleObject1033.bin"/><Relationship Id="rId2134" Type="http://schemas.openxmlformats.org/officeDocument/2006/relationships/image" Target="media/image1082.wmf"/><Relationship Id="rId2135" Type="http://schemas.openxmlformats.org/officeDocument/2006/relationships/oleObject" Target="embeddings/oleObject1034.bin"/><Relationship Id="rId2136" Type="http://schemas.openxmlformats.org/officeDocument/2006/relationships/image" Target="media/image1083.wmf"/><Relationship Id="rId2137" Type="http://schemas.openxmlformats.org/officeDocument/2006/relationships/oleObject" Target="embeddings/oleObject1035.bin"/><Relationship Id="rId2138" Type="http://schemas.openxmlformats.org/officeDocument/2006/relationships/image" Target="media/image1084.wmf"/><Relationship Id="rId2139" Type="http://schemas.openxmlformats.org/officeDocument/2006/relationships/oleObject" Target="embeddings/oleObject1036.bin"/><Relationship Id="rId1430" Type="http://schemas.openxmlformats.org/officeDocument/2006/relationships/oleObject" Target="embeddings/oleObject684.bin"/><Relationship Id="rId1431" Type="http://schemas.openxmlformats.org/officeDocument/2006/relationships/image" Target="media/image728.emf"/><Relationship Id="rId1432" Type="http://schemas.openxmlformats.org/officeDocument/2006/relationships/oleObject" Target="embeddings/oleObject685.bin"/><Relationship Id="rId1433" Type="http://schemas.openxmlformats.org/officeDocument/2006/relationships/image" Target="media/image729.emf"/><Relationship Id="rId1434" Type="http://schemas.openxmlformats.org/officeDocument/2006/relationships/oleObject" Target="embeddings/oleObject686.bin"/><Relationship Id="rId1435" Type="http://schemas.openxmlformats.org/officeDocument/2006/relationships/image" Target="media/image730.emf"/><Relationship Id="rId1436" Type="http://schemas.openxmlformats.org/officeDocument/2006/relationships/oleObject" Target="embeddings/oleObject687.bin"/><Relationship Id="rId1437" Type="http://schemas.openxmlformats.org/officeDocument/2006/relationships/image" Target="media/image731.emf"/><Relationship Id="rId1438" Type="http://schemas.openxmlformats.org/officeDocument/2006/relationships/oleObject" Target="embeddings/oleObject688.bin"/><Relationship Id="rId1439" Type="http://schemas.openxmlformats.org/officeDocument/2006/relationships/image" Target="media/image732.emf"/><Relationship Id="rId2680" Type="http://schemas.openxmlformats.org/officeDocument/2006/relationships/image" Target="media/image1355.wmf"/><Relationship Id="rId2681" Type="http://schemas.openxmlformats.org/officeDocument/2006/relationships/oleObject" Target="embeddings/oleObject1307.bin"/><Relationship Id="rId2682" Type="http://schemas.openxmlformats.org/officeDocument/2006/relationships/image" Target="media/image1356.wmf"/><Relationship Id="rId2683" Type="http://schemas.openxmlformats.org/officeDocument/2006/relationships/oleObject" Target="embeddings/oleObject1308.bin"/><Relationship Id="rId2684" Type="http://schemas.openxmlformats.org/officeDocument/2006/relationships/image" Target="media/image1357.wmf"/><Relationship Id="rId2685" Type="http://schemas.openxmlformats.org/officeDocument/2006/relationships/oleObject" Target="embeddings/oleObject1309.bin"/><Relationship Id="rId2686" Type="http://schemas.openxmlformats.org/officeDocument/2006/relationships/image" Target="media/image1358.wmf"/><Relationship Id="rId2687" Type="http://schemas.openxmlformats.org/officeDocument/2006/relationships/oleObject" Target="embeddings/oleObject1310.bin"/><Relationship Id="rId2688" Type="http://schemas.openxmlformats.org/officeDocument/2006/relationships/image" Target="media/image1359.wmf"/><Relationship Id="rId2689" Type="http://schemas.openxmlformats.org/officeDocument/2006/relationships/oleObject" Target="embeddings/oleObject1311.bin"/><Relationship Id="rId1980" Type="http://schemas.openxmlformats.org/officeDocument/2006/relationships/image" Target="media/image1005.wmf"/><Relationship Id="rId1981" Type="http://schemas.openxmlformats.org/officeDocument/2006/relationships/oleObject" Target="embeddings/oleObject957.bin"/><Relationship Id="rId1982" Type="http://schemas.openxmlformats.org/officeDocument/2006/relationships/image" Target="media/image1006.wmf"/><Relationship Id="rId1983" Type="http://schemas.openxmlformats.org/officeDocument/2006/relationships/oleObject" Target="embeddings/oleObject958.bin"/><Relationship Id="rId1984" Type="http://schemas.openxmlformats.org/officeDocument/2006/relationships/image" Target="media/image1007.wmf"/><Relationship Id="rId1985" Type="http://schemas.openxmlformats.org/officeDocument/2006/relationships/oleObject" Target="embeddings/oleObject959.bin"/><Relationship Id="rId1986" Type="http://schemas.openxmlformats.org/officeDocument/2006/relationships/image" Target="media/image1008.wmf"/><Relationship Id="rId1987" Type="http://schemas.openxmlformats.org/officeDocument/2006/relationships/oleObject" Target="embeddings/oleObject960.bin"/><Relationship Id="rId1988" Type="http://schemas.openxmlformats.org/officeDocument/2006/relationships/image" Target="media/image1009.wmf"/><Relationship Id="rId1989" Type="http://schemas.openxmlformats.org/officeDocument/2006/relationships/oleObject" Target="embeddings/oleObject961.bin"/><Relationship Id="rId2140" Type="http://schemas.openxmlformats.org/officeDocument/2006/relationships/image" Target="media/image1085.wmf"/><Relationship Id="rId2141" Type="http://schemas.openxmlformats.org/officeDocument/2006/relationships/oleObject" Target="embeddings/oleObject1037.bin"/><Relationship Id="rId2142" Type="http://schemas.openxmlformats.org/officeDocument/2006/relationships/image" Target="media/image1086.wmf"/><Relationship Id="rId2143" Type="http://schemas.openxmlformats.org/officeDocument/2006/relationships/oleObject" Target="embeddings/oleObject1038.bin"/><Relationship Id="rId2144" Type="http://schemas.openxmlformats.org/officeDocument/2006/relationships/image" Target="media/image1087.wmf"/><Relationship Id="rId2145" Type="http://schemas.openxmlformats.org/officeDocument/2006/relationships/oleObject" Target="embeddings/oleObject1039.bin"/><Relationship Id="rId2146" Type="http://schemas.openxmlformats.org/officeDocument/2006/relationships/image" Target="media/image1088.wmf"/><Relationship Id="rId2147" Type="http://schemas.openxmlformats.org/officeDocument/2006/relationships/oleObject" Target="embeddings/oleObject1040.bin"/><Relationship Id="rId2148" Type="http://schemas.openxmlformats.org/officeDocument/2006/relationships/image" Target="media/image1089.wmf"/><Relationship Id="rId2149" Type="http://schemas.openxmlformats.org/officeDocument/2006/relationships/oleObject" Target="embeddings/oleObject1041.bin"/><Relationship Id="rId500" Type="http://schemas.openxmlformats.org/officeDocument/2006/relationships/oleObject" Target="embeddings/oleObject243.bin"/><Relationship Id="rId501" Type="http://schemas.openxmlformats.org/officeDocument/2006/relationships/image" Target="media/image248.wmf"/><Relationship Id="rId502" Type="http://schemas.openxmlformats.org/officeDocument/2006/relationships/oleObject" Target="embeddings/oleObject244.bin"/><Relationship Id="rId503" Type="http://schemas.openxmlformats.org/officeDocument/2006/relationships/image" Target="media/image249.wmf"/><Relationship Id="rId504" Type="http://schemas.openxmlformats.org/officeDocument/2006/relationships/oleObject" Target="embeddings/oleObject245.bin"/><Relationship Id="rId505" Type="http://schemas.openxmlformats.org/officeDocument/2006/relationships/image" Target="media/image250.wmf"/><Relationship Id="rId506" Type="http://schemas.openxmlformats.org/officeDocument/2006/relationships/oleObject" Target="embeddings/oleObject246.bin"/><Relationship Id="rId507" Type="http://schemas.openxmlformats.org/officeDocument/2006/relationships/image" Target="media/image251.wmf"/><Relationship Id="rId508" Type="http://schemas.openxmlformats.org/officeDocument/2006/relationships/oleObject" Target="embeddings/oleObject247.bin"/><Relationship Id="rId509" Type="http://schemas.openxmlformats.org/officeDocument/2006/relationships/image" Target="media/image252.wmf"/><Relationship Id="rId1440" Type="http://schemas.openxmlformats.org/officeDocument/2006/relationships/oleObject" Target="embeddings/oleObject689.bin"/><Relationship Id="rId1441" Type="http://schemas.openxmlformats.org/officeDocument/2006/relationships/image" Target="media/image733.emf"/><Relationship Id="rId1442" Type="http://schemas.openxmlformats.org/officeDocument/2006/relationships/oleObject" Target="embeddings/oleObject690.bin"/><Relationship Id="rId1443" Type="http://schemas.openxmlformats.org/officeDocument/2006/relationships/image" Target="media/image734.emf"/><Relationship Id="rId1444" Type="http://schemas.openxmlformats.org/officeDocument/2006/relationships/oleObject" Target="embeddings/oleObject691.bin"/><Relationship Id="rId1445" Type="http://schemas.openxmlformats.org/officeDocument/2006/relationships/image" Target="media/image735.emf"/><Relationship Id="rId1446" Type="http://schemas.openxmlformats.org/officeDocument/2006/relationships/oleObject" Target="embeddings/oleObject692.bin"/><Relationship Id="rId1447" Type="http://schemas.openxmlformats.org/officeDocument/2006/relationships/image" Target="media/image736.emf"/><Relationship Id="rId1448" Type="http://schemas.openxmlformats.org/officeDocument/2006/relationships/oleObject" Target="embeddings/oleObject693.bin"/><Relationship Id="rId1449" Type="http://schemas.openxmlformats.org/officeDocument/2006/relationships/image" Target="media/image737.emf"/><Relationship Id="rId2690" Type="http://schemas.openxmlformats.org/officeDocument/2006/relationships/image" Target="media/image1360.wmf"/><Relationship Id="rId2691" Type="http://schemas.openxmlformats.org/officeDocument/2006/relationships/oleObject" Target="embeddings/oleObject1312.bin"/><Relationship Id="rId2692" Type="http://schemas.openxmlformats.org/officeDocument/2006/relationships/image" Target="media/image1361.wmf"/><Relationship Id="rId2693" Type="http://schemas.openxmlformats.org/officeDocument/2006/relationships/oleObject" Target="embeddings/oleObject1313.bin"/><Relationship Id="rId2694" Type="http://schemas.openxmlformats.org/officeDocument/2006/relationships/image" Target="media/image1362.wmf"/><Relationship Id="rId2695" Type="http://schemas.openxmlformats.org/officeDocument/2006/relationships/oleObject" Target="embeddings/oleObject1314.bin"/><Relationship Id="rId2696" Type="http://schemas.openxmlformats.org/officeDocument/2006/relationships/image" Target="media/image1363.wmf"/><Relationship Id="rId2697" Type="http://schemas.openxmlformats.org/officeDocument/2006/relationships/oleObject" Target="embeddings/oleObject1315.bin"/><Relationship Id="rId2698" Type="http://schemas.openxmlformats.org/officeDocument/2006/relationships/image" Target="media/image1364.wmf"/><Relationship Id="rId2699" Type="http://schemas.openxmlformats.org/officeDocument/2006/relationships/oleObject" Target="embeddings/oleObject1316.bin"/><Relationship Id="rId1990" Type="http://schemas.openxmlformats.org/officeDocument/2006/relationships/image" Target="media/image1010.wmf"/><Relationship Id="rId1991" Type="http://schemas.openxmlformats.org/officeDocument/2006/relationships/oleObject" Target="embeddings/oleObject962.bin"/><Relationship Id="rId1992" Type="http://schemas.openxmlformats.org/officeDocument/2006/relationships/image" Target="media/image1011.wmf"/><Relationship Id="rId1993" Type="http://schemas.openxmlformats.org/officeDocument/2006/relationships/oleObject" Target="embeddings/oleObject963.bin"/><Relationship Id="rId1994" Type="http://schemas.openxmlformats.org/officeDocument/2006/relationships/image" Target="media/image1012.wmf"/><Relationship Id="rId1995" Type="http://schemas.openxmlformats.org/officeDocument/2006/relationships/oleObject" Target="embeddings/oleObject964.bin"/><Relationship Id="rId1996" Type="http://schemas.openxmlformats.org/officeDocument/2006/relationships/image" Target="media/image1013.wmf"/><Relationship Id="rId1997" Type="http://schemas.openxmlformats.org/officeDocument/2006/relationships/oleObject" Target="embeddings/oleObject965.bin"/><Relationship Id="rId1998" Type="http://schemas.openxmlformats.org/officeDocument/2006/relationships/image" Target="media/image1014.wmf"/><Relationship Id="rId1999" Type="http://schemas.openxmlformats.org/officeDocument/2006/relationships/oleObject" Target="embeddings/oleObject966.bin"/><Relationship Id="rId2150" Type="http://schemas.openxmlformats.org/officeDocument/2006/relationships/image" Target="media/image1090.wmf"/><Relationship Id="rId2151" Type="http://schemas.openxmlformats.org/officeDocument/2006/relationships/oleObject" Target="embeddings/oleObject1042.bin"/><Relationship Id="rId2152" Type="http://schemas.openxmlformats.org/officeDocument/2006/relationships/image" Target="media/image1091.wmf"/><Relationship Id="rId2153" Type="http://schemas.openxmlformats.org/officeDocument/2006/relationships/oleObject" Target="embeddings/oleObject1043.bin"/><Relationship Id="rId2154" Type="http://schemas.openxmlformats.org/officeDocument/2006/relationships/image" Target="media/image1092.wmf"/><Relationship Id="rId2155" Type="http://schemas.openxmlformats.org/officeDocument/2006/relationships/oleObject" Target="embeddings/oleObject1044.bin"/><Relationship Id="rId2156" Type="http://schemas.openxmlformats.org/officeDocument/2006/relationships/image" Target="media/image1093.wmf"/><Relationship Id="rId2157" Type="http://schemas.openxmlformats.org/officeDocument/2006/relationships/oleObject" Target="embeddings/oleObject1045.bin"/><Relationship Id="rId2158" Type="http://schemas.openxmlformats.org/officeDocument/2006/relationships/image" Target="media/image1094.wmf"/><Relationship Id="rId2159" Type="http://schemas.openxmlformats.org/officeDocument/2006/relationships/oleObject" Target="embeddings/oleObject1046.bin"/><Relationship Id="rId510" Type="http://schemas.openxmlformats.org/officeDocument/2006/relationships/oleObject" Target="embeddings/oleObject248.bin"/><Relationship Id="rId511" Type="http://schemas.openxmlformats.org/officeDocument/2006/relationships/image" Target="media/image253.wmf"/><Relationship Id="rId512" Type="http://schemas.openxmlformats.org/officeDocument/2006/relationships/oleObject" Target="embeddings/oleObject249.bin"/><Relationship Id="rId513" Type="http://schemas.openxmlformats.org/officeDocument/2006/relationships/image" Target="media/image254.wmf"/><Relationship Id="rId514" Type="http://schemas.openxmlformats.org/officeDocument/2006/relationships/oleObject" Target="embeddings/oleObject250.bin"/><Relationship Id="rId515" Type="http://schemas.openxmlformats.org/officeDocument/2006/relationships/image" Target="media/image255.wmf"/><Relationship Id="rId516" Type="http://schemas.openxmlformats.org/officeDocument/2006/relationships/oleObject" Target="embeddings/oleObject251.bin"/><Relationship Id="rId517" Type="http://schemas.openxmlformats.org/officeDocument/2006/relationships/image" Target="media/image256.wmf"/><Relationship Id="rId518" Type="http://schemas.openxmlformats.org/officeDocument/2006/relationships/oleObject" Target="embeddings/oleObject252.bin"/><Relationship Id="rId519" Type="http://schemas.openxmlformats.org/officeDocument/2006/relationships/image" Target="media/image257.wmf"/><Relationship Id="rId1450" Type="http://schemas.openxmlformats.org/officeDocument/2006/relationships/oleObject" Target="embeddings/oleObject694.bin"/><Relationship Id="rId1451" Type="http://schemas.openxmlformats.org/officeDocument/2006/relationships/image" Target="media/image738.emf"/><Relationship Id="rId1452" Type="http://schemas.openxmlformats.org/officeDocument/2006/relationships/oleObject" Target="embeddings/oleObject695.bin"/><Relationship Id="rId1453" Type="http://schemas.openxmlformats.org/officeDocument/2006/relationships/image" Target="media/image739.emf"/><Relationship Id="rId1454" Type="http://schemas.openxmlformats.org/officeDocument/2006/relationships/oleObject" Target="embeddings/oleObject696.bin"/><Relationship Id="rId1455" Type="http://schemas.openxmlformats.org/officeDocument/2006/relationships/image" Target="media/image740.emf"/><Relationship Id="rId1456" Type="http://schemas.openxmlformats.org/officeDocument/2006/relationships/oleObject" Target="embeddings/oleObject697.bin"/><Relationship Id="rId1457" Type="http://schemas.openxmlformats.org/officeDocument/2006/relationships/image" Target="media/image741.emf"/><Relationship Id="rId1458" Type="http://schemas.openxmlformats.org/officeDocument/2006/relationships/oleObject" Target="embeddings/oleObject698.bin"/><Relationship Id="rId1459" Type="http://schemas.openxmlformats.org/officeDocument/2006/relationships/image" Target="media/image742.emf"/><Relationship Id="rId2160" Type="http://schemas.openxmlformats.org/officeDocument/2006/relationships/image" Target="media/image1095.wmf"/><Relationship Id="rId2161" Type="http://schemas.openxmlformats.org/officeDocument/2006/relationships/oleObject" Target="embeddings/oleObject1047.bin"/><Relationship Id="rId2162" Type="http://schemas.openxmlformats.org/officeDocument/2006/relationships/image" Target="media/image1096.wmf"/><Relationship Id="rId2163" Type="http://schemas.openxmlformats.org/officeDocument/2006/relationships/oleObject" Target="embeddings/oleObject1048.bin"/><Relationship Id="rId2164" Type="http://schemas.openxmlformats.org/officeDocument/2006/relationships/image" Target="media/image1097.wmf"/><Relationship Id="rId2165" Type="http://schemas.openxmlformats.org/officeDocument/2006/relationships/oleObject" Target="embeddings/oleObject1049.bin"/><Relationship Id="rId2166" Type="http://schemas.openxmlformats.org/officeDocument/2006/relationships/image" Target="media/image1098.wmf"/><Relationship Id="rId2167" Type="http://schemas.openxmlformats.org/officeDocument/2006/relationships/oleObject" Target="embeddings/oleObject1050.bin"/><Relationship Id="rId2168" Type="http://schemas.openxmlformats.org/officeDocument/2006/relationships/image" Target="media/image1099.wmf"/><Relationship Id="rId2169" Type="http://schemas.openxmlformats.org/officeDocument/2006/relationships/oleObject" Target="embeddings/oleObject1051.bin"/><Relationship Id="rId520" Type="http://schemas.openxmlformats.org/officeDocument/2006/relationships/oleObject" Target="embeddings/oleObject253.bin"/><Relationship Id="rId521" Type="http://schemas.openxmlformats.org/officeDocument/2006/relationships/image" Target="media/image258.wmf"/><Relationship Id="rId522" Type="http://schemas.openxmlformats.org/officeDocument/2006/relationships/oleObject" Target="embeddings/oleObject254.bin"/><Relationship Id="rId523" Type="http://schemas.openxmlformats.org/officeDocument/2006/relationships/image" Target="media/image259.wmf"/><Relationship Id="rId524" Type="http://schemas.openxmlformats.org/officeDocument/2006/relationships/oleObject" Target="embeddings/oleObject255.bin"/><Relationship Id="rId525" Type="http://schemas.openxmlformats.org/officeDocument/2006/relationships/image" Target="media/image260.wmf"/><Relationship Id="rId526" Type="http://schemas.openxmlformats.org/officeDocument/2006/relationships/oleObject" Target="embeddings/oleObject256.bin"/><Relationship Id="rId527" Type="http://schemas.openxmlformats.org/officeDocument/2006/relationships/image" Target="media/image261.wmf"/><Relationship Id="rId528" Type="http://schemas.openxmlformats.org/officeDocument/2006/relationships/oleObject" Target="embeddings/oleObject257.bin"/><Relationship Id="rId529" Type="http://schemas.openxmlformats.org/officeDocument/2006/relationships/image" Target="media/image262.wmf"/><Relationship Id="rId1460" Type="http://schemas.openxmlformats.org/officeDocument/2006/relationships/oleObject" Target="embeddings/oleObject699.bin"/><Relationship Id="rId1461" Type="http://schemas.openxmlformats.org/officeDocument/2006/relationships/image" Target="media/image743.emf"/><Relationship Id="rId1462" Type="http://schemas.openxmlformats.org/officeDocument/2006/relationships/oleObject" Target="embeddings/oleObject700.bin"/><Relationship Id="rId1463" Type="http://schemas.openxmlformats.org/officeDocument/2006/relationships/image" Target="media/image744.emf"/><Relationship Id="rId1464" Type="http://schemas.openxmlformats.org/officeDocument/2006/relationships/oleObject" Target="embeddings/oleObject701.bin"/><Relationship Id="rId1465" Type="http://schemas.openxmlformats.org/officeDocument/2006/relationships/image" Target="media/image745.emf"/><Relationship Id="rId1466" Type="http://schemas.openxmlformats.org/officeDocument/2006/relationships/oleObject" Target="embeddings/oleObject702.bin"/><Relationship Id="rId1467" Type="http://schemas.openxmlformats.org/officeDocument/2006/relationships/image" Target="media/image746.emf"/><Relationship Id="rId1468" Type="http://schemas.openxmlformats.org/officeDocument/2006/relationships/oleObject" Target="embeddings/oleObject703.bin"/><Relationship Id="rId1469" Type="http://schemas.openxmlformats.org/officeDocument/2006/relationships/image" Target="media/image747.emf"/><Relationship Id="rId2170" Type="http://schemas.openxmlformats.org/officeDocument/2006/relationships/image" Target="media/image1100.wmf"/><Relationship Id="rId2171" Type="http://schemas.openxmlformats.org/officeDocument/2006/relationships/oleObject" Target="embeddings/oleObject1052.bin"/><Relationship Id="rId2172" Type="http://schemas.openxmlformats.org/officeDocument/2006/relationships/image" Target="media/image1101.wmf"/><Relationship Id="rId2173" Type="http://schemas.openxmlformats.org/officeDocument/2006/relationships/oleObject" Target="embeddings/oleObject1053.bin"/><Relationship Id="rId2174" Type="http://schemas.openxmlformats.org/officeDocument/2006/relationships/image" Target="media/image1102.wmf"/><Relationship Id="rId2175" Type="http://schemas.openxmlformats.org/officeDocument/2006/relationships/oleObject" Target="embeddings/oleObject1054.bin"/><Relationship Id="rId2176" Type="http://schemas.openxmlformats.org/officeDocument/2006/relationships/image" Target="media/image1103.wmf"/><Relationship Id="rId2177" Type="http://schemas.openxmlformats.org/officeDocument/2006/relationships/oleObject" Target="embeddings/oleObject1055.bin"/><Relationship Id="rId2178" Type="http://schemas.openxmlformats.org/officeDocument/2006/relationships/image" Target="media/image1104.wmf"/><Relationship Id="rId2179" Type="http://schemas.openxmlformats.org/officeDocument/2006/relationships/oleObject" Target="embeddings/oleObject1056.bin"/><Relationship Id="rId530" Type="http://schemas.openxmlformats.org/officeDocument/2006/relationships/oleObject" Target="embeddings/oleObject258.bin"/><Relationship Id="rId531" Type="http://schemas.openxmlformats.org/officeDocument/2006/relationships/image" Target="media/image263.wmf"/><Relationship Id="rId532" Type="http://schemas.openxmlformats.org/officeDocument/2006/relationships/oleObject" Target="embeddings/oleObject259.bin"/><Relationship Id="rId533" Type="http://schemas.openxmlformats.org/officeDocument/2006/relationships/image" Target="media/image264.wmf"/><Relationship Id="rId534" Type="http://schemas.openxmlformats.org/officeDocument/2006/relationships/oleObject" Target="embeddings/oleObject260.bin"/><Relationship Id="rId535" Type="http://schemas.openxmlformats.org/officeDocument/2006/relationships/image" Target="media/image265.wmf"/><Relationship Id="rId536" Type="http://schemas.openxmlformats.org/officeDocument/2006/relationships/oleObject" Target="embeddings/oleObject261.bin"/><Relationship Id="rId537" Type="http://schemas.openxmlformats.org/officeDocument/2006/relationships/image" Target="media/image266.wmf"/><Relationship Id="rId538" Type="http://schemas.openxmlformats.org/officeDocument/2006/relationships/oleObject" Target="embeddings/oleObject262.bin"/><Relationship Id="rId539" Type="http://schemas.openxmlformats.org/officeDocument/2006/relationships/image" Target="media/image267.wmf"/><Relationship Id="rId1470" Type="http://schemas.openxmlformats.org/officeDocument/2006/relationships/oleObject" Target="embeddings/oleObject704.bin"/><Relationship Id="rId1471" Type="http://schemas.openxmlformats.org/officeDocument/2006/relationships/image" Target="media/image748.emf"/><Relationship Id="rId1472" Type="http://schemas.openxmlformats.org/officeDocument/2006/relationships/oleObject" Target="embeddings/oleObject705.bin"/><Relationship Id="rId1473" Type="http://schemas.openxmlformats.org/officeDocument/2006/relationships/image" Target="media/image749.emf"/><Relationship Id="rId1474" Type="http://schemas.openxmlformats.org/officeDocument/2006/relationships/oleObject" Target="embeddings/oleObject706.bin"/><Relationship Id="rId1475" Type="http://schemas.openxmlformats.org/officeDocument/2006/relationships/image" Target="media/image750.emf"/><Relationship Id="rId1476" Type="http://schemas.openxmlformats.org/officeDocument/2006/relationships/oleObject" Target="embeddings/oleObject707.bin"/><Relationship Id="rId1477" Type="http://schemas.openxmlformats.org/officeDocument/2006/relationships/image" Target="media/image751.emf"/><Relationship Id="rId1478" Type="http://schemas.openxmlformats.org/officeDocument/2006/relationships/oleObject" Target="embeddings/oleObject708.bin"/><Relationship Id="rId1479" Type="http://schemas.openxmlformats.org/officeDocument/2006/relationships/image" Target="media/image752.emf"/><Relationship Id="rId2900" Type="http://schemas.openxmlformats.org/officeDocument/2006/relationships/image" Target="media/image1465.wmf"/><Relationship Id="rId2901" Type="http://schemas.openxmlformats.org/officeDocument/2006/relationships/oleObject" Target="embeddings/oleObject1417.bin"/><Relationship Id="rId2902" Type="http://schemas.openxmlformats.org/officeDocument/2006/relationships/image" Target="media/image1466.wmf"/><Relationship Id="rId2903" Type="http://schemas.openxmlformats.org/officeDocument/2006/relationships/oleObject" Target="embeddings/oleObject1418.bin"/><Relationship Id="rId2904" Type="http://schemas.openxmlformats.org/officeDocument/2006/relationships/image" Target="media/image1467.wmf"/><Relationship Id="rId2905" Type="http://schemas.openxmlformats.org/officeDocument/2006/relationships/oleObject" Target="embeddings/oleObject1419.bin"/><Relationship Id="rId2906" Type="http://schemas.openxmlformats.org/officeDocument/2006/relationships/image" Target="media/image1468.wmf"/><Relationship Id="rId2907" Type="http://schemas.openxmlformats.org/officeDocument/2006/relationships/oleObject" Target="embeddings/oleObject1420.bin"/><Relationship Id="rId2908" Type="http://schemas.openxmlformats.org/officeDocument/2006/relationships/image" Target="media/image1469.wmf"/><Relationship Id="rId2909" Type="http://schemas.openxmlformats.org/officeDocument/2006/relationships/oleObject" Target="embeddings/oleObject1421.bin"/><Relationship Id="rId2180" Type="http://schemas.openxmlformats.org/officeDocument/2006/relationships/image" Target="media/image1105.wmf"/><Relationship Id="rId2181" Type="http://schemas.openxmlformats.org/officeDocument/2006/relationships/oleObject" Target="embeddings/oleObject1057.bin"/><Relationship Id="rId2182" Type="http://schemas.openxmlformats.org/officeDocument/2006/relationships/image" Target="media/image1106.wmf"/><Relationship Id="rId2183" Type="http://schemas.openxmlformats.org/officeDocument/2006/relationships/oleObject" Target="embeddings/oleObject1058.bin"/><Relationship Id="rId2184" Type="http://schemas.openxmlformats.org/officeDocument/2006/relationships/image" Target="media/image1107.wmf"/><Relationship Id="rId2185" Type="http://schemas.openxmlformats.org/officeDocument/2006/relationships/oleObject" Target="embeddings/oleObject1059.bin"/><Relationship Id="rId2186" Type="http://schemas.openxmlformats.org/officeDocument/2006/relationships/image" Target="media/image1108.wmf"/><Relationship Id="rId2187" Type="http://schemas.openxmlformats.org/officeDocument/2006/relationships/oleObject" Target="embeddings/oleObject1060.bin"/><Relationship Id="rId2188" Type="http://schemas.openxmlformats.org/officeDocument/2006/relationships/image" Target="media/image1109.wmf"/><Relationship Id="rId2189" Type="http://schemas.openxmlformats.org/officeDocument/2006/relationships/oleObject" Target="embeddings/oleObject1061.bin"/><Relationship Id="rId540" Type="http://schemas.openxmlformats.org/officeDocument/2006/relationships/oleObject" Target="embeddings/oleObject263.bin"/><Relationship Id="rId541" Type="http://schemas.openxmlformats.org/officeDocument/2006/relationships/image" Target="media/image268.wmf"/><Relationship Id="rId542" Type="http://schemas.openxmlformats.org/officeDocument/2006/relationships/oleObject" Target="embeddings/oleObject264.bin"/><Relationship Id="rId543" Type="http://schemas.openxmlformats.org/officeDocument/2006/relationships/image" Target="media/image269.wmf"/><Relationship Id="rId544" Type="http://schemas.openxmlformats.org/officeDocument/2006/relationships/oleObject" Target="embeddings/oleObject265.bin"/><Relationship Id="rId545" Type="http://schemas.openxmlformats.org/officeDocument/2006/relationships/image" Target="media/image270.wmf"/><Relationship Id="rId546" Type="http://schemas.openxmlformats.org/officeDocument/2006/relationships/oleObject" Target="embeddings/oleObject266.bin"/><Relationship Id="rId547" Type="http://schemas.openxmlformats.org/officeDocument/2006/relationships/image" Target="media/image271.wmf"/><Relationship Id="rId548" Type="http://schemas.openxmlformats.org/officeDocument/2006/relationships/oleObject" Target="embeddings/oleObject267.bin"/><Relationship Id="rId549" Type="http://schemas.openxmlformats.org/officeDocument/2006/relationships/image" Target="media/image272.wmf"/><Relationship Id="rId1480" Type="http://schemas.openxmlformats.org/officeDocument/2006/relationships/oleObject" Target="embeddings/oleObject709.bin"/><Relationship Id="rId1481" Type="http://schemas.openxmlformats.org/officeDocument/2006/relationships/image" Target="media/image753.emf"/><Relationship Id="rId1482" Type="http://schemas.openxmlformats.org/officeDocument/2006/relationships/oleObject" Target="embeddings/oleObject710.bin"/><Relationship Id="rId1483" Type="http://schemas.openxmlformats.org/officeDocument/2006/relationships/image" Target="media/image754.emf"/><Relationship Id="rId1484" Type="http://schemas.openxmlformats.org/officeDocument/2006/relationships/oleObject" Target="embeddings/oleObject711.bin"/><Relationship Id="rId1485" Type="http://schemas.openxmlformats.org/officeDocument/2006/relationships/image" Target="media/image755.emf"/><Relationship Id="rId1486" Type="http://schemas.openxmlformats.org/officeDocument/2006/relationships/oleObject" Target="embeddings/oleObject712.bin"/><Relationship Id="rId1487" Type="http://schemas.openxmlformats.org/officeDocument/2006/relationships/image" Target="media/image756.emf"/><Relationship Id="rId1488" Type="http://schemas.openxmlformats.org/officeDocument/2006/relationships/oleObject" Target="embeddings/oleObject713.bin"/><Relationship Id="rId1489" Type="http://schemas.openxmlformats.org/officeDocument/2006/relationships/image" Target="media/image757.emf"/><Relationship Id="rId2910" Type="http://schemas.openxmlformats.org/officeDocument/2006/relationships/image" Target="media/image1470.wmf"/><Relationship Id="rId2911" Type="http://schemas.openxmlformats.org/officeDocument/2006/relationships/oleObject" Target="embeddings/oleObject1422.bin"/><Relationship Id="rId2912" Type="http://schemas.openxmlformats.org/officeDocument/2006/relationships/image" Target="media/image1471.wmf"/><Relationship Id="rId2913" Type="http://schemas.openxmlformats.org/officeDocument/2006/relationships/oleObject" Target="embeddings/oleObject1423.bin"/><Relationship Id="rId2914" Type="http://schemas.openxmlformats.org/officeDocument/2006/relationships/image" Target="media/image1472.wmf"/><Relationship Id="rId2915" Type="http://schemas.openxmlformats.org/officeDocument/2006/relationships/oleObject" Target="embeddings/oleObject1424.bin"/><Relationship Id="rId2916" Type="http://schemas.openxmlformats.org/officeDocument/2006/relationships/image" Target="media/image1473.wmf"/><Relationship Id="rId2917" Type="http://schemas.openxmlformats.org/officeDocument/2006/relationships/oleObject" Target="embeddings/oleObject1425.bin"/><Relationship Id="rId2918" Type="http://schemas.openxmlformats.org/officeDocument/2006/relationships/image" Target="media/image1474.wmf"/><Relationship Id="rId2919" Type="http://schemas.openxmlformats.org/officeDocument/2006/relationships/oleObject" Target="embeddings/oleObject1426.bin"/><Relationship Id="rId2190" Type="http://schemas.openxmlformats.org/officeDocument/2006/relationships/image" Target="media/image1110.wmf"/><Relationship Id="rId2191" Type="http://schemas.openxmlformats.org/officeDocument/2006/relationships/oleObject" Target="embeddings/oleObject1062.bin"/><Relationship Id="rId2192" Type="http://schemas.openxmlformats.org/officeDocument/2006/relationships/image" Target="media/image1111.wmf"/><Relationship Id="rId2193" Type="http://schemas.openxmlformats.org/officeDocument/2006/relationships/oleObject" Target="embeddings/oleObject1063.bin"/><Relationship Id="rId2194" Type="http://schemas.openxmlformats.org/officeDocument/2006/relationships/image" Target="media/image1112.wmf"/><Relationship Id="rId2195" Type="http://schemas.openxmlformats.org/officeDocument/2006/relationships/oleObject" Target="embeddings/oleObject1064.bin"/><Relationship Id="rId2196" Type="http://schemas.openxmlformats.org/officeDocument/2006/relationships/image" Target="media/image1113.wmf"/><Relationship Id="rId2197" Type="http://schemas.openxmlformats.org/officeDocument/2006/relationships/oleObject" Target="embeddings/oleObject1065.bin"/><Relationship Id="rId2198" Type="http://schemas.openxmlformats.org/officeDocument/2006/relationships/image" Target="media/image1114.wmf"/><Relationship Id="rId2199" Type="http://schemas.openxmlformats.org/officeDocument/2006/relationships/oleObject" Target="embeddings/oleObject1066.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50" Type="http://schemas.openxmlformats.org/officeDocument/2006/relationships/oleObject" Target="embeddings/oleObject268.bin"/><Relationship Id="rId551" Type="http://schemas.openxmlformats.org/officeDocument/2006/relationships/image" Target="media/image273.wmf"/><Relationship Id="rId552" Type="http://schemas.openxmlformats.org/officeDocument/2006/relationships/oleObject" Target="embeddings/oleObject269.bin"/><Relationship Id="rId553" Type="http://schemas.openxmlformats.org/officeDocument/2006/relationships/image" Target="media/image274.wmf"/><Relationship Id="rId554" Type="http://schemas.openxmlformats.org/officeDocument/2006/relationships/oleObject" Target="embeddings/oleObject270.bin"/><Relationship Id="rId555" Type="http://schemas.openxmlformats.org/officeDocument/2006/relationships/image" Target="media/image275.wmf"/><Relationship Id="rId556" Type="http://schemas.openxmlformats.org/officeDocument/2006/relationships/oleObject" Target="embeddings/oleObject271.bin"/><Relationship Id="rId557" Type="http://schemas.openxmlformats.org/officeDocument/2006/relationships/image" Target="media/image276.wmf"/><Relationship Id="rId558" Type="http://schemas.openxmlformats.org/officeDocument/2006/relationships/oleObject" Target="embeddings/oleObject272.bin"/><Relationship Id="rId559" Type="http://schemas.openxmlformats.org/officeDocument/2006/relationships/image" Target="media/image277.wmf"/><Relationship Id="rId1490" Type="http://schemas.openxmlformats.org/officeDocument/2006/relationships/oleObject" Target="embeddings/oleObject714.bin"/><Relationship Id="rId1491" Type="http://schemas.openxmlformats.org/officeDocument/2006/relationships/image" Target="media/image758.emf"/><Relationship Id="rId1492" Type="http://schemas.openxmlformats.org/officeDocument/2006/relationships/oleObject" Target="embeddings/oleObject715.bin"/><Relationship Id="rId1493" Type="http://schemas.openxmlformats.org/officeDocument/2006/relationships/image" Target="media/image759.emf"/><Relationship Id="rId1494" Type="http://schemas.openxmlformats.org/officeDocument/2006/relationships/oleObject" Target="embeddings/oleObject716.bin"/><Relationship Id="rId1495" Type="http://schemas.openxmlformats.org/officeDocument/2006/relationships/image" Target="media/image760.emf"/><Relationship Id="rId1496" Type="http://schemas.openxmlformats.org/officeDocument/2006/relationships/oleObject" Target="embeddings/oleObject717.bin"/><Relationship Id="rId1497" Type="http://schemas.openxmlformats.org/officeDocument/2006/relationships/image" Target="media/image761.emf"/><Relationship Id="rId1498" Type="http://schemas.openxmlformats.org/officeDocument/2006/relationships/oleObject" Target="embeddings/oleObject718.bin"/><Relationship Id="rId1499" Type="http://schemas.openxmlformats.org/officeDocument/2006/relationships/image" Target="media/image762.emf"/><Relationship Id="rId2920" Type="http://schemas.openxmlformats.org/officeDocument/2006/relationships/image" Target="media/image1475.wmf"/><Relationship Id="rId2921" Type="http://schemas.openxmlformats.org/officeDocument/2006/relationships/oleObject" Target="embeddings/oleObject1427.bin"/><Relationship Id="rId2922" Type="http://schemas.openxmlformats.org/officeDocument/2006/relationships/image" Target="media/image1476.wmf"/><Relationship Id="rId2923" Type="http://schemas.openxmlformats.org/officeDocument/2006/relationships/oleObject" Target="embeddings/oleObject1428.bin"/><Relationship Id="rId2924" Type="http://schemas.openxmlformats.org/officeDocument/2006/relationships/image" Target="media/image1477.wmf"/><Relationship Id="rId2925" Type="http://schemas.openxmlformats.org/officeDocument/2006/relationships/oleObject" Target="embeddings/oleObject1429.bin"/><Relationship Id="rId2926" Type="http://schemas.openxmlformats.org/officeDocument/2006/relationships/image" Target="media/image1478.wmf"/><Relationship Id="rId2927" Type="http://schemas.openxmlformats.org/officeDocument/2006/relationships/oleObject" Target="embeddings/oleObject1430.bin"/><Relationship Id="rId2928" Type="http://schemas.openxmlformats.org/officeDocument/2006/relationships/image" Target="media/image1479.wmf"/><Relationship Id="rId2929" Type="http://schemas.openxmlformats.org/officeDocument/2006/relationships/oleObject" Target="embeddings/oleObject1431.bin"/><Relationship Id="rId560" Type="http://schemas.openxmlformats.org/officeDocument/2006/relationships/oleObject" Target="embeddings/oleObject273.bin"/><Relationship Id="rId561" Type="http://schemas.openxmlformats.org/officeDocument/2006/relationships/image" Target="media/image278.wmf"/><Relationship Id="rId562" Type="http://schemas.openxmlformats.org/officeDocument/2006/relationships/oleObject" Target="embeddings/oleObject274.bin"/><Relationship Id="rId563" Type="http://schemas.openxmlformats.org/officeDocument/2006/relationships/image" Target="media/image279.wmf"/><Relationship Id="rId564" Type="http://schemas.openxmlformats.org/officeDocument/2006/relationships/oleObject" Target="embeddings/oleObject275.bin"/><Relationship Id="rId565" Type="http://schemas.openxmlformats.org/officeDocument/2006/relationships/image" Target="media/image280.wmf"/><Relationship Id="rId566" Type="http://schemas.openxmlformats.org/officeDocument/2006/relationships/oleObject" Target="embeddings/oleObject276.bin"/><Relationship Id="rId567" Type="http://schemas.openxmlformats.org/officeDocument/2006/relationships/image" Target="media/image281.wmf"/><Relationship Id="rId568" Type="http://schemas.openxmlformats.org/officeDocument/2006/relationships/oleObject" Target="embeddings/oleObject277.bin"/><Relationship Id="rId569" Type="http://schemas.openxmlformats.org/officeDocument/2006/relationships/image" Target="media/image282.wmf"/><Relationship Id="rId2930" Type="http://schemas.openxmlformats.org/officeDocument/2006/relationships/image" Target="media/image1480.wmf"/><Relationship Id="rId2931" Type="http://schemas.openxmlformats.org/officeDocument/2006/relationships/oleObject" Target="embeddings/oleObject1432.bin"/><Relationship Id="rId2932" Type="http://schemas.openxmlformats.org/officeDocument/2006/relationships/image" Target="media/image1481.wmf"/><Relationship Id="rId2933" Type="http://schemas.openxmlformats.org/officeDocument/2006/relationships/oleObject" Target="embeddings/oleObject1433.bin"/><Relationship Id="rId2934" Type="http://schemas.openxmlformats.org/officeDocument/2006/relationships/image" Target="media/image1482.wmf"/><Relationship Id="rId2935" Type="http://schemas.openxmlformats.org/officeDocument/2006/relationships/oleObject" Target="embeddings/oleObject1434.bin"/><Relationship Id="rId2936" Type="http://schemas.openxmlformats.org/officeDocument/2006/relationships/image" Target="media/image1483.wmf"/><Relationship Id="rId2937" Type="http://schemas.openxmlformats.org/officeDocument/2006/relationships/oleObject" Target="embeddings/oleObject1435.bin"/><Relationship Id="rId2938" Type="http://schemas.openxmlformats.org/officeDocument/2006/relationships/image" Target="media/image1484.wmf"/><Relationship Id="rId2939" Type="http://schemas.openxmlformats.org/officeDocument/2006/relationships/oleObject" Target="embeddings/oleObject1436.bin"/><Relationship Id="rId570" Type="http://schemas.openxmlformats.org/officeDocument/2006/relationships/oleObject" Target="embeddings/oleObject278.bin"/><Relationship Id="rId571" Type="http://schemas.openxmlformats.org/officeDocument/2006/relationships/image" Target="media/image283.wmf"/><Relationship Id="rId572" Type="http://schemas.openxmlformats.org/officeDocument/2006/relationships/oleObject" Target="embeddings/oleObject279.bin"/><Relationship Id="rId573" Type="http://schemas.openxmlformats.org/officeDocument/2006/relationships/image" Target="media/image284.wmf"/><Relationship Id="rId574" Type="http://schemas.openxmlformats.org/officeDocument/2006/relationships/oleObject" Target="embeddings/oleObject280.bin"/><Relationship Id="rId575" Type="http://schemas.openxmlformats.org/officeDocument/2006/relationships/image" Target="media/image285.wmf"/><Relationship Id="rId576" Type="http://schemas.openxmlformats.org/officeDocument/2006/relationships/oleObject" Target="embeddings/oleObject281.bin"/><Relationship Id="rId577" Type="http://schemas.openxmlformats.org/officeDocument/2006/relationships/image" Target="media/image286.wmf"/><Relationship Id="rId578" Type="http://schemas.openxmlformats.org/officeDocument/2006/relationships/oleObject" Target="embeddings/oleObject282.bin"/><Relationship Id="rId579" Type="http://schemas.openxmlformats.org/officeDocument/2006/relationships/image" Target="media/image287.wmf"/><Relationship Id="rId2940" Type="http://schemas.openxmlformats.org/officeDocument/2006/relationships/image" Target="media/image1485.wmf"/><Relationship Id="rId2941" Type="http://schemas.openxmlformats.org/officeDocument/2006/relationships/oleObject" Target="embeddings/oleObject1437.bin"/><Relationship Id="rId2942" Type="http://schemas.openxmlformats.org/officeDocument/2006/relationships/image" Target="media/image1486.wmf"/><Relationship Id="rId2943" Type="http://schemas.openxmlformats.org/officeDocument/2006/relationships/oleObject" Target="embeddings/oleObject1438.bin"/><Relationship Id="rId2944" Type="http://schemas.openxmlformats.org/officeDocument/2006/relationships/image" Target="media/image1487.wmf"/><Relationship Id="rId2945" Type="http://schemas.openxmlformats.org/officeDocument/2006/relationships/oleObject" Target="embeddings/oleObject1439.bin"/><Relationship Id="rId2946" Type="http://schemas.openxmlformats.org/officeDocument/2006/relationships/image" Target="media/image1488.wmf"/><Relationship Id="rId2947" Type="http://schemas.openxmlformats.org/officeDocument/2006/relationships/oleObject" Target="embeddings/oleObject1440.bin"/><Relationship Id="rId2948" Type="http://schemas.openxmlformats.org/officeDocument/2006/relationships/image" Target="media/image1489.wmf"/><Relationship Id="rId2949" Type="http://schemas.openxmlformats.org/officeDocument/2006/relationships/oleObject" Target="embeddings/oleObject1441.bin"/><Relationship Id="rId2400" Type="http://schemas.openxmlformats.org/officeDocument/2006/relationships/image" Target="media/image1215.wmf"/><Relationship Id="rId2401" Type="http://schemas.openxmlformats.org/officeDocument/2006/relationships/oleObject" Target="embeddings/oleObject1167.bin"/><Relationship Id="rId2402" Type="http://schemas.openxmlformats.org/officeDocument/2006/relationships/image" Target="media/image1216.wmf"/><Relationship Id="rId2403" Type="http://schemas.openxmlformats.org/officeDocument/2006/relationships/oleObject" Target="embeddings/oleObject1168.bin"/><Relationship Id="rId2404" Type="http://schemas.openxmlformats.org/officeDocument/2006/relationships/image" Target="media/image1217.wmf"/><Relationship Id="rId2405" Type="http://schemas.openxmlformats.org/officeDocument/2006/relationships/oleObject" Target="embeddings/oleObject1169.bin"/><Relationship Id="rId2406" Type="http://schemas.openxmlformats.org/officeDocument/2006/relationships/image" Target="media/image1218.wmf"/><Relationship Id="rId2407" Type="http://schemas.openxmlformats.org/officeDocument/2006/relationships/oleObject" Target="embeddings/oleObject1170.bin"/><Relationship Id="rId2408" Type="http://schemas.openxmlformats.org/officeDocument/2006/relationships/image" Target="media/image1219.wmf"/><Relationship Id="rId2409" Type="http://schemas.openxmlformats.org/officeDocument/2006/relationships/oleObject" Target="embeddings/oleObject1171.bin"/><Relationship Id="rId1700" Type="http://schemas.openxmlformats.org/officeDocument/2006/relationships/image" Target="media/image865.emf"/><Relationship Id="rId1701" Type="http://schemas.openxmlformats.org/officeDocument/2006/relationships/oleObject" Target="embeddings/oleObject817.bin"/><Relationship Id="rId1702" Type="http://schemas.openxmlformats.org/officeDocument/2006/relationships/image" Target="media/image866.emf"/><Relationship Id="rId580" Type="http://schemas.openxmlformats.org/officeDocument/2006/relationships/oleObject" Target="embeddings/oleObject283.bin"/><Relationship Id="rId581" Type="http://schemas.openxmlformats.org/officeDocument/2006/relationships/image" Target="media/image288.wmf"/><Relationship Id="rId582" Type="http://schemas.openxmlformats.org/officeDocument/2006/relationships/oleObject" Target="embeddings/oleObject284.bin"/><Relationship Id="rId583" Type="http://schemas.openxmlformats.org/officeDocument/2006/relationships/image" Target="media/image289.wmf"/><Relationship Id="rId584" Type="http://schemas.openxmlformats.org/officeDocument/2006/relationships/oleObject" Target="embeddings/oleObject285.bin"/><Relationship Id="rId585" Type="http://schemas.openxmlformats.org/officeDocument/2006/relationships/image" Target="media/image290.wmf"/><Relationship Id="rId586" Type="http://schemas.openxmlformats.org/officeDocument/2006/relationships/oleObject" Target="embeddings/oleObject286.bin"/><Relationship Id="rId587" Type="http://schemas.openxmlformats.org/officeDocument/2006/relationships/image" Target="media/image291.wmf"/><Relationship Id="rId588" Type="http://schemas.openxmlformats.org/officeDocument/2006/relationships/oleObject" Target="embeddings/oleObject287.bin"/><Relationship Id="rId589" Type="http://schemas.openxmlformats.org/officeDocument/2006/relationships/image" Target="media/image292.wmf"/><Relationship Id="rId1703" Type="http://schemas.openxmlformats.org/officeDocument/2006/relationships/oleObject" Target="embeddings/oleObject818.bin"/><Relationship Id="rId1704" Type="http://schemas.openxmlformats.org/officeDocument/2006/relationships/image" Target="media/image867.emf"/><Relationship Id="rId1705" Type="http://schemas.openxmlformats.org/officeDocument/2006/relationships/oleObject" Target="embeddings/oleObject819.bin"/><Relationship Id="rId1706" Type="http://schemas.openxmlformats.org/officeDocument/2006/relationships/image" Target="media/image868.emf"/><Relationship Id="rId1707" Type="http://schemas.openxmlformats.org/officeDocument/2006/relationships/oleObject" Target="embeddings/oleObject820.bin"/><Relationship Id="rId1708" Type="http://schemas.openxmlformats.org/officeDocument/2006/relationships/image" Target="media/image869.emf"/><Relationship Id="rId1709" Type="http://schemas.openxmlformats.org/officeDocument/2006/relationships/oleObject" Target="embeddings/oleObject821.bin"/><Relationship Id="rId2950" Type="http://schemas.openxmlformats.org/officeDocument/2006/relationships/image" Target="media/image1490.wmf"/><Relationship Id="rId2951" Type="http://schemas.openxmlformats.org/officeDocument/2006/relationships/oleObject" Target="embeddings/oleObject1442.bin"/><Relationship Id="rId2952" Type="http://schemas.openxmlformats.org/officeDocument/2006/relationships/image" Target="media/image1491.wmf"/><Relationship Id="rId2953" Type="http://schemas.openxmlformats.org/officeDocument/2006/relationships/oleObject" Target="embeddings/oleObject1443.bin"/><Relationship Id="rId2954" Type="http://schemas.openxmlformats.org/officeDocument/2006/relationships/image" Target="media/image1492.wmf"/><Relationship Id="rId2955" Type="http://schemas.openxmlformats.org/officeDocument/2006/relationships/oleObject" Target="embeddings/oleObject1444.bin"/><Relationship Id="rId2956" Type="http://schemas.openxmlformats.org/officeDocument/2006/relationships/image" Target="media/image1493.wmf"/><Relationship Id="rId2957" Type="http://schemas.openxmlformats.org/officeDocument/2006/relationships/oleObject" Target="embeddings/oleObject1445.bin"/><Relationship Id="rId2958" Type="http://schemas.openxmlformats.org/officeDocument/2006/relationships/image" Target="media/image1494.wmf"/><Relationship Id="rId2959" Type="http://schemas.openxmlformats.org/officeDocument/2006/relationships/oleObject" Target="embeddings/oleObject1446.bin"/><Relationship Id="rId2410" Type="http://schemas.openxmlformats.org/officeDocument/2006/relationships/image" Target="media/image1220.wmf"/><Relationship Id="rId2411" Type="http://schemas.openxmlformats.org/officeDocument/2006/relationships/oleObject" Target="embeddings/oleObject1172.bin"/><Relationship Id="rId2412" Type="http://schemas.openxmlformats.org/officeDocument/2006/relationships/image" Target="media/image1221.wmf"/><Relationship Id="rId2413" Type="http://schemas.openxmlformats.org/officeDocument/2006/relationships/oleObject" Target="embeddings/oleObject1173.bin"/><Relationship Id="rId2414" Type="http://schemas.openxmlformats.org/officeDocument/2006/relationships/image" Target="media/image1222.wmf"/><Relationship Id="rId2415" Type="http://schemas.openxmlformats.org/officeDocument/2006/relationships/oleObject" Target="embeddings/oleObject1174.bin"/><Relationship Id="rId2416" Type="http://schemas.openxmlformats.org/officeDocument/2006/relationships/image" Target="media/image1223.wmf"/><Relationship Id="rId2417" Type="http://schemas.openxmlformats.org/officeDocument/2006/relationships/oleObject" Target="embeddings/oleObject1175.bin"/><Relationship Id="rId2418" Type="http://schemas.openxmlformats.org/officeDocument/2006/relationships/image" Target="media/image1224.wmf"/><Relationship Id="rId2419" Type="http://schemas.openxmlformats.org/officeDocument/2006/relationships/oleObject" Target="embeddings/oleObject1176.bin"/><Relationship Id="rId1710" Type="http://schemas.openxmlformats.org/officeDocument/2006/relationships/image" Target="media/image870.emf"/><Relationship Id="rId1711" Type="http://schemas.openxmlformats.org/officeDocument/2006/relationships/oleObject" Target="embeddings/oleObject822.bin"/><Relationship Id="rId1712" Type="http://schemas.openxmlformats.org/officeDocument/2006/relationships/image" Target="media/image871.emf"/><Relationship Id="rId590" Type="http://schemas.openxmlformats.org/officeDocument/2006/relationships/oleObject" Target="embeddings/oleObject288.bin"/><Relationship Id="rId591" Type="http://schemas.openxmlformats.org/officeDocument/2006/relationships/image" Target="media/image293.wmf"/><Relationship Id="rId592" Type="http://schemas.openxmlformats.org/officeDocument/2006/relationships/oleObject" Target="embeddings/oleObject289.bin"/><Relationship Id="rId593" Type="http://schemas.openxmlformats.org/officeDocument/2006/relationships/image" Target="media/image294.wmf"/><Relationship Id="rId594" Type="http://schemas.openxmlformats.org/officeDocument/2006/relationships/oleObject" Target="embeddings/oleObject290.bin"/><Relationship Id="rId595" Type="http://schemas.openxmlformats.org/officeDocument/2006/relationships/image" Target="media/image295.wmf"/><Relationship Id="rId596" Type="http://schemas.openxmlformats.org/officeDocument/2006/relationships/oleObject" Target="embeddings/oleObject291.bin"/><Relationship Id="rId597" Type="http://schemas.openxmlformats.org/officeDocument/2006/relationships/image" Target="media/image296.wmf"/><Relationship Id="rId598" Type="http://schemas.openxmlformats.org/officeDocument/2006/relationships/oleObject" Target="embeddings/oleObject292.bin"/><Relationship Id="rId599" Type="http://schemas.openxmlformats.org/officeDocument/2006/relationships/image" Target="media/image297.wmf"/><Relationship Id="rId1713" Type="http://schemas.openxmlformats.org/officeDocument/2006/relationships/oleObject" Target="embeddings/oleObject823.bin"/><Relationship Id="rId1714" Type="http://schemas.openxmlformats.org/officeDocument/2006/relationships/image" Target="media/image872.emf"/><Relationship Id="rId1715" Type="http://schemas.openxmlformats.org/officeDocument/2006/relationships/oleObject" Target="embeddings/oleObject824.bin"/><Relationship Id="rId1716" Type="http://schemas.openxmlformats.org/officeDocument/2006/relationships/image" Target="media/image873.emf"/><Relationship Id="rId1717" Type="http://schemas.openxmlformats.org/officeDocument/2006/relationships/oleObject" Target="embeddings/oleObject825.bin"/><Relationship Id="rId1718" Type="http://schemas.openxmlformats.org/officeDocument/2006/relationships/image" Target="media/image874.emf"/><Relationship Id="rId1719" Type="http://schemas.openxmlformats.org/officeDocument/2006/relationships/oleObject" Target="embeddings/oleObject826.bin"/><Relationship Id="rId2960" Type="http://schemas.openxmlformats.org/officeDocument/2006/relationships/image" Target="media/image1495.wmf"/><Relationship Id="rId2961" Type="http://schemas.openxmlformats.org/officeDocument/2006/relationships/oleObject" Target="embeddings/oleObject1447.bin"/><Relationship Id="rId2962" Type="http://schemas.openxmlformats.org/officeDocument/2006/relationships/image" Target="media/image1496.wmf"/><Relationship Id="rId2963" Type="http://schemas.openxmlformats.org/officeDocument/2006/relationships/oleObject" Target="embeddings/oleObject1448.bin"/><Relationship Id="rId2964" Type="http://schemas.openxmlformats.org/officeDocument/2006/relationships/image" Target="media/image1497.wmf"/><Relationship Id="rId2965" Type="http://schemas.openxmlformats.org/officeDocument/2006/relationships/oleObject" Target="embeddings/oleObject1449.bin"/><Relationship Id="rId2966" Type="http://schemas.openxmlformats.org/officeDocument/2006/relationships/image" Target="media/image1498.wmf"/><Relationship Id="rId2967" Type="http://schemas.openxmlformats.org/officeDocument/2006/relationships/oleObject" Target="embeddings/oleObject1450.bin"/><Relationship Id="rId2968" Type="http://schemas.openxmlformats.org/officeDocument/2006/relationships/image" Target="media/image1499.wmf"/><Relationship Id="rId2969" Type="http://schemas.openxmlformats.org/officeDocument/2006/relationships/oleObject" Target="embeddings/oleObject1451.bin"/><Relationship Id="rId2420" Type="http://schemas.openxmlformats.org/officeDocument/2006/relationships/image" Target="media/image1225.wmf"/><Relationship Id="rId2421" Type="http://schemas.openxmlformats.org/officeDocument/2006/relationships/oleObject" Target="embeddings/oleObject1177.bin"/><Relationship Id="rId2422" Type="http://schemas.openxmlformats.org/officeDocument/2006/relationships/image" Target="media/image1226.wmf"/><Relationship Id="rId2423" Type="http://schemas.openxmlformats.org/officeDocument/2006/relationships/oleObject" Target="embeddings/oleObject1178.bin"/><Relationship Id="rId2424" Type="http://schemas.openxmlformats.org/officeDocument/2006/relationships/image" Target="media/image1227.wmf"/><Relationship Id="rId2425" Type="http://schemas.openxmlformats.org/officeDocument/2006/relationships/oleObject" Target="embeddings/oleObject1179.bin"/><Relationship Id="rId2426" Type="http://schemas.openxmlformats.org/officeDocument/2006/relationships/image" Target="media/image1228.wmf"/><Relationship Id="rId2427" Type="http://schemas.openxmlformats.org/officeDocument/2006/relationships/oleObject" Target="embeddings/oleObject1180.bin"/><Relationship Id="rId2428" Type="http://schemas.openxmlformats.org/officeDocument/2006/relationships/image" Target="media/image1229.wmf"/><Relationship Id="rId2429" Type="http://schemas.openxmlformats.org/officeDocument/2006/relationships/oleObject" Target="embeddings/oleObject1181.bin"/><Relationship Id="rId1720" Type="http://schemas.openxmlformats.org/officeDocument/2006/relationships/image" Target="media/image875.emf"/><Relationship Id="rId1721" Type="http://schemas.openxmlformats.org/officeDocument/2006/relationships/oleObject" Target="embeddings/oleObject827.bin"/><Relationship Id="rId1722" Type="http://schemas.openxmlformats.org/officeDocument/2006/relationships/image" Target="media/image876.emf"/><Relationship Id="rId1723" Type="http://schemas.openxmlformats.org/officeDocument/2006/relationships/oleObject" Target="embeddings/oleObject828.bin"/><Relationship Id="rId1724" Type="http://schemas.openxmlformats.org/officeDocument/2006/relationships/image" Target="media/image877.emf"/><Relationship Id="rId1725" Type="http://schemas.openxmlformats.org/officeDocument/2006/relationships/oleObject" Target="embeddings/oleObject829.bin"/><Relationship Id="rId1726" Type="http://schemas.openxmlformats.org/officeDocument/2006/relationships/image" Target="media/image878.emf"/><Relationship Id="rId1727" Type="http://schemas.openxmlformats.org/officeDocument/2006/relationships/oleObject" Target="embeddings/oleObject830.bin"/><Relationship Id="rId1728" Type="http://schemas.openxmlformats.org/officeDocument/2006/relationships/image" Target="media/image879.emf"/><Relationship Id="rId1729" Type="http://schemas.openxmlformats.org/officeDocument/2006/relationships/oleObject" Target="embeddings/oleObject831.bin"/><Relationship Id="rId2970" Type="http://schemas.openxmlformats.org/officeDocument/2006/relationships/image" Target="media/image1500.wmf"/><Relationship Id="rId2971" Type="http://schemas.openxmlformats.org/officeDocument/2006/relationships/oleObject" Target="embeddings/oleObject1452.bin"/><Relationship Id="rId2972" Type="http://schemas.openxmlformats.org/officeDocument/2006/relationships/image" Target="media/image1501.wmf"/><Relationship Id="rId2973" Type="http://schemas.openxmlformats.org/officeDocument/2006/relationships/oleObject" Target="embeddings/oleObject1453.bin"/><Relationship Id="rId2974" Type="http://schemas.openxmlformats.org/officeDocument/2006/relationships/image" Target="media/image1502.wmf"/><Relationship Id="rId2975" Type="http://schemas.openxmlformats.org/officeDocument/2006/relationships/oleObject" Target="embeddings/oleObject1454.bin"/><Relationship Id="rId2976" Type="http://schemas.openxmlformats.org/officeDocument/2006/relationships/image" Target="media/image1503.wmf"/><Relationship Id="rId2977" Type="http://schemas.openxmlformats.org/officeDocument/2006/relationships/oleObject" Target="embeddings/oleObject1455.bin"/><Relationship Id="rId2978" Type="http://schemas.openxmlformats.org/officeDocument/2006/relationships/image" Target="media/image1504.wmf"/><Relationship Id="rId2979" Type="http://schemas.openxmlformats.org/officeDocument/2006/relationships/oleObject" Target="embeddings/oleObject1456.bin"/><Relationship Id="rId2430" Type="http://schemas.openxmlformats.org/officeDocument/2006/relationships/image" Target="media/image1230.wmf"/><Relationship Id="rId2431" Type="http://schemas.openxmlformats.org/officeDocument/2006/relationships/oleObject" Target="embeddings/oleObject1182.bin"/><Relationship Id="rId2432" Type="http://schemas.openxmlformats.org/officeDocument/2006/relationships/image" Target="media/image1231.wmf"/><Relationship Id="rId2433" Type="http://schemas.openxmlformats.org/officeDocument/2006/relationships/oleObject" Target="embeddings/oleObject1183.bin"/><Relationship Id="rId2434" Type="http://schemas.openxmlformats.org/officeDocument/2006/relationships/image" Target="media/image1232.wmf"/><Relationship Id="rId2435" Type="http://schemas.openxmlformats.org/officeDocument/2006/relationships/oleObject" Target="embeddings/oleObject1184.bin"/><Relationship Id="rId2436" Type="http://schemas.openxmlformats.org/officeDocument/2006/relationships/image" Target="media/image1233.wmf"/><Relationship Id="rId2437" Type="http://schemas.openxmlformats.org/officeDocument/2006/relationships/oleObject" Target="embeddings/oleObject1185.bin"/><Relationship Id="rId2438" Type="http://schemas.openxmlformats.org/officeDocument/2006/relationships/image" Target="media/image1234.wmf"/><Relationship Id="rId2439" Type="http://schemas.openxmlformats.org/officeDocument/2006/relationships/oleObject" Target="embeddings/oleObject1186.bin"/><Relationship Id="rId1730" Type="http://schemas.openxmlformats.org/officeDocument/2006/relationships/image" Target="media/image880.wmf"/><Relationship Id="rId1731" Type="http://schemas.openxmlformats.org/officeDocument/2006/relationships/oleObject" Target="embeddings/oleObject832.bin"/><Relationship Id="rId1732" Type="http://schemas.openxmlformats.org/officeDocument/2006/relationships/image" Target="media/image881.wmf"/><Relationship Id="rId1733" Type="http://schemas.openxmlformats.org/officeDocument/2006/relationships/oleObject" Target="embeddings/oleObject833.bin"/><Relationship Id="rId1734" Type="http://schemas.openxmlformats.org/officeDocument/2006/relationships/image" Target="media/image882.wmf"/><Relationship Id="rId1735" Type="http://schemas.openxmlformats.org/officeDocument/2006/relationships/oleObject" Target="embeddings/oleObject834.bin"/><Relationship Id="rId1736" Type="http://schemas.openxmlformats.org/officeDocument/2006/relationships/image" Target="media/image883.wmf"/><Relationship Id="rId1737" Type="http://schemas.openxmlformats.org/officeDocument/2006/relationships/oleObject" Target="embeddings/oleObject835.bin"/><Relationship Id="rId1738" Type="http://schemas.openxmlformats.org/officeDocument/2006/relationships/image" Target="media/image884.wmf"/><Relationship Id="rId1739" Type="http://schemas.openxmlformats.org/officeDocument/2006/relationships/oleObject" Target="embeddings/oleObject836.bin"/><Relationship Id="rId2980" Type="http://schemas.openxmlformats.org/officeDocument/2006/relationships/fontTable" Target="fontTable.xml"/><Relationship Id="rId2981" Type="http://schemas.openxmlformats.org/officeDocument/2006/relationships/theme" Target="theme/theme1.xml"/><Relationship Id="rId2440" Type="http://schemas.openxmlformats.org/officeDocument/2006/relationships/image" Target="media/image1235.wmf"/><Relationship Id="rId2441" Type="http://schemas.openxmlformats.org/officeDocument/2006/relationships/oleObject" Target="embeddings/oleObject1187.bin"/><Relationship Id="rId2442" Type="http://schemas.openxmlformats.org/officeDocument/2006/relationships/image" Target="media/image1236.wmf"/><Relationship Id="rId2443" Type="http://schemas.openxmlformats.org/officeDocument/2006/relationships/oleObject" Target="embeddings/oleObject1188.bin"/><Relationship Id="rId2444" Type="http://schemas.openxmlformats.org/officeDocument/2006/relationships/image" Target="media/image1237.wmf"/><Relationship Id="rId2445" Type="http://schemas.openxmlformats.org/officeDocument/2006/relationships/oleObject" Target="embeddings/oleObject1189.bin"/><Relationship Id="rId2446" Type="http://schemas.openxmlformats.org/officeDocument/2006/relationships/image" Target="media/image1238.wmf"/><Relationship Id="rId2447" Type="http://schemas.openxmlformats.org/officeDocument/2006/relationships/oleObject" Target="embeddings/oleObject1190.bin"/><Relationship Id="rId2448" Type="http://schemas.openxmlformats.org/officeDocument/2006/relationships/image" Target="media/image1239.wmf"/><Relationship Id="rId2449" Type="http://schemas.openxmlformats.org/officeDocument/2006/relationships/oleObject" Target="embeddings/oleObject1191.bin"/><Relationship Id="rId800" Type="http://schemas.openxmlformats.org/officeDocument/2006/relationships/oleObject" Target="embeddings/oleObject393.bin"/><Relationship Id="rId801" Type="http://schemas.openxmlformats.org/officeDocument/2006/relationships/image" Target="media/image398.wmf"/><Relationship Id="rId802" Type="http://schemas.openxmlformats.org/officeDocument/2006/relationships/oleObject" Target="embeddings/oleObject394.bin"/><Relationship Id="rId803" Type="http://schemas.openxmlformats.org/officeDocument/2006/relationships/image" Target="media/image399.wmf"/><Relationship Id="rId804" Type="http://schemas.openxmlformats.org/officeDocument/2006/relationships/oleObject" Target="embeddings/oleObject395.bin"/><Relationship Id="rId805" Type="http://schemas.openxmlformats.org/officeDocument/2006/relationships/image" Target="media/image400.wmf"/><Relationship Id="rId806" Type="http://schemas.openxmlformats.org/officeDocument/2006/relationships/oleObject" Target="embeddings/oleObject396.bin"/><Relationship Id="rId807" Type="http://schemas.openxmlformats.org/officeDocument/2006/relationships/image" Target="media/image401.wmf"/><Relationship Id="rId808" Type="http://schemas.openxmlformats.org/officeDocument/2006/relationships/oleObject" Target="embeddings/oleObject397.bin"/><Relationship Id="rId809" Type="http://schemas.openxmlformats.org/officeDocument/2006/relationships/image" Target="media/image402.wmf"/><Relationship Id="rId1740" Type="http://schemas.openxmlformats.org/officeDocument/2006/relationships/image" Target="media/image885.wmf"/><Relationship Id="rId1741" Type="http://schemas.openxmlformats.org/officeDocument/2006/relationships/oleObject" Target="embeddings/oleObject837.bin"/><Relationship Id="rId1742" Type="http://schemas.openxmlformats.org/officeDocument/2006/relationships/image" Target="media/image886.wmf"/><Relationship Id="rId1743" Type="http://schemas.openxmlformats.org/officeDocument/2006/relationships/oleObject" Target="embeddings/oleObject838.bin"/><Relationship Id="rId1744" Type="http://schemas.openxmlformats.org/officeDocument/2006/relationships/image" Target="media/image887.wmf"/><Relationship Id="rId1745" Type="http://schemas.openxmlformats.org/officeDocument/2006/relationships/oleObject" Target="embeddings/oleObject839.bin"/><Relationship Id="rId1746" Type="http://schemas.openxmlformats.org/officeDocument/2006/relationships/image" Target="media/image888.wmf"/><Relationship Id="rId1747" Type="http://schemas.openxmlformats.org/officeDocument/2006/relationships/oleObject" Target="embeddings/oleObject840.bin"/><Relationship Id="rId1748" Type="http://schemas.openxmlformats.org/officeDocument/2006/relationships/image" Target="media/image889.wmf"/><Relationship Id="rId1749" Type="http://schemas.openxmlformats.org/officeDocument/2006/relationships/oleObject" Target="embeddings/oleObject841.bin"/><Relationship Id="rId1200" Type="http://schemas.openxmlformats.org/officeDocument/2006/relationships/oleObject" Target="embeddings/oleObject577.bin"/><Relationship Id="rId1201" Type="http://schemas.openxmlformats.org/officeDocument/2006/relationships/image" Target="media/image605.wmf"/><Relationship Id="rId1202" Type="http://schemas.openxmlformats.org/officeDocument/2006/relationships/oleObject" Target="embeddings/oleObject578.bin"/><Relationship Id="rId1203" Type="http://schemas.openxmlformats.org/officeDocument/2006/relationships/image" Target="media/image606.wmf"/><Relationship Id="rId1204" Type="http://schemas.openxmlformats.org/officeDocument/2006/relationships/oleObject" Target="embeddings/oleObject579.bin"/><Relationship Id="rId1205" Type="http://schemas.openxmlformats.org/officeDocument/2006/relationships/image" Target="media/image607.wmf"/><Relationship Id="rId1206" Type="http://schemas.openxmlformats.org/officeDocument/2006/relationships/oleObject" Target="embeddings/oleObject580.bin"/><Relationship Id="rId1207" Type="http://schemas.openxmlformats.org/officeDocument/2006/relationships/image" Target="media/image608.wmf"/><Relationship Id="rId1208" Type="http://schemas.openxmlformats.org/officeDocument/2006/relationships/oleObject" Target="embeddings/oleObject581.bin"/><Relationship Id="rId1209" Type="http://schemas.openxmlformats.org/officeDocument/2006/relationships/image" Target="media/image609.wmf"/><Relationship Id="rId2450" Type="http://schemas.openxmlformats.org/officeDocument/2006/relationships/image" Target="media/image1240.wmf"/><Relationship Id="rId2451" Type="http://schemas.openxmlformats.org/officeDocument/2006/relationships/oleObject" Target="embeddings/oleObject1192.bin"/><Relationship Id="rId2452" Type="http://schemas.openxmlformats.org/officeDocument/2006/relationships/image" Target="media/image1241.wmf"/><Relationship Id="rId2453" Type="http://schemas.openxmlformats.org/officeDocument/2006/relationships/oleObject" Target="embeddings/oleObject1193.bin"/><Relationship Id="rId2454" Type="http://schemas.openxmlformats.org/officeDocument/2006/relationships/image" Target="media/image1242.wmf"/><Relationship Id="rId2455" Type="http://schemas.openxmlformats.org/officeDocument/2006/relationships/oleObject" Target="embeddings/oleObject1194.bin"/><Relationship Id="rId2456" Type="http://schemas.openxmlformats.org/officeDocument/2006/relationships/image" Target="media/image1243.wmf"/><Relationship Id="rId2457" Type="http://schemas.openxmlformats.org/officeDocument/2006/relationships/oleObject" Target="embeddings/oleObject1195.bin"/><Relationship Id="rId2458" Type="http://schemas.openxmlformats.org/officeDocument/2006/relationships/image" Target="media/image1244.wmf"/><Relationship Id="rId2459" Type="http://schemas.openxmlformats.org/officeDocument/2006/relationships/oleObject" Target="embeddings/oleObject1196.bin"/><Relationship Id="rId810" Type="http://schemas.openxmlformats.org/officeDocument/2006/relationships/oleObject" Target="embeddings/oleObject398.bin"/><Relationship Id="rId811" Type="http://schemas.openxmlformats.org/officeDocument/2006/relationships/image" Target="media/image403.wmf"/><Relationship Id="rId812" Type="http://schemas.openxmlformats.org/officeDocument/2006/relationships/oleObject" Target="embeddings/oleObject399.bin"/><Relationship Id="rId813" Type="http://schemas.openxmlformats.org/officeDocument/2006/relationships/image" Target="media/image404.wmf"/><Relationship Id="rId814" Type="http://schemas.openxmlformats.org/officeDocument/2006/relationships/oleObject" Target="embeddings/oleObject400.bin"/><Relationship Id="rId815" Type="http://schemas.openxmlformats.org/officeDocument/2006/relationships/image" Target="media/image405.wmf"/><Relationship Id="rId816" Type="http://schemas.openxmlformats.org/officeDocument/2006/relationships/oleObject" Target="embeddings/oleObject401.bin"/><Relationship Id="rId817" Type="http://schemas.openxmlformats.org/officeDocument/2006/relationships/image" Target="media/image406.wmf"/><Relationship Id="rId818" Type="http://schemas.openxmlformats.org/officeDocument/2006/relationships/oleObject" Target="embeddings/oleObject402.bin"/><Relationship Id="rId819" Type="http://schemas.openxmlformats.org/officeDocument/2006/relationships/image" Target="media/image407.wmf"/><Relationship Id="rId1750" Type="http://schemas.openxmlformats.org/officeDocument/2006/relationships/image" Target="media/image890.wmf"/><Relationship Id="rId1751" Type="http://schemas.openxmlformats.org/officeDocument/2006/relationships/oleObject" Target="embeddings/oleObject842.bin"/><Relationship Id="rId1752" Type="http://schemas.openxmlformats.org/officeDocument/2006/relationships/image" Target="media/image891.wmf"/><Relationship Id="rId1753" Type="http://schemas.openxmlformats.org/officeDocument/2006/relationships/oleObject" Target="embeddings/oleObject843.bin"/><Relationship Id="rId1754" Type="http://schemas.openxmlformats.org/officeDocument/2006/relationships/image" Target="media/image892.wmf"/><Relationship Id="rId1755" Type="http://schemas.openxmlformats.org/officeDocument/2006/relationships/oleObject" Target="embeddings/oleObject844.bin"/><Relationship Id="rId1756" Type="http://schemas.openxmlformats.org/officeDocument/2006/relationships/image" Target="media/image893.wmf"/><Relationship Id="rId1757" Type="http://schemas.openxmlformats.org/officeDocument/2006/relationships/oleObject" Target="embeddings/oleObject845.bin"/><Relationship Id="rId1758" Type="http://schemas.openxmlformats.org/officeDocument/2006/relationships/image" Target="media/image894.wmf"/><Relationship Id="rId1759" Type="http://schemas.openxmlformats.org/officeDocument/2006/relationships/oleObject" Target="embeddings/oleObject846.bin"/><Relationship Id="rId1210" Type="http://schemas.openxmlformats.org/officeDocument/2006/relationships/oleObject" Target="embeddings/oleObject582.bin"/><Relationship Id="rId1211" Type="http://schemas.openxmlformats.org/officeDocument/2006/relationships/image" Target="media/image610.wmf"/><Relationship Id="rId1212" Type="http://schemas.openxmlformats.org/officeDocument/2006/relationships/oleObject" Target="embeddings/oleObject583.bin"/><Relationship Id="rId1213" Type="http://schemas.openxmlformats.org/officeDocument/2006/relationships/image" Target="media/image611.wmf"/><Relationship Id="rId1214" Type="http://schemas.openxmlformats.org/officeDocument/2006/relationships/oleObject" Target="embeddings/oleObject584.bin"/><Relationship Id="rId1215" Type="http://schemas.openxmlformats.org/officeDocument/2006/relationships/image" Target="media/image612.emf"/><Relationship Id="rId1216" Type="http://schemas.openxmlformats.org/officeDocument/2006/relationships/image" Target="media/image613.emf"/><Relationship Id="rId1217" Type="http://schemas.openxmlformats.org/officeDocument/2006/relationships/image" Target="media/image614.emf"/><Relationship Id="rId1218" Type="http://schemas.openxmlformats.org/officeDocument/2006/relationships/image" Target="media/image615.emf"/><Relationship Id="rId1219" Type="http://schemas.openxmlformats.org/officeDocument/2006/relationships/image" Target="media/image616.wmf"/><Relationship Id="rId2460" Type="http://schemas.openxmlformats.org/officeDocument/2006/relationships/image" Target="media/image1245.wmf"/><Relationship Id="rId2461" Type="http://schemas.openxmlformats.org/officeDocument/2006/relationships/oleObject" Target="embeddings/oleObject1197.bin"/><Relationship Id="rId2462" Type="http://schemas.openxmlformats.org/officeDocument/2006/relationships/image" Target="media/image1246.wmf"/><Relationship Id="rId2463" Type="http://schemas.openxmlformats.org/officeDocument/2006/relationships/oleObject" Target="embeddings/oleObject1198.bin"/><Relationship Id="rId2464" Type="http://schemas.openxmlformats.org/officeDocument/2006/relationships/image" Target="media/image1247.wmf"/><Relationship Id="rId2465" Type="http://schemas.openxmlformats.org/officeDocument/2006/relationships/oleObject" Target="embeddings/oleObject1199.bin"/><Relationship Id="rId2466" Type="http://schemas.openxmlformats.org/officeDocument/2006/relationships/image" Target="media/image1248.wmf"/><Relationship Id="rId2467" Type="http://schemas.openxmlformats.org/officeDocument/2006/relationships/oleObject" Target="embeddings/oleObject1200.bin"/><Relationship Id="rId2468" Type="http://schemas.openxmlformats.org/officeDocument/2006/relationships/image" Target="media/image1249.wmf"/><Relationship Id="rId2469" Type="http://schemas.openxmlformats.org/officeDocument/2006/relationships/oleObject" Target="embeddings/oleObject1201.bin"/><Relationship Id="rId820" Type="http://schemas.openxmlformats.org/officeDocument/2006/relationships/oleObject" Target="embeddings/oleObject403.bin"/><Relationship Id="rId821" Type="http://schemas.openxmlformats.org/officeDocument/2006/relationships/image" Target="media/image408.wmf"/><Relationship Id="rId822" Type="http://schemas.openxmlformats.org/officeDocument/2006/relationships/oleObject" Target="embeddings/oleObject404.bin"/><Relationship Id="rId823" Type="http://schemas.openxmlformats.org/officeDocument/2006/relationships/image" Target="media/image409.wmf"/><Relationship Id="rId824" Type="http://schemas.openxmlformats.org/officeDocument/2006/relationships/oleObject" Target="embeddings/oleObject405.bin"/><Relationship Id="rId825" Type="http://schemas.openxmlformats.org/officeDocument/2006/relationships/image" Target="media/image410.wmf"/><Relationship Id="rId826" Type="http://schemas.openxmlformats.org/officeDocument/2006/relationships/oleObject" Target="embeddings/oleObject406.bin"/><Relationship Id="rId827" Type="http://schemas.openxmlformats.org/officeDocument/2006/relationships/image" Target="media/image411.wmf"/><Relationship Id="rId828" Type="http://schemas.openxmlformats.org/officeDocument/2006/relationships/oleObject" Target="embeddings/oleObject407.bin"/><Relationship Id="rId829" Type="http://schemas.openxmlformats.org/officeDocument/2006/relationships/image" Target="media/image412.wmf"/><Relationship Id="rId1760" Type="http://schemas.openxmlformats.org/officeDocument/2006/relationships/image" Target="media/image895.wmf"/><Relationship Id="rId1761" Type="http://schemas.openxmlformats.org/officeDocument/2006/relationships/oleObject" Target="embeddings/oleObject847.bin"/><Relationship Id="rId1762" Type="http://schemas.openxmlformats.org/officeDocument/2006/relationships/image" Target="media/image896.wmf"/><Relationship Id="rId1763" Type="http://schemas.openxmlformats.org/officeDocument/2006/relationships/oleObject" Target="embeddings/oleObject848.bin"/><Relationship Id="rId1764" Type="http://schemas.openxmlformats.org/officeDocument/2006/relationships/image" Target="media/image897.wmf"/><Relationship Id="rId1765" Type="http://schemas.openxmlformats.org/officeDocument/2006/relationships/oleObject" Target="embeddings/oleObject849.bin"/><Relationship Id="rId1766" Type="http://schemas.openxmlformats.org/officeDocument/2006/relationships/image" Target="media/image898.wmf"/><Relationship Id="rId1767" Type="http://schemas.openxmlformats.org/officeDocument/2006/relationships/oleObject" Target="embeddings/oleObject850.bin"/><Relationship Id="rId1768" Type="http://schemas.openxmlformats.org/officeDocument/2006/relationships/image" Target="media/image899.wmf"/><Relationship Id="rId1769" Type="http://schemas.openxmlformats.org/officeDocument/2006/relationships/oleObject" Target="embeddings/oleObject851.bin"/><Relationship Id="rId1220" Type="http://schemas.openxmlformats.org/officeDocument/2006/relationships/oleObject" Target="embeddings/oleObject585.bin"/><Relationship Id="rId1221" Type="http://schemas.openxmlformats.org/officeDocument/2006/relationships/image" Target="media/image617.wmf"/><Relationship Id="rId1222" Type="http://schemas.openxmlformats.org/officeDocument/2006/relationships/oleObject" Target="embeddings/oleObject586.bin"/><Relationship Id="rId1223" Type="http://schemas.openxmlformats.org/officeDocument/2006/relationships/image" Target="media/image618.wmf"/><Relationship Id="rId1224" Type="http://schemas.openxmlformats.org/officeDocument/2006/relationships/oleObject" Target="embeddings/oleObject587.bin"/><Relationship Id="rId1225" Type="http://schemas.openxmlformats.org/officeDocument/2006/relationships/image" Target="media/image619.wmf"/><Relationship Id="rId1226" Type="http://schemas.openxmlformats.org/officeDocument/2006/relationships/oleObject" Target="embeddings/oleObject588.bin"/><Relationship Id="rId1227" Type="http://schemas.openxmlformats.org/officeDocument/2006/relationships/image" Target="media/image620.wmf"/><Relationship Id="rId1228" Type="http://schemas.openxmlformats.org/officeDocument/2006/relationships/oleObject" Target="embeddings/oleObject589.bin"/><Relationship Id="rId1229" Type="http://schemas.openxmlformats.org/officeDocument/2006/relationships/image" Target="media/image621.wmf"/><Relationship Id="rId2470" Type="http://schemas.openxmlformats.org/officeDocument/2006/relationships/image" Target="media/image1250.wmf"/><Relationship Id="rId2471" Type="http://schemas.openxmlformats.org/officeDocument/2006/relationships/oleObject" Target="embeddings/oleObject1202.bin"/><Relationship Id="rId2472" Type="http://schemas.openxmlformats.org/officeDocument/2006/relationships/image" Target="media/image1251.wmf"/><Relationship Id="rId2473" Type="http://schemas.openxmlformats.org/officeDocument/2006/relationships/oleObject" Target="embeddings/oleObject1203.bin"/><Relationship Id="rId2474" Type="http://schemas.openxmlformats.org/officeDocument/2006/relationships/image" Target="media/image1252.wmf"/><Relationship Id="rId2475" Type="http://schemas.openxmlformats.org/officeDocument/2006/relationships/oleObject" Target="embeddings/oleObject1204.bin"/><Relationship Id="rId2476" Type="http://schemas.openxmlformats.org/officeDocument/2006/relationships/image" Target="media/image1253.wmf"/><Relationship Id="rId2477" Type="http://schemas.openxmlformats.org/officeDocument/2006/relationships/oleObject" Target="embeddings/oleObject1205.bin"/><Relationship Id="rId2478" Type="http://schemas.openxmlformats.org/officeDocument/2006/relationships/image" Target="media/image1254.wmf"/><Relationship Id="rId2479" Type="http://schemas.openxmlformats.org/officeDocument/2006/relationships/oleObject" Target="embeddings/oleObject1206.bin"/><Relationship Id="rId830" Type="http://schemas.openxmlformats.org/officeDocument/2006/relationships/oleObject" Target="embeddings/oleObject408.bin"/><Relationship Id="rId831" Type="http://schemas.openxmlformats.org/officeDocument/2006/relationships/image" Target="media/image413.wmf"/><Relationship Id="rId832" Type="http://schemas.openxmlformats.org/officeDocument/2006/relationships/oleObject" Target="embeddings/oleObject409.bin"/><Relationship Id="rId833" Type="http://schemas.openxmlformats.org/officeDocument/2006/relationships/image" Target="media/image414.wmf"/><Relationship Id="rId834" Type="http://schemas.openxmlformats.org/officeDocument/2006/relationships/oleObject" Target="embeddings/oleObject410.bin"/><Relationship Id="rId835" Type="http://schemas.openxmlformats.org/officeDocument/2006/relationships/image" Target="media/image415.wmf"/><Relationship Id="rId836" Type="http://schemas.openxmlformats.org/officeDocument/2006/relationships/oleObject" Target="embeddings/oleObject411.bin"/><Relationship Id="rId837" Type="http://schemas.openxmlformats.org/officeDocument/2006/relationships/image" Target="media/image416.wmf"/><Relationship Id="rId838" Type="http://schemas.openxmlformats.org/officeDocument/2006/relationships/oleObject" Target="embeddings/oleObject412.bin"/><Relationship Id="rId839" Type="http://schemas.openxmlformats.org/officeDocument/2006/relationships/image" Target="media/image417.wmf"/><Relationship Id="rId1770" Type="http://schemas.openxmlformats.org/officeDocument/2006/relationships/image" Target="media/image900.wmf"/><Relationship Id="rId1771" Type="http://schemas.openxmlformats.org/officeDocument/2006/relationships/oleObject" Target="embeddings/oleObject852.bin"/><Relationship Id="rId1772" Type="http://schemas.openxmlformats.org/officeDocument/2006/relationships/image" Target="media/image901.wmf"/><Relationship Id="rId1773" Type="http://schemas.openxmlformats.org/officeDocument/2006/relationships/oleObject" Target="embeddings/oleObject853.bin"/><Relationship Id="rId1774" Type="http://schemas.openxmlformats.org/officeDocument/2006/relationships/image" Target="media/image902.wmf"/><Relationship Id="rId1775" Type="http://schemas.openxmlformats.org/officeDocument/2006/relationships/oleObject" Target="embeddings/oleObject854.bin"/><Relationship Id="rId1776" Type="http://schemas.openxmlformats.org/officeDocument/2006/relationships/image" Target="media/image903.wmf"/><Relationship Id="rId1777" Type="http://schemas.openxmlformats.org/officeDocument/2006/relationships/oleObject" Target="embeddings/oleObject855.bin"/><Relationship Id="rId1778" Type="http://schemas.openxmlformats.org/officeDocument/2006/relationships/image" Target="media/image904.wmf"/><Relationship Id="rId1779" Type="http://schemas.openxmlformats.org/officeDocument/2006/relationships/oleObject" Target="embeddings/oleObject856.bin"/><Relationship Id="rId1230" Type="http://schemas.openxmlformats.org/officeDocument/2006/relationships/oleObject" Target="embeddings/oleObject590.bin"/><Relationship Id="rId1231" Type="http://schemas.openxmlformats.org/officeDocument/2006/relationships/image" Target="media/image622.wmf"/><Relationship Id="rId1232" Type="http://schemas.openxmlformats.org/officeDocument/2006/relationships/oleObject" Target="embeddings/oleObject591.bin"/><Relationship Id="rId1233" Type="http://schemas.openxmlformats.org/officeDocument/2006/relationships/image" Target="media/image623.emf"/><Relationship Id="rId1234" Type="http://schemas.openxmlformats.org/officeDocument/2006/relationships/image" Target="media/image624.emf"/><Relationship Id="rId1235" Type="http://schemas.openxmlformats.org/officeDocument/2006/relationships/image" Target="media/image625.emf"/><Relationship Id="rId1236" Type="http://schemas.openxmlformats.org/officeDocument/2006/relationships/image" Target="media/image626.emf"/><Relationship Id="rId1237" Type="http://schemas.openxmlformats.org/officeDocument/2006/relationships/image" Target="media/image627.wmf"/><Relationship Id="rId1238" Type="http://schemas.openxmlformats.org/officeDocument/2006/relationships/oleObject" Target="embeddings/oleObject592.bin"/><Relationship Id="rId1239" Type="http://schemas.openxmlformats.org/officeDocument/2006/relationships/image" Target="media/image628.wmf"/><Relationship Id="rId2480" Type="http://schemas.openxmlformats.org/officeDocument/2006/relationships/image" Target="media/image1255.wmf"/><Relationship Id="rId2481" Type="http://schemas.openxmlformats.org/officeDocument/2006/relationships/oleObject" Target="embeddings/oleObject1207.bin"/><Relationship Id="rId2482" Type="http://schemas.openxmlformats.org/officeDocument/2006/relationships/image" Target="media/image1256.wmf"/><Relationship Id="rId2483" Type="http://schemas.openxmlformats.org/officeDocument/2006/relationships/oleObject" Target="embeddings/oleObject1208.bin"/><Relationship Id="rId2484" Type="http://schemas.openxmlformats.org/officeDocument/2006/relationships/image" Target="media/image1257.wmf"/><Relationship Id="rId2485" Type="http://schemas.openxmlformats.org/officeDocument/2006/relationships/oleObject" Target="embeddings/oleObject1209.bin"/><Relationship Id="rId2486" Type="http://schemas.openxmlformats.org/officeDocument/2006/relationships/image" Target="media/image1258.wmf"/><Relationship Id="rId2487" Type="http://schemas.openxmlformats.org/officeDocument/2006/relationships/oleObject" Target="embeddings/oleObject1210.bin"/><Relationship Id="rId2488" Type="http://schemas.openxmlformats.org/officeDocument/2006/relationships/image" Target="media/image1259.wmf"/><Relationship Id="rId2489" Type="http://schemas.openxmlformats.org/officeDocument/2006/relationships/oleObject" Target="embeddings/oleObject1211.bin"/><Relationship Id="rId840" Type="http://schemas.openxmlformats.org/officeDocument/2006/relationships/oleObject" Target="embeddings/oleObject413.bin"/><Relationship Id="rId841" Type="http://schemas.openxmlformats.org/officeDocument/2006/relationships/image" Target="media/image418.wmf"/><Relationship Id="rId842" Type="http://schemas.openxmlformats.org/officeDocument/2006/relationships/oleObject" Target="embeddings/oleObject414.bin"/><Relationship Id="rId843" Type="http://schemas.openxmlformats.org/officeDocument/2006/relationships/image" Target="media/image419.wmf"/><Relationship Id="rId844" Type="http://schemas.openxmlformats.org/officeDocument/2006/relationships/oleObject" Target="embeddings/oleObject415.bin"/><Relationship Id="rId845" Type="http://schemas.openxmlformats.org/officeDocument/2006/relationships/image" Target="media/image420.wmf"/><Relationship Id="rId846" Type="http://schemas.openxmlformats.org/officeDocument/2006/relationships/oleObject" Target="embeddings/oleObject416.bin"/><Relationship Id="rId847" Type="http://schemas.openxmlformats.org/officeDocument/2006/relationships/image" Target="media/image421.wmf"/><Relationship Id="rId848" Type="http://schemas.openxmlformats.org/officeDocument/2006/relationships/oleObject" Target="embeddings/oleObject417.bin"/><Relationship Id="rId849" Type="http://schemas.openxmlformats.org/officeDocument/2006/relationships/image" Target="media/image422.wmf"/><Relationship Id="rId1780" Type="http://schemas.openxmlformats.org/officeDocument/2006/relationships/image" Target="media/image905.wmf"/><Relationship Id="rId1781" Type="http://schemas.openxmlformats.org/officeDocument/2006/relationships/oleObject" Target="embeddings/oleObject857.bin"/><Relationship Id="rId1782" Type="http://schemas.openxmlformats.org/officeDocument/2006/relationships/image" Target="media/image906.wmf"/><Relationship Id="rId1783" Type="http://schemas.openxmlformats.org/officeDocument/2006/relationships/oleObject" Target="embeddings/oleObject858.bin"/><Relationship Id="rId1784" Type="http://schemas.openxmlformats.org/officeDocument/2006/relationships/image" Target="media/image907.wmf"/><Relationship Id="rId1785" Type="http://schemas.openxmlformats.org/officeDocument/2006/relationships/oleObject" Target="embeddings/oleObject859.bin"/><Relationship Id="rId1786" Type="http://schemas.openxmlformats.org/officeDocument/2006/relationships/image" Target="media/image908.wmf"/><Relationship Id="rId1787" Type="http://schemas.openxmlformats.org/officeDocument/2006/relationships/oleObject" Target="embeddings/oleObject860.bin"/><Relationship Id="rId1788" Type="http://schemas.openxmlformats.org/officeDocument/2006/relationships/image" Target="media/image909.wmf"/><Relationship Id="rId1789" Type="http://schemas.openxmlformats.org/officeDocument/2006/relationships/oleObject" Target="embeddings/oleObject861.bin"/><Relationship Id="rId300" Type="http://schemas.openxmlformats.org/officeDocument/2006/relationships/image" Target="media/image147.emf"/><Relationship Id="rId301" Type="http://schemas.openxmlformats.org/officeDocument/2006/relationships/oleObject" Target="embeddings/oleObject144.bin"/><Relationship Id="rId302" Type="http://schemas.openxmlformats.org/officeDocument/2006/relationships/image" Target="media/image148.emf"/><Relationship Id="rId303" Type="http://schemas.openxmlformats.org/officeDocument/2006/relationships/oleObject" Target="embeddings/oleObject145.bin"/><Relationship Id="rId304" Type="http://schemas.openxmlformats.org/officeDocument/2006/relationships/image" Target="media/image149.emf"/><Relationship Id="rId305" Type="http://schemas.openxmlformats.org/officeDocument/2006/relationships/oleObject" Target="embeddings/oleObject146.bin"/><Relationship Id="rId306" Type="http://schemas.openxmlformats.org/officeDocument/2006/relationships/image" Target="media/image150.emf"/><Relationship Id="rId307" Type="http://schemas.openxmlformats.org/officeDocument/2006/relationships/oleObject" Target="embeddings/oleObject147.bin"/><Relationship Id="rId308" Type="http://schemas.openxmlformats.org/officeDocument/2006/relationships/image" Target="media/image151.wmf"/><Relationship Id="rId309" Type="http://schemas.openxmlformats.org/officeDocument/2006/relationships/oleObject" Target="embeddings/oleObject148.bin"/><Relationship Id="rId1240" Type="http://schemas.openxmlformats.org/officeDocument/2006/relationships/oleObject" Target="embeddings/oleObject593.bin"/><Relationship Id="rId1241" Type="http://schemas.openxmlformats.org/officeDocument/2006/relationships/image" Target="media/image629.emf"/><Relationship Id="rId1242" Type="http://schemas.openxmlformats.org/officeDocument/2006/relationships/image" Target="media/image630.emf"/><Relationship Id="rId1243" Type="http://schemas.openxmlformats.org/officeDocument/2006/relationships/image" Target="media/image631.emf"/><Relationship Id="rId1244" Type="http://schemas.openxmlformats.org/officeDocument/2006/relationships/image" Target="media/image632.emf"/><Relationship Id="rId1245" Type="http://schemas.openxmlformats.org/officeDocument/2006/relationships/image" Target="media/image633.emf"/><Relationship Id="rId1246" Type="http://schemas.openxmlformats.org/officeDocument/2006/relationships/image" Target="media/image634.emf"/><Relationship Id="rId1247" Type="http://schemas.openxmlformats.org/officeDocument/2006/relationships/image" Target="media/image635.emf"/><Relationship Id="rId1248" Type="http://schemas.openxmlformats.org/officeDocument/2006/relationships/image" Target="media/image636.emf"/><Relationship Id="rId1249" Type="http://schemas.openxmlformats.org/officeDocument/2006/relationships/image" Target="media/image637.wmf"/><Relationship Id="rId2490" Type="http://schemas.openxmlformats.org/officeDocument/2006/relationships/image" Target="media/image1260.wmf"/><Relationship Id="rId2491" Type="http://schemas.openxmlformats.org/officeDocument/2006/relationships/oleObject" Target="embeddings/oleObject1212.bin"/><Relationship Id="rId2492" Type="http://schemas.openxmlformats.org/officeDocument/2006/relationships/image" Target="media/image1261.wmf"/><Relationship Id="rId2493" Type="http://schemas.openxmlformats.org/officeDocument/2006/relationships/oleObject" Target="embeddings/oleObject1213.bin"/><Relationship Id="rId2494" Type="http://schemas.openxmlformats.org/officeDocument/2006/relationships/image" Target="media/image1262.wmf"/><Relationship Id="rId2495" Type="http://schemas.openxmlformats.org/officeDocument/2006/relationships/oleObject" Target="embeddings/oleObject1214.bin"/><Relationship Id="rId2496" Type="http://schemas.openxmlformats.org/officeDocument/2006/relationships/image" Target="media/image1263.wmf"/><Relationship Id="rId2497" Type="http://schemas.openxmlformats.org/officeDocument/2006/relationships/oleObject" Target="embeddings/oleObject1215.bin"/><Relationship Id="rId2498" Type="http://schemas.openxmlformats.org/officeDocument/2006/relationships/image" Target="media/image1264.wmf"/><Relationship Id="rId2499" Type="http://schemas.openxmlformats.org/officeDocument/2006/relationships/oleObject" Target="embeddings/oleObject1216.bin"/><Relationship Id="rId850" Type="http://schemas.openxmlformats.org/officeDocument/2006/relationships/oleObject" Target="embeddings/oleObject418.bin"/><Relationship Id="rId851" Type="http://schemas.openxmlformats.org/officeDocument/2006/relationships/image" Target="media/image423.wmf"/><Relationship Id="rId852" Type="http://schemas.openxmlformats.org/officeDocument/2006/relationships/oleObject" Target="embeddings/oleObject419.bin"/><Relationship Id="rId853" Type="http://schemas.openxmlformats.org/officeDocument/2006/relationships/image" Target="media/image424.wmf"/><Relationship Id="rId854" Type="http://schemas.openxmlformats.org/officeDocument/2006/relationships/oleObject" Target="embeddings/oleObject420.bin"/><Relationship Id="rId855" Type="http://schemas.openxmlformats.org/officeDocument/2006/relationships/image" Target="media/image425.wmf"/><Relationship Id="rId856" Type="http://schemas.openxmlformats.org/officeDocument/2006/relationships/oleObject" Target="embeddings/oleObject421.bin"/><Relationship Id="rId857" Type="http://schemas.openxmlformats.org/officeDocument/2006/relationships/image" Target="media/image426.wmf"/><Relationship Id="rId858" Type="http://schemas.openxmlformats.org/officeDocument/2006/relationships/oleObject" Target="embeddings/oleObject422.bin"/><Relationship Id="rId859" Type="http://schemas.openxmlformats.org/officeDocument/2006/relationships/image" Target="media/image427.wmf"/><Relationship Id="rId1790" Type="http://schemas.openxmlformats.org/officeDocument/2006/relationships/image" Target="media/image910.wmf"/><Relationship Id="rId1791" Type="http://schemas.openxmlformats.org/officeDocument/2006/relationships/oleObject" Target="embeddings/oleObject862.bin"/><Relationship Id="rId1792" Type="http://schemas.openxmlformats.org/officeDocument/2006/relationships/image" Target="media/image911.wmf"/><Relationship Id="rId1793" Type="http://schemas.openxmlformats.org/officeDocument/2006/relationships/oleObject" Target="embeddings/oleObject863.bin"/><Relationship Id="rId1794" Type="http://schemas.openxmlformats.org/officeDocument/2006/relationships/image" Target="media/image912.wmf"/><Relationship Id="rId1795" Type="http://schemas.openxmlformats.org/officeDocument/2006/relationships/oleObject" Target="embeddings/oleObject864.bin"/><Relationship Id="rId1796" Type="http://schemas.openxmlformats.org/officeDocument/2006/relationships/image" Target="media/image913.wmf"/><Relationship Id="rId1797" Type="http://schemas.openxmlformats.org/officeDocument/2006/relationships/oleObject" Target="embeddings/oleObject865.bin"/><Relationship Id="rId1798" Type="http://schemas.openxmlformats.org/officeDocument/2006/relationships/image" Target="media/image914.emf"/><Relationship Id="rId1799" Type="http://schemas.openxmlformats.org/officeDocument/2006/relationships/oleObject" Target="embeddings/oleObject866.bin"/><Relationship Id="rId310" Type="http://schemas.openxmlformats.org/officeDocument/2006/relationships/image" Target="media/image152.wmf"/><Relationship Id="rId311" Type="http://schemas.openxmlformats.org/officeDocument/2006/relationships/oleObject" Target="embeddings/oleObject149.bin"/><Relationship Id="rId312" Type="http://schemas.openxmlformats.org/officeDocument/2006/relationships/image" Target="media/image153.wmf"/><Relationship Id="rId313" Type="http://schemas.openxmlformats.org/officeDocument/2006/relationships/oleObject" Target="embeddings/oleObject150.bin"/><Relationship Id="rId314" Type="http://schemas.openxmlformats.org/officeDocument/2006/relationships/image" Target="media/image154.wmf"/><Relationship Id="rId315" Type="http://schemas.openxmlformats.org/officeDocument/2006/relationships/oleObject" Target="embeddings/oleObject151.bin"/><Relationship Id="rId316" Type="http://schemas.openxmlformats.org/officeDocument/2006/relationships/image" Target="media/image155.wmf"/><Relationship Id="rId317" Type="http://schemas.openxmlformats.org/officeDocument/2006/relationships/oleObject" Target="embeddings/oleObject152.bin"/><Relationship Id="rId318" Type="http://schemas.openxmlformats.org/officeDocument/2006/relationships/image" Target="media/image156.wmf"/><Relationship Id="rId319" Type="http://schemas.openxmlformats.org/officeDocument/2006/relationships/oleObject" Target="embeddings/oleObject153.bin"/><Relationship Id="rId1250" Type="http://schemas.openxmlformats.org/officeDocument/2006/relationships/oleObject" Target="embeddings/oleObject594.bin"/><Relationship Id="rId1251" Type="http://schemas.openxmlformats.org/officeDocument/2006/relationships/image" Target="media/image638.wmf"/><Relationship Id="rId1252" Type="http://schemas.openxmlformats.org/officeDocument/2006/relationships/oleObject" Target="embeddings/oleObject595.bin"/><Relationship Id="rId1253" Type="http://schemas.openxmlformats.org/officeDocument/2006/relationships/image" Target="media/image639.wmf"/><Relationship Id="rId1254" Type="http://schemas.openxmlformats.org/officeDocument/2006/relationships/oleObject" Target="embeddings/oleObject596.bin"/><Relationship Id="rId1255" Type="http://schemas.openxmlformats.org/officeDocument/2006/relationships/image" Target="media/image640.wmf"/><Relationship Id="rId1256" Type="http://schemas.openxmlformats.org/officeDocument/2006/relationships/oleObject" Target="embeddings/oleObject597.bin"/><Relationship Id="rId1257" Type="http://schemas.openxmlformats.org/officeDocument/2006/relationships/image" Target="media/image641.wmf"/><Relationship Id="rId1258" Type="http://schemas.openxmlformats.org/officeDocument/2006/relationships/oleObject" Target="embeddings/oleObject598.bin"/><Relationship Id="rId1259" Type="http://schemas.openxmlformats.org/officeDocument/2006/relationships/image" Target="media/image642.wmf"/><Relationship Id="rId860" Type="http://schemas.openxmlformats.org/officeDocument/2006/relationships/oleObject" Target="embeddings/oleObject423.bin"/><Relationship Id="rId861" Type="http://schemas.openxmlformats.org/officeDocument/2006/relationships/image" Target="media/image428.wmf"/><Relationship Id="rId862" Type="http://schemas.openxmlformats.org/officeDocument/2006/relationships/oleObject" Target="embeddings/oleObject424.bin"/><Relationship Id="rId863" Type="http://schemas.openxmlformats.org/officeDocument/2006/relationships/image" Target="media/image429.wmf"/><Relationship Id="rId864" Type="http://schemas.openxmlformats.org/officeDocument/2006/relationships/oleObject" Target="embeddings/oleObject425.bin"/><Relationship Id="rId865" Type="http://schemas.openxmlformats.org/officeDocument/2006/relationships/image" Target="media/image430.wmf"/><Relationship Id="rId866" Type="http://schemas.openxmlformats.org/officeDocument/2006/relationships/oleObject" Target="embeddings/oleObject426.bin"/><Relationship Id="rId867" Type="http://schemas.openxmlformats.org/officeDocument/2006/relationships/image" Target="media/image431.wmf"/><Relationship Id="rId868" Type="http://schemas.openxmlformats.org/officeDocument/2006/relationships/oleObject" Target="embeddings/oleObject427.bin"/><Relationship Id="rId869" Type="http://schemas.openxmlformats.org/officeDocument/2006/relationships/image" Target="media/image432.wmf"/><Relationship Id="rId320" Type="http://schemas.openxmlformats.org/officeDocument/2006/relationships/image" Target="media/image157.wmf"/><Relationship Id="rId321" Type="http://schemas.openxmlformats.org/officeDocument/2006/relationships/oleObject" Target="embeddings/oleObject154.bin"/><Relationship Id="rId322" Type="http://schemas.openxmlformats.org/officeDocument/2006/relationships/image" Target="media/image158.wmf"/><Relationship Id="rId323" Type="http://schemas.openxmlformats.org/officeDocument/2006/relationships/oleObject" Target="embeddings/oleObject155.bin"/><Relationship Id="rId324" Type="http://schemas.openxmlformats.org/officeDocument/2006/relationships/image" Target="media/image159.wmf"/><Relationship Id="rId325" Type="http://schemas.openxmlformats.org/officeDocument/2006/relationships/oleObject" Target="embeddings/oleObject156.bin"/><Relationship Id="rId326" Type="http://schemas.openxmlformats.org/officeDocument/2006/relationships/image" Target="media/image160.wmf"/><Relationship Id="rId327" Type="http://schemas.openxmlformats.org/officeDocument/2006/relationships/oleObject" Target="embeddings/oleObject157.bin"/><Relationship Id="rId328" Type="http://schemas.openxmlformats.org/officeDocument/2006/relationships/image" Target="media/image161.wmf"/><Relationship Id="rId329" Type="http://schemas.openxmlformats.org/officeDocument/2006/relationships/oleObject" Target="embeddings/oleObject158.bin"/><Relationship Id="rId1260" Type="http://schemas.openxmlformats.org/officeDocument/2006/relationships/oleObject" Target="embeddings/oleObject599.bin"/><Relationship Id="rId1261" Type="http://schemas.openxmlformats.org/officeDocument/2006/relationships/image" Target="media/image643.wmf"/><Relationship Id="rId1262" Type="http://schemas.openxmlformats.org/officeDocument/2006/relationships/oleObject" Target="embeddings/oleObject600.bin"/><Relationship Id="rId1263" Type="http://schemas.openxmlformats.org/officeDocument/2006/relationships/image" Target="media/image644.wmf"/><Relationship Id="rId1264" Type="http://schemas.openxmlformats.org/officeDocument/2006/relationships/oleObject" Target="embeddings/oleObject601.bin"/><Relationship Id="rId1265" Type="http://schemas.openxmlformats.org/officeDocument/2006/relationships/image" Target="media/image645.wmf"/><Relationship Id="rId1266" Type="http://schemas.openxmlformats.org/officeDocument/2006/relationships/oleObject" Target="embeddings/oleObject602.bin"/><Relationship Id="rId1267" Type="http://schemas.openxmlformats.org/officeDocument/2006/relationships/image" Target="media/image646.wmf"/><Relationship Id="rId1268" Type="http://schemas.openxmlformats.org/officeDocument/2006/relationships/oleObject" Target="embeddings/oleObject603.bin"/><Relationship Id="rId1269" Type="http://schemas.openxmlformats.org/officeDocument/2006/relationships/image" Target="media/image647.wmf"/><Relationship Id="rId870" Type="http://schemas.openxmlformats.org/officeDocument/2006/relationships/oleObject" Target="embeddings/oleObject428.bin"/><Relationship Id="rId871" Type="http://schemas.openxmlformats.org/officeDocument/2006/relationships/image" Target="media/image433.wmf"/><Relationship Id="rId872" Type="http://schemas.openxmlformats.org/officeDocument/2006/relationships/oleObject" Target="embeddings/oleObject429.bin"/><Relationship Id="rId873" Type="http://schemas.openxmlformats.org/officeDocument/2006/relationships/image" Target="media/image434.wmf"/><Relationship Id="rId874" Type="http://schemas.openxmlformats.org/officeDocument/2006/relationships/oleObject" Target="embeddings/oleObject430.bin"/><Relationship Id="rId875" Type="http://schemas.openxmlformats.org/officeDocument/2006/relationships/image" Target="media/image435.wmf"/><Relationship Id="rId876" Type="http://schemas.openxmlformats.org/officeDocument/2006/relationships/oleObject" Target="embeddings/oleObject431.bin"/><Relationship Id="rId877" Type="http://schemas.openxmlformats.org/officeDocument/2006/relationships/image" Target="media/image436.wmf"/><Relationship Id="rId878" Type="http://schemas.openxmlformats.org/officeDocument/2006/relationships/oleObject" Target="embeddings/oleObject432.bin"/><Relationship Id="rId879" Type="http://schemas.openxmlformats.org/officeDocument/2006/relationships/image" Target="media/image437.wmf"/><Relationship Id="rId330" Type="http://schemas.openxmlformats.org/officeDocument/2006/relationships/image" Target="media/image162.wmf"/><Relationship Id="rId331" Type="http://schemas.openxmlformats.org/officeDocument/2006/relationships/oleObject" Target="embeddings/oleObject159.bin"/><Relationship Id="rId332" Type="http://schemas.openxmlformats.org/officeDocument/2006/relationships/image" Target="media/image163.wmf"/><Relationship Id="rId333" Type="http://schemas.openxmlformats.org/officeDocument/2006/relationships/oleObject" Target="embeddings/oleObject160.bin"/><Relationship Id="rId334" Type="http://schemas.openxmlformats.org/officeDocument/2006/relationships/image" Target="media/image164.wmf"/><Relationship Id="rId335" Type="http://schemas.openxmlformats.org/officeDocument/2006/relationships/oleObject" Target="embeddings/oleObject161.bin"/><Relationship Id="rId336" Type="http://schemas.openxmlformats.org/officeDocument/2006/relationships/image" Target="media/image165.wmf"/><Relationship Id="rId337" Type="http://schemas.openxmlformats.org/officeDocument/2006/relationships/oleObject" Target="embeddings/oleObject162.bin"/><Relationship Id="rId338" Type="http://schemas.openxmlformats.org/officeDocument/2006/relationships/image" Target="media/image166.wmf"/><Relationship Id="rId339" Type="http://schemas.openxmlformats.org/officeDocument/2006/relationships/oleObject" Target="embeddings/oleObject163.bin"/><Relationship Id="rId1270" Type="http://schemas.openxmlformats.org/officeDocument/2006/relationships/oleObject" Target="embeddings/oleObject604.bin"/><Relationship Id="rId1271" Type="http://schemas.openxmlformats.org/officeDocument/2006/relationships/image" Target="media/image648.wmf"/><Relationship Id="rId2700" Type="http://schemas.openxmlformats.org/officeDocument/2006/relationships/image" Target="media/image1365.wmf"/><Relationship Id="rId2701" Type="http://schemas.openxmlformats.org/officeDocument/2006/relationships/oleObject" Target="embeddings/oleObject1317.bin"/><Relationship Id="rId2702" Type="http://schemas.openxmlformats.org/officeDocument/2006/relationships/image" Target="media/image1366.wmf"/><Relationship Id="rId2703" Type="http://schemas.openxmlformats.org/officeDocument/2006/relationships/oleObject" Target="embeddings/oleObject1318.bin"/><Relationship Id="rId2704" Type="http://schemas.openxmlformats.org/officeDocument/2006/relationships/image" Target="media/image1367.wmf"/><Relationship Id="rId2705" Type="http://schemas.openxmlformats.org/officeDocument/2006/relationships/oleObject" Target="embeddings/oleObject1319.bin"/><Relationship Id="rId2706" Type="http://schemas.openxmlformats.org/officeDocument/2006/relationships/image" Target="media/image1368.wmf"/><Relationship Id="rId2707" Type="http://schemas.openxmlformats.org/officeDocument/2006/relationships/oleObject" Target="embeddings/oleObject1320.bin"/><Relationship Id="rId2708" Type="http://schemas.openxmlformats.org/officeDocument/2006/relationships/image" Target="media/image1369.wmf"/><Relationship Id="rId2709" Type="http://schemas.openxmlformats.org/officeDocument/2006/relationships/oleObject" Target="embeddings/oleObject1321.bin"/><Relationship Id="rId1272" Type="http://schemas.openxmlformats.org/officeDocument/2006/relationships/oleObject" Target="embeddings/oleObject605.bin"/><Relationship Id="rId1273" Type="http://schemas.openxmlformats.org/officeDocument/2006/relationships/image" Target="media/image649.wmf"/><Relationship Id="rId1274" Type="http://schemas.openxmlformats.org/officeDocument/2006/relationships/oleObject" Target="embeddings/oleObject606.bin"/><Relationship Id="rId1275" Type="http://schemas.openxmlformats.org/officeDocument/2006/relationships/image" Target="media/image650.wmf"/><Relationship Id="rId1276" Type="http://schemas.openxmlformats.org/officeDocument/2006/relationships/oleObject" Target="embeddings/oleObject607.bin"/><Relationship Id="rId1277" Type="http://schemas.openxmlformats.org/officeDocument/2006/relationships/image" Target="media/image651.wmf"/><Relationship Id="rId1278" Type="http://schemas.openxmlformats.org/officeDocument/2006/relationships/oleObject" Target="embeddings/oleObject608.bin"/><Relationship Id="rId1279" Type="http://schemas.openxmlformats.org/officeDocument/2006/relationships/image" Target="media/image652.wmf"/><Relationship Id="rId880" Type="http://schemas.openxmlformats.org/officeDocument/2006/relationships/oleObject" Target="embeddings/oleObject433.bin"/><Relationship Id="rId881" Type="http://schemas.openxmlformats.org/officeDocument/2006/relationships/image" Target="media/image438.wmf"/><Relationship Id="rId882" Type="http://schemas.openxmlformats.org/officeDocument/2006/relationships/oleObject" Target="embeddings/oleObject434.bin"/><Relationship Id="rId883" Type="http://schemas.openxmlformats.org/officeDocument/2006/relationships/image" Target="media/image439.emf"/><Relationship Id="rId884" Type="http://schemas.openxmlformats.org/officeDocument/2006/relationships/oleObject" Target="embeddings/oleObject435.bin"/><Relationship Id="rId885" Type="http://schemas.openxmlformats.org/officeDocument/2006/relationships/image" Target="media/image440.wmf"/><Relationship Id="rId886" Type="http://schemas.openxmlformats.org/officeDocument/2006/relationships/oleObject" Target="embeddings/oleObject436.bin"/><Relationship Id="rId887" Type="http://schemas.openxmlformats.org/officeDocument/2006/relationships/image" Target="media/image441.wmf"/><Relationship Id="rId888" Type="http://schemas.openxmlformats.org/officeDocument/2006/relationships/oleObject" Target="embeddings/oleObject437.bin"/><Relationship Id="rId889" Type="http://schemas.openxmlformats.org/officeDocument/2006/relationships/image" Target="media/image442.wmf"/><Relationship Id="rId340" Type="http://schemas.openxmlformats.org/officeDocument/2006/relationships/image" Target="media/image167.wmf"/><Relationship Id="rId341" Type="http://schemas.openxmlformats.org/officeDocument/2006/relationships/oleObject" Target="embeddings/oleObject164.bin"/><Relationship Id="rId342" Type="http://schemas.openxmlformats.org/officeDocument/2006/relationships/image" Target="media/image168.wmf"/><Relationship Id="rId343" Type="http://schemas.openxmlformats.org/officeDocument/2006/relationships/oleObject" Target="embeddings/oleObject165.bin"/><Relationship Id="rId344" Type="http://schemas.openxmlformats.org/officeDocument/2006/relationships/image" Target="media/image169.wmf"/><Relationship Id="rId345" Type="http://schemas.openxmlformats.org/officeDocument/2006/relationships/oleObject" Target="embeddings/oleObject166.bin"/><Relationship Id="rId346" Type="http://schemas.openxmlformats.org/officeDocument/2006/relationships/image" Target="media/image170.wmf"/><Relationship Id="rId347" Type="http://schemas.openxmlformats.org/officeDocument/2006/relationships/oleObject" Target="embeddings/oleObject167.bin"/><Relationship Id="rId348" Type="http://schemas.openxmlformats.org/officeDocument/2006/relationships/image" Target="media/image171.wmf"/><Relationship Id="rId349" Type="http://schemas.openxmlformats.org/officeDocument/2006/relationships/oleObject" Target="embeddings/oleObject168.bin"/><Relationship Id="rId1280" Type="http://schemas.openxmlformats.org/officeDocument/2006/relationships/oleObject" Target="embeddings/oleObject609.bin"/><Relationship Id="rId1281" Type="http://schemas.openxmlformats.org/officeDocument/2006/relationships/image" Target="media/image653.wmf"/><Relationship Id="rId2710" Type="http://schemas.openxmlformats.org/officeDocument/2006/relationships/image" Target="media/image1370.wmf"/><Relationship Id="rId2711" Type="http://schemas.openxmlformats.org/officeDocument/2006/relationships/oleObject" Target="embeddings/oleObject1322.bin"/><Relationship Id="rId2712" Type="http://schemas.openxmlformats.org/officeDocument/2006/relationships/image" Target="media/image1371.wmf"/><Relationship Id="rId2713" Type="http://schemas.openxmlformats.org/officeDocument/2006/relationships/oleObject" Target="embeddings/oleObject1323.bin"/><Relationship Id="rId2714" Type="http://schemas.openxmlformats.org/officeDocument/2006/relationships/image" Target="media/image1372.wmf"/><Relationship Id="rId2715" Type="http://schemas.openxmlformats.org/officeDocument/2006/relationships/oleObject" Target="embeddings/oleObject1324.bin"/><Relationship Id="rId2716" Type="http://schemas.openxmlformats.org/officeDocument/2006/relationships/image" Target="media/image1373.wmf"/><Relationship Id="rId2717" Type="http://schemas.openxmlformats.org/officeDocument/2006/relationships/oleObject" Target="embeddings/oleObject1325.bin"/><Relationship Id="rId2718" Type="http://schemas.openxmlformats.org/officeDocument/2006/relationships/image" Target="media/image1374.wmf"/><Relationship Id="rId2719" Type="http://schemas.openxmlformats.org/officeDocument/2006/relationships/oleObject" Target="embeddings/oleObject1326.bin"/><Relationship Id="rId1282" Type="http://schemas.openxmlformats.org/officeDocument/2006/relationships/oleObject" Target="embeddings/oleObject610.bin"/><Relationship Id="rId1283" Type="http://schemas.openxmlformats.org/officeDocument/2006/relationships/image" Target="media/image654.wmf"/><Relationship Id="rId1284" Type="http://schemas.openxmlformats.org/officeDocument/2006/relationships/oleObject" Target="embeddings/oleObject611.bin"/><Relationship Id="rId1285" Type="http://schemas.openxmlformats.org/officeDocument/2006/relationships/image" Target="media/image655.wmf"/><Relationship Id="rId1286" Type="http://schemas.openxmlformats.org/officeDocument/2006/relationships/oleObject" Target="embeddings/oleObject612.bin"/><Relationship Id="rId1287" Type="http://schemas.openxmlformats.org/officeDocument/2006/relationships/image" Target="media/image656.wmf"/><Relationship Id="rId1288" Type="http://schemas.openxmlformats.org/officeDocument/2006/relationships/oleObject" Target="embeddings/oleObject613.bin"/><Relationship Id="rId1289" Type="http://schemas.openxmlformats.org/officeDocument/2006/relationships/image" Target="media/image657.wmf"/><Relationship Id="rId890" Type="http://schemas.openxmlformats.org/officeDocument/2006/relationships/oleObject" Target="embeddings/oleObject438.bin"/><Relationship Id="rId891" Type="http://schemas.openxmlformats.org/officeDocument/2006/relationships/image" Target="media/image443.wmf"/><Relationship Id="rId892" Type="http://schemas.openxmlformats.org/officeDocument/2006/relationships/oleObject" Target="embeddings/oleObject439.bin"/><Relationship Id="rId893" Type="http://schemas.openxmlformats.org/officeDocument/2006/relationships/image" Target="media/image444.wmf"/><Relationship Id="rId894" Type="http://schemas.openxmlformats.org/officeDocument/2006/relationships/oleObject" Target="embeddings/oleObject440.bin"/><Relationship Id="rId895" Type="http://schemas.openxmlformats.org/officeDocument/2006/relationships/image" Target="media/image445.wmf"/><Relationship Id="rId896" Type="http://schemas.openxmlformats.org/officeDocument/2006/relationships/oleObject" Target="embeddings/oleObject441.bin"/><Relationship Id="rId897" Type="http://schemas.openxmlformats.org/officeDocument/2006/relationships/image" Target="media/image446.wmf"/><Relationship Id="rId898" Type="http://schemas.openxmlformats.org/officeDocument/2006/relationships/oleObject" Target="embeddings/oleObject442.bin"/><Relationship Id="rId899" Type="http://schemas.openxmlformats.org/officeDocument/2006/relationships/image" Target="media/image447.wmf"/><Relationship Id="rId350" Type="http://schemas.openxmlformats.org/officeDocument/2006/relationships/image" Target="media/image172.wmf"/><Relationship Id="rId351" Type="http://schemas.openxmlformats.org/officeDocument/2006/relationships/oleObject" Target="embeddings/oleObject169.bin"/><Relationship Id="rId352" Type="http://schemas.openxmlformats.org/officeDocument/2006/relationships/image" Target="media/image173.wmf"/><Relationship Id="rId353" Type="http://schemas.openxmlformats.org/officeDocument/2006/relationships/oleObject" Target="embeddings/oleObject170.bin"/><Relationship Id="rId354" Type="http://schemas.openxmlformats.org/officeDocument/2006/relationships/image" Target="media/image174.wmf"/><Relationship Id="rId355" Type="http://schemas.openxmlformats.org/officeDocument/2006/relationships/oleObject" Target="embeddings/oleObject171.bin"/><Relationship Id="rId356" Type="http://schemas.openxmlformats.org/officeDocument/2006/relationships/image" Target="media/image175.wmf"/><Relationship Id="rId357" Type="http://schemas.openxmlformats.org/officeDocument/2006/relationships/oleObject" Target="embeddings/oleObject172.bin"/><Relationship Id="rId358" Type="http://schemas.openxmlformats.org/officeDocument/2006/relationships/image" Target="media/image176.wmf"/><Relationship Id="rId359" Type="http://schemas.openxmlformats.org/officeDocument/2006/relationships/oleObject" Target="embeddings/oleObject173.bin"/><Relationship Id="rId1290" Type="http://schemas.openxmlformats.org/officeDocument/2006/relationships/oleObject" Target="embeddings/oleObject614.bin"/><Relationship Id="rId1291" Type="http://schemas.openxmlformats.org/officeDocument/2006/relationships/image" Target="media/image658.wmf"/><Relationship Id="rId2720" Type="http://schemas.openxmlformats.org/officeDocument/2006/relationships/image" Target="media/image1375.wmf"/><Relationship Id="rId2721" Type="http://schemas.openxmlformats.org/officeDocument/2006/relationships/oleObject" Target="embeddings/oleObject1327.bin"/><Relationship Id="rId2722" Type="http://schemas.openxmlformats.org/officeDocument/2006/relationships/image" Target="media/image1376.wmf"/><Relationship Id="rId2723" Type="http://schemas.openxmlformats.org/officeDocument/2006/relationships/oleObject" Target="embeddings/oleObject1328.bin"/><Relationship Id="rId2724" Type="http://schemas.openxmlformats.org/officeDocument/2006/relationships/image" Target="media/image1377.wmf"/><Relationship Id="rId2725" Type="http://schemas.openxmlformats.org/officeDocument/2006/relationships/oleObject" Target="embeddings/oleObject1329.bin"/><Relationship Id="rId2726" Type="http://schemas.openxmlformats.org/officeDocument/2006/relationships/image" Target="media/image1378.wmf"/><Relationship Id="rId2727" Type="http://schemas.openxmlformats.org/officeDocument/2006/relationships/oleObject" Target="embeddings/oleObject1330.bin"/><Relationship Id="rId2728" Type="http://schemas.openxmlformats.org/officeDocument/2006/relationships/image" Target="media/image1379.wmf"/><Relationship Id="rId2729" Type="http://schemas.openxmlformats.org/officeDocument/2006/relationships/oleObject" Target="embeddings/oleObject1331.bin"/><Relationship Id="rId1292" Type="http://schemas.openxmlformats.org/officeDocument/2006/relationships/oleObject" Target="embeddings/oleObject615.bin"/><Relationship Id="rId1293" Type="http://schemas.openxmlformats.org/officeDocument/2006/relationships/image" Target="media/image659.wmf"/><Relationship Id="rId1294" Type="http://schemas.openxmlformats.org/officeDocument/2006/relationships/oleObject" Target="embeddings/oleObject616.bin"/><Relationship Id="rId1295" Type="http://schemas.openxmlformats.org/officeDocument/2006/relationships/image" Target="media/image660.emf"/><Relationship Id="rId1296" Type="http://schemas.openxmlformats.org/officeDocument/2006/relationships/oleObject" Target="embeddings/oleObject617.bin"/><Relationship Id="rId1297" Type="http://schemas.openxmlformats.org/officeDocument/2006/relationships/image" Target="media/image661.emf"/><Relationship Id="rId1298" Type="http://schemas.openxmlformats.org/officeDocument/2006/relationships/oleObject" Target="embeddings/oleObject618.bin"/><Relationship Id="rId1299" Type="http://schemas.openxmlformats.org/officeDocument/2006/relationships/image" Target="media/image662.emf"/><Relationship Id="rId360" Type="http://schemas.openxmlformats.org/officeDocument/2006/relationships/image" Target="media/image177.wmf"/><Relationship Id="rId361" Type="http://schemas.openxmlformats.org/officeDocument/2006/relationships/oleObject" Target="embeddings/oleObject174.bin"/><Relationship Id="rId362" Type="http://schemas.openxmlformats.org/officeDocument/2006/relationships/image" Target="media/image178.wmf"/><Relationship Id="rId363" Type="http://schemas.openxmlformats.org/officeDocument/2006/relationships/oleObject" Target="embeddings/oleObject175.bin"/><Relationship Id="rId364" Type="http://schemas.openxmlformats.org/officeDocument/2006/relationships/image" Target="media/image179.wmf"/><Relationship Id="rId365" Type="http://schemas.openxmlformats.org/officeDocument/2006/relationships/oleObject" Target="embeddings/oleObject176.bin"/><Relationship Id="rId366" Type="http://schemas.openxmlformats.org/officeDocument/2006/relationships/image" Target="media/image180.wmf"/><Relationship Id="rId367" Type="http://schemas.openxmlformats.org/officeDocument/2006/relationships/oleObject" Target="embeddings/oleObject177.bin"/><Relationship Id="rId368" Type="http://schemas.openxmlformats.org/officeDocument/2006/relationships/image" Target="media/image181.wmf"/><Relationship Id="rId369" Type="http://schemas.openxmlformats.org/officeDocument/2006/relationships/oleObject" Target="embeddings/oleObject178.bin"/><Relationship Id="rId2730" Type="http://schemas.openxmlformats.org/officeDocument/2006/relationships/image" Target="media/image1380.wmf"/><Relationship Id="rId2731" Type="http://schemas.openxmlformats.org/officeDocument/2006/relationships/oleObject" Target="embeddings/oleObject1332.bin"/><Relationship Id="rId2732" Type="http://schemas.openxmlformats.org/officeDocument/2006/relationships/image" Target="media/image1381.wmf"/><Relationship Id="rId2733" Type="http://schemas.openxmlformats.org/officeDocument/2006/relationships/oleObject" Target="embeddings/oleObject1333.bin"/><Relationship Id="rId2734" Type="http://schemas.openxmlformats.org/officeDocument/2006/relationships/image" Target="media/image1382.wmf"/><Relationship Id="rId2735" Type="http://schemas.openxmlformats.org/officeDocument/2006/relationships/oleObject" Target="embeddings/oleObject1334.bin"/><Relationship Id="rId2736" Type="http://schemas.openxmlformats.org/officeDocument/2006/relationships/image" Target="media/image1383.wmf"/><Relationship Id="rId2737" Type="http://schemas.openxmlformats.org/officeDocument/2006/relationships/oleObject" Target="embeddings/oleObject1335.bin"/><Relationship Id="rId2738" Type="http://schemas.openxmlformats.org/officeDocument/2006/relationships/image" Target="media/image1384.wmf"/><Relationship Id="rId2739" Type="http://schemas.openxmlformats.org/officeDocument/2006/relationships/oleObject" Target="embeddings/oleObject1336.bin"/><Relationship Id="rId370" Type="http://schemas.openxmlformats.org/officeDocument/2006/relationships/image" Target="media/image182.wmf"/><Relationship Id="rId371" Type="http://schemas.openxmlformats.org/officeDocument/2006/relationships/oleObject" Target="embeddings/oleObject179.bin"/><Relationship Id="rId372" Type="http://schemas.openxmlformats.org/officeDocument/2006/relationships/image" Target="media/image183.wmf"/><Relationship Id="rId373" Type="http://schemas.openxmlformats.org/officeDocument/2006/relationships/oleObject" Target="embeddings/oleObject180.bin"/><Relationship Id="rId374" Type="http://schemas.openxmlformats.org/officeDocument/2006/relationships/image" Target="media/image184.wmf"/><Relationship Id="rId375" Type="http://schemas.openxmlformats.org/officeDocument/2006/relationships/oleObject" Target="embeddings/oleObject181.bin"/><Relationship Id="rId376" Type="http://schemas.openxmlformats.org/officeDocument/2006/relationships/image" Target="media/image185.wmf"/><Relationship Id="rId377" Type="http://schemas.openxmlformats.org/officeDocument/2006/relationships/oleObject" Target="embeddings/oleObject182.bin"/><Relationship Id="rId378" Type="http://schemas.openxmlformats.org/officeDocument/2006/relationships/image" Target="media/image186.wmf"/><Relationship Id="rId379" Type="http://schemas.openxmlformats.org/officeDocument/2006/relationships/oleObject" Target="embeddings/oleObject183.bin"/><Relationship Id="rId2740" Type="http://schemas.openxmlformats.org/officeDocument/2006/relationships/image" Target="media/image1385.wmf"/><Relationship Id="rId2741" Type="http://schemas.openxmlformats.org/officeDocument/2006/relationships/oleObject" Target="embeddings/oleObject1337.bin"/><Relationship Id="rId2742" Type="http://schemas.openxmlformats.org/officeDocument/2006/relationships/image" Target="media/image1386.wmf"/><Relationship Id="rId2743" Type="http://schemas.openxmlformats.org/officeDocument/2006/relationships/oleObject" Target="embeddings/oleObject1338.bin"/><Relationship Id="rId2744" Type="http://schemas.openxmlformats.org/officeDocument/2006/relationships/image" Target="media/image1387.wmf"/><Relationship Id="rId2745" Type="http://schemas.openxmlformats.org/officeDocument/2006/relationships/oleObject" Target="embeddings/oleObject1339.bin"/><Relationship Id="rId2746" Type="http://schemas.openxmlformats.org/officeDocument/2006/relationships/image" Target="media/image1388.wmf"/><Relationship Id="rId2747" Type="http://schemas.openxmlformats.org/officeDocument/2006/relationships/oleObject" Target="embeddings/oleObject1340.bin"/><Relationship Id="rId2748" Type="http://schemas.openxmlformats.org/officeDocument/2006/relationships/image" Target="media/image1389.wmf"/><Relationship Id="rId2749" Type="http://schemas.openxmlformats.org/officeDocument/2006/relationships/oleObject" Target="embeddings/oleObject1341.bin"/><Relationship Id="rId2200" Type="http://schemas.openxmlformats.org/officeDocument/2006/relationships/image" Target="media/image1115.wmf"/><Relationship Id="rId2201" Type="http://schemas.openxmlformats.org/officeDocument/2006/relationships/oleObject" Target="embeddings/oleObject1067.bin"/><Relationship Id="rId2202" Type="http://schemas.openxmlformats.org/officeDocument/2006/relationships/image" Target="media/image1116.wmf"/><Relationship Id="rId2203" Type="http://schemas.openxmlformats.org/officeDocument/2006/relationships/oleObject" Target="embeddings/oleObject1068.bin"/><Relationship Id="rId2204" Type="http://schemas.openxmlformats.org/officeDocument/2006/relationships/image" Target="media/image1117.wmf"/><Relationship Id="rId2205" Type="http://schemas.openxmlformats.org/officeDocument/2006/relationships/oleObject" Target="embeddings/oleObject1069.bin"/><Relationship Id="rId2206" Type="http://schemas.openxmlformats.org/officeDocument/2006/relationships/image" Target="media/image1118.wmf"/><Relationship Id="rId2207" Type="http://schemas.openxmlformats.org/officeDocument/2006/relationships/oleObject" Target="embeddings/oleObject1070.bin"/><Relationship Id="rId2208" Type="http://schemas.openxmlformats.org/officeDocument/2006/relationships/image" Target="media/image1119.wmf"/><Relationship Id="rId2209" Type="http://schemas.openxmlformats.org/officeDocument/2006/relationships/oleObject" Target="embeddings/oleObject1071.bin"/><Relationship Id="rId1500" Type="http://schemas.openxmlformats.org/officeDocument/2006/relationships/oleObject" Target="embeddings/oleObject719.bin"/><Relationship Id="rId1501" Type="http://schemas.openxmlformats.org/officeDocument/2006/relationships/image" Target="media/image763.emf"/><Relationship Id="rId1502" Type="http://schemas.openxmlformats.org/officeDocument/2006/relationships/oleObject" Target="embeddings/oleObject720.bin"/><Relationship Id="rId1503" Type="http://schemas.openxmlformats.org/officeDocument/2006/relationships/image" Target="media/image764.emf"/><Relationship Id="rId1504" Type="http://schemas.openxmlformats.org/officeDocument/2006/relationships/oleObject" Target="embeddings/oleObject721.bin"/><Relationship Id="rId1505" Type="http://schemas.openxmlformats.org/officeDocument/2006/relationships/image" Target="media/image765.emf"/><Relationship Id="rId1506" Type="http://schemas.openxmlformats.org/officeDocument/2006/relationships/oleObject" Target="embeddings/oleObject722.bin"/><Relationship Id="rId1507" Type="http://schemas.openxmlformats.org/officeDocument/2006/relationships/image" Target="media/image766.emf"/><Relationship Id="rId1508" Type="http://schemas.openxmlformats.org/officeDocument/2006/relationships/oleObject" Target="embeddings/oleObject723.bin"/><Relationship Id="rId1509" Type="http://schemas.openxmlformats.org/officeDocument/2006/relationships/image" Target="media/image767.emf"/><Relationship Id="rId380" Type="http://schemas.openxmlformats.org/officeDocument/2006/relationships/image" Target="media/image187.wmf"/><Relationship Id="rId381" Type="http://schemas.openxmlformats.org/officeDocument/2006/relationships/oleObject" Target="embeddings/oleObject184.bin"/><Relationship Id="rId382" Type="http://schemas.openxmlformats.org/officeDocument/2006/relationships/image" Target="media/image188.wmf"/><Relationship Id="rId383" Type="http://schemas.openxmlformats.org/officeDocument/2006/relationships/oleObject" Target="embeddings/oleObject185.bin"/><Relationship Id="rId384" Type="http://schemas.openxmlformats.org/officeDocument/2006/relationships/image" Target="media/image189.wmf"/><Relationship Id="rId385" Type="http://schemas.openxmlformats.org/officeDocument/2006/relationships/oleObject" Target="embeddings/oleObject186.bin"/><Relationship Id="rId386" Type="http://schemas.openxmlformats.org/officeDocument/2006/relationships/image" Target="media/image190.wmf"/><Relationship Id="rId387" Type="http://schemas.openxmlformats.org/officeDocument/2006/relationships/oleObject" Target="embeddings/oleObject187.bin"/><Relationship Id="rId388" Type="http://schemas.openxmlformats.org/officeDocument/2006/relationships/image" Target="media/image191.wmf"/><Relationship Id="rId389" Type="http://schemas.openxmlformats.org/officeDocument/2006/relationships/oleObject" Target="embeddings/oleObject188.bin"/><Relationship Id="rId2750" Type="http://schemas.openxmlformats.org/officeDocument/2006/relationships/image" Target="media/image1390.wmf"/><Relationship Id="rId2751" Type="http://schemas.openxmlformats.org/officeDocument/2006/relationships/oleObject" Target="embeddings/oleObject1342.bin"/><Relationship Id="rId2752" Type="http://schemas.openxmlformats.org/officeDocument/2006/relationships/image" Target="media/image1391.wmf"/><Relationship Id="rId2753" Type="http://schemas.openxmlformats.org/officeDocument/2006/relationships/oleObject" Target="embeddings/oleObject1343.bin"/><Relationship Id="rId2754" Type="http://schemas.openxmlformats.org/officeDocument/2006/relationships/image" Target="media/image1392.wmf"/><Relationship Id="rId2755" Type="http://schemas.openxmlformats.org/officeDocument/2006/relationships/oleObject" Target="embeddings/oleObject1344.bin"/><Relationship Id="rId2756" Type="http://schemas.openxmlformats.org/officeDocument/2006/relationships/image" Target="media/image1393.wmf"/><Relationship Id="rId2757" Type="http://schemas.openxmlformats.org/officeDocument/2006/relationships/oleObject" Target="embeddings/oleObject1345.bin"/><Relationship Id="rId2758" Type="http://schemas.openxmlformats.org/officeDocument/2006/relationships/image" Target="media/image1394.wmf"/><Relationship Id="rId2759" Type="http://schemas.openxmlformats.org/officeDocument/2006/relationships/oleObject" Target="embeddings/oleObject1346.bin"/><Relationship Id="rId2210" Type="http://schemas.openxmlformats.org/officeDocument/2006/relationships/image" Target="media/image1120.wmf"/><Relationship Id="rId2211" Type="http://schemas.openxmlformats.org/officeDocument/2006/relationships/oleObject" Target="embeddings/oleObject1072.bin"/><Relationship Id="rId2212" Type="http://schemas.openxmlformats.org/officeDocument/2006/relationships/image" Target="media/image1121.wmf"/><Relationship Id="rId2213" Type="http://schemas.openxmlformats.org/officeDocument/2006/relationships/oleObject" Target="embeddings/oleObject1073.bin"/><Relationship Id="rId2214" Type="http://schemas.openxmlformats.org/officeDocument/2006/relationships/image" Target="media/image1122.wmf"/><Relationship Id="rId2215" Type="http://schemas.openxmlformats.org/officeDocument/2006/relationships/oleObject" Target="embeddings/oleObject1074.bin"/><Relationship Id="rId2216" Type="http://schemas.openxmlformats.org/officeDocument/2006/relationships/image" Target="media/image1123.wmf"/><Relationship Id="rId2217" Type="http://schemas.openxmlformats.org/officeDocument/2006/relationships/oleObject" Target="embeddings/oleObject1075.bin"/><Relationship Id="rId2218" Type="http://schemas.openxmlformats.org/officeDocument/2006/relationships/image" Target="media/image1124.wmf"/><Relationship Id="rId2219" Type="http://schemas.openxmlformats.org/officeDocument/2006/relationships/oleObject" Target="embeddings/oleObject1076.bin"/><Relationship Id="rId1510" Type="http://schemas.openxmlformats.org/officeDocument/2006/relationships/oleObject" Target="embeddings/oleObject724.bin"/><Relationship Id="rId1511" Type="http://schemas.openxmlformats.org/officeDocument/2006/relationships/image" Target="media/image768.emf"/><Relationship Id="rId1512" Type="http://schemas.openxmlformats.org/officeDocument/2006/relationships/oleObject" Target="embeddings/oleObject725.bin"/><Relationship Id="rId1513" Type="http://schemas.openxmlformats.org/officeDocument/2006/relationships/image" Target="media/image769.emf"/><Relationship Id="rId1514" Type="http://schemas.openxmlformats.org/officeDocument/2006/relationships/oleObject" Target="embeddings/oleObject726.bin"/><Relationship Id="rId1515" Type="http://schemas.openxmlformats.org/officeDocument/2006/relationships/image" Target="media/image770.emf"/><Relationship Id="rId1516" Type="http://schemas.openxmlformats.org/officeDocument/2006/relationships/oleObject" Target="embeddings/oleObject727.bin"/><Relationship Id="rId1517" Type="http://schemas.openxmlformats.org/officeDocument/2006/relationships/image" Target="media/image771.emf"/><Relationship Id="rId1518" Type="http://schemas.openxmlformats.org/officeDocument/2006/relationships/oleObject" Target="embeddings/oleObject728.bin"/><Relationship Id="rId1519" Type="http://schemas.openxmlformats.org/officeDocument/2006/relationships/image" Target="media/image772.emf"/><Relationship Id="rId390" Type="http://schemas.openxmlformats.org/officeDocument/2006/relationships/image" Target="media/image192.wmf"/><Relationship Id="rId391" Type="http://schemas.openxmlformats.org/officeDocument/2006/relationships/oleObject" Target="embeddings/oleObject189.bin"/><Relationship Id="rId392" Type="http://schemas.openxmlformats.org/officeDocument/2006/relationships/image" Target="media/image193.wmf"/><Relationship Id="rId393" Type="http://schemas.openxmlformats.org/officeDocument/2006/relationships/oleObject" Target="embeddings/oleObject190.bin"/><Relationship Id="rId394" Type="http://schemas.openxmlformats.org/officeDocument/2006/relationships/image" Target="media/image194.wmf"/><Relationship Id="rId395" Type="http://schemas.openxmlformats.org/officeDocument/2006/relationships/oleObject" Target="embeddings/oleObject191.bin"/><Relationship Id="rId396" Type="http://schemas.openxmlformats.org/officeDocument/2006/relationships/image" Target="media/image195.wmf"/><Relationship Id="rId397" Type="http://schemas.openxmlformats.org/officeDocument/2006/relationships/oleObject" Target="embeddings/oleObject192.bin"/><Relationship Id="rId398" Type="http://schemas.openxmlformats.org/officeDocument/2006/relationships/image" Target="media/image196.wmf"/><Relationship Id="rId399" Type="http://schemas.openxmlformats.org/officeDocument/2006/relationships/oleObject" Target="embeddings/oleObject193.bin"/><Relationship Id="rId2760" Type="http://schemas.openxmlformats.org/officeDocument/2006/relationships/image" Target="media/image1395.wmf"/><Relationship Id="rId2761" Type="http://schemas.openxmlformats.org/officeDocument/2006/relationships/oleObject" Target="embeddings/oleObject1347.bin"/><Relationship Id="rId2762" Type="http://schemas.openxmlformats.org/officeDocument/2006/relationships/image" Target="media/image1396.wmf"/><Relationship Id="rId2763" Type="http://schemas.openxmlformats.org/officeDocument/2006/relationships/oleObject" Target="embeddings/oleObject1348.bin"/><Relationship Id="rId2764" Type="http://schemas.openxmlformats.org/officeDocument/2006/relationships/image" Target="media/image1397.wmf"/><Relationship Id="rId2765" Type="http://schemas.openxmlformats.org/officeDocument/2006/relationships/oleObject" Target="embeddings/oleObject1349.bin"/><Relationship Id="rId2766" Type="http://schemas.openxmlformats.org/officeDocument/2006/relationships/image" Target="media/image1398.wmf"/><Relationship Id="rId2767" Type="http://schemas.openxmlformats.org/officeDocument/2006/relationships/oleObject" Target="embeddings/oleObject1350.bin"/><Relationship Id="rId2768" Type="http://schemas.openxmlformats.org/officeDocument/2006/relationships/image" Target="media/image1399.wmf"/><Relationship Id="rId2769" Type="http://schemas.openxmlformats.org/officeDocument/2006/relationships/oleObject" Target="embeddings/oleObject1351.bin"/><Relationship Id="rId2220" Type="http://schemas.openxmlformats.org/officeDocument/2006/relationships/image" Target="media/image1125.wmf"/><Relationship Id="rId2221" Type="http://schemas.openxmlformats.org/officeDocument/2006/relationships/oleObject" Target="embeddings/oleObject1077.bin"/><Relationship Id="rId2222" Type="http://schemas.openxmlformats.org/officeDocument/2006/relationships/image" Target="media/image1126.wmf"/><Relationship Id="rId2223" Type="http://schemas.openxmlformats.org/officeDocument/2006/relationships/oleObject" Target="embeddings/oleObject1078.bin"/><Relationship Id="rId2224" Type="http://schemas.openxmlformats.org/officeDocument/2006/relationships/image" Target="media/image1127.wmf"/><Relationship Id="rId2225" Type="http://schemas.openxmlformats.org/officeDocument/2006/relationships/oleObject" Target="embeddings/oleObject1079.bin"/><Relationship Id="rId2226" Type="http://schemas.openxmlformats.org/officeDocument/2006/relationships/image" Target="media/image1128.wmf"/><Relationship Id="rId2227" Type="http://schemas.openxmlformats.org/officeDocument/2006/relationships/oleObject" Target="embeddings/oleObject1080.bin"/><Relationship Id="rId2228" Type="http://schemas.openxmlformats.org/officeDocument/2006/relationships/image" Target="media/image1129.wmf"/><Relationship Id="rId2229" Type="http://schemas.openxmlformats.org/officeDocument/2006/relationships/oleObject" Target="embeddings/oleObject1081.bin"/><Relationship Id="rId1520" Type="http://schemas.openxmlformats.org/officeDocument/2006/relationships/oleObject" Target="embeddings/oleObject729.bin"/><Relationship Id="rId1521" Type="http://schemas.openxmlformats.org/officeDocument/2006/relationships/image" Target="media/image773.emf"/><Relationship Id="rId1522" Type="http://schemas.openxmlformats.org/officeDocument/2006/relationships/oleObject" Target="embeddings/oleObject730.bin"/><Relationship Id="rId1523" Type="http://schemas.openxmlformats.org/officeDocument/2006/relationships/image" Target="media/image774.emf"/><Relationship Id="rId1524" Type="http://schemas.openxmlformats.org/officeDocument/2006/relationships/oleObject" Target="embeddings/oleObject731.bin"/><Relationship Id="rId1525" Type="http://schemas.openxmlformats.org/officeDocument/2006/relationships/image" Target="media/image775.emf"/><Relationship Id="rId1526" Type="http://schemas.openxmlformats.org/officeDocument/2006/relationships/oleObject" Target="embeddings/oleObject732.bin"/><Relationship Id="rId1527" Type="http://schemas.openxmlformats.org/officeDocument/2006/relationships/image" Target="media/image776.emf"/><Relationship Id="rId1528" Type="http://schemas.openxmlformats.org/officeDocument/2006/relationships/oleObject" Target="embeddings/oleObject733.bin"/><Relationship Id="rId1529" Type="http://schemas.openxmlformats.org/officeDocument/2006/relationships/image" Target="media/image777.emf"/><Relationship Id="rId2770" Type="http://schemas.openxmlformats.org/officeDocument/2006/relationships/image" Target="media/image1400.wmf"/><Relationship Id="rId2771" Type="http://schemas.openxmlformats.org/officeDocument/2006/relationships/oleObject" Target="embeddings/oleObject1352.bin"/><Relationship Id="rId2772" Type="http://schemas.openxmlformats.org/officeDocument/2006/relationships/image" Target="media/image1401.wmf"/><Relationship Id="rId2773" Type="http://schemas.openxmlformats.org/officeDocument/2006/relationships/oleObject" Target="embeddings/oleObject1353.bin"/><Relationship Id="rId2774" Type="http://schemas.openxmlformats.org/officeDocument/2006/relationships/image" Target="media/image1402.wmf"/><Relationship Id="rId2775" Type="http://schemas.openxmlformats.org/officeDocument/2006/relationships/oleObject" Target="embeddings/oleObject1354.bin"/><Relationship Id="rId2776" Type="http://schemas.openxmlformats.org/officeDocument/2006/relationships/image" Target="media/image1403.wmf"/><Relationship Id="rId2777" Type="http://schemas.openxmlformats.org/officeDocument/2006/relationships/oleObject" Target="embeddings/oleObject1355.bin"/><Relationship Id="rId2778" Type="http://schemas.openxmlformats.org/officeDocument/2006/relationships/image" Target="media/image1404.wmf"/><Relationship Id="rId2779" Type="http://schemas.openxmlformats.org/officeDocument/2006/relationships/oleObject" Target="embeddings/oleObject1356.bin"/><Relationship Id="rId2230" Type="http://schemas.openxmlformats.org/officeDocument/2006/relationships/image" Target="media/image1130.wmf"/><Relationship Id="rId2231" Type="http://schemas.openxmlformats.org/officeDocument/2006/relationships/oleObject" Target="embeddings/oleObject1082.bin"/><Relationship Id="rId2232" Type="http://schemas.openxmlformats.org/officeDocument/2006/relationships/image" Target="media/image1131.wmf"/><Relationship Id="rId2233" Type="http://schemas.openxmlformats.org/officeDocument/2006/relationships/oleObject" Target="embeddings/oleObject1083.bin"/><Relationship Id="rId2234" Type="http://schemas.openxmlformats.org/officeDocument/2006/relationships/image" Target="media/image1132.wmf"/><Relationship Id="rId2235" Type="http://schemas.openxmlformats.org/officeDocument/2006/relationships/oleObject" Target="embeddings/oleObject1084.bin"/><Relationship Id="rId2236" Type="http://schemas.openxmlformats.org/officeDocument/2006/relationships/image" Target="media/image1133.wmf"/><Relationship Id="rId2237" Type="http://schemas.openxmlformats.org/officeDocument/2006/relationships/oleObject" Target="embeddings/oleObject1085.bin"/><Relationship Id="rId2238" Type="http://schemas.openxmlformats.org/officeDocument/2006/relationships/image" Target="media/image1134.wmf"/><Relationship Id="rId2239" Type="http://schemas.openxmlformats.org/officeDocument/2006/relationships/oleObject" Target="embeddings/oleObject1086.bin"/><Relationship Id="rId1530" Type="http://schemas.openxmlformats.org/officeDocument/2006/relationships/oleObject" Target="embeddings/oleObject734.bin"/><Relationship Id="rId1531" Type="http://schemas.openxmlformats.org/officeDocument/2006/relationships/image" Target="media/image778.emf"/><Relationship Id="rId1532" Type="http://schemas.openxmlformats.org/officeDocument/2006/relationships/oleObject" Target="embeddings/oleObject735.bin"/><Relationship Id="rId1533" Type="http://schemas.openxmlformats.org/officeDocument/2006/relationships/image" Target="media/image779.emf"/><Relationship Id="rId1534" Type="http://schemas.openxmlformats.org/officeDocument/2006/relationships/oleObject" Target="embeddings/oleObject736.bin"/><Relationship Id="rId1535" Type="http://schemas.openxmlformats.org/officeDocument/2006/relationships/image" Target="media/image780.emf"/><Relationship Id="rId1536" Type="http://schemas.openxmlformats.org/officeDocument/2006/relationships/oleObject" Target="embeddings/oleObject737.bin"/><Relationship Id="rId1537" Type="http://schemas.openxmlformats.org/officeDocument/2006/relationships/image" Target="media/image781.emf"/><Relationship Id="rId1538" Type="http://schemas.openxmlformats.org/officeDocument/2006/relationships/oleObject" Target="embeddings/oleObject738.bin"/><Relationship Id="rId1539" Type="http://schemas.openxmlformats.org/officeDocument/2006/relationships/image" Target="media/image782.emf"/><Relationship Id="rId2780" Type="http://schemas.openxmlformats.org/officeDocument/2006/relationships/image" Target="media/image1405.wmf"/><Relationship Id="rId2781" Type="http://schemas.openxmlformats.org/officeDocument/2006/relationships/oleObject" Target="embeddings/oleObject1357.bin"/><Relationship Id="rId2782" Type="http://schemas.openxmlformats.org/officeDocument/2006/relationships/image" Target="media/image1406.wmf"/><Relationship Id="rId2783" Type="http://schemas.openxmlformats.org/officeDocument/2006/relationships/oleObject" Target="embeddings/oleObject1358.bin"/><Relationship Id="rId2784" Type="http://schemas.openxmlformats.org/officeDocument/2006/relationships/image" Target="media/image1407.wmf"/><Relationship Id="rId2785" Type="http://schemas.openxmlformats.org/officeDocument/2006/relationships/oleObject" Target="embeddings/oleObject1359.bin"/><Relationship Id="rId2786" Type="http://schemas.openxmlformats.org/officeDocument/2006/relationships/image" Target="media/image1408.wmf"/><Relationship Id="rId2787" Type="http://schemas.openxmlformats.org/officeDocument/2006/relationships/oleObject" Target="embeddings/oleObject1360.bin"/><Relationship Id="rId2788" Type="http://schemas.openxmlformats.org/officeDocument/2006/relationships/image" Target="media/image1409.wmf"/><Relationship Id="rId2789" Type="http://schemas.openxmlformats.org/officeDocument/2006/relationships/oleObject" Target="embeddings/oleObject1361.bin"/><Relationship Id="rId2240" Type="http://schemas.openxmlformats.org/officeDocument/2006/relationships/image" Target="media/image1135.wmf"/><Relationship Id="rId2241" Type="http://schemas.openxmlformats.org/officeDocument/2006/relationships/oleObject" Target="embeddings/oleObject1087.bin"/><Relationship Id="rId2242" Type="http://schemas.openxmlformats.org/officeDocument/2006/relationships/image" Target="media/image1136.wmf"/><Relationship Id="rId2243" Type="http://schemas.openxmlformats.org/officeDocument/2006/relationships/oleObject" Target="embeddings/oleObject1088.bin"/><Relationship Id="rId2244" Type="http://schemas.openxmlformats.org/officeDocument/2006/relationships/image" Target="media/image1137.wmf"/><Relationship Id="rId2245" Type="http://schemas.openxmlformats.org/officeDocument/2006/relationships/oleObject" Target="embeddings/oleObject1089.bin"/><Relationship Id="rId2246" Type="http://schemas.openxmlformats.org/officeDocument/2006/relationships/image" Target="media/image1138.wmf"/><Relationship Id="rId2247" Type="http://schemas.openxmlformats.org/officeDocument/2006/relationships/oleObject" Target="embeddings/oleObject1090.bin"/><Relationship Id="rId2248" Type="http://schemas.openxmlformats.org/officeDocument/2006/relationships/image" Target="media/image1139.wmf"/><Relationship Id="rId2249" Type="http://schemas.openxmlformats.org/officeDocument/2006/relationships/oleObject" Target="embeddings/oleObject1091.bin"/><Relationship Id="rId600" Type="http://schemas.openxmlformats.org/officeDocument/2006/relationships/oleObject" Target="embeddings/oleObject293.bin"/><Relationship Id="rId601" Type="http://schemas.openxmlformats.org/officeDocument/2006/relationships/image" Target="media/image298.wmf"/><Relationship Id="rId602" Type="http://schemas.openxmlformats.org/officeDocument/2006/relationships/oleObject" Target="embeddings/oleObject294.bin"/><Relationship Id="rId603" Type="http://schemas.openxmlformats.org/officeDocument/2006/relationships/image" Target="media/image299.wmf"/><Relationship Id="rId604" Type="http://schemas.openxmlformats.org/officeDocument/2006/relationships/oleObject" Target="embeddings/oleObject295.bin"/><Relationship Id="rId605" Type="http://schemas.openxmlformats.org/officeDocument/2006/relationships/image" Target="media/image300.wmf"/><Relationship Id="rId606" Type="http://schemas.openxmlformats.org/officeDocument/2006/relationships/oleObject" Target="embeddings/oleObject296.bin"/><Relationship Id="rId607" Type="http://schemas.openxmlformats.org/officeDocument/2006/relationships/image" Target="media/image301.wmf"/><Relationship Id="rId608" Type="http://schemas.openxmlformats.org/officeDocument/2006/relationships/oleObject" Target="embeddings/oleObject297.bin"/><Relationship Id="rId609" Type="http://schemas.openxmlformats.org/officeDocument/2006/relationships/image" Target="media/image302.wmf"/><Relationship Id="rId1540" Type="http://schemas.openxmlformats.org/officeDocument/2006/relationships/oleObject" Target="embeddings/oleObject739.bin"/><Relationship Id="rId1541" Type="http://schemas.openxmlformats.org/officeDocument/2006/relationships/image" Target="media/image783.emf"/><Relationship Id="rId1542" Type="http://schemas.openxmlformats.org/officeDocument/2006/relationships/oleObject" Target="embeddings/oleObject740.bin"/><Relationship Id="rId1543" Type="http://schemas.openxmlformats.org/officeDocument/2006/relationships/image" Target="media/image784.emf"/><Relationship Id="rId1544" Type="http://schemas.openxmlformats.org/officeDocument/2006/relationships/oleObject" Target="embeddings/oleObject741.bin"/><Relationship Id="rId1545" Type="http://schemas.openxmlformats.org/officeDocument/2006/relationships/image" Target="media/image785.emf"/><Relationship Id="rId1546" Type="http://schemas.openxmlformats.org/officeDocument/2006/relationships/oleObject" Target="embeddings/oleObject742.bin"/><Relationship Id="rId1547" Type="http://schemas.openxmlformats.org/officeDocument/2006/relationships/image" Target="media/image786.emf"/><Relationship Id="rId1548" Type="http://schemas.openxmlformats.org/officeDocument/2006/relationships/oleObject" Target="embeddings/oleObject743.bin"/><Relationship Id="rId1549" Type="http://schemas.openxmlformats.org/officeDocument/2006/relationships/image" Target="media/image787.emf"/><Relationship Id="rId2790" Type="http://schemas.openxmlformats.org/officeDocument/2006/relationships/image" Target="media/image1410.wmf"/><Relationship Id="rId2791" Type="http://schemas.openxmlformats.org/officeDocument/2006/relationships/oleObject" Target="embeddings/oleObject1362.bin"/><Relationship Id="rId2792" Type="http://schemas.openxmlformats.org/officeDocument/2006/relationships/image" Target="media/image1411.wmf"/><Relationship Id="rId2793" Type="http://schemas.openxmlformats.org/officeDocument/2006/relationships/oleObject" Target="embeddings/oleObject1363.bin"/><Relationship Id="rId2794" Type="http://schemas.openxmlformats.org/officeDocument/2006/relationships/image" Target="media/image1412.wmf"/><Relationship Id="rId2795" Type="http://schemas.openxmlformats.org/officeDocument/2006/relationships/oleObject" Target="embeddings/oleObject1364.bin"/><Relationship Id="rId2796" Type="http://schemas.openxmlformats.org/officeDocument/2006/relationships/image" Target="media/image1413.emf"/><Relationship Id="rId2797" Type="http://schemas.openxmlformats.org/officeDocument/2006/relationships/oleObject" Target="embeddings/oleObject1365.bin"/><Relationship Id="rId2798" Type="http://schemas.openxmlformats.org/officeDocument/2006/relationships/image" Target="media/image1414.emf"/><Relationship Id="rId2799" Type="http://schemas.openxmlformats.org/officeDocument/2006/relationships/oleObject" Target="embeddings/oleObject1366.bin"/><Relationship Id="rId1000" Type="http://schemas.openxmlformats.org/officeDocument/2006/relationships/oleObject" Target="embeddings/oleObject493.bin"/><Relationship Id="rId1001" Type="http://schemas.openxmlformats.org/officeDocument/2006/relationships/image" Target="media/image498.wmf"/><Relationship Id="rId1002" Type="http://schemas.openxmlformats.org/officeDocument/2006/relationships/oleObject" Target="embeddings/oleObject494.bin"/><Relationship Id="rId1003" Type="http://schemas.openxmlformats.org/officeDocument/2006/relationships/image" Target="media/image499.wmf"/><Relationship Id="rId1004" Type="http://schemas.openxmlformats.org/officeDocument/2006/relationships/oleObject" Target="embeddings/oleObject495.bin"/><Relationship Id="rId1005" Type="http://schemas.openxmlformats.org/officeDocument/2006/relationships/image" Target="media/image500.wmf"/><Relationship Id="rId1006" Type="http://schemas.openxmlformats.org/officeDocument/2006/relationships/oleObject" Target="embeddings/oleObject496.bin"/><Relationship Id="rId1007" Type="http://schemas.openxmlformats.org/officeDocument/2006/relationships/image" Target="media/image501.wmf"/><Relationship Id="rId1008" Type="http://schemas.openxmlformats.org/officeDocument/2006/relationships/oleObject" Target="embeddings/oleObject497.bin"/><Relationship Id="rId1009" Type="http://schemas.openxmlformats.org/officeDocument/2006/relationships/image" Target="media/image502.wmf"/><Relationship Id="rId2250" Type="http://schemas.openxmlformats.org/officeDocument/2006/relationships/image" Target="media/image1140.wmf"/><Relationship Id="rId2251" Type="http://schemas.openxmlformats.org/officeDocument/2006/relationships/oleObject" Target="embeddings/oleObject1092.bin"/><Relationship Id="rId2252" Type="http://schemas.openxmlformats.org/officeDocument/2006/relationships/image" Target="media/image1141.wmf"/><Relationship Id="rId2253" Type="http://schemas.openxmlformats.org/officeDocument/2006/relationships/oleObject" Target="embeddings/oleObject1093.bin"/><Relationship Id="rId2254" Type="http://schemas.openxmlformats.org/officeDocument/2006/relationships/image" Target="media/image1142.wmf"/><Relationship Id="rId2255" Type="http://schemas.openxmlformats.org/officeDocument/2006/relationships/oleObject" Target="embeddings/oleObject1094.bin"/><Relationship Id="rId2256" Type="http://schemas.openxmlformats.org/officeDocument/2006/relationships/image" Target="media/image1143.wmf"/><Relationship Id="rId2257" Type="http://schemas.openxmlformats.org/officeDocument/2006/relationships/oleObject" Target="embeddings/oleObject1095.bin"/><Relationship Id="rId2258" Type="http://schemas.openxmlformats.org/officeDocument/2006/relationships/image" Target="media/image1144.wmf"/><Relationship Id="rId2259" Type="http://schemas.openxmlformats.org/officeDocument/2006/relationships/oleObject" Target="embeddings/oleObject1096.bin"/><Relationship Id="rId610" Type="http://schemas.openxmlformats.org/officeDocument/2006/relationships/oleObject" Target="embeddings/oleObject298.bin"/><Relationship Id="rId611" Type="http://schemas.openxmlformats.org/officeDocument/2006/relationships/image" Target="media/image303.wmf"/><Relationship Id="rId612" Type="http://schemas.openxmlformats.org/officeDocument/2006/relationships/oleObject" Target="embeddings/oleObject299.bin"/><Relationship Id="rId613" Type="http://schemas.openxmlformats.org/officeDocument/2006/relationships/image" Target="media/image304.wmf"/><Relationship Id="rId614" Type="http://schemas.openxmlformats.org/officeDocument/2006/relationships/oleObject" Target="embeddings/oleObject300.bin"/><Relationship Id="rId615" Type="http://schemas.openxmlformats.org/officeDocument/2006/relationships/image" Target="media/image305.wmf"/><Relationship Id="rId616" Type="http://schemas.openxmlformats.org/officeDocument/2006/relationships/oleObject" Target="embeddings/oleObject301.bin"/><Relationship Id="rId617" Type="http://schemas.openxmlformats.org/officeDocument/2006/relationships/image" Target="media/image306.wmf"/><Relationship Id="rId618" Type="http://schemas.openxmlformats.org/officeDocument/2006/relationships/oleObject" Target="embeddings/oleObject302.bin"/><Relationship Id="rId619" Type="http://schemas.openxmlformats.org/officeDocument/2006/relationships/image" Target="media/image307.wmf"/><Relationship Id="rId1550" Type="http://schemas.openxmlformats.org/officeDocument/2006/relationships/image" Target="media/image788.emf"/><Relationship Id="rId1551" Type="http://schemas.openxmlformats.org/officeDocument/2006/relationships/oleObject" Target="embeddings/oleObject744.bin"/><Relationship Id="rId1552" Type="http://schemas.openxmlformats.org/officeDocument/2006/relationships/image" Target="media/image789.emf"/><Relationship Id="rId1553" Type="http://schemas.openxmlformats.org/officeDocument/2006/relationships/oleObject" Target="embeddings/oleObject745.bin"/><Relationship Id="rId1554" Type="http://schemas.openxmlformats.org/officeDocument/2006/relationships/image" Target="media/image790.emf"/><Relationship Id="rId1555" Type="http://schemas.openxmlformats.org/officeDocument/2006/relationships/oleObject" Target="embeddings/oleObject746.bin"/><Relationship Id="rId1556" Type="http://schemas.openxmlformats.org/officeDocument/2006/relationships/image" Target="media/image791.emf"/><Relationship Id="rId1557" Type="http://schemas.openxmlformats.org/officeDocument/2006/relationships/oleObject" Target="embeddings/oleObject747.bin"/><Relationship Id="rId1558" Type="http://schemas.openxmlformats.org/officeDocument/2006/relationships/image" Target="media/image792.emf"/><Relationship Id="rId1559" Type="http://schemas.openxmlformats.org/officeDocument/2006/relationships/oleObject" Target="embeddings/oleObject748.bin"/><Relationship Id="rId1010" Type="http://schemas.openxmlformats.org/officeDocument/2006/relationships/oleObject" Target="embeddings/oleObject498.bin"/><Relationship Id="rId1011" Type="http://schemas.openxmlformats.org/officeDocument/2006/relationships/image" Target="media/image503.wmf"/><Relationship Id="rId1012" Type="http://schemas.openxmlformats.org/officeDocument/2006/relationships/oleObject" Target="embeddings/oleObject499.bin"/><Relationship Id="rId1013" Type="http://schemas.openxmlformats.org/officeDocument/2006/relationships/image" Target="media/image504.wmf"/><Relationship Id="rId1014" Type="http://schemas.openxmlformats.org/officeDocument/2006/relationships/oleObject" Target="embeddings/oleObject500.bin"/><Relationship Id="rId1015" Type="http://schemas.openxmlformats.org/officeDocument/2006/relationships/image" Target="media/image505.wmf"/><Relationship Id="rId1016" Type="http://schemas.openxmlformats.org/officeDocument/2006/relationships/oleObject" Target="embeddings/oleObject501.bin"/><Relationship Id="rId1017" Type="http://schemas.openxmlformats.org/officeDocument/2006/relationships/image" Target="media/image506.wmf"/><Relationship Id="rId1018" Type="http://schemas.openxmlformats.org/officeDocument/2006/relationships/oleObject" Target="embeddings/oleObject502.bin"/><Relationship Id="rId1019" Type="http://schemas.openxmlformats.org/officeDocument/2006/relationships/image" Target="media/image507.wmf"/><Relationship Id="rId2260" Type="http://schemas.openxmlformats.org/officeDocument/2006/relationships/image" Target="media/image1145.wmf"/><Relationship Id="rId2261" Type="http://schemas.openxmlformats.org/officeDocument/2006/relationships/oleObject" Target="embeddings/oleObject1097.bin"/><Relationship Id="rId2262" Type="http://schemas.openxmlformats.org/officeDocument/2006/relationships/image" Target="media/image1146.wmf"/><Relationship Id="rId2263" Type="http://schemas.openxmlformats.org/officeDocument/2006/relationships/oleObject" Target="embeddings/oleObject1098.bin"/><Relationship Id="rId2264" Type="http://schemas.openxmlformats.org/officeDocument/2006/relationships/image" Target="media/image1147.wmf"/><Relationship Id="rId2265" Type="http://schemas.openxmlformats.org/officeDocument/2006/relationships/oleObject" Target="embeddings/oleObject1099.bin"/><Relationship Id="rId2266" Type="http://schemas.openxmlformats.org/officeDocument/2006/relationships/image" Target="media/image1148.wmf"/><Relationship Id="rId2267" Type="http://schemas.openxmlformats.org/officeDocument/2006/relationships/oleObject" Target="embeddings/oleObject1100.bin"/><Relationship Id="rId2268" Type="http://schemas.openxmlformats.org/officeDocument/2006/relationships/image" Target="media/image1149.wmf"/><Relationship Id="rId2269" Type="http://schemas.openxmlformats.org/officeDocument/2006/relationships/oleObject" Target="embeddings/oleObject1101.bin"/><Relationship Id="rId620" Type="http://schemas.openxmlformats.org/officeDocument/2006/relationships/oleObject" Target="embeddings/oleObject303.bin"/><Relationship Id="rId621" Type="http://schemas.openxmlformats.org/officeDocument/2006/relationships/image" Target="media/image308.wmf"/><Relationship Id="rId622" Type="http://schemas.openxmlformats.org/officeDocument/2006/relationships/oleObject" Target="embeddings/oleObject304.bin"/><Relationship Id="rId623" Type="http://schemas.openxmlformats.org/officeDocument/2006/relationships/image" Target="media/image309.wmf"/><Relationship Id="rId624" Type="http://schemas.openxmlformats.org/officeDocument/2006/relationships/oleObject" Target="embeddings/oleObject305.bin"/><Relationship Id="rId625" Type="http://schemas.openxmlformats.org/officeDocument/2006/relationships/image" Target="media/image310.wmf"/><Relationship Id="rId626" Type="http://schemas.openxmlformats.org/officeDocument/2006/relationships/oleObject" Target="embeddings/oleObject306.bin"/><Relationship Id="rId627" Type="http://schemas.openxmlformats.org/officeDocument/2006/relationships/image" Target="media/image311.wmf"/><Relationship Id="rId628" Type="http://schemas.openxmlformats.org/officeDocument/2006/relationships/oleObject" Target="embeddings/oleObject307.bin"/><Relationship Id="rId629" Type="http://schemas.openxmlformats.org/officeDocument/2006/relationships/image" Target="media/image312.wmf"/><Relationship Id="rId1560" Type="http://schemas.openxmlformats.org/officeDocument/2006/relationships/image" Target="media/image793.emf"/><Relationship Id="rId1561" Type="http://schemas.openxmlformats.org/officeDocument/2006/relationships/oleObject" Target="embeddings/oleObject749.bin"/><Relationship Id="rId1562" Type="http://schemas.openxmlformats.org/officeDocument/2006/relationships/image" Target="media/image794.emf"/><Relationship Id="rId1563" Type="http://schemas.openxmlformats.org/officeDocument/2006/relationships/oleObject" Target="embeddings/oleObject750.bin"/><Relationship Id="rId1564" Type="http://schemas.openxmlformats.org/officeDocument/2006/relationships/image" Target="media/image795.emf"/><Relationship Id="rId1565" Type="http://schemas.openxmlformats.org/officeDocument/2006/relationships/oleObject" Target="embeddings/oleObject751.bin"/><Relationship Id="rId1566" Type="http://schemas.openxmlformats.org/officeDocument/2006/relationships/image" Target="media/image796.emf"/><Relationship Id="rId1567" Type="http://schemas.openxmlformats.org/officeDocument/2006/relationships/oleObject" Target="embeddings/oleObject752.bin"/><Relationship Id="rId1568" Type="http://schemas.openxmlformats.org/officeDocument/2006/relationships/image" Target="media/image797.emf"/><Relationship Id="rId1569" Type="http://schemas.openxmlformats.org/officeDocument/2006/relationships/oleObject" Target="embeddings/oleObject753.bin"/><Relationship Id="rId1020" Type="http://schemas.openxmlformats.org/officeDocument/2006/relationships/oleObject" Target="embeddings/oleObject503.bin"/><Relationship Id="rId1021" Type="http://schemas.openxmlformats.org/officeDocument/2006/relationships/image" Target="media/image508.wmf"/><Relationship Id="rId1022" Type="http://schemas.openxmlformats.org/officeDocument/2006/relationships/oleObject" Target="embeddings/oleObject504.bin"/><Relationship Id="rId1023" Type="http://schemas.openxmlformats.org/officeDocument/2006/relationships/image" Target="media/image509.wmf"/><Relationship Id="rId1024" Type="http://schemas.openxmlformats.org/officeDocument/2006/relationships/oleObject" Target="embeddings/oleObject505.bin"/><Relationship Id="rId1025" Type="http://schemas.openxmlformats.org/officeDocument/2006/relationships/image" Target="media/image510.wmf"/><Relationship Id="rId1026" Type="http://schemas.openxmlformats.org/officeDocument/2006/relationships/oleObject" Target="embeddings/oleObject506.bin"/><Relationship Id="rId1027" Type="http://schemas.openxmlformats.org/officeDocument/2006/relationships/image" Target="media/image511.wmf"/><Relationship Id="rId1028" Type="http://schemas.openxmlformats.org/officeDocument/2006/relationships/oleObject" Target="embeddings/oleObject507.bin"/><Relationship Id="rId1029" Type="http://schemas.openxmlformats.org/officeDocument/2006/relationships/image" Target="media/image512.wmf"/><Relationship Id="rId2270" Type="http://schemas.openxmlformats.org/officeDocument/2006/relationships/image" Target="media/image1150.wmf"/><Relationship Id="rId2271" Type="http://schemas.openxmlformats.org/officeDocument/2006/relationships/oleObject" Target="embeddings/oleObject1102.bin"/><Relationship Id="rId2272" Type="http://schemas.openxmlformats.org/officeDocument/2006/relationships/image" Target="media/image1151.wmf"/><Relationship Id="rId2273" Type="http://schemas.openxmlformats.org/officeDocument/2006/relationships/oleObject" Target="embeddings/oleObject1103.bin"/><Relationship Id="rId2274" Type="http://schemas.openxmlformats.org/officeDocument/2006/relationships/image" Target="media/image1152.wmf"/><Relationship Id="rId2275" Type="http://schemas.openxmlformats.org/officeDocument/2006/relationships/oleObject" Target="embeddings/oleObject1104.bin"/><Relationship Id="rId2276" Type="http://schemas.openxmlformats.org/officeDocument/2006/relationships/image" Target="media/image1153.wmf"/><Relationship Id="rId2277" Type="http://schemas.openxmlformats.org/officeDocument/2006/relationships/oleObject" Target="embeddings/oleObject1105.bin"/><Relationship Id="rId2278" Type="http://schemas.openxmlformats.org/officeDocument/2006/relationships/image" Target="media/image1154.wmf"/><Relationship Id="rId2279" Type="http://schemas.openxmlformats.org/officeDocument/2006/relationships/oleObject" Target="embeddings/oleObject1106.bin"/><Relationship Id="rId630" Type="http://schemas.openxmlformats.org/officeDocument/2006/relationships/oleObject" Target="embeddings/oleObject308.bin"/><Relationship Id="rId631" Type="http://schemas.openxmlformats.org/officeDocument/2006/relationships/image" Target="media/image313.wmf"/><Relationship Id="rId632" Type="http://schemas.openxmlformats.org/officeDocument/2006/relationships/oleObject" Target="embeddings/oleObject309.bin"/><Relationship Id="rId633" Type="http://schemas.openxmlformats.org/officeDocument/2006/relationships/image" Target="media/image314.wmf"/><Relationship Id="rId634" Type="http://schemas.openxmlformats.org/officeDocument/2006/relationships/oleObject" Target="embeddings/oleObject310.bin"/><Relationship Id="rId635" Type="http://schemas.openxmlformats.org/officeDocument/2006/relationships/image" Target="media/image315.wmf"/><Relationship Id="rId636" Type="http://schemas.openxmlformats.org/officeDocument/2006/relationships/oleObject" Target="embeddings/oleObject311.bin"/><Relationship Id="rId637" Type="http://schemas.openxmlformats.org/officeDocument/2006/relationships/image" Target="media/image316.wmf"/><Relationship Id="rId638" Type="http://schemas.openxmlformats.org/officeDocument/2006/relationships/oleObject" Target="embeddings/oleObject312.bin"/><Relationship Id="rId639" Type="http://schemas.openxmlformats.org/officeDocument/2006/relationships/image" Target="media/image317.wmf"/><Relationship Id="rId1570" Type="http://schemas.openxmlformats.org/officeDocument/2006/relationships/image" Target="media/image798.emf"/><Relationship Id="rId1571" Type="http://schemas.openxmlformats.org/officeDocument/2006/relationships/oleObject" Target="embeddings/oleObject754.bin"/><Relationship Id="rId1572" Type="http://schemas.openxmlformats.org/officeDocument/2006/relationships/image" Target="media/image799.emf"/><Relationship Id="rId1573" Type="http://schemas.openxmlformats.org/officeDocument/2006/relationships/oleObject" Target="embeddings/oleObject755.bin"/><Relationship Id="rId1574" Type="http://schemas.openxmlformats.org/officeDocument/2006/relationships/image" Target="media/image800.emf"/><Relationship Id="rId1575" Type="http://schemas.openxmlformats.org/officeDocument/2006/relationships/oleObject" Target="embeddings/oleObject756.bin"/><Relationship Id="rId1576" Type="http://schemas.openxmlformats.org/officeDocument/2006/relationships/image" Target="media/image801.emf"/><Relationship Id="rId1577" Type="http://schemas.openxmlformats.org/officeDocument/2006/relationships/image" Target="media/image802.emf"/><Relationship Id="rId1578" Type="http://schemas.openxmlformats.org/officeDocument/2006/relationships/oleObject" Target="embeddings/oleObject757.bin"/><Relationship Id="rId1579" Type="http://schemas.openxmlformats.org/officeDocument/2006/relationships/image" Target="media/image803.emf"/><Relationship Id="rId1030" Type="http://schemas.openxmlformats.org/officeDocument/2006/relationships/oleObject" Target="embeddings/oleObject508.bin"/><Relationship Id="rId1031" Type="http://schemas.openxmlformats.org/officeDocument/2006/relationships/image" Target="media/image513.wmf"/><Relationship Id="rId1032" Type="http://schemas.openxmlformats.org/officeDocument/2006/relationships/oleObject" Target="embeddings/oleObject509.bin"/><Relationship Id="rId1033" Type="http://schemas.openxmlformats.org/officeDocument/2006/relationships/image" Target="media/image514.wmf"/><Relationship Id="rId1034" Type="http://schemas.openxmlformats.org/officeDocument/2006/relationships/oleObject" Target="embeddings/oleObject510.bin"/><Relationship Id="rId1035" Type="http://schemas.openxmlformats.org/officeDocument/2006/relationships/image" Target="media/image515.wmf"/><Relationship Id="rId1036" Type="http://schemas.openxmlformats.org/officeDocument/2006/relationships/oleObject" Target="embeddings/oleObject511.bin"/><Relationship Id="rId1037" Type="http://schemas.openxmlformats.org/officeDocument/2006/relationships/image" Target="media/image516.emf"/><Relationship Id="rId1038" Type="http://schemas.openxmlformats.org/officeDocument/2006/relationships/oleObject" Target="embeddings/oleObject512.bin"/><Relationship Id="rId1039" Type="http://schemas.openxmlformats.org/officeDocument/2006/relationships/image" Target="media/image517.wmf"/><Relationship Id="rId2280" Type="http://schemas.openxmlformats.org/officeDocument/2006/relationships/image" Target="media/image1155.wmf"/><Relationship Id="rId2281" Type="http://schemas.openxmlformats.org/officeDocument/2006/relationships/oleObject" Target="embeddings/oleObject1107.bin"/><Relationship Id="rId2282" Type="http://schemas.openxmlformats.org/officeDocument/2006/relationships/image" Target="media/image1156.wmf"/><Relationship Id="rId2283" Type="http://schemas.openxmlformats.org/officeDocument/2006/relationships/oleObject" Target="embeddings/oleObject1108.bin"/><Relationship Id="rId2284" Type="http://schemas.openxmlformats.org/officeDocument/2006/relationships/image" Target="media/image1157.wmf"/><Relationship Id="rId2285" Type="http://schemas.openxmlformats.org/officeDocument/2006/relationships/oleObject" Target="embeddings/oleObject1109.bin"/><Relationship Id="rId2286" Type="http://schemas.openxmlformats.org/officeDocument/2006/relationships/image" Target="media/image1158.wmf"/><Relationship Id="rId2287" Type="http://schemas.openxmlformats.org/officeDocument/2006/relationships/oleObject" Target="embeddings/oleObject1110.bin"/><Relationship Id="rId2288" Type="http://schemas.openxmlformats.org/officeDocument/2006/relationships/image" Target="media/image1159.wmf"/><Relationship Id="rId2289" Type="http://schemas.openxmlformats.org/officeDocument/2006/relationships/oleObject" Target="embeddings/oleObject1111.bin"/><Relationship Id="rId640" Type="http://schemas.openxmlformats.org/officeDocument/2006/relationships/oleObject" Target="embeddings/oleObject313.bin"/><Relationship Id="rId641" Type="http://schemas.openxmlformats.org/officeDocument/2006/relationships/image" Target="media/image318.wmf"/><Relationship Id="rId642" Type="http://schemas.openxmlformats.org/officeDocument/2006/relationships/oleObject" Target="embeddings/oleObject314.bin"/><Relationship Id="rId643" Type="http://schemas.openxmlformats.org/officeDocument/2006/relationships/image" Target="media/image319.wmf"/><Relationship Id="rId644" Type="http://schemas.openxmlformats.org/officeDocument/2006/relationships/oleObject" Target="embeddings/oleObject315.bin"/><Relationship Id="rId645" Type="http://schemas.openxmlformats.org/officeDocument/2006/relationships/image" Target="media/image320.wmf"/><Relationship Id="rId646" Type="http://schemas.openxmlformats.org/officeDocument/2006/relationships/oleObject" Target="embeddings/oleObject316.bin"/><Relationship Id="rId647" Type="http://schemas.openxmlformats.org/officeDocument/2006/relationships/image" Target="media/image321.wmf"/><Relationship Id="rId648" Type="http://schemas.openxmlformats.org/officeDocument/2006/relationships/oleObject" Target="embeddings/oleObject317.bin"/><Relationship Id="rId649" Type="http://schemas.openxmlformats.org/officeDocument/2006/relationships/image" Target="media/image322.wmf"/><Relationship Id="rId1580" Type="http://schemas.openxmlformats.org/officeDocument/2006/relationships/oleObject" Target="embeddings/oleObject758.bin"/><Relationship Id="rId1581" Type="http://schemas.openxmlformats.org/officeDocument/2006/relationships/image" Target="media/image804.emf"/><Relationship Id="rId1582" Type="http://schemas.openxmlformats.org/officeDocument/2006/relationships/oleObject" Target="embeddings/oleObject759.bin"/><Relationship Id="rId1583" Type="http://schemas.openxmlformats.org/officeDocument/2006/relationships/image" Target="media/image805.emf"/><Relationship Id="rId1584" Type="http://schemas.openxmlformats.org/officeDocument/2006/relationships/oleObject" Target="embeddings/oleObject760.bin"/><Relationship Id="rId1585" Type="http://schemas.openxmlformats.org/officeDocument/2006/relationships/image" Target="media/image806.emf"/><Relationship Id="rId1586" Type="http://schemas.openxmlformats.org/officeDocument/2006/relationships/oleObject" Target="embeddings/oleObject761.bin"/><Relationship Id="rId1587" Type="http://schemas.openxmlformats.org/officeDocument/2006/relationships/image" Target="media/image807.emf"/><Relationship Id="rId1588" Type="http://schemas.openxmlformats.org/officeDocument/2006/relationships/oleObject" Target="embeddings/oleObject762.bin"/><Relationship Id="rId1589" Type="http://schemas.openxmlformats.org/officeDocument/2006/relationships/image" Target="media/image808.emf"/><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3.wmf"/><Relationship Id="rId14" Type="http://schemas.openxmlformats.org/officeDocument/2006/relationships/oleObject" Target="embeddings/oleObject1.bin"/><Relationship Id="rId15" Type="http://schemas.openxmlformats.org/officeDocument/2006/relationships/image" Target="media/image4.wmf"/><Relationship Id="rId16" Type="http://schemas.openxmlformats.org/officeDocument/2006/relationships/oleObject" Target="embeddings/oleObject2.bin"/><Relationship Id="rId17" Type="http://schemas.openxmlformats.org/officeDocument/2006/relationships/image" Target="media/image5.wmf"/><Relationship Id="rId18" Type="http://schemas.openxmlformats.org/officeDocument/2006/relationships/oleObject" Target="embeddings/oleObject3.bin"/><Relationship Id="rId19" Type="http://schemas.openxmlformats.org/officeDocument/2006/relationships/image" Target="media/image6.wmf"/><Relationship Id="rId100" Type="http://schemas.openxmlformats.org/officeDocument/2006/relationships/oleObject" Target="embeddings/oleObject44.bin"/><Relationship Id="rId101" Type="http://schemas.openxmlformats.org/officeDocument/2006/relationships/image" Target="media/image47.wmf"/><Relationship Id="rId102" Type="http://schemas.openxmlformats.org/officeDocument/2006/relationships/oleObject" Target="embeddings/oleObject45.bin"/><Relationship Id="rId103" Type="http://schemas.openxmlformats.org/officeDocument/2006/relationships/image" Target="media/image48.wmf"/><Relationship Id="rId104" Type="http://schemas.openxmlformats.org/officeDocument/2006/relationships/oleObject" Target="embeddings/oleObject46.bin"/><Relationship Id="rId105" Type="http://schemas.openxmlformats.org/officeDocument/2006/relationships/image" Target="media/image49.wmf"/><Relationship Id="rId106" Type="http://schemas.openxmlformats.org/officeDocument/2006/relationships/oleObject" Target="embeddings/oleObject47.bin"/><Relationship Id="rId107" Type="http://schemas.openxmlformats.org/officeDocument/2006/relationships/image" Target="media/image50.wmf"/><Relationship Id="rId108" Type="http://schemas.openxmlformats.org/officeDocument/2006/relationships/oleObject" Target="embeddings/oleObject48.bin"/><Relationship Id="rId1040" Type="http://schemas.openxmlformats.org/officeDocument/2006/relationships/oleObject" Target="embeddings/oleObject513.bin"/><Relationship Id="rId1041" Type="http://schemas.openxmlformats.org/officeDocument/2006/relationships/image" Target="media/image518.wmf"/><Relationship Id="rId1042" Type="http://schemas.openxmlformats.org/officeDocument/2006/relationships/oleObject" Target="embeddings/oleObject514.bin"/><Relationship Id="rId1043" Type="http://schemas.openxmlformats.org/officeDocument/2006/relationships/image" Target="media/image519.wmf"/><Relationship Id="rId1044" Type="http://schemas.openxmlformats.org/officeDocument/2006/relationships/oleObject" Target="embeddings/oleObject515.bin"/><Relationship Id="rId1045" Type="http://schemas.openxmlformats.org/officeDocument/2006/relationships/image" Target="media/image520.emf"/><Relationship Id="rId1046" Type="http://schemas.openxmlformats.org/officeDocument/2006/relationships/image" Target="media/image521.emf"/><Relationship Id="rId1047" Type="http://schemas.openxmlformats.org/officeDocument/2006/relationships/image" Target="media/image522.emf"/><Relationship Id="rId1048" Type="http://schemas.openxmlformats.org/officeDocument/2006/relationships/image" Target="media/image523.emf"/><Relationship Id="rId1049" Type="http://schemas.openxmlformats.org/officeDocument/2006/relationships/image" Target="media/image524.emf"/><Relationship Id="rId109" Type="http://schemas.openxmlformats.org/officeDocument/2006/relationships/image" Target="media/image51.wmf"/><Relationship Id="rId2290" Type="http://schemas.openxmlformats.org/officeDocument/2006/relationships/image" Target="media/image1160.wmf"/><Relationship Id="rId2291" Type="http://schemas.openxmlformats.org/officeDocument/2006/relationships/oleObject" Target="embeddings/oleObject1112.bin"/><Relationship Id="rId2292" Type="http://schemas.openxmlformats.org/officeDocument/2006/relationships/image" Target="media/image1161.wmf"/><Relationship Id="rId2293" Type="http://schemas.openxmlformats.org/officeDocument/2006/relationships/oleObject" Target="embeddings/oleObject1113.bin"/><Relationship Id="rId2294" Type="http://schemas.openxmlformats.org/officeDocument/2006/relationships/image" Target="media/image1162.wmf"/><Relationship Id="rId2295" Type="http://schemas.openxmlformats.org/officeDocument/2006/relationships/oleObject" Target="embeddings/oleObject1114.bin"/><Relationship Id="rId2296" Type="http://schemas.openxmlformats.org/officeDocument/2006/relationships/image" Target="media/image1163.wmf"/><Relationship Id="rId2297" Type="http://schemas.openxmlformats.org/officeDocument/2006/relationships/oleObject" Target="embeddings/oleObject1115.bin"/><Relationship Id="rId2298" Type="http://schemas.openxmlformats.org/officeDocument/2006/relationships/image" Target="media/image1164.wmf"/><Relationship Id="rId2299" Type="http://schemas.openxmlformats.org/officeDocument/2006/relationships/oleObject" Target="embeddings/oleObject1116.bin"/><Relationship Id="rId650" Type="http://schemas.openxmlformats.org/officeDocument/2006/relationships/oleObject" Target="embeddings/oleObject318.bin"/><Relationship Id="rId651" Type="http://schemas.openxmlformats.org/officeDocument/2006/relationships/image" Target="media/image323.wmf"/><Relationship Id="rId652" Type="http://schemas.openxmlformats.org/officeDocument/2006/relationships/oleObject" Target="embeddings/oleObject319.bin"/><Relationship Id="rId653" Type="http://schemas.openxmlformats.org/officeDocument/2006/relationships/image" Target="media/image324.wmf"/><Relationship Id="rId654" Type="http://schemas.openxmlformats.org/officeDocument/2006/relationships/oleObject" Target="embeddings/oleObject320.bin"/><Relationship Id="rId655" Type="http://schemas.openxmlformats.org/officeDocument/2006/relationships/image" Target="media/image325.wmf"/><Relationship Id="rId656" Type="http://schemas.openxmlformats.org/officeDocument/2006/relationships/oleObject" Target="embeddings/oleObject321.bin"/><Relationship Id="rId657" Type="http://schemas.openxmlformats.org/officeDocument/2006/relationships/image" Target="media/image326.wmf"/><Relationship Id="rId658" Type="http://schemas.openxmlformats.org/officeDocument/2006/relationships/oleObject" Target="embeddings/oleObject322.bin"/><Relationship Id="rId659" Type="http://schemas.openxmlformats.org/officeDocument/2006/relationships/image" Target="media/image327.wmf"/><Relationship Id="rId1590" Type="http://schemas.openxmlformats.org/officeDocument/2006/relationships/oleObject" Target="embeddings/oleObject763.bin"/><Relationship Id="rId1591" Type="http://schemas.openxmlformats.org/officeDocument/2006/relationships/image" Target="media/image809.emf"/><Relationship Id="rId1592" Type="http://schemas.openxmlformats.org/officeDocument/2006/relationships/oleObject" Target="embeddings/oleObject764.bin"/><Relationship Id="rId1593" Type="http://schemas.openxmlformats.org/officeDocument/2006/relationships/image" Target="media/image810.emf"/><Relationship Id="rId1594" Type="http://schemas.openxmlformats.org/officeDocument/2006/relationships/oleObject" Target="embeddings/oleObject765.bin"/><Relationship Id="rId1595" Type="http://schemas.openxmlformats.org/officeDocument/2006/relationships/image" Target="media/image811.emf"/><Relationship Id="rId1596" Type="http://schemas.openxmlformats.org/officeDocument/2006/relationships/oleObject" Target="embeddings/oleObject766.bin"/><Relationship Id="rId1597" Type="http://schemas.openxmlformats.org/officeDocument/2006/relationships/image" Target="media/image812.emf"/><Relationship Id="rId1598" Type="http://schemas.openxmlformats.org/officeDocument/2006/relationships/oleObject" Target="embeddings/oleObject767.bin"/><Relationship Id="rId1599" Type="http://schemas.openxmlformats.org/officeDocument/2006/relationships/image" Target="media/image813.emf"/><Relationship Id="rId20" Type="http://schemas.openxmlformats.org/officeDocument/2006/relationships/oleObject" Target="embeddings/oleObject4.bin"/><Relationship Id="rId21" Type="http://schemas.openxmlformats.org/officeDocument/2006/relationships/image" Target="media/image7.wmf"/><Relationship Id="rId22" Type="http://schemas.openxmlformats.org/officeDocument/2006/relationships/oleObject" Target="embeddings/oleObject5.bin"/><Relationship Id="rId23" Type="http://schemas.openxmlformats.org/officeDocument/2006/relationships/image" Target="media/image8.wmf"/><Relationship Id="rId24" Type="http://schemas.openxmlformats.org/officeDocument/2006/relationships/oleObject" Target="embeddings/oleObject6.bin"/><Relationship Id="rId25" Type="http://schemas.openxmlformats.org/officeDocument/2006/relationships/image" Target="media/image9.wmf"/><Relationship Id="rId26" Type="http://schemas.openxmlformats.org/officeDocument/2006/relationships/oleObject" Target="embeddings/oleObject7.bin"/><Relationship Id="rId27" Type="http://schemas.openxmlformats.org/officeDocument/2006/relationships/image" Target="media/image10.wmf"/><Relationship Id="rId28" Type="http://schemas.openxmlformats.org/officeDocument/2006/relationships/oleObject" Target="embeddings/oleObject8.bin"/><Relationship Id="rId110" Type="http://schemas.openxmlformats.org/officeDocument/2006/relationships/oleObject" Target="embeddings/oleObject49.bin"/><Relationship Id="rId111" Type="http://schemas.openxmlformats.org/officeDocument/2006/relationships/image" Target="media/image52.wmf"/><Relationship Id="rId112" Type="http://schemas.openxmlformats.org/officeDocument/2006/relationships/oleObject" Target="embeddings/oleObject50.bin"/><Relationship Id="rId113" Type="http://schemas.openxmlformats.org/officeDocument/2006/relationships/image" Target="media/image53.wmf"/><Relationship Id="rId114" Type="http://schemas.openxmlformats.org/officeDocument/2006/relationships/oleObject" Target="embeddings/oleObject51.bin"/><Relationship Id="rId115" Type="http://schemas.openxmlformats.org/officeDocument/2006/relationships/image" Target="media/image54.wmf"/><Relationship Id="rId116" Type="http://schemas.openxmlformats.org/officeDocument/2006/relationships/oleObject" Target="embeddings/oleObject52.bin"/><Relationship Id="rId117" Type="http://schemas.openxmlformats.org/officeDocument/2006/relationships/image" Target="media/image55.png"/><Relationship Id="rId118" Type="http://schemas.openxmlformats.org/officeDocument/2006/relationships/image" Target="media/image56.emf"/><Relationship Id="rId119" Type="http://schemas.openxmlformats.org/officeDocument/2006/relationships/oleObject" Target="embeddings/oleObject53.bin"/><Relationship Id="rId1050" Type="http://schemas.openxmlformats.org/officeDocument/2006/relationships/image" Target="media/image525.emf"/><Relationship Id="rId1051" Type="http://schemas.openxmlformats.org/officeDocument/2006/relationships/image" Target="media/image526.emf"/><Relationship Id="rId1052" Type="http://schemas.openxmlformats.org/officeDocument/2006/relationships/image" Target="media/image527.emf"/><Relationship Id="rId1053" Type="http://schemas.openxmlformats.org/officeDocument/2006/relationships/image" Target="media/image528.emf"/><Relationship Id="rId1054" Type="http://schemas.openxmlformats.org/officeDocument/2006/relationships/image" Target="media/image529.emf"/><Relationship Id="rId1055" Type="http://schemas.openxmlformats.org/officeDocument/2006/relationships/image" Target="media/image530.emf"/><Relationship Id="rId1056" Type="http://schemas.openxmlformats.org/officeDocument/2006/relationships/image" Target="media/image531.emf"/><Relationship Id="rId1057" Type="http://schemas.openxmlformats.org/officeDocument/2006/relationships/image" Target="media/image532.emf"/><Relationship Id="rId1058" Type="http://schemas.openxmlformats.org/officeDocument/2006/relationships/image" Target="media/image533.emf"/><Relationship Id="rId1059" Type="http://schemas.openxmlformats.org/officeDocument/2006/relationships/image" Target="media/image534.wmf"/><Relationship Id="rId29" Type="http://schemas.openxmlformats.org/officeDocument/2006/relationships/image" Target="media/image11.wmf"/><Relationship Id="rId660" Type="http://schemas.openxmlformats.org/officeDocument/2006/relationships/oleObject" Target="embeddings/oleObject323.bin"/><Relationship Id="rId661" Type="http://schemas.openxmlformats.org/officeDocument/2006/relationships/image" Target="media/image328.wmf"/><Relationship Id="rId662" Type="http://schemas.openxmlformats.org/officeDocument/2006/relationships/oleObject" Target="embeddings/oleObject324.bin"/><Relationship Id="rId663" Type="http://schemas.openxmlformats.org/officeDocument/2006/relationships/image" Target="media/image329.wmf"/><Relationship Id="rId664" Type="http://schemas.openxmlformats.org/officeDocument/2006/relationships/oleObject" Target="embeddings/oleObject325.bin"/><Relationship Id="rId665" Type="http://schemas.openxmlformats.org/officeDocument/2006/relationships/image" Target="media/image330.wmf"/><Relationship Id="rId666" Type="http://schemas.openxmlformats.org/officeDocument/2006/relationships/oleObject" Target="embeddings/oleObject326.bin"/><Relationship Id="rId667" Type="http://schemas.openxmlformats.org/officeDocument/2006/relationships/image" Target="media/image331.wmf"/><Relationship Id="rId668" Type="http://schemas.openxmlformats.org/officeDocument/2006/relationships/oleObject" Target="embeddings/oleObject327.bin"/><Relationship Id="rId669" Type="http://schemas.openxmlformats.org/officeDocument/2006/relationships/image" Target="media/image332.wmf"/><Relationship Id="rId30" Type="http://schemas.openxmlformats.org/officeDocument/2006/relationships/oleObject" Target="embeddings/oleObject9.bin"/><Relationship Id="rId31" Type="http://schemas.openxmlformats.org/officeDocument/2006/relationships/image" Target="media/image12.wmf"/><Relationship Id="rId32" Type="http://schemas.openxmlformats.org/officeDocument/2006/relationships/oleObject" Target="embeddings/oleObject10.bin"/><Relationship Id="rId33" Type="http://schemas.openxmlformats.org/officeDocument/2006/relationships/image" Target="media/image13.wmf"/><Relationship Id="rId34" Type="http://schemas.openxmlformats.org/officeDocument/2006/relationships/oleObject" Target="embeddings/oleObject11.bin"/><Relationship Id="rId35" Type="http://schemas.openxmlformats.org/officeDocument/2006/relationships/image" Target="media/image14.wmf"/><Relationship Id="rId36" Type="http://schemas.openxmlformats.org/officeDocument/2006/relationships/oleObject" Target="embeddings/oleObject12.bin"/><Relationship Id="rId37" Type="http://schemas.openxmlformats.org/officeDocument/2006/relationships/image" Target="media/image15.wmf"/><Relationship Id="rId38" Type="http://schemas.openxmlformats.org/officeDocument/2006/relationships/oleObject" Target="embeddings/oleObject13.bin"/><Relationship Id="rId120" Type="http://schemas.openxmlformats.org/officeDocument/2006/relationships/image" Target="media/image57.wmf"/><Relationship Id="rId121" Type="http://schemas.openxmlformats.org/officeDocument/2006/relationships/oleObject" Target="embeddings/oleObject54.bin"/><Relationship Id="rId122" Type="http://schemas.openxmlformats.org/officeDocument/2006/relationships/image" Target="media/image58.wmf"/><Relationship Id="rId123" Type="http://schemas.openxmlformats.org/officeDocument/2006/relationships/oleObject" Target="embeddings/oleObject55.bin"/><Relationship Id="rId124" Type="http://schemas.openxmlformats.org/officeDocument/2006/relationships/image" Target="media/image59.wmf"/><Relationship Id="rId125" Type="http://schemas.openxmlformats.org/officeDocument/2006/relationships/oleObject" Target="embeddings/oleObject56.bin"/><Relationship Id="rId126" Type="http://schemas.openxmlformats.org/officeDocument/2006/relationships/image" Target="media/image60.wmf"/><Relationship Id="rId127" Type="http://schemas.openxmlformats.org/officeDocument/2006/relationships/oleObject" Target="embeddings/oleObject57.bin"/><Relationship Id="rId128" Type="http://schemas.openxmlformats.org/officeDocument/2006/relationships/image" Target="media/image61.wmf"/><Relationship Id="rId129" Type="http://schemas.openxmlformats.org/officeDocument/2006/relationships/oleObject" Target="embeddings/oleObject58.bin"/><Relationship Id="rId1060" Type="http://schemas.openxmlformats.org/officeDocument/2006/relationships/oleObject" Target="embeddings/oleObject516.bin"/><Relationship Id="rId1061" Type="http://schemas.openxmlformats.org/officeDocument/2006/relationships/image" Target="media/image535.wmf"/><Relationship Id="rId1062" Type="http://schemas.openxmlformats.org/officeDocument/2006/relationships/oleObject" Target="embeddings/oleObject517.bin"/><Relationship Id="rId1063" Type="http://schemas.openxmlformats.org/officeDocument/2006/relationships/image" Target="media/image536.wmf"/><Relationship Id="rId1064" Type="http://schemas.openxmlformats.org/officeDocument/2006/relationships/oleObject" Target="embeddings/oleObject518.bin"/><Relationship Id="rId1065" Type="http://schemas.openxmlformats.org/officeDocument/2006/relationships/image" Target="media/image537.wmf"/><Relationship Id="rId1066" Type="http://schemas.openxmlformats.org/officeDocument/2006/relationships/oleObject" Target="embeddings/oleObject519.bin"/><Relationship Id="rId1067" Type="http://schemas.openxmlformats.org/officeDocument/2006/relationships/image" Target="media/image538.wmf"/><Relationship Id="rId1068" Type="http://schemas.openxmlformats.org/officeDocument/2006/relationships/oleObject" Target="embeddings/oleObject520.bin"/><Relationship Id="rId1069" Type="http://schemas.openxmlformats.org/officeDocument/2006/relationships/image" Target="media/image539.wmf"/><Relationship Id="rId39" Type="http://schemas.openxmlformats.org/officeDocument/2006/relationships/image" Target="media/image16.wmf"/><Relationship Id="rId670" Type="http://schemas.openxmlformats.org/officeDocument/2006/relationships/oleObject" Target="embeddings/oleObject328.bin"/><Relationship Id="rId671" Type="http://schemas.openxmlformats.org/officeDocument/2006/relationships/image" Target="media/image333.wmf"/><Relationship Id="rId672" Type="http://schemas.openxmlformats.org/officeDocument/2006/relationships/oleObject" Target="embeddings/oleObject329.bin"/><Relationship Id="rId673" Type="http://schemas.openxmlformats.org/officeDocument/2006/relationships/image" Target="media/image334.emf"/><Relationship Id="rId674" Type="http://schemas.openxmlformats.org/officeDocument/2006/relationships/oleObject" Target="embeddings/oleObject330.bin"/><Relationship Id="rId675" Type="http://schemas.openxmlformats.org/officeDocument/2006/relationships/image" Target="media/image335.wmf"/><Relationship Id="rId676" Type="http://schemas.openxmlformats.org/officeDocument/2006/relationships/oleObject" Target="embeddings/oleObject331.bin"/><Relationship Id="rId677" Type="http://schemas.openxmlformats.org/officeDocument/2006/relationships/image" Target="media/image336.wmf"/><Relationship Id="rId678" Type="http://schemas.openxmlformats.org/officeDocument/2006/relationships/oleObject" Target="embeddings/oleObject332.bin"/><Relationship Id="rId679" Type="http://schemas.openxmlformats.org/officeDocument/2006/relationships/image" Target="media/image337.wmf"/><Relationship Id="rId40" Type="http://schemas.openxmlformats.org/officeDocument/2006/relationships/oleObject" Target="embeddings/oleObject14.bin"/><Relationship Id="rId41" Type="http://schemas.openxmlformats.org/officeDocument/2006/relationships/image" Target="media/image17.wmf"/><Relationship Id="rId42" Type="http://schemas.openxmlformats.org/officeDocument/2006/relationships/oleObject" Target="embeddings/oleObject15.bin"/><Relationship Id="rId43" Type="http://schemas.openxmlformats.org/officeDocument/2006/relationships/image" Target="media/image18.wmf"/><Relationship Id="rId44" Type="http://schemas.openxmlformats.org/officeDocument/2006/relationships/oleObject" Target="embeddings/oleObject16.bin"/><Relationship Id="rId45" Type="http://schemas.openxmlformats.org/officeDocument/2006/relationships/image" Target="media/image19.wmf"/><Relationship Id="rId46" Type="http://schemas.openxmlformats.org/officeDocument/2006/relationships/oleObject" Target="embeddings/oleObject17.bin"/><Relationship Id="rId47" Type="http://schemas.openxmlformats.org/officeDocument/2006/relationships/image" Target="media/image20.wmf"/><Relationship Id="rId48" Type="http://schemas.openxmlformats.org/officeDocument/2006/relationships/oleObject" Target="embeddings/oleObject18.bin"/><Relationship Id="rId130" Type="http://schemas.openxmlformats.org/officeDocument/2006/relationships/image" Target="media/image62.wmf"/><Relationship Id="rId131" Type="http://schemas.openxmlformats.org/officeDocument/2006/relationships/oleObject" Target="embeddings/oleObject59.bin"/><Relationship Id="rId132" Type="http://schemas.openxmlformats.org/officeDocument/2006/relationships/image" Target="media/image63.wmf"/><Relationship Id="rId133" Type="http://schemas.openxmlformats.org/officeDocument/2006/relationships/oleObject" Target="embeddings/oleObject60.bin"/><Relationship Id="rId134" Type="http://schemas.openxmlformats.org/officeDocument/2006/relationships/image" Target="media/image64.wmf"/><Relationship Id="rId135" Type="http://schemas.openxmlformats.org/officeDocument/2006/relationships/oleObject" Target="embeddings/oleObject61.bin"/><Relationship Id="rId136" Type="http://schemas.openxmlformats.org/officeDocument/2006/relationships/image" Target="media/image65.wmf"/><Relationship Id="rId137" Type="http://schemas.openxmlformats.org/officeDocument/2006/relationships/oleObject" Target="embeddings/oleObject62.bin"/><Relationship Id="rId138" Type="http://schemas.openxmlformats.org/officeDocument/2006/relationships/image" Target="media/image66.wmf"/><Relationship Id="rId139" Type="http://schemas.openxmlformats.org/officeDocument/2006/relationships/oleObject" Target="embeddings/oleObject63.bin"/><Relationship Id="rId1070" Type="http://schemas.openxmlformats.org/officeDocument/2006/relationships/oleObject" Target="embeddings/oleObject521.bin"/><Relationship Id="rId1071" Type="http://schemas.openxmlformats.org/officeDocument/2006/relationships/image" Target="media/image540.wmf"/><Relationship Id="rId2500" Type="http://schemas.openxmlformats.org/officeDocument/2006/relationships/image" Target="media/image1265.wmf"/><Relationship Id="rId2501" Type="http://schemas.openxmlformats.org/officeDocument/2006/relationships/oleObject" Target="embeddings/oleObject1217.bin"/><Relationship Id="rId2502" Type="http://schemas.openxmlformats.org/officeDocument/2006/relationships/image" Target="media/image1266.wmf"/><Relationship Id="rId2503" Type="http://schemas.openxmlformats.org/officeDocument/2006/relationships/oleObject" Target="embeddings/oleObject1218.bin"/><Relationship Id="rId2504" Type="http://schemas.openxmlformats.org/officeDocument/2006/relationships/image" Target="media/image1267.wmf"/><Relationship Id="rId2505" Type="http://schemas.openxmlformats.org/officeDocument/2006/relationships/oleObject" Target="embeddings/oleObject1219.bin"/><Relationship Id="rId2506" Type="http://schemas.openxmlformats.org/officeDocument/2006/relationships/image" Target="media/image1268.wmf"/><Relationship Id="rId2507" Type="http://schemas.openxmlformats.org/officeDocument/2006/relationships/oleObject" Target="embeddings/oleObject1220.bin"/><Relationship Id="rId2508" Type="http://schemas.openxmlformats.org/officeDocument/2006/relationships/image" Target="media/image1269.wmf"/><Relationship Id="rId2509" Type="http://schemas.openxmlformats.org/officeDocument/2006/relationships/oleObject" Target="embeddings/oleObject1221.bin"/><Relationship Id="rId1072" Type="http://schemas.openxmlformats.org/officeDocument/2006/relationships/oleObject" Target="embeddings/oleObject522.bin"/><Relationship Id="rId1073" Type="http://schemas.openxmlformats.org/officeDocument/2006/relationships/image" Target="media/image541.wmf"/><Relationship Id="rId1074" Type="http://schemas.openxmlformats.org/officeDocument/2006/relationships/oleObject" Target="embeddings/oleObject523.bin"/><Relationship Id="rId1075" Type="http://schemas.openxmlformats.org/officeDocument/2006/relationships/image" Target="media/image542.wmf"/><Relationship Id="rId1076" Type="http://schemas.openxmlformats.org/officeDocument/2006/relationships/oleObject" Target="embeddings/oleObject524.bin"/><Relationship Id="rId1077" Type="http://schemas.openxmlformats.org/officeDocument/2006/relationships/image" Target="media/image543.wmf"/><Relationship Id="rId1078" Type="http://schemas.openxmlformats.org/officeDocument/2006/relationships/oleObject" Target="embeddings/oleObject525.bin"/><Relationship Id="rId1079" Type="http://schemas.openxmlformats.org/officeDocument/2006/relationships/image" Target="media/image544.wmf"/><Relationship Id="rId49" Type="http://schemas.openxmlformats.org/officeDocument/2006/relationships/image" Target="media/image21.wmf"/><Relationship Id="rId1800" Type="http://schemas.openxmlformats.org/officeDocument/2006/relationships/image" Target="media/image915.wmf"/><Relationship Id="rId1801" Type="http://schemas.openxmlformats.org/officeDocument/2006/relationships/oleObject" Target="embeddings/oleObject867.bin"/><Relationship Id="rId1802" Type="http://schemas.openxmlformats.org/officeDocument/2006/relationships/image" Target="media/image916.wmf"/><Relationship Id="rId1803" Type="http://schemas.openxmlformats.org/officeDocument/2006/relationships/oleObject" Target="embeddings/oleObject868.bin"/><Relationship Id="rId1804" Type="http://schemas.openxmlformats.org/officeDocument/2006/relationships/image" Target="media/image917.emf"/><Relationship Id="rId1805" Type="http://schemas.openxmlformats.org/officeDocument/2006/relationships/oleObject" Target="embeddings/oleObject869.bin"/><Relationship Id="rId1806" Type="http://schemas.openxmlformats.org/officeDocument/2006/relationships/image" Target="media/image918.emf"/><Relationship Id="rId1807" Type="http://schemas.openxmlformats.org/officeDocument/2006/relationships/oleObject" Target="embeddings/oleObject870.bin"/><Relationship Id="rId1808" Type="http://schemas.openxmlformats.org/officeDocument/2006/relationships/image" Target="media/image919.wmf"/><Relationship Id="rId1809" Type="http://schemas.openxmlformats.org/officeDocument/2006/relationships/oleObject" Target="embeddings/oleObject871.bin"/><Relationship Id="rId680" Type="http://schemas.openxmlformats.org/officeDocument/2006/relationships/oleObject" Target="embeddings/oleObject333.bin"/><Relationship Id="rId681" Type="http://schemas.openxmlformats.org/officeDocument/2006/relationships/image" Target="media/image338.emf"/><Relationship Id="rId682" Type="http://schemas.openxmlformats.org/officeDocument/2006/relationships/oleObject" Target="embeddings/oleObject334.bin"/><Relationship Id="rId683" Type="http://schemas.openxmlformats.org/officeDocument/2006/relationships/image" Target="media/image339.wmf"/><Relationship Id="rId684" Type="http://schemas.openxmlformats.org/officeDocument/2006/relationships/oleObject" Target="embeddings/oleObject335.bin"/><Relationship Id="rId685" Type="http://schemas.openxmlformats.org/officeDocument/2006/relationships/image" Target="media/image340.wmf"/><Relationship Id="rId686" Type="http://schemas.openxmlformats.org/officeDocument/2006/relationships/oleObject" Target="embeddings/oleObject336.bin"/><Relationship Id="rId687" Type="http://schemas.openxmlformats.org/officeDocument/2006/relationships/image" Target="media/image341.wmf"/><Relationship Id="rId688" Type="http://schemas.openxmlformats.org/officeDocument/2006/relationships/oleObject" Target="embeddings/oleObject337.bin"/><Relationship Id="rId689" Type="http://schemas.openxmlformats.org/officeDocument/2006/relationships/image" Target="media/image342.wmf"/><Relationship Id="rId50" Type="http://schemas.openxmlformats.org/officeDocument/2006/relationships/oleObject" Target="embeddings/oleObject19.bin"/><Relationship Id="rId51" Type="http://schemas.openxmlformats.org/officeDocument/2006/relationships/image" Target="media/image22.wmf"/><Relationship Id="rId52" Type="http://schemas.openxmlformats.org/officeDocument/2006/relationships/oleObject" Target="embeddings/oleObject20.bin"/><Relationship Id="rId53" Type="http://schemas.openxmlformats.org/officeDocument/2006/relationships/image" Target="media/image23.wmf"/><Relationship Id="rId54" Type="http://schemas.openxmlformats.org/officeDocument/2006/relationships/oleObject" Target="embeddings/oleObject21.bin"/><Relationship Id="rId55" Type="http://schemas.openxmlformats.org/officeDocument/2006/relationships/image" Target="media/image24.wmf"/><Relationship Id="rId56" Type="http://schemas.openxmlformats.org/officeDocument/2006/relationships/oleObject" Target="embeddings/oleObject22.bin"/><Relationship Id="rId57" Type="http://schemas.openxmlformats.org/officeDocument/2006/relationships/image" Target="media/image25.wmf"/><Relationship Id="rId58" Type="http://schemas.openxmlformats.org/officeDocument/2006/relationships/oleObject" Target="embeddings/oleObject23.bin"/><Relationship Id="rId140" Type="http://schemas.openxmlformats.org/officeDocument/2006/relationships/image" Target="media/image67.wmf"/><Relationship Id="rId141" Type="http://schemas.openxmlformats.org/officeDocument/2006/relationships/oleObject" Target="embeddings/oleObject64.bin"/><Relationship Id="rId142" Type="http://schemas.openxmlformats.org/officeDocument/2006/relationships/image" Target="media/image68.wmf"/><Relationship Id="rId143" Type="http://schemas.openxmlformats.org/officeDocument/2006/relationships/oleObject" Target="embeddings/oleObject65.bin"/><Relationship Id="rId144" Type="http://schemas.openxmlformats.org/officeDocument/2006/relationships/image" Target="media/image69.wmf"/><Relationship Id="rId145" Type="http://schemas.openxmlformats.org/officeDocument/2006/relationships/oleObject" Target="embeddings/oleObject66.bin"/><Relationship Id="rId146" Type="http://schemas.openxmlformats.org/officeDocument/2006/relationships/image" Target="media/image70.wmf"/><Relationship Id="rId147" Type="http://schemas.openxmlformats.org/officeDocument/2006/relationships/oleObject" Target="embeddings/oleObject67.bin"/><Relationship Id="rId148" Type="http://schemas.openxmlformats.org/officeDocument/2006/relationships/image" Target="media/image71.wmf"/><Relationship Id="rId149" Type="http://schemas.openxmlformats.org/officeDocument/2006/relationships/oleObject" Target="embeddings/oleObject68.bin"/><Relationship Id="rId1080" Type="http://schemas.openxmlformats.org/officeDocument/2006/relationships/oleObject" Target="embeddings/oleObject526.bin"/><Relationship Id="rId1081" Type="http://schemas.openxmlformats.org/officeDocument/2006/relationships/image" Target="media/image545.wmf"/><Relationship Id="rId2510" Type="http://schemas.openxmlformats.org/officeDocument/2006/relationships/image" Target="media/image1270.wmf"/><Relationship Id="rId2511" Type="http://schemas.openxmlformats.org/officeDocument/2006/relationships/oleObject" Target="embeddings/oleObject1222.bin"/><Relationship Id="rId2512" Type="http://schemas.openxmlformats.org/officeDocument/2006/relationships/image" Target="media/image1271.wmf"/><Relationship Id="rId2513" Type="http://schemas.openxmlformats.org/officeDocument/2006/relationships/oleObject" Target="embeddings/oleObject1223.bin"/><Relationship Id="rId2514" Type="http://schemas.openxmlformats.org/officeDocument/2006/relationships/image" Target="media/image1272.wmf"/><Relationship Id="rId2515" Type="http://schemas.openxmlformats.org/officeDocument/2006/relationships/oleObject" Target="embeddings/oleObject1224.bin"/><Relationship Id="rId2516" Type="http://schemas.openxmlformats.org/officeDocument/2006/relationships/image" Target="media/image1273.wmf"/><Relationship Id="rId2517" Type="http://schemas.openxmlformats.org/officeDocument/2006/relationships/oleObject" Target="embeddings/oleObject1225.bin"/><Relationship Id="rId2518" Type="http://schemas.openxmlformats.org/officeDocument/2006/relationships/image" Target="media/image1274.wmf"/><Relationship Id="rId2519" Type="http://schemas.openxmlformats.org/officeDocument/2006/relationships/oleObject" Target="embeddings/oleObject1226.bin"/><Relationship Id="rId1082" Type="http://schemas.openxmlformats.org/officeDocument/2006/relationships/oleObject" Target="embeddings/oleObject527.bin"/><Relationship Id="rId1083" Type="http://schemas.openxmlformats.org/officeDocument/2006/relationships/image" Target="media/image546.wmf"/><Relationship Id="rId1084" Type="http://schemas.openxmlformats.org/officeDocument/2006/relationships/oleObject" Target="embeddings/oleObject528.bin"/><Relationship Id="rId1085" Type="http://schemas.openxmlformats.org/officeDocument/2006/relationships/image" Target="media/image547.wmf"/><Relationship Id="rId1086" Type="http://schemas.openxmlformats.org/officeDocument/2006/relationships/oleObject" Target="embeddings/oleObject529.bin"/><Relationship Id="rId1087" Type="http://schemas.openxmlformats.org/officeDocument/2006/relationships/image" Target="media/image548.wmf"/><Relationship Id="rId1088" Type="http://schemas.openxmlformats.org/officeDocument/2006/relationships/oleObject" Target="embeddings/oleObject530.bin"/><Relationship Id="rId1089" Type="http://schemas.openxmlformats.org/officeDocument/2006/relationships/image" Target="media/image549.wmf"/><Relationship Id="rId59" Type="http://schemas.openxmlformats.org/officeDocument/2006/relationships/image" Target="media/image26.wmf"/><Relationship Id="rId1810" Type="http://schemas.openxmlformats.org/officeDocument/2006/relationships/image" Target="media/image920.wmf"/><Relationship Id="rId1811" Type="http://schemas.openxmlformats.org/officeDocument/2006/relationships/oleObject" Target="embeddings/oleObject872.bin"/><Relationship Id="rId1812" Type="http://schemas.openxmlformats.org/officeDocument/2006/relationships/image" Target="media/image921.wmf"/><Relationship Id="rId1813" Type="http://schemas.openxmlformats.org/officeDocument/2006/relationships/oleObject" Target="embeddings/oleObject873.bin"/><Relationship Id="rId1814" Type="http://schemas.openxmlformats.org/officeDocument/2006/relationships/image" Target="media/image922.wmf"/><Relationship Id="rId1815" Type="http://schemas.openxmlformats.org/officeDocument/2006/relationships/oleObject" Target="embeddings/oleObject874.bin"/><Relationship Id="rId1816" Type="http://schemas.openxmlformats.org/officeDocument/2006/relationships/image" Target="media/image923.wmf"/><Relationship Id="rId1817" Type="http://schemas.openxmlformats.org/officeDocument/2006/relationships/oleObject" Target="embeddings/oleObject875.bin"/><Relationship Id="rId1818" Type="http://schemas.openxmlformats.org/officeDocument/2006/relationships/image" Target="media/image924.wmf"/><Relationship Id="rId1819" Type="http://schemas.openxmlformats.org/officeDocument/2006/relationships/oleObject" Target="embeddings/oleObject876.bin"/><Relationship Id="rId690" Type="http://schemas.openxmlformats.org/officeDocument/2006/relationships/oleObject" Target="embeddings/oleObject338.bin"/><Relationship Id="rId691" Type="http://schemas.openxmlformats.org/officeDocument/2006/relationships/image" Target="media/image343.wmf"/><Relationship Id="rId692" Type="http://schemas.openxmlformats.org/officeDocument/2006/relationships/oleObject" Target="embeddings/oleObject339.bin"/><Relationship Id="rId693" Type="http://schemas.openxmlformats.org/officeDocument/2006/relationships/image" Target="media/image344.wmf"/><Relationship Id="rId694" Type="http://schemas.openxmlformats.org/officeDocument/2006/relationships/oleObject" Target="embeddings/oleObject340.bin"/><Relationship Id="rId695" Type="http://schemas.openxmlformats.org/officeDocument/2006/relationships/image" Target="media/image345.wmf"/><Relationship Id="rId696" Type="http://schemas.openxmlformats.org/officeDocument/2006/relationships/oleObject" Target="embeddings/oleObject341.bin"/><Relationship Id="rId697" Type="http://schemas.openxmlformats.org/officeDocument/2006/relationships/image" Target="media/image346.wmf"/><Relationship Id="rId698" Type="http://schemas.openxmlformats.org/officeDocument/2006/relationships/oleObject" Target="embeddings/oleObject342.bin"/><Relationship Id="rId699" Type="http://schemas.openxmlformats.org/officeDocument/2006/relationships/image" Target="media/image347.wmf"/><Relationship Id="rId60" Type="http://schemas.openxmlformats.org/officeDocument/2006/relationships/oleObject" Target="embeddings/oleObject24.bin"/><Relationship Id="rId61" Type="http://schemas.openxmlformats.org/officeDocument/2006/relationships/image" Target="media/image27.wmf"/><Relationship Id="rId62" Type="http://schemas.openxmlformats.org/officeDocument/2006/relationships/oleObject" Target="embeddings/oleObject25.bin"/><Relationship Id="rId63" Type="http://schemas.openxmlformats.org/officeDocument/2006/relationships/image" Target="media/image28.wmf"/><Relationship Id="rId64" Type="http://schemas.openxmlformats.org/officeDocument/2006/relationships/oleObject" Target="embeddings/oleObject26.bin"/><Relationship Id="rId65" Type="http://schemas.openxmlformats.org/officeDocument/2006/relationships/image" Target="media/image29.wmf"/><Relationship Id="rId66" Type="http://schemas.openxmlformats.org/officeDocument/2006/relationships/oleObject" Target="embeddings/oleObject27.bin"/><Relationship Id="rId67" Type="http://schemas.openxmlformats.org/officeDocument/2006/relationships/image" Target="media/image30.wmf"/><Relationship Id="rId68" Type="http://schemas.openxmlformats.org/officeDocument/2006/relationships/oleObject" Target="embeddings/oleObject28.bin"/><Relationship Id="rId150" Type="http://schemas.openxmlformats.org/officeDocument/2006/relationships/image" Target="media/image72.wmf"/><Relationship Id="rId151" Type="http://schemas.openxmlformats.org/officeDocument/2006/relationships/oleObject" Target="embeddings/oleObject69.bin"/><Relationship Id="rId152" Type="http://schemas.openxmlformats.org/officeDocument/2006/relationships/image" Target="media/image73.wmf"/><Relationship Id="rId153" Type="http://schemas.openxmlformats.org/officeDocument/2006/relationships/oleObject" Target="embeddings/oleObject70.bin"/><Relationship Id="rId154" Type="http://schemas.openxmlformats.org/officeDocument/2006/relationships/image" Target="media/image74.wmf"/><Relationship Id="rId155" Type="http://schemas.openxmlformats.org/officeDocument/2006/relationships/oleObject" Target="embeddings/oleObject71.bin"/><Relationship Id="rId156" Type="http://schemas.openxmlformats.org/officeDocument/2006/relationships/image" Target="media/image75.wmf"/><Relationship Id="rId157" Type="http://schemas.openxmlformats.org/officeDocument/2006/relationships/oleObject" Target="embeddings/oleObject72.bin"/><Relationship Id="rId158" Type="http://schemas.openxmlformats.org/officeDocument/2006/relationships/image" Target="media/image76.wmf"/><Relationship Id="rId159" Type="http://schemas.openxmlformats.org/officeDocument/2006/relationships/oleObject" Target="embeddings/oleObject73.bin"/><Relationship Id="rId1090" Type="http://schemas.openxmlformats.org/officeDocument/2006/relationships/oleObject" Target="embeddings/oleObject531.bin"/><Relationship Id="rId1091" Type="http://schemas.openxmlformats.org/officeDocument/2006/relationships/image" Target="media/image550.wmf"/><Relationship Id="rId2520" Type="http://schemas.openxmlformats.org/officeDocument/2006/relationships/image" Target="media/image1275.wmf"/><Relationship Id="rId2521" Type="http://schemas.openxmlformats.org/officeDocument/2006/relationships/oleObject" Target="embeddings/oleObject1227.bin"/><Relationship Id="rId2522" Type="http://schemas.openxmlformats.org/officeDocument/2006/relationships/image" Target="media/image1276.wmf"/><Relationship Id="rId2523" Type="http://schemas.openxmlformats.org/officeDocument/2006/relationships/oleObject" Target="embeddings/oleObject1228.bin"/><Relationship Id="rId2524" Type="http://schemas.openxmlformats.org/officeDocument/2006/relationships/image" Target="media/image1277.wmf"/><Relationship Id="rId2525" Type="http://schemas.openxmlformats.org/officeDocument/2006/relationships/oleObject" Target="embeddings/oleObject1229.bin"/><Relationship Id="rId2526" Type="http://schemas.openxmlformats.org/officeDocument/2006/relationships/image" Target="media/image1278.wmf"/><Relationship Id="rId2527" Type="http://schemas.openxmlformats.org/officeDocument/2006/relationships/oleObject" Target="embeddings/oleObject1230.bin"/><Relationship Id="rId2528" Type="http://schemas.openxmlformats.org/officeDocument/2006/relationships/image" Target="media/image1279.wmf"/><Relationship Id="rId2529" Type="http://schemas.openxmlformats.org/officeDocument/2006/relationships/oleObject" Target="embeddings/oleObject1231.bin"/><Relationship Id="rId1092" Type="http://schemas.openxmlformats.org/officeDocument/2006/relationships/oleObject" Target="embeddings/oleObject532.bin"/><Relationship Id="rId1093" Type="http://schemas.openxmlformats.org/officeDocument/2006/relationships/image" Target="media/image551.wmf"/><Relationship Id="rId1094" Type="http://schemas.openxmlformats.org/officeDocument/2006/relationships/oleObject" Target="embeddings/oleObject533.bin"/><Relationship Id="rId1095" Type="http://schemas.openxmlformats.org/officeDocument/2006/relationships/image" Target="media/image552.wmf"/><Relationship Id="rId1096" Type="http://schemas.openxmlformats.org/officeDocument/2006/relationships/oleObject" Target="embeddings/oleObject534.bin"/><Relationship Id="rId1097" Type="http://schemas.openxmlformats.org/officeDocument/2006/relationships/image" Target="media/image553.emf"/><Relationship Id="rId1098" Type="http://schemas.openxmlformats.org/officeDocument/2006/relationships/oleObject" Target="embeddings/oleObject535.bin"/><Relationship Id="rId1099" Type="http://schemas.openxmlformats.org/officeDocument/2006/relationships/image" Target="media/image554.emf"/><Relationship Id="rId69" Type="http://schemas.openxmlformats.org/officeDocument/2006/relationships/image" Target="media/image31.wmf"/><Relationship Id="rId1820" Type="http://schemas.openxmlformats.org/officeDocument/2006/relationships/image" Target="media/image925.wmf"/><Relationship Id="rId1821" Type="http://schemas.openxmlformats.org/officeDocument/2006/relationships/oleObject" Target="embeddings/oleObject877.bin"/><Relationship Id="rId1822" Type="http://schemas.openxmlformats.org/officeDocument/2006/relationships/image" Target="media/image926.wmf"/><Relationship Id="rId1823" Type="http://schemas.openxmlformats.org/officeDocument/2006/relationships/oleObject" Target="embeddings/oleObject878.bin"/><Relationship Id="rId1824" Type="http://schemas.openxmlformats.org/officeDocument/2006/relationships/image" Target="media/image927.wmf"/><Relationship Id="rId1825" Type="http://schemas.openxmlformats.org/officeDocument/2006/relationships/oleObject" Target="embeddings/oleObject879.bin"/><Relationship Id="rId1826" Type="http://schemas.openxmlformats.org/officeDocument/2006/relationships/image" Target="media/image928.wmf"/><Relationship Id="rId1827" Type="http://schemas.openxmlformats.org/officeDocument/2006/relationships/oleObject" Target="embeddings/oleObject880.bin"/><Relationship Id="rId1828" Type="http://schemas.openxmlformats.org/officeDocument/2006/relationships/image" Target="media/image929.wmf"/><Relationship Id="rId1829" Type="http://schemas.openxmlformats.org/officeDocument/2006/relationships/oleObject" Target="embeddings/oleObject881.bin"/><Relationship Id="rId70" Type="http://schemas.openxmlformats.org/officeDocument/2006/relationships/oleObject" Target="embeddings/oleObject29.bin"/><Relationship Id="rId71" Type="http://schemas.openxmlformats.org/officeDocument/2006/relationships/image" Target="media/image32.wmf"/><Relationship Id="rId72" Type="http://schemas.openxmlformats.org/officeDocument/2006/relationships/oleObject" Target="embeddings/oleObject30.bin"/><Relationship Id="rId73" Type="http://schemas.openxmlformats.org/officeDocument/2006/relationships/image" Target="media/image33.wmf"/><Relationship Id="rId74" Type="http://schemas.openxmlformats.org/officeDocument/2006/relationships/oleObject" Target="embeddings/oleObject31.bin"/><Relationship Id="rId75" Type="http://schemas.openxmlformats.org/officeDocument/2006/relationships/image" Target="media/image34.wmf"/><Relationship Id="rId76" Type="http://schemas.openxmlformats.org/officeDocument/2006/relationships/oleObject" Target="embeddings/oleObject32.bin"/><Relationship Id="rId77" Type="http://schemas.openxmlformats.org/officeDocument/2006/relationships/image" Target="media/image35.wmf"/><Relationship Id="rId78" Type="http://schemas.openxmlformats.org/officeDocument/2006/relationships/oleObject" Target="embeddings/oleObject33.bin"/><Relationship Id="rId160" Type="http://schemas.openxmlformats.org/officeDocument/2006/relationships/image" Target="media/image77.wmf"/><Relationship Id="rId161" Type="http://schemas.openxmlformats.org/officeDocument/2006/relationships/oleObject" Target="embeddings/oleObject74.bin"/><Relationship Id="rId162" Type="http://schemas.openxmlformats.org/officeDocument/2006/relationships/image" Target="media/image78.wmf"/><Relationship Id="rId163" Type="http://schemas.openxmlformats.org/officeDocument/2006/relationships/oleObject" Target="embeddings/oleObject75.bin"/><Relationship Id="rId164" Type="http://schemas.openxmlformats.org/officeDocument/2006/relationships/image" Target="media/image79.wmf"/><Relationship Id="rId165" Type="http://schemas.openxmlformats.org/officeDocument/2006/relationships/oleObject" Target="embeddings/oleObject76.bin"/><Relationship Id="rId166" Type="http://schemas.openxmlformats.org/officeDocument/2006/relationships/image" Target="media/image80.wmf"/><Relationship Id="rId167" Type="http://schemas.openxmlformats.org/officeDocument/2006/relationships/oleObject" Target="embeddings/oleObject77.bin"/><Relationship Id="rId168" Type="http://schemas.openxmlformats.org/officeDocument/2006/relationships/image" Target="media/image81.wmf"/><Relationship Id="rId169" Type="http://schemas.openxmlformats.org/officeDocument/2006/relationships/oleObject" Target="embeddings/oleObject78.bin"/><Relationship Id="rId79" Type="http://schemas.openxmlformats.org/officeDocument/2006/relationships/image" Target="media/image36.wmf"/><Relationship Id="rId2530" Type="http://schemas.openxmlformats.org/officeDocument/2006/relationships/image" Target="media/image1280.wmf"/><Relationship Id="rId2531" Type="http://schemas.openxmlformats.org/officeDocument/2006/relationships/oleObject" Target="embeddings/oleObject1232.bin"/><Relationship Id="rId2532" Type="http://schemas.openxmlformats.org/officeDocument/2006/relationships/image" Target="media/image1281.wmf"/><Relationship Id="rId2533" Type="http://schemas.openxmlformats.org/officeDocument/2006/relationships/oleObject" Target="embeddings/oleObject1233.bin"/><Relationship Id="rId2534" Type="http://schemas.openxmlformats.org/officeDocument/2006/relationships/image" Target="media/image1282.wmf"/><Relationship Id="rId2535" Type="http://schemas.openxmlformats.org/officeDocument/2006/relationships/oleObject" Target="embeddings/oleObject1234.bin"/><Relationship Id="rId2536" Type="http://schemas.openxmlformats.org/officeDocument/2006/relationships/image" Target="media/image1283.wmf"/><Relationship Id="rId2537" Type="http://schemas.openxmlformats.org/officeDocument/2006/relationships/oleObject" Target="embeddings/oleObject1235.bin"/><Relationship Id="rId2538" Type="http://schemas.openxmlformats.org/officeDocument/2006/relationships/image" Target="media/image1284.wmf"/><Relationship Id="rId2539" Type="http://schemas.openxmlformats.org/officeDocument/2006/relationships/oleObject" Target="embeddings/oleObject1236.bin"/><Relationship Id="rId1830" Type="http://schemas.openxmlformats.org/officeDocument/2006/relationships/image" Target="media/image930.wmf"/><Relationship Id="rId1831" Type="http://schemas.openxmlformats.org/officeDocument/2006/relationships/oleObject" Target="embeddings/oleObject882.bin"/><Relationship Id="rId1832" Type="http://schemas.openxmlformats.org/officeDocument/2006/relationships/image" Target="media/image931.wmf"/><Relationship Id="rId1833" Type="http://schemas.openxmlformats.org/officeDocument/2006/relationships/oleObject" Target="embeddings/oleObject883.bin"/><Relationship Id="rId1834" Type="http://schemas.openxmlformats.org/officeDocument/2006/relationships/image" Target="media/image932.wmf"/><Relationship Id="rId1835" Type="http://schemas.openxmlformats.org/officeDocument/2006/relationships/oleObject" Target="embeddings/oleObject884.bin"/><Relationship Id="rId1836" Type="http://schemas.openxmlformats.org/officeDocument/2006/relationships/image" Target="media/image933.wmf"/><Relationship Id="rId1837" Type="http://schemas.openxmlformats.org/officeDocument/2006/relationships/oleObject" Target="embeddings/oleObject885.bin"/><Relationship Id="rId1838" Type="http://schemas.openxmlformats.org/officeDocument/2006/relationships/image" Target="media/image934.wmf"/><Relationship Id="rId1839" Type="http://schemas.openxmlformats.org/officeDocument/2006/relationships/oleObject" Target="embeddings/oleObject886.bin"/><Relationship Id="rId80" Type="http://schemas.openxmlformats.org/officeDocument/2006/relationships/oleObject" Target="embeddings/oleObject34.bin"/><Relationship Id="rId81" Type="http://schemas.openxmlformats.org/officeDocument/2006/relationships/image" Target="media/image37.wmf"/><Relationship Id="rId82" Type="http://schemas.openxmlformats.org/officeDocument/2006/relationships/oleObject" Target="embeddings/oleObject35.bin"/><Relationship Id="rId83" Type="http://schemas.openxmlformats.org/officeDocument/2006/relationships/image" Target="media/image38.wmf"/><Relationship Id="rId84" Type="http://schemas.openxmlformats.org/officeDocument/2006/relationships/oleObject" Target="embeddings/oleObject36.bin"/><Relationship Id="rId85" Type="http://schemas.openxmlformats.org/officeDocument/2006/relationships/image" Target="media/image39.wmf"/><Relationship Id="rId86" Type="http://schemas.openxmlformats.org/officeDocument/2006/relationships/oleObject" Target="embeddings/oleObject37.bin"/><Relationship Id="rId87" Type="http://schemas.openxmlformats.org/officeDocument/2006/relationships/image" Target="media/image40.wmf"/><Relationship Id="rId88" Type="http://schemas.openxmlformats.org/officeDocument/2006/relationships/oleObject" Target="embeddings/oleObject38.bin"/><Relationship Id="rId170" Type="http://schemas.openxmlformats.org/officeDocument/2006/relationships/image" Target="media/image82.wmf"/><Relationship Id="rId171" Type="http://schemas.openxmlformats.org/officeDocument/2006/relationships/oleObject" Target="embeddings/oleObject79.bin"/><Relationship Id="rId172" Type="http://schemas.openxmlformats.org/officeDocument/2006/relationships/image" Target="media/image83.wmf"/><Relationship Id="rId173" Type="http://schemas.openxmlformats.org/officeDocument/2006/relationships/oleObject" Target="embeddings/oleObject80.bin"/><Relationship Id="rId174" Type="http://schemas.openxmlformats.org/officeDocument/2006/relationships/image" Target="media/image84.wmf"/><Relationship Id="rId175" Type="http://schemas.openxmlformats.org/officeDocument/2006/relationships/oleObject" Target="embeddings/oleObject81.bin"/><Relationship Id="rId176" Type="http://schemas.openxmlformats.org/officeDocument/2006/relationships/image" Target="media/image85.wmf"/><Relationship Id="rId177" Type="http://schemas.openxmlformats.org/officeDocument/2006/relationships/oleObject" Target="embeddings/oleObject82.bin"/><Relationship Id="rId178" Type="http://schemas.openxmlformats.org/officeDocument/2006/relationships/image" Target="media/image86.wmf"/><Relationship Id="rId179" Type="http://schemas.openxmlformats.org/officeDocument/2006/relationships/oleObject" Target="embeddings/oleObject83.bin"/><Relationship Id="rId89" Type="http://schemas.openxmlformats.org/officeDocument/2006/relationships/image" Target="media/image41.wmf"/><Relationship Id="rId2540" Type="http://schemas.openxmlformats.org/officeDocument/2006/relationships/image" Target="media/image1285.wmf"/><Relationship Id="rId2541" Type="http://schemas.openxmlformats.org/officeDocument/2006/relationships/oleObject" Target="embeddings/oleObject1237.bin"/><Relationship Id="rId2542" Type="http://schemas.openxmlformats.org/officeDocument/2006/relationships/image" Target="media/image1286.wmf"/><Relationship Id="rId2543" Type="http://schemas.openxmlformats.org/officeDocument/2006/relationships/oleObject" Target="embeddings/oleObject1238.bin"/><Relationship Id="rId2544" Type="http://schemas.openxmlformats.org/officeDocument/2006/relationships/image" Target="media/image1287.wmf"/><Relationship Id="rId2545" Type="http://schemas.openxmlformats.org/officeDocument/2006/relationships/oleObject" Target="embeddings/oleObject1239.bin"/><Relationship Id="rId2546" Type="http://schemas.openxmlformats.org/officeDocument/2006/relationships/image" Target="media/image1288.wmf"/><Relationship Id="rId2547" Type="http://schemas.openxmlformats.org/officeDocument/2006/relationships/oleObject" Target="embeddings/oleObject1240.bin"/><Relationship Id="rId2548" Type="http://schemas.openxmlformats.org/officeDocument/2006/relationships/image" Target="media/image1289.wmf"/><Relationship Id="rId2549" Type="http://schemas.openxmlformats.org/officeDocument/2006/relationships/oleObject" Target="embeddings/oleObject1241.bin"/><Relationship Id="rId900" Type="http://schemas.openxmlformats.org/officeDocument/2006/relationships/oleObject" Target="embeddings/oleObject443.bin"/><Relationship Id="rId901" Type="http://schemas.openxmlformats.org/officeDocument/2006/relationships/image" Target="media/image448.wmf"/><Relationship Id="rId902" Type="http://schemas.openxmlformats.org/officeDocument/2006/relationships/oleObject" Target="embeddings/oleObject444.bin"/><Relationship Id="rId903" Type="http://schemas.openxmlformats.org/officeDocument/2006/relationships/image" Target="media/image449.wmf"/><Relationship Id="rId904" Type="http://schemas.openxmlformats.org/officeDocument/2006/relationships/oleObject" Target="embeddings/oleObject445.bin"/><Relationship Id="rId905" Type="http://schemas.openxmlformats.org/officeDocument/2006/relationships/image" Target="media/image450.wmf"/><Relationship Id="rId906" Type="http://schemas.openxmlformats.org/officeDocument/2006/relationships/oleObject" Target="embeddings/oleObject446.bin"/><Relationship Id="rId907" Type="http://schemas.openxmlformats.org/officeDocument/2006/relationships/image" Target="media/image451.wmf"/><Relationship Id="rId908" Type="http://schemas.openxmlformats.org/officeDocument/2006/relationships/oleObject" Target="embeddings/oleObject447.bin"/><Relationship Id="rId909" Type="http://schemas.openxmlformats.org/officeDocument/2006/relationships/image" Target="media/image452.wmf"/><Relationship Id="rId1840" Type="http://schemas.openxmlformats.org/officeDocument/2006/relationships/image" Target="media/image935.wmf"/><Relationship Id="rId1841" Type="http://schemas.openxmlformats.org/officeDocument/2006/relationships/oleObject" Target="embeddings/oleObject887.bin"/><Relationship Id="rId1842" Type="http://schemas.openxmlformats.org/officeDocument/2006/relationships/image" Target="media/image936.wmf"/><Relationship Id="rId1843" Type="http://schemas.openxmlformats.org/officeDocument/2006/relationships/oleObject" Target="embeddings/oleObject888.bin"/><Relationship Id="rId1844" Type="http://schemas.openxmlformats.org/officeDocument/2006/relationships/image" Target="media/image937.wmf"/><Relationship Id="rId1845" Type="http://schemas.openxmlformats.org/officeDocument/2006/relationships/oleObject" Target="embeddings/oleObject889.bin"/><Relationship Id="rId1846" Type="http://schemas.openxmlformats.org/officeDocument/2006/relationships/image" Target="media/image938.wmf"/><Relationship Id="rId1847" Type="http://schemas.openxmlformats.org/officeDocument/2006/relationships/oleObject" Target="embeddings/oleObject890.bin"/><Relationship Id="rId1848" Type="http://schemas.openxmlformats.org/officeDocument/2006/relationships/image" Target="media/image939.wmf"/><Relationship Id="rId1849" Type="http://schemas.openxmlformats.org/officeDocument/2006/relationships/oleObject" Target="embeddings/oleObject891.bin"/><Relationship Id="rId2000" Type="http://schemas.openxmlformats.org/officeDocument/2006/relationships/image" Target="media/image1015.wmf"/><Relationship Id="rId2001" Type="http://schemas.openxmlformats.org/officeDocument/2006/relationships/oleObject" Target="embeddings/oleObject967.bin"/><Relationship Id="rId2002" Type="http://schemas.openxmlformats.org/officeDocument/2006/relationships/image" Target="media/image1016.wmf"/><Relationship Id="rId2003" Type="http://schemas.openxmlformats.org/officeDocument/2006/relationships/oleObject" Target="embeddings/oleObject968.bin"/><Relationship Id="rId2004" Type="http://schemas.openxmlformats.org/officeDocument/2006/relationships/image" Target="media/image1017.wmf"/><Relationship Id="rId2005" Type="http://schemas.openxmlformats.org/officeDocument/2006/relationships/oleObject" Target="embeddings/oleObject969.bin"/><Relationship Id="rId2006" Type="http://schemas.openxmlformats.org/officeDocument/2006/relationships/image" Target="media/image1018.wmf"/><Relationship Id="rId2007" Type="http://schemas.openxmlformats.org/officeDocument/2006/relationships/oleObject" Target="embeddings/oleObject970.bin"/><Relationship Id="rId2008" Type="http://schemas.openxmlformats.org/officeDocument/2006/relationships/image" Target="media/image1019.wmf"/><Relationship Id="rId2009" Type="http://schemas.openxmlformats.org/officeDocument/2006/relationships/oleObject" Target="embeddings/oleObject971.bin"/><Relationship Id="rId90" Type="http://schemas.openxmlformats.org/officeDocument/2006/relationships/oleObject" Target="embeddings/oleObject39.bin"/><Relationship Id="rId91" Type="http://schemas.openxmlformats.org/officeDocument/2006/relationships/image" Target="media/image42.wmf"/><Relationship Id="rId92" Type="http://schemas.openxmlformats.org/officeDocument/2006/relationships/oleObject" Target="embeddings/oleObject40.bin"/><Relationship Id="rId93" Type="http://schemas.openxmlformats.org/officeDocument/2006/relationships/image" Target="media/image43.wmf"/><Relationship Id="rId94" Type="http://schemas.openxmlformats.org/officeDocument/2006/relationships/oleObject" Target="embeddings/oleObject41.bin"/><Relationship Id="rId95" Type="http://schemas.openxmlformats.org/officeDocument/2006/relationships/image" Target="media/image44.wmf"/><Relationship Id="rId96" Type="http://schemas.openxmlformats.org/officeDocument/2006/relationships/oleObject" Target="embeddings/oleObject42.bin"/><Relationship Id="rId97" Type="http://schemas.openxmlformats.org/officeDocument/2006/relationships/image" Target="media/image45.wmf"/><Relationship Id="rId98" Type="http://schemas.openxmlformats.org/officeDocument/2006/relationships/oleObject" Target="embeddings/oleObject43.bin"/><Relationship Id="rId180" Type="http://schemas.openxmlformats.org/officeDocument/2006/relationships/image" Target="media/image87.wmf"/><Relationship Id="rId181" Type="http://schemas.openxmlformats.org/officeDocument/2006/relationships/oleObject" Target="embeddings/oleObject84.bin"/><Relationship Id="rId182" Type="http://schemas.openxmlformats.org/officeDocument/2006/relationships/image" Target="media/image88.wmf"/><Relationship Id="rId183" Type="http://schemas.openxmlformats.org/officeDocument/2006/relationships/oleObject" Target="embeddings/oleObject85.bin"/><Relationship Id="rId184" Type="http://schemas.openxmlformats.org/officeDocument/2006/relationships/image" Target="media/image89.wmf"/><Relationship Id="rId185" Type="http://schemas.openxmlformats.org/officeDocument/2006/relationships/oleObject" Target="embeddings/oleObject86.bin"/><Relationship Id="rId186" Type="http://schemas.openxmlformats.org/officeDocument/2006/relationships/image" Target="media/image90.wmf"/><Relationship Id="rId187" Type="http://schemas.openxmlformats.org/officeDocument/2006/relationships/oleObject" Target="embeddings/oleObject87.bin"/><Relationship Id="rId188" Type="http://schemas.openxmlformats.org/officeDocument/2006/relationships/image" Target="media/image91.wmf"/><Relationship Id="rId189" Type="http://schemas.openxmlformats.org/officeDocument/2006/relationships/oleObject" Target="embeddings/oleObject88.bin"/><Relationship Id="rId99" Type="http://schemas.openxmlformats.org/officeDocument/2006/relationships/image" Target="media/image46.wmf"/><Relationship Id="rId1300" Type="http://schemas.openxmlformats.org/officeDocument/2006/relationships/oleObject" Target="embeddings/oleObject619.bin"/><Relationship Id="rId2550" Type="http://schemas.openxmlformats.org/officeDocument/2006/relationships/image" Target="media/image1290.wmf"/><Relationship Id="rId2551" Type="http://schemas.openxmlformats.org/officeDocument/2006/relationships/oleObject" Target="embeddings/oleObject1242.bin"/><Relationship Id="rId2552" Type="http://schemas.openxmlformats.org/officeDocument/2006/relationships/image" Target="media/image1291.wmf"/><Relationship Id="rId2553" Type="http://schemas.openxmlformats.org/officeDocument/2006/relationships/oleObject" Target="embeddings/oleObject1243.bin"/><Relationship Id="rId2554" Type="http://schemas.openxmlformats.org/officeDocument/2006/relationships/image" Target="media/image1292.wmf"/><Relationship Id="rId2555" Type="http://schemas.openxmlformats.org/officeDocument/2006/relationships/oleObject" Target="embeddings/oleObject1244.bin"/><Relationship Id="rId2556" Type="http://schemas.openxmlformats.org/officeDocument/2006/relationships/image" Target="media/image1293.wmf"/><Relationship Id="rId2557" Type="http://schemas.openxmlformats.org/officeDocument/2006/relationships/oleObject" Target="embeddings/oleObject1245.bin"/><Relationship Id="rId2558" Type="http://schemas.openxmlformats.org/officeDocument/2006/relationships/image" Target="media/image1294.wmf"/><Relationship Id="rId2559" Type="http://schemas.openxmlformats.org/officeDocument/2006/relationships/oleObject" Target="embeddings/oleObject1246.bin"/><Relationship Id="rId1301" Type="http://schemas.openxmlformats.org/officeDocument/2006/relationships/image" Target="media/image663.emf"/><Relationship Id="rId1302" Type="http://schemas.openxmlformats.org/officeDocument/2006/relationships/oleObject" Target="embeddings/oleObject620.bin"/><Relationship Id="rId1303" Type="http://schemas.openxmlformats.org/officeDocument/2006/relationships/image" Target="media/image664.emf"/><Relationship Id="rId1304" Type="http://schemas.openxmlformats.org/officeDocument/2006/relationships/oleObject" Target="embeddings/oleObject621.bin"/><Relationship Id="rId1305" Type="http://schemas.openxmlformats.org/officeDocument/2006/relationships/image" Target="media/image665.emf"/><Relationship Id="rId1306" Type="http://schemas.openxmlformats.org/officeDocument/2006/relationships/oleObject" Target="embeddings/oleObject622.bin"/><Relationship Id="rId1307" Type="http://schemas.openxmlformats.org/officeDocument/2006/relationships/image" Target="media/image666.emf"/><Relationship Id="rId1308" Type="http://schemas.openxmlformats.org/officeDocument/2006/relationships/oleObject" Target="embeddings/oleObject623.bin"/><Relationship Id="rId1309" Type="http://schemas.openxmlformats.org/officeDocument/2006/relationships/image" Target="media/image667.emf"/><Relationship Id="rId910" Type="http://schemas.openxmlformats.org/officeDocument/2006/relationships/oleObject" Target="embeddings/oleObject448.bin"/><Relationship Id="rId911" Type="http://schemas.openxmlformats.org/officeDocument/2006/relationships/image" Target="media/image453.wmf"/><Relationship Id="rId912" Type="http://schemas.openxmlformats.org/officeDocument/2006/relationships/oleObject" Target="embeddings/oleObject449.bin"/><Relationship Id="rId913" Type="http://schemas.openxmlformats.org/officeDocument/2006/relationships/image" Target="media/image454.wmf"/><Relationship Id="rId914" Type="http://schemas.openxmlformats.org/officeDocument/2006/relationships/oleObject" Target="embeddings/oleObject450.bin"/><Relationship Id="rId915" Type="http://schemas.openxmlformats.org/officeDocument/2006/relationships/image" Target="media/image455.wmf"/><Relationship Id="rId916" Type="http://schemas.openxmlformats.org/officeDocument/2006/relationships/oleObject" Target="embeddings/oleObject451.bin"/><Relationship Id="rId917" Type="http://schemas.openxmlformats.org/officeDocument/2006/relationships/image" Target="media/image456.wmf"/><Relationship Id="rId918" Type="http://schemas.openxmlformats.org/officeDocument/2006/relationships/oleObject" Target="embeddings/oleObject452.bin"/><Relationship Id="rId919" Type="http://schemas.openxmlformats.org/officeDocument/2006/relationships/image" Target="media/image457.wmf"/><Relationship Id="rId1850" Type="http://schemas.openxmlformats.org/officeDocument/2006/relationships/image" Target="media/image940.wmf"/><Relationship Id="rId1851" Type="http://schemas.openxmlformats.org/officeDocument/2006/relationships/oleObject" Target="embeddings/oleObject892.bin"/><Relationship Id="rId1852" Type="http://schemas.openxmlformats.org/officeDocument/2006/relationships/image" Target="media/image941.wmf"/><Relationship Id="rId1853" Type="http://schemas.openxmlformats.org/officeDocument/2006/relationships/oleObject" Target="embeddings/oleObject893.bin"/><Relationship Id="rId1854" Type="http://schemas.openxmlformats.org/officeDocument/2006/relationships/image" Target="media/image942.wmf"/><Relationship Id="rId1855" Type="http://schemas.openxmlformats.org/officeDocument/2006/relationships/oleObject" Target="embeddings/oleObject894.bin"/><Relationship Id="rId1856" Type="http://schemas.openxmlformats.org/officeDocument/2006/relationships/image" Target="media/image943.wmf"/><Relationship Id="rId1857" Type="http://schemas.openxmlformats.org/officeDocument/2006/relationships/oleObject" Target="embeddings/oleObject895.bin"/><Relationship Id="rId1858" Type="http://schemas.openxmlformats.org/officeDocument/2006/relationships/image" Target="media/image944.wmf"/><Relationship Id="rId1859" Type="http://schemas.openxmlformats.org/officeDocument/2006/relationships/oleObject" Target="embeddings/oleObject896.bin"/><Relationship Id="rId2010" Type="http://schemas.openxmlformats.org/officeDocument/2006/relationships/image" Target="media/image1020.wmf"/><Relationship Id="rId2011" Type="http://schemas.openxmlformats.org/officeDocument/2006/relationships/oleObject" Target="embeddings/oleObject972.bin"/><Relationship Id="rId2012" Type="http://schemas.openxmlformats.org/officeDocument/2006/relationships/image" Target="media/image1021.wmf"/><Relationship Id="rId2013" Type="http://schemas.openxmlformats.org/officeDocument/2006/relationships/oleObject" Target="embeddings/oleObject973.bin"/><Relationship Id="rId2014" Type="http://schemas.openxmlformats.org/officeDocument/2006/relationships/image" Target="media/image1022.wmf"/><Relationship Id="rId2015" Type="http://schemas.openxmlformats.org/officeDocument/2006/relationships/oleObject" Target="embeddings/oleObject974.bin"/><Relationship Id="rId2016" Type="http://schemas.openxmlformats.org/officeDocument/2006/relationships/image" Target="media/image1023.wmf"/><Relationship Id="rId2017" Type="http://schemas.openxmlformats.org/officeDocument/2006/relationships/oleObject" Target="embeddings/oleObject975.bin"/><Relationship Id="rId2018" Type="http://schemas.openxmlformats.org/officeDocument/2006/relationships/image" Target="media/image1024.wmf"/><Relationship Id="rId2019" Type="http://schemas.openxmlformats.org/officeDocument/2006/relationships/oleObject" Target="embeddings/oleObject976.bin"/><Relationship Id="rId1310" Type="http://schemas.openxmlformats.org/officeDocument/2006/relationships/oleObject" Target="embeddings/oleObject624.bin"/><Relationship Id="rId1311" Type="http://schemas.openxmlformats.org/officeDocument/2006/relationships/image" Target="media/image668.emf"/><Relationship Id="rId1312" Type="http://schemas.openxmlformats.org/officeDocument/2006/relationships/oleObject" Target="embeddings/oleObject625.bin"/><Relationship Id="rId190" Type="http://schemas.openxmlformats.org/officeDocument/2006/relationships/image" Target="media/image92.wmf"/><Relationship Id="rId191" Type="http://schemas.openxmlformats.org/officeDocument/2006/relationships/oleObject" Target="embeddings/oleObject89.bin"/><Relationship Id="rId192" Type="http://schemas.openxmlformats.org/officeDocument/2006/relationships/image" Target="media/image93.wmf"/><Relationship Id="rId193" Type="http://schemas.openxmlformats.org/officeDocument/2006/relationships/oleObject" Target="embeddings/oleObject90.bin"/><Relationship Id="rId194" Type="http://schemas.openxmlformats.org/officeDocument/2006/relationships/image" Target="media/image94.wmf"/><Relationship Id="rId195" Type="http://schemas.openxmlformats.org/officeDocument/2006/relationships/oleObject" Target="embeddings/oleObject91.bin"/><Relationship Id="rId196" Type="http://schemas.openxmlformats.org/officeDocument/2006/relationships/image" Target="media/image95.wmf"/><Relationship Id="rId197" Type="http://schemas.openxmlformats.org/officeDocument/2006/relationships/oleObject" Target="embeddings/oleObject92.bin"/><Relationship Id="rId198" Type="http://schemas.openxmlformats.org/officeDocument/2006/relationships/image" Target="media/image96.wmf"/><Relationship Id="rId199" Type="http://schemas.openxmlformats.org/officeDocument/2006/relationships/oleObject" Target="embeddings/oleObject93.bin"/><Relationship Id="rId1313" Type="http://schemas.openxmlformats.org/officeDocument/2006/relationships/image" Target="media/image669.emf"/><Relationship Id="rId1314" Type="http://schemas.openxmlformats.org/officeDocument/2006/relationships/oleObject" Target="embeddings/oleObject626.bin"/><Relationship Id="rId2560" Type="http://schemas.openxmlformats.org/officeDocument/2006/relationships/image" Target="media/image1295.wmf"/><Relationship Id="rId2561" Type="http://schemas.openxmlformats.org/officeDocument/2006/relationships/oleObject" Target="embeddings/oleObject1247.bin"/><Relationship Id="rId2562" Type="http://schemas.openxmlformats.org/officeDocument/2006/relationships/image" Target="media/image1296.wmf"/><Relationship Id="rId2563" Type="http://schemas.openxmlformats.org/officeDocument/2006/relationships/oleObject" Target="embeddings/oleObject1248.bin"/><Relationship Id="rId2564" Type="http://schemas.openxmlformats.org/officeDocument/2006/relationships/image" Target="media/image1297.wmf"/><Relationship Id="rId2565" Type="http://schemas.openxmlformats.org/officeDocument/2006/relationships/oleObject" Target="embeddings/oleObject1249.bin"/><Relationship Id="rId2566" Type="http://schemas.openxmlformats.org/officeDocument/2006/relationships/image" Target="media/image1298.wmf"/><Relationship Id="rId2567" Type="http://schemas.openxmlformats.org/officeDocument/2006/relationships/oleObject" Target="embeddings/oleObject1250.bin"/><Relationship Id="rId2568" Type="http://schemas.openxmlformats.org/officeDocument/2006/relationships/image" Target="media/image1299.wmf"/><Relationship Id="rId2569" Type="http://schemas.openxmlformats.org/officeDocument/2006/relationships/oleObject" Target="embeddings/oleObject1251.bin"/><Relationship Id="rId1315" Type="http://schemas.openxmlformats.org/officeDocument/2006/relationships/image" Target="media/image670.emf"/><Relationship Id="rId1316" Type="http://schemas.openxmlformats.org/officeDocument/2006/relationships/oleObject" Target="embeddings/oleObject627.bin"/><Relationship Id="rId1317" Type="http://schemas.openxmlformats.org/officeDocument/2006/relationships/image" Target="media/image671.emf"/><Relationship Id="rId1318" Type="http://schemas.openxmlformats.org/officeDocument/2006/relationships/oleObject" Target="embeddings/oleObject628.bin"/><Relationship Id="rId1319" Type="http://schemas.openxmlformats.org/officeDocument/2006/relationships/image" Target="media/image672.emf"/><Relationship Id="rId920" Type="http://schemas.openxmlformats.org/officeDocument/2006/relationships/oleObject" Target="embeddings/oleObject453.bin"/><Relationship Id="rId921" Type="http://schemas.openxmlformats.org/officeDocument/2006/relationships/image" Target="media/image458.wmf"/><Relationship Id="rId922" Type="http://schemas.openxmlformats.org/officeDocument/2006/relationships/oleObject" Target="embeddings/oleObject454.bin"/><Relationship Id="rId923" Type="http://schemas.openxmlformats.org/officeDocument/2006/relationships/image" Target="media/image459.wmf"/><Relationship Id="rId924" Type="http://schemas.openxmlformats.org/officeDocument/2006/relationships/oleObject" Target="embeddings/oleObject455.bin"/><Relationship Id="rId925" Type="http://schemas.openxmlformats.org/officeDocument/2006/relationships/image" Target="media/image460.wmf"/><Relationship Id="rId926" Type="http://schemas.openxmlformats.org/officeDocument/2006/relationships/oleObject" Target="embeddings/oleObject456.bin"/><Relationship Id="rId927" Type="http://schemas.openxmlformats.org/officeDocument/2006/relationships/image" Target="media/image461.wmf"/><Relationship Id="rId928" Type="http://schemas.openxmlformats.org/officeDocument/2006/relationships/oleObject" Target="embeddings/oleObject457.bin"/><Relationship Id="rId929" Type="http://schemas.openxmlformats.org/officeDocument/2006/relationships/image" Target="media/image462.wmf"/><Relationship Id="rId1860" Type="http://schemas.openxmlformats.org/officeDocument/2006/relationships/image" Target="media/image945.wmf"/><Relationship Id="rId1861" Type="http://schemas.openxmlformats.org/officeDocument/2006/relationships/oleObject" Target="embeddings/oleObject897.bin"/><Relationship Id="rId1862" Type="http://schemas.openxmlformats.org/officeDocument/2006/relationships/image" Target="media/image946.wmf"/><Relationship Id="rId1863" Type="http://schemas.openxmlformats.org/officeDocument/2006/relationships/oleObject" Target="embeddings/oleObject898.bin"/><Relationship Id="rId1864" Type="http://schemas.openxmlformats.org/officeDocument/2006/relationships/image" Target="media/image947.wmf"/><Relationship Id="rId1865" Type="http://schemas.openxmlformats.org/officeDocument/2006/relationships/oleObject" Target="embeddings/oleObject899.bin"/><Relationship Id="rId1866" Type="http://schemas.openxmlformats.org/officeDocument/2006/relationships/image" Target="media/image948.wmf"/><Relationship Id="rId1867" Type="http://schemas.openxmlformats.org/officeDocument/2006/relationships/oleObject" Target="embeddings/oleObject900.bin"/><Relationship Id="rId1868" Type="http://schemas.openxmlformats.org/officeDocument/2006/relationships/image" Target="media/image949.wmf"/><Relationship Id="rId1869" Type="http://schemas.openxmlformats.org/officeDocument/2006/relationships/oleObject" Target="embeddings/oleObject901.bin"/><Relationship Id="rId2020" Type="http://schemas.openxmlformats.org/officeDocument/2006/relationships/image" Target="media/image1025.wmf"/><Relationship Id="rId2021" Type="http://schemas.openxmlformats.org/officeDocument/2006/relationships/oleObject" Target="embeddings/oleObject977.bin"/><Relationship Id="rId2022" Type="http://schemas.openxmlformats.org/officeDocument/2006/relationships/image" Target="media/image1026.wmf"/><Relationship Id="rId2023" Type="http://schemas.openxmlformats.org/officeDocument/2006/relationships/oleObject" Target="embeddings/oleObject978.bin"/><Relationship Id="rId2024" Type="http://schemas.openxmlformats.org/officeDocument/2006/relationships/image" Target="media/image1027.wmf"/><Relationship Id="rId2025" Type="http://schemas.openxmlformats.org/officeDocument/2006/relationships/oleObject" Target="embeddings/oleObject979.bin"/><Relationship Id="rId2026" Type="http://schemas.openxmlformats.org/officeDocument/2006/relationships/image" Target="media/image1028.wmf"/><Relationship Id="rId2027" Type="http://schemas.openxmlformats.org/officeDocument/2006/relationships/oleObject" Target="embeddings/oleObject980.bin"/><Relationship Id="rId2028" Type="http://schemas.openxmlformats.org/officeDocument/2006/relationships/image" Target="media/image1029.wmf"/><Relationship Id="rId2029" Type="http://schemas.openxmlformats.org/officeDocument/2006/relationships/oleObject" Target="embeddings/oleObject981.bin"/><Relationship Id="rId1320" Type="http://schemas.openxmlformats.org/officeDocument/2006/relationships/oleObject" Target="embeddings/oleObject629.bin"/><Relationship Id="rId1321" Type="http://schemas.openxmlformats.org/officeDocument/2006/relationships/image" Target="media/image673.emf"/><Relationship Id="rId1322" Type="http://schemas.openxmlformats.org/officeDocument/2006/relationships/oleObject" Target="embeddings/oleObject630.bin"/><Relationship Id="rId1323" Type="http://schemas.openxmlformats.org/officeDocument/2006/relationships/image" Target="media/image674.emf"/><Relationship Id="rId1324" Type="http://schemas.openxmlformats.org/officeDocument/2006/relationships/oleObject" Target="embeddings/oleObject631.bin"/><Relationship Id="rId1325" Type="http://schemas.openxmlformats.org/officeDocument/2006/relationships/image" Target="media/image675.emf"/><Relationship Id="rId1326" Type="http://schemas.openxmlformats.org/officeDocument/2006/relationships/oleObject" Target="embeddings/oleObject632.bin"/><Relationship Id="rId1327" Type="http://schemas.openxmlformats.org/officeDocument/2006/relationships/image" Target="media/image676.emf"/><Relationship Id="rId1328" Type="http://schemas.openxmlformats.org/officeDocument/2006/relationships/oleObject" Target="embeddings/oleObject633.bin"/><Relationship Id="rId1329" Type="http://schemas.openxmlformats.org/officeDocument/2006/relationships/image" Target="media/image677.emf"/><Relationship Id="rId2570" Type="http://schemas.openxmlformats.org/officeDocument/2006/relationships/image" Target="media/image1300.wmf"/><Relationship Id="rId2571" Type="http://schemas.openxmlformats.org/officeDocument/2006/relationships/oleObject" Target="embeddings/oleObject1252.bin"/><Relationship Id="rId2572" Type="http://schemas.openxmlformats.org/officeDocument/2006/relationships/image" Target="media/image1301.wmf"/><Relationship Id="rId2573" Type="http://schemas.openxmlformats.org/officeDocument/2006/relationships/oleObject" Target="embeddings/oleObject1253.bin"/><Relationship Id="rId2574" Type="http://schemas.openxmlformats.org/officeDocument/2006/relationships/image" Target="media/image1302.wmf"/><Relationship Id="rId2575" Type="http://schemas.openxmlformats.org/officeDocument/2006/relationships/oleObject" Target="embeddings/oleObject1254.bin"/><Relationship Id="rId2576" Type="http://schemas.openxmlformats.org/officeDocument/2006/relationships/image" Target="media/image1303.wmf"/><Relationship Id="rId2577" Type="http://schemas.openxmlformats.org/officeDocument/2006/relationships/oleObject" Target="embeddings/oleObject1255.bin"/><Relationship Id="rId2578" Type="http://schemas.openxmlformats.org/officeDocument/2006/relationships/image" Target="media/image1304.wmf"/><Relationship Id="rId2579" Type="http://schemas.openxmlformats.org/officeDocument/2006/relationships/oleObject" Target="embeddings/oleObject1256.bin"/><Relationship Id="rId930" Type="http://schemas.openxmlformats.org/officeDocument/2006/relationships/oleObject" Target="embeddings/oleObject458.bin"/><Relationship Id="rId931" Type="http://schemas.openxmlformats.org/officeDocument/2006/relationships/image" Target="media/image463.wmf"/><Relationship Id="rId932" Type="http://schemas.openxmlformats.org/officeDocument/2006/relationships/oleObject" Target="embeddings/oleObject459.bin"/><Relationship Id="rId933" Type="http://schemas.openxmlformats.org/officeDocument/2006/relationships/image" Target="media/image464.wmf"/><Relationship Id="rId934" Type="http://schemas.openxmlformats.org/officeDocument/2006/relationships/oleObject" Target="embeddings/oleObject460.bin"/><Relationship Id="rId935" Type="http://schemas.openxmlformats.org/officeDocument/2006/relationships/image" Target="media/image465.wmf"/><Relationship Id="rId936" Type="http://schemas.openxmlformats.org/officeDocument/2006/relationships/oleObject" Target="embeddings/oleObject461.bin"/><Relationship Id="rId937" Type="http://schemas.openxmlformats.org/officeDocument/2006/relationships/image" Target="media/image466.wmf"/><Relationship Id="rId938" Type="http://schemas.openxmlformats.org/officeDocument/2006/relationships/oleObject" Target="embeddings/oleObject462.bin"/><Relationship Id="rId939" Type="http://schemas.openxmlformats.org/officeDocument/2006/relationships/image" Target="media/image467.wmf"/><Relationship Id="rId1870" Type="http://schemas.openxmlformats.org/officeDocument/2006/relationships/image" Target="media/image950.wmf"/><Relationship Id="rId1871" Type="http://schemas.openxmlformats.org/officeDocument/2006/relationships/oleObject" Target="embeddings/oleObject902.bin"/><Relationship Id="rId1872" Type="http://schemas.openxmlformats.org/officeDocument/2006/relationships/image" Target="media/image951.wmf"/><Relationship Id="rId1873" Type="http://schemas.openxmlformats.org/officeDocument/2006/relationships/oleObject" Target="embeddings/oleObject903.bin"/><Relationship Id="rId1874" Type="http://schemas.openxmlformats.org/officeDocument/2006/relationships/image" Target="media/image952.wmf"/><Relationship Id="rId1875" Type="http://schemas.openxmlformats.org/officeDocument/2006/relationships/oleObject" Target="embeddings/oleObject904.bin"/><Relationship Id="rId1876" Type="http://schemas.openxmlformats.org/officeDocument/2006/relationships/image" Target="media/image953.wmf"/><Relationship Id="rId1877" Type="http://schemas.openxmlformats.org/officeDocument/2006/relationships/oleObject" Target="embeddings/oleObject905.bin"/><Relationship Id="rId1878" Type="http://schemas.openxmlformats.org/officeDocument/2006/relationships/image" Target="media/image954.wmf"/><Relationship Id="rId1879" Type="http://schemas.openxmlformats.org/officeDocument/2006/relationships/oleObject" Target="embeddings/oleObject906.bin"/><Relationship Id="rId2030" Type="http://schemas.openxmlformats.org/officeDocument/2006/relationships/image" Target="media/image1030.wmf"/><Relationship Id="rId2031" Type="http://schemas.openxmlformats.org/officeDocument/2006/relationships/oleObject" Target="embeddings/oleObject982.bin"/><Relationship Id="rId2032" Type="http://schemas.openxmlformats.org/officeDocument/2006/relationships/image" Target="media/image1031.wmf"/><Relationship Id="rId2033" Type="http://schemas.openxmlformats.org/officeDocument/2006/relationships/oleObject" Target="embeddings/oleObject983.bin"/><Relationship Id="rId2034" Type="http://schemas.openxmlformats.org/officeDocument/2006/relationships/image" Target="media/image1032.wmf"/><Relationship Id="rId2035" Type="http://schemas.openxmlformats.org/officeDocument/2006/relationships/oleObject" Target="embeddings/oleObject984.bin"/><Relationship Id="rId2036" Type="http://schemas.openxmlformats.org/officeDocument/2006/relationships/image" Target="media/image1033.wmf"/><Relationship Id="rId2037" Type="http://schemas.openxmlformats.org/officeDocument/2006/relationships/oleObject" Target="embeddings/oleObject985.bin"/><Relationship Id="rId2038" Type="http://schemas.openxmlformats.org/officeDocument/2006/relationships/image" Target="media/image1034.wmf"/><Relationship Id="rId2039" Type="http://schemas.openxmlformats.org/officeDocument/2006/relationships/oleObject" Target="embeddings/oleObject986.bin"/><Relationship Id="rId1330" Type="http://schemas.openxmlformats.org/officeDocument/2006/relationships/oleObject" Target="embeddings/oleObject634.bin"/><Relationship Id="rId1331" Type="http://schemas.openxmlformats.org/officeDocument/2006/relationships/image" Target="media/image678.emf"/><Relationship Id="rId1332" Type="http://schemas.openxmlformats.org/officeDocument/2006/relationships/oleObject" Target="embeddings/oleObject635.bin"/><Relationship Id="rId1333" Type="http://schemas.openxmlformats.org/officeDocument/2006/relationships/image" Target="media/image679.emf"/><Relationship Id="rId1334" Type="http://schemas.openxmlformats.org/officeDocument/2006/relationships/oleObject" Target="embeddings/oleObject636.bin"/><Relationship Id="rId1335" Type="http://schemas.openxmlformats.org/officeDocument/2006/relationships/image" Target="media/image680.emf"/><Relationship Id="rId1336" Type="http://schemas.openxmlformats.org/officeDocument/2006/relationships/oleObject" Target="embeddings/oleObject637.bin"/><Relationship Id="rId1337" Type="http://schemas.openxmlformats.org/officeDocument/2006/relationships/image" Target="media/image681.emf"/><Relationship Id="rId1338" Type="http://schemas.openxmlformats.org/officeDocument/2006/relationships/oleObject" Target="embeddings/oleObject638.bin"/><Relationship Id="rId1339" Type="http://schemas.openxmlformats.org/officeDocument/2006/relationships/image" Target="media/image682.emf"/><Relationship Id="rId2580" Type="http://schemas.openxmlformats.org/officeDocument/2006/relationships/image" Target="media/image1305.wmf"/><Relationship Id="rId2581" Type="http://schemas.openxmlformats.org/officeDocument/2006/relationships/oleObject" Target="embeddings/oleObject1257.bin"/><Relationship Id="rId2582" Type="http://schemas.openxmlformats.org/officeDocument/2006/relationships/image" Target="media/image1306.wmf"/><Relationship Id="rId2583" Type="http://schemas.openxmlformats.org/officeDocument/2006/relationships/oleObject" Target="embeddings/oleObject1258.bin"/><Relationship Id="rId2584" Type="http://schemas.openxmlformats.org/officeDocument/2006/relationships/image" Target="media/image1307.wmf"/><Relationship Id="rId2585" Type="http://schemas.openxmlformats.org/officeDocument/2006/relationships/oleObject" Target="embeddings/oleObject1259.bin"/><Relationship Id="rId2586" Type="http://schemas.openxmlformats.org/officeDocument/2006/relationships/image" Target="media/image1308.wmf"/><Relationship Id="rId2587" Type="http://schemas.openxmlformats.org/officeDocument/2006/relationships/oleObject" Target="embeddings/oleObject1260.bin"/><Relationship Id="rId2588" Type="http://schemas.openxmlformats.org/officeDocument/2006/relationships/image" Target="media/image1309.wmf"/><Relationship Id="rId2589" Type="http://schemas.openxmlformats.org/officeDocument/2006/relationships/oleObject" Target="embeddings/oleObject1261.bin"/><Relationship Id="rId940" Type="http://schemas.openxmlformats.org/officeDocument/2006/relationships/oleObject" Target="embeddings/oleObject463.bin"/><Relationship Id="rId941" Type="http://schemas.openxmlformats.org/officeDocument/2006/relationships/image" Target="media/image468.wmf"/><Relationship Id="rId942" Type="http://schemas.openxmlformats.org/officeDocument/2006/relationships/oleObject" Target="embeddings/oleObject464.bin"/><Relationship Id="rId943" Type="http://schemas.openxmlformats.org/officeDocument/2006/relationships/image" Target="media/image469.wmf"/><Relationship Id="rId944" Type="http://schemas.openxmlformats.org/officeDocument/2006/relationships/oleObject" Target="embeddings/oleObject465.bin"/><Relationship Id="rId945" Type="http://schemas.openxmlformats.org/officeDocument/2006/relationships/image" Target="media/image470.wmf"/><Relationship Id="rId946" Type="http://schemas.openxmlformats.org/officeDocument/2006/relationships/oleObject" Target="embeddings/oleObject466.bin"/><Relationship Id="rId947" Type="http://schemas.openxmlformats.org/officeDocument/2006/relationships/image" Target="media/image471.wmf"/><Relationship Id="rId948" Type="http://schemas.openxmlformats.org/officeDocument/2006/relationships/oleObject" Target="embeddings/oleObject467.bin"/><Relationship Id="rId949" Type="http://schemas.openxmlformats.org/officeDocument/2006/relationships/image" Target="media/image472.wmf"/><Relationship Id="rId1880" Type="http://schemas.openxmlformats.org/officeDocument/2006/relationships/image" Target="media/image955.wmf"/><Relationship Id="rId1881" Type="http://schemas.openxmlformats.org/officeDocument/2006/relationships/oleObject" Target="embeddings/oleObject907.bin"/><Relationship Id="rId1882" Type="http://schemas.openxmlformats.org/officeDocument/2006/relationships/image" Target="media/image956.wmf"/><Relationship Id="rId1883" Type="http://schemas.openxmlformats.org/officeDocument/2006/relationships/oleObject" Target="embeddings/oleObject908.bin"/><Relationship Id="rId1884" Type="http://schemas.openxmlformats.org/officeDocument/2006/relationships/image" Target="media/image957.wmf"/><Relationship Id="rId1885" Type="http://schemas.openxmlformats.org/officeDocument/2006/relationships/oleObject" Target="embeddings/oleObject909.bin"/><Relationship Id="rId1886" Type="http://schemas.openxmlformats.org/officeDocument/2006/relationships/image" Target="media/image958.wmf"/><Relationship Id="rId1887" Type="http://schemas.openxmlformats.org/officeDocument/2006/relationships/oleObject" Target="embeddings/oleObject910.bin"/><Relationship Id="rId1888" Type="http://schemas.openxmlformats.org/officeDocument/2006/relationships/image" Target="media/image959.wmf"/><Relationship Id="rId1889" Type="http://schemas.openxmlformats.org/officeDocument/2006/relationships/oleObject" Target="embeddings/oleObject911.bin"/><Relationship Id="rId2040" Type="http://schemas.openxmlformats.org/officeDocument/2006/relationships/image" Target="media/image1035.wmf"/><Relationship Id="rId2041" Type="http://schemas.openxmlformats.org/officeDocument/2006/relationships/oleObject" Target="embeddings/oleObject987.bin"/><Relationship Id="rId2042" Type="http://schemas.openxmlformats.org/officeDocument/2006/relationships/image" Target="media/image1036.wmf"/><Relationship Id="rId2043" Type="http://schemas.openxmlformats.org/officeDocument/2006/relationships/oleObject" Target="embeddings/oleObject988.bin"/><Relationship Id="rId2044" Type="http://schemas.openxmlformats.org/officeDocument/2006/relationships/image" Target="media/image1037.wmf"/><Relationship Id="rId2045" Type="http://schemas.openxmlformats.org/officeDocument/2006/relationships/oleObject" Target="embeddings/oleObject989.bin"/><Relationship Id="rId2046" Type="http://schemas.openxmlformats.org/officeDocument/2006/relationships/image" Target="media/image1038.wmf"/><Relationship Id="rId2047" Type="http://schemas.openxmlformats.org/officeDocument/2006/relationships/oleObject" Target="embeddings/oleObject990.bin"/><Relationship Id="rId2048" Type="http://schemas.openxmlformats.org/officeDocument/2006/relationships/image" Target="media/image1039.wmf"/><Relationship Id="rId2049" Type="http://schemas.openxmlformats.org/officeDocument/2006/relationships/oleObject" Target="embeddings/oleObject991.bin"/><Relationship Id="rId400" Type="http://schemas.openxmlformats.org/officeDocument/2006/relationships/image" Target="media/image197.wmf"/><Relationship Id="rId401" Type="http://schemas.openxmlformats.org/officeDocument/2006/relationships/oleObject" Target="embeddings/oleObject194.bin"/><Relationship Id="rId402" Type="http://schemas.openxmlformats.org/officeDocument/2006/relationships/image" Target="media/image198.wmf"/><Relationship Id="rId403" Type="http://schemas.openxmlformats.org/officeDocument/2006/relationships/oleObject" Target="embeddings/oleObject195.bin"/><Relationship Id="rId404" Type="http://schemas.openxmlformats.org/officeDocument/2006/relationships/image" Target="media/image199.wmf"/><Relationship Id="rId405" Type="http://schemas.openxmlformats.org/officeDocument/2006/relationships/oleObject" Target="embeddings/oleObject196.bin"/><Relationship Id="rId406" Type="http://schemas.openxmlformats.org/officeDocument/2006/relationships/image" Target="media/image200.wmf"/><Relationship Id="rId407" Type="http://schemas.openxmlformats.org/officeDocument/2006/relationships/oleObject" Target="embeddings/oleObject197.bin"/><Relationship Id="rId408" Type="http://schemas.openxmlformats.org/officeDocument/2006/relationships/image" Target="media/image201.wmf"/><Relationship Id="rId409" Type="http://schemas.openxmlformats.org/officeDocument/2006/relationships/oleObject" Target="embeddings/oleObject198.bin"/><Relationship Id="rId1340" Type="http://schemas.openxmlformats.org/officeDocument/2006/relationships/oleObject" Target="embeddings/oleObject639.bin"/><Relationship Id="rId1341" Type="http://schemas.openxmlformats.org/officeDocument/2006/relationships/image" Target="media/image683.emf"/><Relationship Id="rId1342" Type="http://schemas.openxmlformats.org/officeDocument/2006/relationships/oleObject" Target="embeddings/oleObject640.bin"/><Relationship Id="rId1343" Type="http://schemas.openxmlformats.org/officeDocument/2006/relationships/image" Target="media/image684.emf"/><Relationship Id="rId1344" Type="http://schemas.openxmlformats.org/officeDocument/2006/relationships/oleObject" Target="embeddings/oleObject641.bin"/><Relationship Id="rId1345" Type="http://schemas.openxmlformats.org/officeDocument/2006/relationships/image" Target="media/image685.emf"/><Relationship Id="rId1346" Type="http://schemas.openxmlformats.org/officeDocument/2006/relationships/oleObject" Target="embeddings/oleObject642.bin"/><Relationship Id="rId1347" Type="http://schemas.openxmlformats.org/officeDocument/2006/relationships/image" Target="media/image686.emf"/><Relationship Id="rId1348" Type="http://schemas.openxmlformats.org/officeDocument/2006/relationships/oleObject" Target="embeddings/oleObject643.bin"/><Relationship Id="rId1349" Type="http://schemas.openxmlformats.org/officeDocument/2006/relationships/image" Target="media/image687.emf"/><Relationship Id="rId2590" Type="http://schemas.openxmlformats.org/officeDocument/2006/relationships/image" Target="media/image1310.wmf"/><Relationship Id="rId2591" Type="http://schemas.openxmlformats.org/officeDocument/2006/relationships/oleObject" Target="embeddings/oleObject1262.bin"/><Relationship Id="rId2592" Type="http://schemas.openxmlformats.org/officeDocument/2006/relationships/image" Target="media/image1311.wmf"/><Relationship Id="rId2593" Type="http://schemas.openxmlformats.org/officeDocument/2006/relationships/oleObject" Target="embeddings/oleObject1263.bin"/><Relationship Id="rId2594" Type="http://schemas.openxmlformats.org/officeDocument/2006/relationships/image" Target="media/image1312.wmf"/><Relationship Id="rId2595" Type="http://schemas.openxmlformats.org/officeDocument/2006/relationships/oleObject" Target="embeddings/oleObject1264.bin"/><Relationship Id="rId2596" Type="http://schemas.openxmlformats.org/officeDocument/2006/relationships/image" Target="media/image1313.wmf"/><Relationship Id="rId2597" Type="http://schemas.openxmlformats.org/officeDocument/2006/relationships/oleObject" Target="embeddings/oleObject1265.bin"/><Relationship Id="rId2598" Type="http://schemas.openxmlformats.org/officeDocument/2006/relationships/image" Target="media/image1314.wmf"/><Relationship Id="rId2599" Type="http://schemas.openxmlformats.org/officeDocument/2006/relationships/oleObject" Target="embeddings/oleObject1266.bin"/><Relationship Id="rId950" Type="http://schemas.openxmlformats.org/officeDocument/2006/relationships/oleObject" Target="embeddings/oleObject468.bin"/><Relationship Id="rId951" Type="http://schemas.openxmlformats.org/officeDocument/2006/relationships/image" Target="media/image473.wmf"/><Relationship Id="rId952" Type="http://schemas.openxmlformats.org/officeDocument/2006/relationships/oleObject" Target="embeddings/oleObject469.bin"/><Relationship Id="rId953" Type="http://schemas.openxmlformats.org/officeDocument/2006/relationships/image" Target="media/image474.wmf"/><Relationship Id="rId954" Type="http://schemas.openxmlformats.org/officeDocument/2006/relationships/oleObject" Target="embeddings/oleObject470.bin"/><Relationship Id="rId955" Type="http://schemas.openxmlformats.org/officeDocument/2006/relationships/image" Target="media/image475.wmf"/><Relationship Id="rId956" Type="http://schemas.openxmlformats.org/officeDocument/2006/relationships/oleObject" Target="embeddings/oleObject471.bin"/><Relationship Id="rId957" Type="http://schemas.openxmlformats.org/officeDocument/2006/relationships/image" Target="media/image476.wmf"/><Relationship Id="rId958" Type="http://schemas.openxmlformats.org/officeDocument/2006/relationships/oleObject" Target="embeddings/oleObject472.bin"/><Relationship Id="rId959" Type="http://schemas.openxmlformats.org/officeDocument/2006/relationships/image" Target="media/image477.wmf"/><Relationship Id="rId1890" Type="http://schemas.openxmlformats.org/officeDocument/2006/relationships/image" Target="media/image960.wmf"/><Relationship Id="rId1891" Type="http://schemas.openxmlformats.org/officeDocument/2006/relationships/oleObject" Target="embeddings/oleObject912.bin"/><Relationship Id="rId1892" Type="http://schemas.openxmlformats.org/officeDocument/2006/relationships/image" Target="media/image961.wmf"/><Relationship Id="rId1893" Type="http://schemas.openxmlformats.org/officeDocument/2006/relationships/oleObject" Target="embeddings/oleObject913.bin"/><Relationship Id="rId1894" Type="http://schemas.openxmlformats.org/officeDocument/2006/relationships/image" Target="media/image962.wmf"/><Relationship Id="rId1895" Type="http://schemas.openxmlformats.org/officeDocument/2006/relationships/oleObject" Target="embeddings/oleObject914.bin"/><Relationship Id="rId1896" Type="http://schemas.openxmlformats.org/officeDocument/2006/relationships/image" Target="media/image963.wmf"/><Relationship Id="rId1897" Type="http://schemas.openxmlformats.org/officeDocument/2006/relationships/oleObject" Target="embeddings/oleObject915.bin"/><Relationship Id="rId1898" Type="http://schemas.openxmlformats.org/officeDocument/2006/relationships/image" Target="media/image964.wmf"/><Relationship Id="rId1899" Type="http://schemas.openxmlformats.org/officeDocument/2006/relationships/oleObject" Target="embeddings/oleObject916.bin"/><Relationship Id="rId2050" Type="http://schemas.openxmlformats.org/officeDocument/2006/relationships/image" Target="media/image1040.wmf"/><Relationship Id="rId2051" Type="http://schemas.openxmlformats.org/officeDocument/2006/relationships/oleObject" Target="embeddings/oleObject992.bin"/><Relationship Id="rId2052" Type="http://schemas.openxmlformats.org/officeDocument/2006/relationships/image" Target="media/image1041.wmf"/><Relationship Id="rId2053" Type="http://schemas.openxmlformats.org/officeDocument/2006/relationships/oleObject" Target="embeddings/oleObject993.bin"/><Relationship Id="rId2054" Type="http://schemas.openxmlformats.org/officeDocument/2006/relationships/image" Target="media/image1042.wmf"/><Relationship Id="rId2055" Type="http://schemas.openxmlformats.org/officeDocument/2006/relationships/oleObject" Target="embeddings/oleObject994.bin"/><Relationship Id="rId2056" Type="http://schemas.openxmlformats.org/officeDocument/2006/relationships/image" Target="media/image1043.wmf"/><Relationship Id="rId2057" Type="http://schemas.openxmlformats.org/officeDocument/2006/relationships/oleObject" Target="embeddings/oleObject995.bin"/><Relationship Id="rId2058" Type="http://schemas.openxmlformats.org/officeDocument/2006/relationships/image" Target="media/image1044.wmf"/><Relationship Id="rId2059" Type="http://schemas.openxmlformats.org/officeDocument/2006/relationships/oleObject" Target="embeddings/oleObject996.bin"/><Relationship Id="rId410" Type="http://schemas.openxmlformats.org/officeDocument/2006/relationships/image" Target="media/image202.wmf"/><Relationship Id="rId411" Type="http://schemas.openxmlformats.org/officeDocument/2006/relationships/oleObject" Target="embeddings/oleObject199.bin"/><Relationship Id="rId412" Type="http://schemas.openxmlformats.org/officeDocument/2006/relationships/image" Target="media/image203.wmf"/><Relationship Id="rId413" Type="http://schemas.openxmlformats.org/officeDocument/2006/relationships/oleObject" Target="embeddings/oleObject200.bin"/><Relationship Id="rId414" Type="http://schemas.openxmlformats.org/officeDocument/2006/relationships/image" Target="media/image204.wmf"/><Relationship Id="rId415" Type="http://schemas.openxmlformats.org/officeDocument/2006/relationships/oleObject" Target="embeddings/oleObject201.bin"/><Relationship Id="rId416" Type="http://schemas.openxmlformats.org/officeDocument/2006/relationships/image" Target="media/image205.wmf"/><Relationship Id="rId417" Type="http://schemas.openxmlformats.org/officeDocument/2006/relationships/oleObject" Target="embeddings/oleObject202.bin"/><Relationship Id="rId418" Type="http://schemas.openxmlformats.org/officeDocument/2006/relationships/image" Target="media/image206.wmf"/><Relationship Id="rId419" Type="http://schemas.openxmlformats.org/officeDocument/2006/relationships/oleObject" Target="embeddings/oleObject203.bin"/><Relationship Id="rId1350" Type="http://schemas.openxmlformats.org/officeDocument/2006/relationships/oleObject" Target="embeddings/oleObject644.bin"/><Relationship Id="rId1351" Type="http://schemas.openxmlformats.org/officeDocument/2006/relationships/image" Target="media/image688.emf"/><Relationship Id="rId1352" Type="http://schemas.openxmlformats.org/officeDocument/2006/relationships/oleObject" Target="embeddings/oleObject645.bin"/><Relationship Id="rId1353" Type="http://schemas.openxmlformats.org/officeDocument/2006/relationships/image" Target="media/image689.emf"/><Relationship Id="rId1354" Type="http://schemas.openxmlformats.org/officeDocument/2006/relationships/oleObject" Target="embeddings/oleObject646.bin"/><Relationship Id="rId1355" Type="http://schemas.openxmlformats.org/officeDocument/2006/relationships/image" Target="media/image690.emf"/><Relationship Id="rId1356" Type="http://schemas.openxmlformats.org/officeDocument/2006/relationships/oleObject" Target="embeddings/oleObject647.bin"/><Relationship Id="rId1357" Type="http://schemas.openxmlformats.org/officeDocument/2006/relationships/image" Target="media/image691.emf"/><Relationship Id="rId1358" Type="http://schemas.openxmlformats.org/officeDocument/2006/relationships/oleObject" Target="embeddings/oleObject648.bin"/><Relationship Id="rId1359" Type="http://schemas.openxmlformats.org/officeDocument/2006/relationships/image" Target="media/image692.emf"/><Relationship Id="rId960" Type="http://schemas.openxmlformats.org/officeDocument/2006/relationships/oleObject" Target="embeddings/oleObject473.bin"/><Relationship Id="rId961" Type="http://schemas.openxmlformats.org/officeDocument/2006/relationships/image" Target="media/image478.wmf"/><Relationship Id="rId962" Type="http://schemas.openxmlformats.org/officeDocument/2006/relationships/oleObject" Target="embeddings/oleObject474.bin"/><Relationship Id="rId963" Type="http://schemas.openxmlformats.org/officeDocument/2006/relationships/image" Target="media/image479.wmf"/><Relationship Id="rId964" Type="http://schemas.openxmlformats.org/officeDocument/2006/relationships/oleObject" Target="embeddings/oleObject475.bin"/><Relationship Id="rId965" Type="http://schemas.openxmlformats.org/officeDocument/2006/relationships/image" Target="media/image480.wmf"/><Relationship Id="rId966" Type="http://schemas.openxmlformats.org/officeDocument/2006/relationships/oleObject" Target="embeddings/oleObject476.bin"/><Relationship Id="rId967" Type="http://schemas.openxmlformats.org/officeDocument/2006/relationships/image" Target="media/image481.wmf"/><Relationship Id="rId968" Type="http://schemas.openxmlformats.org/officeDocument/2006/relationships/oleObject" Target="embeddings/oleObject477.bin"/><Relationship Id="rId969" Type="http://schemas.openxmlformats.org/officeDocument/2006/relationships/image" Target="media/image482.wmf"/><Relationship Id="rId2060" Type="http://schemas.openxmlformats.org/officeDocument/2006/relationships/image" Target="media/image1045.wmf"/><Relationship Id="rId2061" Type="http://schemas.openxmlformats.org/officeDocument/2006/relationships/oleObject" Target="embeddings/oleObject997.bin"/><Relationship Id="rId2062" Type="http://schemas.openxmlformats.org/officeDocument/2006/relationships/image" Target="media/image1046.wmf"/><Relationship Id="rId2063" Type="http://schemas.openxmlformats.org/officeDocument/2006/relationships/oleObject" Target="embeddings/oleObject998.bin"/><Relationship Id="rId2064" Type="http://schemas.openxmlformats.org/officeDocument/2006/relationships/image" Target="media/image1047.wmf"/><Relationship Id="rId2065" Type="http://schemas.openxmlformats.org/officeDocument/2006/relationships/oleObject" Target="embeddings/oleObject999.bin"/><Relationship Id="rId2066" Type="http://schemas.openxmlformats.org/officeDocument/2006/relationships/image" Target="media/image1048.wmf"/><Relationship Id="rId2067" Type="http://schemas.openxmlformats.org/officeDocument/2006/relationships/oleObject" Target="embeddings/oleObject1000.bin"/><Relationship Id="rId2068" Type="http://schemas.openxmlformats.org/officeDocument/2006/relationships/image" Target="media/image1049.wmf"/><Relationship Id="rId2069" Type="http://schemas.openxmlformats.org/officeDocument/2006/relationships/oleObject" Target="embeddings/oleObject1001.bin"/><Relationship Id="rId420" Type="http://schemas.openxmlformats.org/officeDocument/2006/relationships/image" Target="media/image207.wmf"/><Relationship Id="rId421" Type="http://schemas.openxmlformats.org/officeDocument/2006/relationships/oleObject" Target="embeddings/oleObject204.bin"/><Relationship Id="rId422" Type="http://schemas.openxmlformats.org/officeDocument/2006/relationships/image" Target="media/image208.wmf"/><Relationship Id="rId423" Type="http://schemas.openxmlformats.org/officeDocument/2006/relationships/oleObject" Target="embeddings/oleObject205.bin"/><Relationship Id="rId424" Type="http://schemas.openxmlformats.org/officeDocument/2006/relationships/image" Target="media/image209.wmf"/><Relationship Id="rId425" Type="http://schemas.openxmlformats.org/officeDocument/2006/relationships/oleObject" Target="embeddings/oleObject206.bin"/><Relationship Id="rId426" Type="http://schemas.openxmlformats.org/officeDocument/2006/relationships/image" Target="media/image210.wmf"/><Relationship Id="rId427" Type="http://schemas.openxmlformats.org/officeDocument/2006/relationships/oleObject" Target="embeddings/oleObject207.bin"/><Relationship Id="rId428" Type="http://schemas.openxmlformats.org/officeDocument/2006/relationships/image" Target="media/image211.wmf"/><Relationship Id="rId429" Type="http://schemas.openxmlformats.org/officeDocument/2006/relationships/oleObject" Target="embeddings/oleObject208.bin"/><Relationship Id="rId1360" Type="http://schemas.openxmlformats.org/officeDocument/2006/relationships/oleObject" Target="embeddings/oleObject649.bin"/><Relationship Id="rId1361" Type="http://schemas.openxmlformats.org/officeDocument/2006/relationships/image" Target="media/image693.emf"/><Relationship Id="rId1362" Type="http://schemas.openxmlformats.org/officeDocument/2006/relationships/oleObject" Target="embeddings/oleObject650.bin"/><Relationship Id="rId1363" Type="http://schemas.openxmlformats.org/officeDocument/2006/relationships/image" Target="media/image694.emf"/><Relationship Id="rId1364" Type="http://schemas.openxmlformats.org/officeDocument/2006/relationships/oleObject" Target="embeddings/oleObject651.bin"/><Relationship Id="rId1365" Type="http://schemas.openxmlformats.org/officeDocument/2006/relationships/image" Target="media/image695.emf"/><Relationship Id="rId1366" Type="http://schemas.openxmlformats.org/officeDocument/2006/relationships/oleObject" Target="embeddings/oleObject652.bin"/><Relationship Id="rId1367" Type="http://schemas.openxmlformats.org/officeDocument/2006/relationships/image" Target="media/image696.emf"/><Relationship Id="rId1368" Type="http://schemas.openxmlformats.org/officeDocument/2006/relationships/oleObject" Target="embeddings/oleObject653.bin"/><Relationship Id="rId1369" Type="http://schemas.openxmlformats.org/officeDocument/2006/relationships/image" Target="media/image697.emf"/><Relationship Id="rId970" Type="http://schemas.openxmlformats.org/officeDocument/2006/relationships/oleObject" Target="embeddings/oleObject478.bin"/><Relationship Id="rId971" Type="http://schemas.openxmlformats.org/officeDocument/2006/relationships/image" Target="media/image483.wmf"/><Relationship Id="rId972" Type="http://schemas.openxmlformats.org/officeDocument/2006/relationships/oleObject" Target="embeddings/oleObject479.bin"/><Relationship Id="rId973" Type="http://schemas.openxmlformats.org/officeDocument/2006/relationships/image" Target="media/image484.wmf"/><Relationship Id="rId974" Type="http://schemas.openxmlformats.org/officeDocument/2006/relationships/oleObject" Target="embeddings/oleObject480.bin"/><Relationship Id="rId975" Type="http://schemas.openxmlformats.org/officeDocument/2006/relationships/image" Target="media/image485.wmf"/><Relationship Id="rId976" Type="http://schemas.openxmlformats.org/officeDocument/2006/relationships/oleObject" Target="embeddings/oleObject481.bin"/><Relationship Id="rId977" Type="http://schemas.openxmlformats.org/officeDocument/2006/relationships/image" Target="media/image486.wmf"/><Relationship Id="rId978" Type="http://schemas.openxmlformats.org/officeDocument/2006/relationships/oleObject" Target="embeddings/oleObject482.bin"/><Relationship Id="rId979" Type="http://schemas.openxmlformats.org/officeDocument/2006/relationships/image" Target="media/image487.wmf"/><Relationship Id="rId2070" Type="http://schemas.openxmlformats.org/officeDocument/2006/relationships/image" Target="media/image1050.wmf"/><Relationship Id="rId2071" Type="http://schemas.openxmlformats.org/officeDocument/2006/relationships/oleObject" Target="embeddings/oleObject1002.bin"/><Relationship Id="rId2072" Type="http://schemas.openxmlformats.org/officeDocument/2006/relationships/image" Target="media/image1051.wmf"/><Relationship Id="rId2073" Type="http://schemas.openxmlformats.org/officeDocument/2006/relationships/oleObject" Target="embeddings/oleObject1003.bin"/><Relationship Id="rId2074" Type="http://schemas.openxmlformats.org/officeDocument/2006/relationships/image" Target="media/image1052.wmf"/><Relationship Id="rId2075" Type="http://schemas.openxmlformats.org/officeDocument/2006/relationships/oleObject" Target="embeddings/oleObject1004.bin"/><Relationship Id="rId2076" Type="http://schemas.openxmlformats.org/officeDocument/2006/relationships/image" Target="media/image1053.wmf"/><Relationship Id="rId2077" Type="http://schemas.openxmlformats.org/officeDocument/2006/relationships/oleObject" Target="embeddings/oleObject1005.bin"/><Relationship Id="rId2078" Type="http://schemas.openxmlformats.org/officeDocument/2006/relationships/image" Target="media/image1054.wmf"/><Relationship Id="rId2079" Type="http://schemas.openxmlformats.org/officeDocument/2006/relationships/oleObject" Target="embeddings/oleObject1006.bin"/><Relationship Id="rId430" Type="http://schemas.openxmlformats.org/officeDocument/2006/relationships/image" Target="media/image212.wmf"/><Relationship Id="rId431" Type="http://schemas.openxmlformats.org/officeDocument/2006/relationships/oleObject" Target="embeddings/oleObject209.bin"/><Relationship Id="rId432" Type="http://schemas.openxmlformats.org/officeDocument/2006/relationships/image" Target="media/image213.wmf"/><Relationship Id="rId433" Type="http://schemas.openxmlformats.org/officeDocument/2006/relationships/oleObject" Target="embeddings/oleObject210.bin"/><Relationship Id="rId434" Type="http://schemas.openxmlformats.org/officeDocument/2006/relationships/image" Target="media/image214.wmf"/><Relationship Id="rId435" Type="http://schemas.openxmlformats.org/officeDocument/2006/relationships/oleObject" Target="embeddings/oleObject211.bin"/><Relationship Id="rId436" Type="http://schemas.openxmlformats.org/officeDocument/2006/relationships/image" Target="media/image215.wmf"/><Relationship Id="rId437" Type="http://schemas.openxmlformats.org/officeDocument/2006/relationships/oleObject" Target="embeddings/oleObject212.bin"/><Relationship Id="rId438" Type="http://schemas.openxmlformats.org/officeDocument/2006/relationships/image" Target="media/image216.wmf"/><Relationship Id="rId439" Type="http://schemas.openxmlformats.org/officeDocument/2006/relationships/oleObject" Target="embeddings/oleObject213.bin"/><Relationship Id="rId1370" Type="http://schemas.openxmlformats.org/officeDocument/2006/relationships/oleObject" Target="embeddings/oleObject654.bin"/><Relationship Id="rId1371" Type="http://schemas.openxmlformats.org/officeDocument/2006/relationships/image" Target="media/image698.emf"/><Relationship Id="rId1372" Type="http://schemas.openxmlformats.org/officeDocument/2006/relationships/oleObject" Target="embeddings/oleObject655.bin"/><Relationship Id="rId1373" Type="http://schemas.openxmlformats.org/officeDocument/2006/relationships/image" Target="media/image699.emf"/><Relationship Id="rId1374" Type="http://schemas.openxmlformats.org/officeDocument/2006/relationships/oleObject" Target="embeddings/oleObject656.bin"/><Relationship Id="rId1375" Type="http://schemas.openxmlformats.org/officeDocument/2006/relationships/image" Target="media/image700.emf"/><Relationship Id="rId1376" Type="http://schemas.openxmlformats.org/officeDocument/2006/relationships/oleObject" Target="embeddings/oleObject657.bin"/><Relationship Id="rId1377" Type="http://schemas.openxmlformats.org/officeDocument/2006/relationships/image" Target="media/image701.emf"/><Relationship Id="rId1378" Type="http://schemas.openxmlformats.org/officeDocument/2006/relationships/oleObject" Target="embeddings/oleObject658.bin"/><Relationship Id="rId1379" Type="http://schemas.openxmlformats.org/officeDocument/2006/relationships/image" Target="media/image702.emf"/><Relationship Id="rId2800" Type="http://schemas.openxmlformats.org/officeDocument/2006/relationships/image" Target="media/image1415.wmf"/><Relationship Id="rId2801" Type="http://schemas.openxmlformats.org/officeDocument/2006/relationships/oleObject" Target="embeddings/oleObject1367.bin"/><Relationship Id="rId2802" Type="http://schemas.openxmlformats.org/officeDocument/2006/relationships/image" Target="media/image1416.wmf"/><Relationship Id="rId2803" Type="http://schemas.openxmlformats.org/officeDocument/2006/relationships/oleObject" Target="embeddings/oleObject1368.bin"/><Relationship Id="rId2804" Type="http://schemas.openxmlformats.org/officeDocument/2006/relationships/image" Target="media/image1417.wmf"/><Relationship Id="rId2805" Type="http://schemas.openxmlformats.org/officeDocument/2006/relationships/oleObject" Target="embeddings/oleObject1369.bin"/><Relationship Id="rId2806" Type="http://schemas.openxmlformats.org/officeDocument/2006/relationships/image" Target="media/image1418.wmf"/><Relationship Id="rId2807" Type="http://schemas.openxmlformats.org/officeDocument/2006/relationships/oleObject" Target="embeddings/oleObject1370.bin"/><Relationship Id="rId2808" Type="http://schemas.openxmlformats.org/officeDocument/2006/relationships/image" Target="media/image1419.wmf"/><Relationship Id="rId2809" Type="http://schemas.openxmlformats.org/officeDocument/2006/relationships/oleObject" Target="embeddings/oleObject1371.bin"/><Relationship Id="rId980" Type="http://schemas.openxmlformats.org/officeDocument/2006/relationships/oleObject" Target="embeddings/oleObject483.bin"/><Relationship Id="rId981" Type="http://schemas.openxmlformats.org/officeDocument/2006/relationships/image" Target="media/image488.wmf"/><Relationship Id="rId982" Type="http://schemas.openxmlformats.org/officeDocument/2006/relationships/oleObject" Target="embeddings/oleObject484.bin"/><Relationship Id="rId983" Type="http://schemas.openxmlformats.org/officeDocument/2006/relationships/image" Target="media/image489.wmf"/><Relationship Id="rId984" Type="http://schemas.openxmlformats.org/officeDocument/2006/relationships/oleObject" Target="embeddings/oleObject485.bin"/><Relationship Id="rId985" Type="http://schemas.openxmlformats.org/officeDocument/2006/relationships/image" Target="media/image490.wmf"/><Relationship Id="rId986" Type="http://schemas.openxmlformats.org/officeDocument/2006/relationships/oleObject" Target="embeddings/oleObject486.bin"/><Relationship Id="rId987" Type="http://schemas.openxmlformats.org/officeDocument/2006/relationships/image" Target="media/image491.wmf"/><Relationship Id="rId988" Type="http://schemas.openxmlformats.org/officeDocument/2006/relationships/oleObject" Target="embeddings/oleObject487.bin"/><Relationship Id="rId989" Type="http://schemas.openxmlformats.org/officeDocument/2006/relationships/image" Target="media/image492.wmf"/><Relationship Id="rId2080" Type="http://schemas.openxmlformats.org/officeDocument/2006/relationships/image" Target="media/image1055.wmf"/><Relationship Id="rId2081" Type="http://schemas.openxmlformats.org/officeDocument/2006/relationships/oleObject" Target="embeddings/oleObject1007.bin"/><Relationship Id="rId2082" Type="http://schemas.openxmlformats.org/officeDocument/2006/relationships/image" Target="media/image1056.wmf"/><Relationship Id="rId2083" Type="http://schemas.openxmlformats.org/officeDocument/2006/relationships/oleObject" Target="embeddings/oleObject1008.bin"/><Relationship Id="rId2084" Type="http://schemas.openxmlformats.org/officeDocument/2006/relationships/image" Target="media/image1057.wmf"/><Relationship Id="rId2085" Type="http://schemas.openxmlformats.org/officeDocument/2006/relationships/oleObject" Target="embeddings/oleObject1009.bin"/><Relationship Id="rId2086" Type="http://schemas.openxmlformats.org/officeDocument/2006/relationships/image" Target="media/image1058.wmf"/><Relationship Id="rId2087" Type="http://schemas.openxmlformats.org/officeDocument/2006/relationships/oleObject" Target="embeddings/oleObject1010.bin"/><Relationship Id="rId2088" Type="http://schemas.openxmlformats.org/officeDocument/2006/relationships/image" Target="media/image1059.wmf"/><Relationship Id="rId2089" Type="http://schemas.openxmlformats.org/officeDocument/2006/relationships/oleObject" Target="embeddings/oleObject1011.bin"/><Relationship Id="rId440" Type="http://schemas.openxmlformats.org/officeDocument/2006/relationships/image" Target="media/image217.wmf"/><Relationship Id="rId441" Type="http://schemas.openxmlformats.org/officeDocument/2006/relationships/oleObject" Target="embeddings/oleObject214.bin"/><Relationship Id="rId442" Type="http://schemas.openxmlformats.org/officeDocument/2006/relationships/image" Target="media/image218.wmf"/><Relationship Id="rId443" Type="http://schemas.openxmlformats.org/officeDocument/2006/relationships/oleObject" Target="embeddings/oleObject215.bin"/><Relationship Id="rId444" Type="http://schemas.openxmlformats.org/officeDocument/2006/relationships/image" Target="media/image219.wmf"/><Relationship Id="rId445" Type="http://schemas.openxmlformats.org/officeDocument/2006/relationships/oleObject" Target="embeddings/oleObject216.bin"/><Relationship Id="rId446" Type="http://schemas.openxmlformats.org/officeDocument/2006/relationships/image" Target="media/image220.wmf"/><Relationship Id="rId447" Type="http://schemas.openxmlformats.org/officeDocument/2006/relationships/oleObject" Target="embeddings/oleObject217.bin"/><Relationship Id="rId448" Type="http://schemas.openxmlformats.org/officeDocument/2006/relationships/image" Target="media/image221.emf"/><Relationship Id="rId449" Type="http://schemas.openxmlformats.org/officeDocument/2006/relationships/oleObject" Target="embeddings/oleObject218.bin"/><Relationship Id="rId1380" Type="http://schemas.openxmlformats.org/officeDocument/2006/relationships/oleObject" Target="embeddings/oleObject659.bin"/><Relationship Id="rId1381" Type="http://schemas.openxmlformats.org/officeDocument/2006/relationships/image" Target="media/image703.emf"/><Relationship Id="rId1382" Type="http://schemas.openxmlformats.org/officeDocument/2006/relationships/oleObject" Target="embeddings/oleObject660.bin"/><Relationship Id="rId1383" Type="http://schemas.openxmlformats.org/officeDocument/2006/relationships/image" Target="media/image704.emf"/><Relationship Id="rId1384" Type="http://schemas.openxmlformats.org/officeDocument/2006/relationships/oleObject" Target="embeddings/oleObject661.bin"/><Relationship Id="rId1385" Type="http://schemas.openxmlformats.org/officeDocument/2006/relationships/image" Target="media/image705.emf"/><Relationship Id="rId1386" Type="http://schemas.openxmlformats.org/officeDocument/2006/relationships/oleObject" Target="embeddings/oleObject662.bin"/><Relationship Id="rId1387" Type="http://schemas.openxmlformats.org/officeDocument/2006/relationships/image" Target="media/image706.emf"/><Relationship Id="rId1388" Type="http://schemas.openxmlformats.org/officeDocument/2006/relationships/oleObject" Target="embeddings/oleObject663.bin"/><Relationship Id="rId1389" Type="http://schemas.openxmlformats.org/officeDocument/2006/relationships/image" Target="media/image707.emf"/><Relationship Id="rId2810" Type="http://schemas.openxmlformats.org/officeDocument/2006/relationships/image" Target="media/image1420.wmf"/><Relationship Id="rId2811" Type="http://schemas.openxmlformats.org/officeDocument/2006/relationships/oleObject" Target="embeddings/oleObject1372.bin"/><Relationship Id="rId2812" Type="http://schemas.openxmlformats.org/officeDocument/2006/relationships/image" Target="media/image1421.wmf"/><Relationship Id="rId2813" Type="http://schemas.openxmlformats.org/officeDocument/2006/relationships/oleObject" Target="embeddings/oleObject1373.bin"/><Relationship Id="rId2814" Type="http://schemas.openxmlformats.org/officeDocument/2006/relationships/image" Target="media/image1422.wmf"/><Relationship Id="rId2815" Type="http://schemas.openxmlformats.org/officeDocument/2006/relationships/oleObject" Target="embeddings/oleObject1374.bin"/><Relationship Id="rId2816" Type="http://schemas.openxmlformats.org/officeDocument/2006/relationships/image" Target="media/image1423.wmf"/><Relationship Id="rId2817" Type="http://schemas.openxmlformats.org/officeDocument/2006/relationships/oleObject" Target="embeddings/oleObject1375.bin"/><Relationship Id="rId2818" Type="http://schemas.openxmlformats.org/officeDocument/2006/relationships/image" Target="media/image1424.wmf"/><Relationship Id="rId2819" Type="http://schemas.openxmlformats.org/officeDocument/2006/relationships/oleObject" Target="embeddings/oleObject1376.bin"/><Relationship Id="rId990" Type="http://schemas.openxmlformats.org/officeDocument/2006/relationships/oleObject" Target="embeddings/oleObject488.bin"/><Relationship Id="rId991" Type="http://schemas.openxmlformats.org/officeDocument/2006/relationships/image" Target="media/image493.wmf"/><Relationship Id="rId992" Type="http://schemas.openxmlformats.org/officeDocument/2006/relationships/oleObject" Target="embeddings/oleObject489.bin"/><Relationship Id="rId993" Type="http://schemas.openxmlformats.org/officeDocument/2006/relationships/image" Target="media/image494.wmf"/><Relationship Id="rId994" Type="http://schemas.openxmlformats.org/officeDocument/2006/relationships/oleObject" Target="embeddings/oleObject490.bin"/><Relationship Id="rId995" Type="http://schemas.openxmlformats.org/officeDocument/2006/relationships/image" Target="media/image495.wmf"/><Relationship Id="rId996" Type="http://schemas.openxmlformats.org/officeDocument/2006/relationships/oleObject" Target="embeddings/oleObject491.bin"/><Relationship Id="rId997" Type="http://schemas.openxmlformats.org/officeDocument/2006/relationships/image" Target="media/image496.wmf"/><Relationship Id="rId998" Type="http://schemas.openxmlformats.org/officeDocument/2006/relationships/oleObject" Target="embeddings/oleObject492.bin"/><Relationship Id="rId999" Type="http://schemas.openxmlformats.org/officeDocument/2006/relationships/image" Target="media/image497.wmf"/><Relationship Id="rId2090" Type="http://schemas.openxmlformats.org/officeDocument/2006/relationships/image" Target="media/image1060.wmf"/><Relationship Id="rId2091" Type="http://schemas.openxmlformats.org/officeDocument/2006/relationships/oleObject" Target="embeddings/oleObject1012.bin"/><Relationship Id="rId2092" Type="http://schemas.openxmlformats.org/officeDocument/2006/relationships/image" Target="media/image1061.wmf"/><Relationship Id="rId2093" Type="http://schemas.openxmlformats.org/officeDocument/2006/relationships/oleObject" Target="embeddings/oleObject1013.bin"/><Relationship Id="rId2094" Type="http://schemas.openxmlformats.org/officeDocument/2006/relationships/image" Target="media/image1062.wmf"/><Relationship Id="rId2095" Type="http://schemas.openxmlformats.org/officeDocument/2006/relationships/oleObject" Target="embeddings/oleObject1014.bin"/><Relationship Id="rId2096" Type="http://schemas.openxmlformats.org/officeDocument/2006/relationships/image" Target="media/image1063.wmf"/><Relationship Id="rId2097" Type="http://schemas.openxmlformats.org/officeDocument/2006/relationships/oleObject" Target="embeddings/oleObject1015.bin"/><Relationship Id="rId2098" Type="http://schemas.openxmlformats.org/officeDocument/2006/relationships/image" Target="media/image1064.wmf"/><Relationship Id="rId2099" Type="http://schemas.openxmlformats.org/officeDocument/2006/relationships/oleObject" Target="embeddings/oleObject1016.bin"/><Relationship Id="rId450" Type="http://schemas.openxmlformats.org/officeDocument/2006/relationships/image" Target="media/image222.emf"/><Relationship Id="rId451" Type="http://schemas.openxmlformats.org/officeDocument/2006/relationships/oleObject" Target="embeddings/oleObject219.bin"/><Relationship Id="rId452" Type="http://schemas.openxmlformats.org/officeDocument/2006/relationships/image" Target="media/image223.emf"/><Relationship Id="rId453" Type="http://schemas.openxmlformats.org/officeDocument/2006/relationships/oleObject" Target="embeddings/oleObject220.bin"/><Relationship Id="rId454" Type="http://schemas.openxmlformats.org/officeDocument/2006/relationships/image" Target="media/image224.wmf"/><Relationship Id="rId455" Type="http://schemas.openxmlformats.org/officeDocument/2006/relationships/oleObject" Target="embeddings/oleObject221.bin"/><Relationship Id="rId456" Type="http://schemas.openxmlformats.org/officeDocument/2006/relationships/image" Target="media/image225.wmf"/><Relationship Id="rId457" Type="http://schemas.openxmlformats.org/officeDocument/2006/relationships/oleObject" Target="embeddings/oleObject222.bin"/><Relationship Id="rId458" Type="http://schemas.openxmlformats.org/officeDocument/2006/relationships/image" Target="media/image226.wmf"/><Relationship Id="rId459" Type="http://schemas.openxmlformats.org/officeDocument/2006/relationships/oleObject" Target="embeddings/oleObject223.bin"/><Relationship Id="rId1390" Type="http://schemas.openxmlformats.org/officeDocument/2006/relationships/oleObject" Target="embeddings/oleObject664.bin"/><Relationship Id="rId1391" Type="http://schemas.openxmlformats.org/officeDocument/2006/relationships/image" Target="media/image708.emf"/><Relationship Id="rId1392" Type="http://schemas.openxmlformats.org/officeDocument/2006/relationships/oleObject" Target="embeddings/oleObject665.bin"/><Relationship Id="rId1393" Type="http://schemas.openxmlformats.org/officeDocument/2006/relationships/image" Target="media/image709.emf"/><Relationship Id="rId1394" Type="http://schemas.openxmlformats.org/officeDocument/2006/relationships/oleObject" Target="embeddings/oleObject666.bin"/><Relationship Id="rId1395" Type="http://schemas.openxmlformats.org/officeDocument/2006/relationships/image" Target="media/image710.emf"/><Relationship Id="rId1396" Type="http://schemas.openxmlformats.org/officeDocument/2006/relationships/oleObject" Target="embeddings/oleObject667.bin"/><Relationship Id="rId1397" Type="http://schemas.openxmlformats.org/officeDocument/2006/relationships/image" Target="media/image711.emf"/><Relationship Id="rId1398" Type="http://schemas.openxmlformats.org/officeDocument/2006/relationships/oleObject" Target="embeddings/oleObject668.bin"/><Relationship Id="rId1399" Type="http://schemas.openxmlformats.org/officeDocument/2006/relationships/image" Target="media/image712.emf"/><Relationship Id="rId2820" Type="http://schemas.openxmlformats.org/officeDocument/2006/relationships/image" Target="media/image1425.emf"/><Relationship Id="rId2821" Type="http://schemas.openxmlformats.org/officeDocument/2006/relationships/oleObject" Target="embeddings/oleObject1377.bin"/><Relationship Id="rId2822" Type="http://schemas.openxmlformats.org/officeDocument/2006/relationships/image" Target="media/image1426.emf"/><Relationship Id="rId2823" Type="http://schemas.openxmlformats.org/officeDocument/2006/relationships/oleObject" Target="embeddings/oleObject1378.bin"/><Relationship Id="rId2824" Type="http://schemas.openxmlformats.org/officeDocument/2006/relationships/image" Target="media/image1427.emf"/><Relationship Id="rId2825" Type="http://schemas.openxmlformats.org/officeDocument/2006/relationships/oleObject" Target="embeddings/oleObject1379.bin"/><Relationship Id="rId2826" Type="http://schemas.openxmlformats.org/officeDocument/2006/relationships/image" Target="media/image1428.wmf"/><Relationship Id="rId2827" Type="http://schemas.openxmlformats.org/officeDocument/2006/relationships/oleObject" Target="embeddings/oleObject1380.bin"/><Relationship Id="rId2828" Type="http://schemas.openxmlformats.org/officeDocument/2006/relationships/image" Target="media/image1429.wmf"/><Relationship Id="rId2829" Type="http://schemas.openxmlformats.org/officeDocument/2006/relationships/oleObject" Target="embeddings/oleObject1381.bin"/><Relationship Id="rId460" Type="http://schemas.openxmlformats.org/officeDocument/2006/relationships/image" Target="media/image227.wmf"/><Relationship Id="rId461" Type="http://schemas.openxmlformats.org/officeDocument/2006/relationships/oleObject" Target="embeddings/oleObject224.bin"/><Relationship Id="rId462" Type="http://schemas.openxmlformats.org/officeDocument/2006/relationships/image" Target="media/image228.wmf"/><Relationship Id="rId463" Type="http://schemas.openxmlformats.org/officeDocument/2006/relationships/oleObject" Target="embeddings/oleObject225.bin"/><Relationship Id="rId464" Type="http://schemas.openxmlformats.org/officeDocument/2006/relationships/image" Target="media/image229.wmf"/><Relationship Id="rId465" Type="http://schemas.openxmlformats.org/officeDocument/2006/relationships/oleObject" Target="embeddings/oleObject226.bin"/><Relationship Id="rId466" Type="http://schemas.openxmlformats.org/officeDocument/2006/relationships/image" Target="media/image230.wmf"/><Relationship Id="rId467" Type="http://schemas.openxmlformats.org/officeDocument/2006/relationships/oleObject" Target="embeddings/oleObject227.bin"/><Relationship Id="rId468" Type="http://schemas.openxmlformats.org/officeDocument/2006/relationships/image" Target="media/image231.wmf"/><Relationship Id="rId469" Type="http://schemas.openxmlformats.org/officeDocument/2006/relationships/oleObject" Target="embeddings/oleObject228.bin"/><Relationship Id="rId2830" Type="http://schemas.openxmlformats.org/officeDocument/2006/relationships/image" Target="media/image1430.wmf"/><Relationship Id="rId2831" Type="http://schemas.openxmlformats.org/officeDocument/2006/relationships/oleObject" Target="embeddings/oleObject1382.bin"/><Relationship Id="rId2832" Type="http://schemas.openxmlformats.org/officeDocument/2006/relationships/image" Target="media/image1431.emf"/><Relationship Id="rId2833" Type="http://schemas.openxmlformats.org/officeDocument/2006/relationships/oleObject" Target="embeddings/oleObject1383.bin"/><Relationship Id="rId2834" Type="http://schemas.openxmlformats.org/officeDocument/2006/relationships/image" Target="media/image1432.wmf"/><Relationship Id="rId2835" Type="http://schemas.openxmlformats.org/officeDocument/2006/relationships/oleObject" Target="embeddings/oleObject1384.bin"/><Relationship Id="rId2836" Type="http://schemas.openxmlformats.org/officeDocument/2006/relationships/image" Target="media/image1433.wmf"/><Relationship Id="rId2837" Type="http://schemas.openxmlformats.org/officeDocument/2006/relationships/oleObject" Target="embeddings/oleObject1385.bin"/><Relationship Id="rId2838" Type="http://schemas.openxmlformats.org/officeDocument/2006/relationships/image" Target="media/image1434.wmf"/><Relationship Id="rId2839" Type="http://schemas.openxmlformats.org/officeDocument/2006/relationships/oleObject" Target="embeddings/oleObject1386.bin"/><Relationship Id="rId470" Type="http://schemas.openxmlformats.org/officeDocument/2006/relationships/image" Target="media/image232.wmf"/><Relationship Id="rId471" Type="http://schemas.openxmlformats.org/officeDocument/2006/relationships/oleObject" Target="embeddings/oleObject229.bin"/><Relationship Id="rId472" Type="http://schemas.openxmlformats.org/officeDocument/2006/relationships/image" Target="media/image233.wmf"/><Relationship Id="rId473" Type="http://schemas.openxmlformats.org/officeDocument/2006/relationships/oleObject" Target="embeddings/oleObject230.bin"/><Relationship Id="rId474" Type="http://schemas.openxmlformats.org/officeDocument/2006/relationships/image" Target="media/image234.wmf"/><Relationship Id="rId475" Type="http://schemas.openxmlformats.org/officeDocument/2006/relationships/oleObject" Target="embeddings/oleObject231.bin"/><Relationship Id="rId476" Type="http://schemas.openxmlformats.org/officeDocument/2006/relationships/image" Target="media/image235.wmf"/><Relationship Id="rId477" Type="http://schemas.openxmlformats.org/officeDocument/2006/relationships/oleObject" Target="embeddings/oleObject232.bin"/><Relationship Id="rId478" Type="http://schemas.openxmlformats.org/officeDocument/2006/relationships/image" Target="media/image236.wmf"/><Relationship Id="rId479" Type="http://schemas.openxmlformats.org/officeDocument/2006/relationships/oleObject" Target="embeddings/oleObject233.bin"/><Relationship Id="rId2840" Type="http://schemas.openxmlformats.org/officeDocument/2006/relationships/image" Target="media/image1435.wmf"/><Relationship Id="rId2841" Type="http://schemas.openxmlformats.org/officeDocument/2006/relationships/oleObject" Target="embeddings/oleObject1387.bin"/><Relationship Id="rId2842" Type="http://schemas.openxmlformats.org/officeDocument/2006/relationships/image" Target="media/image1436.wmf"/><Relationship Id="rId2843" Type="http://schemas.openxmlformats.org/officeDocument/2006/relationships/oleObject" Target="embeddings/oleObject1388.bin"/><Relationship Id="rId2844" Type="http://schemas.openxmlformats.org/officeDocument/2006/relationships/image" Target="media/image1437.wmf"/><Relationship Id="rId2845" Type="http://schemas.openxmlformats.org/officeDocument/2006/relationships/oleObject" Target="embeddings/oleObject1389.bin"/><Relationship Id="rId2846" Type="http://schemas.openxmlformats.org/officeDocument/2006/relationships/image" Target="media/image1438.wmf"/><Relationship Id="rId2847" Type="http://schemas.openxmlformats.org/officeDocument/2006/relationships/oleObject" Target="embeddings/oleObject1390.bin"/><Relationship Id="rId2848" Type="http://schemas.openxmlformats.org/officeDocument/2006/relationships/image" Target="media/image1439.wmf"/><Relationship Id="rId2849" Type="http://schemas.openxmlformats.org/officeDocument/2006/relationships/oleObject" Target="embeddings/oleObject1391.bin"/><Relationship Id="rId2300" Type="http://schemas.openxmlformats.org/officeDocument/2006/relationships/image" Target="media/image1165.wmf"/><Relationship Id="rId2301" Type="http://schemas.openxmlformats.org/officeDocument/2006/relationships/oleObject" Target="embeddings/oleObject1117.bin"/><Relationship Id="rId2302" Type="http://schemas.openxmlformats.org/officeDocument/2006/relationships/image" Target="media/image1166.wmf"/><Relationship Id="rId2303" Type="http://schemas.openxmlformats.org/officeDocument/2006/relationships/oleObject" Target="embeddings/oleObject1118.bin"/><Relationship Id="rId2304" Type="http://schemas.openxmlformats.org/officeDocument/2006/relationships/image" Target="media/image1167.wmf"/><Relationship Id="rId2305" Type="http://schemas.openxmlformats.org/officeDocument/2006/relationships/oleObject" Target="embeddings/oleObject1119.bin"/><Relationship Id="rId2306" Type="http://schemas.openxmlformats.org/officeDocument/2006/relationships/image" Target="media/image1168.wmf"/><Relationship Id="rId2307" Type="http://schemas.openxmlformats.org/officeDocument/2006/relationships/oleObject" Target="embeddings/oleObject1120.bin"/><Relationship Id="rId2308" Type="http://schemas.openxmlformats.org/officeDocument/2006/relationships/image" Target="media/image1169.wmf"/><Relationship Id="rId2309" Type="http://schemas.openxmlformats.org/officeDocument/2006/relationships/oleObject" Target="embeddings/oleObject1121.bin"/><Relationship Id="rId1600" Type="http://schemas.openxmlformats.org/officeDocument/2006/relationships/oleObject" Target="embeddings/oleObject768.bin"/><Relationship Id="rId1601" Type="http://schemas.openxmlformats.org/officeDocument/2006/relationships/image" Target="media/image814.emf"/><Relationship Id="rId1602" Type="http://schemas.openxmlformats.org/officeDocument/2006/relationships/oleObject" Target="embeddings/oleObject769.bin"/><Relationship Id="rId1603" Type="http://schemas.openxmlformats.org/officeDocument/2006/relationships/image" Target="media/image815.emf"/><Relationship Id="rId1604" Type="http://schemas.openxmlformats.org/officeDocument/2006/relationships/oleObject" Target="embeddings/oleObject770.bin"/><Relationship Id="rId1605" Type="http://schemas.openxmlformats.org/officeDocument/2006/relationships/image" Target="media/image816.emf"/><Relationship Id="rId1606" Type="http://schemas.openxmlformats.org/officeDocument/2006/relationships/image" Target="media/image817.emf"/><Relationship Id="rId1607" Type="http://schemas.openxmlformats.org/officeDocument/2006/relationships/oleObject" Target="embeddings/oleObject771.bin"/><Relationship Id="rId1608" Type="http://schemas.openxmlformats.org/officeDocument/2006/relationships/image" Target="media/image818.emf"/><Relationship Id="rId1609" Type="http://schemas.openxmlformats.org/officeDocument/2006/relationships/oleObject" Target="embeddings/oleObject772.bin"/><Relationship Id="rId480" Type="http://schemas.openxmlformats.org/officeDocument/2006/relationships/image" Target="media/image237.wmf"/><Relationship Id="rId481" Type="http://schemas.openxmlformats.org/officeDocument/2006/relationships/oleObject" Target="embeddings/oleObject234.bin"/><Relationship Id="rId482" Type="http://schemas.openxmlformats.org/officeDocument/2006/relationships/image" Target="media/image238.png"/><Relationship Id="rId483" Type="http://schemas.openxmlformats.org/officeDocument/2006/relationships/image" Target="media/image239.wmf"/><Relationship Id="rId484" Type="http://schemas.openxmlformats.org/officeDocument/2006/relationships/oleObject" Target="embeddings/oleObject235.bin"/><Relationship Id="rId485" Type="http://schemas.openxmlformats.org/officeDocument/2006/relationships/image" Target="media/image240.wmf"/><Relationship Id="rId486" Type="http://schemas.openxmlformats.org/officeDocument/2006/relationships/oleObject" Target="embeddings/oleObject236.bin"/><Relationship Id="rId487" Type="http://schemas.openxmlformats.org/officeDocument/2006/relationships/image" Target="media/image241.wmf"/><Relationship Id="rId488" Type="http://schemas.openxmlformats.org/officeDocument/2006/relationships/oleObject" Target="embeddings/oleObject237.bin"/><Relationship Id="rId489" Type="http://schemas.openxmlformats.org/officeDocument/2006/relationships/image" Target="media/image242.wmf"/><Relationship Id="rId2850" Type="http://schemas.openxmlformats.org/officeDocument/2006/relationships/image" Target="media/image1440.wmf"/><Relationship Id="rId2851" Type="http://schemas.openxmlformats.org/officeDocument/2006/relationships/oleObject" Target="embeddings/oleObject1392.bin"/><Relationship Id="rId2852" Type="http://schemas.openxmlformats.org/officeDocument/2006/relationships/image" Target="media/image1441.emf"/><Relationship Id="rId2853" Type="http://schemas.openxmlformats.org/officeDocument/2006/relationships/oleObject" Target="embeddings/oleObject1393.bin"/><Relationship Id="rId2854" Type="http://schemas.openxmlformats.org/officeDocument/2006/relationships/image" Target="media/image1442.emf"/><Relationship Id="rId2855" Type="http://schemas.openxmlformats.org/officeDocument/2006/relationships/oleObject" Target="embeddings/oleObject1394.bin"/><Relationship Id="rId2856" Type="http://schemas.openxmlformats.org/officeDocument/2006/relationships/image" Target="media/image1443.wmf"/><Relationship Id="rId2857" Type="http://schemas.openxmlformats.org/officeDocument/2006/relationships/oleObject" Target="embeddings/oleObject1395.bin"/><Relationship Id="rId2858" Type="http://schemas.openxmlformats.org/officeDocument/2006/relationships/image" Target="media/image1444.wmf"/><Relationship Id="rId2859" Type="http://schemas.openxmlformats.org/officeDocument/2006/relationships/oleObject" Target="embeddings/oleObject1396.bin"/><Relationship Id="rId2310" Type="http://schemas.openxmlformats.org/officeDocument/2006/relationships/image" Target="media/image1170.wmf"/><Relationship Id="rId2311" Type="http://schemas.openxmlformats.org/officeDocument/2006/relationships/oleObject" Target="embeddings/oleObject1122.bin"/><Relationship Id="rId2312" Type="http://schemas.openxmlformats.org/officeDocument/2006/relationships/image" Target="media/image1171.wmf"/><Relationship Id="rId2313" Type="http://schemas.openxmlformats.org/officeDocument/2006/relationships/oleObject" Target="embeddings/oleObject1123.bin"/><Relationship Id="rId2314" Type="http://schemas.openxmlformats.org/officeDocument/2006/relationships/image" Target="media/image1172.wmf"/><Relationship Id="rId2315" Type="http://schemas.openxmlformats.org/officeDocument/2006/relationships/oleObject" Target="embeddings/oleObject1124.bin"/><Relationship Id="rId2316" Type="http://schemas.openxmlformats.org/officeDocument/2006/relationships/image" Target="media/image1173.wmf"/><Relationship Id="rId2317" Type="http://schemas.openxmlformats.org/officeDocument/2006/relationships/oleObject" Target="embeddings/oleObject1125.bin"/><Relationship Id="rId2318" Type="http://schemas.openxmlformats.org/officeDocument/2006/relationships/image" Target="media/image1174.wmf"/><Relationship Id="rId2319" Type="http://schemas.openxmlformats.org/officeDocument/2006/relationships/oleObject" Target="embeddings/oleObject1126.bin"/><Relationship Id="rId1610" Type="http://schemas.openxmlformats.org/officeDocument/2006/relationships/image" Target="media/image819.emf"/><Relationship Id="rId1611" Type="http://schemas.openxmlformats.org/officeDocument/2006/relationships/oleObject" Target="embeddings/oleObject773.bin"/><Relationship Id="rId1612" Type="http://schemas.openxmlformats.org/officeDocument/2006/relationships/image" Target="media/image820.emf"/><Relationship Id="rId1613" Type="http://schemas.openxmlformats.org/officeDocument/2006/relationships/oleObject" Target="embeddings/oleObject774.bin"/><Relationship Id="rId1614" Type="http://schemas.openxmlformats.org/officeDocument/2006/relationships/image" Target="media/image821.emf"/><Relationship Id="rId1615" Type="http://schemas.openxmlformats.org/officeDocument/2006/relationships/oleObject" Target="embeddings/oleObject775.bin"/><Relationship Id="rId1616" Type="http://schemas.openxmlformats.org/officeDocument/2006/relationships/image" Target="media/image822.emf"/><Relationship Id="rId1617" Type="http://schemas.openxmlformats.org/officeDocument/2006/relationships/oleObject" Target="embeddings/oleObject776.bin"/><Relationship Id="rId1618" Type="http://schemas.openxmlformats.org/officeDocument/2006/relationships/image" Target="media/image823.emf"/><Relationship Id="rId1619" Type="http://schemas.openxmlformats.org/officeDocument/2006/relationships/oleObject" Target="embeddings/oleObject777.bin"/><Relationship Id="rId490" Type="http://schemas.openxmlformats.org/officeDocument/2006/relationships/oleObject" Target="embeddings/oleObject238.bin"/><Relationship Id="rId491" Type="http://schemas.openxmlformats.org/officeDocument/2006/relationships/image" Target="media/image243.wmf"/><Relationship Id="rId492" Type="http://schemas.openxmlformats.org/officeDocument/2006/relationships/oleObject" Target="embeddings/oleObject239.bin"/><Relationship Id="rId493" Type="http://schemas.openxmlformats.org/officeDocument/2006/relationships/image" Target="media/image244.wmf"/><Relationship Id="rId494" Type="http://schemas.openxmlformats.org/officeDocument/2006/relationships/oleObject" Target="embeddings/oleObject240.bin"/><Relationship Id="rId495" Type="http://schemas.openxmlformats.org/officeDocument/2006/relationships/image" Target="media/image245.wmf"/><Relationship Id="rId496" Type="http://schemas.openxmlformats.org/officeDocument/2006/relationships/oleObject" Target="embeddings/oleObject241.bin"/><Relationship Id="rId497" Type="http://schemas.openxmlformats.org/officeDocument/2006/relationships/image" Target="media/image246.wmf"/><Relationship Id="rId498" Type="http://schemas.openxmlformats.org/officeDocument/2006/relationships/oleObject" Target="embeddings/oleObject242.bin"/><Relationship Id="rId499" Type="http://schemas.openxmlformats.org/officeDocument/2006/relationships/image" Target="media/image247.wmf"/><Relationship Id="rId2860" Type="http://schemas.openxmlformats.org/officeDocument/2006/relationships/image" Target="media/image1445.wmf"/><Relationship Id="rId2861" Type="http://schemas.openxmlformats.org/officeDocument/2006/relationships/oleObject" Target="embeddings/oleObject1397.bin"/><Relationship Id="rId2862" Type="http://schemas.openxmlformats.org/officeDocument/2006/relationships/image" Target="media/image1446.wmf"/><Relationship Id="rId2863" Type="http://schemas.openxmlformats.org/officeDocument/2006/relationships/oleObject" Target="embeddings/oleObject1398.bin"/><Relationship Id="rId2864" Type="http://schemas.openxmlformats.org/officeDocument/2006/relationships/image" Target="media/image1447.wmf"/><Relationship Id="rId2865" Type="http://schemas.openxmlformats.org/officeDocument/2006/relationships/oleObject" Target="embeddings/oleObject1399.bin"/><Relationship Id="rId2866" Type="http://schemas.openxmlformats.org/officeDocument/2006/relationships/image" Target="media/image1448.wmf"/><Relationship Id="rId2867" Type="http://schemas.openxmlformats.org/officeDocument/2006/relationships/oleObject" Target="embeddings/oleObject1400.bin"/><Relationship Id="rId2868" Type="http://schemas.openxmlformats.org/officeDocument/2006/relationships/image" Target="media/image1449.wmf"/><Relationship Id="rId2869" Type="http://schemas.openxmlformats.org/officeDocument/2006/relationships/oleObject" Target="embeddings/oleObject1401.bin"/><Relationship Id="rId2320" Type="http://schemas.openxmlformats.org/officeDocument/2006/relationships/image" Target="media/image1175.wmf"/><Relationship Id="rId2321" Type="http://schemas.openxmlformats.org/officeDocument/2006/relationships/oleObject" Target="embeddings/oleObject1127.bin"/><Relationship Id="rId2322" Type="http://schemas.openxmlformats.org/officeDocument/2006/relationships/image" Target="media/image1176.wmf"/><Relationship Id="rId2323" Type="http://schemas.openxmlformats.org/officeDocument/2006/relationships/oleObject" Target="embeddings/oleObject1128.bin"/><Relationship Id="rId2324" Type="http://schemas.openxmlformats.org/officeDocument/2006/relationships/image" Target="media/image1177.wmf"/><Relationship Id="rId2325" Type="http://schemas.openxmlformats.org/officeDocument/2006/relationships/oleObject" Target="embeddings/oleObject1129.bin"/><Relationship Id="rId2326" Type="http://schemas.openxmlformats.org/officeDocument/2006/relationships/image" Target="media/image1178.wmf"/><Relationship Id="rId2327" Type="http://schemas.openxmlformats.org/officeDocument/2006/relationships/oleObject" Target="embeddings/oleObject1130.bin"/><Relationship Id="rId2328" Type="http://schemas.openxmlformats.org/officeDocument/2006/relationships/image" Target="media/image1179.wmf"/><Relationship Id="rId2329" Type="http://schemas.openxmlformats.org/officeDocument/2006/relationships/oleObject" Target="embeddings/oleObject1131.bin"/><Relationship Id="rId1620" Type="http://schemas.openxmlformats.org/officeDocument/2006/relationships/image" Target="media/image824.emf"/><Relationship Id="rId1621" Type="http://schemas.openxmlformats.org/officeDocument/2006/relationships/oleObject" Target="embeddings/oleObject778.bin"/><Relationship Id="rId1622" Type="http://schemas.openxmlformats.org/officeDocument/2006/relationships/image" Target="media/image825.emf"/><Relationship Id="rId1623" Type="http://schemas.openxmlformats.org/officeDocument/2006/relationships/oleObject" Target="embeddings/oleObject779.bin"/><Relationship Id="rId1624" Type="http://schemas.openxmlformats.org/officeDocument/2006/relationships/image" Target="media/image826.emf"/><Relationship Id="rId1625" Type="http://schemas.openxmlformats.org/officeDocument/2006/relationships/oleObject" Target="embeddings/oleObject780.bin"/><Relationship Id="rId1626" Type="http://schemas.openxmlformats.org/officeDocument/2006/relationships/image" Target="media/image827.emf"/><Relationship Id="rId1627" Type="http://schemas.openxmlformats.org/officeDocument/2006/relationships/oleObject" Target="embeddings/oleObject781.bin"/><Relationship Id="rId1628" Type="http://schemas.openxmlformats.org/officeDocument/2006/relationships/image" Target="media/image828.emf"/><Relationship Id="rId1629" Type="http://schemas.openxmlformats.org/officeDocument/2006/relationships/oleObject" Target="embeddings/oleObject782.bin"/><Relationship Id="rId2870" Type="http://schemas.openxmlformats.org/officeDocument/2006/relationships/image" Target="media/image1450.wmf"/><Relationship Id="rId2871" Type="http://schemas.openxmlformats.org/officeDocument/2006/relationships/oleObject" Target="embeddings/oleObject1402.bin"/><Relationship Id="rId2872" Type="http://schemas.openxmlformats.org/officeDocument/2006/relationships/image" Target="media/image1451.wmf"/><Relationship Id="rId2873" Type="http://schemas.openxmlformats.org/officeDocument/2006/relationships/oleObject" Target="embeddings/oleObject1403.bin"/><Relationship Id="rId2874" Type="http://schemas.openxmlformats.org/officeDocument/2006/relationships/image" Target="media/image1452.wmf"/><Relationship Id="rId2875" Type="http://schemas.openxmlformats.org/officeDocument/2006/relationships/oleObject" Target="embeddings/oleObject1404.bin"/><Relationship Id="rId2876" Type="http://schemas.openxmlformats.org/officeDocument/2006/relationships/image" Target="media/image1453.emf"/><Relationship Id="rId2877" Type="http://schemas.openxmlformats.org/officeDocument/2006/relationships/oleObject" Target="embeddings/oleObject1405.bin"/><Relationship Id="rId2878" Type="http://schemas.openxmlformats.org/officeDocument/2006/relationships/image" Target="media/image1454.emf"/><Relationship Id="rId2879" Type="http://schemas.openxmlformats.org/officeDocument/2006/relationships/oleObject" Target="embeddings/oleObject1406.bin"/><Relationship Id="rId2330" Type="http://schemas.openxmlformats.org/officeDocument/2006/relationships/image" Target="media/image1180.wmf"/><Relationship Id="rId2331" Type="http://schemas.openxmlformats.org/officeDocument/2006/relationships/oleObject" Target="embeddings/oleObject1132.bin"/><Relationship Id="rId2332" Type="http://schemas.openxmlformats.org/officeDocument/2006/relationships/image" Target="media/image1181.wmf"/><Relationship Id="rId2333" Type="http://schemas.openxmlformats.org/officeDocument/2006/relationships/oleObject" Target="embeddings/oleObject1133.bin"/><Relationship Id="rId2334" Type="http://schemas.openxmlformats.org/officeDocument/2006/relationships/image" Target="media/image1182.wmf"/><Relationship Id="rId2335" Type="http://schemas.openxmlformats.org/officeDocument/2006/relationships/oleObject" Target="embeddings/oleObject1134.bin"/><Relationship Id="rId2336" Type="http://schemas.openxmlformats.org/officeDocument/2006/relationships/image" Target="media/image1183.wmf"/><Relationship Id="rId2337" Type="http://schemas.openxmlformats.org/officeDocument/2006/relationships/oleObject" Target="embeddings/oleObject1135.bin"/><Relationship Id="rId2338" Type="http://schemas.openxmlformats.org/officeDocument/2006/relationships/image" Target="media/image1184.wmf"/><Relationship Id="rId2339" Type="http://schemas.openxmlformats.org/officeDocument/2006/relationships/oleObject" Target="embeddings/oleObject1136.bin"/><Relationship Id="rId1630" Type="http://schemas.openxmlformats.org/officeDocument/2006/relationships/image" Target="media/image829.emf"/><Relationship Id="rId1631" Type="http://schemas.openxmlformats.org/officeDocument/2006/relationships/oleObject" Target="embeddings/oleObject783.bin"/><Relationship Id="rId1632" Type="http://schemas.openxmlformats.org/officeDocument/2006/relationships/image" Target="media/image830.emf"/><Relationship Id="rId1633" Type="http://schemas.openxmlformats.org/officeDocument/2006/relationships/image" Target="media/image831.emf"/><Relationship Id="rId1634" Type="http://schemas.openxmlformats.org/officeDocument/2006/relationships/oleObject" Target="embeddings/oleObject784.bin"/><Relationship Id="rId1635" Type="http://schemas.openxmlformats.org/officeDocument/2006/relationships/image" Target="media/image832.emf"/><Relationship Id="rId1636" Type="http://schemas.openxmlformats.org/officeDocument/2006/relationships/oleObject" Target="embeddings/oleObject785.bin"/><Relationship Id="rId1637" Type="http://schemas.openxmlformats.org/officeDocument/2006/relationships/image" Target="media/image833.emf"/><Relationship Id="rId1638" Type="http://schemas.openxmlformats.org/officeDocument/2006/relationships/oleObject" Target="embeddings/oleObject786.bin"/><Relationship Id="rId1639" Type="http://schemas.openxmlformats.org/officeDocument/2006/relationships/image" Target="media/image834.emf"/><Relationship Id="rId2880" Type="http://schemas.openxmlformats.org/officeDocument/2006/relationships/image" Target="media/image1455.emf"/><Relationship Id="rId2881" Type="http://schemas.openxmlformats.org/officeDocument/2006/relationships/oleObject" Target="embeddings/oleObject1407.bin"/><Relationship Id="rId2882" Type="http://schemas.openxmlformats.org/officeDocument/2006/relationships/image" Target="media/image1456.wmf"/><Relationship Id="rId2883" Type="http://schemas.openxmlformats.org/officeDocument/2006/relationships/oleObject" Target="embeddings/oleObject1408.bin"/><Relationship Id="rId2884" Type="http://schemas.openxmlformats.org/officeDocument/2006/relationships/image" Target="media/image1457.wmf"/><Relationship Id="rId2885" Type="http://schemas.openxmlformats.org/officeDocument/2006/relationships/oleObject" Target="embeddings/oleObject1409.bin"/><Relationship Id="rId2886" Type="http://schemas.openxmlformats.org/officeDocument/2006/relationships/image" Target="media/image1458.wmf"/><Relationship Id="rId2887" Type="http://schemas.openxmlformats.org/officeDocument/2006/relationships/oleObject" Target="embeddings/oleObject1410.bin"/><Relationship Id="rId2888" Type="http://schemas.openxmlformats.org/officeDocument/2006/relationships/image" Target="media/image1459.emf"/><Relationship Id="rId2889" Type="http://schemas.openxmlformats.org/officeDocument/2006/relationships/oleObject" Target="embeddings/oleObject1411.bin"/><Relationship Id="rId2340" Type="http://schemas.openxmlformats.org/officeDocument/2006/relationships/image" Target="media/image1185.wmf"/><Relationship Id="rId2341" Type="http://schemas.openxmlformats.org/officeDocument/2006/relationships/oleObject" Target="embeddings/oleObject1137.bin"/><Relationship Id="rId2342" Type="http://schemas.openxmlformats.org/officeDocument/2006/relationships/image" Target="media/image1186.wmf"/><Relationship Id="rId2343" Type="http://schemas.openxmlformats.org/officeDocument/2006/relationships/oleObject" Target="embeddings/oleObject1138.bin"/><Relationship Id="rId2344" Type="http://schemas.openxmlformats.org/officeDocument/2006/relationships/image" Target="media/image1187.wmf"/><Relationship Id="rId2345" Type="http://schemas.openxmlformats.org/officeDocument/2006/relationships/oleObject" Target="embeddings/oleObject1139.bin"/><Relationship Id="rId2346" Type="http://schemas.openxmlformats.org/officeDocument/2006/relationships/image" Target="media/image1188.wmf"/><Relationship Id="rId2347" Type="http://schemas.openxmlformats.org/officeDocument/2006/relationships/oleObject" Target="embeddings/oleObject1140.bin"/><Relationship Id="rId2348" Type="http://schemas.openxmlformats.org/officeDocument/2006/relationships/image" Target="media/image1189.wmf"/><Relationship Id="rId2349" Type="http://schemas.openxmlformats.org/officeDocument/2006/relationships/oleObject" Target="embeddings/oleObject1141.bin"/><Relationship Id="rId700" Type="http://schemas.openxmlformats.org/officeDocument/2006/relationships/oleObject" Target="embeddings/oleObject343.bin"/><Relationship Id="rId701" Type="http://schemas.openxmlformats.org/officeDocument/2006/relationships/image" Target="media/image348.wmf"/><Relationship Id="rId702" Type="http://schemas.openxmlformats.org/officeDocument/2006/relationships/oleObject" Target="embeddings/oleObject344.bin"/><Relationship Id="rId703" Type="http://schemas.openxmlformats.org/officeDocument/2006/relationships/image" Target="media/image349.wmf"/><Relationship Id="rId704" Type="http://schemas.openxmlformats.org/officeDocument/2006/relationships/oleObject" Target="embeddings/oleObject345.bin"/><Relationship Id="rId705" Type="http://schemas.openxmlformats.org/officeDocument/2006/relationships/image" Target="media/image350.wmf"/><Relationship Id="rId706" Type="http://schemas.openxmlformats.org/officeDocument/2006/relationships/oleObject" Target="embeddings/oleObject346.bin"/><Relationship Id="rId707" Type="http://schemas.openxmlformats.org/officeDocument/2006/relationships/image" Target="media/image351.wmf"/><Relationship Id="rId708" Type="http://schemas.openxmlformats.org/officeDocument/2006/relationships/oleObject" Target="embeddings/oleObject347.bin"/><Relationship Id="rId709" Type="http://schemas.openxmlformats.org/officeDocument/2006/relationships/image" Target="media/image352.wmf"/><Relationship Id="rId1640" Type="http://schemas.openxmlformats.org/officeDocument/2006/relationships/oleObject" Target="embeddings/oleObject787.bin"/><Relationship Id="rId1641" Type="http://schemas.openxmlformats.org/officeDocument/2006/relationships/image" Target="media/image835.emf"/><Relationship Id="rId1642" Type="http://schemas.openxmlformats.org/officeDocument/2006/relationships/oleObject" Target="embeddings/oleObject788.bin"/><Relationship Id="rId1643" Type="http://schemas.openxmlformats.org/officeDocument/2006/relationships/image" Target="media/image836.emf"/><Relationship Id="rId1644" Type="http://schemas.openxmlformats.org/officeDocument/2006/relationships/image" Target="media/image837.emf"/><Relationship Id="rId1645" Type="http://schemas.openxmlformats.org/officeDocument/2006/relationships/oleObject" Target="embeddings/oleObject789.bin"/><Relationship Id="rId1646" Type="http://schemas.openxmlformats.org/officeDocument/2006/relationships/image" Target="media/image838.emf"/><Relationship Id="rId1647" Type="http://schemas.openxmlformats.org/officeDocument/2006/relationships/oleObject" Target="embeddings/oleObject790.bin"/><Relationship Id="rId1648" Type="http://schemas.openxmlformats.org/officeDocument/2006/relationships/image" Target="media/image839.emf"/><Relationship Id="rId1649" Type="http://schemas.openxmlformats.org/officeDocument/2006/relationships/oleObject" Target="embeddings/oleObject791.bin"/><Relationship Id="rId2890" Type="http://schemas.openxmlformats.org/officeDocument/2006/relationships/image" Target="media/image1460.wmf"/><Relationship Id="rId2891" Type="http://schemas.openxmlformats.org/officeDocument/2006/relationships/oleObject" Target="embeddings/oleObject1412.bin"/><Relationship Id="rId2892" Type="http://schemas.openxmlformats.org/officeDocument/2006/relationships/image" Target="media/image1461.wmf"/><Relationship Id="rId2893" Type="http://schemas.openxmlformats.org/officeDocument/2006/relationships/oleObject" Target="embeddings/oleObject1413.bin"/><Relationship Id="rId2894" Type="http://schemas.openxmlformats.org/officeDocument/2006/relationships/image" Target="media/image1462.wmf"/><Relationship Id="rId2895" Type="http://schemas.openxmlformats.org/officeDocument/2006/relationships/oleObject" Target="embeddings/oleObject1414.bin"/><Relationship Id="rId2896" Type="http://schemas.openxmlformats.org/officeDocument/2006/relationships/image" Target="media/image1463.wmf"/><Relationship Id="rId2897" Type="http://schemas.openxmlformats.org/officeDocument/2006/relationships/oleObject" Target="embeddings/oleObject1415.bin"/><Relationship Id="rId2898" Type="http://schemas.openxmlformats.org/officeDocument/2006/relationships/image" Target="media/image1464.wmf"/><Relationship Id="rId2899" Type="http://schemas.openxmlformats.org/officeDocument/2006/relationships/oleObject" Target="embeddings/oleObject1416.bin"/><Relationship Id="rId1100" Type="http://schemas.openxmlformats.org/officeDocument/2006/relationships/oleObject" Target="embeddings/oleObject536.bin"/><Relationship Id="rId1101" Type="http://schemas.openxmlformats.org/officeDocument/2006/relationships/image" Target="media/image555.emf"/><Relationship Id="rId1102" Type="http://schemas.openxmlformats.org/officeDocument/2006/relationships/oleObject" Target="embeddings/oleObject537.bin"/><Relationship Id="rId1103" Type="http://schemas.openxmlformats.org/officeDocument/2006/relationships/image" Target="media/image556.emf"/><Relationship Id="rId1104" Type="http://schemas.openxmlformats.org/officeDocument/2006/relationships/oleObject" Target="embeddings/oleObject538.bin"/><Relationship Id="rId1105" Type="http://schemas.openxmlformats.org/officeDocument/2006/relationships/image" Target="media/image557.emf"/><Relationship Id="rId1106" Type="http://schemas.openxmlformats.org/officeDocument/2006/relationships/oleObject" Target="embeddings/oleObject539.bin"/><Relationship Id="rId1107" Type="http://schemas.openxmlformats.org/officeDocument/2006/relationships/image" Target="media/image558.emf"/><Relationship Id="rId1108" Type="http://schemas.openxmlformats.org/officeDocument/2006/relationships/oleObject" Target="embeddings/oleObject540.bin"/><Relationship Id="rId1109" Type="http://schemas.openxmlformats.org/officeDocument/2006/relationships/image" Target="media/image559.emf"/><Relationship Id="rId2350" Type="http://schemas.openxmlformats.org/officeDocument/2006/relationships/image" Target="media/image1190.wmf"/><Relationship Id="rId2351" Type="http://schemas.openxmlformats.org/officeDocument/2006/relationships/oleObject" Target="embeddings/oleObject1142.bin"/><Relationship Id="rId2352" Type="http://schemas.openxmlformats.org/officeDocument/2006/relationships/image" Target="media/image1191.wmf"/><Relationship Id="rId2353" Type="http://schemas.openxmlformats.org/officeDocument/2006/relationships/oleObject" Target="embeddings/oleObject1143.bin"/><Relationship Id="rId2354" Type="http://schemas.openxmlformats.org/officeDocument/2006/relationships/image" Target="media/image1192.wmf"/><Relationship Id="rId2355" Type="http://schemas.openxmlformats.org/officeDocument/2006/relationships/oleObject" Target="embeddings/oleObject1144.bin"/><Relationship Id="rId2356" Type="http://schemas.openxmlformats.org/officeDocument/2006/relationships/image" Target="media/image1193.wmf"/><Relationship Id="rId2357" Type="http://schemas.openxmlformats.org/officeDocument/2006/relationships/oleObject" Target="embeddings/oleObject1145.bin"/><Relationship Id="rId2358" Type="http://schemas.openxmlformats.org/officeDocument/2006/relationships/image" Target="media/image1194.wmf"/><Relationship Id="rId2359" Type="http://schemas.openxmlformats.org/officeDocument/2006/relationships/oleObject" Target="embeddings/oleObject1146.bin"/><Relationship Id="rId710" Type="http://schemas.openxmlformats.org/officeDocument/2006/relationships/oleObject" Target="embeddings/oleObject348.bin"/><Relationship Id="rId711" Type="http://schemas.openxmlformats.org/officeDocument/2006/relationships/image" Target="media/image353.wmf"/><Relationship Id="rId712" Type="http://schemas.openxmlformats.org/officeDocument/2006/relationships/oleObject" Target="embeddings/oleObject349.bin"/><Relationship Id="rId713" Type="http://schemas.openxmlformats.org/officeDocument/2006/relationships/image" Target="media/image354.wmf"/><Relationship Id="rId714" Type="http://schemas.openxmlformats.org/officeDocument/2006/relationships/oleObject" Target="embeddings/oleObject350.bin"/><Relationship Id="rId715" Type="http://schemas.openxmlformats.org/officeDocument/2006/relationships/image" Target="media/image355.emf"/><Relationship Id="rId716" Type="http://schemas.openxmlformats.org/officeDocument/2006/relationships/oleObject" Target="embeddings/oleObject351.bin"/><Relationship Id="rId717" Type="http://schemas.openxmlformats.org/officeDocument/2006/relationships/image" Target="media/image356.emf"/><Relationship Id="rId718" Type="http://schemas.openxmlformats.org/officeDocument/2006/relationships/oleObject" Target="embeddings/oleObject352.bin"/><Relationship Id="rId719" Type="http://schemas.openxmlformats.org/officeDocument/2006/relationships/image" Target="media/image357.emf"/><Relationship Id="rId1650" Type="http://schemas.openxmlformats.org/officeDocument/2006/relationships/image" Target="media/image840.emf"/><Relationship Id="rId1651" Type="http://schemas.openxmlformats.org/officeDocument/2006/relationships/oleObject" Target="embeddings/oleObject792.bin"/><Relationship Id="rId1652" Type="http://schemas.openxmlformats.org/officeDocument/2006/relationships/image" Target="media/image841.emf"/><Relationship Id="rId1653" Type="http://schemas.openxmlformats.org/officeDocument/2006/relationships/oleObject" Target="embeddings/oleObject793.bin"/><Relationship Id="rId1654" Type="http://schemas.openxmlformats.org/officeDocument/2006/relationships/image" Target="media/image842.emf"/><Relationship Id="rId1655" Type="http://schemas.openxmlformats.org/officeDocument/2006/relationships/oleObject" Target="embeddings/oleObject794.bin"/><Relationship Id="rId1656" Type="http://schemas.openxmlformats.org/officeDocument/2006/relationships/image" Target="media/image843.emf"/><Relationship Id="rId1657" Type="http://schemas.openxmlformats.org/officeDocument/2006/relationships/oleObject" Target="embeddings/oleObject795.bin"/><Relationship Id="rId1658" Type="http://schemas.openxmlformats.org/officeDocument/2006/relationships/image" Target="media/image844.emf"/><Relationship Id="rId1659" Type="http://schemas.openxmlformats.org/officeDocument/2006/relationships/oleObject" Target="embeddings/oleObject796.bin"/><Relationship Id="rId1110" Type="http://schemas.openxmlformats.org/officeDocument/2006/relationships/oleObject" Target="embeddings/oleObject541.bin"/><Relationship Id="rId1111" Type="http://schemas.openxmlformats.org/officeDocument/2006/relationships/image" Target="media/image560.emf"/><Relationship Id="rId1112" Type="http://schemas.openxmlformats.org/officeDocument/2006/relationships/oleObject" Target="embeddings/oleObject542.bin"/><Relationship Id="rId1113" Type="http://schemas.openxmlformats.org/officeDocument/2006/relationships/image" Target="media/image561.emf"/><Relationship Id="rId1114" Type="http://schemas.openxmlformats.org/officeDocument/2006/relationships/oleObject" Target="embeddings/oleObject543.bin"/><Relationship Id="rId1115" Type="http://schemas.openxmlformats.org/officeDocument/2006/relationships/image" Target="media/image562.wmf"/><Relationship Id="rId1116" Type="http://schemas.openxmlformats.org/officeDocument/2006/relationships/oleObject" Target="embeddings/oleObject544.bin"/><Relationship Id="rId1117" Type="http://schemas.openxmlformats.org/officeDocument/2006/relationships/image" Target="media/image563.wmf"/><Relationship Id="rId1118" Type="http://schemas.openxmlformats.org/officeDocument/2006/relationships/oleObject" Target="embeddings/oleObject545.bin"/><Relationship Id="rId1119" Type="http://schemas.openxmlformats.org/officeDocument/2006/relationships/image" Target="media/image564.wmf"/><Relationship Id="rId2360" Type="http://schemas.openxmlformats.org/officeDocument/2006/relationships/image" Target="media/image1195.wmf"/><Relationship Id="rId2361" Type="http://schemas.openxmlformats.org/officeDocument/2006/relationships/oleObject" Target="embeddings/oleObject1147.bin"/><Relationship Id="rId2362" Type="http://schemas.openxmlformats.org/officeDocument/2006/relationships/image" Target="media/image1196.wmf"/><Relationship Id="rId2363" Type="http://schemas.openxmlformats.org/officeDocument/2006/relationships/oleObject" Target="embeddings/oleObject1148.bin"/><Relationship Id="rId2364" Type="http://schemas.openxmlformats.org/officeDocument/2006/relationships/image" Target="media/image1197.wmf"/><Relationship Id="rId2365" Type="http://schemas.openxmlformats.org/officeDocument/2006/relationships/oleObject" Target="embeddings/oleObject1149.bin"/><Relationship Id="rId2366" Type="http://schemas.openxmlformats.org/officeDocument/2006/relationships/image" Target="media/image1198.wmf"/><Relationship Id="rId2367" Type="http://schemas.openxmlformats.org/officeDocument/2006/relationships/oleObject" Target="embeddings/oleObject1150.bin"/><Relationship Id="rId2368" Type="http://schemas.openxmlformats.org/officeDocument/2006/relationships/image" Target="media/image1199.wmf"/><Relationship Id="rId2369" Type="http://schemas.openxmlformats.org/officeDocument/2006/relationships/oleObject" Target="embeddings/oleObject1151.bin"/><Relationship Id="rId720" Type="http://schemas.openxmlformats.org/officeDocument/2006/relationships/oleObject" Target="embeddings/oleObject353.bin"/><Relationship Id="rId721" Type="http://schemas.openxmlformats.org/officeDocument/2006/relationships/image" Target="media/image358.emf"/><Relationship Id="rId722" Type="http://schemas.openxmlformats.org/officeDocument/2006/relationships/oleObject" Target="embeddings/oleObject354.bin"/><Relationship Id="rId723" Type="http://schemas.openxmlformats.org/officeDocument/2006/relationships/image" Target="media/image359.emf"/><Relationship Id="rId724" Type="http://schemas.openxmlformats.org/officeDocument/2006/relationships/oleObject" Target="embeddings/oleObject355.bin"/><Relationship Id="rId725" Type="http://schemas.openxmlformats.org/officeDocument/2006/relationships/image" Target="media/image360.emf"/><Relationship Id="rId726" Type="http://schemas.openxmlformats.org/officeDocument/2006/relationships/oleObject" Target="embeddings/oleObject356.bin"/><Relationship Id="rId727" Type="http://schemas.openxmlformats.org/officeDocument/2006/relationships/image" Target="media/image361.emf"/><Relationship Id="rId728" Type="http://schemas.openxmlformats.org/officeDocument/2006/relationships/oleObject" Target="embeddings/oleObject357.bin"/><Relationship Id="rId729" Type="http://schemas.openxmlformats.org/officeDocument/2006/relationships/image" Target="media/image362.emf"/><Relationship Id="rId1660" Type="http://schemas.openxmlformats.org/officeDocument/2006/relationships/image" Target="media/image845.emf"/><Relationship Id="rId1661" Type="http://schemas.openxmlformats.org/officeDocument/2006/relationships/oleObject" Target="embeddings/oleObject797.bin"/><Relationship Id="rId1662" Type="http://schemas.openxmlformats.org/officeDocument/2006/relationships/image" Target="media/image846.emf"/><Relationship Id="rId1663" Type="http://schemas.openxmlformats.org/officeDocument/2006/relationships/oleObject" Target="embeddings/oleObject798.bin"/><Relationship Id="rId1664" Type="http://schemas.openxmlformats.org/officeDocument/2006/relationships/image" Target="media/image847.emf"/><Relationship Id="rId1665" Type="http://schemas.openxmlformats.org/officeDocument/2006/relationships/oleObject" Target="embeddings/oleObject799.bin"/><Relationship Id="rId1666" Type="http://schemas.openxmlformats.org/officeDocument/2006/relationships/image" Target="media/image848.emf"/><Relationship Id="rId1667" Type="http://schemas.openxmlformats.org/officeDocument/2006/relationships/oleObject" Target="embeddings/oleObject800.bin"/><Relationship Id="rId1668" Type="http://schemas.openxmlformats.org/officeDocument/2006/relationships/image" Target="media/image849.emf"/><Relationship Id="rId1669" Type="http://schemas.openxmlformats.org/officeDocument/2006/relationships/oleObject" Target="embeddings/oleObject801.bin"/><Relationship Id="rId1120" Type="http://schemas.openxmlformats.org/officeDocument/2006/relationships/oleObject" Target="embeddings/oleObject546.bin"/><Relationship Id="rId1121" Type="http://schemas.openxmlformats.org/officeDocument/2006/relationships/image" Target="media/image565.wmf"/><Relationship Id="rId1122" Type="http://schemas.openxmlformats.org/officeDocument/2006/relationships/oleObject" Target="embeddings/oleObject547.bin"/><Relationship Id="rId1123" Type="http://schemas.openxmlformats.org/officeDocument/2006/relationships/image" Target="media/image566.wmf"/><Relationship Id="rId1124" Type="http://schemas.openxmlformats.org/officeDocument/2006/relationships/oleObject" Target="embeddings/oleObject548.bin"/><Relationship Id="rId1125" Type="http://schemas.openxmlformats.org/officeDocument/2006/relationships/image" Target="media/image567.wmf"/><Relationship Id="rId1126" Type="http://schemas.openxmlformats.org/officeDocument/2006/relationships/oleObject" Target="embeddings/oleObject549.bin"/><Relationship Id="rId1127" Type="http://schemas.openxmlformats.org/officeDocument/2006/relationships/image" Target="media/image568.wmf"/><Relationship Id="rId1128" Type="http://schemas.openxmlformats.org/officeDocument/2006/relationships/oleObject" Target="embeddings/oleObject550.bin"/><Relationship Id="rId1129" Type="http://schemas.openxmlformats.org/officeDocument/2006/relationships/image" Target="media/image569.wmf"/><Relationship Id="rId2370" Type="http://schemas.openxmlformats.org/officeDocument/2006/relationships/image" Target="media/image1200.wmf"/><Relationship Id="rId2371" Type="http://schemas.openxmlformats.org/officeDocument/2006/relationships/oleObject" Target="embeddings/oleObject1152.bin"/><Relationship Id="rId2372" Type="http://schemas.openxmlformats.org/officeDocument/2006/relationships/image" Target="media/image1201.wmf"/><Relationship Id="rId2373" Type="http://schemas.openxmlformats.org/officeDocument/2006/relationships/oleObject" Target="embeddings/oleObject1153.bin"/><Relationship Id="rId2374" Type="http://schemas.openxmlformats.org/officeDocument/2006/relationships/image" Target="media/image1202.wmf"/><Relationship Id="rId2375" Type="http://schemas.openxmlformats.org/officeDocument/2006/relationships/oleObject" Target="embeddings/oleObject1154.bin"/><Relationship Id="rId2376" Type="http://schemas.openxmlformats.org/officeDocument/2006/relationships/image" Target="media/image1203.wmf"/><Relationship Id="rId2377" Type="http://schemas.openxmlformats.org/officeDocument/2006/relationships/oleObject" Target="embeddings/oleObject1155.bin"/><Relationship Id="rId2378" Type="http://schemas.openxmlformats.org/officeDocument/2006/relationships/image" Target="media/image1204.wmf"/><Relationship Id="rId2379" Type="http://schemas.openxmlformats.org/officeDocument/2006/relationships/oleObject" Target="embeddings/oleObject1156.bin"/><Relationship Id="rId730" Type="http://schemas.openxmlformats.org/officeDocument/2006/relationships/oleObject" Target="embeddings/oleObject358.bin"/><Relationship Id="rId731" Type="http://schemas.openxmlformats.org/officeDocument/2006/relationships/image" Target="media/image363.emf"/><Relationship Id="rId732" Type="http://schemas.openxmlformats.org/officeDocument/2006/relationships/oleObject" Target="embeddings/oleObject359.bin"/><Relationship Id="rId733" Type="http://schemas.openxmlformats.org/officeDocument/2006/relationships/image" Target="media/image364.wmf"/><Relationship Id="rId734" Type="http://schemas.openxmlformats.org/officeDocument/2006/relationships/oleObject" Target="embeddings/oleObject360.bin"/><Relationship Id="rId735" Type="http://schemas.openxmlformats.org/officeDocument/2006/relationships/image" Target="media/image365.wmf"/><Relationship Id="rId736" Type="http://schemas.openxmlformats.org/officeDocument/2006/relationships/oleObject" Target="embeddings/oleObject361.bin"/><Relationship Id="rId737" Type="http://schemas.openxmlformats.org/officeDocument/2006/relationships/image" Target="media/image366.wmf"/><Relationship Id="rId738" Type="http://schemas.openxmlformats.org/officeDocument/2006/relationships/oleObject" Target="embeddings/oleObject362.bin"/><Relationship Id="rId739" Type="http://schemas.openxmlformats.org/officeDocument/2006/relationships/image" Target="media/image367.wmf"/><Relationship Id="rId1670" Type="http://schemas.openxmlformats.org/officeDocument/2006/relationships/image" Target="media/image850.emf"/><Relationship Id="rId1671" Type="http://schemas.openxmlformats.org/officeDocument/2006/relationships/oleObject" Target="embeddings/oleObject802.bin"/><Relationship Id="rId1672" Type="http://schemas.openxmlformats.org/officeDocument/2006/relationships/image" Target="media/image851.emf"/><Relationship Id="rId1673" Type="http://schemas.openxmlformats.org/officeDocument/2006/relationships/oleObject" Target="embeddings/oleObject803.bin"/><Relationship Id="rId1674" Type="http://schemas.openxmlformats.org/officeDocument/2006/relationships/image" Target="media/image852.emf"/><Relationship Id="rId1675" Type="http://schemas.openxmlformats.org/officeDocument/2006/relationships/oleObject" Target="embeddings/oleObject804.bin"/><Relationship Id="rId1676" Type="http://schemas.openxmlformats.org/officeDocument/2006/relationships/image" Target="media/image853.emf"/><Relationship Id="rId1677" Type="http://schemas.openxmlformats.org/officeDocument/2006/relationships/oleObject" Target="embeddings/oleObject805.bin"/><Relationship Id="rId1678" Type="http://schemas.openxmlformats.org/officeDocument/2006/relationships/image" Target="media/image854.emf"/><Relationship Id="rId1679" Type="http://schemas.openxmlformats.org/officeDocument/2006/relationships/oleObject" Target="embeddings/oleObject806.bin"/><Relationship Id="rId1130" Type="http://schemas.openxmlformats.org/officeDocument/2006/relationships/oleObject" Target="embeddings/oleObject551.bin"/><Relationship Id="rId1131" Type="http://schemas.openxmlformats.org/officeDocument/2006/relationships/image" Target="media/image570.wmf"/><Relationship Id="rId1132" Type="http://schemas.openxmlformats.org/officeDocument/2006/relationships/oleObject" Target="embeddings/oleObject552.bin"/><Relationship Id="rId1133" Type="http://schemas.openxmlformats.org/officeDocument/2006/relationships/image" Target="media/image571.wmf"/><Relationship Id="rId1134" Type="http://schemas.openxmlformats.org/officeDocument/2006/relationships/oleObject" Target="embeddings/oleObject553.bin"/><Relationship Id="rId1135" Type="http://schemas.openxmlformats.org/officeDocument/2006/relationships/image" Target="media/image572.wmf"/><Relationship Id="rId1136" Type="http://schemas.openxmlformats.org/officeDocument/2006/relationships/oleObject" Target="embeddings/oleObject554.bin"/><Relationship Id="rId1137" Type="http://schemas.openxmlformats.org/officeDocument/2006/relationships/image" Target="media/image573.wmf"/><Relationship Id="rId1138" Type="http://schemas.openxmlformats.org/officeDocument/2006/relationships/oleObject" Target="embeddings/oleObject555.bin"/><Relationship Id="rId1139" Type="http://schemas.openxmlformats.org/officeDocument/2006/relationships/image" Target="media/image574.wmf"/><Relationship Id="rId2380" Type="http://schemas.openxmlformats.org/officeDocument/2006/relationships/image" Target="media/image1205.wmf"/><Relationship Id="rId2381" Type="http://schemas.openxmlformats.org/officeDocument/2006/relationships/oleObject" Target="embeddings/oleObject1157.bin"/><Relationship Id="rId2382" Type="http://schemas.openxmlformats.org/officeDocument/2006/relationships/image" Target="media/image1206.wmf"/><Relationship Id="rId2383" Type="http://schemas.openxmlformats.org/officeDocument/2006/relationships/oleObject" Target="embeddings/oleObject1158.bin"/><Relationship Id="rId2384" Type="http://schemas.openxmlformats.org/officeDocument/2006/relationships/image" Target="media/image1207.wmf"/><Relationship Id="rId2385" Type="http://schemas.openxmlformats.org/officeDocument/2006/relationships/oleObject" Target="embeddings/oleObject1159.bin"/><Relationship Id="rId2386" Type="http://schemas.openxmlformats.org/officeDocument/2006/relationships/image" Target="media/image1208.wmf"/><Relationship Id="rId2387" Type="http://schemas.openxmlformats.org/officeDocument/2006/relationships/oleObject" Target="embeddings/oleObject1160.bin"/><Relationship Id="rId2388" Type="http://schemas.openxmlformats.org/officeDocument/2006/relationships/image" Target="media/image1209.wmf"/><Relationship Id="rId2389" Type="http://schemas.openxmlformats.org/officeDocument/2006/relationships/oleObject" Target="embeddings/oleObject1161.bin"/><Relationship Id="rId740" Type="http://schemas.openxmlformats.org/officeDocument/2006/relationships/oleObject" Target="embeddings/oleObject363.bin"/><Relationship Id="rId741" Type="http://schemas.openxmlformats.org/officeDocument/2006/relationships/image" Target="media/image368.wmf"/><Relationship Id="rId742" Type="http://schemas.openxmlformats.org/officeDocument/2006/relationships/oleObject" Target="embeddings/oleObject364.bin"/><Relationship Id="rId743" Type="http://schemas.openxmlformats.org/officeDocument/2006/relationships/image" Target="media/image369.wmf"/><Relationship Id="rId744" Type="http://schemas.openxmlformats.org/officeDocument/2006/relationships/oleObject" Target="embeddings/oleObject365.bin"/><Relationship Id="rId745" Type="http://schemas.openxmlformats.org/officeDocument/2006/relationships/image" Target="media/image370.wmf"/><Relationship Id="rId746" Type="http://schemas.openxmlformats.org/officeDocument/2006/relationships/oleObject" Target="embeddings/oleObject366.bin"/><Relationship Id="rId747" Type="http://schemas.openxmlformats.org/officeDocument/2006/relationships/image" Target="media/image371.wmf"/><Relationship Id="rId748" Type="http://schemas.openxmlformats.org/officeDocument/2006/relationships/oleObject" Target="embeddings/oleObject367.bin"/><Relationship Id="rId749" Type="http://schemas.openxmlformats.org/officeDocument/2006/relationships/image" Target="media/image372.wmf"/><Relationship Id="rId1680" Type="http://schemas.openxmlformats.org/officeDocument/2006/relationships/image" Target="media/image855.emf"/><Relationship Id="rId1681" Type="http://schemas.openxmlformats.org/officeDocument/2006/relationships/oleObject" Target="embeddings/oleObject807.bin"/><Relationship Id="rId1682" Type="http://schemas.openxmlformats.org/officeDocument/2006/relationships/image" Target="media/image856.emf"/><Relationship Id="rId1683" Type="http://schemas.openxmlformats.org/officeDocument/2006/relationships/oleObject" Target="embeddings/oleObject808.bin"/><Relationship Id="rId1684" Type="http://schemas.openxmlformats.org/officeDocument/2006/relationships/image" Target="media/image857.emf"/><Relationship Id="rId1685" Type="http://schemas.openxmlformats.org/officeDocument/2006/relationships/oleObject" Target="embeddings/oleObject809.bin"/><Relationship Id="rId1686" Type="http://schemas.openxmlformats.org/officeDocument/2006/relationships/image" Target="media/image858.emf"/><Relationship Id="rId1687" Type="http://schemas.openxmlformats.org/officeDocument/2006/relationships/oleObject" Target="embeddings/oleObject810.bin"/><Relationship Id="rId1688" Type="http://schemas.openxmlformats.org/officeDocument/2006/relationships/image" Target="media/image859.emf"/><Relationship Id="rId1689" Type="http://schemas.openxmlformats.org/officeDocument/2006/relationships/oleObject" Target="embeddings/oleObject811.bin"/><Relationship Id="rId200" Type="http://schemas.openxmlformats.org/officeDocument/2006/relationships/image" Target="media/image97.wmf"/><Relationship Id="rId201" Type="http://schemas.openxmlformats.org/officeDocument/2006/relationships/oleObject" Target="embeddings/oleObject94.bin"/><Relationship Id="rId202" Type="http://schemas.openxmlformats.org/officeDocument/2006/relationships/image" Target="media/image98.wmf"/><Relationship Id="rId203" Type="http://schemas.openxmlformats.org/officeDocument/2006/relationships/oleObject" Target="embeddings/oleObject95.bin"/><Relationship Id="rId204" Type="http://schemas.openxmlformats.org/officeDocument/2006/relationships/image" Target="media/image99.wmf"/><Relationship Id="rId205" Type="http://schemas.openxmlformats.org/officeDocument/2006/relationships/oleObject" Target="embeddings/oleObject96.bin"/><Relationship Id="rId206" Type="http://schemas.openxmlformats.org/officeDocument/2006/relationships/image" Target="media/image100.wmf"/><Relationship Id="rId207" Type="http://schemas.openxmlformats.org/officeDocument/2006/relationships/oleObject" Target="embeddings/oleObject97.bin"/><Relationship Id="rId208" Type="http://schemas.openxmlformats.org/officeDocument/2006/relationships/image" Target="media/image101.wmf"/><Relationship Id="rId209" Type="http://schemas.openxmlformats.org/officeDocument/2006/relationships/oleObject" Target="embeddings/oleObject98.bin"/><Relationship Id="rId1140" Type="http://schemas.openxmlformats.org/officeDocument/2006/relationships/oleObject" Target="embeddings/oleObject556.bin"/><Relationship Id="rId1141" Type="http://schemas.openxmlformats.org/officeDocument/2006/relationships/image" Target="media/image575.wmf"/><Relationship Id="rId1142" Type="http://schemas.openxmlformats.org/officeDocument/2006/relationships/oleObject" Target="embeddings/oleObject557.bin"/><Relationship Id="rId1143" Type="http://schemas.openxmlformats.org/officeDocument/2006/relationships/image" Target="media/image576.wmf"/><Relationship Id="rId1144" Type="http://schemas.openxmlformats.org/officeDocument/2006/relationships/oleObject" Target="embeddings/oleObject558.bin"/><Relationship Id="rId1145" Type="http://schemas.openxmlformats.org/officeDocument/2006/relationships/image" Target="media/image577.wmf"/><Relationship Id="rId1146" Type="http://schemas.openxmlformats.org/officeDocument/2006/relationships/oleObject" Target="embeddings/oleObject559.bin"/><Relationship Id="rId1147" Type="http://schemas.openxmlformats.org/officeDocument/2006/relationships/image" Target="media/image578.png"/><Relationship Id="rId1148" Type="http://schemas.openxmlformats.org/officeDocument/2006/relationships/image" Target="media/image579.wmf"/><Relationship Id="rId1149" Type="http://schemas.openxmlformats.org/officeDocument/2006/relationships/oleObject" Target="embeddings/oleObject560.bin"/><Relationship Id="rId2390" Type="http://schemas.openxmlformats.org/officeDocument/2006/relationships/image" Target="media/image1210.wmf"/><Relationship Id="rId2391" Type="http://schemas.openxmlformats.org/officeDocument/2006/relationships/oleObject" Target="embeddings/oleObject1162.bin"/><Relationship Id="rId2392" Type="http://schemas.openxmlformats.org/officeDocument/2006/relationships/image" Target="media/image1211.wmf"/><Relationship Id="rId2393" Type="http://schemas.openxmlformats.org/officeDocument/2006/relationships/oleObject" Target="embeddings/oleObject1163.bin"/><Relationship Id="rId2394" Type="http://schemas.openxmlformats.org/officeDocument/2006/relationships/image" Target="media/image1212.wmf"/><Relationship Id="rId2395" Type="http://schemas.openxmlformats.org/officeDocument/2006/relationships/oleObject" Target="embeddings/oleObject1164.bin"/><Relationship Id="rId2396" Type="http://schemas.openxmlformats.org/officeDocument/2006/relationships/image" Target="media/image1213.wmf"/><Relationship Id="rId2397" Type="http://schemas.openxmlformats.org/officeDocument/2006/relationships/oleObject" Target="embeddings/oleObject1165.bin"/><Relationship Id="rId2398" Type="http://schemas.openxmlformats.org/officeDocument/2006/relationships/image" Target="media/image1214.wmf"/><Relationship Id="rId2399" Type="http://schemas.openxmlformats.org/officeDocument/2006/relationships/oleObject" Target="embeddings/oleObject1166.bin"/><Relationship Id="rId750" Type="http://schemas.openxmlformats.org/officeDocument/2006/relationships/oleObject" Target="embeddings/oleObject368.bin"/><Relationship Id="rId751" Type="http://schemas.openxmlformats.org/officeDocument/2006/relationships/image" Target="media/image373.wmf"/><Relationship Id="rId752" Type="http://schemas.openxmlformats.org/officeDocument/2006/relationships/oleObject" Target="embeddings/oleObject369.bin"/><Relationship Id="rId753" Type="http://schemas.openxmlformats.org/officeDocument/2006/relationships/image" Target="media/image374.wmf"/><Relationship Id="rId754" Type="http://schemas.openxmlformats.org/officeDocument/2006/relationships/oleObject" Target="embeddings/oleObject370.bin"/><Relationship Id="rId755" Type="http://schemas.openxmlformats.org/officeDocument/2006/relationships/image" Target="media/image375.wmf"/><Relationship Id="rId756" Type="http://schemas.openxmlformats.org/officeDocument/2006/relationships/oleObject" Target="embeddings/oleObject371.bin"/><Relationship Id="rId757" Type="http://schemas.openxmlformats.org/officeDocument/2006/relationships/image" Target="media/image376.wmf"/><Relationship Id="rId758" Type="http://schemas.openxmlformats.org/officeDocument/2006/relationships/oleObject" Target="embeddings/oleObject372.bin"/><Relationship Id="rId759" Type="http://schemas.openxmlformats.org/officeDocument/2006/relationships/image" Target="media/image377.wmf"/><Relationship Id="rId1690" Type="http://schemas.openxmlformats.org/officeDocument/2006/relationships/image" Target="media/image860.emf"/><Relationship Id="rId1691" Type="http://schemas.openxmlformats.org/officeDocument/2006/relationships/oleObject" Target="embeddings/oleObject812.bin"/><Relationship Id="rId1692" Type="http://schemas.openxmlformats.org/officeDocument/2006/relationships/image" Target="media/image861.emf"/><Relationship Id="rId1693" Type="http://schemas.openxmlformats.org/officeDocument/2006/relationships/oleObject" Target="embeddings/oleObject813.bin"/><Relationship Id="rId1694" Type="http://schemas.openxmlformats.org/officeDocument/2006/relationships/image" Target="media/image862.emf"/><Relationship Id="rId1695" Type="http://schemas.openxmlformats.org/officeDocument/2006/relationships/oleObject" Target="embeddings/oleObject814.bin"/><Relationship Id="rId1696" Type="http://schemas.openxmlformats.org/officeDocument/2006/relationships/image" Target="media/image863.emf"/><Relationship Id="rId1697" Type="http://schemas.openxmlformats.org/officeDocument/2006/relationships/oleObject" Target="embeddings/oleObject815.bin"/><Relationship Id="rId1698" Type="http://schemas.openxmlformats.org/officeDocument/2006/relationships/image" Target="media/image864.emf"/><Relationship Id="rId1699" Type="http://schemas.openxmlformats.org/officeDocument/2006/relationships/oleObject" Target="embeddings/oleObject816.bin"/><Relationship Id="rId210" Type="http://schemas.openxmlformats.org/officeDocument/2006/relationships/image" Target="media/image102.wmf"/><Relationship Id="rId211" Type="http://schemas.openxmlformats.org/officeDocument/2006/relationships/oleObject" Target="embeddings/oleObject99.bin"/><Relationship Id="rId212" Type="http://schemas.openxmlformats.org/officeDocument/2006/relationships/image" Target="media/image103.wmf"/><Relationship Id="rId213" Type="http://schemas.openxmlformats.org/officeDocument/2006/relationships/oleObject" Target="embeddings/oleObject100.bin"/><Relationship Id="rId214" Type="http://schemas.openxmlformats.org/officeDocument/2006/relationships/image" Target="media/image104.wmf"/><Relationship Id="rId215" Type="http://schemas.openxmlformats.org/officeDocument/2006/relationships/oleObject" Target="embeddings/oleObject101.bin"/><Relationship Id="rId216" Type="http://schemas.openxmlformats.org/officeDocument/2006/relationships/image" Target="media/image105.wmf"/><Relationship Id="rId217" Type="http://schemas.openxmlformats.org/officeDocument/2006/relationships/oleObject" Target="embeddings/oleObject102.bin"/><Relationship Id="rId218" Type="http://schemas.openxmlformats.org/officeDocument/2006/relationships/image" Target="media/image106.wmf"/><Relationship Id="rId219" Type="http://schemas.openxmlformats.org/officeDocument/2006/relationships/oleObject" Target="embeddings/oleObject103.bin"/><Relationship Id="rId1150" Type="http://schemas.openxmlformats.org/officeDocument/2006/relationships/image" Target="media/image580.wmf"/><Relationship Id="rId1151" Type="http://schemas.openxmlformats.org/officeDocument/2006/relationships/oleObject" Target="embeddings/oleObject561.bin"/><Relationship Id="rId1152" Type="http://schemas.openxmlformats.org/officeDocument/2006/relationships/image" Target="media/image581.wmf"/><Relationship Id="rId1153" Type="http://schemas.openxmlformats.org/officeDocument/2006/relationships/oleObject" Target="embeddings/oleObject562.bin"/><Relationship Id="rId1154" Type="http://schemas.openxmlformats.org/officeDocument/2006/relationships/image" Target="media/image582.wmf"/><Relationship Id="rId1155" Type="http://schemas.openxmlformats.org/officeDocument/2006/relationships/oleObject" Target="embeddings/oleObject563.bin"/><Relationship Id="rId1156" Type="http://schemas.openxmlformats.org/officeDocument/2006/relationships/image" Target="media/image583.wmf"/><Relationship Id="rId1157" Type="http://schemas.openxmlformats.org/officeDocument/2006/relationships/oleObject" Target="embeddings/oleObject564.bin"/><Relationship Id="rId1158" Type="http://schemas.openxmlformats.org/officeDocument/2006/relationships/image" Target="media/image584.wmf"/><Relationship Id="rId1159" Type="http://schemas.openxmlformats.org/officeDocument/2006/relationships/oleObject" Target="embeddings/oleObject565.bin"/><Relationship Id="rId760" Type="http://schemas.openxmlformats.org/officeDocument/2006/relationships/oleObject" Target="embeddings/oleObject373.bin"/><Relationship Id="rId761" Type="http://schemas.openxmlformats.org/officeDocument/2006/relationships/image" Target="media/image378.wmf"/><Relationship Id="rId762" Type="http://schemas.openxmlformats.org/officeDocument/2006/relationships/oleObject" Target="embeddings/oleObject374.bin"/><Relationship Id="rId763" Type="http://schemas.openxmlformats.org/officeDocument/2006/relationships/image" Target="media/image379.wmf"/><Relationship Id="rId764" Type="http://schemas.openxmlformats.org/officeDocument/2006/relationships/oleObject" Target="embeddings/oleObject375.bin"/><Relationship Id="rId765" Type="http://schemas.openxmlformats.org/officeDocument/2006/relationships/image" Target="media/image380.wmf"/><Relationship Id="rId766" Type="http://schemas.openxmlformats.org/officeDocument/2006/relationships/oleObject" Target="embeddings/oleObject376.bin"/><Relationship Id="rId767" Type="http://schemas.openxmlformats.org/officeDocument/2006/relationships/image" Target="media/image381.wmf"/><Relationship Id="rId768" Type="http://schemas.openxmlformats.org/officeDocument/2006/relationships/oleObject" Target="embeddings/oleObject377.bin"/><Relationship Id="rId769" Type="http://schemas.openxmlformats.org/officeDocument/2006/relationships/image" Target="media/image382.wmf"/><Relationship Id="rId220" Type="http://schemas.openxmlformats.org/officeDocument/2006/relationships/image" Target="media/image107.wmf"/><Relationship Id="rId221" Type="http://schemas.openxmlformats.org/officeDocument/2006/relationships/oleObject" Target="embeddings/oleObject104.bin"/><Relationship Id="rId222" Type="http://schemas.openxmlformats.org/officeDocument/2006/relationships/image" Target="media/image108.wmf"/><Relationship Id="rId223" Type="http://schemas.openxmlformats.org/officeDocument/2006/relationships/oleObject" Target="embeddings/oleObject105.bin"/><Relationship Id="rId224" Type="http://schemas.openxmlformats.org/officeDocument/2006/relationships/image" Target="media/image109.wmf"/><Relationship Id="rId225" Type="http://schemas.openxmlformats.org/officeDocument/2006/relationships/oleObject" Target="embeddings/oleObject106.bin"/><Relationship Id="rId226" Type="http://schemas.openxmlformats.org/officeDocument/2006/relationships/image" Target="media/image110.wmf"/><Relationship Id="rId227" Type="http://schemas.openxmlformats.org/officeDocument/2006/relationships/oleObject" Target="embeddings/oleObject107.bin"/><Relationship Id="rId228" Type="http://schemas.openxmlformats.org/officeDocument/2006/relationships/image" Target="media/image111.wmf"/><Relationship Id="rId229" Type="http://schemas.openxmlformats.org/officeDocument/2006/relationships/oleObject" Target="embeddings/oleObject108.bin"/><Relationship Id="rId1160" Type="http://schemas.openxmlformats.org/officeDocument/2006/relationships/image" Target="media/image585.wmf"/><Relationship Id="rId1161" Type="http://schemas.openxmlformats.org/officeDocument/2006/relationships/oleObject" Target="embeddings/oleObject566.bin"/><Relationship Id="rId1162" Type="http://schemas.openxmlformats.org/officeDocument/2006/relationships/image" Target="media/image586.wmf"/><Relationship Id="rId1163" Type="http://schemas.openxmlformats.org/officeDocument/2006/relationships/oleObject" Target="embeddings/oleObject567.bin"/><Relationship Id="rId1164" Type="http://schemas.openxmlformats.org/officeDocument/2006/relationships/image" Target="media/image587.wmf"/><Relationship Id="rId1165" Type="http://schemas.openxmlformats.org/officeDocument/2006/relationships/oleObject" Target="embeddings/oleObject568.bin"/><Relationship Id="rId1166" Type="http://schemas.openxmlformats.org/officeDocument/2006/relationships/image" Target="media/image588.emf"/><Relationship Id="rId1167" Type="http://schemas.openxmlformats.org/officeDocument/2006/relationships/image" Target="media/image589.emf"/><Relationship Id="rId1168" Type="http://schemas.openxmlformats.org/officeDocument/2006/relationships/image" Target="media/image590.png"/><Relationship Id="rId1169" Type="http://schemas.openxmlformats.org/officeDocument/2006/relationships/image" Target="media/image562.png"/><Relationship Id="rId770" Type="http://schemas.openxmlformats.org/officeDocument/2006/relationships/oleObject" Target="embeddings/oleObject378.bin"/><Relationship Id="rId771" Type="http://schemas.openxmlformats.org/officeDocument/2006/relationships/image" Target="media/image383.wmf"/><Relationship Id="rId772" Type="http://schemas.openxmlformats.org/officeDocument/2006/relationships/oleObject" Target="embeddings/oleObject379.bin"/><Relationship Id="rId773" Type="http://schemas.openxmlformats.org/officeDocument/2006/relationships/image" Target="media/image384.wmf"/><Relationship Id="rId774" Type="http://schemas.openxmlformats.org/officeDocument/2006/relationships/oleObject" Target="embeddings/oleObject380.bin"/><Relationship Id="rId775" Type="http://schemas.openxmlformats.org/officeDocument/2006/relationships/image" Target="media/image385.wmf"/><Relationship Id="rId776" Type="http://schemas.openxmlformats.org/officeDocument/2006/relationships/oleObject" Target="embeddings/oleObject381.bin"/><Relationship Id="rId777" Type="http://schemas.openxmlformats.org/officeDocument/2006/relationships/image" Target="media/image386.wmf"/><Relationship Id="rId778" Type="http://schemas.openxmlformats.org/officeDocument/2006/relationships/oleObject" Target="embeddings/oleObject382.bin"/><Relationship Id="rId779" Type="http://schemas.openxmlformats.org/officeDocument/2006/relationships/image" Target="media/image38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385878-0570-114B-B861-49557E491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4315</TotalTime>
  <Pages>277</Pages>
  <Words>75062</Words>
  <Characters>427859</Characters>
  <Application>Microsoft Macintosh Word</Application>
  <DocSecurity>0</DocSecurity>
  <Lines>3565</Lines>
  <Paragraphs>1003</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501918</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70</cp:revision>
  <cp:lastPrinted>2012-01-23T17:06:00Z</cp:lastPrinted>
  <dcterms:created xsi:type="dcterms:W3CDTF">2014-08-22T16:11:00Z</dcterms:created>
  <dcterms:modified xsi:type="dcterms:W3CDTF">2015-08-25T19:05:00Z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