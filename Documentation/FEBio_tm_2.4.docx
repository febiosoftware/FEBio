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0AE6E90B"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362FD7">
        <w:rPr>
          <w:rFonts w:ascii="Arial Narrow" w:hAnsi="Arial Narrow"/>
          <w:i/>
          <w:iCs/>
        </w:rPr>
        <w:t>4</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40AB507"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Gerard" w:date="2015-08-25T08:50:00Z">
        <w:r w:rsidR="009F25FF">
          <w:rPr>
            <w:b/>
            <w:noProof/>
          </w:rPr>
          <w:t>August 25, 2015</w:t>
        </w:r>
      </w:ins>
      <w:del w:id="19" w:author="Gerard" w:date="2015-07-27T22:00:00Z">
        <w:r w:rsidR="00362FD7" w:rsidDel="00BC57B2">
          <w:rPr>
            <w:b/>
            <w:noProof/>
          </w:rPr>
          <w:delText>May 28,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23486D">
        <w:fldChar w:fldCharType="begin"/>
      </w:r>
      <w:r w:rsidR="0023486D">
        <w:instrText xml:space="preserve"> HYPERLINK "mailto:steve.maas@utah.edu" </w:instrText>
      </w:r>
      <w:ins w:id="20" w:author="Gerard" w:date="2015-08-25T08:12:00Z"/>
      <w:r w:rsidR="0023486D">
        <w:fldChar w:fldCharType="separate"/>
      </w:r>
      <w:r w:rsidRPr="00DC27ED">
        <w:rPr>
          <w:rStyle w:val="Hyperlink"/>
          <w:lang w:val="nl-BE"/>
        </w:rPr>
        <w:t>steve.maas@utah.edu</w:t>
      </w:r>
      <w:r w:rsidR="0023486D">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23486D">
        <w:fldChar w:fldCharType="begin"/>
      </w:r>
      <w:r w:rsidR="0023486D">
        <w:instrText xml:space="preserve"> HYPERLINK "mailto:rawlins@sci.utah.edu" </w:instrText>
      </w:r>
      <w:ins w:id="21" w:author="Gerard" w:date="2015-08-25T08:12:00Z"/>
      <w:r w:rsidR="0023486D">
        <w:fldChar w:fldCharType="separate"/>
      </w:r>
      <w:r w:rsidRPr="00DC27ED">
        <w:rPr>
          <w:rStyle w:val="Hyperlink"/>
        </w:rPr>
        <w:t>rawlins@sci.utah.edu</w:t>
      </w:r>
      <w:r w:rsidR="0023486D">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23486D">
        <w:fldChar w:fldCharType="begin"/>
      </w:r>
      <w:r w:rsidR="0023486D">
        <w:instrText xml:space="preserve"> HYPERLINK "mailto:jeff.weiss@utah.edu" </w:instrText>
      </w:r>
      <w:ins w:id="22" w:author="Gerard" w:date="2015-08-25T08:12:00Z"/>
      <w:r w:rsidR="0023486D">
        <w:fldChar w:fldCharType="separate"/>
      </w:r>
      <w:r w:rsidRPr="00DC27ED">
        <w:rPr>
          <w:rStyle w:val="Hyperlink"/>
        </w:rPr>
        <w:t>jeff.weiss@utah.edu</w:t>
      </w:r>
      <w:r w:rsidR="0023486D">
        <w:rPr>
          <w:rStyle w:val="Hyperlink"/>
        </w:rPr>
        <w:fldChar w:fldCharType="end"/>
      </w:r>
      <w:r w:rsidRPr="00DC27ED">
        <w:t>)</w:t>
      </w:r>
    </w:p>
    <w:p w14:paraId="68B29575" w14:textId="77777777" w:rsidR="008C7882" w:rsidRDefault="008C7882" w:rsidP="008C7882">
      <w:pPr>
        <w:numPr>
          <w:ilvl w:val="0"/>
          <w:numId w:val="11"/>
        </w:numPr>
      </w:pPr>
      <w:r>
        <w:t>Dr. Gerard Ateshian (</w:t>
      </w:r>
      <w:r w:rsidR="0023486D">
        <w:fldChar w:fldCharType="begin"/>
      </w:r>
      <w:r w:rsidR="0023486D">
        <w:instrText xml:space="preserve"> HYPERLINK "mailto:ateshian@columbia.edu" </w:instrText>
      </w:r>
      <w:ins w:id="23" w:author="Gerard" w:date="2015-08-25T08:12:00Z"/>
      <w:r w:rsidR="0023486D">
        <w:fldChar w:fldCharType="separate"/>
      </w:r>
      <w:r w:rsidRPr="005223D1">
        <w:rPr>
          <w:rStyle w:val="Hyperlink"/>
        </w:rPr>
        <w:t>ateshian@columbia.edu</w:t>
      </w:r>
      <w:r w:rsidR="0023486D">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23486D">
        <w:fldChar w:fldCharType="begin"/>
      </w:r>
      <w:r w:rsidR="0023486D">
        <w:instrText xml:space="preserve"> HYPERLINK "http://mrl.sci.utah.edu" </w:instrText>
      </w:r>
      <w:ins w:id="24" w:author="Gerard" w:date="2015-08-25T08:12:00Z"/>
      <w:r w:rsidR="0023486D">
        <w:fldChar w:fldCharType="separate"/>
      </w:r>
      <w:r w:rsidRPr="006D7874">
        <w:rPr>
          <w:rStyle w:val="Hyperlink"/>
        </w:rPr>
        <w:t>http://mrl.sci.utah.edu</w:t>
      </w:r>
      <w:r w:rsidR="0023486D">
        <w:rPr>
          <w:rStyle w:val="Hyperlink"/>
        </w:rPr>
        <w:fldChar w:fldCharType="end"/>
      </w:r>
    </w:p>
    <w:p w14:paraId="074B1663" w14:textId="11B66559" w:rsidR="008C7882" w:rsidRPr="00C62631" w:rsidRDefault="008C7882" w:rsidP="008C7882">
      <w:r>
        <w:t xml:space="preserve">FEBio: </w:t>
      </w:r>
      <w:r w:rsidR="0023486D">
        <w:fldChar w:fldCharType="begin"/>
      </w:r>
      <w:r w:rsidR="0023486D">
        <w:instrText xml:space="preserve"> HYPERLINK "http://febio" </w:instrText>
      </w:r>
      <w:ins w:id="25" w:author="Gerard" w:date="2015-08-25T08:12:00Z"/>
      <w:r w:rsidR="0023486D">
        <w:fldChar w:fldCharType="separate"/>
      </w:r>
      <w:r w:rsidR="00940C78" w:rsidRPr="00231A39">
        <w:rPr>
          <w:rStyle w:val="Hyperlink"/>
        </w:rPr>
        <w:t>http://febio</w:t>
      </w:r>
      <w:r w:rsidR="0023486D">
        <w:rPr>
          <w:rStyle w:val="Hyperlink"/>
        </w:rPr>
        <w:fldChar w:fldCharType="end"/>
      </w:r>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23486D" w:rsidP="008C7882">
      <w:r>
        <w:fldChar w:fldCharType="begin"/>
      </w:r>
      <w:r>
        <w:instrText xml:space="preserve"> HYPERLINK "http://mrlforums.sci.utah.edu/forums/" </w:instrText>
      </w:r>
      <w:ins w:id="26" w:author="Gerard" w:date="2015-08-25T08:12: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7" w:name="_Toc300826262"/>
      <w:bookmarkStart w:id="28"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9" w:name="_Toc162086974"/>
      <w:bookmarkStart w:id="30" w:name="_Toc162157203"/>
      <w:bookmarkStart w:id="31" w:name="_Toc162162278"/>
      <w:bookmarkStart w:id="32" w:name="_Toc164497326"/>
      <w:bookmarkStart w:id="33" w:name="_Toc164578187"/>
      <w:bookmarkStart w:id="34" w:name="_Toc164778706"/>
      <w:bookmarkStart w:id="35" w:name="_Toc302472633"/>
      <w:bookmarkStart w:id="36" w:name="_Toc302111972"/>
      <w:r w:rsidRPr="00362FD7">
        <w:rPr>
          <w:sz w:val="48"/>
          <w:szCs w:val="48"/>
        </w:rPr>
        <w:lastRenderedPageBreak/>
        <w:t>Table of Contents</w:t>
      </w:r>
      <w:bookmarkEnd w:id="27"/>
      <w:bookmarkEnd w:id="28"/>
      <w:bookmarkEnd w:id="29"/>
      <w:bookmarkEnd w:id="30"/>
      <w:bookmarkEnd w:id="31"/>
      <w:bookmarkEnd w:id="32"/>
      <w:bookmarkEnd w:id="33"/>
      <w:bookmarkEnd w:id="34"/>
      <w:bookmarkEnd w:id="35"/>
      <w:bookmarkEnd w:id="36"/>
    </w:p>
    <w:p w14:paraId="63A7DFA9" w14:textId="77777777" w:rsidR="008C7882" w:rsidRPr="00707FB1" w:rsidRDefault="008C7882" w:rsidP="008C7882">
      <w:pPr>
        <w:rPr>
          <w:b/>
          <w:sz w:val="44"/>
          <w:szCs w:val="44"/>
        </w:rPr>
      </w:pPr>
    </w:p>
    <w:p w14:paraId="7C772E84" w14:textId="77777777" w:rsidR="009F25FF" w:rsidRDefault="008C7882">
      <w:pPr>
        <w:pStyle w:val="TOC1"/>
        <w:rPr>
          <w:ins w:id="37" w:author="Gerard" w:date="2015-08-25T08:50:00Z"/>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ins w:id="38" w:author="Gerard" w:date="2015-08-25T08:50:00Z">
        <w:r w:rsidR="009F25FF">
          <w:t>Table of Contents</w:t>
        </w:r>
        <w:r w:rsidR="009F25FF">
          <w:tab/>
        </w:r>
        <w:r w:rsidR="009F25FF">
          <w:fldChar w:fldCharType="begin"/>
        </w:r>
        <w:r w:rsidR="009F25FF">
          <w:instrText xml:space="preserve"> PAGEREF _Toc302111972 \h </w:instrText>
        </w:r>
      </w:ins>
      <w:r w:rsidR="009F25FF">
        <w:fldChar w:fldCharType="separate"/>
      </w:r>
      <w:ins w:id="39" w:author="Gerard" w:date="2015-08-25T08:50:00Z">
        <w:r w:rsidR="009F25FF">
          <w:t>2</w:t>
        </w:r>
        <w:r w:rsidR="009F25FF">
          <w:fldChar w:fldCharType="end"/>
        </w:r>
      </w:ins>
    </w:p>
    <w:p w14:paraId="03407638" w14:textId="77777777" w:rsidR="009F25FF" w:rsidRDefault="009F25FF">
      <w:pPr>
        <w:pStyle w:val="TOC1"/>
        <w:rPr>
          <w:ins w:id="40" w:author="Gerard" w:date="2015-08-25T08:50:00Z"/>
          <w:rFonts w:asciiTheme="minorHAnsi" w:eastAsiaTheme="minorEastAsia" w:hAnsiTheme="minorHAnsi" w:cstheme="minorBidi"/>
          <w:b w:val="0"/>
          <w:lang w:eastAsia="ja-JP"/>
        </w:rPr>
      </w:pPr>
      <w:ins w:id="41" w:author="Gerard" w:date="2015-08-25T08:50:00Z">
        <w:r>
          <w:t>Chapter 1. Introduction</w:t>
        </w:r>
        <w:r>
          <w:tab/>
        </w:r>
        <w:r>
          <w:fldChar w:fldCharType="begin"/>
        </w:r>
        <w:r>
          <w:instrText xml:space="preserve"> PAGEREF _Toc302111973 \h </w:instrText>
        </w:r>
      </w:ins>
      <w:r>
        <w:fldChar w:fldCharType="separate"/>
      </w:r>
      <w:ins w:id="42" w:author="Gerard" w:date="2015-08-25T08:50:00Z">
        <w:r>
          <w:t>6</w:t>
        </w:r>
        <w:r>
          <w:fldChar w:fldCharType="end"/>
        </w:r>
      </w:ins>
    </w:p>
    <w:p w14:paraId="5B03E3FC" w14:textId="77777777" w:rsidR="009F25FF" w:rsidRDefault="009F25FF">
      <w:pPr>
        <w:pStyle w:val="TOC2"/>
        <w:tabs>
          <w:tab w:val="right" w:leader="dot" w:pos="9350"/>
        </w:tabs>
        <w:rPr>
          <w:ins w:id="43" w:author="Gerard" w:date="2015-08-25T08:50:00Z"/>
          <w:rFonts w:asciiTheme="minorHAnsi" w:eastAsiaTheme="minorEastAsia" w:hAnsiTheme="minorHAnsi" w:cstheme="minorBidi"/>
          <w:noProof/>
          <w:lang w:eastAsia="ja-JP"/>
        </w:rPr>
      </w:pPr>
      <w:ins w:id="44" w:author="Gerard" w:date="2015-08-25T08:50:00Z">
        <w:r>
          <w:rPr>
            <w:noProof/>
          </w:rPr>
          <w:t>1.1. Overview of FEBio</w:t>
        </w:r>
        <w:r>
          <w:rPr>
            <w:noProof/>
          </w:rPr>
          <w:tab/>
        </w:r>
        <w:r>
          <w:rPr>
            <w:noProof/>
          </w:rPr>
          <w:fldChar w:fldCharType="begin"/>
        </w:r>
        <w:r>
          <w:rPr>
            <w:noProof/>
          </w:rPr>
          <w:instrText xml:space="preserve"> PAGEREF _Toc302111974 \h </w:instrText>
        </w:r>
        <w:r>
          <w:rPr>
            <w:noProof/>
          </w:rPr>
        </w:r>
      </w:ins>
      <w:r>
        <w:rPr>
          <w:noProof/>
        </w:rPr>
        <w:fldChar w:fldCharType="separate"/>
      </w:r>
      <w:ins w:id="45" w:author="Gerard" w:date="2015-08-25T08:50:00Z">
        <w:r>
          <w:rPr>
            <w:noProof/>
          </w:rPr>
          <w:t>6</w:t>
        </w:r>
        <w:r>
          <w:rPr>
            <w:noProof/>
          </w:rPr>
          <w:fldChar w:fldCharType="end"/>
        </w:r>
      </w:ins>
    </w:p>
    <w:p w14:paraId="3F4E29BE" w14:textId="77777777" w:rsidR="009F25FF" w:rsidRDefault="009F25FF">
      <w:pPr>
        <w:pStyle w:val="TOC2"/>
        <w:tabs>
          <w:tab w:val="right" w:leader="dot" w:pos="9350"/>
        </w:tabs>
        <w:rPr>
          <w:ins w:id="46" w:author="Gerard" w:date="2015-08-25T08:50:00Z"/>
          <w:rFonts w:asciiTheme="minorHAnsi" w:eastAsiaTheme="minorEastAsia" w:hAnsiTheme="minorHAnsi" w:cstheme="minorBidi"/>
          <w:noProof/>
          <w:lang w:eastAsia="ja-JP"/>
        </w:rPr>
      </w:pPr>
      <w:ins w:id="47" w:author="Gerard" w:date="2015-08-25T08:50:00Z">
        <w:r>
          <w:rPr>
            <w:noProof/>
          </w:rPr>
          <w:t>1.2. About this document</w:t>
        </w:r>
        <w:r>
          <w:rPr>
            <w:noProof/>
          </w:rPr>
          <w:tab/>
        </w:r>
        <w:r>
          <w:rPr>
            <w:noProof/>
          </w:rPr>
          <w:fldChar w:fldCharType="begin"/>
        </w:r>
        <w:r>
          <w:rPr>
            <w:noProof/>
          </w:rPr>
          <w:instrText xml:space="preserve"> PAGEREF _Toc302111975 \h </w:instrText>
        </w:r>
        <w:r>
          <w:rPr>
            <w:noProof/>
          </w:rPr>
        </w:r>
      </w:ins>
      <w:r>
        <w:rPr>
          <w:noProof/>
        </w:rPr>
        <w:fldChar w:fldCharType="separate"/>
      </w:r>
      <w:ins w:id="48" w:author="Gerard" w:date="2015-08-25T08:50:00Z">
        <w:r>
          <w:rPr>
            <w:noProof/>
          </w:rPr>
          <w:t>6</w:t>
        </w:r>
        <w:r>
          <w:rPr>
            <w:noProof/>
          </w:rPr>
          <w:fldChar w:fldCharType="end"/>
        </w:r>
      </w:ins>
    </w:p>
    <w:p w14:paraId="34A43DC8" w14:textId="77777777" w:rsidR="009F25FF" w:rsidRDefault="009F25FF">
      <w:pPr>
        <w:pStyle w:val="TOC1"/>
        <w:rPr>
          <w:ins w:id="49" w:author="Gerard" w:date="2015-08-25T08:50:00Z"/>
          <w:rFonts w:asciiTheme="minorHAnsi" w:eastAsiaTheme="minorEastAsia" w:hAnsiTheme="minorHAnsi" w:cstheme="minorBidi"/>
          <w:b w:val="0"/>
          <w:lang w:eastAsia="ja-JP"/>
        </w:rPr>
      </w:pPr>
      <w:ins w:id="50" w:author="Gerard" w:date="2015-08-25T08:50:00Z">
        <w:r>
          <w:t>Chapter 2. Continuum Mechanics</w:t>
        </w:r>
        <w:r>
          <w:tab/>
        </w:r>
        <w:r>
          <w:fldChar w:fldCharType="begin"/>
        </w:r>
        <w:r>
          <w:instrText xml:space="preserve"> PAGEREF _Toc302111976 \h </w:instrText>
        </w:r>
      </w:ins>
      <w:r>
        <w:fldChar w:fldCharType="separate"/>
      </w:r>
      <w:ins w:id="51" w:author="Gerard" w:date="2015-08-25T08:50:00Z">
        <w:r>
          <w:t>8</w:t>
        </w:r>
        <w:r>
          <w:fldChar w:fldCharType="end"/>
        </w:r>
      </w:ins>
    </w:p>
    <w:p w14:paraId="1BE300BE" w14:textId="77777777" w:rsidR="009F25FF" w:rsidRDefault="009F25FF">
      <w:pPr>
        <w:pStyle w:val="TOC2"/>
        <w:tabs>
          <w:tab w:val="right" w:leader="dot" w:pos="9350"/>
        </w:tabs>
        <w:rPr>
          <w:ins w:id="52" w:author="Gerard" w:date="2015-08-25T08:50:00Z"/>
          <w:rFonts w:asciiTheme="minorHAnsi" w:eastAsiaTheme="minorEastAsia" w:hAnsiTheme="minorHAnsi" w:cstheme="minorBidi"/>
          <w:noProof/>
          <w:lang w:eastAsia="ja-JP"/>
        </w:rPr>
      </w:pPr>
      <w:ins w:id="53" w:author="Gerard" w:date="2015-08-25T08:50:00Z">
        <w:r>
          <w:rPr>
            <w:noProof/>
          </w:rPr>
          <w:t>2.1. Vectors and Tensors</w:t>
        </w:r>
        <w:r>
          <w:rPr>
            <w:noProof/>
          </w:rPr>
          <w:tab/>
        </w:r>
        <w:r>
          <w:rPr>
            <w:noProof/>
          </w:rPr>
          <w:fldChar w:fldCharType="begin"/>
        </w:r>
        <w:r>
          <w:rPr>
            <w:noProof/>
          </w:rPr>
          <w:instrText xml:space="preserve"> PAGEREF _Toc302111977 \h </w:instrText>
        </w:r>
        <w:r>
          <w:rPr>
            <w:noProof/>
          </w:rPr>
        </w:r>
      </w:ins>
      <w:r>
        <w:rPr>
          <w:noProof/>
        </w:rPr>
        <w:fldChar w:fldCharType="separate"/>
      </w:r>
      <w:ins w:id="54" w:author="Gerard" w:date="2015-08-25T08:50:00Z">
        <w:r>
          <w:rPr>
            <w:noProof/>
          </w:rPr>
          <w:t>8</w:t>
        </w:r>
        <w:r>
          <w:rPr>
            <w:noProof/>
          </w:rPr>
          <w:fldChar w:fldCharType="end"/>
        </w:r>
      </w:ins>
    </w:p>
    <w:p w14:paraId="6EA03FC1" w14:textId="77777777" w:rsidR="009F25FF" w:rsidRDefault="009F25FF">
      <w:pPr>
        <w:pStyle w:val="TOC2"/>
        <w:tabs>
          <w:tab w:val="right" w:leader="dot" w:pos="9350"/>
        </w:tabs>
        <w:rPr>
          <w:ins w:id="55" w:author="Gerard" w:date="2015-08-25T08:50:00Z"/>
          <w:rFonts w:asciiTheme="minorHAnsi" w:eastAsiaTheme="minorEastAsia" w:hAnsiTheme="minorHAnsi" w:cstheme="minorBidi"/>
          <w:noProof/>
          <w:lang w:eastAsia="ja-JP"/>
        </w:rPr>
      </w:pPr>
      <w:ins w:id="56" w:author="Gerard" w:date="2015-08-25T08:50:00Z">
        <w:r>
          <w:rPr>
            <w:noProof/>
          </w:rPr>
          <w:t>2.2. The Directional Derivative</w:t>
        </w:r>
        <w:r>
          <w:rPr>
            <w:noProof/>
          </w:rPr>
          <w:tab/>
        </w:r>
        <w:r>
          <w:rPr>
            <w:noProof/>
          </w:rPr>
          <w:fldChar w:fldCharType="begin"/>
        </w:r>
        <w:r>
          <w:rPr>
            <w:noProof/>
          </w:rPr>
          <w:instrText xml:space="preserve"> PAGEREF _Toc302111978 \h </w:instrText>
        </w:r>
        <w:r>
          <w:rPr>
            <w:noProof/>
          </w:rPr>
        </w:r>
      </w:ins>
      <w:r>
        <w:rPr>
          <w:noProof/>
        </w:rPr>
        <w:fldChar w:fldCharType="separate"/>
      </w:r>
      <w:ins w:id="57" w:author="Gerard" w:date="2015-08-25T08:50:00Z">
        <w:r>
          <w:rPr>
            <w:noProof/>
          </w:rPr>
          <w:t>11</w:t>
        </w:r>
        <w:r>
          <w:rPr>
            <w:noProof/>
          </w:rPr>
          <w:fldChar w:fldCharType="end"/>
        </w:r>
      </w:ins>
    </w:p>
    <w:p w14:paraId="14BABAF0" w14:textId="77777777" w:rsidR="009F25FF" w:rsidRDefault="009F25FF">
      <w:pPr>
        <w:pStyle w:val="TOC2"/>
        <w:tabs>
          <w:tab w:val="right" w:leader="dot" w:pos="9350"/>
        </w:tabs>
        <w:rPr>
          <w:ins w:id="58" w:author="Gerard" w:date="2015-08-25T08:50:00Z"/>
          <w:rFonts w:asciiTheme="minorHAnsi" w:eastAsiaTheme="minorEastAsia" w:hAnsiTheme="minorHAnsi" w:cstheme="minorBidi"/>
          <w:noProof/>
          <w:lang w:eastAsia="ja-JP"/>
        </w:rPr>
      </w:pPr>
      <w:ins w:id="59" w:author="Gerard" w:date="2015-08-25T08:50:00Z">
        <w:r>
          <w:rPr>
            <w:noProof/>
          </w:rPr>
          <w:t>2.3. Deformation, Strain and Stress</w:t>
        </w:r>
        <w:r>
          <w:rPr>
            <w:noProof/>
          </w:rPr>
          <w:tab/>
        </w:r>
        <w:r>
          <w:rPr>
            <w:noProof/>
          </w:rPr>
          <w:fldChar w:fldCharType="begin"/>
        </w:r>
        <w:r>
          <w:rPr>
            <w:noProof/>
          </w:rPr>
          <w:instrText xml:space="preserve"> PAGEREF _Toc302111979 \h </w:instrText>
        </w:r>
        <w:r>
          <w:rPr>
            <w:noProof/>
          </w:rPr>
        </w:r>
      </w:ins>
      <w:r>
        <w:rPr>
          <w:noProof/>
        </w:rPr>
        <w:fldChar w:fldCharType="separate"/>
      </w:r>
      <w:ins w:id="60" w:author="Gerard" w:date="2015-08-25T08:50:00Z">
        <w:r>
          <w:rPr>
            <w:noProof/>
          </w:rPr>
          <w:t>12</w:t>
        </w:r>
        <w:r>
          <w:rPr>
            <w:noProof/>
          </w:rPr>
          <w:fldChar w:fldCharType="end"/>
        </w:r>
      </w:ins>
    </w:p>
    <w:p w14:paraId="5AA24B59" w14:textId="77777777" w:rsidR="009F25FF" w:rsidRDefault="009F25FF">
      <w:pPr>
        <w:pStyle w:val="TOC3"/>
        <w:tabs>
          <w:tab w:val="right" w:leader="dot" w:pos="9350"/>
        </w:tabs>
        <w:rPr>
          <w:ins w:id="61" w:author="Gerard" w:date="2015-08-25T08:50:00Z"/>
          <w:rFonts w:asciiTheme="minorHAnsi" w:eastAsiaTheme="minorEastAsia" w:hAnsiTheme="minorHAnsi" w:cstheme="minorBidi"/>
          <w:noProof/>
          <w:lang w:eastAsia="ja-JP"/>
        </w:rPr>
      </w:pPr>
      <w:ins w:id="62" w:author="Gerard" w:date="2015-08-25T08:50:00Z">
        <w:r>
          <w:rPr>
            <w:noProof/>
          </w:rPr>
          <w:t>2.3.1. The deformation gradient tensor</w:t>
        </w:r>
        <w:r>
          <w:rPr>
            <w:noProof/>
          </w:rPr>
          <w:tab/>
        </w:r>
        <w:r>
          <w:rPr>
            <w:noProof/>
          </w:rPr>
          <w:fldChar w:fldCharType="begin"/>
        </w:r>
        <w:r>
          <w:rPr>
            <w:noProof/>
          </w:rPr>
          <w:instrText xml:space="preserve"> PAGEREF _Toc302111980 \h </w:instrText>
        </w:r>
        <w:r>
          <w:rPr>
            <w:noProof/>
          </w:rPr>
        </w:r>
      </w:ins>
      <w:r>
        <w:rPr>
          <w:noProof/>
        </w:rPr>
        <w:fldChar w:fldCharType="separate"/>
      </w:r>
      <w:ins w:id="63" w:author="Gerard" w:date="2015-08-25T08:50:00Z">
        <w:r>
          <w:rPr>
            <w:noProof/>
          </w:rPr>
          <w:t>12</w:t>
        </w:r>
        <w:r>
          <w:rPr>
            <w:noProof/>
          </w:rPr>
          <w:fldChar w:fldCharType="end"/>
        </w:r>
      </w:ins>
    </w:p>
    <w:p w14:paraId="1F317E16" w14:textId="77777777" w:rsidR="009F25FF" w:rsidRDefault="009F25FF">
      <w:pPr>
        <w:pStyle w:val="TOC3"/>
        <w:tabs>
          <w:tab w:val="right" w:leader="dot" w:pos="9350"/>
        </w:tabs>
        <w:rPr>
          <w:ins w:id="64" w:author="Gerard" w:date="2015-08-25T08:50:00Z"/>
          <w:rFonts w:asciiTheme="minorHAnsi" w:eastAsiaTheme="minorEastAsia" w:hAnsiTheme="minorHAnsi" w:cstheme="minorBidi"/>
          <w:noProof/>
          <w:lang w:eastAsia="ja-JP"/>
        </w:rPr>
      </w:pPr>
      <w:ins w:id="65" w:author="Gerard" w:date="2015-08-25T08:50:00Z">
        <w:r>
          <w:rPr>
            <w:noProof/>
          </w:rPr>
          <w:t>2.3.2. Strain</w:t>
        </w:r>
        <w:r>
          <w:rPr>
            <w:noProof/>
          </w:rPr>
          <w:tab/>
        </w:r>
        <w:r>
          <w:rPr>
            <w:noProof/>
          </w:rPr>
          <w:fldChar w:fldCharType="begin"/>
        </w:r>
        <w:r>
          <w:rPr>
            <w:noProof/>
          </w:rPr>
          <w:instrText xml:space="preserve"> PAGEREF _Toc302111981 \h </w:instrText>
        </w:r>
        <w:r>
          <w:rPr>
            <w:noProof/>
          </w:rPr>
        </w:r>
      </w:ins>
      <w:r>
        <w:rPr>
          <w:noProof/>
        </w:rPr>
        <w:fldChar w:fldCharType="separate"/>
      </w:r>
      <w:ins w:id="66" w:author="Gerard" w:date="2015-08-25T08:50:00Z">
        <w:r>
          <w:rPr>
            <w:noProof/>
          </w:rPr>
          <w:t>13</w:t>
        </w:r>
        <w:r>
          <w:rPr>
            <w:noProof/>
          </w:rPr>
          <w:fldChar w:fldCharType="end"/>
        </w:r>
      </w:ins>
    </w:p>
    <w:p w14:paraId="48BEC2EC" w14:textId="77777777" w:rsidR="009F25FF" w:rsidRDefault="009F25FF">
      <w:pPr>
        <w:pStyle w:val="TOC3"/>
        <w:tabs>
          <w:tab w:val="right" w:leader="dot" w:pos="9350"/>
        </w:tabs>
        <w:rPr>
          <w:ins w:id="67" w:author="Gerard" w:date="2015-08-25T08:50:00Z"/>
          <w:rFonts w:asciiTheme="minorHAnsi" w:eastAsiaTheme="minorEastAsia" w:hAnsiTheme="minorHAnsi" w:cstheme="minorBidi"/>
          <w:noProof/>
          <w:lang w:eastAsia="ja-JP"/>
        </w:rPr>
      </w:pPr>
      <w:ins w:id="68" w:author="Gerard" w:date="2015-08-25T08:50:00Z">
        <w:r>
          <w:rPr>
            <w:noProof/>
          </w:rPr>
          <w:t>2.3.3. Stress</w:t>
        </w:r>
        <w:r>
          <w:rPr>
            <w:noProof/>
          </w:rPr>
          <w:tab/>
        </w:r>
        <w:r>
          <w:rPr>
            <w:noProof/>
          </w:rPr>
          <w:fldChar w:fldCharType="begin"/>
        </w:r>
        <w:r>
          <w:rPr>
            <w:noProof/>
          </w:rPr>
          <w:instrText xml:space="preserve"> PAGEREF _Toc302111982 \h </w:instrText>
        </w:r>
        <w:r>
          <w:rPr>
            <w:noProof/>
          </w:rPr>
        </w:r>
      </w:ins>
      <w:r>
        <w:rPr>
          <w:noProof/>
        </w:rPr>
        <w:fldChar w:fldCharType="separate"/>
      </w:r>
      <w:ins w:id="69" w:author="Gerard" w:date="2015-08-25T08:50:00Z">
        <w:r>
          <w:rPr>
            <w:noProof/>
          </w:rPr>
          <w:t>13</w:t>
        </w:r>
        <w:r>
          <w:rPr>
            <w:noProof/>
          </w:rPr>
          <w:fldChar w:fldCharType="end"/>
        </w:r>
      </w:ins>
    </w:p>
    <w:p w14:paraId="5948A2A9" w14:textId="77777777" w:rsidR="009F25FF" w:rsidRDefault="009F25FF">
      <w:pPr>
        <w:pStyle w:val="TOC2"/>
        <w:tabs>
          <w:tab w:val="right" w:leader="dot" w:pos="9350"/>
        </w:tabs>
        <w:rPr>
          <w:ins w:id="70" w:author="Gerard" w:date="2015-08-25T08:50:00Z"/>
          <w:rFonts w:asciiTheme="minorHAnsi" w:eastAsiaTheme="minorEastAsia" w:hAnsiTheme="minorHAnsi" w:cstheme="minorBidi"/>
          <w:noProof/>
          <w:lang w:eastAsia="ja-JP"/>
        </w:rPr>
      </w:pPr>
      <w:ins w:id="71" w:author="Gerard" w:date="2015-08-25T08:50:00Z">
        <w:r>
          <w:rPr>
            <w:noProof/>
          </w:rPr>
          <w:t>2.4. Hyperelasticity</w:t>
        </w:r>
        <w:r>
          <w:rPr>
            <w:noProof/>
          </w:rPr>
          <w:tab/>
        </w:r>
        <w:r>
          <w:rPr>
            <w:noProof/>
          </w:rPr>
          <w:fldChar w:fldCharType="begin"/>
        </w:r>
        <w:r>
          <w:rPr>
            <w:noProof/>
          </w:rPr>
          <w:instrText xml:space="preserve"> PAGEREF _Toc302111983 \h </w:instrText>
        </w:r>
        <w:r>
          <w:rPr>
            <w:noProof/>
          </w:rPr>
        </w:r>
      </w:ins>
      <w:r>
        <w:rPr>
          <w:noProof/>
        </w:rPr>
        <w:fldChar w:fldCharType="separate"/>
      </w:r>
      <w:ins w:id="72" w:author="Gerard" w:date="2015-08-25T08:50:00Z">
        <w:r>
          <w:rPr>
            <w:noProof/>
          </w:rPr>
          <w:t>14</w:t>
        </w:r>
        <w:r>
          <w:rPr>
            <w:noProof/>
          </w:rPr>
          <w:fldChar w:fldCharType="end"/>
        </w:r>
      </w:ins>
    </w:p>
    <w:p w14:paraId="52951FCF" w14:textId="77777777" w:rsidR="009F25FF" w:rsidRDefault="009F25FF">
      <w:pPr>
        <w:pStyle w:val="TOC3"/>
        <w:tabs>
          <w:tab w:val="right" w:leader="dot" w:pos="9350"/>
        </w:tabs>
        <w:rPr>
          <w:ins w:id="73" w:author="Gerard" w:date="2015-08-25T08:50:00Z"/>
          <w:rFonts w:asciiTheme="minorHAnsi" w:eastAsiaTheme="minorEastAsia" w:hAnsiTheme="minorHAnsi" w:cstheme="minorBidi"/>
          <w:noProof/>
          <w:lang w:eastAsia="ja-JP"/>
        </w:rPr>
      </w:pPr>
      <w:ins w:id="74" w:author="Gerard" w:date="2015-08-25T08:50:00Z">
        <w:r>
          <w:rPr>
            <w:noProof/>
          </w:rPr>
          <w:t>2.4.1. Isotropic Hyperelasticity</w:t>
        </w:r>
        <w:r>
          <w:rPr>
            <w:noProof/>
          </w:rPr>
          <w:tab/>
        </w:r>
        <w:r>
          <w:rPr>
            <w:noProof/>
          </w:rPr>
          <w:fldChar w:fldCharType="begin"/>
        </w:r>
        <w:r>
          <w:rPr>
            <w:noProof/>
          </w:rPr>
          <w:instrText xml:space="preserve"> PAGEREF _Toc302111984 \h </w:instrText>
        </w:r>
        <w:r>
          <w:rPr>
            <w:noProof/>
          </w:rPr>
        </w:r>
      </w:ins>
      <w:r>
        <w:rPr>
          <w:noProof/>
        </w:rPr>
        <w:fldChar w:fldCharType="separate"/>
      </w:r>
      <w:ins w:id="75" w:author="Gerard" w:date="2015-08-25T08:50:00Z">
        <w:r>
          <w:rPr>
            <w:noProof/>
          </w:rPr>
          <w:t>15</w:t>
        </w:r>
        <w:r>
          <w:rPr>
            <w:noProof/>
          </w:rPr>
          <w:fldChar w:fldCharType="end"/>
        </w:r>
      </w:ins>
    </w:p>
    <w:p w14:paraId="3DF2300D" w14:textId="77777777" w:rsidR="009F25FF" w:rsidRDefault="009F25FF">
      <w:pPr>
        <w:pStyle w:val="TOC3"/>
        <w:tabs>
          <w:tab w:val="right" w:leader="dot" w:pos="9350"/>
        </w:tabs>
        <w:rPr>
          <w:ins w:id="76" w:author="Gerard" w:date="2015-08-25T08:50:00Z"/>
          <w:rFonts w:asciiTheme="minorHAnsi" w:eastAsiaTheme="minorEastAsia" w:hAnsiTheme="minorHAnsi" w:cstheme="minorBidi"/>
          <w:noProof/>
          <w:lang w:eastAsia="ja-JP"/>
        </w:rPr>
      </w:pPr>
      <w:ins w:id="77" w:author="Gerard" w:date="2015-08-25T08:50:00Z">
        <w:r>
          <w:rPr>
            <w:noProof/>
          </w:rPr>
          <w:t>2.4.2. Isotropic Elasticity in Principal Directions</w:t>
        </w:r>
        <w:r>
          <w:rPr>
            <w:noProof/>
          </w:rPr>
          <w:tab/>
        </w:r>
        <w:r>
          <w:rPr>
            <w:noProof/>
          </w:rPr>
          <w:fldChar w:fldCharType="begin"/>
        </w:r>
        <w:r>
          <w:rPr>
            <w:noProof/>
          </w:rPr>
          <w:instrText xml:space="preserve"> PAGEREF _Toc302111985 \h </w:instrText>
        </w:r>
        <w:r>
          <w:rPr>
            <w:noProof/>
          </w:rPr>
        </w:r>
      </w:ins>
      <w:r>
        <w:rPr>
          <w:noProof/>
        </w:rPr>
        <w:fldChar w:fldCharType="separate"/>
      </w:r>
      <w:ins w:id="78" w:author="Gerard" w:date="2015-08-25T08:50:00Z">
        <w:r>
          <w:rPr>
            <w:noProof/>
          </w:rPr>
          <w:t>16</w:t>
        </w:r>
        <w:r>
          <w:rPr>
            <w:noProof/>
          </w:rPr>
          <w:fldChar w:fldCharType="end"/>
        </w:r>
      </w:ins>
    </w:p>
    <w:p w14:paraId="0F2A3320" w14:textId="77777777" w:rsidR="009F25FF" w:rsidRDefault="009F25FF">
      <w:pPr>
        <w:pStyle w:val="TOC3"/>
        <w:tabs>
          <w:tab w:val="right" w:leader="dot" w:pos="9350"/>
        </w:tabs>
        <w:rPr>
          <w:ins w:id="79" w:author="Gerard" w:date="2015-08-25T08:50:00Z"/>
          <w:rFonts w:asciiTheme="minorHAnsi" w:eastAsiaTheme="minorEastAsia" w:hAnsiTheme="minorHAnsi" w:cstheme="minorBidi"/>
          <w:noProof/>
          <w:lang w:eastAsia="ja-JP"/>
        </w:rPr>
      </w:pPr>
      <w:ins w:id="80" w:author="Gerard" w:date="2015-08-25T08:50:00Z">
        <w:r>
          <w:rPr>
            <w:noProof/>
          </w:rPr>
          <w:t>2.4.3. Nearly-Incompressible Hyperelasticity</w:t>
        </w:r>
        <w:r>
          <w:rPr>
            <w:noProof/>
          </w:rPr>
          <w:tab/>
        </w:r>
        <w:r>
          <w:rPr>
            <w:noProof/>
          </w:rPr>
          <w:fldChar w:fldCharType="begin"/>
        </w:r>
        <w:r>
          <w:rPr>
            <w:noProof/>
          </w:rPr>
          <w:instrText xml:space="preserve"> PAGEREF _Toc302111986 \h </w:instrText>
        </w:r>
        <w:r>
          <w:rPr>
            <w:noProof/>
          </w:rPr>
        </w:r>
      </w:ins>
      <w:r>
        <w:rPr>
          <w:noProof/>
        </w:rPr>
        <w:fldChar w:fldCharType="separate"/>
      </w:r>
      <w:ins w:id="81" w:author="Gerard" w:date="2015-08-25T08:50:00Z">
        <w:r>
          <w:rPr>
            <w:noProof/>
          </w:rPr>
          <w:t>17</w:t>
        </w:r>
        <w:r>
          <w:rPr>
            <w:noProof/>
          </w:rPr>
          <w:fldChar w:fldCharType="end"/>
        </w:r>
      </w:ins>
    </w:p>
    <w:p w14:paraId="60F80247" w14:textId="77777777" w:rsidR="009F25FF" w:rsidRDefault="009F25FF">
      <w:pPr>
        <w:pStyle w:val="TOC3"/>
        <w:tabs>
          <w:tab w:val="right" w:leader="dot" w:pos="9350"/>
        </w:tabs>
        <w:rPr>
          <w:ins w:id="82" w:author="Gerard" w:date="2015-08-25T08:50:00Z"/>
          <w:rFonts w:asciiTheme="minorHAnsi" w:eastAsiaTheme="minorEastAsia" w:hAnsiTheme="minorHAnsi" w:cstheme="minorBidi"/>
          <w:noProof/>
          <w:lang w:eastAsia="ja-JP"/>
        </w:rPr>
      </w:pPr>
      <w:ins w:id="83" w:author="Gerard" w:date="2015-08-25T08:50:00Z">
        <w:r>
          <w:rPr>
            <w:noProof/>
          </w:rPr>
          <w:t>2.4.4. Transversely Isotropic Hyperelasticity</w:t>
        </w:r>
        <w:r>
          <w:rPr>
            <w:noProof/>
          </w:rPr>
          <w:tab/>
        </w:r>
        <w:r>
          <w:rPr>
            <w:noProof/>
          </w:rPr>
          <w:fldChar w:fldCharType="begin"/>
        </w:r>
        <w:r>
          <w:rPr>
            <w:noProof/>
          </w:rPr>
          <w:instrText xml:space="preserve"> PAGEREF _Toc302111987 \h </w:instrText>
        </w:r>
        <w:r>
          <w:rPr>
            <w:noProof/>
          </w:rPr>
        </w:r>
      </w:ins>
      <w:r>
        <w:rPr>
          <w:noProof/>
        </w:rPr>
        <w:fldChar w:fldCharType="separate"/>
      </w:r>
      <w:ins w:id="84" w:author="Gerard" w:date="2015-08-25T08:50:00Z">
        <w:r>
          <w:rPr>
            <w:noProof/>
          </w:rPr>
          <w:t>18</w:t>
        </w:r>
        <w:r>
          <w:rPr>
            <w:noProof/>
          </w:rPr>
          <w:fldChar w:fldCharType="end"/>
        </w:r>
      </w:ins>
    </w:p>
    <w:p w14:paraId="257C4BB7" w14:textId="77777777" w:rsidR="009F25FF" w:rsidRDefault="009F25FF">
      <w:pPr>
        <w:pStyle w:val="TOC2"/>
        <w:tabs>
          <w:tab w:val="right" w:leader="dot" w:pos="9350"/>
        </w:tabs>
        <w:rPr>
          <w:ins w:id="85" w:author="Gerard" w:date="2015-08-25T08:50:00Z"/>
          <w:rFonts w:asciiTheme="minorHAnsi" w:eastAsiaTheme="minorEastAsia" w:hAnsiTheme="minorHAnsi" w:cstheme="minorBidi"/>
          <w:noProof/>
          <w:lang w:eastAsia="ja-JP"/>
        </w:rPr>
      </w:pPr>
      <w:ins w:id="86" w:author="Gerard" w:date="2015-08-25T08:50:00Z">
        <w:r>
          <w:rPr>
            <w:noProof/>
          </w:rPr>
          <w:t>2.5. Biphasic Material</w:t>
        </w:r>
        <w:r>
          <w:rPr>
            <w:noProof/>
          </w:rPr>
          <w:tab/>
        </w:r>
        <w:r>
          <w:rPr>
            <w:noProof/>
          </w:rPr>
          <w:fldChar w:fldCharType="begin"/>
        </w:r>
        <w:r>
          <w:rPr>
            <w:noProof/>
          </w:rPr>
          <w:instrText xml:space="preserve"> PAGEREF _Toc302111988 \h </w:instrText>
        </w:r>
        <w:r>
          <w:rPr>
            <w:noProof/>
          </w:rPr>
        </w:r>
      </w:ins>
      <w:r>
        <w:rPr>
          <w:noProof/>
        </w:rPr>
        <w:fldChar w:fldCharType="separate"/>
      </w:r>
      <w:ins w:id="87" w:author="Gerard" w:date="2015-08-25T08:50:00Z">
        <w:r>
          <w:rPr>
            <w:noProof/>
          </w:rPr>
          <w:t>20</w:t>
        </w:r>
        <w:r>
          <w:rPr>
            <w:noProof/>
          </w:rPr>
          <w:fldChar w:fldCharType="end"/>
        </w:r>
      </w:ins>
    </w:p>
    <w:p w14:paraId="2C7170DE" w14:textId="77777777" w:rsidR="009F25FF" w:rsidRDefault="009F25FF">
      <w:pPr>
        <w:pStyle w:val="TOC3"/>
        <w:tabs>
          <w:tab w:val="right" w:leader="dot" w:pos="9350"/>
        </w:tabs>
        <w:rPr>
          <w:ins w:id="88" w:author="Gerard" w:date="2015-08-25T08:50:00Z"/>
          <w:rFonts w:asciiTheme="minorHAnsi" w:eastAsiaTheme="minorEastAsia" w:hAnsiTheme="minorHAnsi" w:cstheme="minorBidi"/>
          <w:noProof/>
          <w:lang w:eastAsia="ja-JP"/>
        </w:rPr>
      </w:pPr>
      <w:ins w:id="89" w:author="Gerard" w:date="2015-08-25T08:50:00Z">
        <w:r>
          <w:rPr>
            <w:noProof/>
          </w:rPr>
          <w:t>2.5.1. Governing Equations</w:t>
        </w:r>
        <w:r>
          <w:rPr>
            <w:noProof/>
          </w:rPr>
          <w:tab/>
        </w:r>
        <w:r>
          <w:rPr>
            <w:noProof/>
          </w:rPr>
          <w:fldChar w:fldCharType="begin"/>
        </w:r>
        <w:r>
          <w:rPr>
            <w:noProof/>
          </w:rPr>
          <w:instrText xml:space="preserve"> PAGEREF _Toc302111989 \h </w:instrText>
        </w:r>
        <w:r>
          <w:rPr>
            <w:noProof/>
          </w:rPr>
        </w:r>
      </w:ins>
      <w:r>
        <w:rPr>
          <w:noProof/>
        </w:rPr>
        <w:fldChar w:fldCharType="separate"/>
      </w:r>
      <w:ins w:id="90" w:author="Gerard" w:date="2015-08-25T08:50:00Z">
        <w:r>
          <w:rPr>
            <w:noProof/>
          </w:rPr>
          <w:t>20</w:t>
        </w:r>
        <w:r>
          <w:rPr>
            <w:noProof/>
          </w:rPr>
          <w:fldChar w:fldCharType="end"/>
        </w:r>
      </w:ins>
    </w:p>
    <w:p w14:paraId="1703AFC5" w14:textId="77777777" w:rsidR="009F25FF" w:rsidRDefault="009F25FF">
      <w:pPr>
        <w:pStyle w:val="TOC2"/>
        <w:tabs>
          <w:tab w:val="right" w:leader="dot" w:pos="9350"/>
        </w:tabs>
        <w:rPr>
          <w:ins w:id="91" w:author="Gerard" w:date="2015-08-25T08:50:00Z"/>
          <w:rFonts w:asciiTheme="minorHAnsi" w:eastAsiaTheme="minorEastAsia" w:hAnsiTheme="minorHAnsi" w:cstheme="minorBidi"/>
          <w:noProof/>
          <w:lang w:eastAsia="ja-JP"/>
        </w:rPr>
      </w:pPr>
      <w:ins w:id="92" w:author="Gerard" w:date="2015-08-25T08:50:00Z">
        <w:r>
          <w:rPr>
            <w:noProof/>
          </w:rPr>
          <w:t>2.6. Biphasic-Solute Material</w:t>
        </w:r>
        <w:r>
          <w:rPr>
            <w:noProof/>
          </w:rPr>
          <w:tab/>
        </w:r>
        <w:r>
          <w:rPr>
            <w:noProof/>
          </w:rPr>
          <w:fldChar w:fldCharType="begin"/>
        </w:r>
        <w:r>
          <w:rPr>
            <w:noProof/>
          </w:rPr>
          <w:instrText xml:space="preserve"> PAGEREF _Toc302111990 \h </w:instrText>
        </w:r>
        <w:r>
          <w:rPr>
            <w:noProof/>
          </w:rPr>
        </w:r>
      </w:ins>
      <w:r>
        <w:rPr>
          <w:noProof/>
        </w:rPr>
        <w:fldChar w:fldCharType="separate"/>
      </w:r>
      <w:ins w:id="93" w:author="Gerard" w:date="2015-08-25T08:50:00Z">
        <w:r>
          <w:rPr>
            <w:noProof/>
          </w:rPr>
          <w:t>22</w:t>
        </w:r>
        <w:r>
          <w:rPr>
            <w:noProof/>
          </w:rPr>
          <w:fldChar w:fldCharType="end"/>
        </w:r>
      </w:ins>
    </w:p>
    <w:p w14:paraId="037AD81C" w14:textId="77777777" w:rsidR="009F25FF" w:rsidRDefault="009F25FF">
      <w:pPr>
        <w:pStyle w:val="TOC3"/>
        <w:tabs>
          <w:tab w:val="right" w:leader="dot" w:pos="9350"/>
        </w:tabs>
        <w:rPr>
          <w:ins w:id="94" w:author="Gerard" w:date="2015-08-25T08:50:00Z"/>
          <w:rFonts w:asciiTheme="minorHAnsi" w:eastAsiaTheme="minorEastAsia" w:hAnsiTheme="minorHAnsi" w:cstheme="minorBidi"/>
          <w:noProof/>
          <w:lang w:eastAsia="ja-JP"/>
        </w:rPr>
      </w:pPr>
      <w:ins w:id="95" w:author="Gerard" w:date="2015-08-25T08:50:00Z">
        <w:r>
          <w:rPr>
            <w:noProof/>
          </w:rPr>
          <w:t>2.6.1. Governing Equations</w:t>
        </w:r>
        <w:r>
          <w:rPr>
            <w:noProof/>
          </w:rPr>
          <w:tab/>
        </w:r>
        <w:r>
          <w:rPr>
            <w:noProof/>
          </w:rPr>
          <w:fldChar w:fldCharType="begin"/>
        </w:r>
        <w:r>
          <w:rPr>
            <w:noProof/>
          </w:rPr>
          <w:instrText xml:space="preserve"> PAGEREF _Toc302111991 \h </w:instrText>
        </w:r>
        <w:r>
          <w:rPr>
            <w:noProof/>
          </w:rPr>
        </w:r>
      </w:ins>
      <w:r>
        <w:rPr>
          <w:noProof/>
        </w:rPr>
        <w:fldChar w:fldCharType="separate"/>
      </w:r>
      <w:ins w:id="96" w:author="Gerard" w:date="2015-08-25T08:50:00Z">
        <w:r>
          <w:rPr>
            <w:noProof/>
          </w:rPr>
          <w:t>22</w:t>
        </w:r>
        <w:r>
          <w:rPr>
            <w:noProof/>
          </w:rPr>
          <w:fldChar w:fldCharType="end"/>
        </w:r>
      </w:ins>
    </w:p>
    <w:p w14:paraId="1AC15ED9" w14:textId="77777777" w:rsidR="009F25FF" w:rsidRDefault="009F25FF">
      <w:pPr>
        <w:pStyle w:val="TOC3"/>
        <w:tabs>
          <w:tab w:val="right" w:leader="dot" w:pos="9350"/>
        </w:tabs>
        <w:rPr>
          <w:ins w:id="97" w:author="Gerard" w:date="2015-08-25T08:50:00Z"/>
          <w:rFonts w:asciiTheme="minorHAnsi" w:eastAsiaTheme="minorEastAsia" w:hAnsiTheme="minorHAnsi" w:cstheme="minorBidi"/>
          <w:noProof/>
          <w:lang w:eastAsia="ja-JP"/>
        </w:rPr>
      </w:pPr>
      <w:ins w:id="98" w:author="Gerard" w:date="2015-08-25T08:50:00Z">
        <w:r>
          <w:rPr>
            <w:noProof/>
          </w:rPr>
          <w:t>2.6.2. Continuous Variables</w:t>
        </w:r>
        <w:r>
          <w:rPr>
            <w:noProof/>
          </w:rPr>
          <w:tab/>
        </w:r>
        <w:r>
          <w:rPr>
            <w:noProof/>
          </w:rPr>
          <w:fldChar w:fldCharType="begin"/>
        </w:r>
        <w:r>
          <w:rPr>
            <w:noProof/>
          </w:rPr>
          <w:instrText xml:space="preserve"> PAGEREF _Toc302111992 \h </w:instrText>
        </w:r>
        <w:r>
          <w:rPr>
            <w:noProof/>
          </w:rPr>
        </w:r>
      </w:ins>
      <w:r>
        <w:rPr>
          <w:noProof/>
        </w:rPr>
        <w:fldChar w:fldCharType="separate"/>
      </w:r>
      <w:ins w:id="99" w:author="Gerard" w:date="2015-08-25T08:50:00Z">
        <w:r>
          <w:rPr>
            <w:noProof/>
          </w:rPr>
          <w:t>25</w:t>
        </w:r>
        <w:r>
          <w:rPr>
            <w:noProof/>
          </w:rPr>
          <w:fldChar w:fldCharType="end"/>
        </w:r>
      </w:ins>
    </w:p>
    <w:p w14:paraId="076078E9" w14:textId="77777777" w:rsidR="009F25FF" w:rsidRDefault="009F25FF">
      <w:pPr>
        <w:pStyle w:val="TOC2"/>
        <w:tabs>
          <w:tab w:val="right" w:leader="dot" w:pos="9350"/>
        </w:tabs>
        <w:rPr>
          <w:ins w:id="100" w:author="Gerard" w:date="2015-08-25T08:50:00Z"/>
          <w:rFonts w:asciiTheme="minorHAnsi" w:eastAsiaTheme="minorEastAsia" w:hAnsiTheme="minorHAnsi" w:cstheme="minorBidi"/>
          <w:noProof/>
          <w:lang w:eastAsia="ja-JP"/>
        </w:rPr>
      </w:pPr>
      <w:ins w:id="101" w:author="Gerard" w:date="2015-08-25T08:50:00Z">
        <w:r>
          <w:rPr>
            <w:noProof/>
          </w:rPr>
          <w:t>2.7. Triphasic and Multiphasic Materials</w:t>
        </w:r>
        <w:r>
          <w:rPr>
            <w:noProof/>
          </w:rPr>
          <w:tab/>
        </w:r>
        <w:r>
          <w:rPr>
            <w:noProof/>
          </w:rPr>
          <w:fldChar w:fldCharType="begin"/>
        </w:r>
        <w:r>
          <w:rPr>
            <w:noProof/>
          </w:rPr>
          <w:instrText xml:space="preserve"> PAGEREF _Toc302111993 \h </w:instrText>
        </w:r>
        <w:r>
          <w:rPr>
            <w:noProof/>
          </w:rPr>
        </w:r>
      </w:ins>
      <w:r>
        <w:rPr>
          <w:noProof/>
        </w:rPr>
        <w:fldChar w:fldCharType="separate"/>
      </w:r>
      <w:ins w:id="102" w:author="Gerard" w:date="2015-08-25T08:50:00Z">
        <w:r>
          <w:rPr>
            <w:noProof/>
          </w:rPr>
          <w:t>26</w:t>
        </w:r>
        <w:r>
          <w:rPr>
            <w:noProof/>
          </w:rPr>
          <w:fldChar w:fldCharType="end"/>
        </w:r>
      </w:ins>
    </w:p>
    <w:p w14:paraId="1B0B4077" w14:textId="77777777" w:rsidR="009F25FF" w:rsidRDefault="009F25FF">
      <w:pPr>
        <w:pStyle w:val="TOC3"/>
        <w:tabs>
          <w:tab w:val="right" w:leader="dot" w:pos="9350"/>
        </w:tabs>
        <w:rPr>
          <w:ins w:id="103" w:author="Gerard" w:date="2015-08-25T08:50:00Z"/>
          <w:rFonts w:asciiTheme="minorHAnsi" w:eastAsiaTheme="minorEastAsia" w:hAnsiTheme="minorHAnsi" w:cstheme="minorBidi"/>
          <w:noProof/>
          <w:lang w:eastAsia="ja-JP"/>
        </w:rPr>
      </w:pPr>
      <w:ins w:id="104" w:author="Gerard" w:date="2015-08-25T08:50:00Z">
        <w:r>
          <w:rPr>
            <w:noProof/>
          </w:rPr>
          <w:t>2.7.1. Governing Equations</w:t>
        </w:r>
        <w:r>
          <w:rPr>
            <w:noProof/>
          </w:rPr>
          <w:tab/>
        </w:r>
        <w:r>
          <w:rPr>
            <w:noProof/>
          </w:rPr>
          <w:fldChar w:fldCharType="begin"/>
        </w:r>
        <w:r>
          <w:rPr>
            <w:noProof/>
          </w:rPr>
          <w:instrText xml:space="preserve"> PAGEREF _Toc302111994 \h </w:instrText>
        </w:r>
        <w:r>
          <w:rPr>
            <w:noProof/>
          </w:rPr>
        </w:r>
      </w:ins>
      <w:r>
        <w:rPr>
          <w:noProof/>
        </w:rPr>
        <w:fldChar w:fldCharType="separate"/>
      </w:r>
      <w:ins w:id="105" w:author="Gerard" w:date="2015-08-25T08:50:00Z">
        <w:r>
          <w:rPr>
            <w:noProof/>
          </w:rPr>
          <w:t>27</w:t>
        </w:r>
        <w:r>
          <w:rPr>
            <w:noProof/>
          </w:rPr>
          <w:fldChar w:fldCharType="end"/>
        </w:r>
      </w:ins>
    </w:p>
    <w:p w14:paraId="19B4C317" w14:textId="77777777" w:rsidR="009F25FF" w:rsidRDefault="009F25FF">
      <w:pPr>
        <w:pStyle w:val="TOC2"/>
        <w:tabs>
          <w:tab w:val="right" w:leader="dot" w:pos="9350"/>
        </w:tabs>
        <w:rPr>
          <w:ins w:id="106" w:author="Gerard" w:date="2015-08-25T08:50:00Z"/>
          <w:rFonts w:asciiTheme="minorHAnsi" w:eastAsiaTheme="minorEastAsia" w:hAnsiTheme="minorHAnsi" w:cstheme="minorBidi"/>
          <w:noProof/>
          <w:lang w:eastAsia="ja-JP"/>
        </w:rPr>
      </w:pPr>
      <w:ins w:id="107" w:author="Gerard" w:date="2015-08-25T08:50:00Z">
        <w:r>
          <w:rPr>
            <w:noProof/>
          </w:rPr>
          <w:t>2.8. Mixture of Solids</w:t>
        </w:r>
        <w:r>
          <w:rPr>
            <w:noProof/>
          </w:rPr>
          <w:tab/>
        </w:r>
        <w:r>
          <w:rPr>
            <w:noProof/>
          </w:rPr>
          <w:fldChar w:fldCharType="begin"/>
        </w:r>
        <w:r>
          <w:rPr>
            <w:noProof/>
          </w:rPr>
          <w:instrText xml:space="preserve"> PAGEREF _Toc302111995 \h </w:instrText>
        </w:r>
        <w:r>
          <w:rPr>
            <w:noProof/>
          </w:rPr>
        </w:r>
      </w:ins>
      <w:r>
        <w:rPr>
          <w:noProof/>
        </w:rPr>
        <w:fldChar w:fldCharType="separate"/>
      </w:r>
      <w:ins w:id="108" w:author="Gerard" w:date="2015-08-25T08:50:00Z">
        <w:r>
          <w:rPr>
            <w:noProof/>
          </w:rPr>
          <w:t>29</w:t>
        </w:r>
        <w:r>
          <w:rPr>
            <w:noProof/>
          </w:rPr>
          <w:fldChar w:fldCharType="end"/>
        </w:r>
      </w:ins>
    </w:p>
    <w:p w14:paraId="46AD0320" w14:textId="77777777" w:rsidR="009F25FF" w:rsidRDefault="009F25FF">
      <w:pPr>
        <w:pStyle w:val="TOC2"/>
        <w:tabs>
          <w:tab w:val="right" w:leader="dot" w:pos="9350"/>
        </w:tabs>
        <w:rPr>
          <w:ins w:id="109" w:author="Gerard" w:date="2015-08-25T08:50:00Z"/>
          <w:rFonts w:asciiTheme="minorHAnsi" w:eastAsiaTheme="minorEastAsia" w:hAnsiTheme="minorHAnsi" w:cstheme="minorBidi"/>
          <w:noProof/>
          <w:lang w:eastAsia="ja-JP"/>
        </w:rPr>
      </w:pPr>
      <w:ins w:id="110" w:author="Gerard" w:date="2015-08-25T08:50:00Z">
        <w:r>
          <w:rPr>
            <w:noProof/>
          </w:rPr>
          <w:t>2.9. Equilibrium Swelling</w:t>
        </w:r>
        <w:r>
          <w:rPr>
            <w:noProof/>
          </w:rPr>
          <w:tab/>
        </w:r>
        <w:r>
          <w:rPr>
            <w:noProof/>
          </w:rPr>
          <w:fldChar w:fldCharType="begin"/>
        </w:r>
        <w:r>
          <w:rPr>
            <w:noProof/>
          </w:rPr>
          <w:instrText xml:space="preserve"> PAGEREF _Toc302111996 \h </w:instrText>
        </w:r>
        <w:r>
          <w:rPr>
            <w:noProof/>
          </w:rPr>
        </w:r>
      </w:ins>
      <w:r>
        <w:rPr>
          <w:noProof/>
        </w:rPr>
        <w:fldChar w:fldCharType="separate"/>
      </w:r>
      <w:ins w:id="111" w:author="Gerard" w:date="2015-08-25T08:50:00Z">
        <w:r>
          <w:rPr>
            <w:noProof/>
          </w:rPr>
          <w:t>32</w:t>
        </w:r>
        <w:r>
          <w:rPr>
            <w:noProof/>
          </w:rPr>
          <w:fldChar w:fldCharType="end"/>
        </w:r>
      </w:ins>
    </w:p>
    <w:p w14:paraId="765DBE2F" w14:textId="77777777" w:rsidR="009F25FF" w:rsidRDefault="009F25FF">
      <w:pPr>
        <w:pStyle w:val="TOC3"/>
        <w:tabs>
          <w:tab w:val="right" w:leader="dot" w:pos="9350"/>
        </w:tabs>
        <w:rPr>
          <w:ins w:id="112" w:author="Gerard" w:date="2015-08-25T08:50:00Z"/>
          <w:rFonts w:asciiTheme="minorHAnsi" w:eastAsiaTheme="minorEastAsia" w:hAnsiTheme="minorHAnsi" w:cstheme="minorBidi"/>
          <w:noProof/>
          <w:lang w:eastAsia="ja-JP"/>
        </w:rPr>
      </w:pPr>
      <w:ins w:id="113" w:author="Gerard" w:date="2015-08-25T08:50:00Z">
        <w:r>
          <w:rPr>
            <w:noProof/>
          </w:rPr>
          <w:t>2.9.1. Perfect Osmometer</w:t>
        </w:r>
        <w:r>
          <w:rPr>
            <w:noProof/>
          </w:rPr>
          <w:tab/>
        </w:r>
        <w:r>
          <w:rPr>
            <w:noProof/>
          </w:rPr>
          <w:fldChar w:fldCharType="begin"/>
        </w:r>
        <w:r>
          <w:rPr>
            <w:noProof/>
          </w:rPr>
          <w:instrText xml:space="preserve"> PAGEREF _Toc302111997 \h </w:instrText>
        </w:r>
        <w:r>
          <w:rPr>
            <w:noProof/>
          </w:rPr>
        </w:r>
      </w:ins>
      <w:r>
        <w:rPr>
          <w:noProof/>
        </w:rPr>
        <w:fldChar w:fldCharType="separate"/>
      </w:r>
      <w:ins w:id="114" w:author="Gerard" w:date="2015-08-25T08:50:00Z">
        <w:r>
          <w:rPr>
            <w:noProof/>
          </w:rPr>
          <w:t>33</w:t>
        </w:r>
        <w:r>
          <w:rPr>
            <w:noProof/>
          </w:rPr>
          <w:fldChar w:fldCharType="end"/>
        </w:r>
      </w:ins>
    </w:p>
    <w:p w14:paraId="05560FEF" w14:textId="77777777" w:rsidR="009F25FF" w:rsidRDefault="009F25FF">
      <w:pPr>
        <w:pStyle w:val="TOC3"/>
        <w:tabs>
          <w:tab w:val="right" w:leader="dot" w:pos="9350"/>
        </w:tabs>
        <w:rPr>
          <w:ins w:id="115" w:author="Gerard" w:date="2015-08-25T08:50:00Z"/>
          <w:rFonts w:asciiTheme="minorHAnsi" w:eastAsiaTheme="minorEastAsia" w:hAnsiTheme="minorHAnsi" w:cstheme="minorBidi"/>
          <w:noProof/>
          <w:lang w:eastAsia="ja-JP"/>
        </w:rPr>
      </w:pPr>
      <w:ins w:id="116" w:author="Gerard" w:date="2015-08-25T08:50:00Z">
        <w:r>
          <w:rPr>
            <w:noProof/>
          </w:rPr>
          <w:t>2.9.2. Cell Growth</w:t>
        </w:r>
        <w:r>
          <w:rPr>
            <w:noProof/>
          </w:rPr>
          <w:tab/>
        </w:r>
        <w:r>
          <w:rPr>
            <w:noProof/>
          </w:rPr>
          <w:fldChar w:fldCharType="begin"/>
        </w:r>
        <w:r>
          <w:rPr>
            <w:noProof/>
          </w:rPr>
          <w:instrText xml:space="preserve"> PAGEREF _Toc302111998 \h </w:instrText>
        </w:r>
        <w:r>
          <w:rPr>
            <w:noProof/>
          </w:rPr>
        </w:r>
      </w:ins>
      <w:r>
        <w:rPr>
          <w:noProof/>
        </w:rPr>
        <w:fldChar w:fldCharType="separate"/>
      </w:r>
      <w:ins w:id="117" w:author="Gerard" w:date="2015-08-25T08:50:00Z">
        <w:r>
          <w:rPr>
            <w:noProof/>
          </w:rPr>
          <w:t>33</w:t>
        </w:r>
        <w:r>
          <w:rPr>
            <w:noProof/>
          </w:rPr>
          <w:fldChar w:fldCharType="end"/>
        </w:r>
      </w:ins>
    </w:p>
    <w:p w14:paraId="51ADE4DE" w14:textId="77777777" w:rsidR="009F25FF" w:rsidRDefault="009F25FF">
      <w:pPr>
        <w:pStyle w:val="TOC3"/>
        <w:tabs>
          <w:tab w:val="right" w:leader="dot" w:pos="9350"/>
        </w:tabs>
        <w:rPr>
          <w:ins w:id="118" w:author="Gerard" w:date="2015-08-25T08:50:00Z"/>
          <w:rFonts w:asciiTheme="minorHAnsi" w:eastAsiaTheme="minorEastAsia" w:hAnsiTheme="minorHAnsi" w:cstheme="minorBidi"/>
          <w:noProof/>
          <w:lang w:eastAsia="ja-JP"/>
        </w:rPr>
      </w:pPr>
      <w:ins w:id="119" w:author="Gerard" w:date="2015-08-25T08:50:00Z">
        <w:r>
          <w:rPr>
            <w:noProof/>
          </w:rPr>
          <w:t>2.9.3. Donnan Equilibrium Swelling</w:t>
        </w:r>
        <w:r>
          <w:rPr>
            <w:noProof/>
          </w:rPr>
          <w:tab/>
        </w:r>
        <w:r>
          <w:rPr>
            <w:noProof/>
          </w:rPr>
          <w:fldChar w:fldCharType="begin"/>
        </w:r>
        <w:r>
          <w:rPr>
            <w:noProof/>
          </w:rPr>
          <w:instrText xml:space="preserve"> PAGEREF _Toc302111999 \h </w:instrText>
        </w:r>
        <w:r>
          <w:rPr>
            <w:noProof/>
          </w:rPr>
        </w:r>
      </w:ins>
      <w:r>
        <w:rPr>
          <w:noProof/>
        </w:rPr>
        <w:fldChar w:fldCharType="separate"/>
      </w:r>
      <w:ins w:id="120" w:author="Gerard" w:date="2015-08-25T08:50:00Z">
        <w:r>
          <w:rPr>
            <w:noProof/>
          </w:rPr>
          <w:t>34</w:t>
        </w:r>
        <w:r>
          <w:rPr>
            <w:noProof/>
          </w:rPr>
          <w:fldChar w:fldCharType="end"/>
        </w:r>
      </w:ins>
    </w:p>
    <w:p w14:paraId="1731F676" w14:textId="77777777" w:rsidR="009F25FF" w:rsidRDefault="009F25FF">
      <w:pPr>
        <w:pStyle w:val="TOC2"/>
        <w:tabs>
          <w:tab w:val="right" w:leader="dot" w:pos="9350"/>
        </w:tabs>
        <w:rPr>
          <w:ins w:id="121" w:author="Gerard" w:date="2015-08-25T08:50:00Z"/>
          <w:rFonts w:asciiTheme="minorHAnsi" w:eastAsiaTheme="minorEastAsia" w:hAnsiTheme="minorHAnsi" w:cstheme="minorBidi"/>
          <w:noProof/>
          <w:lang w:eastAsia="ja-JP"/>
        </w:rPr>
      </w:pPr>
      <w:ins w:id="122" w:author="Gerard" w:date="2015-08-25T08:50:00Z">
        <w:r>
          <w:rPr>
            <w:noProof/>
          </w:rPr>
          <w:t>2.10. Chemical Reactions</w:t>
        </w:r>
        <w:r>
          <w:rPr>
            <w:noProof/>
          </w:rPr>
          <w:tab/>
        </w:r>
        <w:r>
          <w:rPr>
            <w:noProof/>
          </w:rPr>
          <w:fldChar w:fldCharType="begin"/>
        </w:r>
        <w:r>
          <w:rPr>
            <w:noProof/>
          </w:rPr>
          <w:instrText xml:space="preserve"> PAGEREF _Toc302112000 \h </w:instrText>
        </w:r>
        <w:r>
          <w:rPr>
            <w:noProof/>
          </w:rPr>
        </w:r>
      </w:ins>
      <w:r>
        <w:rPr>
          <w:noProof/>
        </w:rPr>
        <w:fldChar w:fldCharType="separate"/>
      </w:r>
      <w:ins w:id="123" w:author="Gerard" w:date="2015-08-25T08:50:00Z">
        <w:r>
          <w:rPr>
            <w:noProof/>
          </w:rPr>
          <w:t>36</w:t>
        </w:r>
        <w:r>
          <w:rPr>
            <w:noProof/>
          </w:rPr>
          <w:fldChar w:fldCharType="end"/>
        </w:r>
      </w:ins>
    </w:p>
    <w:p w14:paraId="72C8D03A" w14:textId="77777777" w:rsidR="009F25FF" w:rsidRDefault="009F25FF">
      <w:pPr>
        <w:pStyle w:val="TOC3"/>
        <w:tabs>
          <w:tab w:val="right" w:leader="dot" w:pos="9350"/>
        </w:tabs>
        <w:rPr>
          <w:ins w:id="124" w:author="Gerard" w:date="2015-08-25T08:50:00Z"/>
          <w:rFonts w:asciiTheme="minorHAnsi" w:eastAsiaTheme="minorEastAsia" w:hAnsiTheme="minorHAnsi" w:cstheme="minorBidi"/>
          <w:noProof/>
          <w:lang w:eastAsia="ja-JP"/>
        </w:rPr>
      </w:pPr>
      <w:ins w:id="125" w:author="Gerard" w:date="2015-08-25T08:50:00Z">
        <w:r>
          <w:rPr>
            <w:noProof/>
          </w:rPr>
          <w:t>2.10.1. Solid Matrix and Solid-Bound Molecular Constituents</w:t>
        </w:r>
        <w:r>
          <w:rPr>
            <w:noProof/>
          </w:rPr>
          <w:tab/>
        </w:r>
        <w:r>
          <w:rPr>
            <w:noProof/>
          </w:rPr>
          <w:fldChar w:fldCharType="begin"/>
        </w:r>
        <w:r>
          <w:rPr>
            <w:noProof/>
          </w:rPr>
          <w:instrText xml:space="preserve"> PAGEREF _Toc302112001 \h </w:instrText>
        </w:r>
        <w:r>
          <w:rPr>
            <w:noProof/>
          </w:rPr>
        </w:r>
      </w:ins>
      <w:r>
        <w:rPr>
          <w:noProof/>
        </w:rPr>
        <w:fldChar w:fldCharType="separate"/>
      </w:r>
      <w:ins w:id="126" w:author="Gerard" w:date="2015-08-25T08:50:00Z">
        <w:r>
          <w:rPr>
            <w:noProof/>
          </w:rPr>
          <w:t>36</w:t>
        </w:r>
        <w:r>
          <w:rPr>
            <w:noProof/>
          </w:rPr>
          <w:fldChar w:fldCharType="end"/>
        </w:r>
      </w:ins>
    </w:p>
    <w:p w14:paraId="1CE9263A" w14:textId="77777777" w:rsidR="009F25FF" w:rsidRDefault="009F25FF">
      <w:pPr>
        <w:pStyle w:val="TOC3"/>
        <w:tabs>
          <w:tab w:val="right" w:leader="dot" w:pos="9350"/>
        </w:tabs>
        <w:rPr>
          <w:ins w:id="127" w:author="Gerard" w:date="2015-08-25T08:50:00Z"/>
          <w:rFonts w:asciiTheme="minorHAnsi" w:eastAsiaTheme="minorEastAsia" w:hAnsiTheme="minorHAnsi" w:cstheme="minorBidi"/>
          <w:noProof/>
          <w:lang w:eastAsia="ja-JP"/>
        </w:rPr>
      </w:pPr>
      <w:ins w:id="128" w:author="Gerard" w:date="2015-08-25T08:50:00Z">
        <w:r>
          <w:rPr>
            <w:noProof/>
          </w:rPr>
          <w:t>2.10.2. Solutes</w:t>
        </w:r>
        <w:r>
          <w:rPr>
            <w:noProof/>
          </w:rPr>
          <w:tab/>
        </w:r>
        <w:r>
          <w:rPr>
            <w:noProof/>
          </w:rPr>
          <w:fldChar w:fldCharType="begin"/>
        </w:r>
        <w:r>
          <w:rPr>
            <w:noProof/>
          </w:rPr>
          <w:instrText xml:space="preserve"> PAGEREF _Toc302112002 \h </w:instrText>
        </w:r>
        <w:r>
          <w:rPr>
            <w:noProof/>
          </w:rPr>
        </w:r>
      </w:ins>
      <w:r>
        <w:rPr>
          <w:noProof/>
        </w:rPr>
        <w:fldChar w:fldCharType="separate"/>
      </w:r>
      <w:ins w:id="129" w:author="Gerard" w:date="2015-08-25T08:50:00Z">
        <w:r>
          <w:rPr>
            <w:noProof/>
          </w:rPr>
          <w:t>37</w:t>
        </w:r>
        <w:r>
          <w:rPr>
            <w:noProof/>
          </w:rPr>
          <w:fldChar w:fldCharType="end"/>
        </w:r>
      </w:ins>
    </w:p>
    <w:p w14:paraId="376C3AF0" w14:textId="77777777" w:rsidR="009F25FF" w:rsidRDefault="009F25FF">
      <w:pPr>
        <w:pStyle w:val="TOC3"/>
        <w:tabs>
          <w:tab w:val="right" w:leader="dot" w:pos="9350"/>
        </w:tabs>
        <w:rPr>
          <w:ins w:id="130" w:author="Gerard" w:date="2015-08-25T08:50:00Z"/>
          <w:rFonts w:asciiTheme="minorHAnsi" w:eastAsiaTheme="minorEastAsia" w:hAnsiTheme="minorHAnsi" w:cstheme="minorBidi"/>
          <w:noProof/>
          <w:lang w:eastAsia="ja-JP"/>
        </w:rPr>
      </w:pPr>
      <w:ins w:id="131" w:author="Gerard" w:date="2015-08-25T08:50:00Z">
        <w:r>
          <w:rPr>
            <w:noProof/>
          </w:rPr>
          <w:t>2.10.3. Mixture with Negligible Solute Volume Fraction</w:t>
        </w:r>
        <w:r>
          <w:rPr>
            <w:noProof/>
          </w:rPr>
          <w:tab/>
        </w:r>
        <w:r>
          <w:rPr>
            <w:noProof/>
          </w:rPr>
          <w:fldChar w:fldCharType="begin"/>
        </w:r>
        <w:r>
          <w:rPr>
            <w:noProof/>
          </w:rPr>
          <w:instrText xml:space="preserve"> PAGEREF _Toc302112003 \h </w:instrText>
        </w:r>
        <w:r>
          <w:rPr>
            <w:noProof/>
          </w:rPr>
        </w:r>
      </w:ins>
      <w:r>
        <w:rPr>
          <w:noProof/>
        </w:rPr>
        <w:fldChar w:fldCharType="separate"/>
      </w:r>
      <w:ins w:id="132" w:author="Gerard" w:date="2015-08-25T08:50:00Z">
        <w:r>
          <w:rPr>
            <w:noProof/>
          </w:rPr>
          <w:t>38</w:t>
        </w:r>
        <w:r>
          <w:rPr>
            <w:noProof/>
          </w:rPr>
          <w:fldChar w:fldCharType="end"/>
        </w:r>
      </w:ins>
    </w:p>
    <w:p w14:paraId="4E1DE80C" w14:textId="77777777" w:rsidR="009F25FF" w:rsidRDefault="009F25FF">
      <w:pPr>
        <w:pStyle w:val="TOC3"/>
        <w:tabs>
          <w:tab w:val="right" w:leader="dot" w:pos="9350"/>
        </w:tabs>
        <w:rPr>
          <w:ins w:id="133" w:author="Gerard" w:date="2015-08-25T08:50:00Z"/>
          <w:rFonts w:asciiTheme="minorHAnsi" w:eastAsiaTheme="minorEastAsia" w:hAnsiTheme="minorHAnsi" w:cstheme="minorBidi"/>
          <w:noProof/>
          <w:lang w:eastAsia="ja-JP"/>
        </w:rPr>
      </w:pPr>
      <w:ins w:id="134" w:author="Gerard" w:date="2015-08-25T08:50:00Z">
        <w:r>
          <w:rPr>
            <w:noProof/>
          </w:rPr>
          <w:t>2.10.4. Chemical Kinetics</w:t>
        </w:r>
        <w:r>
          <w:rPr>
            <w:noProof/>
          </w:rPr>
          <w:tab/>
        </w:r>
        <w:r>
          <w:rPr>
            <w:noProof/>
          </w:rPr>
          <w:fldChar w:fldCharType="begin"/>
        </w:r>
        <w:r>
          <w:rPr>
            <w:noProof/>
          </w:rPr>
          <w:instrText xml:space="preserve"> PAGEREF _Toc302112004 \h </w:instrText>
        </w:r>
        <w:r>
          <w:rPr>
            <w:noProof/>
          </w:rPr>
        </w:r>
      </w:ins>
      <w:r>
        <w:rPr>
          <w:noProof/>
        </w:rPr>
        <w:fldChar w:fldCharType="separate"/>
      </w:r>
      <w:ins w:id="135" w:author="Gerard" w:date="2015-08-25T08:50:00Z">
        <w:r>
          <w:rPr>
            <w:noProof/>
          </w:rPr>
          <w:t>38</w:t>
        </w:r>
        <w:r>
          <w:rPr>
            <w:noProof/>
          </w:rPr>
          <w:fldChar w:fldCharType="end"/>
        </w:r>
      </w:ins>
    </w:p>
    <w:p w14:paraId="6C5BEC8C" w14:textId="77777777" w:rsidR="009F25FF" w:rsidRDefault="009F25FF">
      <w:pPr>
        <w:pStyle w:val="TOC1"/>
        <w:rPr>
          <w:ins w:id="136" w:author="Gerard" w:date="2015-08-25T08:50:00Z"/>
          <w:rFonts w:asciiTheme="minorHAnsi" w:eastAsiaTheme="minorEastAsia" w:hAnsiTheme="minorHAnsi" w:cstheme="minorBidi"/>
          <w:b w:val="0"/>
          <w:lang w:eastAsia="ja-JP"/>
        </w:rPr>
      </w:pPr>
      <w:ins w:id="137" w:author="Gerard" w:date="2015-08-25T08:50:00Z">
        <w:r>
          <w:t>Chapter 3. The Nonlinear FE Method</w:t>
        </w:r>
        <w:r>
          <w:tab/>
        </w:r>
        <w:r>
          <w:fldChar w:fldCharType="begin"/>
        </w:r>
        <w:r>
          <w:instrText xml:space="preserve"> PAGEREF _Toc302112005 \h </w:instrText>
        </w:r>
      </w:ins>
      <w:r>
        <w:fldChar w:fldCharType="separate"/>
      </w:r>
      <w:ins w:id="138" w:author="Gerard" w:date="2015-08-25T08:50:00Z">
        <w:r>
          <w:t>40</w:t>
        </w:r>
        <w:r>
          <w:fldChar w:fldCharType="end"/>
        </w:r>
      </w:ins>
    </w:p>
    <w:p w14:paraId="1D8EAF0C" w14:textId="77777777" w:rsidR="009F25FF" w:rsidRDefault="009F25FF">
      <w:pPr>
        <w:pStyle w:val="TOC2"/>
        <w:tabs>
          <w:tab w:val="right" w:leader="dot" w:pos="9350"/>
        </w:tabs>
        <w:rPr>
          <w:ins w:id="139" w:author="Gerard" w:date="2015-08-25T08:50:00Z"/>
          <w:rFonts w:asciiTheme="minorHAnsi" w:eastAsiaTheme="minorEastAsia" w:hAnsiTheme="minorHAnsi" w:cstheme="minorBidi"/>
          <w:noProof/>
          <w:lang w:eastAsia="ja-JP"/>
        </w:rPr>
      </w:pPr>
      <w:ins w:id="140" w:author="Gerard" w:date="2015-08-25T08:50:00Z">
        <w:r>
          <w:rPr>
            <w:noProof/>
          </w:rPr>
          <w:t>3.1. Weak formulation for Solid Materials</w:t>
        </w:r>
        <w:r>
          <w:rPr>
            <w:noProof/>
          </w:rPr>
          <w:tab/>
        </w:r>
        <w:r>
          <w:rPr>
            <w:noProof/>
          </w:rPr>
          <w:fldChar w:fldCharType="begin"/>
        </w:r>
        <w:r>
          <w:rPr>
            <w:noProof/>
          </w:rPr>
          <w:instrText xml:space="preserve"> PAGEREF _Toc302112006 \h </w:instrText>
        </w:r>
        <w:r>
          <w:rPr>
            <w:noProof/>
          </w:rPr>
        </w:r>
      </w:ins>
      <w:r>
        <w:rPr>
          <w:noProof/>
        </w:rPr>
        <w:fldChar w:fldCharType="separate"/>
      </w:r>
      <w:ins w:id="141" w:author="Gerard" w:date="2015-08-25T08:50:00Z">
        <w:r>
          <w:rPr>
            <w:noProof/>
          </w:rPr>
          <w:t>40</w:t>
        </w:r>
        <w:r>
          <w:rPr>
            <w:noProof/>
          </w:rPr>
          <w:fldChar w:fldCharType="end"/>
        </w:r>
      </w:ins>
    </w:p>
    <w:p w14:paraId="05DE2053" w14:textId="77777777" w:rsidR="009F25FF" w:rsidRDefault="009F25FF">
      <w:pPr>
        <w:pStyle w:val="TOC3"/>
        <w:tabs>
          <w:tab w:val="right" w:leader="dot" w:pos="9350"/>
        </w:tabs>
        <w:rPr>
          <w:ins w:id="142" w:author="Gerard" w:date="2015-08-25T08:50:00Z"/>
          <w:rFonts w:asciiTheme="minorHAnsi" w:eastAsiaTheme="minorEastAsia" w:hAnsiTheme="minorHAnsi" w:cstheme="minorBidi"/>
          <w:noProof/>
          <w:lang w:eastAsia="ja-JP"/>
        </w:rPr>
      </w:pPr>
      <w:ins w:id="143" w:author="Gerard" w:date="2015-08-25T08:50:00Z">
        <w:r>
          <w:rPr>
            <w:noProof/>
          </w:rPr>
          <w:t>3.1.1. Linearization</w:t>
        </w:r>
        <w:r>
          <w:rPr>
            <w:noProof/>
          </w:rPr>
          <w:tab/>
        </w:r>
        <w:r>
          <w:rPr>
            <w:noProof/>
          </w:rPr>
          <w:fldChar w:fldCharType="begin"/>
        </w:r>
        <w:r>
          <w:rPr>
            <w:noProof/>
          </w:rPr>
          <w:instrText xml:space="preserve"> PAGEREF _Toc302112007 \h </w:instrText>
        </w:r>
        <w:r>
          <w:rPr>
            <w:noProof/>
          </w:rPr>
        </w:r>
      </w:ins>
      <w:r>
        <w:rPr>
          <w:noProof/>
        </w:rPr>
        <w:fldChar w:fldCharType="separate"/>
      </w:r>
      <w:ins w:id="144" w:author="Gerard" w:date="2015-08-25T08:50:00Z">
        <w:r>
          <w:rPr>
            <w:noProof/>
          </w:rPr>
          <w:t>40</w:t>
        </w:r>
        <w:r>
          <w:rPr>
            <w:noProof/>
          </w:rPr>
          <w:fldChar w:fldCharType="end"/>
        </w:r>
      </w:ins>
    </w:p>
    <w:p w14:paraId="358AD623" w14:textId="77777777" w:rsidR="009F25FF" w:rsidRDefault="009F25FF">
      <w:pPr>
        <w:pStyle w:val="TOC3"/>
        <w:tabs>
          <w:tab w:val="right" w:leader="dot" w:pos="9350"/>
        </w:tabs>
        <w:rPr>
          <w:ins w:id="145" w:author="Gerard" w:date="2015-08-25T08:50:00Z"/>
          <w:rFonts w:asciiTheme="minorHAnsi" w:eastAsiaTheme="minorEastAsia" w:hAnsiTheme="minorHAnsi" w:cstheme="minorBidi"/>
          <w:noProof/>
          <w:lang w:eastAsia="ja-JP"/>
        </w:rPr>
      </w:pPr>
      <w:ins w:id="146" w:author="Gerard" w:date="2015-08-25T08:50:00Z">
        <w:r>
          <w:rPr>
            <w:noProof/>
          </w:rPr>
          <w:t>3.1.2. Discretization</w:t>
        </w:r>
        <w:r>
          <w:rPr>
            <w:noProof/>
          </w:rPr>
          <w:tab/>
        </w:r>
        <w:r>
          <w:rPr>
            <w:noProof/>
          </w:rPr>
          <w:fldChar w:fldCharType="begin"/>
        </w:r>
        <w:r>
          <w:rPr>
            <w:noProof/>
          </w:rPr>
          <w:instrText xml:space="preserve"> PAGEREF _Toc302112008 \h </w:instrText>
        </w:r>
        <w:r>
          <w:rPr>
            <w:noProof/>
          </w:rPr>
        </w:r>
      </w:ins>
      <w:r>
        <w:rPr>
          <w:noProof/>
        </w:rPr>
        <w:fldChar w:fldCharType="separate"/>
      </w:r>
      <w:ins w:id="147" w:author="Gerard" w:date="2015-08-25T08:50:00Z">
        <w:r>
          <w:rPr>
            <w:noProof/>
          </w:rPr>
          <w:t>41</w:t>
        </w:r>
        <w:r>
          <w:rPr>
            <w:noProof/>
          </w:rPr>
          <w:fldChar w:fldCharType="end"/>
        </w:r>
      </w:ins>
    </w:p>
    <w:p w14:paraId="2A45C938" w14:textId="77777777" w:rsidR="009F25FF" w:rsidRDefault="009F25FF">
      <w:pPr>
        <w:pStyle w:val="TOC2"/>
        <w:tabs>
          <w:tab w:val="right" w:leader="dot" w:pos="9350"/>
        </w:tabs>
        <w:rPr>
          <w:ins w:id="148" w:author="Gerard" w:date="2015-08-25T08:50:00Z"/>
          <w:rFonts w:asciiTheme="minorHAnsi" w:eastAsiaTheme="minorEastAsia" w:hAnsiTheme="minorHAnsi" w:cstheme="minorBidi"/>
          <w:noProof/>
          <w:lang w:eastAsia="ja-JP"/>
        </w:rPr>
      </w:pPr>
      <w:ins w:id="149" w:author="Gerard" w:date="2015-08-25T08:50:00Z">
        <w:r>
          <w:rPr>
            <w:noProof/>
          </w:rPr>
          <w:t>3.2. Weak formulation for biphasic materials</w:t>
        </w:r>
        <w:r>
          <w:rPr>
            <w:noProof/>
          </w:rPr>
          <w:tab/>
        </w:r>
        <w:r>
          <w:rPr>
            <w:noProof/>
          </w:rPr>
          <w:fldChar w:fldCharType="begin"/>
        </w:r>
        <w:r>
          <w:rPr>
            <w:noProof/>
          </w:rPr>
          <w:instrText xml:space="preserve"> PAGEREF _Toc302112009 \h </w:instrText>
        </w:r>
        <w:r>
          <w:rPr>
            <w:noProof/>
          </w:rPr>
        </w:r>
      </w:ins>
      <w:r>
        <w:rPr>
          <w:noProof/>
        </w:rPr>
        <w:fldChar w:fldCharType="separate"/>
      </w:r>
      <w:ins w:id="150" w:author="Gerard" w:date="2015-08-25T08:50:00Z">
        <w:r>
          <w:rPr>
            <w:noProof/>
          </w:rPr>
          <w:t>44</w:t>
        </w:r>
        <w:r>
          <w:rPr>
            <w:noProof/>
          </w:rPr>
          <w:fldChar w:fldCharType="end"/>
        </w:r>
      </w:ins>
    </w:p>
    <w:p w14:paraId="52452E47" w14:textId="77777777" w:rsidR="009F25FF" w:rsidRDefault="009F25FF">
      <w:pPr>
        <w:pStyle w:val="TOC3"/>
        <w:tabs>
          <w:tab w:val="right" w:leader="dot" w:pos="9350"/>
        </w:tabs>
        <w:rPr>
          <w:ins w:id="151" w:author="Gerard" w:date="2015-08-25T08:50:00Z"/>
          <w:rFonts w:asciiTheme="minorHAnsi" w:eastAsiaTheme="minorEastAsia" w:hAnsiTheme="minorHAnsi" w:cstheme="minorBidi"/>
          <w:noProof/>
          <w:lang w:eastAsia="ja-JP"/>
        </w:rPr>
      </w:pPr>
      <w:ins w:id="152" w:author="Gerard" w:date="2015-08-25T08:50:00Z">
        <w:r>
          <w:rPr>
            <w:noProof/>
          </w:rPr>
          <w:t>3.2.1. Linearization</w:t>
        </w:r>
        <w:r>
          <w:rPr>
            <w:noProof/>
          </w:rPr>
          <w:tab/>
        </w:r>
        <w:r>
          <w:rPr>
            <w:noProof/>
          </w:rPr>
          <w:fldChar w:fldCharType="begin"/>
        </w:r>
        <w:r>
          <w:rPr>
            <w:noProof/>
          </w:rPr>
          <w:instrText xml:space="preserve"> PAGEREF _Toc302112010 \h </w:instrText>
        </w:r>
        <w:r>
          <w:rPr>
            <w:noProof/>
          </w:rPr>
        </w:r>
      </w:ins>
      <w:r>
        <w:rPr>
          <w:noProof/>
        </w:rPr>
        <w:fldChar w:fldCharType="separate"/>
      </w:r>
      <w:ins w:id="153" w:author="Gerard" w:date="2015-08-25T08:50:00Z">
        <w:r>
          <w:rPr>
            <w:noProof/>
          </w:rPr>
          <w:t>44</w:t>
        </w:r>
        <w:r>
          <w:rPr>
            <w:noProof/>
          </w:rPr>
          <w:fldChar w:fldCharType="end"/>
        </w:r>
      </w:ins>
    </w:p>
    <w:p w14:paraId="430D37D4" w14:textId="77777777" w:rsidR="009F25FF" w:rsidRDefault="009F25FF">
      <w:pPr>
        <w:pStyle w:val="TOC3"/>
        <w:tabs>
          <w:tab w:val="right" w:leader="dot" w:pos="9350"/>
        </w:tabs>
        <w:rPr>
          <w:ins w:id="154" w:author="Gerard" w:date="2015-08-25T08:50:00Z"/>
          <w:rFonts w:asciiTheme="minorHAnsi" w:eastAsiaTheme="minorEastAsia" w:hAnsiTheme="minorHAnsi" w:cstheme="minorBidi"/>
          <w:noProof/>
          <w:lang w:eastAsia="ja-JP"/>
        </w:rPr>
      </w:pPr>
      <w:ins w:id="155" w:author="Gerard" w:date="2015-08-25T08:50:00Z">
        <w:r>
          <w:rPr>
            <w:noProof/>
          </w:rPr>
          <w:t>3.2.2. Discretization</w:t>
        </w:r>
        <w:r>
          <w:rPr>
            <w:noProof/>
          </w:rPr>
          <w:tab/>
        </w:r>
        <w:r>
          <w:rPr>
            <w:noProof/>
          </w:rPr>
          <w:fldChar w:fldCharType="begin"/>
        </w:r>
        <w:r>
          <w:rPr>
            <w:noProof/>
          </w:rPr>
          <w:instrText xml:space="preserve"> PAGEREF _Toc302112011 \h </w:instrText>
        </w:r>
        <w:r>
          <w:rPr>
            <w:noProof/>
          </w:rPr>
        </w:r>
      </w:ins>
      <w:r>
        <w:rPr>
          <w:noProof/>
        </w:rPr>
        <w:fldChar w:fldCharType="separate"/>
      </w:r>
      <w:ins w:id="156" w:author="Gerard" w:date="2015-08-25T08:50:00Z">
        <w:r>
          <w:rPr>
            <w:noProof/>
          </w:rPr>
          <w:t>46</w:t>
        </w:r>
        <w:r>
          <w:rPr>
            <w:noProof/>
          </w:rPr>
          <w:fldChar w:fldCharType="end"/>
        </w:r>
      </w:ins>
    </w:p>
    <w:p w14:paraId="6D239847" w14:textId="77777777" w:rsidR="009F25FF" w:rsidRDefault="009F25FF">
      <w:pPr>
        <w:pStyle w:val="TOC2"/>
        <w:tabs>
          <w:tab w:val="right" w:leader="dot" w:pos="9350"/>
        </w:tabs>
        <w:rPr>
          <w:ins w:id="157" w:author="Gerard" w:date="2015-08-25T08:50:00Z"/>
          <w:rFonts w:asciiTheme="minorHAnsi" w:eastAsiaTheme="minorEastAsia" w:hAnsiTheme="minorHAnsi" w:cstheme="minorBidi"/>
          <w:noProof/>
          <w:lang w:eastAsia="ja-JP"/>
        </w:rPr>
      </w:pPr>
      <w:ins w:id="158" w:author="Gerard" w:date="2015-08-25T08:50:00Z">
        <w:r>
          <w:rPr>
            <w:noProof/>
          </w:rPr>
          <w:t>3.3. Weak Formulation for Biphasic-Solute Materials</w:t>
        </w:r>
        <w:r>
          <w:rPr>
            <w:noProof/>
          </w:rPr>
          <w:tab/>
        </w:r>
        <w:r>
          <w:rPr>
            <w:noProof/>
          </w:rPr>
          <w:fldChar w:fldCharType="begin"/>
        </w:r>
        <w:r>
          <w:rPr>
            <w:noProof/>
          </w:rPr>
          <w:instrText xml:space="preserve"> PAGEREF _Toc302112012 \h </w:instrText>
        </w:r>
        <w:r>
          <w:rPr>
            <w:noProof/>
          </w:rPr>
        </w:r>
      </w:ins>
      <w:r>
        <w:rPr>
          <w:noProof/>
        </w:rPr>
        <w:fldChar w:fldCharType="separate"/>
      </w:r>
      <w:ins w:id="159" w:author="Gerard" w:date="2015-08-25T08:50:00Z">
        <w:r>
          <w:rPr>
            <w:noProof/>
          </w:rPr>
          <w:t>48</w:t>
        </w:r>
        <w:r>
          <w:rPr>
            <w:noProof/>
          </w:rPr>
          <w:fldChar w:fldCharType="end"/>
        </w:r>
      </w:ins>
    </w:p>
    <w:p w14:paraId="0995DAF3" w14:textId="77777777" w:rsidR="009F25FF" w:rsidRDefault="009F25FF">
      <w:pPr>
        <w:pStyle w:val="TOC3"/>
        <w:tabs>
          <w:tab w:val="right" w:leader="dot" w:pos="9350"/>
        </w:tabs>
        <w:rPr>
          <w:ins w:id="160" w:author="Gerard" w:date="2015-08-25T08:50:00Z"/>
          <w:rFonts w:asciiTheme="minorHAnsi" w:eastAsiaTheme="minorEastAsia" w:hAnsiTheme="minorHAnsi" w:cstheme="minorBidi"/>
          <w:noProof/>
          <w:lang w:eastAsia="ja-JP"/>
        </w:rPr>
      </w:pPr>
      <w:ins w:id="161" w:author="Gerard" w:date="2015-08-25T08:50:00Z">
        <w:r>
          <w:rPr>
            <w:noProof/>
          </w:rPr>
          <w:t>3.3.1. Linearization of Internal Virtual Work</w:t>
        </w:r>
        <w:r>
          <w:rPr>
            <w:noProof/>
          </w:rPr>
          <w:tab/>
        </w:r>
        <w:r>
          <w:rPr>
            <w:noProof/>
          </w:rPr>
          <w:fldChar w:fldCharType="begin"/>
        </w:r>
        <w:r>
          <w:rPr>
            <w:noProof/>
          </w:rPr>
          <w:instrText xml:space="preserve"> PAGEREF _Toc302112013 \h </w:instrText>
        </w:r>
        <w:r>
          <w:rPr>
            <w:noProof/>
          </w:rPr>
        </w:r>
      </w:ins>
      <w:r>
        <w:rPr>
          <w:noProof/>
        </w:rPr>
        <w:fldChar w:fldCharType="separate"/>
      </w:r>
      <w:ins w:id="162" w:author="Gerard" w:date="2015-08-25T08:50:00Z">
        <w:r>
          <w:rPr>
            <w:noProof/>
          </w:rPr>
          <w:t>50</w:t>
        </w:r>
        <w:r>
          <w:rPr>
            <w:noProof/>
          </w:rPr>
          <w:fldChar w:fldCharType="end"/>
        </w:r>
      </w:ins>
    </w:p>
    <w:p w14:paraId="54FD5931" w14:textId="77777777" w:rsidR="009F25FF" w:rsidRDefault="009F25FF">
      <w:pPr>
        <w:pStyle w:val="TOC3"/>
        <w:tabs>
          <w:tab w:val="right" w:leader="dot" w:pos="9350"/>
        </w:tabs>
        <w:rPr>
          <w:ins w:id="163" w:author="Gerard" w:date="2015-08-25T08:50:00Z"/>
          <w:rFonts w:asciiTheme="minorHAnsi" w:eastAsiaTheme="minorEastAsia" w:hAnsiTheme="minorHAnsi" w:cstheme="minorBidi"/>
          <w:noProof/>
          <w:lang w:eastAsia="ja-JP"/>
        </w:rPr>
      </w:pPr>
      <w:ins w:id="164" w:author="Gerard" w:date="2015-08-25T08:50:00Z">
        <w:r>
          <w:rPr>
            <w:noProof/>
          </w:rPr>
          <w:t>3.3.2. Linearization of External Virtual Work</w:t>
        </w:r>
        <w:r>
          <w:rPr>
            <w:noProof/>
          </w:rPr>
          <w:tab/>
        </w:r>
        <w:r>
          <w:rPr>
            <w:noProof/>
          </w:rPr>
          <w:fldChar w:fldCharType="begin"/>
        </w:r>
        <w:r>
          <w:rPr>
            <w:noProof/>
          </w:rPr>
          <w:instrText xml:space="preserve"> PAGEREF _Toc302112014 \h </w:instrText>
        </w:r>
        <w:r>
          <w:rPr>
            <w:noProof/>
          </w:rPr>
        </w:r>
      </w:ins>
      <w:r>
        <w:rPr>
          <w:noProof/>
        </w:rPr>
        <w:fldChar w:fldCharType="separate"/>
      </w:r>
      <w:ins w:id="165" w:author="Gerard" w:date="2015-08-25T08:50:00Z">
        <w:r>
          <w:rPr>
            <w:noProof/>
          </w:rPr>
          <w:t>53</w:t>
        </w:r>
        <w:r>
          <w:rPr>
            <w:noProof/>
          </w:rPr>
          <w:fldChar w:fldCharType="end"/>
        </w:r>
      </w:ins>
    </w:p>
    <w:p w14:paraId="1653A07E" w14:textId="77777777" w:rsidR="009F25FF" w:rsidRDefault="009F25FF">
      <w:pPr>
        <w:pStyle w:val="TOC3"/>
        <w:tabs>
          <w:tab w:val="right" w:leader="dot" w:pos="9350"/>
        </w:tabs>
        <w:rPr>
          <w:ins w:id="166" w:author="Gerard" w:date="2015-08-25T08:50:00Z"/>
          <w:rFonts w:asciiTheme="minorHAnsi" w:eastAsiaTheme="minorEastAsia" w:hAnsiTheme="minorHAnsi" w:cstheme="minorBidi"/>
          <w:noProof/>
          <w:lang w:eastAsia="ja-JP"/>
        </w:rPr>
      </w:pPr>
      <w:ins w:id="167" w:author="Gerard" w:date="2015-08-25T08:50:00Z">
        <w:r>
          <w:rPr>
            <w:noProof/>
          </w:rPr>
          <w:t>3.3.3. Discretization</w:t>
        </w:r>
        <w:r>
          <w:rPr>
            <w:noProof/>
          </w:rPr>
          <w:tab/>
        </w:r>
        <w:r>
          <w:rPr>
            <w:noProof/>
          </w:rPr>
          <w:fldChar w:fldCharType="begin"/>
        </w:r>
        <w:r>
          <w:rPr>
            <w:noProof/>
          </w:rPr>
          <w:instrText xml:space="preserve"> PAGEREF _Toc302112015 \h </w:instrText>
        </w:r>
        <w:r>
          <w:rPr>
            <w:noProof/>
          </w:rPr>
        </w:r>
      </w:ins>
      <w:r>
        <w:rPr>
          <w:noProof/>
        </w:rPr>
        <w:fldChar w:fldCharType="separate"/>
      </w:r>
      <w:ins w:id="168" w:author="Gerard" w:date="2015-08-25T08:50:00Z">
        <w:r>
          <w:rPr>
            <w:noProof/>
          </w:rPr>
          <w:t>54</w:t>
        </w:r>
        <w:r>
          <w:rPr>
            <w:noProof/>
          </w:rPr>
          <w:fldChar w:fldCharType="end"/>
        </w:r>
      </w:ins>
    </w:p>
    <w:p w14:paraId="2140C6A2" w14:textId="77777777" w:rsidR="009F25FF" w:rsidRDefault="009F25FF">
      <w:pPr>
        <w:pStyle w:val="TOC2"/>
        <w:tabs>
          <w:tab w:val="right" w:leader="dot" w:pos="9350"/>
        </w:tabs>
        <w:rPr>
          <w:ins w:id="169" w:author="Gerard" w:date="2015-08-25T08:50:00Z"/>
          <w:rFonts w:asciiTheme="minorHAnsi" w:eastAsiaTheme="minorEastAsia" w:hAnsiTheme="minorHAnsi" w:cstheme="minorBidi"/>
          <w:noProof/>
          <w:lang w:eastAsia="ja-JP"/>
        </w:rPr>
      </w:pPr>
      <w:ins w:id="170" w:author="Gerard" w:date="2015-08-25T08:50:00Z">
        <w:r>
          <w:rPr>
            <w:noProof/>
          </w:rPr>
          <w:t>3.4. Weak Formulation for Multiphasic Materials</w:t>
        </w:r>
        <w:r>
          <w:rPr>
            <w:noProof/>
          </w:rPr>
          <w:tab/>
        </w:r>
        <w:r>
          <w:rPr>
            <w:noProof/>
          </w:rPr>
          <w:fldChar w:fldCharType="begin"/>
        </w:r>
        <w:r>
          <w:rPr>
            <w:noProof/>
          </w:rPr>
          <w:instrText xml:space="preserve"> PAGEREF _Toc302112016 \h </w:instrText>
        </w:r>
        <w:r>
          <w:rPr>
            <w:noProof/>
          </w:rPr>
        </w:r>
      </w:ins>
      <w:r>
        <w:rPr>
          <w:noProof/>
        </w:rPr>
        <w:fldChar w:fldCharType="separate"/>
      </w:r>
      <w:ins w:id="171" w:author="Gerard" w:date="2015-08-25T08:50:00Z">
        <w:r>
          <w:rPr>
            <w:noProof/>
          </w:rPr>
          <w:t>58</w:t>
        </w:r>
        <w:r>
          <w:rPr>
            <w:noProof/>
          </w:rPr>
          <w:fldChar w:fldCharType="end"/>
        </w:r>
      </w:ins>
    </w:p>
    <w:p w14:paraId="4D110BEB" w14:textId="77777777" w:rsidR="009F25FF" w:rsidRDefault="009F25FF">
      <w:pPr>
        <w:pStyle w:val="TOC3"/>
        <w:tabs>
          <w:tab w:val="right" w:leader="dot" w:pos="9350"/>
        </w:tabs>
        <w:rPr>
          <w:ins w:id="172" w:author="Gerard" w:date="2015-08-25T08:50:00Z"/>
          <w:rFonts w:asciiTheme="minorHAnsi" w:eastAsiaTheme="minorEastAsia" w:hAnsiTheme="minorHAnsi" w:cstheme="minorBidi"/>
          <w:noProof/>
          <w:lang w:eastAsia="ja-JP"/>
        </w:rPr>
      </w:pPr>
      <w:ins w:id="173" w:author="Gerard" w:date="2015-08-25T08:50:00Z">
        <w:r>
          <w:rPr>
            <w:noProof/>
          </w:rPr>
          <w:t>3.4.2. Linearization of External Virtual Work</w:t>
        </w:r>
        <w:r>
          <w:rPr>
            <w:noProof/>
          </w:rPr>
          <w:tab/>
        </w:r>
        <w:r>
          <w:rPr>
            <w:noProof/>
          </w:rPr>
          <w:fldChar w:fldCharType="begin"/>
        </w:r>
        <w:r>
          <w:rPr>
            <w:noProof/>
          </w:rPr>
          <w:instrText xml:space="preserve"> PAGEREF _Toc302112017 \h </w:instrText>
        </w:r>
        <w:r>
          <w:rPr>
            <w:noProof/>
          </w:rPr>
        </w:r>
      </w:ins>
      <w:r>
        <w:rPr>
          <w:noProof/>
        </w:rPr>
        <w:fldChar w:fldCharType="separate"/>
      </w:r>
      <w:ins w:id="174" w:author="Gerard" w:date="2015-08-25T08:50:00Z">
        <w:r>
          <w:rPr>
            <w:noProof/>
          </w:rPr>
          <w:t>62</w:t>
        </w:r>
        <w:r>
          <w:rPr>
            <w:noProof/>
          </w:rPr>
          <w:fldChar w:fldCharType="end"/>
        </w:r>
      </w:ins>
    </w:p>
    <w:p w14:paraId="220312C3" w14:textId="77777777" w:rsidR="009F25FF" w:rsidRDefault="009F25FF">
      <w:pPr>
        <w:pStyle w:val="TOC3"/>
        <w:tabs>
          <w:tab w:val="right" w:leader="dot" w:pos="9350"/>
        </w:tabs>
        <w:rPr>
          <w:ins w:id="175" w:author="Gerard" w:date="2015-08-25T08:50:00Z"/>
          <w:rFonts w:asciiTheme="minorHAnsi" w:eastAsiaTheme="minorEastAsia" w:hAnsiTheme="minorHAnsi" w:cstheme="minorBidi"/>
          <w:noProof/>
          <w:lang w:eastAsia="ja-JP"/>
        </w:rPr>
      </w:pPr>
      <w:ins w:id="176" w:author="Gerard" w:date="2015-08-25T08:50:00Z">
        <w:r>
          <w:rPr>
            <w:noProof/>
          </w:rPr>
          <w:t>3.4.3. Discretization</w:t>
        </w:r>
        <w:r>
          <w:rPr>
            <w:noProof/>
          </w:rPr>
          <w:tab/>
        </w:r>
        <w:r>
          <w:rPr>
            <w:noProof/>
          </w:rPr>
          <w:fldChar w:fldCharType="begin"/>
        </w:r>
        <w:r>
          <w:rPr>
            <w:noProof/>
          </w:rPr>
          <w:instrText xml:space="preserve"> PAGEREF _Toc302112018 \h </w:instrText>
        </w:r>
        <w:r>
          <w:rPr>
            <w:noProof/>
          </w:rPr>
        </w:r>
      </w:ins>
      <w:r>
        <w:rPr>
          <w:noProof/>
        </w:rPr>
        <w:fldChar w:fldCharType="separate"/>
      </w:r>
      <w:ins w:id="177" w:author="Gerard" w:date="2015-08-25T08:50:00Z">
        <w:r>
          <w:rPr>
            <w:noProof/>
          </w:rPr>
          <w:t>63</w:t>
        </w:r>
        <w:r>
          <w:rPr>
            <w:noProof/>
          </w:rPr>
          <w:fldChar w:fldCharType="end"/>
        </w:r>
      </w:ins>
    </w:p>
    <w:p w14:paraId="6AF374E4" w14:textId="77777777" w:rsidR="009F25FF" w:rsidRDefault="009F25FF">
      <w:pPr>
        <w:pStyle w:val="TOC3"/>
        <w:tabs>
          <w:tab w:val="right" w:leader="dot" w:pos="9350"/>
        </w:tabs>
        <w:rPr>
          <w:ins w:id="178" w:author="Gerard" w:date="2015-08-25T08:50:00Z"/>
          <w:rFonts w:asciiTheme="minorHAnsi" w:eastAsiaTheme="minorEastAsia" w:hAnsiTheme="minorHAnsi" w:cstheme="minorBidi"/>
          <w:noProof/>
          <w:lang w:eastAsia="ja-JP"/>
        </w:rPr>
      </w:pPr>
      <w:ins w:id="179" w:author="Gerard" w:date="2015-08-25T08:50:00Z">
        <w:r>
          <w:rPr>
            <w:noProof/>
          </w:rPr>
          <w:t>3.4.4. Electric Potential and Partition Coefficient Derivatives</w:t>
        </w:r>
        <w:r>
          <w:rPr>
            <w:noProof/>
          </w:rPr>
          <w:tab/>
        </w:r>
        <w:r>
          <w:rPr>
            <w:noProof/>
          </w:rPr>
          <w:fldChar w:fldCharType="begin"/>
        </w:r>
        <w:r>
          <w:rPr>
            <w:noProof/>
          </w:rPr>
          <w:instrText xml:space="preserve"> PAGEREF _Toc302112019 \h </w:instrText>
        </w:r>
        <w:r>
          <w:rPr>
            <w:noProof/>
          </w:rPr>
        </w:r>
      </w:ins>
      <w:r>
        <w:rPr>
          <w:noProof/>
        </w:rPr>
        <w:fldChar w:fldCharType="separate"/>
      </w:r>
      <w:ins w:id="180" w:author="Gerard" w:date="2015-08-25T08:50:00Z">
        <w:r>
          <w:rPr>
            <w:noProof/>
          </w:rPr>
          <w:t>66</w:t>
        </w:r>
        <w:r>
          <w:rPr>
            <w:noProof/>
          </w:rPr>
          <w:fldChar w:fldCharType="end"/>
        </w:r>
      </w:ins>
    </w:p>
    <w:p w14:paraId="18D8358F" w14:textId="77777777" w:rsidR="009F25FF" w:rsidRDefault="009F25FF">
      <w:pPr>
        <w:pStyle w:val="TOC3"/>
        <w:tabs>
          <w:tab w:val="right" w:leader="dot" w:pos="9350"/>
        </w:tabs>
        <w:rPr>
          <w:ins w:id="181" w:author="Gerard" w:date="2015-08-25T08:50:00Z"/>
          <w:rFonts w:asciiTheme="minorHAnsi" w:eastAsiaTheme="minorEastAsia" w:hAnsiTheme="minorHAnsi" w:cstheme="minorBidi"/>
          <w:noProof/>
          <w:lang w:eastAsia="ja-JP"/>
        </w:rPr>
      </w:pPr>
      <w:ins w:id="182" w:author="Gerard" w:date="2015-08-25T08:50:00Z">
        <w:r>
          <w:rPr>
            <w:noProof/>
          </w:rPr>
          <w:t>3.4.5. Chemical Reactions</w:t>
        </w:r>
        <w:r>
          <w:rPr>
            <w:noProof/>
          </w:rPr>
          <w:tab/>
        </w:r>
        <w:r>
          <w:rPr>
            <w:noProof/>
          </w:rPr>
          <w:fldChar w:fldCharType="begin"/>
        </w:r>
        <w:r>
          <w:rPr>
            <w:noProof/>
          </w:rPr>
          <w:instrText xml:space="preserve"> PAGEREF _Toc302112020 \h </w:instrText>
        </w:r>
        <w:r>
          <w:rPr>
            <w:noProof/>
          </w:rPr>
        </w:r>
      </w:ins>
      <w:r>
        <w:rPr>
          <w:noProof/>
        </w:rPr>
        <w:fldChar w:fldCharType="separate"/>
      </w:r>
      <w:ins w:id="183" w:author="Gerard" w:date="2015-08-25T08:50:00Z">
        <w:r>
          <w:rPr>
            <w:noProof/>
          </w:rPr>
          <w:t>67</w:t>
        </w:r>
        <w:r>
          <w:rPr>
            <w:noProof/>
          </w:rPr>
          <w:fldChar w:fldCharType="end"/>
        </w:r>
      </w:ins>
    </w:p>
    <w:p w14:paraId="398B63A0" w14:textId="77777777" w:rsidR="009F25FF" w:rsidRDefault="009F25FF">
      <w:pPr>
        <w:pStyle w:val="TOC2"/>
        <w:tabs>
          <w:tab w:val="right" w:leader="dot" w:pos="9350"/>
        </w:tabs>
        <w:rPr>
          <w:ins w:id="184" w:author="Gerard" w:date="2015-08-25T08:50:00Z"/>
          <w:rFonts w:asciiTheme="minorHAnsi" w:eastAsiaTheme="minorEastAsia" w:hAnsiTheme="minorHAnsi" w:cstheme="minorBidi"/>
          <w:noProof/>
          <w:lang w:eastAsia="ja-JP"/>
        </w:rPr>
      </w:pPr>
      <w:ins w:id="185" w:author="Gerard" w:date="2015-08-25T08:50:00Z">
        <w:r>
          <w:rPr>
            <w:noProof/>
          </w:rPr>
          <w:t>3.5. Newton-Raphson Method</w:t>
        </w:r>
        <w:r>
          <w:rPr>
            <w:noProof/>
          </w:rPr>
          <w:tab/>
        </w:r>
        <w:r>
          <w:rPr>
            <w:noProof/>
          </w:rPr>
          <w:fldChar w:fldCharType="begin"/>
        </w:r>
        <w:r>
          <w:rPr>
            <w:noProof/>
          </w:rPr>
          <w:instrText xml:space="preserve"> PAGEREF _Toc302112021 \h </w:instrText>
        </w:r>
        <w:r>
          <w:rPr>
            <w:noProof/>
          </w:rPr>
        </w:r>
      </w:ins>
      <w:r>
        <w:rPr>
          <w:noProof/>
        </w:rPr>
        <w:fldChar w:fldCharType="separate"/>
      </w:r>
      <w:ins w:id="186" w:author="Gerard" w:date="2015-08-25T08:50:00Z">
        <w:r>
          <w:rPr>
            <w:noProof/>
          </w:rPr>
          <w:t>68</w:t>
        </w:r>
        <w:r>
          <w:rPr>
            <w:noProof/>
          </w:rPr>
          <w:fldChar w:fldCharType="end"/>
        </w:r>
      </w:ins>
    </w:p>
    <w:p w14:paraId="3379BF34" w14:textId="77777777" w:rsidR="009F25FF" w:rsidRDefault="009F25FF">
      <w:pPr>
        <w:pStyle w:val="TOC3"/>
        <w:tabs>
          <w:tab w:val="right" w:leader="dot" w:pos="9350"/>
        </w:tabs>
        <w:rPr>
          <w:ins w:id="187" w:author="Gerard" w:date="2015-08-25T08:50:00Z"/>
          <w:rFonts w:asciiTheme="minorHAnsi" w:eastAsiaTheme="minorEastAsia" w:hAnsiTheme="minorHAnsi" w:cstheme="minorBidi"/>
          <w:noProof/>
          <w:lang w:eastAsia="ja-JP"/>
        </w:rPr>
      </w:pPr>
      <w:ins w:id="188" w:author="Gerard" w:date="2015-08-25T08:50:00Z">
        <w:r>
          <w:rPr>
            <w:noProof/>
          </w:rPr>
          <w:t>3.5.1. Full Newton Method</w:t>
        </w:r>
        <w:r>
          <w:rPr>
            <w:noProof/>
          </w:rPr>
          <w:tab/>
        </w:r>
        <w:r>
          <w:rPr>
            <w:noProof/>
          </w:rPr>
          <w:fldChar w:fldCharType="begin"/>
        </w:r>
        <w:r>
          <w:rPr>
            <w:noProof/>
          </w:rPr>
          <w:instrText xml:space="preserve"> PAGEREF _Toc302112022 \h </w:instrText>
        </w:r>
        <w:r>
          <w:rPr>
            <w:noProof/>
          </w:rPr>
        </w:r>
      </w:ins>
      <w:r>
        <w:rPr>
          <w:noProof/>
        </w:rPr>
        <w:fldChar w:fldCharType="separate"/>
      </w:r>
      <w:ins w:id="189" w:author="Gerard" w:date="2015-08-25T08:50:00Z">
        <w:r>
          <w:rPr>
            <w:noProof/>
          </w:rPr>
          <w:t>68</w:t>
        </w:r>
        <w:r>
          <w:rPr>
            <w:noProof/>
          </w:rPr>
          <w:fldChar w:fldCharType="end"/>
        </w:r>
      </w:ins>
    </w:p>
    <w:p w14:paraId="60A8EBB4" w14:textId="77777777" w:rsidR="009F25FF" w:rsidRDefault="009F25FF">
      <w:pPr>
        <w:pStyle w:val="TOC3"/>
        <w:tabs>
          <w:tab w:val="right" w:leader="dot" w:pos="9350"/>
        </w:tabs>
        <w:rPr>
          <w:ins w:id="190" w:author="Gerard" w:date="2015-08-25T08:50:00Z"/>
          <w:rFonts w:asciiTheme="minorHAnsi" w:eastAsiaTheme="minorEastAsia" w:hAnsiTheme="minorHAnsi" w:cstheme="minorBidi"/>
          <w:noProof/>
          <w:lang w:eastAsia="ja-JP"/>
        </w:rPr>
      </w:pPr>
      <w:ins w:id="191" w:author="Gerard" w:date="2015-08-25T08:50:00Z">
        <w:r>
          <w:rPr>
            <w:noProof/>
          </w:rPr>
          <w:t>3.5.2. BFGS Method</w:t>
        </w:r>
        <w:r>
          <w:rPr>
            <w:noProof/>
          </w:rPr>
          <w:tab/>
        </w:r>
        <w:r>
          <w:rPr>
            <w:noProof/>
          </w:rPr>
          <w:fldChar w:fldCharType="begin"/>
        </w:r>
        <w:r>
          <w:rPr>
            <w:noProof/>
          </w:rPr>
          <w:instrText xml:space="preserve"> PAGEREF _Toc302112023 \h </w:instrText>
        </w:r>
        <w:r>
          <w:rPr>
            <w:noProof/>
          </w:rPr>
        </w:r>
      </w:ins>
      <w:r>
        <w:rPr>
          <w:noProof/>
        </w:rPr>
        <w:fldChar w:fldCharType="separate"/>
      </w:r>
      <w:ins w:id="192" w:author="Gerard" w:date="2015-08-25T08:50:00Z">
        <w:r>
          <w:rPr>
            <w:noProof/>
          </w:rPr>
          <w:t>68</w:t>
        </w:r>
        <w:r>
          <w:rPr>
            <w:noProof/>
          </w:rPr>
          <w:fldChar w:fldCharType="end"/>
        </w:r>
      </w:ins>
    </w:p>
    <w:p w14:paraId="4B6752F9" w14:textId="77777777" w:rsidR="009F25FF" w:rsidRDefault="009F25FF">
      <w:pPr>
        <w:pStyle w:val="TOC3"/>
        <w:tabs>
          <w:tab w:val="right" w:leader="dot" w:pos="9350"/>
        </w:tabs>
        <w:rPr>
          <w:ins w:id="193" w:author="Gerard" w:date="2015-08-25T08:50:00Z"/>
          <w:rFonts w:asciiTheme="minorHAnsi" w:eastAsiaTheme="minorEastAsia" w:hAnsiTheme="minorHAnsi" w:cstheme="minorBidi"/>
          <w:noProof/>
          <w:lang w:eastAsia="ja-JP"/>
        </w:rPr>
      </w:pPr>
      <w:ins w:id="194" w:author="Gerard" w:date="2015-08-25T08:50:00Z">
        <w:r>
          <w:rPr>
            <w:noProof/>
          </w:rPr>
          <w:t>3.5.3. Line Search Method</w:t>
        </w:r>
        <w:r>
          <w:rPr>
            <w:noProof/>
          </w:rPr>
          <w:tab/>
        </w:r>
        <w:r>
          <w:rPr>
            <w:noProof/>
          </w:rPr>
          <w:fldChar w:fldCharType="begin"/>
        </w:r>
        <w:r>
          <w:rPr>
            <w:noProof/>
          </w:rPr>
          <w:instrText xml:space="preserve"> PAGEREF _Toc302112024 \h </w:instrText>
        </w:r>
        <w:r>
          <w:rPr>
            <w:noProof/>
          </w:rPr>
        </w:r>
      </w:ins>
      <w:r>
        <w:rPr>
          <w:noProof/>
        </w:rPr>
        <w:fldChar w:fldCharType="separate"/>
      </w:r>
      <w:ins w:id="195" w:author="Gerard" w:date="2015-08-25T08:50:00Z">
        <w:r>
          <w:rPr>
            <w:noProof/>
          </w:rPr>
          <w:t>69</w:t>
        </w:r>
        <w:r>
          <w:rPr>
            <w:noProof/>
          </w:rPr>
          <w:fldChar w:fldCharType="end"/>
        </w:r>
      </w:ins>
    </w:p>
    <w:p w14:paraId="55E6FA97" w14:textId="77777777" w:rsidR="009F25FF" w:rsidRDefault="009F25FF">
      <w:pPr>
        <w:pStyle w:val="TOC1"/>
        <w:rPr>
          <w:ins w:id="196" w:author="Gerard" w:date="2015-08-25T08:50:00Z"/>
          <w:rFonts w:asciiTheme="minorHAnsi" w:eastAsiaTheme="minorEastAsia" w:hAnsiTheme="minorHAnsi" w:cstheme="minorBidi"/>
          <w:b w:val="0"/>
          <w:lang w:eastAsia="ja-JP"/>
        </w:rPr>
      </w:pPr>
      <w:ins w:id="197" w:author="Gerard" w:date="2015-08-25T08:50:00Z">
        <w:r>
          <w:t>Chapter 4. Element Library</w:t>
        </w:r>
        <w:r>
          <w:tab/>
        </w:r>
        <w:r>
          <w:fldChar w:fldCharType="begin"/>
        </w:r>
        <w:r>
          <w:instrText xml:space="preserve"> PAGEREF _Toc302112025 \h </w:instrText>
        </w:r>
      </w:ins>
      <w:r>
        <w:fldChar w:fldCharType="separate"/>
      </w:r>
      <w:ins w:id="198" w:author="Gerard" w:date="2015-08-25T08:50:00Z">
        <w:r>
          <w:t>71</w:t>
        </w:r>
        <w:r>
          <w:fldChar w:fldCharType="end"/>
        </w:r>
      </w:ins>
    </w:p>
    <w:p w14:paraId="19284E6C" w14:textId="77777777" w:rsidR="009F25FF" w:rsidRDefault="009F25FF">
      <w:pPr>
        <w:pStyle w:val="TOC2"/>
        <w:tabs>
          <w:tab w:val="right" w:leader="dot" w:pos="9350"/>
        </w:tabs>
        <w:rPr>
          <w:ins w:id="199" w:author="Gerard" w:date="2015-08-25T08:50:00Z"/>
          <w:rFonts w:asciiTheme="minorHAnsi" w:eastAsiaTheme="minorEastAsia" w:hAnsiTheme="minorHAnsi" w:cstheme="minorBidi"/>
          <w:noProof/>
          <w:lang w:eastAsia="ja-JP"/>
        </w:rPr>
      </w:pPr>
      <w:ins w:id="200" w:author="Gerard" w:date="2015-08-25T08:50:00Z">
        <w:r>
          <w:rPr>
            <w:noProof/>
          </w:rPr>
          <w:t>4.1. Solid Elements</w:t>
        </w:r>
        <w:r>
          <w:rPr>
            <w:noProof/>
          </w:rPr>
          <w:tab/>
        </w:r>
        <w:r>
          <w:rPr>
            <w:noProof/>
          </w:rPr>
          <w:fldChar w:fldCharType="begin"/>
        </w:r>
        <w:r>
          <w:rPr>
            <w:noProof/>
          </w:rPr>
          <w:instrText xml:space="preserve"> PAGEREF _Toc302112026 \h </w:instrText>
        </w:r>
        <w:r>
          <w:rPr>
            <w:noProof/>
          </w:rPr>
        </w:r>
      </w:ins>
      <w:r>
        <w:rPr>
          <w:noProof/>
        </w:rPr>
        <w:fldChar w:fldCharType="separate"/>
      </w:r>
      <w:ins w:id="201" w:author="Gerard" w:date="2015-08-25T08:50:00Z">
        <w:r>
          <w:rPr>
            <w:noProof/>
          </w:rPr>
          <w:t>71</w:t>
        </w:r>
        <w:r>
          <w:rPr>
            <w:noProof/>
          </w:rPr>
          <w:fldChar w:fldCharType="end"/>
        </w:r>
      </w:ins>
    </w:p>
    <w:p w14:paraId="3A55375D" w14:textId="77777777" w:rsidR="009F25FF" w:rsidRDefault="009F25FF">
      <w:pPr>
        <w:pStyle w:val="TOC3"/>
        <w:tabs>
          <w:tab w:val="right" w:leader="dot" w:pos="9350"/>
        </w:tabs>
        <w:rPr>
          <w:ins w:id="202" w:author="Gerard" w:date="2015-08-25T08:50:00Z"/>
          <w:rFonts w:asciiTheme="minorHAnsi" w:eastAsiaTheme="minorEastAsia" w:hAnsiTheme="minorHAnsi" w:cstheme="minorBidi"/>
          <w:noProof/>
          <w:lang w:eastAsia="ja-JP"/>
        </w:rPr>
      </w:pPr>
      <w:ins w:id="203" w:author="Gerard" w:date="2015-08-25T08:50:00Z">
        <w:r>
          <w:rPr>
            <w:noProof/>
          </w:rPr>
          <w:t>4.1.1. Hexahedral Elements</w:t>
        </w:r>
        <w:r>
          <w:rPr>
            <w:noProof/>
          </w:rPr>
          <w:tab/>
        </w:r>
        <w:r>
          <w:rPr>
            <w:noProof/>
          </w:rPr>
          <w:fldChar w:fldCharType="begin"/>
        </w:r>
        <w:r>
          <w:rPr>
            <w:noProof/>
          </w:rPr>
          <w:instrText xml:space="preserve"> PAGEREF _Toc302112027 \h </w:instrText>
        </w:r>
        <w:r>
          <w:rPr>
            <w:noProof/>
          </w:rPr>
        </w:r>
      </w:ins>
      <w:r>
        <w:rPr>
          <w:noProof/>
        </w:rPr>
        <w:fldChar w:fldCharType="separate"/>
      </w:r>
      <w:ins w:id="204" w:author="Gerard" w:date="2015-08-25T08:50:00Z">
        <w:r>
          <w:rPr>
            <w:noProof/>
          </w:rPr>
          <w:t>71</w:t>
        </w:r>
        <w:r>
          <w:rPr>
            <w:noProof/>
          </w:rPr>
          <w:fldChar w:fldCharType="end"/>
        </w:r>
      </w:ins>
    </w:p>
    <w:p w14:paraId="7239B21D" w14:textId="77777777" w:rsidR="009F25FF" w:rsidRDefault="009F25FF">
      <w:pPr>
        <w:pStyle w:val="TOC3"/>
        <w:tabs>
          <w:tab w:val="right" w:leader="dot" w:pos="9350"/>
        </w:tabs>
        <w:rPr>
          <w:ins w:id="205" w:author="Gerard" w:date="2015-08-25T08:50:00Z"/>
          <w:rFonts w:asciiTheme="minorHAnsi" w:eastAsiaTheme="minorEastAsia" w:hAnsiTheme="minorHAnsi" w:cstheme="minorBidi"/>
          <w:noProof/>
          <w:lang w:eastAsia="ja-JP"/>
        </w:rPr>
      </w:pPr>
      <w:ins w:id="206" w:author="Gerard" w:date="2015-08-25T08:50:00Z">
        <w:r>
          <w:rPr>
            <w:noProof/>
          </w:rPr>
          <w:t>4.1.2. Pentahedral Elements</w:t>
        </w:r>
        <w:r>
          <w:rPr>
            <w:noProof/>
          </w:rPr>
          <w:tab/>
        </w:r>
        <w:r>
          <w:rPr>
            <w:noProof/>
          </w:rPr>
          <w:fldChar w:fldCharType="begin"/>
        </w:r>
        <w:r>
          <w:rPr>
            <w:noProof/>
          </w:rPr>
          <w:instrText xml:space="preserve"> PAGEREF _Toc302112028 \h </w:instrText>
        </w:r>
        <w:r>
          <w:rPr>
            <w:noProof/>
          </w:rPr>
        </w:r>
      </w:ins>
      <w:r>
        <w:rPr>
          <w:noProof/>
        </w:rPr>
        <w:fldChar w:fldCharType="separate"/>
      </w:r>
      <w:ins w:id="207" w:author="Gerard" w:date="2015-08-25T08:50:00Z">
        <w:r>
          <w:rPr>
            <w:noProof/>
          </w:rPr>
          <w:t>72</w:t>
        </w:r>
        <w:r>
          <w:rPr>
            <w:noProof/>
          </w:rPr>
          <w:fldChar w:fldCharType="end"/>
        </w:r>
      </w:ins>
    </w:p>
    <w:p w14:paraId="2A72FFBE" w14:textId="77777777" w:rsidR="009F25FF" w:rsidRDefault="009F25FF">
      <w:pPr>
        <w:pStyle w:val="TOC3"/>
        <w:tabs>
          <w:tab w:val="right" w:leader="dot" w:pos="9350"/>
        </w:tabs>
        <w:rPr>
          <w:ins w:id="208" w:author="Gerard" w:date="2015-08-25T08:50:00Z"/>
          <w:rFonts w:asciiTheme="minorHAnsi" w:eastAsiaTheme="minorEastAsia" w:hAnsiTheme="minorHAnsi" w:cstheme="minorBidi"/>
          <w:noProof/>
          <w:lang w:eastAsia="ja-JP"/>
        </w:rPr>
      </w:pPr>
      <w:ins w:id="209" w:author="Gerard" w:date="2015-08-25T08:50:00Z">
        <w:r>
          <w:rPr>
            <w:noProof/>
          </w:rPr>
          <w:t>4.1.3. Tetrahedral Elements</w:t>
        </w:r>
        <w:r>
          <w:rPr>
            <w:noProof/>
          </w:rPr>
          <w:tab/>
        </w:r>
        <w:r>
          <w:rPr>
            <w:noProof/>
          </w:rPr>
          <w:fldChar w:fldCharType="begin"/>
        </w:r>
        <w:r>
          <w:rPr>
            <w:noProof/>
          </w:rPr>
          <w:instrText xml:space="preserve"> PAGEREF _Toc302112029 \h </w:instrText>
        </w:r>
        <w:r>
          <w:rPr>
            <w:noProof/>
          </w:rPr>
        </w:r>
      </w:ins>
      <w:r>
        <w:rPr>
          <w:noProof/>
        </w:rPr>
        <w:fldChar w:fldCharType="separate"/>
      </w:r>
      <w:ins w:id="210" w:author="Gerard" w:date="2015-08-25T08:50:00Z">
        <w:r>
          <w:rPr>
            <w:noProof/>
          </w:rPr>
          <w:t>73</w:t>
        </w:r>
        <w:r>
          <w:rPr>
            <w:noProof/>
          </w:rPr>
          <w:fldChar w:fldCharType="end"/>
        </w:r>
      </w:ins>
    </w:p>
    <w:p w14:paraId="18C9E395" w14:textId="77777777" w:rsidR="009F25FF" w:rsidRDefault="009F25FF">
      <w:pPr>
        <w:pStyle w:val="TOC3"/>
        <w:tabs>
          <w:tab w:val="right" w:leader="dot" w:pos="9350"/>
        </w:tabs>
        <w:rPr>
          <w:ins w:id="211" w:author="Gerard" w:date="2015-08-25T08:50:00Z"/>
          <w:rFonts w:asciiTheme="minorHAnsi" w:eastAsiaTheme="minorEastAsia" w:hAnsiTheme="minorHAnsi" w:cstheme="minorBidi"/>
          <w:noProof/>
          <w:lang w:eastAsia="ja-JP"/>
        </w:rPr>
      </w:pPr>
      <w:ins w:id="212" w:author="Gerard" w:date="2015-08-25T08:50:00Z">
        <w:r>
          <w:rPr>
            <w:noProof/>
          </w:rPr>
          <w:t>4.1.4. Quadratic Tetrahedral Elements</w:t>
        </w:r>
        <w:r>
          <w:rPr>
            <w:noProof/>
          </w:rPr>
          <w:tab/>
        </w:r>
        <w:r>
          <w:rPr>
            <w:noProof/>
          </w:rPr>
          <w:fldChar w:fldCharType="begin"/>
        </w:r>
        <w:r>
          <w:rPr>
            <w:noProof/>
          </w:rPr>
          <w:instrText xml:space="preserve"> PAGEREF _Toc302112030 \h </w:instrText>
        </w:r>
        <w:r>
          <w:rPr>
            <w:noProof/>
          </w:rPr>
        </w:r>
      </w:ins>
      <w:r>
        <w:rPr>
          <w:noProof/>
        </w:rPr>
        <w:fldChar w:fldCharType="separate"/>
      </w:r>
      <w:ins w:id="213" w:author="Gerard" w:date="2015-08-25T08:50:00Z">
        <w:r>
          <w:rPr>
            <w:noProof/>
          </w:rPr>
          <w:t>74</w:t>
        </w:r>
        <w:r>
          <w:rPr>
            <w:noProof/>
          </w:rPr>
          <w:fldChar w:fldCharType="end"/>
        </w:r>
      </w:ins>
    </w:p>
    <w:p w14:paraId="142C9084" w14:textId="77777777" w:rsidR="009F25FF" w:rsidRDefault="009F25FF">
      <w:pPr>
        <w:pStyle w:val="TOC2"/>
        <w:tabs>
          <w:tab w:val="right" w:leader="dot" w:pos="9350"/>
        </w:tabs>
        <w:rPr>
          <w:ins w:id="214" w:author="Gerard" w:date="2015-08-25T08:50:00Z"/>
          <w:rFonts w:asciiTheme="minorHAnsi" w:eastAsiaTheme="minorEastAsia" w:hAnsiTheme="minorHAnsi" w:cstheme="minorBidi"/>
          <w:noProof/>
          <w:lang w:eastAsia="ja-JP"/>
        </w:rPr>
      </w:pPr>
      <w:ins w:id="215" w:author="Gerard" w:date="2015-08-25T08:50:00Z">
        <w:r>
          <w:rPr>
            <w:noProof/>
          </w:rPr>
          <w:t>4.2. Shell Elements</w:t>
        </w:r>
        <w:r>
          <w:rPr>
            <w:noProof/>
          </w:rPr>
          <w:tab/>
        </w:r>
        <w:r>
          <w:rPr>
            <w:noProof/>
          </w:rPr>
          <w:fldChar w:fldCharType="begin"/>
        </w:r>
        <w:r>
          <w:rPr>
            <w:noProof/>
          </w:rPr>
          <w:instrText xml:space="preserve"> PAGEREF _Toc302112031 \h </w:instrText>
        </w:r>
        <w:r>
          <w:rPr>
            <w:noProof/>
          </w:rPr>
        </w:r>
      </w:ins>
      <w:r>
        <w:rPr>
          <w:noProof/>
        </w:rPr>
        <w:fldChar w:fldCharType="separate"/>
      </w:r>
      <w:ins w:id="216" w:author="Gerard" w:date="2015-08-25T08:50:00Z">
        <w:r>
          <w:rPr>
            <w:noProof/>
          </w:rPr>
          <w:t>77</w:t>
        </w:r>
        <w:r>
          <w:rPr>
            <w:noProof/>
          </w:rPr>
          <w:fldChar w:fldCharType="end"/>
        </w:r>
      </w:ins>
    </w:p>
    <w:p w14:paraId="0CB0D313" w14:textId="77777777" w:rsidR="009F25FF" w:rsidRDefault="009F25FF">
      <w:pPr>
        <w:pStyle w:val="TOC3"/>
        <w:tabs>
          <w:tab w:val="right" w:leader="dot" w:pos="9350"/>
        </w:tabs>
        <w:rPr>
          <w:ins w:id="217" w:author="Gerard" w:date="2015-08-25T08:50:00Z"/>
          <w:rFonts w:asciiTheme="minorHAnsi" w:eastAsiaTheme="minorEastAsia" w:hAnsiTheme="minorHAnsi" w:cstheme="minorBidi"/>
          <w:noProof/>
          <w:lang w:eastAsia="ja-JP"/>
        </w:rPr>
      </w:pPr>
      <w:ins w:id="218" w:author="Gerard" w:date="2015-08-25T08:50:00Z">
        <w:r>
          <w:rPr>
            <w:noProof/>
          </w:rPr>
          <w:t>4.2.1. Shell formulation</w:t>
        </w:r>
        <w:r>
          <w:rPr>
            <w:noProof/>
          </w:rPr>
          <w:tab/>
        </w:r>
        <w:r>
          <w:rPr>
            <w:noProof/>
          </w:rPr>
          <w:fldChar w:fldCharType="begin"/>
        </w:r>
        <w:r>
          <w:rPr>
            <w:noProof/>
          </w:rPr>
          <w:instrText xml:space="preserve"> PAGEREF _Toc302112032 \h </w:instrText>
        </w:r>
        <w:r>
          <w:rPr>
            <w:noProof/>
          </w:rPr>
        </w:r>
      </w:ins>
      <w:r>
        <w:rPr>
          <w:noProof/>
        </w:rPr>
        <w:fldChar w:fldCharType="separate"/>
      </w:r>
      <w:ins w:id="219" w:author="Gerard" w:date="2015-08-25T08:50:00Z">
        <w:r>
          <w:rPr>
            <w:noProof/>
          </w:rPr>
          <w:t>78</w:t>
        </w:r>
        <w:r>
          <w:rPr>
            <w:noProof/>
          </w:rPr>
          <w:fldChar w:fldCharType="end"/>
        </w:r>
      </w:ins>
    </w:p>
    <w:p w14:paraId="769E3F70" w14:textId="77777777" w:rsidR="009F25FF" w:rsidRDefault="009F25FF">
      <w:pPr>
        <w:pStyle w:val="TOC3"/>
        <w:tabs>
          <w:tab w:val="right" w:leader="dot" w:pos="9350"/>
        </w:tabs>
        <w:rPr>
          <w:ins w:id="220" w:author="Gerard" w:date="2015-08-25T08:50:00Z"/>
          <w:rFonts w:asciiTheme="minorHAnsi" w:eastAsiaTheme="minorEastAsia" w:hAnsiTheme="minorHAnsi" w:cstheme="minorBidi"/>
          <w:noProof/>
          <w:lang w:eastAsia="ja-JP"/>
        </w:rPr>
      </w:pPr>
      <w:ins w:id="221" w:author="Gerard" w:date="2015-08-25T08:50:00Z">
        <w:r>
          <w:rPr>
            <w:noProof/>
          </w:rPr>
          <w:t>4.2.2. Quadrilateral shells</w:t>
        </w:r>
        <w:r>
          <w:rPr>
            <w:noProof/>
          </w:rPr>
          <w:tab/>
        </w:r>
        <w:r>
          <w:rPr>
            <w:noProof/>
          </w:rPr>
          <w:fldChar w:fldCharType="begin"/>
        </w:r>
        <w:r>
          <w:rPr>
            <w:noProof/>
          </w:rPr>
          <w:instrText xml:space="preserve"> PAGEREF _Toc302112033 \h </w:instrText>
        </w:r>
        <w:r>
          <w:rPr>
            <w:noProof/>
          </w:rPr>
        </w:r>
      </w:ins>
      <w:r>
        <w:rPr>
          <w:noProof/>
        </w:rPr>
        <w:fldChar w:fldCharType="separate"/>
      </w:r>
      <w:ins w:id="222" w:author="Gerard" w:date="2015-08-25T08:50:00Z">
        <w:r>
          <w:rPr>
            <w:noProof/>
          </w:rPr>
          <w:t>79</w:t>
        </w:r>
        <w:r>
          <w:rPr>
            <w:noProof/>
          </w:rPr>
          <w:fldChar w:fldCharType="end"/>
        </w:r>
      </w:ins>
    </w:p>
    <w:p w14:paraId="2FF4AD17" w14:textId="77777777" w:rsidR="009F25FF" w:rsidRDefault="009F25FF">
      <w:pPr>
        <w:pStyle w:val="TOC3"/>
        <w:tabs>
          <w:tab w:val="right" w:leader="dot" w:pos="9350"/>
        </w:tabs>
        <w:rPr>
          <w:ins w:id="223" w:author="Gerard" w:date="2015-08-25T08:50:00Z"/>
          <w:rFonts w:asciiTheme="minorHAnsi" w:eastAsiaTheme="minorEastAsia" w:hAnsiTheme="minorHAnsi" w:cstheme="minorBidi"/>
          <w:noProof/>
          <w:lang w:eastAsia="ja-JP"/>
        </w:rPr>
      </w:pPr>
      <w:ins w:id="224" w:author="Gerard" w:date="2015-08-25T08:50:00Z">
        <w:r>
          <w:rPr>
            <w:noProof/>
          </w:rPr>
          <w:t>4.2.3. Triangular shells</w:t>
        </w:r>
        <w:r>
          <w:rPr>
            <w:noProof/>
          </w:rPr>
          <w:tab/>
        </w:r>
        <w:r>
          <w:rPr>
            <w:noProof/>
          </w:rPr>
          <w:fldChar w:fldCharType="begin"/>
        </w:r>
        <w:r>
          <w:rPr>
            <w:noProof/>
          </w:rPr>
          <w:instrText xml:space="preserve"> PAGEREF _Toc302112034 \h </w:instrText>
        </w:r>
        <w:r>
          <w:rPr>
            <w:noProof/>
          </w:rPr>
        </w:r>
      </w:ins>
      <w:r>
        <w:rPr>
          <w:noProof/>
        </w:rPr>
        <w:fldChar w:fldCharType="separate"/>
      </w:r>
      <w:ins w:id="225" w:author="Gerard" w:date="2015-08-25T08:50:00Z">
        <w:r>
          <w:rPr>
            <w:noProof/>
          </w:rPr>
          <w:t>80</w:t>
        </w:r>
        <w:r>
          <w:rPr>
            <w:noProof/>
          </w:rPr>
          <w:fldChar w:fldCharType="end"/>
        </w:r>
      </w:ins>
    </w:p>
    <w:p w14:paraId="58A11981" w14:textId="77777777" w:rsidR="009F25FF" w:rsidRDefault="009F25FF">
      <w:pPr>
        <w:pStyle w:val="TOC1"/>
        <w:rPr>
          <w:ins w:id="226" w:author="Gerard" w:date="2015-08-25T08:50:00Z"/>
          <w:rFonts w:asciiTheme="minorHAnsi" w:eastAsiaTheme="minorEastAsia" w:hAnsiTheme="minorHAnsi" w:cstheme="minorBidi"/>
          <w:b w:val="0"/>
          <w:lang w:eastAsia="ja-JP"/>
        </w:rPr>
      </w:pPr>
      <w:ins w:id="227" w:author="Gerard" w:date="2015-08-25T08:50:00Z">
        <w:r>
          <w:t>Chapter 5. Constitutive Models</w:t>
        </w:r>
        <w:r>
          <w:tab/>
        </w:r>
        <w:r>
          <w:fldChar w:fldCharType="begin"/>
        </w:r>
        <w:r>
          <w:instrText xml:space="preserve"> PAGEREF _Toc302112035 \h </w:instrText>
        </w:r>
      </w:ins>
      <w:r>
        <w:fldChar w:fldCharType="separate"/>
      </w:r>
      <w:ins w:id="228" w:author="Gerard" w:date="2015-08-25T08:50:00Z">
        <w:r>
          <w:t>81</w:t>
        </w:r>
        <w:r>
          <w:fldChar w:fldCharType="end"/>
        </w:r>
      </w:ins>
    </w:p>
    <w:p w14:paraId="375C5503" w14:textId="77777777" w:rsidR="009F25FF" w:rsidRDefault="009F25FF">
      <w:pPr>
        <w:pStyle w:val="TOC2"/>
        <w:tabs>
          <w:tab w:val="right" w:leader="dot" w:pos="9350"/>
        </w:tabs>
        <w:rPr>
          <w:ins w:id="229" w:author="Gerard" w:date="2015-08-25T08:50:00Z"/>
          <w:rFonts w:asciiTheme="minorHAnsi" w:eastAsiaTheme="minorEastAsia" w:hAnsiTheme="minorHAnsi" w:cstheme="minorBidi"/>
          <w:noProof/>
          <w:lang w:eastAsia="ja-JP"/>
        </w:rPr>
      </w:pPr>
      <w:ins w:id="230" w:author="Gerard" w:date="2015-08-25T08:50:00Z">
        <w:r>
          <w:rPr>
            <w:noProof/>
          </w:rPr>
          <w:t>5.1. Linear Elasticity</w:t>
        </w:r>
        <w:r>
          <w:rPr>
            <w:noProof/>
          </w:rPr>
          <w:tab/>
        </w:r>
        <w:r>
          <w:rPr>
            <w:noProof/>
          </w:rPr>
          <w:fldChar w:fldCharType="begin"/>
        </w:r>
        <w:r>
          <w:rPr>
            <w:noProof/>
          </w:rPr>
          <w:instrText xml:space="preserve"> PAGEREF _Toc302112036 \h </w:instrText>
        </w:r>
        <w:r>
          <w:rPr>
            <w:noProof/>
          </w:rPr>
        </w:r>
      </w:ins>
      <w:r>
        <w:rPr>
          <w:noProof/>
        </w:rPr>
        <w:fldChar w:fldCharType="separate"/>
      </w:r>
      <w:ins w:id="231" w:author="Gerard" w:date="2015-08-25T08:50:00Z">
        <w:r>
          <w:rPr>
            <w:noProof/>
          </w:rPr>
          <w:t>81</w:t>
        </w:r>
        <w:r>
          <w:rPr>
            <w:noProof/>
          </w:rPr>
          <w:fldChar w:fldCharType="end"/>
        </w:r>
      </w:ins>
    </w:p>
    <w:p w14:paraId="6C362430" w14:textId="77777777" w:rsidR="009F25FF" w:rsidRDefault="009F25FF">
      <w:pPr>
        <w:pStyle w:val="TOC2"/>
        <w:tabs>
          <w:tab w:val="right" w:leader="dot" w:pos="9350"/>
        </w:tabs>
        <w:rPr>
          <w:ins w:id="232" w:author="Gerard" w:date="2015-08-25T08:50:00Z"/>
          <w:rFonts w:asciiTheme="minorHAnsi" w:eastAsiaTheme="minorEastAsia" w:hAnsiTheme="minorHAnsi" w:cstheme="minorBidi"/>
          <w:noProof/>
          <w:lang w:eastAsia="ja-JP"/>
        </w:rPr>
      </w:pPr>
      <w:ins w:id="233" w:author="Gerard" w:date="2015-08-25T08:50:00Z">
        <w:r>
          <w:rPr>
            <w:noProof/>
          </w:rPr>
          <w:t>5.2. Compressible Materials</w:t>
        </w:r>
        <w:r>
          <w:rPr>
            <w:noProof/>
          </w:rPr>
          <w:tab/>
        </w:r>
        <w:r>
          <w:rPr>
            <w:noProof/>
          </w:rPr>
          <w:fldChar w:fldCharType="begin"/>
        </w:r>
        <w:r>
          <w:rPr>
            <w:noProof/>
          </w:rPr>
          <w:instrText xml:space="preserve"> PAGEREF _Toc302112037 \h </w:instrText>
        </w:r>
        <w:r>
          <w:rPr>
            <w:noProof/>
          </w:rPr>
        </w:r>
      </w:ins>
      <w:r>
        <w:rPr>
          <w:noProof/>
        </w:rPr>
        <w:fldChar w:fldCharType="separate"/>
      </w:r>
      <w:ins w:id="234" w:author="Gerard" w:date="2015-08-25T08:50:00Z">
        <w:r>
          <w:rPr>
            <w:noProof/>
          </w:rPr>
          <w:t>83</w:t>
        </w:r>
        <w:r>
          <w:rPr>
            <w:noProof/>
          </w:rPr>
          <w:fldChar w:fldCharType="end"/>
        </w:r>
      </w:ins>
    </w:p>
    <w:p w14:paraId="741725F1" w14:textId="77777777" w:rsidR="009F25FF" w:rsidRDefault="009F25FF">
      <w:pPr>
        <w:pStyle w:val="TOC3"/>
        <w:tabs>
          <w:tab w:val="right" w:leader="dot" w:pos="9350"/>
        </w:tabs>
        <w:rPr>
          <w:ins w:id="235" w:author="Gerard" w:date="2015-08-25T08:50:00Z"/>
          <w:rFonts w:asciiTheme="minorHAnsi" w:eastAsiaTheme="minorEastAsia" w:hAnsiTheme="minorHAnsi" w:cstheme="minorBidi"/>
          <w:noProof/>
          <w:lang w:eastAsia="ja-JP"/>
        </w:rPr>
      </w:pPr>
      <w:ins w:id="236" w:author="Gerard" w:date="2015-08-25T08:50:00Z">
        <w:r>
          <w:rPr>
            <w:noProof/>
          </w:rPr>
          <w:t>5.2.1. Isotropic Elasticity</w:t>
        </w:r>
        <w:r>
          <w:rPr>
            <w:noProof/>
          </w:rPr>
          <w:tab/>
        </w:r>
        <w:r>
          <w:rPr>
            <w:noProof/>
          </w:rPr>
          <w:fldChar w:fldCharType="begin"/>
        </w:r>
        <w:r>
          <w:rPr>
            <w:noProof/>
          </w:rPr>
          <w:instrText xml:space="preserve"> PAGEREF _Toc302112038 \h </w:instrText>
        </w:r>
        <w:r>
          <w:rPr>
            <w:noProof/>
          </w:rPr>
        </w:r>
      </w:ins>
      <w:r>
        <w:rPr>
          <w:noProof/>
        </w:rPr>
        <w:fldChar w:fldCharType="separate"/>
      </w:r>
      <w:ins w:id="237" w:author="Gerard" w:date="2015-08-25T08:50:00Z">
        <w:r>
          <w:rPr>
            <w:noProof/>
          </w:rPr>
          <w:t>83</w:t>
        </w:r>
        <w:r>
          <w:rPr>
            <w:noProof/>
          </w:rPr>
          <w:fldChar w:fldCharType="end"/>
        </w:r>
      </w:ins>
    </w:p>
    <w:p w14:paraId="37178CF5" w14:textId="77777777" w:rsidR="009F25FF" w:rsidRDefault="009F25FF">
      <w:pPr>
        <w:pStyle w:val="TOC3"/>
        <w:tabs>
          <w:tab w:val="right" w:leader="dot" w:pos="9350"/>
        </w:tabs>
        <w:rPr>
          <w:ins w:id="238" w:author="Gerard" w:date="2015-08-25T08:50:00Z"/>
          <w:rFonts w:asciiTheme="minorHAnsi" w:eastAsiaTheme="minorEastAsia" w:hAnsiTheme="minorHAnsi" w:cstheme="minorBidi"/>
          <w:noProof/>
          <w:lang w:eastAsia="ja-JP"/>
        </w:rPr>
      </w:pPr>
      <w:ins w:id="239" w:author="Gerard" w:date="2015-08-25T08:50:00Z">
        <w:r>
          <w:rPr>
            <w:noProof/>
          </w:rPr>
          <w:t>5.2.2. Orthotropic Elasticity</w:t>
        </w:r>
        <w:r>
          <w:rPr>
            <w:noProof/>
          </w:rPr>
          <w:tab/>
        </w:r>
        <w:r>
          <w:rPr>
            <w:noProof/>
          </w:rPr>
          <w:fldChar w:fldCharType="begin"/>
        </w:r>
        <w:r>
          <w:rPr>
            <w:noProof/>
          </w:rPr>
          <w:instrText xml:space="preserve"> PAGEREF _Toc302112039 \h </w:instrText>
        </w:r>
        <w:r>
          <w:rPr>
            <w:noProof/>
          </w:rPr>
        </w:r>
      </w:ins>
      <w:r>
        <w:rPr>
          <w:noProof/>
        </w:rPr>
        <w:fldChar w:fldCharType="separate"/>
      </w:r>
      <w:ins w:id="240" w:author="Gerard" w:date="2015-08-25T08:50:00Z">
        <w:r>
          <w:rPr>
            <w:noProof/>
          </w:rPr>
          <w:t>83</w:t>
        </w:r>
        <w:r>
          <w:rPr>
            <w:noProof/>
          </w:rPr>
          <w:fldChar w:fldCharType="end"/>
        </w:r>
      </w:ins>
    </w:p>
    <w:p w14:paraId="1D8756F7" w14:textId="77777777" w:rsidR="009F25FF" w:rsidRDefault="009F25FF">
      <w:pPr>
        <w:pStyle w:val="TOC3"/>
        <w:tabs>
          <w:tab w:val="right" w:leader="dot" w:pos="9350"/>
        </w:tabs>
        <w:rPr>
          <w:ins w:id="241" w:author="Gerard" w:date="2015-08-25T08:50:00Z"/>
          <w:rFonts w:asciiTheme="minorHAnsi" w:eastAsiaTheme="minorEastAsia" w:hAnsiTheme="minorHAnsi" w:cstheme="minorBidi"/>
          <w:noProof/>
          <w:lang w:eastAsia="ja-JP"/>
        </w:rPr>
      </w:pPr>
      <w:ins w:id="242" w:author="Gerard" w:date="2015-08-25T08:50:00Z">
        <w:r>
          <w:rPr>
            <w:noProof/>
          </w:rPr>
          <w:t>5.2.3. Neo-Hookean Hyperelasticity</w:t>
        </w:r>
        <w:r>
          <w:rPr>
            <w:noProof/>
          </w:rPr>
          <w:tab/>
        </w:r>
        <w:r>
          <w:rPr>
            <w:noProof/>
          </w:rPr>
          <w:fldChar w:fldCharType="begin"/>
        </w:r>
        <w:r>
          <w:rPr>
            <w:noProof/>
          </w:rPr>
          <w:instrText xml:space="preserve"> PAGEREF _Toc302112040 \h </w:instrText>
        </w:r>
        <w:r>
          <w:rPr>
            <w:noProof/>
          </w:rPr>
        </w:r>
      </w:ins>
      <w:r>
        <w:rPr>
          <w:noProof/>
        </w:rPr>
        <w:fldChar w:fldCharType="separate"/>
      </w:r>
      <w:ins w:id="243" w:author="Gerard" w:date="2015-08-25T08:50:00Z">
        <w:r>
          <w:rPr>
            <w:noProof/>
          </w:rPr>
          <w:t>85</w:t>
        </w:r>
        <w:r>
          <w:rPr>
            <w:noProof/>
          </w:rPr>
          <w:fldChar w:fldCharType="end"/>
        </w:r>
      </w:ins>
    </w:p>
    <w:p w14:paraId="6C2011E7" w14:textId="77777777" w:rsidR="009F25FF" w:rsidRDefault="009F25FF">
      <w:pPr>
        <w:pStyle w:val="TOC3"/>
        <w:tabs>
          <w:tab w:val="right" w:leader="dot" w:pos="9350"/>
        </w:tabs>
        <w:rPr>
          <w:ins w:id="244" w:author="Gerard" w:date="2015-08-25T08:50:00Z"/>
          <w:rFonts w:asciiTheme="minorHAnsi" w:eastAsiaTheme="minorEastAsia" w:hAnsiTheme="minorHAnsi" w:cstheme="minorBidi"/>
          <w:noProof/>
          <w:lang w:eastAsia="ja-JP"/>
        </w:rPr>
      </w:pPr>
      <w:ins w:id="245" w:author="Gerard" w:date="2015-08-25T08:50:00Z">
        <w:r>
          <w:rPr>
            <w:noProof/>
          </w:rPr>
          <w:t>5.2.4. Ogden Unconstrained</w:t>
        </w:r>
        <w:r>
          <w:rPr>
            <w:noProof/>
          </w:rPr>
          <w:tab/>
        </w:r>
        <w:r>
          <w:rPr>
            <w:noProof/>
          </w:rPr>
          <w:fldChar w:fldCharType="begin"/>
        </w:r>
        <w:r>
          <w:rPr>
            <w:noProof/>
          </w:rPr>
          <w:instrText xml:space="preserve"> PAGEREF _Toc302112041 \h </w:instrText>
        </w:r>
        <w:r>
          <w:rPr>
            <w:noProof/>
          </w:rPr>
        </w:r>
      </w:ins>
      <w:r>
        <w:rPr>
          <w:noProof/>
        </w:rPr>
        <w:fldChar w:fldCharType="separate"/>
      </w:r>
      <w:ins w:id="246" w:author="Gerard" w:date="2015-08-25T08:50:00Z">
        <w:r>
          <w:rPr>
            <w:noProof/>
          </w:rPr>
          <w:t>85</w:t>
        </w:r>
        <w:r>
          <w:rPr>
            <w:noProof/>
          </w:rPr>
          <w:fldChar w:fldCharType="end"/>
        </w:r>
      </w:ins>
    </w:p>
    <w:p w14:paraId="255BB265" w14:textId="77777777" w:rsidR="009F25FF" w:rsidRDefault="009F25FF">
      <w:pPr>
        <w:pStyle w:val="TOC3"/>
        <w:tabs>
          <w:tab w:val="right" w:leader="dot" w:pos="9350"/>
        </w:tabs>
        <w:rPr>
          <w:ins w:id="247" w:author="Gerard" w:date="2015-08-25T08:50:00Z"/>
          <w:rFonts w:asciiTheme="minorHAnsi" w:eastAsiaTheme="minorEastAsia" w:hAnsiTheme="minorHAnsi" w:cstheme="minorBidi"/>
          <w:noProof/>
          <w:lang w:eastAsia="ja-JP"/>
        </w:rPr>
      </w:pPr>
      <w:ins w:id="248" w:author="Gerard" w:date="2015-08-25T08:50:00Z">
        <w:r>
          <w:rPr>
            <w:noProof/>
          </w:rPr>
          <w:t>5.2.5. Holmes-Mow</w:t>
        </w:r>
        <w:r>
          <w:rPr>
            <w:noProof/>
          </w:rPr>
          <w:tab/>
        </w:r>
        <w:r>
          <w:rPr>
            <w:noProof/>
          </w:rPr>
          <w:fldChar w:fldCharType="begin"/>
        </w:r>
        <w:r>
          <w:rPr>
            <w:noProof/>
          </w:rPr>
          <w:instrText xml:space="preserve"> PAGEREF _Toc302112042 \h </w:instrText>
        </w:r>
        <w:r>
          <w:rPr>
            <w:noProof/>
          </w:rPr>
        </w:r>
      </w:ins>
      <w:r>
        <w:rPr>
          <w:noProof/>
        </w:rPr>
        <w:fldChar w:fldCharType="separate"/>
      </w:r>
      <w:ins w:id="249" w:author="Gerard" w:date="2015-08-25T08:50:00Z">
        <w:r>
          <w:rPr>
            <w:noProof/>
          </w:rPr>
          <w:t>86</w:t>
        </w:r>
        <w:r>
          <w:rPr>
            <w:noProof/>
          </w:rPr>
          <w:fldChar w:fldCharType="end"/>
        </w:r>
      </w:ins>
    </w:p>
    <w:p w14:paraId="49D7A0B0" w14:textId="77777777" w:rsidR="009F25FF" w:rsidRDefault="009F25FF">
      <w:pPr>
        <w:pStyle w:val="TOC3"/>
        <w:tabs>
          <w:tab w:val="right" w:leader="dot" w:pos="9350"/>
        </w:tabs>
        <w:rPr>
          <w:ins w:id="250" w:author="Gerard" w:date="2015-08-25T08:50:00Z"/>
          <w:rFonts w:asciiTheme="minorHAnsi" w:eastAsiaTheme="minorEastAsia" w:hAnsiTheme="minorHAnsi" w:cstheme="minorBidi"/>
          <w:noProof/>
          <w:lang w:eastAsia="ja-JP"/>
        </w:rPr>
      </w:pPr>
      <w:ins w:id="251" w:author="Gerard" w:date="2015-08-25T08:50:00Z">
        <w:r>
          <w:rPr>
            <w:noProof/>
          </w:rPr>
          <w:t>5.2.6. Conewise Linear Elasticity</w:t>
        </w:r>
        <w:r>
          <w:rPr>
            <w:noProof/>
          </w:rPr>
          <w:tab/>
        </w:r>
        <w:r>
          <w:rPr>
            <w:noProof/>
          </w:rPr>
          <w:fldChar w:fldCharType="begin"/>
        </w:r>
        <w:r>
          <w:rPr>
            <w:noProof/>
          </w:rPr>
          <w:instrText xml:space="preserve"> PAGEREF _Toc302112043 \h </w:instrText>
        </w:r>
        <w:r>
          <w:rPr>
            <w:noProof/>
          </w:rPr>
        </w:r>
      </w:ins>
      <w:r>
        <w:rPr>
          <w:noProof/>
        </w:rPr>
        <w:fldChar w:fldCharType="separate"/>
      </w:r>
      <w:ins w:id="252" w:author="Gerard" w:date="2015-08-25T08:50:00Z">
        <w:r>
          <w:rPr>
            <w:noProof/>
          </w:rPr>
          <w:t>86</w:t>
        </w:r>
        <w:r>
          <w:rPr>
            <w:noProof/>
          </w:rPr>
          <w:fldChar w:fldCharType="end"/>
        </w:r>
      </w:ins>
    </w:p>
    <w:p w14:paraId="703C4B2A" w14:textId="77777777" w:rsidR="009F25FF" w:rsidRDefault="009F25FF">
      <w:pPr>
        <w:pStyle w:val="TOC3"/>
        <w:tabs>
          <w:tab w:val="right" w:leader="dot" w:pos="9350"/>
        </w:tabs>
        <w:rPr>
          <w:ins w:id="253" w:author="Gerard" w:date="2015-08-25T08:50:00Z"/>
          <w:rFonts w:asciiTheme="minorHAnsi" w:eastAsiaTheme="minorEastAsia" w:hAnsiTheme="minorHAnsi" w:cstheme="minorBidi"/>
          <w:noProof/>
          <w:lang w:eastAsia="ja-JP"/>
        </w:rPr>
      </w:pPr>
      <w:ins w:id="254" w:author="Gerard" w:date="2015-08-25T08:50:00Z">
        <w:r>
          <w:rPr>
            <w:noProof/>
          </w:rPr>
          <w:t>5.2.7. Donnan Equilibrium Swelling</w:t>
        </w:r>
        <w:r>
          <w:rPr>
            <w:noProof/>
          </w:rPr>
          <w:tab/>
        </w:r>
        <w:r>
          <w:rPr>
            <w:noProof/>
          </w:rPr>
          <w:fldChar w:fldCharType="begin"/>
        </w:r>
        <w:r>
          <w:rPr>
            <w:noProof/>
          </w:rPr>
          <w:instrText xml:space="preserve"> PAGEREF _Toc302112044 \h </w:instrText>
        </w:r>
        <w:r>
          <w:rPr>
            <w:noProof/>
          </w:rPr>
        </w:r>
      </w:ins>
      <w:r>
        <w:rPr>
          <w:noProof/>
        </w:rPr>
        <w:fldChar w:fldCharType="separate"/>
      </w:r>
      <w:ins w:id="255" w:author="Gerard" w:date="2015-08-25T08:50:00Z">
        <w:r>
          <w:rPr>
            <w:noProof/>
          </w:rPr>
          <w:t>88</w:t>
        </w:r>
        <w:r>
          <w:rPr>
            <w:noProof/>
          </w:rPr>
          <w:fldChar w:fldCharType="end"/>
        </w:r>
      </w:ins>
    </w:p>
    <w:p w14:paraId="541C722F" w14:textId="77777777" w:rsidR="009F25FF" w:rsidRDefault="009F25FF">
      <w:pPr>
        <w:pStyle w:val="TOC3"/>
        <w:tabs>
          <w:tab w:val="right" w:leader="dot" w:pos="9350"/>
        </w:tabs>
        <w:rPr>
          <w:ins w:id="256" w:author="Gerard" w:date="2015-08-25T08:50:00Z"/>
          <w:rFonts w:asciiTheme="minorHAnsi" w:eastAsiaTheme="minorEastAsia" w:hAnsiTheme="minorHAnsi" w:cstheme="minorBidi"/>
          <w:noProof/>
          <w:lang w:eastAsia="ja-JP"/>
        </w:rPr>
      </w:pPr>
      <w:ins w:id="257" w:author="Gerard" w:date="2015-08-25T08:50:00Z">
        <w:r>
          <w:rPr>
            <w:noProof/>
          </w:rPr>
          <w:t>5.2.8. Perfect Osmometer Equilibrium Osmotic Pressure</w:t>
        </w:r>
        <w:r>
          <w:rPr>
            <w:noProof/>
          </w:rPr>
          <w:tab/>
        </w:r>
        <w:r>
          <w:rPr>
            <w:noProof/>
          </w:rPr>
          <w:fldChar w:fldCharType="begin"/>
        </w:r>
        <w:r>
          <w:rPr>
            <w:noProof/>
          </w:rPr>
          <w:instrText xml:space="preserve"> PAGEREF _Toc302112045 \h </w:instrText>
        </w:r>
        <w:r>
          <w:rPr>
            <w:noProof/>
          </w:rPr>
        </w:r>
      </w:ins>
      <w:r>
        <w:rPr>
          <w:noProof/>
        </w:rPr>
        <w:fldChar w:fldCharType="separate"/>
      </w:r>
      <w:ins w:id="258" w:author="Gerard" w:date="2015-08-25T08:50:00Z">
        <w:r>
          <w:rPr>
            <w:noProof/>
          </w:rPr>
          <w:t>88</w:t>
        </w:r>
        <w:r>
          <w:rPr>
            <w:noProof/>
          </w:rPr>
          <w:fldChar w:fldCharType="end"/>
        </w:r>
      </w:ins>
    </w:p>
    <w:p w14:paraId="62554C84" w14:textId="77777777" w:rsidR="009F25FF" w:rsidRDefault="009F25FF">
      <w:pPr>
        <w:pStyle w:val="TOC2"/>
        <w:tabs>
          <w:tab w:val="right" w:leader="dot" w:pos="9350"/>
        </w:tabs>
        <w:rPr>
          <w:ins w:id="259" w:author="Gerard" w:date="2015-08-25T08:50:00Z"/>
          <w:rFonts w:asciiTheme="minorHAnsi" w:eastAsiaTheme="minorEastAsia" w:hAnsiTheme="minorHAnsi" w:cstheme="minorBidi"/>
          <w:noProof/>
          <w:lang w:eastAsia="ja-JP"/>
        </w:rPr>
      </w:pPr>
      <w:ins w:id="260" w:author="Gerard" w:date="2015-08-25T08:50:00Z">
        <w:r>
          <w:rPr>
            <w:noProof/>
          </w:rPr>
          <w:t>5.3. Nearly-Incompressible Materials</w:t>
        </w:r>
        <w:r>
          <w:rPr>
            <w:noProof/>
          </w:rPr>
          <w:tab/>
        </w:r>
        <w:r>
          <w:rPr>
            <w:noProof/>
          </w:rPr>
          <w:fldChar w:fldCharType="begin"/>
        </w:r>
        <w:r>
          <w:rPr>
            <w:noProof/>
          </w:rPr>
          <w:instrText xml:space="preserve"> PAGEREF _Toc302112046 \h </w:instrText>
        </w:r>
        <w:r>
          <w:rPr>
            <w:noProof/>
          </w:rPr>
        </w:r>
      </w:ins>
      <w:r>
        <w:rPr>
          <w:noProof/>
        </w:rPr>
        <w:fldChar w:fldCharType="separate"/>
      </w:r>
      <w:ins w:id="261" w:author="Gerard" w:date="2015-08-25T08:50:00Z">
        <w:r>
          <w:rPr>
            <w:noProof/>
          </w:rPr>
          <w:t>89</w:t>
        </w:r>
        <w:r>
          <w:rPr>
            <w:noProof/>
          </w:rPr>
          <w:fldChar w:fldCharType="end"/>
        </w:r>
      </w:ins>
    </w:p>
    <w:p w14:paraId="7D653CD1" w14:textId="77777777" w:rsidR="009F25FF" w:rsidRDefault="009F25FF">
      <w:pPr>
        <w:pStyle w:val="TOC3"/>
        <w:tabs>
          <w:tab w:val="right" w:leader="dot" w:pos="9350"/>
        </w:tabs>
        <w:rPr>
          <w:ins w:id="262" w:author="Gerard" w:date="2015-08-25T08:50:00Z"/>
          <w:rFonts w:asciiTheme="minorHAnsi" w:eastAsiaTheme="minorEastAsia" w:hAnsiTheme="minorHAnsi" w:cstheme="minorBidi"/>
          <w:noProof/>
          <w:lang w:eastAsia="ja-JP"/>
        </w:rPr>
      </w:pPr>
      <w:ins w:id="263" w:author="Gerard" w:date="2015-08-25T08:50:00Z">
        <w:r>
          <w:rPr>
            <w:noProof/>
          </w:rPr>
          <w:t>5.3.1. Mooney-Rivlin Hyperelasticity</w:t>
        </w:r>
        <w:r>
          <w:rPr>
            <w:noProof/>
          </w:rPr>
          <w:tab/>
        </w:r>
        <w:r>
          <w:rPr>
            <w:noProof/>
          </w:rPr>
          <w:fldChar w:fldCharType="begin"/>
        </w:r>
        <w:r>
          <w:rPr>
            <w:noProof/>
          </w:rPr>
          <w:instrText xml:space="preserve"> PAGEREF _Toc302112047 \h </w:instrText>
        </w:r>
        <w:r>
          <w:rPr>
            <w:noProof/>
          </w:rPr>
        </w:r>
      </w:ins>
      <w:r>
        <w:rPr>
          <w:noProof/>
        </w:rPr>
        <w:fldChar w:fldCharType="separate"/>
      </w:r>
      <w:ins w:id="264" w:author="Gerard" w:date="2015-08-25T08:50:00Z">
        <w:r>
          <w:rPr>
            <w:noProof/>
          </w:rPr>
          <w:t>89</w:t>
        </w:r>
        <w:r>
          <w:rPr>
            <w:noProof/>
          </w:rPr>
          <w:fldChar w:fldCharType="end"/>
        </w:r>
      </w:ins>
    </w:p>
    <w:p w14:paraId="2FDB081A" w14:textId="77777777" w:rsidR="009F25FF" w:rsidRDefault="009F25FF">
      <w:pPr>
        <w:pStyle w:val="TOC3"/>
        <w:tabs>
          <w:tab w:val="right" w:leader="dot" w:pos="9350"/>
        </w:tabs>
        <w:rPr>
          <w:ins w:id="265" w:author="Gerard" w:date="2015-08-25T08:50:00Z"/>
          <w:rFonts w:asciiTheme="minorHAnsi" w:eastAsiaTheme="minorEastAsia" w:hAnsiTheme="minorHAnsi" w:cstheme="minorBidi"/>
          <w:noProof/>
          <w:lang w:eastAsia="ja-JP"/>
        </w:rPr>
      </w:pPr>
      <w:ins w:id="266" w:author="Gerard" w:date="2015-08-25T08:50:00Z">
        <w:r>
          <w:rPr>
            <w:noProof/>
          </w:rPr>
          <w:t>5.3.2. Ogden Hyperelastic</w:t>
        </w:r>
        <w:r>
          <w:rPr>
            <w:noProof/>
          </w:rPr>
          <w:tab/>
        </w:r>
        <w:r>
          <w:rPr>
            <w:noProof/>
          </w:rPr>
          <w:fldChar w:fldCharType="begin"/>
        </w:r>
        <w:r>
          <w:rPr>
            <w:noProof/>
          </w:rPr>
          <w:instrText xml:space="preserve"> PAGEREF _Toc302112048 \h </w:instrText>
        </w:r>
        <w:r>
          <w:rPr>
            <w:noProof/>
          </w:rPr>
        </w:r>
      </w:ins>
      <w:r>
        <w:rPr>
          <w:noProof/>
        </w:rPr>
        <w:fldChar w:fldCharType="separate"/>
      </w:r>
      <w:ins w:id="267" w:author="Gerard" w:date="2015-08-25T08:50:00Z">
        <w:r>
          <w:rPr>
            <w:noProof/>
          </w:rPr>
          <w:t>90</w:t>
        </w:r>
        <w:r>
          <w:rPr>
            <w:noProof/>
          </w:rPr>
          <w:fldChar w:fldCharType="end"/>
        </w:r>
      </w:ins>
    </w:p>
    <w:p w14:paraId="00D28FC3" w14:textId="77777777" w:rsidR="009F25FF" w:rsidRDefault="009F25FF">
      <w:pPr>
        <w:pStyle w:val="TOC3"/>
        <w:tabs>
          <w:tab w:val="right" w:leader="dot" w:pos="9350"/>
        </w:tabs>
        <w:rPr>
          <w:ins w:id="268" w:author="Gerard" w:date="2015-08-25T08:50:00Z"/>
          <w:rFonts w:asciiTheme="minorHAnsi" w:eastAsiaTheme="minorEastAsia" w:hAnsiTheme="minorHAnsi" w:cstheme="minorBidi"/>
          <w:noProof/>
          <w:lang w:eastAsia="ja-JP"/>
        </w:rPr>
      </w:pPr>
      <w:ins w:id="269" w:author="Gerard" w:date="2015-08-25T08:50:00Z">
        <w:r>
          <w:rPr>
            <w:noProof/>
          </w:rPr>
          <w:t>5.3.3. Veronda-Westmann Hyperelasticity</w:t>
        </w:r>
        <w:r>
          <w:rPr>
            <w:noProof/>
          </w:rPr>
          <w:tab/>
        </w:r>
        <w:r>
          <w:rPr>
            <w:noProof/>
          </w:rPr>
          <w:fldChar w:fldCharType="begin"/>
        </w:r>
        <w:r>
          <w:rPr>
            <w:noProof/>
          </w:rPr>
          <w:instrText xml:space="preserve"> PAGEREF _Toc302112049 \h </w:instrText>
        </w:r>
        <w:r>
          <w:rPr>
            <w:noProof/>
          </w:rPr>
        </w:r>
      </w:ins>
      <w:r>
        <w:rPr>
          <w:noProof/>
        </w:rPr>
        <w:fldChar w:fldCharType="separate"/>
      </w:r>
      <w:ins w:id="270" w:author="Gerard" w:date="2015-08-25T08:50:00Z">
        <w:r>
          <w:rPr>
            <w:noProof/>
          </w:rPr>
          <w:t>90</w:t>
        </w:r>
        <w:r>
          <w:rPr>
            <w:noProof/>
          </w:rPr>
          <w:fldChar w:fldCharType="end"/>
        </w:r>
      </w:ins>
    </w:p>
    <w:p w14:paraId="28E1D5CD" w14:textId="77777777" w:rsidR="009F25FF" w:rsidRDefault="009F25FF">
      <w:pPr>
        <w:pStyle w:val="TOC3"/>
        <w:tabs>
          <w:tab w:val="right" w:leader="dot" w:pos="9350"/>
        </w:tabs>
        <w:rPr>
          <w:ins w:id="271" w:author="Gerard" w:date="2015-08-25T08:50:00Z"/>
          <w:rFonts w:asciiTheme="minorHAnsi" w:eastAsiaTheme="minorEastAsia" w:hAnsiTheme="minorHAnsi" w:cstheme="minorBidi"/>
          <w:noProof/>
          <w:lang w:eastAsia="ja-JP"/>
        </w:rPr>
      </w:pPr>
      <w:ins w:id="272" w:author="Gerard" w:date="2015-08-25T08:50:00Z">
        <w:r>
          <w:rPr>
            <w:noProof/>
          </w:rPr>
          <w:t>5.3.4. Arruda-Boyce Hyperelasticity</w:t>
        </w:r>
        <w:r>
          <w:rPr>
            <w:noProof/>
          </w:rPr>
          <w:tab/>
        </w:r>
        <w:r>
          <w:rPr>
            <w:noProof/>
          </w:rPr>
          <w:fldChar w:fldCharType="begin"/>
        </w:r>
        <w:r>
          <w:rPr>
            <w:noProof/>
          </w:rPr>
          <w:instrText xml:space="preserve"> PAGEREF _Toc302112050 \h </w:instrText>
        </w:r>
        <w:r>
          <w:rPr>
            <w:noProof/>
          </w:rPr>
        </w:r>
      </w:ins>
      <w:r>
        <w:rPr>
          <w:noProof/>
        </w:rPr>
        <w:fldChar w:fldCharType="separate"/>
      </w:r>
      <w:ins w:id="273" w:author="Gerard" w:date="2015-08-25T08:50:00Z">
        <w:r>
          <w:rPr>
            <w:noProof/>
          </w:rPr>
          <w:t>90</w:t>
        </w:r>
        <w:r>
          <w:rPr>
            <w:noProof/>
          </w:rPr>
          <w:fldChar w:fldCharType="end"/>
        </w:r>
      </w:ins>
    </w:p>
    <w:p w14:paraId="7AD3E885" w14:textId="77777777" w:rsidR="009F25FF" w:rsidRDefault="009F25FF">
      <w:pPr>
        <w:pStyle w:val="TOC3"/>
        <w:tabs>
          <w:tab w:val="right" w:leader="dot" w:pos="9350"/>
        </w:tabs>
        <w:rPr>
          <w:ins w:id="274" w:author="Gerard" w:date="2015-08-25T08:50:00Z"/>
          <w:rFonts w:asciiTheme="minorHAnsi" w:eastAsiaTheme="minorEastAsia" w:hAnsiTheme="minorHAnsi" w:cstheme="minorBidi"/>
          <w:noProof/>
          <w:lang w:eastAsia="ja-JP"/>
        </w:rPr>
      </w:pPr>
      <w:ins w:id="275" w:author="Gerard" w:date="2015-08-25T08:50:00Z">
        <w:r>
          <w:rPr>
            <w:noProof/>
          </w:rPr>
          <w:t>5.3.5. Transversely Isotropic Hyperelastic</w:t>
        </w:r>
        <w:r>
          <w:rPr>
            <w:noProof/>
          </w:rPr>
          <w:tab/>
        </w:r>
        <w:r>
          <w:rPr>
            <w:noProof/>
          </w:rPr>
          <w:fldChar w:fldCharType="begin"/>
        </w:r>
        <w:r>
          <w:rPr>
            <w:noProof/>
          </w:rPr>
          <w:instrText xml:space="preserve"> PAGEREF _Toc302112051 \h </w:instrText>
        </w:r>
        <w:r>
          <w:rPr>
            <w:noProof/>
          </w:rPr>
        </w:r>
      </w:ins>
      <w:r>
        <w:rPr>
          <w:noProof/>
        </w:rPr>
        <w:fldChar w:fldCharType="separate"/>
      </w:r>
      <w:ins w:id="276" w:author="Gerard" w:date="2015-08-25T08:50:00Z">
        <w:r>
          <w:rPr>
            <w:noProof/>
          </w:rPr>
          <w:t>91</w:t>
        </w:r>
        <w:r>
          <w:rPr>
            <w:noProof/>
          </w:rPr>
          <w:fldChar w:fldCharType="end"/>
        </w:r>
      </w:ins>
    </w:p>
    <w:p w14:paraId="2E8C33DC" w14:textId="77777777" w:rsidR="009F25FF" w:rsidRDefault="009F25FF">
      <w:pPr>
        <w:pStyle w:val="TOC3"/>
        <w:tabs>
          <w:tab w:val="right" w:leader="dot" w:pos="9350"/>
        </w:tabs>
        <w:rPr>
          <w:ins w:id="277" w:author="Gerard" w:date="2015-08-25T08:50:00Z"/>
          <w:rFonts w:asciiTheme="minorHAnsi" w:eastAsiaTheme="minorEastAsia" w:hAnsiTheme="minorHAnsi" w:cstheme="minorBidi"/>
          <w:noProof/>
          <w:lang w:eastAsia="ja-JP"/>
        </w:rPr>
      </w:pPr>
      <w:ins w:id="278" w:author="Gerard" w:date="2015-08-25T08:50:00Z">
        <w:r>
          <w:rPr>
            <w:noProof/>
          </w:rPr>
          <w:t>5.3.6. Ellipsoidal Fiber Distribution</w:t>
        </w:r>
        <w:r>
          <w:rPr>
            <w:noProof/>
          </w:rPr>
          <w:tab/>
        </w:r>
        <w:r>
          <w:rPr>
            <w:noProof/>
          </w:rPr>
          <w:fldChar w:fldCharType="begin"/>
        </w:r>
        <w:r>
          <w:rPr>
            <w:noProof/>
          </w:rPr>
          <w:instrText xml:space="preserve"> PAGEREF _Toc302112052 \h </w:instrText>
        </w:r>
        <w:r>
          <w:rPr>
            <w:noProof/>
          </w:rPr>
        </w:r>
      </w:ins>
      <w:r>
        <w:rPr>
          <w:noProof/>
        </w:rPr>
        <w:fldChar w:fldCharType="separate"/>
      </w:r>
      <w:ins w:id="279" w:author="Gerard" w:date="2015-08-25T08:50:00Z">
        <w:r>
          <w:rPr>
            <w:noProof/>
          </w:rPr>
          <w:t>92</w:t>
        </w:r>
        <w:r>
          <w:rPr>
            <w:noProof/>
          </w:rPr>
          <w:fldChar w:fldCharType="end"/>
        </w:r>
      </w:ins>
    </w:p>
    <w:p w14:paraId="53AE529E" w14:textId="77777777" w:rsidR="009F25FF" w:rsidRDefault="009F25FF">
      <w:pPr>
        <w:pStyle w:val="TOC3"/>
        <w:tabs>
          <w:tab w:val="right" w:leader="dot" w:pos="9350"/>
        </w:tabs>
        <w:rPr>
          <w:ins w:id="280" w:author="Gerard" w:date="2015-08-25T08:50:00Z"/>
          <w:rFonts w:asciiTheme="minorHAnsi" w:eastAsiaTheme="minorEastAsia" w:hAnsiTheme="minorHAnsi" w:cstheme="minorBidi"/>
          <w:noProof/>
          <w:lang w:eastAsia="ja-JP"/>
        </w:rPr>
      </w:pPr>
      <w:ins w:id="281" w:author="Gerard" w:date="2015-08-25T08:50:00Z">
        <w:r>
          <w:rPr>
            <w:noProof/>
          </w:rPr>
          <w:t>5.3.7. Fiber with Exponential Power law</w:t>
        </w:r>
        <w:r>
          <w:rPr>
            <w:noProof/>
          </w:rPr>
          <w:tab/>
        </w:r>
        <w:r>
          <w:rPr>
            <w:noProof/>
          </w:rPr>
          <w:fldChar w:fldCharType="begin"/>
        </w:r>
        <w:r>
          <w:rPr>
            <w:noProof/>
          </w:rPr>
          <w:instrText xml:space="preserve"> PAGEREF _Toc302112053 \h </w:instrText>
        </w:r>
        <w:r>
          <w:rPr>
            <w:noProof/>
          </w:rPr>
        </w:r>
      </w:ins>
      <w:r>
        <w:rPr>
          <w:noProof/>
        </w:rPr>
        <w:fldChar w:fldCharType="separate"/>
      </w:r>
      <w:ins w:id="282" w:author="Gerard" w:date="2015-08-25T08:50:00Z">
        <w:r>
          <w:rPr>
            <w:noProof/>
          </w:rPr>
          <w:t>92</w:t>
        </w:r>
        <w:r>
          <w:rPr>
            <w:noProof/>
          </w:rPr>
          <w:fldChar w:fldCharType="end"/>
        </w:r>
      </w:ins>
    </w:p>
    <w:p w14:paraId="61A44D1D" w14:textId="77777777" w:rsidR="009F25FF" w:rsidRDefault="009F25FF">
      <w:pPr>
        <w:pStyle w:val="TOC3"/>
        <w:tabs>
          <w:tab w:val="right" w:leader="dot" w:pos="9350"/>
        </w:tabs>
        <w:rPr>
          <w:ins w:id="283" w:author="Gerard" w:date="2015-08-25T08:50:00Z"/>
          <w:rFonts w:asciiTheme="minorHAnsi" w:eastAsiaTheme="minorEastAsia" w:hAnsiTheme="minorHAnsi" w:cstheme="minorBidi"/>
          <w:noProof/>
          <w:lang w:eastAsia="ja-JP"/>
        </w:rPr>
      </w:pPr>
      <w:ins w:id="284" w:author="Gerard" w:date="2015-08-25T08:50:00Z">
        <w:r>
          <w:rPr>
            <w:noProof/>
          </w:rPr>
          <w:t>5.3.8. Fung Orthotropic</w:t>
        </w:r>
        <w:r>
          <w:rPr>
            <w:noProof/>
          </w:rPr>
          <w:tab/>
        </w:r>
        <w:r>
          <w:rPr>
            <w:noProof/>
          </w:rPr>
          <w:fldChar w:fldCharType="begin"/>
        </w:r>
        <w:r>
          <w:rPr>
            <w:noProof/>
          </w:rPr>
          <w:instrText xml:space="preserve"> PAGEREF _Toc302112054 \h </w:instrText>
        </w:r>
        <w:r>
          <w:rPr>
            <w:noProof/>
          </w:rPr>
        </w:r>
      </w:ins>
      <w:r>
        <w:rPr>
          <w:noProof/>
        </w:rPr>
        <w:fldChar w:fldCharType="separate"/>
      </w:r>
      <w:ins w:id="285" w:author="Gerard" w:date="2015-08-25T08:50:00Z">
        <w:r>
          <w:rPr>
            <w:noProof/>
          </w:rPr>
          <w:t>93</w:t>
        </w:r>
        <w:r>
          <w:rPr>
            <w:noProof/>
          </w:rPr>
          <w:fldChar w:fldCharType="end"/>
        </w:r>
      </w:ins>
    </w:p>
    <w:p w14:paraId="772F49F1" w14:textId="77777777" w:rsidR="009F25FF" w:rsidRDefault="009F25FF">
      <w:pPr>
        <w:pStyle w:val="TOC3"/>
        <w:tabs>
          <w:tab w:val="right" w:leader="dot" w:pos="9350"/>
        </w:tabs>
        <w:rPr>
          <w:ins w:id="286" w:author="Gerard" w:date="2015-08-25T08:50:00Z"/>
          <w:rFonts w:asciiTheme="minorHAnsi" w:eastAsiaTheme="minorEastAsia" w:hAnsiTheme="minorHAnsi" w:cstheme="minorBidi"/>
          <w:noProof/>
          <w:lang w:eastAsia="ja-JP"/>
        </w:rPr>
      </w:pPr>
      <w:ins w:id="287" w:author="Gerard" w:date="2015-08-25T08:50:00Z">
        <w:r>
          <w:rPr>
            <w:noProof/>
          </w:rPr>
          <w:t>5.3.9. Tension-Compression Nonlinear Orthotropic</w:t>
        </w:r>
        <w:r>
          <w:rPr>
            <w:noProof/>
          </w:rPr>
          <w:tab/>
        </w:r>
        <w:r>
          <w:rPr>
            <w:noProof/>
          </w:rPr>
          <w:fldChar w:fldCharType="begin"/>
        </w:r>
        <w:r>
          <w:rPr>
            <w:noProof/>
          </w:rPr>
          <w:instrText xml:space="preserve"> PAGEREF _Toc302112055 \h </w:instrText>
        </w:r>
        <w:r>
          <w:rPr>
            <w:noProof/>
          </w:rPr>
        </w:r>
      </w:ins>
      <w:r>
        <w:rPr>
          <w:noProof/>
        </w:rPr>
        <w:fldChar w:fldCharType="separate"/>
      </w:r>
      <w:ins w:id="288" w:author="Gerard" w:date="2015-08-25T08:50:00Z">
        <w:r>
          <w:rPr>
            <w:noProof/>
          </w:rPr>
          <w:t>94</w:t>
        </w:r>
        <w:r>
          <w:rPr>
            <w:noProof/>
          </w:rPr>
          <w:fldChar w:fldCharType="end"/>
        </w:r>
      </w:ins>
    </w:p>
    <w:p w14:paraId="6C349EC8" w14:textId="77777777" w:rsidR="009F25FF" w:rsidRDefault="009F25FF">
      <w:pPr>
        <w:pStyle w:val="TOC2"/>
        <w:tabs>
          <w:tab w:val="right" w:leader="dot" w:pos="9350"/>
        </w:tabs>
        <w:rPr>
          <w:ins w:id="289" w:author="Gerard" w:date="2015-08-25T08:50:00Z"/>
          <w:rFonts w:asciiTheme="minorHAnsi" w:eastAsiaTheme="minorEastAsia" w:hAnsiTheme="minorHAnsi" w:cstheme="minorBidi"/>
          <w:noProof/>
          <w:lang w:eastAsia="ja-JP"/>
        </w:rPr>
      </w:pPr>
      <w:ins w:id="290" w:author="Gerard" w:date="2015-08-25T08:50:00Z">
        <w:r>
          <w:rPr>
            <w:noProof/>
          </w:rPr>
          <w:t>5.4. Viscoelasticity</w:t>
        </w:r>
        <w:r>
          <w:rPr>
            <w:noProof/>
          </w:rPr>
          <w:tab/>
        </w:r>
        <w:r>
          <w:rPr>
            <w:noProof/>
          </w:rPr>
          <w:fldChar w:fldCharType="begin"/>
        </w:r>
        <w:r>
          <w:rPr>
            <w:noProof/>
          </w:rPr>
          <w:instrText xml:space="preserve"> PAGEREF _Toc302112056 \h </w:instrText>
        </w:r>
        <w:r>
          <w:rPr>
            <w:noProof/>
          </w:rPr>
        </w:r>
      </w:ins>
      <w:r>
        <w:rPr>
          <w:noProof/>
        </w:rPr>
        <w:fldChar w:fldCharType="separate"/>
      </w:r>
      <w:ins w:id="291" w:author="Gerard" w:date="2015-08-25T08:50:00Z">
        <w:r>
          <w:rPr>
            <w:noProof/>
          </w:rPr>
          <w:t>94</w:t>
        </w:r>
        <w:r>
          <w:rPr>
            <w:noProof/>
          </w:rPr>
          <w:fldChar w:fldCharType="end"/>
        </w:r>
      </w:ins>
    </w:p>
    <w:p w14:paraId="39BC3ECA" w14:textId="77777777" w:rsidR="009F25FF" w:rsidRDefault="009F25FF">
      <w:pPr>
        <w:pStyle w:val="TOC2"/>
        <w:tabs>
          <w:tab w:val="right" w:leader="dot" w:pos="9350"/>
        </w:tabs>
        <w:rPr>
          <w:ins w:id="292" w:author="Gerard" w:date="2015-08-25T08:50:00Z"/>
          <w:rFonts w:asciiTheme="minorHAnsi" w:eastAsiaTheme="minorEastAsia" w:hAnsiTheme="minorHAnsi" w:cstheme="minorBidi"/>
          <w:noProof/>
          <w:lang w:eastAsia="ja-JP"/>
        </w:rPr>
      </w:pPr>
      <w:ins w:id="293" w:author="Gerard" w:date="2015-08-25T08:50:00Z">
        <w:r>
          <w:rPr>
            <w:noProof/>
          </w:rPr>
          <w:t>5.5. Reactive Viscoelasticity</w:t>
        </w:r>
        <w:r>
          <w:rPr>
            <w:noProof/>
          </w:rPr>
          <w:tab/>
        </w:r>
        <w:r>
          <w:rPr>
            <w:noProof/>
          </w:rPr>
          <w:fldChar w:fldCharType="begin"/>
        </w:r>
        <w:r>
          <w:rPr>
            <w:noProof/>
          </w:rPr>
          <w:instrText xml:space="preserve"> PAGEREF _Toc302112057 \h </w:instrText>
        </w:r>
        <w:r>
          <w:rPr>
            <w:noProof/>
          </w:rPr>
        </w:r>
      </w:ins>
      <w:r>
        <w:rPr>
          <w:noProof/>
        </w:rPr>
        <w:fldChar w:fldCharType="separate"/>
      </w:r>
      <w:ins w:id="294" w:author="Gerard" w:date="2015-08-25T08:50:00Z">
        <w:r>
          <w:rPr>
            <w:noProof/>
          </w:rPr>
          <w:t>96</w:t>
        </w:r>
        <w:r>
          <w:rPr>
            <w:noProof/>
          </w:rPr>
          <w:fldChar w:fldCharType="end"/>
        </w:r>
      </w:ins>
    </w:p>
    <w:p w14:paraId="05C1A706" w14:textId="77777777" w:rsidR="009F25FF" w:rsidRDefault="009F25FF">
      <w:pPr>
        <w:pStyle w:val="TOC2"/>
        <w:tabs>
          <w:tab w:val="right" w:leader="dot" w:pos="9350"/>
        </w:tabs>
        <w:rPr>
          <w:ins w:id="295" w:author="Gerard" w:date="2015-08-25T08:50:00Z"/>
          <w:rFonts w:asciiTheme="minorHAnsi" w:eastAsiaTheme="minorEastAsia" w:hAnsiTheme="minorHAnsi" w:cstheme="minorBidi"/>
          <w:noProof/>
          <w:lang w:eastAsia="ja-JP"/>
        </w:rPr>
      </w:pPr>
      <w:ins w:id="296" w:author="Gerard" w:date="2015-08-25T08:50:00Z">
        <w:r>
          <w:rPr>
            <w:noProof/>
          </w:rPr>
          <w:t>5.6. Hydraulic Permeability</w:t>
        </w:r>
        <w:r>
          <w:rPr>
            <w:noProof/>
          </w:rPr>
          <w:tab/>
        </w:r>
        <w:r>
          <w:rPr>
            <w:noProof/>
          </w:rPr>
          <w:fldChar w:fldCharType="begin"/>
        </w:r>
        <w:r>
          <w:rPr>
            <w:noProof/>
          </w:rPr>
          <w:instrText xml:space="preserve"> PAGEREF _Toc302112058 \h </w:instrText>
        </w:r>
        <w:r>
          <w:rPr>
            <w:noProof/>
          </w:rPr>
        </w:r>
      </w:ins>
      <w:r>
        <w:rPr>
          <w:noProof/>
        </w:rPr>
        <w:fldChar w:fldCharType="separate"/>
      </w:r>
      <w:ins w:id="297" w:author="Gerard" w:date="2015-08-25T08:50:00Z">
        <w:r>
          <w:rPr>
            <w:noProof/>
          </w:rPr>
          <w:t>98</w:t>
        </w:r>
        <w:r>
          <w:rPr>
            <w:noProof/>
          </w:rPr>
          <w:fldChar w:fldCharType="end"/>
        </w:r>
      </w:ins>
    </w:p>
    <w:p w14:paraId="71314A46" w14:textId="77777777" w:rsidR="009F25FF" w:rsidRDefault="009F25FF">
      <w:pPr>
        <w:pStyle w:val="TOC3"/>
        <w:tabs>
          <w:tab w:val="right" w:leader="dot" w:pos="9350"/>
        </w:tabs>
        <w:rPr>
          <w:ins w:id="298" w:author="Gerard" w:date="2015-08-25T08:50:00Z"/>
          <w:rFonts w:asciiTheme="minorHAnsi" w:eastAsiaTheme="minorEastAsia" w:hAnsiTheme="minorHAnsi" w:cstheme="minorBidi"/>
          <w:noProof/>
          <w:lang w:eastAsia="ja-JP"/>
        </w:rPr>
      </w:pPr>
      <w:ins w:id="299" w:author="Gerard" w:date="2015-08-25T08:50:00Z">
        <w:r>
          <w:rPr>
            <w:noProof/>
          </w:rPr>
          <w:t>5.6.1. Constant Isotropic Permeability</w:t>
        </w:r>
        <w:r>
          <w:rPr>
            <w:noProof/>
          </w:rPr>
          <w:tab/>
        </w:r>
        <w:r>
          <w:rPr>
            <w:noProof/>
          </w:rPr>
          <w:fldChar w:fldCharType="begin"/>
        </w:r>
        <w:r>
          <w:rPr>
            <w:noProof/>
          </w:rPr>
          <w:instrText xml:space="preserve"> PAGEREF _Toc302112059 \h </w:instrText>
        </w:r>
        <w:r>
          <w:rPr>
            <w:noProof/>
          </w:rPr>
        </w:r>
      </w:ins>
      <w:r>
        <w:rPr>
          <w:noProof/>
        </w:rPr>
        <w:fldChar w:fldCharType="separate"/>
      </w:r>
      <w:ins w:id="300" w:author="Gerard" w:date="2015-08-25T08:50:00Z">
        <w:r>
          <w:rPr>
            <w:noProof/>
          </w:rPr>
          <w:t>98</w:t>
        </w:r>
        <w:r>
          <w:rPr>
            <w:noProof/>
          </w:rPr>
          <w:fldChar w:fldCharType="end"/>
        </w:r>
      </w:ins>
    </w:p>
    <w:p w14:paraId="0AFB4902" w14:textId="77777777" w:rsidR="009F25FF" w:rsidRDefault="009F25FF">
      <w:pPr>
        <w:pStyle w:val="TOC3"/>
        <w:tabs>
          <w:tab w:val="right" w:leader="dot" w:pos="9350"/>
        </w:tabs>
        <w:rPr>
          <w:ins w:id="301" w:author="Gerard" w:date="2015-08-25T08:50:00Z"/>
          <w:rFonts w:asciiTheme="minorHAnsi" w:eastAsiaTheme="minorEastAsia" w:hAnsiTheme="minorHAnsi" w:cstheme="minorBidi"/>
          <w:noProof/>
          <w:lang w:eastAsia="ja-JP"/>
        </w:rPr>
      </w:pPr>
      <w:ins w:id="302" w:author="Gerard" w:date="2015-08-25T08:50:00Z">
        <w:r>
          <w:rPr>
            <w:noProof/>
          </w:rPr>
          <w:t>5.6.2. Holmes-Mow</w:t>
        </w:r>
        <w:r>
          <w:rPr>
            <w:noProof/>
          </w:rPr>
          <w:tab/>
        </w:r>
        <w:r>
          <w:rPr>
            <w:noProof/>
          </w:rPr>
          <w:fldChar w:fldCharType="begin"/>
        </w:r>
        <w:r>
          <w:rPr>
            <w:noProof/>
          </w:rPr>
          <w:instrText xml:space="preserve"> PAGEREF _Toc302112060 \h </w:instrText>
        </w:r>
        <w:r>
          <w:rPr>
            <w:noProof/>
          </w:rPr>
        </w:r>
      </w:ins>
      <w:r>
        <w:rPr>
          <w:noProof/>
        </w:rPr>
        <w:fldChar w:fldCharType="separate"/>
      </w:r>
      <w:ins w:id="303" w:author="Gerard" w:date="2015-08-25T08:50:00Z">
        <w:r>
          <w:rPr>
            <w:noProof/>
          </w:rPr>
          <w:t>98</w:t>
        </w:r>
        <w:r>
          <w:rPr>
            <w:noProof/>
          </w:rPr>
          <w:fldChar w:fldCharType="end"/>
        </w:r>
      </w:ins>
    </w:p>
    <w:p w14:paraId="652C82A7" w14:textId="77777777" w:rsidR="009F25FF" w:rsidRDefault="009F25FF">
      <w:pPr>
        <w:pStyle w:val="TOC3"/>
        <w:tabs>
          <w:tab w:val="right" w:leader="dot" w:pos="9350"/>
        </w:tabs>
        <w:rPr>
          <w:ins w:id="304" w:author="Gerard" w:date="2015-08-25T08:50:00Z"/>
          <w:rFonts w:asciiTheme="minorHAnsi" w:eastAsiaTheme="minorEastAsia" w:hAnsiTheme="minorHAnsi" w:cstheme="minorBidi"/>
          <w:noProof/>
          <w:lang w:eastAsia="ja-JP"/>
        </w:rPr>
      </w:pPr>
      <w:ins w:id="305" w:author="Gerard" w:date="2015-08-25T08:50:00Z">
        <w:r>
          <w:rPr>
            <w:noProof/>
          </w:rPr>
          <w:t>5.6.3. Referentially Isotropic Permeability</w:t>
        </w:r>
        <w:r>
          <w:rPr>
            <w:noProof/>
          </w:rPr>
          <w:tab/>
        </w:r>
        <w:r>
          <w:rPr>
            <w:noProof/>
          </w:rPr>
          <w:fldChar w:fldCharType="begin"/>
        </w:r>
        <w:r>
          <w:rPr>
            <w:noProof/>
          </w:rPr>
          <w:instrText xml:space="preserve"> PAGEREF _Toc302112061 \h </w:instrText>
        </w:r>
        <w:r>
          <w:rPr>
            <w:noProof/>
          </w:rPr>
        </w:r>
      </w:ins>
      <w:r>
        <w:rPr>
          <w:noProof/>
        </w:rPr>
        <w:fldChar w:fldCharType="separate"/>
      </w:r>
      <w:ins w:id="306" w:author="Gerard" w:date="2015-08-25T08:50:00Z">
        <w:r>
          <w:rPr>
            <w:noProof/>
          </w:rPr>
          <w:t>98</w:t>
        </w:r>
        <w:r>
          <w:rPr>
            <w:noProof/>
          </w:rPr>
          <w:fldChar w:fldCharType="end"/>
        </w:r>
      </w:ins>
    </w:p>
    <w:p w14:paraId="779D31F5" w14:textId="77777777" w:rsidR="009F25FF" w:rsidRDefault="009F25FF">
      <w:pPr>
        <w:pStyle w:val="TOC3"/>
        <w:tabs>
          <w:tab w:val="right" w:leader="dot" w:pos="9350"/>
        </w:tabs>
        <w:rPr>
          <w:ins w:id="307" w:author="Gerard" w:date="2015-08-25T08:50:00Z"/>
          <w:rFonts w:asciiTheme="minorHAnsi" w:eastAsiaTheme="minorEastAsia" w:hAnsiTheme="minorHAnsi" w:cstheme="minorBidi"/>
          <w:noProof/>
          <w:lang w:eastAsia="ja-JP"/>
        </w:rPr>
      </w:pPr>
      <w:ins w:id="308" w:author="Gerard" w:date="2015-08-25T08:50:00Z">
        <w:r>
          <w:rPr>
            <w:noProof/>
          </w:rPr>
          <w:t>5.6.4. Referentially Orthotropic Permeability</w:t>
        </w:r>
        <w:r>
          <w:rPr>
            <w:noProof/>
          </w:rPr>
          <w:tab/>
        </w:r>
        <w:r>
          <w:rPr>
            <w:noProof/>
          </w:rPr>
          <w:fldChar w:fldCharType="begin"/>
        </w:r>
        <w:r>
          <w:rPr>
            <w:noProof/>
          </w:rPr>
          <w:instrText xml:space="preserve"> PAGEREF _Toc302112062 \h </w:instrText>
        </w:r>
        <w:r>
          <w:rPr>
            <w:noProof/>
          </w:rPr>
        </w:r>
      </w:ins>
      <w:r>
        <w:rPr>
          <w:noProof/>
        </w:rPr>
        <w:fldChar w:fldCharType="separate"/>
      </w:r>
      <w:ins w:id="309" w:author="Gerard" w:date="2015-08-25T08:50:00Z">
        <w:r>
          <w:rPr>
            <w:noProof/>
          </w:rPr>
          <w:t>98</w:t>
        </w:r>
        <w:r>
          <w:rPr>
            <w:noProof/>
          </w:rPr>
          <w:fldChar w:fldCharType="end"/>
        </w:r>
      </w:ins>
    </w:p>
    <w:p w14:paraId="6492766B" w14:textId="77777777" w:rsidR="009F25FF" w:rsidRDefault="009F25FF">
      <w:pPr>
        <w:pStyle w:val="TOC3"/>
        <w:tabs>
          <w:tab w:val="right" w:leader="dot" w:pos="9350"/>
        </w:tabs>
        <w:rPr>
          <w:ins w:id="310" w:author="Gerard" w:date="2015-08-25T08:50:00Z"/>
          <w:rFonts w:asciiTheme="minorHAnsi" w:eastAsiaTheme="minorEastAsia" w:hAnsiTheme="minorHAnsi" w:cstheme="minorBidi"/>
          <w:noProof/>
          <w:lang w:eastAsia="ja-JP"/>
        </w:rPr>
      </w:pPr>
      <w:ins w:id="311" w:author="Gerard" w:date="2015-08-25T08:50:00Z">
        <w:r>
          <w:rPr>
            <w:noProof/>
          </w:rPr>
          <w:t>5.6.5. Referentially Transversely Isotropic Permeability</w:t>
        </w:r>
        <w:r>
          <w:rPr>
            <w:noProof/>
          </w:rPr>
          <w:tab/>
        </w:r>
        <w:r>
          <w:rPr>
            <w:noProof/>
          </w:rPr>
          <w:fldChar w:fldCharType="begin"/>
        </w:r>
        <w:r>
          <w:rPr>
            <w:noProof/>
          </w:rPr>
          <w:instrText xml:space="preserve"> PAGEREF _Toc302112063 \h </w:instrText>
        </w:r>
        <w:r>
          <w:rPr>
            <w:noProof/>
          </w:rPr>
        </w:r>
      </w:ins>
      <w:r>
        <w:rPr>
          <w:noProof/>
        </w:rPr>
        <w:fldChar w:fldCharType="separate"/>
      </w:r>
      <w:ins w:id="312" w:author="Gerard" w:date="2015-08-25T08:50:00Z">
        <w:r>
          <w:rPr>
            <w:noProof/>
          </w:rPr>
          <w:t>99</w:t>
        </w:r>
        <w:r>
          <w:rPr>
            <w:noProof/>
          </w:rPr>
          <w:fldChar w:fldCharType="end"/>
        </w:r>
      </w:ins>
    </w:p>
    <w:p w14:paraId="61D5CECB" w14:textId="77777777" w:rsidR="009F25FF" w:rsidRDefault="009F25FF">
      <w:pPr>
        <w:pStyle w:val="TOC2"/>
        <w:tabs>
          <w:tab w:val="right" w:leader="dot" w:pos="9350"/>
        </w:tabs>
        <w:rPr>
          <w:ins w:id="313" w:author="Gerard" w:date="2015-08-25T08:50:00Z"/>
          <w:rFonts w:asciiTheme="minorHAnsi" w:eastAsiaTheme="minorEastAsia" w:hAnsiTheme="minorHAnsi" w:cstheme="minorBidi"/>
          <w:noProof/>
          <w:lang w:eastAsia="ja-JP"/>
        </w:rPr>
      </w:pPr>
      <w:ins w:id="314" w:author="Gerard" w:date="2015-08-25T08:50:00Z">
        <w:r>
          <w:rPr>
            <w:noProof/>
          </w:rPr>
          <w:t>5.7. Solute Diffusivity</w:t>
        </w:r>
        <w:r>
          <w:rPr>
            <w:noProof/>
          </w:rPr>
          <w:tab/>
        </w:r>
        <w:r>
          <w:rPr>
            <w:noProof/>
          </w:rPr>
          <w:fldChar w:fldCharType="begin"/>
        </w:r>
        <w:r>
          <w:rPr>
            <w:noProof/>
          </w:rPr>
          <w:instrText xml:space="preserve"> PAGEREF _Toc302112064 \h </w:instrText>
        </w:r>
        <w:r>
          <w:rPr>
            <w:noProof/>
          </w:rPr>
        </w:r>
      </w:ins>
      <w:r>
        <w:rPr>
          <w:noProof/>
        </w:rPr>
        <w:fldChar w:fldCharType="separate"/>
      </w:r>
      <w:ins w:id="315" w:author="Gerard" w:date="2015-08-25T08:50:00Z">
        <w:r>
          <w:rPr>
            <w:noProof/>
          </w:rPr>
          <w:t>100</w:t>
        </w:r>
        <w:r>
          <w:rPr>
            <w:noProof/>
          </w:rPr>
          <w:fldChar w:fldCharType="end"/>
        </w:r>
      </w:ins>
    </w:p>
    <w:p w14:paraId="626B3F79" w14:textId="77777777" w:rsidR="009F25FF" w:rsidRDefault="009F25FF">
      <w:pPr>
        <w:pStyle w:val="TOC3"/>
        <w:tabs>
          <w:tab w:val="right" w:leader="dot" w:pos="9350"/>
        </w:tabs>
        <w:rPr>
          <w:ins w:id="316" w:author="Gerard" w:date="2015-08-25T08:50:00Z"/>
          <w:rFonts w:asciiTheme="minorHAnsi" w:eastAsiaTheme="minorEastAsia" w:hAnsiTheme="minorHAnsi" w:cstheme="minorBidi"/>
          <w:noProof/>
          <w:lang w:eastAsia="ja-JP"/>
        </w:rPr>
      </w:pPr>
      <w:ins w:id="317" w:author="Gerard" w:date="2015-08-25T08:50:00Z">
        <w:r>
          <w:rPr>
            <w:noProof/>
          </w:rPr>
          <w:t>5.7.1. Constant Isotropic Diffusivity</w:t>
        </w:r>
        <w:r>
          <w:rPr>
            <w:noProof/>
          </w:rPr>
          <w:tab/>
        </w:r>
        <w:r>
          <w:rPr>
            <w:noProof/>
          </w:rPr>
          <w:fldChar w:fldCharType="begin"/>
        </w:r>
        <w:r>
          <w:rPr>
            <w:noProof/>
          </w:rPr>
          <w:instrText xml:space="preserve"> PAGEREF _Toc302112065 \h </w:instrText>
        </w:r>
        <w:r>
          <w:rPr>
            <w:noProof/>
          </w:rPr>
        </w:r>
      </w:ins>
      <w:r>
        <w:rPr>
          <w:noProof/>
        </w:rPr>
        <w:fldChar w:fldCharType="separate"/>
      </w:r>
      <w:ins w:id="318" w:author="Gerard" w:date="2015-08-25T08:50:00Z">
        <w:r>
          <w:rPr>
            <w:noProof/>
          </w:rPr>
          <w:t>100</w:t>
        </w:r>
        <w:r>
          <w:rPr>
            <w:noProof/>
          </w:rPr>
          <w:fldChar w:fldCharType="end"/>
        </w:r>
      </w:ins>
    </w:p>
    <w:p w14:paraId="476EFD38" w14:textId="77777777" w:rsidR="009F25FF" w:rsidRDefault="009F25FF">
      <w:pPr>
        <w:pStyle w:val="TOC3"/>
        <w:tabs>
          <w:tab w:val="right" w:leader="dot" w:pos="9350"/>
        </w:tabs>
        <w:rPr>
          <w:ins w:id="319" w:author="Gerard" w:date="2015-08-25T08:50:00Z"/>
          <w:rFonts w:asciiTheme="minorHAnsi" w:eastAsiaTheme="minorEastAsia" w:hAnsiTheme="minorHAnsi" w:cstheme="minorBidi"/>
          <w:noProof/>
          <w:lang w:eastAsia="ja-JP"/>
        </w:rPr>
      </w:pPr>
      <w:ins w:id="320" w:author="Gerard" w:date="2015-08-25T08:50:00Z">
        <w:r>
          <w:rPr>
            <w:noProof/>
          </w:rPr>
          <w:t>5.7.2. Constant Orthotropic Diffusivity</w:t>
        </w:r>
        <w:r>
          <w:rPr>
            <w:noProof/>
          </w:rPr>
          <w:tab/>
        </w:r>
        <w:r>
          <w:rPr>
            <w:noProof/>
          </w:rPr>
          <w:fldChar w:fldCharType="begin"/>
        </w:r>
        <w:r>
          <w:rPr>
            <w:noProof/>
          </w:rPr>
          <w:instrText xml:space="preserve"> PAGEREF _Toc302112066 \h </w:instrText>
        </w:r>
        <w:r>
          <w:rPr>
            <w:noProof/>
          </w:rPr>
        </w:r>
      </w:ins>
      <w:r>
        <w:rPr>
          <w:noProof/>
        </w:rPr>
        <w:fldChar w:fldCharType="separate"/>
      </w:r>
      <w:ins w:id="321" w:author="Gerard" w:date="2015-08-25T08:50:00Z">
        <w:r>
          <w:rPr>
            <w:noProof/>
          </w:rPr>
          <w:t>100</w:t>
        </w:r>
        <w:r>
          <w:rPr>
            <w:noProof/>
          </w:rPr>
          <w:fldChar w:fldCharType="end"/>
        </w:r>
      </w:ins>
    </w:p>
    <w:p w14:paraId="07F51547" w14:textId="77777777" w:rsidR="009F25FF" w:rsidRDefault="009F25FF">
      <w:pPr>
        <w:pStyle w:val="TOC3"/>
        <w:tabs>
          <w:tab w:val="right" w:leader="dot" w:pos="9350"/>
        </w:tabs>
        <w:rPr>
          <w:ins w:id="322" w:author="Gerard" w:date="2015-08-25T08:50:00Z"/>
          <w:rFonts w:asciiTheme="minorHAnsi" w:eastAsiaTheme="minorEastAsia" w:hAnsiTheme="minorHAnsi" w:cstheme="minorBidi"/>
          <w:noProof/>
          <w:lang w:eastAsia="ja-JP"/>
        </w:rPr>
      </w:pPr>
      <w:ins w:id="323" w:author="Gerard" w:date="2015-08-25T08:50:00Z">
        <w:r>
          <w:rPr>
            <w:noProof/>
          </w:rPr>
          <w:t>5.7.3. Referentially Isotropic Diffusivity</w:t>
        </w:r>
        <w:r>
          <w:rPr>
            <w:noProof/>
          </w:rPr>
          <w:tab/>
        </w:r>
        <w:r>
          <w:rPr>
            <w:noProof/>
          </w:rPr>
          <w:fldChar w:fldCharType="begin"/>
        </w:r>
        <w:r>
          <w:rPr>
            <w:noProof/>
          </w:rPr>
          <w:instrText xml:space="preserve"> PAGEREF _Toc302112067 \h </w:instrText>
        </w:r>
        <w:r>
          <w:rPr>
            <w:noProof/>
          </w:rPr>
        </w:r>
      </w:ins>
      <w:r>
        <w:rPr>
          <w:noProof/>
        </w:rPr>
        <w:fldChar w:fldCharType="separate"/>
      </w:r>
      <w:ins w:id="324" w:author="Gerard" w:date="2015-08-25T08:50:00Z">
        <w:r>
          <w:rPr>
            <w:noProof/>
          </w:rPr>
          <w:t>100</w:t>
        </w:r>
        <w:r>
          <w:rPr>
            <w:noProof/>
          </w:rPr>
          <w:fldChar w:fldCharType="end"/>
        </w:r>
      </w:ins>
    </w:p>
    <w:p w14:paraId="603E06A7" w14:textId="77777777" w:rsidR="009F25FF" w:rsidRDefault="009F25FF">
      <w:pPr>
        <w:pStyle w:val="TOC3"/>
        <w:tabs>
          <w:tab w:val="right" w:leader="dot" w:pos="9350"/>
        </w:tabs>
        <w:rPr>
          <w:ins w:id="325" w:author="Gerard" w:date="2015-08-25T08:50:00Z"/>
          <w:rFonts w:asciiTheme="minorHAnsi" w:eastAsiaTheme="minorEastAsia" w:hAnsiTheme="minorHAnsi" w:cstheme="minorBidi"/>
          <w:noProof/>
          <w:lang w:eastAsia="ja-JP"/>
        </w:rPr>
      </w:pPr>
      <w:ins w:id="326" w:author="Gerard" w:date="2015-08-25T08:50:00Z">
        <w:r>
          <w:rPr>
            <w:noProof/>
          </w:rPr>
          <w:t>5.7.4. Referentially Orthotropic Diffusivity</w:t>
        </w:r>
        <w:r>
          <w:rPr>
            <w:noProof/>
          </w:rPr>
          <w:tab/>
        </w:r>
        <w:r>
          <w:rPr>
            <w:noProof/>
          </w:rPr>
          <w:fldChar w:fldCharType="begin"/>
        </w:r>
        <w:r>
          <w:rPr>
            <w:noProof/>
          </w:rPr>
          <w:instrText xml:space="preserve"> PAGEREF _Toc302112068 \h </w:instrText>
        </w:r>
        <w:r>
          <w:rPr>
            <w:noProof/>
          </w:rPr>
        </w:r>
      </w:ins>
      <w:r>
        <w:rPr>
          <w:noProof/>
        </w:rPr>
        <w:fldChar w:fldCharType="separate"/>
      </w:r>
      <w:ins w:id="327" w:author="Gerard" w:date="2015-08-25T08:50:00Z">
        <w:r>
          <w:rPr>
            <w:noProof/>
          </w:rPr>
          <w:t>100</w:t>
        </w:r>
        <w:r>
          <w:rPr>
            <w:noProof/>
          </w:rPr>
          <w:fldChar w:fldCharType="end"/>
        </w:r>
      </w:ins>
    </w:p>
    <w:p w14:paraId="469227E8" w14:textId="77777777" w:rsidR="009F25FF" w:rsidRDefault="009F25FF">
      <w:pPr>
        <w:pStyle w:val="TOC2"/>
        <w:tabs>
          <w:tab w:val="right" w:leader="dot" w:pos="9350"/>
        </w:tabs>
        <w:rPr>
          <w:ins w:id="328" w:author="Gerard" w:date="2015-08-25T08:50:00Z"/>
          <w:rFonts w:asciiTheme="minorHAnsi" w:eastAsiaTheme="minorEastAsia" w:hAnsiTheme="minorHAnsi" w:cstheme="minorBidi"/>
          <w:noProof/>
          <w:lang w:eastAsia="ja-JP"/>
        </w:rPr>
      </w:pPr>
      <w:ins w:id="329" w:author="Gerard" w:date="2015-08-25T08:50:00Z">
        <w:r>
          <w:rPr>
            <w:noProof/>
          </w:rPr>
          <w:t>5.8. Solute Solubility</w:t>
        </w:r>
        <w:r>
          <w:rPr>
            <w:noProof/>
          </w:rPr>
          <w:tab/>
        </w:r>
        <w:r>
          <w:rPr>
            <w:noProof/>
          </w:rPr>
          <w:fldChar w:fldCharType="begin"/>
        </w:r>
        <w:r>
          <w:rPr>
            <w:noProof/>
          </w:rPr>
          <w:instrText xml:space="preserve"> PAGEREF _Toc302112069 \h </w:instrText>
        </w:r>
        <w:r>
          <w:rPr>
            <w:noProof/>
          </w:rPr>
        </w:r>
      </w:ins>
      <w:r>
        <w:rPr>
          <w:noProof/>
        </w:rPr>
        <w:fldChar w:fldCharType="separate"/>
      </w:r>
      <w:ins w:id="330" w:author="Gerard" w:date="2015-08-25T08:50:00Z">
        <w:r>
          <w:rPr>
            <w:noProof/>
          </w:rPr>
          <w:t>102</w:t>
        </w:r>
        <w:r>
          <w:rPr>
            <w:noProof/>
          </w:rPr>
          <w:fldChar w:fldCharType="end"/>
        </w:r>
      </w:ins>
    </w:p>
    <w:p w14:paraId="7011D70E" w14:textId="77777777" w:rsidR="009F25FF" w:rsidRDefault="009F25FF">
      <w:pPr>
        <w:pStyle w:val="TOC3"/>
        <w:tabs>
          <w:tab w:val="right" w:leader="dot" w:pos="9350"/>
        </w:tabs>
        <w:rPr>
          <w:ins w:id="331" w:author="Gerard" w:date="2015-08-25T08:50:00Z"/>
          <w:rFonts w:asciiTheme="minorHAnsi" w:eastAsiaTheme="minorEastAsia" w:hAnsiTheme="minorHAnsi" w:cstheme="minorBidi"/>
          <w:noProof/>
          <w:lang w:eastAsia="ja-JP"/>
        </w:rPr>
      </w:pPr>
      <w:ins w:id="332" w:author="Gerard" w:date="2015-08-25T08:50:00Z">
        <w:r>
          <w:rPr>
            <w:noProof/>
          </w:rPr>
          <w:t>5.8.1. Constant Solubility</w:t>
        </w:r>
        <w:r>
          <w:rPr>
            <w:noProof/>
          </w:rPr>
          <w:tab/>
        </w:r>
        <w:r>
          <w:rPr>
            <w:noProof/>
          </w:rPr>
          <w:fldChar w:fldCharType="begin"/>
        </w:r>
        <w:r>
          <w:rPr>
            <w:noProof/>
          </w:rPr>
          <w:instrText xml:space="preserve"> PAGEREF _Toc302112070 \h </w:instrText>
        </w:r>
        <w:r>
          <w:rPr>
            <w:noProof/>
          </w:rPr>
        </w:r>
      </w:ins>
      <w:r>
        <w:rPr>
          <w:noProof/>
        </w:rPr>
        <w:fldChar w:fldCharType="separate"/>
      </w:r>
      <w:ins w:id="333" w:author="Gerard" w:date="2015-08-25T08:50:00Z">
        <w:r>
          <w:rPr>
            <w:noProof/>
          </w:rPr>
          <w:t>102</w:t>
        </w:r>
        <w:r>
          <w:rPr>
            <w:noProof/>
          </w:rPr>
          <w:fldChar w:fldCharType="end"/>
        </w:r>
      </w:ins>
    </w:p>
    <w:p w14:paraId="777423E0" w14:textId="77777777" w:rsidR="009F25FF" w:rsidRDefault="009F25FF">
      <w:pPr>
        <w:pStyle w:val="TOC2"/>
        <w:tabs>
          <w:tab w:val="right" w:leader="dot" w:pos="9350"/>
        </w:tabs>
        <w:rPr>
          <w:ins w:id="334" w:author="Gerard" w:date="2015-08-25T08:50:00Z"/>
          <w:rFonts w:asciiTheme="minorHAnsi" w:eastAsiaTheme="minorEastAsia" w:hAnsiTheme="minorHAnsi" w:cstheme="minorBidi"/>
          <w:noProof/>
          <w:lang w:eastAsia="ja-JP"/>
        </w:rPr>
      </w:pPr>
      <w:ins w:id="335" w:author="Gerard" w:date="2015-08-25T08:50:00Z">
        <w:r>
          <w:rPr>
            <w:noProof/>
          </w:rPr>
          <w:t>5.9. Osmotic Coefficient</w:t>
        </w:r>
        <w:r>
          <w:rPr>
            <w:noProof/>
          </w:rPr>
          <w:tab/>
        </w:r>
        <w:r>
          <w:rPr>
            <w:noProof/>
          </w:rPr>
          <w:fldChar w:fldCharType="begin"/>
        </w:r>
        <w:r>
          <w:rPr>
            <w:noProof/>
          </w:rPr>
          <w:instrText xml:space="preserve"> PAGEREF _Toc302112071 \h </w:instrText>
        </w:r>
        <w:r>
          <w:rPr>
            <w:noProof/>
          </w:rPr>
        </w:r>
      </w:ins>
      <w:r>
        <w:rPr>
          <w:noProof/>
        </w:rPr>
        <w:fldChar w:fldCharType="separate"/>
      </w:r>
      <w:ins w:id="336" w:author="Gerard" w:date="2015-08-25T08:50:00Z">
        <w:r>
          <w:rPr>
            <w:noProof/>
          </w:rPr>
          <w:t>103</w:t>
        </w:r>
        <w:r>
          <w:rPr>
            <w:noProof/>
          </w:rPr>
          <w:fldChar w:fldCharType="end"/>
        </w:r>
      </w:ins>
    </w:p>
    <w:p w14:paraId="3D9148E1" w14:textId="77777777" w:rsidR="009F25FF" w:rsidRDefault="009F25FF">
      <w:pPr>
        <w:pStyle w:val="TOC3"/>
        <w:tabs>
          <w:tab w:val="right" w:leader="dot" w:pos="9350"/>
        </w:tabs>
        <w:rPr>
          <w:ins w:id="337" w:author="Gerard" w:date="2015-08-25T08:50:00Z"/>
          <w:rFonts w:asciiTheme="minorHAnsi" w:eastAsiaTheme="minorEastAsia" w:hAnsiTheme="minorHAnsi" w:cstheme="minorBidi"/>
          <w:noProof/>
          <w:lang w:eastAsia="ja-JP"/>
        </w:rPr>
      </w:pPr>
      <w:ins w:id="338" w:author="Gerard" w:date="2015-08-25T08:50:00Z">
        <w:r>
          <w:rPr>
            <w:noProof/>
          </w:rPr>
          <w:t>5.9.1. Constant Osmotic Coefficient</w:t>
        </w:r>
        <w:r>
          <w:rPr>
            <w:noProof/>
          </w:rPr>
          <w:tab/>
        </w:r>
        <w:r>
          <w:rPr>
            <w:noProof/>
          </w:rPr>
          <w:fldChar w:fldCharType="begin"/>
        </w:r>
        <w:r>
          <w:rPr>
            <w:noProof/>
          </w:rPr>
          <w:instrText xml:space="preserve"> PAGEREF _Toc302112072 \h </w:instrText>
        </w:r>
        <w:r>
          <w:rPr>
            <w:noProof/>
          </w:rPr>
        </w:r>
      </w:ins>
      <w:r>
        <w:rPr>
          <w:noProof/>
        </w:rPr>
        <w:fldChar w:fldCharType="separate"/>
      </w:r>
      <w:ins w:id="339" w:author="Gerard" w:date="2015-08-25T08:50:00Z">
        <w:r>
          <w:rPr>
            <w:noProof/>
          </w:rPr>
          <w:t>103</w:t>
        </w:r>
        <w:r>
          <w:rPr>
            <w:noProof/>
          </w:rPr>
          <w:fldChar w:fldCharType="end"/>
        </w:r>
      </w:ins>
    </w:p>
    <w:p w14:paraId="09A5A700" w14:textId="77777777" w:rsidR="009F25FF" w:rsidRDefault="009F25FF">
      <w:pPr>
        <w:pStyle w:val="TOC2"/>
        <w:tabs>
          <w:tab w:val="right" w:leader="dot" w:pos="9350"/>
        </w:tabs>
        <w:rPr>
          <w:ins w:id="340" w:author="Gerard" w:date="2015-08-25T08:50:00Z"/>
          <w:rFonts w:asciiTheme="minorHAnsi" w:eastAsiaTheme="minorEastAsia" w:hAnsiTheme="minorHAnsi" w:cstheme="minorBidi"/>
          <w:noProof/>
          <w:lang w:eastAsia="ja-JP"/>
        </w:rPr>
      </w:pPr>
      <w:ins w:id="341" w:author="Gerard" w:date="2015-08-25T08:50:00Z">
        <w:r>
          <w:rPr>
            <w:noProof/>
          </w:rPr>
          <w:t>5.10. Active Contraction Model</w:t>
        </w:r>
        <w:r>
          <w:rPr>
            <w:noProof/>
          </w:rPr>
          <w:tab/>
        </w:r>
        <w:r>
          <w:rPr>
            <w:noProof/>
          </w:rPr>
          <w:fldChar w:fldCharType="begin"/>
        </w:r>
        <w:r>
          <w:rPr>
            <w:noProof/>
          </w:rPr>
          <w:instrText xml:space="preserve"> PAGEREF _Toc302112073 \h </w:instrText>
        </w:r>
        <w:r>
          <w:rPr>
            <w:noProof/>
          </w:rPr>
        </w:r>
      </w:ins>
      <w:r>
        <w:rPr>
          <w:noProof/>
        </w:rPr>
        <w:fldChar w:fldCharType="separate"/>
      </w:r>
      <w:ins w:id="342" w:author="Gerard" w:date="2015-08-25T08:50:00Z">
        <w:r>
          <w:rPr>
            <w:noProof/>
          </w:rPr>
          <w:t>104</w:t>
        </w:r>
        <w:r>
          <w:rPr>
            <w:noProof/>
          </w:rPr>
          <w:fldChar w:fldCharType="end"/>
        </w:r>
      </w:ins>
    </w:p>
    <w:p w14:paraId="33045483" w14:textId="77777777" w:rsidR="009F25FF" w:rsidRDefault="009F25FF">
      <w:pPr>
        <w:pStyle w:val="TOC2"/>
        <w:tabs>
          <w:tab w:val="right" w:leader="dot" w:pos="9350"/>
        </w:tabs>
        <w:rPr>
          <w:ins w:id="343" w:author="Gerard" w:date="2015-08-25T08:50:00Z"/>
          <w:rFonts w:asciiTheme="minorHAnsi" w:eastAsiaTheme="minorEastAsia" w:hAnsiTheme="minorHAnsi" w:cstheme="minorBidi"/>
          <w:noProof/>
          <w:lang w:eastAsia="ja-JP"/>
        </w:rPr>
      </w:pPr>
      <w:ins w:id="344" w:author="Gerard" w:date="2015-08-25T08:50:00Z">
        <w:r>
          <w:rPr>
            <w:noProof/>
          </w:rPr>
          <w:t>5.11. Prescribed Active Contraction</w:t>
        </w:r>
        <w:r>
          <w:rPr>
            <w:noProof/>
          </w:rPr>
          <w:tab/>
        </w:r>
        <w:r>
          <w:rPr>
            <w:noProof/>
          </w:rPr>
          <w:fldChar w:fldCharType="begin"/>
        </w:r>
        <w:r>
          <w:rPr>
            <w:noProof/>
          </w:rPr>
          <w:instrText xml:space="preserve"> PAGEREF _Toc302112074 \h </w:instrText>
        </w:r>
        <w:r>
          <w:rPr>
            <w:noProof/>
          </w:rPr>
        </w:r>
      </w:ins>
      <w:r>
        <w:rPr>
          <w:noProof/>
        </w:rPr>
        <w:fldChar w:fldCharType="separate"/>
      </w:r>
      <w:ins w:id="345" w:author="Gerard" w:date="2015-08-25T08:50:00Z">
        <w:r>
          <w:rPr>
            <w:noProof/>
          </w:rPr>
          <w:t>105</w:t>
        </w:r>
        <w:r>
          <w:rPr>
            <w:noProof/>
          </w:rPr>
          <w:fldChar w:fldCharType="end"/>
        </w:r>
      </w:ins>
    </w:p>
    <w:p w14:paraId="482AF131" w14:textId="77777777" w:rsidR="009F25FF" w:rsidRDefault="009F25FF">
      <w:pPr>
        <w:pStyle w:val="TOC3"/>
        <w:tabs>
          <w:tab w:val="right" w:leader="dot" w:pos="9350"/>
        </w:tabs>
        <w:rPr>
          <w:ins w:id="346" w:author="Gerard" w:date="2015-08-25T08:50:00Z"/>
          <w:rFonts w:asciiTheme="minorHAnsi" w:eastAsiaTheme="minorEastAsia" w:hAnsiTheme="minorHAnsi" w:cstheme="minorBidi"/>
          <w:noProof/>
          <w:lang w:eastAsia="ja-JP"/>
        </w:rPr>
      </w:pPr>
      <w:ins w:id="347" w:author="Gerard" w:date="2015-08-25T08:50:00Z">
        <w:r>
          <w:rPr>
            <w:noProof/>
          </w:rPr>
          <w:t>5.11.1. Uniaxial Active Contraction</w:t>
        </w:r>
        <w:r>
          <w:rPr>
            <w:noProof/>
          </w:rPr>
          <w:tab/>
        </w:r>
        <w:r>
          <w:rPr>
            <w:noProof/>
          </w:rPr>
          <w:fldChar w:fldCharType="begin"/>
        </w:r>
        <w:r>
          <w:rPr>
            <w:noProof/>
          </w:rPr>
          <w:instrText xml:space="preserve"> PAGEREF _Toc302112075 \h </w:instrText>
        </w:r>
        <w:r>
          <w:rPr>
            <w:noProof/>
          </w:rPr>
        </w:r>
      </w:ins>
      <w:r>
        <w:rPr>
          <w:noProof/>
        </w:rPr>
        <w:fldChar w:fldCharType="separate"/>
      </w:r>
      <w:ins w:id="348" w:author="Gerard" w:date="2015-08-25T08:50:00Z">
        <w:r>
          <w:rPr>
            <w:noProof/>
          </w:rPr>
          <w:t>105</w:t>
        </w:r>
        <w:r>
          <w:rPr>
            <w:noProof/>
          </w:rPr>
          <w:fldChar w:fldCharType="end"/>
        </w:r>
      </w:ins>
    </w:p>
    <w:p w14:paraId="3273C935" w14:textId="77777777" w:rsidR="009F25FF" w:rsidRDefault="009F25FF">
      <w:pPr>
        <w:pStyle w:val="TOC3"/>
        <w:tabs>
          <w:tab w:val="right" w:leader="dot" w:pos="9350"/>
        </w:tabs>
        <w:rPr>
          <w:ins w:id="349" w:author="Gerard" w:date="2015-08-25T08:50:00Z"/>
          <w:rFonts w:asciiTheme="minorHAnsi" w:eastAsiaTheme="minorEastAsia" w:hAnsiTheme="minorHAnsi" w:cstheme="minorBidi"/>
          <w:noProof/>
          <w:lang w:eastAsia="ja-JP"/>
        </w:rPr>
      </w:pPr>
      <w:ins w:id="350" w:author="Gerard" w:date="2015-08-25T08:50:00Z">
        <w:r>
          <w:rPr>
            <w:noProof/>
          </w:rPr>
          <w:t>5.11.2. Transversely Isotropic Active Contraction</w:t>
        </w:r>
        <w:r>
          <w:rPr>
            <w:noProof/>
          </w:rPr>
          <w:tab/>
        </w:r>
        <w:r>
          <w:rPr>
            <w:noProof/>
          </w:rPr>
          <w:fldChar w:fldCharType="begin"/>
        </w:r>
        <w:r>
          <w:rPr>
            <w:noProof/>
          </w:rPr>
          <w:instrText xml:space="preserve"> PAGEREF _Toc302112076 \h </w:instrText>
        </w:r>
        <w:r>
          <w:rPr>
            <w:noProof/>
          </w:rPr>
        </w:r>
      </w:ins>
      <w:r>
        <w:rPr>
          <w:noProof/>
        </w:rPr>
        <w:fldChar w:fldCharType="separate"/>
      </w:r>
      <w:ins w:id="351" w:author="Gerard" w:date="2015-08-25T08:50:00Z">
        <w:r>
          <w:rPr>
            <w:noProof/>
          </w:rPr>
          <w:t>105</w:t>
        </w:r>
        <w:r>
          <w:rPr>
            <w:noProof/>
          </w:rPr>
          <w:fldChar w:fldCharType="end"/>
        </w:r>
      </w:ins>
    </w:p>
    <w:p w14:paraId="1EFAB904" w14:textId="77777777" w:rsidR="009F25FF" w:rsidRDefault="009F25FF">
      <w:pPr>
        <w:pStyle w:val="TOC3"/>
        <w:tabs>
          <w:tab w:val="right" w:leader="dot" w:pos="9350"/>
        </w:tabs>
        <w:rPr>
          <w:ins w:id="352" w:author="Gerard" w:date="2015-08-25T08:50:00Z"/>
          <w:rFonts w:asciiTheme="minorHAnsi" w:eastAsiaTheme="minorEastAsia" w:hAnsiTheme="minorHAnsi" w:cstheme="minorBidi"/>
          <w:noProof/>
          <w:lang w:eastAsia="ja-JP"/>
        </w:rPr>
      </w:pPr>
      <w:ins w:id="353" w:author="Gerard" w:date="2015-08-25T08:50:00Z">
        <w:r>
          <w:rPr>
            <w:noProof/>
          </w:rPr>
          <w:t>5.11.3. Isotropic Active Contraction</w:t>
        </w:r>
        <w:r>
          <w:rPr>
            <w:noProof/>
          </w:rPr>
          <w:tab/>
        </w:r>
        <w:r>
          <w:rPr>
            <w:noProof/>
          </w:rPr>
          <w:fldChar w:fldCharType="begin"/>
        </w:r>
        <w:r>
          <w:rPr>
            <w:noProof/>
          </w:rPr>
          <w:instrText xml:space="preserve"> PAGEREF _Toc302112077 \h </w:instrText>
        </w:r>
        <w:r>
          <w:rPr>
            <w:noProof/>
          </w:rPr>
        </w:r>
      </w:ins>
      <w:r>
        <w:rPr>
          <w:noProof/>
        </w:rPr>
        <w:fldChar w:fldCharType="separate"/>
      </w:r>
      <w:ins w:id="354" w:author="Gerard" w:date="2015-08-25T08:50:00Z">
        <w:r>
          <w:rPr>
            <w:noProof/>
          </w:rPr>
          <w:t>105</w:t>
        </w:r>
        <w:r>
          <w:rPr>
            <w:noProof/>
          </w:rPr>
          <w:fldChar w:fldCharType="end"/>
        </w:r>
      </w:ins>
    </w:p>
    <w:p w14:paraId="1398A23A" w14:textId="77777777" w:rsidR="009F25FF" w:rsidRDefault="009F25FF">
      <w:pPr>
        <w:pStyle w:val="TOC2"/>
        <w:tabs>
          <w:tab w:val="right" w:leader="dot" w:pos="9350"/>
        </w:tabs>
        <w:rPr>
          <w:ins w:id="355" w:author="Gerard" w:date="2015-08-25T08:50:00Z"/>
          <w:rFonts w:asciiTheme="minorHAnsi" w:eastAsiaTheme="minorEastAsia" w:hAnsiTheme="minorHAnsi" w:cstheme="minorBidi"/>
          <w:noProof/>
          <w:lang w:eastAsia="ja-JP"/>
        </w:rPr>
      </w:pPr>
      <w:ins w:id="356" w:author="Gerard" w:date="2015-08-25T08:50:00Z">
        <w:r>
          <w:rPr>
            <w:noProof/>
          </w:rPr>
          <w:t>5.12. Chemical Reaction Production Rate</w:t>
        </w:r>
        <w:r>
          <w:rPr>
            <w:noProof/>
          </w:rPr>
          <w:tab/>
        </w:r>
        <w:r>
          <w:rPr>
            <w:noProof/>
          </w:rPr>
          <w:fldChar w:fldCharType="begin"/>
        </w:r>
        <w:r>
          <w:rPr>
            <w:noProof/>
          </w:rPr>
          <w:instrText xml:space="preserve"> PAGEREF _Toc302112078 \h </w:instrText>
        </w:r>
        <w:r>
          <w:rPr>
            <w:noProof/>
          </w:rPr>
        </w:r>
      </w:ins>
      <w:r>
        <w:rPr>
          <w:noProof/>
        </w:rPr>
        <w:fldChar w:fldCharType="separate"/>
      </w:r>
      <w:ins w:id="357" w:author="Gerard" w:date="2015-08-25T08:50:00Z">
        <w:r>
          <w:rPr>
            <w:noProof/>
          </w:rPr>
          <w:t>106</w:t>
        </w:r>
        <w:r>
          <w:rPr>
            <w:noProof/>
          </w:rPr>
          <w:fldChar w:fldCharType="end"/>
        </w:r>
      </w:ins>
    </w:p>
    <w:p w14:paraId="61944164" w14:textId="77777777" w:rsidR="009F25FF" w:rsidRDefault="009F25FF">
      <w:pPr>
        <w:pStyle w:val="TOC3"/>
        <w:tabs>
          <w:tab w:val="right" w:leader="dot" w:pos="9350"/>
        </w:tabs>
        <w:rPr>
          <w:ins w:id="358" w:author="Gerard" w:date="2015-08-25T08:50:00Z"/>
          <w:rFonts w:asciiTheme="minorHAnsi" w:eastAsiaTheme="minorEastAsia" w:hAnsiTheme="minorHAnsi" w:cstheme="minorBidi"/>
          <w:noProof/>
          <w:lang w:eastAsia="ja-JP"/>
        </w:rPr>
      </w:pPr>
      <w:ins w:id="359" w:author="Gerard" w:date="2015-08-25T08:50:00Z">
        <w:r>
          <w:rPr>
            <w:noProof/>
          </w:rPr>
          <w:t>5.12.1. Mass Action Forward</w:t>
        </w:r>
        <w:r>
          <w:rPr>
            <w:noProof/>
          </w:rPr>
          <w:tab/>
        </w:r>
        <w:r>
          <w:rPr>
            <w:noProof/>
          </w:rPr>
          <w:fldChar w:fldCharType="begin"/>
        </w:r>
        <w:r>
          <w:rPr>
            <w:noProof/>
          </w:rPr>
          <w:instrText xml:space="preserve"> PAGEREF _Toc302112079 \h </w:instrText>
        </w:r>
        <w:r>
          <w:rPr>
            <w:noProof/>
          </w:rPr>
        </w:r>
      </w:ins>
      <w:r>
        <w:rPr>
          <w:noProof/>
        </w:rPr>
        <w:fldChar w:fldCharType="separate"/>
      </w:r>
      <w:ins w:id="360" w:author="Gerard" w:date="2015-08-25T08:50:00Z">
        <w:r>
          <w:rPr>
            <w:noProof/>
          </w:rPr>
          <w:t>106</w:t>
        </w:r>
        <w:r>
          <w:rPr>
            <w:noProof/>
          </w:rPr>
          <w:fldChar w:fldCharType="end"/>
        </w:r>
      </w:ins>
    </w:p>
    <w:p w14:paraId="0F9D8D9F" w14:textId="77777777" w:rsidR="009F25FF" w:rsidRDefault="009F25FF">
      <w:pPr>
        <w:pStyle w:val="TOC3"/>
        <w:tabs>
          <w:tab w:val="right" w:leader="dot" w:pos="9350"/>
        </w:tabs>
        <w:rPr>
          <w:ins w:id="361" w:author="Gerard" w:date="2015-08-25T08:50:00Z"/>
          <w:rFonts w:asciiTheme="minorHAnsi" w:eastAsiaTheme="minorEastAsia" w:hAnsiTheme="minorHAnsi" w:cstheme="minorBidi"/>
          <w:noProof/>
          <w:lang w:eastAsia="ja-JP"/>
        </w:rPr>
      </w:pPr>
      <w:ins w:id="362" w:author="Gerard" w:date="2015-08-25T08:50:00Z">
        <w:r>
          <w:rPr>
            <w:noProof/>
          </w:rPr>
          <w:t>5.12.2. Mass Action Reversible</w:t>
        </w:r>
        <w:r>
          <w:rPr>
            <w:noProof/>
          </w:rPr>
          <w:tab/>
        </w:r>
        <w:r>
          <w:rPr>
            <w:noProof/>
          </w:rPr>
          <w:fldChar w:fldCharType="begin"/>
        </w:r>
        <w:r>
          <w:rPr>
            <w:noProof/>
          </w:rPr>
          <w:instrText xml:space="preserve"> PAGEREF _Toc302112080 \h </w:instrText>
        </w:r>
        <w:r>
          <w:rPr>
            <w:noProof/>
          </w:rPr>
        </w:r>
      </w:ins>
      <w:r>
        <w:rPr>
          <w:noProof/>
        </w:rPr>
        <w:fldChar w:fldCharType="separate"/>
      </w:r>
      <w:ins w:id="363" w:author="Gerard" w:date="2015-08-25T08:50:00Z">
        <w:r>
          <w:rPr>
            <w:noProof/>
          </w:rPr>
          <w:t>106</w:t>
        </w:r>
        <w:r>
          <w:rPr>
            <w:noProof/>
          </w:rPr>
          <w:fldChar w:fldCharType="end"/>
        </w:r>
      </w:ins>
    </w:p>
    <w:p w14:paraId="2A4EBCA4" w14:textId="77777777" w:rsidR="009F25FF" w:rsidRDefault="009F25FF">
      <w:pPr>
        <w:pStyle w:val="TOC3"/>
        <w:tabs>
          <w:tab w:val="right" w:leader="dot" w:pos="9350"/>
        </w:tabs>
        <w:rPr>
          <w:ins w:id="364" w:author="Gerard" w:date="2015-08-25T08:50:00Z"/>
          <w:rFonts w:asciiTheme="minorHAnsi" w:eastAsiaTheme="minorEastAsia" w:hAnsiTheme="minorHAnsi" w:cstheme="minorBidi"/>
          <w:noProof/>
          <w:lang w:eastAsia="ja-JP"/>
        </w:rPr>
      </w:pPr>
      <w:ins w:id="365" w:author="Gerard" w:date="2015-08-25T08:50:00Z">
        <w:r>
          <w:rPr>
            <w:noProof/>
          </w:rPr>
          <w:t>5.12.3. Michaelis-Menten</w:t>
        </w:r>
        <w:r>
          <w:rPr>
            <w:noProof/>
          </w:rPr>
          <w:tab/>
        </w:r>
        <w:r>
          <w:rPr>
            <w:noProof/>
          </w:rPr>
          <w:fldChar w:fldCharType="begin"/>
        </w:r>
        <w:r>
          <w:rPr>
            <w:noProof/>
          </w:rPr>
          <w:instrText xml:space="preserve"> PAGEREF _Toc302112081 \h </w:instrText>
        </w:r>
        <w:r>
          <w:rPr>
            <w:noProof/>
          </w:rPr>
        </w:r>
      </w:ins>
      <w:r>
        <w:rPr>
          <w:noProof/>
        </w:rPr>
        <w:fldChar w:fldCharType="separate"/>
      </w:r>
      <w:ins w:id="366" w:author="Gerard" w:date="2015-08-25T08:50:00Z">
        <w:r>
          <w:rPr>
            <w:noProof/>
          </w:rPr>
          <w:t>106</w:t>
        </w:r>
        <w:r>
          <w:rPr>
            <w:noProof/>
          </w:rPr>
          <w:fldChar w:fldCharType="end"/>
        </w:r>
      </w:ins>
    </w:p>
    <w:p w14:paraId="29A7BC0B" w14:textId="77777777" w:rsidR="009F25FF" w:rsidRDefault="009F25FF">
      <w:pPr>
        <w:pStyle w:val="TOC2"/>
        <w:tabs>
          <w:tab w:val="right" w:leader="dot" w:pos="9350"/>
        </w:tabs>
        <w:rPr>
          <w:ins w:id="367" w:author="Gerard" w:date="2015-08-25T08:50:00Z"/>
          <w:rFonts w:asciiTheme="minorHAnsi" w:eastAsiaTheme="minorEastAsia" w:hAnsiTheme="minorHAnsi" w:cstheme="minorBidi"/>
          <w:noProof/>
          <w:lang w:eastAsia="ja-JP"/>
        </w:rPr>
      </w:pPr>
      <w:ins w:id="368" w:author="Gerard" w:date="2015-08-25T08:50:00Z">
        <w:r>
          <w:rPr>
            <w:noProof/>
          </w:rPr>
          <w:t>5.13. Specific Reaction Rate</w:t>
        </w:r>
        <w:r>
          <w:rPr>
            <w:noProof/>
          </w:rPr>
          <w:tab/>
        </w:r>
        <w:r>
          <w:rPr>
            <w:noProof/>
          </w:rPr>
          <w:fldChar w:fldCharType="begin"/>
        </w:r>
        <w:r>
          <w:rPr>
            <w:noProof/>
          </w:rPr>
          <w:instrText xml:space="preserve"> PAGEREF _Toc302112082 \h </w:instrText>
        </w:r>
        <w:r>
          <w:rPr>
            <w:noProof/>
          </w:rPr>
        </w:r>
      </w:ins>
      <w:r>
        <w:rPr>
          <w:noProof/>
        </w:rPr>
        <w:fldChar w:fldCharType="separate"/>
      </w:r>
      <w:ins w:id="369" w:author="Gerard" w:date="2015-08-25T08:50:00Z">
        <w:r>
          <w:rPr>
            <w:noProof/>
          </w:rPr>
          <w:t>107</w:t>
        </w:r>
        <w:r>
          <w:rPr>
            <w:noProof/>
          </w:rPr>
          <w:fldChar w:fldCharType="end"/>
        </w:r>
      </w:ins>
    </w:p>
    <w:p w14:paraId="22E5AB05" w14:textId="77777777" w:rsidR="009F25FF" w:rsidRDefault="009F25FF">
      <w:pPr>
        <w:pStyle w:val="TOC3"/>
        <w:tabs>
          <w:tab w:val="right" w:leader="dot" w:pos="9350"/>
        </w:tabs>
        <w:rPr>
          <w:ins w:id="370" w:author="Gerard" w:date="2015-08-25T08:50:00Z"/>
          <w:rFonts w:asciiTheme="minorHAnsi" w:eastAsiaTheme="minorEastAsia" w:hAnsiTheme="minorHAnsi" w:cstheme="minorBidi"/>
          <w:noProof/>
          <w:lang w:eastAsia="ja-JP"/>
        </w:rPr>
      </w:pPr>
      <w:ins w:id="371" w:author="Gerard" w:date="2015-08-25T08:50:00Z">
        <w:r>
          <w:rPr>
            <w:noProof/>
          </w:rPr>
          <w:t>5.13.1. Constant Specific Reaction Rate</w:t>
        </w:r>
        <w:r>
          <w:rPr>
            <w:noProof/>
          </w:rPr>
          <w:tab/>
        </w:r>
        <w:r>
          <w:rPr>
            <w:noProof/>
          </w:rPr>
          <w:fldChar w:fldCharType="begin"/>
        </w:r>
        <w:r>
          <w:rPr>
            <w:noProof/>
          </w:rPr>
          <w:instrText xml:space="preserve"> PAGEREF _Toc302112083 \h </w:instrText>
        </w:r>
        <w:r>
          <w:rPr>
            <w:noProof/>
          </w:rPr>
        </w:r>
      </w:ins>
      <w:r>
        <w:rPr>
          <w:noProof/>
        </w:rPr>
        <w:fldChar w:fldCharType="separate"/>
      </w:r>
      <w:ins w:id="372" w:author="Gerard" w:date="2015-08-25T08:50:00Z">
        <w:r>
          <w:rPr>
            <w:noProof/>
          </w:rPr>
          <w:t>107</w:t>
        </w:r>
        <w:r>
          <w:rPr>
            <w:noProof/>
          </w:rPr>
          <w:fldChar w:fldCharType="end"/>
        </w:r>
      </w:ins>
    </w:p>
    <w:p w14:paraId="5FDE9B0F" w14:textId="77777777" w:rsidR="009F25FF" w:rsidRDefault="009F25FF">
      <w:pPr>
        <w:pStyle w:val="TOC3"/>
        <w:tabs>
          <w:tab w:val="right" w:leader="dot" w:pos="9350"/>
        </w:tabs>
        <w:rPr>
          <w:ins w:id="373" w:author="Gerard" w:date="2015-08-25T08:50:00Z"/>
          <w:rFonts w:asciiTheme="minorHAnsi" w:eastAsiaTheme="minorEastAsia" w:hAnsiTheme="minorHAnsi" w:cstheme="minorBidi"/>
          <w:noProof/>
          <w:lang w:eastAsia="ja-JP"/>
        </w:rPr>
      </w:pPr>
      <w:ins w:id="374" w:author="Gerard" w:date="2015-08-25T08:50:00Z">
        <w:r>
          <w:rPr>
            <w:noProof/>
          </w:rPr>
          <w:t>5.13.2. Huiskes Remodeling</w:t>
        </w:r>
        <w:r>
          <w:rPr>
            <w:noProof/>
          </w:rPr>
          <w:tab/>
        </w:r>
        <w:r>
          <w:rPr>
            <w:noProof/>
          </w:rPr>
          <w:fldChar w:fldCharType="begin"/>
        </w:r>
        <w:r>
          <w:rPr>
            <w:noProof/>
          </w:rPr>
          <w:instrText xml:space="preserve"> PAGEREF _Toc302112084 \h </w:instrText>
        </w:r>
        <w:r>
          <w:rPr>
            <w:noProof/>
          </w:rPr>
        </w:r>
      </w:ins>
      <w:r>
        <w:rPr>
          <w:noProof/>
        </w:rPr>
        <w:fldChar w:fldCharType="separate"/>
      </w:r>
      <w:ins w:id="375" w:author="Gerard" w:date="2015-08-25T08:50:00Z">
        <w:r>
          <w:rPr>
            <w:noProof/>
          </w:rPr>
          <w:t>107</w:t>
        </w:r>
        <w:r>
          <w:rPr>
            <w:noProof/>
          </w:rPr>
          <w:fldChar w:fldCharType="end"/>
        </w:r>
      </w:ins>
    </w:p>
    <w:p w14:paraId="79EF69C9" w14:textId="77777777" w:rsidR="009F25FF" w:rsidRDefault="009F25FF">
      <w:pPr>
        <w:pStyle w:val="TOC1"/>
        <w:rPr>
          <w:ins w:id="376" w:author="Gerard" w:date="2015-08-25T08:50:00Z"/>
          <w:rFonts w:asciiTheme="minorHAnsi" w:eastAsiaTheme="minorEastAsia" w:hAnsiTheme="minorHAnsi" w:cstheme="minorBidi"/>
          <w:b w:val="0"/>
          <w:lang w:eastAsia="ja-JP"/>
        </w:rPr>
      </w:pPr>
      <w:ins w:id="377" w:author="Gerard" w:date="2015-08-25T08:50:00Z">
        <w:r>
          <w:t>Chapter 6. Contact and Coupling</w:t>
        </w:r>
        <w:r>
          <w:tab/>
        </w:r>
        <w:r>
          <w:fldChar w:fldCharType="begin"/>
        </w:r>
        <w:r>
          <w:instrText xml:space="preserve"> PAGEREF _Toc302112085 \h </w:instrText>
        </w:r>
      </w:ins>
      <w:r>
        <w:fldChar w:fldCharType="separate"/>
      </w:r>
      <w:ins w:id="378" w:author="Gerard" w:date="2015-08-25T08:50:00Z">
        <w:r>
          <w:t>108</w:t>
        </w:r>
        <w:r>
          <w:fldChar w:fldCharType="end"/>
        </w:r>
      </w:ins>
    </w:p>
    <w:p w14:paraId="70BA2DF7" w14:textId="77777777" w:rsidR="009F25FF" w:rsidRDefault="009F25FF">
      <w:pPr>
        <w:pStyle w:val="TOC2"/>
        <w:tabs>
          <w:tab w:val="right" w:leader="dot" w:pos="9350"/>
        </w:tabs>
        <w:rPr>
          <w:ins w:id="379" w:author="Gerard" w:date="2015-08-25T08:50:00Z"/>
          <w:rFonts w:asciiTheme="minorHAnsi" w:eastAsiaTheme="minorEastAsia" w:hAnsiTheme="minorHAnsi" w:cstheme="minorBidi"/>
          <w:noProof/>
          <w:lang w:eastAsia="ja-JP"/>
        </w:rPr>
      </w:pPr>
      <w:ins w:id="380" w:author="Gerard" w:date="2015-08-25T08:50:00Z">
        <w:r>
          <w:rPr>
            <w:noProof/>
          </w:rPr>
          <w:t>6.1. Rigid-Deformable Coupling</w:t>
        </w:r>
        <w:r>
          <w:rPr>
            <w:noProof/>
          </w:rPr>
          <w:tab/>
        </w:r>
        <w:r>
          <w:rPr>
            <w:noProof/>
          </w:rPr>
          <w:fldChar w:fldCharType="begin"/>
        </w:r>
        <w:r>
          <w:rPr>
            <w:noProof/>
          </w:rPr>
          <w:instrText xml:space="preserve"> PAGEREF _Toc302112086 \h </w:instrText>
        </w:r>
        <w:r>
          <w:rPr>
            <w:noProof/>
          </w:rPr>
        </w:r>
      </w:ins>
      <w:r>
        <w:rPr>
          <w:noProof/>
        </w:rPr>
        <w:fldChar w:fldCharType="separate"/>
      </w:r>
      <w:ins w:id="381" w:author="Gerard" w:date="2015-08-25T08:50:00Z">
        <w:r>
          <w:rPr>
            <w:noProof/>
          </w:rPr>
          <w:t>108</w:t>
        </w:r>
        <w:r>
          <w:rPr>
            <w:noProof/>
          </w:rPr>
          <w:fldChar w:fldCharType="end"/>
        </w:r>
      </w:ins>
    </w:p>
    <w:p w14:paraId="318256F1" w14:textId="77777777" w:rsidR="009F25FF" w:rsidRDefault="009F25FF">
      <w:pPr>
        <w:pStyle w:val="TOC3"/>
        <w:tabs>
          <w:tab w:val="right" w:leader="dot" w:pos="9350"/>
        </w:tabs>
        <w:rPr>
          <w:ins w:id="382" w:author="Gerard" w:date="2015-08-25T08:50:00Z"/>
          <w:rFonts w:asciiTheme="minorHAnsi" w:eastAsiaTheme="minorEastAsia" w:hAnsiTheme="minorHAnsi" w:cstheme="minorBidi"/>
          <w:noProof/>
          <w:lang w:eastAsia="ja-JP"/>
        </w:rPr>
      </w:pPr>
      <w:ins w:id="383" w:author="Gerard" w:date="2015-08-25T08:50:00Z">
        <w:r>
          <w:rPr>
            <w:noProof/>
          </w:rPr>
          <w:t>6.1.1. Kinematics</w:t>
        </w:r>
        <w:r>
          <w:rPr>
            <w:noProof/>
          </w:rPr>
          <w:tab/>
        </w:r>
        <w:r>
          <w:rPr>
            <w:noProof/>
          </w:rPr>
          <w:fldChar w:fldCharType="begin"/>
        </w:r>
        <w:r>
          <w:rPr>
            <w:noProof/>
          </w:rPr>
          <w:instrText xml:space="preserve"> PAGEREF _Toc302112087 \h </w:instrText>
        </w:r>
        <w:r>
          <w:rPr>
            <w:noProof/>
          </w:rPr>
        </w:r>
      </w:ins>
      <w:r>
        <w:rPr>
          <w:noProof/>
        </w:rPr>
        <w:fldChar w:fldCharType="separate"/>
      </w:r>
      <w:ins w:id="384" w:author="Gerard" w:date="2015-08-25T08:50:00Z">
        <w:r>
          <w:rPr>
            <w:noProof/>
          </w:rPr>
          <w:t>108</w:t>
        </w:r>
        <w:r>
          <w:rPr>
            <w:noProof/>
          </w:rPr>
          <w:fldChar w:fldCharType="end"/>
        </w:r>
      </w:ins>
    </w:p>
    <w:p w14:paraId="704E18EA" w14:textId="77777777" w:rsidR="009F25FF" w:rsidRDefault="009F25FF">
      <w:pPr>
        <w:pStyle w:val="TOC3"/>
        <w:tabs>
          <w:tab w:val="right" w:leader="dot" w:pos="9350"/>
        </w:tabs>
        <w:rPr>
          <w:ins w:id="385" w:author="Gerard" w:date="2015-08-25T08:50:00Z"/>
          <w:rFonts w:asciiTheme="minorHAnsi" w:eastAsiaTheme="minorEastAsia" w:hAnsiTheme="minorHAnsi" w:cstheme="minorBidi"/>
          <w:noProof/>
          <w:lang w:eastAsia="ja-JP"/>
        </w:rPr>
      </w:pPr>
      <w:ins w:id="386" w:author="Gerard" w:date="2015-08-25T08:50:00Z">
        <w:r>
          <w:rPr>
            <w:noProof/>
          </w:rPr>
          <w:t>6.1.2. A single rigid body</w:t>
        </w:r>
        <w:r>
          <w:rPr>
            <w:noProof/>
          </w:rPr>
          <w:tab/>
        </w:r>
        <w:r>
          <w:rPr>
            <w:noProof/>
          </w:rPr>
          <w:fldChar w:fldCharType="begin"/>
        </w:r>
        <w:r>
          <w:rPr>
            <w:noProof/>
          </w:rPr>
          <w:instrText xml:space="preserve"> PAGEREF _Toc302112088 \h </w:instrText>
        </w:r>
        <w:r>
          <w:rPr>
            <w:noProof/>
          </w:rPr>
        </w:r>
      </w:ins>
      <w:r>
        <w:rPr>
          <w:noProof/>
        </w:rPr>
        <w:fldChar w:fldCharType="separate"/>
      </w:r>
      <w:ins w:id="387" w:author="Gerard" w:date="2015-08-25T08:50:00Z">
        <w:r>
          <w:rPr>
            <w:noProof/>
          </w:rPr>
          <w:t>109</w:t>
        </w:r>
        <w:r>
          <w:rPr>
            <w:noProof/>
          </w:rPr>
          <w:fldChar w:fldCharType="end"/>
        </w:r>
      </w:ins>
    </w:p>
    <w:p w14:paraId="7F1EC024" w14:textId="77777777" w:rsidR="009F25FF" w:rsidRDefault="009F25FF">
      <w:pPr>
        <w:pStyle w:val="TOC3"/>
        <w:tabs>
          <w:tab w:val="right" w:leader="dot" w:pos="9350"/>
        </w:tabs>
        <w:rPr>
          <w:ins w:id="388" w:author="Gerard" w:date="2015-08-25T08:50:00Z"/>
          <w:rFonts w:asciiTheme="minorHAnsi" w:eastAsiaTheme="minorEastAsia" w:hAnsiTheme="minorHAnsi" w:cstheme="minorBidi"/>
          <w:noProof/>
          <w:lang w:eastAsia="ja-JP"/>
        </w:rPr>
      </w:pPr>
      <w:ins w:id="389" w:author="Gerard" w:date="2015-08-25T08:50:00Z">
        <w:r>
          <w:rPr>
            <w:noProof/>
          </w:rPr>
          <w:t>6.1.3. Multiple Rigid Bodies</w:t>
        </w:r>
        <w:r>
          <w:rPr>
            <w:noProof/>
          </w:rPr>
          <w:tab/>
        </w:r>
        <w:r>
          <w:rPr>
            <w:noProof/>
          </w:rPr>
          <w:fldChar w:fldCharType="begin"/>
        </w:r>
        <w:r>
          <w:rPr>
            <w:noProof/>
          </w:rPr>
          <w:instrText xml:space="preserve"> PAGEREF _Toc302112089 \h </w:instrText>
        </w:r>
        <w:r>
          <w:rPr>
            <w:noProof/>
          </w:rPr>
        </w:r>
      </w:ins>
      <w:r>
        <w:rPr>
          <w:noProof/>
        </w:rPr>
        <w:fldChar w:fldCharType="separate"/>
      </w:r>
      <w:ins w:id="390" w:author="Gerard" w:date="2015-08-25T08:50:00Z">
        <w:r>
          <w:rPr>
            <w:noProof/>
          </w:rPr>
          <w:t>110</w:t>
        </w:r>
        <w:r>
          <w:rPr>
            <w:noProof/>
          </w:rPr>
          <w:fldChar w:fldCharType="end"/>
        </w:r>
      </w:ins>
    </w:p>
    <w:p w14:paraId="59BE1E16" w14:textId="77777777" w:rsidR="009F25FF" w:rsidRDefault="009F25FF">
      <w:pPr>
        <w:pStyle w:val="TOC2"/>
        <w:tabs>
          <w:tab w:val="right" w:leader="dot" w:pos="9350"/>
        </w:tabs>
        <w:rPr>
          <w:ins w:id="391" w:author="Gerard" w:date="2015-08-25T08:50:00Z"/>
          <w:rFonts w:asciiTheme="minorHAnsi" w:eastAsiaTheme="minorEastAsia" w:hAnsiTheme="minorHAnsi" w:cstheme="minorBidi"/>
          <w:noProof/>
          <w:lang w:eastAsia="ja-JP"/>
        </w:rPr>
      </w:pPr>
      <w:ins w:id="392" w:author="Gerard" w:date="2015-08-25T08:50:00Z">
        <w:r>
          <w:rPr>
            <w:noProof/>
          </w:rPr>
          <w:t>6.2. Rigid Joints</w:t>
        </w:r>
        <w:r>
          <w:rPr>
            <w:noProof/>
          </w:rPr>
          <w:tab/>
        </w:r>
        <w:r>
          <w:rPr>
            <w:noProof/>
          </w:rPr>
          <w:fldChar w:fldCharType="begin"/>
        </w:r>
        <w:r>
          <w:rPr>
            <w:noProof/>
          </w:rPr>
          <w:instrText xml:space="preserve"> PAGEREF _Toc302112090 \h </w:instrText>
        </w:r>
        <w:r>
          <w:rPr>
            <w:noProof/>
          </w:rPr>
        </w:r>
      </w:ins>
      <w:r>
        <w:rPr>
          <w:noProof/>
        </w:rPr>
        <w:fldChar w:fldCharType="separate"/>
      </w:r>
      <w:ins w:id="393" w:author="Gerard" w:date="2015-08-25T08:50:00Z">
        <w:r>
          <w:rPr>
            <w:noProof/>
          </w:rPr>
          <w:t>111</w:t>
        </w:r>
        <w:r>
          <w:rPr>
            <w:noProof/>
          </w:rPr>
          <w:fldChar w:fldCharType="end"/>
        </w:r>
      </w:ins>
    </w:p>
    <w:p w14:paraId="6D951951" w14:textId="77777777" w:rsidR="009F25FF" w:rsidRDefault="009F25FF">
      <w:pPr>
        <w:pStyle w:val="TOC2"/>
        <w:tabs>
          <w:tab w:val="right" w:leader="dot" w:pos="9350"/>
        </w:tabs>
        <w:rPr>
          <w:ins w:id="394" w:author="Gerard" w:date="2015-08-25T08:50:00Z"/>
          <w:rFonts w:asciiTheme="minorHAnsi" w:eastAsiaTheme="minorEastAsia" w:hAnsiTheme="minorHAnsi" w:cstheme="minorBidi"/>
          <w:noProof/>
          <w:lang w:eastAsia="ja-JP"/>
        </w:rPr>
      </w:pPr>
      <w:ins w:id="395" w:author="Gerard" w:date="2015-08-25T08:50:00Z">
        <w:r>
          <w:rPr>
            <w:noProof/>
          </w:rPr>
          <w:t>6.3. Sliding Interfaces</w:t>
        </w:r>
        <w:r>
          <w:rPr>
            <w:noProof/>
          </w:rPr>
          <w:tab/>
        </w:r>
        <w:r>
          <w:rPr>
            <w:noProof/>
          </w:rPr>
          <w:fldChar w:fldCharType="begin"/>
        </w:r>
        <w:r>
          <w:rPr>
            <w:noProof/>
          </w:rPr>
          <w:instrText xml:space="preserve"> PAGEREF _Toc302112091 \h </w:instrText>
        </w:r>
        <w:r>
          <w:rPr>
            <w:noProof/>
          </w:rPr>
        </w:r>
      </w:ins>
      <w:r>
        <w:rPr>
          <w:noProof/>
        </w:rPr>
        <w:fldChar w:fldCharType="separate"/>
      </w:r>
      <w:ins w:id="396" w:author="Gerard" w:date="2015-08-25T08:50:00Z">
        <w:r>
          <w:rPr>
            <w:noProof/>
          </w:rPr>
          <w:t>112</w:t>
        </w:r>
        <w:r>
          <w:rPr>
            <w:noProof/>
          </w:rPr>
          <w:fldChar w:fldCharType="end"/>
        </w:r>
      </w:ins>
    </w:p>
    <w:p w14:paraId="0BF924C7" w14:textId="77777777" w:rsidR="009F25FF" w:rsidRDefault="009F25FF">
      <w:pPr>
        <w:pStyle w:val="TOC3"/>
        <w:tabs>
          <w:tab w:val="right" w:leader="dot" w:pos="9350"/>
        </w:tabs>
        <w:rPr>
          <w:ins w:id="397" w:author="Gerard" w:date="2015-08-25T08:50:00Z"/>
          <w:rFonts w:asciiTheme="minorHAnsi" w:eastAsiaTheme="minorEastAsia" w:hAnsiTheme="minorHAnsi" w:cstheme="minorBidi"/>
          <w:noProof/>
          <w:lang w:eastAsia="ja-JP"/>
        </w:rPr>
      </w:pPr>
      <w:ins w:id="398" w:author="Gerard" w:date="2015-08-25T08:50:00Z">
        <w:r>
          <w:rPr>
            <w:noProof/>
          </w:rPr>
          <w:t>6.3.1. Contact Kinematics</w:t>
        </w:r>
        <w:r>
          <w:rPr>
            <w:noProof/>
          </w:rPr>
          <w:tab/>
        </w:r>
        <w:r>
          <w:rPr>
            <w:noProof/>
          </w:rPr>
          <w:fldChar w:fldCharType="begin"/>
        </w:r>
        <w:r>
          <w:rPr>
            <w:noProof/>
          </w:rPr>
          <w:instrText xml:space="preserve"> PAGEREF _Toc302112092 \h </w:instrText>
        </w:r>
        <w:r>
          <w:rPr>
            <w:noProof/>
          </w:rPr>
        </w:r>
      </w:ins>
      <w:r>
        <w:rPr>
          <w:noProof/>
        </w:rPr>
        <w:fldChar w:fldCharType="separate"/>
      </w:r>
      <w:ins w:id="399" w:author="Gerard" w:date="2015-08-25T08:50:00Z">
        <w:r>
          <w:rPr>
            <w:noProof/>
          </w:rPr>
          <w:t>112</w:t>
        </w:r>
        <w:r>
          <w:rPr>
            <w:noProof/>
          </w:rPr>
          <w:fldChar w:fldCharType="end"/>
        </w:r>
      </w:ins>
    </w:p>
    <w:p w14:paraId="70048C94" w14:textId="77777777" w:rsidR="009F25FF" w:rsidRDefault="009F25FF">
      <w:pPr>
        <w:pStyle w:val="TOC3"/>
        <w:tabs>
          <w:tab w:val="right" w:leader="dot" w:pos="9350"/>
        </w:tabs>
        <w:rPr>
          <w:ins w:id="400" w:author="Gerard" w:date="2015-08-25T08:50:00Z"/>
          <w:rFonts w:asciiTheme="minorHAnsi" w:eastAsiaTheme="minorEastAsia" w:hAnsiTheme="minorHAnsi" w:cstheme="minorBidi"/>
          <w:noProof/>
          <w:lang w:eastAsia="ja-JP"/>
        </w:rPr>
      </w:pPr>
      <w:ins w:id="401" w:author="Gerard" w:date="2015-08-25T08:50:00Z">
        <w:r>
          <w:rPr>
            <w:noProof/>
          </w:rPr>
          <w:t>6.3.2. Weak Form of Two Body Contact</w:t>
        </w:r>
        <w:r>
          <w:rPr>
            <w:noProof/>
          </w:rPr>
          <w:tab/>
        </w:r>
        <w:r>
          <w:rPr>
            <w:noProof/>
          </w:rPr>
          <w:fldChar w:fldCharType="begin"/>
        </w:r>
        <w:r>
          <w:rPr>
            <w:noProof/>
          </w:rPr>
          <w:instrText xml:space="preserve"> PAGEREF _Toc302112093 \h </w:instrText>
        </w:r>
        <w:r>
          <w:rPr>
            <w:noProof/>
          </w:rPr>
        </w:r>
      </w:ins>
      <w:r>
        <w:rPr>
          <w:noProof/>
        </w:rPr>
        <w:fldChar w:fldCharType="separate"/>
      </w:r>
      <w:ins w:id="402" w:author="Gerard" w:date="2015-08-25T08:50:00Z">
        <w:r>
          <w:rPr>
            <w:noProof/>
          </w:rPr>
          <w:t>114</w:t>
        </w:r>
        <w:r>
          <w:rPr>
            <w:noProof/>
          </w:rPr>
          <w:fldChar w:fldCharType="end"/>
        </w:r>
      </w:ins>
    </w:p>
    <w:p w14:paraId="799202FF" w14:textId="77777777" w:rsidR="009F25FF" w:rsidRDefault="009F25FF">
      <w:pPr>
        <w:pStyle w:val="TOC3"/>
        <w:tabs>
          <w:tab w:val="right" w:leader="dot" w:pos="9350"/>
        </w:tabs>
        <w:rPr>
          <w:ins w:id="403" w:author="Gerard" w:date="2015-08-25T08:50:00Z"/>
          <w:rFonts w:asciiTheme="minorHAnsi" w:eastAsiaTheme="minorEastAsia" w:hAnsiTheme="minorHAnsi" w:cstheme="minorBidi"/>
          <w:noProof/>
          <w:lang w:eastAsia="ja-JP"/>
        </w:rPr>
      </w:pPr>
      <w:ins w:id="404" w:author="Gerard" w:date="2015-08-25T08:50:00Z">
        <w:r>
          <w:rPr>
            <w:noProof/>
          </w:rPr>
          <w:t>6.3.3. Linearization of the Contact Integral</w:t>
        </w:r>
        <w:r>
          <w:rPr>
            <w:noProof/>
          </w:rPr>
          <w:tab/>
        </w:r>
        <w:r>
          <w:rPr>
            <w:noProof/>
          </w:rPr>
          <w:fldChar w:fldCharType="begin"/>
        </w:r>
        <w:r>
          <w:rPr>
            <w:noProof/>
          </w:rPr>
          <w:instrText xml:space="preserve"> PAGEREF _Toc302112094 \h </w:instrText>
        </w:r>
        <w:r>
          <w:rPr>
            <w:noProof/>
          </w:rPr>
        </w:r>
      </w:ins>
      <w:r>
        <w:rPr>
          <w:noProof/>
        </w:rPr>
        <w:fldChar w:fldCharType="separate"/>
      </w:r>
      <w:ins w:id="405" w:author="Gerard" w:date="2015-08-25T08:50:00Z">
        <w:r>
          <w:rPr>
            <w:noProof/>
          </w:rPr>
          <w:t>115</w:t>
        </w:r>
        <w:r>
          <w:rPr>
            <w:noProof/>
          </w:rPr>
          <w:fldChar w:fldCharType="end"/>
        </w:r>
      </w:ins>
    </w:p>
    <w:p w14:paraId="7189ECF1" w14:textId="77777777" w:rsidR="009F25FF" w:rsidRDefault="009F25FF">
      <w:pPr>
        <w:pStyle w:val="TOC3"/>
        <w:tabs>
          <w:tab w:val="right" w:leader="dot" w:pos="9350"/>
        </w:tabs>
        <w:rPr>
          <w:ins w:id="406" w:author="Gerard" w:date="2015-08-25T08:50:00Z"/>
          <w:rFonts w:asciiTheme="minorHAnsi" w:eastAsiaTheme="minorEastAsia" w:hAnsiTheme="minorHAnsi" w:cstheme="minorBidi"/>
          <w:noProof/>
          <w:lang w:eastAsia="ja-JP"/>
        </w:rPr>
      </w:pPr>
      <w:ins w:id="407" w:author="Gerard" w:date="2015-08-25T08:50:00Z">
        <w:r>
          <w:rPr>
            <w:noProof/>
          </w:rPr>
          <w:t>6.3.4. Discretization of the Contact Integral</w:t>
        </w:r>
        <w:r>
          <w:rPr>
            <w:noProof/>
          </w:rPr>
          <w:tab/>
        </w:r>
        <w:r>
          <w:rPr>
            <w:noProof/>
          </w:rPr>
          <w:fldChar w:fldCharType="begin"/>
        </w:r>
        <w:r>
          <w:rPr>
            <w:noProof/>
          </w:rPr>
          <w:instrText xml:space="preserve"> PAGEREF _Toc302112095 \h </w:instrText>
        </w:r>
        <w:r>
          <w:rPr>
            <w:noProof/>
          </w:rPr>
        </w:r>
      </w:ins>
      <w:r>
        <w:rPr>
          <w:noProof/>
        </w:rPr>
        <w:fldChar w:fldCharType="separate"/>
      </w:r>
      <w:ins w:id="408" w:author="Gerard" w:date="2015-08-25T08:50:00Z">
        <w:r>
          <w:rPr>
            <w:noProof/>
          </w:rPr>
          <w:t>115</w:t>
        </w:r>
        <w:r>
          <w:rPr>
            <w:noProof/>
          </w:rPr>
          <w:fldChar w:fldCharType="end"/>
        </w:r>
      </w:ins>
    </w:p>
    <w:p w14:paraId="5353C094" w14:textId="77777777" w:rsidR="009F25FF" w:rsidRDefault="009F25FF">
      <w:pPr>
        <w:pStyle w:val="TOC3"/>
        <w:tabs>
          <w:tab w:val="right" w:leader="dot" w:pos="9350"/>
        </w:tabs>
        <w:rPr>
          <w:ins w:id="409" w:author="Gerard" w:date="2015-08-25T08:50:00Z"/>
          <w:rFonts w:asciiTheme="minorHAnsi" w:eastAsiaTheme="minorEastAsia" w:hAnsiTheme="minorHAnsi" w:cstheme="minorBidi"/>
          <w:noProof/>
          <w:lang w:eastAsia="ja-JP"/>
        </w:rPr>
      </w:pPr>
      <w:ins w:id="410" w:author="Gerard" w:date="2015-08-25T08:50:00Z">
        <w:r>
          <w:rPr>
            <w:noProof/>
          </w:rPr>
          <w:t>6.3.5. Discretization of the Contact Stiffness</w:t>
        </w:r>
        <w:r>
          <w:rPr>
            <w:noProof/>
          </w:rPr>
          <w:tab/>
        </w:r>
        <w:r>
          <w:rPr>
            <w:noProof/>
          </w:rPr>
          <w:fldChar w:fldCharType="begin"/>
        </w:r>
        <w:r>
          <w:rPr>
            <w:noProof/>
          </w:rPr>
          <w:instrText xml:space="preserve"> PAGEREF _Toc302112096 \h </w:instrText>
        </w:r>
        <w:r>
          <w:rPr>
            <w:noProof/>
          </w:rPr>
        </w:r>
      </w:ins>
      <w:r>
        <w:rPr>
          <w:noProof/>
        </w:rPr>
        <w:fldChar w:fldCharType="separate"/>
      </w:r>
      <w:ins w:id="411" w:author="Gerard" w:date="2015-08-25T08:50:00Z">
        <w:r>
          <w:rPr>
            <w:noProof/>
          </w:rPr>
          <w:t>116</w:t>
        </w:r>
        <w:r>
          <w:rPr>
            <w:noProof/>
          </w:rPr>
          <w:fldChar w:fldCharType="end"/>
        </w:r>
      </w:ins>
    </w:p>
    <w:p w14:paraId="4F0FBE50" w14:textId="77777777" w:rsidR="009F25FF" w:rsidRDefault="009F25FF">
      <w:pPr>
        <w:pStyle w:val="TOC3"/>
        <w:tabs>
          <w:tab w:val="right" w:leader="dot" w:pos="9350"/>
        </w:tabs>
        <w:rPr>
          <w:ins w:id="412" w:author="Gerard" w:date="2015-08-25T08:50:00Z"/>
          <w:rFonts w:asciiTheme="minorHAnsi" w:eastAsiaTheme="minorEastAsia" w:hAnsiTheme="minorHAnsi" w:cstheme="minorBidi"/>
          <w:noProof/>
          <w:lang w:eastAsia="ja-JP"/>
        </w:rPr>
      </w:pPr>
      <w:ins w:id="413" w:author="Gerard" w:date="2015-08-25T08:50:00Z">
        <w:r>
          <w:rPr>
            <w:noProof/>
          </w:rPr>
          <w:t>6.3.6. Augmented Lagrangian Method</w:t>
        </w:r>
        <w:r>
          <w:rPr>
            <w:noProof/>
          </w:rPr>
          <w:tab/>
        </w:r>
        <w:r>
          <w:rPr>
            <w:noProof/>
          </w:rPr>
          <w:fldChar w:fldCharType="begin"/>
        </w:r>
        <w:r>
          <w:rPr>
            <w:noProof/>
          </w:rPr>
          <w:instrText xml:space="preserve"> PAGEREF _Toc302112097 \h </w:instrText>
        </w:r>
        <w:r>
          <w:rPr>
            <w:noProof/>
          </w:rPr>
        </w:r>
      </w:ins>
      <w:r>
        <w:rPr>
          <w:noProof/>
        </w:rPr>
        <w:fldChar w:fldCharType="separate"/>
      </w:r>
      <w:ins w:id="414" w:author="Gerard" w:date="2015-08-25T08:50:00Z">
        <w:r>
          <w:rPr>
            <w:noProof/>
          </w:rPr>
          <w:t>117</w:t>
        </w:r>
        <w:r>
          <w:rPr>
            <w:noProof/>
          </w:rPr>
          <w:fldChar w:fldCharType="end"/>
        </w:r>
      </w:ins>
    </w:p>
    <w:p w14:paraId="2A04E705" w14:textId="77777777" w:rsidR="009F25FF" w:rsidRDefault="009F25FF">
      <w:pPr>
        <w:pStyle w:val="TOC3"/>
        <w:tabs>
          <w:tab w:val="right" w:leader="dot" w:pos="9350"/>
        </w:tabs>
        <w:rPr>
          <w:ins w:id="415" w:author="Gerard" w:date="2015-08-25T08:50:00Z"/>
          <w:rFonts w:asciiTheme="minorHAnsi" w:eastAsiaTheme="minorEastAsia" w:hAnsiTheme="minorHAnsi" w:cstheme="minorBidi"/>
          <w:noProof/>
          <w:lang w:eastAsia="ja-JP"/>
        </w:rPr>
      </w:pPr>
      <w:ins w:id="416" w:author="Gerard" w:date="2015-08-25T08:50:00Z">
        <w:r>
          <w:rPr>
            <w:noProof/>
          </w:rPr>
          <w:t>6.3.7. Automatic Penalty Calculation</w:t>
        </w:r>
        <w:r>
          <w:rPr>
            <w:noProof/>
          </w:rPr>
          <w:tab/>
        </w:r>
        <w:r>
          <w:rPr>
            <w:noProof/>
          </w:rPr>
          <w:fldChar w:fldCharType="begin"/>
        </w:r>
        <w:r>
          <w:rPr>
            <w:noProof/>
          </w:rPr>
          <w:instrText xml:space="preserve"> PAGEREF _Toc302112098 \h </w:instrText>
        </w:r>
        <w:r>
          <w:rPr>
            <w:noProof/>
          </w:rPr>
        </w:r>
      </w:ins>
      <w:r>
        <w:rPr>
          <w:noProof/>
        </w:rPr>
        <w:fldChar w:fldCharType="separate"/>
      </w:r>
      <w:ins w:id="417" w:author="Gerard" w:date="2015-08-25T08:50:00Z">
        <w:r>
          <w:rPr>
            <w:noProof/>
          </w:rPr>
          <w:t>118</w:t>
        </w:r>
        <w:r>
          <w:rPr>
            <w:noProof/>
          </w:rPr>
          <w:fldChar w:fldCharType="end"/>
        </w:r>
      </w:ins>
    </w:p>
    <w:p w14:paraId="191F6A22" w14:textId="77777777" w:rsidR="009F25FF" w:rsidRDefault="009F25FF">
      <w:pPr>
        <w:pStyle w:val="TOC3"/>
        <w:tabs>
          <w:tab w:val="right" w:leader="dot" w:pos="9350"/>
        </w:tabs>
        <w:rPr>
          <w:ins w:id="418" w:author="Gerard" w:date="2015-08-25T08:50:00Z"/>
          <w:rFonts w:asciiTheme="minorHAnsi" w:eastAsiaTheme="minorEastAsia" w:hAnsiTheme="minorHAnsi" w:cstheme="minorBidi"/>
          <w:noProof/>
          <w:lang w:eastAsia="ja-JP"/>
        </w:rPr>
      </w:pPr>
      <w:ins w:id="419" w:author="Gerard" w:date="2015-08-25T08:50:00Z">
        <w:r>
          <w:rPr>
            <w:noProof/>
          </w:rPr>
          <w:t>6.3.8. Alternative Formulations</w:t>
        </w:r>
        <w:r>
          <w:rPr>
            <w:noProof/>
          </w:rPr>
          <w:tab/>
        </w:r>
        <w:r>
          <w:rPr>
            <w:noProof/>
          </w:rPr>
          <w:fldChar w:fldCharType="begin"/>
        </w:r>
        <w:r>
          <w:rPr>
            <w:noProof/>
          </w:rPr>
          <w:instrText xml:space="preserve"> PAGEREF _Toc302112099 \h </w:instrText>
        </w:r>
        <w:r>
          <w:rPr>
            <w:noProof/>
          </w:rPr>
        </w:r>
      </w:ins>
      <w:r>
        <w:rPr>
          <w:noProof/>
        </w:rPr>
        <w:fldChar w:fldCharType="separate"/>
      </w:r>
      <w:ins w:id="420" w:author="Gerard" w:date="2015-08-25T08:50:00Z">
        <w:r>
          <w:rPr>
            <w:noProof/>
          </w:rPr>
          <w:t>118</w:t>
        </w:r>
        <w:r>
          <w:rPr>
            <w:noProof/>
          </w:rPr>
          <w:fldChar w:fldCharType="end"/>
        </w:r>
      </w:ins>
    </w:p>
    <w:p w14:paraId="6537607C" w14:textId="77777777" w:rsidR="009F25FF" w:rsidRDefault="009F25FF">
      <w:pPr>
        <w:pStyle w:val="TOC2"/>
        <w:tabs>
          <w:tab w:val="right" w:leader="dot" w:pos="9350"/>
        </w:tabs>
        <w:rPr>
          <w:ins w:id="421" w:author="Gerard" w:date="2015-08-25T08:50:00Z"/>
          <w:rFonts w:asciiTheme="minorHAnsi" w:eastAsiaTheme="minorEastAsia" w:hAnsiTheme="minorHAnsi" w:cstheme="minorBidi"/>
          <w:noProof/>
          <w:lang w:eastAsia="ja-JP"/>
        </w:rPr>
      </w:pPr>
      <w:ins w:id="422" w:author="Gerard" w:date="2015-08-25T08:50:00Z">
        <w:r>
          <w:rPr>
            <w:noProof/>
          </w:rPr>
          <w:t>6.4. Biphasic Contact</w:t>
        </w:r>
        <w:r>
          <w:rPr>
            <w:noProof/>
          </w:rPr>
          <w:tab/>
        </w:r>
        <w:r>
          <w:rPr>
            <w:noProof/>
          </w:rPr>
          <w:fldChar w:fldCharType="begin"/>
        </w:r>
        <w:r>
          <w:rPr>
            <w:noProof/>
          </w:rPr>
          <w:instrText xml:space="preserve"> PAGEREF _Toc302112100 \h </w:instrText>
        </w:r>
        <w:r>
          <w:rPr>
            <w:noProof/>
          </w:rPr>
        </w:r>
      </w:ins>
      <w:r>
        <w:rPr>
          <w:noProof/>
        </w:rPr>
        <w:fldChar w:fldCharType="separate"/>
      </w:r>
      <w:ins w:id="423" w:author="Gerard" w:date="2015-08-25T08:50:00Z">
        <w:r>
          <w:rPr>
            <w:noProof/>
          </w:rPr>
          <w:t>120</w:t>
        </w:r>
        <w:r>
          <w:rPr>
            <w:noProof/>
          </w:rPr>
          <w:fldChar w:fldCharType="end"/>
        </w:r>
      </w:ins>
    </w:p>
    <w:p w14:paraId="187D4F7D" w14:textId="77777777" w:rsidR="009F25FF" w:rsidRDefault="009F25FF">
      <w:pPr>
        <w:pStyle w:val="TOC3"/>
        <w:tabs>
          <w:tab w:val="right" w:leader="dot" w:pos="9350"/>
        </w:tabs>
        <w:rPr>
          <w:ins w:id="424" w:author="Gerard" w:date="2015-08-25T08:50:00Z"/>
          <w:rFonts w:asciiTheme="minorHAnsi" w:eastAsiaTheme="minorEastAsia" w:hAnsiTheme="minorHAnsi" w:cstheme="minorBidi"/>
          <w:noProof/>
          <w:lang w:eastAsia="ja-JP"/>
        </w:rPr>
      </w:pPr>
      <w:ins w:id="425" w:author="Gerard" w:date="2015-08-25T08:50:00Z">
        <w:r>
          <w:rPr>
            <w:noProof/>
          </w:rPr>
          <w:t>6.4.1. Contact Integral</w:t>
        </w:r>
        <w:r>
          <w:rPr>
            <w:noProof/>
          </w:rPr>
          <w:tab/>
        </w:r>
        <w:r>
          <w:rPr>
            <w:noProof/>
          </w:rPr>
          <w:fldChar w:fldCharType="begin"/>
        </w:r>
        <w:r>
          <w:rPr>
            <w:noProof/>
          </w:rPr>
          <w:instrText xml:space="preserve"> PAGEREF _Toc302112101 \h </w:instrText>
        </w:r>
        <w:r>
          <w:rPr>
            <w:noProof/>
          </w:rPr>
        </w:r>
      </w:ins>
      <w:r>
        <w:rPr>
          <w:noProof/>
        </w:rPr>
        <w:fldChar w:fldCharType="separate"/>
      </w:r>
      <w:ins w:id="426" w:author="Gerard" w:date="2015-08-25T08:50:00Z">
        <w:r>
          <w:rPr>
            <w:noProof/>
          </w:rPr>
          <w:t>120</w:t>
        </w:r>
        <w:r>
          <w:rPr>
            <w:noProof/>
          </w:rPr>
          <w:fldChar w:fldCharType="end"/>
        </w:r>
      </w:ins>
    </w:p>
    <w:p w14:paraId="1A5F2B1B" w14:textId="77777777" w:rsidR="009F25FF" w:rsidRDefault="009F25FF">
      <w:pPr>
        <w:pStyle w:val="TOC3"/>
        <w:tabs>
          <w:tab w:val="right" w:leader="dot" w:pos="9350"/>
        </w:tabs>
        <w:rPr>
          <w:ins w:id="427" w:author="Gerard" w:date="2015-08-25T08:50:00Z"/>
          <w:rFonts w:asciiTheme="minorHAnsi" w:eastAsiaTheme="minorEastAsia" w:hAnsiTheme="minorHAnsi" w:cstheme="minorBidi"/>
          <w:noProof/>
          <w:lang w:eastAsia="ja-JP"/>
        </w:rPr>
      </w:pPr>
      <w:ins w:id="428" w:author="Gerard" w:date="2015-08-25T08:50:00Z">
        <w:r>
          <w:rPr>
            <w:noProof/>
          </w:rPr>
          <w:t>6.4.2. Gap Function</w:t>
        </w:r>
        <w:r>
          <w:rPr>
            <w:noProof/>
          </w:rPr>
          <w:tab/>
        </w:r>
        <w:r>
          <w:rPr>
            <w:noProof/>
          </w:rPr>
          <w:fldChar w:fldCharType="begin"/>
        </w:r>
        <w:r>
          <w:rPr>
            <w:noProof/>
          </w:rPr>
          <w:instrText xml:space="preserve"> PAGEREF _Toc302112102 \h </w:instrText>
        </w:r>
        <w:r>
          <w:rPr>
            <w:noProof/>
          </w:rPr>
        </w:r>
      </w:ins>
      <w:r>
        <w:rPr>
          <w:noProof/>
        </w:rPr>
        <w:fldChar w:fldCharType="separate"/>
      </w:r>
      <w:ins w:id="429" w:author="Gerard" w:date="2015-08-25T08:50:00Z">
        <w:r>
          <w:rPr>
            <w:noProof/>
          </w:rPr>
          <w:t>120</w:t>
        </w:r>
        <w:r>
          <w:rPr>
            <w:noProof/>
          </w:rPr>
          <w:fldChar w:fldCharType="end"/>
        </w:r>
      </w:ins>
    </w:p>
    <w:p w14:paraId="5005633B" w14:textId="77777777" w:rsidR="009F25FF" w:rsidRDefault="009F25FF">
      <w:pPr>
        <w:pStyle w:val="TOC3"/>
        <w:tabs>
          <w:tab w:val="right" w:leader="dot" w:pos="9350"/>
        </w:tabs>
        <w:rPr>
          <w:ins w:id="430" w:author="Gerard" w:date="2015-08-25T08:50:00Z"/>
          <w:rFonts w:asciiTheme="minorHAnsi" w:eastAsiaTheme="minorEastAsia" w:hAnsiTheme="minorHAnsi" w:cstheme="minorBidi"/>
          <w:noProof/>
          <w:lang w:eastAsia="ja-JP"/>
        </w:rPr>
      </w:pPr>
      <w:ins w:id="431" w:author="Gerard" w:date="2015-08-25T08:50:00Z">
        <w:r>
          <w:rPr>
            <w:noProof/>
          </w:rPr>
          <w:t>6.4.3. Penalty Method</w:t>
        </w:r>
        <w:r>
          <w:rPr>
            <w:noProof/>
          </w:rPr>
          <w:tab/>
        </w:r>
        <w:r>
          <w:rPr>
            <w:noProof/>
          </w:rPr>
          <w:fldChar w:fldCharType="begin"/>
        </w:r>
        <w:r>
          <w:rPr>
            <w:noProof/>
          </w:rPr>
          <w:instrText xml:space="preserve"> PAGEREF _Toc302112103 \h </w:instrText>
        </w:r>
        <w:r>
          <w:rPr>
            <w:noProof/>
          </w:rPr>
        </w:r>
      </w:ins>
      <w:r>
        <w:rPr>
          <w:noProof/>
        </w:rPr>
        <w:fldChar w:fldCharType="separate"/>
      </w:r>
      <w:ins w:id="432" w:author="Gerard" w:date="2015-08-25T08:50:00Z">
        <w:r>
          <w:rPr>
            <w:noProof/>
          </w:rPr>
          <w:t>121</w:t>
        </w:r>
        <w:r>
          <w:rPr>
            <w:noProof/>
          </w:rPr>
          <w:fldChar w:fldCharType="end"/>
        </w:r>
      </w:ins>
    </w:p>
    <w:p w14:paraId="79BC9FA7" w14:textId="77777777" w:rsidR="009F25FF" w:rsidRDefault="009F25FF">
      <w:pPr>
        <w:pStyle w:val="TOC3"/>
        <w:tabs>
          <w:tab w:val="right" w:leader="dot" w:pos="9350"/>
        </w:tabs>
        <w:rPr>
          <w:ins w:id="433" w:author="Gerard" w:date="2015-08-25T08:50:00Z"/>
          <w:rFonts w:asciiTheme="minorHAnsi" w:eastAsiaTheme="minorEastAsia" w:hAnsiTheme="minorHAnsi" w:cstheme="minorBidi"/>
          <w:noProof/>
          <w:lang w:eastAsia="ja-JP"/>
        </w:rPr>
      </w:pPr>
      <w:ins w:id="434" w:author="Gerard" w:date="2015-08-25T08:50:00Z">
        <w:r>
          <w:rPr>
            <w:noProof/>
          </w:rPr>
          <w:t>6.4.4. Discretization</w:t>
        </w:r>
        <w:r>
          <w:rPr>
            <w:noProof/>
          </w:rPr>
          <w:tab/>
        </w:r>
        <w:r>
          <w:rPr>
            <w:noProof/>
          </w:rPr>
          <w:fldChar w:fldCharType="begin"/>
        </w:r>
        <w:r>
          <w:rPr>
            <w:noProof/>
          </w:rPr>
          <w:instrText xml:space="preserve"> PAGEREF _Toc302112104 \h </w:instrText>
        </w:r>
        <w:r>
          <w:rPr>
            <w:noProof/>
          </w:rPr>
        </w:r>
      </w:ins>
      <w:r>
        <w:rPr>
          <w:noProof/>
        </w:rPr>
        <w:fldChar w:fldCharType="separate"/>
      </w:r>
      <w:ins w:id="435" w:author="Gerard" w:date="2015-08-25T08:50:00Z">
        <w:r>
          <w:rPr>
            <w:noProof/>
          </w:rPr>
          <w:t>122</w:t>
        </w:r>
        <w:r>
          <w:rPr>
            <w:noProof/>
          </w:rPr>
          <w:fldChar w:fldCharType="end"/>
        </w:r>
      </w:ins>
    </w:p>
    <w:p w14:paraId="5445C5F9" w14:textId="77777777" w:rsidR="009F25FF" w:rsidRDefault="009F25FF">
      <w:pPr>
        <w:pStyle w:val="TOC2"/>
        <w:tabs>
          <w:tab w:val="right" w:leader="dot" w:pos="9350"/>
        </w:tabs>
        <w:rPr>
          <w:ins w:id="436" w:author="Gerard" w:date="2015-08-25T08:50:00Z"/>
          <w:rFonts w:asciiTheme="minorHAnsi" w:eastAsiaTheme="minorEastAsia" w:hAnsiTheme="minorHAnsi" w:cstheme="minorBidi"/>
          <w:noProof/>
          <w:lang w:eastAsia="ja-JP"/>
        </w:rPr>
      </w:pPr>
      <w:ins w:id="437" w:author="Gerard" w:date="2015-08-25T08:50:00Z">
        <w:r>
          <w:rPr>
            <w:noProof/>
          </w:rPr>
          <w:t>6.5. Biphasic-Solute Contact</w:t>
        </w:r>
        <w:r>
          <w:rPr>
            <w:noProof/>
          </w:rPr>
          <w:tab/>
        </w:r>
        <w:r>
          <w:rPr>
            <w:noProof/>
          </w:rPr>
          <w:fldChar w:fldCharType="begin"/>
        </w:r>
        <w:r>
          <w:rPr>
            <w:noProof/>
          </w:rPr>
          <w:instrText xml:space="preserve"> PAGEREF _Toc302112105 \h </w:instrText>
        </w:r>
        <w:r>
          <w:rPr>
            <w:noProof/>
          </w:rPr>
        </w:r>
      </w:ins>
      <w:r>
        <w:rPr>
          <w:noProof/>
        </w:rPr>
        <w:fldChar w:fldCharType="separate"/>
      </w:r>
      <w:ins w:id="438" w:author="Gerard" w:date="2015-08-25T08:50:00Z">
        <w:r>
          <w:rPr>
            <w:noProof/>
          </w:rPr>
          <w:t>124</w:t>
        </w:r>
        <w:r>
          <w:rPr>
            <w:noProof/>
          </w:rPr>
          <w:fldChar w:fldCharType="end"/>
        </w:r>
      </w:ins>
    </w:p>
    <w:p w14:paraId="13C8C87D" w14:textId="77777777" w:rsidR="009F25FF" w:rsidRDefault="009F25FF">
      <w:pPr>
        <w:pStyle w:val="TOC3"/>
        <w:tabs>
          <w:tab w:val="right" w:leader="dot" w:pos="9350"/>
        </w:tabs>
        <w:rPr>
          <w:ins w:id="439" w:author="Gerard" w:date="2015-08-25T08:50:00Z"/>
          <w:rFonts w:asciiTheme="minorHAnsi" w:eastAsiaTheme="minorEastAsia" w:hAnsiTheme="minorHAnsi" w:cstheme="minorBidi"/>
          <w:noProof/>
          <w:lang w:eastAsia="ja-JP"/>
        </w:rPr>
      </w:pPr>
      <w:ins w:id="440" w:author="Gerard" w:date="2015-08-25T08:50:00Z">
        <w:r>
          <w:rPr>
            <w:noProof/>
          </w:rPr>
          <w:t>6.5.1. Contact Integral</w:t>
        </w:r>
        <w:r>
          <w:rPr>
            <w:noProof/>
          </w:rPr>
          <w:tab/>
        </w:r>
        <w:r>
          <w:rPr>
            <w:noProof/>
          </w:rPr>
          <w:fldChar w:fldCharType="begin"/>
        </w:r>
        <w:r>
          <w:rPr>
            <w:noProof/>
          </w:rPr>
          <w:instrText xml:space="preserve"> PAGEREF _Toc302112106 \h </w:instrText>
        </w:r>
        <w:r>
          <w:rPr>
            <w:noProof/>
          </w:rPr>
        </w:r>
      </w:ins>
      <w:r>
        <w:rPr>
          <w:noProof/>
        </w:rPr>
        <w:fldChar w:fldCharType="separate"/>
      </w:r>
      <w:ins w:id="441" w:author="Gerard" w:date="2015-08-25T08:50:00Z">
        <w:r>
          <w:rPr>
            <w:noProof/>
          </w:rPr>
          <w:t>124</w:t>
        </w:r>
        <w:r>
          <w:rPr>
            <w:noProof/>
          </w:rPr>
          <w:fldChar w:fldCharType="end"/>
        </w:r>
      </w:ins>
    </w:p>
    <w:p w14:paraId="18C00D86" w14:textId="77777777" w:rsidR="009F25FF" w:rsidRDefault="009F25FF">
      <w:pPr>
        <w:pStyle w:val="TOC3"/>
        <w:tabs>
          <w:tab w:val="right" w:leader="dot" w:pos="9350"/>
        </w:tabs>
        <w:rPr>
          <w:ins w:id="442" w:author="Gerard" w:date="2015-08-25T08:50:00Z"/>
          <w:rFonts w:asciiTheme="minorHAnsi" w:eastAsiaTheme="minorEastAsia" w:hAnsiTheme="minorHAnsi" w:cstheme="minorBidi"/>
          <w:noProof/>
          <w:lang w:eastAsia="ja-JP"/>
        </w:rPr>
      </w:pPr>
      <w:ins w:id="443" w:author="Gerard" w:date="2015-08-25T08:50:00Z">
        <w:r>
          <w:rPr>
            <w:noProof/>
          </w:rPr>
          <w:t>6.5.2. Gap Function</w:t>
        </w:r>
        <w:r>
          <w:rPr>
            <w:noProof/>
          </w:rPr>
          <w:tab/>
        </w:r>
        <w:r>
          <w:rPr>
            <w:noProof/>
          </w:rPr>
          <w:fldChar w:fldCharType="begin"/>
        </w:r>
        <w:r>
          <w:rPr>
            <w:noProof/>
          </w:rPr>
          <w:instrText xml:space="preserve"> PAGEREF _Toc302112107 \h </w:instrText>
        </w:r>
        <w:r>
          <w:rPr>
            <w:noProof/>
          </w:rPr>
        </w:r>
      </w:ins>
      <w:r>
        <w:rPr>
          <w:noProof/>
        </w:rPr>
        <w:fldChar w:fldCharType="separate"/>
      </w:r>
      <w:ins w:id="444" w:author="Gerard" w:date="2015-08-25T08:50:00Z">
        <w:r>
          <w:rPr>
            <w:noProof/>
          </w:rPr>
          <w:t>125</w:t>
        </w:r>
        <w:r>
          <w:rPr>
            <w:noProof/>
          </w:rPr>
          <w:fldChar w:fldCharType="end"/>
        </w:r>
      </w:ins>
    </w:p>
    <w:p w14:paraId="1AD3844E" w14:textId="77777777" w:rsidR="009F25FF" w:rsidRDefault="009F25FF">
      <w:pPr>
        <w:pStyle w:val="TOC3"/>
        <w:tabs>
          <w:tab w:val="right" w:leader="dot" w:pos="9350"/>
        </w:tabs>
        <w:rPr>
          <w:ins w:id="445" w:author="Gerard" w:date="2015-08-25T08:50:00Z"/>
          <w:rFonts w:asciiTheme="minorHAnsi" w:eastAsiaTheme="minorEastAsia" w:hAnsiTheme="minorHAnsi" w:cstheme="minorBidi"/>
          <w:noProof/>
          <w:lang w:eastAsia="ja-JP"/>
        </w:rPr>
      </w:pPr>
      <w:ins w:id="446" w:author="Gerard" w:date="2015-08-25T08:50:00Z">
        <w:r>
          <w:rPr>
            <w:noProof/>
          </w:rPr>
          <w:t>6.5.3. Penalty Method</w:t>
        </w:r>
        <w:r>
          <w:rPr>
            <w:noProof/>
          </w:rPr>
          <w:tab/>
        </w:r>
        <w:r>
          <w:rPr>
            <w:noProof/>
          </w:rPr>
          <w:fldChar w:fldCharType="begin"/>
        </w:r>
        <w:r>
          <w:rPr>
            <w:noProof/>
          </w:rPr>
          <w:instrText xml:space="preserve"> PAGEREF _Toc302112108 \h </w:instrText>
        </w:r>
        <w:r>
          <w:rPr>
            <w:noProof/>
          </w:rPr>
        </w:r>
      </w:ins>
      <w:r>
        <w:rPr>
          <w:noProof/>
        </w:rPr>
        <w:fldChar w:fldCharType="separate"/>
      </w:r>
      <w:ins w:id="447" w:author="Gerard" w:date="2015-08-25T08:50:00Z">
        <w:r>
          <w:rPr>
            <w:noProof/>
          </w:rPr>
          <w:t>125</w:t>
        </w:r>
        <w:r>
          <w:rPr>
            <w:noProof/>
          </w:rPr>
          <w:fldChar w:fldCharType="end"/>
        </w:r>
      </w:ins>
    </w:p>
    <w:p w14:paraId="3F8767C6" w14:textId="77777777" w:rsidR="009F25FF" w:rsidRDefault="009F25FF">
      <w:pPr>
        <w:pStyle w:val="TOC3"/>
        <w:tabs>
          <w:tab w:val="right" w:leader="dot" w:pos="9350"/>
        </w:tabs>
        <w:rPr>
          <w:ins w:id="448" w:author="Gerard" w:date="2015-08-25T08:50:00Z"/>
          <w:rFonts w:asciiTheme="minorHAnsi" w:eastAsiaTheme="minorEastAsia" w:hAnsiTheme="minorHAnsi" w:cstheme="minorBidi"/>
          <w:noProof/>
          <w:lang w:eastAsia="ja-JP"/>
        </w:rPr>
      </w:pPr>
      <w:ins w:id="449" w:author="Gerard" w:date="2015-08-25T08:50:00Z">
        <w:r>
          <w:rPr>
            <w:noProof/>
          </w:rPr>
          <w:t>6.5.4. Discretization</w:t>
        </w:r>
        <w:r>
          <w:rPr>
            <w:noProof/>
          </w:rPr>
          <w:tab/>
        </w:r>
        <w:r>
          <w:rPr>
            <w:noProof/>
          </w:rPr>
          <w:fldChar w:fldCharType="begin"/>
        </w:r>
        <w:r>
          <w:rPr>
            <w:noProof/>
          </w:rPr>
          <w:instrText xml:space="preserve"> PAGEREF _Toc302112109 \h </w:instrText>
        </w:r>
        <w:r>
          <w:rPr>
            <w:noProof/>
          </w:rPr>
        </w:r>
      </w:ins>
      <w:r>
        <w:rPr>
          <w:noProof/>
        </w:rPr>
        <w:fldChar w:fldCharType="separate"/>
      </w:r>
      <w:ins w:id="450" w:author="Gerard" w:date="2015-08-25T08:50:00Z">
        <w:r>
          <w:rPr>
            <w:noProof/>
          </w:rPr>
          <w:t>127</w:t>
        </w:r>
        <w:r>
          <w:rPr>
            <w:noProof/>
          </w:rPr>
          <w:fldChar w:fldCharType="end"/>
        </w:r>
      </w:ins>
    </w:p>
    <w:p w14:paraId="48A4DCB0" w14:textId="77777777" w:rsidR="009F25FF" w:rsidRDefault="009F25FF">
      <w:pPr>
        <w:pStyle w:val="TOC2"/>
        <w:tabs>
          <w:tab w:val="right" w:leader="dot" w:pos="9350"/>
        </w:tabs>
        <w:rPr>
          <w:ins w:id="451" w:author="Gerard" w:date="2015-08-25T08:50:00Z"/>
          <w:rFonts w:asciiTheme="minorHAnsi" w:eastAsiaTheme="minorEastAsia" w:hAnsiTheme="minorHAnsi" w:cstheme="minorBidi"/>
          <w:noProof/>
          <w:lang w:eastAsia="ja-JP"/>
        </w:rPr>
      </w:pPr>
      <w:ins w:id="452" w:author="Gerard" w:date="2015-08-25T08:50:00Z">
        <w:r>
          <w:rPr>
            <w:noProof/>
          </w:rPr>
          <w:t>6.6. Multiphasic Contact</w:t>
        </w:r>
        <w:r>
          <w:rPr>
            <w:noProof/>
          </w:rPr>
          <w:tab/>
        </w:r>
        <w:r>
          <w:rPr>
            <w:noProof/>
          </w:rPr>
          <w:fldChar w:fldCharType="begin"/>
        </w:r>
        <w:r>
          <w:rPr>
            <w:noProof/>
          </w:rPr>
          <w:instrText xml:space="preserve"> PAGEREF _Toc302112110 \h </w:instrText>
        </w:r>
        <w:r>
          <w:rPr>
            <w:noProof/>
          </w:rPr>
        </w:r>
      </w:ins>
      <w:r>
        <w:rPr>
          <w:noProof/>
        </w:rPr>
        <w:fldChar w:fldCharType="separate"/>
      </w:r>
      <w:ins w:id="453" w:author="Gerard" w:date="2015-08-25T08:50:00Z">
        <w:r>
          <w:rPr>
            <w:noProof/>
          </w:rPr>
          <w:t>131</w:t>
        </w:r>
        <w:r>
          <w:rPr>
            <w:noProof/>
          </w:rPr>
          <w:fldChar w:fldCharType="end"/>
        </w:r>
      </w:ins>
    </w:p>
    <w:p w14:paraId="77B329E5" w14:textId="77777777" w:rsidR="009F25FF" w:rsidRDefault="009F25FF">
      <w:pPr>
        <w:pStyle w:val="TOC3"/>
        <w:tabs>
          <w:tab w:val="right" w:leader="dot" w:pos="9350"/>
        </w:tabs>
        <w:rPr>
          <w:ins w:id="454" w:author="Gerard" w:date="2015-08-25T08:50:00Z"/>
          <w:rFonts w:asciiTheme="minorHAnsi" w:eastAsiaTheme="minorEastAsia" w:hAnsiTheme="minorHAnsi" w:cstheme="minorBidi"/>
          <w:noProof/>
          <w:lang w:eastAsia="ja-JP"/>
        </w:rPr>
      </w:pPr>
      <w:ins w:id="455" w:author="Gerard" w:date="2015-08-25T08:50:00Z">
        <w:r>
          <w:rPr>
            <w:noProof/>
          </w:rPr>
          <w:t>6.6.1. Contact Integral</w:t>
        </w:r>
        <w:r>
          <w:rPr>
            <w:noProof/>
          </w:rPr>
          <w:tab/>
        </w:r>
        <w:r>
          <w:rPr>
            <w:noProof/>
          </w:rPr>
          <w:fldChar w:fldCharType="begin"/>
        </w:r>
        <w:r>
          <w:rPr>
            <w:noProof/>
          </w:rPr>
          <w:instrText xml:space="preserve"> PAGEREF _Toc302112111 \h </w:instrText>
        </w:r>
        <w:r>
          <w:rPr>
            <w:noProof/>
          </w:rPr>
        </w:r>
      </w:ins>
      <w:r>
        <w:rPr>
          <w:noProof/>
        </w:rPr>
        <w:fldChar w:fldCharType="separate"/>
      </w:r>
      <w:ins w:id="456" w:author="Gerard" w:date="2015-08-25T08:50:00Z">
        <w:r>
          <w:rPr>
            <w:noProof/>
          </w:rPr>
          <w:t>131</w:t>
        </w:r>
        <w:r>
          <w:rPr>
            <w:noProof/>
          </w:rPr>
          <w:fldChar w:fldCharType="end"/>
        </w:r>
      </w:ins>
    </w:p>
    <w:p w14:paraId="2F5B2DDA" w14:textId="77777777" w:rsidR="009F25FF" w:rsidRDefault="009F25FF">
      <w:pPr>
        <w:pStyle w:val="TOC3"/>
        <w:tabs>
          <w:tab w:val="right" w:leader="dot" w:pos="9350"/>
        </w:tabs>
        <w:rPr>
          <w:ins w:id="457" w:author="Gerard" w:date="2015-08-25T08:50:00Z"/>
          <w:rFonts w:asciiTheme="minorHAnsi" w:eastAsiaTheme="minorEastAsia" w:hAnsiTheme="minorHAnsi" w:cstheme="minorBidi"/>
          <w:noProof/>
          <w:lang w:eastAsia="ja-JP"/>
        </w:rPr>
      </w:pPr>
      <w:ins w:id="458" w:author="Gerard" w:date="2015-08-25T08:50:00Z">
        <w:r>
          <w:rPr>
            <w:noProof/>
          </w:rPr>
          <w:t>6.6.2. Gap Function</w:t>
        </w:r>
        <w:r>
          <w:rPr>
            <w:noProof/>
          </w:rPr>
          <w:tab/>
        </w:r>
        <w:r>
          <w:rPr>
            <w:noProof/>
          </w:rPr>
          <w:fldChar w:fldCharType="begin"/>
        </w:r>
        <w:r>
          <w:rPr>
            <w:noProof/>
          </w:rPr>
          <w:instrText xml:space="preserve"> PAGEREF _Toc302112112 \h </w:instrText>
        </w:r>
        <w:r>
          <w:rPr>
            <w:noProof/>
          </w:rPr>
        </w:r>
      </w:ins>
      <w:r>
        <w:rPr>
          <w:noProof/>
        </w:rPr>
        <w:fldChar w:fldCharType="separate"/>
      </w:r>
      <w:ins w:id="459" w:author="Gerard" w:date="2015-08-25T08:50:00Z">
        <w:r>
          <w:rPr>
            <w:noProof/>
          </w:rPr>
          <w:t>132</w:t>
        </w:r>
        <w:r>
          <w:rPr>
            <w:noProof/>
          </w:rPr>
          <w:fldChar w:fldCharType="end"/>
        </w:r>
      </w:ins>
    </w:p>
    <w:p w14:paraId="57FAE12E" w14:textId="77777777" w:rsidR="009F25FF" w:rsidRDefault="009F25FF">
      <w:pPr>
        <w:pStyle w:val="TOC3"/>
        <w:tabs>
          <w:tab w:val="right" w:leader="dot" w:pos="9350"/>
        </w:tabs>
        <w:rPr>
          <w:ins w:id="460" w:author="Gerard" w:date="2015-08-25T08:50:00Z"/>
          <w:rFonts w:asciiTheme="minorHAnsi" w:eastAsiaTheme="minorEastAsia" w:hAnsiTheme="minorHAnsi" w:cstheme="minorBidi"/>
          <w:noProof/>
          <w:lang w:eastAsia="ja-JP"/>
        </w:rPr>
      </w:pPr>
      <w:ins w:id="461" w:author="Gerard" w:date="2015-08-25T08:50:00Z">
        <w:r>
          <w:rPr>
            <w:noProof/>
          </w:rPr>
          <w:t>6.6.3. Penalty Method</w:t>
        </w:r>
        <w:r>
          <w:rPr>
            <w:noProof/>
          </w:rPr>
          <w:tab/>
        </w:r>
        <w:r>
          <w:rPr>
            <w:noProof/>
          </w:rPr>
          <w:fldChar w:fldCharType="begin"/>
        </w:r>
        <w:r>
          <w:rPr>
            <w:noProof/>
          </w:rPr>
          <w:instrText xml:space="preserve"> PAGEREF _Toc302112113 \h </w:instrText>
        </w:r>
        <w:r>
          <w:rPr>
            <w:noProof/>
          </w:rPr>
        </w:r>
      </w:ins>
      <w:r>
        <w:rPr>
          <w:noProof/>
        </w:rPr>
        <w:fldChar w:fldCharType="separate"/>
      </w:r>
      <w:ins w:id="462" w:author="Gerard" w:date="2015-08-25T08:50:00Z">
        <w:r>
          <w:rPr>
            <w:noProof/>
          </w:rPr>
          <w:t>132</w:t>
        </w:r>
        <w:r>
          <w:rPr>
            <w:noProof/>
          </w:rPr>
          <w:fldChar w:fldCharType="end"/>
        </w:r>
      </w:ins>
    </w:p>
    <w:p w14:paraId="4E9D8B82" w14:textId="77777777" w:rsidR="009F25FF" w:rsidRDefault="009F25FF">
      <w:pPr>
        <w:pStyle w:val="TOC3"/>
        <w:tabs>
          <w:tab w:val="right" w:leader="dot" w:pos="9350"/>
        </w:tabs>
        <w:rPr>
          <w:ins w:id="463" w:author="Gerard" w:date="2015-08-25T08:50:00Z"/>
          <w:rFonts w:asciiTheme="minorHAnsi" w:eastAsiaTheme="minorEastAsia" w:hAnsiTheme="minorHAnsi" w:cstheme="minorBidi"/>
          <w:noProof/>
          <w:lang w:eastAsia="ja-JP"/>
        </w:rPr>
      </w:pPr>
      <w:ins w:id="464" w:author="Gerard" w:date="2015-08-25T08:50:00Z">
        <w:r>
          <w:rPr>
            <w:noProof/>
          </w:rPr>
          <w:t>6.6.4. Discretization</w:t>
        </w:r>
        <w:r>
          <w:rPr>
            <w:noProof/>
          </w:rPr>
          <w:tab/>
        </w:r>
        <w:r>
          <w:rPr>
            <w:noProof/>
          </w:rPr>
          <w:fldChar w:fldCharType="begin"/>
        </w:r>
        <w:r>
          <w:rPr>
            <w:noProof/>
          </w:rPr>
          <w:instrText xml:space="preserve"> PAGEREF _Toc302112114 \h </w:instrText>
        </w:r>
        <w:r>
          <w:rPr>
            <w:noProof/>
          </w:rPr>
        </w:r>
      </w:ins>
      <w:r>
        <w:rPr>
          <w:noProof/>
        </w:rPr>
        <w:fldChar w:fldCharType="separate"/>
      </w:r>
      <w:ins w:id="465" w:author="Gerard" w:date="2015-08-25T08:50:00Z">
        <w:r>
          <w:rPr>
            <w:noProof/>
          </w:rPr>
          <w:t>134</w:t>
        </w:r>
        <w:r>
          <w:rPr>
            <w:noProof/>
          </w:rPr>
          <w:fldChar w:fldCharType="end"/>
        </w:r>
      </w:ins>
    </w:p>
    <w:p w14:paraId="0CFDE65A" w14:textId="77777777" w:rsidR="009F25FF" w:rsidRDefault="009F25FF">
      <w:pPr>
        <w:pStyle w:val="TOC2"/>
        <w:tabs>
          <w:tab w:val="right" w:leader="dot" w:pos="9350"/>
        </w:tabs>
        <w:rPr>
          <w:ins w:id="466" w:author="Gerard" w:date="2015-08-25T08:50:00Z"/>
          <w:rFonts w:asciiTheme="minorHAnsi" w:eastAsiaTheme="minorEastAsia" w:hAnsiTheme="minorHAnsi" w:cstheme="minorBidi"/>
          <w:noProof/>
          <w:lang w:eastAsia="ja-JP"/>
        </w:rPr>
      </w:pPr>
      <w:ins w:id="467" w:author="Gerard" w:date="2015-08-25T08:50:00Z">
        <w:r>
          <w:rPr>
            <w:noProof/>
          </w:rPr>
          <w:t>6.7. Tied Contact</w:t>
        </w:r>
        <w:r>
          <w:rPr>
            <w:noProof/>
          </w:rPr>
          <w:tab/>
        </w:r>
        <w:r>
          <w:rPr>
            <w:noProof/>
          </w:rPr>
          <w:fldChar w:fldCharType="begin"/>
        </w:r>
        <w:r>
          <w:rPr>
            <w:noProof/>
          </w:rPr>
          <w:instrText xml:space="preserve"> PAGEREF _Toc302112115 \h </w:instrText>
        </w:r>
        <w:r>
          <w:rPr>
            <w:noProof/>
          </w:rPr>
        </w:r>
      </w:ins>
      <w:r>
        <w:rPr>
          <w:noProof/>
        </w:rPr>
        <w:fldChar w:fldCharType="separate"/>
      </w:r>
      <w:ins w:id="468" w:author="Gerard" w:date="2015-08-25T08:50:00Z">
        <w:r>
          <w:rPr>
            <w:noProof/>
          </w:rPr>
          <w:t>137</w:t>
        </w:r>
        <w:r>
          <w:rPr>
            <w:noProof/>
          </w:rPr>
          <w:fldChar w:fldCharType="end"/>
        </w:r>
      </w:ins>
    </w:p>
    <w:p w14:paraId="037AC24C" w14:textId="77777777" w:rsidR="009F25FF" w:rsidRDefault="009F25FF">
      <w:pPr>
        <w:pStyle w:val="TOC3"/>
        <w:tabs>
          <w:tab w:val="right" w:leader="dot" w:pos="9350"/>
        </w:tabs>
        <w:rPr>
          <w:ins w:id="469" w:author="Gerard" w:date="2015-08-25T08:50:00Z"/>
          <w:rFonts w:asciiTheme="minorHAnsi" w:eastAsiaTheme="minorEastAsia" w:hAnsiTheme="minorHAnsi" w:cstheme="minorBidi"/>
          <w:noProof/>
          <w:lang w:eastAsia="ja-JP"/>
        </w:rPr>
      </w:pPr>
      <w:ins w:id="470" w:author="Gerard" w:date="2015-08-25T08:50:00Z">
        <w:r>
          <w:rPr>
            <w:noProof/>
          </w:rPr>
          <w:t>6.7.1. Gap Function</w:t>
        </w:r>
        <w:r>
          <w:rPr>
            <w:noProof/>
          </w:rPr>
          <w:tab/>
        </w:r>
        <w:r>
          <w:rPr>
            <w:noProof/>
          </w:rPr>
          <w:fldChar w:fldCharType="begin"/>
        </w:r>
        <w:r>
          <w:rPr>
            <w:noProof/>
          </w:rPr>
          <w:instrText xml:space="preserve"> PAGEREF _Toc302112116 \h </w:instrText>
        </w:r>
        <w:r>
          <w:rPr>
            <w:noProof/>
          </w:rPr>
        </w:r>
      </w:ins>
      <w:r>
        <w:rPr>
          <w:noProof/>
        </w:rPr>
        <w:fldChar w:fldCharType="separate"/>
      </w:r>
      <w:ins w:id="471" w:author="Gerard" w:date="2015-08-25T08:50:00Z">
        <w:r>
          <w:rPr>
            <w:noProof/>
          </w:rPr>
          <w:t>137</w:t>
        </w:r>
        <w:r>
          <w:rPr>
            <w:noProof/>
          </w:rPr>
          <w:fldChar w:fldCharType="end"/>
        </w:r>
      </w:ins>
    </w:p>
    <w:p w14:paraId="177C888C" w14:textId="77777777" w:rsidR="009F25FF" w:rsidRDefault="009F25FF">
      <w:pPr>
        <w:pStyle w:val="TOC3"/>
        <w:tabs>
          <w:tab w:val="right" w:leader="dot" w:pos="9350"/>
        </w:tabs>
        <w:rPr>
          <w:ins w:id="472" w:author="Gerard" w:date="2015-08-25T08:50:00Z"/>
          <w:rFonts w:asciiTheme="minorHAnsi" w:eastAsiaTheme="minorEastAsia" w:hAnsiTheme="minorHAnsi" w:cstheme="minorBidi"/>
          <w:noProof/>
          <w:lang w:eastAsia="ja-JP"/>
        </w:rPr>
      </w:pPr>
      <w:ins w:id="473" w:author="Gerard" w:date="2015-08-25T08:50:00Z">
        <w:r>
          <w:rPr>
            <w:noProof/>
          </w:rPr>
          <w:t>6.7.2. Tied Contact Integral</w:t>
        </w:r>
        <w:r>
          <w:rPr>
            <w:noProof/>
          </w:rPr>
          <w:tab/>
        </w:r>
        <w:r>
          <w:rPr>
            <w:noProof/>
          </w:rPr>
          <w:fldChar w:fldCharType="begin"/>
        </w:r>
        <w:r>
          <w:rPr>
            <w:noProof/>
          </w:rPr>
          <w:instrText xml:space="preserve"> PAGEREF _Toc302112117 \h </w:instrText>
        </w:r>
        <w:r>
          <w:rPr>
            <w:noProof/>
          </w:rPr>
        </w:r>
      </w:ins>
      <w:r>
        <w:rPr>
          <w:noProof/>
        </w:rPr>
        <w:fldChar w:fldCharType="separate"/>
      </w:r>
      <w:ins w:id="474" w:author="Gerard" w:date="2015-08-25T08:50:00Z">
        <w:r>
          <w:rPr>
            <w:noProof/>
          </w:rPr>
          <w:t>138</w:t>
        </w:r>
        <w:r>
          <w:rPr>
            <w:noProof/>
          </w:rPr>
          <w:fldChar w:fldCharType="end"/>
        </w:r>
      </w:ins>
    </w:p>
    <w:p w14:paraId="1F8F1969" w14:textId="77777777" w:rsidR="009F25FF" w:rsidRDefault="009F25FF">
      <w:pPr>
        <w:pStyle w:val="TOC3"/>
        <w:tabs>
          <w:tab w:val="right" w:leader="dot" w:pos="9350"/>
        </w:tabs>
        <w:rPr>
          <w:ins w:id="475" w:author="Gerard" w:date="2015-08-25T08:50:00Z"/>
          <w:rFonts w:asciiTheme="minorHAnsi" w:eastAsiaTheme="minorEastAsia" w:hAnsiTheme="minorHAnsi" w:cstheme="minorBidi"/>
          <w:noProof/>
          <w:lang w:eastAsia="ja-JP"/>
        </w:rPr>
      </w:pPr>
      <w:ins w:id="476" w:author="Gerard" w:date="2015-08-25T08:50:00Z">
        <w:r>
          <w:rPr>
            <w:noProof/>
          </w:rPr>
          <w:t>6.7.3. Linearization of the Contact Integral</w:t>
        </w:r>
        <w:r>
          <w:rPr>
            <w:noProof/>
          </w:rPr>
          <w:tab/>
        </w:r>
        <w:r>
          <w:rPr>
            <w:noProof/>
          </w:rPr>
          <w:fldChar w:fldCharType="begin"/>
        </w:r>
        <w:r>
          <w:rPr>
            <w:noProof/>
          </w:rPr>
          <w:instrText xml:space="preserve"> PAGEREF _Toc302112118 \h </w:instrText>
        </w:r>
        <w:r>
          <w:rPr>
            <w:noProof/>
          </w:rPr>
        </w:r>
      </w:ins>
      <w:r>
        <w:rPr>
          <w:noProof/>
        </w:rPr>
        <w:fldChar w:fldCharType="separate"/>
      </w:r>
      <w:ins w:id="477" w:author="Gerard" w:date="2015-08-25T08:50:00Z">
        <w:r>
          <w:rPr>
            <w:noProof/>
          </w:rPr>
          <w:t>138</w:t>
        </w:r>
        <w:r>
          <w:rPr>
            <w:noProof/>
          </w:rPr>
          <w:fldChar w:fldCharType="end"/>
        </w:r>
      </w:ins>
    </w:p>
    <w:p w14:paraId="4FCE8D9C" w14:textId="77777777" w:rsidR="009F25FF" w:rsidRDefault="009F25FF">
      <w:pPr>
        <w:pStyle w:val="TOC3"/>
        <w:tabs>
          <w:tab w:val="right" w:leader="dot" w:pos="9350"/>
        </w:tabs>
        <w:rPr>
          <w:ins w:id="478" w:author="Gerard" w:date="2015-08-25T08:50:00Z"/>
          <w:rFonts w:asciiTheme="minorHAnsi" w:eastAsiaTheme="minorEastAsia" w:hAnsiTheme="minorHAnsi" w:cstheme="minorBidi"/>
          <w:noProof/>
          <w:lang w:eastAsia="ja-JP"/>
        </w:rPr>
      </w:pPr>
      <w:ins w:id="479" w:author="Gerard" w:date="2015-08-25T08:50:00Z">
        <w:r>
          <w:rPr>
            <w:noProof/>
          </w:rPr>
          <w:t>6.7.4. Discretization</w:t>
        </w:r>
        <w:r>
          <w:rPr>
            <w:noProof/>
          </w:rPr>
          <w:tab/>
        </w:r>
        <w:r>
          <w:rPr>
            <w:noProof/>
          </w:rPr>
          <w:fldChar w:fldCharType="begin"/>
        </w:r>
        <w:r>
          <w:rPr>
            <w:noProof/>
          </w:rPr>
          <w:instrText xml:space="preserve"> PAGEREF _Toc302112119 \h </w:instrText>
        </w:r>
        <w:r>
          <w:rPr>
            <w:noProof/>
          </w:rPr>
        </w:r>
      </w:ins>
      <w:r>
        <w:rPr>
          <w:noProof/>
        </w:rPr>
        <w:fldChar w:fldCharType="separate"/>
      </w:r>
      <w:ins w:id="480" w:author="Gerard" w:date="2015-08-25T08:50:00Z">
        <w:r>
          <w:rPr>
            <w:noProof/>
          </w:rPr>
          <w:t>138</w:t>
        </w:r>
        <w:r>
          <w:rPr>
            <w:noProof/>
          </w:rPr>
          <w:fldChar w:fldCharType="end"/>
        </w:r>
      </w:ins>
    </w:p>
    <w:p w14:paraId="421B89EA" w14:textId="77777777" w:rsidR="009F25FF" w:rsidRDefault="009F25FF">
      <w:pPr>
        <w:pStyle w:val="TOC2"/>
        <w:tabs>
          <w:tab w:val="right" w:leader="dot" w:pos="9350"/>
        </w:tabs>
        <w:rPr>
          <w:ins w:id="481" w:author="Gerard" w:date="2015-08-25T08:50:00Z"/>
          <w:rFonts w:asciiTheme="minorHAnsi" w:eastAsiaTheme="minorEastAsia" w:hAnsiTheme="minorHAnsi" w:cstheme="minorBidi"/>
          <w:noProof/>
          <w:lang w:eastAsia="ja-JP"/>
        </w:rPr>
      </w:pPr>
      <w:ins w:id="482" w:author="Gerard" w:date="2015-08-25T08:50:00Z">
        <w:r>
          <w:rPr>
            <w:noProof/>
          </w:rPr>
          <w:t>6.8. Tied Biphasic Contact</w:t>
        </w:r>
        <w:r>
          <w:rPr>
            <w:noProof/>
          </w:rPr>
          <w:tab/>
        </w:r>
        <w:r>
          <w:rPr>
            <w:noProof/>
          </w:rPr>
          <w:fldChar w:fldCharType="begin"/>
        </w:r>
        <w:r>
          <w:rPr>
            <w:noProof/>
          </w:rPr>
          <w:instrText xml:space="preserve"> PAGEREF _Toc302112120 \h </w:instrText>
        </w:r>
        <w:r>
          <w:rPr>
            <w:noProof/>
          </w:rPr>
        </w:r>
      </w:ins>
      <w:r>
        <w:rPr>
          <w:noProof/>
        </w:rPr>
        <w:fldChar w:fldCharType="separate"/>
      </w:r>
      <w:ins w:id="483" w:author="Gerard" w:date="2015-08-25T08:50:00Z">
        <w:r>
          <w:rPr>
            <w:noProof/>
          </w:rPr>
          <w:t>140</w:t>
        </w:r>
        <w:r>
          <w:rPr>
            <w:noProof/>
          </w:rPr>
          <w:fldChar w:fldCharType="end"/>
        </w:r>
      </w:ins>
    </w:p>
    <w:p w14:paraId="3586B398" w14:textId="77777777" w:rsidR="009F25FF" w:rsidRDefault="009F25FF">
      <w:pPr>
        <w:pStyle w:val="TOC3"/>
        <w:tabs>
          <w:tab w:val="right" w:leader="dot" w:pos="9350"/>
        </w:tabs>
        <w:rPr>
          <w:ins w:id="484" w:author="Gerard" w:date="2015-08-25T08:50:00Z"/>
          <w:rFonts w:asciiTheme="minorHAnsi" w:eastAsiaTheme="minorEastAsia" w:hAnsiTheme="minorHAnsi" w:cstheme="minorBidi"/>
          <w:noProof/>
          <w:lang w:eastAsia="ja-JP"/>
        </w:rPr>
      </w:pPr>
      <w:ins w:id="485" w:author="Gerard" w:date="2015-08-25T08:50:00Z">
        <w:r>
          <w:rPr>
            <w:noProof/>
          </w:rPr>
          <w:t>6.8.1. Contact Integral</w:t>
        </w:r>
        <w:r>
          <w:rPr>
            <w:noProof/>
          </w:rPr>
          <w:tab/>
        </w:r>
        <w:r>
          <w:rPr>
            <w:noProof/>
          </w:rPr>
          <w:fldChar w:fldCharType="begin"/>
        </w:r>
        <w:r>
          <w:rPr>
            <w:noProof/>
          </w:rPr>
          <w:instrText xml:space="preserve"> PAGEREF _Toc302112121 \h </w:instrText>
        </w:r>
        <w:r>
          <w:rPr>
            <w:noProof/>
          </w:rPr>
        </w:r>
      </w:ins>
      <w:r>
        <w:rPr>
          <w:noProof/>
        </w:rPr>
        <w:fldChar w:fldCharType="separate"/>
      </w:r>
      <w:ins w:id="486" w:author="Gerard" w:date="2015-08-25T08:50:00Z">
        <w:r>
          <w:rPr>
            <w:noProof/>
          </w:rPr>
          <w:t>140</w:t>
        </w:r>
        <w:r>
          <w:rPr>
            <w:noProof/>
          </w:rPr>
          <w:fldChar w:fldCharType="end"/>
        </w:r>
      </w:ins>
    </w:p>
    <w:p w14:paraId="0BA4A30B" w14:textId="77777777" w:rsidR="009F25FF" w:rsidRDefault="009F25FF">
      <w:pPr>
        <w:pStyle w:val="TOC3"/>
        <w:tabs>
          <w:tab w:val="right" w:leader="dot" w:pos="9350"/>
        </w:tabs>
        <w:rPr>
          <w:ins w:id="487" w:author="Gerard" w:date="2015-08-25T08:50:00Z"/>
          <w:rFonts w:asciiTheme="minorHAnsi" w:eastAsiaTheme="minorEastAsia" w:hAnsiTheme="minorHAnsi" w:cstheme="minorBidi"/>
          <w:noProof/>
          <w:lang w:eastAsia="ja-JP"/>
        </w:rPr>
      </w:pPr>
      <w:ins w:id="488" w:author="Gerard" w:date="2015-08-25T08:50:00Z">
        <w:r>
          <w:rPr>
            <w:noProof/>
          </w:rPr>
          <w:t>6.8.2. Gap Function</w:t>
        </w:r>
        <w:r>
          <w:rPr>
            <w:noProof/>
          </w:rPr>
          <w:tab/>
        </w:r>
        <w:r>
          <w:rPr>
            <w:noProof/>
          </w:rPr>
          <w:fldChar w:fldCharType="begin"/>
        </w:r>
        <w:r>
          <w:rPr>
            <w:noProof/>
          </w:rPr>
          <w:instrText xml:space="preserve"> PAGEREF _Toc302112122 \h </w:instrText>
        </w:r>
        <w:r>
          <w:rPr>
            <w:noProof/>
          </w:rPr>
        </w:r>
      </w:ins>
      <w:r>
        <w:rPr>
          <w:noProof/>
        </w:rPr>
        <w:fldChar w:fldCharType="separate"/>
      </w:r>
      <w:ins w:id="489" w:author="Gerard" w:date="2015-08-25T08:50:00Z">
        <w:r>
          <w:rPr>
            <w:noProof/>
          </w:rPr>
          <w:t>140</w:t>
        </w:r>
        <w:r>
          <w:rPr>
            <w:noProof/>
          </w:rPr>
          <w:fldChar w:fldCharType="end"/>
        </w:r>
      </w:ins>
    </w:p>
    <w:p w14:paraId="460F81C9" w14:textId="77777777" w:rsidR="009F25FF" w:rsidRDefault="009F25FF">
      <w:pPr>
        <w:pStyle w:val="TOC3"/>
        <w:tabs>
          <w:tab w:val="right" w:leader="dot" w:pos="9350"/>
        </w:tabs>
        <w:rPr>
          <w:ins w:id="490" w:author="Gerard" w:date="2015-08-25T08:50:00Z"/>
          <w:rFonts w:asciiTheme="minorHAnsi" w:eastAsiaTheme="minorEastAsia" w:hAnsiTheme="minorHAnsi" w:cstheme="minorBidi"/>
          <w:noProof/>
          <w:lang w:eastAsia="ja-JP"/>
        </w:rPr>
      </w:pPr>
      <w:ins w:id="491" w:author="Gerard" w:date="2015-08-25T08:50:00Z">
        <w:r>
          <w:rPr>
            <w:noProof/>
          </w:rPr>
          <w:t>6.8.3. Penalty Method</w:t>
        </w:r>
        <w:r>
          <w:rPr>
            <w:noProof/>
          </w:rPr>
          <w:tab/>
        </w:r>
        <w:r>
          <w:rPr>
            <w:noProof/>
          </w:rPr>
          <w:fldChar w:fldCharType="begin"/>
        </w:r>
        <w:r>
          <w:rPr>
            <w:noProof/>
          </w:rPr>
          <w:instrText xml:space="preserve"> PAGEREF _Toc302112123 \h </w:instrText>
        </w:r>
        <w:r>
          <w:rPr>
            <w:noProof/>
          </w:rPr>
        </w:r>
      </w:ins>
      <w:r>
        <w:rPr>
          <w:noProof/>
        </w:rPr>
        <w:fldChar w:fldCharType="separate"/>
      </w:r>
      <w:ins w:id="492" w:author="Gerard" w:date="2015-08-25T08:50:00Z">
        <w:r>
          <w:rPr>
            <w:noProof/>
          </w:rPr>
          <w:t>141</w:t>
        </w:r>
        <w:r>
          <w:rPr>
            <w:noProof/>
          </w:rPr>
          <w:fldChar w:fldCharType="end"/>
        </w:r>
      </w:ins>
    </w:p>
    <w:p w14:paraId="5BF2DCFA" w14:textId="77777777" w:rsidR="009F25FF" w:rsidRDefault="009F25FF">
      <w:pPr>
        <w:pStyle w:val="TOC3"/>
        <w:tabs>
          <w:tab w:val="right" w:leader="dot" w:pos="9350"/>
        </w:tabs>
        <w:rPr>
          <w:ins w:id="493" w:author="Gerard" w:date="2015-08-25T08:50:00Z"/>
          <w:rFonts w:asciiTheme="minorHAnsi" w:eastAsiaTheme="minorEastAsia" w:hAnsiTheme="minorHAnsi" w:cstheme="minorBidi"/>
          <w:noProof/>
          <w:lang w:eastAsia="ja-JP"/>
        </w:rPr>
      </w:pPr>
      <w:ins w:id="494" w:author="Gerard" w:date="2015-08-25T08:50:00Z">
        <w:r>
          <w:rPr>
            <w:noProof/>
          </w:rPr>
          <w:t>6.8.4. Discretization</w:t>
        </w:r>
        <w:r>
          <w:rPr>
            <w:noProof/>
          </w:rPr>
          <w:tab/>
        </w:r>
        <w:r>
          <w:rPr>
            <w:noProof/>
          </w:rPr>
          <w:fldChar w:fldCharType="begin"/>
        </w:r>
        <w:r>
          <w:rPr>
            <w:noProof/>
          </w:rPr>
          <w:instrText xml:space="preserve"> PAGEREF _Toc302112124 \h </w:instrText>
        </w:r>
        <w:r>
          <w:rPr>
            <w:noProof/>
          </w:rPr>
        </w:r>
      </w:ins>
      <w:r>
        <w:rPr>
          <w:noProof/>
        </w:rPr>
        <w:fldChar w:fldCharType="separate"/>
      </w:r>
      <w:ins w:id="495" w:author="Gerard" w:date="2015-08-25T08:50:00Z">
        <w:r>
          <w:rPr>
            <w:noProof/>
          </w:rPr>
          <w:t>141</w:t>
        </w:r>
        <w:r>
          <w:rPr>
            <w:noProof/>
          </w:rPr>
          <w:fldChar w:fldCharType="end"/>
        </w:r>
      </w:ins>
    </w:p>
    <w:p w14:paraId="0F143E50" w14:textId="77777777" w:rsidR="009F25FF" w:rsidRDefault="009F25FF">
      <w:pPr>
        <w:pStyle w:val="TOC1"/>
        <w:rPr>
          <w:ins w:id="496" w:author="Gerard" w:date="2015-08-25T08:50:00Z"/>
          <w:rFonts w:asciiTheme="minorHAnsi" w:eastAsiaTheme="minorEastAsia" w:hAnsiTheme="minorHAnsi" w:cstheme="minorBidi"/>
          <w:b w:val="0"/>
          <w:lang w:eastAsia="ja-JP"/>
        </w:rPr>
      </w:pPr>
      <w:ins w:id="497" w:author="Gerard" w:date="2015-08-25T08:50:00Z">
        <w:r>
          <w:t>Chapter 7. Dynamics</w:t>
        </w:r>
        <w:r>
          <w:tab/>
        </w:r>
        <w:r>
          <w:fldChar w:fldCharType="begin"/>
        </w:r>
        <w:r>
          <w:instrText xml:space="preserve"> PAGEREF _Toc302112125 \h </w:instrText>
        </w:r>
      </w:ins>
      <w:r>
        <w:fldChar w:fldCharType="separate"/>
      </w:r>
      <w:ins w:id="498" w:author="Gerard" w:date="2015-08-25T08:50:00Z">
        <w:r>
          <w:t>144</w:t>
        </w:r>
        <w:r>
          <w:fldChar w:fldCharType="end"/>
        </w:r>
      </w:ins>
    </w:p>
    <w:p w14:paraId="16A72E39" w14:textId="77777777" w:rsidR="009F25FF" w:rsidRDefault="009F25FF">
      <w:pPr>
        <w:pStyle w:val="TOC1"/>
        <w:rPr>
          <w:ins w:id="499" w:author="Gerard" w:date="2015-08-25T08:50:00Z"/>
          <w:rFonts w:asciiTheme="minorHAnsi" w:eastAsiaTheme="minorEastAsia" w:hAnsiTheme="minorHAnsi" w:cstheme="minorBidi"/>
          <w:b w:val="0"/>
          <w:lang w:eastAsia="ja-JP"/>
        </w:rPr>
      </w:pPr>
      <w:ins w:id="500" w:author="Gerard" w:date="2015-08-25T08:50:00Z">
        <w:r>
          <w:t>References</w:t>
        </w:r>
        <w:r>
          <w:tab/>
        </w:r>
        <w:r>
          <w:fldChar w:fldCharType="begin"/>
        </w:r>
        <w:r>
          <w:instrText xml:space="preserve"> PAGEREF _Toc302112126 \h </w:instrText>
        </w:r>
      </w:ins>
      <w:r>
        <w:fldChar w:fldCharType="separate"/>
      </w:r>
      <w:ins w:id="501" w:author="Gerard" w:date="2015-08-25T08:50:00Z">
        <w:r>
          <w:t>145</w:t>
        </w:r>
        <w:r>
          <w:fldChar w:fldCharType="end"/>
        </w:r>
      </w:ins>
    </w:p>
    <w:p w14:paraId="755DA646" w14:textId="77777777" w:rsidR="00153956" w:rsidDel="00AE264D" w:rsidRDefault="00153956">
      <w:pPr>
        <w:pStyle w:val="TOC1"/>
        <w:rPr>
          <w:del w:id="502" w:author="Gerard" w:date="2015-08-07T21:36:00Z"/>
          <w:rFonts w:asciiTheme="minorHAnsi" w:eastAsiaTheme="minorEastAsia" w:hAnsiTheme="minorHAnsi" w:cstheme="minorBidi"/>
          <w:b w:val="0"/>
          <w:lang w:eastAsia="ja-JP"/>
        </w:rPr>
      </w:pPr>
      <w:del w:id="503" w:author="Gerard" w:date="2015-08-07T21:36:00Z">
        <w:r w:rsidDel="00AE264D">
          <w:delText>Chapter 1. Introduction</w:delText>
        </w:r>
        <w:r w:rsidDel="00AE264D">
          <w:tab/>
        </w:r>
        <w:r w:rsidR="005F21BF" w:rsidDel="00AE264D">
          <w:delText>6</w:delText>
        </w:r>
      </w:del>
    </w:p>
    <w:p w14:paraId="24C0BAB3" w14:textId="77777777" w:rsidR="00153956" w:rsidDel="00AE264D" w:rsidRDefault="00153956">
      <w:pPr>
        <w:pStyle w:val="TOC2"/>
        <w:tabs>
          <w:tab w:val="right" w:leader="dot" w:pos="9350"/>
        </w:tabs>
        <w:rPr>
          <w:del w:id="504" w:author="Gerard" w:date="2015-08-07T21:36:00Z"/>
          <w:rFonts w:asciiTheme="minorHAnsi" w:eastAsiaTheme="minorEastAsia" w:hAnsiTheme="minorHAnsi" w:cstheme="minorBidi"/>
          <w:noProof/>
          <w:lang w:eastAsia="ja-JP"/>
        </w:rPr>
      </w:pPr>
      <w:del w:id="505" w:author="Gerard" w:date="2015-08-07T21:36:00Z">
        <w:r w:rsidDel="00AE264D">
          <w:rPr>
            <w:noProof/>
          </w:rPr>
          <w:delText>1.1. Overview of FEBio</w:delText>
        </w:r>
        <w:r w:rsidDel="00AE264D">
          <w:rPr>
            <w:noProof/>
          </w:rPr>
          <w:tab/>
        </w:r>
        <w:r w:rsidR="005F21BF" w:rsidDel="00AE264D">
          <w:rPr>
            <w:noProof/>
          </w:rPr>
          <w:delText>6</w:delText>
        </w:r>
      </w:del>
    </w:p>
    <w:p w14:paraId="10C734D4" w14:textId="77777777" w:rsidR="00153956" w:rsidDel="00AE264D" w:rsidRDefault="00153956">
      <w:pPr>
        <w:pStyle w:val="TOC2"/>
        <w:tabs>
          <w:tab w:val="right" w:leader="dot" w:pos="9350"/>
        </w:tabs>
        <w:rPr>
          <w:del w:id="506" w:author="Gerard" w:date="2015-08-07T21:36:00Z"/>
          <w:rFonts w:asciiTheme="minorHAnsi" w:eastAsiaTheme="minorEastAsia" w:hAnsiTheme="minorHAnsi" w:cstheme="minorBidi"/>
          <w:noProof/>
          <w:lang w:eastAsia="ja-JP"/>
        </w:rPr>
      </w:pPr>
      <w:del w:id="507" w:author="Gerard" w:date="2015-08-07T21:36:00Z">
        <w:r w:rsidDel="00AE264D">
          <w:rPr>
            <w:noProof/>
          </w:rPr>
          <w:delText>1.2. About this document</w:delText>
        </w:r>
        <w:r w:rsidDel="00AE264D">
          <w:rPr>
            <w:noProof/>
          </w:rPr>
          <w:tab/>
        </w:r>
        <w:r w:rsidR="005F21BF" w:rsidDel="00AE264D">
          <w:rPr>
            <w:noProof/>
          </w:rPr>
          <w:delText>6</w:delText>
        </w:r>
      </w:del>
    </w:p>
    <w:p w14:paraId="45426DA6" w14:textId="77777777" w:rsidR="00153956" w:rsidDel="00AE264D" w:rsidRDefault="00153956">
      <w:pPr>
        <w:pStyle w:val="TOC1"/>
        <w:rPr>
          <w:del w:id="508" w:author="Gerard" w:date="2015-08-07T21:36:00Z"/>
          <w:rFonts w:asciiTheme="minorHAnsi" w:eastAsiaTheme="minorEastAsia" w:hAnsiTheme="minorHAnsi" w:cstheme="minorBidi"/>
          <w:b w:val="0"/>
          <w:lang w:eastAsia="ja-JP"/>
        </w:rPr>
      </w:pPr>
      <w:del w:id="509" w:author="Gerard" w:date="2015-08-07T21:36:00Z">
        <w:r w:rsidDel="00AE264D">
          <w:delText>Chapter 2. Continuum Mechanics</w:delText>
        </w:r>
        <w:r w:rsidDel="00AE264D">
          <w:tab/>
        </w:r>
        <w:r w:rsidR="005F21BF" w:rsidDel="00AE264D">
          <w:delText>8</w:delText>
        </w:r>
      </w:del>
    </w:p>
    <w:p w14:paraId="207561D5" w14:textId="77777777" w:rsidR="00153956" w:rsidDel="00AE264D" w:rsidRDefault="00153956">
      <w:pPr>
        <w:pStyle w:val="TOC2"/>
        <w:tabs>
          <w:tab w:val="right" w:leader="dot" w:pos="9350"/>
        </w:tabs>
        <w:rPr>
          <w:del w:id="510" w:author="Gerard" w:date="2015-08-07T21:36:00Z"/>
          <w:rFonts w:asciiTheme="minorHAnsi" w:eastAsiaTheme="minorEastAsia" w:hAnsiTheme="minorHAnsi" w:cstheme="minorBidi"/>
          <w:noProof/>
          <w:lang w:eastAsia="ja-JP"/>
        </w:rPr>
      </w:pPr>
      <w:del w:id="511" w:author="Gerard" w:date="2015-08-07T21:36:00Z">
        <w:r w:rsidDel="00AE264D">
          <w:rPr>
            <w:noProof/>
          </w:rPr>
          <w:delText>2.1. Vectors and Tensors</w:delText>
        </w:r>
        <w:r w:rsidDel="00AE264D">
          <w:rPr>
            <w:noProof/>
          </w:rPr>
          <w:tab/>
        </w:r>
        <w:r w:rsidR="005F21BF" w:rsidDel="00AE264D">
          <w:rPr>
            <w:noProof/>
          </w:rPr>
          <w:delText>8</w:delText>
        </w:r>
      </w:del>
    </w:p>
    <w:p w14:paraId="5236EAC4" w14:textId="77777777" w:rsidR="00153956" w:rsidDel="00AE264D" w:rsidRDefault="00153956">
      <w:pPr>
        <w:pStyle w:val="TOC2"/>
        <w:tabs>
          <w:tab w:val="right" w:leader="dot" w:pos="9350"/>
        </w:tabs>
        <w:rPr>
          <w:del w:id="512" w:author="Gerard" w:date="2015-08-07T21:36:00Z"/>
          <w:rFonts w:asciiTheme="minorHAnsi" w:eastAsiaTheme="minorEastAsia" w:hAnsiTheme="minorHAnsi" w:cstheme="minorBidi"/>
          <w:noProof/>
          <w:lang w:eastAsia="ja-JP"/>
        </w:rPr>
      </w:pPr>
      <w:del w:id="513" w:author="Gerard" w:date="2015-08-07T21:36:00Z">
        <w:r w:rsidDel="00AE264D">
          <w:rPr>
            <w:noProof/>
          </w:rPr>
          <w:delText>2.2. The Directional Derivative</w:delText>
        </w:r>
        <w:r w:rsidDel="00AE264D">
          <w:rPr>
            <w:noProof/>
          </w:rPr>
          <w:tab/>
        </w:r>
        <w:r w:rsidR="005F21BF" w:rsidDel="00AE264D">
          <w:rPr>
            <w:noProof/>
          </w:rPr>
          <w:delText>11</w:delText>
        </w:r>
      </w:del>
    </w:p>
    <w:p w14:paraId="1FD9387F" w14:textId="77777777" w:rsidR="00153956" w:rsidDel="00AE264D" w:rsidRDefault="00153956">
      <w:pPr>
        <w:pStyle w:val="TOC2"/>
        <w:tabs>
          <w:tab w:val="right" w:leader="dot" w:pos="9350"/>
        </w:tabs>
        <w:rPr>
          <w:del w:id="514" w:author="Gerard" w:date="2015-08-07T21:36:00Z"/>
          <w:rFonts w:asciiTheme="minorHAnsi" w:eastAsiaTheme="minorEastAsia" w:hAnsiTheme="minorHAnsi" w:cstheme="minorBidi"/>
          <w:noProof/>
          <w:lang w:eastAsia="ja-JP"/>
        </w:rPr>
      </w:pPr>
      <w:del w:id="515" w:author="Gerard" w:date="2015-08-07T21:36:00Z">
        <w:r w:rsidDel="00AE264D">
          <w:rPr>
            <w:noProof/>
          </w:rPr>
          <w:delText>2.3. Deformation, Strain and Stress</w:delText>
        </w:r>
        <w:r w:rsidDel="00AE264D">
          <w:rPr>
            <w:noProof/>
          </w:rPr>
          <w:tab/>
        </w:r>
        <w:r w:rsidR="005F21BF" w:rsidDel="00AE264D">
          <w:rPr>
            <w:noProof/>
          </w:rPr>
          <w:delText>12</w:delText>
        </w:r>
      </w:del>
    </w:p>
    <w:p w14:paraId="6B592B10" w14:textId="77777777" w:rsidR="00153956" w:rsidDel="00AE264D" w:rsidRDefault="00153956">
      <w:pPr>
        <w:pStyle w:val="TOC3"/>
        <w:tabs>
          <w:tab w:val="right" w:leader="dot" w:pos="9350"/>
        </w:tabs>
        <w:rPr>
          <w:del w:id="516" w:author="Gerard" w:date="2015-08-07T21:36:00Z"/>
          <w:rFonts w:asciiTheme="minorHAnsi" w:eastAsiaTheme="minorEastAsia" w:hAnsiTheme="minorHAnsi" w:cstheme="minorBidi"/>
          <w:noProof/>
          <w:lang w:eastAsia="ja-JP"/>
        </w:rPr>
      </w:pPr>
      <w:del w:id="517" w:author="Gerard" w:date="2015-08-07T21:36:00Z">
        <w:r w:rsidDel="00AE264D">
          <w:rPr>
            <w:noProof/>
          </w:rPr>
          <w:delText>2.3.1. The deformation gradient tensor</w:delText>
        </w:r>
        <w:r w:rsidDel="00AE264D">
          <w:rPr>
            <w:noProof/>
          </w:rPr>
          <w:tab/>
        </w:r>
        <w:r w:rsidR="005F21BF" w:rsidDel="00AE264D">
          <w:rPr>
            <w:noProof/>
          </w:rPr>
          <w:delText>12</w:delText>
        </w:r>
      </w:del>
    </w:p>
    <w:p w14:paraId="56D5F73A" w14:textId="77777777" w:rsidR="00153956" w:rsidDel="00AE264D" w:rsidRDefault="00153956">
      <w:pPr>
        <w:pStyle w:val="TOC3"/>
        <w:tabs>
          <w:tab w:val="right" w:leader="dot" w:pos="9350"/>
        </w:tabs>
        <w:rPr>
          <w:del w:id="518" w:author="Gerard" w:date="2015-08-07T21:36:00Z"/>
          <w:rFonts w:asciiTheme="minorHAnsi" w:eastAsiaTheme="minorEastAsia" w:hAnsiTheme="minorHAnsi" w:cstheme="minorBidi"/>
          <w:noProof/>
          <w:lang w:eastAsia="ja-JP"/>
        </w:rPr>
      </w:pPr>
      <w:del w:id="519" w:author="Gerard" w:date="2015-08-07T21:36:00Z">
        <w:r w:rsidDel="00AE264D">
          <w:rPr>
            <w:noProof/>
          </w:rPr>
          <w:delText>2.3.2. Strain</w:delText>
        </w:r>
        <w:r w:rsidDel="00AE264D">
          <w:rPr>
            <w:noProof/>
          </w:rPr>
          <w:tab/>
        </w:r>
        <w:r w:rsidR="005F21BF" w:rsidDel="00AE264D">
          <w:rPr>
            <w:noProof/>
          </w:rPr>
          <w:delText>13</w:delText>
        </w:r>
      </w:del>
    </w:p>
    <w:p w14:paraId="697A53FE" w14:textId="77777777" w:rsidR="00153956" w:rsidDel="00AE264D" w:rsidRDefault="00153956">
      <w:pPr>
        <w:pStyle w:val="TOC3"/>
        <w:tabs>
          <w:tab w:val="right" w:leader="dot" w:pos="9350"/>
        </w:tabs>
        <w:rPr>
          <w:del w:id="520" w:author="Gerard" w:date="2015-08-07T21:36:00Z"/>
          <w:rFonts w:asciiTheme="minorHAnsi" w:eastAsiaTheme="minorEastAsia" w:hAnsiTheme="minorHAnsi" w:cstheme="minorBidi"/>
          <w:noProof/>
          <w:lang w:eastAsia="ja-JP"/>
        </w:rPr>
      </w:pPr>
      <w:del w:id="521" w:author="Gerard" w:date="2015-08-07T21:36:00Z">
        <w:r w:rsidDel="00AE264D">
          <w:rPr>
            <w:noProof/>
          </w:rPr>
          <w:delText>2.3.3. Stress</w:delText>
        </w:r>
        <w:r w:rsidDel="00AE264D">
          <w:rPr>
            <w:noProof/>
          </w:rPr>
          <w:tab/>
        </w:r>
        <w:r w:rsidR="005F21BF" w:rsidDel="00AE264D">
          <w:rPr>
            <w:noProof/>
          </w:rPr>
          <w:delText>13</w:delText>
        </w:r>
      </w:del>
    </w:p>
    <w:p w14:paraId="14F53502" w14:textId="77777777" w:rsidR="00153956" w:rsidDel="00AE264D" w:rsidRDefault="00153956">
      <w:pPr>
        <w:pStyle w:val="TOC2"/>
        <w:tabs>
          <w:tab w:val="right" w:leader="dot" w:pos="9350"/>
        </w:tabs>
        <w:rPr>
          <w:del w:id="522" w:author="Gerard" w:date="2015-08-07T21:36:00Z"/>
          <w:rFonts w:asciiTheme="minorHAnsi" w:eastAsiaTheme="minorEastAsia" w:hAnsiTheme="minorHAnsi" w:cstheme="minorBidi"/>
          <w:noProof/>
          <w:lang w:eastAsia="ja-JP"/>
        </w:rPr>
      </w:pPr>
      <w:del w:id="523" w:author="Gerard" w:date="2015-08-07T21:36:00Z">
        <w:r w:rsidDel="00AE264D">
          <w:rPr>
            <w:noProof/>
          </w:rPr>
          <w:delText>2.4. Hyperelasticity</w:delText>
        </w:r>
        <w:r w:rsidDel="00AE264D">
          <w:rPr>
            <w:noProof/>
          </w:rPr>
          <w:tab/>
        </w:r>
        <w:r w:rsidR="005F21BF" w:rsidDel="00AE264D">
          <w:rPr>
            <w:noProof/>
          </w:rPr>
          <w:delText>14</w:delText>
        </w:r>
      </w:del>
    </w:p>
    <w:p w14:paraId="1DFF3943" w14:textId="77777777" w:rsidR="00153956" w:rsidDel="00AE264D" w:rsidRDefault="00153956">
      <w:pPr>
        <w:pStyle w:val="TOC3"/>
        <w:tabs>
          <w:tab w:val="right" w:leader="dot" w:pos="9350"/>
        </w:tabs>
        <w:rPr>
          <w:del w:id="524" w:author="Gerard" w:date="2015-08-07T21:36:00Z"/>
          <w:rFonts w:asciiTheme="minorHAnsi" w:eastAsiaTheme="minorEastAsia" w:hAnsiTheme="minorHAnsi" w:cstheme="minorBidi"/>
          <w:noProof/>
          <w:lang w:eastAsia="ja-JP"/>
        </w:rPr>
      </w:pPr>
      <w:del w:id="525" w:author="Gerard" w:date="2015-08-07T21:36:00Z">
        <w:r w:rsidDel="00AE264D">
          <w:rPr>
            <w:noProof/>
          </w:rPr>
          <w:delText>2.4.1. Isotropic Hyperelasticity</w:delText>
        </w:r>
        <w:r w:rsidDel="00AE264D">
          <w:rPr>
            <w:noProof/>
          </w:rPr>
          <w:tab/>
        </w:r>
        <w:r w:rsidR="005F21BF" w:rsidDel="00AE264D">
          <w:rPr>
            <w:noProof/>
          </w:rPr>
          <w:delText>15</w:delText>
        </w:r>
      </w:del>
    </w:p>
    <w:p w14:paraId="63448745" w14:textId="77777777" w:rsidR="00153956" w:rsidDel="00AE264D" w:rsidRDefault="00153956">
      <w:pPr>
        <w:pStyle w:val="TOC3"/>
        <w:tabs>
          <w:tab w:val="right" w:leader="dot" w:pos="9350"/>
        </w:tabs>
        <w:rPr>
          <w:del w:id="526" w:author="Gerard" w:date="2015-08-07T21:36:00Z"/>
          <w:rFonts w:asciiTheme="minorHAnsi" w:eastAsiaTheme="minorEastAsia" w:hAnsiTheme="minorHAnsi" w:cstheme="minorBidi"/>
          <w:noProof/>
          <w:lang w:eastAsia="ja-JP"/>
        </w:rPr>
      </w:pPr>
      <w:del w:id="527" w:author="Gerard" w:date="2015-08-07T21:36:00Z">
        <w:r w:rsidDel="00AE264D">
          <w:rPr>
            <w:noProof/>
          </w:rPr>
          <w:delText>2.4.2. Isotropic Elasticity in Principal Directions</w:delText>
        </w:r>
        <w:r w:rsidDel="00AE264D">
          <w:rPr>
            <w:noProof/>
          </w:rPr>
          <w:tab/>
        </w:r>
        <w:r w:rsidR="005F21BF" w:rsidDel="00AE264D">
          <w:rPr>
            <w:noProof/>
          </w:rPr>
          <w:delText>16</w:delText>
        </w:r>
      </w:del>
    </w:p>
    <w:p w14:paraId="57064A4A" w14:textId="77777777" w:rsidR="00153956" w:rsidDel="00AE264D" w:rsidRDefault="00153956">
      <w:pPr>
        <w:pStyle w:val="TOC3"/>
        <w:tabs>
          <w:tab w:val="right" w:leader="dot" w:pos="9350"/>
        </w:tabs>
        <w:rPr>
          <w:del w:id="528" w:author="Gerard" w:date="2015-08-07T21:36:00Z"/>
          <w:rFonts w:asciiTheme="minorHAnsi" w:eastAsiaTheme="minorEastAsia" w:hAnsiTheme="minorHAnsi" w:cstheme="minorBidi"/>
          <w:noProof/>
          <w:lang w:eastAsia="ja-JP"/>
        </w:rPr>
      </w:pPr>
      <w:del w:id="529" w:author="Gerard" w:date="2015-08-07T21:36:00Z">
        <w:r w:rsidDel="00AE264D">
          <w:rPr>
            <w:noProof/>
          </w:rPr>
          <w:delText>2.4.3. Nearly-Incompressible Hyperelasticity</w:delText>
        </w:r>
        <w:r w:rsidDel="00AE264D">
          <w:rPr>
            <w:noProof/>
          </w:rPr>
          <w:tab/>
        </w:r>
        <w:r w:rsidR="005F21BF" w:rsidDel="00AE264D">
          <w:rPr>
            <w:noProof/>
          </w:rPr>
          <w:delText>17</w:delText>
        </w:r>
      </w:del>
    </w:p>
    <w:p w14:paraId="275CEC20" w14:textId="77777777" w:rsidR="00153956" w:rsidDel="00AE264D" w:rsidRDefault="00153956">
      <w:pPr>
        <w:pStyle w:val="TOC3"/>
        <w:tabs>
          <w:tab w:val="right" w:leader="dot" w:pos="9350"/>
        </w:tabs>
        <w:rPr>
          <w:del w:id="530" w:author="Gerard" w:date="2015-08-07T21:36:00Z"/>
          <w:rFonts w:asciiTheme="minorHAnsi" w:eastAsiaTheme="minorEastAsia" w:hAnsiTheme="minorHAnsi" w:cstheme="minorBidi"/>
          <w:noProof/>
          <w:lang w:eastAsia="ja-JP"/>
        </w:rPr>
      </w:pPr>
      <w:del w:id="531" w:author="Gerard" w:date="2015-08-07T21:36:00Z">
        <w:r w:rsidDel="00AE264D">
          <w:rPr>
            <w:noProof/>
          </w:rPr>
          <w:delText>2.4.4. Transversely Isotropic Hyperelasticity</w:delText>
        </w:r>
        <w:r w:rsidDel="00AE264D">
          <w:rPr>
            <w:noProof/>
          </w:rPr>
          <w:tab/>
        </w:r>
        <w:r w:rsidR="005F21BF" w:rsidDel="00AE264D">
          <w:rPr>
            <w:noProof/>
          </w:rPr>
          <w:delText>18</w:delText>
        </w:r>
      </w:del>
    </w:p>
    <w:p w14:paraId="32DB490A" w14:textId="77777777" w:rsidR="00153956" w:rsidDel="00AE264D" w:rsidRDefault="00153956">
      <w:pPr>
        <w:pStyle w:val="TOC2"/>
        <w:tabs>
          <w:tab w:val="right" w:leader="dot" w:pos="9350"/>
        </w:tabs>
        <w:rPr>
          <w:del w:id="532" w:author="Gerard" w:date="2015-08-07T21:36:00Z"/>
          <w:rFonts w:asciiTheme="minorHAnsi" w:eastAsiaTheme="minorEastAsia" w:hAnsiTheme="minorHAnsi" w:cstheme="minorBidi"/>
          <w:noProof/>
          <w:lang w:eastAsia="ja-JP"/>
        </w:rPr>
      </w:pPr>
      <w:del w:id="533" w:author="Gerard" w:date="2015-08-07T21:36:00Z">
        <w:r w:rsidDel="00AE264D">
          <w:rPr>
            <w:noProof/>
          </w:rPr>
          <w:delText>2.5. Biphasic Material</w:delText>
        </w:r>
        <w:r w:rsidDel="00AE264D">
          <w:rPr>
            <w:noProof/>
          </w:rPr>
          <w:tab/>
        </w:r>
        <w:r w:rsidR="005F21BF" w:rsidDel="00AE264D">
          <w:rPr>
            <w:noProof/>
          </w:rPr>
          <w:delText>20</w:delText>
        </w:r>
      </w:del>
    </w:p>
    <w:p w14:paraId="218DCE11" w14:textId="77777777" w:rsidR="00153956" w:rsidDel="00AE264D" w:rsidRDefault="00153956">
      <w:pPr>
        <w:pStyle w:val="TOC3"/>
        <w:tabs>
          <w:tab w:val="right" w:leader="dot" w:pos="9350"/>
        </w:tabs>
        <w:rPr>
          <w:del w:id="534" w:author="Gerard" w:date="2015-08-07T21:36:00Z"/>
          <w:rFonts w:asciiTheme="minorHAnsi" w:eastAsiaTheme="minorEastAsia" w:hAnsiTheme="minorHAnsi" w:cstheme="minorBidi"/>
          <w:noProof/>
          <w:lang w:eastAsia="ja-JP"/>
        </w:rPr>
      </w:pPr>
      <w:del w:id="535" w:author="Gerard" w:date="2015-08-07T21:36:00Z">
        <w:r w:rsidDel="00AE264D">
          <w:rPr>
            <w:noProof/>
          </w:rPr>
          <w:delText>2.5.1. Governing Equations</w:delText>
        </w:r>
        <w:r w:rsidDel="00AE264D">
          <w:rPr>
            <w:noProof/>
          </w:rPr>
          <w:tab/>
        </w:r>
        <w:r w:rsidR="005F21BF" w:rsidDel="00AE264D">
          <w:rPr>
            <w:noProof/>
          </w:rPr>
          <w:delText>20</w:delText>
        </w:r>
      </w:del>
    </w:p>
    <w:p w14:paraId="582715F3" w14:textId="77777777" w:rsidR="00153956" w:rsidDel="00AE264D" w:rsidRDefault="00153956">
      <w:pPr>
        <w:pStyle w:val="TOC2"/>
        <w:tabs>
          <w:tab w:val="right" w:leader="dot" w:pos="9350"/>
        </w:tabs>
        <w:rPr>
          <w:del w:id="536" w:author="Gerard" w:date="2015-08-07T21:36:00Z"/>
          <w:rFonts w:asciiTheme="minorHAnsi" w:eastAsiaTheme="minorEastAsia" w:hAnsiTheme="minorHAnsi" w:cstheme="minorBidi"/>
          <w:noProof/>
          <w:lang w:eastAsia="ja-JP"/>
        </w:rPr>
      </w:pPr>
      <w:del w:id="537" w:author="Gerard" w:date="2015-08-07T21:36:00Z">
        <w:r w:rsidDel="00AE264D">
          <w:rPr>
            <w:noProof/>
          </w:rPr>
          <w:delText>2.6. Biphasic-Solute Material</w:delText>
        </w:r>
        <w:r w:rsidDel="00AE264D">
          <w:rPr>
            <w:noProof/>
          </w:rPr>
          <w:tab/>
        </w:r>
        <w:r w:rsidR="005F21BF" w:rsidDel="00AE264D">
          <w:rPr>
            <w:noProof/>
          </w:rPr>
          <w:delText>22</w:delText>
        </w:r>
      </w:del>
    </w:p>
    <w:p w14:paraId="6E81F8D2" w14:textId="77777777" w:rsidR="00153956" w:rsidDel="00AE264D" w:rsidRDefault="00153956">
      <w:pPr>
        <w:pStyle w:val="TOC3"/>
        <w:tabs>
          <w:tab w:val="right" w:leader="dot" w:pos="9350"/>
        </w:tabs>
        <w:rPr>
          <w:del w:id="538" w:author="Gerard" w:date="2015-08-07T21:36:00Z"/>
          <w:rFonts w:asciiTheme="minorHAnsi" w:eastAsiaTheme="minorEastAsia" w:hAnsiTheme="minorHAnsi" w:cstheme="minorBidi"/>
          <w:noProof/>
          <w:lang w:eastAsia="ja-JP"/>
        </w:rPr>
      </w:pPr>
      <w:del w:id="539" w:author="Gerard" w:date="2015-08-07T21:36:00Z">
        <w:r w:rsidDel="00AE264D">
          <w:rPr>
            <w:noProof/>
          </w:rPr>
          <w:delText>2.6.1. Governing Equations</w:delText>
        </w:r>
        <w:r w:rsidDel="00AE264D">
          <w:rPr>
            <w:noProof/>
          </w:rPr>
          <w:tab/>
        </w:r>
        <w:r w:rsidR="005F21BF" w:rsidDel="00AE264D">
          <w:rPr>
            <w:noProof/>
          </w:rPr>
          <w:delText>22</w:delText>
        </w:r>
      </w:del>
    </w:p>
    <w:p w14:paraId="0B337F90" w14:textId="77777777" w:rsidR="00153956" w:rsidDel="00AE264D" w:rsidRDefault="00153956">
      <w:pPr>
        <w:pStyle w:val="TOC3"/>
        <w:tabs>
          <w:tab w:val="right" w:leader="dot" w:pos="9350"/>
        </w:tabs>
        <w:rPr>
          <w:del w:id="540" w:author="Gerard" w:date="2015-08-07T21:36:00Z"/>
          <w:rFonts w:asciiTheme="minorHAnsi" w:eastAsiaTheme="minorEastAsia" w:hAnsiTheme="minorHAnsi" w:cstheme="minorBidi"/>
          <w:noProof/>
          <w:lang w:eastAsia="ja-JP"/>
        </w:rPr>
      </w:pPr>
      <w:del w:id="541" w:author="Gerard" w:date="2015-08-07T21:36:00Z">
        <w:r w:rsidDel="00AE264D">
          <w:rPr>
            <w:noProof/>
          </w:rPr>
          <w:delText>2.6.2. Continuous Variables</w:delText>
        </w:r>
        <w:r w:rsidDel="00AE264D">
          <w:rPr>
            <w:noProof/>
          </w:rPr>
          <w:tab/>
        </w:r>
        <w:r w:rsidR="005F21BF" w:rsidDel="00AE264D">
          <w:rPr>
            <w:noProof/>
          </w:rPr>
          <w:delText>25</w:delText>
        </w:r>
      </w:del>
    </w:p>
    <w:p w14:paraId="51B160BF" w14:textId="77777777" w:rsidR="00153956" w:rsidDel="00AE264D" w:rsidRDefault="00153956">
      <w:pPr>
        <w:pStyle w:val="TOC2"/>
        <w:tabs>
          <w:tab w:val="right" w:leader="dot" w:pos="9350"/>
        </w:tabs>
        <w:rPr>
          <w:del w:id="542" w:author="Gerard" w:date="2015-08-07T21:36:00Z"/>
          <w:rFonts w:asciiTheme="minorHAnsi" w:eastAsiaTheme="minorEastAsia" w:hAnsiTheme="minorHAnsi" w:cstheme="minorBidi"/>
          <w:noProof/>
          <w:lang w:eastAsia="ja-JP"/>
        </w:rPr>
      </w:pPr>
      <w:del w:id="543" w:author="Gerard" w:date="2015-08-07T21:36:00Z">
        <w:r w:rsidDel="00AE264D">
          <w:rPr>
            <w:noProof/>
          </w:rPr>
          <w:delText>2.7. Triphasic and Multiphasic Materials</w:delText>
        </w:r>
        <w:r w:rsidDel="00AE264D">
          <w:rPr>
            <w:noProof/>
          </w:rPr>
          <w:tab/>
        </w:r>
        <w:r w:rsidR="005F21BF" w:rsidDel="00AE264D">
          <w:rPr>
            <w:noProof/>
          </w:rPr>
          <w:delText>26</w:delText>
        </w:r>
      </w:del>
    </w:p>
    <w:p w14:paraId="1CD96A63" w14:textId="77777777" w:rsidR="00153956" w:rsidDel="00AE264D" w:rsidRDefault="00153956">
      <w:pPr>
        <w:pStyle w:val="TOC3"/>
        <w:tabs>
          <w:tab w:val="right" w:leader="dot" w:pos="9350"/>
        </w:tabs>
        <w:rPr>
          <w:del w:id="544" w:author="Gerard" w:date="2015-08-07T21:36:00Z"/>
          <w:rFonts w:asciiTheme="minorHAnsi" w:eastAsiaTheme="minorEastAsia" w:hAnsiTheme="minorHAnsi" w:cstheme="minorBidi"/>
          <w:noProof/>
          <w:lang w:eastAsia="ja-JP"/>
        </w:rPr>
      </w:pPr>
      <w:del w:id="545" w:author="Gerard" w:date="2015-08-07T21:36:00Z">
        <w:r w:rsidDel="00AE264D">
          <w:rPr>
            <w:noProof/>
          </w:rPr>
          <w:delText>2.7.1. Governing Equations</w:delText>
        </w:r>
        <w:r w:rsidDel="00AE264D">
          <w:rPr>
            <w:noProof/>
          </w:rPr>
          <w:tab/>
        </w:r>
        <w:r w:rsidR="005F21BF" w:rsidDel="00AE264D">
          <w:rPr>
            <w:noProof/>
          </w:rPr>
          <w:delText>27</w:delText>
        </w:r>
      </w:del>
    </w:p>
    <w:p w14:paraId="5BD31A20" w14:textId="77777777" w:rsidR="00153956" w:rsidDel="00AE264D" w:rsidRDefault="00153956">
      <w:pPr>
        <w:pStyle w:val="TOC2"/>
        <w:tabs>
          <w:tab w:val="right" w:leader="dot" w:pos="9350"/>
        </w:tabs>
        <w:rPr>
          <w:del w:id="546" w:author="Gerard" w:date="2015-08-07T21:36:00Z"/>
          <w:rFonts w:asciiTheme="minorHAnsi" w:eastAsiaTheme="minorEastAsia" w:hAnsiTheme="minorHAnsi" w:cstheme="minorBidi"/>
          <w:noProof/>
          <w:lang w:eastAsia="ja-JP"/>
        </w:rPr>
      </w:pPr>
      <w:del w:id="547" w:author="Gerard" w:date="2015-08-07T21:36:00Z">
        <w:r w:rsidDel="00AE264D">
          <w:rPr>
            <w:noProof/>
          </w:rPr>
          <w:delText>2.8. Mixture of Solids</w:delText>
        </w:r>
        <w:r w:rsidDel="00AE264D">
          <w:rPr>
            <w:noProof/>
          </w:rPr>
          <w:tab/>
        </w:r>
        <w:r w:rsidR="005F21BF" w:rsidDel="00AE264D">
          <w:rPr>
            <w:noProof/>
          </w:rPr>
          <w:delText>29</w:delText>
        </w:r>
      </w:del>
    </w:p>
    <w:p w14:paraId="4C9E2660" w14:textId="77777777" w:rsidR="00153956" w:rsidDel="00AE264D" w:rsidRDefault="00153956">
      <w:pPr>
        <w:pStyle w:val="TOC2"/>
        <w:tabs>
          <w:tab w:val="right" w:leader="dot" w:pos="9350"/>
        </w:tabs>
        <w:rPr>
          <w:del w:id="548" w:author="Gerard" w:date="2015-08-07T21:36:00Z"/>
          <w:rFonts w:asciiTheme="minorHAnsi" w:eastAsiaTheme="minorEastAsia" w:hAnsiTheme="minorHAnsi" w:cstheme="minorBidi"/>
          <w:noProof/>
          <w:lang w:eastAsia="ja-JP"/>
        </w:rPr>
      </w:pPr>
      <w:del w:id="549" w:author="Gerard" w:date="2015-08-07T21:36:00Z">
        <w:r w:rsidDel="00AE264D">
          <w:rPr>
            <w:noProof/>
          </w:rPr>
          <w:delText>2.9. Equilibrium Swelling</w:delText>
        </w:r>
        <w:r w:rsidDel="00AE264D">
          <w:rPr>
            <w:noProof/>
          </w:rPr>
          <w:tab/>
        </w:r>
        <w:r w:rsidR="005F21BF" w:rsidDel="00AE264D">
          <w:rPr>
            <w:noProof/>
          </w:rPr>
          <w:delText>32</w:delText>
        </w:r>
      </w:del>
    </w:p>
    <w:p w14:paraId="6A33082A" w14:textId="77777777" w:rsidR="00153956" w:rsidDel="00AE264D" w:rsidRDefault="00153956">
      <w:pPr>
        <w:pStyle w:val="TOC3"/>
        <w:tabs>
          <w:tab w:val="right" w:leader="dot" w:pos="9350"/>
        </w:tabs>
        <w:rPr>
          <w:del w:id="550" w:author="Gerard" w:date="2015-08-07T21:36:00Z"/>
          <w:rFonts w:asciiTheme="minorHAnsi" w:eastAsiaTheme="minorEastAsia" w:hAnsiTheme="minorHAnsi" w:cstheme="minorBidi"/>
          <w:noProof/>
          <w:lang w:eastAsia="ja-JP"/>
        </w:rPr>
      </w:pPr>
      <w:del w:id="551" w:author="Gerard" w:date="2015-08-07T21:36:00Z">
        <w:r w:rsidDel="00AE264D">
          <w:rPr>
            <w:noProof/>
          </w:rPr>
          <w:delText>2.9.1. Perfect Osmometer</w:delText>
        </w:r>
        <w:r w:rsidDel="00AE264D">
          <w:rPr>
            <w:noProof/>
          </w:rPr>
          <w:tab/>
        </w:r>
        <w:r w:rsidR="005F21BF" w:rsidDel="00AE264D">
          <w:rPr>
            <w:noProof/>
          </w:rPr>
          <w:delText>33</w:delText>
        </w:r>
      </w:del>
    </w:p>
    <w:p w14:paraId="42CD248D" w14:textId="77777777" w:rsidR="00153956" w:rsidDel="00AE264D" w:rsidRDefault="00153956">
      <w:pPr>
        <w:pStyle w:val="TOC3"/>
        <w:tabs>
          <w:tab w:val="right" w:leader="dot" w:pos="9350"/>
        </w:tabs>
        <w:rPr>
          <w:del w:id="552" w:author="Gerard" w:date="2015-08-07T21:36:00Z"/>
          <w:rFonts w:asciiTheme="minorHAnsi" w:eastAsiaTheme="minorEastAsia" w:hAnsiTheme="minorHAnsi" w:cstheme="minorBidi"/>
          <w:noProof/>
          <w:lang w:eastAsia="ja-JP"/>
        </w:rPr>
      </w:pPr>
      <w:del w:id="553" w:author="Gerard" w:date="2015-08-07T21:36:00Z">
        <w:r w:rsidDel="00AE264D">
          <w:rPr>
            <w:noProof/>
          </w:rPr>
          <w:delText>2.9.2. Cell Growth</w:delText>
        </w:r>
        <w:r w:rsidDel="00AE264D">
          <w:rPr>
            <w:noProof/>
          </w:rPr>
          <w:tab/>
        </w:r>
        <w:r w:rsidR="005F21BF" w:rsidDel="00AE264D">
          <w:rPr>
            <w:noProof/>
          </w:rPr>
          <w:delText>33</w:delText>
        </w:r>
      </w:del>
    </w:p>
    <w:p w14:paraId="53000146" w14:textId="77777777" w:rsidR="00153956" w:rsidDel="00AE264D" w:rsidRDefault="00153956">
      <w:pPr>
        <w:pStyle w:val="TOC3"/>
        <w:tabs>
          <w:tab w:val="right" w:leader="dot" w:pos="9350"/>
        </w:tabs>
        <w:rPr>
          <w:del w:id="554" w:author="Gerard" w:date="2015-08-07T21:36:00Z"/>
          <w:rFonts w:asciiTheme="minorHAnsi" w:eastAsiaTheme="minorEastAsia" w:hAnsiTheme="minorHAnsi" w:cstheme="minorBidi"/>
          <w:noProof/>
          <w:lang w:eastAsia="ja-JP"/>
        </w:rPr>
      </w:pPr>
      <w:del w:id="555" w:author="Gerard" w:date="2015-08-07T21:36:00Z">
        <w:r w:rsidDel="00AE264D">
          <w:rPr>
            <w:noProof/>
          </w:rPr>
          <w:delText>2.9.3. Donnan Equilibrium Swelling</w:delText>
        </w:r>
        <w:r w:rsidDel="00AE264D">
          <w:rPr>
            <w:noProof/>
          </w:rPr>
          <w:tab/>
        </w:r>
        <w:r w:rsidR="005F21BF" w:rsidDel="00AE264D">
          <w:rPr>
            <w:noProof/>
          </w:rPr>
          <w:delText>34</w:delText>
        </w:r>
      </w:del>
    </w:p>
    <w:p w14:paraId="423DC248" w14:textId="77777777" w:rsidR="00153956" w:rsidDel="00AE264D" w:rsidRDefault="00153956">
      <w:pPr>
        <w:pStyle w:val="TOC2"/>
        <w:tabs>
          <w:tab w:val="right" w:leader="dot" w:pos="9350"/>
        </w:tabs>
        <w:rPr>
          <w:del w:id="556" w:author="Gerard" w:date="2015-08-07T21:36:00Z"/>
          <w:rFonts w:asciiTheme="minorHAnsi" w:eastAsiaTheme="minorEastAsia" w:hAnsiTheme="minorHAnsi" w:cstheme="minorBidi"/>
          <w:noProof/>
          <w:lang w:eastAsia="ja-JP"/>
        </w:rPr>
      </w:pPr>
      <w:del w:id="557" w:author="Gerard" w:date="2015-08-07T21:36:00Z">
        <w:r w:rsidDel="00AE264D">
          <w:rPr>
            <w:noProof/>
          </w:rPr>
          <w:delText>2.10. Chemical Reactions</w:delText>
        </w:r>
        <w:r w:rsidDel="00AE264D">
          <w:rPr>
            <w:noProof/>
          </w:rPr>
          <w:tab/>
        </w:r>
        <w:r w:rsidR="005F21BF" w:rsidDel="00AE264D">
          <w:rPr>
            <w:noProof/>
          </w:rPr>
          <w:delText>36</w:delText>
        </w:r>
      </w:del>
    </w:p>
    <w:p w14:paraId="5653148E" w14:textId="77777777" w:rsidR="00153956" w:rsidDel="00AE264D" w:rsidRDefault="00153956">
      <w:pPr>
        <w:pStyle w:val="TOC3"/>
        <w:tabs>
          <w:tab w:val="right" w:leader="dot" w:pos="9350"/>
        </w:tabs>
        <w:rPr>
          <w:del w:id="558" w:author="Gerard" w:date="2015-08-07T21:36:00Z"/>
          <w:rFonts w:asciiTheme="minorHAnsi" w:eastAsiaTheme="minorEastAsia" w:hAnsiTheme="minorHAnsi" w:cstheme="minorBidi"/>
          <w:noProof/>
          <w:lang w:eastAsia="ja-JP"/>
        </w:rPr>
      </w:pPr>
      <w:del w:id="559" w:author="Gerard" w:date="2015-08-07T21:36:00Z">
        <w:r w:rsidDel="00AE264D">
          <w:rPr>
            <w:noProof/>
          </w:rPr>
          <w:delText>2.10.1. Solid Matrix and Solid-Bound Molecular Constituents</w:delText>
        </w:r>
        <w:r w:rsidDel="00AE264D">
          <w:rPr>
            <w:noProof/>
          </w:rPr>
          <w:tab/>
        </w:r>
        <w:r w:rsidR="005F21BF" w:rsidDel="00AE264D">
          <w:rPr>
            <w:noProof/>
          </w:rPr>
          <w:delText>36</w:delText>
        </w:r>
      </w:del>
    </w:p>
    <w:p w14:paraId="4C48619A" w14:textId="77777777" w:rsidR="00153956" w:rsidDel="00AE264D" w:rsidRDefault="00153956">
      <w:pPr>
        <w:pStyle w:val="TOC3"/>
        <w:tabs>
          <w:tab w:val="right" w:leader="dot" w:pos="9350"/>
        </w:tabs>
        <w:rPr>
          <w:del w:id="560" w:author="Gerard" w:date="2015-08-07T21:36:00Z"/>
          <w:rFonts w:asciiTheme="minorHAnsi" w:eastAsiaTheme="minorEastAsia" w:hAnsiTheme="minorHAnsi" w:cstheme="minorBidi"/>
          <w:noProof/>
          <w:lang w:eastAsia="ja-JP"/>
        </w:rPr>
      </w:pPr>
      <w:del w:id="561" w:author="Gerard" w:date="2015-08-07T21:36:00Z">
        <w:r w:rsidDel="00AE264D">
          <w:rPr>
            <w:noProof/>
          </w:rPr>
          <w:delText>2.10.2. Solutes</w:delText>
        </w:r>
        <w:r w:rsidDel="00AE264D">
          <w:rPr>
            <w:noProof/>
          </w:rPr>
          <w:tab/>
        </w:r>
        <w:r w:rsidR="005F21BF" w:rsidDel="00AE264D">
          <w:rPr>
            <w:noProof/>
          </w:rPr>
          <w:delText>37</w:delText>
        </w:r>
      </w:del>
    </w:p>
    <w:p w14:paraId="0FD53EDE" w14:textId="77777777" w:rsidR="00153956" w:rsidDel="00AE264D" w:rsidRDefault="00153956">
      <w:pPr>
        <w:pStyle w:val="TOC3"/>
        <w:tabs>
          <w:tab w:val="right" w:leader="dot" w:pos="9350"/>
        </w:tabs>
        <w:rPr>
          <w:del w:id="562" w:author="Gerard" w:date="2015-08-07T21:36:00Z"/>
          <w:rFonts w:asciiTheme="minorHAnsi" w:eastAsiaTheme="minorEastAsia" w:hAnsiTheme="minorHAnsi" w:cstheme="minorBidi"/>
          <w:noProof/>
          <w:lang w:eastAsia="ja-JP"/>
        </w:rPr>
      </w:pPr>
      <w:del w:id="563" w:author="Gerard" w:date="2015-08-07T21:36:00Z">
        <w:r w:rsidDel="00AE264D">
          <w:rPr>
            <w:noProof/>
          </w:rPr>
          <w:delText>2.10.3. Mixture with Negligible Solute Volume Fraction</w:delText>
        </w:r>
        <w:r w:rsidDel="00AE264D">
          <w:rPr>
            <w:noProof/>
          </w:rPr>
          <w:tab/>
        </w:r>
        <w:r w:rsidR="005F21BF" w:rsidDel="00AE264D">
          <w:rPr>
            <w:noProof/>
          </w:rPr>
          <w:delText>38</w:delText>
        </w:r>
      </w:del>
    </w:p>
    <w:p w14:paraId="02D99009" w14:textId="77777777" w:rsidR="00153956" w:rsidDel="00AE264D" w:rsidRDefault="00153956">
      <w:pPr>
        <w:pStyle w:val="TOC3"/>
        <w:tabs>
          <w:tab w:val="right" w:leader="dot" w:pos="9350"/>
        </w:tabs>
        <w:rPr>
          <w:del w:id="564" w:author="Gerard" w:date="2015-08-07T21:36:00Z"/>
          <w:rFonts w:asciiTheme="minorHAnsi" w:eastAsiaTheme="minorEastAsia" w:hAnsiTheme="minorHAnsi" w:cstheme="minorBidi"/>
          <w:noProof/>
          <w:lang w:eastAsia="ja-JP"/>
        </w:rPr>
      </w:pPr>
      <w:del w:id="565" w:author="Gerard" w:date="2015-08-07T21:36:00Z">
        <w:r w:rsidDel="00AE264D">
          <w:rPr>
            <w:noProof/>
          </w:rPr>
          <w:delText>2.10.4. Chemical Kinetics</w:delText>
        </w:r>
        <w:r w:rsidDel="00AE264D">
          <w:rPr>
            <w:noProof/>
          </w:rPr>
          <w:tab/>
        </w:r>
        <w:r w:rsidR="005F21BF" w:rsidDel="00AE264D">
          <w:rPr>
            <w:noProof/>
          </w:rPr>
          <w:delText>38</w:delText>
        </w:r>
      </w:del>
    </w:p>
    <w:p w14:paraId="6F776463" w14:textId="77777777" w:rsidR="00153956" w:rsidDel="00AE264D" w:rsidRDefault="00153956">
      <w:pPr>
        <w:pStyle w:val="TOC1"/>
        <w:rPr>
          <w:del w:id="566" w:author="Gerard" w:date="2015-08-07T21:36:00Z"/>
          <w:rFonts w:asciiTheme="minorHAnsi" w:eastAsiaTheme="minorEastAsia" w:hAnsiTheme="minorHAnsi" w:cstheme="minorBidi"/>
          <w:b w:val="0"/>
          <w:lang w:eastAsia="ja-JP"/>
        </w:rPr>
      </w:pPr>
      <w:del w:id="567" w:author="Gerard" w:date="2015-08-07T21:36:00Z">
        <w:r w:rsidDel="00AE264D">
          <w:delText>Chapter 3. The Nonlinear FE Method</w:delText>
        </w:r>
        <w:r w:rsidDel="00AE264D">
          <w:tab/>
        </w:r>
        <w:r w:rsidR="005F21BF" w:rsidDel="00AE264D">
          <w:delText>40</w:delText>
        </w:r>
      </w:del>
    </w:p>
    <w:p w14:paraId="52530FDE" w14:textId="77777777" w:rsidR="00153956" w:rsidDel="00AE264D" w:rsidRDefault="00153956">
      <w:pPr>
        <w:pStyle w:val="TOC2"/>
        <w:tabs>
          <w:tab w:val="right" w:leader="dot" w:pos="9350"/>
        </w:tabs>
        <w:rPr>
          <w:del w:id="568" w:author="Gerard" w:date="2015-08-07T21:36:00Z"/>
          <w:rFonts w:asciiTheme="minorHAnsi" w:eastAsiaTheme="minorEastAsia" w:hAnsiTheme="minorHAnsi" w:cstheme="minorBidi"/>
          <w:noProof/>
          <w:lang w:eastAsia="ja-JP"/>
        </w:rPr>
      </w:pPr>
      <w:del w:id="569" w:author="Gerard" w:date="2015-08-07T21:36:00Z">
        <w:r w:rsidDel="00AE264D">
          <w:rPr>
            <w:noProof/>
          </w:rPr>
          <w:delText>3.1. Weak formulation for Solid Materials</w:delText>
        </w:r>
        <w:r w:rsidDel="00AE264D">
          <w:rPr>
            <w:noProof/>
          </w:rPr>
          <w:tab/>
        </w:r>
        <w:r w:rsidR="005F21BF" w:rsidDel="00AE264D">
          <w:rPr>
            <w:noProof/>
          </w:rPr>
          <w:delText>40</w:delText>
        </w:r>
      </w:del>
    </w:p>
    <w:p w14:paraId="5794A9C3" w14:textId="77777777" w:rsidR="00153956" w:rsidDel="00AE264D" w:rsidRDefault="00153956">
      <w:pPr>
        <w:pStyle w:val="TOC3"/>
        <w:tabs>
          <w:tab w:val="right" w:leader="dot" w:pos="9350"/>
        </w:tabs>
        <w:rPr>
          <w:del w:id="570" w:author="Gerard" w:date="2015-08-07T21:36:00Z"/>
          <w:rFonts w:asciiTheme="minorHAnsi" w:eastAsiaTheme="minorEastAsia" w:hAnsiTheme="minorHAnsi" w:cstheme="minorBidi"/>
          <w:noProof/>
          <w:lang w:eastAsia="ja-JP"/>
        </w:rPr>
      </w:pPr>
      <w:del w:id="571" w:author="Gerard" w:date="2015-08-07T21:36:00Z">
        <w:r w:rsidDel="00AE264D">
          <w:rPr>
            <w:noProof/>
          </w:rPr>
          <w:delText>3.1.1. Linearization</w:delText>
        </w:r>
        <w:r w:rsidDel="00AE264D">
          <w:rPr>
            <w:noProof/>
          </w:rPr>
          <w:tab/>
        </w:r>
        <w:r w:rsidR="005F21BF" w:rsidDel="00AE264D">
          <w:rPr>
            <w:noProof/>
          </w:rPr>
          <w:delText>40</w:delText>
        </w:r>
      </w:del>
    </w:p>
    <w:p w14:paraId="7D41902D" w14:textId="77777777" w:rsidR="00153956" w:rsidDel="00AE264D" w:rsidRDefault="00153956">
      <w:pPr>
        <w:pStyle w:val="TOC3"/>
        <w:tabs>
          <w:tab w:val="right" w:leader="dot" w:pos="9350"/>
        </w:tabs>
        <w:rPr>
          <w:del w:id="572" w:author="Gerard" w:date="2015-08-07T21:36:00Z"/>
          <w:rFonts w:asciiTheme="minorHAnsi" w:eastAsiaTheme="minorEastAsia" w:hAnsiTheme="minorHAnsi" w:cstheme="minorBidi"/>
          <w:noProof/>
          <w:lang w:eastAsia="ja-JP"/>
        </w:rPr>
      </w:pPr>
      <w:del w:id="573" w:author="Gerard" w:date="2015-08-07T21:36:00Z">
        <w:r w:rsidDel="00AE264D">
          <w:rPr>
            <w:noProof/>
          </w:rPr>
          <w:delText>3.1.2. Discretization</w:delText>
        </w:r>
        <w:r w:rsidDel="00AE264D">
          <w:rPr>
            <w:noProof/>
          </w:rPr>
          <w:tab/>
        </w:r>
        <w:r w:rsidR="005F21BF" w:rsidDel="00AE264D">
          <w:rPr>
            <w:noProof/>
          </w:rPr>
          <w:delText>41</w:delText>
        </w:r>
      </w:del>
    </w:p>
    <w:p w14:paraId="57451598" w14:textId="77777777" w:rsidR="00153956" w:rsidDel="00AE264D" w:rsidRDefault="00153956">
      <w:pPr>
        <w:pStyle w:val="TOC2"/>
        <w:tabs>
          <w:tab w:val="right" w:leader="dot" w:pos="9350"/>
        </w:tabs>
        <w:rPr>
          <w:del w:id="574" w:author="Gerard" w:date="2015-08-07T21:36:00Z"/>
          <w:rFonts w:asciiTheme="minorHAnsi" w:eastAsiaTheme="minorEastAsia" w:hAnsiTheme="minorHAnsi" w:cstheme="minorBidi"/>
          <w:noProof/>
          <w:lang w:eastAsia="ja-JP"/>
        </w:rPr>
      </w:pPr>
      <w:del w:id="575" w:author="Gerard" w:date="2015-08-07T21:36:00Z">
        <w:r w:rsidDel="00AE264D">
          <w:rPr>
            <w:noProof/>
          </w:rPr>
          <w:delText>3.2. Weak formulation for biphasic materials</w:delText>
        </w:r>
        <w:r w:rsidDel="00AE264D">
          <w:rPr>
            <w:noProof/>
          </w:rPr>
          <w:tab/>
        </w:r>
        <w:r w:rsidR="005F21BF" w:rsidDel="00AE264D">
          <w:rPr>
            <w:noProof/>
          </w:rPr>
          <w:delText>44</w:delText>
        </w:r>
      </w:del>
    </w:p>
    <w:p w14:paraId="105A3CD1" w14:textId="77777777" w:rsidR="00153956" w:rsidDel="00AE264D" w:rsidRDefault="00153956">
      <w:pPr>
        <w:pStyle w:val="TOC3"/>
        <w:tabs>
          <w:tab w:val="right" w:leader="dot" w:pos="9350"/>
        </w:tabs>
        <w:rPr>
          <w:del w:id="576" w:author="Gerard" w:date="2015-08-07T21:36:00Z"/>
          <w:rFonts w:asciiTheme="minorHAnsi" w:eastAsiaTheme="minorEastAsia" w:hAnsiTheme="minorHAnsi" w:cstheme="minorBidi"/>
          <w:noProof/>
          <w:lang w:eastAsia="ja-JP"/>
        </w:rPr>
      </w:pPr>
      <w:del w:id="577" w:author="Gerard" w:date="2015-08-07T21:36:00Z">
        <w:r w:rsidDel="00AE264D">
          <w:rPr>
            <w:noProof/>
          </w:rPr>
          <w:delText>3.2.1. Linearization</w:delText>
        </w:r>
        <w:r w:rsidDel="00AE264D">
          <w:rPr>
            <w:noProof/>
          </w:rPr>
          <w:tab/>
        </w:r>
        <w:r w:rsidR="005F21BF" w:rsidDel="00AE264D">
          <w:rPr>
            <w:noProof/>
          </w:rPr>
          <w:delText>44</w:delText>
        </w:r>
      </w:del>
    </w:p>
    <w:p w14:paraId="70DBD42C" w14:textId="77777777" w:rsidR="00153956" w:rsidDel="00AE264D" w:rsidRDefault="00153956">
      <w:pPr>
        <w:pStyle w:val="TOC3"/>
        <w:tabs>
          <w:tab w:val="right" w:leader="dot" w:pos="9350"/>
        </w:tabs>
        <w:rPr>
          <w:del w:id="578" w:author="Gerard" w:date="2015-08-07T21:36:00Z"/>
          <w:rFonts w:asciiTheme="minorHAnsi" w:eastAsiaTheme="minorEastAsia" w:hAnsiTheme="minorHAnsi" w:cstheme="minorBidi"/>
          <w:noProof/>
          <w:lang w:eastAsia="ja-JP"/>
        </w:rPr>
      </w:pPr>
      <w:del w:id="579" w:author="Gerard" w:date="2015-08-07T21:36:00Z">
        <w:r w:rsidDel="00AE264D">
          <w:rPr>
            <w:noProof/>
          </w:rPr>
          <w:delText>3.2.2. Discretization</w:delText>
        </w:r>
        <w:r w:rsidDel="00AE264D">
          <w:rPr>
            <w:noProof/>
          </w:rPr>
          <w:tab/>
        </w:r>
        <w:r w:rsidR="005F21BF" w:rsidDel="00AE264D">
          <w:rPr>
            <w:noProof/>
          </w:rPr>
          <w:delText>46</w:delText>
        </w:r>
      </w:del>
    </w:p>
    <w:p w14:paraId="3C67894E" w14:textId="77777777" w:rsidR="00153956" w:rsidDel="00AE264D" w:rsidRDefault="00153956">
      <w:pPr>
        <w:pStyle w:val="TOC2"/>
        <w:tabs>
          <w:tab w:val="right" w:leader="dot" w:pos="9350"/>
        </w:tabs>
        <w:rPr>
          <w:del w:id="580" w:author="Gerard" w:date="2015-08-07T21:36:00Z"/>
          <w:rFonts w:asciiTheme="minorHAnsi" w:eastAsiaTheme="minorEastAsia" w:hAnsiTheme="minorHAnsi" w:cstheme="minorBidi"/>
          <w:noProof/>
          <w:lang w:eastAsia="ja-JP"/>
        </w:rPr>
      </w:pPr>
      <w:del w:id="581" w:author="Gerard" w:date="2015-08-07T21:36:00Z">
        <w:r w:rsidDel="00AE264D">
          <w:rPr>
            <w:noProof/>
          </w:rPr>
          <w:delText>3.3. Weak Formulation for Biphasic-Solute Materials</w:delText>
        </w:r>
        <w:r w:rsidDel="00AE264D">
          <w:rPr>
            <w:noProof/>
          </w:rPr>
          <w:tab/>
        </w:r>
        <w:r w:rsidR="005F21BF" w:rsidDel="00AE264D">
          <w:rPr>
            <w:noProof/>
          </w:rPr>
          <w:delText>48</w:delText>
        </w:r>
      </w:del>
    </w:p>
    <w:p w14:paraId="6B0B4FC6" w14:textId="77777777" w:rsidR="00153956" w:rsidDel="00AE264D" w:rsidRDefault="00153956">
      <w:pPr>
        <w:pStyle w:val="TOC3"/>
        <w:tabs>
          <w:tab w:val="right" w:leader="dot" w:pos="9350"/>
        </w:tabs>
        <w:rPr>
          <w:del w:id="582" w:author="Gerard" w:date="2015-08-07T21:36:00Z"/>
          <w:rFonts w:asciiTheme="minorHAnsi" w:eastAsiaTheme="minorEastAsia" w:hAnsiTheme="minorHAnsi" w:cstheme="minorBidi"/>
          <w:noProof/>
          <w:lang w:eastAsia="ja-JP"/>
        </w:rPr>
      </w:pPr>
      <w:del w:id="583" w:author="Gerard" w:date="2015-08-07T21:36:00Z">
        <w:r w:rsidDel="00AE264D">
          <w:rPr>
            <w:noProof/>
          </w:rPr>
          <w:delText>3.3.1. Linearization of Internal Virtual Work</w:delText>
        </w:r>
        <w:r w:rsidDel="00AE264D">
          <w:rPr>
            <w:noProof/>
          </w:rPr>
          <w:tab/>
        </w:r>
        <w:r w:rsidR="005F21BF" w:rsidDel="00AE264D">
          <w:rPr>
            <w:noProof/>
          </w:rPr>
          <w:delText>50</w:delText>
        </w:r>
      </w:del>
    </w:p>
    <w:p w14:paraId="2C0041FD" w14:textId="77777777" w:rsidR="00153956" w:rsidDel="00AE264D" w:rsidRDefault="00153956">
      <w:pPr>
        <w:pStyle w:val="TOC3"/>
        <w:tabs>
          <w:tab w:val="right" w:leader="dot" w:pos="9350"/>
        </w:tabs>
        <w:rPr>
          <w:del w:id="584" w:author="Gerard" w:date="2015-08-07T21:36:00Z"/>
          <w:rFonts w:asciiTheme="minorHAnsi" w:eastAsiaTheme="minorEastAsia" w:hAnsiTheme="minorHAnsi" w:cstheme="minorBidi"/>
          <w:noProof/>
          <w:lang w:eastAsia="ja-JP"/>
        </w:rPr>
      </w:pPr>
      <w:del w:id="585" w:author="Gerard" w:date="2015-08-07T21:36:00Z">
        <w:r w:rsidDel="00AE264D">
          <w:rPr>
            <w:noProof/>
          </w:rPr>
          <w:delText>3.3.2. Linearization of External Virtual Work</w:delText>
        </w:r>
        <w:r w:rsidDel="00AE264D">
          <w:rPr>
            <w:noProof/>
          </w:rPr>
          <w:tab/>
        </w:r>
        <w:r w:rsidR="005F21BF" w:rsidDel="00AE264D">
          <w:rPr>
            <w:noProof/>
          </w:rPr>
          <w:delText>53</w:delText>
        </w:r>
      </w:del>
    </w:p>
    <w:p w14:paraId="20F03F7C" w14:textId="77777777" w:rsidR="00153956" w:rsidDel="00AE264D" w:rsidRDefault="00153956">
      <w:pPr>
        <w:pStyle w:val="TOC3"/>
        <w:tabs>
          <w:tab w:val="right" w:leader="dot" w:pos="9350"/>
        </w:tabs>
        <w:rPr>
          <w:del w:id="586" w:author="Gerard" w:date="2015-08-07T21:36:00Z"/>
          <w:rFonts w:asciiTheme="minorHAnsi" w:eastAsiaTheme="minorEastAsia" w:hAnsiTheme="minorHAnsi" w:cstheme="minorBidi"/>
          <w:noProof/>
          <w:lang w:eastAsia="ja-JP"/>
        </w:rPr>
      </w:pPr>
      <w:del w:id="587" w:author="Gerard" w:date="2015-08-07T21:36:00Z">
        <w:r w:rsidDel="00AE264D">
          <w:rPr>
            <w:noProof/>
          </w:rPr>
          <w:delText>3.3.3. Discretization</w:delText>
        </w:r>
        <w:r w:rsidDel="00AE264D">
          <w:rPr>
            <w:noProof/>
          </w:rPr>
          <w:tab/>
        </w:r>
        <w:r w:rsidR="005F21BF" w:rsidDel="00AE264D">
          <w:rPr>
            <w:noProof/>
          </w:rPr>
          <w:delText>54</w:delText>
        </w:r>
      </w:del>
    </w:p>
    <w:p w14:paraId="3BC030D8" w14:textId="77777777" w:rsidR="00153956" w:rsidDel="00AE264D" w:rsidRDefault="00153956">
      <w:pPr>
        <w:pStyle w:val="TOC2"/>
        <w:tabs>
          <w:tab w:val="right" w:leader="dot" w:pos="9350"/>
        </w:tabs>
        <w:rPr>
          <w:del w:id="588" w:author="Gerard" w:date="2015-08-07T21:36:00Z"/>
          <w:rFonts w:asciiTheme="minorHAnsi" w:eastAsiaTheme="minorEastAsia" w:hAnsiTheme="minorHAnsi" w:cstheme="minorBidi"/>
          <w:noProof/>
          <w:lang w:eastAsia="ja-JP"/>
        </w:rPr>
      </w:pPr>
      <w:del w:id="589" w:author="Gerard" w:date="2015-08-07T21:36:00Z">
        <w:r w:rsidDel="00AE264D">
          <w:rPr>
            <w:noProof/>
          </w:rPr>
          <w:delText>3.4. Weak Formulation for Multiphasic Materials</w:delText>
        </w:r>
        <w:r w:rsidDel="00AE264D">
          <w:rPr>
            <w:noProof/>
          </w:rPr>
          <w:tab/>
        </w:r>
        <w:r w:rsidR="005F21BF" w:rsidDel="00AE264D">
          <w:rPr>
            <w:noProof/>
          </w:rPr>
          <w:delText>58</w:delText>
        </w:r>
      </w:del>
    </w:p>
    <w:p w14:paraId="571E9C2B" w14:textId="77777777" w:rsidR="00153956" w:rsidDel="00AE264D" w:rsidRDefault="00153956">
      <w:pPr>
        <w:pStyle w:val="TOC3"/>
        <w:tabs>
          <w:tab w:val="right" w:leader="dot" w:pos="9350"/>
        </w:tabs>
        <w:rPr>
          <w:del w:id="590" w:author="Gerard" w:date="2015-08-07T21:36:00Z"/>
          <w:rFonts w:asciiTheme="minorHAnsi" w:eastAsiaTheme="minorEastAsia" w:hAnsiTheme="minorHAnsi" w:cstheme="minorBidi"/>
          <w:noProof/>
          <w:lang w:eastAsia="ja-JP"/>
        </w:rPr>
      </w:pPr>
      <w:del w:id="591" w:author="Gerard" w:date="2015-08-07T21:36:00Z">
        <w:r w:rsidDel="00AE264D">
          <w:rPr>
            <w:noProof/>
          </w:rPr>
          <w:delText>3.4.1. Chemical Reactions</w:delText>
        </w:r>
        <w:r w:rsidDel="00AE264D">
          <w:rPr>
            <w:noProof/>
          </w:rPr>
          <w:tab/>
        </w:r>
        <w:r w:rsidR="005F21BF" w:rsidDel="00AE264D">
          <w:rPr>
            <w:noProof/>
          </w:rPr>
          <w:delText>59</w:delText>
        </w:r>
      </w:del>
    </w:p>
    <w:p w14:paraId="4C5A0552" w14:textId="77777777" w:rsidR="00153956" w:rsidDel="00AE264D" w:rsidRDefault="00153956">
      <w:pPr>
        <w:pStyle w:val="TOC2"/>
        <w:tabs>
          <w:tab w:val="right" w:leader="dot" w:pos="9350"/>
        </w:tabs>
        <w:rPr>
          <w:del w:id="592" w:author="Gerard" w:date="2015-08-07T21:36:00Z"/>
          <w:rFonts w:asciiTheme="minorHAnsi" w:eastAsiaTheme="minorEastAsia" w:hAnsiTheme="minorHAnsi" w:cstheme="minorBidi"/>
          <w:noProof/>
          <w:lang w:eastAsia="ja-JP"/>
        </w:rPr>
      </w:pPr>
      <w:del w:id="593" w:author="Gerard" w:date="2015-08-07T21:36:00Z">
        <w:r w:rsidDel="00AE264D">
          <w:rPr>
            <w:noProof/>
          </w:rPr>
          <w:delText>3.5. Newton-Raphson Method</w:delText>
        </w:r>
        <w:r w:rsidDel="00AE264D">
          <w:rPr>
            <w:noProof/>
          </w:rPr>
          <w:tab/>
        </w:r>
        <w:r w:rsidR="005F21BF" w:rsidDel="00AE264D">
          <w:rPr>
            <w:noProof/>
          </w:rPr>
          <w:delText>59</w:delText>
        </w:r>
      </w:del>
    </w:p>
    <w:p w14:paraId="348B039D" w14:textId="77777777" w:rsidR="00153956" w:rsidDel="00AE264D" w:rsidRDefault="00153956">
      <w:pPr>
        <w:pStyle w:val="TOC3"/>
        <w:tabs>
          <w:tab w:val="right" w:leader="dot" w:pos="9350"/>
        </w:tabs>
        <w:rPr>
          <w:del w:id="594" w:author="Gerard" w:date="2015-08-07T21:36:00Z"/>
          <w:rFonts w:asciiTheme="minorHAnsi" w:eastAsiaTheme="minorEastAsia" w:hAnsiTheme="minorHAnsi" w:cstheme="minorBidi"/>
          <w:noProof/>
          <w:lang w:eastAsia="ja-JP"/>
        </w:rPr>
      </w:pPr>
      <w:del w:id="595" w:author="Gerard" w:date="2015-08-07T21:36:00Z">
        <w:r w:rsidDel="00AE264D">
          <w:rPr>
            <w:noProof/>
          </w:rPr>
          <w:delText>3.5.1. Full Newton Method</w:delText>
        </w:r>
        <w:r w:rsidDel="00AE264D">
          <w:rPr>
            <w:noProof/>
          </w:rPr>
          <w:tab/>
        </w:r>
        <w:r w:rsidR="005F21BF" w:rsidDel="00AE264D">
          <w:rPr>
            <w:noProof/>
          </w:rPr>
          <w:delText>59</w:delText>
        </w:r>
      </w:del>
    </w:p>
    <w:p w14:paraId="54167C4B" w14:textId="77777777" w:rsidR="00153956" w:rsidDel="00AE264D" w:rsidRDefault="00153956">
      <w:pPr>
        <w:pStyle w:val="TOC3"/>
        <w:tabs>
          <w:tab w:val="right" w:leader="dot" w:pos="9350"/>
        </w:tabs>
        <w:rPr>
          <w:del w:id="596" w:author="Gerard" w:date="2015-08-07T21:36:00Z"/>
          <w:rFonts w:asciiTheme="minorHAnsi" w:eastAsiaTheme="minorEastAsia" w:hAnsiTheme="minorHAnsi" w:cstheme="minorBidi"/>
          <w:noProof/>
          <w:lang w:eastAsia="ja-JP"/>
        </w:rPr>
      </w:pPr>
      <w:del w:id="597" w:author="Gerard" w:date="2015-08-07T21:36:00Z">
        <w:r w:rsidDel="00AE264D">
          <w:rPr>
            <w:noProof/>
          </w:rPr>
          <w:delText>3.5.2. BFGS Method</w:delText>
        </w:r>
        <w:r w:rsidDel="00AE264D">
          <w:rPr>
            <w:noProof/>
          </w:rPr>
          <w:tab/>
        </w:r>
        <w:r w:rsidR="005F21BF" w:rsidDel="00AE264D">
          <w:rPr>
            <w:noProof/>
          </w:rPr>
          <w:delText>59</w:delText>
        </w:r>
      </w:del>
    </w:p>
    <w:p w14:paraId="7DAB366A" w14:textId="77777777" w:rsidR="00153956" w:rsidDel="00AE264D" w:rsidRDefault="00153956">
      <w:pPr>
        <w:pStyle w:val="TOC3"/>
        <w:tabs>
          <w:tab w:val="right" w:leader="dot" w:pos="9350"/>
        </w:tabs>
        <w:rPr>
          <w:del w:id="598" w:author="Gerard" w:date="2015-08-07T21:36:00Z"/>
          <w:rFonts w:asciiTheme="minorHAnsi" w:eastAsiaTheme="minorEastAsia" w:hAnsiTheme="minorHAnsi" w:cstheme="minorBidi"/>
          <w:noProof/>
          <w:lang w:eastAsia="ja-JP"/>
        </w:rPr>
      </w:pPr>
      <w:del w:id="599" w:author="Gerard" w:date="2015-08-07T21:36:00Z">
        <w:r w:rsidDel="00AE264D">
          <w:rPr>
            <w:noProof/>
          </w:rPr>
          <w:delText>3.5.3. Line Search Method</w:delText>
        </w:r>
        <w:r w:rsidDel="00AE264D">
          <w:rPr>
            <w:noProof/>
          </w:rPr>
          <w:tab/>
        </w:r>
        <w:r w:rsidR="005F21BF" w:rsidDel="00AE264D">
          <w:rPr>
            <w:noProof/>
          </w:rPr>
          <w:delText>61</w:delText>
        </w:r>
      </w:del>
    </w:p>
    <w:p w14:paraId="2C53734D" w14:textId="77777777" w:rsidR="00153956" w:rsidDel="00AE264D" w:rsidRDefault="00153956">
      <w:pPr>
        <w:pStyle w:val="TOC1"/>
        <w:rPr>
          <w:del w:id="600" w:author="Gerard" w:date="2015-08-07T21:36:00Z"/>
          <w:rFonts w:asciiTheme="minorHAnsi" w:eastAsiaTheme="minorEastAsia" w:hAnsiTheme="minorHAnsi" w:cstheme="minorBidi"/>
          <w:b w:val="0"/>
          <w:lang w:eastAsia="ja-JP"/>
        </w:rPr>
      </w:pPr>
      <w:del w:id="601" w:author="Gerard" w:date="2015-08-07T21:36:00Z">
        <w:r w:rsidDel="00AE264D">
          <w:delText>Chapter 4. Element Library</w:delText>
        </w:r>
        <w:r w:rsidDel="00AE264D">
          <w:tab/>
        </w:r>
        <w:r w:rsidR="005F21BF" w:rsidDel="00AE264D">
          <w:delText>62</w:delText>
        </w:r>
      </w:del>
    </w:p>
    <w:p w14:paraId="187B0EF1" w14:textId="77777777" w:rsidR="00153956" w:rsidDel="00AE264D" w:rsidRDefault="00153956">
      <w:pPr>
        <w:pStyle w:val="TOC2"/>
        <w:tabs>
          <w:tab w:val="right" w:leader="dot" w:pos="9350"/>
        </w:tabs>
        <w:rPr>
          <w:del w:id="602" w:author="Gerard" w:date="2015-08-07T21:36:00Z"/>
          <w:rFonts w:asciiTheme="minorHAnsi" w:eastAsiaTheme="minorEastAsia" w:hAnsiTheme="minorHAnsi" w:cstheme="minorBidi"/>
          <w:noProof/>
          <w:lang w:eastAsia="ja-JP"/>
        </w:rPr>
      </w:pPr>
      <w:del w:id="603" w:author="Gerard" w:date="2015-08-07T21:36:00Z">
        <w:r w:rsidDel="00AE264D">
          <w:rPr>
            <w:noProof/>
          </w:rPr>
          <w:delText>4.1. Solid Elements</w:delText>
        </w:r>
        <w:r w:rsidDel="00AE264D">
          <w:rPr>
            <w:noProof/>
          </w:rPr>
          <w:tab/>
        </w:r>
        <w:r w:rsidR="005F21BF" w:rsidDel="00AE264D">
          <w:rPr>
            <w:noProof/>
          </w:rPr>
          <w:delText>62</w:delText>
        </w:r>
      </w:del>
    </w:p>
    <w:p w14:paraId="43F8EF58" w14:textId="77777777" w:rsidR="00153956" w:rsidDel="00AE264D" w:rsidRDefault="00153956">
      <w:pPr>
        <w:pStyle w:val="TOC3"/>
        <w:tabs>
          <w:tab w:val="right" w:leader="dot" w:pos="9350"/>
        </w:tabs>
        <w:rPr>
          <w:del w:id="604" w:author="Gerard" w:date="2015-08-07T21:36:00Z"/>
          <w:rFonts w:asciiTheme="minorHAnsi" w:eastAsiaTheme="minorEastAsia" w:hAnsiTheme="minorHAnsi" w:cstheme="minorBidi"/>
          <w:noProof/>
          <w:lang w:eastAsia="ja-JP"/>
        </w:rPr>
      </w:pPr>
      <w:del w:id="605" w:author="Gerard" w:date="2015-08-07T21:36:00Z">
        <w:r w:rsidDel="00AE264D">
          <w:rPr>
            <w:noProof/>
          </w:rPr>
          <w:delText>4.1.1. Hexahedral Elements</w:delText>
        </w:r>
        <w:r w:rsidDel="00AE264D">
          <w:rPr>
            <w:noProof/>
          </w:rPr>
          <w:tab/>
        </w:r>
        <w:r w:rsidR="005F21BF" w:rsidDel="00AE264D">
          <w:rPr>
            <w:noProof/>
          </w:rPr>
          <w:delText>62</w:delText>
        </w:r>
      </w:del>
    </w:p>
    <w:p w14:paraId="4002DADC" w14:textId="77777777" w:rsidR="00153956" w:rsidDel="00AE264D" w:rsidRDefault="00153956">
      <w:pPr>
        <w:pStyle w:val="TOC3"/>
        <w:tabs>
          <w:tab w:val="right" w:leader="dot" w:pos="9350"/>
        </w:tabs>
        <w:rPr>
          <w:del w:id="606" w:author="Gerard" w:date="2015-08-07T21:36:00Z"/>
          <w:rFonts w:asciiTheme="minorHAnsi" w:eastAsiaTheme="minorEastAsia" w:hAnsiTheme="minorHAnsi" w:cstheme="minorBidi"/>
          <w:noProof/>
          <w:lang w:eastAsia="ja-JP"/>
        </w:rPr>
      </w:pPr>
      <w:del w:id="607" w:author="Gerard" w:date="2015-08-07T21:36:00Z">
        <w:r w:rsidDel="00AE264D">
          <w:rPr>
            <w:noProof/>
          </w:rPr>
          <w:delText>4.1.2. Pentahedral Elements</w:delText>
        </w:r>
        <w:r w:rsidDel="00AE264D">
          <w:rPr>
            <w:noProof/>
          </w:rPr>
          <w:tab/>
        </w:r>
        <w:r w:rsidR="005F21BF" w:rsidDel="00AE264D">
          <w:rPr>
            <w:noProof/>
          </w:rPr>
          <w:delText>63</w:delText>
        </w:r>
      </w:del>
    </w:p>
    <w:p w14:paraId="4893063C" w14:textId="77777777" w:rsidR="00153956" w:rsidDel="00AE264D" w:rsidRDefault="00153956">
      <w:pPr>
        <w:pStyle w:val="TOC3"/>
        <w:tabs>
          <w:tab w:val="right" w:leader="dot" w:pos="9350"/>
        </w:tabs>
        <w:rPr>
          <w:del w:id="608" w:author="Gerard" w:date="2015-08-07T21:36:00Z"/>
          <w:rFonts w:asciiTheme="minorHAnsi" w:eastAsiaTheme="minorEastAsia" w:hAnsiTheme="minorHAnsi" w:cstheme="minorBidi"/>
          <w:noProof/>
          <w:lang w:eastAsia="ja-JP"/>
        </w:rPr>
      </w:pPr>
      <w:del w:id="609" w:author="Gerard" w:date="2015-08-07T21:36:00Z">
        <w:r w:rsidDel="00AE264D">
          <w:rPr>
            <w:noProof/>
          </w:rPr>
          <w:delText>4.1.3. Tetrahedral Elements</w:delText>
        </w:r>
        <w:r w:rsidDel="00AE264D">
          <w:rPr>
            <w:noProof/>
          </w:rPr>
          <w:tab/>
        </w:r>
        <w:r w:rsidR="005F21BF" w:rsidDel="00AE264D">
          <w:rPr>
            <w:noProof/>
          </w:rPr>
          <w:delText>64</w:delText>
        </w:r>
      </w:del>
    </w:p>
    <w:p w14:paraId="4B62FD3E" w14:textId="77777777" w:rsidR="00153956" w:rsidDel="00AE264D" w:rsidRDefault="00153956">
      <w:pPr>
        <w:pStyle w:val="TOC3"/>
        <w:tabs>
          <w:tab w:val="right" w:leader="dot" w:pos="9350"/>
        </w:tabs>
        <w:rPr>
          <w:del w:id="610" w:author="Gerard" w:date="2015-08-07T21:36:00Z"/>
          <w:rFonts w:asciiTheme="minorHAnsi" w:eastAsiaTheme="minorEastAsia" w:hAnsiTheme="minorHAnsi" w:cstheme="minorBidi"/>
          <w:noProof/>
          <w:lang w:eastAsia="ja-JP"/>
        </w:rPr>
      </w:pPr>
      <w:del w:id="611" w:author="Gerard" w:date="2015-08-07T21:36:00Z">
        <w:r w:rsidDel="00AE264D">
          <w:rPr>
            <w:noProof/>
          </w:rPr>
          <w:delText>4.1.4. Quadratic Tetrahedral Elements</w:delText>
        </w:r>
        <w:r w:rsidDel="00AE264D">
          <w:rPr>
            <w:noProof/>
          </w:rPr>
          <w:tab/>
        </w:r>
        <w:r w:rsidR="005F21BF" w:rsidDel="00AE264D">
          <w:rPr>
            <w:noProof/>
          </w:rPr>
          <w:delText>65</w:delText>
        </w:r>
      </w:del>
    </w:p>
    <w:p w14:paraId="2F9A1E5F" w14:textId="1D5AD3E9" w:rsidR="00153956" w:rsidDel="00AE264D" w:rsidRDefault="00153956">
      <w:pPr>
        <w:pStyle w:val="TOC2"/>
        <w:tabs>
          <w:tab w:val="right" w:leader="dot" w:pos="9350"/>
        </w:tabs>
        <w:rPr>
          <w:del w:id="612" w:author="Gerard" w:date="2015-08-07T21:36:00Z"/>
          <w:rFonts w:asciiTheme="minorHAnsi" w:eastAsiaTheme="minorEastAsia" w:hAnsiTheme="minorHAnsi" w:cstheme="minorBidi"/>
          <w:noProof/>
          <w:lang w:eastAsia="ja-JP"/>
        </w:rPr>
      </w:pPr>
      <w:del w:id="613" w:author="Gerard" w:date="2015-08-07T21:36:00Z">
        <w:r w:rsidDel="00AE264D">
          <w:rPr>
            <w:noProof/>
          </w:rPr>
          <w:delText>4.2. Shell Elements</w:delText>
        </w:r>
        <w:r w:rsidDel="00AE264D">
          <w:rPr>
            <w:noProof/>
          </w:rPr>
          <w:tab/>
        </w:r>
        <w:r w:rsidR="005F21BF" w:rsidDel="00AE264D">
          <w:rPr>
            <w:noProof/>
          </w:rPr>
          <w:delText>68</w:delText>
        </w:r>
      </w:del>
    </w:p>
    <w:p w14:paraId="468BFD1A" w14:textId="40805D8C" w:rsidR="00153956" w:rsidDel="00AE264D" w:rsidRDefault="00153956">
      <w:pPr>
        <w:pStyle w:val="TOC3"/>
        <w:tabs>
          <w:tab w:val="right" w:leader="dot" w:pos="9350"/>
        </w:tabs>
        <w:rPr>
          <w:del w:id="614" w:author="Gerard" w:date="2015-08-07T21:36:00Z"/>
          <w:rFonts w:asciiTheme="minorHAnsi" w:eastAsiaTheme="minorEastAsia" w:hAnsiTheme="minorHAnsi" w:cstheme="minorBidi"/>
          <w:noProof/>
          <w:lang w:eastAsia="ja-JP"/>
        </w:rPr>
      </w:pPr>
      <w:del w:id="615" w:author="Gerard" w:date="2015-08-07T21:36:00Z">
        <w:r w:rsidDel="00AE264D">
          <w:rPr>
            <w:noProof/>
          </w:rPr>
          <w:delText>4.2.1. Shell formulation</w:delText>
        </w:r>
        <w:r w:rsidDel="00AE264D">
          <w:rPr>
            <w:noProof/>
          </w:rPr>
          <w:tab/>
        </w:r>
        <w:r w:rsidR="005F21BF" w:rsidDel="00AE264D">
          <w:rPr>
            <w:noProof/>
          </w:rPr>
          <w:delText>69</w:delText>
        </w:r>
      </w:del>
    </w:p>
    <w:p w14:paraId="03799914" w14:textId="17919DC7" w:rsidR="00153956" w:rsidDel="00AE264D" w:rsidRDefault="00153956">
      <w:pPr>
        <w:pStyle w:val="TOC3"/>
        <w:tabs>
          <w:tab w:val="right" w:leader="dot" w:pos="9350"/>
        </w:tabs>
        <w:rPr>
          <w:del w:id="616" w:author="Gerard" w:date="2015-08-07T21:36:00Z"/>
          <w:rFonts w:asciiTheme="minorHAnsi" w:eastAsiaTheme="minorEastAsia" w:hAnsiTheme="minorHAnsi" w:cstheme="minorBidi"/>
          <w:noProof/>
          <w:lang w:eastAsia="ja-JP"/>
        </w:rPr>
      </w:pPr>
      <w:del w:id="617" w:author="Gerard" w:date="2015-08-07T21:36:00Z">
        <w:r w:rsidDel="00AE264D">
          <w:rPr>
            <w:noProof/>
          </w:rPr>
          <w:delText>4.2.2. Quadrilateral shells</w:delText>
        </w:r>
        <w:r w:rsidDel="00AE264D">
          <w:rPr>
            <w:noProof/>
          </w:rPr>
          <w:tab/>
        </w:r>
        <w:r w:rsidR="005F21BF" w:rsidDel="00AE264D">
          <w:rPr>
            <w:noProof/>
          </w:rPr>
          <w:delText>70</w:delText>
        </w:r>
      </w:del>
    </w:p>
    <w:p w14:paraId="6AF24471" w14:textId="485E8D92" w:rsidR="00153956" w:rsidDel="00AE264D" w:rsidRDefault="00153956">
      <w:pPr>
        <w:pStyle w:val="TOC3"/>
        <w:tabs>
          <w:tab w:val="right" w:leader="dot" w:pos="9350"/>
        </w:tabs>
        <w:rPr>
          <w:del w:id="618" w:author="Gerard" w:date="2015-08-07T21:36:00Z"/>
          <w:rFonts w:asciiTheme="minorHAnsi" w:eastAsiaTheme="minorEastAsia" w:hAnsiTheme="minorHAnsi" w:cstheme="minorBidi"/>
          <w:noProof/>
          <w:lang w:eastAsia="ja-JP"/>
        </w:rPr>
      </w:pPr>
      <w:del w:id="619" w:author="Gerard" w:date="2015-08-07T21:36:00Z">
        <w:r w:rsidDel="00AE264D">
          <w:rPr>
            <w:noProof/>
          </w:rPr>
          <w:delText>4.2.3. Triangular shells</w:delText>
        </w:r>
        <w:r w:rsidDel="00AE264D">
          <w:rPr>
            <w:noProof/>
          </w:rPr>
          <w:tab/>
        </w:r>
        <w:r w:rsidR="005F21BF" w:rsidDel="00AE264D">
          <w:rPr>
            <w:noProof/>
          </w:rPr>
          <w:delText>71</w:delText>
        </w:r>
      </w:del>
    </w:p>
    <w:p w14:paraId="6B389B62" w14:textId="6E69EF4E" w:rsidR="00153956" w:rsidDel="00AE264D" w:rsidRDefault="00153956">
      <w:pPr>
        <w:pStyle w:val="TOC1"/>
        <w:rPr>
          <w:del w:id="620" w:author="Gerard" w:date="2015-08-07T21:36:00Z"/>
          <w:rFonts w:asciiTheme="minorHAnsi" w:eastAsiaTheme="minorEastAsia" w:hAnsiTheme="minorHAnsi" w:cstheme="minorBidi"/>
          <w:b w:val="0"/>
          <w:lang w:eastAsia="ja-JP"/>
        </w:rPr>
      </w:pPr>
      <w:del w:id="621" w:author="Gerard" w:date="2015-08-07T21:36:00Z">
        <w:r w:rsidDel="00AE264D">
          <w:delText>Chapter 5. Constitutive Models</w:delText>
        </w:r>
        <w:r w:rsidDel="00AE264D">
          <w:tab/>
        </w:r>
        <w:r w:rsidR="005F21BF" w:rsidDel="00AE264D">
          <w:delText>72</w:delText>
        </w:r>
      </w:del>
    </w:p>
    <w:p w14:paraId="75ADF403" w14:textId="710E784C" w:rsidR="00153956" w:rsidDel="00AE264D" w:rsidRDefault="00153956">
      <w:pPr>
        <w:pStyle w:val="TOC2"/>
        <w:tabs>
          <w:tab w:val="right" w:leader="dot" w:pos="9350"/>
        </w:tabs>
        <w:rPr>
          <w:del w:id="622" w:author="Gerard" w:date="2015-08-07T21:36:00Z"/>
          <w:rFonts w:asciiTheme="minorHAnsi" w:eastAsiaTheme="minorEastAsia" w:hAnsiTheme="minorHAnsi" w:cstheme="minorBidi"/>
          <w:noProof/>
          <w:lang w:eastAsia="ja-JP"/>
        </w:rPr>
      </w:pPr>
      <w:del w:id="623" w:author="Gerard" w:date="2015-08-07T21:36:00Z">
        <w:r w:rsidDel="00AE264D">
          <w:rPr>
            <w:noProof/>
          </w:rPr>
          <w:delText>5.1. Linear Elasticity</w:delText>
        </w:r>
        <w:r w:rsidDel="00AE264D">
          <w:rPr>
            <w:noProof/>
          </w:rPr>
          <w:tab/>
        </w:r>
        <w:r w:rsidR="005F21BF" w:rsidDel="00AE264D">
          <w:rPr>
            <w:noProof/>
          </w:rPr>
          <w:delText>72</w:delText>
        </w:r>
      </w:del>
    </w:p>
    <w:p w14:paraId="2D770935" w14:textId="5329EA47" w:rsidR="00153956" w:rsidDel="00AE264D" w:rsidRDefault="00153956">
      <w:pPr>
        <w:pStyle w:val="TOC2"/>
        <w:tabs>
          <w:tab w:val="right" w:leader="dot" w:pos="9350"/>
        </w:tabs>
        <w:rPr>
          <w:del w:id="624" w:author="Gerard" w:date="2015-08-07T21:36:00Z"/>
          <w:rFonts w:asciiTheme="minorHAnsi" w:eastAsiaTheme="minorEastAsia" w:hAnsiTheme="minorHAnsi" w:cstheme="minorBidi"/>
          <w:noProof/>
          <w:lang w:eastAsia="ja-JP"/>
        </w:rPr>
      </w:pPr>
      <w:del w:id="625" w:author="Gerard" w:date="2015-08-07T21:36:00Z">
        <w:r w:rsidDel="00AE264D">
          <w:rPr>
            <w:noProof/>
          </w:rPr>
          <w:delText>5.2. Compressible Materials</w:delText>
        </w:r>
        <w:r w:rsidDel="00AE264D">
          <w:rPr>
            <w:noProof/>
          </w:rPr>
          <w:tab/>
        </w:r>
        <w:r w:rsidR="005F21BF" w:rsidDel="00AE264D">
          <w:rPr>
            <w:noProof/>
          </w:rPr>
          <w:delText>74</w:delText>
        </w:r>
      </w:del>
    </w:p>
    <w:p w14:paraId="4AA9024E" w14:textId="0A0D8A93" w:rsidR="00153956" w:rsidDel="00AE264D" w:rsidRDefault="00153956">
      <w:pPr>
        <w:pStyle w:val="TOC3"/>
        <w:tabs>
          <w:tab w:val="right" w:leader="dot" w:pos="9350"/>
        </w:tabs>
        <w:rPr>
          <w:del w:id="626" w:author="Gerard" w:date="2015-08-07T21:36:00Z"/>
          <w:rFonts w:asciiTheme="minorHAnsi" w:eastAsiaTheme="minorEastAsia" w:hAnsiTheme="minorHAnsi" w:cstheme="minorBidi"/>
          <w:noProof/>
          <w:lang w:eastAsia="ja-JP"/>
        </w:rPr>
      </w:pPr>
      <w:del w:id="627" w:author="Gerard" w:date="2015-08-07T21:36:00Z">
        <w:r w:rsidDel="00AE264D">
          <w:rPr>
            <w:noProof/>
          </w:rPr>
          <w:delText>5.2.1. Isotropic Elasticity</w:delText>
        </w:r>
        <w:r w:rsidDel="00AE264D">
          <w:rPr>
            <w:noProof/>
          </w:rPr>
          <w:tab/>
        </w:r>
        <w:r w:rsidR="005F21BF" w:rsidDel="00AE264D">
          <w:rPr>
            <w:noProof/>
          </w:rPr>
          <w:delText>74</w:delText>
        </w:r>
      </w:del>
    </w:p>
    <w:p w14:paraId="50CA5230" w14:textId="4489E8A4" w:rsidR="00153956" w:rsidDel="00AE264D" w:rsidRDefault="00153956">
      <w:pPr>
        <w:pStyle w:val="TOC3"/>
        <w:tabs>
          <w:tab w:val="right" w:leader="dot" w:pos="9350"/>
        </w:tabs>
        <w:rPr>
          <w:del w:id="628" w:author="Gerard" w:date="2015-08-07T21:36:00Z"/>
          <w:rFonts w:asciiTheme="minorHAnsi" w:eastAsiaTheme="minorEastAsia" w:hAnsiTheme="minorHAnsi" w:cstheme="minorBidi"/>
          <w:noProof/>
          <w:lang w:eastAsia="ja-JP"/>
        </w:rPr>
      </w:pPr>
      <w:del w:id="629" w:author="Gerard" w:date="2015-08-07T21:36:00Z">
        <w:r w:rsidDel="00AE264D">
          <w:rPr>
            <w:noProof/>
          </w:rPr>
          <w:delText>5.2.2. Orthotropic Elasticity</w:delText>
        </w:r>
        <w:r w:rsidDel="00AE264D">
          <w:rPr>
            <w:noProof/>
          </w:rPr>
          <w:tab/>
        </w:r>
        <w:r w:rsidR="005F21BF" w:rsidDel="00AE264D">
          <w:rPr>
            <w:noProof/>
          </w:rPr>
          <w:delText>74</w:delText>
        </w:r>
      </w:del>
    </w:p>
    <w:p w14:paraId="7CBFCBD5" w14:textId="79AEC11A" w:rsidR="00153956" w:rsidDel="00AE264D" w:rsidRDefault="00153956">
      <w:pPr>
        <w:pStyle w:val="TOC3"/>
        <w:tabs>
          <w:tab w:val="right" w:leader="dot" w:pos="9350"/>
        </w:tabs>
        <w:rPr>
          <w:del w:id="630" w:author="Gerard" w:date="2015-08-07T21:36:00Z"/>
          <w:rFonts w:asciiTheme="minorHAnsi" w:eastAsiaTheme="minorEastAsia" w:hAnsiTheme="minorHAnsi" w:cstheme="minorBidi"/>
          <w:noProof/>
          <w:lang w:eastAsia="ja-JP"/>
        </w:rPr>
      </w:pPr>
      <w:del w:id="631" w:author="Gerard" w:date="2015-08-07T21:36:00Z">
        <w:r w:rsidDel="00AE264D">
          <w:rPr>
            <w:noProof/>
          </w:rPr>
          <w:delText>5.2.3. Neo-Hookean Hyperelasticity</w:delText>
        </w:r>
        <w:r w:rsidDel="00AE264D">
          <w:rPr>
            <w:noProof/>
          </w:rPr>
          <w:tab/>
        </w:r>
        <w:r w:rsidR="005F21BF" w:rsidDel="00AE264D">
          <w:rPr>
            <w:noProof/>
          </w:rPr>
          <w:delText>76</w:delText>
        </w:r>
      </w:del>
    </w:p>
    <w:p w14:paraId="64FBA6C2" w14:textId="4033075E" w:rsidR="00153956" w:rsidDel="00AE264D" w:rsidRDefault="00153956">
      <w:pPr>
        <w:pStyle w:val="TOC3"/>
        <w:tabs>
          <w:tab w:val="right" w:leader="dot" w:pos="9350"/>
        </w:tabs>
        <w:rPr>
          <w:del w:id="632" w:author="Gerard" w:date="2015-08-07T21:36:00Z"/>
          <w:rFonts w:asciiTheme="minorHAnsi" w:eastAsiaTheme="minorEastAsia" w:hAnsiTheme="minorHAnsi" w:cstheme="minorBidi"/>
          <w:noProof/>
          <w:lang w:eastAsia="ja-JP"/>
        </w:rPr>
      </w:pPr>
      <w:del w:id="633" w:author="Gerard" w:date="2015-08-07T21:36:00Z">
        <w:r w:rsidDel="00AE264D">
          <w:rPr>
            <w:noProof/>
          </w:rPr>
          <w:delText>5.2.4. Ogden Unconstrained</w:delText>
        </w:r>
        <w:r w:rsidDel="00AE264D">
          <w:rPr>
            <w:noProof/>
          </w:rPr>
          <w:tab/>
        </w:r>
        <w:r w:rsidR="005F21BF" w:rsidDel="00AE264D">
          <w:rPr>
            <w:noProof/>
          </w:rPr>
          <w:delText>76</w:delText>
        </w:r>
      </w:del>
    </w:p>
    <w:p w14:paraId="25394E66" w14:textId="00AE83FC" w:rsidR="00153956" w:rsidDel="00AE264D" w:rsidRDefault="00153956">
      <w:pPr>
        <w:pStyle w:val="TOC3"/>
        <w:tabs>
          <w:tab w:val="right" w:leader="dot" w:pos="9350"/>
        </w:tabs>
        <w:rPr>
          <w:del w:id="634" w:author="Gerard" w:date="2015-08-07T21:36:00Z"/>
          <w:rFonts w:asciiTheme="minorHAnsi" w:eastAsiaTheme="minorEastAsia" w:hAnsiTheme="minorHAnsi" w:cstheme="minorBidi"/>
          <w:noProof/>
          <w:lang w:eastAsia="ja-JP"/>
        </w:rPr>
      </w:pPr>
      <w:del w:id="635" w:author="Gerard" w:date="2015-08-07T21:36:00Z">
        <w:r w:rsidDel="00AE264D">
          <w:rPr>
            <w:noProof/>
          </w:rPr>
          <w:delText>5.2.5. Holmes-Mow</w:delText>
        </w:r>
        <w:r w:rsidDel="00AE264D">
          <w:rPr>
            <w:noProof/>
          </w:rPr>
          <w:tab/>
        </w:r>
        <w:r w:rsidR="005F21BF" w:rsidDel="00AE264D">
          <w:rPr>
            <w:noProof/>
          </w:rPr>
          <w:delText>77</w:delText>
        </w:r>
      </w:del>
    </w:p>
    <w:p w14:paraId="22816471" w14:textId="4209FE10" w:rsidR="00153956" w:rsidDel="00AE264D" w:rsidRDefault="00153956">
      <w:pPr>
        <w:pStyle w:val="TOC3"/>
        <w:tabs>
          <w:tab w:val="right" w:leader="dot" w:pos="9350"/>
        </w:tabs>
        <w:rPr>
          <w:del w:id="636" w:author="Gerard" w:date="2015-08-07T21:36:00Z"/>
          <w:rFonts w:asciiTheme="minorHAnsi" w:eastAsiaTheme="minorEastAsia" w:hAnsiTheme="minorHAnsi" w:cstheme="minorBidi"/>
          <w:noProof/>
          <w:lang w:eastAsia="ja-JP"/>
        </w:rPr>
      </w:pPr>
      <w:del w:id="637" w:author="Gerard" w:date="2015-08-07T21:36:00Z">
        <w:r w:rsidDel="00AE264D">
          <w:rPr>
            <w:noProof/>
          </w:rPr>
          <w:delText>5.2.6. Conewise Linear Elasticity</w:delText>
        </w:r>
        <w:r w:rsidDel="00AE264D">
          <w:rPr>
            <w:noProof/>
          </w:rPr>
          <w:tab/>
        </w:r>
        <w:r w:rsidR="005F21BF" w:rsidDel="00AE264D">
          <w:rPr>
            <w:noProof/>
          </w:rPr>
          <w:delText>77</w:delText>
        </w:r>
      </w:del>
    </w:p>
    <w:p w14:paraId="58F6FE2B" w14:textId="14648967" w:rsidR="00153956" w:rsidDel="00AE264D" w:rsidRDefault="00153956">
      <w:pPr>
        <w:pStyle w:val="TOC3"/>
        <w:tabs>
          <w:tab w:val="right" w:leader="dot" w:pos="9350"/>
        </w:tabs>
        <w:rPr>
          <w:del w:id="638" w:author="Gerard" w:date="2015-08-07T21:36:00Z"/>
          <w:rFonts w:asciiTheme="minorHAnsi" w:eastAsiaTheme="minorEastAsia" w:hAnsiTheme="minorHAnsi" w:cstheme="minorBidi"/>
          <w:noProof/>
          <w:lang w:eastAsia="ja-JP"/>
        </w:rPr>
      </w:pPr>
      <w:del w:id="639" w:author="Gerard" w:date="2015-08-07T21:36:00Z">
        <w:r w:rsidDel="00AE264D">
          <w:rPr>
            <w:noProof/>
          </w:rPr>
          <w:delText>5.2.7. Donnan Equilibrium Swelling</w:delText>
        </w:r>
        <w:r w:rsidDel="00AE264D">
          <w:rPr>
            <w:noProof/>
          </w:rPr>
          <w:tab/>
        </w:r>
        <w:r w:rsidR="005F21BF" w:rsidDel="00AE264D">
          <w:rPr>
            <w:noProof/>
          </w:rPr>
          <w:delText>79</w:delText>
        </w:r>
      </w:del>
    </w:p>
    <w:p w14:paraId="16819D87" w14:textId="6FF7EE56" w:rsidR="00153956" w:rsidDel="00AE264D" w:rsidRDefault="00153956">
      <w:pPr>
        <w:pStyle w:val="TOC3"/>
        <w:tabs>
          <w:tab w:val="right" w:leader="dot" w:pos="9350"/>
        </w:tabs>
        <w:rPr>
          <w:del w:id="640" w:author="Gerard" w:date="2015-08-07T21:36:00Z"/>
          <w:rFonts w:asciiTheme="minorHAnsi" w:eastAsiaTheme="minorEastAsia" w:hAnsiTheme="minorHAnsi" w:cstheme="minorBidi"/>
          <w:noProof/>
          <w:lang w:eastAsia="ja-JP"/>
        </w:rPr>
      </w:pPr>
      <w:del w:id="641" w:author="Gerard" w:date="2015-08-07T21:36:00Z">
        <w:r w:rsidDel="00AE264D">
          <w:rPr>
            <w:noProof/>
          </w:rPr>
          <w:delText>5.2.8. Perfect Osmometer Equilibrium Osmotic Pressure</w:delText>
        </w:r>
        <w:r w:rsidDel="00AE264D">
          <w:rPr>
            <w:noProof/>
          </w:rPr>
          <w:tab/>
        </w:r>
        <w:r w:rsidR="005F21BF" w:rsidDel="00AE264D">
          <w:rPr>
            <w:noProof/>
          </w:rPr>
          <w:delText>79</w:delText>
        </w:r>
      </w:del>
    </w:p>
    <w:p w14:paraId="0584F8B9" w14:textId="157F42BF" w:rsidR="00153956" w:rsidDel="00AE264D" w:rsidRDefault="00153956">
      <w:pPr>
        <w:pStyle w:val="TOC2"/>
        <w:tabs>
          <w:tab w:val="right" w:leader="dot" w:pos="9350"/>
        </w:tabs>
        <w:rPr>
          <w:del w:id="642" w:author="Gerard" w:date="2015-08-07T21:36:00Z"/>
          <w:rFonts w:asciiTheme="minorHAnsi" w:eastAsiaTheme="minorEastAsia" w:hAnsiTheme="minorHAnsi" w:cstheme="minorBidi"/>
          <w:noProof/>
          <w:lang w:eastAsia="ja-JP"/>
        </w:rPr>
      </w:pPr>
      <w:del w:id="643" w:author="Gerard" w:date="2015-08-07T21:36:00Z">
        <w:r w:rsidDel="00AE264D">
          <w:rPr>
            <w:noProof/>
          </w:rPr>
          <w:delText>5.3. Nearly-Incompressible Materials</w:delText>
        </w:r>
        <w:r w:rsidDel="00AE264D">
          <w:rPr>
            <w:noProof/>
          </w:rPr>
          <w:tab/>
        </w:r>
        <w:r w:rsidR="005F21BF" w:rsidDel="00AE264D">
          <w:rPr>
            <w:noProof/>
          </w:rPr>
          <w:delText>80</w:delText>
        </w:r>
      </w:del>
    </w:p>
    <w:p w14:paraId="594678EB" w14:textId="4E304345" w:rsidR="00153956" w:rsidDel="00AE264D" w:rsidRDefault="00153956">
      <w:pPr>
        <w:pStyle w:val="TOC3"/>
        <w:tabs>
          <w:tab w:val="right" w:leader="dot" w:pos="9350"/>
        </w:tabs>
        <w:rPr>
          <w:del w:id="644" w:author="Gerard" w:date="2015-08-07T21:36:00Z"/>
          <w:rFonts w:asciiTheme="minorHAnsi" w:eastAsiaTheme="minorEastAsia" w:hAnsiTheme="minorHAnsi" w:cstheme="minorBidi"/>
          <w:noProof/>
          <w:lang w:eastAsia="ja-JP"/>
        </w:rPr>
      </w:pPr>
      <w:del w:id="645" w:author="Gerard" w:date="2015-08-07T21:36:00Z">
        <w:r w:rsidDel="00AE264D">
          <w:rPr>
            <w:noProof/>
          </w:rPr>
          <w:delText>5.3.1. Mooney-Rivlin Hyperelasticity</w:delText>
        </w:r>
        <w:r w:rsidDel="00AE264D">
          <w:rPr>
            <w:noProof/>
          </w:rPr>
          <w:tab/>
        </w:r>
        <w:r w:rsidR="005F21BF" w:rsidDel="00AE264D">
          <w:rPr>
            <w:noProof/>
          </w:rPr>
          <w:delText>80</w:delText>
        </w:r>
      </w:del>
    </w:p>
    <w:p w14:paraId="7F99B38C" w14:textId="2C919C83" w:rsidR="00153956" w:rsidDel="00AE264D" w:rsidRDefault="00153956">
      <w:pPr>
        <w:pStyle w:val="TOC3"/>
        <w:tabs>
          <w:tab w:val="right" w:leader="dot" w:pos="9350"/>
        </w:tabs>
        <w:rPr>
          <w:del w:id="646" w:author="Gerard" w:date="2015-08-07T21:36:00Z"/>
          <w:rFonts w:asciiTheme="minorHAnsi" w:eastAsiaTheme="minorEastAsia" w:hAnsiTheme="minorHAnsi" w:cstheme="minorBidi"/>
          <w:noProof/>
          <w:lang w:eastAsia="ja-JP"/>
        </w:rPr>
      </w:pPr>
      <w:del w:id="647" w:author="Gerard" w:date="2015-08-07T21:36:00Z">
        <w:r w:rsidDel="00AE264D">
          <w:rPr>
            <w:noProof/>
          </w:rPr>
          <w:delText>5.3.2. Ogden Hyperelastic</w:delText>
        </w:r>
        <w:r w:rsidDel="00AE264D">
          <w:rPr>
            <w:noProof/>
          </w:rPr>
          <w:tab/>
        </w:r>
        <w:r w:rsidR="005F21BF" w:rsidDel="00AE264D">
          <w:rPr>
            <w:noProof/>
          </w:rPr>
          <w:delText>81</w:delText>
        </w:r>
      </w:del>
    </w:p>
    <w:p w14:paraId="4689FC71" w14:textId="692E1D63" w:rsidR="00153956" w:rsidDel="00AE264D" w:rsidRDefault="00153956">
      <w:pPr>
        <w:pStyle w:val="TOC3"/>
        <w:tabs>
          <w:tab w:val="right" w:leader="dot" w:pos="9350"/>
        </w:tabs>
        <w:rPr>
          <w:del w:id="648" w:author="Gerard" w:date="2015-08-07T21:36:00Z"/>
          <w:rFonts w:asciiTheme="minorHAnsi" w:eastAsiaTheme="minorEastAsia" w:hAnsiTheme="minorHAnsi" w:cstheme="minorBidi"/>
          <w:noProof/>
          <w:lang w:eastAsia="ja-JP"/>
        </w:rPr>
      </w:pPr>
      <w:del w:id="649" w:author="Gerard" w:date="2015-08-07T21:36:00Z">
        <w:r w:rsidDel="00AE264D">
          <w:rPr>
            <w:noProof/>
          </w:rPr>
          <w:delText>5.3.3. Veronda-Westmann Hyperelasticity</w:delText>
        </w:r>
        <w:r w:rsidDel="00AE264D">
          <w:rPr>
            <w:noProof/>
          </w:rPr>
          <w:tab/>
        </w:r>
        <w:r w:rsidR="005F21BF" w:rsidDel="00AE264D">
          <w:rPr>
            <w:noProof/>
          </w:rPr>
          <w:delText>81</w:delText>
        </w:r>
      </w:del>
    </w:p>
    <w:p w14:paraId="36A65B2F" w14:textId="292A49F7" w:rsidR="00153956" w:rsidDel="00AE264D" w:rsidRDefault="00153956">
      <w:pPr>
        <w:pStyle w:val="TOC3"/>
        <w:tabs>
          <w:tab w:val="right" w:leader="dot" w:pos="9350"/>
        </w:tabs>
        <w:rPr>
          <w:del w:id="650" w:author="Gerard" w:date="2015-08-07T21:36:00Z"/>
          <w:rFonts w:asciiTheme="minorHAnsi" w:eastAsiaTheme="minorEastAsia" w:hAnsiTheme="minorHAnsi" w:cstheme="minorBidi"/>
          <w:noProof/>
          <w:lang w:eastAsia="ja-JP"/>
        </w:rPr>
      </w:pPr>
      <w:del w:id="651" w:author="Gerard" w:date="2015-08-07T21:36:00Z">
        <w:r w:rsidDel="00AE264D">
          <w:rPr>
            <w:noProof/>
          </w:rPr>
          <w:delText>5.3.4. Arruda-Boyce Hyperelasticity</w:delText>
        </w:r>
        <w:r w:rsidDel="00AE264D">
          <w:rPr>
            <w:noProof/>
          </w:rPr>
          <w:tab/>
        </w:r>
        <w:r w:rsidR="005F21BF" w:rsidDel="00AE264D">
          <w:rPr>
            <w:noProof/>
          </w:rPr>
          <w:delText>81</w:delText>
        </w:r>
      </w:del>
    </w:p>
    <w:p w14:paraId="2704F5A3" w14:textId="56644AE4" w:rsidR="00153956" w:rsidDel="00AE264D" w:rsidRDefault="00153956">
      <w:pPr>
        <w:pStyle w:val="TOC3"/>
        <w:tabs>
          <w:tab w:val="right" w:leader="dot" w:pos="9350"/>
        </w:tabs>
        <w:rPr>
          <w:del w:id="652" w:author="Gerard" w:date="2015-08-07T21:36:00Z"/>
          <w:rFonts w:asciiTheme="minorHAnsi" w:eastAsiaTheme="minorEastAsia" w:hAnsiTheme="minorHAnsi" w:cstheme="minorBidi"/>
          <w:noProof/>
          <w:lang w:eastAsia="ja-JP"/>
        </w:rPr>
      </w:pPr>
      <w:del w:id="653" w:author="Gerard" w:date="2015-08-07T21:36:00Z">
        <w:r w:rsidDel="00AE264D">
          <w:rPr>
            <w:noProof/>
          </w:rPr>
          <w:delText>5.3.5. Transversely Isotropic Hyperelastic</w:delText>
        </w:r>
        <w:r w:rsidDel="00AE264D">
          <w:rPr>
            <w:noProof/>
          </w:rPr>
          <w:tab/>
        </w:r>
        <w:r w:rsidR="005F21BF" w:rsidDel="00AE264D">
          <w:rPr>
            <w:noProof/>
          </w:rPr>
          <w:delText>82</w:delText>
        </w:r>
      </w:del>
    </w:p>
    <w:p w14:paraId="045046B6" w14:textId="6099F594" w:rsidR="00153956" w:rsidDel="00AE264D" w:rsidRDefault="00153956">
      <w:pPr>
        <w:pStyle w:val="TOC3"/>
        <w:tabs>
          <w:tab w:val="right" w:leader="dot" w:pos="9350"/>
        </w:tabs>
        <w:rPr>
          <w:del w:id="654" w:author="Gerard" w:date="2015-08-07T21:36:00Z"/>
          <w:rFonts w:asciiTheme="minorHAnsi" w:eastAsiaTheme="minorEastAsia" w:hAnsiTheme="minorHAnsi" w:cstheme="minorBidi"/>
          <w:noProof/>
          <w:lang w:eastAsia="ja-JP"/>
        </w:rPr>
      </w:pPr>
      <w:del w:id="655" w:author="Gerard" w:date="2015-08-07T21:36:00Z">
        <w:r w:rsidDel="00AE264D">
          <w:rPr>
            <w:noProof/>
          </w:rPr>
          <w:delText>5.3.6. Ellipsoidal Fiber Distribution</w:delText>
        </w:r>
        <w:r w:rsidDel="00AE264D">
          <w:rPr>
            <w:noProof/>
          </w:rPr>
          <w:tab/>
        </w:r>
        <w:r w:rsidR="005F21BF" w:rsidDel="00AE264D">
          <w:rPr>
            <w:noProof/>
          </w:rPr>
          <w:delText>83</w:delText>
        </w:r>
      </w:del>
    </w:p>
    <w:p w14:paraId="16B55517" w14:textId="0D6F060F" w:rsidR="00153956" w:rsidDel="00AE264D" w:rsidRDefault="00153956">
      <w:pPr>
        <w:pStyle w:val="TOC3"/>
        <w:tabs>
          <w:tab w:val="right" w:leader="dot" w:pos="9350"/>
        </w:tabs>
        <w:rPr>
          <w:del w:id="656" w:author="Gerard" w:date="2015-08-07T21:36:00Z"/>
          <w:rFonts w:asciiTheme="minorHAnsi" w:eastAsiaTheme="minorEastAsia" w:hAnsiTheme="minorHAnsi" w:cstheme="minorBidi"/>
          <w:noProof/>
          <w:lang w:eastAsia="ja-JP"/>
        </w:rPr>
      </w:pPr>
      <w:del w:id="657" w:author="Gerard" w:date="2015-08-07T21:36:00Z">
        <w:r w:rsidDel="00AE264D">
          <w:rPr>
            <w:noProof/>
          </w:rPr>
          <w:delText>5.3.7. Fiber with Exponential Power law</w:delText>
        </w:r>
        <w:r w:rsidDel="00AE264D">
          <w:rPr>
            <w:noProof/>
          </w:rPr>
          <w:tab/>
        </w:r>
        <w:r w:rsidR="005F21BF" w:rsidDel="00AE264D">
          <w:rPr>
            <w:noProof/>
          </w:rPr>
          <w:delText>83</w:delText>
        </w:r>
      </w:del>
    </w:p>
    <w:p w14:paraId="458E03D6" w14:textId="77483860" w:rsidR="00153956" w:rsidDel="00AE264D" w:rsidRDefault="00153956">
      <w:pPr>
        <w:pStyle w:val="TOC3"/>
        <w:tabs>
          <w:tab w:val="right" w:leader="dot" w:pos="9350"/>
        </w:tabs>
        <w:rPr>
          <w:del w:id="658" w:author="Gerard" w:date="2015-08-07T21:36:00Z"/>
          <w:rFonts w:asciiTheme="minorHAnsi" w:eastAsiaTheme="minorEastAsia" w:hAnsiTheme="minorHAnsi" w:cstheme="minorBidi"/>
          <w:noProof/>
          <w:lang w:eastAsia="ja-JP"/>
        </w:rPr>
      </w:pPr>
      <w:del w:id="659" w:author="Gerard" w:date="2015-08-07T21:36:00Z">
        <w:r w:rsidDel="00AE264D">
          <w:rPr>
            <w:noProof/>
          </w:rPr>
          <w:delText>5.3.8. Fung Orthotropic</w:delText>
        </w:r>
        <w:r w:rsidDel="00AE264D">
          <w:rPr>
            <w:noProof/>
          </w:rPr>
          <w:tab/>
        </w:r>
        <w:r w:rsidR="005F21BF" w:rsidDel="00AE264D">
          <w:rPr>
            <w:noProof/>
          </w:rPr>
          <w:delText>84</w:delText>
        </w:r>
      </w:del>
    </w:p>
    <w:p w14:paraId="7435F039" w14:textId="28A7AD4B" w:rsidR="00153956" w:rsidDel="00AE264D" w:rsidRDefault="00153956">
      <w:pPr>
        <w:pStyle w:val="TOC3"/>
        <w:tabs>
          <w:tab w:val="right" w:leader="dot" w:pos="9350"/>
        </w:tabs>
        <w:rPr>
          <w:del w:id="660" w:author="Gerard" w:date="2015-08-07T21:36:00Z"/>
          <w:rFonts w:asciiTheme="minorHAnsi" w:eastAsiaTheme="minorEastAsia" w:hAnsiTheme="minorHAnsi" w:cstheme="minorBidi"/>
          <w:noProof/>
          <w:lang w:eastAsia="ja-JP"/>
        </w:rPr>
      </w:pPr>
      <w:del w:id="661" w:author="Gerard" w:date="2015-08-07T21:36:00Z">
        <w:r w:rsidDel="00AE264D">
          <w:rPr>
            <w:noProof/>
          </w:rPr>
          <w:delText>5.3.9. Tension-Compression Nonlinear Orthotropic</w:delText>
        </w:r>
        <w:r w:rsidDel="00AE264D">
          <w:rPr>
            <w:noProof/>
          </w:rPr>
          <w:tab/>
        </w:r>
        <w:r w:rsidR="005F21BF" w:rsidDel="00AE264D">
          <w:rPr>
            <w:noProof/>
          </w:rPr>
          <w:delText>85</w:delText>
        </w:r>
      </w:del>
    </w:p>
    <w:p w14:paraId="544D9F7C" w14:textId="43AFD7CF" w:rsidR="00153956" w:rsidDel="00AE264D" w:rsidRDefault="00153956">
      <w:pPr>
        <w:pStyle w:val="TOC2"/>
        <w:tabs>
          <w:tab w:val="right" w:leader="dot" w:pos="9350"/>
        </w:tabs>
        <w:rPr>
          <w:del w:id="662" w:author="Gerard" w:date="2015-08-07T21:36:00Z"/>
          <w:rFonts w:asciiTheme="minorHAnsi" w:eastAsiaTheme="minorEastAsia" w:hAnsiTheme="minorHAnsi" w:cstheme="minorBidi"/>
          <w:noProof/>
          <w:lang w:eastAsia="ja-JP"/>
        </w:rPr>
      </w:pPr>
      <w:del w:id="663" w:author="Gerard" w:date="2015-08-07T21:36:00Z">
        <w:r w:rsidDel="00AE264D">
          <w:rPr>
            <w:noProof/>
          </w:rPr>
          <w:delText>5.4. Viscoelasticity</w:delText>
        </w:r>
        <w:r w:rsidDel="00AE264D">
          <w:rPr>
            <w:noProof/>
          </w:rPr>
          <w:tab/>
        </w:r>
        <w:r w:rsidR="005F21BF" w:rsidDel="00AE264D">
          <w:rPr>
            <w:noProof/>
          </w:rPr>
          <w:delText>85</w:delText>
        </w:r>
      </w:del>
    </w:p>
    <w:p w14:paraId="40EC3DBA" w14:textId="4BF6F791" w:rsidR="00153956" w:rsidDel="00AE264D" w:rsidRDefault="00153956">
      <w:pPr>
        <w:pStyle w:val="TOC2"/>
        <w:tabs>
          <w:tab w:val="right" w:leader="dot" w:pos="9350"/>
        </w:tabs>
        <w:rPr>
          <w:del w:id="664" w:author="Gerard" w:date="2015-08-07T21:36:00Z"/>
          <w:rFonts w:asciiTheme="minorHAnsi" w:eastAsiaTheme="minorEastAsia" w:hAnsiTheme="minorHAnsi" w:cstheme="minorBidi"/>
          <w:noProof/>
          <w:lang w:eastAsia="ja-JP"/>
        </w:rPr>
      </w:pPr>
      <w:del w:id="665" w:author="Gerard" w:date="2015-08-07T21:36:00Z">
        <w:r w:rsidDel="00AE264D">
          <w:rPr>
            <w:noProof/>
          </w:rPr>
          <w:delText>5.5. Reactive Viscoelasticity</w:delText>
        </w:r>
        <w:r w:rsidDel="00AE264D">
          <w:rPr>
            <w:noProof/>
          </w:rPr>
          <w:tab/>
        </w:r>
        <w:r w:rsidR="005F21BF" w:rsidDel="00AE264D">
          <w:rPr>
            <w:noProof/>
          </w:rPr>
          <w:delText>87</w:delText>
        </w:r>
      </w:del>
    </w:p>
    <w:p w14:paraId="4208CEB4" w14:textId="77777777" w:rsidR="00153956" w:rsidDel="00AE264D" w:rsidRDefault="00153956">
      <w:pPr>
        <w:pStyle w:val="TOC2"/>
        <w:tabs>
          <w:tab w:val="right" w:leader="dot" w:pos="9350"/>
        </w:tabs>
        <w:rPr>
          <w:del w:id="666" w:author="Gerard" w:date="2015-08-07T21:36:00Z"/>
          <w:rFonts w:asciiTheme="minorHAnsi" w:eastAsiaTheme="minorEastAsia" w:hAnsiTheme="minorHAnsi" w:cstheme="minorBidi"/>
          <w:noProof/>
          <w:lang w:eastAsia="ja-JP"/>
        </w:rPr>
      </w:pPr>
      <w:del w:id="667" w:author="Gerard" w:date="2015-08-07T21:36:00Z">
        <w:r w:rsidDel="00AE264D">
          <w:rPr>
            <w:noProof/>
          </w:rPr>
          <w:delText>5.6. Hydraulic Permeability</w:delText>
        </w:r>
        <w:r w:rsidDel="00AE264D">
          <w:rPr>
            <w:noProof/>
          </w:rPr>
          <w:tab/>
        </w:r>
        <w:r w:rsidR="005F21BF" w:rsidDel="00AE264D">
          <w:rPr>
            <w:noProof/>
          </w:rPr>
          <w:delText>89</w:delText>
        </w:r>
      </w:del>
    </w:p>
    <w:p w14:paraId="66EEA9D4" w14:textId="77777777" w:rsidR="00153956" w:rsidDel="00AE264D" w:rsidRDefault="00153956">
      <w:pPr>
        <w:pStyle w:val="TOC3"/>
        <w:tabs>
          <w:tab w:val="right" w:leader="dot" w:pos="9350"/>
        </w:tabs>
        <w:rPr>
          <w:del w:id="668" w:author="Gerard" w:date="2015-08-07T21:36:00Z"/>
          <w:rFonts w:asciiTheme="minorHAnsi" w:eastAsiaTheme="minorEastAsia" w:hAnsiTheme="minorHAnsi" w:cstheme="minorBidi"/>
          <w:noProof/>
          <w:lang w:eastAsia="ja-JP"/>
        </w:rPr>
      </w:pPr>
      <w:del w:id="669" w:author="Gerard" w:date="2015-08-07T21:36:00Z">
        <w:r w:rsidDel="00AE264D">
          <w:rPr>
            <w:noProof/>
          </w:rPr>
          <w:delText>5.6.1. Constant Isotropic Permeability</w:delText>
        </w:r>
        <w:r w:rsidDel="00AE264D">
          <w:rPr>
            <w:noProof/>
          </w:rPr>
          <w:tab/>
        </w:r>
        <w:r w:rsidR="005F21BF" w:rsidDel="00AE264D">
          <w:rPr>
            <w:noProof/>
          </w:rPr>
          <w:delText>89</w:delText>
        </w:r>
      </w:del>
    </w:p>
    <w:p w14:paraId="6CF60D12" w14:textId="77777777" w:rsidR="00153956" w:rsidDel="00AE264D" w:rsidRDefault="00153956">
      <w:pPr>
        <w:pStyle w:val="TOC3"/>
        <w:tabs>
          <w:tab w:val="right" w:leader="dot" w:pos="9350"/>
        </w:tabs>
        <w:rPr>
          <w:del w:id="670" w:author="Gerard" w:date="2015-08-07T21:36:00Z"/>
          <w:rFonts w:asciiTheme="minorHAnsi" w:eastAsiaTheme="minorEastAsia" w:hAnsiTheme="minorHAnsi" w:cstheme="minorBidi"/>
          <w:noProof/>
          <w:lang w:eastAsia="ja-JP"/>
        </w:rPr>
      </w:pPr>
      <w:del w:id="671" w:author="Gerard" w:date="2015-08-07T21:36:00Z">
        <w:r w:rsidDel="00AE264D">
          <w:rPr>
            <w:noProof/>
          </w:rPr>
          <w:delText>5.6.2. Holmes-Mow</w:delText>
        </w:r>
        <w:r w:rsidDel="00AE264D">
          <w:rPr>
            <w:noProof/>
          </w:rPr>
          <w:tab/>
        </w:r>
        <w:r w:rsidR="005F21BF" w:rsidDel="00AE264D">
          <w:rPr>
            <w:noProof/>
          </w:rPr>
          <w:delText>89</w:delText>
        </w:r>
      </w:del>
    </w:p>
    <w:p w14:paraId="36604A53" w14:textId="77777777" w:rsidR="00153956" w:rsidDel="00AE264D" w:rsidRDefault="00153956">
      <w:pPr>
        <w:pStyle w:val="TOC3"/>
        <w:tabs>
          <w:tab w:val="right" w:leader="dot" w:pos="9350"/>
        </w:tabs>
        <w:rPr>
          <w:del w:id="672" w:author="Gerard" w:date="2015-08-07T21:36:00Z"/>
          <w:rFonts w:asciiTheme="minorHAnsi" w:eastAsiaTheme="minorEastAsia" w:hAnsiTheme="minorHAnsi" w:cstheme="minorBidi"/>
          <w:noProof/>
          <w:lang w:eastAsia="ja-JP"/>
        </w:rPr>
      </w:pPr>
      <w:del w:id="673" w:author="Gerard" w:date="2015-08-07T21:36:00Z">
        <w:r w:rsidDel="00AE264D">
          <w:rPr>
            <w:noProof/>
          </w:rPr>
          <w:delText>5.6.3. Referentially Isotropic Permeability</w:delText>
        </w:r>
        <w:r w:rsidDel="00AE264D">
          <w:rPr>
            <w:noProof/>
          </w:rPr>
          <w:tab/>
        </w:r>
        <w:r w:rsidR="005F21BF" w:rsidDel="00AE264D">
          <w:rPr>
            <w:noProof/>
          </w:rPr>
          <w:delText>89</w:delText>
        </w:r>
      </w:del>
    </w:p>
    <w:p w14:paraId="27102374" w14:textId="77777777" w:rsidR="00153956" w:rsidDel="00AE264D" w:rsidRDefault="00153956">
      <w:pPr>
        <w:pStyle w:val="TOC3"/>
        <w:tabs>
          <w:tab w:val="right" w:leader="dot" w:pos="9350"/>
        </w:tabs>
        <w:rPr>
          <w:del w:id="674" w:author="Gerard" w:date="2015-08-07T21:36:00Z"/>
          <w:rFonts w:asciiTheme="minorHAnsi" w:eastAsiaTheme="minorEastAsia" w:hAnsiTheme="minorHAnsi" w:cstheme="minorBidi"/>
          <w:noProof/>
          <w:lang w:eastAsia="ja-JP"/>
        </w:rPr>
      </w:pPr>
      <w:del w:id="675" w:author="Gerard" w:date="2015-08-07T21:36:00Z">
        <w:r w:rsidDel="00AE264D">
          <w:rPr>
            <w:noProof/>
          </w:rPr>
          <w:delText>5.6.4. Referentially Orthotropic Permeability</w:delText>
        </w:r>
        <w:r w:rsidDel="00AE264D">
          <w:rPr>
            <w:noProof/>
          </w:rPr>
          <w:tab/>
        </w:r>
        <w:r w:rsidR="005F21BF" w:rsidDel="00AE264D">
          <w:rPr>
            <w:noProof/>
          </w:rPr>
          <w:delText>89</w:delText>
        </w:r>
      </w:del>
    </w:p>
    <w:p w14:paraId="312CCFB1" w14:textId="77777777" w:rsidR="00153956" w:rsidDel="00AE264D" w:rsidRDefault="00153956">
      <w:pPr>
        <w:pStyle w:val="TOC3"/>
        <w:tabs>
          <w:tab w:val="right" w:leader="dot" w:pos="9350"/>
        </w:tabs>
        <w:rPr>
          <w:del w:id="676" w:author="Gerard" w:date="2015-08-07T21:36:00Z"/>
          <w:rFonts w:asciiTheme="minorHAnsi" w:eastAsiaTheme="minorEastAsia" w:hAnsiTheme="minorHAnsi" w:cstheme="minorBidi"/>
          <w:noProof/>
          <w:lang w:eastAsia="ja-JP"/>
        </w:rPr>
      </w:pPr>
      <w:del w:id="677" w:author="Gerard" w:date="2015-08-07T21:36:00Z">
        <w:r w:rsidDel="00AE264D">
          <w:rPr>
            <w:noProof/>
          </w:rPr>
          <w:delText>5.6.5. Referentially Transversely Isotropic Permeability</w:delText>
        </w:r>
        <w:r w:rsidDel="00AE264D">
          <w:rPr>
            <w:noProof/>
          </w:rPr>
          <w:tab/>
        </w:r>
        <w:r w:rsidR="005F21BF" w:rsidDel="00AE264D">
          <w:rPr>
            <w:noProof/>
          </w:rPr>
          <w:delText>90</w:delText>
        </w:r>
      </w:del>
    </w:p>
    <w:p w14:paraId="1F2875C5" w14:textId="77777777" w:rsidR="00153956" w:rsidDel="00AE264D" w:rsidRDefault="00153956">
      <w:pPr>
        <w:pStyle w:val="TOC2"/>
        <w:tabs>
          <w:tab w:val="right" w:leader="dot" w:pos="9350"/>
        </w:tabs>
        <w:rPr>
          <w:del w:id="678" w:author="Gerard" w:date="2015-08-07T21:36:00Z"/>
          <w:rFonts w:asciiTheme="minorHAnsi" w:eastAsiaTheme="minorEastAsia" w:hAnsiTheme="minorHAnsi" w:cstheme="minorBidi"/>
          <w:noProof/>
          <w:lang w:eastAsia="ja-JP"/>
        </w:rPr>
      </w:pPr>
      <w:del w:id="679" w:author="Gerard" w:date="2015-08-07T21:36:00Z">
        <w:r w:rsidDel="00AE264D">
          <w:rPr>
            <w:noProof/>
          </w:rPr>
          <w:delText>5.7. Solute Diffusivity</w:delText>
        </w:r>
        <w:r w:rsidDel="00AE264D">
          <w:rPr>
            <w:noProof/>
          </w:rPr>
          <w:tab/>
        </w:r>
        <w:r w:rsidR="005F21BF" w:rsidDel="00AE264D">
          <w:rPr>
            <w:noProof/>
          </w:rPr>
          <w:delText>91</w:delText>
        </w:r>
      </w:del>
    </w:p>
    <w:p w14:paraId="6E3AD071" w14:textId="77777777" w:rsidR="00153956" w:rsidDel="00AE264D" w:rsidRDefault="00153956">
      <w:pPr>
        <w:pStyle w:val="TOC3"/>
        <w:tabs>
          <w:tab w:val="right" w:leader="dot" w:pos="9350"/>
        </w:tabs>
        <w:rPr>
          <w:del w:id="680" w:author="Gerard" w:date="2015-08-07T21:36:00Z"/>
          <w:rFonts w:asciiTheme="minorHAnsi" w:eastAsiaTheme="minorEastAsia" w:hAnsiTheme="minorHAnsi" w:cstheme="minorBidi"/>
          <w:noProof/>
          <w:lang w:eastAsia="ja-JP"/>
        </w:rPr>
      </w:pPr>
      <w:del w:id="681" w:author="Gerard" w:date="2015-08-07T21:36:00Z">
        <w:r w:rsidDel="00AE264D">
          <w:rPr>
            <w:noProof/>
          </w:rPr>
          <w:delText>5.7.1. Constant Isotropic Diffusivity</w:delText>
        </w:r>
        <w:r w:rsidDel="00AE264D">
          <w:rPr>
            <w:noProof/>
          </w:rPr>
          <w:tab/>
        </w:r>
        <w:r w:rsidR="005F21BF" w:rsidDel="00AE264D">
          <w:rPr>
            <w:noProof/>
          </w:rPr>
          <w:delText>91</w:delText>
        </w:r>
      </w:del>
    </w:p>
    <w:p w14:paraId="615B82FF" w14:textId="77777777" w:rsidR="00153956" w:rsidDel="00AE264D" w:rsidRDefault="00153956">
      <w:pPr>
        <w:pStyle w:val="TOC3"/>
        <w:tabs>
          <w:tab w:val="right" w:leader="dot" w:pos="9350"/>
        </w:tabs>
        <w:rPr>
          <w:del w:id="682" w:author="Gerard" w:date="2015-08-07T21:36:00Z"/>
          <w:rFonts w:asciiTheme="minorHAnsi" w:eastAsiaTheme="minorEastAsia" w:hAnsiTheme="minorHAnsi" w:cstheme="minorBidi"/>
          <w:noProof/>
          <w:lang w:eastAsia="ja-JP"/>
        </w:rPr>
      </w:pPr>
      <w:del w:id="683" w:author="Gerard" w:date="2015-08-07T21:36:00Z">
        <w:r w:rsidDel="00AE264D">
          <w:rPr>
            <w:noProof/>
          </w:rPr>
          <w:delText>5.7.2. Constant Orthotropic Diffusivity</w:delText>
        </w:r>
        <w:r w:rsidDel="00AE264D">
          <w:rPr>
            <w:noProof/>
          </w:rPr>
          <w:tab/>
        </w:r>
        <w:r w:rsidR="005F21BF" w:rsidDel="00AE264D">
          <w:rPr>
            <w:noProof/>
          </w:rPr>
          <w:delText>91</w:delText>
        </w:r>
      </w:del>
    </w:p>
    <w:p w14:paraId="0EBD6BE6" w14:textId="77777777" w:rsidR="00153956" w:rsidDel="00AE264D" w:rsidRDefault="00153956">
      <w:pPr>
        <w:pStyle w:val="TOC3"/>
        <w:tabs>
          <w:tab w:val="right" w:leader="dot" w:pos="9350"/>
        </w:tabs>
        <w:rPr>
          <w:del w:id="684" w:author="Gerard" w:date="2015-08-07T21:36:00Z"/>
          <w:rFonts w:asciiTheme="minorHAnsi" w:eastAsiaTheme="minorEastAsia" w:hAnsiTheme="minorHAnsi" w:cstheme="minorBidi"/>
          <w:noProof/>
          <w:lang w:eastAsia="ja-JP"/>
        </w:rPr>
      </w:pPr>
      <w:del w:id="685" w:author="Gerard" w:date="2015-08-07T21:36:00Z">
        <w:r w:rsidDel="00AE264D">
          <w:rPr>
            <w:noProof/>
          </w:rPr>
          <w:delText>5.7.3. Referentially Isotropic Diffusivity</w:delText>
        </w:r>
        <w:r w:rsidDel="00AE264D">
          <w:rPr>
            <w:noProof/>
          </w:rPr>
          <w:tab/>
        </w:r>
        <w:r w:rsidR="005F21BF" w:rsidDel="00AE264D">
          <w:rPr>
            <w:noProof/>
          </w:rPr>
          <w:delText>91</w:delText>
        </w:r>
      </w:del>
    </w:p>
    <w:p w14:paraId="13E10251" w14:textId="77777777" w:rsidR="00153956" w:rsidDel="00AE264D" w:rsidRDefault="00153956">
      <w:pPr>
        <w:pStyle w:val="TOC3"/>
        <w:tabs>
          <w:tab w:val="right" w:leader="dot" w:pos="9350"/>
        </w:tabs>
        <w:rPr>
          <w:del w:id="686" w:author="Gerard" w:date="2015-08-07T21:36:00Z"/>
          <w:rFonts w:asciiTheme="minorHAnsi" w:eastAsiaTheme="minorEastAsia" w:hAnsiTheme="minorHAnsi" w:cstheme="minorBidi"/>
          <w:noProof/>
          <w:lang w:eastAsia="ja-JP"/>
        </w:rPr>
      </w:pPr>
      <w:del w:id="687" w:author="Gerard" w:date="2015-08-07T21:36:00Z">
        <w:r w:rsidDel="00AE264D">
          <w:rPr>
            <w:noProof/>
          </w:rPr>
          <w:delText>5.7.4. Referentially Orthotropic Diffusivity</w:delText>
        </w:r>
        <w:r w:rsidDel="00AE264D">
          <w:rPr>
            <w:noProof/>
          </w:rPr>
          <w:tab/>
        </w:r>
        <w:r w:rsidR="005F21BF" w:rsidDel="00AE264D">
          <w:rPr>
            <w:noProof/>
          </w:rPr>
          <w:delText>91</w:delText>
        </w:r>
      </w:del>
    </w:p>
    <w:p w14:paraId="3A2293E6" w14:textId="77777777" w:rsidR="00153956" w:rsidDel="00AE264D" w:rsidRDefault="00153956">
      <w:pPr>
        <w:pStyle w:val="TOC2"/>
        <w:tabs>
          <w:tab w:val="right" w:leader="dot" w:pos="9350"/>
        </w:tabs>
        <w:rPr>
          <w:del w:id="688" w:author="Gerard" w:date="2015-08-07T21:36:00Z"/>
          <w:rFonts w:asciiTheme="minorHAnsi" w:eastAsiaTheme="minorEastAsia" w:hAnsiTheme="minorHAnsi" w:cstheme="minorBidi"/>
          <w:noProof/>
          <w:lang w:eastAsia="ja-JP"/>
        </w:rPr>
      </w:pPr>
      <w:del w:id="689" w:author="Gerard" w:date="2015-08-07T21:36:00Z">
        <w:r w:rsidDel="00AE264D">
          <w:rPr>
            <w:noProof/>
          </w:rPr>
          <w:delText>5.8. Solute Solubility</w:delText>
        </w:r>
        <w:r w:rsidDel="00AE264D">
          <w:rPr>
            <w:noProof/>
          </w:rPr>
          <w:tab/>
        </w:r>
        <w:r w:rsidR="005F21BF" w:rsidDel="00AE264D">
          <w:rPr>
            <w:noProof/>
          </w:rPr>
          <w:delText>93</w:delText>
        </w:r>
      </w:del>
    </w:p>
    <w:p w14:paraId="5B90BA6A" w14:textId="77777777" w:rsidR="00153956" w:rsidDel="00AE264D" w:rsidRDefault="00153956">
      <w:pPr>
        <w:pStyle w:val="TOC3"/>
        <w:tabs>
          <w:tab w:val="right" w:leader="dot" w:pos="9350"/>
        </w:tabs>
        <w:rPr>
          <w:del w:id="690" w:author="Gerard" w:date="2015-08-07T21:36:00Z"/>
          <w:rFonts w:asciiTheme="minorHAnsi" w:eastAsiaTheme="minorEastAsia" w:hAnsiTheme="minorHAnsi" w:cstheme="minorBidi"/>
          <w:noProof/>
          <w:lang w:eastAsia="ja-JP"/>
        </w:rPr>
      </w:pPr>
      <w:del w:id="691" w:author="Gerard" w:date="2015-08-07T21:36:00Z">
        <w:r w:rsidDel="00AE264D">
          <w:rPr>
            <w:noProof/>
          </w:rPr>
          <w:delText>5.8.1. Constant Solubility</w:delText>
        </w:r>
        <w:r w:rsidDel="00AE264D">
          <w:rPr>
            <w:noProof/>
          </w:rPr>
          <w:tab/>
        </w:r>
        <w:r w:rsidR="005F21BF" w:rsidDel="00AE264D">
          <w:rPr>
            <w:noProof/>
          </w:rPr>
          <w:delText>93</w:delText>
        </w:r>
      </w:del>
    </w:p>
    <w:p w14:paraId="5A4C68DF" w14:textId="77777777" w:rsidR="00153956" w:rsidDel="00AE264D" w:rsidRDefault="00153956">
      <w:pPr>
        <w:pStyle w:val="TOC2"/>
        <w:tabs>
          <w:tab w:val="right" w:leader="dot" w:pos="9350"/>
        </w:tabs>
        <w:rPr>
          <w:del w:id="692" w:author="Gerard" w:date="2015-08-07T21:36:00Z"/>
          <w:rFonts w:asciiTheme="minorHAnsi" w:eastAsiaTheme="minorEastAsia" w:hAnsiTheme="minorHAnsi" w:cstheme="minorBidi"/>
          <w:noProof/>
          <w:lang w:eastAsia="ja-JP"/>
        </w:rPr>
      </w:pPr>
      <w:del w:id="693" w:author="Gerard" w:date="2015-08-07T21:36:00Z">
        <w:r w:rsidDel="00AE264D">
          <w:rPr>
            <w:noProof/>
          </w:rPr>
          <w:delText>5.9. Osmotic Coefficient</w:delText>
        </w:r>
        <w:r w:rsidDel="00AE264D">
          <w:rPr>
            <w:noProof/>
          </w:rPr>
          <w:tab/>
        </w:r>
        <w:r w:rsidR="005F21BF" w:rsidDel="00AE264D">
          <w:rPr>
            <w:noProof/>
          </w:rPr>
          <w:delText>94</w:delText>
        </w:r>
      </w:del>
    </w:p>
    <w:p w14:paraId="40601039" w14:textId="77777777" w:rsidR="00153956" w:rsidDel="00AE264D" w:rsidRDefault="00153956">
      <w:pPr>
        <w:pStyle w:val="TOC3"/>
        <w:tabs>
          <w:tab w:val="right" w:leader="dot" w:pos="9350"/>
        </w:tabs>
        <w:rPr>
          <w:del w:id="694" w:author="Gerard" w:date="2015-08-07T21:36:00Z"/>
          <w:rFonts w:asciiTheme="minorHAnsi" w:eastAsiaTheme="minorEastAsia" w:hAnsiTheme="minorHAnsi" w:cstheme="minorBidi"/>
          <w:noProof/>
          <w:lang w:eastAsia="ja-JP"/>
        </w:rPr>
      </w:pPr>
      <w:del w:id="695" w:author="Gerard" w:date="2015-08-07T21:36:00Z">
        <w:r w:rsidDel="00AE264D">
          <w:rPr>
            <w:noProof/>
          </w:rPr>
          <w:delText>5.9.1. Constant Osmotic Coefficient</w:delText>
        </w:r>
        <w:r w:rsidDel="00AE264D">
          <w:rPr>
            <w:noProof/>
          </w:rPr>
          <w:tab/>
        </w:r>
        <w:r w:rsidR="005F21BF" w:rsidDel="00AE264D">
          <w:rPr>
            <w:noProof/>
          </w:rPr>
          <w:delText>94</w:delText>
        </w:r>
      </w:del>
    </w:p>
    <w:p w14:paraId="405B330C" w14:textId="77777777" w:rsidR="00153956" w:rsidDel="00AE264D" w:rsidRDefault="00153956">
      <w:pPr>
        <w:pStyle w:val="TOC2"/>
        <w:tabs>
          <w:tab w:val="right" w:leader="dot" w:pos="9350"/>
        </w:tabs>
        <w:rPr>
          <w:del w:id="696" w:author="Gerard" w:date="2015-08-07T21:36:00Z"/>
          <w:rFonts w:asciiTheme="minorHAnsi" w:eastAsiaTheme="minorEastAsia" w:hAnsiTheme="minorHAnsi" w:cstheme="minorBidi"/>
          <w:noProof/>
          <w:lang w:eastAsia="ja-JP"/>
        </w:rPr>
      </w:pPr>
      <w:del w:id="697" w:author="Gerard" w:date="2015-08-07T21:36:00Z">
        <w:r w:rsidDel="00AE264D">
          <w:rPr>
            <w:noProof/>
          </w:rPr>
          <w:delText>5.10. Active Contraction Model</w:delText>
        </w:r>
        <w:r w:rsidDel="00AE264D">
          <w:rPr>
            <w:noProof/>
          </w:rPr>
          <w:tab/>
        </w:r>
        <w:r w:rsidR="005F21BF" w:rsidDel="00AE264D">
          <w:rPr>
            <w:noProof/>
          </w:rPr>
          <w:delText>95</w:delText>
        </w:r>
      </w:del>
    </w:p>
    <w:p w14:paraId="05C2331F" w14:textId="77777777" w:rsidR="00153956" w:rsidDel="00AE264D" w:rsidRDefault="00153956">
      <w:pPr>
        <w:pStyle w:val="TOC2"/>
        <w:tabs>
          <w:tab w:val="right" w:leader="dot" w:pos="9350"/>
        </w:tabs>
        <w:rPr>
          <w:del w:id="698" w:author="Gerard" w:date="2015-08-07T21:36:00Z"/>
          <w:rFonts w:asciiTheme="minorHAnsi" w:eastAsiaTheme="minorEastAsia" w:hAnsiTheme="minorHAnsi" w:cstheme="minorBidi"/>
          <w:noProof/>
          <w:lang w:eastAsia="ja-JP"/>
        </w:rPr>
      </w:pPr>
      <w:del w:id="699" w:author="Gerard" w:date="2015-08-07T21:36:00Z">
        <w:r w:rsidDel="00AE264D">
          <w:rPr>
            <w:noProof/>
          </w:rPr>
          <w:delText>5.11. Prescribed Active Contraction</w:delText>
        </w:r>
        <w:r w:rsidDel="00AE264D">
          <w:rPr>
            <w:noProof/>
          </w:rPr>
          <w:tab/>
        </w:r>
        <w:r w:rsidR="005F21BF" w:rsidDel="00AE264D">
          <w:rPr>
            <w:noProof/>
          </w:rPr>
          <w:delText>96</w:delText>
        </w:r>
      </w:del>
    </w:p>
    <w:p w14:paraId="062FE4FC" w14:textId="77777777" w:rsidR="00153956" w:rsidDel="00AE264D" w:rsidRDefault="00153956">
      <w:pPr>
        <w:pStyle w:val="TOC3"/>
        <w:tabs>
          <w:tab w:val="right" w:leader="dot" w:pos="9350"/>
        </w:tabs>
        <w:rPr>
          <w:del w:id="700" w:author="Gerard" w:date="2015-08-07T21:36:00Z"/>
          <w:rFonts w:asciiTheme="minorHAnsi" w:eastAsiaTheme="minorEastAsia" w:hAnsiTheme="minorHAnsi" w:cstheme="minorBidi"/>
          <w:noProof/>
          <w:lang w:eastAsia="ja-JP"/>
        </w:rPr>
      </w:pPr>
      <w:del w:id="701" w:author="Gerard" w:date="2015-08-07T21:36:00Z">
        <w:r w:rsidDel="00AE264D">
          <w:rPr>
            <w:noProof/>
          </w:rPr>
          <w:delText>5.11.1. Uniaxial Active Contraction</w:delText>
        </w:r>
        <w:r w:rsidDel="00AE264D">
          <w:rPr>
            <w:noProof/>
          </w:rPr>
          <w:tab/>
        </w:r>
        <w:r w:rsidR="005F21BF" w:rsidDel="00AE264D">
          <w:rPr>
            <w:noProof/>
          </w:rPr>
          <w:delText>96</w:delText>
        </w:r>
      </w:del>
    </w:p>
    <w:p w14:paraId="76705E47" w14:textId="77777777" w:rsidR="00153956" w:rsidDel="00AE264D" w:rsidRDefault="00153956">
      <w:pPr>
        <w:pStyle w:val="TOC3"/>
        <w:tabs>
          <w:tab w:val="right" w:leader="dot" w:pos="9350"/>
        </w:tabs>
        <w:rPr>
          <w:del w:id="702" w:author="Gerard" w:date="2015-08-07T21:36:00Z"/>
          <w:rFonts w:asciiTheme="minorHAnsi" w:eastAsiaTheme="minorEastAsia" w:hAnsiTheme="minorHAnsi" w:cstheme="minorBidi"/>
          <w:noProof/>
          <w:lang w:eastAsia="ja-JP"/>
        </w:rPr>
      </w:pPr>
      <w:del w:id="703" w:author="Gerard" w:date="2015-08-07T21:36:00Z">
        <w:r w:rsidDel="00AE264D">
          <w:rPr>
            <w:noProof/>
          </w:rPr>
          <w:delText>5.11.2. Transversely Isotropic Active Contraction</w:delText>
        </w:r>
        <w:r w:rsidDel="00AE264D">
          <w:rPr>
            <w:noProof/>
          </w:rPr>
          <w:tab/>
        </w:r>
        <w:r w:rsidR="005F21BF" w:rsidDel="00AE264D">
          <w:rPr>
            <w:noProof/>
          </w:rPr>
          <w:delText>96</w:delText>
        </w:r>
      </w:del>
    </w:p>
    <w:p w14:paraId="4FDDB59D" w14:textId="77777777" w:rsidR="00153956" w:rsidDel="00AE264D" w:rsidRDefault="00153956">
      <w:pPr>
        <w:pStyle w:val="TOC3"/>
        <w:tabs>
          <w:tab w:val="right" w:leader="dot" w:pos="9350"/>
        </w:tabs>
        <w:rPr>
          <w:del w:id="704" w:author="Gerard" w:date="2015-08-07T21:36:00Z"/>
          <w:rFonts w:asciiTheme="minorHAnsi" w:eastAsiaTheme="minorEastAsia" w:hAnsiTheme="minorHAnsi" w:cstheme="minorBidi"/>
          <w:noProof/>
          <w:lang w:eastAsia="ja-JP"/>
        </w:rPr>
      </w:pPr>
      <w:del w:id="705" w:author="Gerard" w:date="2015-08-07T21:36:00Z">
        <w:r w:rsidDel="00AE264D">
          <w:rPr>
            <w:noProof/>
          </w:rPr>
          <w:delText>5.11.3. Isotropic Active Contraction</w:delText>
        </w:r>
        <w:r w:rsidDel="00AE264D">
          <w:rPr>
            <w:noProof/>
          </w:rPr>
          <w:tab/>
        </w:r>
        <w:r w:rsidR="005F21BF" w:rsidDel="00AE264D">
          <w:rPr>
            <w:noProof/>
          </w:rPr>
          <w:delText>96</w:delText>
        </w:r>
      </w:del>
    </w:p>
    <w:p w14:paraId="078D3090" w14:textId="77777777" w:rsidR="00153956" w:rsidDel="00AE264D" w:rsidRDefault="00153956">
      <w:pPr>
        <w:pStyle w:val="TOC2"/>
        <w:tabs>
          <w:tab w:val="right" w:leader="dot" w:pos="9350"/>
        </w:tabs>
        <w:rPr>
          <w:del w:id="706" w:author="Gerard" w:date="2015-08-07T21:36:00Z"/>
          <w:rFonts w:asciiTheme="minorHAnsi" w:eastAsiaTheme="minorEastAsia" w:hAnsiTheme="minorHAnsi" w:cstheme="minorBidi"/>
          <w:noProof/>
          <w:lang w:eastAsia="ja-JP"/>
        </w:rPr>
      </w:pPr>
      <w:del w:id="707" w:author="Gerard" w:date="2015-08-07T21:36:00Z">
        <w:r w:rsidDel="00AE264D">
          <w:rPr>
            <w:noProof/>
          </w:rPr>
          <w:delText>5.12. Chemical Reaction Production Rate</w:delText>
        </w:r>
        <w:r w:rsidDel="00AE264D">
          <w:rPr>
            <w:noProof/>
          </w:rPr>
          <w:tab/>
        </w:r>
        <w:r w:rsidR="005F21BF" w:rsidDel="00AE264D">
          <w:rPr>
            <w:noProof/>
          </w:rPr>
          <w:delText>97</w:delText>
        </w:r>
      </w:del>
    </w:p>
    <w:p w14:paraId="4E8CC6B3" w14:textId="77777777" w:rsidR="00153956" w:rsidDel="00AE264D" w:rsidRDefault="00153956">
      <w:pPr>
        <w:pStyle w:val="TOC3"/>
        <w:tabs>
          <w:tab w:val="right" w:leader="dot" w:pos="9350"/>
        </w:tabs>
        <w:rPr>
          <w:del w:id="708" w:author="Gerard" w:date="2015-08-07T21:36:00Z"/>
          <w:rFonts w:asciiTheme="minorHAnsi" w:eastAsiaTheme="minorEastAsia" w:hAnsiTheme="minorHAnsi" w:cstheme="minorBidi"/>
          <w:noProof/>
          <w:lang w:eastAsia="ja-JP"/>
        </w:rPr>
      </w:pPr>
      <w:del w:id="709" w:author="Gerard" w:date="2015-08-07T21:36:00Z">
        <w:r w:rsidDel="00AE264D">
          <w:rPr>
            <w:noProof/>
          </w:rPr>
          <w:delText>5.12.1. Mass Action Forward</w:delText>
        </w:r>
        <w:r w:rsidDel="00AE264D">
          <w:rPr>
            <w:noProof/>
          </w:rPr>
          <w:tab/>
        </w:r>
        <w:r w:rsidR="005F21BF" w:rsidDel="00AE264D">
          <w:rPr>
            <w:noProof/>
          </w:rPr>
          <w:delText>97</w:delText>
        </w:r>
      </w:del>
    </w:p>
    <w:p w14:paraId="09AF9853" w14:textId="77777777" w:rsidR="00153956" w:rsidDel="00AE264D" w:rsidRDefault="00153956">
      <w:pPr>
        <w:pStyle w:val="TOC3"/>
        <w:tabs>
          <w:tab w:val="right" w:leader="dot" w:pos="9350"/>
        </w:tabs>
        <w:rPr>
          <w:del w:id="710" w:author="Gerard" w:date="2015-08-07T21:36:00Z"/>
          <w:rFonts w:asciiTheme="minorHAnsi" w:eastAsiaTheme="minorEastAsia" w:hAnsiTheme="minorHAnsi" w:cstheme="minorBidi"/>
          <w:noProof/>
          <w:lang w:eastAsia="ja-JP"/>
        </w:rPr>
      </w:pPr>
      <w:del w:id="711" w:author="Gerard" w:date="2015-08-07T21:36:00Z">
        <w:r w:rsidDel="00AE264D">
          <w:rPr>
            <w:noProof/>
          </w:rPr>
          <w:delText>5.12.2. Mass Action Reversible</w:delText>
        </w:r>
        <w:r w:rsidDel="00AE264D">
          <w:rPr>
            <w:noProof/>
          </w:rPr>
          <w:tab/>
        </w:r>
        <w:r w:rsidR="005F21BF" w:rsidDel="00AE264D">
          <w:rPr>
            <w:noProof/>
          </w:rPr>
          <w:delText>97</w:delText>
        </w:r>
      </w:del>
    </w:p>
    <w:p w14:paraId="30734CB8" w14:textId="77777777" w:rsidR="00153956" w:rsidDel="00AE264D" w:rsidRDefault="00153956">
      <w:pPr>
        <w:pStyle w:val="TOC3"/>
        <w:tabs>
          <w:tab w:val="right" w:leader="dot" w:pos="9350"/>
        </w:tabs>
        <w:rPr>
          <w:del w:id="712" w:author="Gerard" w:date="2015-08-07T21:36:00Z"/>
          <w:rFonts w:asciiTheme="minorHAnsi" w:eastAsiaTheme="minorEastAsia" w:hAnsiTheme="minorHAnsi" w:cstheme="minorBidi"/>
          <w:noProof/>
          <w:lang w:eastAsia="ja-JP"/>
        </w:rPr>
      </w:pPr>
      <w:del w:id="713" w:author="Gerard" w:date="2015-08-07T21:36:00Z">
        <w:r w:rsidDel="00AE264D">
          <w:rPr>
            <w:noProof/>
          </w:rPr>
          <w:delText>5.12.3. Michaelis-Menten</w:delText>
        </w:r>
        <w:r w:rsidDel="00AE264D">
          <w:rPr>
            <w:noProof/>
          </w:rPr>
          <w:tab/>
        </w:r>
        <w:r w:rsidR="005F21BF" w:rsidDel="00AE264D">
          <w:rPr>
            <w:noProof/>
          </w:rPr>
          <w:delText>97</w:delText>
        </w:r>
      </w:del>
    </w:p>
    <w:p w14:paraId="5252FAE5" w14:textId="77777777" w:rsidR="00153956" w:rsidDel="00AE264D" w:rsidRDefault="00153956">
      <w:pPr>
        <w:pStyle w:val="TOC2"/>
        <w:tabs>
          <w:tab w:val="right" w:leader="dot" w:pos="9350"/>
        </w:tabs>
        <w:rPr>
          <w:del w:id="714" w:author="Gerard" w:date="2015-08-07T21:36:00Z"/>
          <w:rFonts w:asciiTheme="minorHAnsi" w:eastAsiaTheme="minorEastAsia" w:hAnsiTheme="minorHAnsi" w:cstheme="minorBidi"/>
          <w:noProof/>
          <w:lang w:eastAsia="ja-JP"/>
        </w:rPr>
      </w:pPr>
      <w:del w:id="715" w:author="Gerard" w:date="2015-08-07T21:36:00Z">
        <w:r w:rsidDel="00AE264D">
          <w:rPr>
            <w:noProof/>
          </w:rPr>
          <w:delText>5.13. Specific Reaction Rate</w:delText>
        </w:r>
        <w:r w:rsidDel="00AE264D">
          <w:rPr>
            <w:noProof/>
          </w:rPr>
          <w:tab/>
        </w:r>
        <w:r w:rsidR="005F21BF" w:rsidDel="00AE264D">
          <w:rPr>
            <w:noProof/>
          </w:rPr>
          <w:delText>98</w:delText>
        </w:r>
      </w:del>
    </w:p>
    <w:p w14:paraId="54700B0B" w14:textId="77777777" w:rsidR="00153956" w:rsidDel="00AE264D" w:rsidRDefault="00153956">
      <w:pPr>
        <w:pStyle w:val="TOC3"/>
        <w:tabs>
          <w:tab w:val="right" w:leader="dot" w:pos="9350"/>
        </w:tabs>
        <w:rPr>
          <w:del w:id="716" w:author="Gerard" w:date="2015-08-07T21:36:00Z"/>
          <w:rFonts w:asciiTheme="minorHAnsi" w:eastAsiaTheme="minorEastAsia" w:hAnsiTheme="minorHAnsi" w:cstheme="minorBidi"/>
          <w:noProof/>
          <w:lang w:eastAsia="ja-JP"/>
        </w:rPr>
      </w:pPr>
      <w:del w:id="717" w:author="Gerard" w:date="2015-08-07T21:36:00Z">
        <w:r w:rsidDel="00AE264D">
          <w:rPr>
            <w:noProof/>
          </w:rPr>
          <w:delText>5.13.1. Constant Specific Reaction Rate</w:delText>
        </w:r>
        <w:r w:rsidDel="00AE264D">
          <w:rPr>
            <w:noProof/>
          </w:rPr>
          <w:tab/>
        </w:r>
        <w:r w:rsidR="005F21BF" w:rsidDel="00AE264D">
          <w:rPr>
            <w:noProof/>
          </w:rPr>
          <w:delText>98</w:delText>
        </w:r>
      </w:del>
    </w:p>
    <w:p w14:paraId="69647564" w14:textId="77777777" w:rsidR="00153956" w:rsidDel="00AE264D" w:rsidRDefault="00153956">
      <w:pPr>
        <w:pStyle w:val="TOC3"/>
        <w:tabs>
          <w:tab w:val="right" w:leader="dot" w:pos="9350"/>
        </w:tabs>
        <w:rPr>
          <w:del w:id="718" w:author="Gerard" w:date="2015-08-07T21:36:00Z"/>
          <w:rFonts w:asciiTheme="minorHAnsi" w:eastAsiaTheme="minorEastAsia" w:hAnsiTheme="minorHAnsi" w:cstheme="minorBidi"/>
          <w:noProof/>
          <w:lang w:eastAsia="ja-JP"/>
        </w:rPr>
      </w:pPr>
      <w:del w:id="719" w:author="Gerard" w:date="2015-08-07T21:36:00Z">
        <w:r w:rsidDel="00AE264D">
          <w:rPr>
            <w:noProof/>
          </w:rPr>
          <w:delText>5.13.2. Huiskes Remodeling</w:delText>
        </w:r>
        <w:r w:rsidDel="00AE264D">
          <w:rPr>
            <w:noProof/>
          </w:rPr>
          <w:tab/>
        </w:r>
        <w:r w:rsidR="005F21BF" w:rsidDel="00AE264D">
          <w:rPr>
            <w:noProof/>
          </w:rPr>
          <w:delText>98</w:delText>
        </w:r>
      </w:del>
    </w:p>
    <w:p w14:paraId="4DF879B5" w14:textId="77777777" w:rsidR="00153956" w:rsidDel="00AE264D" w:rsidRDefault="00153956">
      <w:pPr>
        <w:pStyle w:val="TOC1"/>
        <w:rPr>
          <w:del w:id="720" w:author="Gerard" w:date="2015-08-07T21:36:00Z"/>
          <w:rFonts w:asciiTheme="minorHAnsi" w:eastAsiaTheme="minorEastAsia" w:hAnsiTheme="minorHAnsi" w:cstheme="minorBidi"/>
          <w:b w:val="0"/>
          <w:lang w:eastAsia="ja-JP"/>
        </w:rPr>
      </w:pPr>
      <w:del w:id="721" w:author="Gerard" w:date="2015-08-07T21:36:00Z">
        <w:r w:rsidDel="00AE264D">
          <w:delText>Chapter 6. Contact and Coupling</w:delText>
        </w:r>
        <w:r w:rsidDel="00AE264D">
          <w:tab/>
        </w:r>
        <w:r w:rsidR="005F21BF" w:rsidDel="00AE264D">
          <w:delText>99</w:delText>
        </w:r>
      </w:del>
    </w:p>
    <w:p w14:paraId="506202AC" w14:textId="77777777" w:rsidR="00153956" w:rsidDel="00AE264D" w:rsidRDefault="00153956">
      <w:pPr>
        <w:pStyle w:val="TOC2"/>
        <w:tabs>
          <w:tab w:val="right" w:leader="dot" w:pos="9350"/>
        </w:tabs>
        <w:rPr>
          <w:del w:id="722" w:author="Gerard" w:date="2015-08-07T21:36:00Z"/>
          <w:rFonts w:asciiTheme="minorHAnsi" w:eastAsiaTheme="minorEastAsia" w:hAnsiTheme="minorHAnsi" w:cstheme="minorBidi"/>
          <w:noProof/>
          <w:lang w:eastAsia="ja-JP"/>
        </w:rPr>
      </w:pPr>
      <w:del w:id="723" w:author="Gerard" w:date="2015-08-07T21:36:00Z">
        <w:r w:rsidDel="00AE264D">
          <w:rPr>
            <w:noProof/>
          </w:rPr>
          <w:delText>6.1. Rigid-Deformable Coupling</w:delText>
        </w:r>
        <w:r w:rsidDel="00AE264D">
          <w:rPr>
            <w:noProof/>
          </w:rPr>
          <w:tab/>
        </w:r>
        <w:r w:rsidR="005F21BF" w:rsidDel="00AE264D">
          <w:rPr>
            <w:noProof/>
          </w:rPr>
          <w:delText>99</w:delText>
        </w:r>
      </w:del>
    </w:p>
    <w:p w14:paraId="5B0D6C3B" w14:textId="77777777" w:rsidR="00153956" w:rsidDel="00AE264D" w:rsidRDefault="00153956">
      <w:pPr>
        <w:pStyle w:val="TOC3"/>
        <w:tabs>
          <w:tab w:val="right" w:leader="dot" w:pos="9350"/>
        </w:tabs>
        <w:rPr>
          <w:del w:id="724" w:author="Gerard" w:date="2015-08-07T21:36:00Z"/>
          <w:rFonts w:asciiTheme="minorHAnsi" w:eastAsiaTheme="minorEastAsia" w:hAnsiTheme="minorHAnsi" w:cstheme="minorBidi"/>
          <w:noProof/>
          <w:lang w:eastAsia="ja-JP"/>
        </w:rPr>
      </w:pPr>
      <w:del w:id="725" w:author="Gerard" w:date="2015-08-07T21:36:00Z">
        <w:r w:rsidDel="00AE264D">
          <w:rPr>
            <w:noProof/>
          </w:rPr>
          <w:delText>6.1.1. Kinematics</w:delText>
        </w:r>
        <w:r w:rsidDel="00AE264D">
          <w:rPr>
            <w:noProof/>
          </w:rPr>
          <w:tab/>
        </w:r>
        <w:r w:rsidR="005F21BF" w:rsidDel="00AE264D">
          <w:rPr>
            <w:noProof/>
          </w:rPr>
          <w:delText>99</w:delText>
        </w:r>
      </w:del>
    </w:p>
    <w:p w14:paraId="2CFDF4EB" w14:textId="77777777" w:rsidR="00153956" w:rsidDel="00AE264D" w:rsidRDefault="00153956">
      <w:pPr>
        <w:pStyle w:val="TOC3"/>
        <w:tabs>
          <w:tab w:val="right" w:leader="dot" w:pos="9350"/>
        </w:tabs>
        <w:rPr>
          <w:del w:id="726" w:author="Gerard" w:date="2015-08-07T21:36:00Z"/>
          <w:rFonts w:asciiTheme="minorHAnsi" w:eastAsiaTheme="minorEastAsia" w:hAnsiTheme="minorHAnsi" w:cstheme="minorBidi"/>
          <w:noProof/>
          <w:lang w:eastAsia="ja-JP"/>
        </w:rPr>
      </w:pPr>
      <w:del w:id="727" w:author="Gerard" w:date="2015-08-07T21:36:00Z">
        <w:r w:rsidDel="00AE264D">
          <w:rPr>
            <w:noProof/>
          </w:rPr>
          <w:delText>6.1.2. A single rigid body</w:delText>
        </w:r>
        <w:r w:rsidDel="00AE264D">
          <w:rPr>
            <w:noProof/>
          </w:rPr>
          <w:tab/>
        </w:r>
        <w:r w:rsidR="005F21BF" w:rsidDel="00AE264D">
          <w:rPr>
            <w:noProof/>
          </w:rPr>
          <w:delText>100</w:delText>
        </w:r>
      </w:del>
    </w:p>
    <w:p w14:paraId="25A99AEA" w14:textId="77777777" w:rsidR="00153956" w:rsidDel="00AE264D" w:rsidRDefault="00153956">
      <w:pPr>
        <w:pStyle w:val="TOC3"/>
        <w:tabs>
          <w:tab w:val="right" w:leader="dot" w:pos="9350"/>
        </w:tabs>
        <w:rPr>
          <w:del w:id="728" w:author="Gerard" w:date="2015-08-07T21:36:00Z"/>
          <w:rFonts w:asciiTheme="minorHAnsi" w:eastAsiaTheme="minorEastAsia" w:hAnsiTheme="minorHAnsi" w:cstheme="minorBidi"/>
          <w:noProof/>
          <w:lang w:eastAsia="ja-JP"/>
        </w:rPr>
      </w:pPr>
      <w:del w:id="729" w:author="Gerard" w:date="2015-08-07T21:36:00Z">
        <w:r w:rsidDel="00AE264D">
          <w:rPr>
            <w:noProof/>
          </w:rPr>
          <w:delText>6.1.3. Multiple Rigid Bodies</w:delText>
        </w:r>
        <w:r w:rsidDel="00AE264D">
          <w:rPr>
            <w:noProof/>
          </w:rPr>
          <w:tab/>
        </w:r>
        <w:r w:rsidR="005F21BF" w:rsidDel="00AE264D">
          <w:rPr>
            <w:noProof/>
          </w:rPr>
          <w:delText>101</w:delText>
        </w:r>
      </w:del>
    </w:p>
    <w:p w14:paraId="76A8B7AE" w14:textId="77777777" w:rsidR="00153956" w:rsidDel="00AE264D" w:rsidRDefault="00153956">
      <w:pPr>
        <w:pStyle w:val="TOC2"/>
        <w:tabs>
          <w:tab w:val="right" w:leader="dot" w:pos="9350"/>
        </w:tabs>
        <w:rPr>
          <w:del w:id="730" w:author="Gerard" w:date="2015-08-07T21:36:00Z"/>
          <w:rFonts w:asciiTheme="minorHAnsi" w:eastAsiaTheme="minorEastAsia" w:hAnsiTheme="minorHAnsi" w:cstheme="minorBidi"/>
          <w:noProof/>
          <w:lang w:eastAsia="ja-JP"/>
        </w:rPr>
      </w:pPr>
      <w:del w:id="731" w:author="Gerard" w:date="2015-08-07T21:36:00Z">
        <w:r w:rsidDel="00AE264D">
          <w:rPr>
            <w:noProof/>
          </w:rPr>
          <w:delText>6.2. Rigid Joints</w:delText>
        </w:r>
        <w:r w:rsidDel="00AE264D">
          <w:rPr>
            <w:noProof/>
          </w:rPr>
          <w:tab/>
        </w:r>
        <w:r w:rsidR="005F21BF" w:rsidDel="00AE264D">
          <w:rPr>
            <w:noProof/>
          </w:rPr>
          <w:delText>102</w:delText>
        </w:r>
      </w:del>
    </w:p>
    <w:p w14:paraId="419B82A6" w14:textId="77777777" w:rsidR="00153956" w:rsidDel="00AE264D" w:rsidRDefault="00153956">
      <w:pPr>
        <w:pStyle w:val="TOC2"/>
        <w:tabs>
          <w:tab w:val="right" w:leader="dot" w:pos="9350"/>
        </w:tabs>
        <w:rPr>
          <w:del w:id="732" w:author="Gerard" w:date="2015-08-07T21:36:00Z"/>
          <w:rFonts w:asciiTheme="minorHAnsi" w:eastAsiaTheme="minorEastAsia" w:hAnsiTheme="minorHAnsi" w:cstheme="minorBidi"/>
          <w:noProof/>
          <w:lang w:eastAsia="ja-JP"/>
        </w:rPr>
      </w:pPr>
      <w:del w:id="733" w:author="Gerard" w:date="2015-08-07T21:36:00Z">
        <w:r w:rsidDel="00AE264D">
          <w:rPr>
            <w:noProof/>
          </w:rPr>
          <w:delText>6.3. Sliding Interfaces</w:delText>
        </w:r>
        <w:r w:rsidDel="00AE264D">
          <w:rPr>
            <w:noProof/>
          </w:rPr>
          <w:tab/>
        </w:r>
        <w:r w:rsidR="005F21BF" w:rsidDel="00AE264D">
          <w:rPr>
            <w:noProof/>
          </w:rPr>
          <w:delText>103</w:delText>
        </w:r>
      </w:del>
    </w:p>
    <w:p w14:paraId="05EFFEA3" w14:textId="77777777" w:rsidR="00153956" w:rsidDel="00AE264D" w:rsidRDefault="00153956">
      <w:pPr>
        <w:pStyle w:val="TOC3"/>
        <w:tabs>
          <w:tab w:val="right" w:leader="dot" w:pos="9350"/>
        </w:tabs>
        <w:rPr>
          <w:del w:id="734" w:author="Gerard" w:date="2015-08-07T21:36:00Z"/>
          <w:rFonts w:asciiTheme="minorHAnsi" w:eastAsiaTheme="minorEastAsia" w:hAnsiTheme="minorHAnsi" w:cstheme="minorBidi"/>
          <w:noProof/>
          <w:lang w:eastAsia="ja-JP"/>
        </w:rPr>
      </w:pPr>
      <w:del w:id="735" w:author="Gerard" w:date="2015-08-07T21:36:00Z">
        <w:r w:rsidDel="00AE264D">
          <w:rPr>
            <w:noProof/>
          </w:rPr>
          <w:delText>6.3.1. Contact Kinematics</w:delText>
        </w:r>
        <w:r w:rsidDel="00AE264D">
          <w:rPr>
            <w:noProof/>
          </w:rPr>
          <w:tab/>
        </w:r>
        <w:r w:rsidR="005F21BF" w:rsidDel="00AE264D">
          <w:rPr>
            <w:noProof/>
          </w:rPr>
          <w:delText>103</w:delText>
        </w:r>
      </w:del>
    </w:p>
    <w:p w14:paraId="63086F01" w14:textId="77777777" w:rsidR="00153956" w:rsidDel="00AE264D" w:rsidRDefault="00153956">
      <w:pPr>
        <w:pStyle w:val="TOC3"/>
        <w:tabs>
          <w:tab w:val="right" w:leader="dot" w:pos="9350"/>
        </w:tabs>
        <w:rPr>
          <w:del w:id="736" w:author="Gerard" w:date="2015-08-07T21:36:00Z"/>
          <w:rFonts w:asciiTheme="minorHAnsi" w:eastAsiaTheme="minorEastAsia" w:hAnsiTheme="minorHAnsi" w:cstheme="minorBidi"/>
          <w:noProof/>
          <w:lang w:eastAsia="ja-JP"/>
        </w:rPr>
      </w:pPr>
      <w:del w:id="737" w:author="Gerard" w:date="2015-08-07T21:36:00Z">
        <w:r w:rsidDel="00AE264D">
          <w:rPr>
            <w:noProof/>
          </w:rPr>
          <w:delText>6.3.2. Weak Form of Two Body Contact</w:delText>
        </w:r>
        <w:r w:rsidDel="00AE264D">
          <w:rPr>
            <w:noProof/>
          </w:rPr>
          <w:tab/>
        </w:r>
        <w:r w:rsidR="005F21BF" w:rsidDel="00AE264D">
          <w:rPr>
            <w:noProof/>
          </w:rPr>
          <w:delText>105</w:delText>
        </w:r>
      </w:del>
    </w:p>
    <w:p w14:paraId="5597779E" w14:textId="77777777" w:rsidR="00153956" w:rsidDel="00AE264D" w:rsidRDefault="00153956">
      <w:pPr>
        <w:pStyle w:val="TOC3"/>
        <w:tabs>
          <w:tab w:val="right" w:leader="dot" w:pos="9350"/>
        </w:tabs>
        <w:rPr>
          <w:del w:id="738" w:author="Gerard" w:date="2015-08-07T21:36:00Z"/>
          <w:rFonts w:asciiTheme="minorHAnsi" w:eastAsiaTheme="minorEastAsia" w:hAnsiTheme="minorHAnsi" w:cstheme="minorBidi"/>
          <w:noProof/>
          <w:lang w:eastAsia="ja-JP"/>
        </w:rPr>
      </w:pPr>
      <w:del w:id="739" w:author="Gerard" w:date="2015-08-07T21:36:00Z">
        <w:r w:rsidDel="00AE264D">
          <w:rPr>
            <w:noProof/>
          </w:rPr>
          <w:delText>6.3.3. Linearization of the Contact Integral</w:delText>
        </w:r>
        <w:r w:rsidDel="00AE264D">
          <w:rPr>
            <w:noProof/>
          </w:rPr>
          <w:tab/>
        </w:r>
        <w:r w:rsidR="005F21BF" w:rsidDel="00AE264D">
          <w:rPr>
            <w:noProof/>
          </w:rPr>
          <w:delText>106</w:delText>
        </w:r>
      </w:del>
    </w:p>
    <w:p w14:paraId="2ED4C4B6" w14:textId="77777777" w:rsidR="00153956" w:rsidDel="00AE264D" w:rsidRDefault="00153956">
      <w:pPr>
        <w:pStyle w:val="TOC3"/>
        <w:tabs>
          <w:tab w:val="right" w:leader="dot" w:pos="9350"/>
        </w:tabs>
        <w:rPr>
          <w:del w:id="740" w:author="Gerard" w:date="2015-08-07T21:36:00Z"/>
          <w:rFonts w:asciiTheme="minorHAnsi" w:eastAsiaTheme="minorEastAsia" w:hAnsiTheme="minorHAnsi" w:cstheme="minorBidi"/>
          <w:noProof/>
          <w:lang w:eastAsia="ja-JP"/>
        </w:rPr>
      </w:pPr>
      <w:del w:id="741" w:author="Gerard" w:date="2015-08-07T21:36:00Z">
        <w:r w:rsidDel="00AE264D">
          <w:rPr>
            <w:noProof/>
          </w:rPr>
          <w:delText>6.3.4. Discretization of the Contact Integral</w:delText>
        </w:r>
        <w:r w:rsidDel="00AE264D">
          <w:rPr>
            <w:noProof/>
          </w:rPr>
          <w:tab/>
        </w:r>
        <w:r w:rsidR="005F21BF" w:rsidDel="00AE264D">
          <w:rPr>
            <w:noProof/>
          </w:rPr>
          <w:delText>106</w:delText>
        </w:r>
      </w:del>
    </w:p>
    <w:p w14:paraId="338B4B91" w14:textId="77777777" w:rsidR="00153956" w:rsidDel="00AE264D" w:rsidRDefault="00153956">
      <w:pPr>
        <w:pStyle w:val="TOC3"/>
        <w:tabs>
          <w:tab w:val="right" w:leader="dot" w:pos="9350"/>
        </w:tabs>
        <w:rPr>
          <w:del w:id="742" w:author="Gerard" w:date="2015-08-07T21:36:00Z"/>
          <w:rFonts w:asciiTheme="minorHAnsi" w:eastAsiaTheme="minorEastAsia" w:hAnsiTheme="minorHAnsi" w:cstheme="minorBidi"/>
          <w:noProof/>
          <w:lang w:eastAsia="ja-JP"/>
        </w:rPr>
      </w:pPr>
      <w:del w:id="743" w:author="Gerard" w:date="2015-08-07T21:36:00Z">
        <w:r w:rsidDel="00AE264D">
          <w:rPr>
            <w:noProof/>
          </w:rPr>
          <w:delText>6.3.5. Discretization of the Contact Stiffness</w:delText>
        </w:r>
        <w:r w:rsidDel="00AE264D">
          <w:rPr>
            <w:noProof/>
          </w:rPr>
          <w:tab/>
        </w:r>
        <w:r w:rsidR="005F21BF" w:rsidDel="00AE264D">
          <w:rPr>
            <w:noProof/>
          </w:rPr>
          <w:delText>107</w:delText>
        </w:r>
      </w:del>
    </w:p>
    <w:p w14:paraId="01DEBE2A" w14:textId="77777777" w:rsidR="00153956" w:rsidDel="00AE264D" w:rsidRDefault="00153956">
      <w:pPr>
        <w:pStyle w:val="TOC3"/>
        <w:tabs>
          <w:tab w:val="right" w:leader="dot" w:pos="9350"/>
        </w:tabs>
        <w:rPr>
          <w:del w:id="744" w:author="Gerard" w:date="2015-08-07T21:36:00Z"/>
          <w:rFonts w:asciiTheme="minorHAnsi" w:eastAsiaTheme="minorEastAsia" w:hAnsiTheme="minorHAnsi" w:cstheme="minorBidi"/>
          <w:noProof/>
          <w:lang w:eastAsia="ja-JP"/>
        </w:rPr>
      </w:pPr>
      <w:del w:id="745" w:author="Gerard" w:date="2015-08-07T21:36:00Z">
        <w:r w:rsidDel="00AE264D">
          <w:rPr>
            <w:noProof/>
          </w:rPr>
          <w:delText>6.3.6. Augmented Lagrangian Method</w:delText>
        </w:r>
        <w:r w:rsidDel="00AE264D">
          <w:rPr>
            <w:noProof/>
          </w:rPr>
          <w:tab/>
        </w:r>
        <w:r w:rsidR="005F21BF" w:rsidDel="00AE264D">
          <w:rPr>
            <w:noProof/>
          </w:rPr>
          <w:delText>108</w:delText>
        </w:r>
      </w:del>
    </w:p>
    <w:p w14:paraId="5932057B" w14:textId="77777777" w:rsidR="00153956" w:rsidDel="00AE264D" w:rsidRDefault="00153956">
      <w:pPr>
        <w:pStyle w:val="TOC3"/>
        <w:tabs>
          <w:tab w:val="right" w:leader="dot" w:pos="9350"/>
        </w:tabs>
        <w:rPr>
          <w:del w:id="746" w:author="Gerard" w:date="2015-08-07T21:36:00Z"/>
          <w:rFonts w:asciiTheme="minorHAnsi" w:eastAsiaTheme="minorEastAsia" w:hAnsiTheme="minorHAnsi" w:cstheme="minorBidi"/>
          <w:noProof/>
          <w:lang w:eastAsia="ja-JP"/>
        </w:rPr>
      </w:pPr>
      <w:del w:id="747" w:author="Gerard" w:date="2015-08-07T21:36:00Z">
        <w:r w:rsidDel="00AE264D">
          <w:rPr>
            <w:noProof/>
          </w:rPr>
          <w:delText>6.3.7. Automatic Penalty Calculation</w:delText>
        </w:r>
        <w:r w:rsidDel="00AE264D">
          <w:rPr>
            <w:noProof/>
          </w:rPr>
          <w:tab/>
        </w:r>
        <w:r w:rsidR="005F21BF" w:rsidDel="00AE264D">
          <w:rPr>
            <w:noProof/>
          </w:rPr>
          <w:delText>109</w:delText>
        </w:r>
      </w:del>
    </w:p>
    <w:p w14:paraId="6F0930AD" w14:textId="77777777" w:rsidR="00153956" w:rsidDel="00AE264D" w:rsidRDefault="00153956">
      <w:pPr>
        <w:pStyle w:val="TOC3"/>
        <w:tabs>
          <w:tab w:val="right" w:leader="dot" w:pos="9350"/>
        </w:tabs>
        <w:rPr>
          <w:del w:id="748" w:author="Gerard" w:date="2015-08-07T21:36:00Z"/>
          <w:rFonts w:asciiTheme="minorHAnsi" w:eastAsiaTheme="minorEastAsia" w:hAnsiTheme="minorHAnsi" w:cstheme="minorBidi"/>
          <w:noProof/>
          <w:lang w:eastAsia="ja-JP"/>
        </w:rPr>
      </w:pPr>
      <w:del w:id="749" w:author="Gerard" w:date="2015-08-07T21:36:00Z">
        <w:r w:rsidDel="00AE264D">
          <w:rPr>
            <w:noProof/>
          </w:rPr>
          <w:delText>6.3.8. Alternative Formulations</w:delText>
        </w:r>
        <w:r w:rsidDel="00AE264D">
          <w:rPr>
            <w:noProof/>
          </w:rPr>
          <w:tab/>
        </w:r>
        <w:r w:rsidR="005F21BF" w:rsidDel="00AE264D">
          <w:rPr>
            <w:noProof/>
          </w:rPr>
          <w:delText>109</w:delText>
        </w:r>
      </w:del>
    </w:p>
    <w:p w14:paraId="4E9D4A64" w14:textId="77777777" w:rsidR="00153956" w:rsidDel="00AE264D" w:rsidRDefault="00153956">
      <w:pPr>
        <w:pStyle w:val="TOC2"/>
        <w:tabs>
          <w:tab w:val="right" w:leader="dot" w:pos="9350"/>
        </w:tabs>
        <w:rPr>
          <w:del w:id="750" w:author="Gerard" w:date="2015-08-07T21:36:00Z"/>
          <w:rFonts w:asciiTheme="minorHAnsi" w:eastAsiaTheme="minorEastAsia" w:hAnsiTheme="minorHAnsi" w:cstheme="minorBidi"/>
          <w:noProof/>
          <w:lang w:eastAsia="ja-JP"/>
        </w:rPr>
      </w:pPr>
      <w:del w:id="751" w:author="Gerard" w:date="2015-08-07T21:36:00Z">
        <w:r w:rsidDel="00AE264D">
          <w:rPr>
            <w:noProof/>
          </w:rPr>
          <w:delText>6.4. Biphasic Contact</w:delText>
        </w:r>
        <w:r w:rsidDel="00AE264D">
          <w:rPr>
            <w:noProof/>
          </w:rPr>
          <w:tab/>
        </w:r>
        <w:r w:rsidR="005F21BF" w:rsidDel="00AE264D">
          <w:rPr>
            <w:noProof/>
          </w:rPr>
          <w:delText>111</w:delText>
        </w:r>
      </w:del>
    </w:p>
    <w:p w14:paraId="033BCDC0" w14:textId="77777777" w:rsidR="00153956" w:rsidDel="00AE264D" w:rsidRDefault="00153956">
      <w:pPr>
        <w:pStyle w:val="TOC3"/>
        <w:tabs>
          <w:tab w:val="right" w:leader="dot" w:pos="9350"/>
        </w:tabs>
        <w:rPr>
          <w:del w:id="752" w:author="Gerard" w:date="2015-08-07T21:36:00Z"/>
          <w:rFonts w:asciiTheme="minorHAnsi" w:eastAsiaTheme="minorEastAsia" w:hAnsiTheme="minorHAnsi" w:cstheme="minorBidi"/>
          <w:noProof/>
          <w:lang w:eastAsia="ja-JP"/>
        </w:rPr>
      </w:pPr>
      <w:del w:id="753" w:author="Gerard" w:date="2015-08-07T21:36:00Z">
        <w:r w:rsidDel="00AE264D">
          <w:rPr>
            <w:noProof/>
          </w:rPr>
          <w:delText>6.4.1. Contact Integral</w:delText>
        </w:r>
        <w:r w:rsidDel="00AE264D">
          <w:rPr>
            <w:noProof/>
          </w:rPr>
          <w:tab/>
        </w:r>
        <w:r w:rsidR="005F21BF" w:rsidDel="00AE264D">
          <w:rPr>
            <w:noProof/>
          </w:rPr>
          <w:delText>111</w:delText>
        </w:r>
      </w:del>
    </w:p>
    <w:p w14:paraId="2850F60D" w14:textId="77777777" w:rsidR="00153956" w:rsidDel="00AE264D" w:rsidRDefault="00153956">
      <w:pPr>
        <w:pStyle w:val="TOC3"/>
        <w:tabs>
          <w:tab w:val="right" w:leader="dot" w:pos="9350"/>
        </w:tabs>
        <w:rPr>
          <w:del w:id="754" w:author="Gerard" w:date="2015-08-07T21:36:00Z"/>
          <w:rFonts w:asciiTheme="minorHAnsi" w:eastAsiaTheme="minorEastAsia" w:hAnsiTheme="minorHAnsi" w:cstheme="minorBidi"/>
          <w:noProof/>
          <w:lang w:eastAsia="ja-JP"/>
        </w:rPr>
      </w:pPr>
      <w:del w:id="755" w:author="Gerard" w:date="2015-08-07T21:36:00Z">
        <w:r w:rsidDel="00AE264D">
          <w:rPr>
            <w:noProof/>
          </w:rPr>
          <w:delText>6.4.2. Gap Function</w:delText>
        </w:r>
        <w:r w:rsidDel="00AE264D">
          <w:rPr>
            <w:noProof/>
          </w:rPr>
          <w:tab/>
        </w:r>
        <w:r w:rsidR="005F21BF" w:rsidDel="00AE264D">
          <w:rPr>
            <w:noProof/>
          </w:rPr>
          <w:delText>111</w:delText>
        </w:r>
      </w:del>
    </w:p>
    <w:p w14:paraId="44FC0626" w14:textId="77777777" w:rsidR="00153956" w:rsidDel="00AE264D" w:rsidRDefault="00153956">
      <w:pPr>
        <w:pStyle w:val="TOC3"/>
        <w:tabs>
          <w:tab w:val="right" w:leader="dot" w:pos="9350"/>
        </w:tabs>
        <w:rPr>
          <w:del w:id="756" w:author="Gerard" w:date="2015-08-07T21:36:00Z"/>
          <w:rFonts w:asciiTheme="minorHAnsi" w:eastAsiaTheme="minorEastAsia" w:hAnsiTheme="minorHAnsi" w:cstheme="minorBidi"/>
          <w:noProof/>
          <w:lang w:eastAsia="ja-JP"/>
        </w:rPr>
      </w:pPr>
      <w:del w:id="757" w:author="Gerard" w:date="2015-08-07T21:36:00Z">
        <w:r w:rsidDel="00AE264D">
          <w:rPr>
            <w:noProof/>
          </w:rPr>
          <w:delText>6.4.3. Penalty Method</w:delText>
        </w:r>
        <w:r w:rsidDel="00AE264D">
          <w:rPr>
            <w:noProof/>
          </w:rPr>
          <w:tab/>
        </w:r>
        <w:r w:rsidR="005F21BF" w:rsidDel="00AE264D">
          <w:rPr>
            <w:noProof/>
          </w:rPr>
          <w:delText>112</w:delText>
        </w:r>
      </w:del>
    </w:p>
    <w:p w14:paraId="1384BDD8" w14:textId="77777777" w:rsidR="00153956" w:rsidDel="00AE264D" w:rsidRDefault="00153956">
      <w:pPr>
        <w:pStyle w:val="TOC3"/>
        <w:tabs>
          <w:tab w:val="right" w:leader="dot" w:pos="9350"/>
        </w:tabs>
        <w:rPr>
          <w:del w:id="758" w:author="Gerard" w:date="2015-08-07T21:36:00Z"/>
          <w:rFonts w:asciiTheme="minorHAnsi" w:eastAsiaTheme="minorEastAsia" w:hAnsiTheme="minorHAnsi" w:cstheme="minorBidi"/>
          <w:noProof/>
          <w:lang w:eastAsia="ja-JP"/>
        </w:rPr>
      </w:pPr>
      <w:del w:id="759" w:author="Gerard" w:date="2015-08-07T21:36:00Z">
        <w:r w:rsidDel="00AE264D">
          <w:rPr>
            <w:noProof/>
          </w:rPr>
          <w:delText>6.4.4. Discretization</w:delText>
        </w:r>
        <w:r w:rsidDel="00AE264D">
          <w:rPr>
            <w:noProof/>
          </w:rPr>
          <w:tab/>
        </w:r>
        <w:r w:rsidR="005F21BF" w:rsidDel="00AE264D">
          <w:rPr>
            <w:noProof/>
          </w:rPr>
          <w:delText>113</w:delText>
        </w:r>
      </w:del>
    </w:p>
    <w:p w14:paraId="6673B95E" w14:textId="77777777" w:rsidR="00153956" w:rsidDel="00AE264D" w:rsidRDefault="00153956">
      <w:pPr>
        <w:pStyle w:val="TOC2"/>
        <w:tabs>
          <w:tab w:val="right" w:leader="dot" w:pos="9350"/>
        </w:tabs>
        <w:rPr>
          <w:del w:id="760" w:author="Gerard" w:date="2015-08-07T21:36:00Z"/>
          <w:rFonts w:asciiTheme="minorHAnsi" w:eastAsiaTheme="minorEastAsia" w:hAnsiTheme="minorHAnsi" w:cstheme="minorBidi"/>
          <w:noProof/>
          <w:lang w:eastAsia="ja-JP"/>
        </w:rPr>
      </w:pPr>
      <w:del w:id="761" w:author="Gerard" w:date="2015-08-07T21:36:00Z">
        <w:r w:rsidDel="00AE264D">
          <w:rPr>
            <w:noProof/>
          </w:rPr>
          <w:delText>6.5. Biphasic-Solute Contact</w:delText>
        </w:r>
        <w:r w:rsidDel="00AE264D">
          <w:rPr>
            <w:noProof/>
          </w:rPr>
          <w:tab/>
        </w:r>
        <w:r w:rsidR="005F21BF" w:rsidDel="00AE264D">
          <w:rPr>
            <w:noProof/>
          </w:rPr>
          <w:delText>115</w:delText>
        </w:r>
      </w:del>
    </w:p>
    <w:p w14:paraId="009B4A4E" w14:textId="77777777" w:rsidR="00153956" w:rsidDel="00AE264D" w:rsidRDefault="00153956">
      <w:pPr>
        <w:pStyle w:val="TOC3"/>
        <w:tabs>
          <w:tab w:val="right" w:leader="dot" w:pos="9350"/>
        </w:tabs>
        <w:rPr>
          <w:del w:id="762" w:author="Gerard" w:date="2015-08-07T21:36:00Z"/>
          <w:rFonts w:asciiTheme="minorHAnsi" w:eastAsiaTheme="minorEastAsia" w:hAnsiTheme="minorHAnsi" w:cstheme="minorBidi"/>
          <w:noProof/>
          <w:lang w:eastAsia="ja-JP"/>
        </w:rPr>
      </w:pPr>
      <w:del w:id="763" w:author="Gerard" w:date="2015-08-07T21:36:00Z">
        <w:r w:rsidDel="00AE264D">
          <w:rPr>
            <w:noProof/>
          </w:rPr>
          <w:delText>6.5.1. Contact Integral</w:delText>
        </w:r>
        <w:r w:rsidDel="00AE264D">
          <w:rPr>
            <w:noProof/>
          </w:rPr>
          <w:tab/>
        </w:r>
        <w:r w:rsidR="005F21BF" w:rsidDel="00AE264D">
          <w:rPr>
            <w:noProof/>
          </w:rPr>
          <w:delText>115</w:delText>
        </w:r>
      </w:del>
    </w:p>
    <w:p w14:paraId="607E4F2D" w14:textId="77777777" w:rsidR="00153956" w:rsidDel="00AE264D" w:rsidRDefault="00153956">
      <w:pPr>
        <w:pStyle w:val="TOC3"/>
        <w:tabs>
          <w:tab w:val="right" w:leader="dot" w:pos="9350"/>
        </w:tabs>
        <w:rPr>
          <w:del w:id="764" w:author="Gerard" w:date="2015-08-07T21:36:00Z"/>
          <w:rFonts w:asciiTheme="minorHAnsi" w:eastAsiaTheme="minorEastAsia" w:hAnsiTheme="minorHAnsi" w:cstheme="minorBidi"/>
          <w:noProof/>
          <w:lang w:eastAsia="ja-JP"/>
        </w:rPr>
      </w:pPr>
      <w:del w:id="765" w:author="Gerard" w:date="2015-08-07T21:36:00Z">
        <w:r w:rsidDel="00AE264D">
          <w:rPr>
            <w:noProof/>
          </w:rPr>
          <w:delText>6.5.2. Gap Function</w:delText>
        </w:r>
        <w:r w:rsidDel="00AE264D">
          <w:rPr>
            <w:noProof/>
          </w:rPr>
          <w:tab/>
        </w:r>
        <w:r w:rsidR="005F21BF" w:rsidDel="00AE264D">
          <w:rPr>
            <w:noProof/>
          </w:rPr>
          <w:delText>116</w:delText>
        </w:r>
      </w:del>
    </w:p>
    <w:p w14:paraId="68B05E11" w14:textId="77777777" w:rsidR="00153956" w:rsidDel="00AE264D" w:rsidRDefault="00153956">
      <w:pPr>
        <w:pStyle w:val="TOC3"/>
        <w:tabs>
          <w:tab w:val="right" w:leader="dot" w:pos="9350"/>
        </w:tabs>
        <w:rPr>
          <w:del w:id="766" w:author="Gerard" w:date="2015-08-07T21:36:00Z"/>
          <w:rFonts w:asciiTheme="minorHAnsi" w:eastAsiaTheme="minorEastAsia" w:hAnsiTheme="minorHAnsi" w:cstheme="minorBidi"/>
          <w:noProof/>
          <w:lang w:eastAsia="ja-JP"/>
        </w:rPr>
      </w:pPr>
      <w:del w:id="767" w:author="Gerard" w:date="2015-08-07T21:36:00Z">
        <w:r w:rsidDel="00AE264D">
          <w:rPr>
            <w:noProof/>
          </w:rPr>
          <w:delText>6.5.3. Penalty Method</w:delText>
        </w:r>
        <w:r w:rsidDel="00AE264D">
          <w:rPr>
            <w:noProof/>
          </w:rPr>
          <w:tab/>
        </w:r>
        <w:r w:rsidR="005F21BF" w:rsidDel="00AE264D">
          <w:rPr>
            <w:noProof/>
          </w:rPr>
          <w:delText>116</w:delText>
        </w:r>
      </w:del>
    </w:p>
    <w:p w14:paraId="5115ACFC" w14:textId="77777777" w:rsidR="00153956" w:rsidDel="00AE264D" w:rsidRDefault="00153956">
      <w:pPr>
        <w:pStyle w:val="TOC3"/>
        <w:tabs>
          <w:tab w:val="right" w:leader="dot" w:pos="9350"/>
        </w:tabs>
        <w:rPr>
          <w:del w:id="768" w:author="Gerard" w:date="2015-08-07T21:36:00Z"/>
          <w:rFonts w:asciiTheme="minorHAnsi" w:eastAsiaTheme="minorEastAsia" w:hAnsiTheme="minorHAnsi" w:cstheme="minorBidi"/>
          <w:noProof/>
          <w:lang w:eastAsia="ja-JP"/>
        </w:rPr>
      </w:pPr>
      <w:del w:id="769" w:author="Gerard" w:date="2015-08-07T21:36:00Z">
        <w:r w:rsidDel="00AE264D">
          <w:rPr>
            <w:noProof/>
          </w:rPr>
          <w:delText>6.5.4. Discretization</w:delText>
        </w:r>
        <w:r w:rsidDel="00AE264D">
          <w:rPr>
            <w:noProof/>
          </w:rPr>
          <w:tab/>
        </w:r>
        <w:r w:rsidR="005F21BF" w:rsidDel="00AE264D">
          <w:rPr>
            <w:noProof/>
          </w:rPr>
          <w:delText>118</w:delText>
        </w:r>
      </w:del>
    </w:p>
    <w:p w14:paraId="479A0E39" w14:textId="77777777" w:rsidR="00153956" w:rsidDel="00AE264D" w:rsidRDefault="00153956">
      <w:pPr>
        <w:pStyle w:val="TOC2"/>
        <w:tabs>
          <w:tab w:val="right" w:leader="dot" w:pos="9350"/>
        </w:tabs>
        <w:rPr>
          <w:del w:id="770" w:author="Gerard" w:date="2015-08-07T21:36:00Z"/>
          <w:rFonts w:asciiTheme="minorHAnsi" w:eastAsiaTheme="minorEastAsia" w:hAnsiTheme="minorHAnsi" w:cstheme="minorBidi"/>
          <w:noProof/>
          <w:lang w:eastAsia="ja-JP"/>
        </w:rPr>
      </w:pPr>
      <w:del w:id="771" w:author="Gerard" w:date="2015-08-07T21:36:00Z">
        <w:r w:rsidDel="00AE264D">
          <w:rPr>
            <w:noProof/>
          </w:rPr>
          <w:delText>6.6. Tied Contact</w:delText>
        </w:r>
        <w:r w:rsidDel="00AE264D">
          <w:rPr>
            <w:noProof/>
          </w:rPr>
          <w:tab/>
        </w:r>
        <w:r w:rsidR="005F21BF" w:rsidDel="00AE264D">
          <w:rPr>
            <w:noProof/>
          </w:rPr>
          <w:delText>122</w:delText>
        </w:r>
      </w:del>
    </w:p>
    <w:p w14:paraId="7C206FE7" w14:textId="77777777" w:rsidR="00153956" w:rsidDel="00AE264D" w:rsidRDefault="00153956">
      <w:pPr>
        <w:pStyle w:val="TOC3"/>
        <w:tabs>
          <w:tab w:val="right" w:leader="dot" w:pos="9350"/>
        </w:tabs>
        <w:rPr>
          <w:del w:id="772" w:author="Gerard" w:date="2015-08-07T21:36:00Z"/>
          <w:rFonts w:asciiTheme="minorHAnsi" w:eastAsiaTheme="minorEastAsia" w:hAnsiTheme="minorHAnsi" w:cstheme="minorBidi"/>
          <w:noProof/>
          <w:lang w:eastAsia="ja-JP"/>
        </w:rPr>
      </w:pPr>
      <w:del w:id="773" w:author="Gerard" w:date="2015-08-07T21:36:00Z">
        <w:r w:rsidDel="00AE264D">
          <w:rPr>
            <w:noProof/>
          </w:rPr>
          <w:delText>6.6.1. Gap Function</w:delText>
        </w:r>
        <w:r w:rsidDel="00AE264D">
          <w:rPr>
            <w:noProof/>
          </w:rPr>
          <w:tab/>
        </w:r>
        <w:r w:rsidR="005F21BF" w:rsidDel="00AE264D">
          <w:rPr>
            <w:noProof/>
          </w:rPr>
          <w:delText>122</w:delText>
        </w:r>
      </w:del>
    </w:p>
    <w:p w14:paraId="0371F0E6" w14:textId="77777777" w:rsidR="00153956" w:rsidDel="00AE264D" w:rsidRDefault="00153956">
      <w:pPr>
        <w:pStyle w:val="TOC3"/>
        <w:tabs>
          <w:tab w:val="right" w:leader="dot" w:pos="9350"/>
        </w:tabs>
        <w:rPr>
          <w:del w:id="774" w:author="Gerard" w:date="2015-08-07T21:36:00Z"/>
          <w:rFonts w:asciiTheme="minorHAnsi" w:eastAsiaTheme="minorEastAsia" w:hAnsiTheme="minorHAnsi" w:cstheme="minorBidi"/>
          <w:noProof/>
          <w:lang w:eastAsia="ja-JP"/>
        </w:rPr>
      </w:pPr>
      <w:del w:id="775" w:author="Gerard" w:date="2015-08-07T21:36:00Z">
        <w:r w:rsidDel="00AE264D">
          <w:rPr>
            <w:noProof/>
          </w:rPr>
          <w:delText>6.6.2. Tied Contact Integral</w:delText>
        </w:r>
        <w:r w:rsidDel="00AE264D">
          <w:rPr>
            <w:noProof/>
          </w:rPr>
          <w:tab/>
        </w:r>
        <w:r w:rsidR="005F21BF" w:rsidDel="00AE264D">
          <w:rPr>
            <w:noProof/>
          </w:rPr>
          <w:delText>122</w:delText>
        </w:r>
      </w:del>
    </w:p>
    <w:p w14:paraId="45336452" w14:textId="77777777" w:rsidR="00153956" w:rsidDel="00AE264D" w:rsidRDefault="00153956">
      <w:pPr>
        <w:pStyle w:val="TOC3"/>
        <w:tabs>
          <w:tab w:val="right" w:leader="dot" w:pos="9350"/>
        </w:tabs>
        <w:rPr>
          <w:del w:id="776" w:author="Gerard" w:date="2015-08-07T21:36:00Z"/>
          <w:rFonts w:asciiTheme="minorHAnsi" w:eastAsiaTheme="minorEastAsia" w:hAnsiTheme="minorHAnsi" w:cstheme="minorBidi"/>
          <w:noProof/>
          <w:lang w:eastAsia="ja-JP"/>
        </w:rPr>
      </w:pPr>
      <w:del w:id="777" w:author="Gerard" w:date="2015-08-07T21:36:00Z">
        <w:r w:rsidDel="00AE264D">
          <w:rPr>
            <w:noProof/>
          </w:rPr>
          <w:delText>6.6.3. Linearization of the Contact Integral</w:delText>
        </w:r>
        <w:r w:rsidDel="00AE264D">
          <w:rPr>
            <w:noProof/>
          </w:rPr>
          <w:tab/>
        </w:r>
        <w:r w:rsidR="005F21BF" w:rsidDel="00AE264D">
          <w:rPr>
            <w:noProof/>
          </w:rPr>
          <w:delText>123</w:delText>
        </w:r>
      </w:del>
    </w:p>
    <w:p w14:paraId="5F9C838A" w14:textId="77777777" w:rsidR="00153956" w:rsidDel="00AE264D" w:rsidRDefault="00153956">
      <w:pPr>
        <w:pStyle w:val="TOC3"/>
        <w:tabs>
          <w:tab w:val="right" w:leader="dot" w:pos="9350"/>
        </w:tabs>
        <w:rPr>
          <w:del w:id="778" w:author="Gerard" w:date="2015-08-07T21:36:00Z"/>
          <w:rFonts w:asciiTheme="minorHAnsi" w:eastAsiaTheme="minorEastAsia" w:hAnsiTheme="minorHAnsi" w:cstheme="minorBidi"/>
          <w:noProof/>
          <w:lang w:eastAsia="ja-JP"/>
        </w:rPr>
      </w:pPr>
      <w:del w:id="779" w:author="Gerard" w:date="2015-08-07T21:36:00Z">
        <w:r w:rsidDel="00AE264D">
          <w:rPr>
            <w:noProof/>
          </w:rPr>
          <w:delText>6.6.4. Discretization</w:delText>
        </w:r>
        <w:r w:rsidDel="00AE264D">
          <w:rPr>
            <w:noProof/>
          </w:rPr>
          <w:tab/>
        </w:r>
        <w:r w:rsidR="005F21BF" w:rsidDel="00AE264D">
          <w:rPr>
            <w:noProof/>
          </w:rPr>
          <w:delText>123</w:delText>
        </w:r>
      </w:del>
    </w:p>
    <w:p w14:paraId="126F389A" w14:textId="77777777" w:rsidR="00153956" w:rsidDel="00AE264D" w:rsidRDefault="00153956">
      <w:pPr>
        <w:pStyle w:val="TOC1"/>
        <w:rPr>
          <w:del w:id="780" w:author="Gerard" w:date="2015-08-07T21:36:00Z"/>
          <w:rFonts w:asciiTheme="minorHAnsi" w:eastAsiaTheme="minorEastAsia" w:hAnsiTheme="minorHAnsi" w:cstheme="minorBidi"/>
          <w:b w:val="0"/>
          <w:lang w:eastAsia="ja-JP"/>
        </w:rPr>
      </w:pPr>
      <w:del w:id="781" w:author="Gerard" w:date="2015-08-07T21:36:00Z">
        <w:r w:rsidDel="00AE264D">
          <w:delText>Chapter 7. Dynamics</w:delText>
        </w:r>
        <w:r w:rsidDel="00AE264D">
          <w:tab/>
        </w:r>
        <w:r w:rsidR="005F21BF" w:rsidDel="00AE264D">
          <w:delText>125</w:delText>
        </w:r>
      </w:del>
    </w:p>
    <w:p w14:paraId="4FDB1BE6" w14:textId="77777777" w:rsidR="00153956" w:rsidDel="00AE264D" w:rsidRDefault="00153956">
      <w:pPr>
        <w:pStyle w:val="TOC1"/>
        <w:rPr>
          <w:del w:id="782" w:author="Gerard" w:date="2015-08-07T21:36:00Z"/>
          <w:rFonts w:asciiTheme="minorHAnsi" w:eastAsiaTheme="minorEastAsia" w:hAnsiTheme="minorHAnsi" w:cstheme="minorBidi"/>
          <w:b w:val="0"/>
          <w:lang w:eastAsia="ja-JP"/>
        </w:rPr>
      </w:pPr>
      <w:del w:id="783" w:author="Gerard" w:date="2015-08-07T21:36:00Z">
        <w:r w:rsidDel="00AE264D">
          <w:delText>References</w:delText>
        </w:r>
        <w:r w:rsidDel="00AE264D">
          <w:tab/>
        </w:r>
        <w:r w:rsidR="005F21BF" w:rsidDel="00AE264D">
          <w:delText>126</w:delText>
        </w:r>
      </w:del>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784" w:name="_Toc302111973"/>
      <w:r>
        <w:lastRenderedPageBreak/>
        <w:t>Introduction</w:t>
      </w:r>
      <w:bookmarkEnd w:id="784"/>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785" w:name="_Toc302111974"/>
      <w:r>
        <w:t>Overview of FEBio</w:t>
      </w:r>
      <w:bookmarkEnd w:id="785"/>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23486D">
        <w:fldChar w:fldCharType="begin"/>
      </w:r>
      <w:r w:rsidR="0023486D">
        <w:instrText xml:space="preserve"> HYPERLINK "http://help.mrl.sci.utah.edu/help/index.jsp" </w:instrText>
      </w:r>
      <w:ins w:id="786" w:author="Gerard" w:date="2015-08-25T08:12:00Z"/>
      <w:r w:rsidR="0023486D">
        <w:fldChar w:fldCharType="separate"/>
      </w:r>
      <w:r w:rsidR="00E52B44" w:rsidRPr="00E52B44">
        <w:rPr>
          <w:rStyle w:val="Hyperlink"/>
        </w:rPr>
        <w:t>User’s Manual</w:t>
      </w:r>
      <w:r w:rsidR="0023486D">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787" w:name="_Toc302111975"/>
      <w:r>
        <w:t>About this document</w:t>
      </w:r>
      <w:bookmarkEnd w:id="787"/>
    </w:p>
    <w:p w14:paraId="67A82022" w14:textId="66BF971A" w:rsidR="008C7882" w:rsidRDefault="008C7882" w:rsidP="008C7882">
      <w:r>
        <w:t xml:space="preserve">This document is a part of a set of three manuals that accompany FEBio: the </w:t>
      </w:r>
      <w:r w:rsidR="0023486D">
        <w:fldChar w:fldCharType="begin"/>
      </w:r>
      <w:r w:rsidR="0023486D">
        <w:instrText xml:space="preserve"> HYPERLINK "http://help.mrl.sci.utah.edu/help/index.jsp" </w:instrText>
      </w:r>
      <w:ins w:id="788" w:author="Gerard" w:date="2015-08-25T08:12:00Z"/>
      <w:r w:rsidR="0023486D">
        <w:fldChar w:fldCharType="separate"/>
      </w:r>
      <w:r w:rsidRPr="001D3771">
        <w:rPr>
          <w:rStyle w:val="Hyperlink"/>
          <w:i/>
        </w:rPr>
        <w:t>User’s Manual</w:t>
      </w:r>
      <w:r w:rsidRPr="001D3771">
        <w:rPr>
          <w:rStyle w:val="Hyperlink"/>
        </w:rPr>
        <w:t>,</w:t>
      </w:r>
      <w:r w:rsidR="0023486D">
        <w:rPr>
          <w:rStyle w:val="Hyperlink"/>
        </w:rPr>
        <w:fldChar w:fldCharType="end"/>
      </w:r>
      <w:r>
        <w:t xml:space="preserve"> describing how to use FEBio, the </w:t>
      </w:r>
      <w:r w:rsidR="0023486D">
        <w:fldChar w:fldCharType="begin"/>
      </w:r>
      <w:r w:rsidR="0023486D">
        <w:instrText xml:space="preserve"> HYPERLINK "http://febiodoc.sci.utah.edu/doxygen/" </w:instrText>
      </w:r>
      <w:ins w:id="789" w:author="Gerard" w:date="2015-08-25T08:12:00Z"/>
      <w:r w:rsidR="0023486D">
        <w:fldChar w:fldCharType="separate"/>
      </w:r>
      <w:r w:rsidRPr="002F5EDE">
        <w:rPr>
          <w:rStyle w:val="Hyperlink"/>
        </w:rPr>
        <w:t>online</w:t>
      </w:r>
      <w:r w:rsidR="0023486D">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9F25FF">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9F25FF">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9F25FF">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9F25FF">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9F25FF">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790" w:name="_Ref300825912"/>
      <w:bookmarkStart w:id="791" w:name="_Toc302111976"/>
      <w:r>
        <w:lastRenderedPageBreak/>
        <w:t>Continuum Mechanics</w:t>
      </w:r>
      <w:bookmarkEnd w:id="790"/>
      <w:bookmarkEnd w:id="791"/>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792" w:author="Gerard" w:date="2015-08-25T08:12:00Z"/>
      <w:r w:rsidR="0023486D">
        <w:fldChar w:fldCharType="separate"/>
      </w:r>
      <w:r w:rsidR="00214E15">
        <w:rPr>
          <w:noProof/>
        </w:rPr>
        <w:t>1</w:t>
      </w:r>
      <w:r w:rsidR="0023486D">
        <w:rPr>
          <w:noProof/>
        </w:rPr>
        <w:fldChar w:fldCharType="end"/>
      </w:r>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793" w:name="_Toc302111977"/>
      <w:r>
        <w:t>Vectors and Tensors</w:t>
      </w:r>
      <w:bookmarkEnd w:id="793"/>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19.35pt" o:ole="">
            <v:imagedata r:id="rId11" o:title=""/>
          </v:shape>
          <o:OLEObject Type="Embed" ProgID="Equation.DSMT4" ShapeID="_x0000_i1025" DrawAspect="Content" ObjectID="_1375860104" r:id="rId1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65pt;height:56.65pt" o:ole="">
            <v:imagedata r:id="rId13" o:title=""/>
          </v:shape>
          <o:OLEObject Type="Embed" ProgID="Equation.DSMT4" ShapeID="_x0000_i1026" DrawAspect="Content" ObjectID="_1375860105" r:id="rId1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fldSimple w:instr=" SEQ MTEqn \r \h \* MERGEFORMAT "/>
      <w:fldSimple w:instr=" SEQ MTSec \r 2 \h \* MERGEFORMAT "/>
      <w:r w:rsidR="009B7404">
        <w:fldChar w:fldCharType="end"/>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9F25FF">
          <w:rPr>
            <w:noProof/>
          </w:rPr>
          <w:instrText>2</w:instrText>
        </w:r>
      </w:fldSimple>
      <w:r w:rsidR="009B7404">
        <w:instrText>.</w:instrText>
      </w:r>
      <w:fldSimple w:instr=" SEQ MTEqn \c \* Arabic \* MERGEFORMAT ">
        <w:r w:rsidR="009F25FF">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r w:rsidR="0023486D">
        <w:fldChar w:fldCharType="begin"/>
      </w:r>
      <w:r w:rsidR="0023486D">
        <w:instrText xml:space="preserve"> HYPERLINK \l "_ENREF_2" \o "Lai, 2010 #68" </w:instrText>
      </w:r>
      <w:ins w:id="794" w:author="Gerard" w:date="2015-08-25T08:12:00Z"/>
      <w:r w:rsidR="0023486D">
        <w:fldChar w:fldCharType="separate"/>
      </w:r>
      <w:r w:rsidR="00214E15">
        <w:rPr>
          <w:noProof/>
        </w:rPr>
        <w:t>2</w:t>
      </w:r>
      <w:r w:rsidR="0023486D">
        <w:rPr>
          <w:noProof/>
        </w:rPr>
        <w:fldChar w:fldCharType="end"/>
      </w:r>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pt;height:19.35pt" o:ole="">
            <v:imagedata r:id="rId15" o:title=""/>
          </v:shape>
          <o:OLEObject Type="Embed" ProgID="Equation.DSMT4" ShapeID="_x0000_i1027" DrawAspect="Content" ObjectID="_1375860106" r:id="rId16"/>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9F25FF">
          <w:rPr>
            <w:noProof/>
          </w:rPr>
          <w:instrText>2</w:instrText>
        </w:r>
      </w:fldSimple>
      <w:r w:rsidR="009B7404">
        <w:instrText>.</w:instrText>
      </w:r>
      <w:fldSimple w:instr=" SEQ MTEqn \c \* Arabic \* MERGEFORMAT ">
        <w:r w:rsidR="009F25FF">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35pt;height:56.65pt" o:ole="">
            <v:imagedata r:id="rId17" o:title=""/>
          </v:shape>
          <o:OLEObject Type="Embed" ProgID="Equation.DSMT4" ShapeID="_x0000_i1028" DrawAspect="Content" ObjectID="_1375860107" r:id="rId18"/>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9F25FF">
          <w:rPr>
            <w:noProof/>
          </w:rPr>
          <w:instrText>2</w:instrText>
        </w:r>
      </w:fldSimple>
      <w:r w:rsidR="009B7404">
        <w:instrText>.</w:instrText>
      </w:r>
      <w:fldSimple w:instr=" SEQ MTEqn \c \* Arabic \* MERGEFORMAT ">
        <w:r w:rsidR="009F25FF">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pt;height:22pt" o:ole="">
            <v:imagedata r:id="rId19" o:title=""/>
          </v:shape>
          <o:OLEObject Type="Embed" ProgID="Equation.DSMT4" ShapeID="_x0000_i1029" DrawAspect="Content" ObjectID="_1375860108" r:id="rId20"/>
        </w:object>
      </w:r>
      <w:r>
        <w:t>.</w:t>
      </w:r>
      <w:r>
        <w:tab/>
      </w:r>
      <w:r w:rsidR="009B7404">
        <w:fldChar w:fldCharType="begin"/>
      </w:r>
      <w:r w:rsidR="009B7404">
        <w:instrText xml:space="preserve"> MACROBUTTON MTPlaceRef \* MERGEFORMAT </w:instrText>
      </w:r>
      <w:fldSimple w:instr=" SEQ MTEqn \h \* MERGEFORMAT "/>
      <w:bookmarkStart w:id="795" w:name="ZEqnNum548927"/>
      <w:r w:rsidR="009B7404">
        <w:instrText>(</w:instrText>
      </w:r>
      <w:fldSimple w:instr=" SEQ MTSec \c \* Arabic \* MERGEFORMAT ">
        <w:r w:rsidR="009F25FF">
          <w:rPr>
            <w:noProof/>
          </w:rPr>
          <w:instrText>2</w:instrText>
        </w:r>
      </w:fldSimple>
      <w:r w:rsidR="009B7404">
        <w:instrText>.</w:instrText>
      </w:r>
      <w:fldSimple w:instr=" SEQ MTEqn \c \* Arabic \* MERGEFORMAT ">
        <w:r w:rsidR="009F25FF">
          <w:rPr>
            <w:noProof/>
          </w:rPr>
          <w:instrText>4</w:instrText>
        </w:r>
      </w:fldSimple>
      <w:r w:rsidR="009B7404">
        <w:instrText>)</w:instrText>
      </w:r>
      <w:bookmarkEnd w:id="795"/>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9F25FF">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pt;height:10.65pt" o:ole="">
            <v:imagedata r:id="rId21" o:title=""/>
          </v:shape>
          <o:OLEObject Type="Embed" ProgID="Equation.DSMT4" ShapeID="_x0000_i1030" DrawAspect="Content" ObjectID="_1375860109" r:id="rId2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2.65pt;height:19.35pt" o:ole="">
            <v:imagedata r:id="rId23" o:title=""/>
          </v:shape>
          <o:OLEObject Type="Embed" ProgID="Equation.DSMT4" ShapeID="_x0000_i1031" DrawAspect="Content" ObjectID="_1375860110" r:id="rId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65pt;height:19.35pt" o:ole="">
            <v:imagedata r:id="rId25" o:title=""/>
          </v:shape>
          <o:OLEObject Type="Embed" ProgID="Equation.DSMT4" ShapeID="_x0000_i1032" DrawAspect="Content" ObjectID="_1375860111" r:id="rId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65pt;height:19.35pt" o:ole="">
            <v:imagedata r:id="rId27" o:title=""/>
          </v:shape>
          <o:OLEObject Type="Embed" ProgID="Equation.DSMT4" ShapeID="_x0000_i1033" DrawAspect="Content" ObjectID="_1375860112" r:id="rId2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pt;height:67.35pt" o:ole="">
            <v:imagedata r:id="rId29" o:title=""/>
          </v:shape>
          <o:OLEObject Type="Embed" ProgID="Equation.DSMT4" ShapeID="_x0000_i1034" DrawAspect="Content" ObjectID="_1375860113" r:id="rId3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35pt" o:ole="">
            <v:imagedata r:id="rId31" o:title=""/>
          </v:shape>
          <o:OLEObject Type="Embed" ProgID="Equation.DSMT4" ShapeID="_x0000_i1035" DrawAspect="Content" ObjectID="_1375860114" r:id="rId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pt;height:15.35pt" o:ole="">
            <v:imagedata r:id="rId33" o:title=""/>
          </v:shape>
          <o:OLEObject Type="Embed" ProgID="Equation.DSMT4" ShapeID="_x0000_i1036" DrawAspect="Content" ObjectID="_1375860115" r:id="rId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4.65pt;height:14.65pt" o:ole="">
            <v:imagedata r:id="rId35" o:title=""/>
          </v:shape>
          <o:OLEObject Type="Embed" ProgID="Equation.DSMT4" ShapeID="_x0000_i1037" DrawAspect="Content" ObjectID="_1375860116" r:id="rId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35pt;height:31.35pt" o:ole="">
            <v:imagedata r:id="rId37" o:title=""/>
          </v:shape>
          <o:OLEObject Type="Embed" ProgID="Equation.DSMT4" ShapeID="_x0000_i1038" DrawAspect="Content" ObjectID="_1375860117" r:id="rId38"/>
        </w:object>
      </w:r>
      <w:r w:rsidR="00AB0BD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35pt;height:17.35pt" o:ole="">
            <v:imagedata r:id="rId39" o:title=""/>
          </v:shape>
          <o:OLEObject Type="Embed" ProgID="Equation.DSMT4" ShapeID="_x0000_i1039" DrawAspect="Content" ObjectID="_1375860118" r:id="rId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35pt;height:14.65pt" o:ole="">
            <v:imagedata r:id="rId41" o:title=""/>
          </v:shape>
          <o:OLEObject Type="Embed" ProgID="Equation.DSMT4" ShapeID="_x0000_i1040" DrawAspect="Content" ObjectID="_1375860119" r:id="rId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65pt;height:14.65pt" o:ole="">
            <v:imagedata r:id="rId43" o:title=""/>
          </v:shape>
          <o:OLEObject Type="Embed" ProgID="Equation.DSMT4" ShapeID="_x0000_i1041" DrawAspect="Content" ObjectID="_1375860120" r:id="rId44"/>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65pt;height:56.65pt" o:ole="">
            <v:imagedata r:id="rId45" o:title=""/>
          </v:shape>
          <o:OLEObject Type="Embed" ProgID="Equation.DSMT4" ShapeID="_x0000_i1042" DrawAspect="Content" ObjectID="_1375860121" r:id="rId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35pt;height:17.35pt" o:ole="">
            <v:imagedata r:id="rId47" o:title=""/>
          </v:shape>
          <o:OLEObject Type="Embed" ProgID="Equation.DSMT4" ShapeID="_x0000_i1043" DrawAspect="Content" ObjectID="_1375860122" r:id="rId4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35pt;height:109.35pt" o:ole="">
            <v:imagedata r:id="rId49" o:title=""/>
          </v:shape>
          <o:OLEObject Type="Embed" ProgID="Equation.DSMT4" ShapeID="_x0000_i1044" DrawAspect="Content" ObjectID="_1375860123" r:id="rId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35pt;height:14.65pt" o:ole="">
            <v:imagedata r:id="rId51" o:title=""/>
          </v:shape>
          <o:OLEObject Type="Embed" ProgID="Equation.DSMT4" ShapeID="_x0000_i1045" DrawAspect="Content" ObjectID="_1375860124" r:id="rId52"/>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35pt;height:19.35pt" o:ole="">
            <v:imagedata r:id="rId53" o:title=""/>
          </v:shape>
          <o:OLEObject Type="Embed" ProgID="Equation.DSMT4" ShapeID="_x0000_i1046" DrawAspect="Content" ObjectID="_1375860125" r:id="rId54"/>
        </w:object>
      </w:r>
      <w:r>
        <w:t xml:space="preserve">, whose components are 1 for an even permutation of </w:t>
      </w:r>
      <w:r w:rsidR="00905817" w:rsidRPr="00905817">
        <w:rPr>
          <w:position w:val="-14"/>
        </w:rPr>
        <w:object w:dxaOrig="720" w:dyaOrig="400" w14:anchorId="3E2749AB">
          <v:shape id="_x0000_i1047" type="#_x0000_t75" style="width:36.65pt;height:20pt" o:ole="">
            <v:imagedata r:id="rId55" o:title=""/>
          </v:shape>
          <o:OLEObject Type="Embed" ProgID="Equation.DSMT4" ShapeID="_x0000_i1047" DrawAspect="Content" ObjectID="_1375860126" r:id="rId56"/>
        </w:object>
      </w:r>
      <w:r>
        <w:t xml:space="preserve">, -1 for an odd permutation of </w:t>
      </w:r>
      <w:r w:rsidR="00905817" w:rsidRPr="00905817">
        <w:rPr>
          <w:position w:val="-14"/>
        </w:rPr>
        <w:object w:dxaOrig="720" w:dyaOrig="400" w14:anchorId="5E5074D5">
          <v:shape id="_x0000_i1048" type="#_x0000_t75" style="width:36.65pt;height:20pt" o:ole="">
            <v:imagedata r:id="rId57" o:title=""/>
          </v:shape>
          <o:OLEObject Type="Embed" ProgID="Equation.DSMT4" ShapeID="_x0000_i1048" DrawAspect="Content" ObjectID="_1375860127" r:id="rId58"/>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4pt;height:20pt" o:ole="">
            <v:imagedata r:id="rId59" o:title=""/>
          </v:shape>
          <o:OLEObject Type="Embed" ProgID="Equation.DSMT4" ShapeID="_x0000_i1049" DrawAspect="Content" ObjectID="_1375860128" r:id="rId6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65pt;height:14.65pt" o:ole="">
            <v:imagedata r:id="rId61" o:title=""/>
          </v:shape>
          <o:OLEObject Type="Embed" ProgID="Equation.DSMT4" ShapeID="_x0000_i1050" DrawAspect="Content" ObjectID="_1375860129" r:id="rId62"/>
        </w:object>
      </w:r>
      <w:r>
        <w:t xml:space="preserve"> which, in linear elasticity theory, relates the small strain tensor </w:t>
      </w:r>
      <w:r w:rsidR="00905817" w:rsidRPr="00905817">
        <w:rPr>
          <w:position w:val="-6"/>
        </w:rPr>
        <w:object w:dxaOrig="180" w:dyaOrig="220" w14:anchorId="6AA9E7BD">
          <v:shape id="_x0000_i1051" type="#_x0000_t75" style="width:9.35pt;height:10.65pt" o:ole="">
            <v:imagedata r:id="rId63" o:title=""/>
          </v:shape>
          <o:OLEObject Type="Embed" ProgID="Equation.DSMT4" ShapeID="_x0000_i1051" DrawAspect="Content" ObjectID="_1375860130" r:id="rId64"/>
        </w:object>
      </w:r>
      <w:r w:rsidR="00EE0E0E">
        <w:t xml:space="preserve"> </w:t>
      </w:r>
      <w:r>
        <w:t xml:space="preserve">and the Cauchy stress tensor </w:t>
      </w:r>
      <w:r w:rsidR="00905817" w:rsidRPr="00905817">
        <w:rPr>
          <w:position w:val="-6"/>
        </w:rPr>
        <w:object w:dxaOrig="859" w:dyaOrig="279" w14:anchorId="5B0B3447">
          <v:shape id="_x0000_i1052" type="#_x0000_t75" style="width:42.65pt;height:14.65pt" o:ole="">
            <v:imagedata r:id="rId65" o:title=""/>
          </v:shape>
          <o:OLEObject Type="Embed" ProgID="Equation.DSMT4" ShapeID="_x0000_i1052" DrawAspect="Content" ObjectID="_1375860131" r:id="rId66"/>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65pt;height:12.65pt" o:ole="">
            <v:imagedata r:id="rId67" o:title=""/>
          </v:shape>
          <o:OLEObject Type="Embed" ProgID="Equation.DSMT4" ShapeID="_x0000_i1053" DrawAspect="Content" ObjectID="_1375860132" r:id="rId68"/>
        </w:object>
      </w:r>
      <w:r w:rsidR="00512516">
        <w:t xml:space="preserve"> and </w:t>
      </w:r>
      <w:r w:rsidR="00905817" w:rsidRPr="00905817">
        <w:rPr>
          <w:position w:val="-4"/>
        </w:rPr>
        <w:object w:dxaOrig="240" w:dyaOrig="260" w14:anchorId="1BD5FEB4">
          <v:shape id="_x0000_i1054" type="#_x0000_t75" style="width:12pt;height:12.65pt" o:ole="">
            <v:imagedata r:id="rId69" o:title=""/>
          </v:shape>
          <o:OLEObject Type="Embed" ProgID="Equation.DSMT4" ShapeID="_x0000_i1054" DrawAspect="Content" ObjectID="_1375860133" r:id="rId7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65pt;height:12.65pt" o:ole="">
            <v:imagedata r:id="rId71" o:title=""/>
          </v:shape>
          <o:OLEObject Type="Embed" ProgID="Equation.DSMT4" ShapeID="_x0000_i1055" DrawAspect="Content" ObjectID="_1375860134" r:id="rId72"/>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65pt;height:20pt" o:ole="">
            <v:imagedata r:id="rId73" o:title=""/>
          </v:shape>
          <o:OLEObject Type="Embed" ProgID="Equation.DSMT4" ShapeID="_x0000_i1056" DrawAspect="Content" ObjectID="_1375860135" r:id="rId74"/>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35pt;height:20pt" o:ole="">
            <v:imagedata r:id="rId75" o:title=""/>
          </v:shape>
          <o:OLEObject Type="Embed" ProgID="Equation.DSMT4" ShapeID="_x0000_i1057" DrawAspect="Content" ObjectID="_1375860136" r:id="rId7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35pt;height:22pt" o:ole="">
            <v:imagedata r:id="rId77" o:title=""/>
          </v:shape>
          <o:OLEObject Type="Embed" ProgID="Equation.DSMT4" ShapeID="_x0000_i1058" DrawAspect="Content" ObjectID="_1375860137" r:id="rId78"/>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35pt;height:31.35pt" o:ole="">
            <v:imagedata r:id="rId79" o:title=""/>
          </v:shape>
          <o:OLEObject Type="Embed" ProgID="Equation.DSMT4" ShapeID="_x0000_i1059" DrawAspect="Content" ObjectID="_1375860138" r:id="rId8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65pt;height:14.65pt" o:ole="">
            <v:imagedata r:id="rId81" o:title=""/>
          </v:shape>
          <o:OLEObject Type="Embed" ProgID="Equation.DSMT4" ShapeID="_x0000_i1060" DrawAspect="Content" ObjectID="_1375860139" r:id="rId82"/>
        </w:object>
      </w:r>
      <w:r w:rsidR="00D17EAC">
        <w:t xml:space="preserve">, </w:t>
      </w:r>
      <w:r w:rsidR="00905817" w:rsidRPr="00905817">
        <w:rPr>
          <w:position w:val="-10"/>
        </w:rPr>
        <w:object w:dxaOrig="260" w:dyaOrig="320" w14:anchorId="727864F1">
          <v:shape id="_x0000_i1061" type="#_x0000_t75" style="width:12.65pt;height:15.35pt" o:ole="">
            <v:imagedata r:id="rId83" o:title=""/>
          </v:shape>
          <o:OLEObject Type="Embed" ProgID="Equation.DSMT4" ShapeID="_x0000_i1061" DrawAspect="Content" ObjectID="_1375860140" r:id="rId84"/>
        </w:object>
      </w:r>
      <w:r w:rsidR="00D17EAC">
        <w:t xml:space="preserve">, </w:t>
      </w:r>
      <w:r w:rsidR="00905817" w:rsidRPr="00905817">
        <w:rPr>
          <w:position w:val="-6"/>
        </w:rPr>
        <w:object w:dxaOrig="260" w:dyaOrig="320" w14:anchorId="7B4B6DFA">
          <v:shape id="_x0000_i1062" type="#_x0000_t75" style="width:12.65pt;height:15.35pt" o:ole="">
            <v:imagedata r:id="rId85" o:title=""/>
          </v:shape>
          <o:OLEObject Type="Embed" ProgID="Equation.DSMT4" ShapeID="_x0000_i1062" DrawAspect="Content" ObjectID="_1375860141" r:id="rId86"/>
        </w:object>
      </w:r>
      <w:r w:rsidR="00D17EAC">
        <w:t xml:space="preserve"> and </w:t>
      </w:r>
      <w:r w:rsidR="00905817" w:rsidRPr="00905817">
        <w:rPr>
          <w:position w:val="-10"/>
        </w:rPr>
        <w:object w:dxaOrig="260" w:dyaOrig="360" w14:anchorId="7E1D89DC">
          <v:shape id="_x0000_i1063" type="#_x0000_t75" style="width:12.65pt;height:19.35pt" o:ole="">
            <v:imagedata r:id="rId87" o:title=""/>
          </v:shape>
          <o:OLEObject Type="Embed" ProgID="Equation.DSMT4" ShapeID="_x0000_i1063" DrawAspect="Content" ObjectID="_1375860142" r:id="rId88"/>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65pt;height:22pt" o:ole="">
            <v:imagedata r:id="rId89" o:title=""/>
          </v:shape>
          <o:OLEObject Type="Embed" ProgID="Equation.DSMT4" ShapeID="_x0000_i1064" DrawAspect="Content" ObjectID="_1375860143" r:id="rId9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65pt;height:22pt" o:ole="">
            <v:imagedata r:id="rId91" o:title=""/>
          </v:shape>
          <o:OLEObject Type="Embed" ProgID="Equation.DSMT4" ShapeID="_x0000_i1065" DrawAspect="Content" ObjectID="_1375860144" r:id="rId92"/>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2pt;height:24.65pt" o:ole="">
            <v:imagedata r:id="rId93" o:title=""/>
          </v:shape>
          <o:OLEObject Type="Embed" ProgID="Equation.DSMT4" ShapeID="_x0000_i1066" DrawAspect="Content" ObjectID="_1375860145" r:id="rId94"/>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65pt;height:31.35pt" o:ole="">
            <v:imagedata r:id="rId95" o:title=""/>
          </v:shape>
          <o:OLEObject Type="Embed" ProgID="Equation.DSMT4" ShapeID="_x0000_i1067" DrawAspect="Content" ObjectID="_1375860146" r:id="rId9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35pt;height:36.65pt" o:ole="">
            <v:imagedata r:id="rId97" o:title=""/>
          </v:shape>
          <o:OLEObject Type="Embed" ProgID="Equation.DSMT4" ShapeID="_x0000_i1068" DrawAspect="Content" ObjectID="_1375860147" r:id="rId9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25</w:instrText>
        </w:r>
      </w:fldSimple>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35pt;height:15.35pt" o:ole="">
            <v:imagedata r:id="rId99" o:title=""/>
          </v:shape>
          <o:OLEObject Type="Embed" ProgID="Equation.DSMT4" ShapeID="_x0000_i1069" DrawAspect="Content" ObjectID="_1375860148" r:id="rId100"/>
        </w:object>
      </w:r>
      <w:r>
        <w:t xml:space="preserve"> and </w:t>
      </w:r>
      <w:r w:rsidR="00905817" w:rsidRPr="00905817">
        <w:rPr>
          <w:position w:val="-6"/>
        </w:rPr>
        <w:object w:dxaOrig="960" w:dyaOrig="340" w14:anchorId="386CDD3D">
          <v:shape id="_x0000_i1070" type="#_x0000_t75" style="width:47.35pt;height:17.35pt" o:ole="">
            <v:imagedata r:id="rId101" o:title=""/>
          </v:shape>
          <o:OLEObject Type="Embed" ProgID="Equation.DSMT4" ShapeID="_x0000_i1070" DrawAspect="Content" ObjectID="_1375860149" r:id="rId102"/>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4pt;height:40pt" o:ole="">
            <v:imagedata r:id="rId103" o:title=""/>
          </v:shape>
          <o:OLEObject Type="Embed" ProgID="Equation.DSMT4" ShapeID="_x0000_i1071" DrawAspect="Content" ObjectID="_1375860150" r:id="rId10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26</w:instrText>
        </w:r>
      </w:fldSimple>
      <w:r>
        <w:instrText>)</w:instrText>
      </w:r>
      <w:r>
        <w:fldChar w:fldCharType="end"/>
      </w:r>
    </w:p>
    <w:p w14:paraId="5A8E1374" w14:textId="77777777" w:rsidR="008C7882" w:rsidRDefault="008C7882" w:rsidP="008C7882">
      <w:pPr>
        <w:pStyle w:val="Heading2"/>
      </w:pPr>
      <w:bookmarkStart w:id="796" w:name="_Ref176056702"/>
      <w:bookmarkStart w:id="797" w:name="_Toc302111978"/>
      <w:r>
        <w:t>The Directional Derivative</w:t>
      </w:r>
      <w:bookmarkEnd w:id="796"/>
      <w:bookmarkEnd w:id="797"/>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r w:rsidR="0023486D">
        <w:fldChar w:fldCharType="begin"/>
      </w:r>
      <w:r w:rsidR="0023486D">
        <w:instrText xml:space="preserve"> HYPERLINK \l "_ENREF_1" \o "Bonet, 1997 #21" </w:instrText>
      </w:r>
      <w:ins w:id="798" w:author="Gerard" w:date="2015-08-25T08:12:00Z"/>
      <w:r w:rsidR="0023486D">
        <w:fldChar w:fldCharType="separate"/>
      </w:r>
      <w:r w:rsidR="00214E15">
        <w:rPr>
          <w:noProof/>
        </w:rPr>
        <w:t>1</w:t>
      </w:r>
      <w:r w:rsidR="0023486D">
        <w:rPr>
          <w:noProof/>
        </w:rPr>
        <w:fldChar w:fldCharType="end"/>
      </w:r>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35pt;height:20pt" o:ole="">
            <v:imagedata r:id="rId105" o:title=""/>
          </v:shape>
          <o:OLEObject Type="Embed" ProgID="Equation.DSMT4" ShapeID="_x0000_i1072" DrawAspect="Content" ObjectID="_1375860151" r:id="rId106"/>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07" o:title=""/>
          </v:shape>
          <o:OLEObject Type="Embed" ProgID="Equation.DSMT4" ShapeID="_x0000_i1073" DrawAspect="Content" ObjectID="_1375860152" r:id="rId1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35pt;height:20pt" o:ole="">
            <v:imagedata r:id="rId109" o:title=""/>
          </v:shape>
          <o:OLEObject Type="Embed" ProgID="Equation.DSMT4" ShapeID="_x0000_i1074" DrawAspect="Content" ObjectID="_1375860153" r:id="rId110"/>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35pt;height:14.65pt" o:ole="">
            <v:imagedata r:id="rId111" o:title=""/>
          </v:shape>
          <o:OLEObject Type="Embed" ProgID="Equation.DSMT4" ShapeID="_x0000_i1075" DrawAspect="Content" ObjectID="_1375860154" r:id="rId112"/>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35pt" o:ole="">
            <v:imagedata r:id="rId113" o:title=""/>
          </v:shape>
          <o:OLEObject Type="Embed" ProgID="Equation.DSMT4" ShapeID="_x0000_i1076" DrawAspect="Content" ObjectID="_1375860155" r:id="rId11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pt;height:14.65pt" o:ole="">
            <v:imagedata r:id="rId115" o:title=""/>
          </v:shape>
          <o:OLEObject Type="Embed" ProgID="Equation.DSMT4" ShapeID="_x0000_i1077" DrawAspect="Content" ObjectID="_1375860156" r:id="rId11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2pt;height:20pt" o:ole="">
            <v:imagedata r:id="rId117" o:title=""/>
          </v:shape>
          <o:OLEObject Type="Embed" ProgID="Equation.DSMT4" ShapeID="_x0000_i1078" DrawAspect="Content" ObjectID="_1375860157" r:id="rId11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65pt;height:19.35pt" o:ole="">
            <v:imagedata r:id="rId119" o:title=""/>
          </v:shape>
          <o:OLEObject Type="Embed" ProgID="Equation.DSMT4" ShapeID="_x0000_i1079" DrawAspect="Content" ObjectID="_1375860158" r:id="rId120"/>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35pt;height:20pt" o:ole="">
            <v:imagedata r:id="rId121" o:title=""/>
          </v:shape>
          <o:OLEObject Type="Embed" ProgID="Equation.DSMT4" ShapeID="_x0000_i1080" DrawAspect="Content" ObjectID="_1375860159" r:id="rId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pt;height:19.35pt" o:ole="">
            <v:imagedata r:id="rId123" o:title=""/>
          </v:shape>
          <o:OLEObject Type="Embed" ProgID="Equation.DSMT4" ShapeID="_x0000_i1081" DrawAspect="Content" ObjectID="_1375860160" r:id="rId124"/>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65pt;height:20pt" o:ole="">
            <v:imagedata r:id="rId125" o:title=""/>
          </v:shape>
          <o:OLEObject Type="Embed" ProgID="Equation.DSMT4" ShapeID="_x0000_i1082" DrawAspect="Content" ObjectID="_1375860161" r:id="rId1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35pt;height:22pt" o:ole="">
            <v:imagedata r:id="rId127" o:title=""/>
          </v:shape>
          <o:OLEObject Type="Embed" ProgID="Equation.DSMT4" ShapeID="_x0000_i1083" DrawAspect="Content" ObjectID="_1375860162" r:id="rId128"/>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35pt;height:22pt" o:ole="">
            <v:imagedata r:id="rId129" o:title=""/>
          </v:shape>
          <o:OLEObject Type="Embed" ProgID="Equation.DSMT4" ShapeID="_x0000_i1084" DrawAspect="Content" ObjectID="_1375860163" r:id="rId13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799" w:name="_Toc302111979"/>
      <w:r>
        <w:lastRenderedPageBreak/>
        <w:t>Deformation, Strain and Stress</w:t>
      </w:r>
      <w:bookmarkEnd w:id="799"/>
    </w:p>
    <w:p w14:paraId="3C92EB3A" w14:textId="77777777" w:rsidR="008C7882" w:rsidRDefault="008C7882" w:rsidP="008C7882">
      <w:pPr>
        <w:pStyle w:val="Heading3"/>
      </w:pPr>
      <w:bookmarkStart w:id="800" w:name="_Toc302111980"/>
      <w:r>
        <w:t>The deformation gradient tensor</w:t>
      </w:r>
      <w:bookmarkEnd w:id="800"/>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65pt;height:12.65pt" o:ole="">
            <v:imagedata r:id="rId131" o:title=""/>
          </v:shape>
          <o:OLEObject Type="Embed" ProgID="Equation.DSMT4" ShapeID="_x0000_i1085" DrawAspect="Content" ObjectID="_1375860164" r:id="rId132"/>
        </w:object>
      </w:r>
      <w:r>
        <w:t xml:space="preserve">, which is a mapping from </w:t>
      </w:r>
      <w:r w:rsidR="00905817" w:rsidRPr="00905817">
        <w:rPr>
          <w:position w:val="-4"/>
        </w:rPr>
        <w:object w:dxaOrig="320" w:dyaOrig="300" w14:anchorId="0638962F">
          <v:shape id="_x0000_i1086" type="#_x0000_t75" style="width:15.35pt;height:14.65pt" o:ole="">
            <v:imagedata r:id="rId133" o:title=""/>
          </v:shape>
          <o:OLEObject Type="Embed" ProgID="Equation.DSMT4" ShapeID="_x0000_i1086" DrawAspect="Content" ObjectID="_1375860165" r:id="rId134"/>
        </w:object>
      </w:r>
      <w:r>
        <w:t>to</w:t>
      </w:r>
      <w:r w:rsidR="00905817" w:rsidRPr="00905817">
        <w:rPr>
          <w:position w:val="-4"/>
        </w:rPr>
        <w:object w:dxaOrig="320" w:dyaOrig="300" w14:anchorId="4E8723AE">
          <v:shape id="_x0000_i1087" type="#_x0000_t75" style="width:15.35pt;height:14.65pt" o:ole="">
            <v:imagedata r:id="rId135" o:title=""/>
          </v:shape>
          <o:OLEObject Type="Embed" ProgID="Equation.DSMT4" ShapeID="_x0000_i1087" DrawAspect="Content" ObjectID="_1375860166" r:id="rId136"/>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35pt;height:20pt" o:ole="">
            <v:imagedata r:id="rId137" o:title=""/>
          </v:shape>
          <o:OLEObject Type="Embed" ProgID="Equation.DSMT4" ShapeID="_x0000_i1088" DrawAspect="Content" ObjectID="_1375860167" r:id="rId1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fldSimple w:instr=" STYLEREF 1 \s ">
        <w:r w:rsidR="009F25FF">
          <w:rPr>
            <w:noProof/>
          </w:rPr>
          <w:t>2</w:t>
        </w:r>
      </w:fldSimple>
      <w:r w:rsidR="00AB0524">
        <w:noBreakHyphen/>
      </w:r>
      <w:fldSimple w:instr=" SEQ Figure \* ARABIC \s 1 ">
        <w:r w:rsidR="009F25FF">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35pt;height:20pt" o:ole="">
            <v:imagedata r:id="rId140" o:title=""/>
          </v:shape>
          <o:OLEObject Type="Embed" ProgID="Equation.DSMT4" ShapeID="_x0000_i1089" DrawAspect="Content" ObjectID="_1375860168" r:id="rId1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pt;height:31.35pt" o:ole="">
            <v:imagedata r:id="rId142" o:title=""/>
          </v:shape>
          <o:OLEObject Type="Embed" ProgID="Equation.DSMT4" ShapeID="_x0000_i1090" DrawAspect="Content" ObjectID="_1375860169" r:id="rId14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35pt;height:14.65pt" o:ole="">
            <v:imagedata r:id="rId144" o:title=""/>
          </v:shape>
          <o:OLEObject Type="Embed" ProgID="Equation.DSMT4" ShapeID="_x0000_i1091" DrawAspect="Content" ObjectID="_1375860170" r:id="rId145"/>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65pt;height:14.65pt" o:ole="">
            <v:imagedata r:id="rId146" o:title=""/>
          </v:shape>
          <o:OLEObject Type="Embed" ProgID="Equation.DSMT4" ShapeID="_x0000_i1092" DrawAspect="Content" ObjectID="_1375860171" r:id="rId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35pt;height:14.65pt" o:ole="">
            <v:imagedata r:id="rId148" o:title=""/>
          </v:shape>
          <o:OLEObject Type="Embed" ProgID="Equation.DSMT4" ShapeID="_x0000_i1093" DrawAspect="Content" ObjectID="_1375860172" r:id="rId149"/>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65pt;height:19.35pt" o:ole="">
            <v:imagedata r:id="rId150" o:title=""/>
          </v:shape>
          <o:OLEObject Type="Embed" ProgID="Equation.DSMT4" ShapeID="_x0000_i1094" DrawAspect="Content" ObjectID="_1375860173" r:id="rId1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65pt;height:19.35pt" o:ole="">
            <v:imagedata r:id="rId152" o:title=""/>
          </v:shape>
          <o:OLEObject Type="Embed" ProgID="Equation.DSMT4" ShapeID="_x0000_i1095" DrawAspect="Content" ObjectID="_1375860174" r:id="rId153"/>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pt;height:12.65pt" o:ole="">
            <v:imagedata r:id="rId154" o:title=""/>
          </v:shape>
          <o:OLEObject Type="Embed" ProgID="Equation.DSMT4" ShapeID="_x0000_i1096" DrawAspect="Content" ObjectID="_1375860175" r:id="rId155"/>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65pt;height:14.65pt" o:ole="">
            <v:imagedata r:id="rId156" o:title=""/>
          </v:shape>
          <o:OLEObject Type="Embed" ProgID="Equation.DSMT4" ShapeID="_x0000_i1097" DrawAspect="Content" ObjectID="_1375860176" r:id="rId157"/>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65pt;height:14.65pt" o:ole="">
            <v:imagedata r:id="rId158" o:title=""/>
          </v:shape>
          <o:OLEObject Type="Embed" ProgID="Equation.DSMT4" ShapeID="_x0000_i1098" DrawAspect="Content" ObjectID="_1375860177" r:id="rId159"/>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65pt;height:15.35pt" o:ole="">
            <v:imagedata r:id="rId160" o:title=""/>
          </v:shape>
          <o:OLEObject Type="Embed" ProgID="Equation.DSMT4" ShapeID="_x0000_i1099" DrawAspect="Content" ObjectID="_1375860178" r:id="rId1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65pt;height:14.65pt" o:ole="">
            <v:imagedata r:id="rId162" o:title=""/>
          </v:shape>
          <o:OLEObject Type="Embed" ProgID="Equation.DSMT4" ShapeID="_x0000_i1100" DrawAspect="Content" ObjectID="_1375860179" r:id="rId163"/>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pt;height:15.35pt" o:ole="">
            <v:imagedata r:id="rId164" o:title=""/>
          </v:shape>
          <o:OLEObject Type="Embed" ProgID="Equation.DSMT4" ShapeID="_x0000_i1101" DrawAspect="Content" ObjectID="_1375860180" r:id="rId165"/>
        </w:object>
      </w:r>
      <w:r>
        <w:t>.</w:t>
      </w:r>
      <w:r>
        <w:tab/>
      </w:r>
      <w:r>
        <w:fldChar w:fldCharType="begin"/>
      </w:r>
      <w:r>
        <w:instrText xml:space="preserve"> MACROBUTTON MTPlaceRef \* MERGEFORMAT </w:instrText>
      </w:r>
      <w:fldSimple w:instr=" SEQ MTEqn \h \* MERGEFORMAT "/>
      <w:bookmarkStart w:id="801" w:name="ZEqnNum821413"/>
      <w:r>
        <w:instrText>(</w:instrText>
      </w:r>
      <w:fldSimple w:instr=" SEQ MTSec \c \* Arabic \* MERGEFORMAT ">
        <w:r w:rsidR="009F25FF">
          <w:rPr>
            <w:noProof/>
          </w:rPr>
          <w:instrText>2</w:instrText>
        </w:r>
      </w:fldSimple>
      <w:r>
        <w:instrText>.</w:instrText>
      </w:r>
      <w:fldSimple w:instr=" SEQ MTEqn \c \* Arabic \* MERGEFORMAT ">
        <w:r w:rsidR="009F25FF">
          <w:rPr>
            <w:noProof/>
          </w:rPr>
          <w:instrText>39</w:instrText>
        </w:r>
      </w:fldSimple>
      <w:r>
        <w:instrText>)</w:instrText>
      </w:r>
      <w:bookmarkEnd w:id="801"/>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65pt;height:14.65pt" o:ole="">
            <v:imagedata r:id="rId166" o:title=""/>
          </v:shape>
          <o:OLEObject Type="Embed" ProgID="Equation.DSMT4" ShapeID="_x0000_i1102" DrawAspect="Content" ObjectID="_1375860181" r:id="rId167"/>
        </w:object>
      </w:r>
      <w:r>
        <w:rPr>
          <w:b/>
        </w:rPr>
        <w:t xml:space="preserve"> </w:t>
      </w:r>
      <w:r w:rsidR="00B3790A">
        <w:rPr>
          <w:b/>
        </w:rPr>
        <w:t xml:space="preserve">(or </w:t>
      </w:r>
      <w:r w:rsidR="00905817" w:rsidRPr="00905817">
        <w:rPr>
          <w:b/>
          <w:position w:val="-6"/>
        </w:rPr>
        <w:object w:dxaOrig="260" w:dyaOrig="279" w14:anchorId="33652249">
          <v:shape id="_x0000_i1103" type="#_x0000_t75" style="width:12.65pt;height:14.65pt" o:ole="">
            <v:imagedata r:id="rId168" o:title=""/>
          </v:shape>
          <o:OLEObject Type="Embed" ProgID="Equation.DSMT4" ShapeID="_x0000_i1103" DrawAspect="Content" ObjectID="_1375860182" r:id="rId16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5pt;height:14.65pt" o:ole="">
            <v:imagedata r:id="rId170" o:title=""/>
          </v:shape>
          <o:OLEObject Type="Embed" ProgID="Equation.DSMT4" ShapeID="_x0000_i1104" DrawAspect="Content" ObjectID="_1375860183" r:id="rId1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65pt;height:14.65pt" o:ole="">
            <v:imagedata r:id="rId172" o:title=""/>
          </v:shape>
          <o:OLEObject Type="Embed" ProgID="Equation.DSMT4" ShapeID="_x0000_i1105" DrawAspect="Content" ObjectID="_1375860184" r:id="rId173"/>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65pt;height:14.65pt" o:ole="">
            <v:imagedata r:id="rId174" o:title=""/>
          </v:shape>
          <o:OLEObject Type="Embed" ProgID="Equation.DSMT4" ShapeID="_x0000_i1106" DrawAspect="Content" ObjectID="_1375860185" r:id="rId17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65pt;height:12.65pt" o:ole="">
            <v:imagedata r:id="rId176" o:title=""/>
          </v:shape>
          <o:OLEObject Type="Embed" ProgID="Equation.DSMT4" ShapeID="_x0000_i1107" DrawAspect="Content" ObjectID="_1375860186" r:id="rId17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802" w:name="_Toc302111981"/>
      <w:r>
        <w:t>Strain</w:t>
      </w:r>
      <w:bookmarkEnd w:id="802"/>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pt;height:15.35pt" o:ole="">
            <v:imagedata r:id="rId178" o:title=""/>
          </v:shape>
          <o:OLEObject Type="Embed" ProgID="Equation.DSMT4" ShapeID="_x0000_i1108" DrawAspect="Content" ObjectID="_1375860187" r:id="rId1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pt;height:15.35pt" o:ole="">
            <v:imagedata r:id="rId180" o:title=""/>
          </v:shape>
          <o:OLEObject Type="Embed" ProgID="Equation.DSMT4" ShapeID="_x0000_i1109" DrawAspect="Content" ObjectID="_1375860188" r:id="rId1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9F25FF">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2pt;height:37.35pt" o:ole="">
            <v:imagedata r:id="rId182" o:title=""/>
          </v:shape>
          <o:OLEObject Type="Embed" ProgID="Equation.DSMT4" ShapeID="_x0000_i1110" DrawAspect="Content" ObjectID="_1375860189" r:id="rId18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9.35pt;height:12.65pt" o:ole="">
            <v:imagedata r:id="rId184" o:title=""/>
          </v:shape>
          <o:OLEObject Type="Embed" ProgID="Equation.DSMT4" ShapeID="_x0000_i1111" DrawAspect="Content" ObjectID="_1375860190" r:id="rId185"/>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35pt;height:31.35pt" o:ole="">
            <v:imagedata r:id="rId186" o:title=""/>
          </v:shape>
          <o:OLEObject Type="Embed" ProgID="Equation.DSMT4" ShapeID="_x0000_i1112" DrawAspect="Content" ObjectID="_1375860191" r:id="rId1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70pt;height:31.35pt" o:ole="">
            <v:imagedata r:id="rId188" o:title=""/>
          </v:shape>
          <o:OLEObject Type="Embed" ProgID="Equation.DSMT4" ShapeID="_x0000_i1113" DrawAspect="Content" ObjectID="_1375860192" r:id="rId1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100pt;height:42pt" o:ole="">
            <v:imagedata r:id="rId190" o:title=""/>
          </v:shape>
          <o:OLEObject Type="Embed" ProgID="Equation.DSMT4" ShapeID="_x0000_i1114" DrawAspect="Content" ObjectID="_1375860193" r:id="rId1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pt;height:20pt" o:ole="">
            <v:imagedata r:id="rId192" o:title=""/>
          </v:shape>
          <o:OLEObject Type="Embed" ProgID="Equation.DSMT4" ShapeID="_x0000_i1115" DrawAspect="Content" ObjectID="_1375860194" r:id="rId1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803" w:name="_Toc302111982"/>
      <w:r>
        <w:t>Stress</w:t>
      </w:r>
      <w:bookmarkEnd w:id="803"/>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35pt;height:12.65pt" o:ole="">
            <v:imagedata r:id="rId194" o:title=""/>
          </v:shape>
          <o:OLEObject Type="Embed" ProgID="Equation.DSMT4" ShapeID="_x0000_i1116" DrawAspect="Content" ObjectID="_1375860195" r:id="rId1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pt;height:10.65pt" o:ole="">
            <v:imagedata r:id="rId196" o:title=""/>
          </v:shape>
          <o:OLEObject Type="Embed" ProgID="Equation.DSMT4" ShapeID="_x0000_i1117" DrawAspect="Content" ObjectID="_1375860196" r:id="rId19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pt;height:19.35pt" o:ole="">
            <v:imagedata r:id="rId198" o:title=""/>
          </v:shape>
          <o:OLEObject Type="Embed" ProgID="Equation.DSMT4" ShapeID="_x0000_i1118" DrawAspect="Content" ObjectID="_1375860197" r:id="rId19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23486D">
        <w:fldChar w:fldCharType="begin"/>
      </w:r>
      <w:r w:rsidR="0023486D">
        <w:instrText xml:space="preserve"> HYPERLINK \l "_ENREF_3" \o "Spencer, 1984 #22" </w:instrText>
      </w:r>
      <w:ins w:id="804" w:author="Gerard" w:date="2015-08-25T08:12:00Z"/>
      <w:r w:rsidR="0023486D">
        <w:fldChar w:fldCharType="separate"/>
      </w:r>
      <w:r w:rsidR="00214E15">
        <w:rPr>
          <w:noProof/>
        </w:rPr>
        <w:t>3</w:t>
      </w:r>
      <w:r w:rsidR="0023486D">
        <w:rPr>
          <w:noProof/>
        </w:rPr>
        <w:fldChar w:fldCharType="end"/>
      </w:r>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65pt" o:ole="">
            <v:imagedata r:id="rId200" o:title=""/>
          </v:shape>
          <o:OLEObject Type="Embed" ProgID="Equation.DSMT4" ShapeID="_x0000_i1119" DrawAspect="Content" ObjectID="_1375860198" r:id="rId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pt;height:15.35pt" o:ole="">
            <v:imagedata r:id="rId202" o:title=""/>
          </v:shape>
          <o:OLEObject Type="Embed" ProgID="Equation.DSMT4" ShapeID="_x0000_i1120" DrawAspect="Content" ObjectID="_1375860199" r:id="rId2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35pt;height:15.35pt" o:ole="">
            <v:imagedata r:id="rId204" o:title=""/>
          </v:shape>
          <o:OLEObject Type="Embed" ProgID="Equation.DSMT4" ShapeID="_x0000_i1121" DrawAspect="Content" ObjectID="_1375860200" r:id="rId2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5pt;height:31.35pt" o:ole="">
            <v:imagedata r:id="rId206" o:title=""/>
          </v:shape>
          <o:OLEObject Type="Embed" ProgID="Equation.DSMT4" ShapeID="_x0000_i1122" DrawAspect="Content" ObjectID="_1375860201" r:id="rId207"/>
        </w:object>
      </w:r>
      <w:r>
        <w:t>.</w:t>
      </w:r>
      <w:r>
        <w:tab/>
      </w:r>
      <w:r>
        <w:fldChar w:fldCharType="begin"/>
      </w:r>
      <w:r>
        <w:instrText xml:space="preserve"> MACROBUTTON MTPlaceRef \* MERGEFORMAT </w:instrText>
      </w:r>
      <w:fldSimple w:instr=" SEQ MTEqn \h \* MERGEFORMAT "/>
      <w:bookmarkStart w:id="805" w:name="ZEqnNum356111"/>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52</w:instrText>
        </w:r>
      </w:fldSimple>
      <w:r>
        <w:instrText>)</w:instrText>
      </w:r>
      <w:bookmarkEnd w:id="805"/>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pt;height:14.65pt" o:ole="">
            <v:imagedata r:id="rId208" o:title=""/>
          </v:shape>
          <o:OLEObject Type="Embed" ProgID="Equation.DSMT4" ShapeID="_x0000_i1123" DrawAspect="Content" ObjectID="_1375860202" r:id="rId209"/>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pt;height:15.35pt" o:ole="">
            <v:imagedata r:id="rId210" o:title=""/>
          </v:shape>
          <o:OLEObject Type="Embed" ProgID="Equation.DSMT4" ShapeID="_x0000_i1124" DrawAspect="Content" ObjectID="_1375860203" r:id="rId211"/>
        </w:object>
      </w:r>
      <w:r w:rsidR="00AC192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35pt;height:31.35pt" o:ole="">
            <v:imagedata r:id="rId212" o:title=""/>
          </v:shape>
          <o:OLEObject Type="Embed" ProgID="Equation.DSMT4" ShapeID="_x0000_i1125" DrawAspect="Content" ObjectID="_1375860204" r:id="rId213"/>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65pt" o:ole="">
            <v:imagedata r:id="rId214" o:title=""/>
          </v:shape>
          <o:OLEObject Type="Embed" ProgID="Equation.DSMT4" ShapeID="_x0000_i1126" DrawAspect="Content" ObjectID="_1375860205" r:id="rId215"/>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pt;height:14.65pt" o:ole="">
            <v:imagedata r:id="rId216" o:title=""/>
          </v:shape>
          <o:OLEObject Type="Embed" ProgID="Equation.DSMT4" ShapeID="_x0000_i1127" DrawAspect="Content" ObjectID="_1375860206" r:id="rId217"/>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65pt;height:20pt" o:ole="">
            <v:imagedata r:id="rId218" o:title=""/>
          </v:shape>
          <o:OLEObject Type="Embed" ProgID="Equation.DSMT4" ShapeID="_x0000_i1128" DrawAspect="Content" ObjectID="_1375860207" r:id="rId219"/>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65pt;height:20pt" o:ole="">
            <v:imagedata r:id="rId220" o:title=""/>
          </v:shape>
          <o:OLEObject Type="Embed" ProgID="Equation.DSMT4" ShapeID="_x0000_i1129" DrawAspect="Content" ObjectID="_1375860208" r:id="rId2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65pt;height:14.65pt" o:ole="">
            <v:imagedata r:id="rId222" o:title=""/>
          </v:shape>
          <o:OLEObject Type="Embed" ProgID="Equation.DSMT4" ShapeID="_x0000_i1130" DrawAspect="Content" ObjectID="_1375860209" r:id="rId223"/>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35pt;height:36.65pt" o:ole="">
            <v:imagedata r:id="rId224" o:title=""/>
          </v:shape>
          <o:OLEObject Type="Embed" ProgID="Equation.DSMT4" ShapeID="_x0000_i1131" DrawAspect="Content" ObjectID="_1375860210" r:id="rId2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65pt;height:12.65pt" o:ole="">
            <v:imagedata r:id="rId226" o:title=""/>
          </v:shape>
          <o:OLEObject Type="Embed" ProgID="Equation.DSMT4" ShapeID="_x0000_i1132" DrawAspect="Content" ObjectID="_1375860211" r:id="rId22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65pt;height:31.35pt" o:ole="">
            <v:imagedata r:id="rId228" o:title=""/>
          </v:shape>
          <o:OLEObject Type="Embed" ProgID="Equation.DSMT4" ShapeID="_x0000_i1133" DrawAspect="Content" ObjectID="_1375860212" r:id="rId2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56</w:instrText>
        </w:r>
      </w:fldSimple>
      <w:r>
        <w:instrText>)</w:instrText>
      </w:r>
      <w:r>
        <w:fldChar w:fldCharType="end"/>
      </w:r>
    </w:p>
    <w:p w14:paraId="6FBBE95F" w14:textId="77777777" w:rsidR="008C7882" w:rsidRDefault="008C7882" w:rsidP="008C7882">
      <w:pPr>
        <w:pStyle w:val="Heading2"/>
      </w:pPr>
      <w:bookmarkStart w:id="806" w:name="_Ref174423034"/>
      <w:bookmarkStart w:id="807" w:name="_Toc302111983"/>
      <w:r>
        <w:t>Hyperelasticity</w:t>
      </w:r>
      <w:bookmarkEnd w:id="806"/>
      <w:bookmarkEnd w:id="807"/>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2pt;height:37.35pt" o:ole="">
            <v:imagedata r:id="rId230" o:title=""/>
          </v:shape>
          <o:OLEObject Type="Embed" ProgID="Equation.DSMT4" ShapeID="_x0000_i1134" DrawAspect="Content" ObjectID="_1375860213" r:id="rId2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100pt;height:22pt" o:ole="">
            <v:imagedata r:id="rId232" o:title=""/>
          </v:shape>
          <o:OLEObject Type="Embed" ProgID="Equation.DSMT4" ShapeID="_x0000_i1135" DrawAspect="Content" ObjectID="_1375860214" r:id="rId233"/>
        </w:object>
      </w:r>
      <w:r>
        <w:t>.</w:t>
      </w:r>
      <w:r>
        <w:tab/>
      </w:r>
      <w:r>
        <w:fldChar w:fldCharType="begin"/>
      </w:r>
      <w:r>
        <w:instrText xml:space="preserve"> MACROBUTTON MTPlaceRef \* MERGEFORMAT </w:instrText>
      </w:r>
      <w:fldSimple w:instr=" SEQ MTEqn \h \* MERGEFORMAT "/>
      <w:bookmarkStart w:id="808" w:name="ZEqnNum274871"/>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58</w:instrText>
        </w:r>
      </w:fldSimple>
      <w:r>
        <w:instrText>)</w:instrText>
      </w:r>
      <w:bookmarkEnd w:id="808"/>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pt;height:34.65pt" o:ole="">
            <v:imagedata r:id="rId234" o:title=""/>
          </v:shape>
          <o:OLEObject Type="Embed" ProgID="Equation.DSMT4" ShapeID="_x0000_i1136" DrawAspect="Content" ObjectID="_1375860215" r:id="rId235"/>
        </w:object>
      </w:r>
      <w:r>
        <w:t>.</w:t>
      </w:r>
      <w:r>
        <w:tab/>
      </w:r>
      <w:r>
        <w:fldChar w:fldCharType="begin"/>
      </w:r>
      <w:r>
        <w:instrText xml:space="preserve"> MACROBUTTON MTPlaceRef \* MERGEFORMAT </w:instrText>
      </w:r>
      <w:fldSimple w:instr=" SEQ MTEqn \h \* MERGEFORMAT "/>
      <w:bookmarkStart w:id="809" w:name="ZEqnNum349382"/>
      <w:r>
        <w:instrText>(</w:instrText>
      </w:r>
      <w:fldSimple w:instr=" SEQ MTSec \c \* Arabic \* MERGEFORMAT ">
        <w:r w:rsidR="009F25FF">
          <w:rPr>
            <w:noProof/>
          </w:rPr>
          <w:instrText>2</w:instrText>
        </w:r>
      </w:fldSimple>
      <w:r>
        <w:instrText>.</w:instrText>
      </w:r>
      <w:fldSimple w:instr=" SEQ MTEqn \c \* Arabic \* MERGEFORMAT ">
        <w:r w:rsidR="009F25FF">
          <w:rPr>
            <w:noProof/>
          </w:rPr>
          <w:instrText>59</w:instrText>
        </w:r>
      </w:fldSimple>
      <w:r>
        <w:instrText>)</w:instrText>
      </w:r>
      <w:bookmarkEnd w:id="809"/>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9F25FF">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9F25FF">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pt;height:34.65pt" o:ole="">
            <v:imagedata r:id="rId236" o:title=""/>
          </v:shape>
          <o:OLEObject Type="Embed" ProgID="Equation.DSMT4" ShapeID="_x0000_i1137" DrawAspect="Content" ObjectID="_1375860216" r:id="rId2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65pt;height:12.65pt" o:ole="">
            <v:imagedata r:id="rId238" o:title=""/>
          </v:shape>
          <o:OLEObject Type="Embed" ProgID="Equation.DSMT4" ShapeID="_x0000_i1138" DrawAspect="Content" ObjectID="_1375860217" r:id="rId23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65pt;height:12.65pt" o:ole="">
            <v:imagedata r:id="rId240" o:title=""/>
          </v:shape>
          <o:OLEObject Type="Embed" ProgID="Equation.DSMT4" ShapeID="_x0000_i1139" DrawAspect="Content" ObjectID="_1375860218" r:id="rId241"/>
        </w:object>
      </w:r>
      <w:r>
        <w:t xml:space="preserve">is often expressed as a function of </w:t>
      </w:r>
      <w:r w:rsidR="00905817" w:rsidRPr="00905817">
        <w:rPr>
          <w:position w:val="-6"/>
        </w:rPr>
        <w:object w:dxaOrig="1400" w:dyaOrig="320" w14:anchorId="19C0DC25">
          <v:shape id="_x0000_i1140" type="#_x0000_t75" style="width:70pt;height:15.35pt" o:ole="">
            <v:imagedata r:id="rId242" o:title=""/>
          </v:shape>
          <o:OLEObject Type="Embed" ProgID="Equation.DSMT4" ShapeID="_x0000_i1140" DrawAspect="Content" ObjectID="_1375860219" r:id="rId243"/>
        </w:object>
      </w:r>
      <w:r>
        <w:rPr>
          <w:b/>
        </w:rPr>
        <w:t>.</w:t>
      </w:r>
      <w:r>
        <w:t xml:space="preserve"> Noting that </w:t>
      </w:r>
      <w:r w:rsidR="00905817" w:rsidRPr="00905817">
        <w:rPr>
          <w:position w:val="-24"/>
        </w:rPr>
        <w:object w:dxaOrig="820" w:dyaOrig="620" w14:anchorId="1C18AACE">
          <v:shape id="_x0000_i1141" type="#_x0000_t75" style="width:41.35pt;height:31.35pt" o:ole="">
            <v:imagedata r:id="rId244" o:title=""/>
          </v:shape>
          <o:OLEObject Type="Embed" ProgID="Equation.DSMT4" ShapeID="_x0000_i1141" DrawAspect="Content" ObjectID="_1375860220" r:id="rId245"/>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pt;height:37.35pt" o:ole="">
            <v:imagedata r:id="rId246" o:title=""/>
          </v:shape>
          <o:OLEObject Type="Embed" ProgID="Equation.DSMT4" ShapeID="_x0000_i1142" DrawAspect="Content" ObjectID="_1375860221" r:id="rId247"/>
        </w:object>
      </w:r>
      <w:r w:rsidR="006D35C9">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810" w:name="_Toc302111984"/>
      <w:r>
        <w:t>Isotropic Hyperelasticity</w:t>
      </w:r>
      <w:bookmarkEnd w:id="810"/>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65pt;height:12.65pt" o:ole="">
            <v:imagedata r:id="rId248" o:title=""/>
          </v:shape>
          <o:OLEObject Type="Embed" ProgID="Equation.DSMT4" ShapeID="_x0000_i1143" DrawAspect="Content" ObjectID="_1375860222" r:id="rId249"/>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65pt;height:22pt" o:ole="">
            <v:imagedata r:id="rId250" o:title=""/>
          </v:shape>
          <o:OLEObject Type="Embed" ProgID="Equation.DSMT4" ShapeID="_x0000_i1144" DrawAspect="Content" ObjectID="_1375860223" r:id="rId2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7.35pt;height:31.35pt" o:ole="">
            <v:imagedata r:id="rId252" o:title=""/>
          </v:shape>
          <o:OLEObject Type="Embed" ProgID="Equation.DSMT4" ShapeID="_x0000_i1145" DrawAspect="Content" ObjectID="_1375860224" r:id="rId253"/>
        </w:object>
      </w:r>
      <w:r w:rsidR="00913D51">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35pt;height:34.65pt" o:ole="">
            <v:imagedata r:id="rId254" o:title=""/>
          </v:shape>
          <o:OLEObject Type="Embed" ProgID="Equation.DSMT4" ShapeID="_x0000_i1146" DrawAspect="Content" ObjectID="_1375860225" r:id="rId255"/>
        </w:object>
      </w:r>
      <w:r>
        <w:t>.</w:t>
      </w:r>
      <w:r>
        <w:tab/>
      </w:r>
      <w:r>
        <w:fldChar w:fldCharType="begin"/>
      </w:r>
      <w:r>
        <w:instrText xml:space="preserve"> MACROBUTTON MTPlaceRef \* MERGEFORMAT </w:instrText>
      </w:r>
      <w:fldSimple w:instr=" SEQ MTEqn \h \* MERGEFORMAT "/>
      <w:bookmarkStart w:id="811" w:name="ZEqnNum929272"/>
      <w:r>
        <w:instrText>(</w:instrText>
      </w:r>
      <w:fldSimple w:instr=" SEQ MTSec \c \* Arabic \* MERGEFORMAT ">
        <w:r w:rsidR="009F25FF">
          <w:rPr>
            <w:noProof/>
          </w:rPr>
          <w:instrText>2</w:instrText>
        </w:r>
      </w:fldSimple>
      <w:r>
        <w:instrText>.</w:instrText>
      </w:r>
      <w:fldSimple w:instr=" SEQ MTEqn \c \* Arabic \* MERGEFORMAT ">
        <w:r w:rsidR="009F25FF">
          <w:rPr>
            <w:noProof/>
          </w:rPr>
          <w:instrText>64</w:instrText>
        </w:r>
      </w:fldSimple>
      <w:r>
        <w:instrText>)</w:instrText>
      </w:r>
      <w:bookmarkEnd w:id="811"/>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2pt;height:31.35pt" o:ole="">
            <v:imagedata r:id="rId256" o:title=""/>
          </v:shape>
          <o:OLEObject Type="Embed" ProgID="Equation.DSMT4" ShapeID="_x0000_i1147" DrawAspect="Content" ObjectID="_1375860226" r:id="rId257"/>
        </w:object>
      </w:r>
      <w:r w:rsidR="00201B2F">
        <w:t>.</w:t>
      </w:r>
      <w:r>
        <w:tab/>
      </w:r>
      <w:r>
        <w:fldChar w:fldCharType="begin"/>
      </w:r>
      <w:r>
        <w:instrText xml:space="preserve"> MACROBUTTON MTPlaceRef \* MERGEFORMAT </w:instrText>
      </w:r>
      <w:fldSimple w:instr=" SEQ MTEqn \h \* MERGEFORMAT "/>
      <w:bookmarkStart w:id="812" w:name="ZEqnNum948931"/>
      <w:r>
        <w:instrText>(</w:instrText>
      </w:r>
      <w:fldSimple w:instr=" SEQ MTSec \c \* Arabic \* MERGEFORMAT ">
        <w:r w:rsidR="009F25FF">
          <w:rPr>
            <w:noProof/>
          </w:rPr>
          <w:instrText>2</w:instrText>
        </w:r>
      </w:fldSimple>
      <w:r>
        <w:instrText>.</w:instrText>
      </w:r>
      <w:fldSimple w:instr=" SEQ MTEqn \c \* Arabic \* MERGEFORMAT ">
        <w:r w:rsidR="009F25FF">
          <w:rPr>
            <w:noProof/>
          </w:rPr>
          <w:instrText>65</w:instrText>
        </w:r>
      </w:fldSimple>
      <w:r>
        <w:instrText>)</w:instrText>
      </w:r>
      <w:bookmarkEnd w:id="812"/>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9F25FF">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9F25FF">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pt;height:22pt" o:ole="">
            <v:imagedata r:id="rId258" o:title=""/>
          </v:shape>
          <o:OLEObject Type="Embed" ProgID="Equation.DSMT4" ShapeID="_x0000_i1148" DrawAspect="Content" ObjectID="_1375860227" r:id="rId2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35pt;height:19.35pt" o:ole="">
            <v:imagedata r:id="rId260" o:title=""/>
          </v:shape>
          <o:OLEObject Type="Embed" ProgID="Equation.DSMT4" ShapeID="_x0000_i1149" DrawAspect="Content" ObjectID="_1375860228" r:id="rId261"/>
        </w:object>
      </w:r>
      <w:r>
        <w:t xml:space="preserve">, </w:t>
      </w:r>
      <w:r w:rsidR="00905817" w:rsidRPr="00905817">
        <w:rPr>
          <w:position w:val="-12"/>
        </w:rPr>
        <w:object w:dxaOrig="1380" w:dyaOrig="360" w14:anchorId="72040392">
          <v:shape id="_x0000_i1150" type="#_x0000_t75" style="width:69.35pt;height:19.35pt" o:ole="">
            <v:imagedata r:id="rId262" o:title=""/>
          </v:shape>
          <o:OLEObject Type="Embed" ProgID="Equation.DSMT4" ShapeID="_x0000_i1150" DrawAspect="Content" ObjectID="_1375860229" r:id="rId263"/>
        </w:object>
      </w:r>
      <w:r>
        <w:t xml:space="preserve">, and </w:t>
      </w:r>
      <w:r w:rsidR="00905817" w:rsidRPr="00905817">
        <w:rPr>
          <w:position w:val="-12"/>
        </w:rPr>
        <w:object w:dxaOrig="1359" w:dyaOrig="360" w14:anchorId="43927B08">
          <v:shape id="_x0000_i1151" type="#_x0000_t75" style="width:67.35pt;height:19.35pt" o:ole="">
            <v:imagedata r:id="rId264" o:title=""/>
          </v:shape>
          <o:OLEObject Type="Embed" ProgID="Equation.DSMT4" ShapeID="_x0000_i1151" DrawAspect="Content" ObjectID="_1375860230" r:id="rId26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9F25FF">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pt;height:22pt" o:ole="">
            <v:imagedata r:id="rId266" o:title=""/>
          </v:shape>
          <o:OLEObject Type="Embed" ProgID="Equation.DSMT4" ShapeID="_x0000_i1152" DrawAspect="Content" ObjectID="_1375860231" r:id="rId2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35pt;height:19.35pt" o:ole="">
            <v:imagedata r:id="rId268" o:title=""/>
          </v:shape>
          <o:OLEObject Type="Embed" ProgID="Equation.DSMT4" ShapeID="_x0000_i1153" DrawAspect="Content" ObjectID="_1375860232" r:id="rId269"/>
        </w:object>
      </w:r>
      <w:r>
        <w:t xml:space="preserve">, </w:t>
      </w:r>
      <w:r w:rsidR="00905817" w:rsidRPr="00905817">
        <w:rPr>
          <w:position w:val="-12"/>
        </w:rPr>
        <w:object w:dxaOrig="360" w:dyaOrig="360" w14:anchorId="5719A982">
          <v:shape id="_x0000_i1154" type="#_x0000_t75" style="width:19.35pt;height:19.35pt" o:ole="">
            <v:imagedata r:id="rId270" o:title=""/>
          </v:shape>
          <o:OLEObject Type="Embed" ProgID="Equation.DSMT4" ShapeID="_x0000_i1154" DrawAspect="Content" ObjectID="_1375860233" r:id="rId271"/>
        </w:object>
      </w:r>
      <w:r>
        <w:t xml:space="preserve">, and </w:t>
      </w:r>
      <w:r w:rsidR="00905817" w:rsidRPr="00905817">
        <w:rPr>
          <w:position w:val="-12"/>
        </w:rPr>
        <w:object w:dxaOrig="340" w:dyaOrig="360" w14:anchorId="557E5D67">
          <v:shape id="_x0000_i1155" type="#_x0000_t75" style="width:17.35pt;height:19.35pt" o:ole="">
            <v:imagedata r:id="rId272" o:title=""/>
          </v:shape>
          <o:OLEObject Type="Embed" ProgID="Equation.DSMT4" ShapeID="_x0000_i1155" DrawAspect="Content" ObjectID="_1375860234" r:id="rId27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35pt;height:19.35pt" o:ole="">
            <v:imagedata r:id="rId274" o:title=""/>
          </v:shape>
          <o:OLEObject Type="Embed" ProgID="Equation.DSMT4" ShapeID="_x0000_i1156" DrawAspect="Content" ObjectID="_1375860235" r:id="rId275"/>
        </w:object>
      </w:r>
      <w:r>
        <w:t xml:space="preserve">, </w:t>
      </w:r>
      <w:r w:rsidR="00905817" w:rsidRPr="00905817">
        <w:rPr>
          <w:position w:val="-12"/>
        </w:rPr>
        <w:object w:dxaOrig="360" w:dyaOrig="360" w14:anchorId="0B128BD1">
          <v:shape id="_x0000_i1157" type="#_x0000_t75" style="width:19.35pt;height:19.35pt" o:ole="">
            <v:imagedata r:id="rId276" o:title=""/>
          </v:shape>
          <o:OLEObject Type="Embed" ProgID="Equation.DSMT4" ShapeID="_x0000_i1157" DrawAspect="Content" ObjectID="_1375860236" r:id="rId277"/>
        </w:object>
      </w:r>
      <w:r>
        <w:t xml:space="preserve"> and </w:t>
      </w:r>
      <w:r w:rsidR="00905817" w:rsidRPr="00905817">
        <w:rPr>
          <w:position w:val="-12"/>
        </w:rPr>
        <w:object w:dxaOrig="340" w:dyaOrig="360" w14:anchorId="4E9528F4">
          <v:shape id="_x0000_i1158" type="#_x0000_t75" style="width:17.35pt;height:19.35pt" o:ole="">
            <v:imagedata r:id="rId278" o:title=""/>
          </v:shape>
          <o:OLEObject Type="Embed" ProgID="Equation.DSMT4" ShapeID="_x0000_i1158" DrawAspect="Content" ObjectID="_1375860237" r:id="rId27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813" w:name="_Toc302111985"/>
      <w:r>
        <w:t>Isotropic Elasticity in Principal Directions</w:t>
      </w:r>
      <w:bookmarkEnd w:id="813"/>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pt;height:14.65pt" o:ole="">
            <v:imagedata r:id="rId280" o:title=""/>
          </v:shape>
          <o:OLEObject Type="Embed" ProgID="Equation.DSMT4" ShapeID="_x0000_i1159" DrawAspect="Content" ObjectID="_1375860238" r:id="rId281"/>
        </w:object>
      </w:r>
      <w:r w:rsidRPr="00C1257B">
        <w:t xml:space="preserve"> be denoted by </w:t>
      </w:r>
      <w:r w:rsidR="00905817" w:rsidRPr="00905817">
        <w:rPr>
          <w:position w:val="-12"/>
        </w:rPr>
        <w:object w:dxaOrig="300" w:dyaOrig="380" w14:anchorId="47B7D818">
          <v:shape id="_x0000_i1160" type="#_x0000_t75" style="width:14.65pt;height:19.35pt" o:ole="">
            <v:imagedata r:id="rId282" o:title=""/>
          </v:shape>
          <o:OLEObject Type="Embed" ProgID="Equation.DSMT4" ShapeID="_x0000_i1160" DrawAspect="Content" ObjectID="_1375860239" r:id="rId283"/>
        </w:object>
      </w:r>
      <w:r w:rsidRPr="00C1257B">
        <w:t xml:space="preserve"> (</w:t>
      </w:r>
      <w:r w:rsidR="00905817" w:rsidRPr="00905817">
        <w:rPr>
          <w:position w:val="-10"/>
        </w:rPr>
        <w:object w:dxaOrig="859" w:dyaOrig="320" w14:anchorId="1E6DE32F">
          <v:shape id="_x0000_i1161" type="#_x0000_t75" style="width:42.65pt;height:15.35pt" o:ole="">
            <v:imagedata r:id="rId284" o:title=""/>
          </v:shape>
          <o:OLEObject Type="Embed" ProgID="Equation.DSMT4" ShapeID="_x0000_i1161" DrawAspect="Content" ObjectID="_1375860240" r:id="rId285"/>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70pt;height:22pt" o:ole="">
            <v:imagedata r:id="rId286" o:title=""/>
          </v:shape>
          <o:OLEObject Type="Embed" ProgID="Equation.DSMT4" ShapeID="_x0000_i1162" DrawAspect="Content" ObjectID="_1375860241" r:id="rId287"/>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65pt;height:32.65pt" o:ole="">
            <v:imagedata r:id="rId288" o:title=""/>
          </v:shape>
          <o:OLEObject Type="Embed" ProgID="Equation.DSMT4" ShapeID="_x0000_i1163" DrawAspect="Content" ObjectID="_1375860242" r:id="rId28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65pt;height:19.35pt" o:ole="">
            <v:imagedata r:id="rId290" o:title=""/>
          </v:shape>
          <o:OLEObject Type="Embed" ProgID="Equation.DSMT4" ShapeID="_x0000_i1164" DrawAspect="Content" ObjectID="_1375860243" r:id="rId291"/>
        </w:object>
      </w:r>
      <w:r w:rsidRPr="00C1257B">
        <w:t xml:space="preserve"> are the eigenvectors of </w:t>
      </w:r>
      <w:r w:rsidR="00905817" w:rsidRPr="00905817">
        <w:rPr>
          <w:position w:val="-6"/>
        </w:rPr>
        <w:object w:dxaOrig="240" w:dyaOrig="279" w14:anchorId="601F9167">
          <v:shape id="_x0000_i1165" type="#_x0000_t75" style="width:12pt;height:14.65pt" o:ole="">
            <v:imagedata r:id="rId292" o:title=""/>
          </v:shape>
          <o:OLEObject Type="Embed" ProgID="Equation.DSMT4" ShapeID="_x0000_i1165" DrawAspect="Content" ObjectID="_1375860244" r:id="rId293"/>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35pt;height:34.65pt" o:ole="">
            <v:imagedata r:id="rId294" o:title=""/>
          </v:shape>
          <o:OLEObject Type="Embed" ProgID="Equation.DSMT4" ShapeID="_x0000_i1166" DrawAspect="Content" ObjectID="_1375860245" r:id="rId295"/>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pt;height:34.65pt" o:ole="">
            <v:imagedata r:id="rId296" o:title=""/>
          </v:shape>
          <o:OLEObject Type="Embed" ProgID="Equation.DSMT4" ShapeID="_x0000_i1167" DrawAspect="Content" ObjectID="_1375860246" r:id="rId29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65pt;height:34.65pt" o:ole="">
            <v:imagedata r:id="rId298" o:title=""/>
          </v:shape>
          <o:OLEObject Type="Embed" ProgID="Equation.DSMT4" ShapeID="_x0000_i1168" DrawAspect="Content" ObjectID="_1375860247" r:id="rId29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8pt;height:15.35pt" o:ole="">
            <v:imagedata r:id="rId300" o:title=""/>
          </v:shape>
          <o:OLEObject Type="Embed" ProgID="Equation.DSMT4" ShapeID="_x0000_i1169" DrawAspect="Content" ObjectID="_1375860248" r:id="rId301"/>
        </w:object>
      </w:r>
      <w:r w:rsidRPr="00C1257B">
        <w:t xml:space="preserve"> form a permutation over </w:t>
      </w:r>
      <w:r w:rsidR="00905817" w:rsidRPr="00905817">
        <w:rPr>
          <w:position w:val="-10"/>
        </w:rPr>
        <w:object w:dxaOrig="540" w:dyaOrig="320" w14:anchorId="110E6D11">
          <v:shape id="_x0000_i1170" type="#_x0000_t75" style="width:27.35pt;height:15.35pt" o:ole="">
            <v:imagedata r:id="rId302" o:title=""/>
          </v:shape>
          <o:OLEObject Type="Embed" ProgID="Equation.DSMT4" ShapeID="_x0000_i1170" DrawAspect="Content" ObjectID="_1375860249" r:id="rId303"/>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7.35pt;height:112pt" o:ole="">
            <v:imagedata r:id="rId304" o:title=""/>
          </v:shape>
          <o:OLEObject Type="Embed" ProgID="Equation.DSMT4" ShapeID="_x0000_i1171" DrawAspect="Content" ObjectID="_1375860250" r:id="rId305"/>
        </w:object>
      </w:r>
      <w:r w:rsidRPr="00C1257B">
        <w:tab/>
      </w:r>
      <w:r w:rsidRPr="00C1257B">
        <w:fldChar w:fldCharType="begin"/>
      </w:r>
      <w:r w:rsidRPr="00C1257B">
        <w:instrText xml:space="preserve"> MACROBUTTON MTPlaceRef \* MERGEFORMAT </w:instrText>
      </w:r>
      <w:fldSimple w:instr=" SEQ MTEqn \h \* MERGEFORMAT "/>
      <w:bookmarkStart w:id="814" w:name="ZEqnNum326891"/>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72</w:instrText>
        </w:r>
      </w:fldSimple>
      <w:r w:rsidRPr="00C1257B">
        <w:instrText>)</w:instrText>
      </w:r>
      <w:bookmarkEnd w:id="814"/>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lastRenderedPageBreak/>
        <w:tab/>
      </w:r>
      <w:r w:rsidR="00905817" w:rsidRPr="00905817">
        <w:rPr>
          <w:position w:val="-34"/>
        </w:rPr>
        <w:object w:dxaOrig="3800" w:dyaOrig="800" w14:anchorId="2ECE7FDE">
          <v:shape id="_x0000_i1172" type="#_x0000_t75" style="width:190.65pt;height:40pt" o:ole="">
            <v:imagedata r:id="rId306" o:title=""/>
          </v:shape>
          <o:OLEObject Type="Embed" ProgID="Equation.DSMT4" ShapeID="_x0000_i1172" DrawAspect="Content" ObjectID="_1375860251" r:id="rId30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73</w:instrText>
        </w:r>
      </w:fldSimple>
      <w:r w:rsidRPr="00C1257B">
        <w:instrText>)</w:instrText>
      </w:r>
      <w:r w:rsidRPr="00C1257B">
        <w:fldChar w:fldCharType="end"/>
      </w:r>
    </w:p>
    <w:p w14:paraId="074127B7" w14:textId="7584961D"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fldSimple w:instr=" REF ZEqnNum326891 \! \* MERGEFORMAT ">
        <w:ins w:id="815" w:author="Gerard" w:date="2015-08-25T08:50:00Z">
          <w:r w:rsidR="009F25FF" w:rsidRPr="00C1257B">
            <w:instrText>(</w:instrText>
          </w:r>
          <w:r w:rsidR="009F25FF">
            <w:instrText>2</w:instrText>
          </w:r>
          <w:r w:rsidR="009F25FF" w:rsidRPr="00C1257B">
            <w:instrText>.</w:instrText>
          </w:r>
          <w:r w:rsidR="009F25FF">
            <w:instrText>72</w:instrText>
          </w:r>
          <w:r w:rsidR="009F25FF" w:rsidRPr="00C1257B">
            <w:instrText>)</w:instrText>
          </w:r>
        </w:ins>
        <w:del w:id="816"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72</w:delInstrText>
          </w:r>
          <w:r w:rsidR="00D3178E" w:rsidRPr="00C1257B" w:rsidDel="00C175E9">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35pt;height:34.65pt" o:ole="">
            <v:imagedata r:id="rId308" o:title=""/>
          </v:shape>
          <o:OLEObject Type="Embed" ProgID="Equation.DSMT4" ShapeID="_x0000_i1173" DrawAspect="Content" ObjectID="_1375860252" r:id="rId309"/>
        </w:object>
      </w:r>
      <w:r w:rsidR="004B1907">
        <w:t>.</w:t>
      </w:r>
      <w:r w:rsidRPr="00C1257B">
        <w:tab/>
      </w:r>
      <w:r w:rsidRPr="00C1257B">
        <w:fldChar w:fldCharType="begin"/>
      </w:r>
      <w:r w:rsidRPr="00C1257B">
        <w:instrText xml:space="preserve"> MACROBUTTON MTPlaceRef \* MERGEFORMAT </w:instrText>
      </w:r>
      <w:fldSimple w:instr=" SEQ MTEqn \h \* MERGEFORMAT "/>
      <w:bookmarkStart w:id="817" w:name="ZEqnNum891122"/>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74</w:instrText>
        </w:r>
      </w:fldSimple>
      <w:r w:rsidRPr="00C1257B">
        <w:instrText>)</w:instrText>
      </w:r>
      <w:bookmarkEnd w:id="817"/>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35pt;height:19.35pt" o:ole="">
            <v:imagedata r:id="rId310" o:title=""/>
          </v:shape>
          <o:OLEObject Type="Embed" ProgID="Equation.DSMT4" ShapeID="_x0000_i1174" DrawAspect="Content" ObjectID="_1375860253" r:id="rId311"/>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5.35pt;height:20pt" o:ole="">
            <v:imagedata r:id="rId312" o:title=""/>
          </v:shape>
          <o:OLEObject Type="Embed" ProgID="Equation.DSMT4" ShapeID="_x0000_i1175" DrawAspect="Content" ObjectID="_1375860254" r:id="rId313"/>
        </w:object>
      </w:r>
      <w:r w:rsidRPr="00C1257B">
        <w:t xml:space="preserve"> are the eigenvectors of </w:t>
      </w:r>
      <w:r w:rsidR="00905817" w:rsidRPr="00905817">
        <w:rPr>
          <w:position w:val="-6"/>
        </w:rPr>
        <w:object w:dxaOrig="200" w:dyaOrig="279" w14:anchorId="56989ACE">
          <v:shape id="_x0000_i1176" type="#_x0000_t75" style="width:10pt;height:14.65pt" o:ole="">
            <v:imagedata r:id="rId314" o:title=""/>
          </v:shape>
          <o:OLEObject Type="Embed" ProgID="Equation.DSMT4" ShapeID="_x0000_i1176" DrawAspect="Content" ObjectID="_1375860255" r:id="rId315"/>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35pt;height:34.65pt" o:ole="">
            <v:imagedata r:id="rId316" o:title=""/>
          </v:shape>
          <o:OLEObject Type="Embed" ProgID="Equation.DSMT4" ShapeID="_x0000_i1177" DrawAspect="Content" ObjectID="_1375860256" r:id="rId31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4pt;height:116pt" o:ole="">
            <v:imagedata r:id="rId318" o:title=""/>
          </v:shape>
          <o:OLEObject Type="Embed" ProgID="Equation.DSMT4" ShapeID="_x0000_i1178" DrawAspect="Content" ObjectID="_1375860257" r:id="rId319"/>
        </w:objec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9F25FF">
          <w:rPr>
            <w:noProof/>
          </w:rPr>
          <w:instrText>2</w:instrText>
        </w:r>
      </w:fldSimple>
      <w:r w:rsidRPr="00C1257B">
        <w:instrText>.</w:instrText>
      </w:r>
      <w:fldSimple w:instr=" SEQ MTEqn \c \* Arabic \* MERGEFORMAT ">
        <w:r w:rsidR="009F25FF">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818" w:name="_Ref176706100"/>
      <w:bookmarkStart w:id="819" w:name="_Toc302111986"/>
      <w:r>
        <w:t>Nearly-Incompressible Hyperelasticity</w:t>
      </w:r>
      <w:bookmarkEnd w:id="818"/>
      <w:bookmarkEnd w:id="819"/>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35pt;height:14.65pt" o:ole="">
            <v:imagedata r:id="rId320" o:title=""/>
          </v:shape>
          <o:OLEObject Type="Embed" ProgID="Equation.DSMT4" ShapeID="_x0000_i1179" DrawAspect="Content" ObjectID="_1375860258" r:id="rId32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820" w:author="Gerard" w:date="2015-08-25T08:12:00Z"/>
      <w:r w:rsidR="0023486D">
        <w:fldChar w:fldCharType="separate"/>
      </w:r>
      <w:r w:rsidR="00214E15">
        <w:rPr>
          <w:noProof/>
        </w:rPr>
        <w:t>1</w:t>
      </w:r>
      <w:r w:rsidR="0023486D">
        <w:rPr>
          <w:noProof/>
        </w:rPr>
        <w:fldChar w:fldCharType="end"/>
      </w:r>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65pt;height:32.65pt" o:ole="">
            <v:imagedata r:id="rId322" o:title=""/>
          </v:shape>
          <o:OLEObject Type="Embed" ProgID="Equation.DSMT4" ShapeID="_x0000_i1180" DrawAspect="Content" ObjectID="_1375860259" r:id="rId323"/>
        </w:object>
      </w:r>
      <w:r>
        <w:t>,</w:t>
      </w:r>
      <w:r>
        <w:tab/>
      </w:r>
      <w:r>
        <w:fldChar w:fldCharType="begin"/>
      </w:r>
      <w:r>
        <w:instrText xml:space="preserve"> MACROBUTTON MTPlaceRef \* MERGEFORMAT </w:instrText>
      </w:r>
      <w:fldSimple w:instr=" SEQ MTEqn \h \* MERGEFORMAT "/>
      <w:bookmarkStart w:id="821" w:name="ZEqnNum517312"/>
      <w:r>
        <w:instrText>(</w:instrText>
      </w:r>
      <w:fldSimple w:instr=" SEQ MTSec \c \* Arabic \* MERGEFORMAT ">
        <w:r w:rsidR="009F25FF">
          <w:rPr>
            <w:noProof/>
          </w:rPr>
          <w:instrText>2</w:instrText>
        </w:r>
      </w:fldSimple>
      <w:r>
        <w:instrText>.</w:instrText>
      </w:r>
      <w:fldSimple w:instr=" SEQ MTEqn \c \* Arabic \* MERGEFORMAT ">
        <w:r w:rsidR="009F25FF">
          <w:rPr>
            <w:noProof/>
          </w:rPr>
          <w:instrText>78</w:instrText>
        </w:r>
      </w:fldSimple>
      <w:r>
        <w:instrText>)</w:instrText>
      </w:r>
      <w:bookmarkEnd w:id="821"/>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4.65pt;height:24.65pt" o:ole="">
            <v:imagedata r:id="rId324" o:title=""/>
          </v:shape>
          <o:OLEObject Type="Embed" ProgID="Equation.DSMT4" ShapeID="_x0000_i1181" DrawAspect="Content" ObjectID="_1375860260" r:id="rId32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9F25FF">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35pt;height:14.65pt" o:ole="">
            <v:imagedata r:id="rId326" o:title=""/>
          </v:shape>
          <o:OLEObject Type="Embed" ProgID="Equation.DSMT4" ShapeID="_x0000_i1182" DrawAspect="Content" ObjectID="_1375860261" r:id="rId327"/>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1.35pt;height:20pt" o:ole="">
            <v:imagedata r:id="rId328" o:title=""/>
          </v:shape>
          <o:OLEObject Type="Embed" ProgID="Equation.DSMT4" ShapeID="_x0000_i1183" DrawAspect="Content" ObjectID="_1375860262" r:id="rId329"/>
        </w:object>
      </w:r>
      <w:r>
        <w:t xml:space="preserve"> to the distortional component </w:t>
      </w:r>
      <w:r w:rsidR="00905817" w:rsidRPr="00905817">
        <w:rPr>
          <w:position w:val="-14"/>
        </w:rPr>
        <w:object w:dxaOrig="660" w:dyaOrig="400" w14:anchorId="66C790A1">
          <v:shape id="_x0000_i1184" type="#_x0000_t75" style="width:32.65pt;height:20pt" o:ole="">
            <v:imagedata r:id="rId330" o:title=""/>
          </v:shape>
          <o:OLEObject Type="Embed" ProgID="Equation.DSMT4" ShapeID="_x0000_i1184" DrawAspect="Content" ObjectID="_1375860263" r:id="rId331"/>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pt;height:20pt" o:ole="">
            <v:imagedata r:id="rId332" o:title=""/>
          </v:shape>
          <o:OLEObject Type="Embed" ProgID="Equation.DSMT4" ShapeID="_x0000_i1185" DrawAspect="Content" ObjectID="_1375860264" r:id="rId333"/>
        </w:object>
      </w:r>
      <w:r>
        <w:t>.</w:t>
      </w:r>
      <w:r>
        <w:tab/>
      </w:r>
      <w:r>
        <w:fldChar w:fldCharType="begin"/>
      </w:r>
      <w:r>
        <w:instrText xml:space="preserve"> MACROBUTTON MTPlaceRef \* MERGEFORMAT </w:instrText>
      </w:r>
      <w:fldSimple w:instr=" SEQ MTEqn \h \* MERGEFORMAT "/>
      <w:bookmarkStart w:id="822" w:name="ZEqnNum998550"/>
      <w:r>
        <w:instrText>(</w:instrText>
      </w:r>
      <w:fldSimple w:instr=" SEQ MTSec \c \* Arabic \* MERGEFORMAT ">
        <w:r w:rsidR="009F25FF">
          <w:rPr>
            <w:noProof/>
          </w:rPr>
          <w:instrText>2</w:instrText>
        </w:r>
      </w:fldSimple>
      <w:r>
        <w:instrText>.</w:instrText>
      </w:r>
      <w:fldSimple w:instr=" SEQ MTEqn \c \* Arabic \* MERGEFORMAT ">
        <w:r w:rsidR="009F25FF">
          <w:rPr>
            <w:noProof/>
          </w:rPr>
          <w:instrText>79</w:instrText>
        </w:r>
      </w:fldSimple>
      <w:r>
        <w:instrText>)</w:instrText>
      </w:r>
      <w:bookmarkEnd w:id="822"/>
      <w:r>
        <w:fldChar w:fldCharType="end"/>
      </w:r>
    </w:p>
    <w:p w14:paraId="660C0656" w14:textId="77777777" w:rsidR="008C7882" w:rsidRDefault="008C7882" w:rsidP="008C7882">
      <w:r>
        <w:lastRenderedPageBreak/>
        <w:t xml:space="preserve">The second Piola-Kirchhoff tensor for a material defined by  </w:t>
      </w:r>
      <w:r>
        <w:fldChar w:fldCharType="begin"/>
      </w:r>
      <w:r>
        <w:instrText xml:space="preserve"> GOTOBUTTON ZEqnNum998550  \* MERGEFORMAT </w:instrText>
      </w:r>
      <w:fldSimple w:instr=" REF ZEqnNum998550 \! \* MERGEFORMAT ">
        <w:r w:rsidR="009F25FF">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9F25FF">
          <w:instrText>(2.64)</w:instrText>
        </w:r>
      </w:fldSimple>
      <w:r>
        <w:fldChar w:fldCharType="end"/>
      </w:r>
      <w:r>
        <w:t>.</w:t>
      </w:r>
    </w:p>
    <w:p w14:paraId="765BF3D8" w14:textId="235C3319" w:rsidR="008C7882" w:rsidRDefault="008C7882" w:rsidP="008C7882">
      <w:pPr>
        <w:pStyle w:val="MTDisplayEquation"/>
      </w:pPr>
      <w:r>
        <w:tab/>
      </w:r>
      <w:r w:rsidR="00905817" w:rsidRPr="00905817">
        <w:rPr>
          <w:position w:val="-92"/>
        </w:rPr>
        <w:object w:dxaOrig="2040" w:dyaOrig="1980" w14:anchorId="447F83B8">
          <v:shape id="_x0000_i1186" type="#_x0000_t75" style="width:102pt;height:98.65pt" o:ole="">
            <v:imagedata r:id="rId334" o:title=""/>
          </v:shape>
          <o:OLEObject Type="Embed" ProgID="Equation.DSMT4" ShapeID="_x0000_i1186" DrawAspect="Content" ObjectID="_1375860265" r:id="rId335"/>
        </w:object>
      </w:r>
      <w:r>
        <w:tab/>
      </w:r>
      <w:r>
        <w:fldChar w:fldCharType="begin"/>
      </w:r>
      <w:r>
        <w:instrText xml:space="preserve"> MACROBUTTON MTPlaceRef \* MERGEFORMAT </w:instrText>
      </w:r>
      <w:fldSimple w:instr=" SEQ MTEqn \h \* MERGEFORMAT "/>
      <w:bookmarkStart w:id="823" w:name="ZEqnNum918189"/>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80</w:instrText>
        </w:r>
      </w:fldSimple>
      <w:r>
        <w:instrText>)</w:instrText>
      </w:r>
      <w:bookmarkEnd w:id="823"/>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pt;height:31.35pt" o:ole="">
            <v:imagedata r:id="rId336" o:title=""/>
          </v:shape>
          <o:OLEObject Type="Embed" ProgID="Equation.DSMT4" ShapeID="_x0000_i1187" DrawAspect="Content" ObjectID="_1375860266" r:id="rId3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pt;height:31.35pt" o:ole="">
            <v:imagedata r:id="rId338" o:title=""/>
          </v:shape>
          <o:OLEObject Type="Embed" ProgID="Equation.DSMT4" ShapeID="_x0000_i1188" DrawAspect="Content" ObjectID="_1375860267" r:id="rId339"/>
        </w:object>
      </w:r>
      <w:r>
        <w:t>.</w:t>
      </w:r>
      <w:r>
        <w:tab/>
      </w:r>
      <w:r>
        <w:fldChar w:fldCharType="begin"/>
      </w:r>
      <w:r>
        <w:instrText xml:space="preserve"> MACROBUTTON MTPlaceRef \* MERGEFORMAT </w:instrText>
      </w:r>
      <w:fldSimple w:instr=" SEQ MTEqn \h \* MERGEFORMAT "/>
      <w:bookmarkStart w:id="824" w:name="ZEqnNum844451"/>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82</w:instrText>
        </w:r>
      </w:fldSimple>
      <w:r>
        <w:instrText>)</w:instrText>
      </w:r>
      <w:bookmarkEnd w:id="824"/>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65pt;height:10pt" o:ole="">
            <v:imagedata r:id="rId340" o:title=""/>
          </v:shape>
          <o:OLEObject Type="Embed" ProgID="Equation.DSMT4" ShapeID="_x0000_i1189" DrawAspect="Content" ObjectID="_1375860268" r:id="rId341"/>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65pt;height:10pt" o:ole="">
            <v:imagedata r:id="rId342" o:title=""/>
          </v:shape>
          <o:OLEObject Type="Embed" ProgID="Equation.DSMT4" ShapeID="_x0000_i1190" DrawAspect="Content" ObjectID="_1375860269" r:id="rId34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9F25FF">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9F25FF">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pt;height:31.35pt" o:ole="">
            <v:imagedata r:id="rId344" o:title=""/>
          </v:shape>
          <o:OLEObject Type="Embed" ProgID="Equation.DSMT4" ShapeID="_x0000_i1191" DrawAspect="Content" ObjectID="_1375860270" r:id="rId3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9F25FF">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65pt;height:19.35pt" o:ole="">
            <v:imagedata r:id="rId346" o:title=""/>
          </v:shape>
          <o:OLEObject Type="Embed" ProgID="Equation.DSMT4" ShapeID="_x0000_i1192" DrawAspect="Content" ObjectID="_1375860271" r:id="rId347"/>
        </w:object>
      </w:r>
      <w:r w:rsidR="004D104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84</w:instrText>
        </w:r>
      </w:fldSimple>
      <w:r>
        <w:instrText>)</w:instrText>
      </w:r>
      <w:r>
        <w:fldChar w:fldCharType="end"/>
      </w:r>
    </w:p>
    <w:p w14:paraId="51BFB68D" w14:textId="618834C1" w:rsidR="002147C8" w:rsidRDefault="002147C8" w:rsidP="002147C8">
      <w:r>
        <w:t xml:space="preserve">where the </w:t>
      </w:r>
      <w:commentRangeStart w:id="825"/>
      <w:r>
        <w:rPr>
          <w:i/>
        </w:rPr>
        <w:t xml:space="preserve">fictitious second Piola-Kirchoff </w:t>
      </w:r>
      <w:commentRangeEnd w:id="825"/>
      <w:r w:rsidR="00FC5099">
        <w:rPr>
          <w:rStyle w:val="CommentReference"/>
        </w:rPr>
        <w:commentReference w:id="825"/>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r w:rsidR="0023486D">
        <w:fldChar w:fldCharType="begin"/>
      </w:r>
      <w:r w:rsidR="0023486D">
        <w:instrText xml:space="preserve"> HYPERLINK \l "_ENREF_4" \o "Holzapfel, 2000 #69" </w:instrText>
      </w:r>
      <w:ins w:id="826" w:author="Gerard" w:date="2015-08-25T08:12:00Z"/>
      <w:r w:rsidR="0023486D">
        <w:fldChar w:fldCharType="separate"/>
      </w:r>
      <w:r w:rsidR="00214E15">
        <w:rPr>
          <w:noProof/>
        </w:rPr>
        <w:t>4</w:t>
      </w:r>
      <w:r w:rsidR="0023486D">
        <w:rPr>
          <w:noProof/>
        </w:rPr>
        <w:fldChar w:fldCharType="end"/>
      </w:r>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35pt;height:32.65pt" o:ole="">
            <v:imagedata r:id="rId349" o:title=""/>
          </v:shape>
          <o:OLEObject Type="Embed" ProgID="Equation.DSMT4" ShapeID="_x0000_i1193" DrawAspect="Content" ObjectID="_1375860272" r:id="rId350"/>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40.65pt;height:31.35pt" o:ole="">
            <v:imagedata r:id="rId351" o:title=""/>
          </v:shape>
          <o:OLEObject Type="Embed" ProgID="Equation.DSMT4" ShapeID="_x0000_i1194" DrawAspect="Content" ObjectID="_1375860273" r:id="rId352"/>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9F25FF">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65pt;height:19.35pt" o:ole="">
            <v:imagedata r:id="rId353" o:title=""/>
          </v:shape>
          <o:OLEObject Type="Embed" ProgID="Equation.DSMT4" ShapeID="_x0000_i1195" DrawAspect="Content" ObjectID="_1375860274" r:id="rId354"/>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65pt;height:32.65pt" o:ole="">
            <v:imagedata r:id="rId355" o:title=""/>
          </v:shape>
          <o:OLEObject Type="Embed" ProgID="Equation.DSMT4" ShapeID="_x0000_i1196" DrawAspect="Content" ObjectID="_1375860275" r:id="rId356"/>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88</w:instrText>
        </w:r>
      </w:fldSimple>
      <w:r>
        <w:instrText>)</w:instrText>
      </w:r>
      <w:r>
        <w:fldChar w:fldCharType="end"/>
      </w:r>
    </w:p>
    <w:p w14:paraId="3B727527" w14:textId="77777777" w:rsidR="008C7882" w:rsidRPr="00272B4D" w:rsidRDefault="008C7882" w:rsidP="008C7882">
      <w:pPr>
        <w:pStyle w:val="Heading3"/>
      </w:pPr>
      <w:bookmarkStart w:id="827" w:name="_Toc302111987"/>
      <w:r>
        <w:t>Transversely Isotropic Hyperelasticity</w:t>
      </w:r>
      <w:bookmarkEnd w:id="827"/>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r w:rsidR="0023486D">
        <w:fldChar w:fldCharType="begin"/>
      </w:r>
      <w:r w:rsidR="0023486D">
        <w:instrText xml:space="preserve"> HYPERLINK \l "_ENREF_5" \o "Weiss, 1996 #14" </w:instrText>
      </w:r>
      <w:ins w:id="828" w:author="Gerard" w:date="2015-08-25T08:12:00Z"/>
      <w:r w:rsidR="0023486D">
        <w:fldChar w:fldCharType="separate"/>
      </w:r>
      <w:r w:rsidR="00214E15">
        <w:rPr>
          <w:noProof/>
        </w:rPr>
        <w:t>5</w:t>
      </w:r>
      <w:r w:rsidR="0023486D">
        <w:rPr>
          <w:noProof/>
        </w:rPr>
        <w:fldChar w:fldCharType="end"/>
      </w:r>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65pt;height:12.65pt" o:ole="">
            <v:imagedata r:id="rId357" o:title=""/>
          </v:shape>
          <o:OLEObject Type="Embed" ProgID="Equation.DSMT4" ShapeID="_x0000_i1197" DrawAspect="Content" ObjectID="_1375860276" r:id="rId35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5pt;height:20pt" o:ole="">
            <v:imagedata r:id="rId359" o:title=""/>
          </v:shape>
          <o:OLEObject Type="Embed" ProgID="Equation.DSMT4" ShapeID="_x0000_i1198" DrawAspect="Content" ObjectID="_1375860277" r:id="rId360"/>
        </w:object>
      </w:r>
      <w:r>
        <w:t xml:space="preserve"> may be described by a unit vector field </w:t>
      </w:r>
      <w:r w:rsidR="00905817" w:rsidRPr="00905817">
        <w:rPr>
          <w:position w:val="-16"/>
        </w:rPr>
        <w:object w:dxaOrig="940" w:dyaOrig="440" w14:anchorId="68775AAC">
          <v:shape id="_x0000_i1199" type="#_x0000_t75" style="width:47.35pt;height:22pt" o:ole="">
            <v:imagedata r:id="rId361" o:title=""/>
          </v:shape>
          <o:OLEObject Type="Embed" ProgID="Equation.DSMT4" ShapeID="_x0000_i1199" DrawAspect="Content" ObjectID="_1375860278" r:id="rId362"/>
        </w:object>
      </w:r>
      <w:r>
        <w:t xml:space="preserve">. In general, the fibers will also undergo length change. The fiber </w:t>
      </w:r>
      <w:r>
        <w:lastRenderedPageBreak/>
        <w:t xml:space="preserve">stretch, </w:t>
      </w:r>
      <w:r w:rsidR="00905817" w:rsidRPr="00905817">
        <w:rPr>
          <w:position w:val="-6"/>
        </w:rPr>
        <w:object w:dxaOrig="220" w:dyaOrig="279" w14:anchorId="36DD6F16">
          <v:shape id="_x0000_i1200" type="#_x0000_t75" style="width:10.65pt;height:14.65pt" o:ole="">
            <v:imagedata r:id="rId363" o:title=""/>
          </v:shape>
          <o:OLEObject Type="Embed" ProgID="Equation.DSMT4" ShapeID="_x0000_i1200" DrawAspect="Content" ObjectID="_1375860279" r:id="rId36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2pt;height:14.65pt" o:ole="">
            <v:imagedata r:id="rId365" o:title=""/>
          </v:shape>
          <o:OLEObject Type="Embed" ProgID="Equation.DSMT4" ShapeID="_x0000_i1201" DrawAspect="Content" ObjectID="_1375860280" r:id="rId3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89</w:instrText>
        </w:r>
      </w:fldSimple>
      <w:r>
        <w:instrText>)</w:instrText>
      </w:r>
      <w:r>
        <w:fldChar w:fldCharType="end"/>
      </w:r>
    </w:p>
    <w:p w14:paraId="3E424B51" w14:textId="1AA05E48" w:rsidR="008C7882" w:rsidRDefault="008C7882" w:rsidP="008C7882">
      <w:r>
        <w:t>Also, since</w:t>
      </w:r>
      <w:r w:rsidR="00C2754B">
        <w:t xml:space="preserve"> </w:t>
      </w:r>
      <w:r w:rsidR="00905817" w:rsidRPr="00905817">
        <w:rPr>
          <w:position w:val="-6"/>
        </w:rPr>
        <w:object w:dxaOrig="200" w:dyaOrig="220" w14:anchorId="3A482149">
          <v:shape id="_x0000_i1202" type="#_x0000_t75" style="width:10pt;height:10.65pt" o:ole="">
            <v:imagedata r:id="rId367" o:title=""/>
          </v:shape>
          <o:OLEObject Type="Embed" ProgID="Equation.DSMT4" ShapeID="_x0000_i1202" DrawAspect="Content" ObjectID="_1375860281" r:id="rId36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35pt;height:15.35pt" o:ole="">
            <v:imagedata r:id="rId369" o:title=""/>
          </v:shape>
          <o:OLEObject Type="Embed" ProgID="Equation.DSMT4" ShapeID="_x0000_i1203" DrawAspect="Content" ObjectID="_1375860282" r:id="rId3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60pt;height:20pt" o:ole="">
            <v:imagedata r:id="rId371" o:title=""/>
          </v:shape>
          <o:OLEObject Type="Embed" ProgID="Equation.DSMT4" ShapeID="_x0000_i1204" DrawAspect="Content" ObjectID="_1375860283" r:id="rId37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pt;height:14.65pt" o:ole="">
            <v:imagedata r:id="rId373" o:title=""/>
          </v:shape>
          <o:OLEObject Type="Embed" ProgID="Equation.DSMT4" ShapeID="_x0000_i1205" DrawAspect="Content" ObjectID="_1375860284" r:id="rId374"/>
        </w:object>
      </w:r>
      <w:r w:rsidRPr="00C2754B">
        <w:t xml:space="preserve"> </w:t>
      </w:r>
      <w:r>
        <w:t xml:space="preserve">and </w:t>
      </w:r>
      <w:r w:rsidR="00905817" w:rsidRPr="00905817">
        <w:rPr>
          <w:position w:val="-6"/>
        </w:rPr>
        <w:object w:dxaOrig="700" w:dyaOrig="279" w14:anchorId="24101A66">
          <v:shape id="_x0000_i1206" type="#_x0000_t75" style="width:34.65pt;height:14.65pt" o:ole="">
            <v:imagedata r:id="rId375" o:title=""/>
          </v:shape>
          <o:OLEObject Type="Embed" ProgID="Equation.DSMT4" ShapeID="_x0000_i1206" DrawAspect="Content" ObjectID="_1375860285"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23486D">
        <w:fldChar w:fldCharType="begin"/>
      </w:r>
      <w:r w:rsidR="0023486D">
        <w:instrText xml:space="preserve"> HYPERLINK \l "_ENREF_3" \o "Spencer, 1984 #22" </w:instrText>
      </w:r>
      <w:ins w:id="829" w:author="Gerard" w:date="2015-08-25T08:12:00Z"/>
      <w:r w:rsidR="0023486D">
        <w:fldChar w:fldCharType="separate"/>
      </w:r>
      <w:r w:rsidR="00214E15">
        <w:rPr>
          <w:noProof/>
        </w:rPr>
        <w:t>3</w:t>
      </w:r>
      <w:r w:rsidR="0023486D">
        <w:rPr>
          <w:noProof/>
        </w:rPr>
        <w:fldChar w:fldCharType="end"/>
      </w:r>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65pt;height:31.35pt" o:ole="">
            <v:imagedata r:id="rId377" o:title=""/>
          </v:shape>
          <o:OLEObject Type="Embed" ProgID="Equation.DSMT4" ShapeID="_x0000_i1207" DrawAspect="Content" ObjectID="_1375860286" r:id="rId37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65pt;height:19.35pt" o:ole="">
            <v:imagedata r:id="rId379" o:title=""/>
          </v:shape>
          <o:OLEObject Type="Embed" ProgID="Equation.DSMT4" ShapeID="_x0000_i1208" DrawAspect="Content" ObjectID="_1375860287" r:id="rId38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4pt;height:22pt" o:ole="">
            <v:imagedata r:id="rId381" o:title=""/>
          </v:shape>
          <o:OLEObject Type="Embed" ProgID="Equation.DSMT4" ShapeID="_x0000_i1209" DrawAspect="Content" ObjectID="_1375860288" r:id="rId3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pt;height:34.65pt" o:ole="">
            <v:imagedata r:id="rId383" o:title=""/>
          </v:shape>
          <o:OLEObject Type="Embed" ProgID="Equation.DSMT4" ShapeID="_x0000_i1210" DrawAspect="Content" ObjectID="_1375860289" r:id="rId3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9F25FF">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pt;height:20pt" o:ole="">
            <v:imagedata r:id="rId385" o:title=""/>
          </v:shape>
          <o:OLEObject Type="Embed" ProgID="Equation.DSMT4" ShapeID="_x0000_i1211" DrawAspect="Content" ObjectID="_1375860290" r:id="rId386"/>
        </w:object>
      </w:r>
      <w:r>
        <w:t>.</w:t>
      </w:r>
      <w:r>
        <w:tab/>
      </w:r>
      <w:r>
        <w:fldChar w:fldCharType="begin"/>
      </w:r>
      <w:r>
        <w:instrText xml:space="preserve"> MACROBUTTON MTPlaceRef \* MERGEFORMAT </w:instrText>
      </w:r>
      <w:fldSimple w:instr=" SEQ MTEqn \h \* MERGEFORMAT "/>
      <w:bookmarkStart w:id="830" w:name="ZEqnNum550449"/>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95</w:instrText>
        </w:r>
      </w:fldSimple>
      <w:r>
        <w:instrText>)</w:instrText>
      </w:r>
      <w:bookmarkEnd w:id="830"/>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35pt;height:19.35pt" o:ole="">
            <v:imagedata r:id="rId387" o:title=""/>
          </v:shape>
          <o:OLEObject Type="Embed" ProgID="Equation.DSMT4" ShapeID="_x0000_i1212" DrawAspect="Content" ObjectID="_1375860291" r:id="rId38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35pt;height:19.35pt" o:ole="">
            <v:imagedata r:id="rId389" o:title=""/>
          </v:shape>
          <o:OLEObject Type="Embed" ProgID="Equation.DSMT4" ShapeID="_x0000_i1213" DrawAspect="Content" ObjectID="_1375860292" r:id="rId39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35pt;height:19.35pt" o:ole="">
            <v:imagedata r:id="rId391" o:title=""/>
          </v:shape>
          <o:OLEObject Type="Embed" ProgID="Equation.DSMT4" ShapeID="_x0000_i1214" DrawAspect="Content" ObjectID="_1375860293"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9F25FF">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r w:rsidR="0023486D">
        <w:fldChar w:fldCharType="begin"/>
      </w:r>
      <w:r w:rsidR="0023486D">
        <w:instrText xml:space="preserve"> HYPERLINK \l "_ENREF_6" \o "Horowitz, 1988 #27" </w:instrText>
      </w:r>
      <w:ins w:id="831" w:author="Gerard" w:date="2015-08-25T08:12:00Z"/>
      <w:r w:rsidR="0023486D">
        <w:fldChar w:fldCharType="separate"/>
      </w:r>
      <w:r w:rsidR="00214E15">
        <w:rPr>
          <w:noProof/>
        </w:rPr>
        <w:t>6-8</w:t>
      </w:r>
      <w:r w:rsidR="0023486D">
        <w:rPr>
          <w:noProof/>
        </w:rPr>
        <w:fldChar w:fldCharType="end"/>
      </w:r>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832" w:name="_Toc176704828"/>
      <w:bookmarkStart w:id="833" w:name="_Ref189743783"/>
      <w:bookmarkStart w:id="834" w:name="_Toc302111988"/>
      <w:r>
        <w:lastRenderedPageBreak/>
        <w:t>Biphasic Material</w:t>
      </w:r>
      <w:bookmarkEnd w:id="832"/>
      <w:bookmarkEnd w:id="833"/>
      <w:bookmarkEnd w:id="834"/>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835" w:name="_Toc176704829"/>
      <w:bookmarkStart w:id="836" w:name="_Toc302111989"/>
      <w:r>
        <w:t>Governing Equations</w:t>
      </w:r>
      <w:bookmarkEnd w:id="835"/>
      <w:bookmarkEnd w:id="836"/>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r w:rsidR="0023486D">
        <w:fldChar w:fldCharType="begin"/>
      </w:r>
      <w:r w:rsidR="0023486D">
        <w:instrText xml:space="preserve"> HYPERLINK \l "_ENREF_9" \o "Bowen, 1980 #18" </w:instrText>
      </w:r>
      <w:ins w:id="837" w:author="Gerard" w:date="2015-08-25T08:12:00Z"/>
      <w:r w:rsidR="0023486D">
        <w:fldChar w:fldCharType="separate"/>
      </w:r>
      <w:r w:rsidR="00214E15">
        <w:rPr>
          <w:noProof/>
        </w:rPr>
        <w:t>9</w:t>
      </w:r>
      <w:r w:rsidR="0023486D">
        <w:rPr>
          <w:noProof/>
        </w:rPr>
        <w:fldChar w:fldCharType="end"/>
      </w:r>
      <w:r w:rsidR="00A56950">
        <w:rPr>
          <w:noProof/>
        </w:rPr>
        <w:t xml:space="preserve">, </w:t>
      </w:r>
      <w:r w:rsidR="0023486D">
        <w:fldChar w:fldCharType="begin"/>
      </w:r>
      <w:r w:rsidR="0023486D">
        <w:instrText xml:space="preserve"> HYPERLINK \l "_ENREF_10" \o "Mow, 1980 #33" </w:instrText>
      </w:r>
      <w:ins w:id="838" w:author="Gerard" w:date="2015-08-25T08:12:00Z"/>
      <w:r w:rsidR="0023486D">
        <w:fldChar w:fldCharType="separate"/>
      </w:r>
      <w:r w:rsidR="00214E15">
        <w:rPr>
          <w:noProof/>
        </w:rPr>
        <w:t>10</w:t>
      </w:r>
      <w:r w:rsidR="0023486D">
        <w:rPr>
          <w:noProof/>
        </w:rPr>
        <w:fldChar w:fldCharType="end"/>
      </w:r>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r w:rsidR="0023486D">
        <w:fldChar w:fldCharType="begin"/>
      </w:r>
      <w:r w:rsidR="0023486D">
        <w:instrText xml:space="preserve"> HYPERLINK \l "_ENREF_11" \o "Truesdell, 1960 #49" </w:instrText>
      </w:r>
      <w:ins w:id="839" w:author="Gerard" w:date="2015-08-25T08:12:00Z"/>
      <w:r w:rsidR="0023486D">
        <w:fldChar w:fldCharType="separate"/>
      </w:r>
      <w:r w:rsidR="00214E15">
        <w:rPr>
          <w:noProof/>
        </w:rPr>
        <w:t>11</w:t>
      </w:r>
      <w:r w:rsidR="0023486D">
        <w:rPr>
          <w:noProof/>
        </w:rPr>
        <w:fldChar w:fldCharType="end"/>
      </w:r>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pt;height:10.65pt" o:ole="">
            <v:imagedata r:id="rId393" o:title=""/>
          </v:shape>
          <o:OLEObject Type="Embed" ProgID="Equation.DSMT4" ShapeID="_x0000_i1215" DrawAspect="Content" ObjectID="_1375860294" r:id="rId394"/>
        </w:object>
      </w:r>
      <w:r w:rsidRPr="000037DA">
        <w:t xml:space="preserve"> of a mixture (</w:t>
      </w:r>
      <w:r w:rsidR="00905817" w:rsidRPr="00905817">
        <w:rPr>
          <w:position w:val="-6"/>
        </w:rPr>
        <w:object w:dxaOrig="580" w:dyaOrig="220" w14:anchorId="1C3D006A">
          <v:shape id="_x0000_i1216" type="#_x0000_t75" style="width:29.35pt;height:10.65pt" o:ole="">
            <v:imagedata r:id="rId395" o:title=""/>
          </v:shape>
          <o:OLEObject Type="Embed" ProgID="Equation.DSMT4" ShapeID="_x0000_i1216" DrawAspect="Content" ObjectID="_1375860295" r:id="rId396"/>
        </w:object>
      </w:r>
      <w:r w:rsidRPr="000037DA">
        <w:t xml:space="preserve"> for the solid and </w:t>
      </w:r>
      <w:r w:rsidR="00905817" w:rsidRPr="00905817">
        <w:rPr>
          <w:position w:val="-6"/>
        </w:rPr>
        <w:object w:dxaOrig="639" w:dyaOrig="220" w14:anchorId="7DC08CBD">
          <v:shape id="_x0000_i1217" type="#_x0000_t75" style="width:30.65pt;height:10.65pt" o:ole="">
            <v:imagedata r:id="rId397" o:title=""/>
          </v:shape>
          <o:OLEObject Type="Embed" ProgID="Equation.DSMT4" ShapeID="_x0000_i1217" DrawAspect="Content" ObjectID="_1375860296" r:id="rId398"/>
        </w:object>
      </w:r>
      <w:r w:rsidRPr="000037DA">
        <w:t xml:space="preserve"> for the fluid) has a separate motion </w:t>
      </w:r>
      <w:r w:rsidR="00905817" w:rsidRPr="00905817">
        <w:rPr>
          <w:position w:val="-16"/>
        </w:rPr>
        <w:object w:dxaOrig="1020" w:dyaOrig="440" w14:anchorId="0EF7B0DD">
          <v:shape id="_x0000_i1218" type="#_x0000_t75" style="width:52pt;height:22pt" o:ole="">
            <v:imagedata r:id="rId399" o:title=""/>
          </v:shape>
          <o:OLEObject Type="Embed" ProgID="Equation.DSMT4" ShapeID="_x0000_i1218" DrawAspect="Content" ObjectID="_1375860297" r:id="rId40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35pt;height:14.65pt" o:ole="">
            <v:imagedata r:id="rId401" o:title=""/>
          </v:shape>
          <o:OLEObject Type="Embed" ProgID="Equation.DSMT4" ShapeID="_x0000_i1219" DrawAspect="Content" ObjectID="_1375860298" r:id="rId402"/>
        </w:object>
      </w:r>
      <w:r w:rsidRPr="000037DA">
        <w:t xml:space="preserve">, in the current configuration </w:t>
      </w:r>
      <w:r w:rsidR="00905817" w:rsidRPr="00905817">
        <w:rPr>
          <w:position w:val="-4"/>
        </w:rPr>
        <w:object w:dxaOrig="200" w:dyaOrig="200" w14:anchorId="135294F3">
          <v:shape id="_x0000_i1220" type="#_x0000_t75" style="width:10pt;height:10pt" o:ole="">
            <v:imagedata r:id="rId403" o:title=""/>
          </v:shape>
          <o:OLEObject Type="Embed" ProgID="Equation.DSMT4" ShapeID="_x0000_i1220" DrawAspect="Content" ObjectID="_1375860299" r:id="rId40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70pt;height:22pt" o:ole="">
            <v:imagedata r:id="rId405" o:title=""/>
          </v:shape>
          <o:OLEObject Type="Embed" ProgID="Equation.DSMT4" ShapeID="_x0000_i1221" DrawAspect="Content" ObjectID="_1375860300" r:id="rId40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35pt;height:10.65pt" o:ole="">
            <v:imagedata r:id="rId407" o:title=""/>
          </v:shape>
          <o:OLEObject Type="Embed" ProgID="Equation.DSMT4" ShapeID="_x0000_i1222" DrawAspect="Content" ObjectID="_1375860301" r:id="rId408"/>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5pt;height:15.35pt" o:ole="">
            <v:imagedata r:id="rId409" o:title=""/>
          </v:shape>
          <o:OLEObject Type="Embed" ProgID="Equation.DSMT4" ShapeID="_x0000_i1223" DrawAspect="Content" ObjectID="_1375860302" r:id="rId410"/>
        </w:object>
      </w:r>
      <w:r>
        <w:t>,</w:t>
      </w:r>
      <w:r>
        <w:tab/>
      </w:r>
      <w:r>
        <w:fldChar w:fldCharType="begin"/>
      </w:r>
      <w:r>
        <w:instrText xml:space="preserve"> MACROBUTTON MTPlaceRef \* MERGEFORMAT </w:instrText>
      </w:r>
      <w:fldSimple w:instr=" SEQ MTEqn \h \* MERGEFORMAT "/>
      <w:bookmarkStart w:id="840" w:name="ZEqnNum902981"/>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97</w:instrText>
        </w:r>
      </w:fldSimple>
      <w:r>
        <w:instrText>)</w:instrText>
      </w:r>
      <w:bookmarkEnd w:id="840"/>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65pt;height:10.65pt" o:ole="">
            <v:imagedata r:id="rId411" o:title=""/>
          </v:shape>
          <o:OLEObject Type="Embed" ProgID="Equation.DSMT4" ShapeID="_x0000_i1224" DrawAspect="Content" ObjectID="_1375860303" r:id="rId412"/>
        </w:object>
      </w:r>
      <w:r w:rsidRPr="000037DA">
        <w:t xml:space="preserve"> is the Cauchy stress for the mixture</w:t>
      </w:r>
      <w:r w:rsidR="00FF69F4">
        <w:t xml:space="preserve">, </w:t>
      </w:r>
      <w:r w:rsidR="00905817" w:rsidRPr="00905817">
        <w:rPr>
          <w:position w:val="-10"/>
        </w:rPr>
        <w:object w:dxaOrig="240" w:dyaOrig="260" w14:anchorId="0A006620">
          <v:shape id="_x0000_i1225" type="#_x0000_t75" style="width:12pt;height:12.65pt" o:ole="">
            <v:imagedata r:id="rId413" o:title=""/>
          </v:shape>
          <o:OLEObject Type="Embed" ProgID="Equation.DSMT4" ShapeID="_x0000_i1225" DrawAspect="Content" ObjectID="_1375860304" r:id="rId414"/>
        </w:object>
      </w:r>
      <w:r w:rsidR="00FF69F4">
        <w:t xml:space="preserve"> is the mixture density and </w:t>
      </w:r>
      <w:r w:rsidR="00905817" w:rsidRPr="00905817">
        <w:rPr>
          <w:position w:val="-6"/>
        </w:rPr>
        <w:object w:dxaOrig="200" w:dyaOrig="279" w14:anchorId="418E1D6B">
          <v:shape id="_x0000_i1226" type="#_x0000_t75" style="width:10pt;height:14.65pt" o:ole="">
            <v:imagedata r:id="rId415" o:title=""/>
          </v:shape>
          <o:OLEObject Type="Embed" ProgID="Equation.DSMT4" ShapeID="_x0000_i1226" DrawAspect="Content" ObjectID="_1375860305" r:id="rId416"/>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4pt;height:19.35pt" o:ole="">
            <v:imagedata r:id="rId417" o:title=""/>
          </v:shape>
          <o:OLEObject Type="Embed" ProgID="Equation.DSMT4" ShapeID="_x0000_i1227" DrawAspect="Content" ObjectID="_1375860306" r:id="rId418"/>
        </w:object>
      </w:r>
      <w:r>
        <w:t>,</w:t>
      </w:r>
      <w:r w:rsidRPr="000037DA">
        <w:tab/>
      </w:r>
      <w:r>
        <w:fldChar w:fldCharType="begin"/>
      </w:r>
      <w:r>
        <w:instrText xml:space="preserve"> MACROBUTTON MTPlaceRef \* MERGEFORMAT </w:instrText>
      </w:r>
      <w:fldSimple w:instr=" SEQ MTEqn \h \* MERGEFORMAT "/>
      <w:bookmarkStart w:id="841" w:name="ZEqnNum359393"/>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98</w:instrText>
        </w:r>
      </w:fldSimple>
      <w:r>
        <w:instrText>)</w:instrText>
      </w:r>
      <w:bookmarkEnd w:id="841"/>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pt;height:12.65pt" o:ole="">
            <v:imagedata r:id="rId419" o:title=""/>
          </v:shape>
          <o:OLEObject Type="Embed" ProgID="Equation.DSMT4" ShapeID="_x0000_i1228" DrawAspect="Content" ObjectID="_1375860307" r:id="rId420"/>
        </w:object>
      </w:r>
      <w:r w:rsidRPr="000037DA">
        <w:t xml:space="preserve"> is the fluid pressure and </w:t>
      </w:r>
      <w:r w:rsidR="00905817" w:rsidRPr="00905817">
        <w:rPr>
          <w:position w:val="-6"/>
        </w:rPr>
        <w:object w:dxaOrig="300" w:dyaOrig="320" w14:anchorId="11A7E900">
          <v:shape id="_x0000_i1229" type="#_x0000_t75" style="width:14.65pt;height:15.35pt" o:ole="">
            <v:imagedata r:id="rId421" o:title=""/>
          </v:shape>
          <o:OLEObject Type="Embed" ProgID="Equation.DSMT4" ShapeID="_x0000_i1229" DrawAspect="Content" ObjectID="_1375860308"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65pt;height:22pt" o:ole="">
            <v:imagedata r:id="rId423" o:title=""/>
          </v:shape>
          <o:OLEObject Type="Embed" ProgID="Equation.DSMT4" ShapeID="_x0000_i1230" DrawAspect="Content" ObjectID="_1375860309" r:id="rId424"/>
        </w:object>
      </w:r>
      <w:r>
        <w:t>,</w:t>
      </w:r>
      <w:r w:rsidRPr="000037DA">
        <w:tab/>
      </w:r>
      <w:r>
        <w:fldChar w:fldCharType="begin"/>
      </w:r>
      <w:r>
        <w:instrText xml:space="preserve"> MACROBUTTON MTPlaceRef \* MERGEFORMAT </w:instrText>
      </w:r>
      <w:fldSimple w:instr=" SEQ MTEqn \h \* MERGEFORMAT "/>
      <w:bookmarkStart w:id="842" w:name="ZEqnNum916857"/>
      <w:r>
        <w:instrText>(</w:instrText>
      </w:r>
      <w:fldSimple w:instr=" SEQ MTSec \c \* Arabic \* MERGEFORMAT ">
        <w:r w:rsidR="009F25FF">
          <w:rPr>
            <w:noProof/>
          </w:rPr>
          <w:instrText>2</w:instrText>
        </w:r>
      </w:fldSimple>
      <w:r>
        <w:instrText>.</w:instrText>
      </w:r>
      <w:fldSimple w:instr=" SEQ MTEqn \c \* Arabic \* MERGEFORMAT ">
        <w:r w:rsidR="009F25FF">
          <w:rPr>
            <w:noProof/>
          </w:rPr>
          <w:instrText>99</w:instrText>
        </w:r>
      </w:fldSimple>
      <w:r>
        <w:instrText>)</w:instrText>
      </w:r>
      <w:bookmarkEnd w:id="842"/>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60pt;height:19.35pt" o:ole="">
            <v:imagedata r:id="rId425" o:title=""/>
          </v:shape>
          <o:OLEObject Type="Embed" ProgID="Equation.DSMT4" ShapeID="_x0000_i1231" DrawAspect="Content" ObjectID="_1375860310" r:id="rId426"/>
        </w:object>
      </w:r>
      <w:r w:rsidRPr="000037DA">
        <w:t xml:space="preserve"> is the solid matrix velocity and </w:t>
      </w:r>
      <w:r w:rsidR="00905817" w:rsidRPr="00905817">
        <w:rPr>
          <w:position w:val="-6"/>
        </w:rPr>
        <w:object w:dxaOrig="260" w:dyaOrig="220" w14:anchorId="52FEF693">
          <v:shape id="_x0000_i1232" type="#_x0000_t75" style="width:12.65pt;height:10.65pt" o:ole="">
            <v:imagedata r:id="rId427" o:title=""/>
          </v:shape>
          <o:OLEObject Type="Embed" ProgID="Equation.DSMT4" ShapeID="_x0000_i1232" DrawAspect="Content" ObjectID="_1375860311" r:id="rId42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pt;height:10.65pt" o:ole="">
            <v:imagedata r:id="rId429" o:title=""/>
          </v:shape>
          <o:OLEObject Type="Embed" ProgID="Equation.DSMT4" ShapeID="_x0000_i1233" DrawAspect="Content" ObjectID="_1375860312" r:id="rId430"/>
        </w:object>
      </w:r>
      <w:r w:rsidRPr="000037DA">
        <w:t xml:space="preserve">, then </w:t>
      </w:r>
      <w:r w:rsidR="00905817" w:rsidRPr="00905817">
        <w:rPr>
          <w:position w:val="-6"/>
        </w:rPr>
        <w:object w:dxaOrig="680" w:dyaOrig="320" w14:anchorId="1E2AFBCF">
          <v:shape id="_x0000_i1234" type="#_x0000_t75" style="width:34.65pt;height:15.35pt" o:ole="">
            <v:imagedata r:id="rId431" o:title=""/>
          </v:shape>
          <o:OLEObject Type="Embed" ProgID="Equation.DSMT4" ShapeID="_x0000_i1234" DrawAspect="Content" ObjectID="_1375860313" r:id="rId43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65pt;height:10.65pt" o:ole="">
            <v:imagedata r:id="rId433" o:title=""/>
          </v:shape>
          <o:OLEObject Type="Embed" ProgID="Equation.DSMT4" ShapeID="_x0000_i1235" DrawAspect="Content" ObjectID="_1375860314"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4.65pt;height:19.35pt" o:ole="">
            <v:imagedata r:id="rId435" o:title=""/>
          </v:shape>
          <o:OLEObject Type="Embed" ProgID="Equation.DSMT4" ShapeID="_x0000_i1236" DrawAspect="Content" ObjectID="_1375860315" r:id="rId436"/>
        </w:object>
      </w:r>
      <w:r w:rsidR="005D060C">
        <w:t>,</w:t>
      </w:r>
      <w:r w:rsidRPr="000037DA">
        <w:tab/>
      </w:r>
      <w:r>
        <w:fldChar w:fldCharType="begin"/>
      </w:r>
      <w:r>
        <w:instrText xml:space="preserve"> MACROBUTTON MTPlaceRef \* MERGEFORMAT </w:instrText>
      </w:r>
      <w:fldSimple w:instr=" SEQ MTEqn \h \* MERGEFORMAT "/>
      <w:bookmarkStart w:id="843" w:name="ZEqnNum635799"/>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100</w:instrText>
        </w:r>
      </w:fldSimple>
      <w:r>
        <w:instrText>)</w:instrText>
      </w:r>
      <w:bookmarkEnd w:id="843"/>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35pt;height:19.35pt" o:ole="">
            <v:imagedata r:id="rId437" o:title=""/>
          </v:shape>
          <o:OLEObject Type="Embed" ProgID="Equation.DSMT4" ShapeID="_x0000_i1237" DrawAspect="Content" ObjectID="_1375860316" r:id="rId438"/>
        </w:object>
      </w:r>
      <w:r w:rsidRPr="000037DA">
        <w:t xml:space="preserve"> is the solid matrix porosity</w:t>
      </w:r>
      <w:r w:rsidR="00FF69F4">
        <w:t xml:space="preserve">, </w:t>
      </w:r>
      <w:r w:rsidR="00905817" w:rsidRPr="00905817">
        <w:rPr>
          <w:position w:val="-12"/>
        </w:rPr>
        <w:object w:dxaOrig="1120" w:dyaOrig="380" w14:anchorId="5A0D2B57">
          <v:shape id="_x0000_i1238" type="#_x0000_t75" style="width:56.65pt;height:19.35pt" o:ole="">
            <v:imagedata r:id="rId439" o:title=""/>
          </v:shape>
          <o:OLEObject Type="Embed" ProgID="Equation.DSMT4" ShapeID="_x0000_i1238" DrawAspect="Content" ObjectID="_1375860317" r:id="rId440"/>
        </w:object>
      </w:r>
      <w:r w:rsidR="00FF69F4">
        <w:t xml:space="preserve"> is the apparent fluid density and </w:t>
      </w:r>
      <w:r w:rsidR="00905817" w:rsidRPr="00905817">
        <w:rPr>
          <w:position w:val="-12"/>
        </w:rPr>
        <w:object w:dxaOrig="340" w:dyaOrig="380" w14:anchorId="5AEE03C6">
          <v:shape id="_x0000_i1239" type="#_x0000_t75" style="width:17.35pt;height:19.35pt" o:ole="">
            <v:imagedata r:id="rId441" o:title=""/>
          </v:shape>
          <o:OLEObject Type="Embed" ProgID="Equation.DSMT4" ShapeID="_x0000_i1239" DrawAspect="Content" ObjectID="_1375860318" r:id="rId442"/>
        </w:object>
      </w:r>
      <w:r w:rsidR="00FF69F4">
        <w:t xml:space="preserve"> is the true fluid density, </w:t>
      </w:r>
      <w:r w:rsidR="00905817" w:rsidRPr="00905817">
        <w:rPr>
          <w:position w:val="-6"/>
        </w:rPr>
        <w:object w:dxaOrig="300" w:dyaOrig="320" w14:anchorId="549AD00F">
          <v:shape id="_x0000_i1240" type="#_x0000_t75" style="width:14.65pt;height:15.35pt" o:ole="">
            <v:imagedata r:id="rId443" o:title=""/>
          </v:shape>
          <o:OLEObject Type="Embed" ProgID="Equation.DSMT4" ShapeID="_x0000_i1240" DrawAspect="Content" ObjectID="_1375860319" r:id="rId444"/>
        </w:object>
      </w:r>
      <w:r w:rsidR="00FF69F4">
        <w:t xml:space="preserve"> is the external body force per mass acting on the fluid</w:t>
      </w:r>
      <w:r w:rsidRPr="000037DA">
        <w:t xml:space="preserve">, and </w:t>
      </w:r>
      <w:r w:rsidR="00905817" w:rsidRPr="00905817">
        <w:rPr>
          <w:position w:val="-12"/>
        </w:rPr>
        <w:object w:dxaOrig="300" w:dyaOrig="380" w14:anchorId="244257FB">
          <v:shape id="_x0000_i1241" type="#_x0000_t75" style="width:14.65pt;height:19.35pt" o:ole="">
            <v:imagedata r:id="rId445" o:title=""/>
          </v:shape>
          <o:OLEObject Type="Embed" ProgID="Equation.DSMT4" ShapeID="_x0000_i1241" DrawAspect="Content" ObjectID="_1375860320"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65pt;height:19.35pt" o:ole="">
            <v:imagedata r:id="rId447" o:title=""/>
          </v:shape>
          <o:OLEObject Type="Embed" ProgID="Equation.DSMT4" ShapeID="_x0000_i1242" DrawAspect="Content" ObjectID="_1375860321" r:id="rId44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65pt;height:19.35pt" o:ole="">
            <v:imagedata r:id="rId449" o:title=""/>
          </v:shape>
          <o:OLEObject Type="Embed" ProgID="Equation.DSMT4" ShapeID="_x0000_i1243" DrawAspect="Content" ObjectID="_1375860322" r:id="rId450"/>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65pt;height:12.65pt" o:ole="">
            <v:imagedata r:id="rId451" o:title=""/>
          </v:shape>
          <o:OLEObject Type="Embed" ProgID="Equation.DSMT4" ShapeID="_x0000_i1244" DrawAspect="Content" ObjectID="_1375860323"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9F25FF">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pt;height:22pt" o:ole="">
            <v:imagedata r:id="rId453" o:title=""/>
          </v:shape>
          <o:OLEObject Type="Embed" ProgID="Equation.DSMT4" ShapeID="_x0000_i1245" DrawAspect="Content" ObjectID="_1375860324" r:id="rId45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65pt;height:12.65pt" o:ole="">
            <v:imagedata r:id="rId455" o:title=""/>
          </v:shape>
          <o:OLEObject Type="Embed" ProgID="Equation.DSMT4" ShapeID="_x0000_i1246" DrawAspect="Content" ObjectID="_1375860325"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844" w:name="_Ref176690994"/>
      <w:bookmarkStart w:id="845" w:name="_Toc176704830"/>
      <w:bookmarkStart w:id="846" w:name="_Toc302111990"/>
      <w:r>
        <w:lastRenderedPageBreak/>
        <w:t>Biphasic-Solute Material</w:t>
      </w:r>
      <w:bookmarkEnd w:id="844"/>
      <w:bookmarkEnd w:id="845"/>
      <w:bookmarkEnd w:id="846"/>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847" w:name="_Toc176704831"/>
      <w:bookmarkStart w:id="848" w:name="_Toc302111991"/>
      <w:r>
        <w:t>Governing Equations</w:t>
      </w:r>
      <w:bookmarkEnd w:id="847"/>
      <w:bookmarkEnd w:id="848"/>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r w:rsidR="0023486D">
        <w:fldChar w:fldCharType="begin"/>
      </w:r>
      <w:r w:rsidR="0023486D">
        <w:instrText xml:space="preserve"> HYPERLINK \l "_ENREF_11" \o "Truesdell, 1960 #49" </w:instrText>
      </w:r>
      <w:ins w:id="849" w:author="Gerard" w:date="2015-08-25T08:12:00Z"/>
      <w:r w:rsidR="0023486D">
        <w:fldChar w:fldCharType="separate"/>
      </w:r>
      <w:r w:rsidR="00214E15">
        <w:rPr>
          <w:noProof/>
        </w:rPr>
        <w:t>11</w:t>
      </w:r>
      <w:r w:rsidR="0023486D">
        <w:rPr>
          <w:noProof/>
        </w:rPr>
        <w:fldChar w:fldCharType="end"/>
      </w:r>
      <w:r w:rsidR="00A56950">
        <w:rPr>
          <w:noProof/>
        </w:rPr>
        <w:t xml:space="preserve">, </w:t>
      </w:r>
      <w:r w:rsidR="0023486D">
        <w:fldChar w:fldCharType="begin"/>
      </w:r>
      <w:r w:rsidR="0023486D">
        <w:instrText xml:space="preserve"> HYPERLINK \l "_ENREF_12" \o "Bowen, 1976 #53" </w:instrText>
      </w:r>
      <w:ins w:id="850" w:author="Gerard" w:date="2015-08-25T08:12:00Z"/>
      <w:r w:rsidR="0023486D">
        <w:fldChar w:fldCharType="separate"/>
      </w:r>
      <w:r w:rsidR="00214E15">
        <w:rPr>
          <w:noProof/>
        </w:rPr>
        <w:t>12</w:t>
      </w:r>
      <w:r w:rsidR="0023486D">
        <w:rPr>
          <w:noProof/>
        </w:rPr>
        <w:fldChar w:fldCharType="end"/>
      </w:r>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r w:rsidR="0023486D">
        <w:fldChar w:fldCharType="begin"/>
      </w:r>
      <w:r w:rsidR="0023486D">
        <w:instrText xml:space="preserve"> HYPERLINK \l "_ENREF_13" \o "Mauck, 2003 #54" </w:instrText>
      </w:r>
      <w:ins w:id="851" w:author="Gerard" w:date="2015-08-25T08:12:00Z"/>
      <w:r w:rsidR="0023486D">
        <w:fldChar w:fldCharType="separate"/>
      </w:r>
      <w:r w:rsidR="00214E15">
        <w:rPr>
          <w:noProof/>
        </w:rPr>
        <w:t>13</w:t>
      </w:r>
      <w:r w:rsidR="0023486D">
        <w:rPr>
          <w:noProof/>
        </w:rPr>
        <w:fldChar w:fldCharType="end"/>
      </w:r>
      <w:r w:rsidR="00A56950">
        <w:rPr>
          <w:noProof/>
        </w:rPr>
        <w:t xml:space="preserve">, </w:t>
      </w:r>
      <w:r w:rsidR="0023486D">
        <w:fldChar w:fldCharType="begin"/>
      </w:r>
      <w:r w:rsidR="0023486D">
        <w:instrText xml:space="preserve"> HYPERLINK \l "_ENREF_14" \o "Ateshian, 2006 #55" </w:instrText>
      </w:r>
      <w:ins w:id="852" w:author="Gerard" w:date="2015-08-25T08:12:00Z"/>
      <w:r w:rsidR="0023486D">
        <w:fldChar w:fldCharType="separate"/>
      </w:r>
      <w:r w:rsidR="00214E15">
        <w:rPr>
          <w:noProof/>
        </w:rPr>
        <w:t>14</w:t>
      </w:r>
      <w:r w:rsidR="0023486D">
        <w:rPr>
          <w:noProof/>
        </w:rPr>
        <w:fldChar w:fldCharType="end"/>
      </w:r>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35pt;height:10.65pt" o:ole="">
            <v:imagedata r:id="rId457" o:title=""/>
          </v:shape>
          <o:OLEObject Type="Embed" ProgID="Equation.DSMT4" ShapeID="_x0000_i1247" DrawAspect="Content" ObjectID="_1375860326" r:id="rId458"/>
        </w:object>
      </w:r>
      <w:r>
        <w:t>), the solvent (</w:t>
      </w:r>
      <w:r w:rsidR="00905817" w:rsidRPr="00905817">
        <w:rPr>
          <w:position w:val="-6"/>
        </w:rPr>
        <w:object w:dxaOrig="639" w:dyaOrig="220" w14:anchorId="67A8439B">
          <v:shape id="_x0000_i1248" type="#_x0000_t75" style="width:30.65pt;height:10.65pt" o:ole="">
            <v:imagedata r:id="rId459" o:title=""/>
          </v:shape>
          <o:OLEObject Type="Embed" ProgID="Equation.DSMT4" ShapeID="_x0000_i1248" DrawAspect="Content" ObjectID="_1375860327" r:id="rId460"/>
        </w:object>
      </w:r>
      <w:r>
        <w:t>), and the solute (</w:t>
      </w:r>
      <w:r w:rsidR="00905817" w:rsidRPr="00905817">
        <w:rPr>
          <w:position w:val="-6"/>
        </w:rPr>
        <w:object w:dxaOrig="600" w:dyaOrig="220" w14:anchorId="632EDA4F">
          <v:shape id="_x0000_i1249" type="#_x0000_t75" style="width:30pt;height:10.65pt" o:ole="">
            <v:imagedata r:id="rId461" o:title=""/>
          </v:shape>
          <o:OLEObject Type="Embed" ProgID="Equation.DSMT4" ShapeID="_x0000_i1249" DrawAspect="Content" ObjectID="_1375860328" r:id="rId462"/>
        </w:object>
      </w:r>
      <w:r>
        <w:t xml:space="preserve">). The motion of the solid matrix is described by the displacement vector </w:t>
      </w:r>
      <w:r w:rsidR="00905817" w:rsidRPr="00905817">
        <w:rPr>
          <w:position w:val="-6"/>
        </w:rPr>
        <w:object w:dxaOrig="200" w:dyaOrig="220" w14:anchorId="5138C2AA">
          <v:shape id="_x0000_i1250" type="#_x0000_t75" style="width:10pt;height:10.65pt" o:ole="">
            <v:imagedata r:id="rId463" o:title=""/>
          </v:shape>
          <o:OLEObject Type="Embed" ProgID="Equation.DSMT4" ShapeID="_x0000_i1250" DrawAspect="Content" ObjectID="_1375860329" r:id="rId46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pt;height:12.65pt" o:ole="">
            <v:imagedata r:id="rId465" o:title=""/>
          </v:shape>
          <o:OLEObject Type="Embed" ProgID="Equation.DSMT4" ShapeID="_x0000_i1251" DrawAspect="Content" ObjectID="_1375860330" r:id="rId46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9.35pt;height:10.65pt" o:ole="">
            <v:imagedata r:id="rId467" o:title=""/>
          </v:shape>
          <o:OLEObject Type="Embed" ProgID="Equation.DSMT4" ShapeID="_x0000_i1252" DrawAspect="Content" ObjectID="_1375860331" r:id="rId468"/>
        </w:object>
      </w:r>
      <w:r>
        <w:t xml:space="preserve">. The total (or mixture) stress may be described by the Cauchy stress tensor </w:t>
      </w:r>
      <w:r w:rsidR="00905817" w:rsidRPr="00905817">
        <w:rPr>
          <w:position w:val="-10"/>
        </w:rPr>
        <w:object w:dxaOrig="1280" w:dyaOrig="360" w14:anchorId="763751C4">
          <v:shape id="_x0000_i1253" type="#_x0000_t75" style="width:64pt;height:19.35pt" o:ole="">
            <v:imagedata r:id="rId469" o:title=""/>
          </v:shape>
          <o:OLEObject Type="Embed" ProgID="Equation.DSMT4" ShapeID="_x0000_i1253" DrawAspect="Content" ObjectID="_1375860332" r:id="rId470"/>
        </w:object>
      </w:r>
      <w:r>
        <w:t xml:space="preserve">, where </w:t>
      </w:r>
      <w:r w:rsidR="00905817" w:rsidRPr="00905817">
        <w:rPr>
          <w:position w:val="-4"/>
        </w:rPr>
        <w:object w:dxaOrig="180" w:dyaOrig="260" w14:anchorId="56168EA8">
          <v:shape id="_x0000_i1254" type="#_x0000_t75" style="width:9.35pt;height:12.65pt" o:ole="">
            <v:imagedata r:id="rId471" o:title=""/>
          </v:shape>
          <o:OLEObject Type="Embed" ProgID="Equation.DSMT4" ShapeID="_x0000_i1254" DrawAspect="Content" ObjectID="_1375860333" r:id="rId472"/>
        </w:object>
      </w:r>
      <w:r>
        <w:t xml:space="preserve"> is the identity tensor and </w:t>
      </w:r>
      <w:r w:rsidR="00905817" w:rsidRPr="00905817">
        <w:rPr>
          <w:position w:val="-6"/>
        </w:rPr>
        <w:object w:dxaOrig="300" w:dyaOrig="320" w14:anchorId="76D15C2A">
          <v:shape id="_x0000_i1255" type="#_x0000_t75" style="width:14.65pt;height:15.35pt" o:ole="">
            <v:imagedata r:id="rId473" o:title=""/>
          </v:shape>
          <o:OLEObject Type="Embed" ProgID="Equation.DSMT4" ShapeID="_x0000_i1255" DrawAspect="Content" ObjectID="_1375860334"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6.65pt;height:19.35pt" o:ole="">
            <v:imagedata r:id="rId475" o:title=""/>
          </v:shape>
          <o:OLEObject Type="Embed" ProgID="Equation.DSMT4" ShapeID="_x0000_i1256" DrawAspect="Content" ObjectID="_1375860335" r:id="rId476"/>
        </w:object>
      </w:r>
      <w:r>
        <w:t>.</w:t>
      </w:r>
      <w:r>
        <w:tab/>
      </w:r>
      <w:r>
        <w:fldChar w:fldCharType="begin"/>
      </w:r>
      <w:r>
        <w:instrText xml:space="preserve"> MACROBUTTON MTPlaceRef \* MERGEFORMAT </w:instrText>
      </w:r>
      <w:fldSimple w:instr=" SEQ MTEqn \h \* MERGEFORMAT "/>
      <w:bookmarkStart w:id="853" w:name="ZEqnNum146657"/>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102</w:instrText>
        </w:r>
      </w:fldSimple>
      <w:r>
        <w:instrText>)</w:instrText>
      </w:r>
      <w:bookmarkEnd w:id="853"/>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35pt;height:44.65pt" o:ole="">
            <v:imagedata r:id="rId477" o:title=""/>
          </v:shape>
          <o:OLEObject Type="Embed" ProgID="Equation.DSMT4" ShapeID="_x0000_i1257" DrawAspect="Content" ObjectID="_1375860336" r:id="rId478"/>
        </w:object>
      </w:r>
      <w:r>
        <w:tab/>
      </w:r>
      <w:r>
        <w:fldChar w:fldCharType="begin"/>
      </w:r>
      <w:r>
        <w:instrText xml:space="preserve"> MACROBUTTON MTPlaceRef \* MERGEFORMAT </w:instrText>
      </w:r>
      <w:fldSimple w:instr=" SEQ MTEqn \h \* MERGEFORMAT "/>
      <w:bookmarkStart w:id="854" w:name="ZEqnNum429892"/>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103</w:instrText>
        </w:r>
      </w:fldSimple>
      <w:r>
        <w:instrText>)</w:instrText>
      </w:r>
      <w:bookmarkEnd w:id="854"/>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35pt;height:19.35pt" o:ole="">
            <v:imagedata r:id="rId479" o:title=""/>
          </v:shape>
          <o:OLEObject Type="Embed" ProgID="Equation.DSMT4" ShapeID="_x0000_i1258" DrawAspect="Content" ObjectID="_1375860337" r:id="rId480"/>
        </w:object>
      </w:r>
      <w:r>
        <w:t xml:space="preserve"> is the apparent density (mass of </w:t>
      </w:r>
      <w:r w:rsidR="00905817" w:rsidRPr="00905817">
        <w:rPr>
          <w:position w:val="-6"/>
        </w:rPr>
        <w:object w:dxaOrig="240" w:dyaOrig="220" w14:anchorId="39CAEB9C">
          <v:shape id="_x0000_i1259" type="#_x0000_t75" style="width:12pt;height:10.65pt" o:ole="">
            <v:imagedata r:id="rId481" o:title=""/>
          </v:shape>
          <o:OLEObject Type="Embed" ProgID="Equation.DSMT4" ShapeID="_x0000_i1259" DrawAspect="Content" ObjectID="_1375860338" r:id="rId482"/>
        </w:object>
      </w:r>
      <w:r>
        <w:t xml:space="preserve"> per volume of the mixture), </w:t>
      </w:r>
      <w:r w:rsidR="00905817" w:rsidRPr="00905817">
        <w:rPr>
          <w:position w:val="-10"/>
        </w:rPr>
        <w:object w:dxaOrig="340" w:dyaOrig="360" w14:anchorId="5DA75EDB">
          <v:shape id="_x0000_i1260" type="#_x0000_t75" style="width:17.35pt;height:19.35pt" o:ole="">
            <v:imagedata r:id="rId483" o:title=""/>
          </v:shape>
          <o:OLEObject Type="Embed" ProgID="Equation.DSMT4" ShapeID="_x0000_i1260" DrawAspect="Content" ObjectID="_1375860339" r:id="rId484"/>
        </w:object>
      </w:r>
      <w:r>
        <w:t xml:space="preserve"> is the mechano-chemical potential and </w:t>
      </w:r>
      <w:r w:rsidR="00905817" w:rsidRPr="00905817">
        <w:rPr>
          <w:position w:val="-6"/>
        </w:rPr>
        <w:object w:dxaOrig="320" w:dyaOrig="320" w14:anchorId="65D16196">
          <v:shape id="_x0000_i1261" type="#_x0000_t75" style="width:15.35pt;height:15.35pt" o:ole="">
            <v:imagedata r:id="rId485" o:title=""/>
          </v:shape>
          <o:OLEObject Type="Embed" ProgID="Equation.DSMT4" ShapeID="_x0000_i1261" DrawAspect="Content" ObjectID="_1375860340" r:id="rId486"/>
        </w:object>
      </w:r>
      <w:r>
        <w:t xml:space="preserve"> is the velocity of constituent </w:t>
      </w:r>
      <w:r w:rsidR="00905817" w:rsidRPr="00905817">
        <w:rPr>
          <w:position w:val="-6"/>
        </w:rPr>
        <w:object w:dxaOrig="240" w:dyaOrig="220" w14:anchorId="1A9D0F15">
          <v:shape id="_x0000_i1262" type="#_x0000_t75" style="width:12pt;height:10.65pt" o:ole="">
            <v:imagedata r:id="rId487" o:title=""/>
          </v:shape>
          <o:OLEObject Type="Embed" ProgID="Equation.DSMT4" ShapeID="_x0000_i1262" DrawAspect="Content" ObjectID="_1375860341" r:id="rId488"/>
        </w:object>
      </w:r>
      <w:r w:rsidR="005D060C">
        <w:t>.</w:t>
      </w:r>
      <w:r>
        <w:t xml:space="preserve"> </w:t>
      </w:r>
      <w:r w:rsidR="00905817" w:rsidRPr="00905817">
        <w:rPr>
          <w:position w:val="-4"/>
        </w:rPr>
        <w:object w:dxaOrig="360" w:dyaOrig="300" w14:anchorId="496F0C51">
          <v:shape id="_x0000_i1263" type="#_x0000_t75" style="width:19.35pt;height:14.65pt" o:ole="">
            <v:imagedata r:id="rId489" o:title=""/>
          </v:shape>
          <o:OLEObject Type="Embed" ProgID="Equation.DSMT4" ShapeID="_x0000_i1263" DrawAspect="Content" ObjectID="_1375860342" r:id="rId490"/>
        </w:object>
      </w:r>
      <w:r>
        <w:t xml:space="preserve"> is the diffusive drag tensor between constituents </w:t>
      </w:r>
      <w:r w:rsidR="00905817" w:rsidRPr="00905817">
        <w:rPr>
          <w:position w:val="-6"/>
        </w:rPr>
        <w:object w:dxaOrig="240" w:dyaOrig="220" w14:anchorId="164D5FD6">
          <v:shape id="_x0000_i1264" type="#_x0000_t75" style="width:12pt;height:10.65pt" o:ole="">
            <v:imagedata r:id="rId491" o:title=""/>
          </v:shape>
          <o:OLEObject Type="Embed" ProgID="Equation.DSMT4" ShapeID="_x0000_i1264" DrawAspect="Content" ObjectID="_1375860343" r:id="rId492"/>
        </w:object>
      </w:r>
      <w:r>
        <w:t xml:space="preserve"> and </w:t>
      </w:r>
      <w:r w:rsidR="00905817" w:rsidRPr="00905817">
        <w:rPr>
          <w:position w:val="-10"/>
        </w:rPr>
        <w:object w:dxaOrig="240" w:dyaOrig="320" w14:anchorId="0140AA38">
          <v:shape id="_x0000_i1265" type="#_x0000_t75" style="width:12pt;height:15.35pt" o:ole="">
            <v:imagedata r:id="rId493" o:title=""/>
          </v:shape>
          <o:OLEObject Type="Embed" ProgID="Equation.DSMT4" ShapeID="_x0000_i1265" DrawAspect="Content" ObjectID="_1375860344" r:id="rId494"/>
        </w:object>
      </w:r>
      <w:r>
        <w:t xml:space="preserve"> representing momentum exchange via frictional interactions, which satisfies </w:t>
      </w:r>
      <w:r w:rsidR="00905817" w:rsidRPr="00905817">
        <w:rPr>
          <w:position w:val="-4"/>
        </w:rPr>
        <w:object w:dxaOrig="920" w:dyaOrig="300" w14:anchorId="35F4D2FD">
          <v:shape id="_x0000_i1266" type="#_x0000_t75" style="width:46.65pt;height:14.65pt" o:ole="">
            <v:imagedata r:id="rId495" o:title=""/>
          </v:shape>
          <o:OLEObject Type="Embed" ProgID="Equation.DSMT4" ShapeID="_x0000_i1266" DrawAspect="Content" ObjectID="_1375860345" r:id="rId49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35pt;height:22pt" o:ole="">
            <v:imagedata r:id="rId497" o:title=""/>
          </v:shape>
          <o:OLEObject Type="Embed" ProgID="Equation.DSMT4" ShapeID="_x0000_i1267" DrawAspect="Content" ObjectID="_1375860346" r:id="rId49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r w:rsidR="0023486D">
        <w:fldChar w:fldCharType="begin"/>
      </w:r>
      <w:r w:rsidR="0023486D">
        <w:instrText xml:space="preserve"> HYPERLINK \l "_ENREF_13" \o "Mauck, 2003 #54" </w:instrText>
      </w:r>
      <w:ins w:id="855" w:author="Gerard" w:date="2015-08-25T08:12:00Z"/>
      <w:r w:rsidR="0023486D">
        <w:fldChar w:fldCharType="separate"/>
      </w:r>
      <w:r w:rsidR="00214E15">
        <w:rPr>
          <w:noProof/>
        </w:rPr>
        <w:t>13</w:t>
      </w:r>
      <w:r w:rsidR="0023486D">
        <w:rPr>
          <w:noProof/>
        </w:rPr>
        <w:fldChar w:fldCharType="end"/>
      </w:r>
      <w:r w:rsidR="00A56950">
        <w:rPr>
          <w:noProof/>
        </w:rPr>
        <w:t xml:space="preserve">, </w:t>
      </w:r>
      <w:r w:rsidR="0023486D">
        <w:fldChar w:fldCharType="begin"/>
      </w:r>
      <w:r w:rsidR="0023486D">
        <w:instrText xml:space="preserve"> HYPERLINK \l "_ENREF_15" \o "Albro, 2008 #56" </w:instrText>
      </w:r>
      <w:ins w:id="856" w:author="Gerard" w:date="2015-08-25T08:12:00Z"/>
      <w:r w:rsidR="0023486D">
        <w:fldChar w:fldCharType="separate"/>
      </w:r>
      <w:r w:rsidR="00214E15">
        <w:rPr>
          <w:noProof/>
        </w:rPr>
        <w:t>15</w:t>
      </w:r>
      <w:r w:rsidR="0023486D">
        <w:rPr>
          <w:noProof/>
        </w:rPr>
        <w:fldChar w:fldCharType="end"/>
      </w:r>
      <w:r w:rsidR="00A56950">
        <w:rPr>
          <w:noProof/>
        </w:rPr>
        <w:t xml:space="preserve">, </w:t>
      </w:r>
      <w:r w:rsidR="0023486D">
        <w:fldChar w:fldCharType="begin"/>
      </w:r>
      <w:r w:rsidR="0023486D">
        <w:instrText xml:space="preserve"> HYPERLINK \l "_ENREF_16" \o "Albro, 2010 #57" </w:instrText>
      </w:r>
      <w:ins w:id="857" w:author="Gerard" w:date="2015-08-25T08:12:00Z"/>
      <w:r w:rsidR="0023486D">
        <w:fldChar w:fldCharType="separate"/>
      </w:r>
      <w:r w:rsidR="00214E15">
        <w:rPr>
          <w:noProof/>
        </w:rPr>
        <w:t>16</w:t>
      </w:r>
      <w:r w:rsidR="0023486D">
        <w:rPr>
          <w:noProof/>
        </w:rPr>
        <w:fldChar w:fldCharType="end"/>
      </w:r>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35pt;height:19.35pt" o:ole="">
            <v:imagedata r:id="rId499" o:title=""/>
          </v:shape>
          <o:OLEObject Type="Embed" ProgID="Equation.DSMT4" ShapeID="_x0000_i1268" DrawAspect="Content" ObjectID="_1375860347" r:id="rId500"/>
        </w:object>
      </w:r>
      <w:r>
        <w:t xml:space="preserve"> of </w:t>
      </w:r>
      <w:r w:rsidR="00905817" w:rsidRPr="00905817">
        <w:rPr>
          <w:position w:val="-6"/>
        </w:rPr>
        <w:object w:dxaOrig="240" w:dyaOrig="220" w14:anchorId="7E4CAEE5">
          <v:shape id="_x0000_i1269" type="#_x0000_t75" style="width:12pt;height:10.65pt" o:ole="">
            <v:imagedata r:id="rId501" o:title=""/>
          </v:shape>
          <o:OLEObject Type="Embed" ProgID="Equation.DSMT4" ShapeID="_x0000_i1269" DrawAspect="Content" ObjectID="_1375860348" r:id="rId50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pt;height:10.65pt" o:ole="">
            <v:imagedata r:id="rId503" o:title=""/>
          </v:shape>
          <o:OLEObject Type="Embed" ProgID="Equation.DSMT4" ShapeID="_x0000_i1270" DrawAspect="Content" ObjectID="_1375860349" r:id="rId50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pt;height:10.65pt" o:ole="">
            <v:imagedata r:id="rId505" o:title=""/>
          </v:shape>
          <o:OLEObject Type="Embed" ProgID="Equation.DSMT4" ShapeID="_x0000_i1271" DrawAspect="Content" ObjectID="_1375860350" r:id="rId50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35pt;height:20pt" o:ole="">
            <v:imagedata r:id="rId507" o:title=""/>
          </v:shape>
          <o:OLEObject Type="Embed" ProgID="Equation.DSMT4" ShapeID="_x0000_i1272" DrawAspect="Content" ObjectID="_1375860351" r:id="rId508"/>
        </w:object>
      </w:r>
      <w:r>
        <w:t xml:space="preserve">, where </w:t>
      </w:r>
      <w:r w:rsidR="00905817" w:rsidRPr="00905817">
        <w:rPr>
          <w:position w:val="-12"/>
        </w:rPr>
        <w:object w:dxaOrig="340" w:dyaOrig="380" w14:anchorId="73F86B68">
          <v:shape id="_x0000_i1273" type="#_x0000_t75" style="width:17.35pt;height:19.35pt" o:ole="">
            <v:imagedata r:id="rId509" o:title=""/>
          </v:shape>
          <o:OLEObject Type="Embed" ProgID="Equation.DSMT4" ShapeID="_x0000_i1273" DrawAspect="Content" ObjectID="_1375860352" r:id="rId510"/>
        </w:object>
      </w:r>
      <w:r>
        <w:t xml:space="preserve"> is the true density of </w:t>
      </w:r>
      <w:r w:rsidR="00905817" w:rsidRPr="00905817">
        <w:rPr>
          <w:position w:val="-6"/>
        </w:rPr>
        <w:object w:dxaOrig="240" w:dyaOrig="220" w14:anchorId="1B5FE21E">
          <v:shape id="_x0000_i1274" type="#_x0000_t75" style="width:12pt;height:10.65pt" o:ole="">
            <v:imagedata r:id="rId511" o:title=""/>
          </v:shape>
          <o:OLEObject Type="Embed" ProgID="Equation.DSMT4" ShapeID="_x0000_i1274" DrawAspect="Content" ObjectID="_1375860353" r:id="rId512"/>
        </w:object>
      </w:r>
      <w:r>
        <w:t xml:space="preserve"> (mass of </w:t>
      </w:r>
      <w:r w:rsidR="00905817" w:rsidRPr="00905817">
        <w:rPr>
          <w:position w:val="-6"/>
        </w:rPr>
        <w:object w:dxaOrig="240" w:dyaOrig="220" w14:anchorId="417C851C">
          <v:shape id="_x0000_i1275" type="#_x0000_t75" style="width:12pt;height:10.65pt" o:ole="">
            <v:imagedata r:id="rId513" o:title=""/>
          </v:shape>
          <o:OLEObject Type="Embed" ProgID="Equation.DSMT4" ShapeID="_x0000_i1275" DrawAspect="Content" ObjectID="_1375860354" r:id="rId514"/>
        </w:object>
      </w:r>
      <w:r>
        <w:t xml:space="preserve"> per volume of </w:t>
      </w:r>
      <w:r w:rsidR="00905817" w:rsidRPr="00905817">
        <w:rPr>
          <w:position w:val="-6"/>
        </w:rPr>
        <w:object w:dxaOrig="240" w:dyaOrig="220" w14:anchorId="1ACF3467">
          <v:shape id="_x0000_i1276" type="#_x0000_t75" style="width:12pt;height:10.65pt" o:ole="">
            <v:imagedata r:id="rId515" o:title=""/>
          </v:shape>
          <o:OLEObject Type="Embed" ProgID="Equation.DSMT4" ShapeID="_x0000_i1276" DrawAspect="Content" ObjectID="_1375860355" r:id="rId516"/>
        </w:object>
      </w:r>
      <w:r>
        <w:t xml:space="preserve">), which is invariant for incompressible constituents, and </w:t>
      </w:r>
      <w:r w:rsidR="00905817" w:rsidRPr="00905817">
        <w:rPr>
          <w:position w:val="-12"/>
        </w:rPr>
        <w:object w:dxaOrig="300" w:dyaOrig="360" w14:anchorId="346492D8">
          <v:shape id="_x0000_i1277" type="#_x0000_t75" style="width:14.65pt;height:19.35pt" o:ole="">
            <v:imagedata r:id="rId517" o:title=""/>
          </v:shape>
          <o:OLEObject Type="Embed" ProgID="Equation.DSMT4" ShapeID="_x0000_i1277" DrawAspect="Content" ObjectID="_1375860356" r:id="rId51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65pt;height:22pt" o:ole="">
            <v:imagedata r:id="rId519" o:title=""/>
          </v:shape>
          <o:OLEObject Type="Embed" ProgID="Equation.DSMT4" ShapeID="_x0000_i1278" DrawAspect="Content" ObjectID="_1375860357"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23486D">
        <w:fldChar w:fldCharType="begin"/>
      </w:r>
      <w:r w:rsidR="0023486D">
        <w:instrText xml:space="preserve"> HYPERLINK \l "_ENREF_17" \o "Tinoco Jr., 1995 #58" </w:instrText>
      </w:r>
      <w:ins w:id="858" w:author="Gerard" w:date="2015-08-25T08:12:00Z"/>
      <w:r w:rsidR="0023486D">
        <w:fldChar w:fldCharType="separate"/>
      </w:r>
      <w:r w:rsidR="00214E15">
        <w:rPr>
          <w:noProof/>
        </w:rPr>
        <w:t>17</w:t>
      </w:r>
      <w:r w:rsidR="0023486D">
        <w:rPr>
          <w:noProof/>
        </w:rPr>
        <w:fldChar w:fldCharType="end"/>
      </w:r>
      <w:r w:rsidR="00A56950">
        <w:rPr>
          <w:noProof/>
        </w:rPr>
        <w:t>]</w:t>
      </w:r>
      <w:r>
        <w:fldChar w:fldCharType="end"/>
      </w:r>
      <w:r>
        <w:t xml:space="preserve">, where </w:t>
      </w:r>
      <w:r w:rsidR="00905817" w:rsidRPr="00905817">
        <w:rPr>
          <w:position w:val="-4"/>
        </w:rPr>
        <w:object w:dxaOrig="240" w:dyaOrig="260" w14:anchorId="51C0614E">
          <v:shape id="_x0000_i1279" type="#_x0000_t75" style="width:12pt;height:12.65pt" o:ole="">
            <v:imagedata r:id="rId521" o:title=""/>
          </v:shape>
          <o:OLEObject Type="Embed" ProgID="Equation.DSMT4" ShapeID="_x0000_i1279" DrawAspect="Content" ObjectID="_1375860358" r:id="rId522"/>
        </w:object>
      </w:r>
      <w:r>
        <w:t xml:space="preserve"> is the universal gas constant, </w:t>
      </w:r>
      <w:r w:rsidR="00905817" w:rsidRPr="00905817">
        <w:rPr>
          <w:position w:val="-6"/>
        </w:rPr>
        <w:object w:dxaOrig="200" w:dyaOrig="279" w14:anchorId="51E98D01">
          <v:shape id="_x0000_i1280" type="#_x0000_t75" style="width:10pt;height:14.65pt" o:ole="">
            <v:imagedata r:id="rId523" o:title=""/>
          </v:shape>
          <o:OLEObject Type="Embed" ProgID="Equation.DSMT4" ShapeID="_x0000_i1280" DrawAspect="Content" ObjectID="_1375860359" r:id="rId524"/>
        </w:object>
      </w:r>
      <w:r>
        <w:t xml:space="preserve"> is the absolute temperature, </w:t>
      </w:r>
      <w:r w:rsidR="00905817" w:rsidRPr="00905817">
        <w:rPr>
          <w:position w:val="-4"/>
        </w:rPr>
        <w:object w:dxaOrig="420" w:dyaOrig="300" w14:anchorId="30CF906D">
          <v:shape id="_x0000_i1281" type="#_x0000_t75" style="width:20pt;height:14.65pt" o:ole="">
            <v:imagedata r:id="rId525" o:title=""/>
          </v:shape>
          <o:OLEObject Type="Embed" ProgID="Equation.DSMT4" ShapeID="_x0000_i1281" DrawAspect="Content" ObjectID="_1375860360" r:id="rId526"/>
        </w:object>
      </w:r>
      <w:r>
        <w:t xml:space="preserve"> is the molecular weight (invariant) and </w:t>
      </w:r>
      <w:r w:rsidR="00905817" w:rsidRPr="00905817">
        <w:rPr>
          <w:position w:val="-6"/>
        </w:rPr>
        <w:object w:dxaOrig="300" w:dyaOrig="320" w14:anchorId="6CC52A0E">
          <v:shape id="_x0000_i1282" type="#_x0000_t75" style="width:14.65pt;height:15.35pt" o:ole="">
            <v:imagedata r:id="rId527" o:title=""/>
          </v:shape>
          <o:OLEObject Type="Embed" ProgID="Equation.DSMT4" ShapeID="_x0000_i1282" DrawAspect="Content" ObjectID="_1375860361" r:id="rId528"/>
        </w:object>
      </w:r>
      <w:r>
        <w:t xml:space="preserve"> is the activity of constituent </w:t>
      </w:r>
      <w:r w:rsidR="00905817" w:rsidRPr="00905817">
        <w:rPr>
          <w:position w:val="-6"/>
        </w:rPr>
        <w:object w:dxaOrig="240" w:dyaOrig="220" w14:anchorId="2F62BF71">
          <v:shape id="_x0000_i1283" type="#_x0000_t75" style="width:12pt;height:10.65pt" o:ole="">
            <v:imagedata r:id="rId529" o:title=""/>
          </v:shape>
          <o:OLEObject Type="Embed" ProgID="Equation.DSMT4" ShapeID="_x0000_i1283" DrawAspect="Content" ObjectID="_1375860362" r:id="rId530"/>
        </w:object>
      </w:r>
      <w:r>
        <w:t xml:space="preserve"> (a non-dimensional quantity); </w:t>
      </w:r>
      <w:r w:rsidR="00905817" w:rsidRPr="00905817">
        <w:rPr>
          <w:position w:val="-14"/>
        </w:rPr>
        <w:object w:dxaOrig="720" w:dyaOrig="400" w14:anchorId="6D5E8C63">
          <v:shape id="_x0000_i1284" type="#_x0000_t75" style="width:36.65pt;height:20pt" o:ole="">
            <v:imagedata r:id="rId531" o:title=""/>
          </v:shape>
          <o:OLEObject Type="Embed" ProgID="Equation.DSMT4" ShapeID="_x0000_i1284" DrawAspect="Content" ObjectID="_1375860363" r:id="rId53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65pt;height:19.35pt" o:ole="">
            <v:imagedata r:id="rId533" o:title=""/>
          </v:shape>
          <o:OLEObject Type="Embed" ProgID="Equation.DSMT4" ShapeID="_x0000_i1285" DrawAspect="Content" ObjectID="_1375860364" r:id="rId534"/>
        </w:object>
      </w:r>
      <w:r>
        <w:t xml:space="preserve">, where </w:t>
      </w:r>
      <w:r w:rsidR="00905817" w:rsidRPr="00905817">
        <w:rPr>
          <w:position w:val="-12"/>
        </w:rPr>
        <w:object w:dxaOrig="240" w:dyaOrig="360" w14:anchorId="6B40F21D">
          <v:shape id="_x0000_i1286" type="#_x0000_t75" style="width:12pt;height:19.35pt" o:ole="">
            <v:imagedata r:id="rId535" o:title=""/>
          </v:shape>
          <o:OLEObject Type="Embed" ProgID="Equation.DSMT4" ShapeID="_x0000_i1286" DrawAspect="Content" ObjectID="_1375860365" r:id="rId53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pt;height:19.35pt" o:ole="">
            <v:imagedata r:id="rId537" o:title=""/>
          </v:shape>
          <o:OLEObject Type="Embed" ProgID="Equation.DSMT4" ShapeID="_x0000_i1287" DrawAspect="Content" ObjectID="_1375860366" r:id="rId538"/>
        </w:object>
      </w:r>
      <w:r>
        <w:t xml:space="preserve">), and </w:t>
      </w:r>
      <w:r w:rsidR="00905817" w:rsidRPr="00905817">
        <w:rPr>
          <w:position w:val="-10"/>
        </w:rPr>
        <w:object w:dxaOrig="200" w:dyaOrig="260" w14:anchorId="3C1DEEAB">
          <v:shape id="_x0000_i1288" type="#_x0000_t75" style="width:10pt;height:12.65pt" o:ole="">
            <v:imagedata r:id="rId539" o:title=""/>
          </v:shape>
          <o:OLEObject Type="Embed" ProgID="Equation.DSMT4" ShapeID="_x0000_i1288" DrawAspect="Content" ObjectID="_1375860367"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23486D">
        <w:fldChar w:fldCharType="begin"/>
      </w:r>
      <w:r w:rsidR="0023486D">
        <w:instrText xml:space="preserve"> HYPERLINK \l "_ENREF_17" \o "Tinoco Jr., 1995 #58" </w:instrText>
      </w:r>
      <w:ins w:id="859" w:author="Gerard" w:date="2015-08-25T08:12:00Z"/>
      <w:r w:rsidR="0023486D">
        <w:fldChar w:fldCharType="separate"/>
      </w:r>
      <w:r w:rsidR="00214E15">
        <w:rPr>
          <w:noProof/>
        </w:rPr>
        <w:t>17</w:t>
      </w:r>
      <w:r w:rsidR="0023486D">
        <w:rPr>
          <w:noProof/>
        </w:rPr>
        <w:fldChar w:fldCharType="end"/>
      </w:r>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r w:rsidR="0023486D">
        <w:fldChar w:fldCharType="begin"/>
      </w:r>
      <w:r w:rsidR="0023486D">
        <w:instrText xml:space="preserve"> HYPERLINK \l "_ENREF_13" \o "Mauck, 2003 #54" </w:instrText>
      </w:r>
      <w:ins w:id="860" w:author="Gerard" w:date="2015-08-25T08:12:00Z"/>
      <w:r w:rsidR="0023486D">
        <w:fldChar w:fldCharType="separate"/>
      </w:r>
      <w:r w:rsidR="00214E15">
        <w:rPr>
          <w:noProof/>
        </w:rPr>
        <w:t>13</w:t>
      </w:r>
      <w:r w:rsidR="0023486D">
        <w:rPr>
          <w:noProof/>
        </w:rPr>
        <w:fldChar w:fldCharType="end"/>
      </w:r>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2.65pt;height:19.35pt" o:ole="">
            <v:imagedata r:id="rId541" o:title=""/>
          </v:shape>
          <o:OLEObject Type="Embed" ProgID="Equation.DSMT4" ShapeID="_x0000_i1289" DrawAspect="Content" ObjectID="_1375860368" r:id="rId542"/>
        </w:object>
      </w:r>
      <w:r>
        <w:t xml:space="preserve">, where the solubility </w:t>
      </w:r>
      <w:r w:rsidR="00905817" w:rsidRPr="00905817">
        <w:rPr>
          <w:position w:val="-4"/>
        </w:rPr>
        <w:object w:dxaOrig="220" w:dyaOrig="200" w14:anchorId="39391905">
          <v:shape id="_x0000_i1290" type="#_x0000_t75" style="width:10.65pt;height:10pt" o:ole="">
            <v:imagedata r:id="rId543" o:title=""/>
          </v:shape>
          <o:OLEObject Type="Embed" ProgID="Equation.DSMT4" ShapeID="_x0000_i1290" DrawAspect="Content" ObjectID="_1375860369" r:id="rId54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pt;height:14.65pt" o:ole="">
            <v:imagedata r:id="rId545" o:title=""/>
          </v:shape>
          <o:OLEObject Type="Embed" ProgID="Equation.DSMT4" ShapeID="_x0000_i1291" DrawAspect="Content" ObjectID="_1375860370" r:id="rId546"/>
        </w:object>
      </w:r>
      <w:r>
        <w:t>). In this extended form, it becomes clear that even under ideal behavior (</w:t>
      </w:r>
      <w:r w:rsidR="00905817" w:rsidRPr="00905817">
        <w:rPr>
          <w:position w:val="-10"/>
        </w:rPr>
        <w:object w:dxaOrig="520" w:dyaOrig="320" w14:anchorId="70585D87">
          <v:shape id="_x0000_i1292" type="#_x0000_t75" style="width:25.35pt;height:15.35pt" o:ole="">
            <v:imagedata r:id="rId547" o:title=""/>
          </v:shape>
          <o:OLEObject Type="Embed" ProgID="Equation.DSMT4" ShapeID="_x0000_i1292" DrawAspect="Content" ObjectID="_1375860371"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r w:rsidR="0023486D">
        <w:fldChar w:fldCharType="begin"/>
      </w:r>
      <w:r w:rsidR="0023486D">
        <w:instrText xml:space="preserve"> HYPERLINK \l "_ENREF_18" \o "Laurent, 1963 #60" </w:instrText>
      </w:r>
      <w:ins w:id="861" w:author="Gerard" w:date="2015-08-25T08:12:00Z"/>
      <w:r w:rsidR="0023486D">
        <w:fldChar w:fldCharType="separate"/>
      </w:r>
      <w:r w:rsidR="00214E15">
        <w:rPr>
          <w:noProof/>
        </w:rPr>
        <w:t>18</w:t>
      </w:r>
      <w:r w:rsidR="0023486D">
        <w:rPr>
          <w:noProof/>
        </w:rPr>
        <w:fldChar w:fldCharType="end"/>
      </w:r>
      <w:r w:rsidR="00A56950">
        <w:rPr>
          <w:noProof/>
        </w:rPr>
        <w:t xml:space="preserve">, </w:t>
      </w:r>
      <w:r w:rsidR="0023486D">
        <w:fldChar w:fldCharType="begin"/>
      </w:r>
      <w:r w:rsidR="0023486D">
        <w:instrText xml:space="preserve"> HYPERLINK \l "_ENREF_19" \o "Ogston, 1961 #59" </w:instrText>
      </w:r>
      <w:ins w:id="862" w:author="Gerard" w:date="2015-08-25T08:12:00Z"/>
      <w:r w:rsidR="0023486D">
        <w:fldChar w:fldCharType="separate"/>
      </w:r>
      <w:r w:rsidR="00214E15">
        <w:rPr>
          <w:noProof/>
        </w:rPr>
        <w:t>19</w:t>
      </w:r>
      <w:r w:rsidR="0023486D">
        <w:rPr>
          <w:noProof/>
        </w:rPr>
        <w:fldChar w:fldCharType="end"/>
      </w:r>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r w:rsidR="0023486D">
        <w:fldChar w:fldCharType="begin"/>
      </w:r>
      <w:r w:rsidR="0023486D">
        <w:instrText xml:space="preserve"> HYPERLINK \l "_ENREF_17" \o "Tinoco Jr., 1995 #58" </w:instrText>
      </w:r>
      <w:ins w:id="863" w:author="Gerard" w:date="2015-08-25T08:12:00Z"/>
      <w:r w:rsidR="0023486D">
        <w:fldChar w:fldCharType="separate"/>
      </w:r>
      <w:r w:rsidR="00214E15">
        <w:rPr>
          <w:noProof/>
        </w:rPr>
        <w:t>17</w:t>
      </w:r>
      <w:r w:rsidR="0023486D">
        <w:rPr>
          <w:noProof/>
        </w:rPr>
        <w:fldChar w:fldCharType="end"/>
      </w:r>
      <w:r w:rsidR="00A56950">
        <w:rPr>
          <w:noProof/>
        </w:rPr>
        <w:t xml:space="preserve">, </w:t>
      </w:r>
      <w:r w:rsidR="0023486D">
        <w:fldChar w:fldCharType="begin"/>
      </w:r>
      <w:r w:rsidR="0023486D">
        <w:instrText xml:space="preserve"> HYPERLINK \l "_ENREF_20" \o "Ateshian, 2007 #61" </w:instrText>
      </w:r>
      <w:ins w:id="864" w:author="Gerard" w:date="2015-08-25T08:12:00Z"/>
      <w:r w:rsidR="0023486D">
        <w:fldChar w:fldCharType="separate"/>
      </w:r>
      <w:r w:rsidR="00214E15">
        <w:rPr>
          <w:noProof/>
        </w:rPr>
        <w:t>20</w:t>
      </w:r>
      <w:r w:rsidR="0023486D">
        <w:rPr>
          <w:noProof/>
        </w:rPr>
        <w:fldChar w:fldCharType="end"/>
      </w:r>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35pt;height:19.35pt" o:ole="">
            <v:imagedata r:id="rId549" o:title=""/>
          </v:shape>
          <o:OLEObject Type="Embed" ProgID="Equation.DSMT4" ShapeID="_x0000_i1293" DrawAspect="Content" ObjectID="_1375860372" r:id="rId550"/>
        </w:object>
      </w:r>
      <w:r>
        <w:t xml:space="preserve"> and </w:t>
      </w:r>
      <w:r w:rsidR="00905817" w:rsidRPr="00905817">
        <w:rPr>
          <w:position w:val="-10"/>
        </w:rPr>
        <w:object w:dxaOrig="320" w:dyaOrig="360" w14:anchorId="2C0BEADE">
          <v:shape id="_x0000_i1294" type="#_x0000_t75" style="width:15.35pt;height:19.35pt" o:ole="">
            <v:imagedata r:id="rId551" o:title=""/>
          </v:shape>
          <o:OLEObject Type="Embed" ProgID="Equation.DSMT4" ShapeID="_x0000_i1294" DrawAspect="Content" ObjectID="_1375860373" r:id="rId55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5pt;height:70pt" o:ole="">
            <v:imagedata r:id="rId553" o:title=""/>
          </v:shape>
          <o:OLEObject Type="Embed" ProgID="Equation.DSMT4" ShapeID="_x0000_i1295" DrawAspect="Content" ObjectID="_1375860374" r:id="rId554"/>
        </w:object>
      </w:r>
      <w:r>
        <w:tab/>
      </w:r>
      <w:r>
        <w:fldChar w:fldCharType="begin"/>
      </w:r>
      <w:r>
        <w:instrText xml:space="preserve"> MACROBUTTON MTPlaceRef \* MERGEFORMAT </w:instrText>
      </w:r>
      <w:fldSimple w:instr=" SEQ MTEqn \h \* MERGEFORMAT "/>
      <w:bookmarkStart w:id="865" w:name="ZEqnNum276818"/>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104</w:instrText>
        </w:r>
      </w:fldSimple>
      <w:r>
        <w:instrText>)</w:instrText>
      </w:r>
      <w:bookmarkEnd w:id="865"/>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65pt;height:12pt" o:ole="">
            <v:imagedata r:id="rId555" o:title=""/>
          </v:shape>
          <o:OLEObject Type="Embed" ProgID="Equation.DSMT4" ShapeID="_x0000_i1296" DrawAspect="Content" ObjectID="_1375860375"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65pt;height:12pt" o:ole="">
            <v:imagedata r:id="rId557" o:title=""/>
          </v:shape>
          <o:OLEObject Type="Embed" ProgID="Equation.DSMT4" ShapeID="_x0000_i1297" DrawAspect="Content" ObjectID="_1375860376" r:id="rId558"/>
        </w:object>
      </w:r>
      <w:r>
        <w:t xml:space="preserve"> and the </w:t>
      </w:r>
      <w:r>
        <w:lastRenderedPageBreak/>
        <w:t xml:space="preserve">effective solubility </w:t>
      </w:r>
      <w:r w:rsidR="00905817" w:rsidRPr="00905817">
        <w:rPr>
          <w:position w:val="-10"/>
        </w:rPr>
        <w:object w:dxaOrig="900" w:dyaOrig="320" w14:anchorId="3C6BD295">
          <v:shape id="_x0000_i1298" type="#_x0000_t75" style="width:44.65pt;height:15.35pt" o:ole="">
            <v:imagedata r:id="rId559" o:title=""/>
          </v:shape>
          <o:OLEObject Type="Embed" ProgID="Equation.DSMT4" ShapeID="_x0000_i1298" DrawAspect="Content" ObjectID="_1375860377" r:id="rId56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pt;height:10.65pt" o:ole="">
            <v:imagedata r:id="rId561" o:title=""/>
          </v:shape>
          <o:OLEObject Type="Embed" ProgID="Equation.DSMT4" ShapeID="_x0000_i1299" DrawAspect="Content" ObjectID="_1375860378" r:id="rId56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5pt" o:ole="">
            <v:imagedata r:id="rId563" o:title=""/>
          </v:shape>
          <o:OLEObject Type="Embed" ProgID="Equation.DSMT4" ShapeID="_x0000_i1300" DrawAspect="Content" ObjectID="_1375860379" r:id="rId5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65pt;height:19.35pt" o:ole="">
            <v:imagedata r:id="rId565" o:title=""/>
          </v:shape>
          <o:OLEObject Type="Embed" ProgID="Equation.DSMT4" ShapeID="_x0000_i1301" DrawAspect="Content" ObjectID="_1375860380" r:id="rId566"/>
        </w:object>
      </w:r>
      <w:r>
        <w:t xml:space="preserve">, where </w:t>
      </w:r>
      <w:r w:rsidR="00905817" w:rsidRPr="00905817">
        <w:rPr>
          <w:position w:val="-10"/>
        </w:rPr>
        <w:object w:dxaOrig="320" w:dyaOrig="360" w14:anchorId="6875BBEE">
          <v:shape id="_x0000_i1302" type="#_x0000_t75" style="width:15.35pt;height:19.35pt" o:ole="">
            <v:imagedata r:id="rId567" o:title=""/>
          </v:shape>
          <o:OLEObject Type="Embed" ProgID="Equation.DSMT4" ShapeID="_x0000_i1302" DrawAspect="Content" ObjectID="_1375860381" r:id="rId568"/>
        </w:object>
      </w:r>
      <w:r>
        <w:t xml:space="preserve"> is the volume fraction of </w:t>
      </w:r>
      <w:r w:rsidR="00905817" w:rsidRPr="00905817">
        <w:rPr>
          <w:position w:val="-6"/>
        </w:rPr>
        <w:object w:dxaOrig="240" w:dyaOrig="220" w14:anchorId="3DB80054">
          <v:shape id="_x0000_i1303" type="#_x0000_t75" style="width:12pt;height:10.65pt" o:ole="">
            <v:imagedata r:id="rId569" o:title=""/>
          </v:shape>
          <o:OLEObject Type="Embed" ProgID="Equation.DSMT4" ShapeID="_x0000_i1303" DrawAspect="Content" ObjectID="_1375860382"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35pt;height:19.35pt" o:ole="">
            <v:imagedata r:id="rId571" o:title=""/>
          </v:shape>
          <o:OLEObject Type="Embed" ProgID="Equation.DSMT4" ShapeID="_x0000_i1304" DrawAspect="Content" ObjectID="_1375860383" r:id="rId572"/>
        </w:object>
      </w:r>
      <w:r>
        <w:t xml:space="preserve">), it follows that </w:t>
      </w:r>
      <w:r w:rsidR="00905817" w:rsidRPr="00905817">
        <w:rPr>
          <w:position w:val="-16"/>
        </w:rPr>
        <w:object w:dxaOrig="2020" w:dyaOrig="420" w14:anchorId="2E05EE68">
          <v:shape id="_x0000_i1305" type="#_x0000_t75" style="width:101.35pt;height:20pt" o:ole="">
            <v:imagedata r:id="rId573" o:title=""/>
          </v:shape>
          <o:OLEObject Type="Embed" ProgID="Equation.DSMT4" ShapeID="_x0000_i1305" DrawAspect="Content" ObjectID="_1375860384" r:id="rId574"/>
        </w:object>
      </w:r>
      <w:r>
        <w:t xml:space="preserve">. Since </w:t>
      </w:r>
      <w:r w:rsidR="00905817" w:rsidRPr="00905817">
        <w:rPr>
          <w:position w:val="-12"/>
        </w:rPr>
        <w:object w:dxaOrig="340" w:dyaOrig="380" w14:anchorId="3B0B8A8D">
          <v:shape id="_x0000_i1306" type="#_x0000_t75" style="width:17.35pt;height:19.35pt" o:ole="">
            <v:imagedata r:id="rId575" o:title=""/>
          </v:shape>
          <o:OLEObject Type="Embed" ProgID="Equation.DSMT4" ShapeID="_x0000_i1306" DrawAspect="Content" ObjectID="_1375860385" r:id="rId57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65pt;height:22pt" o:ole="">
            <v:imagedata r:id="rId577" o:title=""/>
          </v:shape>
          <o:OLEObject Type="Embed" ProgID="Equation.DSMT4" ShapeID="_x0000_i1307" DrawAspect="Content" ObjectID="_1375860386" r:id="rId578"/>
        </w:object>
      </w:r>
      <w:r>
        <w:t>,</w:t>
      </w:r>
      <w:r>
        <w:tab/>
      </w:r>
      <w:r>
        <w:fldChar w:fldCharType="begin"/>
      </w:r>
      <w:r>
        <w:instrText xml:space="preserve"> MACROBUTTON MTPlaceRef \* MERGEFORMAT </w:instrText>
      </w:r>
      <w:fldSimple w:instr=" SEQ MTEqn \h \* MERGEFORMAT "/>
      <w:bookmarkStart w:id="866" w:name="ZEqnNum591299"/>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106</w:instrText>
        </w:r>
      </w:fldSimple>
      <w:r>
        <w:instrText>)</w:instrText>
      </w:r>
      <w:bookmarkEnd w:id="866"/>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4pt;height:22pt" o:ole="">
            <v:imagedata r:id="rId579" o:title=""/>
          </v:shape>
          <o:OLEObject Type="Embed" ProgID="Equation.DSMT4" ShapeID="_x0000_i1308" DrawAspect="Content" ObjectID="_1375860387" r:id="rId58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5pt;height:36.65pt" o:ole="">
            <v:imagedata r:id="rId581" o:title=""/>
          </v:shape>
          <o:OLEObject Type="Embed" ProgID="Equation.DSMT4" ShapeID="_x0000_i1309" DrawAspect="Content" ObjectID="_1375860388" r:id="rId582"/>
        </w:object>
      </w:r>
      <w:r w:rsidR="005D060C">
        <w:t>,</w:t>
      </w:r>
      <w:r>
        <w:tab/>
      </w:r>
      <w:r>
        <w:fldChar w:fldCharType="begin"/>
      </w:r>
      <w:r>
        <w:instrText xml:space="preserve"> MACROBUTTON MTPlaceRef \* MERGEFORMAT </w:instrText>
      </w:r>
      <w:fldSimple w:instr=" SEQ MTEqn \h \* MERGEFORMAT "/>
      <w:bookmarkStart w:id="867" w:name="ZEqnNum536154"/>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107</w:instrText>
        </w:r>
      </w:fldSimple>
      <w:r>
        <w:instrText>)</w:instrText>
      </w:r>
      <w:bookmarkEnd w:id="867"/>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65pt;height:22pt" o:ole="">
            <v:imagedata r:id="rId583" o:title=""/>
          </v:shape>
          <o:OLEObject Type="Embed" ProgID="Equation.DSMT4" ShapeID="_x0000_i1310" DrawAspect="Content" ObjectID="_1375860389"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pt;height:22pt" o:ole="">
            <v:imagedata r:id="rId585" o:title=""/>
          </v:shape>
          <o:OLEObject Type="Embed" ProgID="Equation.DSMT4" ShapeID="_x0000_i1311" DrawAspect="Content" ObjectID="_1375860390" r:id="rId58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pt;height:32.65pt" o:ole="">
            <v:imagedata r:id="rId587" o:title=""/>
          </v:shape>
          <o:OLEObject Type="Embed" ProgID="Equation.DSMT4" ShapeID="_x0000_i1312" DrawAspect="Content" ObjectID="_1375860391" r:id="rId588"/>
        </w:object>
      </w:r>
      <w:r>
        <w:t>,</w:t>
      </w:r>
      <w:r>
        <w:tab/>
      </w:r>
      <w:r>
        <w:fldChar w:fldCharType="begin"/>
      </w:r>
      <w:r>
        <w:instrText xml:space="preserve"> MACROBUTTON MTPlaceRef \* MERGEFORMAT </w:instrText>
      </w:r>
      <w:fldSimple w:instr=" SEQ MTEqn \h \* MERGEFORMAT "/>
      <w:bookmarkStart w:id="868" w:name="ZEqnNum887820"/>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108</w:instrText>
        </w:r>
      </w:fldSimple>
      <w:r>
        <w:instrText>)</w:instrText>
      </w:r>
      <w:bookmarkEnd w:id="868"/>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65pt;height:19.35pt" o:ole="">
            <v:imagedata r:id="rId589" o:title=""/>
          </v:shape>
          <o:OLEObject Type="Embed" ProgID="Equation.DSMT4" ShapeID="_x0000_i1313" DrawAspect="Content" ObjectID="_1375860392" r:id="rId590"/>
        </w:object>
      </w:r>
      <w:r>
        <w:t xml:space="preserve"> is the solid volume fraction in the reference state, </w:t>
      </w:r>
      <w:r w:rsidR="00905817" w:rsidRPr="00905817">
        <w:rPr>
          <w:position w:val="-6"/>
        </w:rPr>
        <w:object w:dxaOrig="940" w:dyaOrig="279" w14:anchorId="0D481615">
          <v:shape id="_x0000_i1314" type="#_x0000_t75" style="width:47.35pt;height:14.65pt" o:ole="">
            <v:imagedata r:id="rId591" o:title=""/>
          </v:shape>
          <o:OLEObject Type="Embed" ProgID="Equation.DSMT4" ShapeID="_x0000_i1314" DrawAspect="Content" ObjectID="_1375860393" r:id="rId592"/>
        </w:object>
      </w:r>
      <w:r>
        <w:t xml:space="preserve"> and </w:t>
      </w:r>
      <w:r w:rsidR="00905817" w:rsidRPr="00905817">
        <w:rPr>
          <w:position w:val="-6"/>
        </w:rPr>
        <w:object w:dxaOrig="1420" w:dyaOrig="279" w14:anchorId="42F0B40F">
          <v:shape id="_x0000_i1315" type="#_x0000_t75" style="width:71.35pt;height:14.65pt" o:ole="">
            <v:imagedata r:id="rId593" o:title=""/>
          </v:shape>
          <o:OLEObject Type="Embed" ProgID="Equation.DSMT4" ShapeID="_x0000_i1315" DrawAspect="Content" ObjectID="_1375860394"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9F25FF">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pt;height:75.35pt" o:ole="">
            <v:imagedata r:id="rId595" o:title=""/>
          </v:shape>
          <o:OLEObject Type="Embed" ProgID="Equation.DSMT4" ShapeID="_x0000_i1316" DrawAspect="Content" ObjectID="_1375860395" r:id="rId596"/>
        </w:object>
      </w:r>
      <w:r>
        <w:tab/>
      </w:r>
      <w:r>
        <w:fldChar w:fldCharType="begin"/>
      </w:r>
      <w:r>
        <w:instrText xml:space="preserve"> MACROBUTTON MTPlaceRef \* MERGEFORMAT </w:instrText>
      </w:r>
      <w:fldSimple w:instr=" SEQ MTEqn \h \* MERGEFORMAT "/>
      <w:bookmarkStart w:id="869" w:name="ZEqnNum146533"/>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109</w:instrText>
        </w:r>
      </w:fldSimple>
      <w:r>
        <w:instrText>)</w:instrText>
      </w:r>
      <w:bookmarkEnd w:id="869"/>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pt;height:14.65pt" o:ole="">
            <v:imagedata r:id="rId597" o:title=""/>
          </v:shape>
          <o:OLEObject Type="Embed" ProgID="Equation.DSMT4" ShapeID="_x0000_i1317" DrawAspect="Content" ObjectID="_1375860396" r:id="rId598"/>
        </w:object>
      </w:r>
      <w:r>
        <w:t xml:space="preserve"> is the solute diffusivity tensor in the mixture (solid+solution), </w:t>
      </w:r>
      <w:r w:rsidR="00905817" w:rsidRPr="00905817">
        <w:rPr>
          <w:position w:val="-12"/>
        </w:rPr>
        <w:object w:dxaOrig="279" w:dyaOrig="360" w14:anchorId="787EBA21">
          <v:shape id="_x0000_i1318" type="#_x0000_t75" style="width:14.65pt;height:19.35pt" o:ole="">
            <v:imagedata r:id="rId599" o:title=""/>
          </v:shape>
          <o:OLEObject Type="Embed" ProgID="Equation.DSMT4" ShapeID="_x0000_i1318" DrawAspect="Content" ObjectID="_1375860397" r:id="rId600"/>
        </w:object>
      </w:r>
      <w:r>
        <w:t xml:space="preserve"> is its (isotropic) diffusivity in free solution; </w:t>
      </w:r>
      <w:r w:rsidR="00905817" w:rsidRPr="00905817">
        <w:rPr>
          <w:position w:val="-4"/>
        </w:rPr>
        <w:object w:dxaOrig="220" w:dyaOrig="300" w14:anchorId="40DAF55A">
          <v:shape id="_x0000_i1319" type="#_x0000_t75" style="width:10.65pt;height:14.65pt" o:ole="">
            <v:imagedata r:id="rId601" o:title=""/>
          </v:shape>
          <o:OLEObject Type="Embed" ProgID="Equation.DSMT4" ShapeID="_x0000_i1319" DrawAspect="Content" ObjectID="_1375860398" r:id="rId60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lastRenderedPageBreak/>
        <w:tab/>
      </w:r>
      <w:r w:rsidR="00905817" w:rsidRPr="00905817">
        <w:rPr>
          <w:position w:val="-34"/>
        </w:rPr>
        <w:object w:dxaOrig="2700" w:dyaOrig="840" w14:anchorId="6EBD8E51">
          <v:shape id="_x0000_i1320" type="#_x0000_t75" style="width:134.65pt;height:42pt" o:ole="">
            <v:imagedata r:id="rId603" o:title=""/>
          </v:shape>
          <o:OLEObject Type="Embed" ProgID="Equation.DSMT4" ShapeID="_x0000_i1320" DrawAspect="Content" ObjectID="_1375860399" r:id="rId604"/>
        </w:object>
      </w:r>
      <w:r w:rsidR="00E77A8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110</w:instrText>
        </w:r>
      </w:fldSimple>
      <w:r>
        <w:instrText>)</w:instrText>
      </w:r>
      <w:r>
        <w:fldChar w:fldCharType="end"/>
      </w:r>
    </w:p>
    <w:p w14:paraId="47D35A85" w14:textId="661F3774" w:rsidR="00FB6012" w:rsidRDefault="00FB6012" w:rsidP="00FB6012">
      <w:r>
        <w:t xml:space="preserve">where </w:t>
      </w:r>
      <w:r w:rsidR="00905817" w:rsidRPr="00905817">
        <w:rPr>
          <w:position w:val="-4"/>
        </w:rPr>
        <w:object w:dxaOrig="220" w:dyaOrig="260" w14:anchorId="512EC2E1">
          <v:shape id="_x0000_i1321" type="#_x0000_t75" style="width:10.65pt;height:12.65pt" o:ole="">
            <v:imagedata r:id="rId605" o:title=""/>
          </v:shape>
          <o:OLEObject Type="Embed" ProgID="Equation.DSMT4" ShapeID="_x0000_i1321" DrawAspect="Content" ObjectID="_1375860400"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9F25FF">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65pt;height:75.35pt" o:ole="">
            <v:imagedata r:id="rId607" o:title=""/>
          </v:shape>
          <o:OLEObject Type="Embed" ProgID="Equation.DSMT4" ShapeID="_x0000_i1322" DrawAspect="Content" ObjectID="_1375860401" r:id="rId608"/>
        </w:object>
      </w:r>
      <w:r>
        <w:tab/>
      </w:r>
      <w:r>
        <w:fldChar w:fldCharType="begin"/>
      </w:r>
      <w:r>
        <w:instrText xml:space="preserve"> MACROBUTTON MTPlaceRef \* MERGEFORMAT </w:instrText>
      </w:r>
      <w:fldSimple w:instr=" SEQ MTEqn \h \* MERGEFORMAT "/>
      <w:bookmarkStart w:id="870" w:name="ZEqnNum498209"/>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111</w:instrText>
        </w:r>
      </w:fldSimple>
      <w:r>
        <w:instrText>)</w:instrText>
      </w:r>
      <w:bookmarkEnd w:id="870"/>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65pt;height:12.65pt" o:ole="">
            <v:imagedata r:id="rId609" o:title=""/>
          </v:shape>
          <o:OLEObject Type="Embed" ProgID="Equation.DSMT4" ShapeID="_x0000_i1323" DrawAspect="Content" ObjectID="_1375860402" r:id="rId610"/>
        </w:object>
      </w:r>
      <w:r>
        <w:t xml:space="preserve">, </w:t>
      </w:r>
      <w:r w:rsidR="00905817" w:rsidRPr="00905817">
        <w:rPr>
          <w:position w:val="-6"/>
        </w:rPr>
        <w:object w:dxaOrig="200" w:dyaOrig="279" w14:anchorId="786D6E3A">
          <v:shape id="_x0000_i1324" type="#_x0000_t75" style="width:10pt;height:14.65pt" o:ole="">
            <v:imagedata r:id="rId611" o:title=""/>
          </v:shape>
          <o:OLEObject Type="Embed" ProgID="Equation.DSMT4" ShapeID="_x0000_i1324" DrawAspect="Content" ObjectID="_1375860403" r:id="rId612"/>
        </w:object>
      </w:r>
      <w:r>
        <w:t xml:space="preserve"> and </w:t>
      </w:r>
      <w:r w:rsidR="00905817" w:rsidRPr="00905817">
        <w:rPr>
          <w:position w:val="-12"/>
        </w:rPr>
        <w:object w:dxaOrig="279" w:dyaOrig="360" w14:anchorId="2A5A91F8">
          <v:shape id="_x0000_i1325" type="#_x0000_t75" style="width:14.65pt;height:19.35pt" o:ole="">
            <v:imagedata r:id="rId613" o:title=""/>
          </v:shape>
          <o:OLEObject Type="Embed" ProgID="Equation.DSMT4" ShapeID="_x0000_i1325" DrawAspect="Content" ObjectID="_1375860404" r:id="rId61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35pt;height:14.65pt" o:ole="">
            <v:imagedata r:id="rId615" o:title=""/>
          </v:shape>
          <o:OLEObject Type="Embed" ProgID="Equation.DSMT4" ShapeID="_x0000_i1326" DrawAspect="Content" ObjectID="_1375860405"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23486D">
        <w:fldChar w:fldCharType="begin"/>
      </w:r>
      <w:r w:rsidR="0023486D">
        <w:instrText xml:space="preserve"> HYPERLINK \l "_ENREF_21" \o "Ateshian, 2010 #62" </w:instrText>
      </w:r>
      <w:ins w:id="871" w:author="Gerard" w:date="2015-08-25T08:12:00Z"/>
      <w:r w:rsidR="0023486D">
        <w:fldChar w:fldCharType="separate"/>
      </w:r>
      <w:r w:rsidR="00214E15">
        <w:rPr>
          <w:noProof/>
        </w:rPr>
        <w:t>21</w:t>
      </w:r>
      <w:r w:rsidR="0023486D">
        <w:rPr>
          <w:noProof/>
        </w:rPr>
        <w:fldChar w:fldCharType="end"/>
      </w:r>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65pt;height:19.35pt" o:ole="">
            <v:imagedata r:id="rId617" o:title=""/>
          </v:shape>
          <o:OLEObject Type="Embed" ProgID="Equation.DSMT4" ShapeID="_x0000_i1327" DrawAspect="Content" ObjectID="_1375860406" r:id="rId618"/>
        </w:object>
      </w:r>
      <w:r>
        <w:t xml:space="preserve"> must be greater than or equal to the largest eigenvalue of </w:t>
      </w:r>
      <w:r w:rsidR="00905817" w:rsidRPr="00905817">
        <w:rPr>
          <w:position w:val="-6"/>
        </w:rPr>
        <w:object w:dxaOrig="200" w:dyaOrig="279" w14:anchorId="68C9C452">
          <v:shape id="_x0000_i1328" type="#_x0000_t75" style="width:10pt;height:14.65pt" o:ole="">
            <v:imagedata r:id="rId619" o:title=""/>
          </v:shape>
          <o:OLEObject Type="Embed" ProgID="Equation.DSMT4" ShapeID="_x0000_i1328" DrawAspect="Content" ObjectID="_1375860407"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9F25FF">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872" w:name="_Toc176704832"/>
      <w:bookmarkStart w:id="873" w:name="_Ref191692787"/>
      <w:bookmarkStart w:id="874" w:name="_Toc302111992"/>
      <w:r>
        <w:t>Continuous Variables</w:t>
      </w:r>
      <w:bookmarkEnd w:id="872"/>
      <w:bookmarkEnd w:id="873"/>
      <w:bookmarkEnd w:id="874"/>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pt;height:10.65pt" o:ole="">
            <v:imagedata r:id="rId621" o:title=""/>
          </v:shape>
          <o:OLEObject Type="Embed" ProgID="Equation.DSMT4" ShapeID="_x0000_i1329" DrawAspect="Content" ObjectID="_1375860408" r:id="rId622"/>
        </w:object>
      </w:r>
      <w:r>
        <w:t xml:space="preserve">, </w:t>
      </w:r>
      <w:r w:rsidR="00905817" w:rsidRPr="00905817">
        <w:rPr>
          <w:position w:val="-10"/>
        </w:rPr>
        <w:object w:dxaOrig="240" w:dyaOrig="260" w14:anchorId="2280AB70">
          <v:shape id="_x0000_i1330" type="#_x0000_t75" style="width:12pt;height:12.65pt" o:ole="">
            <v:imagedata r:id="rId623" o:title=""/>
          </v:shape>
          <o:OLEObject Type="Embed" ProgID="Equation.DSMT4" ShapeID="_x0000_i1330" DrawAspect="Content" ObjectID="_1375860409" r:id="rId624"/>
        </w:object>
      </w:r>
      <w:r>
        <w:t xml:space="preserve"> and </w:t>
      </w:r>
      <w:r w:rsidR="00905817" w:rsidRPr="00905817">
        <w:rPr>
          <w:position w:val="-6"/>
        </w:rPr>
        <w:object w:dxaOrig="180" w:dyaOrig="220" w14:anchorId="79B70C3C">
          <v:shape id="_x0000_i1331" type="#_x0000_t75" style="width:9.35pt;height:10.65pt" o:ole="">
            <v:imagedata r:id="rId625" o:title=""/>
          </v:shape>
          <o:OLEObject Type="Embed" ProgID="Equation.DSMT4" ShapeID="_x0000_i1331" DrawAspect="Content" ObjectID="_1375860410"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9F25FF">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9F25FF">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9F25FF">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9F25FF">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9F25FF">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pt;height:10pt" o:ole="">
            <v:imagedata r:id="rId627" o:title=""/>
          </v:shape>
          <o:OLEObject Type="Embed" ProgID="Equation.DSMT4" ShapeID="_x0000_i1332" DrawAspect="Content" ObjectID="_1375860411" r:id="rId628"/>
        </w:object>
      </w:r>
      <w:r>
        <w:t xml:space="preserve">, mass and momentum balance relations demonstrate that the mixture traction </w:t>
      </w:r>
      <w:r w:rsidR="00905817" w:rsidRPr="00905817">
        <w:rPr>
          <w:position w:val="-6"/>
        </w:rPr>
        <w:object w:dxaOrig="800" w:dyaOrig="260" w14:anchorId="766F4FEC">
          <v:shape id="_x0000_i1333" type="#_x0000_t75" style="width:40pt;height:12.65pt" o:ole="">
            <v:imagedata r:id="rId629" o:title=""/>
          </v:shape>
          <o:OLEObject Type="Embed" ProgID="Equation.DSMT4" ShapeID="_x0000_i1333" DrawAspect="Content" ObjectID="_1375860412" r:id="rId630"/>
        </w:object>
      </w:r>
      <w:r>
        <w:t xml:space="preserve"> and normal flux components </w:t>
      </w:r>
      <w:r w:rsidR="00905817" w:rsidRPr="00905817">
        <w:rPr>
          <w:position w:val="-12"/>
        </w:rPr>
        <w:object w:dxaOrig="999" w:dyaOrig="360" w14:anchorId="617B7693">
          <v:shape id="_x0000_i1334" type="#_x0000_t75" style="width:50pt;height:19.35pt" o:ole="">
            <v:imagedata r:id="rId631" o:title=""/>
          </v:shape>
          <o:OLEObject Type="Embed" ProgID="Equation.DSMT4" ShapeID="_x0000_i1334" DrawAspect="Content" ObjectID="_1375860413" r:id="rId632"/>
        </w:object>
      </w:r>
      <w:r>
        <w:t xml:space="preserve"> and </w:t>
      </w:r>
      <w:r w:rsidR="00905817" w:rsidRPr="00905817">
        <w:rPr>
          <w:position w:val="-12"/>
        </w:rPr>
        <w:object w:dxaOrig="859" w:dyaOrig="360" w14:anchorId="254F707F">
          <v:shape id="_x0000_i1335" type="#_x0000_t75" style="width:42.65pt;height:19.35pt" o:ole="">
            <v:imagedata r:id="rId633" o:title=""/>
          </v:shape>
          <o:OLEObject Type="Embed" ProgID="Equation.DSMT4" ShapeID="_x0000_i1335" DrawAspect="Content" ObjectID="_1375860414"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r w:rsidR="0023486D">
        <w:fldChar w:fldCharType="begin"/>
      </w:r>
      <w:r w:rsidR="0023486D">
        <w:instrText xml:space="preserve"> HYPERLINK \l "_ENREF_20" \o "Ateshian, 2007 #61" </w:instrText>
      </w:r>
      <w:ins w:id="875" w:author="Gerard" w:date="2015-08-25T08:12:00Z"/>
      <w:r w:rsidR="0023486D">
        <w:fldChar w:fldCharType="separate"/>
      </w:r>
      <w:r w:rsidR="00214E15">
        <w:rPr>
          <w:noProof/>
        </w:rPr>
        <w:t>20</w:t>
      </w:r>
      <w:r w:rsidR="0023486D">
        <w:rPr>
          <w:noProof/>
        </w:rPr>
        <w:fldChar w:fldCharType="end"/>
      </w:r>
      <w:r w:rsidR="00A56950">
        <w:rPr>
          <w:noProof/>
        </w:rPr>
        <w:t xml:space="preserve">, </w:t>
      </w:r>
      <w:r w:rsidR="0023486D">
        <w:fldChar w:fldCharType="begin"/>
      </w:r>
      <w:r w:rsidR="0023486D">
        <w:instrText xml:space="preserve"> HYPERLINK \l "_ENREF_22" \o "Eringen, 1965 #63" </w:instrText>
      </w:r>
      <w:ins w:id="876" w:author="Gerard" w:date="2015-08-25T08:12:00Z"/>
      <w:r w:rsidR="0023486D">
        <w:fldChar w:fldCharType="separate"/>
      </w:r>
      <w:r w:rsidR="00214E15">
        <w:rPr>
          <w:noProof/>
        </w:rPr>
        <w:t>22</w:t>
      </w:r>
      <w:r w:rsidR="0023486D">
        <w:rPr>
          <w:noProof/>
        </w:rPr>
        <w:fldChar w:fldCharType="end"/>
      </w:r>
      <w:r w:rsidR="00A56950">
        <w:rPr>
          <w:noProof/>
        </w:rPr>
        <w:t>]</w:t>
      </w:r>
      <w:r>
        <w:fldChar w:fldCharType="end"/>
      </w:r>
      <w:r>
        <w:t xml:space="preserve">. Therefore, </w:t>
      </w:r>
      <w:r w:rsidR="00905817" w:rsidRPr="00905817">
        <w:rPr>
          <w:position w:val="-6"/>
        </w:rPr>
        <w:object w:dxaOrig="160" w:dyaOrig="260" w14:anchorId="5E534B07">
          <v:shape id="_x0000_i1336" type="#_x0000_t75" style="width:8pt;height:12.65pt" o:ole="">
            <v:imagedata r:id="rId635" o:title=""/>
          </v:shape>
          <o:OLEObject Type="Embed" ProgID="Equation.DSMT4" ShapeID="_x0000_i1336" DrawAspect="Content" ObjectID="_1375860415" r:id="rId636"/>
        </w:object>
      </w:r>
      <w:r>
        <w:t xml:space="preserve">, </w:t>
      </w:r>
      <w:r w:rsidR="00905817" w:rsidRPr="00905817">
        <w:rPr>
          <w:position w:val="-12"/>
        </w:rPr>
        <w:object w:dxaOrig="300" w:dyaOrig="360" w14:anchorId="53A62F08">
          <v:shape id="_x0000_i1337" type="#_x0000_t75" style="width:14.65pt;height:19.35pt" o:ole="">
            <v:imagedata r:id="rId637" o:title=""/>
          </v:shape>
          <o:OLEObject Type="Embed" ProgID="Equation.DSMT4" ShapeID="_x0000_i1337" DrawAspect="Content" ObjectID="_1375860416" r:id="rId638"/>
        </w:object>
      </w:r>
      <w:r>
        <w:t xml:space="preserve"> and </w:t>
      </w:r>
      <w:r w:rsidR="00905817" w:rsidRPr="00905817">
        <w:rPr>
          <w:position w:val="-12"/>
        </w:rPr>
        <w:object w:dxaOrig="260" w:dyaOrig="360" w14:anchorId="4F67F1AC">
          <v:shape id="_x0000_i1338" type="#_x0000_t75" style="width:12.65pt;height:19.35pt" o:ole="">
            <v:imagedata r:id="rId639" o:title=""/>
          </v:shape>
          <o:OLEObject Type="Embed" ProgID="Equation.DSMT4" ShapeID="_x0000_i1338" DrawAspect="Content" ObjectID="_1375860417" r:id="rId64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35pt;height:19.35pt" o:ole="">
            <v:imagedata r:id="rId641" o:title=""/>
          </v:shape>
          <o:OLEObject Type="Embed" ProgID="Equation.DSMT4" ShapeID="_x0000_i1339" DrawAspect="Content" ObjectID="_1375860418" r:id="rId642"/>
        </w:object>
      </w:r>
      <w:r>
        <w:t xml:space="preserve"> and </w:t>
      </w:r>
      <w:r w:rsidR="00905817" w:rsidRPr="00905817">
        <w:rPr>
          <w:position w:val="-10"/>
        </w:rPr>
        <w:object w:dxaOrig="320" w:dyaOrig="360" w14:anchorId="2B2FA01D">
          <v:shape id="_x0000_i1340" type="#_x0000_t75" style="width:15.35pt;height:19.35pt" o:ole="">
            <v:imagedata r:id="rId643" o:title=""/>
          </v:shape>
          <o:OLEObject Type="Embed" ProgID="Equation.DSMT4" ShapeID="_x0000_i1340" DrawAspect="Content" ObjectID="_1375860419"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r w:rsidR="0023486D">
        <w:fldChar w:fldCharType="begin"/>
      </w:r>
      <w:r w:rsidR="0023486D">
        <w:instrText xml:space="preserve"> HYPERLINK \l "_ENREF_20" \o "Ateshian, 2007 #61" </w:instrText>
      </w:r>
      <w:ins w:id="877" w:author="Gerard" w:date="2015-08-25T08:12:00Z"/>
      <w:r w:rsidR="0023486D">
        <w:fldChar w:fldCharType="separate"/>
      </w:r>
      <w:r w:rsidR="00214E15">
        <w:rPr>
          <w:noProof/>
        </w:rPr>
        <w:t>20</w:t>
      </w:r>
      <w:r w:rsidR="0023486D">
        <w:rPr>
          <w:noProof/>
        </w:rPr>
        <w:fldChar w:fldCharType="end"/>
      </w:r>
      <w:r w:rsidR="00A56950">
        <w:rPr>
          <w:noProof/>
        </w:rPr>
        <w:t xml:space="preserve">, </w:t>
      </w:r>
      <w:r w:rsidR="0023486D">
        <w:fldChar w:fldCharType="begin"/>
      </w:r>
      <w:r w:rsidR="0023486D">
        <w:instrText xml:space="preserve"> HYPERLINK \l "_ENREF_23" \o "Katzir-Katchalsky, 1965 #64" </w:instrText>
      </w:r>
      <w:ins w:id="878" w:author="Gerard" w:date="2015-08-25T08:12:00Z"/>
      <w:r w:rsidR="0023486D">
        <w:fldChar w:fldCharType="separate"/>
      </w:r>
      <w:r w:rsidR="00214E15">
        <w:rPr>
          <w:noProof/>
        </w:rPr>
        <w:t>23</w:t>
      </w:r>
      <w:r w:rsidR="0023486D">
        <w:rPr>
          <w:noProof/>
        </w:rPr>
        <w:fldChar w:fldCharType="end"/>
      </w:r>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35pt;height:19.35pt" o:ole="">
            <v:imagedata r:id="rId645" o:title=""/>
          </v:shape>
          <o:OLEObject Type="Embed" ProgID="Equation.DSMT4" ShapeID="_x0000_i1341" DrawAspect="Content" ObjectID="_1375860420" r:id="rId646"/>
        </w:object>
      </w:r>
      <w:r>
        <w:t xml:space="preserve">, </w:t>
      </w:r>
      <w:r w:rsidR="00905817" w:rsidRPr="00905817">
        <w:rPr>
          <w:position w:val="-12"/>
        </w:rPr>
        <w:object w:dxaOrig="320" w:dyaOrig="380" w14:anchorId="312F137A">
          <v:shape id="_x0000_i1342" type="#_x0000_t75" style="width:15.35pt;height:19.35pt" o:ole="">
            <v:imagedata r:id="rId647" o:title=""/>
          </v:shape>
          <o:OLEObject Type="Embed" ProgID="Equation.DSMT4" ShapeID="_x0000_i1342" DrawAspect="Content" ObjectID="_1375860421" r:id="rId648"/>
        </w:object>
      </w:r>
      <w:r>
        <w:t xml:space="preserve">, </w:t>
      </w:r>
      <w:r w:rsidR="00905817" w:rsidRPr="00905817">
        <w:rPr>
          <w:position w:val="-12"/>
        </w:rPr>
        <w:object w:dxaOrig="300" w:dyaOrig="360" w14:anchorId="55058A34">
          <v:shape id="_x0000_i1343" type="#_x0000_t75" style="width:14.65pt;height:19.35pt" o:ole="">
            <v:imagedata r:id="rId649" o:title=""/>
          </v:shape>
          <o:OLEObject Type="Embed" ProgID="Equation.DSMT4" ShapeID="_x0000_i1343" DrawAspect="Content" ObjectID="_1375860422" r:id="rId650"/>
        </w:object>
      </w:r>
      <w:r>
        <w:t xml:space="preserve"> and </w:t>
      </w:r>
      <w:r w:rsidR="00905817" w:rsidRPr="00905817">
        <w:rPr>
          <w:position w:val="-12"/>
        </w:rPr>
        <w:object w:dxaOrig="240" w:dyaOrig="360" w14:anchorId="732CDE38">
          <v:shape id="_x0000_i1344" type="#_x0000_t75" style="width:12pt;height:19.35pt" o:ole="">
            <v:imagedata r:id="rId651" o:title=""/>
          </v:shape>
          <o:OLEObject Type="Embed" ProgID="Equation.DSMT4" ShapeID="_x0000_i1344" DrawAspect="Content" ObjectID="_1375860423" r:id="rId65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9F25FF">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pt;height:12.65pt" o:ole="">
            <v:imagedata r:id="rId653" o:title=""/>
          </v:shape>
          <o:OLEObject Type="Embed" ProgID="Equation.DSMT4" ShapeID="_x0000_i1345" DrawAspect="Content" ObjectID="_1375860424" r:id="rId654"/>
        </w:object>
      </w:r>
      <w:r>
        <w:t xml:space="preserve"> or solute concentration </w:t>
      </w:r>
      <w:r w:rsidR="00905817" w:rsidRPr="00905817">
        <w:rPr>
          <w:position w:val="-6"/>
        </w:rPr>
        <w:object w:dxaOrig="180" w:dyaOrig="220" w14:anchorId="04A9D81E">
          <v:shape id="_x0000_i1346" type="#_x0000_t75" style="width:9.35pt;height:10.65pt" o:ole="">
            <v:imagedata r:id="rId655" o:title=""/>
          </v:shape>
          <o:OLEObject Type="Embed" ProgID="Equation.DSMT4" ShapeID="_x0000_i1346" DrawAspect="Content" ObjectID="_1375860425" r:id="rId656"/>
        </w:object>
      </w:r>
      <w:r>
        <w:t xml:space="preserve">. Therefore, pressure and concentration are also unsuitable as nodal </w:t>
      </w:r>
      <w:r>
        <w:lastRenderedPageBreak/>
        <w:t xml:space="preserve">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r w:rsidR="0023486D">
        <w:fldChar w:fldCharType="begin"/>
      </w:r>
      <w:r w:rsidR="0023486D">
        <w:instrText xml:space="preserve"> HYPERLINK \l "_ENREF_24" \o "Sun, 1999 #65" </w:instrText>
      </w:r>
      <w:ins w:id="879" w:author="Gerard" w:date="2015-08-25T08:12:00Z"/>
      <w:r w:rsidR="0023486D">
        <w:fldChar w:fldCharType="separate"/>
      </w:r>
      <w:r w:rsidR="00214E15">
        <w:rPr>
          <w:noProof/>
        </w:rPr>
        <w:t>24</w:t>
      </w:r>
      <w:r w:rsidR="0023486D">
        <w:rPr>
          <w:noProof/>
        </w:rPr>
        <w:fldChar w:fldCharType="end"/>
      </w:r>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9F25FF">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tab/>
      </w:r>
      <w:r w:rsidR="00905817" w:rsidRPr="00905817">
        <w:rPr>
          <w:position w:val="-42"/>
        </w:rPr>
        <w:object w:dxaOrig="1540" w:dyaOrig="960" w14:anchorId="1AC1FBDD">
          <v:shape id="_x0000_i1347" type="#_x0000_t75" style="width:76.65pt;height:47.35pt" o:ole="">
            <v:imagedata r:id="rId657" o:title=""/>
          </v:shape>
          <o:OLEObject Type="Embed" ProgID="Equation.DSMT4" ShapeID="_x0000_i1347" DrawAspect="Content" ObjectID="_1375860426" r:id="rId658"/>
        </w:object>
      </w:r>
      <w:r>
        <w:tab/>
      </w:r>
      <w:r>
        <w:fldChar w:fldCharType="begin"/>
      </w:r>
      <w:r>
        <w:instrText xml:space="preserve"> MACROBUTTON MTPlaceRef \* MERGEFORMAT </w:instrText>
      </w:r>
      <w:fldSimple w:instr=" SEQ MTEqn \h \* MERGEFORMAT "/>
      <w:bookmarkStart w:id="880" w:name="ZEqnNum385284"/>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112</w:instrText>
        </w:r>
      </w:fldSimple>
      <w:r>
        <w:instrText>)</w:instrText>
      </w:r>
      <w:bookmarkEnd w:id="880"/>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pt;height:15.35pt" o:ole="">
            <v:imagedata r:id="rId659" o:title=""/>
          </v:shape>
          <o:OLEObject Type="Embed" ProgID="Equation.DSMT4" ShapeID="_x0000_i1348" DrawAspect="Content" ObjectID="_1375860427" r:id="rId660"/>
        </w:object>
      </w:r>
      <w:r>
        <w:t xml:space="preserve"> is the effective fluid pressure and </w:t>
      </w:r>
      <w:r w:rsidR="00905817" w:rsidRPr="00905817">
        <w:rPr>
          <w:position w:val="-6"/>
        </w:rPr>
        <w:object w:dxaOrig="180" w:dyaOrig="279" w14:anchorId="16A62C32">
          <v:shape id="_x0000_i1349" type="#_x0000_t75" style="width:9.35pt;height:14.65pt" o:ole="">
            <v:imagedata r:id="rId661" o:title=""/>
          </v:shape>
          <o:OLEObject Type="Embed" ProgID="Equation.DSMT4" ShapeID="_x0000_i1349" DrawAspect="Content" ObjectID="_1375860428" r:id="rId662"/>
        </w:object>
      </w:r>
      <w:r>
        <w:t xml:space="preserve"> is the effective solute concentration in the mixture. Note that </w:t>
      </w:r>
      <w:r w:rsidR="00905817" w:rsidRPr="00905817">
        <w:rPr>
          <w:position w:val="-10"/>
        </w:rPr>
        <w:object w:dxaOrig="240" w:dyaOrig="320" w14:anchorId="00476EB4">
          <v:shape id="_x0000_i1350" type="#_x0000_t75" style="width:12pt;height:15.35pt" o:ole="">
            <v:imagedata r:id="rId663" o:title=""/>
          </v:shape>
          <o:OLEObject Type="Embed" ProgID="Equation.DSMT4" ShapeID="_x0000_i1350" DrawAspect="Content" ObjectID="_1375860429" r:id="rId66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65pt;height:15.35pt" o:ole="">
            <v:imagedata r:id="rId665" o:title=""/>
          </v:shape>
          <o:OLEObject Type="Embed" ProgID="Equation.DSMT4" ShapeID="_x0000_i1351" DrawAspect="Content" ObjectID="_1375860430" r:id="rId666"/>
        </w:object>
      </w:r>
      <w:r>
        <w:t xml:space="preserve"> may be viewed as the osmotic pressure contribution to </w:t>
      </w:r>
      <w:r w:rsidR="00905817" w:rsidRPr="00905817">
        <w:rPr>
          <w:position w:val="-10"/>
        </w:rPr>
        <w:object w:dxaOrig="240" w:dyaOrig="260" w14:anchorId="442D2175">
          <v:shape id="_x0000_i1352" type="#_x0000_t75" style="width:12pt;height:12.65pt" o:ole="">
            <v:imagedata r:id="rId667" o:title=""/>
          </v:shape>
          <o:OLEObject Type="Embed" ProgID="Equation.DSMT4" ShapeID="_x0000_i1352" DrawAspect="Content" ObjectID="_1375860431" r:id="rId668"/>
        </w:object>
      </w:r>
      <w:r>
        <w:t>)</w:t>
      </w:r>
      <w:r w:rsidR="005D060C">
        <w:t>,</w:t>
      </w:r>
      <w:r>
        <w:t xml:space="preserve"> and </w:t>
      </w:r>
      <w:r w:rsidR="00905817" w:rsidRPr="00905817">
        <w:rPr>
          <w:position w:val="-6"/>
        </w:rPr>
        <w:object w:dxaOrig="180" w:dyaOrig="279" w14:anchorId="3A743CB5">
          <v:shape id="_x0000_i1353" type="#_x0000_t75" style="width:9.35pt;height:14.65pt" o:ole="">
            <v:imagedata r:id="rId669" o:title=""/>
          </v:shape>
          <o:OLEObject Type="Embed" ProgID="Equation.DSMT4" ShapeID="_x0000_i1353" DrawAspect="Content" ObjectID="_1375860432" r:id="rId670"/>
        </w:object>
      </w:r>
      <w:r>
        <w:t xml:space="preserve"> is a straightforward measure of the solute activity, since </w:t>
      </w:r>
      <w:r w:rsidR="00905817" w:rsidRPr="00905817">
        <w:rPr>
          <w:position w:val="-12"/>
        </w:rPr>
        <w:object w:dxaOrig="999" w:dyaOrig="380" w14:anchorId="6F29FEF3">
          <v:shape id="_x0000_i1354" type="#_x0000_t75" style="width:50pt;height:19.35pt" o:ole="">
            <v:imagedata r:id="rId671" o:title=""/>
          </v:shape>
          <o:OLEObject Type="Embed" ProgID="Equation.DSMT4" ShapeID="_x0000_i1354" DrawAspect="Content" ObjectID="_1375860433" r:id="rId67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pt;height:10.65pt" o:ole="">
            <v:imagedata r:id="rId673" o:title=""/>
          </v:shape>
          <o:OLEObject Type="Embed" ProgID="Equation.DSMT4" ShapeID="_x0000_i1355" DrawAspect="Content" ObjectID="_1375860434" r:id="rId674"/>
        </w:object>
      </w:r>
      <w:r>
        <w:t xml:space="preserve">, </w:t>
      </w:r>
      <w:r w:rsidR="00905817" w:rsidRPr="00905817">
        <w:rPr>
          <w:position w:val="-10"/>
        </w:rPr>
        <w:object w:dxaOrig="240" w:dyaOrig="320" w14:anchorId="415FEDD2">
          <v:shape id="_x0000_i1356" type="#_x0000_t75" style="width:12pt;height:15.35pt" o:ole="">
            <v:imagedata r:id="rId675" o:title=""/>
          </v:shape>
          <o:OLEObject Type="Embed" ProgID="Equation.DSMT4" ShapeID="_x0000_i1356" DrawAspect="Content" ObjectID="_1375860435" r:id="rId676"/>
        </w:object>
      </w:r>
      <w:r>
        <w:t xml:space="preserve"> and </w:t>
      </w:r>
      <w:r w:rsidR="00905817" w:rsidRPr="00905817">
        <w:rPr>
          <w:position w:val="-6"/>
        </w:rPr>
        <w:object w:dxaOrig="180" w:dyaOrig="279" w14:anchorId="1DD16434">
          <v:shape id="_x0000_i1357" type="#_x0000_t75" style="width:9.35pt;height:14.65pt" o:ole="">
            <v:imagedata r:id="rId677" o:title=""/>
          </v:shape>
          <o:OLEObject Type="Embed" ProgID="Equation.DSMT4" ShapeID="_x0000_i1357" DrawAspect="Content" ObjectID="_1375860436" r:id="rId67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65pt;height:80pt" o:ole="">
            <v:imagedata r:id="rId679" o:title=""/>
          </v:shape>
          <o:OLEObject Type="Embed" ProgID="Equation.DSMT4" ShapeID="_x0000_i1358" DrawAspect="Content" ObjectID="_1375860437" r:id="rId68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4pt;height:119.35pt" o:ole="">
            <v:imagedata r:id="rId681" o:title=""/>
          </v:shape>
          <o:OLEObject Type="Embed" ProgID="Equation.DSMT4" ShapeID="_x0000_i1359" DrawAspect="Content" ObjectID="_1375860438" r:id="rId682"/>
        </w:object>
      </w:r>
      <w:r>
        <w:tab/>
      </w:r>
      <w:r>
        <w:fldChar w:fldCharType="begin"/>
      </w:r>
      <w:r>
        <w:instrText xml:space="preserve"> MACROBUTTON MTPlaceRef \* MERGEFORMAT </w:instrText>
      </w:r>
      <w:fldSimple w:instr=" SEQ MTEqn \h \* MERGEFORMAT "/>
      <w:bookmarkStart w:id="881" w:name="ZEqnNum915453"/>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114</w:instrText>
        </w:r>
      </w:fldSimple>
      <w:r>
        <w:instrText>)</w:instrText>
      </w:r>
      <w:bookmarkEnd w:id="881"/>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65pt;height:15.35pt" o:ole="">
            <v:imagedata r:id="rId683" o:title=""/>
          </v:shape>
          <o:OLEObject Type="Embed" ProgID="Equation.DSMT4" ShapeID="_x0000_i1360" DrawAspect="Content" ObjectID="_1375860439" r:id="rId684"/>
        </w:object>
      </w:r>
      <w:r>
        <w:t xml:space="preserve">, </w:t>
      </w:r>
      <w:r w:rsidR="00905817" w:rsidRPr="00905817">
        <w:rPr>
          <w:position w:val="-4"/>
        </w:rPr>
        <w:object w:dxaOrig="220" w:dyaOrig="260" w14:anchorId="4C0B826E">
          <v:shape id="_x0000_i1361" type="#_x0000_t75" style="width:10.65pt;height:12.65pt" o:ole="">
            <v:imagedata r:id="rId685" o:title=""/>
          </v:shape>
          <o:OLEObject Type="Embed" ProgID="Equation.DSMT4" ShapeID="_x0000_i1361" DrawAspect="Content" ObjectID="_1375860440" r:id="rId686"/>
        </w:object>
      </w:r>
      <w:r>
        <w:t xml:space="preserve">, </w:t>
      </w:r>
      <w:r w:rsidR="00905817" w:rsidRPr="00905817">
        <w:rPr>
          <w:position w:val="-6"/>
        </w:rPr>
        <w:object w:dxaOrig="200" w:dyaOrig="279" w14:anchorId="5E097156">
          <v:shape id="_x0000_i1362" type="#_x0000_t75" style="width:10pt;height:14.65pt" o:ole="">
            <v:imagedata r:id="rId687" o:title=""/>
          </v:shape>
          <o:OLEObject Type="Embed" ProgID="Equation.DSMT4" ShapeID="_x0000_i1362" DrawAspect="Content" ObjectID="_1375860441" r:id="rId688"/>
        </w:object>
      </w:r>
      <w:r>
        <w:t xml:space="preserve">, </w:t>
      </w:r>
      <w:r w:rsidR="00905817" w:rsidRPr="00905817">
        <w:rPr>
          <w:position w:val="-12"/>
        </w:rPr>
        <w:object w:dxaOrig="279" w:dyaOrig="360" w14:anchorId="5CD43A8C">
          <v:shape id="_x0000_i1363" type="#_x0000_t75" style="width:14.65pt;height:19.35pt" o:ole="">
            <v:imagedata r:id="rId689" o:title=""/>
          </v:shape>
          <o:OLEObject Type="Embed" ProgID="Equation.DSMT4" ShapeID="_x0000_i1363" DrawAspect="Content" ObjectID="_1375860442" r:id="rId690"/>
        </w:object>
      </w:r>
      <w:r>
        <w:t xml:space="preserve">, </w:t>
      </w:r>
      <w:r w:rsidR="00905817" w:rsidRPr="00905817">
        <w:rPr>
          <w:position w:val="-4"/>
        </w:rPr>
        <w:object w:dxaOrig="220" w:dyaOrig="260" w14:anchorId="3B2D9A9B">
          <v:shape id="_x0000_i1364" type="#_x0000_t75" style="width:10.65pt;height:12.65pt" o:ole="">
            <v:imagedata r:id="rId691" o:title=""/>
          </v:shape>
          <o:OLEObject Type="Embed" ProgID="Equation.DSMT4" ShapeID="_x0000_i1364" DrawAspect="Content" ObjectID="_1375860443" r:id="rId692"/>
        </w:object>
      </w:r>
      <w:r>
        <w:t xml:space="preserve"> and </w:t>
      </w:r>
      <w:r w:rsidR="00905817" w:rsidRPr="00905817">
        <w:rPr>
          <w:position w:val="-4"/>
        </w:rPr>
        <w:object w:dxaOrig="260" w:dyaOrig="240" w14:anchorId="20ABF69A">
          <v:shape id="_x0000_i1365" type="#_x0000_t75" style="width:12.65pt;height:12pt" o:ole="">
            <v:imagedata r:id="rId693" o:title=""/>
          </v:shape>
          <o:OLEObject Type="Embed" ProgID="Equation.DSMT4" ShapeID="_x0000_i1365" DrawAspect="Content" ObjectID="_1375860444" r:id="rId69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882" w:name="_Ref300857895"/>
      <w:bookmarkStart w:id="883" w:name="_Toc176704833"/>
      <w:bookmarkStart w:id="884" w:name="_Toc302111993"/>
      <w:r>
        <w:t>Triphasic and Multiphasic Materials</w:t>
      </w:r>
      <w:bookmarkEnd w:id="882"/>
      <w:bookmarkEnd w:id="884"/>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xml:space="preserve">, including permeation, diffusion, osmosis, </w:t>
      </w:r>
      <w:r w:rsidR="00130928">
        <w:lastRenderedPageBreak/>
        <w:t>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9F25FF">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9F25FF">
        <w:t>2.6</w:t>
      </w:r>
      <w:r w:rsidR="001A4C1F">
        <w:fldChar w:fldCharType="end"/>
      </w:r>
      <w:r w:rsidR="001A4C1F">
        <w:t>).</w:t>
      </w:r>
    </w:p>
    <w:p w14:paraId="19C3E800" w14:textId="77777777" w:rsidR="001A4C1F" w:rsidRDefault="001A4C1F" w:rsidP="00CB13D9">
      <w:pPr>
        <w:pStyle w:val="Heading3"/>
      </w:pPr>
      <w:bookmarkStart w:id="885" w:name="_Toc302111994"/>
      <w:r>
        <w:t>Governing Equations</w:t>
      </w:r>
      <w:bookmarkEnd w:id="885"/>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65pt;height:10.65pt" o:ole="">
            <v:imagedata r:id="rId695" o:title=""/>
          </v:shape>
          <o:OLEObject Type="Embed" ProgID="Equation.DSMT4" ShapeID="_x0000_i1366" DrawAspect="Content" ObjectID="_1375860445" r:id="rId696"/>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pt;height:12.65pt" o:ole="">
            <v:imagedata r:id="rId697" o:title=""/>
          </v:shape>
          <o:OLEObject Type="Embed" ProgID="Equation.DSMT4" ShapeID="_x0000_i1367" DrawAspect="Content" ObjectID="_1375860446" r:id="rId698"/>
        </w:object>
      </w:r>
      <w:r w:rsidR="00236764">
        <w:t xml:space="preserve"> and the stress </w:t>
      </w:r>
      <w:r w:rsidR="00905817" w:rsidRPr="00905817">
        <w:rPr>
          <w:position w:val="-6"/>
        </w:rPr>
        <w:object w:dxaOrig="300" w:dyaOrig="340" w14:anchorId="4418BA5B">
          <v:shape id="_x0000_i1368" type="#_x0000_t75" style="width:14.65pt;height:17.35pt" o:ole="">
            <v:imagedata r:id="rId699" o:title=""/>
          </v:shape>
          <o:OLEObject Type="Embed" ProgID="Equation.DSMT4" ShapeID="_x0000_i1368" DrawAspect="Content" ObjectID="_1375860447" r:id="rId700"/>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35pt" o:ole="">
            <v:imagedata r:id="rId701" o:title=""/>
          </v:shape>
          <o:OLEObject Type="Embed" ProgID="Equation.DSMT4" ShapeID="_x0000_i1369" DrawAspect="Content" ObjectID="_1375860448" r:id="rId7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8.65pt;height:37.35pt" o:ole="">
            <v:imagedata r:id="rId703" o:title=""/>
          </v:shape>
          <o:OLEObject Type="Embed" ProgID="Equation.DSMT4" ShapeID="_x0000_i1370" DrawAspect="Content" ObjectID="_1375860449" r:id="rId7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5pt;height:22pt" o:ole="">
            <v:imagedata r:id="rId705" o:title=""/>
          </v:shape>
          <o:OLEObject Type="Embed" ProgID="Equation.DSMT4" ShapeID="_x0000_i1371" DrawAspect="Content" ObjectID="_1375860450" r:id="rId706"/>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pt;height:12.65pt" o:ole="">
            <v:imagedata r:id="rId707" o:title=""/>
          </v:shape>
          <o:OLEObject Type="Embed" ProgID="Equation.DSMT4" ShapeID="_x0000_i1372" DrawAspect="Content" ObjectID="_1375860451" r:id="rId708"/>
        </w:object>
      </w:r>
      <w:r>
        <w:t xml:space="preserve"> is the absolute temperature, </w:t>
      </w:r>
      <w:r w:rsidR="00905817" w:rsidRPr="00905817">
        <w:rPr>
          <w:position w:val="-14"/>
        </w:rPr>
        <w:object w:dxaOrig="320" w:dyaOrig="420" w14:anchorId="16004B5E">
          <v:shape id="_x0000_i1373" type="#_x0000_t75" style="width:15.35pt;height:20pt" o:ole="">
            <v:imagedata r:id="rId709" o:title=""/>
          </v:shape>
          <o:OLEObject Type="Embed" ProgID="Equation.DSMT4" ShapeID="_x0000_i1373" DrawAspect="Content" ObjectID="_1375860452" r:id="rId710"/>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pt;height:12.65pt" o:ole="">
            <v:imagedata r:id="rId711" o:title=""/>
          </v:shape>
          <o:OLEObject Type="Embed" ProgID="Equation.DSMT4" ShapeID="_x0000_i1374" DrawAspect="Content" ObjectID="_1375860453" r:id="rId712"/>
        </w:object>
      </w:r>
      <w:r>
        <w:t xml:space="preserve"> is the fluid pressure, </w:t>
      </w:r>
      <w:r w:rsidR="00905817" w:rsidRPr="00905817">
        <w:rPr>
          <w:position w:val="-14"/>
        </w:rPr>
        <w:object w:dxaOrig="279" w:dyaOrig="400" w14:anchorId="66191415">
          <v:shape id="_x0000_i1375" type="#_x0000_t75" style="width:14.65pt;height:20pt" o:ole="">
            <v:imagedata r:id="rId713" o:title=""/>
          </v:shape>
          <o:OLEObject Type="Embed" ProgID="Equation.DSMT4" ShapeID="_x0000_i1375" DrawAspect="Content" ObjectID="_1375860454" r:id="rId714"/>
        </w:object>
      </w:r>
      <w:r w:rsidR="00714B16">
        <w:t xml:space="preserve"> is the corresponding pressure in the standard state, </w:t>
      </w:r>
      <w:r w:rsidR="00905817" w:rsidRPr="00905817">
        <w:rPr>
          <w:position w:val="-6"/>
        </w:rPr>
        <w:object w:dxaOrig="240" w:dyaOrig="279" w14:anchorId="057401F9">
          <v:shape id="_x0000_i1376" type="#_x0000_t75" style="width:12pt;height:14.65pt" o:ole="">
            <v:imagedata r:id="rId715" o:title=""/>
          </v:shape>
          <o:OLEObject Type="Embed" ProgID="Equation.DSMT4" ShapeID="_x0000_i1376" DrawAspect="Content" ObjectID="_1375860455" r:id="rId716"/>
        </w:object>
      </w:r>
      <w:r w:rsidR="00714B16">
        <w:t xml:space="preserve"> is the universal gas constant, </w:t>
      </w:r>
      <w:r w:rsidR="00905817" w:rsidRPr="00905817">
        <w:rPr>
          <w:position w:val="-4"/>
        </w:rPr>
        <w:object w:dxaOrig="240" w:dyaOrig="260" w14:anchorId="3665613D">
          <v:shape id="_x0000_i1377" type="#_x0000_t75" style="width:12pt;height:12.65pt" o:ole="">
            <v:imagedata r:id="rId717" o:title=""/>
          </v:shape>
          <o:OLEObject Type="Embed" ProgID="Equation.DSMT4" ShapeID="_x0000_i1377" DrawAspect="Content" ObjectID="_1375860456" r:id="rId718"/>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65pt;height:15.35pt" o:ole="">
            <v:imagedata r:id="rId719" o:title=""/>
          </v:shape>
          <o:OLEObject Type="Embed" ProgID="Equation.DSMT4" ShapeID="_x0000_i1378" DrawAspect="Content" ObjectID="_1375860457" r:id="rId720"/>
        </w:object>
      </w:r>
      <w:r w:rsidR="00714B16">
        <w:t xml:space="preserve"> is the solution volume-based concentration of solute </w:t>
      </w:r>
      <w:r w:rsidR="00905817" w:rsidRPr="00905817">
        <w:rPr>
          <w:position w:val="-4"/>
        </w:rPr>
        <w:object w:dxaOrig="220" w:dyaOrig="200" w14:anchorId="16EC64A0">
          <v:shape id="_x0000_i1379" type="#_x0000_t75" style="width:10.65pt;height:10pt" o:ole="">
            <v:imagedata r:id="rId721" o:title=""/>
          </v:shape>
          <o:OLEObject Type="Embed" ProgID="Equation.DSMT4" ShapeID="_x0000_i1379" DrawAspect="Content" ObjectID="_1375860458" r:id="rId722"/>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7.35pt;height:42pt" o:ole="">
            <v:imagedata r:id="rId723" o:title=""/>
          </v:shape>
          <o:OLEObject Type="Embed" ProgID="Equation.DSMT4" ShapeID="_x0000_i1380" DrawAspect="Content" ObjectID="_1375860459" r:id="rId7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pt;height:15.35pt" o:ole="">
            <v:imagedata r:id="rId725" o:title=""/>
          </v:shape>
          <o:OLEObject Type="Embed" ProgID="Equation.DSMT4" ShapeID="_x0000_i1381" DrawAspect="Content" ObjectID="_1375860460" r:id="rId726"/>
        </w:object>
      </w:r>
      <w:r>
        <w:t xml:space="preserve"> is the molar mass of the solute, </w:t>
      </w:r>
      <w:r w:rsidR="00905817" w:rsidRPr="00905817">
        <w:rPr>
          <w:position w:val="-10"/>
        </w:rPr>
        <w:object w:dxaOrig="320" w:dyaOrig="380" w14:anchorId="097FB869">
          <v:shape id="_x0000_i1382" type="#_x0000_t75" style="width:15.35pt;height:19.35pt" o:ole="">
            <v:imagedata r:id="rId727" o:title=""/>
          </v:shape>
          <o:OLEObject Type="Embed" ProgID="Equation.DSMT4" ShapeID="_x0000_i1382" DrawAspect="Content" ObjectID="_1375860461" r:id="rId728"/>
        </w:object>
      </w:r>
      <w:r>
        <w:t xml:space="preserve"> is its activity coefficient, </w:t>
      </w:r>
      <w:r w:rsidR="00905817" w:rsidRPr="00905817">
        <w:rPr>
          <w:position w:val="-4"/>
        </w:rPr>
        <w:object w:dxaOrig="300" w:dyaOrig="320" w14:anchorId="24E50B0E">
          <v:shape id="_x0000_i1383" type="#_x0000_t75" style="width:14.65pt;height:15.35pt" o:ole="">
            <v:imagedata r:id="rId729" o:title=""/>
          </v:shape>
          <o:OLEObject Type="Embed" ProgID="Equation.DSMT4" ShapeID="_x0000_i1383" DrawAspect="Content" ObjectID="_1375860462" r:id="rId730"/>
        </w:object>
      </w:r>
      <w:r>
        <w:t xml:space="preserve"> is its solubility, </w:t>
      </w:r>
      <w:r w:rsidR="00905817" w:rsidRPr="00905817">
        <w:rPr>
          <w:position w:val="-4"/>
        </w:rPr>
        <w:object w:dxaOrig="279" w:dyaOrig="320" w14:anchorId="1F3024B2">
          <v:shape id="_x0000_i1384" type="#_x0000_t75" style="width:14.65pt;height:15.35pt" o:ole="">
            <v:imagedata r:id="rId731" o:title=""/>
          </v:shape>
          <o:OLEObject Type="Embed" ProgID="Equation.DSMT4" ShapeID="_x0000_i1384" DrawAspect="Content" ObjectID="_1375860463" r:id="rId732"/>
        </w:object>
      </w:r>
      <w:r>
        <w:t xml:space="preserve"> is its charge number, </w:t>
      </w:r>
      <w:r w:rsidR="00D000EA">
        <w:t xml:space="preserve">and </w:t>
      </w:r>
      <w:r w:rsidR="00905817" w:rsidRPr="00905817">
        <w:rPr>
          <w:position w:val="-14"/>
        </w:rPr>
        <w:object w:dxaOrig="279" w:dyaOrig="420" w14:anchorId="0F5C4625">
          <v:shape id="_x0000_i1385" type="#_x0000_t75" style="width:14.65pt;height:20pt" o:ole="">
            <v:imagedata r:id="rId733" o:title=""/>
          </v:shape>
          <o:OLEObject Type="Embed" ProgID="Equation.DSMT4" ShapeID="_x0000_i1385" DrawAspect="Content" ObjectID="_1375860464" r:id="rId734"/>
        </w:object>
      </w:r>
      <w:r w:rsidR="00D000EA">
        <w:t xml:space="preserve"> is its concentration in the solute standard state; </w:t>
      </w:r>
      <w:r w:rsidR="00905817" w:rsidRPr="00905817">
        <w:rPr>
          <w:position w:val="-14"/>
        </w:rPr>
        <w:object w:dxaOrig="260" w:dyaOrig="400" w14:anchorId="2E9B2396">
          <v:shape id="_x0000_i1386" type="#_x0000_t75" style="width:12.65pt;height:20pt" o:ole="">
            <v:imagedata r:id="rId735" o:title=""/>
          </v:shape>
          <o:OLEObject Type="Embed" ProgID="Equation.DSMT4" ShapeID="_x0000_i1386" DrawAspect="Content" ObjectID="_1375860465" r:id="rId736"/>
        </w:object>
      </w:r>
      <w:r>
        <w:t xml:space="preserve"> is Faraday’s constant, </w:t>
      </w:r>
      <w:r w:rsidR="00905817" w:rsidRPr="00905817">
        <w:rPr>
          <w:position w:val="-10"/>
        </w:rPr>
        <w:object w:dxaOrig="240" w:dyaOrig="320" w14:anchorId="1481126B">
          <v:shape id="_x0000_i1387" type="#_x0000_t75" style="width:12pt;height:15.35pt" o:ole="">
            <v:imagedata r:id="rId737" o:title=""/>
          </v:shape>
          <o:OLEObject Type="Embed" ProgID="Equation.DSMT4" ShapeID="_x0000_i1387" DrawAspect="Content" ObjectID="_1375860466" r:id="rId738"/>
        </w:object>
      </w:r>
      <w:r>
        <w:t xml:space="preserve"> is the electrical potential of the mixture, and </w:t>
      </w:r>
      <w:r w:rsidR="00905817" w:rsidRPr="00905817">
        <w:rPr>
          <w:position w:val="-14"/>
        </w:rPr>
        <w:object w:dxaOrig="300" w:dyaOrig="400" w14:anchorId="4943A27B">
          <v:shape id="_x0000_i1388" type="#_x0000_t75" style="width:14.65pt;height:20pt" o:ole="">
            <v:imagedata r:id="rId739" o:title=""/>
          </v:shape>
          <o:OLEObject Type="Embed" ProgID="Equation.DSMT4" ShapeID="_x0000_i1388" DrawAspect="Content" ObjectID="_1375860467" r:id="rId740"/>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pt;height:12.65pt" o:ole="">
            <v:imagedata r:id="rId741" o:title=""/>
          </v:shape>
          <o:OLEObject Type="Embed" ProgID="Equation.DSMT4" ShapeID="_x0000_i1389" DrawAspect="Content" ObjectID="_1375860468" r:id="rId742"/>
        </w:object>
      </w:r>
      <w:r w:rsidR="00F55CEE">
        <w:t xml:space="preserve"> and </w:t>
      </w:r>
      <w:r w:rsidR="00905817" w:rsidRPr="00905817">
        <w:rPr>
          <w:position w:val="-10"/>
        </w:rPr>
        <w:object w:dxaOrig="320" w:dyaOrig="380" w14:anchorId="75E0A0DE">
          <v:shape id="_x0000_i1390" type="#_x0000_t75" style="width:15.35pt;height:19.35pt" o:ole="">
            <v:imagedata r:id="rId743" o:title=""/>
          </v:shape>
          <o:OLEObject Type="Embed" ProgID="Equation.DSMT4" ShapeID="_x0000_i1390" DrawAspect="Content" ObjectID="_1375860469" r:id="rId744"/>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65pt;height:15.35pt" o:ole="">
            <v:imagedata r:id="rId745" o:title=""/>
          </v:shape>
          <o:OLEObject Type="Embed" ProgID="Equation.DSMT4" ShapeID="_x0000_i1391" DrawAspect="Content" ObjectID="_1375860470" r:id="rId746"/>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65pt;height:10pt" o:ole="">
            <v:imagedata r:id="rId747" o:title=""/>
          </v:shape>
          <o:OLEObject Type="Embed" ProgID="Equation.DSMT4" ShapeID="_x0000_i1392" DrawAspect="Content" ObjectID="_1375860471" r:id="rId74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5pt;height:22pt" o:ole="">
            <v:imagedata r:id="rId749" o:title=""/>
          </v:shape>
          <o:OLEObject Type="Embed" ProgID="Equation.DSMT4" ShapeID="_x0000_i1393" DrawAspect="Content" ObjectID="_1375860472" r:id="rId750"/>
        </w:object>
      </w:r>
      <w:r w:rsidR="00F55CEE">
        <w:t xml:space="preserve">, </w:t>
      </w:r>
      <w:r w:rsidR="00905817" w:rsidRPr="00905817">
        <w:rPr>
          <w:position w:val="-14"/>
        </w:rPr>
        <w:object w:dxaOrig="279" w:dyaOrig="400" w14:anchorId="310E0430">
          <v:shape id="_x0000_i1394" type="#_x0000_t75" style="width:14.65pt;height:20pt" o:ole="">
            <v:imagedata r:id="rId751" o:title=""/>
          </v:shape>
          <o:OLEObject Type="Embed" ProgID="Equation.DSMT4" ShapeID="_x0000_i1394" DrawAspect="Content" ObjectID="_1375860473" r:id="rId752"/>
        </w:object>
      </w:r>
      <w:r w:rsidR="00F55CEE">
        <w:t xml:space="preserve">, </w:t>
      </w:r>
      <w:r w:rsidR="00905817" w:rsidRPr="00905817">
        <w:rPr>
          <w:position w:val="-14"/>
        </w:rPr>
        <w:object w:dxaOrig="300" w:dyaOrig="400" w14:anchorId="4096442C">
          <v:shape id="_x0000_i1395" type="#_x0000_t75" style="width:14.65pt;height:20pt" o:ole="">
            <v:imagedata r:id="rId753" o:title=""/>
          </v:shape>
          <o:OLEObject Type="Embed" ProgID="Equation.DSMT4" ShapeID="_x0000_i1395" DrawAspect="Content" ObjectID="_1375860474" r:id="rId754"/>
        </w:object>
      </w:r>
      <w:r w:rsidR="00F55CEE">
        <w:t xml:space="preserve">, </w:t>
      </w:r>
      <w:r w:rsidR="00905817" w:rsidRPr="00905817">
        <w:rPr>
          <w:position w:val="-16"/>
        </w:rPr>
        <w:object w:dxaOrig="660" w:dyaOrig="440" w14:anchorId="270F0C88">
          <v:shape id="_x0000_i1396" type="#_x0000_t75" style="width:32.65pt;height:22pt" o:ole="">
            <v:imagedata r:id="rId755" o:title=""/>
          </v:shape>
          <o:OLEObject Type="Embed" ProgID="Equation.DSMT4" ShapeID="_x0000_i1396" DrawAspect="Content" ObjectID="_1375860475" r:id="rId756"/>
        </w:object>
      </w:r>
      <w:r w:rsidR="00F55CEE">
        <w:t xml:space="preserve">, and </w:t>
      </w:r>
      <w:r w:rsidR="00905817" w:rsidRPr="00905817">
        <w:rPr>
          <w:position w:val="-14"/>
        </w:rPr>
        <w:object w:dxaOrig="279" w:dyaOrig="420" w14:anchorId="2CC908D4">
          <v:shape id="_x0000_i1397" type="#_x0000_t75" style="width:14.65pt;height:20pt" o:ole="">
            <v:imagedata r:id="rId757" o:title=""/>
          </v:shape>
          <o:OLEObject Type="Embed" ProgID="Equation.DSMT4" ShapeID="_x0000_i1397" DrawAspect="Content" ObjectID="_1375860476" r:id="rId758"/>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65pt;height:15.35pt" o:ole="">
            <v:imagedata r:id="rId759" o:title=""/>
          </v:shape>
          <o:OLEObject Type="Embed" ProgID="Equation.DSMT4" ShapeID="_x0000_i1398" DrawAspect="Content" ObjectID="_1375860477" r:id="rId760"/>
        </w:object>
      </w:r>
      <w:r w:rsidR="004F2D16">
        <w:t xml:space="preserve"> and </w:t>
      </w:r>
      <w:r w:rsidR="00905817" w:rsidRPr="00905817">
        <w:rPr>
          <w:position w:val="-10"/>
        </w:rPr>
        <w:object w:dxaOrig="320" w:dyaOrig="380" w14:anchorId="71269933">
          <v:shape id="_x0000_i1399" type="#_x0000_t75" style="width:15.35pt;height:19.35pt" o:ole="">
            <v:imagedata r:id="rId761" o:title=""/>
          </v:shape>
          <o:OLEObject Type="Embed" ProgID="Equation.DSMT4" ShapeID="_x0000_i1399" DrawAspect="Content" ObjectID="_1375860478" r:id="rId762"/>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5pt;height:19.35pt" o:ole="">
            <v:imagedata r:id="rId763" o:title=""/>
          </v:shape>
          <o:OLEObject Type="Embed" ProgID="Equation.DSMT4" ShapeID="_x0000_i1400" DrawAspect="Content" ObjectID="_1375860479" r:id="rId764"/>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w:t>
      </w:r>
      <w:r>
        <w:lastRenderedPageBreak/>
        <w:t xml:space="preserve">density of the solid by </w:t>
      </w:r>
      <w:r w:rsidR="00905817" w:rsidRPr="00905817">
        <w:rPr>
          <w:position w:val="-4"/>
        </w:rPr>
        <w:object w:dxaOrig="279" w:dyaOrig="320" w14:anchorId="0D6A9E51">
          <v:shape id="_x0000_i1401" type="#_x0000_t75" style="width:14.65pt;height:15.35pt" o:ole="">
            <v:imagedata r:id="rId765" o:title=""/>
          </v:shape>
          <o:OLEObject Type="Embed" ProgID="Equation.DSMT4" ShapeID="_x0000_i1401" DrawAspect="Content" ObjectID="_1375860480" r:id="rId766"/>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2pt;height:28pt" o:ole="">
            <v:imagedata r:id="rId767" o:title=""/>
          </v:shape>
          <o:OLEObject Type="Embed" ProgID="Equation.DSMT4" ShapeID="_x0000_i1402" DrawAspect="Content" ObjectID="_1375860481" r:id="rId768"/>
        </w:object>
      </w:r>
      <w:r>
        <w:t>.</w:t>
      </w:r>
      <w:r>
        <w:tab/>
      </w:r>
      <w:r>
        <w:fldChar w:fldCharType="begin"/>
      </w:r>
      <w:r>
        <w:instrText xml:space="preserve"> MACROBUTTON MTPlaceRef \* MERGEFORMAT </w:instrText>
      </w:r>
      <w:fldSimple w:instr=" SEQ MTEqn \h \* MERGEFORMAT "/>
      <w:bookmarkStart w:id="886" w:name="ZEqnNum814726"/>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118</w:instrText>
        </w:r>
      </w:fldSimple>
      <w:r>
        <w:instrText>)</w:instrText>
      </w:r>
      <w:bookmarkEnd w:id="886"/>
      <w:r>
        <w:fldChar w:fldCharType="end"/>
      </w:r>
    </w:p>
    <w:p w14:paraId="1780CD1E" w14:textId="221A89AE" w:rsidR="00D000EA" w:rsidRDefault="00D000EA" w:rsidP="00CB13D9">
      <w:r>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35pt" o:ole="">
            <v:imagedata r:id="rId769" o:title=""/>
          </v:shape>
          <o:OLEObject Type="Embed" ProgID="Equation.DSMT4" ShapeID="_x0000_i1403" DrawAspect="Content" ObjectID="_1375860482" r:id="rId770"/>
        </w:object>
      </w:r>
      <w:r>
        <w:t xml:space="preserve"> and </w:t>
      </w:r>
      <w:r w:rsidR="00905817" w:rsidRPr="00905817">
        <w:rPr>
          <w:position w:val="-4"/>
        </w:rPr>
        <w:object w:dxaOrig="740" w:dyaOrig="320" w14:anchorId="6DF14E19">
          <v:shape id="_x0000_i1404" type="#_x0000_t75" style="width:37.35pt;height:15.35pt" o:ole="">
            <v:imagedata r:id="rId771" o:title=""/>
          </v:shape>
          <o:OLEObject Type="Embed" ProgID="Equation.DSMT4" ShapeID="_x0000_i1404" DrawAspect="Content" ObjectID="_1375860483" r:id="rId772"/>
        </w:object>
      </w:r>
      <w:r>
        <w:t xml:space="preserve"> for all </w:t>
      </w:r>
      <w:r w:rsidR="00905817" w:rsidRPr="00905817">
        <w:rPr>
          <w:position w:val="-4"/>
        </w:rPr>
        <w:object w:dxaOrig="220" w:dyaOrig="200" w14:anchorId="54C75149">
          <v:shape id="_x0000_i1405" type="#_x0000_t75" style="width:10.65pt;height:10pt" o:ole="">
            <v:imagedata r:id="rId773" o:title=""/>
          </v:shape>
          <o:OLEObject Type="Embed" ProgID="Equation.DSMT4" ShapeID="_x0000_i1405" DrawAspect="Content" ObjectID="_1375860484" r:id="rId774"/>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65pt;height:10pt" o:ole="">
            <v:imagedata r:id="rId775" o:title=""/>
          </v:shape>
          <o:OLEObject Type="Embed" ProgID="Equation.DSMT4" ShapeID="_x0000_i1406" DrawAspect="Content" ObjectID="_1375860485" r:id="rId776"/>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35pt;height:34.65pt" o:ole="">
            <v:imagedata r:id="rId777" o:title=""/>
          </v:shape>
          <o:OLEObject Type="Embed" ProgID="Equation.DSMT4" ShapeID="_x0000_i1407" DrawAspect="Content" ObjectID="_1375860486" r:id="rId7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65pt;height:19.35pt" o:ole="">
            <v:imagedata r:id="rId779" o:title=""/>
          </v:shape>
          <o:OLEObject Type="Embed" ProgID="Equation.DSMT4" ShapeID="_x0000_i1408" DrawAspect="Content" ObjectID="_1375860487" r:id="rId780"/>
        </w:object>
      </w:r>
      <w:r>
        <w:t xml:space="preserve"> is the apparent density and </w:t>
      </w:r>
      <w:r w:rsidR="00905817" w:rsidRPr="00905817">
        <w:rPr>
          <w:position w:val="-4"/>
        </w:rPr>
        <w:object w:dxaOrig="300" w:dyaOrig="320" w14:anchorId="4D74AE9C">
          <v:shape id="_x0000_i1409" type="#_x0000_t75" style="width:14.65pt;height:15.35pt" o:ole="">
            <v:imagedata r:id="rId781" o:title=""/>
          </v:shape>
          <o:OLEObject Type="Embed" ProgID="Equation.DSMT4" ShapeID="_x0000_i1409" DrawAspect="Content" ObjectID="_1375860488" r:id="rId782"/>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100pt;height:24.65pt" o:ole="">
            <v:imagedata r:id="rId783" o:title=""/>
          </v:shape>
          <o:OLEObject Type="Embed" ProgID="Equation.DSMT4" ShapeID="_x0000_i1410" DrawAspect="Content" ObjectID="_1375860489" r:id="rId784"/>
        </w:object>
      </w:r>
      <w:r>
        <w:t xml:space="preserve">, where </w:t>
      </w:r>
      <w:r w:rsidR="00905817" w:rsidRPr="00905817">
        <w:rPr>
          <w:position w:val="-10"/>
        </w:rPr>
        <w:object w:dxaOrig="300" w:dyaOrig="380" w14:anchorId="63F12701">
          <v:shape id="_x0000_i1411" type="#_x0000_t75" style="width:14.65pt;height:19.35pt" o:ole="">
            <v:imagedata r:id="rId785" o:title=""/>
          </v:shape>
          <o:OLEObject Type="Embed" ProgID="Equation.DSMT4" ShapeID="_x0000_i1411" DrawAspect="Content" ObjectID="_1375860490" r:id="rId786"/>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2.65pt;height:19.35pt" o:ole="">
            <v:imagedata r:id="rId787" o:title=""/>
          </v:shape>
          <o:OLEObject Type="Embed" ProgID="Equation.DSMT4" ShapeID="_x0000_i1412" DrawAspect="Content" ObjectID="_1375860491" r:id="rId788"/>
        </w:object>
      </w:r>
      <w:r w:rsidR="00E3488F">
        <w:t xml:space="preserve">, where </w:t>
      </w:r>
      <w:r w:rsidR="00905817" w:rsidRPr="00905817">
        <w:rPr>
          <w:position w:val="-10"/>
        </w:rPr>
        <w:object w:dxaOrig="340" w:dyaOrig="380" w14:anchorId="4D7E41E6">
          <v:shape id="_x0000_i1413" type="#_x0000_t75" style="width:17.35pt;height:19.35pt" o:ole="">
            <v:imagedata r:id="rId789" o:title=""/>
          </v:shape>
          <o:OLEObject Type="Embed" ProgID="Equation.DSMT4" ShapeID="_x0000_i1413" DrawAspect="Content" ObjectID="_1375860492" r:id="rId790"/>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2pt;height:24.65pt" o:ole="">
            <v:imagedata r:id="rId791" o:title=""/>
          </v:shape>
          <o:OLEObject Type="Embed" ProgID="Equation.DSMT4" ShapeID="_x0000_i1414" DrawAspect="Content" ObjectID="_1375860493" r:id="rId792"/>
        </w:object>
      </w:r>
      <w:r w:rsidR="00E3488F">
        <w:t xml:space="preserve">, where </w:t>
      </w:r>
      <w:r w:rsidR="00905817" w:rsidRPr="00905817">
        <w:rPr>
          <w:position w:val="-4"/>
        </w:rPr>
        <w:object w:dxaOrig="300" w:dyaOrig="320" w14:anchorId="5CB5FFA8">
          <v:shape id="_x0000_i1415" type="#_x0000_t75" style="width:14.65pt;height:15.35pt" o:ole="">
            <v:imagedata r:id="rId793" o:title=""/>
          </v:shape>
          <o:OLEObject Type="Embed" ProgID="Equation.DSMT4" ShapeID="_x0000_i1415" DrawAspect="Content" ObjectID="_1375860494" r:id="rId794"/>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FF3293" w:rsidRPr="00905817">
        <w:rPr>
          <w:position w:val="-24"/>
        </w:rPr>
        <w:object w:dxaOrig="2640" w:dyaOrig="680" w14:anchorId="72128E1B">
          <v:shape id="_x0000_i1416" type="#_x0000_t75" style="width:131.35pt;height:34.65pt" o:ole="">
            <v:imagedata r:id="rId795" o:title=""/>
          </v:shape>
          <o:OLEObject Type="Embed" ProgID="Equation.DSMT4" ShapeID="_x0000_i1416" DrawAspect="Content" ObjectID="_1375860495" r:id="rId796"/>
        </w:object>
      </w:r>
      <w:r w:rsidR="0064700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pt;height:22.65pt" o:ole="">
            <v:imagedata r:id="rId797" o:title=""/>
          </v:shape>
          <o:OLEObject Type="Embed" ProgID="Equation.DSMT4" ShapeID="_x0000_i1417" DrawAspect="Content" ObjectID="_1375860496" r:id="rId798"/>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pt;height:12.65pt" o:ole="">
            <v:imagedata r:id="rId799" o:title=""/>
          </v:shape>
          <o:OLEObject Type="Embed" ProgID="Equation.DSMT4" ShapeID="_x0000_i1418" DrawAspect="Content" ObjectID="_1375860497" r:id="rId800"/>
        </w:object>
      </w:r>
      <w:r>
        <w:t xml:space="preserve">, where </w:t>
      </w:r>
      <w:r w:rsidR="00905817" w:rsidRPr="00905817">
        <w:rPr>
          <w:position w:val="-4"/>
        </w:rPr>
        <w:object w:dxaOrig="220" w:dyaOrig="260" w14:anchorId="021AFE89">
          <v:shape id="_x0000_i1419" type="#_x0000_t75" style="width:10.65pt;height:12.65pt" o:ole="">
            <v:imagedata r:id="rId801" o:title=""/>
          </v:shape>
          <o:OLEObject Type="Embed" ProgID="Equation.DSMT4" ShapeID="_x0000_i1419" DrawAspect="Content" ObjectID="_1375860498" r:id="rId802"/>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2pt;height:24.65pt" o:ole="">
            <v:imagedata r:id="rId803" o:title=""/>
          </v:shape>
          <o:OLEObject Type="Embed" ProgID="Equation.DSMT4" ShapeID="_x0000_i1420" DrawAspect="Content" ObjectID="_1375860499" r:id="rId804"/>
        </w:object>
      </w:r>
      <w:r>
        <w:t xml:space="preserve">, where </w:t>
      </w:r>
      <w:r w:rsidR="00905817" w:rsidRPr="00905817">
        <w:rPr>
          <w:position w:val="-4"/>
        </w:rPr>
        <w:object w:dxaOrig="320" w:dyaOrig="320" w14:anchorId="1F89D3E7">
          <v:shape id="_x0000_i1421" type="#_x0000_t75" style="width:15.35pt;height:15.35pt" o:ole="">
            <v:imagedata r:id="rId805" o:title=""/>
          </v:shape>
          <o:OLEObject Type="Embed" ProgID="Equation.DSMT4" ShapeID="_x0000_i1421" DrawAspect="Content" ObjectID="_1375860500" r:id="rId806"/>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65pt;height:24.65pt" o:ole="">
            <v:imagedata r:id="rId807" o:title=""/>
          </v:shape>
          <o:OLEObject Type="Embed" ProgID="Equation.DSMT4" ShapeID="_x0000_i1422" DrawAspect="Content" ObjectID="_1375860501" r:id="rId8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35pt;height:24.65pt" o:ole="">
            <v:imagedata r:id="rId809" o:title=""/>
          </v:shape>
          <o:OLEObject Type="Embed" ProgID="Equation.DSMT4" ShapeID="_x0000_i1423" DrawAspect="Content" ObjectID="_1375860502" r:id="rId810"/>
        </w:object>
      </w:r>
      <w:r>
        <w:t xml:space="preserve">, which may be integrated to produce the algebraic relation </w:t>
      </w:r>
      <w:r w:rsidR="00905817" w:rsidRPr="00905817">
        <w:rPr>
          <w:position w:val="-18"/>
        </w:rPr>
        <w:object w:dxaOrig="1140" w:dyaOrig="460" w14:anchorId="400C763C">
          <v:shape id="_x0000_i1424" type="#_x0000_t75" style="width:57.35pt;height:22.65pt" o:ole="">
            <v:imagedata r:id="rId811" o:title=""/>
          </v:shape>
          <o:OLEObject Type="Embed" ProgID="Equation.DSMT4" ShapeID="_x0000_i1424" DrawAspect="Content" ObjectID="_1375860503" r:id="rId812"/>
        </w:object>
      </w:r>
      <w:r>
        <w:t xml:space="preserve">, where </w:t>
      </w:r>
      <w:r w:rsidR="00905817" w:rsidRPr="00905817">
        <w:rPr>
          <w:position w:val="-14"/>
        </w:rPr>
        <w:object w:dxaOrig="300" w:dyaOrig="420" w14:anchorId="7016C76C">
          <v:shape id="_x0000_i1425" type="#_x0000_t75" style="width:14.65pt;height:20pt" o:ole="">
            <v:imagedata r:id="rId813" o:title=""/>
          </v:shape>
          <o:OLEObject Type="Embed" ProgID="Equation.DSMT4" ShapeID="_x0000_i1425" DrawAspect="Content" ObjectID="_1375860504" r:id="rId81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9F25FF">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65pt;height:30pt" o:ole="">
            <v:imagedata r:id="rId815" o:title=""/>
          </v:shape>
          <o:OLEObject Type="Embed" ProgID="Equation.DSMT4" ShapeID="_x0000_i1426" DrawAspect="Content" ObjectID="_1375860505" r:id="rId816"/>
        </w:object>
      </w:r>
      <w:r>
        <w:t>.</w:t>
      </w:r>
      <w:r>
        <w:tab/>
      </w:r>
      <w:r>
        <w:fldChar w:fldCharType="begin"/>
      </w:r>
      <w:r>
        <w:instrText xml:space="preserve"> MACROBUTTON MTPlaceRef \* MERGEFORMAT </w:instrText>
      </w:r>
      <w:fldSimple w:instr=" SEQ MTEqn \h \* MERGEFORMAT "/>
      <w:bookmarkStart w:id="887" w:name="ZEqnNum351181"/>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122</w:instrText>
        </w:r>
      </w:fldSimple>
      <w:r>
        <w:instrText>)</w:instrText>
      </w:r>
      <w:bookmarkEnd w:id="887"/>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65pt;height:22.65pt" o:ole="">
            <v:imagedata r:id="rId817" o:title=""/>
          </v:shape>
          <o:OLEObject Type="Embed" ProgID="Equation.DSMT4" ShapeID="_x0000_i1427" DrawAspect="Content" ObjectID="_1375860506" r:id="rId818"/>
        </w:object>
      </w:r>
      <w:r w:rsidR="005C3A32">
        <w:t xml:space="preserve"> is the current density in the mixture, with </w:t>
      </w:r>
      <w:r w:rsidR="00905817" w:rsidRPr="00905817">
        <w:rPr>
          <w:position w:val="-14"/>
        </w:rPr>
        <w:object w:dxaOrig="260" w:dyaOrig="400" w14:anchorId="592C8FC1">
          <v:shape id="_x0000_i1428" type="#_x0000_t75" style="width:12.65pt;height:20pt" o:ole="">
            <v:imagedata r:id="rId819" o:title=""/>
          </v:shape>
          <o:OLEObject Type="Embed" ProgID="Equation.DSMT4" ShapeID="_x0000_i1428" DrawAspect="Content" ObjectID="_1375860507" r:id="rId820"/>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9F25FF">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pt;height:20pt" o:ole="">
            <v:imagedata r:id="rId821" o:title=""/>
          </v:shape>
          <o:OLEObject Type="Embed" ProgID="Equation.DSMT4" ShapeID="_x0000_i1429" DrawAspect="Content" ObjectID="_1375860508" r:id="rId822"/>
        </w:object>
      </w:r>
      <w:r w:rsidR="005C3A32">
        <w:t>, in the special case when there can be no charge accumulation (electroneutrality).</w:t>
      </w:r>
    </w:p>
    <w:p w14:paraId="56527403" w14:textId="1568203B" w:rsidR="00D30784" w:rsidRDefault="00D30784" w:rsidP="0064700D">
      <w:r>
        <w:lastRenderedPageBreak/>
        <w:tab/>
        <w:t>As described in Section </w:t>
      </w:r>
      <w:r>
        <w:fldChar w:fldCharType="begin"/>
      </w:r>
      <w:r>
        <w:instrText xml:space="preserve"> REF _Ref191692787 \r \h </w:instrText>
      </w:r>
      <w:r>
        <w:fldChar w:fldCharType="separate"/>
      </w:r>
      <w:r w:rsidR="009F25FF">
        <w:t>2.6.2</w:t>
      </w:r>
      <w:r>
        <w:fldChar w:fldCharType="end"/>
      </w:r>
      <w:r>
        <w:t xml:space="preserve">, the fluid pressure </w:t>
      </w:r>
      <w:r w:rsidR="00905817" w:rsidRPr="00905817">
        <w:rPr>
          <w:position w:val="-10"/>
        </w:rPr>
        <w:object w:dxaOrig="200" w:dyaOrig="260" w14:anchorId="740CEDCE">
          <v:shape id="_x0000_i1430" type="#_x0000_t75" style="width:10pt;height:12.65pt" o:ole="">
            <v:imagedata r:id="rId823" o:title=""/>
          </v:shape>
          <o:OLEObject Type="Embed" ProgID="Equation.DSMT4" ShapeID="_x0000_i1430" DrawAspect="Content" ObjectID="_1375860509" r:id="rId824"/>
        </w:object>
      </w:r>
      <w:r>
        <w:t xml:space="preserve"> and solute concentrations </w:t>
      </w:r>
      <w:r w:rsidR="00905817" w:rsidRPr="00905817">
        <w:rPr>
          <w:position w:val="-4"/>
        </w:rPr>
        <w:object w:dxaOrig="279" w:dyaOrig="320" w14:anchorId="3B4C9898">
          <v:shape id="_x0000_i1431" type="#_x0000_t75" style="width:14.65pt;height:15.35pt" o:ole="">
            <v:imagedata r:id="rId825" o:title=""/>
          </v:shape>
          <o:OLEObject Type="Embed" ProgID="Equation.DSMT4" ShapeID="_x0000_i1431" DrawAspect="Content" ObjectID="_1375860510" r:id="rId826"/>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35pt;height:19.35pt" o:ole="">
            <v:imagedata r:id="rId827" o:title=""/>
          </v:shape>
          <o:OLEObject Type="Embed" ProgID="Equation.DSMT4" ShapeID="_x0000_i1432" DrawAspect="Content" ObjectID="_1375860511" r:id="rId828"/>
        </w:object>
      </w:r>
      <w:r w:rsidR="004E12EC">
        <w:t xml:space="preserve"> and </w:t>
      </w:r>
      <w:r w:rsidR="00905817" w:rsidRPr="00905817">
        <w:rPr>
          <w:position w:val="-10"/>
        </w:rPr>
        <w:object w:dxaOrig="320" w:dyaOrig="380" w14:anchorId="7AF3F9BF">
          <v:shape id="_x0000_i1433" type="#_x0000_t75" style="width:15.35pt;height:19.35pt" o:ole="">
            <v:imagedata r:id="rId829" o:title=""/>
          </v:shape>
          <o:OLEObject Type="Embed" ProgID="Equation.DSMT4" ShapeID="_x0000_i1433" DrawAspect="Content" ObjectID="_1375860512" r:id="rId830"/>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tab/>
      </w:r>
      <w:r w:rsidR="00764400" w:rsidRPr="00764400">
        <w:rPr>
          <w:position w:val="-30"/>
        </w:rPr>
        <w:object w:dxaOrig="2000" w:dyaOrig="580" w14:anchorId="28A2EAE0">
          <v:shape id="_x0000_i1434" type="#_x0000_t75" style="width:100pt;height:29.35pt" o:ole="">
            <v:imagedata r:id="rId831" o:title=""/>
          </v:shape>
          <o:OLEObject Type="Embed" ProgID="Equation.DSMT4" ShapeID="_x0000_i1434" DrawAspect="Content" ObjectID="_1375860513" r:id="rId8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764400" w:rsidRPr="00764400">
        <w:rPr>
          <w:position w:val="-10"/>
        </w:rPr>
        <w:object w:dxaOrig="1180" w:dyaOrig="380" w14:anchorId="6E33BA76">
          <v:shape id="_x0000_i1435" type="#_x0000_t75" style="width:59.35pt;height:18.65pt" o:ole="">
            <v:imagedata r:id="rId833" o:title=""/>
          </v:shape>
          <o:OLEObject Type="Embed" ProgID="Equation.DSMT4" ShapeID="_x0000_i1435" DrawAspect="Content" ObjectID="_1375860514" r:id="rId834"/>
        </w:object>
      </w:r>
      <w:r>
        <w:t>,</w:t>
      </w:r>
      <w:r>
        <w:tab/>
      </w:r>
      <w:r>
        <w:fldChar w:fldCharType="begin"/>
      </w:r>
      <w:r>
        <w:instrText xml:space="preserve"> MACROBUTTON MTPlaceRef \* MERGEFORMAT </w:instrText>
      </w:r>
      <w:fldSimple w:instr=" SEQ MTEqn \h \* MERGEFORMAT "/>
      <w:bookmarkStart w:id="888" w:name="ZEqnNum562397"/>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124</w:instrText>
        </w:r>
      </w:fldSimple>
      <w:r>
        <w:instrText>)</w:instrText>
      </w:r>
      <w:bookmarkEnd w:id="888"/>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65pt;height:15.35pt" o:ole="">
            <v:imagedata r:id="rId835" o:title=""/>
          </v:shape>
          <o:OLEObject Type="Embed" ProgID="Equation.DSMT4" ShapeID="_x0000_i1436" DrawAspect="Content" ObjectID="_1375860515" r:id="rId836"/>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764400" w:rsidRPr="00905817">
        <w:rPr>
          <w:position w:val="-36"/>
        </w:rPr>
        <w:object w:dxaOrig="2260" w:dyaOrig="840" w14:anchorId="7BB19D26">
          <v:shape id="_x0000_i1437" type="#_x0000_t75" style="width:113.35pt;height:42pt" o:ole="">
            <v:imagedata r:id="rId837" o:title=""/>
          </v:shape>
          <o:OLEObject Type="Embed" ProgID="Equation.DSMT4" ShapeID="_x0000_i1437" DrawAspect="Content" ObjectID="_1375860516" r:id="rId838"/>
        </w:object>
      </w:r>
      <w:r>
        <w:t>.</w:t>
      </w:r>
      <w:r>
        <w:tab/>
      </w:r>
      <w:r>
        <w:fldChar w:fldCharType="begin"/>
      </w:r>
      <w:r>
        <w:instrText xml:space="preserve"> MACROBUTTON MTPlaceRef \* MERGEFORMAT </w:instrText>
      </w:r>
      <w:fldSimple w:instr=" SEQ MTEqn \h \* MERGEFORMAT "/>
      <w:bookmarkStart w:id="889" w:name="ZEqnNum365724"/>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125</w:instrText>
        </w:r>
      </w:fldSimple>
      <w:r>
        <w:instrText>)</w:instrText>
      </w:r>
      <w:bookmarkEnd w:id="889"/>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5.35pt;height:22pt" o:ole="">
            <v:imagedata r:id="rId839" o:title=""/>
          </v:shape>
          <o:OLEObject Type="Embed" ProgID="Equation.DSMT4" ShapeID="_x0000_i1438" DrawAspect="Content" ObjectID="_1375860517" r:id="rId840"/>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pt;height:15.35pt" o:ole="">
            <v:imagedata r:id="rId841" o:title=""/>
          </v:shape>
          <o:OLEObject Type="Embed" ProgID="Equation.DSMT4" ShapeID="_x0000_i1439" DrawAspect="Content" ObjectID="_1375860518" r:id="rId842"/>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pt;height:12.65pt" o:ole="">
            <v:imagedata r:id="rId843" o:title=""/>
          </v:shape>
          <o:OLEObject Type="Embed" ProgID="Equation.DSMT4" ShapeID="_x0000_i1440" DrawAspect="Content" ObjectID="_1375860519" r:id="rId844"/>
        </w:object>
      </w:r>
      <w:r w:rsidRPr="001B779A">
        <w:t xml:space="preserve">. Similarly, the effective solute concentration </w:t>
      </w:r>
      <w:r w:rsidR="00905817" w:rsidRPr="00905817">
        <w:rPr>
          <w:position w:val="-6"/>
        </w:rPr>
        <w:object w:dxaOrig="300" w:dyaOrig="320" w14:anchorId="4C39564A">
          <v:shape id="_x0000_i1441" type="#_x0000_t75" style="width:14.65pt;height:15.35pt" o:ole="">
            <v:imagedata r:id="rId845" o:title=""/>
          </v:shape>
          <o:OLEObject Type="Embed" ProgID="Equation.DSMT4" ShapeID="_x0000_i1441" DrawAspect="Content" ObjectID="_1375860520" r:id="rId84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35pt;height:42pt" o:ole="">
            <v:imagedata r:id="rId847" o:title=""/>
          </v:shape>
          <o:OLEObject Type="Embed" ProgID="Equation.DSMT4" ShapeID="_x0000_i1442" DrawAspect="Content" ObjectID="_1375860521" r:id="rId8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65pt;height:42pt" o:ole="">
            <v:imagedata r:id="rId849" o:title=""/>
          </v:shape>
          <o:OLEObject Type="Embed" ProgID="Equation.DSMT4" ShapeID="_x0000_i1443" DrawAspect="Content" ObjectID="_1375860522" r:id="rId8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35pt;height:47.35pt" o:ole="">
            <v:imagedata r:id="rId851" o:title=""/>
          </v:shape>
          <o:OLEObject Type="Embed" ProgID="Equation.DSMT4" ShapeID="_x0000_i1444" DrawAspect="Content" ObjectID="_1375860523" r:id="rId85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2pt;height:14.65pt" o:ole="">
            <v:imagedata r:id="rId853" o:title=""/>
          </v:shape>
          <o:OLEObject Type="Embed" ProgID="Equation.DSMT4" ShapeID="_x0000_i1445" DrawAspect="Content" ObjectID="_1375860524" r:id="rId8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129</w:instrText>
        </w:r>
      </w:fldSimple>
      <w:r>
        <w:instrText>)</w:instrText>
      </w:r>
      <w:r>
        <w:fldChar w:fldCharType="end"/>
      </w:r>
    </w:p>
    <w:p w14:paraId="097C1561" w14:textId="77777777" w:rsidR="00FB6012" w:rsidRDefault="00FB6012" w:rsidP="00FB6012">
      <w:pPr>
        <w:pStyle w:val="Heading2"/>
      </w:pPr>
      <w:bookmarkStart w:id="890" w:name="_Toc302111995"/>
      <w:r>
        <w:t>Mixture of Solids</w:t>
      </w:r>
      <w:bookmarkEnd w:id="883"/>
      <w:bookmarkEnd w:id="890"/>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pt;height:10.65pt" o:ole="">
            <v:imagedata r:id="rId855" o:title=""/>
          </v:shape>
          <o:OLEObject Type="Embed" ProgID="Equation.DSMT4" ShapeID="_x0000_i1446" DrawAspect="Content" ObjectID="_1375860525" r:id="rId856"/>
        </w:object>
      </w:r>
      <w:r>
        <w:t xml:space="preserve">, a constrained mixture satisfies </w:t>
      </w:r>
      <w:r w:rsidR="00905817" w:rsidRPr="00905817">
        <w:rPr>
          <w:position w:val="-6"/>
        </w:rPr>
        <w:object w:dxaOrig="780" w:dyaOrig="320" w14:anchorId="6B2D4609">
          <v:shape id="_x0000_i1447" type="#_x0000_t75" style="width:39.35pt;height:15.35pt" o:ole="">
            <v:imagedata r:id="rId857" o:title=""/>
          </v:shape>
          <o:OLEObject Type="Embed" ProgID="Equation.DSMT4" ShapeID="_x0000_i1447" DrawAspect="Content" ObjectID="_1375860526" r:id="rId858"/>
        </w:object>
      </w:r>
      <w:r>
        <w:t xml:space="preserve"> for all </w:t>
      </w:r>
      <w:r w:rsidR="00905817" w:rsidRPr="00905817">
        <w:rPr>
          <w:position w:val="-6"/>
        </w:rPr>
        <w:object w:dxaOrig="240" w:dyaOrig="220" w14:anchorId="0AB82223">
          <v:shape id="_x0000_i1448" type="#_x0000_t75" style="width:12pt;height:10.65pt" o:ole="">
            <v:imagedata r:id="rId859" o:title=""/>
          </v:shape>
          <o:OLEObject Type="Embed" ProgID="Equation.DSMT4" ShapeID="_x0000_i1448" DrawAspect="Content" ObjectID="_1375860527" r:id="rId860"/>
        </w:object>
      </w:r>
      <w:r>
        <w:t xml:space="preserve">, where </w:t>
      </w:r>
      <w:r w:rsidR="00905817" w:rsidRPr="00905817">
        <w:rPr>
          <w:position w:val="-6"/>
        </w:rPr>
        <w:object w:dxaOrig="279" w:dyaOrig="320" w14:anchorId="2558D912">
          <v:shape id="_x0000_i1449" type="#_x0000_t75" style="width:14.65pt;height:15.35pt" o:ole="">
            <v:imagedata r:id="rId861" o:title=""/>
          </v:shape>
          <o:OLEObject Type="Embed" ProgID="Equation.DSMT4" ShapeID="_x0000_i1449" DrawAspect="Content" ObjectID="_1375860528" r:id="rId862"/>
        </w:object>
      </w:r>
      <w:r>
        <w:t xml:space="preserve"> is the velocity of the solid mixture.  For example, a fiber-reinforced material may consist of a mixture of fibers and a ground matrix.  In general, the constitutive relation for such a constrained mixture of solids may be a complex function of </w:t>
      </w:r>
      <w:r>
        <w:lastRenderedPageBreak/>
        <w:t xml:space="preserve">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35pt;height:19.35pt" o:ole="">
            <v:imagedata r:id="rId863" o:title=""/>
          </v:shape>
          <o:OLEObject Type="Embed" ProgID="Equation.DSMT4" ShapeID="_x0000_i1450" DrawAspect="Content" ObjectID="_1375860529" r:id="rId864"/>
        </w:object>
      </w:r>
      <w:r>
        <w:t xml:space="preserve">, which is the ratio of the mass of </w:t>
      </w:r>
      <w:r w:rsidR="00905817" w:rsidRPr="00905817">
        <w:rPr>
          <w:position w:val="-6"/>
        </w:rPr>
        <w:object w:dxaOrig="240" w:dyaOrig="220" w14:anchorId="29EC0E5A">
          <v:shape id="_x0000_i1451" type="#_x0000_t75" style="width:12pt;height:10.65pt" o:ole="">
            <v:imagedata r:id="rId865" o:title=""/>
          </v:shape>
          <o:OLEObject Type="Embed" ProgID="Equation.DSMT4" ShapeID="_x0000_i1451" DrawAspect="Content" ObjectID="_1375860530" r:id="rId866"/>
        </w:object>
      </w:r>
      <w:r>
        <w:t xml:space="preserve"> to the volume of the mixture in the reference 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35pt;height:24.65pt" o:ole="">
            <v:imagedata r:id="rId867" o:title=""/>
          </v:shape>
          <o:OLEObject Type="Embed" ProgID="Equation.DSMT4" ShapeID="_x0000_i1452" DrawAspect="Content" ObjectID="_1375860531" r:id="rId8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35pt;height:14.65pt" o:ole="">
            <v:imagedata r:id="rId869" o:title=""/>
          </v:shape>
          <o:OLEObject Type="Embed" ProgID="Equation.DSMT4" ShapeID="_x0000_i1453" DrawAspect="Content" ObjectID="_1375860532" r:id="rId870"/>
        </w:object>
      </w:r>
      <w:r>
        <w:t xml:space="preserve"> is the deformation gradient of constituent </w:t>
      </w:r>
      <w:r w:rsidR="00905817" w:rsidRPr="00905817">
        <w:rPr>
          <w:position w:val="-6"/>
        </w:rPr>
        <w:object w:dxaOrig="240" w:dyaOrig="220" w14:anchorId="1BB16E21">
          <v:shape id="_x0000_i1454" type="#_x0000_t75" style="width:12pt;height:10.65pt" o:ole="">
            <v:imagedata r:id="rId871" o:title=""/>
          </v:shape>
          <o:OLEObject Type="Embed" ProgID="Equation.DSMT4" ShapeID="_x0000_i1454" DrawAspect="Content" ObjectID="_1375860533" r:id="rId872"/>
        </w:object>
      </w:r>
      <w:r>
        <w:t xml:space="preserve"> and </w:t>
      </w:r>
      <w:r w:rsidR="00905817" w:rsidRPr="00905817">
        <w:rPr>
          <w:position w:val="-6"/>
        </w:rPr>
        <w:object w:dxaOrig="200" w:dyaOrig="220" w14:anchorId="3E2009B5">
          <v:shape id="_x0000_i1455" type="#_x0000_t75" style="width:10pt;height:10.65pt" o:ole="">
            <v:imagedata r:id="rId873" o:title=""/>
          </v:shape>
          <o:OLEObject Type="Embed" ProgID="Equation.DSMT4" ShapeID="_x0000_i1455" DrawAspect="Content" ObjectID="_1375860534" r:id="rId87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r w:rsidR="0023486D">
        <w:fldChar w:fldCharType="begin"/>
      </w:r>
      <w:r w:rsidR="0023486D">
        <w:instrText xml:space="preserve"> HYPERLINK \l "_ENREF_25" \o "Ateshian, 2010 #70" </w:instrText>
      </w:r>
      <w:ins w:id="891" w:author="Gerard" w:date="2015-08-25T08:12:00Z"/>
      <w:r w:rsidR="0023486D">
        <w:fldChar w:fldCharType="separate"/>
      </w:r>
      <w:r w:rsidR="00214E15">
        <w:rPr>
          <w:noProof/>
        </w:rPr>
        <w:t>25</w:t>
      </w:r>
      <w:r w:rsidR="0023486D">
        <w:rPr>
          <w:noProof/>
        </w:rPr>
        <w:fldChar w:fldCharType="end"/>
      </w:r>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35pt;height:34.65pt" o:ole="">
            <v:imagedata r:id="rId875" o:title=""/>
          </v:shape>
          <o:OLEObject Type="Embed" ProgID="Equation.DSMT4" ShapeID="_x0000_i1456" DrawAspect="Content" ObjectID="_1375860535" r:id="rId8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35pt;height:14.65pt" o:ole="">
            <v:imagedata r:id="rId877" o:title=""/>
          </v:shape>
          <o:OLEObject Type="Embed" ProgID="Equation.DSMT4" ShapeID="_x0000_i1457" DrawAspect="Content" ObjectID="_1375860536" r:id="rId878"/>
        </w:object>
      </w:r>
      <w:r>
        <w:t xml:space="preserve"> is the strain energy density of constituent </w:t>
      </w:r>
      <w:r w:rsidR="00905817" w:rsidRPr="00905817">
        <w:rPr>
          <w:position w:val="-6"/>
        </w:rPr>
        <w:object w:dxaOrig="240" w:dyaOrig="220" w14:anchorId="311DD5AA">
          <v:shape id="_x0000_i1458" type="#_x0000_t75" style="width:12pt;height:10.65pt" o:ole="">
            <v:imagedata r:id="rId879" o:title=""/>
          </v:shape>
          <o:OLEObject Type="Embed" ProgID="Equation.DSMT4" ShapeID="_x0000_i1458" DrawAspect="Content" ObjectID="_1375860537" r:id="rId88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35pt;height:34.65pt" o:ole="">
            <v:imagedata r:id="rId881" o:title=""/>
          </v:shape>
          <o:OLEObject Type="Embed" ProgID="Equation.DSMT4" ShapeID="_x0000_i1459" DrawAspect="Content" ObjectID="_1375860538" r:id="rId8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35pt;height:14.65pt" o:ole="">
            <v:imagedata r:id="rId883" o:title=""/>
          </v:shape>
          <o:OLEObject Type="Embed" ProgID="Equation.DSMT4" ShapeID="_x0000_i1460" DrawAspect="Content" ObjectID="_1375860539" r:id="rId884"/>
        </w:object>
      </w:r>
      <w:r>
        <w:t xml:space="preserve"> depends only on the deformation gradient and mass content of </w:t>
      </w:r>
      <w:r w:rsidR="00905817" w:rsidRPr="00905817">
        <w:rPr>
          <w:position w:val="-6"/>
        </w:rPr>
        <w:object w:dxaOrig="240" w:dyaOrig="220" w14:anchorId="75E8185A">
          <v:shape id="_x0000_i1461" type="#_x0000_t75" style="width:12pt;height:10.65pt" o:ole="">
            <v:imagedata r:id="rId885" o:title=""/>
          </v:shape>
          <o:OLEObject Type="Embed" ProgID="Equation.DSMT4" ShapeID="_x0000_i1461" DrawAspect="Content" ObjectID="_1375860540" r:id="rId886"/>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65pt" o:ole="">
            <v:imagedata r:id="rId887" o:title=""/>
          </v:shape>
          <o:OLEObject Type="Embed" ProgID="Equation.DSMT4" ShapeID="_x0000_i1462" DrawAspect="Content" ObjectID="_1375860541" r:id="rId888"/>
        </w:object>
      </w:r>
      <w:r>
        <w:t xml:space="preserve"> for all </w:t>
      </w:r>
      <w:r w:rsidR="00905817" w:rsidRPr="00905817">
        <w:rPr>
          <w:position w:val="-6"/>
        </w:rPr>
        <w:object w:dxaOrig="240" w:dyaOrig="220" w14:anchorId="1654985D">
          <v:shape id="_x0000_i1463" type="#_x0000_t75" style="width:12pt;height:10.65pt" o:ole="">
            <v:imagedata r:id="rId889" o:title=""/>
          </v:shape>
          <o:OLEObject Type="Embed" ProgID="Equation.DSMT4" ShapeID="_x0000_i1463" DrawAspect="Content" ObjectID="_1375860542" r:id="rId890"/>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65pt;height:12.65pt" o:ole="">
            <v:imagedata r:id="rId891" o:title=""/>
          </v:shape>
          <o:OLEObject Type="Embed" ProgID="Equation.DSMT4" ShapeID="_x0000_i1464" DrawAspect="Content" ObjectID="_1375860543" r:id="rId892"/>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65pt;height:34.65pt" o:ole="">
            <v:imagedata r:id="rId893" o:title=""/>
          </v:shape>
          <o:OLEObject Type="Embed" ProgID="Equation.DSMT4" ShapeID="_x0000_i1465" DrawAspect="Content" ObjectID="_1375860544" r:id="rId894"/>
        </w:object>
      </w:r>
      <w:r>
        <w:t>.</w:t>
      </w:r>
      <w:r>
        <w:tab/>
      </w:r>
      <w:r>
        <w:fldChar w:fldCharType="begin"/>
      </w:r>
      <w:r>
        <w:instrText xml:space="preserve"> MACROBUTTON MTPlaceRef \* MERGEFORMAT </w:instrText>
      </w:r>
      <w:fldSimple w:instr=" SEQ MTEqn \h \* MERGEFORMAT "/>
      <w:bookmarkStart w:id="892" w:name="ZEqnNum493756"/>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133</w:instrText>
        </w:r>
      </w:fldSimple>
      <w:r>
        <w:instrText>)</w:instrText>
      </w:r>
      <w:bookmarkEnd w:id="892"/>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pt;height:34.65pt" o:ole="">
            <v:imagedata r:id="rId895" o:title=""/>
          </v:shape>
          <o:OLEObject Type="Embed" ProgID="Equation.DSMT4" ShapeID="_x0000_i1466" DrawAspect="Content" ObjectID="_1375860545" r:id="rId8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35pt;height:14.65pt" o:ole="">
            <v:imagedata r:id="rId897" o:title=""/>
          </v:shape>
          <o:OLEObject Type="Embed" ProgID="Equation.DSMT4" ShapeID="_x0000_i1467" DrawAspect="Content" ObjectID="_1375860546" r:id="rId898"/>
        </w:object>
      </w:r>
      <w:r>
        <w:t xml:space="preserve"> also depends on </w:t>
      </w:r>
      <w:r w:rsidR="00905817" w:rsidRPr="00905817">
        <w:rPr>
          <w:position w:val="-12"/>
        </w:rPr>
        <w:object w:dxaOrig="340" w:dyaOrig="380" w14:anchorId="01C02394">
          <v:shape id="_x0000_i1468" type="#_x0000_t75" style="width:17.35pt;height:19.35pt" o:ole="">
            <v:imagedata r:id="rId899" o:title=""/>
          </v:shape>
          <o:OLEObject Type="Embed" ProgID="Equation.DSMT4" ShapeID="_x0000_i1468" DrawAspect="Content" ObjectID="_1375860547" r:id="rId900"/>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35pt;height:15.35pt" o:ole="">
            <v:imagedata r:id="rId901" o:title=""/>
          </v:shape>
          <o:OLEObject Type="Embed" ProgID="Equation.DSMT4" ShapeID="_x0000_i1469" DrawAspect="Content" ObjectID="_1375860548" r:id="rId902"/>
        </w:object>
      </w:r>
      <w:r>
        <w:t xml:space="preserve"> are dependent on the mass content of solid </w:t>
      </w:r>
      <w:r w:rsidR="00905817" w:rsidRPr="00905817">
        <w:rPr>
          <w:position w:val="-6"/>
        </w:rPr>
        <w:object w:dxaOrig="240" w:dyaOrig="220" w14:anchorId="2D0DDBE3">
          <v:shape id="_x0000_i1470" type="#_x0000_t75" style="width:12pt;height:10.65pt" o:ole="">
            <v:imagedata r:id="rId903" o:title=""/>
          </v:shape>
          <o:OLEObject Type="Embed" ProgID="Equation.DSMT4" ShapeID="_x0000_i1470" DrawAspect="Content" ObjectID="_1375860549" r:id="rId904"/>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9F25FF">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35pt;height:34.65pt" o:ole="">
            <v:imagedata r:id="rId905" o:title=""/>
          </v:shape>
          <o:OLEObject Type="Embed" ProgID="Equation.DSMT4" ShapeID="_x0000_i1471" DrawAspect="Content" ObjectID="_1375860550" r:id="rId9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135</w:instrText>
        </w:r>
      </w:fldSimple>
      <w:r>
        <w:instrText>)</w:instrText>
      </w:r>
      <w:r>
        <w:fldChar w:fldCharType="end"/>
      </w:r>
    </w:p>
    <w:p w14:paraId="7FD6922A" w14:textId="3EA5D5B8" w:rsidR="00FB6012" w:rsidRPr="00772A74" w:rsidRDefault="00FB6012" w:rsidP="00FB6012">
      <w:r>
        <w:lastRenderedPageBreak/>
        <w:t xml:space="preserve">where </w:t>
      </w:r>
      <w:r w:rsidR="00905817" w:rsidRPr="00905817">
        <w:rPr>
          <w:position w:val="-14"/>
        </w:rPr>
        <w:object w:dxaOrig="620" w:dyaOrig="400" w14:anchorId="27E2B551">
          <v:shape id="_x0000_i1472" type="#_x0000_t75" style="width:31.35pt;height:20pt" o:ole="">
            <v:imagedata r:id="rId907" o:title=""/>
          </v:shape>
          <o:OLEObject Type="Embed" ProgID="Equation.DSMT4" ShapeID="_x0000_i1472" DrawAspect="Content" ObjectID="_1375860551" r:id="rId908"/>
        </w:object>
      </w:r>
      <w:r>
        <w:t xml:space="preserve"> is the volumetric energy component, </w:t>
      </w:r>
      <w:r w:rsidR="00905817" w:rsidRPr="00905817">
        <w:rPr>
          <w:position w:val="-16"/>
        </w:rPr>
        <w:object w:dxaOrig="1260" w:dyaOrig="420" w14:anchorId="6F8FC015">
          <v:shape id="_x0000_i1473" type="#_x0000_t75" style="width:62.65pt;height:20pt" o:ole="">
            <v:imagedata r:id="rId909" o:title=""/>
          </v:shape>
          <o:OLEObject Type="Embed" ProgID="Equation.DSMT4" ShapeID="_x0000_i1473" DrawAspect="Content" ObjectID="_1375860552" r:id="rId910"/>
        </w:object>
      </w:r>
      <w:r>
        <w:t xml:space="preserve"> is the distortional energy component, and </w:t>
      </w:r>
      <w:r w:rsidR="00905817" w:rsidRPr="00905817">
        <w:rPr>
          <w:position w:val="-4"/>
        </w:rPr>
        <w:object w:dxaOrig="220" w:dyaOrig="300" w14:anchorId="6BAD8F70">
          <v:shape id="_x0000_i1474" type="#_x0000_t75" style="width:10.65pt;height:14.65pt" o:ole="">
            <v:imagedata r:id="rId911" o:title=""/>
          </v:shape>
          <o:OLEObject Type="Embed" ProgID="Equation.DSMT4" ShapeID="_x0000_i1474" DrawAspect="Content" ObjectID="_1375860553" r:id="rId91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9F25FF">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893" w:name="_Toc176704834"/>
      <w:bookmarkStart w:id="894" w:name="_Toc302111996"/>
      <w:r>
        <w:lastRenderedPageBreak/>
        <w:t>Equilibrium Swelling</w:t>
      </w:r>
      <w:bookmarkEnd w:id="893"/>
      <w:bookmarkEnd w:id="894"/>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9F25FF">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4pt;height:19.35pt" o:ole="">
            <v:imagedata r:id="rId913" o:title=""/>
          </v:shape>
          <o:OLEObject Type="Embed" ProgID="Equation.DSMT4" ShapeID="_x0000_i1475" DrawAspect="Content" ObjectID="_1375860554" r:id="rId914"/>
        </w:object>
      </w:r>
      <w:r>
        <w:t>,</w:t>
      </w:r>
      <w:r>
        <w:tab/>
      </w:r>
      <w:r>
        <w:fldChar w:fldCharType="begin"/>
      </w:r>
      <w:r>
        <w:instrText xml:space="preserve"> MACROBUTTON MTPlaceRef \* MERGEFORMAT </w:instrText>
      </w:r>
      <w:fldSimple w:instr=" SEQ MTEqn \h \* MERGEFORMAT "/>
      <w:bookmarkStart w:id="895" w:name="ZEqnNum905335"/>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136</w:instrText>
        </w:r>
      </w:fldSimple>
      <w:r>
        <w:instrText>)</w:instrText>
      </w:r>
      <w:bookmarkEnd w:id="895"/>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pt;height:12.65pt" o:ole="">
            <v:imagedata r:id="rId915" o:title=""/>
          </v:shape>
          <o:OLEObject Type="Embed" ProgID="Equation.DSMT4" ShapeID="_x0000_i1476" DrawAspect="Content" ObjectID="_1375860555" r:id="rId916"/>
        </w:object>
      </w:r>
      <w:r>
        <w:t xml:space="preserve"> is he fluid pressure and </w:t>
      </w:r>
      <w:r w:rsidR="00905817" w:rsidRPr="00905817">
        <w:rPr>
          <w:position w:val="-6"/>
        </w:rPr>
        <w:object w:dxaOrig="300" w:dyaOrig="320" w14:anchorId="4B2E6CB6">
          <v:shape id="_x0000_i1477" type="#_x0000_t75" style="width:14.65pt;height:15.35pt" o:ole="">
            <v:imagedata r:id="rId917" o:title=""/>
          </v:shape>
          <o:OLEObject Type="Embed" ProgID="Equation.DSMT4" ShapeID="_x0000_i1477" DrawAspect="Content" ObjectID="_1375860556" r:id="rId918"/>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pt;height:12.65pt" o:ole="">
            <v:imagedata r:id="rId919" o:title=""/>
          </v:shape>
          <o:OLEObject Type="Embed" ProgID="Equation.DSMT4" ShapeID="_x0000_i1478" DrawAspect="Content" ObjectID="_1375860557" r:id="rId92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9F25FF">
          <w:instrText>(2.112)</w:instrText>
        </w:r>
      </w:fldSimple>
      <w:r w:rsidR="00F71297">
        <w:fldChar w:fldCharType="end"/>
      </w:r>
      <w:r>
        <w:t xml:space="preserve">, </w:t>
      </w:r>
      <w:r w:rsidR="00905817" w:rsidRPr="00905817">
        <w:rPr>
          <w:position w:val="-10"/>
        </w:rPr>
        <w:object w:dxaOrig="1400" w:dyaOrig="320" w14:anchorId="0BA8CA2A">
          <v:shape id="_x0000_i1479" type="#_x0000_t75" style="width:70pt;height:15.35pt" o:ole="">
            <v:imagedata r:id="rId921" o:title=""/>
          </v:shape>
          <o:OLEObject Type="Embed" ProgID="Equation.DSMT4" ShapeID="_x0000_i1479" DrawAspect="Content" ObjectID="_1375860558" r:id="rId922"/>
        </w:object>
      </w:r>
      <w:r>
        <w:t xml:space="preserve"> where </w:t>
      </w:r>
      <w:r w:rsidR="00905817" w:rsidRPr="00905817">
        <w:rPr>
          <w:position w:val="-10"/>
        </w:rPr>
        <w:object w:dxaOrig="240" w:dyaOrig="320" w14:anchorId="4A3A70B0">
          <v:shape id="_x0000_i1480" type="#_x0000_t75" style="width:12pt;height:15.35pt" o:ole="">
            <v:imagedata r:id="rId923" o:title=""/>
          </v:shape>
          <o:OLEObject Type="Embed" ProgID="Equation.DSMT4" ShapeID="_x0000_i1480" DrawAspect="Content" ObjectID="_1375860559" r:id="rId924"/>
        </w:object>
      </w:r>
      <w:r>
        <w:t xml:space="preserve"> is the mechanical pressure resulting from ambient conditions and </w:t>
      </w:r>
      <w:r w:rsidR="00905817" w:rsidRPr="00905817">
        <w:rPr>
          <w:position w:val="-6"/>
        </w:rPr>
        <w:object w:dxaOrig="639" w:dyaOrig="279" w14:anchorId="1847E9E1">
          <v:shape id="_x0000_i1481" type="#_x0000_t75" style="width:30.65pt;height:14.65pt" o:ole="">
            <v:imagedata r:id="rId925" o:title=""/>
          </v:shape>
          <o:OLEObject Type="Embed" ProgID="Equation.DSMT4" ShapeID="_x0000_i1481" DrawAspect="Content" ObjectID="_1375860560" r:id="rId926"/>
        </w:object>
      </w:r>
      <w:r>
        <w:t xml:space="preserve"> is the osmotic pressure resulting from the osmolarity </w:t>
      </w:r>
      <w:r w:rsidR="00905817" w:rsidRPr="00905817">
        <w:rPr>
          <w:position w:val="-6"/>
        </w:rPr>
        <w:object w:dxaOrig="180" w:dyaOrig="220" w14:anchorId="348D95C1">
          <v:shape id="_x0000_i1482" type="#_x0000_t75" style="width:9.35pt;height:10.65pt" o:ole="">
            <v:imagedata r:id="rId927" o:title=""/>
          </v:shape>
          <o:OLEObject Type="Embed" ProgID="Equation.DSMT4" ShapeID="_x0000_i1482" DrawAspect="Content" ObjectID="_1375860561" r:id="rId928"/>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pt;height:12.65pt" o:ole="">
            <v:imagedata r:id="rId929" o:title=""/>
          </v:shape>
          <o:OLEObject Type="Embed" ProgID="Equation.DSMT4" ShapeID="_x0000_i1483" DrawAspect="Content" ObjectID="_1375860562" r:id="rId930"/>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pt;height:12.65pt" o:ole="">
            <v:imagedata r:id="rId931" o:title=""/>
          </v:shape>
          <o:OLEObject Type="Embed" ProgID="Equation.DSMT4" ShapeID="_x0000_i1484" DrawAspect="Content" ObjectID="_1375860563" r:id="rId932"/>
        </w:object>
      </w:r>
      <w:r>
        <w:t xml:space="preserve">, where </w:t>
      </w:r>
      <w:r w:rsidR="00905817" w:rsidRPr="00905817">
        <w:rPr>
          <w:position w:val="-4"/>
        </w:rPr>
        <w:object w:dxaOrig="200" w:dyaOrig="200" w14:anchorId="3D7BC902">
          <v:shape id="_x0000_i1485" type="#_x0000_t75" style="width:10pt;height:10pt" o:ole="">
            <v:imagedata r:id="rId933" o:title=""/>
          </v:shape>
          <o:OLEObject Type="Embed" ProgID="Equation.DSMT4" ShapeID="_x0000_i1485" DrawAspect="Content" ObjectID="_1375860564" r:id="rId934"/>
        </w:object>
      </w:r>
      <w:r>
        <w:t xml:space="preserve"> is the unit outward normal to the boundary.  When </w:t>
      </w:r>
      <w:r w:rsidR="00905817" w:rsidRPr="00905817">
        <w:rPr>
          <w:position w:val="-6"/>
        </w:rPr>
        <w:object w:dxaOrig="520" w:dyaOrig="279" w14:anchorId="76544407">
          <v:shape id="_x0000_i1486" type="#_x0000_t75" style="width:25.35pt;height:14.65pt" o:ole="">
            <v:imagedata r:id="rId935" o:title=""/>
          </v:shape>
          <o:OLEObject Type="Embed" ProgID="Equation.DSMT4" ShapeID="_x0000_i1486" DrawAspect="Content" ObjectID="_1375860565" r:id="rId936"/>
        </w:object>
      </w:r>
      <w:r w:rsidR="0077444B">
        <w:t>,</w:t>
      </w:r>
      <w:r>
        <w:t xml:space="preserve"> the relation of </w:t>
      </w:r>
      <w:r>
        <w:fldChar w:fldCharType="begin"/>
      </w:r>
      <w:r>
        <w:instrText xml:space="preserve"> GOTOBUTTON ZEqnNum905335  \* MERGEFORMAT </w:instrText>
      </w:r>
      <w:fldSimple w:instr=" REF ZEqnNum905335 \* Charformat \! \* MERGEFORMAT ">
        <w:r w:rsidR="009F25FF">
          <w:instrText>(2.136)</w:instrText>
        </w:r>
      </w:fldSimple>
      <w:r>
        <w:fldChar w:fldCharType="end"/>
      </w:r>
      <w:r>
        <w:t xml:space="preserve"> produces </w:t>
      </w:r>
      <w:r w:rsidR="00905817" w:rsidRPr="00905817">
        <w:rPr>
          <w:position w:val="-10"/>
        </w:rPr>
        <w:object w:dxaOrig="1219" w:dyaOrig="360" w14:anchorId="24EB6B19">
          <v:shape id="_x0000_i1487" type="#_x0000_t75" style="width:61.35pt;height:19.35pt" o:ole="">
            <v:imagedata r:id="rId937" o:title=""/>
          </v:shape>
          <o:OLEObject Type="Embed" ProgID="Equation.DSMT4" ShapeID="_x0000_i1487" DrawAspect="Content" ObjectID="_1375860566" r:id="rId938"/>
        </w:object>
      </w:r>
      <w:r>
        <w:t xml:space="preserve">, clearly showing that the osmotic pressure </w:t>
      </w:r>
      <w:r w:rsidR="00905817" w:rsidRPr="00905817">
        <w:rPr>
          <w:position w:val="-10"/>
        </w:rPr>
        <w:object w:dxaOrig="240" w:dyaOrig="260" w14:anchorId="693DFD54">
          <v:shape id="_x0000_i1488" type="#_x0000_t75" style="width:12pt;height:12.65pt" o:ole="">
            <v:imagedata r:id="rId939" o:title=""/>
          </v:shape>
          <o:OLEObject Type="Embed" ProgID="Equation.DSMT4" ShapeID="_x0000_i1488" DrawAspect="Content" ObjectID="_1375860567" r:id="rId940"/>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pt;height:34.65pt" o:ole="">
            <v:imagedata r:id="rId941" o:title=""/>
          </v:shape>
          <o:OLEObject Type="Embed" ProgID="Equation.DSMT4" ShapeID="_x0000_i1489" DrawAspect="Content" ObjectID="_1375860568" r:id="rId942"/>
        </w:object>
      </w:r>
      <w:r w:rsidR="0077444B">
        <w:t>,</w:t>
      </w:r>
      <w:r>
        <w:tab/>
      </w:r>
      <w:r>
        <w:fldChar w:fldCharType="begin"/>
      </w:r>
      <w:r>
        <w:instrText xml:space="preserve"> MACROBUTTON MTPlaceRef \* MERGEFORMAT </w:instrText>
      </w:r>
      <w:fldSimple w:instr=" SEQ MTEqn \h \* MERGEFORMAT "/>
      <w:bookmarkStart w:id="896" w:name="ZEqnNum130917"/>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137</w:instrText>
        </w:r>
      </w:fldSimple>
      <w:r>
        <w:instrText>)</w:instrText>
      </w:r>
      <w:bookmarkEnd w:id="896"/>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pt;height:19.35pt" o:ole="">
            <v:imagedata r:id="rId943" o:title=""/>
          </v:shape>
          <o:OLEObject Type="Embed" ProgID="Equation.DSMT4" ShapeID="_x0000_i1490" DrawAspect="Content" ObjectID="_1375860569" r:id="rId944"/>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65pt;height:19.35pt" o:ole="">
            <v:imagedata r:id="rId945" o:title=""/>
          </v:shape>
          <o:OLEObject Type="Embed" ProgID="Equation.DSMT4" ShapeID="_x0000_i1491" DrawAspect="Content" ObjectID="_1375860570" r:id="rId946"/>
        </w:object>
      </w:r>
      <w:r>
        <w:t xml:space="preserve"> is the volume fraction of the solid in the reference configuration, and </w:t>
      </w:r>
      <w:r w:rsidR="00905817" w:rsidRPr="00905817">
        <w:rPr>
          <w:position w:val="-6"/>
        </w:rPr>
        <w:object w:dxaOrig="940" w:dyaOrig="279" w14:anchorId="1549988F">
          <v:shape id="_x0000_i1492" type="#_x0000_t75" style="width:47.35pt;height:14.65pt" o:ole="">
            <v:imagedata r:id="rId947" o:title=""/>
          </v:shape>
          <o:OLEObject Type="Embed" ProgID="Equation.DSMT4" ShapeID="_x0000_i1492" DrawAspect="Content" ObjectID="_1375860571" r:id="rId948"/>
        </w:object>
      </w:r>
      <w:r>
        <w:t xml:space="preserve"> is the relative volume of the porous solid matrix.  Neither </w:t>
      </w:r>
      <w:r w:rsidR="00905817" w:rsidRPr="00905817">
        <w:rPr>
          <w:position w:val="-12"/>
        </w:rPr>
        <w:object w:dxaOrig="240" w:dyaOrig="360" w14:anchorId="5C19E977">
          <v:shape id="_x0000_i1493" type="#_x0000_t75" style="width:12pt;height:19.35pt" o:ole="">
            <v:imagedata r:id="rId949" o:title=""/>
          </v:shape>
          <o:OLEObject Type="Embed" ProgID="Equation.DSMT4" ShapeID="_x0000_i1493" DrawAspect="Content" ObjectID="_1375860572" r:id="rId950"/>
        </w:object>
      </w:r>
      <w:r>
        <w:t xml:space="preserve"> nor </w:t>
      </w:r>
      <w:r w:rsidR="00905817" w:rsidRPr="00905817">
        <w:rPr>
          <w:position w:val="-12"/>
        </w:rPr>
        <w:object w:dxaOrig="300" w:dyaOrig="380" w14:anchorId="026393FB">
          <v:shape id="_x0000_i1494" type="#_x0000_t75" style="width:14.65pt;height:19.35pt" o:ole="">
            <v:imagedata r:id="rId951" o:title=""/>
          </v:shape>
          <o:OLEObject Type="Embed" ProgID="Equation.DSMT4" ShapeID="_x0000_i1494" DrawAspect="Content" ObjectID="_1375860573" r:id="rId952"/>
        </w:object>
      </w:r>
      <w:r>
        <w:t xml:space="preserve"> depend on the solid matrix deformation, thus </w:t>
      </w:r>
      <w:r>
        <w:fldChar w:fldCharType="begin"/>
      </w:r>
      <w:r>
        <w:instrText xml:space="preserve"> GOTOBUTTON ZEqnNum130917  \* MERGEFORMAT </w:instrText>
      </w:r>
      <w:fldSimple w:instr=" REF ZEqnNum130917 \* Charformat \! \* MERGEFORMAT ">
        <w:r w:rsidR="009F25FF">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9.35pt;height:10.65pt" o:ole="">
            <v:imagedata r:id="rId953" o:title=""/>
          </v:shape>
          <o:OLEObject Type="Embed" ProgID="Equation.DSMT4" ShapeID="_x0000_i1495" DrawAspect="Content" ObjectID="_1375860574" r:id="rId954"/>
        </w:object>
      </w:r>
      <w:r>
        <w:t xml:space="preserve"> on </w:t>
      </w:r>
      <w:r w:rsidR="00905817" w:rsidRPr="00905817">
        <w:rPr>
          <w:position w:val="-6"/>
        </w:rPr>
        <w:object w:dxaOrig="220" w:dyaOrig="279" w14:anchorId="4EC3B5A5">
          <v:shape id="_x0000_i1496" type="#_x0000_t75" style="width:10.65pt;height:14.65pt" o:ole="">
            <v:imagedata r:id="rId955" o:title=""/>
          </v:shape>
          <o:OLEObject Type="Embed" ProgID="Equation.DSMT4" ShapeID="_x0000_i1496" DrawAspect="Content" ObjectID="_1375860575" r:id="rId956"/>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65pt;height:15.35pt" o:ole="">
            <v:imagedata r:id="rId957" o:title=""/>
          </v:shape>
          <o:OLEObject Type="Embed" ProgID="Equation.DSMT4" ShapeID="_x0000_i1497" DrawAspect="Content" ObjectID="_1375860576" r:id="rId958"/>
        </w:object>
      </w:r>
      <w:r>
        <w:t xml:space="preserve"> in </w:t>
      </w:r>
      <w:r>
        <w:fldChar w:fldCharType="begin"/>
      </w:r>
      <w:r>
        <w:instrText xml:space="preserve"> GOTOBUTTON ZEqnNum905335  \* MERGEFORMAT </w:instrText>
      </w:r>
      <w:fldSimple w:instr=" REF ZEqnNum905335 \* Charformat \! \* MERGEFORMAT ">
        <w:r w:rsidR="009F25FF">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pt;height:12.65pt" o:ole="">
            <v:imagedata r:id="rId959" o:title=""/>
          </v:shape>
          <o:OLEObject Type="Embed" ProgID="Equation.DSMT4" ShapeID="_x0000_i1498" DrawAspect="Content" ObjectID="_1375860577" r:id="rId960"/>
        </w:object>
      </w:r>
      <w:r>
        <w:t xml:space="preserve"> also depends on the osmotic coefficient, if we assume that </w:t>
      </w:r>
      <w:r w:rsidR="00905817" w:rsidRPr="00905817">
        <w:rPr>
          <w:position w:val="-4"/>
        </w:rPr>
        <w:object w:dxaOrig="260" w:dyaOrig="240" w14:anchorId="0E7E96BF">
          <v:shape id="_x0000_i1499" type="#_x0000_t75" style="width:12.65pt;height:12pt" o:ole="">
            <v:imagedata r:id="rId961" o:title=""/>
          </v:shape>
          <o:OLEObject Type="Embed" ProgID="Equation.DSMT4" ShapeID="_x0000_i1499" DrawAspect="Content" ObjectID="_1375860578" r:id="rId962"/>
        </w:object>
      </w:r>
      <w:r>
        <w:t xml:space="preserve"> depends on the solid strain at most via a dependence on </w:t>
      </w:r>
      <w:r w:rsidR="00905817" w:rsidRPr="00905817">
        <w:rPr>
          <w:position w:val="-6"/>
        </w:rPr>
        <w:object w:dxaOrig="220" w:dyaOrig="279" w14:anchorId="18C55CE9">
          <v:shape id="_x0000_i1500" type="#_x0000_t75" style="width:10.65pt;height:14.65pt" o:ole="">
            <v:imagedata r:id="rId963" o:title=""/>
          </v:shape>
          <o:OLEObject Type="Embed" ProgID="Equation.DSMT4" ShapeID="_x0000_i1500" DrawAspect="Content" ObjectID="_1375860579" r:id="rId964"/>
        </w:object>
      </w:r>
      <w:r>
        <w:t xml:space="preserve">, we may thus state generically that </w:t>
      </w:r>
      <w:r w:rsidR="00905817" w:rsidRPr="00905817">
        <w:rPr>
          <w:position w:val="-14"/>
        </w:rPr>
        <w:object w:dxaOrig="999" w:dyaOrig="400" w14:anchorId="18473361">
          <v:shape id="_x0000_i1501" type="#_x0000_t75" style="width:50pt;height:20pt" o:ole="">
            <v:imagedata r:id="rId965" o:title=""/>
          </v:shape>
          <o:OLEObject Type="Embed" ProgID="Equation.DSMT4" ShapeID="_x0000_i1501" DrawAspect="Content" ObjectID="_1375860580" r:id="rId966"/>
        </w:object>
      </w:r>
      <w:r>
        <w:t xml:space="preserve"> under equilibrium swelling.  It follows that the elasticity tensor for </w:t>
      </w:r>
      <w:r w:rsidR="00905817" w:rsidRPr="00905817">
        <w:rPr>
          <w:position w:val="-6"/>
        </w:rPr>
        <w:object w:dxaOrig="220" w:dyaOrig="220" w14:anchorId="3074E11C">
          <v:shape id="_x0000_i1502" type="#_x0000_t75" style="width:10.65pt;height:10.65pt" o:ole="">
            <v:imagedata r:id="rId967" o:title=""/>
          </v:shape>
          <o:OLEObject Type="Embed" ProgID="Equation.DSMT4" ShapeID="_x0000_i1502" DrawAspect="Content" ObjectID="_1375860581" r:id="rId968"/>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pt;height:34.65pt" o:ole="">
            <v:imagedata r:id="rId969" o:title=""/>
          </v:shape>
          <o:OLEObject Type="Embed" ProgID="Equation.DSMT4" ShapeID="_x0000_i1503" DrawAspect="Content" ObjectID="_1375860582" r:id="rId970"/>
        </w:object>
      </w:r>
      <w:r>
        <w:t>,</w:t>
      </w:r>
      <w:r>
        <w:tab/>
      </w:r>
      <w:r>
        <w:fldChar w:fldCharType="begin"/>
      </w:r>
      <w:r>
        <w:instrText xml:space="preserve"> MACROBUTTON MTPlaceRef \* MERGEFORMAT </w:instrText>
      </w:r>
      <w:fldSimple w:instr=" SEQ MTEqn \h \* MERGEFORMAT "/>
      <w:bookmarkStart w:id="897" w:name="ZEqnNum689586"/>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138</w:instrText>
        </w:r>
      </w:fldSimple>
      <w:r>
        <w:instrText>)</w:instrText>
      </w:r>
      <w:bookmarkEnd w:id="897"/>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65pt;height:14.65pt" o:ole="">
            <v:imagedata r:id="rId971" o:title=""/>
          </v:shape>
          <o:OLEObject Type="Embed" ProgID="Equation.DSMT4" ShapeID="_x0000_i1504" DrawAspect="Content" ObjectID="_1375860583" r:id="rId972"/>
        </w:object>
      </w:r>
      <w:r>
        <w:t xml:space="preserve"> is the elasticity tensor of </w:t>
      </w:r>
      <w:r w:rsidR="00905817" w:rsidRPr="00905817">
        <w:rPr>
          <w:position w:val="-6"/>
        </w:rPr>
        <w:object w:dxaOrig="300" w:dyaOrig="320" w14:anchorId="5B07140F">
          <v:shape id="_x0000_i1505" type="#_x0000_t75" style="width:14.65pt;height:15.35pt" o:ole="">
            <v:imagedata r:id="rId973" o:title=""/>
          </v:shape>
          <o:OLEObject Type="Embed" ProgID="Equation.DSMT4" ShapeID="_x0000_i1505" DrawAspect="Content" ObjectID="_1375860584" r:id="rId974"/>
        </w:object>
      </w:r>
      <w:r>
        <w:t>.</w:t>
      </w:r>
    </w:p>
    <w:p w14:paraId="5D80D4AA" w14:textId="77777777" w:rsidR="00FB6012" w:rsidRDefault="00FB6012" w:rsidP="00FB6012"/>
    <w:p w14:paraId="326B66E2" w14:textId="77777777" w:rsidR="00FB6012" w:rsidRDefault="00FB6012" w:rsidP="00FB6012">
      <w:pPr>
        <w:pStyle w:val="Heading3"/>
      </w:pPr>
      <w:bookmarkStart w:id="898" w:name="_Toc176704835"/>
      <w:bookmarkStart w:id="899" w:name="_Toc302111997"/>
      <w:r>
        <w:t>Perfect Osmometer</w:t>
      </w:r>
      <w:bookmarkEnd w:id="898"/>
      <w:bookmarkEnd w:id="899"/>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pt;height:19.35pt" o:ole="">
            <v:imagedata r:id="rId975" o:title=""/>
          </v:shape>
          <o:OLEObject Type="Embed" ProgID="Equation.DSMT4" ShapeID="_x0000_i1506" DrawAspect="Content" ObjectID="_1375860585" r:id="rId976"/>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pt;height:15.35pt" o:ole="">
            <v:imagedata r:id="rId977" o:title=""/>
          </v:shape>
          <o:OLEObject Type="Embed" ProgID="Equation.DSMT4" ShapeID="_x0000_i1507" DrawAspect="Content" ObjectID="_1375860586" r:id="rId978"/>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35pt;height:12.65pt" o:ole="">
            <v:imagedata r:id="rId979" o:title=""/>
          </v:shape>
          <o:OLEObject Type="Embed" ProgID="Equation.DSMT4" ShapeID="_x0000_i1508" DrawAspect="Content" ObjectID="_1375860587" r:id="rId980"/>
        </w:object>
      </w:r>
      <w:r>
        <w:t xml:space="preserve">, and zero ambient pressure, this continuity requirement implies that </w:t>
      </w:r>
      <w:r w:rsidR="00905817" w:rsidRPr="00905817">
        <w:rPr>
          <w:position w:val="-16"/>
        </w:rPr>
        <w:object w:dxaOrig="1500" w:dyaOrig="440" w14:anchorId="708BE38B">
          <v:shape id="_x0000_i1509" type="#_x0000_t75" style="width:76.65pt;height:22pt" o:ole="">
            <v:imagedata r:id="rId981" o:title=""/>
          </v:shape>
          <o:OLEObject Type="Embed" ProgID="Equation.DSMT4" ShapeID="_x0000_i1509" DrawAspect="Content" ObjectID="_1375860588" r:id="rId982"/>
        </w:object>
      </w:r>
      <w:r>
        <w:t xml:space="preserve">, where </w:t>
      </w:r>
      <w:r w:rsidR="00905817" w:rsidRPr="00905817">
        <w:rPr>
          <w:position w:val="-6"/>
        </w:rPr>
        <w:object w:dxaOrig="240" w:dyaOrig="320" w14:anchorId="1007E757">
          <v:shape id="_x0000_i1510" type="#_x0000_t75" style="width:12pt;height:15.35pt" o:ole="">
            <v:imagedata r:id="rId983" o:title=""/>
          </v:shape>
          <o:OLEObject Type="Embed" ProgID="Equation.DSMT4" ShapeID="_x0000_i1510" DrawAspect="Content" ObjectID="_1375860589" r:id="rId984"/>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9F25FF">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4pt;height:37.35pt" o:ole="">
            <v:imagedata r:id="rId985" o:title=""/>
          </v:shape>
          <o:OLEObject Type="Embed" ProgID="Equation.DSMT4" ShapeID="_x0000_i1511" DrawAspect="Content" ObjectID="_1375860590" r:id="rId986"/>
        </w:object>
      </w:r>
      <w:r w:rsidR="0077444B">
        <w:t>.</w:t>
      </w:r>
      <w:r>
        <w:tab/>
      </w:r>
      <w:r>
        <w:fldChar w:fldCharType="begin"/>
      </w:r>
      <w:r>
        <w:instrText xml:space="preserve"> MACROBUTTON MTPlaceRef \* MERGEFORMAT </w:instrText>
      </w:r>
      <w:fldSimple w:instr=" SEQ MTEqn \h \* MERGEFORMAT "/>
      <w:bookmarkStart w:id="900" w:name="ZEqnNum819789"/>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139</w:instrText>
        </w:r>
      </w:fldSimple>
      <w:r>
        <w:instrText>)</w:instrText>
      </w:r>
      <w:bookmarkEnd w:id="900"/>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35pt;height:14.65pt" o:ole="">
            <v:imagedata r:id="rId987" o:title=""/>
          </v:shape>
          <o:OLEObject Type="Embed" ProgID="Equation.DSMT4" ShapeID="_x0000_i1512" DrawAspect="Content" ObjectID="_1375860591" r:id="rId988"/>
        </w:object>
      </w:r>
      <w:r>
        <w:t xml:space="preserve"> and </w:t>
      </w:r>
      <w:r w:rsidR="00905817" w:rsidRPr="00905817">
        <w:rPr>
          <w:position w:val="-10"/>
        </w:rPr>
        <w:object w:dxaOrig="580" w:dyaOrig="320" w14:anchorId="21E5E08B">
          <v:shape id="_x0000_i1513" type="#_x0000_t75" style="width:29.35pt;height:15.35pt" o:ole="">
            <v:imagedata r:id="rId989" o:title=""/>
          </v:shape>
          <o:OLEObject Type="Embed" ProgID="Equation.DSMT4" ShapeID="_x0000_i1513" DrawAspect="Content" ObjectID="_1375860592" r:id="rId990"/>
        </w:object>
      </w:r>
      <w:r>
        <w:t xml:space="preserve">, from which it follows that </w:t>
      </w:r>
      <w:r w:rsidR="00905817" w:rsidRPr="00905817">
        <w:rPr>
          <w:position w:val="-16"/>
        </w:rPr>
        <w:object w:dxaOrig="1420" w:dyaOrig="440" w14:anchorId="23C1265A">
          <v:shape id="_x0000_i1514" type="#_x0000_t75" style="width:71.35pt;height:22pt" o:ole="">
            <v:imagedata r:id="rId991" o:title=""/>
          </v:shape>
          <o:OLEObject Type="Embed" ProgID="Equation.DSMT4" ShapeID="_x0000_i1514" DrawAspect="Content" ObjectID="_1375860593" r:id="rId992"/>
        </w:object>
      </w:r>
      <w:r w:rsidR="0077444B">
        <w:t>,</w:t>
      </w:r>
      <w:r>
        <w:t xml:space="preserve"> where </w:t>
      </w:r>
      <w:r w:rsidR="00905817" w:rsidRPr="00905817">
        <w:rPr>
          <w:position w:val="-12"/>
        </w:rPr>
        <w:object w:dxaOrig="240" w:dyaOrig="380" w14:anchorId="7679F34B">
          <v:shape id="_x0000_i1515" type="#_x0000_t75" style="width:12pt;height:19.35pt" o:ole="">
            <v:imagedata r:id="rId993" o:title=""/>
          </v:shape>
          <o:OLEObject Type="Embed" ProgID="Equation.DSMT4" ShapeID="_x0000_i1515" DrawAspect="Content" ObjectID="_1375860594" r:id="rId994"/>
        </w:object>
      </w:r>
      <w:r>
        <w:t xml:space="preserve"> is the value of </w:t>
      </w:r>
      <w:r w:rsidR="00905817" w:rsidRPr="00905817">
        <w:rPr>
          <w:position w:val="-6"/>
        </w:rPr>
        <w:object w:dxaOrig="240" w:dyaOrig="320" w14:anchorId="169B68F8">
          <v:shape id="_x0000_i1516" type="#_x0000_t75" style="width:12pt;height:15.35pt" o:ole="">
            <v:imagedata r:id="rId995" o:title=""/>
          </v:shape>
          <o:OLEObject Type="Embed" ProgID="Equation.DSMT4" ShapeID="_x0000_i1516" DrawAspect="Content" ObjectID="_1375860595" r:id="rId996"/>
        </w:object>
      </w:r>
      <w:r>
        <w:t xml:space="preserve"> in the reference state.  Therefore </w:t>
      </w:r>
      <w:r>
        <w:fldChar w:fldCharType="begin"/>
      </w:r>
      <w:r>
        <w:instrText xml:space="preserve"> GOTOBUTTON ZEqnNum819789  \* MERGEFORMAT </w:instrText>
      </w:r>
      <w:fldSimple w:instr=" REF ZEqnNum819789 \* Charformat \! \* MERGEFORMAT ">
        <w:r w:rsidR="009F25FF">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35pt;height:37.35pt" o:ole="">
            <v:imagedata r:id="rId997" o:title=""/>
          </v:shape>
          <o:OLEObject Type="Embed" ProgID="Equation.DSMT4" ShapeID="_x0000_i1517" DrawAspect="Content" ObjectID="_1375860596" r:id="rId998"/>
        </w:object>
      </w:r>
      <w:r>
        <w:t>,</w:t>
      </w:r>
      <w:r>
        <w:tab/>
      </w:r>
      <w:r>
        <w:fldChar w:fldCharType="begin"/>
      </w:r>
      <w:r>
        <w:instrText xml:space="preserve"> MACROBUTTON MTPlaceRef \* MERGEFORMAT </w:instrText>
      </w:r>
      <w:fldSimple w:instr=" SEQ MTEqn \h \* MERGEFORMAT "/>
      <w:bookmarkStart w:id="901" w:name="ZEqnNum217617"/>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140</w:instrText>
        </w:r>
      </w:fldSimple>
      <w:r>
        <w:instrText>)</w:instrText>
      </w:r>
      <w:bookmarkEnd w:id="901"/>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9F25FF">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35pt" o:ole="">
            <v:imagedata r:id="rId999" o:title=""/>
          </v:shape>
          <o:OLEObject Type="Embed" ProgID="Equation.DSMT4" ShapeID="_x0000_i1518" DrawAspect="Content" ObjectID="_1375860597" r:id="rId1000"/>
        </w:object>
      </w:r>
      <w:r>
        <w:t xml:space="preserve">).  In that case </w:t>
      </w:r>
      <w:r w:rsidR="00905817" w:rsidRPr="00905817">
        <w:rPr>
          <w:position w:val="-10"/>
        </w:rPr>
        <w:object w:dxaOrig="580" w:dyaOrig="320" w14:anchorId="275C91E2">
          <v:shape id="_x0000_i1519" type="#_x0000_t75" style="width:29.35pt;height:15.35pt" o:ole="">
            <v:imagedata r:id="rId1001" o:title=""/>
          </v:shape>
          <o:OLEObject Type="Embed" ProgID="Equation.DSMT4" ShapeID="_x0000_i1519" DrawAspect="Content" ObjectID="_1375860598" r:id="rId1002"/>
        </w:object>
      </w:r>
      <w:r>
        <w:t xml:space="preserve"> and </w:t>
      </w:r>
      <w:r>
        <w:fldChar w:fldCharType="begin"/>
      </w:r>
      <w:r>
        <w:instrText xml:space="preserve"> GOTOBUTTON ZEqnNum217617  \* MERGEFORMAT </w:instrText>
      </w:r>
      <w:fldSimple w:instr=" REF ZEqnNum217617 \* Charformat \! \* MERGEFORMAT ">
        <w:r w:rsidR="009F25FF">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pt;height:32.65pt" o:ole="">
            <v:imagedata r:id="rId1003" o:title=""/>
          </v:shape>
          <o:OLEObject Type="Embed" ProgID="Equation.DSMT4" ShapeID="_x0000_i1520" DrawAspect="Content" ObjectID="_1375860599" r:id="rId10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pt;height:15.35pt" o:ole="">
            <v:imagedata r:id="rId1005" o:title=""/>
          </v:shape>
          <o:OLEObject Type="Embed" ProgID="Equation.DSMT4" ShapeID="_x0000_i1521" DrawAspect="Content" ObjectID="_1375860600" r:id="rId1006"/>
        </w:object>
      </w:r>
      <w:r>
        <w:t xml:space="preserve"> is an affine function of </w:t>
      </w:r>
      <w:r w:rsidR="00905817" w:rsidRPr="00905817">
        <w:rPr>
          <w:position w:val="-12"/>
        </w:rPr>
        <w:object w:dxaOrig="580" w:dyaOrig="380" w14:anchorId="55C2F8D6">
          <v:shape id="_x0000_i1522" type="#_x0000_t75" style="width:29.35pt;height:19.35pt" o:ole="">
            <v:imagedata r:id="rId1007" o:title=""/>
          </v:shape>
          <o:OLEObject Type="Embed" ProgID="Equation.DSMT4" ShapeID="_x0000_i1522" DrawAspect="Content" ObjectID="_1375860601" r:id="rId100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9F25FF">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35pt" o:ole="">
            <v:imagedata r:id="rId1009" o:title=""/>
          </v:shape>
          <o:OLEObject Type="Embed" ProgID="Equation.DSMT4" ShapeID="_x0000_i1523" DrawAspect="Content" ObjectID="_1375860602" r:id="rId1010"/>
        </w:object>
      </w:r>
      <w:r>
        <w:t>.</w:t>
      </w:r>
    </w:p>
    <w:p w14:paraId="0F348A65" w14:textId="77777777" w:rsidR="00FB6012" w:rsidRDefault="00FB6012" w:rsidP="00FB6012">
      <w:pPr>
        <w:pStyle w:val="Heading3"/>
      </w:pPr>
      <w:bookmarkStart w:id="902" w:name="_Toc176704836"/>
      <w:bookmarkStart w:id="903" w:name="_Toc302111998"/>
      <w:r>
        <w:t>Cell Growth</w:t>
      </w:r>
      <w:bookmarkEnd w:id="902"/>
      <w:bookmarkEnd w:id="903"/>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9F25FF">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65pt;height:19.35pt" o:ole="">
            <v:imagedata r:id="rId1011" o:title=""/>
          </v:shape>
          <o:OLEObject Type="Embed" ProgID="Equation.DSMT4" ShapeID="_x0000_i1524" DrawAspect="Content" ObjectID="_1375860603" r:id="rId1012"/>
        </w:object>
      </w:r>
      <w:r>
        <w:t xml:space="preserve"> and </w:t>
      </w:r>
      <w:r w:rsidR="00905817" w:rsidRPr="00905817">
        <w:rPr>
          <w:position w:val="-12"/>
        </w:rPr>
        <w:object w:dxaOrig="240" w:dyaOrig="360" w14:anchorId="58BE7122">
          <v:shape id="_x0000_i1525" type="#_x0000_t75" style="width:12pt;height:19.35pt" o:ole="">
            <v:imagedata r:id="rId1013" o:title=""/>
          </v:shape>
          <o:OLEObject Type="Embed" ProgID="Equation.DSMT4" ShapeID="_x0000_i1525" DrawAspect="Content" ObjectID="_1375860604" r:id="rId101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65pt;height:19.35pt" o:ole="">
            <v:imagedata r:id="rId1015" o:title=""/>
          </v:shape>
          <o:OLEObject Type="Embed" ProgID="Equation.DSMT4" ShapeID="_x0000_i1526" DrawAspect="Content" ObjectID="_1375860605" r:id="rId1016"/>
        </w:object>
      </w:r>
      <w:r>
        <w:t xml:space="preserve"> and </w:t>
      </w:r>
      <w:r w:rsidR="00905817" w:rsidRPr="00905817">
        <w:rPr>
          <w:position w:val="-12"/>
        </w:rPr>
        <w:object w:dxaOrig="240" w:dyaOrig="360" w14:anchorId="2B7055E3">
          <v:shape id="_x0000_i1527" type="#_x0000_t75" style="width:12pt;height:19.35pt" o:ole="">
            <v:imagedata r:id="rId1017" o:title=""/>
          </v:shape>
          <o:OLEObject Type="Embed" ProgID="Equation.DSMT4" ShapeID="_x0000_i1527" DrawAspect="Content" ObjectID="_1375860606" r:id="rId1018"/>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5pt;height:22pt" o:ole="">
            <v:imagedata r:id="rId1019" o:title=""/>
          </v:shape>
          <o:OLEObject Type="Embed" ProgID="Equation.DSMT4" ShapeID="_x0000_i1528" DrawAspect="Content" ObjectID="_1375860607" r:id="rId102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904" w:name="_Toc176704837"/>
      <w:bookmarkStart w:id="905" w:name="_Toc302111999"/>
      <w:r>
        <w:t>Donnan Equilibrium Swelling</w:t>
      </w:r>
      <w:bookmarkEnd w:id="904"/>
      <w:bookmarkEnd w:id="905"/>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65pt;height:15.35pt" o:ole="">
            <v:imagedata r:id="rId1021" o:title=""/>
          </v:shape>
          <o:OLEObject Type="Embed" ProgID="Equation.DSMT4" ShapeID="_x0000_i1529" DrawAspect="Content" ObjectID="_1375860608" r:id="rId102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35pt;height:28pt" o:ole="">
            <v:imagedata r:id="rId1023" o:title=""/>
          </v:shape>
          <o:OLEObject Type="Embed" ProgID="Equation.DSMT4" ShapeID="_x0000_i1530" DrawAspect="Content" ObjectID="_1375860609" r:id="rId1024"/>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pt;height:15.35pt" o:ole="">
            <v:imagedata r:id="rId1025" o:title=""/>
          </v:shape>
          <o:OLEObject Type="Embed" ProgID="Equation.DSMT4" ShapeID="_x0000_i1531" DrawAspect="Content" ObjectID="_1375860610" r:id="rId1026"/>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pt;height:15.35pt" o:ole="">
            <v:imagedata r:id="rId1027" o:title=""/>
          </v:shape>
          <o:OLEObject Type="Embed" ProgID="Equation.DSMT4" ShapeID="_x0000_i1532" DrawAspect="Content" ObjectID="_1375860611" r:id="rId1028"/>
        </w:object>
      </w:r>
      <w:r>
        <w:t xml:space="preserve">.  Though this expression may be equated with </w:t>
      </w:r>
      <w:r>
        <w:fldChar w:fldCharType="begin"/>
      </w:r>
      <w:r>
        <w:instrText xml:space="preserve"> GOTOBUTTON ZEqnNum130917  \* MERGEFORMAT </w:instrText>
      </w:r>
      <w:fldSimple w:instr=" REF ZEqnNum130917 \* Charformat \! \* MERGEFORMAT ">
        <w:r w:rsidR="009F25FF">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pt;height:19.35pt" o:ole="">
            <v:imagedata r:id="rId1029" o:title=""/>
          </v:shape>
          <o:OLEObject Type="Embed" ProgID="Equation.DSMT4" ShapeID="_x0000_i1533" DrawAspect="Content" ObjectID="_1375860612" r:id="rId103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9F25FF">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65pt;height:15.35pt" o:ole="">
            <v:imagedata r:id="rId1031" o:title=""/>
          </v:shape>
          <o:OLEObject Type="Embed" ProgID="Equation.DSMT4" ShapeID="_x0000_i1534" DrawAspect="Content" ObjectID="_1375860613" r:id="rId1032"/>
        </w:object>
      </w:r>
      <w:r>
        <w:t>, and the corresponding value in the reference configuration,</w:t>
      </w:r>
      <w:r w:rsidR="00905817" w:rsidRPr="00905817">
        <w:rPr>
          <w:position w:val="-12"/>
        </w:rPr>
        <w:object w:dxaOrig="300" w:dyaOrig="380" w14:anchorId="1D4C98E9">
          <v:shape id="_x0000_i1535" type="#_x0000_t75" style="width:14.65pt;height:19.35pt" o:ole="">
            <v:imagedata r:id="rId1033" o:title=""/>
          </v:shape>
          <o:OLEObject Type="Embed" ProgID="Equation.DSMT4" ShapeID="_x0000_i1535" DrawAspect="Content" ObjectID="_1375860614" r:id="rId1034"/>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65pt" o:ole="">
            <v:imagedata r:id="rId1035" o:title=""/>
          </v:shape>
          <o:OLEObject Type="Embed" ProgID="Equation.DSMT4" ShapeID="_x0000_i1536" DrawAspect="Content" ObjectID="_1375860615" r:id="rId10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65pt;height:50pt" o:ole="">
            <v:imagedata r:id="rId1037" o:title=""/>
          </v:shape>
          <o:OLEObject Type="Embed" ProgID="Equation.DSMT4" ShapeID="_x0000_i1537" DrawAspect="Content" ObjectID="_1375860616" r:id="rId10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2</w:instrText>
        </w:r>
      </w:fldSimple>
      <w:r>
        <w:instrText>.</w:instrText>
      </w:r>
      <w:fldSimple w:instr=" SEQ MTEqn \c \* Arabic \* MERGEFORMAT ">
        <w:r w:rsidR="009F25FF">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9F25FF">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906" w:name="_Toc302112000"/>
      <w:r>
        <w:t>Chemical Reactions</w:t>
      </w:r>
      <w:bookmarkEnd w:id="906"/>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pt;height:32.65pt" o:ole="">
            <v:imagedata r:id="rId1039" o:title=""/>
          </v:shape>
          <o:OLEObject Type="Embed" ProgID="Equation.DSMT4" ShapeID="_x0000_i1538" DrawAspect="Content" ObjectID="_1375860617" r:id="rId1040"/>
        </w:object>
      </w:r>
      <w:r>
        <w:t xml:space="preserve">, </w:t>
      </w:r>
      <w:r>
        <w:tab/>
      </w:r>
      <w:r w:rsidR="00F75A04">
        <w:fldChar w:fldCharType="begin"/>
      </w:r>
      <w:r w:rsidR="00F75A04">
        <w:instrText xml:space="preserve"> MACROBUTTON MTPlaceRef \* MERGEFORMAT </w:instrText>
      </w:r>
      <w:fldSimple w:instr=" SEQ MTEqn \h \* MERGEFORMAT "/>
      <w:bookmarkStart w:id="907" w:name="ZEqnNum719595"/>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145</w:instrText>
        </w:r>
      </w:fldSimple>
      <w:r w:rsidR="00F75A04">
        <w:instrText>)</w:instrText>
      </w:r>
      <w:bookmarkEnd w:id="907"/>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35pt;height:19.35pt" o:ole="">
            <v:imagedata r:id="rId1041" o:title=""/>
          </v:shape>
          <o:OLEObject Type="Embed" ProgID="Equation.DSMT4" ShapeID="_x0000_i1539" DrawAspect="Content" ObjectID="_1375860618" r:id="rId1042"/>
        </w:object>
      </w:r>
      <w:r>
        <w:t xml:space="preserve">  is the volume density of mass supply to </w:t>
      </w:r>
      <w:r w:rsidR="00905817" w:rsidRPr="00905817">
        <w:rPr>
          <w:position w:val="-6"/>
        </w:rPr>
        <w:object w:dxaOrig="240" w:dyaOrig="220" w14:anchorId="343A8316">
          <v:shape id="_x0000_i1540" type="#_x0000_t75" style="width:12pt;height:10.65pt" o:ole="">
            <v:imagedata r:id="rId1043" o:title=""/>
          </v:shape>
          <o:OLEObject Type="Embed" ProgID="Equation.DSMT4" ShapeID="_x0000_i1540" DrawAspect="Content" ObjectID="_1375860619" r:id="rId104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pt;height:27.35pt" o:ole="">
            <v:imagedata r:id="rId1045" o:title=""/>
          </v:shape>
          <o:OLEObject Type="Embed" ProgID="Equation.DSMT4" ShapeID="_x0000_i1541" DrawAspect="Content" ObjectID="_1375860620" r:id="rId1046"/>
        </w:object>
      </w:r>
      <w:r>
        <w:t xml:space="preserve">. </w:t>
      </w:r>
      <w:r>
        <w:tab/>
      </w:r>
      <w:r w:rsidR="00F75A04">
        <w:fldChar w:fldCharType="begin"/>
      </w:r>
      <w:r w:rsidR="00F75A04">
        <w:instrText xml:space="preserve"> MACROBUTTON MTPlaceRef \* MERGEFORMAT </w:instrText>
      </w:r>
      <w:fldSimple w:instr=" SEQ MTEqn \h \* MERGEFORMAT "/>
      <w:bookmarkStart w:id="908" w:name="ZEqnNum534803"/>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146</w:instrText>
        </w:r>
      </w:fldSimple>
      <w:r w:rsidR="00F75A04">
        <w:instrText>)</w:instrText>
      </w:r>
      <w:bookmarkEnd w:id="908"/>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35pt;height:10.65pt" o:ole="">
            <v:imagedata r:id="rId1047" o:title=""/>
          </v:shape>
          <o:OLEObject Type="Embed" ProgID="Equation.DSMT4" ShapeID="_x0000_i1542" DrawAspect="Content" ObjectID="_1375860621" r:id="rId1048"/>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2pt;height:22pt" o:ole="">
            <v:imagedata r:id="rId1049" o:title=""/>
          </v:shape>
          <o:OLEObject Type="Embed" ProgID="Equation.DSMT4" ShapeID="_x0000_i1543" DrawAspect="Content" ObjectID="_1375860622" r:id="rId1050"/>
        </w:object>
      </w:r>
      <w:r>
        <w:t xml:space="preserve">. </w:t>
      </w:r>
      <w:r>
        <w:tab/>
      </w:r>
      <w:r w:rsidR="00F75A04">
        <w:fldChar w:fldCharType="begin"/>
      </w:r>
      <w:r w:rsidR="00F75A04">
        <w:instrText xml:space="preserve"> MACROBUTTON MTPlaceRef \* MERGEFORMAT </w:instrText>
      </w:r>
      <w:fldSimple w:instr=" SEQ MTEqn \h \* MERGEFORMAT "/>
      <w:bookmarkStart w:id="909" w:name="ZEqnNum888503"/>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147</w:instrText>
        </w:r>
      </w:fldSimple>
      <w:r w:rsidR="00F75A04">
        <w:instrText>)</w:instrText>
      </w:r>
      <w:bookmarkEnd w:id="909"/>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9F25FF">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9F25FF">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35pt;height:32.65pt" o:ole="">
            <v:imagedata r:id="rId1051" o:title=""/>
          </v:shape>
          <o:OLEObject Type="Embed" ProgID="Equation.DSMT4" ShapeID="_x0000_i1544" DrawAspect="Content" ObjectID="_1375860623" r:id="rId1052"/>
        </w:object>
      </w:r>
      <w:r>
        <w:t xml:space="preserve">, </w:t>
      </w:r>
      <w:r>
        <w:tab/>
      </w:r>
      <w:r w:rsidR="00F75A04">
        <w:fldChar w:fldCharType="begin"/>
      </w:r>
      <w:r w:rsidR="00F75A04">
        <w:instrText xml:space="preserve"> MACROBUTTON MTPlaceRef \* MERGEFORMAT </w:instrText>
      </w:r>
      <w:fldSimple w:instr=" SEQ MTEqn \h \* MERGEFORMAT "/>
      <w:bookmarkStart w:id="910" w:name="ZEqnNum431995"/>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148</w:instrText>
        </w:r>
      </w:fldSimple>
      <w:r w:rsidR="00F75A04">
        <w:instrText>)</w:instrText>
      </w:r>
      <w:bookmarkEnd w:id="910"/>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pt;height:20pt" o:ole="">
            <v:imagedata r:id="rId1053" o:title=""/>
          </v:shape>
          <o:OLEObject Type="Embed" ProgID="Equation.DSMT4" ShapeID="_x0000_i1545" DrawAspect="Content" ObjectID="_1375860624" r:id="rId1054"/>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35pt;height:14.65pt" o:ole="">
            <v:imagedata r:id="rId1055" o:title=""/>
          </v:shape>
          <o:OLEObject Type="Embed" ProgID="Equation.DSMT4" ShapeID="_x0000_i1546" DrawAspect="Content" ObjectID="_1375860625" r:id="rId1056"/>
        </w:object>
      </w:r>
      <w:r>
        <w:t xml:space="preserve">, where </w:t>
      </w:r>
      <w:r w:rsidR="00905817" w:rsidRPr="00905817">
        <w:rPr>
          <w:position w:val="-4"/>
        </w:rPr>
        <w:object w:dxaOrig="220" w:dyaOrig="260" w14:anchorId="1878C93C">
          <v:shape id="_x0000_i1547" type="#_x0000_t75" style="width:10.65pt;height:12.65pt" o:ole="">
            <v:imagedata r:id="rId1057" o:title=""/>
          </v:shape>
          <o:OLEObject Type="Embed" ProgID="Equation.DSMT4" ShapeID="_x0000_i1547" DrawAspect="Content" ObjectID="_1375860626" r:id="rId1058"/>
        </w:object>
      </w:r>
      <w:r>
        <w:t xml:space="preserve"> is the deformation gradient of the solid matrix; </w:t>
      </w:r>
      <w:r w:rsidR="00905817" w:rsidRPr="00905817">
        <w:rPr>
          <w:position w:val="-12"/>
        </w:rPr>
        <w:object w:dxaOrig="340" w:dyaOrig="380" w14:anchorId="52D89DDB">
          <v:shape id="_x0000_i1548" type="#_x0000_t75" style="width:17.35pt;height:19.35pt" o:ole="">
            <v:imagedata r:id="rId1059" o:title=""/>
          </v:shape>
          <o:OLEObject Type="Embed" ProgID="Equation.DSMT4" ShapeID="_x0000_i1548" DrawAspect="Content" ObjectID="_1375860627" r:id="rId1060"/>
        </w:object>
      </w:r>
      <w:r>
        <w:t xml:space="preserve"> is the apparent density and </w:t>
      </w:r>
      <w:r w:rsidR="00905817" w:rsidRPr="00905817">
        <w:rPr>
          <w:position w:val="-12"/>
        </w:rPr>
        <w:object w:dxaOrig="340" w:dyaOrig="380" w14:anchorId="419B024A">
          <v:shape id="_x0000_i1549" type="#_x0000_t75" style="width:17.35pt;height:19.35pt" o:ole="">
            <v:imagedata r:id="rId1061" o:title=""/>
          </v:shape>
          <o:OLEObject Type="Embed" ProgID="Equation.DSMT4" ShapeID="_x0000_i1549" DrawAspect="Content" ObjectID="_1375860628" r:id="rId1062"/>
        </w:object>
      </w:r>
      <w:r>
        <w:t xml:space="preserve"> is the volume density of mass supply to </w:t>
      </w:r>
      <w:r w:rsidR="00905817" w:rsidRPr="00905817">
        <w:rPr>
          <w:position w:val="-6"/>
        </w:rPr>
        <w:object w:dxaOrig="240" w:dyaOrig="220" w14:anchorId="3F5ACEAC">
          <v:shape id="_x0000_i1550" type="#_x0000_t75" style="width:12pt;height:10.65pt" o:ole="">
            <v:imagedata r:id="rId1063" o:title=""/>
          </v:shape>
          <o:OLEObject Type="Embed" ProgID="Equation.DSMT4" ShapeID="_x0000_i1550" DrawAspect="Content" ObjectID="_1375860629" r:id="rId1064"/>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35pt;height:19.35pt" o:ole="">
            <v:imagedata r:id="rId1065" o:title=""/>
          </v:shape>
          <o:OLEObject Type="Embed" ProgID="Equation.DSMT4" ShapeID="_x0000_i1551" DrawAspect="Content" ObjectID="_1375860630" r:id="rId1066"/>
        </w:object>
      </w:r>
      <w:r>
        <w:t xml:space="preserve">. </w:t>
      </w:r>
      <w:r>
        <w:tab/>
      </w:r>
      <w:r w:rsidR="00F75A04">
        <w:fldChar w:fldCharType="begin"/>
      </w:r>
      <w:r w:rsidR="00F75A04">
        <w:instrText xml:space="preserve"> MACROBUTTON MTPlaceRef \* MERGEFORMAT </w:instrText>
      </w:r>
      <w:fldSimple w:instr=" SEQ MTEqn \h \* MERGEFORMAT "/>
      <w:bookmarkStart w:id="911" w:name="ZEqnNum466274"/>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149</w:instrText>
        </w:r>
      </w:fldSimple>
      <w:r w:rsidR="00F75A04">
        <w:instrText>)</w:instrText>
      </w:r>
      <w:bookmarkEnd w:id="911"/>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35pt;height:19.35pt" o:ole="">
            <v:imagedata r:id="rId1067" o:title=""/>
          </v:shape>
          <o:OLEObject Type="Embed" ProgID="Equation.DSMT4" ShapeID="_x0000_i1552" DrawAspect="Content" ObjectID="_1375860631" r:id="rId1068"/>
        </w:object>
      </w:r>
      <w:r>
        <w:t xml:space="preserve"> is the mass of </w:t>
      </w:r>
      <w:r w:rsidR="00905817" w:rsidRPr="00905817">
        <w:rPr>
          <w:position w:val="-6"/>
        </w:rPr>
        <w:object w:dxaOrig="240" w:dyaOrig="220" w14:anchorId="018608B1">
          <v:shape id="_x0000_i1553" type="#_x0000_t75" style="width:12pt;height:10.65pt" o:ole="">
            <v:imagedata r:id="rId1069" o:title=""/>
          </v:shape>
          <o:OLEObject Type="Embed" ProgID="Equation.DSMT4" ShapeID="_x0000_i1553" DrawAspect="Content" ObjectID="_1375860632" r:id="rId1070"/>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pt;height:10.65pt" o:ole="">
            <v:imagedata r:id="rId1071" o:title=""/>
          </v:shape>
          <o:OLEObject Type="Embed" ProgID="Equation.DSMT4" ShapeID="_x0000_i1554" DrawAspect="Content" ObjectID="_1375860633" r:id="rId107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912" w:name="_Toc302112001"/>
      <w:r>
        <w:t>Solid Matrix and Solid-Bound Molecular Constituents</w:t>
      </w:r>
      <w:bookmarkEnd w:id="912"/>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65pt;height:10.65pt" o:ole="">
            <v:imagedata r:id="rId1073" o:title=""/>
          </v:shape>
          <o:OLEObject Type="Embed" ProgID="Equation.DSMT4" ShapeID="_x0000_i1555" DrawAspect="Content" ObjectID="_1375860634" r:id="rId1074"/>
        </w:object>
      </w:r>
      <w:r>
        <w:t xml:space="preserve"> and satisfying </w:t>
      </w:r>
      <w:r w:rsidR="00905817" w:rsidRPr="00905817">
        <w:rPr>
          <w:position w:val="-6"/>
        </w:rPr>
        <w:object w:dxaOrig="780" w:dyaOrig="320" w14:anchorId="1ADFB5DC">
          <v:shape id="_x0000_i1556" type="#_x0000_t75" style="width:39.35pt;height:15.35pt" o:ole="">
            <v:imagedata r:id="rId1075" o:title=""/>
          </v:shape>
          <o:OLEObject Type="Embed" ProgID="Equation.DSMT4" ShapeID="_x0000_i1556" DrawAspect="Content" ObjectID="_1375860635" r:id="rId1076"/>
        </w:object>
      </w:r>
      <w:r>
        <w:t xml:space="preserve"> , </w:t>
      </w:r>
      <w:r w:rsidR="00905817" w:rsidRPr="00905817">
        <w:rPr>
          <w:position w:val="-6"/>
        </w:rPr>
        <w:object w:dxaOrig="420" w:dyaOrig="279" w14:anchorId="2F7EACE9">
          <v:shape id="_x0000_i1557" type="#_x0000_t75" style="width:20pt;height:14.65pt" o:ole="">
            <v:imagedata r:id="rId1077" o:title=""/>
          </v:shape>
          <o:OLEObject Type="Embed" ProgID="Equation.DSMT4" ShapeID="_x0000_i1557" DrawAspect="Content" ObjectID="_1375860636" r:id="rId1078"/>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9F25FF">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5.35pt;height:19.35pt" o:ole="">
            <v:imagedata r:id="rId1079" o:title=""/>
          </v:shape>
          <o:OLEObject Type="Embed" ProgID="Equation.DSMT4" ShapeID="_x0000_i1558" DrawAspect="Content" ObjectID="_1375860637" r:id="rId1080"/>
        </w:object>
      </w:r>
      <w:r>
        <w:t xml:space="preserve">. </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35pt;height:19.35pt" o:ole="">
            <v:imagedata r:id="rId1081" o:title=""/>
          </v:shape>
          <o:OLEObject Type="Embed" ProgID="Equation.DSMT4" ShapeID="_x0000_i1559" DrawAspect="Content" ObjectID="_1375860638" r:id="rId108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9F25FF">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35pt;height:19.35pt" o:ole="">
            <v:imagedata r:id="rId1083" o:title=""/>
          </v:shape>
          <o:OLEObject Type="Embed" ProgID="Equation.DSMT4" ShapeID="_x0000_i1560" DrawAspect="Content" ObjectID="_1375860639" r:id="rId1084"/>
        </w:object>
      </w:r>
      <w:r>
        <w:t xml:space="preserve"> for solutes or solvent (</w:t>
      </w:r>
      <w:r w:rsidR="00905817" w:rsidRPr="00905817">
        <w:rPr>
          <w:position w:val="-6"/>
        </w:rPr>
        <w:object w:dxaOrig="639" w:dyaOrig="240" w14:anchorId="10384E6E">
          <v:shape id="_x0000_i1561" type="#_x0000_t75" style="width:30.65pt;height:12pt" o:ole="">
            <v:imagedata r:id="rId1085" o:title=""/>
          </v:shape>
          <o:OLEObject Type="Embed" ProgID="Equation.DSMT4" ShapeID="_x0000_i1561" DrawAspect="Content" ObjectID="_1375860640" r:id="rId1086"/>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35pt;height:19.35pt" o:ole="">
            <v:imagedata r:id="rId1087" o:title=""/>
          </v:shape>
          <o:OLEObject Type="Embed" ProgID="Equation.DSMT4" ShapeID="_x0000_i1562" DrawAspect="Content" ObjectID="_1375860641" r:id="rId1088"/>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35pt;height:27.35pt" o:ole="">
            <v:imagedata r:id="rId1089" o:title=""/>
          </v:shape>
          <o:OLEObject Type="Embed" ProgID="Equation.DSMT4" ShapeID="_x0000_i1563" DrawAspect="Content" ObjectID="_1375860642" r:id="rId1090"/>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35pt;height:27.35pt" o:ole="">
            <v:imagedata r:id="rId1091" o:title=""/>
          </v:shape>
          <o:OLEObject Type="Embed" ProgID="Equation.DSMT4" ShapeID="_x0000_i1564" DrawAspect="Content" ObjectID="_1375860643" r:id="rId1092"/>
        </w:object>
      </w:r>
      <w:r w:rsidR="00BC28B4">
        <w:t xml:space="preserve"> </w:t>
      </w:r>
      <w:r w:rsidRPr="00AB7E22">
        <w:t xml:space="preserve">such that </w:t>
      </w:r>
      <w:r w:rsidR="00905817" w:rsidRPr="00905817">
        <w:rPr>
          <w:position w:val="-12"/>
        </w:rPr>
        <w:object w:dxaOrig="1480" w:dyaOrig="380" w14:anchorId="72AE11F5">
          <v:shape id="_x0000_i1565" type="#_x0000_t75" style="width:74pt;height:19.35pt" o:ole="">
            <v:imagedata r:id="rId1093" o:title=""/>
          </v:shape>
          <o:OLEObject Type="Embed" ProgID="Equation.DSMT4" ShapeID="_x0000_i1565" DrawAspect="Content" ObjectID="_1375860644" r:id="rId1094"/>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65pt;height:19.35pt" o:ole="">
            <v:imagedata r:id="rId1095" o:title=""/>
          </v:shape>
          <o:OLEObject Type="Embed" ProgID="Equation.DSMT4" ShapeID="_x0000_i1566" DrawAspect="Content" ObjectID="_1375860645" r:id="rId1096"/>
        </w:object>
      </w:r>
      <w:r w:rsidRPr="00AB7E22">
        <w:t xml:space="preserve">, may be evaluated from </w:t>
      </w:r>
    </w:p>
    <w:p w14:paraId="5C885346" w14:textId="113697FA" w:rsidR="00BC28B4" w:rsidRDefault="00BC28B4" w:rsidP="00BC28B4">
      <w:pPr>
        <w:pStyle w:val="MTDisplayEquation"/>
      </w:pPr>
      <w:r>
        <w:tab/>
      </w:r>
      <w:r w:rsidR="001B2B37" w:rsidRPr="00905817">
        <w:rPr>
          <w:position w:val="-28"/>
        </w:rPr>
        <w:object w:dxaOrig="1560" w:dyaOrig="540" w14:anchorId="21AB6BDD">
          <v:shape id="_x0000_i1567" type="#_x0000_t75" style="width:78.65pt;height:27.35pt" o:ole="">
            <v:imagedata r:id="rId1097" o:title=""/>
          </v:shape>
          <o:OLEObject Type="Embed" ProgID="Equation.DSMT4" ShapeID="_x0000_i1567" DrawAspect="Content" ObjectID="_1375860646" r:id="rId1098"/>
        </w:object>
      </w:r>
      <w:r w:rsidR="00C32FBE">
        <w:t>,</w:t>
      </w:r>
      <w:r>
        <w:tab/>
      </w:r>
      <w:r w:rsidR="00F75A04">
        <w:fldChar w:fldCharType="begin"/>
      </w:r>
      <w:r w:rsidR="00F75A04">
        <w:instrText xml:space="preserve"> MACROBUTTON MTPlaceRef \* MERGEFORMAT </w:instrText>
      </w:r>
      <w:fldSimple w:instr=" SEQ MTEqn \h \* MERGEFORMAT "/>
      <w:bookmarkStart w:id="913" w:name="ZEqnNum766291"/>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151</w:instrText>
        </w:r>
      </w:fldSimple>
      <w:r w:rsidR="00F75A04">
        <w:instrText>)</w:instrText>
      </w:r>
      <w:bookmarkEnd w:id="913"/>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8" type="#_x0000_t75" style="width:17.35pt;height:19.35pt" o:ole="">
            <v:imagedata r:id="rId1099" o:title=""/>
          </v:shape>
          <o:OLEObject Type="Embed" ProgID="Equation.DSMT4" ShapeID="_x0000_i1568" DrawAspect="Content" ObjectID="_1375860647" r:id="rId1100"/>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2pt;height:10.65pt" o:ole="">
            <v:imagedata r:id="rId1101" o:title=""/>
          </v:shape>
          <o:OLEObject Type="Embed" ProgID="Equation.DSMT4" ShapeID="_x0000_i1569" DrawAspect="Content" ObjectID="_1375860648" r:id="rId1102"/>
        </w:object>
      </w:r>
      <w:r w:rsidRPr="00AB7E22">
        <w:t xml:space="preserve"> (mass of </w:t>
      </w:r>
      <w:r w:rsidR="00905817" w:rsidRPr="00905817">
        <w:rPr>
          <w:position w:val="-6"/>
        </w:rPr>
        <w:object w:dxaOrig="240" w:dyaOrig="220" w14:anchorId="41460B8E">
          <v:shape id="_x0000_i1570" type="#_x0000_t75" style="width:12pt;height:10.65pt" o:ole="">
            <v:imagedata r:id="rId1103" o:title=""/>
          </v:shape>
          <o:OLEObject Type="Embed" ProgID="Equation.DSMT4" ShapeID="_x0000_i1570" DrawAspect="Content" ObjectID="_1375860649" r:id="rId1104"/>
        </w:object>
      </w:r>
      <w:r w:rsidRPr="00AB7E22">
        <w:t xml:space="preserve"> per volume of </w:t>
      </w:r>
      <w:r w:rsidR="00905817" w:rsidRPr="00905817">
        <w:rPr>
          <w:position w:val="-6"/>
        </w:rPr>
        <w:object w:dxaOrig="240" w:dyaOrig="220" w14:anchorId="572A1C79">
          <v:shape id="_x0000_i1571" type="#_x0000_t75" style="width:12pt;height:10.65pt" o:ole="">
            <v:imagedata r:id="rId1105" o:title=""/>
          </v:shape>
          <o:OLEObject Type="Embed" ProgID="Equation.DSMT4" ShapeID="_x0000_i1571" DrawAspect="Content" ObjectID="_1375860650" r:id="rId1106"/>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9F25FF">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4.65pt;height:19.35pt" o:ole="">
            <v:imagedata r:id="rId1107" o:title=""/>
          </v:shape>
          <o:OLEObject Type="Embed" ProgID="Equation.DSMT4" ShapeID="_x0000_i1572" DrawAspect="Content" ObjectID="_1375860651" r:id="rId1108"/>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35pt;height:19.35pt" o:ole="">
            <v:imagedata r:id="rId1109" o:title=""/>
          </v:shape>
          <o:OLEObject Type="Embed" ProgID="Equation.DSMT4" ShapeID="_x0000_i1573" DrawAspect="Content" ObjectID="_1375860652" r:id="rId1110"/>
        </w:object>
      </w:r>
      <w:r w:rsidRPr="00AB7E22">
        <w:t xml:space="preserve"> under all circumstances, while </w:t>
      </w:r>
      <w:r w:rsidR="00905817" w:rsidRPr="00905817">
        <w:rPr>
          <w:position w:val="-12"/>
        </w:rPr>
        <w:object w:dxaOrig="1060" w:dyaOrig="380" w14:anchorId="49F53FBB">
          <v:shape id="_x0000_i1574" type="#_x0000_t75" style="width:52pt;height:19.35pt" o:ole="">
            <v:imagedata r:id="rId1111" o:title=""/>
          </v:shape>
          <o:OLEObject Type="Embed" ProgID="Equation.DSMT4" ShapeID="_x0000_i1574" DrawAspect="Content" ObjectID="_1375860653" r:id="rId1112"/>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4.65pt;height:19.35pt" o:ole="">
            <v:imagedata r:id="rId1113" o:title=""/>
          </v:shape>
          <o:OLEObject Type="Embed" ProgID="Equation.DSMT4" ShapeID="_x0000_i1575" DrawAspect="Content" ObjectID="_1375860654" r:id="rId111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4.65pt;height:14.65pt" o:ole="">
            <v:imagedata r:id="rId1115" o:title=""/>
          </v:shape>
          <o:OLEObject Type="Embed" ProgID="Equation.DSMT4" ShapeID="_x0000_i1576" DrawAspect="Content" ObjectID="_1375860655" r:id="rId1116"/>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7" type="#_x0000_t75" style="width:12pt;height:10.65pt" o:ole="">
            <v:imagedata r:id="rId1117" o:title=""/>
          </v:shape>
          <o:OLEObject Type="Embed" ProgID="Equation.DSMT4" ShapeID="_x0000_i1577" DrawAspect="Content" ObjectID="_1375860656" r:id="rId111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76710E36" w:rsidR="00743B89" w:rsidRDefault="00743B89" w:rsidP="00743B89">
      <w:pPr>
        <w:pStyle w:val="MTDisplayEquation"/>
      </w:pPr>
      <w:r>
        <w:tab/>
      </w:r>
      <w:r w:rsidR="001B2B37" w:rsidRPr="00905817">
        <w:rPr>
          <w:position w:val="-30"/>
        </w:rPr>
        <w:object w:dxaOrig="2000" w:dyaOrig="720" w14:anchorId="629C9D6C">
          <v:shape id="_x0000_i1578" type="#_x0000_t75" style="width:100pt;height:36.65pt" o:ole="">
            <v:imagedata r:id="rId1119" o:title=""/>
          </v:shape>
          <o:OLEObject Type="Embed" ProgID="Equation.DSMT4" ShapeID="_x0000_i1578" DrawAspect="Content" ObjectID="_1375860657" r:id="rId1120"/>
        </w:object>
      </w:r>
      <w:r w:rsidR="0074743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79" type="#_x0000_t75" style="width:20pt;height:14.65pt" o:ole="">
            <v:imagedata r:id="rId1121" o:title=""/>
          </v:shape>
          <o:OLEObject Type="Embed" ProgID="Equation.DSMT4" ShapeID="_x0000_i1579" DrawAspect="Content" ObjectID="_1375860658" r:id="rId1122"/>
        </w:object>
      </w:r>
      <w:r w:rsidRPr="00743B89">
        <w:t xml:space="preserve"> is the molar mass of </w:t>
      </w:r>
      <w:r w:rsidR="00905817" w:rsidRPr="00905817">
        <w:rPr>
          <w:position w:val="-6"/>
        </w:rPr>
        <w:object w:dxaOrig="240" w:dyaOrig="220" w14:anchorId="707BEE1A">
          <v:shape id="_x0000_i1580" type="#_x0000_t75" style="width:12pt;height:10.65pt" o:ole="">
            <v:imagedata r:id="rId1123" o:title=""/>
          </v:shape>
          <o:OLEObject Type="Embed" ProgID="Equation.DSMT4" ShapeID="_x0000_i1580" DrawAspect="Content" ObjectID="_1375860659" r:id="rId1124"/>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35pt;height:19.35pt" o:ole="">
            <v:imagedata r:id="rId1125" o:title=""/>
          </v:shape>
          <o:OLEObject Type="Embed" ProgID="Equation.DSMT4" ShapeID="_x0000_i1581" DrawAspect="Content" ObjectID="_1375860660" r:id="rId112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6A3B16E4" w:rsidR="00743B89" w:rsidRDefault="00743B89" w:rsidP="00743B89">
      <w:pPr>
        <w:pStyle w:val="MTDisplayEquation"/>
      </w:pPr>
      <w:r>
        <w:tab/>
      </w:r>
      <w:r w:rsidR="001B2B37" w:rsidRPr="00905817">
        <w:rPr>
          <w:position w:val="-30"/>
        </w:rPr>
        <w:object w:dxaOrig="1460" w:dyaOrig="720" w14:anchorId="666D8EEB">
          <v:shape id="_x0000_i1582" type="#_x0000_t75" style="width:74pt;height:36.65pt" o:ole="">
            <v:imagedata r:id="rId1127" o:title=""/>
          </v:shape>
          <o:OLEObject Type="Embed" ProgID="Equation.DSMT4" ShapeID="_x0000_i1582" DrawAspect="Content" ObjectID="_1375860661" r:id="rId1128"/>
        </w:object>
      </w:r>
      <w:r w:rsidR="00535BE8">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914" w:name="_Toc302112002"/>
      <w:r>
        <w:t>Solutes</w:t>
      </w:r>
      <w:bookmarkEnd w:id="914"/>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3" type="#_x0000_t75" style="width:27.35pt;height:10.65pt" o:ole="">
            <v:imagedata r:id="rId1129" o:title=""/>
          </v:shape>
          <o:OLEObject Type="Embed" ProgID="Equation.DSMT4" ShapeID="_x0000_i1583" DrawAspect="Content" ObjectID="_1375860662" r:id="rId1130"/>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2pt;height:15.35pt" o:ole="">
            <v:imagedata r:id="rId1131" o:title=""/>
          </v:shape>
          <o:OLEObject Type="Embed" ProgID="Equation.DSMT4" ShapeID="_x0000_i1584" DrawAspect="Content" ObjectID="_1375860663" r:id="rId1132"/>
        </w:object>
      </w:r>
      <w:r>
        <w:t xml:space="preserve"> and molar supply </w:t>
      </w:r>
      <w:r w:rsidR="00905817" w:rsidRPr="00905817">
        <w:rPr>
          <w:position w:val="-6"/>
        </w:rPr>
        <w:object w:dxaOrig="240" w:dyaOrig="320" w14:anchorId="164752AB">
          <v:shape id="_x0000_i1585" type="#_x0000_t75" style="width:12pt;height:15.35pt" o:ole="">
            <v:imagedata r:id="rId1133" o:title=""/>
          </v:shape>
          <o:OLEObject Type="Embed" ProgID="Equation.DSMT4" ShapeID="_x0000_i1585" DrawAspect="Content" ObjectID="_1375860664" r:id="rId1134"/>
        </w:object>
      </w:r>
      <w:r>
        <w:t xml:space="preserve"> are related to </w:t>
      </w:r>
      <w:r w:rsidR="00905817" w:rsidRPr="00905817">
        <w:rPr>
          <w:position w:val="-10"/>
        </w:rPr>
        <w:object w:dxaOrig="279" w:dyaOrig="360" w14:anchorId="29E7783A">
          <v:shape id="_x0000_i1586" type="#_x0000_t75" style="width:14.65pt;height:19.35pt" o:ole="">
            <v:imagedata r:id="rId1135" o:title=""/>
          </v:shape>
          <o:OLEObject Type="Embed" ProgID="Equation.DSMT4" ShapeID="_x0000_i1586" DrawAspect="Content" ObjectID="_1375860665" r:id="rId1136"/>
        </w:object>
      </w:r>
      <w:r>
        <w:t xml:space="preserve"> and </w:t>
      </w:r>
      <w:r w:rsidR="00905817" w:rsidRPr="00905817">
        <w:rPr>
          <w:position w:val="-10"/>
        </w:rPr>
        <w:object w:dxaOrig="279" w:dyaOrig="360" w14:anchorId="64A48734">
          <v:shape id="_x0000_i1587" type="#_x0000_t75" style="width:14.65pt;height:19.35pt" o:ole="">
            <v:imagedata r:id="rId1137" o:title=""/>
          </v:shape>
          <o:OLEObject Type="Embed" ProgID="Equation.DSMT4" ShapeID="_x0000_i1587" DrawAspect="Content" ObjectID="_1375860666" r:id="rId1138"/>
        </w:object>
      </w:r>
      <w:r>
        <w:t xml:space="preserve"> via</w:t>
      </w:r>
    </w:p>
    <w:p w14:paraId="7E87A1B6" w14:textId="77EA0A9B" w:rsidR="004D70A8" w:rsidRDefault="004D70A8" w:rsidP="004D70A8">
      <w:pPr>
        <w:pStyle w:val="MTDisplayEquation"/>
      </w:pPr>
      <w:r>
        <w:tab/>
      </w:r>
      <w:r w:rsidR="001B2B37" w:rsidRPr="00905817">
        <w:rPr>
          <w:position w:val="-38"/>
        </w:rPr>
        <w:object w:dxaOrig="3400" w:dyaOrig="800" w14:anchorId="0941203B">
          <v:shape id="_x0000_i1588" type="#_x0000_t75" style="width:170.65pt;height:40pt" o:ole="">
            <v:imagedata r:id="rId1139" o:title=""/>
          </v:shape>
          <o:OLEObject Type="Embed" ProgID="Equation.DSMT4" ShapeID="_x0000_i1588" DrawAspect="Content" ObjectID="_1375860667" r:id="rId1140"/>
        </w:object>
      </w:r>
      <w:r w:rsidR="00E976CC">
        <w:t>.</w:t>
      </w:r>
      <w:r>
        <w:tab/>
      </w:r>
      <w:r w:rsidR="00F75A04">
        <w:fldChar w:fldCharType="begin"/>
      </w:r>
      <w:r w:rsidR="00F75A04">
        <w:instrText xml:space="preserve"> MACROBUTTON MTPlaceRef \* MERGEFORMAT </w:instrText>
      </w:r>
      <w:fldSimple w:instr=" SEQ MTEqn \h \* MERGEFORMAT "/>
      <w:bookmarkStart w:id="915" w:name="ZEqnNum560749"/>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154</w:instrText>
        </w:r>
      </w:fldSimple>
      <w:r w:rsidR="00F75A04">
        <w:instrText>)</w:instrText>
      </w:r>
      <w:bookmarkEnd w:id="915"/>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6.65pt;height:10.65pt" o:ole="">
            <v:imagedata r:id="rId1141" o:title=""/>
          </v:shape>
          <o:OLEObject Type="Embed" ProgID="Equation.DSMT4" ShapeID="_x0000_i1589" DrawAspect="Content" ObjectID="_1375860668" r:id="rId1142"/>
        </w:object>
      </w:r>
      <w:r>
        <w:t xml:space="preserve"> relative to the solid is given by </w:t>
      </w:r>
    </w:p>
    <w:p w14:paraId="0CE34DAE" w14:textId="68A5DE15" w:rsidR="004D70A8" w:rsidRDefault="004D70A8" w:rsidP="004D70A8">
      <w:pPr>
        <w:pStyle w:val="MTDisplayEquation"/>
      </w:pPr>
      <w:r>
        <w:tab/>
      </w:r>
      <w:r w:rsidR="001B2B37" w:rsidRPr="00905817">
        <w:rPr>
          <w:position w:val="-16"/>
        </w:rPr>
        <w:object w:dxaOrig="2240" w:dyaOrig="440" w14:anchorId="56507262">
          <v:shape id="_x0000_i1590" type="#_x0000_t75" style="width:113.35pt;height:22pt" o:ole="">
            <v:imagedata r:id="rId1143" o:title=""/>
          </v:shape>
          <o:OLEObject Type="Embed" ProgID="Equation.DSMT4" ShapeID="_x0000_i1590" DrawAspect="Content" ObjectID="_1375860669" r:id="rId1144"/>
        </w:object>
      </w:r>
      <w:r w:rsidR="00D80579">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1" type="#_x0000_t75" style="width:52pt;height:19.35pt" o:ole="">
            <v:imagedata r:id="rId1145" o:title=""/>
          </v:shape>
          <o:OLEObject Type="Embed" ProgID="Equation.DSMT4" ShapeID="_x0000_i1591" DrawAspect="Content" ObjectID="_1375860670" r:id="rId1146"/>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9F25FF">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9F25FF">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8pt;height:39.35pt" o:ole="">
            <v:imagedata r:id="rId1147" o:title=""/>
          </v:shape>
          <o:OLEObject Type="Embed" ProgID="Equation.DSMT4" ShapeID="_x0000_i1592" DrawAspect="Content" ObjectID="_1375860671" r:id="rId1148"/>
        </w:object>
      </w:r>
      <w:r w:rsidR="00CB173E">
        <w:t>.</w:t>
      </w:r>
      <w:r>
        <w:tab/>
      </w:r>
      <w:r w:rsidR="00F75A04">
        <w:fldChar w:fldCharType="begin"/>
      </w:r>
      <w:r w:rsidR="00F75A04">
        <w:instrText xml:space="preserve"> MACROBUTTON MTPlaceRef \* MERGEFORMAT </w:instrText>
      </w:r>
      <w:fldSimple w:instr=" SEQ MTEqn \h \* MERGEFORMAT "/>
      <w:bookmarkStart w:id="916" w:name="ZEqnNum715998"/>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156</w:instrText>
        </w:r>
      </w:fldSimple>
      <w:r w:rsidR="00F75A04">
        <w:instrText>)</w:instrText>
      </w:r>
      <w:bookmarkEnd w:id="916"/>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917" w:name="_Toc302112003"/>
      <w:r w:rsidRPr="009F07AE">
        <w:t>Mixture with Negligible Solute Volume Fraction</w:t>
      </w:r>
      <w:bookmarkEnd w:id="917"/>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3" type="#_x0000_t75" style="width:65.35pt;height:19.35pt" o:ole="">
            <v:imagedata r:id="rId1149" o:title=""/>
          </v:shape>
          <o:OLEObject Type="Embed" ProgID="Equation.DSMT4" ShapeID="_x0000_i1593" DrawAspect="Content" ObjectID="_1375860672" r:id="rId1150"/>
        </w:object>
      </w:r>
      <w:r>
        <w:t xml:space="preserve">.  In a saturated mixture these volume fractions satisfy </w:t>
      </w:r>
      <w:r w:rsidR="00905817" w:rsidRPr="00905817">
        <w:rPr>
          <w:position w:val="-28"/>
        </w:rPr>
        <w:object w:dxaOrig="940" w:dyaOrig="540" w14:anchorId="64291E04">
          <v:shape id="_x0000_i1594" type="#_x0000_t75" style="width:47.35pt;height:27.35pt" o:ole="">
            <v:imagedata r:id="rId1151" o:title=""/>
          </v:shape>
          <o:OLEObject Type="Embed" ProgID="Equation.DSMT4" ShapeID="_x0000_i1594" DrawAspect="Content" ObjectID="_1375860673" r:id="rId1152"/>
        </w:object>
      </w:r>
      <w:r>
        <w:t xml:space="preserve">.  Substituting </w:t>
      </w:r>
      <w:r w:rsidR="00905817" w:rsidRPr="00905817">
        <w:rPr>
          <w:position w:val="-12"/>
        </w:rPr>
        <w:object w:dxaOrig="1120" w:dyaOrig="380" w14:anchorId="24BDCD18">
          <v:shape id="_x0000_i1595" type="#_x0000_t75" style="width:56.65pt;height:19.35pt" o:ole="">
            <v:imagedata r:id="rId1153" o:title=""/>
          </v:shape>
          <o:OLEObject Type="Embed" ProgID="Equation.DSMT4" ShapeID="_x0000_i1595" DrawAspect="Content" ObjectID="_1375860674" r:id="rId1154"/>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9F25FF">
          <w:instrText>(2.145)</w:instrText>
        </w:r>
      </w:fldSimple>
      <w:r w:rsidR="006F568B">
        <w:fldChar w:fldCharType="end"/>
      </w:r>
      <w:r>
        <w:t xml:space="preserve">, dividing across by </w:t>
      </w:r>
      <w:r w:rsidR="00905817" w:rsidRPr="00905817">
        <w:rPr>
          <w:position w:val="-12"/>
        </w:rPr>
        <w:object w:dxaOrig="340" w:dyaOrig="380" w14:anchorId="1255C163">
          <v:shape id="_x0000_i1596" type="#_x0000_t75" style="width:17.35pt;height:19.35pt" o:ole="">
            <v:imagedata r:id="rId1155" o:title=""/>
          </v:shape>
          <o:OLEObject Type="Embed" ProgID="Equation.DSMT4" ShapeID="_x0000_i1596" DrawAspect="Content" ObjectID="_1375860675" r:id="rId1156"/>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4pt;height:36.65pt" o:ole="">
            <v:imagedata r:id="rId1157" o:title=""/>
          </v:shape>
          <o:OLEObject Type="Embed" ProgID="Equation.DSMT4" ShapeID="_x0000_i1597" DrawAspect="Content" ObjectID="_1375860676" r:id="rId1158"/>
        </w:object>
      </w:r>
      <w:r w:rsidR="006D7B8B">
        <w:t>.</w:t>
      </w:r>
      <w:r>
        <w:tab/>
      </w:r>
      <w:r w:rsidR="00F75A04">
        <w:fldChar w:fldCharType="begin"/>
      </w:r>
      <w:r w:rsidR="00F75A04">
        <w:instrText xml:space="preserve"> MACROBUTTON MTPlaceRef \* MERGEFORMAT </w:instrText>
      </w:r>
      <w:fldSimple w:instr=" SEQ MTEqn \h \* MERGEFORMAT "/>
      <w:bookmarkStart w:id="918" w:name="ZEqnNum661851"/>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157</w:instrText>
        </w:r>
      </w:fldSimple>
      <w:r w:rsidR="00F75A04">
        <w:instrText>)</w:instrText>
      </w:r>
      <w:bookmarkEnd w:id="918"/>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35pt;height:19.35pt" o:ole="">
            <v:imagedata r:id="rId1159" o:title=""/>
          </v:shape>
          <o:OLEObject Type="Embed" ProgID="Equation.DSMT4" ShapeID="_x0000_i1598" DrawAspect="Content" ObjectID="_1375860677" r:id="rId1160"/>
        </w:object>
      </w:r>
      <w:r>
        <w:t xml:space="preserve"> is the same for all </w:t>
      </w:r>
      <w:r w:rsidR="00905817" w:rsidRPr="00905817">
        <w:rPr>
          <w:position w:val="-6"/>
        </w:rPr>
        <w:object w:dxaOrig="240" w:dyaOrig="220" w14:anchorId="37A95C17">
          <v:shape id="_x0000_i1599" type="#_x0000_t75" style="width:12pt;height:10.65pt" o:ole="">
            <v:imagedata r:id="rId1161" o:title=""/>
          </v:shape>
          <o:OLEObject Type="Embed" ProgID="Equation.DSMT4" ShapeID="_x0000_i1599" DrawAspect="Content" ObjectID="_1375860678" r:id="rId1162"/>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9F25FF">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9F25FF">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65pt;height:19.35pt" o:ole="">
            <v:imagedata r:id="rId1163" o:title=""/>
          </v:shape>
          <o:OLEObject Type="Embed" ProgID="Equation.DSMT4" ShapeID="_x0000_i1600" DrawAspect="Content" ObjectID="_1375860679" r:id="rId1164"/>
        </w:object>
      </w:r>
      <w:r>
        <w:t xml:space="preserve">), from which it follows that </w:t>
      </w:r>
      <w:r w:rsidR="00905817" w:rsidRPr="00905817">
        <w:rPr>
          <w:position w:val="-10"/>
        </w:rPr>
        <w:object w:dxaOrig="1120" w:dyaOrig="360" w14:anchorId="31E80CAC">
          <v:shape id="_x0000_i1601" type="#_x0000_t75" style="width:56.65pt;height:19.35pt" o:ole="">
            <v:imagedata r:id="rId1165" o:title=""/>
          </v:shape>
          <o:OLEObject Type="Embed" ProgID="Equation.DSMT4" ShapeID="_x0000_i1601" DrawAspect="Content" ObjectID="_1375860680" r:id="rId1166"/>
        </w:object>
      </w:r>
      <w:r>
        <w:t xml:space="preserve"> and </w:t>
      </w:r>
      <w:r w:rsidR="00905817" w:rsidRPr="00905817">
        <w:rPr>
          <w:position w:val="-28"/>
        </w:rPr>
        <w:object w:dxaOrig="1740" w:dyaOrig="540" w14:anchorId="4D208934">
          <v:shape id="_x0000_i1602" type="#_x0000_t75" style="width:86.65pt;height:27.35pt" o:ole="">
            <v:imagedata r:id="rId1167" o:title=""/>
          </v:shape>
          <o:OLEObject Type="Embed" ProgID="Equation.DSMT4" ShapeID="_x0000_i1602" DrawAspect="Content" ObjectID="_1375860681" r:id="rId1168"/>
        </w:object>
      </w:r>
      <w:r>
        <w:t xml:space="preserve">, where </w:t>
      </w:r>
      <w:r w:rsidR="00905817" w:rsidRPr="00905817">
        <w:rPr>
          <w:position w:val="-16"/>
        </w:rPr>
        <w:object w:dxaOrig="1680" w:dyaOrig="440" w14:anchorId="11AE8BE3">
          <v:shape id="_x0000_i1603" type="#_x0000_t75" style="width:84pt;height:22pt" o:ole="">
            <v:imagedata r:id="rId1169" o:title=""/>
          </v:shape>
          <o:OLEObject Type="Embed" ProgID="Equation.DSMT4" ShapeID="_x0000_i1603" DrawAspect="Content" ObjectID="_1375860682" r:id="rId1170"/>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4pt;height:28pt" o:ole="">
            <v:imagedata r:id="rId1171" o:title=""/>
          </v:shape>
          <o:OLEObject Type="Embed" ProgID="Equation.DSMT4" ShapeID="_x0000_i1604" DrawAspect="Content" ObjectID="_1375860683" r:id="rId1172"/>
        </w:object>
      </w:r>
      <w:r w:rsidR="00F31C72">
        <w:t>.</w:t>
      </w:r>
      <w:r w:rsidR="008E2F3A">
        <w:tab/>
      </w:r>
      <w:r w:rsidR="00F75A04">
        <w:fldChar w:fldCharType="begin"/>
      </w:r>
      <w:r w:rsidR="00F75A04">
        <w:instrText xml:space="preserve"> MACROBUTTON MTPlaceRef \* MERGEFORMAT </w:instrText>
      </w:r>
      <w:fldSimple w:instr=" SEQ MTEqn \h \* MERGEFORMAT "/>
      <w:bookmarkStart w:id="919" w:name="ZEqnNum939122"/>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158</w:instrText>
        </w:r>
      </w:fldSimple>
      <w:r w:rsidR="00F75A04">
        <w:instrText>)</w:instrText>
      </w:r>
      <w:bookmarkEnd w:id="919"/>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920" w:name="_Toc302112004"/>
      <w:r w:rsidRPr="007E0937">
        <w:t>Chemical Kinetics</w:t>
      </w:r>
      <w:bookmarkEnd w:id="920"/>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05" type="#_x0000_t75" style="width:10pt;height:14.65pt" o:ole="">
            <v:imagedata r:id="rId1173" o:title=""/>
          </v:shape>
          <o:OLEObject Type="Embed" ProgID="Equation.DSMT4" ShapeID="_x0000_i1605" DrawAspect="Content" ObjectID="_1375860684" r:id="rId1174"/>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65pt;height:12.65pt" o:ole="">
            <v:imagedata r:id="rId1175" o:title=""/>
          </v:shape>
          <o:OLEObject Type="Embed" ProgID="Equation.DSMT4" ShapeID="_x0000_i1606" DrawAspect="Content" ObjectID="_1375860685" r:id="rId1176"/>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65pt;height:15.35pt" o:ole="">
            <v:imagedata r:id="rId1177" o:title=""/>
          </v:shape>
          <o:OLEObject Type="Embed" ProgID="Equation.DSMT4" ShapeID="_x0000_i1607" DrawAspect="Content" ObjectID="_1375860686" r:id="rId117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65pt;height:12.65pt" o:ole="">
            <v:imagedata r:id="rId1179" o:title=""/>
          </v:shape>
          <o:OLEObject Type="Embed" ProgID="Equation.DSMT4" ShapeID="_x0000_i1608" DrawAspect="Content" ObjectID="_1375860687" r:id="rId118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E45BC8C" w:rsidR="00BB69E3" w:rsidRDefault="00BB69E3" w:rsidP="00BB69E3">
      <w:pPr>
        <w:pStyle w:val="MTDisplayEquation"/>
      </w:pPr>
      <w:r>
        <w:tab/>
      </w:r>
      <w:r w:rsidR="001B2B37" w:rsidRPr="00905817">
        <w:rPr>
          <w:position w:val="-38"/>
        </w:rPr>
        <w:object w:dxaOrig="3780" w:dyaOrig="800" w14:anchorId="49754BC0">
          <v:shape id="_x0000_i1609" type="#_x0000_t75" style="width:189.35pt;height:40pt" o:ole="">
            <v:imagedata r:id="rId1181" o:title=""/>
          </v:shape>
          <o:OLEObject Type="Embed" ProgID="Equation.DSMT4" ShapeID="_x0000_i1609" DrawAspect="Content" ObjectID="_1375860688" r:id="rId1182"/>
        </w:object>
      </w:r>
      <w:r w:rsidR="00F11C2A">
        <w:t>.</w:t>
      </w:r>
      <w:r>
        <w:tab/>
      </w:r>
      <w:r w:rsidR="00F75A04">
        <w:fldChar w:fldCharType="begin"/>
      </w:r>
      <w:r w:rsidR="00F75A04">
        <w:instrText xml:space="preserve"> MACROBUTTON MTPlaceRef \* MERGEFORMAT </w:instrText>
      </w:r>
      <w:fldSimple w:instr=" SEQ MTEqn \h \* MERGEFORMAT "/>
      <w:bookmarkStart w:id="921" w:name="ZEqnNum169221"/>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159</w:instrText>
        </w:r>
      </w:fldSimple>
      <w:r w:rsidR="00F75A04">
        <w:instrText>)</w:instrText>
      </w:r>
      <w:bookmarkEnd w:id="921"/>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8.65pt;height:27.35pt" o:ole="">
            <v:imagedata r:id="rId1183" o:title=""/>
          </v:shape>
          <o:OLEObject Type="Embed" ProgID="Equation.DSMT4" ShapeID="_x0000_i1610" DrawAspect="Content" ObjectID="_1375860689" r:id="rId1184"/>
        </w:object>
      </w:r>
      <w:r w:rsidR="00064AE0">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1" type="#_x0000_t75" style="width:15.35pt;height:14.65pt" o:ole="">
            <v:imagedata r:id="rId1185" o:title=""/>
          </v:shape>
          <o:OLEObject Type="Embed" ProgID="Equation.DSMT4" ShapeID="_x0000_i1611" DrawAspect="Content" ObjectID="_1375860690" r:id="rId1186"/>
        </w:object>
      </w:r>
      <w:r>
        <w:t xml:space="preserve"> is the chemical species representing constituent </w:t>
      </w:r>
      <w:r w:rsidR="00905817" w:rsidRPr="00905817">
        <w:rPr>
          <w:position w:val="-6"/>
        </w:rPr>
        <w:object w:dxaOrig="240" w:dyaOrig="220" w14:anchorId="36052CD0">
          <v:shape id="_x0000_i1612" type="#_x0000_t75" style="width:12pt;height:10.65pt" o:ole="">
            <v:imagedata r:id="rId1187" o:title=""/>
          </v:shape>
          <o:OLEObject Type="Embed" ProgID="Equation.DSMT4" ShapeID="_x0000_i1612" DrawAspect="Content" ObjectID="_1375860691" r:id="rId1188"/>
        </w:object>
      </w:r>
      <w:r>
        <w:t xml:space="preserve">; </w:t>
      </w:r>
      <w:r w:rsidR="00905817" w:rsidRPr="00905817">
        <w:rPr>
          <w:position w:val="-12"/>
        </w:rPr>
        <w:object w:dxaOrig="300" w:dyaOrig="380" w14:anchorId="77C88F39">
          <v:shape id="_x0000_i1613" type="#_x0000_t75" style="width:14.65pt;height:19.35pt" o:ole="">
            <v:imagedata r:id="rId1189" o:title=""/>
          </v:shape>
          <o:OLEObject Type="Embed" ProgID="Equation.DSMT4" ShapeID="_x0000_i1613" DrawAspect="Content" ObjectID="_1375860692" r:id="rId1190"/>
        </w:object>
      </w:r>
      <w:r>
        <w:t xml:space="preserve"> and </w:t>
      </w:r>
      <w:r w:rsidR="00905817" w:rsidRPr="00905817">
        <w:rPr>
          <w:position w:val="-12"/>
        </w:rPr>
        <w:object w:dxaOrig="300" w:dyaOrig="380" w14:anchorId="779319A6">
          <v:shape id="_x0000_i1614" type="#_x0000_t75" style="width:14.65pt;height:19.35pt" o:ole="">
            <v:imagedata r:id="rId1191" o:title=""/>
          </v:shape>
          <o:OLEObject Type="Embed" ProgID="Equation.DSMT4" ShapeID="_x0000_i1614" DrawAspect="Content" ObjectID="_1375860693" r:id="rId119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65pt;height:15.35pt" o:ole="">
            <v:imagedata r:id="rId1193" o:title=""/>
          </v:shape>
          <o:OLEObject Type="Embed" ProgID="Equation.DSMT4" ShapeID="_x0000_i1615" DrawAspect="Content" ObjectID="_1375860694" r:id="rId1194"/>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2pt;height:19.35pt" o:ole="">
            <v:imagedata r:id="rId1195" o:title=""/>
          </v:shape>
          <o:OLEObject Type="Embed" ProgID="Equation.DSMT4" ShapeID="_x0000_i1616" DrawAspect="Content" ObjectID="_1375860695" r:id="rId1196"/>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35pt;height:19.35pt" o:ole="">
            <v:imagedata r:id="rId1197" o:title=""/>
          </v:shape>
          <o:OLEObject Type="Embed" ProgID="Equation.DSMT4" ShapeID="_x0000_i1617" DrawAspect="Content" ObjectID="_1375860696" r:id="rId1198"/>
        </w:object>
      </w:r>
      <w:r w:rsidR="00195FA3">
        <w:t>,</w:t>
      </w:r>
      <w:r>
        <w:tab/>
      </w:r>
      <w:r w:rsidR="00F75A04">
        <w:fldChar w:fldCharType="begin"/>
      </w:r>
      <w:r w:rsidR="00F75A04">
        <w:instrText xml:space="preserve"> MACROBUTTON MTPlaceRef \* MERGEFORMAT </w:instrText>
      </w:r>
      <w:fldSimple w:instr=" SEQ MTEqn \h \* MERGEFORMAT "/>
      <w:bookmarkStart w:id="922" w:name="ZEqnNum937961"/>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161</w:instrText>
        </w:r>
      </w:fldSimple>
      <w:r w:rsidR="00F75A04">
        <w:instrText>)</w:instrText>
      </w:r>
      <w:bookmarkEnd w:id="922"/>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18" type="#_x0000_t75" style="width:14.65pt;height:15.35pt" o:ole="">
            <v:imagedata r:id="rId1199" o:title=""/>
          </v:shape>
          <o:OLEObject Type="Embed" ProgID="Equation.DSMT4" ShapeID="_x0000_i1618" DrawAspect="Content" ObjectID="_1375860697" r:id="rId1200"/>
        </w:object>
      </w:r>
      <w:r>
        <w:t xml:space="preserve"> represents the net stoichiometric coefficient for </w:t>
      </w:r>
      <w:r w:rsidR="00905817" w:rsidRPr="00905817">
        <w:rPr>
          <w:position w:val="-4"/>
        </w:rPr>
        <w:object w:dxaOrig="320" w:dyaOrig="300" w14:anchorId="71985CB7">
          <v:shape id="_x0000_i1619" type="#_x0000_t75" style="width:15.35pt;height:14.65pt" o:ole="">
            <v:imagedata r:id="rId1201" o:title=""/>
          </v:shape>
          <o:OLEObject Type="Embed" ProgID="Equation.DSMT4" ShapeID="_x0000_i1619" DrawAspect="Content" ObjectID="_1375860698" r:id="rId1202"/>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2.65pt;height:19.35pt" o:ole="">
            <v:imagedata r:id="rId1203" o:title=""/>
          </v:shape>
          <o:OLEObject Type="Embed" ProgID="Equation.DSMT4" ShapeID="_x0000_i1620" DrawAspect="Content" ObjectID="_1375860699" r:id="rId1204"/>
        </w:object>
      </w:r>
      <w:r w:rsidR="00495AFF">
        <w:t>.</w:t>
      </w:r>
      <w:r>
        <w:tab/>
      </w:r>
      <w:r w:rsidR="00F75A04">
        <w:fldChar w:fldCharType="begin"/>
      </w:r>
      <w:r w:rsidR="00F75A04">
        <w:instrText xml:space="preserve"> MACROBUTTON MTPlaceRef \* MERGEFORMAT </w:instrText>
      </w:r>
      <w:fldSimple w:instr=" SEQ MTEqn \h \* MERGEFORMAT "/>
      <w:bookmarkStart w:id="923" w:name="ZEqnNum145872"/>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162</w:instrText>
        </w:r>
      </w:fldSimple>
      <w:r w:rsidR="00F75A04">
        <w:instrText>)</w:instrText>
      </w:r>
      <w:bookmarkEnd w:id="923"/>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65pt;height:15.35pt" o:ole="">
            <v:imagedata r:id="rId1205" o:title=""/>
          </v:shape>
          <o:OLEObject Type="Embed" ProgID="Equation.DSMT4" ShapeID="_x0000_i1621" DrawAspect="Content" ObjectID="_1375860700" r:id="rId1206"/>
        </w:object>
      </w:r>
      <w:r>
        <w:t xml:space="preserve"> is equivalent to providing a single relation for </w:t>
      </w:r>
      <w:r w:rsidR="00905817" w:rsidRPr="00905817">
        <w:rPr>
          <w:position w:val="-16"/>
        </w:rPr>
        <w:object w:dxaOrig="1140" w:dyaOrig="440" w14:anchorId="2E9AF2EA">
          <v:shape id="_x0000_i1622" type="#_x0000_t75" style="width:57.35pt;height:22pt" o:ole="">
            <v:imagedata r:id="rId1207" o:title=""/>
          </v:shape>
          <o:OLEObject Type="Embed" ProgID="Equation.DSMT4" ShapeID="_x0000_i1622" DrawAspect="Content" ObjectID="_1375860701" r:id="rId1208"/>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2pt;height:27.35pt" o:ole="">
            <v:imagedata r:id="rId1209" o:title=""/>
          </v:shape>
          <o:OLEObject Type="Embed" ProgID="Equation.DSMT4" ShapeID="_x0000_i1623" DrawAspect="Content" ObjectID="_1375860702" r:id="rId1210"/>
        </w:object>
      </w:r>
      <w:r w:rsidR="000F1BF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9F25FF">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9F25FF">
          <w:instrText>(2.162)</w:instrText>
        </w:r>
      </w:fldSimple>
      <w:r w:rsidR="006F568B">
        <w:fldChar w:fldCharType="end"/>
      </w:r>
      <w:r>
        <w:t xml:space="preserve"> still apply but the form of </w:t>
      </w:r>
      <w:r w:rsidR="00905817" w:rsidRPr="00905817">
        <w:rPr>
          <w:position w:val="-10"/>
        </w:rPr>
        <w:object w:dxaOrig="240" w:dyaOrig="380" w14:anchorId="630E52A5">
          <v:shape id="_x0000_i1624" type="#_x0000_t75" style="width:12pt;height:19.35pt" o:ole="">
            <v:imagedata r:id="rId1211" o:title=""/>
          </v:shape>
          <o:OLEObject Type="Embed" ProgID="Equation.DSMT4" ShapeID="_x0000_i1624" DrawAspect="Content" ObjectID="_1375860703" r:id="rId1212"/>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9F25FF">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9F25FF">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9F25FF">
          <w:instrText>(2.161)</w:instrText>
        </w:r>
      </w:fldSimple>
      <w:r w:rsidR="006F568B">
        <w:fldChar w:fldCharType="end"/>
      </w:r>
      <w:r>
        <w:t xml:space="preserve">, it follows in general that </w:t>
      </w:r>
      <w:r w:rsidR="00905817" w:rsidRPr="00905817">
        <w:rPr>
          <w:position w:val="-16"/>
        </w:rPr>
        <w:object w:dxaOrig="2100" w:dyaOrig="440" w14:anchorId="06F9E29C">
          <v:shape id="_x0000_i1625" type="#_x0000_t75" style="width:104.65pt;height:22pt" o:ole="">
            <v:imagedata r:id="rId1213" o:title=""/>
          </v:shape>
          <o:OLEObject Type="Embed" ProgID="Equation.DSMT4" ShapeID="_x0000_i1625" DrawAspect="Content" ObjectID="_1375860704" r:id="rId1214"/>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9F25FF">
          <w:instrText>(2.146)</w:instrText>
        </w:r>
      </w:fldSimple>
      <w:r w:rsidR="006F568B">
        <w:fldChar w:fldCharType="end"/>
      </w:r>
      <w:r>
        <w:t xml:space="preserve"> is equivalent to enforcing stoichiometry, namely,</w:t>
      </w:r>
    </w:p>
    <w:p w14:paraId="366C5BF1" w14:textId="145F1670" w:rsidR="00032843" w:rsidRDefault="00032843" w:rsidP="00032843">
      <w:pPr>
        <w:pStyle w:val="MTDisplayEquation"/>
      </w:pPr>
      <w:r>
        <w:tab/>
      </w:r>
      <w:r w:rsidR="001B2B37" w:rsidRPr="00905817">
        <w:rPr>
          <w:position w:val="-28"/>
        </w:rPr>
        <w:object w:dxaOrig="1320" w:dyaOrig="540" w14:anchorId="5C7149B0">
          <v:shape id="_x0000_i1626" type="#_x0000_t75" style="width:66.65pt;height:27.35pt" o:ole="">
            <v:imagedata r:id="rId1215" o:title=""/>
          </v:shape>
          <o:OLEObject Type="Embed" ProgID="Equation.DSMT4" ShapeID="_x0000_i1626" DrawAspect="Content" ObjectID="_1375860705" r:id="rId1216"/>
        </w:object>
      </w:r>
      <w:r w:rsidR="00351D6C">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9F25FF">
          <w:instrText>(2.158)</w:instrText>
        </w:r>
      </w:fldSimple>
      <w:r w:rsidR="006F568B">
        <w:fldChar w:fldCharType="end"/>
      </w:r>
      <w:r>
        <w:t xml:space="preserve"> may now be rewritten as</w:t>
      </w:r>
    </w:p>
    <w:p w14:paraId="54900664" w14:textId="1EEC766B" w:rsidR="008B0E40" w:rsidRDefault="008B0E40" w:rsidP="008B0E40">
      <w:pPr>
        <w:pStyle w:val="MTDisplayEquation"/>
      </w:pPr>
      <w:r>
        <w:tab/>
      </w:r>
      <w:r w:rsidR="001B2B37" w:rsidRPr="00905817">
        <w:rPr>
          <w:position w:val="-16"/>
        </w:rPr>
        <w:object w:dxaOrig="2659" w:dyaOrig="440" w14:anchorId="1F796D86">
          <v:shape id="_x0000_i1627" type="#_x0000_t75" style="width:133.35pt;height:22pt" o:ole="">
            <v:imagedata r:id="rId1217" o:title=""/>
          </v:shape>
          <o:OLEObject Type="Embed" ProgID="Equation.DSMT4" ShapeID="_x0000_i1627" DrawAspect="Content" ObjectID="_1375860706" r:id="rId1218"/>
        </w:object>
      </w:r>
      <w:r w:rsidR="001F3F5A">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9F25FF">
          <w:rPr>
            <w:noProof/>
          </w:rPr>
          <w:instrText>2</w:instrText>
        </w:r>
      </w:fldSimple>
      <w:r w:rsidR="00F75A04">
        <w:instrText>.</w:instrText>
      </w:r>
      <w:fldSimple w:instr=" SEQ MTEqn \c \* Arabic \* MERGEFORMAT ">
        <w:r w:rsidR="009F25FF">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28" type="#_x0000_t75" style="width:64pt;height:28pt" o:ole="">
            <v:imagedata r:id="rId1219" o:title=""/>
          </v:shape>
          <o:OLEObject Type="Embed" ProgID="Equation.DSMT4" ShapeID="_x0000_i1628" DrawAspect="Content" ObjectID="_1375860707" r:id="rId1220"/>
        </w:object>
      </w:r>
      <w:r>
        <w:t xml:space="preserve"> and </w:t>
      </w:r>
      <w:r w:rsidR="00905817" w:rsidRPr="00905817">
        <w:rPr>
          <w:position w:val="-12"/>
        </w:rPr>
        <w:object w:dxaOrig="1400" w:dyaOrig="380" w14:anchorId="38181C30">
          <v:shape id="_x0000_i1629" type="#_x0000_t75" style="width:70pt;height:19.35pt" o:ole="">
            <v:imagedata r:id="rId1221" o:title=""/>
          </v:shape>
          <o:OLEObject Type="Embed" ProgID="Equation.DSMT4" ShapeID="_x0000_i1629" DrawAspect="Content" ObjectID="_1375860708" r:id="rId1222"/>
        </w:object>
      </w:r>
      <w:r>
        <w:t xml:space="preserve"> is the molar volume of </w:t>
      </w:r>
      <w:r w:rsidR="00905817" w:rsidRPr="00905817">
        <w:rPr>
          <w:position w:val="-6"/>
        </w:rPr>
        <w:object w:dxaOrig="240" w:dyaOrig="220" w14:anchorId="7BD9A716">
          <v:shape id="_x0000_i1630" type="#_x0000_t75" style="width:12pt;height:10.65pt" o:ole="">
            <v:imagedata r:id="rId1223" o:title=""/>
          </v:shape>
          <o:OLEObject Type="Embed" ProgID="Equation.DSMT4" ShapeID="_x0000_i1630" DrawAspect="Content" ObjectID="_1375860709" r:id="rId1224"/>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9F25FF">
          <w:instrText>(2.156)</w:instrText>
        </w:r>
      </w:fldSimple>
      <w:r w:rsidR="006F568B">
        <w:fldChar w:fldCharType="end"/>
      </w:r>
      <w:r>
        <w:t xml:space="preserve"> becomes</w:t>
      </w:r>
    </w:p>
    <w:p w14:paraId="4B486257" w14:textId="7087B565" w:rsidR="008B0E40" w:rsidRDefault="008B0E40" w:rsidP="008B0E40">
      <w:pPr>
        <w:pStyle w:val="MTDisplayEquation"/>
      </w:pPr>
      <w:r>
        <w:tab/>
      </w:r>
      <w:r w:rsidR="001B2B37" w:rsidRPr="00905817">
        <w:rPr>
          <w:position w:val="-24"/>
        </w:rPr>
        <w:object w:dxaOrig="3980" w:dyaOrig="780" w14:anchorId="2CBE3C7C">
          <v:shape id="_x0000_i1631" type="#_x0000_t75" style="width:199.35pt;height:39.35pt" o:ole="">
            <v:imagedata r:id="rId1225" o:title=""/>
          </v:shape>
          <o:OLEObject Type="Embed" ProgID="Equation.DSMT4" ShapeID="_x0000_i1631" DrawAspect="Content" ObjectID="_1375860710" r:id="rId1226"/>
        </w:object>
      </w:r>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32" type="#_x0000_t75" style="width:29.35pt;height:19.35pt" o:ole="">
            <v:imagedata r:id="rId1227" o:title=""/>
          </v:shape>
          <o:OLEObject Type="Embed" ProgID="Equation.DSMT4" ShapeID="_x0000_i1632" DrawAspect="Content" ObjectID="_1375860711" r:id="rId122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924" w:name="_Ref174786840"/>
      <w:bookmarkStart w:id="925" w:name="_Toc302112005"/>
      <w:r>
        <w:lastRenderedPageBreak/>
        <w:t>The Nonlinear FE Method</w:t>
      </w:r>
      <w:bookmarkEnd w:id="924"/>
      <w:bookmarkEnd w:id="925"/>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fldSimple w:instr=" SEQ MTEqn \r \h \* MERGEFORMAT "/>
      <w:fldSimple w:instr=" SEQ MTSec \h \* MERGEFORMAT "/>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926" w:name="_Toc302112006"/>
      <w:r>
        <w:t>Weak formulation</w:t>
      </w:r>
      <w:r w:rsidR="00FB6012">
        <w:t xml:space="preserve"> for </w:t>
      </w:r>
      <w:r w:rsidR="0081541F">
        <w:t>S</w:t>
      </w:r>
      <w:r w:rsidR="00FB6012">
        <w:t xml:space="preserve">olid </w:t>
      </w:r>
      <w:r w:rsidR="0081541F">
        <w:t>M</w:t>
      </w:r>
      <w:r w:rsidR="00FB6012">
        <w:t>aterials</w:t>
      </w:r>
      <w:bookmarkEnd w:id="926"/>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pt;height:30pt" o:ole="">
            <v:imagedata r:id="rId1229" o:title=""/>
          </v:shape>
          <o:OLEObject Type="Embed" ProgID="Equation.DSMT4" ShapeID="_x0000_i1633" DrawAspect="Content" ObjectID="_1375860712" r:id="rId1230"/>
        </w:object>
      </w:r>
      <w:r>
        <w:t>.</w:t>
      </w:r>
      <w:r>
        <w:tab/>
      </w:r>
      <w:r>
        <w:fldChar w:fldCharType="begin"/>
      </w:r>
      <w:r>
        <w:instrText xml:space="preserve"> MACROBUTTON MTPlaceRef \* MERGEFORMAT </w:instrText>
      </w:r>
      <w:fldSimple w:instr=" SEQ MTEqn \h \* MERGEFORMAT "/>
      <w:bookmarkStart w:id="927" w:name="ZEqnNum461456"/>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w:instrText>
        </w:r>
      </w:fldSimple>
      <w:r>
        <w:instrText>)</w:instrText>
      </w:r>
      <w:bookmarkEnd w:id="927"/>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35pt;height:14.65pt" o:ole="">
            <v:imagedata r:id="rId1231" o:title=""/>
          </v:shape>
          <o:OLEObject Type="Embed" ProgID="Equation.DSMT4" ShapeID="_x0000_i1634" DrawAspect="Content" ObjectID="_1375860713" r:id="rId1232"/>
        </w:object>
      </w:r>
      <w:r>
        <w:t xml:space="preserve">is a virtual velocity and </w:t>
      </w:r>
      <w:r w:rsidR="00905817" w:rsidRPr="00905817">
        <w:rPr>
          <w:position w:val="-6"/>
        </w:rPr>
        <w:object w:dxaOrig="340" w:dyaOrig="279" w14:anchorId="3B2C97B0">
          <v:shape id="_x0000_i1635" type="#_x0000_t75" style="width:17.35pt;height:14.65pt" o:ole="">
            <v:imagedata r:id="rId1233" o:title=""/>
          </v:shape>
          <o:OLEObject Type="Embed" ProgID="Equation.DSMT4" ShapeID="_x0000_i1635" DrawAspect="Content" ObjectID="_1375860714" r:id="rId123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35pt;height:30pt" o:ole="">
            <v:imagedata r:id="rId1235" o:title=""/>
          </v:shape>
          <o:OLEObject Type="Embed" ProgID="Equation.DSMT4" ShapeID="_x0000_i1636" DrawAspect="Content" ObjectID="_1375860715" r:id="rId1236"/>
        </w:object>
      </w:r>
      <w:r w:rsidR="004D379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65pt;height:19.35pt" o:ole="">
            <v:imagedata r:id="rId1237" o:title=""/>
          </v:shape>
          <o:OLEObject Type="Embed" ProgID="Equation.DSMT4" ShapeID="_x0000_i1637" DrawAspect="Content" ObjectID="_1375860716" r:id="rId1238"/>
        </w:object>
      </w:r>
      <w:r>
        <w:t xml:space="preserve">is the body force per unit undeformed volume and </w:t>
      </w:r>
      <w:r w:rsidR="00905817" w:rsidRPr="00905817">
        <w:rPr>
          <w:position w:val="-14"/>
        </w:rPr>
        <w:object w:dxaOrig="1460" w:dyaOrig="400" w14:anchorId="4454C930">
          <v:shape id="_x0000_i1638" type="#_x0000_t75" style="width:72.65pt;height:20pt" o:ole="">
            <v:imagedata r:id="rId1239" o:title=""/>
          </v:shape>
          <o:OLEObject Type="Embed" ProgID="Equation.DSMT4" ShapeID="_x0000_i1638" DrawAspect="Content" ObjectID="_1375860717" r:id="rId124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928" w:name="_Toc302112007"/>
      <w:r>
        <w:t>Linearization</w:t>
      </w:r>
      <w:bookmarkEnd w:id="928"/>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9F25FF">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9F25FF">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pt;height:15.35pt" o:ole="">
            <v:imagedata r:id="rId1241" o:title=""/>
          </v:shape>
          <o:OLEObject Type="Embed" ProgID="Equation.DSMT4" ShapeID="_x0000_i1639" DrawAspect="Content" ObjectID="_1375860718" r:id="rId1242"/>
        </w:object>
      </w:r>
      <w:r>
        <w:t xml:space="preserve"> will be approximated by a trial solution </w:t>
      </w:r>
      <w:r w:rsidR="00905817" w:rsidRPr="00905817">
        <w:rPr>
          <w:position w:val="-12"/>
        </w:rPr>
        <w:object w:dxaOrig="260" w:dyaOrig="360" w14:anchorId="421C8A1B">
          <v:shape id="_x0000_i1640" type="#_x0000_t75" style="width:12.65pt;height:19.35pt" o:ole="">
            <v:imagedata r:id="rId1243" o:title=""/>
          </v:shape>
          <o:OLEObject Type="Embed" ProgID="Equation.DSMT4" ShapeID="_x0000_i1640" DrawAspect="Content" ObjectID="_1375860719" r:id="rId1244"/>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35pt;height:20pt" o:ole="">
            <v:imagedata r:id="rId1245" o:title=""/>
          </v:shape>
          <o:OLEObject Type="Embed" ProgID="Equation.DSMT4" ShapeID="_x0000_i1641" DrawAspect="Content" ObjectID="_1375860720" r:id="rId1246"/>
        </w:object>
      </w:r>
      <w:r>
        <w:t>.</w:t>
      </w:r>
      <w:r>
        <w:tab/>
      </w:r>
      <w:r>
        <w:fldChar w:fldCharType="begin"/>
      </w:r>
      <w:r>
        <w:instrText xml:space="preserve"> MACROBUTTON MTPlaceRef \* MERGEFORMAT </w:instrText>
      </w:r>
      <w:fldSimple w:instr=" SEQ MTEqn \h \* MERGEFORMAT "/>
      <w:bookmarkStart w:id="929" w:name="ZEqnNum927486"/>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w:instrText>
        </w:r>
      </w:fldSimple>
      <w:r>
        <w:instrText>)</w:instrText>
      </w:r>
      <w:bookmarkEnd w:id="929"/>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35pt;height:20pt" o:ole="">
            <v:imagedata r:id="rId1247" o:title=""/>
          </v:shape>
          <o:OLEObject Type="Embed" ProgID="Equation.DSMT4" ShapeID="_x0000_i1642" DrawAspect="Content" ObjectID="_1375860721" r:id="rId12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35pt;height:30pt" o:ole="">
            <v:imagedata r:id="rId1249" o:title=""/>
          </v:shape>
          <o:OLEObject Type="Embed" ProgID="Equation.DSMT4" ShapeID="_x0000_i1643" DrawAspect="Content" ObjectID="_1375860722" r:id="rId12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pt;height:30pt" o:ole="">
            <v:imagedata r:id="rId1251" o:title=""/>
          </v:shape>
          <o:OLEObject Type="Embed" ProgID="Equation.DSMT4" ShapeID="_x0000_i1644" DrawAspect="Content" ObjectID="_1375860723" r:id="rId12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930" w:author="Gerard" w:date="2015-08-25T08:12:00Z"/>
      <w:r w:rsidR="0023486D">
        <w:fldChar w:fldCharType="separate"/>
      </w:r>
      <w:r w:rsidR="00214E15">
        <w:rPr>
          <w:noProof/>
        </w:rPr>
        <w:t>1</w:t>
      </w:r>
      <w:r w:rsidR="0023486D">
        <w:rPr>
          <w:noProof/>
        </w:rPr>
        <w:fldChar w:fldCharType="end"/>
      </w:r>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7.35pt;height:30.65pt" o:ole="">
            <v:imagedata r:id="rId1253" o:title=""/>
          </v:shape>
          <o:OLEObject Type="Embed" ProgID="Equation.DSMT4" ShapeID="_x0000_i1645" DrawAspect="Content" ObjectID="_1375860724" r:id="rId12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35pt;height:14.65pt" o:ole="">
            <v:imagedata r:id="rId1255" o:title=""/>
          </v:shape>
          <o:OLEObject Type="Embed" ProgID="Equation.DSMT4" ShapeID="_x0000_i1646" DrawAspect="Content" ObjectID="_1375860725" r:id="rId1256"/>
        </w:object>
      </w:r>
      <w:r>
        <w:t xml:space="preserve">and </w:t>
      </w:r>
      <w:r w:rsidR="00905817" w:rsidRPr="00905817">
        <w:rPr>
          <w:position w:val="-6"/>
        </w:rPr>
        <w:object w:dxaOrig="200" w:dyaOrig="220" w14:anchorId="1AC85E31">
          <v:shape id="_x0000_i1647" type="#_x0000_t75" style="width:10pt;height:10.65pt" o:ole="">
            <v:imagedata r:id="rId1257" o:title=""/>
          </v:shape>
          <o:OLEObject Type="Embed" ProgID="Equation.DSMT4" ShapeID="_x0000_i1647" DrawAspect="Content" ObjectID="_1375860726" r:id="rId125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8pt;height:82pt" o:ole="">
            <v:imagedata r:id="rId1259" o:title=""/>
          </v:shape>
          <o:OLEObject Type="Embed" ProgID="Equation.DSMT4" ShapeID="_x0000_i1648" DrawAspect="Content" ObjectID="_1375860727" r:id="rId126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49" type="#_x0000_t75" style="width:34.65pt;height:15.35pt" o:ole="">
            <v:imagedata r:id="rId1261" o:title=""/>
          </v:shape>
          <o:OLEObject Type="Embed" ProgID="Equation.DSMT4" ShapeID="_x0000_i1649" DrawAspect="Content" ObjectID="_1375860728" r:id="rId126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2pt;height:10.65pt" o:ole="">
            <v:imagedata r:id="rId1263" o:title=""/>
          </v:shape>
          <o:OLEObject Type="Embed" ProgID="Equation.DSMT4" ShapeID="_x0000_i1650" DrawAspect="Content" ObjectID="_1375860729" r:id="rId1264"/>
        </w:object>
      </w:r>
      <w:r>
        <w:t xml:space="preserve">, about an axis passing through the point </w:t>
      </w:r>
      <w:r w:rsidR="00905817" w:rsidRPr="00905817">
        <w:rPr>
          <w:position w:val="-6"/>
        </w:rPr>
        <w:object w:dxaOrig="180" w:dyaOrig="220" w14:anchorId="37E22AB4">
          <v:shape id="_x0000_i1651" type="#_x0000_t75" style="width:9.35pt;height:10.65pt" o:ole="">
            <v:imagedata r:id="rId1265" o:title=""/>
          </v:shape>
          <o:OLEObject Type="Embed" ProgID="Equation.DSMT4" ShapeID="_x0000_i1651" DrawAspect="Content" ObjectID="_1375860730" r:id="rId1266"/>
        </w:object>
      </w:r>
      <w:r>
        <w:t xml:space="preserve"> and directed along the unit vector </w:t>
      </w:r>
      <w:r w:rsidR="00905817" w:rsidRPr="00905817">
        <w:rPr>
          <w:position w:val="-4"/>
        </w:rPr>
        <w:object w:dxaOrig="200" w:dyaOrig="200" w14:anchorId="0FFB5260">
          <v:shape id="_x0000_i1652" type="#_x0000_t75" style="width:10pt;height:10pt" o:ole="">
            <v:imagedata r:id="rId1267" o:title=""/>
          </v:shape>
          <o:OLEObject Type="Embed" ProgID="Equation.DSMT4" ShapeID="_x0000_i1652" DrawAspect="Content" ObjectID="_1375860731" r:id="rId1268"/>
        </w:object>
      </w:r>
      <w:r>
        <w:t xml:space="preserve">, the body force is given by </w:t>
      </w:r>
      <w:r w:rsidR="00905817" w:rsidRPr="00905817">
        <w:rPr>
          <w:position w:val="-10"/>
        </w:rPr>
        <w:object w:dxaOrig="940" w:dyaOrig="360" w14:anchorId="181A75D1">
          <v:shape id="_x0000_i1653" type="#_x0000_t75" style="width:47.35pt;height:19.35pt" o:ole="">
            <v:imagedata r:id="rId1269" o:title=""/>
          </v:shape>
          <o:OLEObject Type="Embed" ProgID="Equation.DSMT4" ShapeID="_x0000_i1653" DrawAspect="Content" ObjectID="_1375860732" r:id="rId1270"/>
        </w:object>
      </w:r>
      <w:r>
        <w:t xml:space="preserve">, where </w:t>
      </w:r>
      <w:r w:rsidR="00905817" w:rsidRPr="00905817">
        <w:rPr>
          <w:position w:val="-4"/>
        </w:rPr>
        <w:object w:dxaOrig="180" w:dyaOrig="200" w14:anchorId="21DA85D2">
          <v:shape id="_x0000_i1654" type="#_x0000_t75" style="width:9.35pt;height:10pt" o:ole="">
            <v:imagedata r:id="rId1271" o:title=""/>
          </v:shape>
          <o:OLEObject Type="Embed" ProgID="Equation.DSMT4" ShapeID="_x0000_i1654" DrawAspect="Content" ObjectID="_1375860733" r:id="rId1272"/>
        </w:object>
      </w:r>
      <w:r>
        <w:t xml:space="preserve"> is the vector distance from a point </w:t>
      </w:r>
      <w:r w:rsidR="00905817" w:rsidRPr="00905817">
        <w:rPr>
          <w:position w:val="-4"/>
        </w:rPr>
        <w:object w:dxaOrig="200" w:dyaOrig="200" w14:anchorId="5809F9DA">
          <v:shape id="_x0000_i1655" type="#_x0000_t75" style="width:10pt;height:10pt" o:ole="">
            <v:imagedata r:id="rId1273" o:title=""/>
          </v:shape>
          <o:OLEObject Type="Embed" ProgID="Equation.DSMT4" ShapeID="_x0000_i1655" DrawAspect="Content" ObjectID="_1375860734" r:id="rId1274"/>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65pt;height:20pt" o:ole="">
            <v:imagedata r:id="rId1275" o:title=""/>
          </v:shape>
          <o:OLEObject Type="Embed" ProgID="Equation.DSMT4" ShapeID="_x0000_i1656" DrawAspect="Content" ObjectID="_1375860735" r:id="rId1276"/>
        </w:object>
      </w:r>
      <w:r w:rsidRPr="0075365E">
        <w:tab/>
      </w:r>
      <w:r w:rsidRPr="0075365E">
        <w:fldChar w:fldCharType="begin"/>
      </w:r>
      <w:r w:rsidRPr="0075365E">
        <w:instrText xml:space="preserve"> MACROBUTTON MTPlaceRef \* MERGEFORMAT </w:instrText>
      </w:r>
      <w:fldSimple w:instr=" SEQ MTEqn \h \* MERGEFORMAT "/>
      <w:r w:rsidRPr="0075365E">
        <w:instrText>(</w:instrText>
      </w:r>
      <w:fldSimple w:instr=" SEQ MTSec \c \* Arabic \* MERGEFORMAT ">
        <w:r w:rsidR="009F25FF">
          <w:rPr>
            <w:noProof/>
          </w:rPr>
          <w:instrText>3</w:instrText>
        </w:r>
      </w:fldSimple>
      <w:r w:rsidRPr="0075365E">
        <w:instrText>.</w:instrText>
      </w:r>
      <w:fldSimple w:instr=" SEQ MTEqn \c \* Arabic \* MERGEFORMAT ">
        <w:r w:rsidR="009F25FF">
          <w:rPr>
            <w:noProof/>
          </w:rPr>
          <w:instrText>9</w:instrText>
        </w:r>
      </w:fldSimple>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2.65pt;height:30pt" o:ole="">
            <v:imagedata r:id="rId1278" o:title=""/>
          </v:shape>
          <o:OLEObject Type="Embed" ProgID="Equation.DSMT4" ShapeID="_x0000_i1657" DrawAspect="Content" ObjectID="_1375860736" r:id="rId1279"/>
        </w:object>
      </w:r>
      <w:r w:rsidRPr="000C2253">
        <w:t>,</w:t>
      </w:r>
      <w:r w:rsidRPr="000C2253">
        <w:tab/>
      </w:r>
      <w:r w:rsidRPr="000C2253">
        <w:fldChar w:fldCharType="begin"/>
      </w:r>
      <w:r w:rsidRPr="000C2253">
        <w:instrText xml:space="preserve"> MACROBUTTON MTPlaceRef \* MERGEFORMAT </w:instrText>
      </w:r>
      <w:fldSimple w:instr=" SEQ MTEqn \h \* MERGEFORMAT "/>
      <w:r w:rsidRPr="000C2253">
        <w:instrText>(</w:instrText>
      </w:r>
      <w:fldSimple w:instr=" SEQ MTSec \c \* Arabic \* MERGEFORMAT ">
        <w:r w:rsidR="009F25FF">
          <w:rPr>
            <w:noProof/>
          </w:rPr>
          <w:instrText>3</w:instrText>
        </w:r>
      </w:fldSimple>
      <w:r w:rsidRPr="000C2253">
        <w:instrText>.</w:instrText>
      </w:r>
      <w:fldSimple w:instr=" SEQ MTEqn \c \* Arabic \* MERGEFORMAT ">
        <w:r w:rsidR="009F25FF">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931" w:name="_Toc302112008"/>
      <w:r>
        <w:t>Discretization</w:t>
      </w:r>
      <w:bookmarkEnd w:id="931"/>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35pt;height:19.35pt" o:ole="">
            <v:imagedata r:id="rId1280" o:title=""/>
          </v:shape>
          <o:OLEObject Type="Embed" ProgID="Equation.DSMT4" ShapeID="_x0000_i1658" DrawAspect="Content" ObjectID="_1375860737" r:id="rId1281"/>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65pt;height:34.65pt" o:ole="">
            <v:imagedata r:id="rId1282" o:title=""/>
          </v:shape>
          <o:OLEObject Type="Embed" ProgID="Equation.DSMT4" ShapeID="_x0000_i1659" DrawAspect="Content" ObjectID="_1375860738" r:id="rId12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0" type="#_x0000_t75" style="width:12pt;height:19.35pt" o:ole="">
            <v:imagedata r:id="rId1284" o:title=""/>
          </v:shape>
          <o:OLEObject Type="Embed" ProgID="Equation.DSMT4" ShapeID="_x0000_i1660" DrawAspect="Content" ObjectID="_1375860739" r:id="rId1285"/>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30pt;height:20pt" o:ole="">
            <v:imagedata r:id="rId1286" o:title=""/>
          </v:shape>
          <o:OLEObject Type="Embed" ProgID="Equation.DSMT4" ShapeID="_x0000_i1661" DrawAspect="Content" ObjectID="_1375860740" r:id="rId1287"/>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35pt;height:34.65pt" o:ole="">
            <v:imagedata r:id="rId1288" o:title=""/>
          </v:shape>
          <o:OLEObject Type="Embed" ProgID="Equation.DSMT4" ShapeID="_x0000_i1662" DrawAspect="Content" ObjectID="_1375860741" r:id="rId12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35pt;height:25.35pt" o:ole="">
            <v:imagedata r:id="rId1290" o:title=""/>
          </v:shape>
          <o:OLEObject Type="Embed" ProgID="Equation.DSMT4" ShapeID="_x0000_i1663" DrawAspect="Content" ObjectID="_1375860742" r:id="rId12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4.65pt;height:64pt" o:ole="">
            <v:imagedata r:id="rId1292" o:title=""/>
          </v:shape>
          <o:OLEObject Type="Embed" ProgID="Equation.DSMT4" ShapeID="_x0000_i1664" DrawAspect="Content" ObjectID="_1375860743" r:id="rId129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932" w:author="Gerard" w:date="2015-08-25T08:12:00Z"/>
      <w:r w:rsidR="0023486D">
        <w:fldChar w:fldCharType="separate"/>
      </w:r>
      <w:r w:rsidR="00214E15">
        <w:rPr>
          <w:noProof/>
        </w:rPr>
        <w:t>1</w:t>
      </w:r>
      <w:r w:rsidR="0023486D">
        <w:rPr>
          <w:noProof/>
        </w:rPr>
        <w:fldChar w:fldCharType="end"/>
      </w:r>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65pt;height:56.65pt" o:ole="">
            <v:imagedata r:id="rId1294" o:title=""/>
          </v:shape>
          <o:OLEObject Type="Embed" ProgID="Equation.DSMT4" ShapeID="_x0000_i1665" DrawAspect="Content" ObjectID="_1375860744" r:id="rId1295"/>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09.35pt;height:42pt" o:ole="">
            <v:imagedata r:id="rId1296" o:title=""/>
          </v:shape>
          <o:OLEObject Type="Embed" ProgID="Equation.DSMT4" ShapeID="_x0000_i1666" DrawAspect="Content" ObjectID="_1375860745" r:id="rId12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35pt;height:31.35pt" o:ole="">
            <v:imagedata r:id="rId1298" o:title=""/>
          </v:shape>
          <o:OLEObject Type="Embed" ProgID="Equation.DSMT4" ShapeID="_x0000_i1667" DrawAspect="Content" ObjectID="_1375860746" r:id="rId12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35pt;height:34.65pt" o:ole="">
            <v:imagedata r:id="rId1300" o:title=""/>
          </v:shape>
          <o:OLEObject Type="Embed" ProgID="Equation.DSMT4" ShapeID="_x0000_i1668" DrawAspect="Content" ObjectID="_1375860747" r:id="rId13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65pt;height:109.35pt" o:ole="">
            <v:imagedata r:id="rId1302" o:title=""/>
          </v:shape>
          <o:OLEObject Type="Embed" ProgID="Equation.DSMT4" ShapeID="_x0000_i1669" DrawAspect="Content" ObjectID="_1375860748" r:id="rId13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pt;height:10pt" o:ole="">
            <v:imagedata r:id="rId1304" o:title=""/>
          </v:shape>
          <o:OLEObject Type="Embed" ProgID="Equation.DSMT4" ShapeID="_x0000_i1670" DrawAspect="Content" ObjectID="_1375860749" r:id="rId1305"/>
        </w:object>
      </w:r>
      <w:r>
        <w:t xml:space="preserve">using the following table; </w:t>
      </w:r>
      <w:r w:rsidR="00905817" w:rsidRPr="00905817">
        <w:rPr>
          <w:position w:val="-14"/>
        </w:rPr>
        <w:object w:dxaOrig="940" w:dyaOrig="380" w14:anchorId="40B0DEBA">
          <v:shape id="_x0000_i1671" type="#_x0000_t75" style="width:47.35pt;height:19.35pt" o:ole="">
            <v:imagedata r:id="rId1306" o:title=""/>
          </v:shape>
          <o:OLEObject Type="Embed" ProgID="Equation.DSMT4" ShapeID="_x0000_i1671" DrawAspect="Content" ObjectID="_1375860750" r:id="rId1307"/>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65pt;height:31.35pt" o:ole="">
            <v:imagedata r:id="rId1308" o:title=""/>
          </v:shape>
          <o:OLEObject Type="Embed" ProgID="Equation.DSMT4" ShapeID="_x0000_i1672" DrawAspect="Content" ObjectID="_1375860751" r:id="rId13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65pt;height:20pt" o:ole="">
            <v:imagedata r:id="rId1310" o:title=""/>
          </v:shape>
          <o:OLEObject Type="Embed" ProgID="Equation.DSMT4" ShapeID="_x0000_i1673" DrawAspect="Content" ObjectID="_1375860752" r:id="rId13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0.65pt;height:74pt" o:ole="">
            <v:imagedata r:id="rId1312" o:title=""/>
          </v:shape>
          <o:OLEObject Type="Embed" ProgID="Equation.DSMT4" ShapeID="_x0000_i1674" DrawAspect="Content" ObjectID="_1375860753" r:id="rId131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933" w:name="_Toc176704842"/>
      <w:bookmarkStart w:id="934" w:name="_Toc302112009"/>
      <w:r>
        <w:lastRenderedPageBreak/>
        <w:t>Weak formulation for biphasic materials</w:t>
      </w:r>
      <w:bookmarkEnd w:id="933"/>
      <w:bookmarkEnd w:id="934"/>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9F25FF">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9F25FF">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65pt;height:24.65pt" o:ole="">
            <v:imagedata r:id="rId1314" o:title=""/>
          </v:shape>
          <o:OLEObject Type="Embed" ProgID="Equation.DSMT4" ShapeID="_x0000_i1675" DrawAspect="Content" ObjectID="_1375860754" r:id="rId1315"/>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23</w:instrText>
        </w:r>
      </w:fldSimple>
      <w:r>
        <w:instrText>)</w:instrText>
      </w:r>
      <w:r>
        <w:fldChar w:fldCharType="end"/>
      </w:r>
    </w:p>
    <w:p w14:paraId="5914A3C8" w14:textId="6C554CF0" w:rsidR="00FB6012" w:rsidRDefault="00FB6012" w:rsidP="00FB6012">
      <w:r w:rsidRPr="000037DA">
        <w:t xml:space="preserve">where </w:t>
      </w:r>
      <w:r w:rsidR="00905817" w:rsidRPr="00905817">
        <w:rPr>
          <w:position w:val="-6"/>
        </w:rPr>
        <w:object w:dxaOrig="200" w:dyaOrig="279" w14:anchorId="07CA5FD5">
          <v:shape id="_x0000_i1676" type="#_x0000_t75" style="width:10pt;height:14.65pt" o:ole="">
            <v:imagedata r:id="rId1316" o:title=""/>
          </v:shape>
          <o:OLEObject Type="Embed" ProgID="Equation.DSMT4" ShapeID="_x0000_i1676" DrawAspect="Content" ObjectID="_1375860755" r:id="rId1317"/>
        </w:object>
      </w:r>
      <w:r w:rsidRPr="000037DA">
        <w:t xml:space="preserve"> is the domain of interest defined on the solid matrix, </w:t>
      </w:r>
      <w:r w:rsidR="00905817" w:rsidRPr="00905817">
        <w:rPr>
          <w:position w:val="-6"/>
        </w:rPr>
        <w:object w:dxaOrig="420" w:dyaOrig="320" w14:anchorId="5C3636DF">
          <v:shape id="_x0000_i1677" type="#_x0000_t75" style="width:20pt;height:15.35pt" o:ole="">
            <v:imagedata r:id="rId1318" o:title=""/>
          </v:shape>
          <o:OLEObject Type="Embed" ProgID="Equation.DSMT4" ShapeID="_x0000_i1677" DrawAspect="Content" ObjectID="_1375860756" r:id="rId1319"/>
        </w:object>
      </w:r>
      <w:r w:rsidRPr="000037DA">
        <w:t xml:space="preserve"> is a virtual velocity of the solid and </w:t>
      </w:r>
      <w:r w:rsidR="00905817" w:rsidRPr="00905817">
        <w:rPr>
          <w:position w:val="-10"/>
        </w:rPr>
        <w:object w:dxaOrig="380" w:dyaOrig="320" w14:anchorId="16D346E7">
          <v:shape id="_x0000_i1678" type="#_x0000_t75" style="width:19.35pt;height:15.35pt" o:ole="">
            <v:imagedata r:id="rId1320" o:title=""/>
          </v:shape>
          <o:OLEObject Type="Embed" ProgID="Equation.DSMT4" ShapeID="_x0000_i1678" DrawAspect="Content" ObjectID="_1375860757" r:id="rId1321"/>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r w:rsidR="0023486D">
        <w:fldChar w:fldCharType="begin"/>
      </w:r>
      <w:r w:rsidR="0023486D">
        <w:instrText xml:space="preserve"> HYPERLINK \l "_ENREF_26" \o "Un, 2006 #50" </w:instrText>
      </w:r>
      <w:ins w:id="935" w:author="Gerard" w:date="2015-08-25T08:12:00Z"/>
      <w:r w:rsidR="0023486D">
        <w:fldChar w:fldCharType="separate"/>
      </w:r>
      <w:r w:rsidR="00214E15">
        <w:rPr>
          <w:noProof/>
        </w:rPr>
        <w:t>26</w:t>
      </w:r>
      <w:r w:rsidR="0023486D">
        <w:rPr>
          <w:noProof/>
        </w:rPr>
        <w:fldChar w:fldCharType="end"/>
      </w:r>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4.65pt;height:14.65pt" o:ole="">
            <v:imagedata r:id="rId1322" o:title=""/>
          </v:shape>
          <o:OLEObject Type="Embed" ProgID="Equation.DSMT4" ShapeID="_x0000_i1679" DrawAspect="Content" ObjectID="_1375860758" r:id="rId1323"/>
        </w:object>
      </w:r>
      <w:r>
        <w:t xml:space="preserve"> is an elemental volume of </w:t>
      </w:r>
      <w:r w:rsidR="00905817" w:rsidRPr="00905817">
        <w:rPr>
          <w:position w:val="-6"/>
        </w:rPr>
        <w:object w:dxaOrig="200" w:dyaOrig="279" w14:anchorId="4C8EB6E7">
          <v:shape id="_x0000_i1680" type="#_x0000_t75" style="width:10pt;height:14.65pt" o:ole="">
            <v:imagedata r:id="rId1324" o:title=""/>
          </v:shape>
          <o:OLEObject Type="Embed" ProgID="Equation.DSMT4" ShapeID="_x0000_i1680" DrawAspect="Content" ObjectID="_1375860759" r:id="rId1325"/>
        </w:object>
      </w:r>
      <w:r w:rsidRPr="000037DA">
        <w:t>.  Using the divergence theorem, this expression may be rearranged as</w:t>
      </w: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65pt;height:47.35pt" o:ole="">
            <v:imagedata r:id="rId1326" o:title=""/>
          </v:shape>
          <o:OLEObject Type="Embed" ProgID="Equation.DSMT4" ShapeID="_x0000_i1681" DrawAspect="Content" ObjectID="_1375860760" r:id="rId1327"/>
        </w:object>
      </w:r>
      <w:r>
        <w:t>,</w:t>
      </w:r>
      <w:r w:rsidRPr="000037DA">
        <w:tab/>
      </w:r>
      <w:r>
        <w:fldChar w:fldCharType="begin"/>
      </w:r>
      <w:r>
        <w:instrText xml:space="preserve"> MACROBUTTON MTPlaceRef \* MERGEFORMAT </w:instrText>
      </w:r>
      <w:fldSimple w:instr=" SEQ MTEqn \h \* MERGEFORMAT "/>
      <w:bookmarkStart w:id="936" w:name="ZEqnNum414242"/>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24</w:instrText>
        </w:r>
      </w:fldSimple>
      <w:r>
        <w:instrText>)</w:instrText>
      </w:r>
      <w:bookmarkEnd w:id="936"/>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5.35pt;height:22pt" o:ole="">
            <v:imagedata r:id="rId1328" o:title=""/>
          </v:shape>
          <o:OLEObject Type="Embed" ProgID="Equation.DSMT4" ShapeID="_x0000_i1682" DrawAspect="Content" ObjectID="_1375860761" r:id="rId1329"/>
        </w:object>
      </w:r>
      <w:r w:rsidRPr="000037DA">
        <w:t xml:space="preserve"> is the virtual rate of deformation tensor, </w:t>
      </w:r>
      <w:r w:rsidR="00905817" w:rsidRPr="00905817">
        <w:rPr>
          <w:position w:val="-6"/>
        </w:rPr>
        <w:object w:dxaOrig="800" w:dyaOrig="260" w14:anchorId="69B9D247">
          <v:shape id="_x0000_i1683" type="#_x0000_t75" style="width:40pt;height:12.65pt" o:ole="">
            <v:imagedata r:id="rId1330" o:title=""/>
          </v:shape>
          <o:OLEObject Type="Embed" ProgID="Equation.DSMT4" ShapeID="_x0000_i1683" DrawAspect="Content" ObjectID="_1375860762" r:id="rId1331"/>
        </w:object>
      </w:r>
      <w:r w:rsidRPr="000037DA">
        <w:t xml:space="preserve"> is the total traction on the surface </w:t>
      </w:r>
      <w:r w:rsidR="00905817" w:rsidRPr="00905817">
        <w:rPr>
          <w:position w:val="-6"/>
        </w:rPr>
        <w:object w:dxaOrig="320" w:dyaOrig="279" w14:anchorId="69F2BB59">
          <v:shape id="_x0000_i1684" type="#_x0000_t75" style="width:15.35pt;height:14.65pt" o:ole="">
            <v:imagedata r:id="rId1332" o:title=""/>
          </v:shape>
          <o:OLEObject Type="Embed" ProgID="Equation.DSMT4" ShapeID="_x0000_i1684" DrawAspect="Content" ObjectID="_1375860763" r:id="rId1333"/>
        </w:object>
      </w:r>
      <w:r w:rsidRPr="000037DA">
        <w:t xml:space="preserve">, and </w:t>
      </w:r>
      <w:r w:rsidR="00905817" w:rsidRPr="00905817">
        <w:rPr>
          <w:position w:val="-12"/>
        </w:rPr>
        <w:object w:dxaOrig="999" w:dyaOrig="360" w14:anchorId="06078747">
          <v:shape id="_x0000_i1685" type="#_x0000_t75" style="width:50pt;height:19.35pt" o:ole="">
            <v:imagedata r:id="rId1334" o:title=""/>
          </v:shape>
          <o:OLEObject Type="Embed" ProgID="Equation.DSMT4" ShapeID="_x0000_i1685" DrawAspect="Content" ObjectID="_1375860764" r:id="rId1335"/>
        </w:object>
      </w:r>
      <w:r w:rsidRPr="000037DA">
        <w:t xml:space="preserve"> is the component of the fluid flux normal to </w:t>
      </w:r>
      <w:r w:rsidR="00905817" w:rsidRPr="00905817">
        <w:rPr>
          <w:position w:val="-6"/>
        </w:rPr>
        <w:object w:dxaOrig="320" w:dyaOrig="279" w14:anchorId="61B6C5A9">
          <v:shape id="_x0000_i1686" type="#_x0000_t75" style="width:15.35pt;height:14.65pt" o:ole="">
            <v:imagedata r:id="rId1336" o:title=""/>
          </v:shape>
          <o:OLEObject Type="Embed" ProgID="Equation.DSMT4" ShapeID="_x0000_i1686" DrawAspect="Content" ObjectID="_1375860765" r:id="rId1337"/>
        </w:object>
      </w:r>
      <w:r w:rsidRPr="000037DA">
        <w:t xml:space="preserve">, with </w:t>
      </w:r>
      <w:r w:rsidR="00905817" w:rsidRPr="00905817">
        <w:rPr>
          <w:position w:val="-4"/>
        </w:rPr>
        <w:object w:dxaOrig="200" w:dyaOrig="200" w14:anchorId="4963D2E2">
          <v:shape id="_x0000_i1687" type="#_x0000_t75" style="width:10pt;height:10pt" o:ole="">
            <v:imagedata r:id="rId1338" o:title=""/>
          </v:shape>
          <o:OLEObject Type="Embed" ProgID="Equation.DSMT4" ShapeID="_x0000_i1687" DrawAspect="Content" ObjectID="_1375860766" r:id="rId1339"/>
        </w:object>
      </w:r>
      <w:r w:rsidRPr="000037DA">
        <w:t xml:space="preserve"> representing the unit outward normal to </w:t>
      </w:r>
      <w:r w:rsidR="00905817" w:rsidRPr="00905817">
        <w:rPr>
          <w:position w:val="-6"/>
        </w:rPr>
        <w:object w:dxaOrig="320" w:dyaOrig="279" w14:anchorId="1B218C13">
          <v:shape id="_x0000_i1688" type="#_x0000_t75" style="width:15.35pt;height:14.65pt" o:ole="">
            <v:imagedata r:id="rId1340" o:title=""/>
          </v:shape>
          <o:OLEObject Type="Embed" ProgID="Equation.DSMT4" ShapeID="_x0000_i1688" DrawAspect="Content" ObjectID="_1375860767" r:id="rId1341"/>
        </w:object>
      </w:r>
      <w:r w:rsidR="0018091D">
        <w:t>.</w:t>
      </w:r>
      <w:r w:rsidRPr="000037DA">
        <w:t xml:space="preserve"> </w:t>
      </w:r>
      <w:r w:rsidR="00905817" w:rsidRPr="00905817">
        <w:rPr>
          <w:position w:val="-6"/>
        </w:rPr>
        <w:object w:dxaOrig="320" w:dyaOrig="279" w14:anchorId="0DAB0E22">
          <v:shape id="_x0000_i1689" type="#_x0000_t75" style="width:15.35pt;height:14.65pt" o:ole="">
            <v:imagedata r:id="rId1342" o:title=""/>
          </v:shape>
          <o:OLEObject Type="Embed" ProgID="Equation.DSMT4" ShapeID="_x0000_i1689" DrawAspect="Content" ObjectID="_1375860768" r:id="rId1343"/>
        </w:object>
      </w:r>
      <w:r w:rsidRPr="000037DA">
        <w:t xml:space="preserve"> represents an elemental area of </w:t>
      </w:r>
      <w:r w:rsidR="00905817" w:rsidRPr="00905817">
        <w:rPr>
          <w:position w:val="-6"/>
        </w:rPr>
        <w:object w:dxaOrig="320" w:dyaOrig="279" w14:anchorId="27C26F71">
          <v:shape id="_x0000_i1690" type="#_x0000_t75" style="width:15.35pt;height:14.65pt" o:ole="">
            <v:imagedata r:id="rId1344" o:title=""/>
          </v:shape>
          <o:OLEObject Type="Embed" ProgID="Equation.DSMT4" ShapeID="_x0000_i1690" DrawAspect="Content" ObjectID="_1375860769" r:id="rId1345"/>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pt;height:10.65pt" o:ole="">
            <v:imagedata r:id="rId1346" o:title=""/>
          </v:shape>
          <o:OLEObject Type="Embed" ProgID="Equation.DSMT4" ShapeID="_x0000_i1691" DrawAspect="Content" ObjectID="_1375860770" r:id="rId1347"/>
        </w:object>
      </w:r>
      <w:r w:rsidRPr="000037DA">
        <w:t xml:space="preserve"> and </w:t>
      </w:r>
      <w:r w:rsidR="00905817" w:rsidRPr="00905817">
        <w:rPr>
          <w:position w:val="-10"/>
        </w:rPr>
        <w:object w:dxaOrig="240" w:dyaOrig="260" w14:anchorId="534FF661">
          <v:shape id="_x0000_i1692" type="#_x0000_t75" style="width:12pt;height:12.65pt" o:ole="">
            <v:imagedata r:id="rId1348" o:title=""/>
          </v:shape>
          <o:OLEObject Type="Embed" ProgID="Equation.DSMT4" ShapeID="_x0000_i1692" DrawAspect="Content" ObjectID="_1375860771" r:id="rId1349"/>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8pt;height:12.65pt" o:ole="">
            <v:imagedata r:id="rId1350" o:title=""/>
          </v:shape>
          <o:OLEObject Type="Embed" ProgID="Equation.DSMT4" ShapeID="_x0000_i1693" DrawAspect="Content" ObjectID="_1375860772" r:id="rId1351"/>
        </w:object>
      </w:r>
      <w:r w:rsidRPr="000037DA">
        <w:t xml:space="preserve"> and </w:t>
      </w:r>
      <w:r w:rsidR="00905817" w:rsidRPr="00905817">
        <w:rPr>
          <w:position w:val="-12"/>
        </w:rPr>
        <w:object w:dxaOrig="300" w:dyaOrig="360" w14:anchorId="031C5117">
          <v:shape id="_x0000_i1694" type="#_x0000_t75" style="width:14.65pt;height:19.35pt" o:ole="">
            <v:imagedata r:id="rId1352" o:title=""/>
          </v:shape>
          <o:OLEObject Type="Embed" ProgID="Equation.DSMT4" ShapeID="_x0000_i1694" DrawAspect="Content" ObjectID="_1375860773" r:id="rId1353"/>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9F25FF">
          <w:instrText>(3.24)</w:instrText>
        </w:r>
      </w:fldSimple>
      <w:r w:rsidR="00F71297">
        <w:fldChar w:fldCharType="end"/>
      </w:r>
      <w:r w:rsidRPr="000037DA">
        <w:t xml:space="preserve">, </w:t>
      </w:r>
      <w:r w:rsidR="00905817" w:rsidRPr="00905817">
        <w:rPr>
          <w:position w:val="-16"/>
        </w:rPr>
        <w:object w:dxaOrig="1960" w:dyaOrig="440" w14:anchorId="6E6B5819">
          <v:shape id="_x0000_i1695" type="#_x0000_t75" style="width:97.35pt;height:22pt" o:ole="">
            <v:imagedata r:id="rId1354" o:title=""/>
          </v:shape>
          <o:OLEObject Type="Embed" ProgID="Equation.DSMT4" ShapeID="_x0000_i1695" DrawAspect="Content" ObjectID="_1375860774" r:id="rId1355"/>
        </w:object>
      </w:r>
      <w:r w:rsidRPr="000037DA">
        <w:t xml:space="preserve"> represents the virtual work.</w:t>
      </w:r>
    </w:p>
    <w:p w14:paraId="6020D169" w14:textId="77777777" w:rsidR="00FB6012" w:rsidRPr="000037DA" w:rsidRDefault="00FB6012" w:rsidP="00FB6012">
      <w:pPr>
        <w:pStyle w:val="Heading3"/>
      </w:pPr>
      <w:bookmarkStart w:id="937" w:name="_Toc176704843"/>
      <w:bookmarkStart w:id="938" w:name="_Toc302112010"/>
      <w:r>
        <w:t>Linearization</w:t>
      </w:r>
      <w:bookmarkEnd w:id="937"/>
      <w:bookmarkEnd w:id="938"/>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9F25FF">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pt;height:14.65pt" o:ole="">
            <v:imagedata r:id="rId1356" o:title=""/>
          </v:shape>
          <o:OLEObject Type="Embed" ProgID="Equation.DSMT4" ShapeID="_x0000_i1696" DrawAspect="Content" ObjectID="_1375860775" r:id="rId1357"/>
        </w:object>
      </w:r>
      <w:r w:rsidRPr="000037DA">
        <w:t xml:space="preserve"> at some trial solution </w:t>
      </w:r>
      <w:r w:rsidR="00905817" w:rsidRPr="00905817">
        <w:rPr>
          <w:position w:val="-16"/>
        </w:rPr>
        <w:object w:dxaOrig="840" w:dyaOrig="440" w14:anchorId="3CF04EB9">
          <v:shape id="_x0000_i1697" type="#_x0000_t75" style="width:42pt;height:22pt" o:ole="">
            <v:imagedata r:id="rId1358" o:title=""/>
          </v:shape>
          <o:OLEObject Type="Embed" ProgID="Equation.DSMT4" ShapeID="_x0000_i1697" DrawAspect="Content" ObjectID="_1375860776" r:id="rId1359"/>
        </w:object>
      </w:r>
      <w:r w:rsidRPr="000037DA">
        <w:t xml:space="preserve">, along an increment </w:t>
      </w:r>
      <w:r w:rsidR="00905817" w:rsidRPr="00905817">
        <w:rPr>
          <w:position w:val="-6"/>
        </w:rPr>
        <w:object w:dxaOrig="360" w:dyaOrig="279" w14:anchorId="6CE6B6C3">
          <v:shape id="_x0000_i1698" type="#_x0000_t75" style="width:19.35pt;height:14.65pt" o:ole="">
            <v:imagedata r:id="rId1360" o:title=""/>
          </v:shape>
          <o:OLEObject Type="Embed" ProgID="Equation.DSMT4" ShapeID="_x0000_i1698" DrawAspect="Content" ObjectID="_1375860777" r:id="rId1361"/>
        </w:object>
      </w:r>
      <w:r w:rsidRPr="000037DA">
        <w:t xml:space="preserve"> in </w:t>
      </w:r>
      <w:r w:rsidR="00905817" w:rsidRPr="00905817">
        <w:rPr>
          <w:position w:val="-10"/>
        </w:rPr>
        <w:object w:dxaOrig="300" w:dyaOrig="360" w14:anchorId="56CEF113">
          <v:shape id="_x0000_i1699" type="#_x0000_t75" style="width:14.65pt;height:19.35pt" o:ole="">
            <v:imagedata r:id="rId1362" o:title=""/>
          </v:shape>
          <o:OLEObject Type="Embed" ProgID="Equation.DSMT4" ShapeID="_x0000_i1699" DrawAspect="Content" ObjectID="_1375860778" r:id="rId1363"/>
        </w:object>
      </w:r>
      <w:r w:rsidRPr="000037DA">
        <w:t xml:space="preserve"> and an increment </w:t>
      </w:r>
      <w:r w:rsidR="00905817" w:rsidRPr="00905817">
        <w:rPr>
          <w:position w:val="-10"/>
        </w:rPr>
        <w:object w:dxaOrig="340" w:dyaOrig="320" w14:anchorId="1905E398">
          <v:shape id="_x0000_i1700" type="#_x0000_t75" style="width:17.35pt;height:15.35pt" o:ole="">
            <v:imagedata r:id="rId1364" o:title=""/>
          </v:shape>
          <o:OLEObject Type="Embed" ProgID="Equation.DSMT4" ShapeID="_x0000_i1700" DrawAspect="Content" ObjectID="_1375860779" r:id="rId1365"/>
        </w:object>
      </w:r>
      <w:r w:rsidRPr="000037DA">
        <w:t xml:space="preserve"> in </w:t>
      </w:r>
      <w:r w:rsidR="00905817" w:rsidRPr="00905817">
        <w:rPr>
          <w:position w:val="-10"/>
        </w:rPr>
        <w:object w:dxaOrig="240" w:dyaOrig="260" w14:anchorId="43515783">
          <v:shape id="_x0000_i1701" type="#_x0000_t75" style="width:12pt;height:12.65pt" o:ole="">
            <v:imagedata r:id="rId1366" o:title=""/>
          </v:shape>
          <o:OLEObject Type="Embed" ProgID="Equation.DSMT4" ShapeID="_x0000_i1701" DrawAspect="Content" ObjectID="_1375860780" r:id="rId1367"/>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35pt;height:20pt" o:ole="">
            <v:imagedata r:id="rId1368" o:title=""/>
          </v:shape>
          <o:OLEObject Type="Embed" ProgID="Equation.DSMT4" ShapeID="_x0000_i1702" DrawAspect="Content" ObjectID="_1375860781" r:id="rId1369"/>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03" type="#_x0000_t75" style="width:42pt;height:20pt" o:ole="">
            <v:imagedata r:id="rId1370" o:title=""/>
          </v:shape>
          <o:OLEObject Type="Embed" ProgID="Equation.DSMT4" ShapeID="_x0000_i1703" DrawAspect="Content" ObjectID="_1375860782" r:id="rId1371"/>
        </w:object>
      </w:r>
      <w:r w:rsidRPr="000037DA">
        <w:t xml:space="preserve"> represents the directional derivative of </w:t>
      </w:r>
      <w:r w:rsidR="00905817" w:rsidRPr="00905817">
        <w:rPr>
          <w:position w:val="-10"/>
        </w:rPr>
        <w:object w:dxaOrig="240" w:dyaOrig="320" w14:anchorId="45E0FF9E">
          <v:shape id="_x0000_i1704" type="#_x0000_t75" style="width:12pt;height:15.35pt" o:ole="">
            <v:imagedata r:id="rId1372" o:title=""/>
          </v:shape>
          <o:OLEObject Type="Embed" ProgID="Equation.DSMT4" ShapeID="_x0000_i1704" DrawAspect="Content" ObjectID="_1375860783" r:id="rId1373"/>
        </w:object>
      </w:r>
      <w:r w:rsidRPr="000037DA">
        <w:t xml:space="preserve"> along </w:t>
      </w:r>
      <w:r w:rsidR="00905817" w:rsidRPr="00905817">
        <w:rPr>
          <w:position w:val="-10"/>
        </w:rPr>
        <w:object w:dxaOrig="340" w:dyaOrig="320" w14:anchorId="121708BD">
          <v:shape id="_x0000_i1705" type="#_x0000_t75" style="width:17.35pt;height:15.35pt" o:ole="">
            <v:imagedata r:id="rId1374" o:title=""/>
          </v:shape>
          <o:OLEObject Type="Embed" ProgID="Equation.DSMT4" ShapeID="_x0000_i1705" DrawAspect="Content" ObjectID="_1375860784" r:id="rId1375"/>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256ACE" w:rsidRPr="00905817">
        <w:rPr>
          <w:position w:val="-12"/>
        </w:rPr>
        <w:object w:dxaOrig="1840" w:dyaOrig="380" w14:anchorId="0BF3EF08">
          <v:shape id="_x0000_i1706" type="#_x0000_t75" style="width:92pt;height:20pt" o:ole="">
            <v:imagedata r:id="rId1376" o:title=""/>
          </v:shape>
          <o:OLEObject Type="Embed" ProgID="Equation.DSMT4" ShapeID="_x0000_i1706" DrawAspect="Content" ObjectID="_1375860785" r:id="rId1377"/>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423D1B" w:rsidRPr="00905817">
        <w:rPr>
          <w:position w:val="-18"/>
        </w:rPr>
        <w:object w:dxaOrig="4720" w:dyaOrig="480" w14:anchorId="20060634">
          <v:shape id="_x0000_i1707" type="#_x0000_t75" style="width:236pt;height:23.35pt" o:ole="">
            <v:imagedata r:id="rId1378" o:title=""/>
          </v:shape>
          <o:OLEObject Type="Embed" ProgID="Equation.DSMT4" ShapeID="_x0000_i1707" DrawAspect="Content" ObjectID="_1375860786" r:id="rId1379"/>
        </w:object>
      </w:r>
      <w:r>
        <w:t>,</w:t>
      </w:r>
      <w:r w:rsidRPr="000037DA">
        <w:tab/>
      </w:r>
      <w:r>
        <w:fldChar w:fldCharType="begin"/>
      </w:r>
      <w:r>
        <w:instrText xml:space="preserve"> MACROBUTTON MTPlaceRef \* MERGEFORMAT </w:instrText>
      </w:r>
      <w:fldSimple w:instr=" SEQ MTEqn \h \* MERGEFORMAT "/>
      <w:bookmarkStart w:id="939" w:name="ZEqnNum162760"/>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27</w:instrText>
        </w:r>
      </w:fldSimple>
      <w:r>
        <w:instrText>)</w:instrText>
      </w:r>
      <w:bookmarkEnd w:id="939"/>
      <w:r>
        <w:fldChar w:fldCharType="end"/>
      </w:r>
    </w:p>
    <w:p w14:paraId="7774208D" w14:textId="1CD90725" w:rsidR="00FB6012" w:rsidRPr="000037DA" w:rsidRDefault="00423D1B" w:rsidP="00FB6012">
      <w:ins w:id="940" w:author="Gerard" w:date="2015-08-24T17:03:00Z">
        <w:r>
          <w:t xml:space="preserve">where we have substituted </w:t>
        </w:r>
      </w:ins>
      <w:ins w:id="941" w:author="Gerard" w:date="2015-08-24T17:03:00Z">
        <w:r w:rsidRPr="0068272F">
          <w:rPr>
            <w:position w:val="-6"/>
          </w:rPr>
          <w:object w:dxaOrig="1320" w:dyaOrig="340" w14:anchorId="490316D8">
            <v:shape id="_x0000_i1708" type="#_x0000_t75" style="width:66pt;height:17.35pt" o:ole="">
              <v:imagedata r:id="rId1380" o:title=""/>
            </v:shape>
            <o:OLEObject Type="Embed" ProgID="Equation.DSMT4" ShapeID="_x0000_i1708" DrawAspect="Content" ObjectID="_1375860787" r:id="rId1381"/>
          </w:object>
        </w:r>
      </w:ins>
      <w:ins w:id="942" w:author="Gerard" w:date="2015-08-24T17:04:00Z">
        <w:r>
          <w:t>,</w:t>
        </w:r>
      </w:ins>
      <w:ins w:id="943" w:author="Gerard" w:date="2015-08-24T17:03:00Z">
        <w:r>
          <w:t xml:space="preserve"> </w:t>
        </w:r>
      </w:ins>
      <w:r w:rsidR="00FB6012"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9" type="#_x0000_t75" style="width:228.65pt;height:22.65pt" o:ole="">
            <v:imagedata r:id="rId1382" o:title=""/>
          </v:shape>
          <o:OLEObject Type="Embed" ProgID="Equation.DSMT4" ShapeID="_x0000_i1709" DrawAspect="Content" ObjectID="_1375860788" r:id="rId1383"/>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28</w:instrText>
        </w:r>
      </w:fldSimple>
      <w:r>
        <w:instrText>)</w:instrText>
      </w:r>
      <w:r>
        <w:fldChar w:fldCharType="end"/>
      </w:r>
    </w:p>
    <w:p w14:paraId="6AD1FFF7" w14:textId="1200DEA3"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944" w:author="Gerard" w:date="2015-08-25T08:12:00Z"/>
      <w:r w:rsidR="0023486D">
        <w:fldChar w:fldCharType="separate"/>
      </w:r>
      <w:r w:rsidR="00214E15">
        <w:rPr>
          <w:noProof/>
        </w:rPr>
        <w:t>1</w:t>
      </w:r>
      <w:r w:rsidR="0023486D">
        <w:rPr>
          <w:noProof/>
        </w:rPr>
        <w:fldChar w:fldCharType="end"/>
      </w:r>
      <w:r w:rsidR="00A56950">
        <w:rPr>
          <w:noProof/>
        </w:rPr>
        <w:t>]</w:t>
      </w:r>
      <w:r>
        <w:fldChar w:fldCharType="end"/>
      </w:r>
      <w:r w:rsidRPr="000037DA">
        <w:t xml:space="preserve">.  </w:t>
      </w:r>
      <w:ins w:id="945" w:author="Gerard" w:date="2015-08-24T17:06:00Z">
        <w:r w:rsidR="00423D1B">
          <w:t xml:space="preserve">In particular, a backward difference scheme is used to evaluate </w:t>
        </w:r>
      </w:ins>
      <w:ins w:id="946" w:author="Gerard" w:date="2015-08-24T17:06:00Z">
        <w:r w:rsidR="00423D1B" w:rsidRPr="0068272F">
          <w:rPr>
            <w:position w:val="-16"/>
          </w:rPr>
          <w:object w:dxaOrig="1760" w:dyaOrig="460" w14:anchorId="62BD6E92">
            <v:shape id="_x0000_i1710" type="#_x0000_t75" style="width:88pt;height:23.35pt" o:ole="">
              <v:imagedata r:id="rId1384" o:title=""/>
            </v:shape>
            <o:OLEObject Type="Embed" ProgID="Equation.DSMT4" ShapeID="_x0000_i1710" DrawAspect="Content" ObjectID="_1375860789" r:id="rId1385"/>
          </w:object>
        </w:r>
      </w:ins>
      <w:ins w:id="947" w:author="Gerard" w:date="2015-08-24T17:07:00Z">
        <w:r w:rsidR="00423D1B">
          <w:t xml:space="preserve">, where </w:t>
        </w:r>
      </w:ins>
      <w:ins w:id="948" w:author="Gerard" w:date="2015-08-24T17:07:00Z">
        <w:r w:rsidR="00423D1B" w:rsidRPr="00423D1B">
          <w:rPr>
            <w:position w:val="-4"/>
          </w:rPr>
          <w:object w:dxaOrig="460" w:dyaOrig="320" w14:anchorId="1C201215">
            <v:shape id="_x0000_i1711" type="#_x0000_t75" style="width:23.35pt;height:16pt" o:ole="">
              <v:imagedata r:id="rId1386" o:title=""/>
            </v:shape>
            <o:OLEObject Type="Embed" ProgID="Equation.DSMT4" ShapeID="_x0000_i1711" DrawAspect="Content" ObjectID="_1375860790" r:id="rId1387"/>
          </w:object>
        </w:r>
      </w:ins>
      <w:ins w:id="949" w:author="Gerard" w:date="2015-08-24T17:07:00Z">
        <w:r w:rsidR="00423D1B">
          <w:t xml:space="preserve"> is the value of </w:t>
        </w:r>
      </w:ins>
      <w:ins w:id="950" w:author="Gerard" w:date="2015-08-24T17:07:00Z">
        <w:r w:rsidR="00423D1B" w:rsidRPr="00423D1B">
          <w:rPr>
            <w:position w:val="-4"/>
          </w:rPr>
          <w:object w:dxaOrig="220" w:dyaOrig="240" w14:anchorId="313AD7F3">
            <v:shape id="_x0000_i1712" type="#_x0000_t75" style="width:11.35pt;height:12pt" o:ole="">
              <v:imagedata r:id="rId1388" o:title=""/>
            </v:shape>
            <o:OLEObject Type="Embed" ProgID="Equation.DSMT4" ShapeID="_x0000_i1712" DrawAspect="Content" ObjectID="_1375860791" r:id="rId1389"/>
          </w:object>
        </w:r>
      </w:ins>
      <w:ins w:id="951" w:author="Gerard" w:date="2015-08-24T17:07:00Z">
        <w:r w:rsidR="00423D1B">
          <w:t xml:space="preserve"> at the previous time step.</w:t>
        </w:r>
      </w:ins>
      <w:ins w:id="952" w:author="Gerard" w:date="2015-08-24T17:06:00Z">
        <w:r w:rsidR="00423D1B">
          <w:t xml:space="preserve"> </w:t>
        </w:r>
      </w:ins>
      <w:r w:rsidRPr="000037DA">
        <w:t xml:space="preserve">For the internal part of the virtual work, the directional derivative along </w:t>
      </w:r>
      <w:r w:rsidR="00905817" w:rsidRPr="00905817">
        <w:rPr>
          <w:position w:val="-6"/>
        </w:rPr>
        <w:object w:dxaOrig="360" w:dyaOrig="279" w14:anchorId="704EE88C">
          <v:shape id="_x0000_i1713" type="#_x0000_t75" style="width:19.35pt;height:14.65pt" o:ole="">
            <v:imagedata r:id="rId1390" o:title=""/>
          </v:shape>
          <o:OLEObject Type="Embed" ProgID="Equation.DSMT4" ShapeID="_x0000_i1713" DrawAspect="Content" ObjectID="_1375860792" r:id="rId1391"/>
        </w:object>
      </w:r>
      <w:r w:rsidRPr="000037DA">
        <w:t xml:space="preserve"> yields</w:t>
      </w:r>
    </w:p>
    <w:p w14:paraId="1555897D" w14:textId="2857AF45" w:rsidR="00FB6012" w:rsidRPr="000037DA" w:rsidRDefault="00FB6012" w:rsidP="00FB6012">
      <w:pPr>
        <w:pStyle w:val="MTDisplayEquation"/>
      </w:pPr>
      <w:r w:rsidRPr="000037DA">
        <w:lastRenderedPageBreak/>
        <w:tab/>
      </w:r>
      <w:r w:rsidR="00423D1B" w:rsidRPr="00423D1B">
        <w:rPr>
          <w:position w:val="-98"/>
        </w:rPr>
        <w:object w:dxaOrig="6220" w:dyaOrig="2080" w14:anchorId="04B8FD7D">
          <v:shape id="_x0000_i1714" type="#_x0000_t75" style="width:311.35pt;height:104pt" o:ole="">
            <v:imagedata r:id="rId1392" o:title=""/>
          </v:shape>
          <o:OLEObject Type="Embed" ProgID="Equation.DSMT4" ShapeID="_x0000_i1714" DrawAspect="Content" ObjectID="_1375860793" r:id="rId1393"/>
        </w:object>
      </w:r>
      <w:r w:rsidRPr="000037DA">
        <w:tab/>
      </w:r>
      <w:r>
        <w:fldChar w:fldCharType="begin"/>
      </w:r>
      <w:r>
        <w:instrText xml:space="preserve"> MACROBUTTON MTPlaceRef \* MERGEFORMAT </w:instrText>
      </w:r>
      <w:fldSimple w:instr=" SEQ MTEqn \h \* MERGEFORMAT "/>
      <w:bookmarkStart w:id="953" w:name="ZEqnNum239613"/>
      <w:r>
        <w:instrText>(</w:instrText>
      </w:r>
      <w:fldSimple w:instr=" SEQ MTSec \c \* Arabic \* MERGEFORMAT ">
        <w:r w:rsidR="009F25FF">
          <w:rPr>
            <w:noProof/>
          </w:rPr>
          <w:instrText>3</w:instrText>
        </w:r>
      </w:fldSimple>
      <w:r>
        <w:instrText>.</w:instrText>
      </w:r>
      <w:fldSimple w:instr=" SEQ MTEqn \c \* Arabic \* MERGEFORMAT ">
        <w:r w:rsidR="009F25FF">
          <w:rPr>
            <w:noProof/>
          </w:rPr>
          <w:instrText>29</w:instrText>
        </w:r>
      </w:fldSimple>
      <w:r>
        <w:instrText>)</w:instrText>
      </w:r>
      <w:bookmarkEnd w:id="953"/>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15" type="#_x0000_t75" style="width:10pt;height:10pt" o:ole="">
            <v:imagedata r:id="rId1394" o:title=""/>
          </v:shape>
          <o:OLEObject Type="Embed" ProgID="Equation.DSMT4" ShapeID="_x0000_i1715" DrawAspect="Content" ObjectID="_1375860794" r:id="rId1395"/>
        </w:object>
      </w:r>
      <w:r w:rsidRPr="000037DA">
        <w:t xml:space="preserve"> is the fourth-order spatial elasticity tensor for the mixture and </w:t>
      </w:r>
      <w:r w:rsidR="00905817" w:rsidRPr="00905817">
        <w:rPr>
          <w:position w:val="-16"/>
        </w:rPr>
        <w:object w:dxaOrig="2820" w:dyaOrig="440" w14:anchorId="0F8408B1">
          <v:shape id="_x0000_i1716" type="#_x0000_t75" style="width:141.35pt;height:22pt" o:ole="">
            <v:imagedata r:id="rId1396" o:title=""/>
          </v:shape>
          <o:OLEObject Type="Embed" ProgID="Equation.DSMT4" ShapeID="_x0000_i1716" DrawAspect="Content" ObjectID="_1375860795" r:id="rId1397"/>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9F25FF">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7" type="#_x0000_t75" style="width:129.35pt;height:22pt" o:ole="">
            <v:imagedata r:id="rId1398" o:title=""/>
          </v:shape>
          <o:OLEObject Type="Embed" ProgID="Equation.DSMT4" ShapeID="_x0000_i1717" DrawAspect="Content" ObjectID="_1375860796" r:id="rId1399"/>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18" type="#_x0000_t75" style="width:12.65pt;height:14.65pt" o:ole="">
            <v:imagedata r:id="rId1400" o:title=""/>
          </v:shape>
          <o:OLEObject Type="Embed" ProgID="Equation.DSMT4" ShapeID="_x0000_i1718" DrawAspect="Content" ObjectID="_1375860797" r:id="rId1401"/>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r w:rsidR="0023486D">
        <w:fldChar w:fldCharType="begin"/>
      </w:r>
      <w:r w:rsidR="0023486D">
        <w:instrText xml:space="preserve"> HYPERLINK \l "_ENREF_27" \o "Curnier, 1995 #52" </w:instrText>
      </w:r>
      <w:ins w:id="954" w:author="Gerard" w:date="2015-08-25T08:12:00Z"/>
      <w:r w:rsidR="0023486D">
        <w:fldChar w:fldCharType="separate"/>
      </w:r>
      <w:r w:rsidR="00214E15">
        <w:rPr>
          <w:noProof/>
        </w:rPr>
        <w:t>27</w:t>
      </w:r>
      <w:r w:rsidR="0023486D">
        <w:rPr>
          <w:noProof/>
        </w:rPr>
        <w:fldChar w:fldCharType="end"/>
      </w:r>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19" type="#_x0000_t75" style="width:14.65pt;height:15.35pt" o:ole="">
            <v:imagedata r:id="rId1402" o:title=""/>
          </v:shape>
          <o:OLEObject Type="Embed" ProgID="Equation.DSMT4" ShapeID="_x0000_i1719" DrawAspect="Content" ObjectID="_1375860798" r:id="rId1403"/>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20" type="#_x0000_t75" style="width:154pt;height:22pt" o:ole="">
            <v:imagedata r:id="rId1404" o:title=""/>
          </v:shape>
          <o:OLEObject Type="Embed" ProgID="Equation.DSMT4" ShapeID="_x0000_i1720" DrawAspect="Content" ObjectID="_1375860799" r:id="rId1405"/>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21" type="#_x0000_t75" style="width:10.65pt;height:12.65pt" o:ole="">
            <v:imagedata r:id="rId1406" o:title=""/>
          </v:shape>
          <o:OLEObject Type="Embed" ProgID="Equation.DSMT4" ShapeID="_x0000_i1721" DrawAspect="Content" ObjectID="_1375860800" r:id="rId1407"/>
        </w:object>
      </w:r>
      <w:r w:rsidRPr="000037DA">
        <w:t xml:space="preserve"> is the deformation gradient of the solid matrix, </w:t>
      </w:r>
      <w:r w:rsidR="00A60338" w:rsidRPr="00905817">
        <w:rPr>
          <w:position w:val="-10"/>
        </w:rPr>
        <w:object w:dxaOrig="1280" w:dyaOrig="360" w14:anchorId="5001AC09">
          <v:shape id="_x0000_i1722" type="#_x0000_t75" style="width:64pt;height:19.35pt" o:ole="">
            <v:imagedata r:id="rId1408" o:title=""/>
          </v:shape>
          <o:OLEObject Type="Embed" ProgID="Equation.DSMT4" ShapeID="_x0000_i1722" DrawAspect="Content" ObjectID="_1375860801" r:id="rId1409"/>
        </w:object>
      </w:r>
      <w:r w:rsidRPr="000037DA">
        <w:t xml:space="preserve"> where </w:t>
      </w:r>
      <w:r w:rsidR="00905817" w:rsidRPr="00905817">
        <w:rPr>
          <w:position w:val="-4"/>
        </w:rPr>
        <w:object w:dxaOrig="240" w:dyaOrig="260" w14:anchorId="1A7E61C7">
          <v:shape id="_x0000_i1723" type="#_x0000_t75" style="width:12pt;height:12.65pt" o:ole="">
            <v:imagedata r:id="rId1410" o:title=""/>
          </v:shape>
          <o:OLEObject Type="Embed" ProgID="Equation.DSMT4" ShapeID="_x0000_i1723" DrawAspect="Content" ObjectID="_1375860802" r:id="rId1411"/>
        </w:object>
      </w:r>
      <w:r w:rsidRPr="000037DA">
        <w:t xml:space="preserve"> is the Lagrangian strain tensor and </w:t>
      </w:r>
      <w:r w:rsidR="00905817" w:rsidRPr="00905817">
        <w:rPr>
          <w:position w:val="-6"/>
        </w:rPr>
        <w:object w:dxaOrig="279" w:dyaOrig="320" w14:anchorId="7DF0E237">
          <v:shape id="_x0000_i1724" type="#_x0000_t75" style="width:14.65pt;height:15.35pt" o:ole="">
            <v:imagedata r:id="rId1412" o:title=""/>
          </v:shape>
          <o:OLEObject Type="Embed" ProgID="Equation.DSMT4" ShapeID="_x0000_i1724" DrawAspect="Content" ObjectID="_1375860803" r:id="rId1413"/>
        </w:object>
      </w:r>
      <w:r w:rsidRPr="000037DA">
        <w:t xml:space="preserve"> is the second Piola-Kirchhoff stress tensor, related to the Cauchy stress tensor via </w:t>
      </w:r>
      <w:r w:rsidR="00905817" w:rsidRPr="00905817">
        <w:rPr>
          <w:position w:val="-6"/>
        </w:rPr>
        <w:object w:dxaOrig="1719" w:dyaOrig="320" w14:anchorId="79AAA6AE">
          <v:shape id="_x0000_i1725" type="#_x0000_t75" style="width:86.65pt;height:15.35pt" o:ole="">
            <v:imagedata r:id="rId1414" o:title=""/>
          </v:shape>
          <o:OLEObject Type="Embed" ProgID="Equation.DSMT4" ShapeID="_x0000_i1725" DrawAspect="Content" ObjectID="_1375860804" r:id="rId1415"/>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6" type="#_x0000_t75" style="width:12pt;height:15.35pt" o:ole="">
            <v:imagedata r:id="rId1416" o:title=""/>
          </v:shape>
          <o:OLEObject Type="Embed" ProgID="Equation.DSMT4" ShapeID="_x0000_i1726" DrawAspect="Content" ObjectID="_1375860805" r:id="rId1417"/>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27" type="#_x0000_t75" style="width:14.65pt;height:14.65pt" o:ole="">
            <v:imagedata r:id="rId1418" o:title=""/>
          </v:shape>
          <o:OLEObject Type="Embed" ProgID="Equation.DSMT4" ShapeID="_x0000_i1727" DrawAspect="Content" ObjectID="_1375860806" r:id="rId1419"/>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28" type="#_x0000_t75" style="width:148.65pt;height:22pt" o:ole="">
            <v:imagedata r:id="rId1420" o:title=""/>
          </v:shape>
          <o:OLEObject Type="Embed" ProgID="Equation.DSMT4" ShapeID="_x0000_i1728" DrawAspect="Content" ObjectID="_1375860807" r:id="rId1421"/>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29" type="#_x0000_t75" style="width:60pt;height:17.35pt" o:ole="">
            <v:imagedata r:id="rId1422" o:title=""/>
          </v:shape>
          <o:OLEObject Type="Embed" ProgID="Equation.DSMT4" ShapeID="_x0000_i1729" DrawAspect="Content" ObjectID="_1375860808" r:id="rId1423"/>
        </w:object>
      </w:r>
      <w:r w:rsidRPr="000037DA">
        <w:t xml:space="preserve"> and </w:t>
      </w:r>
      <w:r w:rsidR="00905817" w:rsidRPr="00905817">
        <w:rPr>
          <w:position w:val="-4"/>
        </w:rPr>
        <w:object w:dxaOrig="279" w:dyaOrig="260" w14:anchorId="1D71FF18">
          <v:shape id="_x0000_i1730" type="#_x0000_t75" style="width:14.65pt;height:12.65pt" o:ole="">
            <v:imagedata r:id="rId1424" o:title=""/>
          </v:shape>
          <o:OLEObject Type="Embed" ProgID="Equation.DSMT4" ShapeID="_x0000_i1730" DrawAspect="Content" ObjectID="_1375860809" r:id="rId1425"/>
        </w:object>
      </w:r>
      <w:r w:rsidRPr="000037DA">
        <w:t xml:space="preserve"> is the permeability tensor in the material frame, such that </w:t>
      </w:r>
      <w:r w:rsidR="00905817" w:rsidRPr="00905817">
        <w:rPr>
          <w:position w:val="-6"/>
        </w:rPr>
        <w:object w:dxaOrig="1579" w:dyaOrig="320" w14:anchorId="0B07A495">
          <v:shape id="_x0000_i1731" type="#_x0000_t75" style="width:78.65pt;height:15.35pt" o:ole="">
            <v:imagedata r:id="rId1426" o:title=""/>
          </v:shape>
          <o:OLEObject Type="Embed" ProgID="Equation.DSMT4" ShapeID="_x0000_i1731" DrawAspect="Content" ObjectID="_1375860810" r:id="rId1427"/>
        </w:object>
      </w:r>
      <w:r w:rsidRPr="000037DA">
        <w:t xml:space="preserve">.  Since </w:t>
      </w:r>
      <w:r w:rsidR="00905817" w:rsidRPr="00905817">
        <w:rPr>
          <w:position w:val="-4"/>
        </w:rPr>
        <w:object w:dxaOrig="279" w:dyaOrig="260" w14:anchorId="25E4F64C">
          <v:shape id="_x0000_i1732" type="#_x0000_t75" style="width:14.65pt;height:12.65pt" o:ole="">
            <v:imagedata r:id="rId1428" o:title=""/>
          </v:shape>
          <o:OLEObject Type="Embed" ProgID="Equation.DSMT4" ShapeID="_x0000_i1732" DrawAspect="Content" ObjectID="_1375860811" r:id="rId1429"/>
        </w:object>
      </w:r>
      <w:r w:rsidRPr="000037DA">
        <w:t xml:space="preserve"> and </w:t>
      </w:r>
      <w:r w:rsidR="00905817" w:rsidRPr="00905817">
        <w:rPr>
          <w:position w:val="-4"/>
        </w:rPr>
        <w:object w:dxaOrig="240" w:dyaOrig="260" w14:anchorId="19339381">
          <v:shape id="_x0000_i1733" type="#_x0000_t75" style="width:12pt;height:12.65pt" o:ole="">
            <v:imagedata r:id="rId1430" o:title=""/>
          </v:shape>
          <o:OLEObject Type="Embed" ProgID="Equation.DSMT4" ShapeID="_x0000_i1733" DrawAspect="Content" ObjectID="_1375860812" r:id="rId1431"/>
        </w:object>
      </w:r>
      <w:r w:rsidRPr="000037DA">
        <w:t xml:space="preserve"> are symmetric tensors, it follows that </w:t>
      </w:r>
      <w:r w:rsidR="00905817" w:rsidRPr="00905817">
        <w:rPr>
          <w:position w:val="-6"/>
        </w:rPr>
        <w:object w:dxaOrig="240" w:dyaOrig="320" w14:anchorId="588E5718">
          <v:shape id="_x0000_i1734" type="#_x0000_t75" style="width:12pt;height:15.35pt" o:ole="">
            <v:imagedata r:id="rId1432" o:title=""/>
          </v:shape>
          <o:OLEObject Type="Embed" ProgID="Equation.DSMT4" ShapeID="_x0000_i1734" DrawAspect="Content" ObjectID="_1375860813" r:id="rId1433"/>
        </w:object>
      </w:r>
      <w:r w:rsidRPr="000037DA">
        <w:t xml:space="preserve"> and </w:t>
      </w:r>
      <w:r w:rsidR="00A60338" w:rsidRPr="00905817">
        <w:rPr>
          <w:position w:val="-6"/>
        </w:rPr>
        <w:object w:dxaOrig="279" w:dyaOrig="279" w14:anchorId="59EDC4FA">
          <v:shape id="_x0000_i1735" type="#_x0000_t75" style="width:14.65pt;height:14.65pt" o:ole="">
            <v:imagedata r:id="rId1434" o:title=""/>
          </v:shape>
          <o:OLEObject Type="Embed" ProgID="Equation.DSMT4" ShapeID="_x0000_i1735" DrawAspect="Content" ObjectID="_1375860814" r:id="rId1435"/>
        </w:object>
      </w:r>
      <w:r w:rsidRPr="000037DA">
        <w:t xml:space="preserve"> exhibit two minor symmetries (e.g., </w:t>
      </w:r>
      <w:r w:rsidR="00905817" w:rsidRPr="00905817">
        <w:rPr>
          <w:position w:val="-14"/>
        </w:rPr>
        <w:object w:dxaOrig="980" w:dyaOrig="400" w14:anchorId="4544B719">
          <v:shape id="_x0000_i1736" type="#_x0000_t75" style="width:49.35pt;height:20pt" o:ole="">
            <v:imagedata r:id="rId1436" o:title=""/>
          </v:shape>
          <o:OLEObject Type="Embed" ProgID="Equation.DSMT4" ShapeID="_x0000_i1736" DrawAspect="Content" ObjectID="_1375860815" r:id="rId1437"/>
        </w:object>
      </w:r>
      <w:r w:rsidRPr="000037DA">
        <w:t xml:space="preserve"> and </w:t>
      </w:r>
      <w:r w:rsidR="00905817" w:rsidRPr="00905817">
        <w:rPr>
          <w:position w:val="-14"/>
        </w:rPr>
        <w:object w:dxaOrig="1080" w:dyaOrig="380" w14:anchorId="4555D772">
          <v:shape id="_x0000_i1737" type="#_x0000_t75" style="width:54.65pt;height:19.35pt" o:ole="">
            <v:imagedata r:id="rId1438" o:title=""/>
          </v:shape>
          <o:OLEObject Type="Embed" ProgID="Equation.DSMT4" ShapeID="_x0000_i1737" DrawAspect="Content" ObjectID="_1375860816" r:id="rId1439"/>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8" type="#_x0000_t75" style="width:54.65pt;height:19.35pt" o:ole="">
            <v:imagedata r:id="rId1440" o:title=""/>
          </v:shape>
          <o:OLEObject Type="Embed" ProgID="Equation.DSMT4" ShapeID="_x0000_i1738" DrawAspect="Content" ObjectID="_1375860817" r:id="rId1441"/>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9" type="#_x0000_t75" style="width:27.35pt;height:19.35pt" o:ole="">
            <v:imagedata r:id="rId1442" o:title=""/>
          </v:shape>
          <o:OLEObject Type="Embed" ProgID="Equation.DSMT4" ShapeID="_x0000_i1739" DrawAspect="Content" ObjectID="_1375860818" r:id="rId1443"/>
        </w:object>
      </w:r>
      <w:r w:rsidRPr="000037DA">
        <w:t xml:space="preserve"> along </w:t>
      </w:r>
      <w:r w:rsidR="00905817" w:rsidRPr="00905817">
        <w:rPr>
          <w:position w:val="-10"/>
        </w:rPr>
        <w:object w:dxaOrig="340" w:dyaOrig="320" w14:anchorId="19FD7FD5">
          <v:shape id="_x0000_i1740" type="#_x0000_t75" style="width:17.35pt;height:15.35pt" o:ole="">
            <v:imagedata r:id="rId1444" o:title=""/>
          </v:shape>
          <o:OLEObject Type="Embed" ProgID="Equation.DSMT4" ShapeID="_x0000_i1740" DrawAspect="Content" ObjectID="_1375860819" r:id="rId1445"/>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41" type="#_x0000_t75" style="width:273.35pt;height:22.65pt" o:ole="">
            <v:imagedata r:id="rId1446" o:title=""/>
          </v:shape>
          <o:OLEObject Type="Embed" ProgID="Equation.DSMT4" ShapeID="_x0000_i1741" DrawAspect="Content" ObjectID="_1375860820" r:id="rId1447"/>
        </w:object>
      </w:r>
      <w:r>
        <w:t>.</w:t>
      </w:r>
      <w:r w:rsidRPr="000037DA">
        <w:tab/>
      </w:r>
      <w:r>
        <w:fldChar w:fldCharType="begin"/>
      </w:r>
      <w:r>
        <w:instrText xml:space="preserve"> MACROBUTTON MTPlaceRef \* MERGEFORMAT </w:instrText>
      </w:r>
      <w:fldSimple w:instr=" SEQ MTEqn \h \* MERGEFORMAT "/>
      <w:bookmarkStart w:id="955" w:name="ZEqnNum782864"/>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33</w:instrText>
        </w:r>
      </w:fldSimple>
      <w:r>
        <w:instrText>)</w:instrText>
      </w:r>
      <w:bookmarkEnd w:id="955"/>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42" type="#_x0000_t75" style="width:29.35pt;height:15.35pt" o:ole="">
            <v:imagedata r:id="rId1448" o:title=""/>
          </v:shape>
          <o:OLEObject Type="Embed" ProgID="Equation.DSMT4" ShapeID="_x0000_i1742" DrawAspect="Content" ObjectID="_1375860821" r:id="rId1449"/>
        </w:object>
      </w:r>
      <w:r w:rsidRPr="000037DA">
        <w:t xml:space="preserve"> and </w:t>
      </w:r>
      <w:r w:rsidR="00905817" w:rsidRPr="00905817">
        <w:rPr>
          <w:position w:val="-10"/>
        </w:rPr>
        <w:object w:dxaOrig="720" w:dyaOrig="320" w14:anchorId="377FCE3D">
          <v:shape id="_x0000_i1743" type="#_x0000_t75" style="width:36.65pt;height:15.35pt" o:ole="">
            <v:imagedata r:id="rId1450" o:title=""/>
          </v:shape>
          <o:OLEObject Type="Embed" ProgID="Equation.DSMT4" ShapeID="_x0000_i1743" DrawAspect="Content" ObjectID="_1375860822" r:id="rId1451"/>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9F25FF">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4" type="#_x0000_t75" style="width:19.35pt;height:14.65pt" o:ole="">
            <v:imagedata r:id="rId1452" o:title=""/>
          </v:shape>
          <o:OLEObject Type="Embed" ProgID="Equation.DSMT4" ShapeID="_x0000_i1744" DrawAspect="Content" ObjectID="_1375860823" r:id="rId1453"/>
        </w:object>
      </w:r>
      <w:r w:rsidRPr="000037DA">
        <w:t xml:space="preserve"> and </w:t>
      </w:r>
      <w:r w:rsidR="00905817" w:rsidRPr="00905817">
        <w:rPr>
          <w:position w:val="-6"/>
        </w:rPr>
        <w:object w:dxaOrig="420" w:dyaOrig="320" w14:anchorId="37A41ABE">
          <v:shape id="_x0000_i1745" type="#_x0000_t75" style="width:20pt;height:15.35pt" o:ole="">
            <v:imagedata r:id="rId1454" o:title=""/>
          </v:shape>
          <o:OLEObject Type="Embed" ProgID="Equation.DSMT4" ShapeID="_x0000_i1745" DrawAspect="Content" ObjectID="_1375860824" r:id="rId1455"/>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956" w:author="Gerard" w:date="2015-08-25T08:12:00Z"/>
      <w:r w:rsidR="0023486D">
        <w:fldChar w:fldCharType="separate"/>
      </w:r>
      <w:r w:rsidR="00214E15">
        <w:rPr>
          <w:noProof/>
        </w:rPr>
        <w:t>1</w:t>
      </w:r>
      <w:r w:rsidR="0023486D">
        <w:rPr>
          <w:noProof/>
        </w:rPr>
        <w:fldChar w:fldCharType="end"/>
      </w:r>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9F25FF">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9F25FF">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46" type="#_x0000_t75" style="width:44.65pt;height:20pt" o:ole="">
            <v:imagedata r:id="rId1456" o:title=""/>
          </v:shape>
          <o:OLEObject Type="Embed" ProgID="Equation.DSMT4" ShapeID="_x0000_i1746" DrawAspect="Content" ObjectID="_1375860825" r:id="rId1457"/>
        </w:object>
      </w:r>
      <w:r w:rsidRPr="000037DA">
        <w:t xml:space="preserve"> and </w:t>
      </w:r>
      <w:r w:rsidR="00905817" w:rsidRPr="00905817">
        <w:rPr>
          <w:position w:val="-16"/>
        </w:rPr>
        <w:object w:dxaOrig="999" w:dyaOrig="440" w14:anchorId="2B968604">
          <v:shape id="_x0000_i1747" type="#_x0000_t75" style="width:50pt;height:22pt" o:ole="">
            <v:imagedata r:id="rId1458" o:title=""/>
          </v:shape>
          <o:OLEObject Type="Embed" ProgID="Equation.DSMT4" ShapeID="_x0000_i1747" DrawAspect="Content" ObjectID="_1375860826" r:id="rId1459"/>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8" type="#_x0000_t75" style="width:28pt;height:19.35pt" o:ole="">
            <v:imagedata r:id="rId1460" o:title=""/>
          </v:shape>
          <o:OLEObject Type="Embed" ProgID="Equation.DSMT4" ShapeID="_x0000_i1748" DrawAspect="Content" ObjectID="_1375860827" r:id="rId1461"/>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49" type="#_x0000_t75" style="width:10.65pt;height:19.35pt" o:ole="">
            <v:imagedata r:id="rId1462" o:title=""/>
          </v:shape>
          <o:OLEObject Type="Embed" ProgID="Equation.DSMT4" ShapeID="_x0000_i1749" DrawAspect="Content" ObjectID="_1375860828" r:id="rId1463"/>
        </w:object>
      </w:r>
      <w:r>
        <w:t xml:space="preserve">, where </w:t>
      </w:r>
      <w:r w:rsidR="00905817" w:rsidRPr="00905817">
        <w:rPr>
          <w:position w:val="-12"/>
        </w:rPr>
        <w:object w:dxaOrig="680" w:dyaOrig="360" w14:anchorId="1FC60A59">
          <v:shape id="_x0000_i1750" type="#_x0000_t75" style="width:34.65pt;height:19.35pt" o:ole="">
            <v:imagedata r:id="rId1464" o:title=""/>
          </v:shape>
          <o:OLEObject Type="Embed" ProgID="Equation.DSMT4" ShapeID="_x0000_i1750" DrawAspect="Content" ObjectID="_1375860829" r:id="rId1465"/>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51" type="#_x0000_t75" style="width:106.65pt;height:22.65pt" o:ole="">
            <v:imagedata r:id="rId1466" o:title=""/>
          </v:shape>
          <o:OLEObject Type="Embed" ProgID="Equation.DSMT4" ShapeID="_x0000_i1751" DrawAspect="Content" ObjectID="_1375860830" r:id="rId1467"/>
        </w:object>
      </w:r>
      <w:r w:rsidR="0018091D">
        <w:t>,</w:t>
      </w:r>
      <w:r>
        <w:tab/>
      </w:r>
      <w:r>
        <w:fldChar w:fldCharType="begin"/>
      </w:r>
      <w:r>
        <w:instrText xml:space="preserve"> MACROBUTTON MTPlaceRef \* MERGEFORMAT </w:instrText>
      </w:r>
      <w:fldSimple w:instr=" SEQ MTEqn \h \* MERGEFORMAT "/>
      <w:bookmarkStart w:id="957" w:name="ZEqnNum269251"/>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34</w:instrText>
        </w:r>
      </w:fldSimple>
      <w:r>
        <w:instrText>)</w:instrText>
      </w:r>
      <w:bookmarkEnd w:id="957"/>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52" type="#_x0000_t75" style="width:267.35pt;height:57.35pt" o:ole="">
            <v:imagedata r:id="rId1468" o:title=""/>
          </v:shape>
          <o:OLEObject Type="Embed" ProgID="Equation.DSMT4" ShapeID="_x0000_i1752" DrawAspect="Content" ObjectID="_1375860831" r:id="rId1469"/>
        </w:object>
      </w:r>
      <w:r>
        <w:tab/>
      </w:r>
      <w:r>
        <w:fldChar w:fldCharType="begin"/>
      </w:r>
      <w:r>
        <w:instrText xml:space="preserve"> MACROBUTTON MTPlaceRef \* MERGEFORMAT </w:instrText>
      </w:r>
      <w:fldSimple w:instr=" SEQ MTEqn \h \* MERGEFORMAT "/>
      <w:bookmarkStart w:id="958" w:name="ZEqnNum737993"/>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35</w:instrText>
        </w:r>
      </w:fldSimple>
      <w:r>
        <w:instrText>)</w:instrText>
      </w:r>
      <w:bookmarkEnd w:id="958"/>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53" type="#_x0000_t75" style="width:100pt;height:32.65pt" o:ole="">
            <v:imagedata r:id="rId1470" o:title=""/>
          </v:shape>
          <o:OLEObject Type="Embed" ProgID="Equation.DSMT4" ShapeID="_x0000_i1753" DrawAspect="Content" ObjectID="_1375860832" r:id="rId147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4" type="#_x0000_t75" style="width:15.35pt;height:14.65pt" o:ole="">
            <v:imagedata r:id="rId1472" o:title=""/>
          </v:shape>
          <o:OLEObject Type="Embed" ProgID="Equation.DSMT4" ShapeID="_x0000_i1754" DrawAspect="Content" ObjectID="_1375860833" r:id="rId1473"/>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5" type="#_x0000_t75" style="width:59.35pt;height:34.65pt" o:ole="">
            <v:imagedata r:id="rId1474" o:title=""/>
          </v:shape>
          <o:OLEObject Type="Embed" ProgID="Equation.DSMT4" ShapeID="_x0000_i1755" DrawAspect="Content" ObjectID="_1375860834" r:id="rId1475"/>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56" type="#_x0000_t75" style="width:10.65pt;height:19.35pt" o:ole="">
            <v:imagedata r:id="rId1476" o:title=""/>
          </v:shape>
          <o:OLEObject Type="Embed" ProgID="Equation.DSMT4" ShapeID="_x0000_i1756" DrawAspect="Content" ObjectID="_1375860835" r:id="rId1477"/>
        </w:object>
      </w:r>
      <w:r>
        <w:t xml:space="preserve">, where </w:t>
      </w:r>
      <w:r w:rsidR="00905817" w:rsidRPr="00905817">
        <w:rPr>
          <w:position w:val="-16"/>
        </w:rPr>
        <w:object w:dxaOrig="1420" w:dyaOrig="440" w14:anchorId="4B4CF952">
          <v:shape id="_x0000_i1757" type="#_x0000_t75" style="width:71.35pt;height:22pt" o:ole="">
            <v:imagedata r:id="rId1478" o:title=""/>
          </v:shape>
          <o:OLEObject Type="Embed" ProgID="Equation.DSMT4" ShapeID="_x0000_i1757" DrawAspect="Content" ObjectID="_1375860836" r:id="rId1479"/>
        </w:object>
      </w:r>
      <w:r>
        <w:t xml:space="preserve"> and </w:t>
      </w:r>
      <w:r w:rsidR="00905817" w:rsidRPr="00905817">
        <w:rPr>
          <w:position w:val="-10"/>
        </w:rPr>
        <w:object w:dxaOrig="240" w:dyaOrig="260" w14:anchorId="63A9D63F">
          <v:shape id="_x0000_i1758" type="#_x0000_t75" style="width:12pt;height:12.65pt" o:ole="">
            <v:imagedata r:id="rId1480" o:title=""/>
          </v:shape>
          <o:OLEObject Type="Embed" ProgID="Equation.DSMT4" ShapeID="_x0000_i1758" DrawAspect="Content" ObjectID="_1375860837" r:id="rId1481"/>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9" type="#_x0000_t75" style="width:143.35pt;height:22.65pt" o:ole="">
            <v:imagedata r:id="rId1482" o:title=""/>
          </v:shape>
          <o:OLEObject Type="Embed" ProgID="Equation.DSMT4" ShapeID="_x0000_i1759" DrawAspect="Content" ObjectID="_1375860838" r:id="rId1483"/>
        </w:object>
      </w:r>
      <w:r w:rsidR="0018091D">
        <w:t>,</w:t>
      </w:r>
      <w:r>
        <w:tab/>
      </w:r>
      <w:r>
        <w:fldChar w:fldCharType="begin"/>
      </w:r>
      <w:r>
        <w:instrText xml:space="preserve"> MACROBUTTON MTPlaceRef \* MERGEFORMAT </w:instrText>
      </w:r>
      <w:fldSimple w:instr=" SEQ MTEqn \h \* MERGEFORMAT "/>
      <w:bookmarkStart w:id="959" w:name="ZEqnNum641883"/>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38</w:instrText>
        </w:r>
      </w:fldSimple>
      <w:r>
        <w:instrText>)</w:instrText>
      </w:r>
      <w:bookmarkEnd w:id="959"/>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60" type="#_x0000_t75" style="width:302.65pt;height:62pt" o:ole="">
            <v:imagedata r:id="rId1484" o:title=""/>
          </v:shape>
          <o:OLEObject Type="Embed" ProgID="Equation.DSMT4" ShapeID="_x0000_i1760" DrawAspect="Content" ObjectID="_1375860839" r:id="rId1485"/>
        </w:object>
      </w:r>
      <w:r>
        <w:tab/>
      </w:r>
      <w:r>
        <w:fldChar w:fldCharType="begin"/>
      </w:r>
      <w:r>
        <w:instrText xml:space="preserve"> MACROBUTTON MTPlaceRef \* MERGEFORMAT </w:instrText>
      </w:r>
      <w:fldSimple w:instr=" SEQ MTEqn \h \* MERGEFORMAT "/>
      <w:bookmarkStart w:id="960" w:name="ZEqnNum675799"/>
      <w:r>
        <w:instrText>(</w:instrText>
      </w:r>
      <w:fldSimple w:instr=" SEQ MTSec \c \* Arabic \* MERGEFORMAT ">
        <w:r w:rsidR="009F25FF">
          <w:rPr>
            <w:noProof/>
          </w:rPr>
          <w:instrText>3</w:instrText>
        </w:r>
      </w:fldSimple>
      <w:r>
        <w:instrText>.</w:instrText>
      </w:r>
      <w:fldSimple w:instr=" SEQ MTEqn \c \* Arabic \* MERGEFORMAT ">
        <w:r w:rsidR="009F25FF">
          <w:rPr>
            <w:noProof/>
          </w:rPr>
          <w:instrText>39</w:instrText>
        </w:r>
      </w:fldSimple>
      <w:r>
        <w:instrText>)</w:instrText>
      </w:r>
      <w:bookmarkEnd w:id="960"/>
      <w:r>
        <w:fldChar w:fldCharType="end"/>
      </w:r>
    </w:p>
    <w:p w14:paraId="5999C349" w14:textId="053CEB99" w:rsidR="00FB6012" w:rsidRDefault="001529A7" w:rsidP="00FB6012">
      <w:r>
        <w:t>F</w:t>
      </w:r>
      <w:r w:rsidR="00FB6012">
        <w:t xml:space="preserve">or a prescribed normal fluid flux </w:t>
      </w:r>
      <w:r w:rsidR="00905817" w:rsidRPr="00905817">
        <w:rPr>
          <w:position w:val="-12"/>
        </w:rPr>
        <w:object w:dxaOrig="999" w:dyaOrig="360" w14:anchorId="7C7F981F">
          <v:shape id="_x0000_i1761" type="#_x0000_t75" style="width:50pt;height:19.35pt" o:ole="">
            <v:imagedata r:id="rId1486" o:title=""/>
          </v:shape>
          <o:OLEObject Type="Embed" ProgID="Equation.DSMT4" ShapeID="_x0000_i1761" DrawAspect="Content" ObjectID="_1375860840" r:id="rId1487"/>
        </w:object>
      </w:r>
      <w:r w:rsidR="00FB6012">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62" type="#_x0000_t75" style="width:96.65pt;height:22.65pt" o:ole="">
            <v:imagedata r:id="rId1488" o:title=""/>
          </v:shape>
          <o:OLEObject Type="Embed" ProgID="Equation.DSMT4" ShapeID="_x0000_i1762" DrawAspect="Content" ObjectID="_1375860841" r:id="rId1489"/>
        </w:object>
      </w:r>
      <w:r w:rsidR="0018091D">
        <w:t>,</w:t>
      </w:r>
      <w:r>
        <w:tab/>
      </w:r>
      <w:r>
        <w:fldChar w:fldCharType="begin"/>
      </w:r>
      <w:r>
        <w:instrText xml:space="preserve"> MACROBUTTON MTPlaceRef \* MERGEFORMAT </w:instrText>
      </w:r>
      <w:fldSimple w:instr=" SEQ MTEqn \h \* MERGEFORMAT "/>
      <w:bookmarkStart w:id="961" w:name="ZEqnNum525838"/>
      <w:r>
        <w:instrText>(</w:instrText>
      </w:r>
      <w:fldSimple w:instr=" SEQ MTSec \c \* Arabic \* MERGEFORMAT ">
        <w:r w:rsidR="009F25FF">
          <w:rPr>
            <w:noProof/>
          </w:rPr>
          <w:instrText>3</w:instrText>
        </w:r>
      </w:fldSimple>
      <w:r>
        <w:instrText>.</w:instrText>
      </w:r>
      <w:fldSimple w:instr=" SEQ MTEqn \c \* Arabic \* MERGEFORMAT ">
        <w:r w:rsidR="009F25FF">
          <w:rPr>
            <w:noProof/>
          </w:rPr>
          <w:instrText>40</w:instrText>
        </w:r>
      </w:fldSimple>
      <w:r>
        <w:instrText>)</w:instrText>
      </w:r>
      <w:bookmarkEnd w:id="961"/>
      <w:r>
        <w:fldChar w:fldCharType="end"/>
      </w:r>
    </w:p>
    <w:p w14:paraId="587A206D" w14:textId="77777777" w:rsidR="00FB6012" w:rsidRDefault="00FB6012" w:rsidP="00FB6012">
      <w:r>
        <w:t>and</w:t>
      </w:r>
    </w:p>
    <w:p w14:paraId="603ADC2C" w14:textId="7ACB5B68" w:rsidR="00FB6012" w:rsidRDefault="00FB6012" w:rsidP="00FB6012">
      <w:pPr>
        <w:pStyle w:val="MTDisplayEquation"/>
      </w:pPr>
      <w:r>
        <w:tab/>
      </w:r>
      <w:r w:rsidR="00905817" w:rsidRPr="00905817">
        <w:rPr>
          <w:position w:val="-52"/>
        </w:rPr>
        <w:object w:dxaOrig="5520" w:dyaOrig="1160" w14:anchorId="245AD3FB">
          <v:shape id="_x0000_i1763" type="#_x0000_t75" style="width:277.35pt;height:57.35pt" o:ole="">
            <v:imagedata r:id="rId1490" o:title=""/>
          </v:shape>
          <o:OLEObject Type="Embed" ProgID="Equation.DSMT4" ShapeID="_x0000_i1763" DrawAspect="Content" ObjectID="_1375860842" r:id="rId1491"/>
        </w:object>
      </w:r>
      <w:r>
        <w:tab/>
      </w:r>
      <w:r>
        <w:fldChar w:fldCharType="begin"/>
      </w:r>
      <w:r>
        <w:instrText xml:space="preserve"> MACROBUTTON MTPlaceRef \* MERGEFORMAT </w:instrText>
      </w:r>
      <w:fldSimple w:instr=" SEQ MTEqn \h \* MERGEFORMAT "/>
      <w:bookmarkStart w:id="962" w:name="ZEqnNum669406"/>
      <w:r>
        <w:instrText>(</w:instrText>
      </w:r>
      <w:fldSimple w:instr=" SEQ MTSec \c \* Arabic \* MERGEFORMAT ">
        <w:r w:rsidR="009F25FF">
          <w:rPr>
            <w:noProof/>
          </w:rPr>
          <w:instrText>3</w:instrText>
        </w:r>
      </w:fldSimple>
      <w:r>
        <w:instrText>.</w:instrText>
      </w:r>
      <w:fldSimple w:instr=" SEQ MTEqn \c \* Arabic \* MERGEFORMAT ">
        <w:r w:rsidR="009F25FF">
          <w:rPr>
            <w:noProof/>
          </w:rPr>
          <w:instrText>41</w:instrText>
        </w:r>
      </w:fldSimple>
      <w:r>
        <w:instrText>)</w:instrText>
      </w:r>
      <w:bookmarkEnd w:id="962"/>
      <w:r>
        <w:fldChar w:fldCharType="end"/>
      </w:r>
    </w:p>
    <w:p w14:paraId="0BA8D431" w14:textId="0898E95C" w:rsidR="001529A7" w:rsidRDefault="008E3CAC" w:rsidP="001529A7">
      <w:r>
        <w:t>Finally, f</w:t>
      </w:r>
      <w:r w:rsidR="001529A7">
        <w:t>or a prescribed external body force,</w:t>
      </w:r>
      <w:r w:rsidR="001734DC">
        <w:t xml:space="preserve"> recognizing that </w:t>
      </w:r>
      <w:r w:rsidR="00905817" w:rsidRPr="00905817">
        <w:rPr>
          <w:position w:val="-10"/>
        </w:rPr>
        <w:object w:dxaOrig="1780" w:dyaOrig="360" w14:anchorId="71383249">
          <v:shape id="_x0000_i1764" type="#_x0000_t75" style="width:89.35pt;height:19.35pt" o:ole="">
            <v:imagedata r:id="rId1492" o:title=""/>
          </v:shape>
          <o:OLEObject Type="Embed" ProgID="Equation.DSMT4" ShapeID="_x0000_i1764" DrawAspect="Content" ObjectID="_1375860843" r:id="rId1493"/>
        </w:object>
      </w:r>
      <w:r w:rsidR="001734DC">
        <w:t xml:space="preserve"> and assuming that the body forces </w:t>
      </w:r>
      <w:r w:rsidR="00905817" w:rsidRPr="00905817">
        <w:rPr>
          <w:position w:val="-6"/>
        </w:rPr>
        <w:object w:dxaOrig="279" w:dyaOrig="320" w14:anchorId="3EC9F3F9">
          <v:shape id="_x0000_i1765" type="#_x0000_t75" style="width:14.65pt;height:15.35pt" o:ole="">
            <v:imagedata r:id="rId1494" o:title=""/>
          </v:shape>
          <o:OLEObject Type="Embed" ProgID="Equation.DSMT4" ShapeID="_x0000_i1765" DrawAspect="Content" ObjectID="_1375860844" r:id="rId1495"/>
        </w:object>
      </w:r>
      <w:r w:rsidR="001734DC">
        <w:t xml:space="preserve"> and </w:t>
      </w:r>
      <w:r w:rsidR="00905817" w:rsidRPr="00905817">
        <w:rPr>
          <w:position w:val="-6"/>
        </w:rPr>
        <w:object w:dxaOrig="300" w:dyaOrig="320" w14:anchorId="1EC3519C">
          <v:shape id="_x0000_i1766" type="#_x0000_t75" style="width:14.65pt;height:15.35pt" o:ole="">
            <v:imagedata r:id="rId1496" o:title=""/>
          </v:shape>
          <o:OLEObject Type="Embed" ProgID="Equation.DSMT4" ShapeID="_x0000_i1766" DrawAspect="Content" ObjectID="_1375860845" r:id="rId1497"/>
        </w:object>
      </w:r>
      <w:r w:rsidR="001734DC">
        <w:t xml:space="preserve"> do not depend on </w:t>
      </w:r>
      <w:r w:rsidR="00905817" w:rsidRPr="00905817">
        <w:rPr>
          <w:position w:val="-10"/>
        </w:rPr>
        <w:object w:dxaOrig="240" w:dyaOrig="260" w14:anchorId="55F23A1B">
          <v:shape id="_x0000_i1767" type="#_x0000_t75" style="width:12pt;height:12.65pt" o:ole="">
            <v:imagedata r:id="rId1498" o:title=""/>
          </v:shape>
          <o:OLEObject Type="Embed" ProgID="Equation.DSMT4" ShapeID="_x0000_i1767" DrawAspect="Content" ObjectID="_1375860846" r:id="rId1499"/>
        </w:object>
      </w:r>
      <w:r w:rsidR="001734DC">
        <w:t>,</w:t>
      </w:r>
    </w:p>
    <w:p w14:paraId="3ADEB444" w14:textId="0D26FAD1" w:rsidR="001529A7" w:rsidRPr="001529A7" w:rsidRDefault="001529A7" w:rsidP="001529A7">
      <w:pPr>
        <w:pStyle w:val="MTDisplayEquation"/>
      </w:pPr>
      <w:r>
        <w:tab/>
      </w:r>
      <w:r w:rsidR="00905817" w:rsidRPr="00905817">
        <w:rPr>
          <w:position w:val="-42"/>
        </w:rPr>
        <w:object w:dxaOrig="7220" w:dyaOrig="960" w14:anchorId="713C9964">
          <v:shape id="_x0000_i1768" type="#_x0000_t75" style="width:361.35pt;height:47.35pt" o:ole="">
            <v:imagedata r:id="rId1500" o:title=""/>
          </v:shape>
          <o:OLEObject Type="Embed" ProgID="Equation.DSMT4" ShapeID="_x0000_i1768" DrawAspect="Content" ObjectID="_1375860847" r:id="rId1501"/>
        </w:object>
      </w:r>
      <w:r>
        <w:t xml:space="preserve"> </w:t>
      </w:r>
      <w:r>
        <w:tab/>
      </w:r>
      <w:r>
        <w:fldChar w:fldCharType="begin"/>
      </w:r>
      <w:r>
        <w:instrText xml:space="preserve"> MACROBUTTON MTPlaceRef \* MERGEFORMAT (</w:instrText>
      </w:r>
      <w:fldSimple w:instr=" SEQ MTSec \c \* Arabic \* MERGEFORMAT ">
        <w:r w:rsidR="009F25FF">
          <w:rPr>
            <w:noProof/>
          </w:rPr>
          <w:instrText>3</w:instrText>
        </w:r>
      </w:fldSimple>
      <w:r>
        <w:instrText>.</w:instrText>
      </w:r>
      <w:fldSimple w:instr=" SEQ MTEqn \c \* Arabic \* MERGEFORMAT ">
        <w:ins w:id="963" w:author="Gerard" w:date="2015-08-25T08:50:00Z">
          <w:r w:rsidR="009F25FF">
            <w:rPr>
              <w:noProof/>
            </w:rPr>
            <w:instrText>41</w:instrText>
          </w:r>
        </w:ins>
        <w:del w:id="964" w:author="Gerard" w:date="2015-07-27T22:14:00Z">
          <w:r w:rsidR="00D3178E" w:rsidDel="00C175E9">
            <w:rPr>
              <w:noProof/>
            </w:rPr>
            <w:delInstrText>42</w:delInstrText>
          </w:r>
        </w:del>
      </w:fldSimple>
      <w:r>
        <w:instrText>)</w:instrText>
      </w:r>
      <w:r>
        <w:fldChar w:fldCharType="end"/>
      </w:r>
    </w:p>
    <w:p w14:paraId="4D1D7760" w14:textId="77777777" w:rsidR="00FB6012" w:rsidRDefault="00FB6012" w:rsidP="00FB6012">
      <w:pPr>
        <w:pStyle w:val="Heading3"/>
      </w:pPr>
      <w:bookmarkStart w:id="965" w:name="_Toc176704844"/>
      <w:bookmarkStart w:id="966" w:name="_Toc302112011"/>
      <w:r>
        <w:t>Discretization</w:t>
      </w:r>
      <w:bookmarkEnd w:id="965"/>
      <w:bookmarkEnd w:id="966"/>
    </w:p>
    <w:p w14:paraId="7E796D38" w14:textId="77777777" w:rsidR="00FB6012" w:rsidRPr="00DE14F9" w:rsidRDefault="00FB6012" w:rsidP="00FB6012">
      <w:r w:rsidRPr="00DE14F9">
        <w:t>Let</w:t>
      </w:r>
    </w:p>
    <w:p w14:paraId="13600B43" w14:textId="236EB74F" w:rsidR="00FB6012" w:rsidRPr="00DE14F9" w:rsidRDefault="00FB6012" w:rsidP="00FB6012">
      <w:pPr>
        <w:pStyle w:val="MTDisplayEquation"/>
      </w:pPr>
      <w:r w:rsidRPr="00DE14F9">
        <w:tab/>
      </w:r>
      <w:r w:rsidR="00905817" w:rsidRPr="00905817">
        <w:rPr>
          <w:position w:val="-62"/>
        </w:rPr>
        <w:object w:dxaOrig="3440" w:dyaOrig="1359" w14:anchorId="310C8946">
          <v:shape id="_x0000_i1769" type="#_x0000_t75" style="width:172pt;height:67.35pt" o:ole="">
            <v:imagedata r:id="rId1502" o:title=""/>
          </v:shape>
          <o:OLEObject Type="Embed" ProgID="Equation.DSMT4" ShapeID="_x0000_i1769" DrawAspect="Content" ObjectID="_1375860848" r:id="rId1503"/>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67" w:author="Gerard" w:date="2015-08-25T08:50:00Z">
          <w:r w:rsidR="009F25FF">
            <w:rPr>
              <w:noProof/>
            </w:rPr>
            <w:instrText>42</w:instrText>
          </w:r>
        </w:ins>
        <w:del w:id="968" w:author="Gerard" w:date="2015-07-27T22:14:00Z">
          <w:r w:rsidR="00D3178E" w:rsidDel="00C175E9">
            <w:rPr>
              <w:noProof/>
            </w:rPr>
            <w:delInstrText>43</w:delInstrText>
          </w:r>
        </w:del>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70" type="#_x0000_t75" style="width:17.35pt;height:19.35pt" o:ole="">
            <v:imagedata r:id="rId1504" o:title=""/>
          </v:shape>
          <o:OLEObject Type="Embed" ProgID="Equation.DSMT4" ShapeID="_x0000_i1770" DrawAspect="Content" ObjectID="_1375860849" r:id="rId1505"/>
        </w:object>
      </w:r>
      <w:r w:rsidRPr="00DE14F9">
        <w:t xml:space="preserve"> represents the interpolation functions over an element, </w:t>
      </w:r>
      <w:r w:rsidR="00905817" w:rsidRPr="00905817">
        <w:rPr>
          <w:position w:val="-12"/>
        </w:rPr>
        <w:object w:dxaOrig="2220" w:dyaOrig="360" w14:anchorId="018242F6">
          <v:shape id="_x0000_i1771" type="#_x0000_t75" style="width:111.35pt;height:19.35pt" o:ole="">
            <v:imagedata r:id="rId1506" o:title=""/>
          </v:shape>
          <o:OLEObject Type="Embed" ProgID="Equation.DSMT4" ShapeID="_x0000_i1771" DrawAspect="Content" ObjectID="_1375860850" r:id="rId1507"/>
        </w:object>
      </w:r>
      <w:r w:rsidRPr="00DE14F9">
        <w:t xml:space="preserve"> respectively represent nodal values of </w:t>
      </w:r>
      <w:r w:rsidR="00905817" w:rsidRPr="00905817">
        <w:rPr>
          <w:position w:val="-10"/>
        </w:rPr>
        <w:object w:dxaOrig="1939" w:dyaOrig="360" w14:anchorId="0ED9025B">
          <v:shape id="_x0000_i1772" type="#_x0000_t75" style="width:96.65pt;height:19.35pt" o:ole="">
            <v:imagedata r:id="rId1508" o:title=""/>
          </v:shape>
          <o:OLEObject Type="Embed" ProgID="Equation.DSMT4" ShapeID="_x0000_i1772" DrawAspect="Content" ObjectID="_1375860851" r:id="rId1509"/>
        </w:object>
      </w:r>
      <w:r w:rsidRPr="00DE14F9">
        <w:t xml:space="preserve">, and </w:t>
      </w:r>
      <w:r w:rsidR="00905817" w:rsidRPr="00905817">
        <w:rPr>
          <w:position w:val="-6"/>
        </w:rPr>
        <w:object w:dxaOrig="260" w:dyaOrig="220" w14:anchorId="0F58121C">
          <v:shape id="_x0000_i1773" type="#_x0000_t75" style="width:12.65pt;height:10.65pt" o:ole="">
            <v:imagedata r:id="rId1510" o:title=""/>
          </v:shape>
          <o:OLEObject Type="Embed" ProgID="Equation.DSMT4" ShapeID="_x0000_i1773" DrawAspect="Content" ObjectID="_1375860852" r:id="rId1511"/>
        </w:object>
      </w:r>
      <w:r w:rsidRPr="00DE14F9">
        <w:t xml:space="preserve"> is the number of nodes in an element.  Then the discretized form of </w:t>
      </w:r>
      <w:r w:rsidR="00905817" w:rsidRPr="00905817">
        <w:rPr>
          <w:position w:val="-12"/>
        </w:rPr>
        <w:object w:dxaOrig="540" w:dyaOrig="360" w14:anchorId="29C2AB82">
          <v:shape id="_x0000_i1774" type="#_x0000_t75" style="width:27.35pt;height:19.35pt" o:ole="">
            <v:imagedata r:id="rId1512" o:title=""/>
          </v:shape>
          <o:OLEObject Type="Embed" ProgID="Equation.DSMT4" ShapeID="_x0000_i1774" DrawAspect="Content" ObjectID="_1375860853" r:id="rId1513"/>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9F25FF">
          <w:instrText>(3.27)</w:instrText>
        </w:r>
      </w:fldSimple>
      <w:r w:rsidR="001677E3">
        <w:fldChar w:fldCharType="end"/>
      </w:r>
      <w:r w:rsidRPr="00DE14F9">
        <w:t xml:space="preserve"> may be written as</w:t>
      </w:r>
    </w:p>
    <w:p w14:paraId="26326D88" w14:textId="2F96801E"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5" type="#_x0000_t75" style="width:191.35pt;height:40pt" o:ole="">
            <v:imagedata r:id="rId1514" o:title=""/>
          </v:shape>
          <o:OLEObject Type="Embed" ProgID="Equation.DSMT4" ShapeID="_x0000_i1775" DrawAspect="Content" ObjectID="_1375860854" r:id="rId1515"/>
        </w:object>
      </w:r>
      <w:r w:rsidR="0018091D">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69" w:author="Gerard" w:date="2015-08-25T08:50:00Z">
          <w:r w:rsidR="009F25FF">
            <w:rPr>
              <w:noProof/>
            </w:rPr>
            <w:instrText>43</w:instrText>
          </w:r>
        </w:ins>
        <w:del w:id="970" w:author="Gerard" w:date="2015-07-27T22:14:00Z">
          <w:r w:rsidR="00D3178E" w:rsidDel="00C175E9">
            <w:rPr>
              <w:noProof/>
            </w:rPr>
            <w:delInstrText>44</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6" type="#_x0000_t75" style="width:12.65pt;height:19.35pt" o:ole="">
            <v:imagedata r:id="rId1516" o:title=""/>
          </v:shape>
          <o:OLEObject Type="Embed" ProgID="Equation.DSMT4" ShapeID="_x0000_i1776" DrawAspect="Content" ObjectID="_1375860855" r:id="rId1517"/>
        </w:object>
      </w:r>
      <w:r w:rsidRPr="00074384">
        <w:t xml:space="preserve"> is the number of elements in </w:t>
      </w:r>
      <w:r w:rsidR="00905817" w:rsidRPr="00905817">
        <w:rPr>
          <w:position w:val="-6"/>
        </w:rPr>
        <w:object w:dxaOrig="200" w:dyaOrig="279" w14:anchorId="4535B78F">
          <v:shape id="_x0000_i1777" type="#_x0000_t75" style="width:10pt;height:14.65pt" o:ole="">
            <v:imagedata r:id="rId1518" o:title=""/>
          </v:shape>
          <o:OLEObject Type="Embed" ProgID="Equation.DSMT4" ShapeID="_x0000_i1777" DrawAspect="Content" ObjectID="_1375860856" r:id="rId1519"/>
        </w:object>
      </w:r>
      <w:r w:rsidRPr="00074384">
        <w:t xml:space="preserve">, </w:t>
      </w:r>
      <w:r w:rsidR="00905817" w:rsidRPr="00905817">
        <w:rPr>
          <w:position w:val="-12"/>
        </w:rPr>
        <w:object w:dxaOrig="380" w:dyaOrig="400" w14:anchorId="2CA75A8B">
          <v:shape id="_x0000_i1778" type="#_x0000_t75" style="width:19.35pt;height:20pt" o:ole="">
            <v:imagedata r:id="rId1520" o:title=""/>
          </v:shape>
          <o:OLEObject Type="Embed" ProgID="Equation.DSMT4" ShapeID="_x0000_i1778" DrawAspect="Content" ObjectID="_1375860857" r:id="rId1521"/>
        </w:object>
      </w:r>
      <w:r w:rsidRPr="00074384">
        <w:t xml:space="preserve"> is the number of integration points in the </w:t>
      </w:r>
      <w:r w:rsidR="00905817" w:rsidRPr="00905817">
        <w:rPr>
          <w:position w:val="-6"/>
        </w:rPr>
        <w:object w:dxaOrig="360" w:dyaOrig="220" w14:anchorId="1153A4D2">
          <v:shape id="_x0000_i1779" type="#_x0000_t75" style="width:19.35pt;height:10.65pt" o:ole="">
            <v:imagedata r:id="rId1522" o:title=""/>
          </v:shape>
          <o:OLEObject Type="Embed" ProgID="Equation.DSMT4" ShapeID="_x0000_i1779" DrawAspect="Content" ObjectID="_1375860858" r:id="rId1523"/>
        </w:object>
      </w:r>
      <w:r w:rsidRPr="00074384">
        <w:t xml:space="preserve">th element, </w:t>
      </w:r>
      <w:r w:rsidR="00905817" w:rsidRPr="00905817">
        <w:rPr>
          <w:position w:val="-12"/>
        </w:rPr>
        <w:object w:dxaOrig="320" w:dyaOrig="360" w14:anchorId="22019D29">
          <v:shape id="_x0000_i1780" type="#_x0000_t75" style="width:15.35pt;height:19.35pt" o:ole="">
            <v:imagedata r:id="rId1524" o:title=""/>
          </v:shape>
          <o:OLEObject Type="Embed" ProgID="Equation.DSMT4" ShapeID="_x0000_i1780" DrawAspect="Content" ObjectID="_1375860859" r:id="rId1525"/>
        </w:object>
      </w:r>
      <w:r w:rsidRPr="00074384">
        <w:t xml:space="preserve"> is the quadrature weight associated with the </w:t>
      </w:r>
      <w:r w:rsidR="00905817" w:rsidRPr="00905817">
        <w:rPr>
          <w:position w:val="-6"/>
        </w:rPr>
        <w:object w:dxaOrig="380" w:dyaOrig="279" w14:anchorId="7CE85A71">
          <v:shape id="_x0000_i1781" type="#_x0000_t75" style="width:19.35pt;height:14.65pt" o:ole="">
            <v:imagedata r:id="rId1526" o:title=""/>
          </v:shape>
          <o:OLEObject Type="Embed" ProgID="Equation.DSMT4" ShapeID="_x0000_i1781" DrawAspect="Content" ObjectID="_1375860860" r:id="rId1527"/>
        </w:object>
      </w:r>
      <w:r w:rsidRPr="00074384">
        <w:t xml:space="preserve">th integration point, and </w:t>
      </w:r>
      <w:r w:rsidR="00905817" w:rsidRPr="00905817">
        <w:rPr>
          <w:position w:val="-14"/>
        </w:rPr>
        <w:object w:dxaOrig="300" w:dyaOrig="380" w14:anchorId="6650F922">
          <v:shape id="_x0000_i1782" type="#_x0000_t75" style="width:14.65pt;height:19.35pt" o:ole="">
            <v:imagedata r:id="rId1528" o:title=""/>
          </v:shape>
          <o:OLEObject Type="Embed" ProgID="Equation.DSMT4" ShapeID="_x0000_i1782" DrawAspect="Content" ObjectID="_1375860861" r:id="rId1529"/>
        </w:object>
      </w:r>
      <w:r w:rsidRPr="00074384">
        <w:t xml:space="preserve"> is the Jacobian of the transformation from the spatial frame to the parametric space of the element.  In the above expression, </w:t>
      </w:r>
    </w:p>
    <w:p w14:paraId="6BC836ED" w14:textId="78CCAEE5" w:rsidR="00FB6012" w:rsidRPr="00074384" w:rsidRDefault="00FB6012" w:rsidP="00FB6012">
      <w:pPr>
        <w:pStyle w:val="MTDisplayEquation"/>
      </w:pPr>
      <w:r w:rsidRPr="00074384">
        <w:tab/>
      </w:r>
      <w:r w:rsidR="00905817" w:rsidRPr="00905817">
        <w:rPr>
          <w:position w:val="-40"/>
        </w:rPr>
        <w:object w:dxaOrig="3860" w:dyaOrig="440" w14:anchorId="36B4658A">
          <v:shape id="_x0000_i1783" type="#_x0000_t75" style="width:191.35pt;height:22pt" o:ole="">
            <v:imagedata r:id="rId1530" o:title=""/>
          </v:shape>
          <o:OLEObject Type="Embed" ProgID="Equation.DSMT4" ShapeID="_x0000_i1783" DrawAspect="Content" ObjectID="_1375860862" r:id="rId1531"/>
        </w:object>
      </w:r>
      <w:r w:rsidRPr="00074384">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71" w:author="Gerard" w:date="2015-08-25T08:50:00Z">
          <w:r w:rsidR="009F25FF">
            <w:rPr>
              <w:noProof/>
            </w:rPr>
            <w:instrText>44</w:instrText>
          </w:r>
        </w:ins>
        <w:del w:id="972" w:author="Gerard" w:date="2015-07-27T22:14:00Z">
          <w:r w:rsidR="00D3178E" w:rsidDel="00C175E9">
            <w:rPr>
              <w:noProof/>
            </w:rPr>
            <w:delInstrText>45</w:delInstrText>
          </w:r>
        </w:del>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4" type="#_x0000_t75" style="width:14.65pt;height:19.35pt" o:ole="">
            <v:imagedata r:id="rId1532" o:title=""/>
          </v:shape>
          <o:OLEObject Type="Embed" ProgID="Equation.DSMT4" ShapeID="_x0000_i1784" DrawAspect="Content" ObjectID="_1375860863" r:id="rId1533"/>
        </w:object>
      </w:r>
      <w:r w:rsidRPr="00074384">
        <w:t xml:space="preserve">, </w:t>
      </w:r>
      <w:r w:rsidR="00905817" w:rsidRPr="00905817">
        <w:rPr>
          <w:position w:val="-12"/>
        </w:rPr>
        <w:object w:dxaOrig="260" w:dyaOrig="380" w14:anchorId="613A5389">
          <v:shape id="_x0000_i1785" type="#_x0000_t75" style="width:12.65pt;height:19.35pt" o:ole="">
            <v:imagedata r:id="rId1534" o:title=""/>
          </v:shape>
          <o:OLEObject Type="Embed" ProgID="Equation.DSMT4" ShapeID="_x0000_i1785" DrawAspect="Content" ObjectID="_1375860864" r:id="rId1535"/>
        </w:object>
      </w:r>
      <w:r w:rsidRPr="00074384">
        <w:t xml:space="preserve"> and </w:t>
      </w:r>
      <w:r w:rsidR="00905817" w:rsidRPr="00905817">
        <w:rPr>
          <w:position w:val="-12"/>
        </w:rPr>
        <w:object w:dxaOrig="279" w:dyaOrig="380" w14:anchorId="16315F6D">
          <v:shape id="_x0000_i1786" type="#_x0000_t75" style="width:14.65pt;height:19.35pt" o:ole="">
            <v:imagedata r:id="rId1536" o:title=""/>
          </v:shape>
          <o:OLEObject Type="Embed" ProgID="Equation.DSMT4" ShapeID="_x0000_i1786" DrawAspect="Content" ObjectID="_1375860865" r:id="rId1537"/>
        </w:object>
      </w:r>
      <w:r w:rsidRPr="00074384">
        <w:t xml:space="preserve"> are evaluated at the parametric coordinates of the </w:t>
      </w:r>
      <w:r w:rsidR="00905817" w:rsidRPr="00905817">
        <w:rPr>
          <w:position w:val="-6"/>
        </w:rPr>
        <w:object w:dxaOrig="380" w:dyaOrig="279" w14:anchorId="1053581B">
          <v:shape id="_x0000_i1787" type="#_x0000_t75" style="width:19.35pt;height:14.65pt" o:ole="">
            <v:imagedata r:id="rId1538" o:title=""/>
          </v:shape>
          <o:OLEObject Type="Embed" ProgID="Equation.DSMT4" ShapeID="_x0000_i1787" DrawAspect="Content" ObjectID="_1375860866" r:id="rId1539"/>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8" type="#_x0000_t75" style="width:36.65pt;height:19.35pt" o:ole="">
            <v:imagedata r:id="rId1540" o:title=""/>
          </v:shape>
          <o:OLEObject Type="Embed" ProgID="Equation.DSMT4" ShapeID="_x0000_i1788" DrawAspect="Content" ObjectID="_1375860867" r:id="rId1541"/>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9F25FF">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9F25FF">
          <w:instrText>(3.33)</w:instrText>
        </w:r>
      </w:fldSimple>
      <w:r w:rsidR="001677E3">
        <w:fldChar w:fldCharType="end"/>
      </w:r>
      <w:r w:rsidRPr="00DE14F9">
        <w:t xml:space="preserve"> may be written as</w:t>
      </w:r>
    </w:p>
    <w:p w14:paraId="606F2B12" w14:textId="486EA029" w:rsidR="00FB6012" w:rsidRPr="00DE14F9" w:rsidRDefault="00FB6012" w:rsidP="00FB6012">
      <w:pPr>
        <w:pStyle w:val="MTDisplayEquation"/>
      </w:pPr>
      <w:r w:rsidRPr="00DE14F9">
        <w:tab/>
      </w:r>
      <w:r w:rsidR="00905817" w:rsidRPr="00905817">
        <w:rPr>
          <w:position w:val="-32"/>
        </w:rPr>
        <w:object w:dxaOrig="5880" w:dyaOrig="800" w14:anchorId="04860053">
          <v:shape id="_x0000_i1789" type="#_x0000_t75" style="width:294pt;height:40pt" o:ole="">
            <v:imagedata r:id="rId1542" o:title=""/>
          </v:shape>
          <o:OLEObject Type="Embed" ProgID="Equation.DSMT4" ShapeID="_x0000_i1789" DrawAspect="Content" ObjectID="_1375860868" r:id="rId1543"/>
        </w:object>
      </w:r>
      <w:r w:rsidR="00981087">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73" w:author="Gerard" w:date="2015-08-25T08:50:00Z">
          <w:r w:rsidR="009F25FF">
            <w:rPr>
              <w:noProof/>
            </w:rPr>
            <w:instrText>45</w:instrText>
          </w:r>
        </w:ins>
        <w:del w:id="974" w:author="Gerard" w:date="2015-07-27T22:14:00Z">
          <w:r w:rsidR="00D3178E" w:rsidDel="00C175E9">
            <w:rPr>
              <w:noProof/>
            </w:rPr>
            <w:delInstrText>46</w:delInstrText>
          </w:r>
        </w:del>
      </w:fldSimple>
      <w:r>
        <w:instrText>)</w:instrText>
      </w:r>
      <w:r>
        <w:fldChar w:fldCharType="end"/>
      </w:r>
    </w:p>
    <w:p w14:paraId="23D44215" w14:textId="77777777" w:rsidR="00FB6012" w:rsidRPr="00DE14F9" w:rsidRDefault="00FB6012" w:rsidP="00FB6012">
      <w:r w:rsidRPr="00DE14F9">
        <w:t>where</w:t>
      </w:r>
    </w:p>
    <w:p w14:paraId="20F7F2BA" w14:textId="2D1B0B57" w:rsidR="00FB6012" w:rsidRPr="00DE14F9" w:rsidRDefault="00FB6012" w:rsidP="00FB6012">
      <w:pPr>
        <w:pStyle w:val="MTDisplayEquation"/>
      </w:pPr>
      <w:r w:rsidRPr="00DE14F9">
        <w:tab/>
      </w:r>
      <w:r w:rsidR="00423D1B" w:rsidRPr="00423D1B">
        <w:rPr>
          <w:position w:val="-144"/>
        </w:rPr>
        <w:object w:dxaOrig="5180" w:dyaOrig="3020" w14:anchorId="21B7E104">
          <v:shape id="_x0000_i1790" type="#_x0000_t75" style="width:259.35pt;height:151.35pt" o:ole="">
            <v:imagedata r:id="rId1544" o:title=""/>
          </v:shape>
          <o:OLEObject Type="Embed" ProgID="Equation.DSMT4" ShapeID="_x0000_i1790" DrawAspect="Content" ObjectID="_1375860869" r:id="rId1545"/>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75" w:author="Gerard" w:date="2015-08-25T08:50:00Z">
          <w:r w:rsidR="009F25FF">
            <w:rPr>
              <w:noProof/>
            </w:rPr>
            <w:instrText>46</w:instrText>
          </w:r>
        </w:ins>
        <w:del w:id="976" w:author="Gerard" w:date="2015-07-27T22:14:00Z">
          <w:r w:rsidR="00D3178E" w:rsidDel="00C175E9">
            <w:rPr>
              <w:noProof/>
            </w:rPr>
            <w:delInstrText>47</w:delInstrText>
          </w:r>
        </w:del>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91" type="#_x0000_t75" style="width:14.65pt;height:14.65pt" o:ole="">
            <v:imagedata r:id="rId1546" o:title=""/>
          </v:shape>
          <o:OLEObject Type="Embed" ProgID="Equation.DSMT4" ShapeID="_x0000_i1791" DrawAspect="Content" ObjectID="_1375860870" r:id="rId1547"/>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92" type="#_x0000_t75" style="width:41.35pt;height:22pt" o:ole="">
            <v:imagedata r:id="rId1548" o:title=""/>
          </v:shape>
          <o:OLEObject Type="Embed" ProgID="Equation.DSMT4" ShapeID="_x0000_i1792" DrawAspect="Content" ObjectID="_1375860871" r:id="rId1549"/>
        </w:object>
      </w:r>
      <w:r w:rsidRPr="00DE14F9">
        <w:t xml:space="preserve"> from </w:t>
      </w:r>
      <w:r w:rsidR="00905817" w:rsidRPr="00905817">
        <w:rPr>
          <w:position w:val="-10"/>
        </w:rPr>
        <w:object w:dxaOrig="460" w:dyaOrig="360" w14:anchorId="6A8512C9">
          <v:shape id="_x0000_i1793" type="#_x0000_t75" style="width:22.65pt;height:19.35pt" o:ole="">
            <v:imagedata r:id="rId1550" o:title=""/>
          </v:shape>
          <o:OLEObject Type="Embed" ProgID="Equation.DSMT4" ShapeID="_x0000_i1793" DrawAspect="Content" ObjectID="_1375860872" r:id="rId1551"/>
        </w:object>
      </w:r>
      <w:r w:rsidRPr="00DE14F9">
        <w:t xml:space="preserve">, where </w:t>
      </w:r>
      <w:r w:rsidR="00905817" w:rsidRPr="00905817">
        <w:rPr>
          <w:position w:val="-6"/>
        </w:rPr>
        <w:object w:dxaOrig="940" w:dyaOrig="279" w14:anchorId="5EE4F9A6">
          <v:shape id="_x0000_i1794" type="#_x0000_t75" style="width:47.35pt;height:14.65pt" o:ole="">
            <v:imagedata r:id="rId1552" o:title=""/>
          </v:shape>
          <o:OLEObject Type="Embed" ProgID="Equation.DSMT4" ShapeID="_x0000_i1794" DrawAspect="Content" ObjectID="_1375860873" r:id="rId1553"/>
        </w:object>
      </w:r>
      <w:r w:rsidRPr="00DE14F9">
        <w:t xml:space="preserve">, yields more accurate solutions than evaluating it from the trace of </w:t>
      </w:r>
      <w:r w:rsidR="00905817" w:rsidRPr="00905817">
        <w:rPr>
          <w:position w:val="-10"/>
        </w:rPr>
        <w:object w:dxaOrig="740" w:dyaOrig="360" w14:anchorId="28D31D8F">
          <v:shape id="_x0000_i1795" type="#_x0000_t75" style="width:37.35pt;height:19.35pt" o:ole="">
            <v:imagedata r:id="rId1554" o:title=""/>
          </v:shape>
          <o:OLEObject Type="Embed" ProgID="Equation.DSMT4" ShapeID="_x0000_i1795" DrawAspect="Content" ObjectID="_1375860874" r:id="rId1555"/>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r w:rsidR="0023486D">
        <w:fldChar w:fldCharType="begin"/>
      </w:r>
      <w:r w:rsidR="0023486D">
        <w:instrText xml:space="preserve"> HYPERLINK \l "_ENREF_28" \o "Ateshian, 2007 #73" </w:instrText>
      </w:r>
      <w:ins w:id="977" w:author="Gerard" w:date="2015-08-25T08:12:00Z"/>
      <w:r w:rsidR="0023486D">
        <w:fldChar w:fldCharType="separate"/>
      </w:r>
      <w:r w:rsidR="00214E15">
        <w:rPr>
          <w:noProof/>
        </w:rPr>
        <w:t>28</w:t>
      </w:r>
      <w:r w:rsidR="0023486D">
        <w:rPr>
          <w:noProof/>
        </w:rPr>
        <w:fldChar w:fldCharType="end"/>
      </w:r>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235D9B6" w:rsidR="00FB6012" w:rsidRDefault="00FB6012" w:rsidP="00FB6012">
      <w:pPr>
        <w:pStyle w:val="MTDisplayEquation"/>
      </w:pPr>
      <w:r>
        <w:tab/>
      </w:r>
      <w:r w:rsidR="00905817" w:rsidRPr="00905817">
        <w:rPr>
          <w:position w:val="-32"/>
        </w:rPr>
        <w:object w:dxaOrig="3900" w:dyaOrig="800" w14:anchorId="7B07F843">
          <v:shape id="_x0000_i1796" type="#_x0000_t75" style="width:196pt;height:40pt" o:ole="">
            <v:imagedata r:id="rId1556" o:title=""/>
          </v:shape>
          <o:OLEObject Type="Embed" ProgID="Equation.DSMT4" ShapeID="_x0000_i1796" DrawAspect="Content" ObjectID="_1375860875" r:id="rId1557"/>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78" w:author="Gerard" w:date="2015-08-25T08:50:00Z">
          <w:r w:rsidR="009F25FF">
            <w:rPr>
              <w:noProof/>
            </w:rPr>
            <w:instrText>47</w:instrText>
          </w:r>
        </w:ins>
        <w:del w:id="979" w:author="Gerard" w:date="2015-07-27T22:14:00Z">
          <w:r w:rsidR="00D3178E" w:rsidDel="00C175E9">
            <w:rPr>
              <w:noProof/>
            </w:rPr>
            <w:delInstrText>48</w:delInstrText>
          </w:r>
        </w:del>
      </w:fldSimple>
      <w:r>
        <w:instrText>)</w:instrText>
      </w:r>
      <w:r>
        <w:fldChar w:fldCharType="end"/>
      </w:r>
    </w:p>
    <w:p w14:paraId="269A8A9C" w14:textId="77777777" w:rsidR="00FB6012" w:rsidRDefault="00FB6012" w:rsidP="00FB6012">
      <w:r>
        <w:t>and</w:t>
      </w:r>
    </w:p>
    <w:p w14:paraId="11C44343" w14:textId="36D49ED9" w:rsidR="00FB6012" w:rsidRPr="007700AB" w:rsidRDefault="00FB6012" w:rsidP="00FB6012">
      <w:pPr>
        <w:pStyle w:val="MTDisplayEquation"/>
      </w:pPr>
      <w:r>
        <w:tab/>
      </w:r>
      <w:r w:rsidR="00905817" w:rsidRPr="00905817">
        <w:rPr>
          <w:position w:val="-32"/>
        </w:rPr>
        <w:object w:dxaOrig="5899" w:dyaOrig="800" w14:anchorId="41BDD4AF">
          <v:shape id="_x0000_i1797" type="#_x0000_t75" style="width:294.65pt;height:40pt" o:ole="">
            <v:imagedata r:id="rId1558" o:title=""/>
          </v:shape>
          <o:OLEObject Type="Embed" ProgID="Equation.DSMT4" ShapeID="_x0000_i1797" DrawAspect="Content" ObjectID="_1375860876" r:id="rId1559"/>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80" w:author="Gerard" w:date="2015-08-25T08:50:00Z">
          <w:r w:rsidR="009F25FF">
            <w:rPr>
              <w:noProof/>
            </w:rPr>
            <w:instrText>48</w:instrText>
          </w:r>
        </w:ins>
        <w:del w:id="981" w:author="Gerard" w:date="2015-07-27T22:14:00Z">
          <w:r w:rsidR="00D3178E" w:rsidDel="00C175E9">
            <w:rPr>
              <w:noProof/>
            </w:rPr>
            <w:delInstrText>49</w:delInstrText>
          </w:r>
        </w:del>
      </w:fldSimple>
      <w:r>
        <w:instrText>)</w:instrText>
      </w:r>
      <w:r>
        <w:fldChar w:fldCharType="end"/>
      </w:r>
    </w:p>
    <w:p w14:paraId="31552AD9" w14:textId="77777777" w:rsidR="00FB6012" w:rsidRDefault="00FB6012" w:rsidP="00FB6012">
      <w:r>
        <w:t>where</w:t>
      </w:r>
    </w:p>
    <w:p w14:paraId="2B598194" w14:textId="1F457F7C" w:rsidR="00FB6012" w:rsidRDefault="00FB6012" w:rsidP="00FB6012">
      <w:pPr>
        <w:pStyle w:val="MTDisplayEquation"/>
      </w:pPr>
      <w:r>
        <w:tab/>
      </w:r>
      <w:r w:rsidR="00905817" w:rsidRPr="00905817">
        <w:rPr>
          <w:position w:val="-14"/>
        </w:rPr>
        <w:object w:dxaOrig="1240" w:dyaOrig="400" w14:anchorId="509FCA0D">
          <v:shape id="_x0000_i1798" type="#_x0000_t75" style="width:62pt;height:20pt" o:ole="">
            <v:imagedata r:id="rId1560" o:title=""/>
          </v:shape>
          <o:OLEObject Type="Embed" ProgID="Equation.DSMT4" ShapeID="_x0000_i1798" DrawAspect="Content" ObjectID="_1375860877" r:id="rId1561"/>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82" w:author="Gerard" w:date="2015-08-25T08:50:00Z">
          <w:r w:rsidR="009F25FF">
            <w:rPr>
              <w:noProof/>
            </w:rPr>
            <w:instrText>49</w:instrText>
          </w:r>
        </w:ins>
        <w:del w:id="983" w:author="Gerard" w:date="2015-07-27T22:14:00Z">
          <w:r w:rsidR="00D3178E" w:rsidDel="00C175E9">
            <w:rPr>
              <w:noProof/>
            </w:rPr>
            <w:delInstrText>50</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9" type="#_x0000_t75" style="width:12.65pt;height:10.65pt" o:ole="">
            <v:imagedata r:id="rId1562" o:title=""/>
          </v:shape>
          <o:OLEObject Type="Embed" ProgID="Equation.DSMT4" ShapeID="_x0000_i1799" DrawAspect="Content" ObjectID="_1375860878" r:id="rId1563"/>
        </w:object>
      </w:r>
      <w:r>
        <w:t xml:space="preserve"> represents the number of nodes on an element face.  For a prescribed normal traction </w:t>
      </w:r>
      <w:r w:rsidR="00905817" w:rsidRPr="00905817">
        <w:rPr>
          <w:position w:val="-12"/>
        </w:rPr>
        <w:object w:dxaOrig="220" w:dyaOrig="360" w14:anchorId="4B6DDA46">
          <v:shape id="_x0000_i1800" type="#_x0000_t75" style="width:10.65pt;height:19.35pt" o:ole="">
            <v:imagedata r:id="rId1564" o:title=""/>
          </v:shape>
          <o:OLEObject Type="Embed" ProgID="Equation.DSMT4" ShapeID="_x0000_i1800" DrawAspect="Content" ObjectID="_1375860879" r:id="rId1565"/>
        </w:object>
      </w:r>
      <w:r>
        <w:t xml:space="preserve"> as given in </w:t>
      </w:r>
      <w:r w:rsidR="001677E3">
        <w:fldChar w:fldCharType="begin"/>
      </w:r>
      <w:r w:rsidR="001677E3">
        <w:instrText xml:space="preserve"> GOTOBUTTON ZEqnNum269251  \* MERGEFORMAT </w:instrText>
      </w:r>
      <w:fldSimple w:instr=" REF ZEqnNum269251 \* Charformat \! \* MERGEFORMAT ">
        <w:r w:rsidR="009F25FF">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9F25FF">
          <w:instrText>(3.35)</w:instrText>
        </w:r>
      </w:fldSimple>
      <w:r w:rsidR="001677E3">
        <w:fldChar w:fldCharType="end"/>
      </w:r>
      <w:r>
        <w:t>,</w:t>
      </w:r>
    </w:p>
    <w:p w14:paraId="0301074D" w14:textId="3A2826D5" w:rsidR="00FB6012" w:rsidRDefault="00FB6012" w:rsidP="00FB6012">
      <w:pPr>
        <w:pStyle w:val="MTDisplayEquation"/>
      </w:pPr>
      <w:r>
        <w:lastRenderedPageBreak/>
        <w:tab/>
      </w:r>
      <w:r w:rsidR="00905817" w:rsidRPr="00905817">
        <w:rPr>
          <w:position w:val="-72"/>
        </w:rPr>
        <w:object w:dxaOrig="4540" w:dyaOrig="1540" w14:anchorId="2C40E17B">
          <v:shape id="_x0000_i1801" type="#_x0000_t75" style="width:227.35pt;height:76.65pt" o:ole="">
            <v:imagedata r:id="rId1566" o:title=""/>
          </v:shape>
          <o:OLEObject Type="Embed" ProgID="Equation.DSMT4" ShapeID="_x0000_i1801" DrawAspect="Content" ObjectID="_1375860880" r:id="rId1567"/>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84" w:author="Gerard" w:date="2015-08-25T08:50:00Z">
          <w:r w:rsidR="009F25FF">
            <w:rPr>
              <w:noProof/>
            </w:rPr>
            <w:instrText>50</w:instrText>
          </w:r>
        </w:ins>
        <w:del w:id="985" w:author="Gerard" w:date="2015-07-27T22:14:00Z">
          <w:r w:rsidR="00D3178E" w:rsidDel="00C175E9">
            <w:rPr>
              <w:noProof/>
            </w:rPr>
            <w:delInstrText>51</w:delInstrText>
          </w:r>
        </w:del>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802" type="#_x0000_t75" style="width:72.65pt;height:20pt" o:ole="">
            <v:imagedata r:id="rId1568" o:title=""/>
          </v:shape>
          <o:OLEObject Type="Embed" ProgID="Equation.DSMT4" ShapeID="_x0000_i1802" DrawAspect="Content" ObjectID="_1375860881" r:id="rId1569"/>
        </w:object>
      </w:r>
      <w:r>
        <w:t xml:space="preserve"> is the skew-symmetric tensor whose dual vector is </w:t>
      </w:r>
      <w:r w:rsidR="00905817" w:rsidRPr="00905817">
        <w:rPr>
          <w:position w:val="-6"/>
        </w:rPr>
        <w:object w:dxaOrig="200" w:dyaOrig="220" w14:anchorId="6DA18B90">
          <v:shape id="_x0000_i1803" type="#_x0000_t75" style="width:10pt;height:10.65pt" o:ole="">
            <v:imagedata r:id="rId1570" o:title=""/>
          </v:shape>
          <o:OLEObject Type="Embed" ProgID="Equation.DSMT4" ShapeID="_x0000_i1803" DrawAspect="Content" ObjectID="_1375860882" r:id="rId1571"/>
        </w:object>
      </w:r>
      <w:r>
        <w:t xml:space="preserve"> and </w:t>
      </w:r>
      <w:r w:rsidR="00905817" w:rsidRPr="00905817">
        <w:rPr>
          <w:position w:val="-4"/>
        </w:rPr>
        <w:object w:dxaOrig="220" w:dyaOrig="260" w14:anchorId="48088CB0">
          <v:shape id="_x0000_i1804" type="#_x0000_t75" style="width:10.65pt;height:12.65pt" o:ole="">
            <v:imagedata r:id="rId1572" o:title=""/>
          </v:shape>
          <o:OLEObject Type="Embed" ProgID="Equation.DSMT4" ShapeID="_x0000_i1804" DrawAspect="Content" ObjectID="_1375860883" r:id="rId1573"/>
        </w:object>
      </w:r>
      <w:r>
        <w:t xml:space="preserve"> is the third-order permutation pseudo-tensor.  For a prescribed traction </w:t>
      </w:r>
      <w:r w:rsidR="00905817" w:rsidRPr="00905817">
        <w:rPr>
          <w:position w:val="-12"/>
        </w:rPr>
        <w:object w:dxaOrig="220" w:dyaOrig="380" w14:anchorId="47D0DC93">
          <v:shape id="_x0000_i1805" type="#_x0000_t75" style="width:10.65pt;height:19.35pt" o:ole="">
            <v:imagedata r:id="rId1574" o:title=""/>
          </v:shape>
          <o:OLEObject Type="Embed" ProgID="Equation.DSMT4" ShapeID="_x0000_i1805" DrawAspect="Content" ObjectID="_1375860884" r:id="rId1575"/>
        </w:object>
      </w:r>
      <w:r>
        <w:t xml:space="preserve"> as given in </w:t>
      </w:r>
      <w:r w:rsidR="001677E3">
        <w:fldChar w:fldCharType="begin"/>
      </w:r>
      <w:r w:rsidR="001677E3">
        <w:instrText xml:space="preserve"> GOTOBUTTON ZEqnNum641883  \* MERGEFORMAT </w:instrText>
      </w:r>
      <w:fldSimple w:instr=" REF ZEqnNum641883 \* Charformat \! \* MERGEFORMAT ">
        <w:r w:rsidR="009F25FF">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9F25FF">
          <w:instrText>(3.39)</w:instrText>
        </w:r>
      </w:fldSimple>
      <w:r w:rsidR="001677E3">
        <w:fldChar w:fldCharType="end"/>
      </w:r>
      <w:r>
        <w:t>,</w:t>
      </w:r>
    </w:p>
    <w:p w14:paraId="60E88CFD" w14:textId="4513F512" w:rsidR="00FB6012" w:rsidRDefault="00FB6012" w:rsidP="00FB6012">
      <w:pPr>
        <w:pStyle w:val="MTDisplayEquation"/>
      </w:pPr>
      <w:r>
        <w:tab/>
      </w:r>
      <w:r w:rsidR="00905817" w:rsidRPr="00905817">
        <w:rPr>
          <w:position w:val="-72"/>
        </w:rPr>
        <w:object w:dxaOrig="5840" w:dyaOrig="1620" w14:anchorId="2F85B520">
          <v:shape id="_x0000_i1806" type="#_x0000_t75" style="width:290.65pt;height:81.35pt" o:ole="">
            <v:imagedata r:id="rId1576" o:title=""/>
          </v:shape>
          <o:OLEObject Type="Embed" ProgID="Equation.DSMT4" ShapeID="_x0000_i1806" DrawAspect="Content" ObjectID="_1375860885" r:id="rId1577"/>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86" w:author="Gerard" w:date="2015-08-25T08:50:00Z">
          <w:r w:rsidR="009F25FF">
            <w:rPr>
              <w:noProof/>
            </w:rPr>
            <w:instrText>51</w:instrText>
          </w:r>
        </w:ins>
        <w:del w:id="987" w:author="Gerard" w:date="2015-07-27T22:14:00Z">
          <w:r w:rsidR="00D3178E" w:rsidDel="00C175E9">
            <w:rPr>
              <w:noProof/>
            </w:rPr>
            <w:delInstrText>52</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7" type="#_x0000_t75" style="width:14.65pt;height:19.35pt" o:ole="">
            <v:imagedata r:id="rId1578" o:title=""/>
          </v:shape>
          <o:OLEObject Type="Embed" ProgID="Equation.DSMT4" ShapeID="_x0000_i1807" DrawAspect="Content" ObjectID="_1375860886" r:id="rId1579"/>
        </w:object>
      </w:r>
      <w:r>
        <w:t xml:space="preserve"> as given in </w:t>
      </w:r>
      <w:r w:rsidR="00DB161C">
        <w:fldChar w:fldCharType="begin"/>
      </w:r>
      <w:r w:rsidR="00DB161C">
        <w:instrText xml:space="preserve"> GOTOBUTTON ZEqnNum525838  \* MERGEFORMAT </w:instrText>
      </w:r>
      <w:fldSimple w:instr=" REF ZEqnNum525838 \* Charformat \! \* MERGEFORMAT ">
        <w:r w:rsidR="009F25FF">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9F25FF">
          <w:instrText>(3.41)</w:instrText>
        </w:r>
      </w:fldSimple>
      <w:r w:rsidR="00DB161C">
        <w:fldChar w:fldCharType="end"/>
      </w:r>
      <w:r>
        <w:t>,</w:t>
      </w:r>
    </w:p>
    <w:p w14:paraId="404A713D" w14:textId="01E795FC" w:rsidR="00FB6012" w:rsidRDefault="00FB6012" w:rsidP="00FB6012">
      <w:pPr>
        <w:pStyle w:val="MTDisplayEquation"/>
      </w:pPr>
      <w:r>
        <w:tab/>
      </w:r>
      <w:r w:rsidR="00905817" w:rsidRPr="00905817">
        <w:rPr>
          <w:position w:val="-88"/>
        </w:rPr>
        <w:object w:dxaOrig="4640" w:dyaOrig="1540" w14:anchorId="5290B30E">
          <v:shape id="_x0000_i1808" type="#_x0000_t75" style="width:231.35pt;height:76.65pt" o:ole="">
            <v:imagedata r:id="rId1580" o:title=""/>
          </v:shape>
          <o:OLEObject Type="Embed" ProgID="Equation.DSMT4" ShapeID="_x0000_i1808" DrawAspect="Content" ObjectID="_1375860887" r:id="rId158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88" w:author="Gerard" w:date="2015-08-25T08:50:00Z">
          <w:r w:rsidR="009F25FF">
            <w:rPr>
              <w:noProof/>
            </w:rPr>
            <w:instrText>52</w:instrText>
          </w:r>
        </w:ins>
        <w:del w:id="989" w:author="Gerard" w:date="2015-07-27T22:14:00Z">
          <w:r w:rsidR="00D3178E" w:rsidDel="00C175E9">
            <w:rPr>
              <w:noProof/>
            </w:rPr>
            <w:delInstrText>53</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990" w:name="_Toc176704845"/>
      <w:bookmarkStart w:id="991" w:name="_Toc302112012"/>
      <w:r>
        <w:t xml:space="preserve">Weak </w:t>
      </w:r>
      <w:r w:rsidR="0081541F">
        <w:t>F</w:t>
      </w:r>
      <w:r>
        <w:t xml:space="preserve">ormulation for </w:t>
      </w:r>
      <w:r w:rsidR="0081541F">
        <w:t>B</w:t>
      </w:r>
      <w:r>
        <w:t>iphasic-</w:t>
      </w:r>
      <w:r w:rsidR="0081541F">
        <w:t>S</w:t>
      </w:r>
      <w:r>
        <w:t xml:space="preserve">olute </w:t>
      </w:r>
      <w:r w:rsidR="0081541F">
        <w:t>M</w:t>
      </w:r>
      <w:r>
        <w:t>aterials</w:t>
      </w:r>
      <w:bookmarkEnd w:id="990"/>
      <w:bookmarkEnd w:id="991"/>
    </w:p>
    <w:p w14:paraId="163DB5A7" w14:textId="77777777" w:rsidR="00FB6012" w:rsidRDefault="00FB6012" w:rsidP="00FB6012">
      <w:r>
        <w:t>The virtual work integral for this problem is given by</w:t>
      </w:r>
    </w:p>
    <w:p w14:paraId="586E7F30" w14:textId="1B32C341" w:rsidR="00FB6012" w:rsidRDefault="00FB6012" w:rsidP="00FB6012">
      <w:pPr>
        <w:pStyle w:val="MTDisplayEquation"/>
      </w:pPr>
      <w:r>
        <w:tab/>
      </w:r>
      <w:r w:rsidR="00256ACE" w:rsidRPr="00256ACE">
        <w:rPr>
          <w:position w:val="-40"/>
        </w:rPr>
        <w:object w:dxaOrig="7860" w:dyaOrig="920" w14:anchorId="7253A3F2">
          <v:shape id="_x0000_i1809" type="#_x0000_t75" style="width:392.65pt;height:45.35pt" o:ole="">
            <v:imagedata r:id="rId1582" o:title=""/>
          </v:shape>
          <o:OLEObject Type="Embed" ProgID="Equation.DSMT4" ShapeID="_x0000_i1809" DrawAspect="Content" ObjectID="_1375860888" r:id="rId15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92" w:author="Gerard" w:date="2015-08-25T08:50:00Z">
          <w:r w:rsidR="009F25FF">
            <w:rPr>
              <w:noProof/>
            </w:rPr>
            <w:instrText>53</w:instrText>
          </w:r>
        </w:ins>
        <w:del w:id="993" w:author="Gerard" w:date="2015-07-27T22:14:00Z">
          <w:r w:rsidR="00D3178E" w:rsidDel="00C175E9">
            <w:rPr>
              <w:noProof/>
            </w:rPr>
            <w:delInstrText>54</w:delInstrText>
          </w:r>
        </w:del>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10" type="#_x0000_t75" style="width:17.35pt;height:14.65pt" o:ole="">
            <v:imagedata r:id="rId1584" o:title=""/>
          </v:shape>
          <o:OLEObject Type="Embed" ProgID="Equation.DSMT4" ShapeID="_x0000_i1810" DrawAspect="Content" ObjectID="_1375860889" r:id="rId1585"/>
        </w:object>
      </w:r>
      <w:r>
        <w:t xml:space="preserve"> is the virtual velocity of the solid, </w:t>
      </w:r>
      <w:r w:rsidR="00905817" w:rsidRPr="00905817">
        <w:rPr>
          <w:position w:val="-10"/>
        </w:rPr>
        <w:object w:dxaOrig="380" w:dyaOrig="320" w14:anchorId="04037FCB">
          <v:shape id="_x0000_i1811" type="#_x0000_t75" style="width:19.35pt;height:15.35pt" o:ole="">
            <v:imagedata r:id="rId1586" o:title=""/>
          </v:shape>
          <o:OLEObject Type="Embed" ProgID="Equation.DSMT4" ShapeID="_x0000_i1811" DrawAspect="Content" ObjectID="_1375860890" r:id="rId1587"/>
        </w:object>
      </w:r>
      <w:r>
        <w:t xml:space="preserve"> is the virtual effective fluid pressure, and </w:t>
      </w:r>
      <w:r w:rsidR="00905817" w:rsidRPr="00905817">
        <w:rPr>
          <w:position w:val="-6"/>
        </w:rPr>
        <w:object w:dxaOrig="320" w:dyaOrig="279" w14:anchorId="240DB4FD">
          <v:shape id="_x0000_i1812" type="#_x0000_t75" style="width:15.35pt;height:14.65pt" o:ole="">
            <v:imagedata r:id="rId1588" o:title=""/>
          </v:shape>
          <o:OLEObject Type="Embed" ProgID="Equation.DSMT4" ShapeID="_x0000_i1812" DrawAspect="Content" ObjectID="_1375860891" r:id="rId1589"/>
        </w:object>
      </w:r>
      <w:r>
        <w:t xml:space="preserve"> is the virtual molar energy of the solute</w:t>
      </w:r>
      <w:r w:rsidR="00981087">
        <w:t>.</w:t>
      </w:r>
      <w:r>
        <w:t xml:space="preserve"> </w:t>
      </w:r>
      <w:r w:rsidR="00905817" w:rsidRPr="00905817">
        <w:rPr>
          <w:position w:val="-6"/>
        </w:rPr>
        <w:object w:dxaOrig="200" w:dyaOrig="279" w14:anchorId="0F23447C">
          <v:shape id="_x0000_i1813" type="#_x0000_t75" style="width:10pt;height:14.65pt" o:ole="">
            <v:imagedata r:id="rId1590" o:title=""/>
          </v:shape>
          <o:OLEObject Type="Embed" ProgID="Equation.DSMT4" ShapeID="_x0000_i1813" DrawAspect="Content" ObjectID="_1375860892" r:id="rId1591"/>
        </w:object>
      </w:r>
      <w:r>
        <w:t xml:space="preserve"> represents the mixture domain in the spatial frame and </w:t>
      </w:r>
      <w:r w:rsidR="00905817" w:rsidRPr="00905817">
        <w:rPr>
          <w:position w:val="-6"/>
        </w:rPr>
        <w:object w:dxaOrig="300" w:dyaOrig="279" w14:anchorId="291A54F1">
          <v:shape id="_x0000_i1814" type="#_x0000_t75" style="width:14.65pt;height:14.65pt" o:ole="">
            <v:imagedata r:id="rId1592" o:title=""/>
          </v:shape>
          <o:OLEObject Type="Embed" ProgID="Equation.DSMT4" ShapeID="_x0000_i1814" DrawAspect="Content" ObjectID="_1375860893" r:id="rId1593"/>
        </w:object>
      </w:r>
      <w:r>
        <w:t xml:space="preserve"> is an elemental mixture volume in </w:t>
      </w:r>
      <w:r w:rsidR="00905817" w:rsidRPr="00905817">
        <w:rPr>
          <w:position w:val="-6"/>
        </w:rPr>
        <w:object w:dxaOrig="200" w:dyaOrig="279" w14:anchorId="4CF1B120">
          <v:shape id="_x0000_i1815" type="#_x0000_t75" style="width:10pt;height:14.65pt" o:ole="">
            <v:imagedata r:id="rId1594" o:title=""/>
          </v:shape>
          <o:OLEObject Type="Embed" ProgID="Equation.DSMT4" ShapeID="_x0000_i1815" DrawAspect="Content" ObjectID="_1375860894" r:id="rId1595"/>
        </w:object>
      </w:r>
      <w:r>
        <w:t xml:space="preserve">. In the last integral of </w:t>
      </w:r>
      <w:r w:rsidR="00905817" w:rsidRPr="00905817">
        <w:rPr>
          <w:position w:val="-6"/>
        </w:rPr>
        <w:object w:dxaOrig="420" w:dyaOrig="279" w14:anchorId="3D26C69B">
          <v:shape id="_x0000_i1816" type="#_x0000_t75" style="width:20pt;height:14.65pt" o:ole="">
            <v:imagedata r:id="rId1596" o:title=""/>
          </v:shape>
          <o:OLEObject Type="Embed" ProgID="Equation.DSMT4" ShapeID="_x0000_i1816" DrawAspect="Content" ObjectID="_1375860895" r:id="rId1597"/>
        </w:object>
      </w:r>
      <w:r>
        <w:t>, note that</w:t>
      </w:r>
    </w:p>
    <w:p w14:paraId="31F2E406" w14:textId="1CD75D9A" w:rsidR="00FB6012" w:rsidRDefault="00FB6012" w:rsidP="00FB6012">
      <w:pPr>
        <w:pStyle w:val="MTDisplayEquation"/>
      </w:pPr>
      <w:r>
        <w:tab/>
      </w:r>
      <w:r w:rsidR="00905817" w:rsidRPr="00905817">
        <w:rPr>
          <w:position w:val="-24"/>
        </w:rPr>
        <w:object w:dxaOrig="4060" w:dyaOrig="720" w14:anchorId="21B73E7E">
          <v:shape id="_x0000_i1817" type="#_x0000_t75" style="width:203.35pt;height:36.65pt" o:ole="">
            <v:imagedata r:id="rId1598" o:title=""/>
          </v:shape>
          <o:OLEObject Type="Embed" ProgID="Equation.DSMT4" ShapeID="_x0000_i1817" DrawAspect="Content" ObjectID="_1375860896" r:id="rId15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94" w:author="Gerard" w:date="2015-08-25T08:50:00Z">
          <w:r w:rsidR="009F25FF">
            <w:rPr>
              <w:noProof/>
            </w:rPr>
            <w:instrText>54</w:instrText>
          </w:r>
        </w:ins>
        <w:del w:id="995" w:author="Gerard" w:date="2015-07-27T22:14:00Z">
          <w:r w:rsidR="00D3178E" w:rsidDel="00C175E9">
            <w:rPr>
              <w:noProof/>
            </w:rPr>
            <w:delInstrText>55</w:delInstrText>
          </w:r>
        </w:del>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18" type="#_x0000_t75" style="width:146.65pt;height:19.35pt" o:ole="">
            <v:imagedata r:id="rId1600" o:title=""/>
          </v:shape>
          <o:OLEObject Type="Embed" ProgID="Equation.DSMT4" ShapeID="_x0000_i1818" DrawAspect="Content" ObjectID="_1375860897" r:id="rId1601"/>
        </w:object>
      </w:r>
      <w:r>
        <w:t xml:space="preserve"> is the material time derivative of a scalar function </w:t>
      </w:r>
      <w:r w:rsidR="00905817" w:rsidRPr="00905817">
        <w:rPr>
          <w:position w:val="-10"/>
        </w:rPr>
        <w:object w:dxaOrig="240" w:dyaOrig="320" w14:anchorId="5CCB554F">
          <v:shape id="_x0000_i1819" type="#_x0000_t75" style="width:12pt;height:15.35pt" o:ole="">
            <v:imagedata r:id="rId1602" o:title=""/>
          </v:shape>
          <o:OLEObject Type="Embed" ProgID="Equation.DSMT4" ShapeID="_x0000_i1819" DrawAspect="Content" ObjectID="_1375860898" r:id="rId1603"/>
        </w:object>
      </w:r>
      <w:r>
        <w:t xml:space="preserve"> in the spatial frame, following the solid. Similarly, note that </w:t>
      </w:r>
      <w:r w:rsidR="00905817" w:rsidRPr="00905817">
        <w:rPr>
          <w:position w:val="-16"/>
        </w:rPr>
        <w:object w:dxaOrig="2240" w:dyaOrig="440" w14:anchorId="4DEA6AB3">
          <v:shape id="_x0000_i1820" type="#_x0000_t75" style="width:112pt;height:22pt" o:ole="">
            <v:imagedata r:id="rId1604" o:title=""/>
          </v:shape>
          <o:OLEObject Type="Embed" ProgID="Equation.DSMT4" ShapeID="_x0000_i1820" DrawAspect="Content" ObjectID="_1375860899" r:id="rId1605"/>
        </w:object>
      </w:r>
      <w:r>
        <w:t xml:space="preserve">. Using the divergence theorem, the virtual work integral may be separated into internal and external contributions, </w:t>
      </w:r>
      <w:r w:rsidR="00256ACE" w:rsidRPr="00905817">
        <w:rPr>
          <w:position w:val="-12"/>
        </w:rPr>
        <w:object w:dxaOrig="1840" w:dyaOrig="380" w14:anchorId="1FF19201">
          <v:shape id="_x0000_i1821" type="#_x0000_t75" style="width:92pt;height:20pt" o:ole="">
            <v:imagedata r:id="rId1606" o:title=""/>
          </v:shape>
          <o:OLEObject Type="Embed" ProgID="Equation.DSMT4" ShapeID="_x0000_i1821" DrawAspect="Content" ObjectID="_1375860900" r:id="rId1607"/>
        </w:object>
      </w:r>
      <w:r>
        <w:t>, where</w:t>
      </w:r>
    </w:p>
    <w:p w14:paraId="1B2028D5" w14:textId="50D714D8" w:rsidR="00FB6012" w:rsidRDefault="00FB6012" w:rsidP="00FB6012">
      <w:pPr>
        <w:pStyle w:val="MTDisplayEquation"/>
      </w:pPr>
      <w:r>
        <w:tab/>
      </w:r>
      <w:r w:rsidR="00905817" w:rsidRPr="00905817">
        <w:rPr>
          <w:position w:val="-56"/>
        </w:rPr>
        <w:object w:dxaOrig="8480" w:dyaOrig="1240" w14:anchorId="73154FAA">
          <v:shape id="_x0000_i1822" type="#_x0000_t75" style="width:424pt;height:62pt" o:ole="">
            <v:imagedata r:id="rId1608" o:title=""/>
          </v:shape>
          <o:OLEObject Type="Embed" ProgID="Equation.DSMT4" ShapeID="_x0000_i1822" DrawAspect="Content" ObjectID="_1375860901" r:id="rId1609"/>
        </w:object>
      </w:r>
      <w:r>
        <w:tab/>
      </w:r>
      <w:r>
        <w:fldChar w:fldCharType="begin"/>
      </w:r>
      <w:r>
        <w:instrText xml:space="preserve"> MACROBUTTON MTPlaceRef \* MERGEFORMAT </w:instrText>
      </w:r>
      <w:fldSimple w:instr=" SEQ MTEqn \h \* MERGEFORMAT "/>
      <w:bookmarkStart w:id="996" w:name="ZEqnNum588916"/>
      <w:r>
        <w:instrText>(</w:instrText>
      </w:r>
      <w:fldSimple w:instr=" SEQ MTSec \c \* Arabic \* MERGEFORMAT ">
        <w:r w:rsidR="009F25FF">
          <w:rPr>
            <w:noProof/>
          </w:rPr>
          <w:instrText>3</w:instrText>
        </w:r>
      </w:fldSimple>
      <w:r>
        <w:instrText>.</w:instrText>
      </w:r>
      <w:fldSimple w:instr=" SEQ MTEqn \c \* Arabic \* MERGEFORMAT ">
        <w:ins w:id="997" w:author="Gerard" w:date="2015-08-25T08:50:00Z">
          <w:r w:rsidR="009F25FF">
            <w:rPr>
              <w:noProof/>
            </w:rPr>
            <w:instrText>55</w:instrText>
          </w:r>
        </w:ins>
        <w:del w:id="998" w:author="Gerard" w:date="2015-07-27T22:14:00Z">
          <w:r w:rsidR="00D3178E" w:rsidDel="00C175E9">
            <w:rPr>
              <w:noProof/>
            </w:rPr>
            <w:delInstrText>56</w:delInstrText>
          </w:r>
        </w:del>
      </w:fldSimple>
      <w:r>
        <w:instrText>)</w:instrText>
      </w:r>
      <w:bookmarkEnd w:id="996"/>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23" type="#_x0000_t75" style="width:28pt;height:19.35pt" o:ole="">
            <v:imagedata r:id="rId1610" o:title=""/>
          </v:shape>
          <o:OLEObject Type="Embed" ProgID="Equation.DSMT4" ShapeID="_x0000_i1823" DrawAspect="Content" ObjectID="_1375860902" r:id="rId1611"/>
        </w:object>
      </w:r>
      <w:r>
        <w:t xml:space="preserve"> being evaluated on the domain’s boundary surface </w:t>
      </w:r>
      <w:r w:rsidR="00905817" w:rsidRPr="00905817">
        <w:rPr>
          <w:position w:val="-6"/>
        </w:rPr>
        <w:object w:dxaOrig="320" w:dyaOrig="279" w14:anchorId="2E52722F">
          <v:shape id="_x0000_i1824" type="#_x0000_t75" style="width:15.35pt;height:14.65pt" o:ole="">
            <v:imagedata r:id="rId1612" o:title=""/>
          </v:shape>
          <o:OLEObject Type="Embed" ProgID="Equation.DSMT4" ShapeID="_x0000_i1824" DrawAspect="Content" ObjectID="_1375860903" r:id="rId1613"/>
        </w:object>
      </w:r>
      <w:r>
        <w:t xml:space="preserve">. In the first expression </w:t>
      </w:r>
      <w:r w:rsidR="00905817" w:rsidRPr="00905817">
        <w:rPr>
          <w:position w:val="-16"/>
        </w:rPr>
        <w:object w:dxaOrig="2900" w:dyaOrig="440" w14:anchorId="25B0D946">
          <v:shape id="_x0000_i1825" type="#_x0000_t75" style="width:144.65pt;height:22pt" o:ole="">
            <v:imagedata r:id="rId1614" o:title=""/>
          </v:shape>
          <o:OLEObject Type="Embed" ProgID="Equation.DSMT4" ShapeID="_x0000_i1825" DrawAspect="Content" ObjectID="_1375860904" r:id="rId1615"/>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26" type="#_x0000_t75" style="width:10pt;height:10.65pt" o:ole="">
            <v:imagedata r:id="rId1616" o:title=""/>
          </v:shape>
          <o:OLEObject Type="Embed" ProgID="Equation.DSMT4" ShapeID="_x0000_i1826" DrawAspect="Content" ObjectID="_1375860905" r:id="rId1617"/>
        </w:object>
      </w:r>
      <w:r>
        <w:t xml:space="preserve">, </w:t>
      </w:r>
      <w:r w:rsidR="00905817" w:rsidRPr="00905817">
        <w:rPr>
          <w:position w:val="-10"/>
        </w:rPr>
        <w:object w:dxaOrig="240" w:dyaOrig="320" w14:anchorId="57EB5BDB">
          <v:shape id="_x0000_i1827" type="#_x0000_t75" style="width:12pt;height:15.35pt" o:ole="">
            <v:imagedata r:id="rId1618" o:title=""/>
          </v:shape>
          <o:OLEObject Type="Embed" ProgID="Equation.DSMT4" ShapeID="_x0000_i1827" DrawAspect="Content" ObjectID="_1375860906" r:id="rId1619"/>
        </w:object>
      </w:r>
      <w:r>
        <w:t xml:space="preserve"> and </w:t>
      </w:r>
      <w:r w:rsidR="00905817" w:rsidRPr="00905817">
        <w:rPr>
          <w:position w:val="-6"/>
        </w:rPr>
        <w:object w:dxaOrig="180" w:dyaOrig="279" w14:anchorId="6FF4B16D">
          <v:shape id="_x0000_i1828" type="#_x0000_t75" style="width:9.35pt;height:14.65pt" o:ole="">
            <v:imagedata r:id="rId1620" o:title=""/>
          </v:shape>
          <o:OLEObject Type="Embed" ProgID="Equation.DSMT4" ShapeID="_x0000_i1828" DrawAspect="Content" ObjectID="_1375860907" r:id="rId1621"/>
        </w:object>
      </w:r>
      <w:r>
        <w:t>,</w:t>
      </w:r>
    </w:p>
    <w:p w14:paraId="31E2E7ED" w14:textId="77777777" w:rsidR="00FB6012" w:rsidRDefault="00FB6012" w:rsidP="00FB6012"/>
    <w:p w14:paraId="68E84F27" w14:textId="5D9E69B5" w:rsidR="00FB6012" w:rsidRDefault="00FB6012" w:rsidP="00FB6012">
      <w:pPr>
        <w:pStyle w:val="MTDisplayEquation"/>
      </w:pPr>
      <w:r>
        <w:tab/>
      </w:r>
      <w:r w:rsidR="00905817" w:rsidRPr="00905817">
        <w:rPr>
          <w:position w:val="-14"/>
        </w:rPr>
        <w:object w:dxaOrig="4400" w:dyaOrig="400" w14:anchorId="7603C0C6">
          <v:shape id="_x0000_i1829" type="#_x0000_t75" style="width:219.35pt;height:20pt" o:ole="">
            <v:imagedata r:id="rId1622" o:title=""/>
          </v:shape>
          <o:OLEObject Type="Embed" ProgID="Equation.DSMT4" ShapeID="_x0000_i1829" DrawAspect="Content" ObjectID="_1375860908" r:id="rId16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999" w:author="Gerard" w:date="2015-08-25T08:50:00Z">
          <w:r w:rsidR="009F25FF">
            <w:rPr>
              <w:noProof/>
            </w:rPr>
            <w:instrText>56</w:instrText>
          </w:r>
        </w:ins>
        <w:del w:id="1000" w:author="Gerard" w:date="2015-07-27T22:14:00Z">
          <w:r w:rsidR="00D3178E" w:rsidDel="00C175E9">
            <w:rPr>
              <w:noProof/>
            </w:rPr>
            <w:delInstrText>57</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30" type="#_x0000_t75" style="width:29.35pt;height:20pt" o:ole="">
            <v:imagedata r:id="rId1624" o:title=""/>
          </v:shape>
          <o:OLEObject Type="Embed" ProgID="Equation.DSMT4" ShapeID="_x0000_i1830" DrawAspect="Content" ObjectID="_1375860909" r:id="rId1625"/>
        </w:object>
      </w:r>
      <w:r>
        <w:t xml:space="preserve">, </w:t>
      </w:r>
      <w:r w:rsidR="00905817" w:rsidRPr="00905817">
        <w:rPr>
          <w:position w:val="-14"/>
        </w:rPr>
        <w:object w:dxaOrig="840" w:dyaOrig="400" w14:anchorId="1A8A6B9E">
          <v:shape id="_x0000_i1831" type="#_x0000_t75" style="width:42pt;height:20pt" o:ole="">
            <v:imagedata r:id="rId1626" o:title=""/>
          </v:shape>
          <o:OLEObject Type="Embed" ProgID="Equation.DSMT4" ShapeID="_x0000_i1831" DrawAspect="Content" ObjectID="_1375860910" r:id="rId1627"/>
        </w:object>
      </w:r>
      <w:r>
        <w:t xml:space="preserve"> represents the directional derivative of </w:t>
      </w:r>
      <w:r w:rsidR="00905817" w:rsidRPr="00905817">
        <w:rPr>
          <w:position w:val="-10"/>
        </w:rPr>
        <w:object w:dxaOrig="240" w:dyaOrig="320" w14:anchorId="62270671">
          <v:shape id="_x0000_i1832" type="#_x0000_t75" style="width:12pt;height:15.35pt" o:ole="">
            <v:imagedata r:id="rId1628" o:title=""/>
          </v:shape>
          <o:OLEObject Type="Embed" ProgID="Equation.DSMT4" ShapeID="_x0000_i1832" DrawAspect="Content" ObjectID="_1375860911" r:id="rId1629"/>
        </w:object>
      </w:r>
      <w:r>
        <w:t xml:space="preserve"> along </w:t>
      </w:r>
      <w:r w:rsidR="00905817" w:rsidRPr="00905817">
        <w:rPr>
          <w:position w:val="-10"/>
        </w:rPr>
        <w:object w:dxaOrig="340" w:dyaOrig="320" w14:anchorId="768E5263">
          <v:shape id="_x0000_i1833" type="#_x0000_t75" style="width:17.35pt;height:15.35pt" o:ole="">
            <v:imagedata r:id="rId1630" o:title=""/>
          </v:shape>
          <o:OLEObject Type="Embed" ProgID="Equation.DSMT4" ShapeID="_x0000_i1833" DrawAspect="Content" ObjectID="_1375860912" r:id="rId1631"/>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1001" w:author="Gerard" w:date="2015-08-25T08:12:00Z"/>
      <w:r w:rsidR="0023486D">
        <w:fldChar w:fldCharType="separate"/>
      </w:r>
      <w:r w:rsidR="00214E15">
        <w:rPr>
          <w:noProof/>
        </w:rPr>
        <w:t>1</w:t>
      </w:r>
      <w:r w:rsidR="0023486D">
        <w:rPr>
          <w:noProof/>
        </w:rPr>
        <w:fldChar w:fldCharType="end"/>
      </w:r>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4" type="#_x0000_t75" style="width:27.35pt;height:19.35pt" o:ole="">
            <v:imagedata r:id="rId1632" o:title=""/>
          </v:shape>
          <o:OLEObject Type="Embed" ProgID="Equation.DSMT4" ShapeID="_x0000_i1834" DrawAspect="Content" ObjectID="_1375860913" r:id="rId1633"/>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1002" w:author="Gerard" w:date="2015-08-25T08:12:00Z"/>
      <w:r w:rsidR="0023486D">
        <w:fldChar w:fldCharType="separate"/>
      </w:r>
      <w:r w:rsidR="00214E15">
        <w:rPr>
          <w:noProof/>
        </w:rPr>
        <w:t>1</w:t>
      </w:r>
      <w:r w:rsidR="0023486D">
        <w:rPr>
          <w:noProof/>
        </w:rPr>
        <w:fldChar w:fldCharType="end"/>
      </w:r>
      <w:r w:rsidR="00A56950">
        <w:rPr>
          <w:noProof/>
        </w:rPr>
        <w:t>]</w:t>
      </w:r>
      <w:r>
        <w:fldChar w:fldCharType="end"/>
      </w:r>
      <w:r>
        <w:t>:</w:t>
      </w:r>
    </w:p>
    <w:p w14:paraId="0DF3563D" w14:textId="379DAFB0" w:rsidR="00FB6012" w:rsidRDefault="00FB6012" w:rsidP="00FB6012">
      <w:pPr>
        <w:pStyle w:val="MTDisplayEquation"/>
      </w:pPr>
      <w:r>
        <w:tab/>
      </w:r>
      <w:r w:rsidR="0048294A" w:rsidRPr="00423D1B">
        <w:rPr>
          <w:position w:val="-30"/>
        </w:rPr>
        <w:object w:dxaOrig="8440" w:dyaOrig="740" w14:anchorId="625B8FB9">
          <v:shape id="_x0000_i1835" type="#_x0000_t75" style="width:421.35pt;height:38pt" o:ole="">
            <v:imagedata r:id="rId1634" o:title=""/>
          </v:shape>
          <o:OLEObject Type="Embed" ProgID="Equation.DSMT4" ShapeID="_x0000_i1835" DrawAspect="Content" ObjectID="_1375860914" r:id="rId1635"/>
        </w:object>
      </w:r>
      <w:r>
        <w:t>,</w:t>
      </w:r>
      <w:r>
        <w:tab/>
      </w:r>
      <w:r>
        <w:fldChar w:fldCharType="begin"/>
      </w:r>
      <w:r>
        <w:instrText xml:space="preserve"> MACROBUTTON MTPlaceRef \* MERGEFORMAT </w:instrText>
      </w:r>
      <w:fldSimple w:instr=" SEQ MTEqn \h \* MERGEFORMAT "/>
      <w:bookmarkStart w:id="1003" w:name="ZEqnNum390398"/>
      <w:r>
        <w:instrText>(</w:instrText>
      </w:r>
      <w:fldSimple w:instr=" SEQ MTSec \c \* Arabic \* MERGEFORMAT ">
        <w:r w:rsidR="009F25FF">
          <w:rPr>
            <w:noProof/>
          </w:rPr>
          <w:instrText>3</w:instrText>
        </w:r>
      </w:fldSimple>
      <w:r>
        <w:instrText>.</w:instrText>
      </w:r>
      <w:fldSimple w:instr=" SEQ MTEqn \c \* Arabic \* MERGEFORMAT ">
        <w:ins w:id="1004" w:author="Gerard" w:date="2015-08-25T08:50:00Z">
          <w:r w:rsidR="009F25FF">
            <w:rPr>
              <w:noProof/>
            </w:rPr>
            <w:instrText>57</w:instrText>
          </w:r>
        </w:ins>
        <w:del w:id="1005" w:author="Gerard" w:date="2015-07-27T22:14:00Z">
          <w:r w:rsidR="00D3178E" w:rsidDel="00C175E9">
            <w:rPr>
              <w:noProof/>
            </w:rPr>
            <w:delInstrText>58</w:delInstrText>
          </w:r>
        </w:del>
      </w:fldSimple>
      <w:r>
        <w:instrText>)</w:instrText>
      </w:r>
      <w:bookmarkEnd w:id="1003"/>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36" type="#_x0000_t75" style="width:12pt;height:12.65pt" o:ole="">
            <v:imagedata r:id="rId1636" o:title=""/>
          </v:shape>
          <o:OLEObject Type="Embed" ProgID="Equation.DSMT4" ShapeID="_x0000_i1836" DrawAspect="Content" ObjectID="_1375860915" r:id="rId1637"/>
        </w:object>
      </w:r>
      <w:r>
        <w:t xml:space="preserve"> represents the mixture domain in the material frame, </w:t>
      </w:r>
      <w:r w:rsidR="00905817" w:rsidRPr="00905817">
        <w:rPr>
          <w:position w:val="-6"/>
        </w:rPr>
        <w:object w:dxaOrig="380" w:dyaOrig="279" w14:anchorId="2DABF192">
          <v:shape id="_x0000_i1837" type="#_x0000_t75" style="width:19.35pt;height:14.65pt" o:ole="">
            <v:imagedata r:id="rId1638" o:title=""/>
          </v:shape>
          <o:OLEObject Type="Embed" ProgID="Equation.DSMT4" ShapeID="_x0000_i1837" DrawAspect="Content" ObjectID="_1375860916" r:id="rId1639"/>
        </w:object>
      </w:r>
      <w:r>
        <w:t xml:space="preserve"> is an elemental mixture volume in </w:t>
      </w:r>
      <w:r w:rsidR="00905817" w:rsidRPr="00905817">
        <w:rPr>
          <w:position w:val="-4"/>
        </w:rPr>
        <w:object w:dxaOrig="240" w:dyaOrig="260" w14:anchorId="3F5717D0">
          <v:shape id="_x0000_i1838" type="#_x0000_t75" style="width:12pt;height:12.65pt" o:ole="">
            <v:imagedata r:id="rId1640" o:title=""/>
          </v:shape>
          <o:OLEObject Type="Embed" ProgID="Equation.DSMT4" ShapeID="_x0000_i1838" DrawAspect="Content" ObjectID="_1375860917" r:id="rId1641"/>
        </w:object>
      </w:r>
      <w:r>
        <w:t>, and</w:t>
      </w:r>
    </w:p>
    <w:p w14:paraId="77763E42" w14:textId="6F9CEE93" w:rsidR="00FB6012" w:rsidRDefault="00FB6012" w:rsidP="00FB6012">
      <w:pPr>
        <w:pStyle w:val="MTDisplayEquation"/>
      </w:pPr>
      <w:r>
        <w:tab/>
      </w:r>
      <w:r w:rsidR="00905817" w:rsidRPr="00905817">
        <w:rPr>
          <w:position w:val="-70"/>
        </w:rPr>
        <w:object w:dxaOrig="1900" w:dyaOrig="1520" w14:anchorId="4FADCB47">
          <v:shape id="_x0000_i1839" type="#_x0000_t75" style="width:94.65pt;height:75.35pt" o:ole="">
            <v:imagedata r:id="rId1642" o:title=""/>
          </v:shape>
          <o:OLEObject Type="Embed" ProgID="Equation.DSMT4" ShapeID="_x0000_i1839" DrawAspect="Content" ObjectID="_1375860918" r:id="rId1643"/>
        </w:object>
      </w:r>
      <w:r>
        <w:tab/>
      </w:r>
      <w:r>
        <w:fldChar w:fldCharType="begin"/>
      </w:r>
      <w:r>
        <w:instrText xml:space="preserve"> MACROBUTTON MTPlaceRef \* MERGEFORMAT </w:instrText>
      </w:r>
      <w:fldSimple w:instr=" SEQ MTEqn \h \* MERGEFORMAT "/>
      <w:bookmarkStart w:id="1006" w:name="ZEqnNum587890"/>
      <w:r>
        <w:instrText>(</w:instrText>
      </w:r>
      <w:fldSimple w:instr=" SEQ MTSec \c \* Arabic \* MERGEFORMAT ">
        <w:r w:rsidR="009F25FF">
          <w:rPr>
            <w:noProof/>
          </w:rPr>
          <w:instrText>3</w:instrText>
        </w:r>
      </w:fldSimple>
      <w:r>
        <w:instrText>.</w:instrText>
      </w:r>
      <w:fldSimple w:instr=" SEQ MTEqn \c \* Arabic \* MERGEFORMAT ">
        <w:ins w:id="1007" w:author="Gerard" w:date="2015-08-25T08:50:00Z">
          <w:r w:rsidR="009F25FF">
            <w:rPr>
              <w:noProof/>
            </w:rPr>
            <w:instrText>58</w:instrText>
          </w:r>
        </w:ins>
        <w:del w:id="1008" w:author="Gerard" w:date="2015-07-27T22:14:00Z">
          <w:r w:rsidR="00D3178E" w:rsidDel="00C175E9">
            <w:rPr>
              <w:noProof/>
            </w:rPr>
            <w:delInstrText>59</w:delInstrText>
          </w:r>
        </w:del>
      </w:fldSimple>
      <w:r>
        <w:instrText>)</w:instrText>
      </w:r>
      <w:bookmarkEnd w:id="1006"/>
      <w:r>
        <w:fldChar w:fldCharType="end"/>
      </w:r>
    </w:p>
    <w:p w14:paraId="0E3F6C6E" w14:textId="3A8F4C93" w:rsidR="00FB6012" w:rsidRDefault="00FB6012" w:rsidP="00FB6012">
      <w:r>
        <w:t xml:space="preserve">The second Piola-Kirchhoff stress tensor </w:t>
      </w:r>
      <w:r w:rsidR="00905817" w:rsidRPr="00905817">
        <w:rPr>
          <w:position w:val="-6"/>
        </w:rPr>
        <w:object w:dxaOrig="200" w:dyaOrig="279" w14:anchorId="42F72817">
          <v:shape id="_x0000_i1840" type="#_x0000_t75" style="width:10pt;height:14.65pt" o:ole="">
            <v:imagedata r:id="rId1644" o:title=""/>
          </v:shape>
          <o:OLEObject Type="Embed" ProgID="Equation.DSMT4" ShapeID="_x0000_i1840" DrawAspect="Content" ObjectID="_1375860919" r:id="rId1645"/>
        </w:object>
      </w:r>
      <w:r>
        <w:t xml:space="preserve">, and material flux vectors </w:t>
      </w:r>
      <w:r w:rsidR="00905817" w:rsidRPr="00905817">
        <w:rPr>
          <w:position w:val="-6"/>
        </w:rPr>
        <w:object w:dxaOrig="320" w:dyaOrig="279" w14:anchorId="76F1BC35">
          <v:shape id="_x0000_i1841" type="#_x0000_t75" style="width:15.35pt;height:14.65pt" o:ole="">
            <v:imagedata r:id="rId1646" o:title=""/>
          </v:shape>
          <o:OLEObject Type="Embed" ProgID="Equation.DSMT4" ShapeID="_x0000_i1841" DrawAspect="Content" ObjectID="_1375860920" r:id="rId1647"/>
        </w:object>
      </w:r>
      <w:r>
        <w:t xml:space="preserve"> and </w:t>
      </w:r>
      <w:r w:rsidR="00905817" w:rsidRPr="00905817">
        <w:rPr>
          <w:position w:val="-6"/>
        </w:rPr>
        <w:object w:dxaOrig="200" w:dyaOrig="279" w14:anchorId="77EC1D3A">
          <v:shape id="_x0000_i1842" type="#_x0000_t75" style="width:10pt;height:14.65pt" o:ole="">
            <v:imagedata r:id="rId1648" o:title=""/>
          </v:shape>
          <o:OLEObject Type="Embed" ProgID="Equation.DSMT4" ShapeID="_x0000_i1842" DrawAspect="Content" ObjectID="_1375860921" r:id="rId1649"/>
        </w:object>
      </w:r>
      <w:r>
        <w:t xml:space="preserve">, are respectively related to </w:t>
      </w:r>
      <w:r w:rsidR="00905817" w:rsidRPr="00905817">
        <w:rPr>
          <w:position w:val="-6"/>
        </w:rPr>
        <w:object w:dxaOrig="220" w:dyaOrig="220" w14:anchorId="7CAC764C">
          <v:shape id="_x0000_i1843" type="#_x0000_t75" style="width:10.65pt;height:10.65pt" o:ole="">
            <v:imagedata r:id="rId1650" o:title=""/>
          </v:shape>
          <o:OLEObject Type="Embed" ProgID="Equation.DSMT4" ShapeID="_x0000_i1843" DrawAspect="Content" ObjectID="_1375860922" r:id="rId1651"/>
        </w:object>
      </w:r>
      <w:r>
        <w:t xml:space="preserve">, </w:t>
      </w:r>
      <w:r w:rsidR="00905817" w:rsidRPr="00905817">
        <w:rPr>
          <w:position w:val="-6"/>
        </w:rPr>
        <w:object w:dxaOrig="260" w:dyaOrig="220" w14:anchorId="319A4004">
          <v:shape id="_x0000_i1844" type="#_x0000_t75" style="width:12.65pt;height:10.65pt" o:ole="">
            <v:imagedata r:id="rId1652" o:title=""/>
          </v:shape>
          <o:OLEObject Type="Embed" ProgID="Equation.DSMT4" ShapeID="_x0000_i1844" DrawAspect="Content" ObjectID="_1375860923" r:id="rId1653"/>
        </w:object>
      </w:r>
      <w:r>
        <w:t xml:space="preserve"> and </w:t>
      </w:r>
      <w:r w:rsidR="00905817" w:rsidRPr="00905817">
        <w:rPr>
          <w:position w:val="-10"/>
        </w:rPr>
        <w:object w:dxaOrig="160" w:dyaOrig="320" w14:anchorId="1036A024">
          <v:shape id="_x0000_i1845" type="#_x0000_t75" style="width:8pt;height:15.35pt" o:ole="">
            <v:imagedata r:id="rId1654" o:title=""/>
          </v:shape>
          <o:OLEObject Type="Embed" ProgID="Equation.DSMT4" ShapeID="_x0000_i1845" DrawAspect="Content" ObjectID="_1375860924" r:id="rId1655"/>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1009" w:author="Gerard" w:date="2015-08-25T08:12:00Z"/>
      <w:r w:rsidR="0023486D">
        <w:fldChar w:fldCharType="separate"/>
      </w:r>
      <w:r w:rsidR="00214E15">
        <w:rPr>
          <w:noProof/>
        </w:rPr>
        <w:t>1</w:t>
      </w:r>
      <w:r w:rsidR="0023486D">
        <w:rPr>
          <w:noProof/>
        </w:rPr>
        <w:fldChar w:fldCharType="end"/>
      </w:r>
      <w:r w:rsidR="00A56950">
        <w:rPr>
          <w:noProof/>
        </w:rPr>
        <w:t xml:space="preserve">, </w:t>
      </w:r>
      <w:r w:rsidR="0023486D">
        <w:fldChar w:fldCharType="begin"/>
      </w:r>
      <w:r w:rsidR="0023486D">
        <w:instrText xml:space="preserve"> HYPERLINK \l "_ENREF_29" \o "Marsden, 1994 #7" </w:instrText>
      </w:r>
      <w:ins w:id="1010" w:author="Gerard" w:date="2015-08-25T08:12:00Z"/>
      <w:r w:rsidR="0023486D">
        <w:fldChar w:fldCharType="separate"/>
      </w:r>
      <w:r w:rsidR="00214E15">
        <w:rPr>
          <w:noProof/>
        </w:rPr>
        <w:t>29</w:t>
      </w:r>
      <w:r w:rsidR="0023486D">
        <w:rPr>
          <w:noProof/>
        </w:rPr>
        <w:fldChar w:fldCharType="end"/>
      </w:r>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1011" w:author="Gerard" w:date="2015-08-25T08:50:00Z">
          <w:r w:rsidR="009F25FF">
            <w:instrText>(3.58)</w:instrText>
          </w:r>
        </w:ins>
        <w:del w:id="1012" w:author="Gerard" w:date="2015-07-27T22:14:00Z">
          <w:r w:rsidR="00D3178E" w:rsidDel="00C175E9">
            <w:delInstrText>(3.59)</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9F25FF">
          <w:instrText>(2.114)</w:instrText>
        </w:r>
      </w:fldSimple>
      <w:r w:rsidR="0055288F">
        <w:fldChar w:fldCharType="end"/>
      </w:r>
      <w:r>
        <w:t xml:space="preserve"> produces</w:t>
      </w:r>
    </w:p>
    <w:p w14:paraId="322F7494" w14:textId="1DD204AE" w:rsidR="00FB6012" w:rsidRDefault="00FB6012" w:rsidP="00FB6012">
      <w:pPr>
        <w:pStyle w:val="MTDisplayEquation"/>
      </w:pPr>
      <w:r>
        <w:tab/>
      </w:r>
      <w:r w:rsidR="00905817" w:rsidRPr="00905817">
        <w:rPr>
          <w:position w:val="-70"/>
        </w:rPr>
        <w:object w:dxaOrig="4340" w:dyaOrig="1520" w14:anchorId="75B8E55E">
          <v:shape id="_x0000_i1846" type="#_x0000_t75" style="width:217.35pt;height:75.35pt" o:ole="">
            <v:imagedata r:id="rId1656" o:title=""/>
          </v:shape>
          <o:OLEObject Type="Embed" ProgID="Equation.DSMT4" ShapeID="_x0000_i1846" DrawAspect="Content" ObjectID="_1375860925" r:id="rId1657"/>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13" w:author="Gerard" w:date="2015-08-25T08:50:00Z">
          <w:r w:rsidR="009F25FF">
            <w:rPr>
              <w:noProof/>
            </w:rPr>
            <w:instrText>59</w:instrText>
          </w:r>
        </w:ins>
        <w:del w:id="1014" w:author="Gerard" w:date="2015-07-27T22:14:00Z">
          <w:r w:rsidR="00D3178E" w:rsidDel="00C175E9">
            <w:rPr>
              <w:noProof/>
            </w:rPr>
            <w:delInstrText>60</w:delInstrText>
          </w:r>
        </w:del>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47" type="#_x0000_t75" style="width:14.65pt;height:14.65pt" o:ole="">
            <v:imagedata r:id="rId1658" o:title=""/>
          </v:shape>
          <o:OLEObject Type="Embed" ProgID="Equation.DSMT4" ShapeID="_x0000_i1847" DrawAspect="Content" ObjectID="_1375860926" r:id="rId1659"/>
        </w:object>
      </w:r>
      <w:r>
        <w:t xml:space="preserve"> and </w:t>
      </w:r>
      <w:r w:rsidR="00905817" w:rsidRPr="00905817">
        <w:rPr>
          <w:position w:val="-4"/>
        </w:rPr>
        <w:object w:dxaOrig="240" w:dyaOrig="260" w14:anchorId="5FD7E965">
          <v:shape id="_x0000_i1848" type="#_x0000_t75" style="width:12pt;height:12.65pt" o:ole="">
            <v:imagedata r:id="rId1660" o:title=""/>
          </v:shape>
          <o:OLEObject Type="Embed" ProgID="Equation.DSMT4" ShapeID="_x0000_i1848" DrawAspect="Content" ObjectID="_1375860927" r:id="rId1661"/>
        </w:object>
      </w:r>
      <w:r>
        <w:t xml:space="preserve"> are the material representations of the permeability and diffusivity tensors, related to </w:t>
      </w:r>
      <w:r w:rsidR="00905817" w:rsidRPr="00905817">
        <w:rPr>
          <w:position w:val="-4"/>
        </w:rPr>
        <w:object w:dxaOrig="220" w:dyaOrig="300" w14:anchorId="5468F6AB">
          <v:shape id="_x0000_i1849" type="#_x0000_t75" style="width:10.65pt;height:14.65pt" o:ole="">
            <v:imagedata r:id="rId1662" o:title=""/>
          </v:shape>
          <o:OLEObject Type="Embed" ProgID="Equation.DSMT4" ShapeID="_x0000_i1849" DrawAspect="Content" ObjectID="_1375860928" r:id="rId1663"/>
        </w:object>
      </w:r>
      <w:r>
        <w:t xml:space="preserve"> and </w:t>
      </w:r>
      <w:r w:rsidR="00905817" w:rsidRPr="00905817">
        <w:rPr>
          <w:position w:val="-6"/>
        </w:rPr>
        <w:object w:dxaOrig="200" w:dyaOrig="279" w14:anchorId="670105C4">
          <v:shape id="_x0000_i1850" type="#_x0000_t75" style="width:10pt;height:14.65pt" o:ole="">
            <v:imagedata r:id="rId1664" o:title=""/>
          </v:shape>
          <o:OLEObject Type="Embed" ProgID="Equation.DSMT4" ShapeID="_x0000_i1850" DrawAspect="Content" ObjectID="_1375860929" r:id="rId1665"/>
        </w:object>
      </w:r>
      <w:r>
        <w:t xml:space="preserve"> via the Piola transformation,</w:t>
      </w:r>
    </w:p>
    <w:p w14:paraId="25800E79" w14:textId="2FB05EA0" w:rsidR="00FB6012" w:rsidRDefault="00FB6012" w:rsidP="00FB6012">
      <w:pPr>
        <w:pStyle w:val="MTDisplayEquation"/>
      </w:pPr>
      <w:r>
        <w:tab/>
      </w:r>
      <w:r w:rsidR="00905817" w:rsidRPr="00905817">
        <w:rPr>
          <w:position w:val="-32"/>
        </w:rPr>
        <w:object w:dxaOrig="1840" w:dyaOrig="760" w14:anchorId="5F2D0149">
          <v:shape id="_x0000_i1851" type="#_x0000_t75" style="width:92pt;height:37.35pt" o:ole="">
            <v:imagedata r:id="rId1666" o:title=""/>
          </v:shape>
          <o:OLEObject Type="Embed" ProgID="Equation.DSMT4" ShapeID="_x0000_i1851" DrawAspect="Content" ObjectID="_1375860930" r:id="rId1667"/>
        </w:object>
      </w:r>
      <w:r>
        <w:tab/>
      </w:r>
      <w:r>
        <w:fldChar w:fldCharType="begin"/>
      </w:r>
      <w:r>
        <w:instrText xml:space="preserve"> MACROBUTTON MTPlaceRef \* MERGEFORMAT </w:instrText>
      </w:r>
      <w:fldSimple w:instr=" SEQ MTEqn \h \* MERGEFORMAT "/>
      <w:bookmarkStart w:id="1015" w:name="ZEqnNum709663"/>
      <w:r>
        <w:instrText>(</w:instrText>
      </w:r>
      <w:fldSimple w:instr=" SEQ MTSec \c \* Arabic \* MERGEFORMAT ">
        <w:r w:rsidR="009F25FF">
          <w:rPr>
            <w:noProof/>
          </w:rPr>
          <w:instrText>3</w:instrText>
        </w:r>
      </w:fldSimple>
      <w:r>
        <w:instrText>.</w:instrText>
      </w:r>
      <w:fldSimple w:instr=" SEQ MTEqn \c \* Arabic \* MERGEFORMAT ">
        <w:ins w:id="1016" w:author="Gerard" w:date="2015-08-25T08:50:00Z">
          <w:r w:rsidR="009F25FF">
            <w:rPr>
              <w:noProof/>
            </w:rPr>
            <w:instrText>60</w:instrText>
          </w:r>
        </w:ins>
        <w:del w:id="1017" w:author="Gerard" w:date="2015-07-27T22:14:00Z">
          <w:r w:rsidR="00D3178E" w:rsidDel="00C175E9">
            <w:rPr>
              <w:noProof/>
            </w:rPr>
            <w:delInstrText>61</w:delInstrText>
          </w:r>
        </w:del>
      </w:fldSimple>
      <w:r>
        <w:instrText>)</w:instrText>
      </w:r>
      <w:bookmarkEnd w:id="1015"/>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52" type="#_x0000_t75" style="width:27.35pt;height:19.35pt" o:ole="">
            <v:imagedata r:id="rId1668" o:title=""/>
          </v:shape>
          <o:OLEObject Type="Embed" ProgID="Equation.DSMT4" ShapeID="_x0000_i1852" DrawAspect="Content" ObjectID="_1375860931" r:id="rId1669"/>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53" type="#_x0000_t75" style="width:10.65pt;height:12.65pt" o:ole="">
            <v:imagedata r:id="rId1670" o:title=""/>
          </v:shape>
          <o:OLEObject Type="Embed" ProgID="Equation.DSMT4" ShapeID="_x0000_i1853" DrawAspect="Content" ObjectID="_1375860932" r:id="rId1671"/>
        </w:object>
      </w:r>
      <w:r>
        <w:t xml:space="preserve"> and </w:t>
      </w:r>
      <w:r w:rsidR="00905817" w:rsidRPr="00905817">
        <w:rPr>
          <w:position w:val="-4"/>
        </w:rPr>
        <w:object w:dxaOrig="260" w:dyaOrig="240" w14:anchorId="735F5F34">
          <v:shape id="_x0000_i1854" type="#_x0000_t75" style="width:12.65pt;height:12pt" o:ole="">
            <v:imagedata r:id="rId1672" o:title=""/>
          </v:shape>
          <o:OLEObject Type="Embed" ProgID="Equation.DSMT4" ShapeID="_x0000_i1854" DrawAspect="Content" ObjectID="_1375860933" r:id="rId1673"/>
        </w:object>
      </w:r>
      <w:r>
        <w:t xml:space="preserve"> to the complete state of solid matrix strain (such as </w:t>
      </w:r>
      <w:r w:rsidR="00905817" w:rsidRPr="00905817">
        <w:rPr>
          <w:position w:val="-6"/>
        </w:rPr>
        <w:object w:dxaOrig="240" w:dyaOrig="279" w14:anchorId="795072E5">
          <v:shape id="_x0000_i1855" type="#_x0000_t75" style="width:12pt;height:14.65pt" o:ole="">
            <v:imagedata r:id="rId1674" o:title=""/>
          </v:shape>
          <o:OLEObject Type="Embed" ProgID="Equation.DSMT4" ShapeID="_x0000_i1855" DrawAspect="Content" ObjectID="_1375860934" r:id="rId1675"/>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6" type="#_x0000_t75" style="width:65.35pt;height:22pt" o:ole="">
            <v:imagedata r:id="rId1676" o:title=""/>
          </v:shape>
          <o:OLEObject Type="Embed" ProgID="Equation.DSMT4" ShapeID="_x0000_i1856" DrawAspect="Content" ObjectID="_1375860935" r:id="rId1677"/>
        </w:object>
      </w:r>
      <w:r>
        <w:t xml:space="preserve">. Furthermore, it is assumed that the free solution diffusivity </w:t>
      </w:r>
      <w:r w:rsidR="00905817" w:rsidRPr="00905817">
        <w:rPr>
          <w:position w:val="-12"/>
        </w:rPr>
        <w:object w:dxaOrig="279" w:dyaOrig="360" w14:anchorId="527EB3C7">
          <v:shape id="_x0000_i1857" type="#_x0000_t75" style="width:14.65pt;height:19.35pt" o:ole="">
            <v:imagedata r:id="rId1678" o:title=""/>
          </v:shape>
          <o:OLEObject Type="Embed" ProgID="Equation.DSMT4" ShapeID="_x0000_i1857" DrawAspect="Content" ObjectID="_1375860936" r:id="rId1679"/>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8" type="#_x0000_t75" style="width:28pt;height:19.35pt" o:ole="">
            <v:imagedata r:id="rId1680" o:title=""/>
          </v:shape>
          <o:OLEObject Type="Embed" ProgID="Equation.DSMT4" ShapeID="_x0000_i1858" DrawAspect="Content" ObjectID="_1375860937" r:id="rId1681"/>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9F25FF">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59" type="#_x0000_t75" style="width:10pt;height:10.65pt" o:ole="">
            <v:imagedata r:id="rId1682" o:title=""/>
          </v:shape>
          <o:OLEObject Type="Embed" ProgID="Equation.DSMT4" ShapeID="_x0000_i1859" DrawAspect="Content" ObjectID="_1375860938" r:id="rId1683"/>
        </w:object>
      </w:r>
      <w:r>
        <w:t xml:space="preserve">, </w:t>
      </w:r>
      <w:r w:rsidR="00905817" w:rsidRPr="00905817">
        <w:rPr>
          <w:position w:val="-10"/>
        </w:rPr>
        <w:object w:dxaOrig="240" w:dyaOrig="320" w14:anchorId="05AFAEF7">
          <v:shape id="_x0000_i1860" type="#_x0000_t75" style="width:12pt;height:15.35pt" o:ole="">
            <v:imagedata r:id="rId1684" o:title=""/>
          </v:shape>
          <o:OLEObject Type="Embed" ProgID="Equation.DSMT4" ShapeID="_x0000_i1860" DrawAspect="Content" ObjectID="_1375860939" r:id="rId1685"/>
        </w:object>
      </w:r>
      <w:r>
        <w:t xml:space="preserve"> and </w:t>
      </w:r>
      <w:r w:rsidR="00905817" w:rsidRPr="00905817">
        <w:rPr>
          <w:position w:val="-6"/>
        </w:rPr>
        <w:object w:dxaOrig="180" w:dyaOrig="279" w14:anchorId="645BB943">
          <v:shape id="_x0000_i1861" type="#_x0000_t75" style="width:9.35pt;height:14.65pt" o:ole="">
            <v:imagedata r:id="rId1686" o:title=""/>
          </v:shape>
          <o:OLEObject Type="Embed" ProgID="Equation.DSMT4" ShapeID="_x0000_i1861" DrawAspect="Content" ObjectID="_1375860940" r:id="rId1687"/>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9F25FF">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62" type="#_x0000_t75" style="width:14.65pt;height:15.35pt" o:ole="">
            <v:imagedata r:id="rId1688" o:title=""/>
          </v:shape>
          <o:OLEObject Type="Embed" ProgID="Equation.DSMT4" ShapeID="_x0000_i1862" DrawAspect="Content" ObjectID="_1375860941" r:id="rId1689"/>
        </w:object>
      </w:r>
      <w:r>
        <w:t xml:space="preserve">, </w:t>
      </w:r>
      <w:r w:rsidR="00905817" w:rsidRPr="00905817">
        <w:rPr>
          <w:position w:val="-4"/>
        </w:rPr>
        <w:object w:dxaOrig="220" w:dyaOrig="260" w14:anchorId="42365E72">
          <v:shape id="_x0000_i1863" type="#_x0000_t75" style="width:10.65pt;height:12.65pt" o:ole="">
            <v:imagedata r:id="rId1690" o:title=""/>
          </v:shape>
          <o:OLEObject Type="Embed" ProgID="Equation.DSMT4" ShapeID="_x0000_i1863" DrawAspect="Content" ObjectID="_1375860942" r:id="rId1691"/>
        </w:object>
      </w:r>
      <w:r>
        <w:t xml:space="preserve">, </w:t>
      </w:r>
      <w:r w:rsidR="00905817" w:rsidRPr="00905817">
        <w:rPr>
          <w:position w:val="-6"/>
        </w:rPr>
        <w:object w:dxaOrig="200" w:dyaOrig="279" w14:anchorId="70CDEB81">
          <v:shape id="_x0000_i1864" type="#_x0000_t75" style="width:10pt;height:14.65pt" o:ole="">
            <v:imagedata r:id="rId1692" o:title=""/>
          </v:shape>
          <o:OLEObject Type="Embed" ProgID="Equation.DSMT4" ShapeID="_x0000_i1864" DrawAspect="Content" ObjectID="_1375860943" r:id="rId1693"/>
        </w:object>
      </w:r>
      <w:r>
        <w:t xml:space="preserve"> (and </w:t>
      </w:r>
      <w:r w:rsidR="00905817" w:rsidRPr="00905817">
        <w:rPr>
          <w:position w:val="-12"/>
        </w:rPr>
        <w:object w:dxaOrig="279" w:dyaOrig="360" w14:anchorId="3DE2E9B3">
          <v:shape id="_x0000_i1865" type="#_x0000_t75" style="width:14.65pt;height:19.35pt" o:ole="">
            <v:imagedata r:id="rId1694" o:title=""/>
          </v:shape>
          <o:OLEObject Type="Embed" ProgID="Equation.DSMT4" ShapeID="_x0000_i1865" DrawAspect="Content" ObjectID="_1375860944" r:id="rId1695"/>
        </w:object>
      </w:r>
      <w:r>
        <w:t xml:space="preserve">), </w:t>
      </w:r>
      <w:r w:rsidR="00905817" w:rsidRPr="00905817">
        <w:rPr>
          <w:position w:val="-4"/>
        </w:rPr>
        <w:object w:dxaOrig="220" w:dyaOrig="260" w14:anchorId="4D37848E">
          <v:shape id="_x0000_i1866" type="#_x0000_t75" style="width:10.65pt;height:12.65pt" o:ole="">
            <v:imagedata r:id="rId1696" o:title=""/>
          </v:shape>
          <o:OLEObject Type="Embed" ProgID="Equation.DSMT4" ShapeID="_x0000_i1866" DrawAspect="Content" ObjectID="_1375860945" r:id="rId1697"/>
        </w:object>
      </w:r>
      <w:r>
        <w:t xml:space="preserve"> and </w:t>
      </w:r>
      <w:r w:rsidR="00905817" w:rsidRPr="00905817">
        <w:rPr>
          <w:position w:val="-4"/>
        </w:rPr>
        <w:object w:dxaOrig="260" w:dyaOrig="240" w14:anchorId="3848E08B">
          <v:shape id="_x0000_i1867" type="#_x0000_t75" style="width:12.65pt;height:12pt" o:ole="">
            <v:imagedata r:id="rId1698" o:title=""/>
          </v:shape>
          <o:OLEObject Type="Embed" ProgID="Equation.DSMT4" ShapeID="_x0000_i1867" DrawAspect="Content" ObjectID="_1375860946" r:id="rId1699"/>
        </w:object>
      </w:r>
      <w:r>
        <w:t xml:space="preserve">, which allow the formulation of any desired constitutive relation for these functions of </w:t>
      </w:r>
      <w:r w:rsidR="00905817" w:rsidRPr="00905817">
        <w:rPr>
          <w:position w:val="-6"/>
        </w:rPr>
        <w:object w:dxaOrig="240" w:dyaOrig="279" w14:anchorId="4D262B0E">
          <v:shape id="_x0000_i1868" type="#_x0000_t75" style="width:12pt;height:14.65pt" o:ole="">
            <v:imagedata r:id="rId1700" o:title=""/>
          </v:shape>
          <o:OLEObject Type="Embed" ProgID="Equation.DSMT4" ShapeID="_x0000_i1868" DrawAspect="Content" ObjectID="_1375860947" r:id="rId1701"/>
        </w:object>
      </w:r>
      <w:r>
        <w:t xml:space="preserve"> and </w:t>
      </w:r>
      <w:r w:rsidR="00905817" w:rsidRPr="00905817">
        <w:rPr>
          <w:position w:val="-6"/>
        </w:rPr>
        <w:object w:dxaOrig="180" w:dyaOrig="279" w14:anchorId="12E6BF5F">
          <v:shape id="_x0000_i1869" type="#_x0000_t75" style="width:9.35pt;height:14.65pt" o:ole="">
            <v:imagedata r:id="rId1702" o:title=""/>
          </v:shape>
          <o:OLEObject Type="Embed" ProgID="Equation.DSMT4" ShapeID="_x0000_i1869" DrawAspect="Content" ObjectID="_1375860948" r:id="rId1703"/>
        </w:object>
      </w:r>
      <w:r>
        <w:t xml:space="preserve">, along with corresponding derivatives of these functions with respect to </w:t>
      </w:r>
      <w:r w:rsidR="00905817" w:rsidRPr="00905817">
        <w:rPr>
          <w:position w:val="-6"/>
        </w:rPr>
        <w:object w:dxaOrig="240" w:dyaOrig="279" w14:anchorId="1F40D34E">
          <v:shape id="_x0000_i1870" type="#_x0000_t75" style="width:12pt;height:14.65pt" o:ole="">
            <v:imagedata r:id="rId1704" o:title=""/>
          </v:shape>
          <o:OLEObject Type="Embed" ProgID="Equation.DSMT4" ShapeID="_x0000_i1870" DrawAspect="Content" ObjectID="_1375860949" r:id="rId1705"/>
        </w:object>
      </w:r>
      <w:r>
        <w:t xml:space="preserve"> and </w:t>
      </w:r>
      <w:r w:rsidR="00905817" w:rsidRPr="00905817">
        <w:rPr>
          <w:position w:val="-6"/>
        </w:rPr>
        <w:object w:dxaOrig="180" w:dyaOrig="279" w14:anchorId="22277B3C">
          <v:shape id="_x0000_i1871" type="#_x0000_t75" style="width:9.35pt;height:14.65pt" o:ole="">
            <v:imagedata r:id="rId1706" o:title=""/>
          </v:shape>
          <o:OLEObject Type="Embed" ProgID="Equation.DSMT4" ShapeID="_x0000_i1871" DrawAspect="Content" ObjectID="_1375860950" r:id="rId1707"/>
        </w:object>
      </w:r>
      <w:r>
        <w:t xml:space="preserve">. The implementation accepts essential boundary conditions on </w:t>
      </w:r>
      <w:r w:rsidR="00905817" w:rsidRPr="00905817">
        <w:rPr>
          <w:position w:val="-6"/>
        </w:rPr>
        <w:object w:dxaOrig="200" w:dyaOrig="220" w14:anchorId="31E9BDC9">
          <v:shape id="_x0000_i1872" type="#_x0000_t75" style="width:10pt;height:10.65pt" o:ole="">
            <v:imagedata r:id="rId1708" o:title=""/>
          </v:shape>
          <o:OLEObject Type="Embed" ProgID="Equation.DSMT4" ShapeID="_x0000_i1872" DrawAspect="Content" ObjectID="_1375860951" r:id="rId1709"/>
        </w:object>
      </w:r>
      <w:r>
        <w:t xml:space="preserve">, </w:t>
      </w:r>
      <w:r w:rsidR="00905817" w:rsidRPr="00905817">
        <w:rPr>
          <w:position w:val="-10"/>
        </w:rPr>
        <w:object w:dxaOrig="240" w:dyaOrig="320" w14:anchorId="2D1AED94">
          <v:shape id="_x0000_i1873" type="#_x0000_t75" style="width:12pt;height:15.35pt" o:ole="">
            <v:imagedata r:id="rId1710" o:title=""/>
          </v:shape>
          <o:OLEObject Type="Embed" ProgID="Equation.DSMT4" ShapeID="_x0000_i1873" DrawAspect="Content" ObjectID="_1375860952" r:id="rId1711"/>
        </w:object>
      </w:r>
      <w:r>
        <w:t xml:space="preserve"> and </w:t>
      </w:r>
      <w:r w:rsidR="00905817" w:rsidRPr="00905817">
        <w:rPr>
          <w:position w:val="-6"/>
        </w:rPr>
        <w:object w:dxaOrig="180" w:dyaOrig="279" w14:anchorId="5B136304">
          <v:shape id="_x0000_i1874" type="#_x0000_t75" style="width:9.35pt;height:14.65pt" o:ole="">
            <v:imagedata r:id="rId1712" o:title=""/>
          </v:shape>
          <o:OLEObject Type="Embed" ProgID="Equation.DSMT4" ShapeID="_x0000_i1874" DrawAspect="Content" ObjectID="_1375860953" r:id="rId1713"/>
        </w:object>
      </w:r>
      <w:r>
        <w:t xml:space="preserve">, or natural boundary conditions on </w:t>
      </w:r>
      <w:r w:rsidR="00905817" w:rsidRPr="00905817">
        <w:rPr>
          <w:position w:val="-6"/>
        </w:rPr>
        <w:object w:dxaOrig="160" w:dyaOrig="260" w14:anchorId="45B71900">
          <v:shape id="_x0000_i1875" type="#_x0000_t75" style="width:8pt;height:12.65pt" o:ole="">
            <v:imagedata r:id="rId1714" o:title=""/>
          </v:shape>
          <o:OLEObject Type="Embed" ProgID="Equation.DSMT4" ShapeID="_x0000_i1875" DrawAspect="Content" ObjectID="_1375860954" r:id="rId1715"/>
        </w:object>
      </w:r>
      <w:r>
        <w:t xml:space="preserve">, </w:t>
      </w:r>
      <w:r w:rsidR="00905817" w:rsidRPr="00905817">
        <w:rPr>
          <w:position w:val="-12"/>
        </w:rPr>
        <w:object w:dxaOrig="300" w:dyaOrig="360" w14:anchorId="199A1BE8">
          <v:shape id="_x0000_i1876" type="#_x0000_t75" style="width:14.65pt;height:19.35pt" o:ole="">
            <v:imagedata r:id="rId1716" o:title=""/>
          </v:shape>
          <o:OLEObject Type="Embed" ProgID="Equation.DSMT4" ShapeID="_x0000_i1876" DrawAspect="Content" ObjectID="_1375860955" r:id="rId1717"/>
        </w:object>
      </w:r>
      <w:r>
        <w:t xml:space="preserve"> and </w:t>
      </w:r>
      <w:r w:rsidR="00905817" w:rsidRPr="00905817">
        <w:rPr>
          <w:position w:val="-12"/>
        </w:rPr>
        <w:object w:dxaOrig="260" w:dyaOrig="360" w14:anchorId="26D02FB9">
          <v:shape id="_x0000_i1877" type="#_x0000_t75" style="width:12.65pt;height:19.35pt" o:ole="">
            <v:imagedata r:id="rId1718" o:title=""/>
          </v:shape>
          <o:OLEObject Type="Embed" ProgID="Equation.DSMT4" ShapeID="_x0000_i1877" DrawAspect="Content" ObjectID="_1375860956" r:id="rId1719"/>
        </w:object>
      </w:r>
      <w:r>
        <w:t xml:space="preserve">; initial conditions may also be specified for </w:t>
      </w:r>
      <w:r w:rsidR="00905817" w:rsidRPr="00905817">
        <w:rPr>
          <w:position w:val="-10"/>
        </w:rPr>
        <w:object w:dxaOrig="240" w:dyaOrig="320" w14:anchorId="2E022FC9">
          <v:shape id="_x0000_i1878" type="#_x0000_t75" style="width:12pt;height:15.35pt" o:ole="">
            <v:imagedata r:id="rId1720" o:title=""/>
          </v:shape>
          <o:OLEObject Type="Embed" ProgID="Equation.DSMT4" ShapeID="_x0000_i1878" DrawAspect="Content" ObjectID="_1375860957" r:id="rId1721"/>
        </w:object>
      </w:r>
      <w:r>
        <w:t xml:space="preserve"> and </w:t>
      </w:r>
      <w:r w:rsidR="00905817" w:rsidRPr="00905817">
        <w:rPr>
          <w:position w:val="-6"/>
        </w:rPr>
        <w:object w:dxaOrig="180" w:dyaOrig="279" w14:anchorId="0A104FC7">
          <v:shape id="_x0000_i1879" type="#_x0000_t75" style="width:9.35pt;height:14.65pt" o:ole="">
            <v:imagedata r:id="rId1722" o:title=""/>
          </v:shape>
          <o:OLEObject Type="Embed" ProgID="Equation.DSMT4" ShapeID="_x0000_i1879" DrawAspect="Content" ObjectID="_1375860958" r:id="rId1723"/>
        </w:object>
      </w:r>
      <w:r>
        <w:t xml:space="preserve">. Analysis results for pressure and concentration may be displayed either as </w:t>
      </w:r>
      <w:r w:rsidR="00905817" w:rsidRPr="00905817">
        <w:rPr>
          <w:position w:val="-10"/>
        </w:rPr>
        <w:object w:dxaOrig="240" w:dyaOrig="320" w14:anchorId="7CA1E77A">
          <v:shape id="_x0000_i1880" type="#_x0000_t75" style="width:12pt;height:15.35pt" o:ole="">
            <v:imagedata r:id="rId1724" o:title=""/>
          </v:shape>
          <o:OLEObject Type="Embed" ProgID="Equation.DSMT4" ShapeID="_x0000_i1880" DrawAspect="Content" ObjectID="_1375860959" r:id="rId1725"/>
        </w:object>
      </w:r>
      <w:r>
        <w:t xml:space="preserve"> and </w:t>
      </w:r>
      <w:r w:rsidR="00905817" w:rsidRPr="00905817">
        <w:rPr>
          <w:position w:val="-6"/>
        </w:rPr>
        <w:object w:dxaOrig="180" w:dyaOrig="279" w14:anchorId="402168B0">
          <v:shape id="_x0000_i1881" type="#_x0000_t75" style="width:9.35pt;height:14.65pt" o:ole="">
            <v:imagedata r:id="rId1726" o:title=""/>
          </v:shape>
          <o:OLEObject Type="Embed" ProgID="Equation.DSMT4" ShapeID="_x0000_i1881" DrawAspect="Content" ObjectID="_1375860960" r:id="rId1727"/>
        </w:object>
      </w:r>
      <w:r>
        <w:t xml:space="preserve">, or as </w:t>
      </w:r>
      <w:r w:rsidR="00905817" w:rsidRPr="00905817">
        <w:rPr>
          <w:position w:val="-10"/>
        </w:rPr>
        <w:object w:dxaOrig="240" w:dyaOrig="260" w14:anchorId="4B07AC0B">
          <v:shape id="_x0000_i1882" type="#_x0000_t75" style="width:12pt;height:12.65pt" o:ole="">
            <v:imagedata r:id="rId1728" o:title=""/>
          </v:shape>
          <o:OLEObject Type="Embed" ProgID="Equation.DSMT4" ShapeID="_x0000_i1882" DrawAspect="Content" ObjectID="_1375860961" r:id="rId1729"/>
        </w:object>
      </w:r>
      <w:r>
        <w:t xml:space="preserve"> and </w:t>
      </w:r>
      <w:r w:rsidR="00905817" w:rsidRPr="00905817">
        <w:rPr>
          <w:position w:val="-6"/>
        </w:rPr>
        <w:object w:dxaOrig="180" w:dyaOrig="220" w14:anchorId="72627B99">
          <v:shape id="_x0000_i1883" type="#_x0000_t75" style="width:9.35pt;height:10.65pt" o:ole="">
            <v:imagedata r:id="rId1730" o:title=""/>
          </v:shape>
          <o:OLEObject Type="Embed" ProgID="Equation.DSMT4" ShapeID="_x0000_i1883" DrawAspect="Content" ObjectID="_1375860962" r:id="rId1731"/>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9F25FF">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1018" w:name="_Toc176704846"/>
      <w:bookmarkStart w:id="1019" w:name="_Ref191695102"/>
      <w:bookmarkStart w:id="1020" w:name="_Toc302112013"/>
      <w:r>
        <w:t>Linearization of Internal Virtual Work</w:t>
      </w:r>
      <w:bookmarkEnd w:id="1018"/>
      <w:bookmarkEnd w:id="1019"/>
      <w:bookmarkEnd w:id="1020"/>
    </w:p>
    <w:p w14:paraId="7E0A1685" w14:textId="338B7B08" w:rsidR="00FB6012" w:rsidRDefault="00FB6012" w:rsidP="00FB6012">
      <w:r>
        <w:t xml:space="preserve">The virtual work integral </w:t>
      </w:r>
      <w:r w:rsidR="00905817" w:rsidRPr="00905817">
        <w:rPr>
          <w:position w:val="-12"/>
        </w:rPr>
        <w:object w:dxaOrig="540" w:dyaOrig="360" w14:anchorId="4F6610E5">
          <v:shape id="_x0000_i1884" type="#_x0000_t75" style="width:27.35pt;height:19.35pt" o:ole="">
            <v:imagedata r:id="rId1732" o:title=""/>
          </v:shape>
          <o:OLEObject Type="Embed" ProgID="Equation.DSMT4" ShapeID="_x0000_i1884" DrawAspect="Content" ObjectID="_1375860963" r:id="rId1733"/>
        </w:object>
      </w:r>
      <w:r>
        <w:t xml:space="preserve"> in </w:t>
      </w:r>
      <w:r w:rsidR="00605580">
        <w:fldChar w:fldCharType="begin"/>
      </w:r>
      <w:r w:rsidR="00605580">
        <w:instrText xml:space="preserve"> GOTOBUTTON ZEqnNum390398  \* MERGEFORMAT </w:instrText>
      </w:r>
      <w:fldSimple w:instr=" REF ZEqnNum390398 \* Charformat \! \* MERGEFORMAT ">
        <w:ins w:id="1021" w:author="Gerard" w:date="2015-08-25T08:50:00Z">
          <w:r w:rsidR="009F25FF">
            <w:instrText>(3.57)</w:instrText>
          </w:r>
        </w:ins>
        <w:del w:id="1022" w:author="Gerard" w:date="2015-07-27T22:14:00Z">
          <w:r w:rsidR="00D3178E" w:rsidDel="00C175E9">
            <w:delInstrText>(3.58)</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85" type="#_x0000_t75" style="width:19.35pt;height:14.65pt" o:ole="">
            <v:imagedata r:id="rId1734" o:title=""/>
          </v:shape>
          <o:OLEObject Type="Embed" ProgID="Equation.DSMT4" ShapeID="_x0000_i1885" DrawAspect="Content" ObjectID="_1375860964" r:id="rId1735"/>
        </w:object>
      </w:r>
      <w:r>
        <w:t xml:space="preserve">, </w:t>
      </w:r>
      <w:r w:rsidR="00905817" w:rsidRPr="00905817">
        <w:rPr>
          <w:position w:val="-10"/>
        </w:rPr>
        <w:object w:dxaOrig="340" w:dyaOrig="320" w14:anchorId="35F5C129">
          <v:shape id="_x0000_i1886" type="#_x0000_t75" style="width:17.35pt;height:15.35pt" o:ole="">
            <v:imagedata r:id="rId1736" o:title=""/>
          </v:shape>
          <o:OLEObject Type="Embed" ProgID="Equation.DSMT4" ShapeID="_x0000_i1886" DrawAspect="Content" ObjectID="_1375860965" r:id="rId1737"/>
        </w:object>
      </w:r>
      <w:r>
        <w:t xml:space="preserve"> and </w:t>
      </w:r>
      <w:r w:rsidR="00905817" w:rsidRPr="00905817">
        <w:rPr>
          <w:position w:val="-6"/>
        </w:rPr>
        <w:object w:dxaOrig="340" w:dyaOrig="279" w14:anchorId="75BF9229">
          <v:shape id="_x0000_i1887" type="#_x0000_t75" style="width:17.35pt;height:14.65pt" o:ole="">
            <v:imagedata r:id="rId1738" o:title=""/>
          </v:shape>
          <o:OLEObject Type="Embed" ProgID="Equation.DSMT4" ShapeID="_x0000_i1887" DrawAspect="Content" ObjectID="_1375860966" r:id="rId1739"/>
        </w:object>
      </w:r>
      <w:r>
        <w:t xml:space="preserve"> using the general form</w:t>
      </w:r>
    </w:p>
    <w:p w14:paraId="640EEB3E" w14:textId="38CC492F" w:rsidR="00FB6012" w:rsidRDefault="00FB6012" w:rsidP="00FB6012">
      <w:pPr>
        <w:pStyle w:val="MTDisplayEquation"/>
      </w:pPr>
      <w:r>
        <w:tab/>
      </w:r>
      <w:r w:rsidR="00905817" w:rsidRPr="00905817">
        <w:rPr>
          <w:position w:val="-20"/>
        </w:rPr>
        <w:object w:dxaOrig="4040" w:dyaOrig="520" w14:anchorId="426B342C">
          <v:shape id="_x0000_i1888" type="#_x0000_t75" style="width:201.35pt;height:25.35pt" o:ole="">
            <v:imagedata r:id="rId1740" o:title=""/>
          </v:shape>
          <o:OLEObject Type="Embed" ProgID="Equation.DSMT4" ShapeID="_x0000_i1888" DrawAspect="Content" ObjectID="_1375860967" r:id="rId17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23" w:author="Gerard" w:date="2015-08-25T08:50:00Z">
          <w:r w:rsidR="009F25FF">
            <w:rPr>
              <w:noProof/>
            </w:rPr>
            <w:instrText>61</w:instrText>
          </w:r>
        </w:ins>
        <w:del w:id="1024" w:author="Gerard" w:date="2015-07-27T22:14:00Z">
          <w:r w:rsidR="00D3178E" w:rsidDel="00C175E9">
            <w:rPr>
              <w:noProof/>
            </w:rPr>
            <w:delInstrText>62</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89" type="#_x0000_t75" style="width:94.65pt;height:20pt" o:ole="">
            <v:imagedata r:id="rId1742" o:title=""/>
          </v:shape>
          <o:OLEObject Type="Embed" ProgID="Equation.DSMT4" ShapeID="_x0000_i1889" DrawAspect="Content" ObjectID="_1375860968" r:id="rId1743"/>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90" type="#_x0000_t75" style="width:19.35pt;height:14.65pt" o:ole="">
            <v:imagedata r:id="rId1744" o:title=""/>
          </v:shape>
          <o:OLEObject Type="Embed" ProgID="Equation.DSMT4" ShapeID="_x0000_i1890" DrawAspect="Content" ObjectID="_1375860969" r:id="rId1745"/>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91" type="#_x0000_t75" style="width:27.35pt;height:19.35pt" o:ole="">
            <v:imagedata r:id="rId1746" o:title=""/>
          </v:shape>
          <o:OLEObject Type="Embed" ProgID="Equation.DSMT4" ShapeID="_x0000_i1891" DrawAspect="Content" ObjectID="_1375860970" r:id="rId1747"/>
        </w:object>
      </w:r>
      <w:r>
        <w:t xml:space="preserve"> along </w:t>
      </w:r>
      <w:r w:rsidR="00905817" w:rsidRPr="00905817">
        <w:rPr>
          <w:position w:val="-6"/>
        </w:rPr>
        <w:object w:dxaOrig="360" w:dyaOrig="279" w14:anchorId="1B89B195">
          <v:shape id="_x0000_i1892" type="#_x0000_t75" style="width:19.35pt;height:14.65pt" o:ole="">
            <v:imagedata r:id="rId1748" o:title=""/>
          </v:shape>
          <o:OLEObject Type="Embed" ProgID="Equation.DSMT4" ShapeID="_x0000_i1892" DrawAspect="Content" ObjectID="_1375860971" r:id="rId1749"/>
        </w:object>
      </w:r>
      <w:r>
        <w:t xml:space="preserve"> yields</w:t>
      </w:r>
    </w:p>
    <w:p w14:paraId="3ABBD576" w14:textId="47667DDA" w:rsidR="00FB6012" w:rsidRDefault="00FB6012" w:rsidP="00FB6012">
      <w:pPr>
        <w:pStyle w:val="MTDisplayEquation"/>
      </w:pPr>
      <w:r>
        <w:tab/>
      </w:r>
      <w:r w:rsidR="00905817" w:rsidRPr="00905817">
        <w:rPr>
          <w:position w:val="-18"/>
        </w:rPr>
        <w:object w:dxaOrig="5760" w:dyaOrig="480" w14:anchorId="2F3BA732">
          <v:shape id="_x0000_i1893" type="#_x0000_t75" style="width:4in;height:24.65pt" o:ole="">
            <v:imagedata r:id="rId1750" o:title=""/>
          </v:shape>
          <o:OLEObject Type="Embed" ProgID="Equation.DSMT4" ShapeID="_x0000_i1893" DrawAspect="Content" ObjectID="_1375860972" r:id="rId1751"/>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25" w:author="Gerard" w:date="2015-08-25T08:50:00Z">
          <w:r w:rsidR="009F25FF">
            <w:rPr>
              <w:noProof/>
            </w:rPr>
            <w:instrText>62</w:instrText>
          </w:r>
        </w:ins>
        <w:del w:id="1026" w:author="Gerard" w:date="2015-07-27T22:14:00Z">
          <w:r w:rsidR="00D3178E" w:rsidDel="00C175E9">
            <w:rPr>
              <w:noProof/>
            </w:rPr>
            <w:delInstrText>63</w:delInstrText>
          </w:r>
        </w:del>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4" type="#_x0000_t75" style="width:10pt;height:10pt" o:ole="">
            <v:imagedata r:id="rId1752" o:title=""/>
          </v:shape>
          <o:OLEObject Type="Embed" ProgID="Equation.DSMT4" ShapeID="_x0000_i1894" DrawAspect="Content" ObjectID="_1375860973" r:id="rId1753"/>
        </w:object>
      </w:r>
      <w:r>
        <w:t xml:space="preserve"> is the spatial elasticity tensor of the mixture,</w:t>
      </w:r>
    </w:p>
    <w:p w14:paraId="33C5A3EF" w14:textId="3813EC95" w:rsidR="00FB6012" w:rsidRDefault="00FB6012" w:rsidP="00FB6012">
      <w:pPr>
        <w:pStyle w:val="MTDisplayEquation"/>
      </w:pPr>
      <w:r>
        <w:tab/>
      </w:r>
      <w:r w:rsidR="00905817" w:rsidRPr="00905817">
        <w:rPr>
          <w:position w:val="-24"/>
        </w:rPr>
        <w:object w:dxaOrig="5660" w:dyaOrig="660" w14:anchorId="6CF9DD48">
          <v:shape id="_x0000_i1895" type="#_x0000_t75" style="width:283.35pt;height:32.65pt" o:ole="">
            <v:imagedata r:id="rId1754" o:title=""/>
          </v:shape>
          <o:OLEObject Type="Embed" ProgID="Equation.DSMT4" ShapeID="_x0000_i1895" DrawAspect="Content" ObjectID="_1375860974" r:id="rId175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27" w:author="Gerard" w:date="2015-08-25T08:50:00Z">
          <w:r w:rsidR="009F25FF">
            <w:rPr>
              <w:noProof/>
            </w:rPr>
            <w:instrText>63</w:instrText>
          </w:r>
        </w:ins>
        <w:del w:id="1028" w:author="Gerard" w:date="2015-07-27T22:14:00Z">
          <w:r w:rsidR="00D3178E" w:rsidDel="00C175E9">
            <w:rPr>
              <w:noProof/>
            </w:rPr>
            <w:delInstrText>64</w:delInstrText>
          </w:r>
        </w:del>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896" type="#_x0000_t75" style="width:12.65pt;height:14.65pt" o:ole="">
            <v:imagedata r:id="rId1756" o:title=""/>
          </v:shape>
          <o:OLEObject Type="Embed" ProgID="Equation.DSMT4" ShapeID="_x0000_i1896" DrawAspect="Content" ObjectID="_1375860975" r:id="rId1757"/>
        </w:object>
      </w:r>
      <w:r>
        <w:t xml:space="preserve"> is the spatial elasticity tensor of the solid matrix,</w:t>
      </w:r>
    </w:p>
    <w:p w14:paraId="5F6F0121" w14:textId="7E8DB786" w:rsidR="00FB6012" w:rsidRDefault="00FB6012" w:rsidP="00FB6012">
      <w:pPr>
        <w:pStyle w:val="MTDisplayEquation"/>
      </w:pPr>
      <w:r>
        <w:tab/>
      </w:r>
      <w:r w:rsidR="00905817" w:rsidRPr="00905817">
        <w:rPr>
          <w:position w:val="-24"/>
        </w:rPr>
        <w:object w:dxaOrig="3400" w:dyaOrig="660" w14:anchorId="14129C7D">
          <v:shape id="_x0000_i1897" type="#_x0000_t75" style="width:169.35pt;height:32.65pt" o:ole="">
            <v:imagedata r:id="rId1758" o:title=""/>
          </v:shape>
          <o:OLEObject Type="Embed" ProgID="Equation.DSMT4" ShapeID="_x0000_i1897" DrawAspect="Content" ObjectID="_1375860976" r:id="rId17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29" w:author="Gerard" w:date="2015-08-25T08:50:00Z">
          <w:r w:rsidR="009F25FF">
            <w:rPr>
              <w:noProof/>
            </w:rPr>
            <w:instrText>64</w:instrText>
          </w:r>
        </w:ins>
        <w:del w:id="1030" w:author="Gerard" w:date="2015-07-27T22:14:00Z">
          <w:r w:rsidR="00D3178E" w:rsidDel="00C175E9">
            <w:rPr>
              <w:noProof/>
            </w:rPr>
            <w:delInstrText>65</w:delInstrText>
          </w:r>
        </w:del>
      </w:fldSimple>
      <w:r>
        <w:instrText>)</w:instrText>
      </w:r>
      <w:r>
        <w:fldChar w:fldCharType="end"/>
      </w:r>
    </w:p>
    <w:p w14:paraId="408B3C3C" w14:textId="77777777" w:rsidR="00FB6012" w:rsidRDefault="00FB6012" w:rsidP="00FB6012">
      <w:r>
        <w:t>The linearization of the second term is</w:t>
      </w:r>
    </w:p>
    <w:p w14:paraId="38929D31" w14:textId="64F52992" w:rsidR="00FB6012" w:rsidRDefault="00FB6012" w:rsidP="00FB6012">
      <w:pPr>
        <w:pStyle w:val="MTDisplayEquation"/>
      </w:pPr>
      <w:r>
        <w:tab/>
      </w:r>
      <w:r w:rsidR="00905817" w:rsidRPr="00905817">
        <w:rPr>
          <w:position w:val="-14"/>
        </w:rPr>
        <w:object w:dxaOrig="4120" w:dyaOrig="400" w14:anchorId="479F3BCC">
          <v:shape id="_x0000_i1898" type="#_x0000_t75" style="width:206pt;height:20pt" o:ole="">
            <v:imagedata r:id="rId1760" o:title=""/>
          </v:shape>
          <o:OLEObject Type="Embed" ProgID="Equation.DSMT4" ShapeID="_x0000_i1898" DrawAspect="Content" ObjectID="_1375860977" r:id="rId1761"/>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31" w:author="Gerard" w:date="2015-08-25T08:50:00Z">
          <w:r w:rsidR="009F25FF">
            <w:rPr>
              <w:noProof/>
            </w:rPr>
            <w:instrText>65</w:instrText>
          </w:r>
        </w:ins>
        <w:del w:id="1032" w:author="Gerard" w:date="2015-07-27T22:14:00Z">
          <w:r w:rsidR="00D3178E" w:rsidDel="00C175E9">
            <w:rPr>
              <w:noProof/>
            </w:rPr>
            <w:delInstrText>66</w:delInstrText>
          </w:r>
        </w:del>
      </w:fldSimple>
      <w:r>
        <w:instrText>)</w:instrText>
      </w:r>
      <w:r>
        <w:fldChar w:fldCharType="end"/>
      </w:r>
    </w:p>
    <w:p w14:paraId="6BA54102" w14:textId="77777777" w:rsidR="00FB6012" w:rsidRDefault="00FB6012" w:rsidP="00FB6012">
      <w:r>
        <w:t>where</w:t>
      </w:r>
    </w:p>
    <w:p w14:paraId="3DBBCC42" w14:textId="7D82BA5C" w:rsidR="00FB6012" w:rsidRDefault="00FB6012" w:rsidP="00FB6012">
      <w:pPr>
        <w:pStyle w:val="MTDisplayEquation"/>
      </w:pPr>
      <w:r>
        <w:lastRenderedPageBreak/>
        <w:tab/>
      </w:r>
      <w:r w:rsidR="00905817" w:rsidRPr="00905817">
        <w:rPr>
          <w:position w:val="-78"/>
        </w:rPr>
        <w:object w:dxaOrig="7880" w:dyaOrig="1680" w14:anchorId="1959DE8A">
          <v:shape id="_x0000_i1899" type="#_x0000_t75" style="width:394.65pt;height:84pt" o:ole="">
            <v:imagedata r:id="rId1762" o:title=""/>
          </v:shape>
          <o:OLEObject Type="Embed" ProgID="Equation.DSMT4" ShapeID="_x0000_i1899" DrawAspect="Content" ObjectID="_1375860978" r:id="rId176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33" w:author="Gerard" w:date="2015-08-25T08:50:00Z">
          <w:r w:rsidR="009F25FF">
            <w:rPr>
              <w:noProof/>
            </w:rPr>
            <w:instrText>66</w:instrText>
          </w:r>
        </w:ins>
        <w:del w:id="1034" w:author="Gerard" w:date="2015-07-27T22:14:00Z">
          <w:r w:rsidR="00D3178E" w:rsidDel="00C175E9">
            <w:rPr>
              <w:noProof/>
            </w:rPr>
            <w:delInstrText>67</w:delInstrText>
          </w:r>
        </w:del>
      </w:fldSimple>
      <w:r>
        <w:instrText>)</w:instrText>
      </w:r>
      <w:r>
        <w:fldChar w:fldCharType="end"/>
      </w:r>
    </w:p>
    <w:p w14:paraId="6897D46B" w14:textId="77777777" w:rsidR="00FB6012" w:rsidRDefault="00FB6012" w:rsidP="00FB6012">
      <w:r>
        <w:t>with</w:t>
      </w:r>
    </w:p>
    <w:p w14:paraId="23BD01E9" w14:textId="3F506177" w:rsidR="00FB6012" w:rsidRDefault="00FB6012" w:rsidP="00FB6012">
      <w:pPr>
        <w:pStyle w:val="MTDisplayEquation"/>
      </w:pPr>
      <w:r>
        <w:tab/>
      </w:r>
      <w:r w:rsidR="00905817" w:rsidRPr="00905817">
        <w:rPr>
          <w:position w:val="-60"/>
        </w:rPr>
        <w:object w:dxaOrig="3480" w:dyaOrig="1320" w14:anchorId="0C05BC26">
          <v:shape id="_x0000_i1900" type="#_x0000_t75" style="width:174pt;height:65.35pt" o:ole="">
            <v:imagedata r:id="rId1764" o:title=""/>
          </v:shape>
          <o:OLEObject Type="Embed" ProgID="Equation.DSMT4" ShapeID="_x0000_i1900" DrawAspect="Content" ObjectID="_1375860979" r:id="rId1765"/>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35" w:author="Gerard" w:date="2015-08-25T08:50:00Z">
          <w:r w:rsidR="009F25FF">
            <w:rPr>
              <w:noProof/>
            </w:rPr>
            <w:instrText>67</w:instrText>
          </w:r>
        </w:ins>
        <w:del w:id="1036" w:author="Gerard" w:date="2015-07-27T22:14:00Z">
          <w:r w:rsidR="00D3178E" w:rsidDel="00C175E9">
            <w:rPr>
              <w:noProof/>
            </w:rPr>
            <w:delInstrText>68</w:delInstrText>
          </w:r>
        </w:del>
      </w:fldSimple>
      <w:r>
        <w:instrText>)</w:instrText>
      </w:r>
      <w:r>
        <w:fldChar w:fldCharType="end"/>
      </w:r>
    </w:p>
    <w:p w14:paraId="24FF16D9" w14:textId="70865918"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23486D">
        <w:fldChar w:fldCharType="begin"/>
      </w:r>
      <w:r w:rsidR="0023486D">
        <w:instrText xml:space="preserve"> HYPERLINK \l "_ENREF_21" \o "Ateshian, 2010 #62" </w:instrText>
      </w:r>
      <w:ins w:id="1037" w:author="Gerard" w:date="2015-08-25T08:12:00Z"/>
      <w:r w:rsidR="0023486D">
        <w:fldChar w:fldCharType="separate"/>
      </w:r>
      <w:r w:rsidR="00214E15">
        <w:rPr>
          <w:noProof/>
        </w:rPr>
        <w:t>21</w:t>
      </w:r>
      <w:r w:rsidR="0023486D">
        <w:rPr>
          <w:noProof/>
        </w:rPr>
        <w:fldChar w:fldCharType="end"/>
      </w:r>
      <w:r w:rsidR="00A56950">
        <w:rPr>
          <w:noProof/>
        </w:rPr>
        <w:t>]</w:t>
      </w:r>
      <w:r>
        <w:fldChar w:fldCharType="end"/>
      </w:r>
      <w:r>
        <w:t xml:space="preserve">. Since </w:t>
      </w:r>
      <w:r w:rsidR="00905817" w:rsidRPr="00905817">
        <w:rPr>
          <w:position w:val="-4"/>
        </w:rPr>
        <w:object w:dxaOrig="279" w:dyaOrig="320" w14:anchorId="7EDBEFD6">
          <v:shape id="_x0000_i1901" type="#_x0000_t75" style="width:14.65pt;height:15.35pt" o:ole="">
            <v:imagedata r:id="rId1766" o:title=""/>
          </v:shape>
          <o:OLEObject Type="Embed" ProgID="Equation.DSMT4" ShapeID="_x0000_i1901" DrawAspect="Content" ObjectID="_1375860980" r:id="rId1767"/>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9F25FF">
          <w:instrText>(2.114)</w:instrText>
        </w:r>
      </w:fldSimple>
      <w:r w:rsidR="00605580">
        <w:fldChar w:fldCharType="end"/>
      </w:r>
      <w:r w:rsidR="00905817" w:rsidRPr="00905817">
        <w:rPr>
          <w:position w:val="-12"/>
        </w:rPr>
        <w:object w:dxaOrig="139" w:dyaOrig="360" w14:anchorId="093D14EE">
          <v:shape id="_x0000_i1902" type="#_x0000_t75" style="width:6.65pt;height:19.35pt" o:ole="">
            <v:imagedata r:id="rId1768" o:title=""/>
          </v:shape>
          <o:OLEObject Type="Embed" ProgID="Equation.DSMT4" ShapeID="_x0000_i1902" DrawAspect="Content" ObjectID="_1375860981" r:id="rId1769"/>
        </w:object>
      </w:r>
      <w:r>
        <w:t xml:space="preserve"> into </w:t>
      </w:r>
      <w:r w:rsidR="00605580">
        <w:fldChar w:fldCharType="begin"/>
      </w:r>
      <w:r w:rsidR="00605580">
        <w:instrText xml:space="preserve"> GOTOBUTTON ZEqnNum709663  \* MERGEFORMAT </w:instrText>
      </w:r>
      <w:fldSimple w:instr=" REF ZEqnNum709663 \* Charformat \! \* MERGEFORMAT ">
        <w:ins w:id="1038" w:author="Gerard" w:date="2015-08-25T08:50:00Z">
          <w:r w:rsidR="009F25FF">
            <w:instrText>(3.60)</w:instrText>
          </w:r>
        </w:ins>
        <w:del w:id="1039" w:author="Gerard" w:date="2015-07-27T22:14:00Z">
          <w:r w:rsidR="00D3178E" w:rsidDel="00C175E9">
            <w:delInstrText>(3.61)</w:delInstrText>
          </w:r>
        </w:del>
      </w:fldSimple>
      <w:r w:rsidR="00605580">
        <w:fldChar w:fldCharType="end"/>
      </w:r>
      <w:r w:rsidR="00905817" w:rsidRPr="00905817">
        <w:rPr>
          <w:position w:val="-12"/>
        </w:rPr>
        <w:object w:dxaOrig="120" w:dyaOrig="360" w14:anchorId="338FEFDC">
          <v:shape id="_x0000_i1903" type="#_x0000_t75" style="width:6.65pt;height:19.35pt" o:ole="">
            <v:imagedata r:id="rId1770" o:title=""/>
          </v:shape>
          <o:OLEObject Type="Embed" ProgID="Equation.DSMT4" ShapeID="_x0000_i1903" DrawAspect="Content" ObjectID="_1375860982" r:id="rId1771"/>
        </w:object>
      </w:r>
      <w:r>
        <w:t xml:space="preserve">, the evaluation of </w:t>
      </w:r>
      <w:r w:rsidR="00905817" w:rsidRPr="00905817">
        <w:rPr>
          <w:position w:val="-6"/>
        </w:rPr>
        <w:object w:dxaOrig="240" w:dyaOrig="360" w14:anchorId="1C80AC2E">
          <v:shape id="_x0000_i1904" type="#_x0000_t75" style="width:12pt;height:19.35pt" o:ole="">
            <v:imagedata r:id="rId1772" o:title=""/>
          </v:shape>
          <o:OLEObject Type="Embed" ProgID="Equation.DSMT4" ShapeID="_x0000_i1904" DrawAspect="Content" ObjectID="_1375860983" r:id="rId1773"/>
        </w:object>
      </w:r>
      <w:r>
        <w:t xml:space="preserve"> is rather involved and it can be shown that</w:t>
      </w:r>
    </w:p>
    <w:p w14:paraId="691C3615" w14:textId="576E231A" w:rsidR="00FB6012" w:rsidRDefault="00FB6012" w:rsidP="00FB6012">
      <w:pPr>
        <w:pStyle w:val="MTDisplayEquation"/>
      </w:pPr>
      <w:r>
        <w:tab/>
      </w:r>
      <w:r w:rsidR="00905817" w:rsidRPr="00905817">
        <w:rPr>
          <w:position w:val="-18"/>
        </w:rPr>
        <w:object w:dxaOrig="3379" w:dyaOrig="480" w14:anchorId="7625F036">
          <v:shape id="_x0000_i1905" type="#_x0000_t75" style="width:168.65pt;height:24.65pt" o:ole="">
            <v:imagedata r:id="rId1774" o:title=""/>
          </v:shape>
          <o:OLEObject Type="Embed" ProgID="Equation.DSMT4" ShapeID="_x0000_i1905" DrawAspect="Content" ObjectID="_1375860984" r:id="rId17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40" w:author="Gerard" w:date="2015-08-25T08:50:00Z">
          <w:r w:rsidR="009F25FF">
            <w:rPr>
              <w:noProof/>
            </w:rPr>
            <w:instrText>68</w:instrText>
          </w:r>
        </w:ins>
        <w:del w:id="1041" w:author="Gerard" w:date="2015-07-27T22:14:00Z">
          <w:r w:rsidR="00D3178E" w:rsidDel="00C175E9">
            <w:rPr>
              <w:noProof/>
            </w:rPr>
            <w:delInstrText>69</w:delInstrText>
          </w:r>
        </w:del>
      </w:fldSimple>
      <w:r>
        <w:instrText>)</w:instrText>
      </w:r>
      <w:r>
        <w:fldChar w:fldCharType="end"/>
      </w:r>
    </w:p>
    <w:p w14:paraId="7A53A6C1" w14:textId="77777777" w:rsidR="00FB6012" w:rsidRDefault="00FB6012" w:rsidP="00FB6012">
      <w:r>
        <w:t>where</w:t>
      </w:r>
    </w:p>
    <w:p w14:paraId="7631463A" w14:textId="0235F966" w:rsidR="00FB6012" w:rsidRDefault="00FB6012" w:rsidP="00FB6012">
      <w:pPr>
        <w:pStyle w:val="MTDisplayEquation"/>
      </w:pPr>
      <w:r>
        <w:tab/>
      </w:r>
      <w:r w:rsidR="00905817" w:rsidRPr="00905817">
        <w:rPr>
          <w:position w:val="-110"/>
        </w:rPr>
        <w:object w:dxaOrig="4040" w:dyaOrig="2000" w14:anchorId="27C95EC0">
          <v:shape id="_x0000_i1906" type="#_x0000_t75" style="width:201.35pt;height:100pt" o:ole="">
            <v:imagedata r:id="rId1776" o:title=""/>
          </v:shape>
          <o:OLEObject Type="Embed" ProgID="Equation.DSMT4" ShapeID="_x0000_i1906" DrawAspect="Content" ObjectID="_1375860985" r:id="rId1777"/>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42" w:author="Gerard" w:date="2015-08-25T08:50:00Z">
          <w:r w:rsidR="009F25FF">
            <w:rPr>
              <w:noProof/>
            </w:rPr>
            <w:instrText>69</w:instrText>
          </w:r>
        </w:ins>
        <w:del w:id="1043" w:author="Gerard" w:date="2015-07-27T22:14:00Z">
          <w:r w:rsidR="00D3178E" w:rsidDel="00C175E9">
            <w:rPr>
              <w:noProof/>
            </w:rPr>
            <w:delInstrText>70</w:delInstrText>
          </w:r>
        </w:del>
      </w:fldSimple>
      <w:r>
        <w:instrText>)</w:instrText>
      </w:r>
      <w:r>
        <w:fldChar w:fldCharType="end"/>
      </w:r>
    </w:p>
    <w:p w14:paraId="5B6012AF" w14:textId="77777777" w:rsidR="00FB6012" w:rsidRDefault="00FB6012" w:rsidP="00FB6012">
      <w:r>
        <w:t>and</w:t>
      </w:r>
    </w:p>
    <w:p w14:paraId="0FB9A7E8" w14:textId="768A8FDB" w:rsidR="00FB6012" w:rsidRDefault="00FB6012" w:rsidP="00FB6012">
      <w:pPr>
        <w:pStyle w:val="MTDisplayEquation"/>
      </w:pPr>
      <w:r>
        <w:tab/>
      </w:r>
      <w:r w:rsidR="00905817" w:rsidRPr="00905817">
        <w:rPr>
          <w:position w:val="-24"/>
        </w:rPr>
        <w:object w:dxaOrig="3320" w:dyaOrig="620" w14:anchorId="0E885B20">
          <v:shape id="_x0000_i1907" type="#_x0000_t75" style="width:166pt;height:31.35pt" o:ole="">
            <v:imagedata r:id="rId1778" o:title=""/>
          </v:shape>
          <o:OLEObject Type="Embed" ProgID="Equation.DSMT4" ShapeID="_x0000_i1907" DrawAspect="Content" ObjectID="_1375860986" r:id="rId17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44" w:author="Gerard" w:date="2015-08-25T08:50:00Z">
          <w:r w:rsidR="009F25FF">
            <w:rPr>
              <w:noProof/>
            </w:rPr>
            <w:instrText>70</w:instrText>
          </w:r>
        </w:ins>
        <w:del w:id="1045" w:author="Gerard" w:date="2015-07-27T22:14:00Z">
          <w:r w:rsidR="00D3178E" w:rsidDel="00C175E9">
            <w:rPr>
              <w:noProof/>
            </w:rPr>
            <w:delInstrText>71</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8" type="#_x0000_t75" style="width:27.35pt;height:19.35pt" o:ole="">
            <v:imagedata r:id="rId1780" o:title=""/>
          </v:shape>
          <o:OLEObject Type="Embed" ProgID="Equation.DSMT4" ShapeID="_x0000_i1908" DrawAspect="Content" ObjectID="_1375860987" r:id="rId1781"/>
        </w:object>
      </w:r>
      <w:r>
        <w:t xml:space="preserve"> linearizes to</w:t>
      </w:r>
    </w:p>
    <w:p w14:paraId="2BE1FB0F" w14:textId="5571D2C3" w:rsidR="00FB6012" w:rsidRDefault="00FB6012" w:rsidP="00FB6012">
      <w:pPr>
        <w:pStyle w:val="MTDisplayEquation"/>
      </w:pPr>
      <w:r>
        <w:tab/>
      </w:r>
      <w:r w:rsidR="0048294A" w:rsidRPr="0048294A">
        <w:rPr>
          <w:position w:val="-30"/>
        </w:rPr>
        <w:object w:dxaOrig="4040" w:dyaOrig="740" w14:anchorId="78043274">
          <v:shape id="_x0000_i1909" type="#_x0000_t75" style="width:202.65pt;height:36.65pt" o:ole="">
            <v:imagedata r:id="rId1782" o:title=""/>
          </v:shape>
          <o:OLEObject Type="Embed" ProgID="Equation.DSMT4" ShapeID="_x0000_i1909" DrawAspect="Content" ObjectID="_1375860988" r:id="rId17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46" w:author="Gerard" w:date="2015-08-25T08:50:00Z">
          <w:r w:rsidR="009F25FF">
            <w:rPr>
              <w:noProof/>
            </w:rPr>
            <w:instrText>71</w:instrText>
          </w:r>
        </w:ins>
        <w:del w:id="1047" w:author="Gerard" w:date="2015-07-27T22:14:00Z">
          <w:r w:rsidR="00D3178E" w:rsidDel="00C175E9">
            <w:rPr>
              <w:noProof/>
            </w:rPr>
            <w:delInstrText>72</w:delInstrText>
          </w:r>
        </w:del>
      </w:fldSimple>
      <w:r>
        <w:instrText>)</w:instrText>
      </w:r>
      <w:r>
        <w:fldChar w:fldCharType="end"/>
      </w:r>
    </w:p>
    <w:p w14:paraId="17693FE6" w14:textId="2E4265F4" w:rsidR="00FB6012" w:rsidRDefault="00FB6012" w:rsidP="00FB6012">
      <w:r>
        <w:t>where</w:t>
      </w:r>
      <w:ins w:id="1048" w:author="Gerard" w:date="2015-08-24T17:16:00Z">
        <w:r w:rsidR="0048294A">
          <w:t xml:space="preserve"> we used a backward difference scheme to approximate the time derivative,</w:t>
        </w:r>
      </w:ins>
    </w:p>
    <w:p w14:paraId="3BC51F0A" w14:textId="0418F5AC" w:rsidR="00FB6012" w:rsidRDefault="00FB6012" w:rsidP="00FB6012">
      <w:pPr>
        <w:pStyle w:val="MTDisplayEquation"/>
      </w:pPr>
      <w:r>
        <w:tab/>
      </w:r>
      <w:r w:rsidR="0048294A" w:rsidRPr="00905817">
        <w:rPr>
          <w:position w:val="-24"/>
        </w:rPr>
        <w:object w:dxaOrig="1860" w:dyaOrig="660" w14:anchorId="267DCB92">
          <v:shape id="_x0000_i1910" type="#_x0000_t75" style="width:94pt;height:32.65pt" o:ole="">
            <v:imagedata r:id="rId1784" o:title=""/>
          </v:shape>
          <o:OLEObject Type="Embed" ProgID="Equation.DSMT4" ShapeID="_x0000_i1910" DrawAspect="Content" ObjectID="_1375860989" r:id="rId1785"/>
        </w:object>
      </w:r>
      <w:r w:rsidR="00CC0A33">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49" w:author="Gerard" w:date="2015-08-25T08:50:00Z">
          <w:r w:rsidR="009F25FF">
            <w:rPr>
              <w:noProof/>
            </w:rPr>
            <w:instrText>72</w:instrText>
          </w:r>
        </w:ins>
        <w:del w:id="1050" w:author="Gerard" w:date="2015-07-27T22:14:00Z">
          <w:r w:rsidR="00D3178E" w:rsidDel="00C175E9">
            <w:rPr>
              <w:noProof/>
            </w:rPr>
            <w:delInstrText>73</w:delInstrText>
          </w:r>
        </w:del>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11" type="#_x0000_t75" style="width:14.65pt;height:14.65pt" o:ole="">
            <v:imagedata r:id="rId1786" o:title=""/>
          </v:shape>
          <o:OLEObject Type="Embed" ProgID="Equation.DSMT4" ShapeID="_x0000_i1911" DrawAspect="Content" ObjectID="_1375860990" r:id="rId1787"/>
        </w:object>
      </w:r>
      <w:r>
        <w:t xml:space="preserve"> represents the time increment relative to the previous time point. The next term is given by</w:t>
      </w:r>
    </w:p>
    <w:p w14:paraId="27505E56" w14:textId="1D646380" w:rsidR="00FB6012" w:rsidRDefault="00FB6012" w:rsidP="00FB6012">
      <w:pPr>
        <w:pStyle w:val="MTDisplayEquation"/>
      </w:pPr>
      <w:r>
        <w:tab/>
      </w:r>
      <w:r w:rsidR="00905817" w:rsidRPr="00905817">
        <w:rPr>
          <w:position w:val="-14"/>
        </w:rPr>
        <w:object w:dxaOrig="3800" w:dyaOrig="400" w14:anchorId="5DABEFFC">
          <v:shape id="_x0000_i1912" type="#_x0000_t75" style="width:190.65pt;height:20pt" o:ole="">
            <v:imagedata r:id="rId1788" o:title=""/>
          </v:shape>
          <o:OLEObject Type="Embed" ProgID="Equation.DSMT4" ShapeID="_x0000_i1912" DrawAspect="Content" ObjectID="_1375860991" r:id="rId17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51" w:author="Gerard" w:date="2015-08-25T08:50:00Z">
          <w:r w:rsidR="009F25FF">
            <w:rPr>
              <w:noProof/>
            </w:rPr>
            <w:instrText>73</w:instrText>
          </w:r>
        </w:ins>
        <w:del w:id="1052" w:author="Gerard" w:date="2015-07-27T22:14:00Z">
          <w:r w:rsidR="00D3178E" w:rsidDel="00C175E9">
            <w:rPr>
              <w:noProof/>
            </w:rPr>
            <w:delInstrText>74</w:delInstrText>
          </w:r>
        </w:del>
      </w:fldSimple>
      <w:r>
        <w:instrText>)</w:instrText>
      </w:r>
      <w:r>
        <w:fldChar w:fldCharType="end"/>
      </w:r>
    </w:p>
    <w:p w14:paraId="513FDFC9" w14:textId="77777777" w:rsidR="00FB6012" w:rsidRDefault="00FB6012" w:rsidP="00FB6012">
      <w:r>
        <w:t>where</w:t>
      </w:r>
    </w:p>
    <w:p w14:paraId="1A78F3FE" w14:textId="3F40DE8D" w:rsidR="00FB6012" w:rsidRDefault="00FB6012" w:rsidP="00FB6012">
      <w:pPr>
        <w:pStyle w:val="MTDisplayEquation"/>
      </w:pPr>
      <w:r>
        <w:lastRenderedPageBreak/>
        <w:tab/>
      </w:r>
      <w:r w:rsidR="00905817" w:rsidRPr="00905817">
        <w:rPr>
          <w:position w:val="-70"/>
        </w:rPr>
        <w:object w:dxaOrig="6840" w:dyaOrig="1520" w14:anchorId="186C0EB9">
          <v:shape id="_x0000_i1913" type="#_x0000_t75" style="width:342.65pt;height:75.35pt" o:ole="">
            <v:imagedata r:id="rId1790" o:title=""/>
          </v:shape>
          <o:OLEObject Type="Embed" ProgID="Equation.DSMT4" ShapeID="_x0000_i1913" DrawAspect="Content" ObjectID="_1375860992" r:id="rId179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53" w:author="Gerard" w:date="2015-08-25T08:50:00Z">
          <w:r w:rsidR="009F25FF">
            <w:rPr>
              <w:noProof/>
            </w:rPr>
            <w:instrText>74</w:instrText>
          </w:r>
        </w:ins>
        <w:del w:id="1054" w:author="Gerard" w:date="2015-07-27T22:14:00Z">
          <w:r w:rsidR="00D3178E" w:rsidDel="00C175E9">
            <w:rPr>
              <w:noProof/>
            </w:rPr>
            <w:delInstrText>75</w:delInstrText>
          </w:r>
        </w:del>
      </w:fldSimple>
      <w:r>
        <w:instrText>)</w:instrText>
      </w:r>
      <w:r>
        <w:fldChar w:fldCharType="end"/>
      </w:r>
    </w:p>
    <w:p w14:paraId="2D35262D" w14:textId="20A9218B" w:rsidR="00FB6012" w:rsidRDefault="0048294A" w:rsidP="00FB6012">
      <w:ins w:id="1055" w:author="Gerard" w:date="2015-08-24T17:20:00Z">
        <w:r>
          <w:t xml:space="preserve">Using a backward difference scheme for the time derivative, </w:t>
        </w:r>
      </w:ins>
      <w:del w:id="1056" w:author="Gerard" w:date="2015-08-24T17:20:00Z">
        <w:r w:rsidR="00FB6012" w:rsidDel="0048294A">
          <w:delText xml:space="preserve">The </w:delText>
        </w:r>
      </w:del>
      <w:ins w:id="1057" w:author="Gerard" w:date="2015-08-24T17:20:00Z">
        <w:r>
          <w:t xml:space="preserve">the </w:t>
        </w:r>
      </w:ins>
      <w:r w:rsidR="00FB6012">
        <w:t>last term is</w:t>
      </w:r>
    </w:p>
    <w:p w14:paraId="6B064A16" w14:textId="33A87B87" w:rsidR="00FB6012" w:rsidRDefault="00FB6012" w:rsidP="00FB6012">
      <w:pPr>
        <w:pStyle w:val="MTDisplayEquation"/>
      </w:pPr>
      <w:r>
        <w:tab/>
      </w:r>
      <w:r w:rsidR="0048294A" w:rsidRPr="0048294A">
        <w:rPr>
          <w:position w:val="-40"/>
        </w:rPr>
        <w:object w:dxaOrig="5160" w:dyaOrig="920" w14:anchorId="7402C4CD">
          <v:shape id="_x0000_i1914" type="#_x0000_t75" style="width:258pt;height:46.65pt" o:ole="">
            <v:imagedata r:id="rId1792" o:title=""/>
          </v:shape>
          <o:OLEObject Type="Embed" ProgID="Equation.DSMT4" ShapeID="_x0000_i1914" DrawAspect="Content" ObjectID="_1375860993" r:id="rId179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58" w:author="Gerard" w:date="2015-08-25T08:50:00Z">
          <w:r w:rsidR="009F25FF">
            <w:rPr>
              <w:noProof/>
            </w:rPr>
            <w:instrText>75</w:instrText>
          </w:r>
        </w:ins>
        <w:del w:id="1059" w:author="Gerard" w:date="2015-07-27T22:14:00Z">
          <w:r w:rsidR="00D3178E" w:rsidDel="00C175E9">
            <w:rPr>
              <w:noProof/>
            </w:rPr>
            <w:delInstrText>76</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5" type="#_x0000_t75" style="width:17.35pt;height:15.35pt" o:ole="">
            <v:imagedata r:id="rId1794" o:title=""/>
          </v:shape>
          <o:OLEObject Type="Embed" ProgID="Equation.DSMT4" ShapeID="_x0000_i1915" DrawAspect="Content" ObjectID="_1375860994" r:id="rId1795"/>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6" type="#_x0000_t75" style="width:27.35pt;height:19.35pt" o:ole="">
            <v:imagedata r:id="rId1796" o:title=""/>
          </v:shape>
          <o:OLEObject Type="Embed" ProgID="Equation.DSMT4" ShapeID="_x0000_i1916" DrawAspect="Content" ObjectID="_1375860995" r:id="rId1797"/>
        </w:object>
      </w:r>
      <w:r>
        <w:t xml:space="preserve"> along </w:t>
      </w:r>
      <w:r w:rsidR="00905817" w:rsidRPr="00905817">
        <w:rPr>
          <w:position w:val="-10"/>
        </w:rPr>
        <w:object w:dxaOrig="340" w:dyaOrig="320" w14:anchorId="4D66D5A0">
          <v:shape id="_x0000_i1917" type="#_x0000_t75" style="width:17.35pt;height:15.35pt" o:ole="">
            <v:imagedata r:id="rId1798" o:title=""/>
          </v:shape>
          <o:OLEObject Type="Embed" ProgID="Equation.DSMT4" ShapeID="_x0000_i1917" DrawAspect="Content" ObjectID="_1375860996" r:id="rId1799"/>
        </w:object>
      </w:r>
      <w:r>
        <w:t xml:space="preserve"> yields</w:t>
      </w:r>
    </w:p>
    <w:p w14:paraId="2A58DA46" w14:textId="11FB580D" w:rsidR="00FB6012" w:rsidRDefault="00FB6012" w:rsidP="00FB6012">
      <w:pPr>
        <w:pStyle w:val="MTDisplayEquation"/>
      </w:pPr>
      <w:r>
        <w:tab/>
      </w:r>
      <w:r w:rsidR="00905817" w:rsidRPr="00905817">
        <w:rPr>
          <w:position w:val="-16"/>
        </w:rPr>
        <w:object w:dxaOrig="3379" w:dyaOrig="440" w14:anchorId="4FB881F3">
          <v:shape id="_x0000_i1918" type="#_x0000_t75" style="width:168.65pt;height:22pt" o:ole="">
            <v:imagedata r:id="rId1800" o:title=""/>
          </v:shape>
          <o:OLEObject Type="Embed" ProgID="Equation.DSMT4" ShapeID="_x0000_i1918" DrawAspect="Content" ObjectID="_1375860997" r:id="rId18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60" w:author="Gerard" w:date="2015-08-25T08:50:00Z">
          <w:r w:rsidR="009F25FF">
            <w:rPr>
              <w:noProof/>
            </w:rPr>
            <w:instrText>76</w:instrText>
          </w:r>
        </w:ins>
        <w:del w:id="1061" w:author="Gerard" w:date="2015-07-27T22:14:00Z">
          <w:r w:rsidR="00D3178E" w:rsidDel="00C175E9">
            <w:rPr>
              <w:noProof/>
            </w:rPr>
            <w:delInstrText>77</w:delInstrText>
          </w:r>
        </w:del>
      </w:fldSimple>
      <w:r>
        <w:instrText>)</w:instrText>
      </w:r>
      <w:r>
        <w:fldChar w:fldCharType="end"/>
      </w:r>
    </w:p>
    <w:p w14:paraId="2DBA879F" w14:textId="71DF41C2" w:rsidR="00FB6012" w:rsidRDefault="00FB6012" w:rsidP="00FB6012">
      <w:pPr>
        <w:pStyle w:val="MTDisplayEquation"/>
      </w:pPr>
      <w:r>
        <w:tab/>
      </w:r>
      <w:r w:rsidR="00905817" w:rsidRPr="00905817">
        <w:rPr>
          <w:position w:val="-28"/>
        </w:rPr>
        <w:object w:dxaOrig="5840" w:dyaOrig="680" w14:anchorId="3A21E93C">
          <v:shape id="_x0000_i1919" type="#_x0000_t75" style="width:290.65pt;height:34.65pt" o:ole="">
            <v:imagedata r:id="rId1802" o:title=""/>
          </v:shape>
          <o:OLEObject Type="Embed" ProgID="Equation.DSMT4" ShapeID="_x0000_i1919" DrawAspect="Content" ObjectID="_1375860998" r:id="rId18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62" w:author="Gerard" w:date="2015-08-25T08:50:00Z">
          <w:r w:rsidR="009F25FF">
            <w:rPr>
              <w:noProof/>
            </w:rPr>
            <w:instrText>77</w:instrText>
          </w:r>
        </w:ins>
        <w:del w:id="1063" w:author="Gerard" w:date="2015-07-27T22:14:00Z">
          <w:r w:rsidR="00D3178E" w:rsidDel="00C175E9">
            <w:rPr>
              <w:noProof/>
            </w:rPr>
            <w:delInstrText>78</w:delInstrText>
          </w:r>
        </w:del>
      </w:fldSimple>
      <w:r>
        <w:instrText>)</w:instrText>
      </w:r>
      <w:r>
        <w:fldChar w:fldCharType="end"/>
      </w:r>
    </w:p>
    <w:p w14:paraId="67F1B095" w14:textId="702391D2" w:rsidR="00FB6012" w:rsidRDefault="00FB6012" w:rsidP="00FB6012">
      <w:pPr>
        <w:pStyle w:val="MTDisplayEquation"/>
      </w:pPr>
      <w:r>
        <w:tab/>
      </w:r>
      <w:r w:rsidR="00905817" w:rsidRPr="00905817">
        <w:rPr>
          <w:position w:val="-38"/>
        </w:rPr>
        <w:object w:dxaOrig="6920" w:dyaOrig="880" w14:anchorId="295F7D9E">
          <v:shape id="_x0000_i1920" type="#_x0000_t75" style="width:345.35pt;height:44pt" o:ole="">
            <v:imagedata r:id="rId1804" o:title=""/>
          </v:shape>
          <o:OLEObject Type="Embed" ProgID="Equation.DSMT4" ShapeID="_x0000_i1920" DrawAspect="Content" ObjectID="_1375860999" r:id="rId18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64" w:author="Gerard" w:date="2015-08-25T08:50:00Z">
          <w:r w:rsidR="009F25FF">
            <w:rPr>
              <w:noProof/>
            </w:rPr>
            <w:instrText>78</w:instrText>
          </w:r>
        </w:ins>
        <w:del w:id="1065" w:author="Gerard" w:date="2015-07-27T22:14:00Z">
          <w:r w:rsidR="00D3178E" w:rsidDel="00C175E9">
            <w:rPr>
              <w:noProof/>
            </w:rPr>
            <w:delInstrText>79</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21" type="#_x0000_t75" style="width:17.35pt;height:14.65pt" o:ole="">
            <v:imagedata r:id="rId1806" o:title=""/>
          </v:shape>
          <o:OLEObject Type="Embed" ProgID="Equation.DSMT4" ShapeID="_x0000_i1921" DrawAspect="Content" ObjectID="_1375861000" r:id="rId1807"/>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22" type="#_x0000_t75" style="width:27.35pt;height:19.35pt" o:ole="">
            <v:imagedata r:id="rId1808" o:title=""/>
          </v:shape>
          <o:OLEObject Type="Embed" ProgID="Equation.DSMT4" ShapeID="_x0000_i1922" DrawAspect="Content" ObjectID="_1375861001" r:id="rId1809"/>
        </w:object>
      </w:r>
      <w:r>
        <w:t xml:space="preserve"> along </w:t>
      </w:r>
      <w:r w:rsidR="00905817" w:rsidRPr="00905817">
        <w:rPr>
          <w:position w:val="-6"/>
        </w:rPr>
        <w:object w:dxaOrig="340" w:dyaOrig="279" w14:anchorId="73F11E58">
          <v:shape id="_x0000_i1923" type="#_x0000_t75" style="width:17.35pt;height:14.65pt" o:ole="">
            <v:imagedata r:id="rId1810" o:title=""/>
          </v:shape>
          <o:OLEObject Type="Embed" ProgID="Equation.DSMT4" ShapeID="_x0000_i1923" DrawAspect="Content" ObjectID="_1375861002" r:id="rId1811"/>
        </w:object>
      </w:r>
      <w:r>
        <w:t xml:space="preserve"> yields</w:t>
      </w:r>
    </w:p>
    <w:p w14:paraId="48F7F5F1" w14:textId="0F145B7D" w:rsidR="00FB6012" w:rsidRDefault="00FB6012" w:rsidP="00FB6012">
      <w:pPr>
        <w:pStyle w:val="MTDisplayEquation"/>
      </w:pPr>
      <w:r>
        <w:tab/>
      </w:r>
      <w:r w:rsidR="00905817" w:rsidRPr="00905817">
        <w:rPr>
          <w:position w:val="-32"/>
        </w:rPr>
        <w:object w:dxaOrig="5640" w:dyaOrig="760" w14:anchorId="5EF3EAE3">
          <v:shape id="_x0000_i1924" type="#_x0000_t75" style="width:282pt;height:37.35pt" o:ole="">
            <v:imagedata r:id="rId1812" o:title=""/>
          </v:shape>
          <o:OLEObject Type="Embed" ProgID="Equation.DSMT4" ShapeID="_x0000_i1924" DrawAspect="Content" ObjectID="_1375861003" r:id="rId18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66" w:author="Gerard" w:date="2015-08-25T08:50:00Z">
          <w:r w:rsidR="009F25FF">
            <w:rPr>
              <w:noProof/>
            </w:rPr>
            <w:instrText>79</w:instrText>
          </w:r>
        </w:ins>
        <w:del w:id="1067" w:author="Gerard" w:date="2015-07-27T22:14:00Z">
          <w:r w:rsidR="00D3178E" w:rsidDel="00C175E9">
            <w:rPr>
              <w:noProof/>
            </w:rPr>
            <w:delInstrText>80</w:delInstrText>
          </w:r>
        </w:del>
      </w:fldSimple>
      <w:r>
        <w:instrText>)</w:instrText>
      </w:r>
      <w:r>
        <w:fldChar w:fldCharType="end"/>
      </w:r>
    </w:p>
    <w:p w14:paraId="6BA2FC95" w14:textId="77777777" w:rsidR="00FB6012" w:rsidRDefault="00FB6012" w:rsidP="00FB6012">
      <w:r>
        <w:t>where</w:t>
      </w:r>
    </w:p>
    <w:p w14:paraId="66C0DEC1" w14:textId="6531C6F3" w:rsidR="00FB6012" w:rsidRDefault="00FB6012" w:rsidP="00FB6012">
      <w:pPr>
        <w:pStyle w:val="MTDisplayEquation"/>
      </w:pPr>
      <w:r>
        <w:tab/>
      </w:r>
      <w:r w:rsidR="00905817" w:rsidRPr="00905817">
        <w:rPr>
          <w:position w:val="-24"/>
        </w:rPr>
        <w:object w:dxaOrig="1920" w:dyaOrig="660" w14:anchorId="0A95A5ED">
          <v:shape id="_x0000_i1925" type="#_x0000_t75" style="width:96.65pt;height:32.65pt" o:ole="">
            <v:imagedata r:id="rId1814" o:title=""/>
          </v:shape>
          <o:OLEObject Type="Embed" ProgID="Equation.DSMT4" ShapeID="_x0000_i1925" DrawAspect="Content" ObjectID="_1375861004" r:id="rId1815"/>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68" w:author="Gerard" w:date="2015-08-25T08:50:00Z">
          <w:r w:rsidR="009F25FF">
            <w:rPr>
              <w:noProof/>
            </w:rPr>
            <w:instrText>80</w:instrText>
          </w:r>
        </w:ins>
        <w:del w:id="1069" w:author="Gerard" w:date="2015-07-27T22:14:00Z">
          <w:r w:rsidR="00D3178E" w:rsidDel="00C175E9">
            <w:rPr>
              <w:noProof/>
            </w:rPr>
            <w:delInstrText>81</w:delInstrText>
          </w:r>
        </w:del>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3E7E9EF4" w:rsidR="00FB6012" w:rsidRDefault="00FB6012" w:rsidP="00FB6012">
      <w:pPr>
        <w:pStyle w:val="MTDisplayEquation"/>
      </w:pPr>
      <w:r>
        <w:tab/>
      </w:r>
      <w:r w:rsidR="00905817" w:rsidRPr="00905817">
        <w:rPr>
          <w:position w:val="-14"/>
        </w:rPr>
        <w:object w:dxaOrig="4080" w:dyaOrig="400" w14:anchorId="2E9D8853">
          <v:shape id="_x0000_i1926" type="#_x0000_t75" style="width:204pt;height:20pt" o:ole="">
            <v:imagedata r:id="rId1816" o:title=""/>
          </v:shape>
          <o:OLEObject Type="Embed" ProgID="Equation.DSMT4" ShapeID="_x0000_i1926" DrawAspect="Content" ObjectID="_1375861005" r:id="rId18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70" w:author="Gerard" w:date="2015-08-25T08:50:00Z">
          <w:r w:rsidR="009F25FF">
            <w:rPr>
              <w:noProof/>
            </w:rPr>
            <w:instrText>81</w:instrText>
          </w:r>
        </w:ins>
        <w:del w:id="1071" w:author="Gerard" w:date="2015-07-27T22:14:00Z">
          <w:r w:rsidR="00D3178E" w:rsidDel="00C175E9">
            <w:rPr>
              <w:noProof/>
            </w:rPr>
            <w:delInstrText>82</w:delInstrText>
          </w:r>
        </w:del>
      </w:fldSimple>
      <w:r>
        <w:instrText>)</w:instrText>
      </w:r>
      <w:r>
        <w:fldChar w:fldCharType="end"/>
      </w:r>
    </w:p>
    <w:p w14:paraId="008D44CA" w14:textId="77777777" w:rsidR="00FB6012" w:rsidRDefault="00FB6012" w:rsidP="00FB6012">
      <w:r>
        <w:t>where</w:t>
      </w:r>
    </w:p>
    <w:p w14:paraId="46949CC0" w14:textId="3CCE13A9" w:rsidR="00FB6012" w:rsidRDefault="00FB6012" w:rsidP="00FB6012">
      <w:pPr>
        <w:pStyle w:val="MTDisplayEquation"/>
      </w:pPr>
      <w:r>
        <w:tab/>
      </w:r>
      <w:r w:rsidR="00905817" w:rsidRPr="00905817">
        <w:rPr>
          <w:position w:val="-74"/>
        </w:rPr>
        <w:object w:dxaOrig="5860" w:dyaOrig="1600" w14:anchorId="7E970ABE">
          <v:shape id="_x0000_i1927" type="#_x0000_t75" style="width:292.65pt;height:80pt" o:ole="">
            <v:imagedata r:id="rId1818" o:title=""/>
          </v:shape>
          <o:OLEObject Type="Embed" ProgID="Equation.DSMT4" ShapeID="_x0000_i1927" DrawAspect="Content" ObjectID="_1375861006" r:id="rId1819"/>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72" w:author="Gerard" w:date="2015-08-25T08:50:00Z">
          <w:r w:rsidR="009F25FF">
            <w:rPr>
              <w:noProof/>
            </w:rPr>
            <w:instrText>82</w:instrText>
          </w:r>
        </w:ins>
        <w:del w:id="1073" w:author="Gerard" w:date="2015-07-27T22:14:00Z">
          <w:r w:rsidR="00D3178E" w:rsidDel="00C175E9">
            <w:rPr>
              <w:noProof/>
            </w:rPr>
            <w:delInstrText>83</w:delInstrText>
          </w:r>
        </w:del>
      </w:fldSimple>
      <w:r>
        <w:instrText>)</w:instrText>
      </w:r>
      <w:r>
        <w:fldChar w:fldCharType="end"/>
      </w:r>
    </w:p>
    <w:p w14:paraId="4E4E4166" w14:textId="77777777" w:rsidR="00FB6012" w:rsidRDefault="00FB6012" w:rsidP="00FB6012">
      <w:r>
        <w:t>and</w:t>
      </w:r>
    </w:p>
    <w:p w14:paraId="2B2FCE95" w14:textId="3344DEA6" w:rsidR="00FB6012" w:rsidRDefault="00FB6012" w:rsidP="00FB6012">
      <w:pPr>
        <w:pStyle w:val="MTDisplayEquation"/>
      </w:pPr>
      <w:r>
        <w:tab/>
      </w:r>
      <w:r w:rsidR="00905817" w:rsidRPr="00905817">
        <w:rPr>
          <w:position w:val="-24"/>
        </w:rPr>
        <w:object w:dxaOrig="1840" w:dyaOrig="660" w14:anchorId="4571585A">
          <v:shape id="_x0000_i1928" type="#_x0000_t75" style="width:92pt;height:32.65pt" o:ole="">
            <v:imagedata r:id="rId1820" o:title=""/>
          </v:shape>
          <o:OLEObject Type="Embed" ProgID="Equation.DSMT4" ShapeID="_x0000_i1928" DrawAspect="Content" ObjectID="_1375861007" r:id="rId182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74" w:author="Gerard" w:date="2015-08-25T08:50:00Z">
          <w:r w:rsidR="009F25FF">
            <w:rPr>
              <w:noProof/>
            </w:rPr>
            <w:instrText>83</w:instrText>
          </w:r>
        </w:ins>
        <w:del w:id="1075" w:author="Gerard" w:date="2015-07-27T22:14:00Z">
          <w:r w:rsidR="00D3178E" w:rsidDel="00C175E9">
            <w:rPr>
              <w:noProof/>
            </w:rPr>
            <w:delInstrText>84</w:delInstrText>
          </w:r>
        </w:del>
      </w:fldSimple>
      <w:r>
        <w:instrText>)</w:instrText>
      </w:r>
      <w:r>
        <w:fldChar w:fldCharType="end"/>
      </w:r>
    </w:p>
    <w:p w14:paraId="6414EC83" w14:textId="77777777" w:rsidR="00FB6012" w:rsidRDefault="00FB6012" w:rsidP="00FB6012">
      <w:r>
        <w:lastRenderedPageBreak/>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4A97F16B" w:rsidR="00FB6012" w:rsidRDefault="00FB6012" w:rsidP="00FB6012">
      <w:pPr>
        <w:pStyle w:val="MTDisplayEquation"/>
      </w:pPr>
      <w:r>
        <w:tab/>
      </w:r>
      <w:r w:rsidR="00905817" w:rsidRPr="00905817">
        <w:rPr>
          <w:position w:val="-28"/>
        </w:rPr>
        <w:object w:dxaOrig="2420" w:dyaOrig="680" w14:anchorId="11830386">
          <v:shape id="_x0000_i1929" type="#_x0000_t75" style="width:121.35pt;height:34.65pt" o:ole="">
            <v:imagedata r:id="rId1822" o:title=""/>
          </v:shape>
          <o:OLEObject Type="Embed" ProgID="Equation.DSMT4" ShapeID="_x0000_i1929" DrawAspect="Content" ObjectID="_1375861008" r:id="rId18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76" w:author="Gerard" w:date="2015-08-25T08:50:00Z">
          <w:r w:rsidR="009F25FF">
            <w:rPr>
              <w:noProof/>
            </w:rPr>
            <w:instrText>84</w:instrText>
          </w:r>
        </w:ins>
        <w:del w:id="1077" w:author="Gerard" w:date="2015-07-27T22:14:00Z">
          <w:r w:rsidR="00D3178E" w:rsidDel="00C175E9">
            <w:rPr>
              <w:noProof/>
            </w:rPr>
            <w:delInstrText>85</w:delInstrText>
          </w:r>
        </w:del>
      </w:fldSimple>
      <w:r>
        <w:instrText>)</w:instrText>
      </w:r>
      <w:r>
        <w:fldChar w:fldCharType="end"/>
      </w:r>
    </w:p>
    <w:p w14:paraId="6A6E01AB" w14:textId="77777777" w:rsidR="00FB6012" w:rsidRDefault="00FB6012" w:rsidP="00FB6012">
      <w:r>
        <w:t>The following term is</w:t>
      </w:r>
    </w:p>
    <w:p w14:paraId="1942F3E3" w14:textId="4A96B45C" w:rsidR="00FB6012" w:rsidRDefault="00FB6012" w:rsidP="00FB6012">
      <w:pPr>
        <w:pStyle w:val="MTDisplayEquation"/>
      </w:pPr>
      <w:r>
        <w:tab/>
      </w:r>
      <w:r w:rsidR="00905817" w:rsidRPr="00905817">
        <w:rPr>
          <w:position w:val="-14"/>
        </w:rPr>
        <w:object w:dxaOrig="3780" w:dyaOrig="400" w14:anchorId="4FEE7D54">
          <v:shape id="_x0000_i1930" type="#_x0000_t75" style="width:188.65pt;height:20pt" o:ole="">
            <v:imagedata r:id="rId1824" o:title=""/>
          </v:shape>
          <o:OLEObject Type="Embed" ProgID="Equation.DSMT4" ShapeID="_x0000_i1930" DrawAspect="Content" ObjectID="_1375861009" r:id="rId18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78" w:author="Gerard" w:date="2015-08-25T08:50:00Z">
          <w:r w:rsidR="009F25FF">
            <w:rPr>
              <w:noProof/>
            </w:rPr>
            <w:instrText>85</w:instrText>
          </w:r>
        </w:ins>
        <w:del w:id="1079" w:author="Gerard" w:date="2015-07-27T22:14:00Z">
          <w:r w:rsidR="00D3178E" w:rsidDel="00C175E9">
            <w:rPr>
              <w:noProof/>
            </w:rPr>
            <w:delInstrText>86</w:delInstrText>
          </w:r>
        </w:del>
      </w:fldSimple>
      <w:r>
        <w:instrText>)</w:instrText>
      </w:r>
      <w:r>
        <w:fldChar w:fldCharType="end"/>
      </w:r>
    </w:p>
    <w:p w14:paraId="3892FB1F" w14:textId="77777777" w:rsidR="00FB6012" w:rsidRDefault="00FB6012" w:rsidP="00FB6012">
      <w:r>
        <w:t>where</w:t>
      </w:r>
    </w:p>
    <w:p w14:paraId="79B89BD1" w14:textId="06D16B27" w:rsidR="00FB6012" w:rsidRDefault="00FB6012" w:rsidP="00FB6012">
      <w:pPr>
        <w:pStyle w:val="MTDisplayEquation"/>
      </w:pPr>
      <w:r>
        <w:tab/>
      </w:r>
      <w:r w:rsidR="00905817" w:rsidRPr="00905817">
        <w:rPr>
          <w:position w:val="-102"/>
        </w:rPr>
        <w:object w:dxaOrig="4160" w:dyaOrig="1880" w14:anchorId="0B23B163">
          <v:shape id="_x0000_i1931" type="#_x0000_t75" style="width:208pt;height:94.65pt" o:ole="">
            <v:imagedata r:id="rId1826" o:title=""/>
          </v:shape>
          <o:OLEObject Type="Embed" ProgID="Equation.DSMT4" ShapeID="_x0000_i1931" DrawAspect="Content" ObjectID="_1375861010" r:id="rId1827"/>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80" w:author="Gerard" w:date="2015-08-25T08:50:00Z">
          <w:r w:rsidR="009F25FF">
            <w:rPr>
              <w:noProof/>
            </w:rPr>
            <w:instrText>86</w:instrText>
          </w:r>
        </w:ins>
        <w:del w:id="1081" w:author="Gerard" w:date="2015-07-27T22:14:00Z">
          <w:r w:rsidR="00D3178E" w:rsidDel="00C175E9">
            <w:rPr>
              <w:noProof/>
            </w:rPr>
            <w:delInstrText>87</w:delInstrText>
          </w:r>
        </w:del>
      </w:fldSimple>
      <w:r>
        <w:instrText>)</w:instrText>
      </w:r>
      <w:r>
        <w:fldChar w:fldCharType="end"/>
      </w:r>
    </w:p>
    <w:p w14:paraId="3A3E8CAC" w14:textId="77777777" w:rsidR="00FB6012" w:rsidRDefault="00FB6012" w:rsidP="00FB6012">
      <w:r>
        <w:t>and</w:t>
      </w:r>
    </w:p>
    <w:p w14:paraId="0CA7841F" w14:textId="7F62B16B" w:rsidR="00FB6012" w:rsidRDefault="00FB6012" w:rsidP="00FB6012">
      <w:pPr>
        <w:pStyle w:val="MTDisplayEquation"/>
      </w:pPr>
      <w:r>
        <w:tab/>
      </w:r>
      <w:r w:rsidR="00905817" w:rsidRPr="00905817">
        <w:rPr>
          <w:position w:val="-24"/>
        </w:rPr>
        <w:object w:dxaOrig="1800" w:dyaOrig="620" w14:anchorId="26EC70D8">
          <v:shape id="_x0000_i1932" type="#_x0000_t75" style="width:91.35pt;height:31.35pt" o:ole="">
            <v:imagedata r:id="rId1828" o:title=""/>
          </v:shape>
          <o:OLEObject Type="Embed" ProgID="Equation.DSMT4" ShapeID="_x0000_i1932" DrawAspect="Content" ObjectID="_1375861011" r:id="rId1829"/>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82" w:author="Gerard" w:date="2015-08-25T08:50:00Z">
          <w:r w:rsidR="009F25FF">
            <w:rPr>
              <w:noProof/>
            </w:rPr>
            <w:instrText>87</w:instrText>
          </w:r>
        </w:ins>
        <w:del w:id="1083" w:author="Gerard" w:date="2015-07-27T22:14:00Z">
          <w:r w:rsidR="00D3178E" w:rsidDel="00C175E9">
            <w:rPr>
              <w:noProof/>
            </w:rPr>
            <w:delInstrText>88</w:delInstrText>
          </w:r>
        </w:del>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1A3851A" w:rsidR="00FB6012" w:rsidRDefault="00FB6012" w:rsidP="00FB6012">
      <w:pPr>
        <w:pStyle w:val="MTDisplayEquation"/>
      </w:pPr>
      <w:r>
        <w:tab/>
      </w:r>
      <w:r w:rsidR="0048294A" w:rsidRPr="0048294A">
        <w:rPr>
          <w:position w:val="-40"/>
        </w:rPr>
        <w:object w:dxaOrig="4680" w:dyaOrig="920" w14:anchorId="6AAE6A22">
          <v:shape id="_x0000_i1933" type="#_x0000_t75" style="width:233.35pt;height:46pt" o:ole="">
            <v:imagedata r:id="rId1830" o:title=""/>
          </v:shape>
          <o:OLEObject Type="Embed" ProgID="Equation.DSMT4" ShapeID="_x0000_i1933" DrawAspect="Content" ObjectID="_1375861012" r:id="rId183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84" w:author="Gerard" w:date="2015-08-25T08:50:00Z">
          <w:r w:rsidR="009F25FF">
            <w:rPr>
              <w:noProof/>
            </w:rPr>
            <w:instrText>88</w:instrText>
          </w:r>
        </w:ins>
        <w:del w:id="1085" w:author="Gerard" w:date="2015-07-27T22:14:00Z">
          <w:r w:rsidR="00D3178E" w:rsidDel="00C175E9">
            <w:rPr>
              <w:noProof/>
            </w:rPr>
            <w:delInstrText>89</w:delInstrText>
          </w:r>
        </w:del>
      </w:fldSimple>
      <w:r>
        <w:instrText>)</w:instrText>
      </w:r>
      <w:r>
        <w:fldChar w:fldCharType="end"/>
      </w:r>
    </w:p>
    <w:p w14:paraId="10AC301E" w14:textId="3DE32546" w:rsidR="00FB6012" w:rsidRDefault="00FB6012" w:rsidP="00FB6012">
      <w:r>
        <w:t>where</w:t>
      </w:r>
      <w:ins w:id="1086" w:author="Gerard" w:date="2015-08-24T17:22:00Z">
        <w:r w:rsidR="0048294A">
          <w:t xml:space="preserve"> we similarly used a backward difference scheme to discretize the time derivative.</w:t>
        </w:r>
      </w:ins>
    </w:p>
    <w:p w14:paraId="38BEAC6A" w14:textId="5263F22D" w:rsidR="00FB6012" w:rsidDel="0048294A" w:rsidRDefault="00FB6012" w:rsidP="00FB6012">
      <w:pPr>
        <w:pStyle w:val="MTDisplayEquation"/>
        <w:rPr>
          <w:del w:id="1087" w:author="Gerard" w:date="2015-08-24T17:22:00Z"/>
        </w:rPr>
      </w:pPr>
      <w:del w:id="1088" w:author="Gerard" w:date="2015-08-24T17:22:00Z">
        <w:r w:rsidDel="0048294A">
          <w:tab/>
        </w:r>
        <w:r w:rsidR="00905817" w:rsidRPr="00905817" w:rsidDel="0048294A">
          <w:rPr>
            <w:position w:val="-24"/>
          </w:rPr>
          <w:object w:dxaOrig="880" w:dyaOrig="660" w14:anchorId="560FDD13">
            <v:shape id="_x0000_i1934" type="#_x0000_t75" style="width:44pt;height:32.65pt" o:ole="">
              <v:imagedata r:id="rId1832" o:title=""/>
            </v:shape>
            <o:OLEObject Type="Embed" ProgID="Equation.DSMT4" ShapeID="_x0000_i1934" DrawAspect="Content" ObjectID="_1375861013" r:id="rId1833"/>
          </w:object>
        </w:r>
        <w:r w:rsidDel="0048294A">
          <w:delText>.</w:delText>
        </w:r>
        <w:r w:rsidDel="0048294A">
          <w:tab/>
        </w:r>
        <w:r w:rsidDel="0048294A">
          <w:fldChar w:fldCharType="begin"/>
        </w:r>
        <w:r w:rsidDel="0048294A">
          <w:delInstrText xml:space="preserve"> MACROBUTTON MTPlaceRef \* MERGEFORMAT </w:delInstrText>
        </w:r>
        <w:r w:rsidR="00423D1B" w:rsidDel="0048294A">
          <w:fldChar w:fldCharType="begin"/>
        </w:r>
        <w:r w:rsidR="00423D1B" w:rsidDel="0048294A">
          <w:delInstrText xml:space="preserve"> SEQ MTEqn \h \* MERGEFORMAT </w:delInstrText>
        </w:r>
        <w:r w:rsidR="00423D1B" w:rsidDel="0048294A">
          <w:fldChar w:fldCharType="end"/>
        </w:r>
        <w:r w:rsidDel="0048294A">
          <w:delInstrText>(</w:delInstrText>
        </w:r>
        <w:r w:rsidR="00423D1B" w:rsidDel="0048294A">
          <w:fldChar w:fldCharType="begin"/>
        </w:r>
        <w:r w:rsidR="00423D1B" w:rsidDel="0048294A">
          <w:delInstrText xml:space="preserve"> SEQ MTSec \c \* Arabic \* MERGEFORMAT </w:delInstrText>
        </w:r>
        <w:r w:rsidR="00423D1B" w:rsidDel="0048294A">
          <w:fldChar w:fldCharType="separate"/>
        </w:r>
        <w:r w:rsidR="00A3050F" w:rsidDel="0048294A">
          <w:rPr>
            <w:noProof/>
          </w:rPr>
          <w:delInstrText>3</w:delInstrText>
        </w:r>
        <w:r w:rsidR="00423D1B" w:rsidDel="0048294A">
          <w:rPr>
            <w:noProof/>
          </w:rPr>
          <w:fldChar w:fldCharType="end"/>
        </w:r>
        <w:r w:rsidDel="0048294A">
          <w:delInstrText>.</w:delInstrText>
        </w:r>
        <w:r w:rsidR="00423D1B" w:rsidDel="0048294A">
          <w:fldChar w:fldCharType="begin"/>
        </w:r>
        <w:r w:rsidR="00423D1B" w:rsidDel="0048294A">
          <w:delInstrText xml:space="preserve"> SEQ MTEqn \c \* Arabic \* MERGEFORMAT </w:delInstrText>
        </w:r>
        <w:r w:rsidR="00423D1B" w:rsidDel="0048294A">
          <w:fldChar w:fldCharType="separate"/>
        </w:r>
      </w:del>
      <w:del w:id="1089" w:author="Gerard" w:date="2015-07-27T22:14:00Z">
        <w:r w:rsidR="00D3178E" w:rsidDel="00C175E9">
          <w:rPr>
            <w:noProof/>
          </w:rPr>
          <w:delInstrText>90</w:delInstrText>
        </w:r>
      </w:del>
      <w:del w:id="1090" w:author="Gerard" w:date="2015-08-24T17:22:00Z">
        <w:r w:rsidR="00423D1B" w:rsidDel="0048294A">
          <w:rPr>
            <w:noProof/>
          </w:rPr>
          <w:fldChar w:fldCharType="end"/>
        </w:r>
        <w:r w:rsidDel="0048294A">
          <w:delInstrText>)</w:delInstrText>
        </w:r>
        <w:r w:rsidDel="0048294A">
          <w:fldChar w:fldCharType="end"/>
        </w:r>
      </w:del>
    </w:p>
    <w:p w14:paraId="05E93D39" w14:textId="77777777" w:rsidR="00FB6012" w:rsidRDefault="00FB6012" w:rsidP="00FB6012"/>
    <w:p w14:paraId="5FDE5799" w14:textId="77777777" w:rsidR="00FB6012" w:rsidRDefault="00FB6012" w:rsidP="00FB6012">
      <w:pPr>
        <w:pStyle w:val="Heading3"/>
      </w:pPr>
      <w:bookmarkStart w:id="1091" w:name="_Toc176704847"/>
      <w:bookmarkStart w:id="1092" w:name="_Ref177807078"/>
      <w:bookmarkStart w:id="1093" w:name="_Ref177807153"/>
      <w:bookmarkStart w:id="1094" w:name="_Ref191695106"/>
      <w:bookmarkStart w:id="1095" w:name="_Toc302112014"/>
      <w:r>
        <w:t>Linearization of External Virtual Work</w:t>
      </w:r>
      <w:bookmarkEnd w:id="1091"/>
      <w:bookmarkEnd w:id="1092"/>
      <w:bookmarkEnd w:id="1093"/>
      <w:bookmarkEnd w:id="1094"/>
      <w:bookmarkEnd w:id="1095"/>
    </w:p>
    <w:p w14:paraId="6FD362A5" w14:textId="2C03F08C" w:rsidR="00FB6012" w:rsidRDefault="00FB6012" w:rsidP="00FB6012">
      <w:r>
        <w:t xml:space="preserve">The linearization of </w:t>
      </w:r>
      <w:r w:rsidR="00905817" w:rsidRPr="00905817">
        <w:rPr>
          <w:position w:val="-12"/>
        </w:rPr>
        <w:object w:dxaOrig="560" w:dyaOrig="360" w14:anchorId="72AFEB6D">
          <v:shape id="_x0000_i1935" type="#_x0000_t75" style="width:28pt;height:19.35pt" o:ole="">
            <v:imagedata r:id="rId1834" o:title=""/>
          </v:shape>
          <o:OLEObject Type="Embed" ProgID="Equation.DSMT4" ShapeID="_x0000_i1935" DrawAspect="Content" ObjectID="_1375861014" r:id="rId1835"/>
        </w:object>
      </w:r>
      <w:r>
        <w:t xml:space="preserve"> in </w:t>
      </w:r>
      <w:r w:rsidR="00605580">
        <w:fldChar w:fldCharType="begin"/>
      </w:r>
      <w:r w:rsidR="00605580">
        <w:instrText xml:space="preserve"> GOTOBUTTON ZEqnNum588916  \* MERGEFORMAT </w:instrText>
      </w:r>
      <w:fldSimple w:instr=" REF ZEqnNum588916 \* Charformat \! \* MERGEFORMAT ">
        <w:ins w:id="1096" w:author="Gerard" w:date="2015-08-25T08:50:00Z">
          <w:r w:rsidR="009F25FF">
            <w:instrText>(3.55)</w:instrText>
          </w:r>
        </w:ins>
        <w:del w:id="1097" w:author="Gerard" w:date="2015-07-27T22:14:00Z">
          <w:r w:rsidR="00D3178E" w:rsidDel="00C175E9">
            <w:delInstrText>(3.56)</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6" type="#_x0000_t75" style="width:22pt;height:15.35pt" o:ole="">
            <v:imagedata r:id="rId1836" o:title=""/>
          </v:shape>
          <o:OLEObject Type="Embed" ProgID="Equation.DSMT4" ShapeID="_x0000_i1936" DrawAspect="Content" ObjectID="_1375861015" r:id="rId1837"/>
        </w:object>
      </w:r>
      <w:r>
        <w:t xml:space="preserve"> (net force), </w:t>
      </w:r>
      <w:r w:rsidR="00905817" w:rsidRPr="00905817">
        <w:rPr>
          <w:position w:val="-12"/>
        </w:rPr>
        <w:object w:dxaOrig="560" w:dyaOrig="360" w14:anchorId="4937EEE3">
          <v:shape id="_x0000_i1937" type="#_x0000_t75" style="width:28pt;height:19.35pt" o:ole="">
            <v:imagedata r:id="rId1838" o:title=""/>
          </v:shape>
          <o:OLEObject Type="Embed" ProgID="Equation.DSMT4" ShapeID="_x0000_i1937" DrawAspect="Content" ObjectID="_1375861016" r:id="rId1839"/>
        </w:object>
      </w:r>
      <w:r>
        <w:t xml:space="preserve"> (net volumetric flow rate), or </w:t>
      </w:r>
      <w:r w:rsidR="00905817" w:rsidRPr="00905817">
        <w:rPr>
          <w:position w:val="-12"/>
        </w:rPr>
        <w:object w:dxaOrig="520" w:dyaOrig="360" w14:anchorId="50ED4F52">
          <v:shape id="_x0000_i1938" type="#_x0000_t75" style="width:25.35pt;height:19.35pt" o:ole="">
            <v:imagedata r:id="rId1840" o:title=""/>
          </v:shape>
          <o:OLEObject Type="Embed" ProgID="Equation.DSMT4" ShapeID="_x0000_i1938" DrawAspect="Content" ObjectID="_1375861017" r:id="rId1841"/>
        </w:object>
      </w:r>
      <w:r>
        <w:t xml:space="preserve"> (net molar flow rate) are prescribed over the elemental area </w:t>
      </w:r>
      <w:r w:rsidR="00905817" w:rsidRPr="00905817">
        <w:rPr>
          <w:position w:val="-6"/>
        </w:rPr>
        <w:object w:dxaOrig="320" w:dyaOrig="279" w14:anchorId="51C55B45">
          <v:shape id="_x0000_i1939" type="#_x0000_t75" style="width:15.35pt;height:14.65pt" o:ole="">
            <v:imagedata r:id="rId1842" o:title=""/>
          </v:shape>
          <o:OLEObject Type="Embed" ProgID="Equation.DSMT4" ShapeID="_x0000_i1939" DrawAspect="Content" ObjectID="_1375861018" r:id="rId1843"/>
        </w:object>
      </w:r>
      <w:r>
        <w:t xml:space="preserve">, there is no variation in </w:t>
      </w:r>
      <w:r w:rsidR="00905817" w:rsidRPr="00905817">
        <w:rPr>
          <w:position w:val="-12"/>
        </w:rPr>
        <w:object w:dxaOrig="560" w:dyaOrig="360" w14:anchorId="4798DA61">
          <v:shape id="_x0000_i1940" type="#_x0000_t75" style="width:28pt;height:19.35pt" o:ole="">
            <v:imagedata r:id="rId1844" o:title=""/>
          </v:shape>
          <o:OLEObject Type="Embed" ProgID="Equation.DSMT4" ShapeID="_x0000_i1940" DrawAspect="Content" ObjectID="_1375861019" r:id="rId1845"/>
        </w:object>
      </w:r>
      <w:r>
        <w:t xml:space="preserve"> and it follows that </w:t>
      </w:r>
      <w:r w:rsidR="00905817" w:rsidRPr="00905817">
        <w:rPr>
          <w:position w:val="-12"/>
        </w:rPr>
        <w:object w:dxaOrig="1120" w:dyaOrig="360" w14:anchorId="10C5D26D">
          <v:shape id="_x0000_i1941" type="#_x0000_t75" style="width:56.65pt;height:19.35pt" o:ole="">
            <v:imagedata r:id="rId1846" o:title=""/>
          </v:shape>
          <o:OLEObject Type="Embed" ProgID="Equation.DSMT4" ShapeID="_x0000_i1941" DrawAspect="Content" ObjectID="_1375861020" r:id="rId1847"/>
        </w:object>
      </w:r>
      <w:r>
        <w:t xml:space="preserve">. Alternatively, in the case when </w:t>
      </w:r>
      <w:r w:rsidR="00905817" w:rsidRPr="00905817">
        <w:rPr>
          <w:position w:val="-6"/>
        </w:rPr>
        <w:object w:dxaOrig="160" w:dyaOrig="260" w14:anchorId="36DB65D2">
          <v:shape id="_x0000_i1942" type="#_x0000_t75" style="width:8pt;height:12.65pt" o:ole="">
            <v:imagedata r:id="rId1848" o:title=""/>
          </v:shape>
          <o:OLEObject Type="Embed" ProgID="Equation.DSMT4" ShapeID="_x0000_i1942" DrawAspect="Content" ObjectID="_1375861021" r:id="rId1849"/>
        </w:object>
      </w:r>
      <w:r>
        <w:t xml:space="preserve">, </w:t>
      </w:r>
      <w:r w:rsidR="00905817" w:rsidRPr="00905817">
        <w:rPr>
          <w:position w:val="-12"/>
        </w:rPr>
        <w:object w:dxaOrig="300" w:dyaOrig="360" w14:anchorId="358960B7">
          <v:shape id="_x0000_i1943" type="#_x0000_t75" style="width:14.65pt;height:19.35pt" o:ole="">
            <v:imagedata r:id="rId1850" o:title=""/>
          </v:shape>
          <o:OLEObject Type="Embed" ProgID="Equation.DSMT4" ShapeID="_x0000_i1943" DrawAspect="Content" ObjectID="_1375861022" r:id="rId1851"/>
        </w:object>
      </w:r>
      <w:r>
        <w:t xml:space="preserve"> or </w:t>
      </w:r>
      <w:r w:rsidR="00905817" w:rsidRPr="00905817">
        <w:rPr>
          <w:position w:val="-12"/>
        </w:rPr>
        <w:object w:dxaOrig="260" w:dyaOrig="360" w14:anchorId="3D80CD32">
          <v:shape id="_x0000_i1944" type="#_x0000_t75" style="width:12.65pt;height:19.35pt" o:ole="">
            <v:imagedata r:id="rId1852" o:title=""/>
          </v:shape>
          <o:OLEObject Type="Embed" ProgID="Equation.DSMT4" ShapeID="_x0000_i1944" DrawAspect="Content" ObjectID="_1375861023" r:id="rId1853"/>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5" type="#_x0000_t75" style="width:15.35pt;height:14.65pt" o:ole="">
            <v:imagedata r:id="rId1854" o:title=""/>
          </v:shape>
          <o:OLEObject Type="Embed" ProgID="Equation.DSMT4" ShapeID="_x0000_i1945" DrawAspect="Content" ObjectID="_1375861024" r:id="rId1855"/>
        </w:object>
      </w:r>
      <w:r>
        <w:t xml:space="preserve">, with parametric coordinates </w:t>
      </w:r>
      <w:r w:rsidR="00905817" w:rsidRPr="00905817">
        <w:rPr>
          <w:position w:val="-16"/>
        </w:rPr>
        <w:object w:dxaOrig="800" w:dyaOrig="440" w14:anchorId="06220D0F">
          <v:shape id="_x0000_i1946" type="#_x0000_t75" style="width:40pt;height:22pt" o:ole="">
            <v:imagedata r:id="rId1856" o:title=""/>
          </v:shape>
          <o:OLEObject Type="Embed" ProgID="Equation.DSMT4" ShapeID="_x0000_i1946" DrawAspect="Content" ObjectID="_1375861025" r:id="rId1857"/>
        </w:object>
      </w:r>
      <w:r>
        <w:t xml:space="preserve">. Accordingly, for a point </w:t>
      </w:r>
      <w:r w:rsidR="00905817" w:rsidRPr="00905817">
        <w:rPr>
          <w:position w:val="-16"/>
        </w:rPr>
        <w:object w:dxaOrig="940" w:dyaOrig="440" w14:anchorId="630B3B6E">
          <v:shape id="_x0000_i1947" type="#_x0000_t75" style="width:47.35pt;height:22pt" o:ole="">
            <v:imagedata r:id="rId1858" o:title=""/>
          </v:shape>
          <o:OLEObject Type="Embed" ProgID="Equation.DSMT4" ShapeID="_x0000_i1947" DrawAspect="Content" ObjectID="_1375861026" r:id="rId1859"/>
        </w:object>
      </w:r>
      <w:r>
        <w:t xml:space="preserve"> on </w:t>
      </w:r>
      <w:r w:rsidR="00905817" w:rsidRPr="00905817">
        <w:rPr>
          <w:position w:val="-6"/>
        </w:rPr>
        <w:object w:dxaOrig="320" w:dyaOrig="279" w14:anchorId="2A3D3939">
          <v:shape id="_x0000_i1948" type="#_x0000_t75" style="width:15.35pt;height:14.65pt" o:ole="">
            <v:imagedata r:id="rId1860" o:title=""/>
          </v:shape>
          <o:OLEObject Type="Embed" ProgID="Equation.DSMT4" ShapeID="_x0000_i1948" DrawAspect="Content" ObjectID="_1375861027" r:id="rId1861"/>
        </w:object>
      </w:r>
      <w:r>
        <w:t>, surface tangents (covariant basis vectors) are given by</w:t>
      </w:r>
    </w:p>
    <w:p w14:paraId="1B7C3A85" w14:textId="02A71EE9" w:rsidR="00FB6012" w:rsidRDefault="00FB6012" w:rsidP="00FB6012">
      <w:pPr>
        <w:pStyle w:val="MTDisplayEquation"/>
      </w:pPr>
      <w:r>
        <w:tab/>
      </w:r>
      <w:r w:rsidR="00905817" w:rsidRPr="00905817">
        <w:rPr>
          <w:position w:val="-28"/>
        </w:rPr>
        <w:object w:dxaOrig="2180" w:dyaOrig="660" w14:anchorId="40B0A29F">
          <v:shape id="_x0000_i1949" type="#_x0000_t75" style="width:108.65pt;height:32.65pt" o:ole="">
            <v:imagedata r:id="rId1862" o:title=""/>
          </v:shape>
          <o:OLEObject Type="Embed" ProgID="Equation.DSMT4" ShapeID="_x0000_i1949" DrawAspect="Content" ObjectID="_1375861028" r:id="rId186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098" w:author="Gerard" w:date="2015-08-25T08:50:00Z">
          <w:r w:rsidR="009F25FF">
            <w:rPr>
              <w:noProof/>
            </w:rPr>
            <w:instrText>89</w:instrText>
          </w:r>
        </w:ins>
        <w:del w:id="1099" w:author="Gerard" w:date="2015-07-27T22:14:00Z">
          <w:r w:rsidR="00D3178E" w:rsidDel="00C175E9">
            <w:rPr>
              <w:noProof/>
            </w:rPr>
            <w:delInstrText>91</w:delInstrText>
          </w:r>
        </w:del>
      </w:fldSimple>
      <w:r>
        <w:instrText>)</w:instrText>
      </w:r>
      <w:r>
        <w:fldChar w:fldCharType="end"/>
      </w:r>
    </w:p>
    <w:p w14:paraId="07DDCD6C" w14:textId="77777777" w:rsidR="00FB6012" w:rsidRDefault="00FB6012" w:rsidP="00FB6012">
      <w:r>
        <w:t>and the outward unit normal is</w:t>
      </w:r>
    </w:p>
    <w:p w14:paraId="631E5830" w14:textId="6603215D" w:rsidR="00FB6012" w:rsidRDefault="00FB6012" w:rsidP="00FB6012">
      <w:pPr>
        <w:pStyle w:val="MTDisplayEquation"/>
      </w:pPr>
      <w:r>
        <w:lastRenderedPageBreak/>
        <w:tab/>
      </w:r>
      <w:r w:rsidR="00905817" w:rsidRPr="00905817">
        <w:rPr>
          <w:position w:val="-32"/>
        </w:rPr>
        <w:object w:dxaOrig="1180" w:dyaOrig="700" w14:anchorId="55261FDA">
          <v:shape id="_x0000_i1950" type="#_x0000_t75" style="width:59.35pt;height:34.65pt" o:ole="">
            <v:imagedata r:id="rId1864" o:title=""/>
          </v:shape>
          <o:OLEObject Type="Embed" ProgID="Equation.DSMT4" ShapeID="_x0000_i1950" DrawAspect="Content" ObjectID="_1375861029" r:id="rId186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00" w:author="Gerard" w:date="2015-08-25T08:50:00Z">
          <w:r w:rsidR="009F25FF">
            <w:rPr>
              <w:noProof/>
            </w:rPr>
            <w:instrText>90</w:instrText>
          </w:r>
        </w:ins>
        <w:del w:id="1101" w:author="Gerard" w:date="2015-07-27T22:14:00Z">
          <w:r w:rsidR="00D3178E" w:rsidDel="00C175E9">
            <w:rPr>
              <w:noProof/>
            </w:rPr>
            <w:delInstrText>92</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51" type="#_x0000_t75" style="width:15.35pt;height:14.65pt" o:ole="">
            <v:imagedata r:id="rId1866" o:title=""/>
          </v:shape>
          <o:OLEObject Type="Embed" ProgID="Equation.DSMT4" ShapeID="_x0000_i1951" DrawAspect="Content" ObjectID="_1375861030" r:id="rId1867"/>
        </w:object>
      </w:r>
      <w:r>
        <w:t xml:space="preserve"> is </w:t>
      </w:r>
      <w:r w:rsidR="00905817" w:rsidRPr="00905817">
        <w:rPr>
          <w:position w:val="-14"/>
        </w:rPr>
        <w:object w:dxaOrig="1980" w:dyaOrig="400" w14:anchorId="34C619DD">
          <v:shape id="_x0000_i1952" type="#_x0000_t75" style="width:98.65pt;height:20pt" o:ole="">
            <v:imagedata r:id="rId1868" o:title=""/>
          </v:shape>
          <o:OLEObject Type="Embed" ProgID="Equation.DSMT4" ShapeID="_x0000_i1952" DrawAspect="Content" ObjectID="_1375861031" r:id="rId1869"/>
        </w:object>
      </w:r>
      <w:r>
        <w:t>. Consequently, the external virtual work integral may be rewritten as</w:t>
      </w:r>
    </w:p>
    <w:p w14:paraId="4E3C7BE9" w14:textId="7833AF81" w:rsidR="00FB6012" w:rsidRDefault="00FB6012" w:rsidP="00FB6012">
      <w:pPr>
        <w:pStyle w:val="MTDisplayEquation"/>
      </w:pPr>
      <w:r>
        <w:tab/>
      </w:r>
      <w:r w:rsidR="00905817" w:rsidRPr="00905817">
        <w:rPr>
          <w:position w:val="-18"/>
        </w:rPr>
        <w:object w:dxaOrig="4720" w:dyaOrig="460" w14:anchorId="29CF916A">
          <v:shape id="_x0000_i1953" type="#_x0000_t75" style="width:236pt;height:22.65pt" o:ole="">
            <v:imagedata r:id="rId1870" o:title=""/>
          </v:shape>
          <o:OLEObject Type="Embed" ProgID="Equation.DSMT4" ShapeID="_x0000_i1953" DrawAspect="Content" ObjectID="_1375861032" r:id="rId18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02" w:author="Gerard" w:date="2015-08-25T08:50:00Z">
          <w:r w:rsidR="009F25FF">
            <w:rPr>
              <w:noProof/>
            </w:rPr>
            <w:instrText>91</w:instrText>
          </w:r>
        </w:ins>
        <w:del w:id="1103" w:author="Gerard" w:date="2015-07-27T22:14:00Z">
          <w:r w:rsidR="00D3178E" w:rsidDel="00C175E9">
            <w:rPr>
              <w:noProof/>
            </w:rPr>
            <w:delInstrText>93</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4" type="#_x0000_t75" style="width:28pt;height:19.35pt" o:ole="">
            <v:imagedata r:id="rId1872" o:title=""/>
          </v:shape>
          <o:OLEObject Type="Embed" ProgID="Equation.DSMT4" ShapeID="_x0000_i1954" DrawAspect="Content" ObjectID="_1375861033" r:id="rId1873"/>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1104" w:author="Gerard" w:date="2015-08-25T08:12:00Z"/>
      <w:r w:rsidR="0023486D">
        <w:fldChar w:fldCharType="separate"/>
      </w:r>
      <w:r w:rsidR="00214E15">
        <w:rPr>
          <w:noProof/>
        </w:rPr>
        <w:t>1</w:t>
      </w:r>
      <w:r w:rsidR="0023486D">
        <w:rPr>
          <w:noProof/>
        </w:rPr>
        <w:fldChar w:fldCharType="end"/>
      </w:r>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5" type="#_x0000_t75" style="width:34.65pt;height:19.35pt" o:ole="">
            <v:imagedata r:id="rId1874" o:title=""/>
          </v:shape>
          <o:OLEObject Type="Embed" ProgID="Equation.DSMT4" ShapeID="_x0000_i1955" DrawAspect="Content" ObjectID="_1375861034" r:id="rId1875"/>
        </w:object>
      </w:r>
      <w:r>
        <w:t xml:space="preserve"> where </w:t>
      </w:r>
      <w:r w:rsidR="00905817" w:rsidRPr="00905817">
        <w:rPr>
          <w:position w:val="-12"/>
        </w:rPr>
        <w:object w:dxaOrig="220" w:dyaOrig="360" w14:anchorId="601A72E8">
          <v:shape id="_x0000_i1956" type="#_x0000_t75" style="width:10.65pt;height:19.35pt" o:ole="">
            <v:imagedata r:id="rId1876" o:title=""/>
          </v:shape>
          <o:OLEObject Type="Embed" ProgID="Equation.DSMT4" ShapeID="_x0000_i1956" DrawAspect="Content" ObjectID="_1375861035" r:id="rId1877"/>
        </w:object>
      </w:r>
      <w:r>
        <w:t xml:space="preserve"> is the prescribed normal traction component. Then it can be shown that the linearization of </w:t>
      </w:r>
      <w:r w:rsidR="00905817" w:rsidRPr="00905817">
        <w:rPr>
          <w:position w:val="-12"/>
        </w:rPr>
        <w:object w:dxaOrig="560" w:dyaOrig="360" w14:anchorId="536EF240">
          <v:shape id="_x0000_i1957" type="#_x0000_t75" style="width:28pt;height:19.35pt" o:ole="">
            <v:imagedata r:id="rId1878" o:title=""/>
          </v:shape>
          <o:OLEObject Type="Embed" ProgID="Equation.DSMT4" ShapeID="_x0000_i1957" DrawAspect="Content" ObjectID="_1375861036" r:id="rId1879"/>
        </w:object>
      </w:r>
      <w:r>
        <w:t xml:space="preserve"> along </w:t>
      </w:r>
      <w:r w:rsidR="00905817" w:rsidRPr="00905817">
        <w:rPr>
          <w:position w:val="-6"/>
        </w:rPr>
        <w:object w:dxaOrig="360" w:dyaOrig="279" w14:anchorId="15A0718A">
          <v:shape id="_x0000_i1958" type="#_x0000_t75" style="width:19.35pt;height:14.65pt" o:ole="">
            <v:imagedata r:id="rId1880" o:title=""/>
          </v:shape>
          <o:OLEObject Type="Embed" ProgID="Equation.DSMT4" ShapeID="_x0000_i1958" DrawAspect="Content" ObjectID="_1375861037" r:id="rId1881"/>
        </w:object>
      </w:r>
      <w:r>
        <w:t xml:space="preserve"> produces</w:t>
      </w:r>
    </w:p>
    <w:p w14:paraId="190CA160" w14:textId="5B678F07" w:rsidR="00FB6012" w:rsidRDefault="00FB6012" w:rsidP="00FB6012">
      <w:pPr>
        <w:pStyle w:val="MTDisplayEquation"/>
      </w:pPr>
      <w:r>
        <w:tab/>
      </w:r>
      <w:r w:rsidR="00905817" w:rsidRPr="00905817">
        <w:rPr>
          <w:position w:val="-30"/>
        </w:rPr>
        <w:object w:dxaOrig="7280" w:dyaOrig="720" w14:anchorId="58F616A4">
          <v:shape id="_x0000_i1959" type="#_x0000_t75" style="width:363.35pt;height:36.65pt" o:ole="">
            <v:imagedata r:id="rId1882" o:title=""/>
          </v:shape>
          <o:OLEObject Type="Embed" ProgID="Equation.DSMT4" ShapeID="_x0000_i1959" DrawAspect="Content" ObjectID="_1375861038" r:id="rId18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05" w:author="Gerard" w:date="2015-08-25T08:50:00Z">
          <w:r w:rsidR="009F25FF">
            <w:rPr>
              <w:noProof/>
            </w:rPr>
            <w:instrText>92</w:instrText>
          </w:r>
        </w:ins>
        <w:del w:id="1106" w:author="Gerard" w:date="2015-07-27T22:14:00Z">
          <w:r w:rsidR="00D3178E" w:rsidDel="00C175E9">
            <w:rPr>
              <w:noProof/>
            </w:rPr>
            <w:delInstrText>94</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60" type="#_x0000_t75" style="width:17.35pt;height:15.35pt" o:ole="">
            <v:imagedata r:id="rId1884" o:title=""/>
          </v:shape>
          <o:OLEObject Type="Embed" ProgID="Equation.DSMT4" ShapeID="_x0000_i1960" DrawAspect="Content" ObjectID="_1375861039" r:id="rId1885"/>
        </w:object>
      </w:r>
      <w:r>
        <w:t xml:space="preserve"> and </w:t>
      </w:r>
      <w:r w:rsidR="00905817" w:rsidRPr="00905817">
        <w:rPr>
          <w:position w:val="-6"/>
        </w:rPr>
        <w:object w:dxaOrig="340" w:dyaOrig="279" w14:anchorId="6F12CA21">
          <v:shape id="_x0000_i1961" type="#_x0000_t75" style="width:17.35pt;height:14.65pt" o:ole="">
            <v:imagedata r:id="rId1886" o:title=""/>
          </v:shape>
          <o:OLEObject Type="Embed" ProgID="Equation.DSMT4" ShapeID="_x0000_i1961" DrawAspect="Content" ObjectID="_1375861040" r:id="rId1887"/>
        </w:object>
      </w:r>
      <w:r>
        <w:t xml:space="preserve"> reduce to zero, </w:t>
      </w:r>
      <w:r w:rsidR="00905817" w:rsidRPr="00905817">
        <w:rPr>
          <w:position w:val="-14"/>
        </w:rPr>
        <w:object w:dxaOrig="1800" w:dyaOrig="400" w14:anchorId="07160677">
          <v:shape id="_x0000_i1962" type="#_x0000_t75" style="width:91.35pt;height:20pt" o:ole="">
            <v:imagedata r:id="rId1888" o:title=""/>
          </v:shape>
          <o:OLEObject Type="Embed" ProgID="Equation.DSMT4" ShapeID="_x0000_i1962" DrawAspect="Content" ObjectID="_1375861041" r:id="rId1889"/>
        </w:object>
      </w:r>
      <w:r>
        <w:t xml:space="preserve"> and </w:t>
      </w:r>
      <w:r w:rsidR="00905817" w:rsidRPr="00905817">
        <w:rPr>
          <w:position w:val="-14"/>
        </w:rPr>
        <w:object w:dxaOrig="1780" w:dyaOrig="400" w14:anchorId="530F59D8">
          <v:shape id="_x0000_i1963" type="#_x0000_t75" style="width:89.35pt;height:20pt" o:ole="">
            <v:imagedata r:id="rId1890" o:title=""/>
          </v:shape>
          <o:OLEObject Type="Embed" ProgID="Equation.DSMT4" ShapeID="_x0000_i1963" DrawAspect="Content" ObjectID="_1375861042" r:id="rId1891"/>
        </w:object>
      </w:r>
      <w:r>
        <w:t>.</w:t>
      </w:r>
    </w:p>
    <w:p w14:paraId="195DEE71" w14:textId="77777777" w:rsidR="00FB6012" w:rsidRDefault="00FB6012" w:rsidP="00FB6012"/>
    <w:p w14:paraId="439131A1" w14:textId="77777777" w:rsidR="00FB6012" w:rsidRDefault="00FB6012" w:rsidP="00FB6012">
      <w:pPr>
        <w:pStyle w:val="Heading3"/>
      </w:pPr>
      <w:bookmarkStart w:id="1107" w:name="_Toc176704848"/>
      <w:bookmarkStart w:id="1108" w:name="_Toc302112015"/>
      <w:r>
        <w:t>Discretization</w:t>
      </w:r>
      <w:bookmarkEnd w:id="1107"/>
      <w:bookmarkEnd w:id="1108"/>
    </w:p>
    <w:p w14:paraId="3429B964" w14:textId="77777777" w:rsidR="00FB6012" w:rsidRDefault="00FB6012" w:rsidP="00FB6012">
      <w:r>
        <w:t>To discretize the virtual work relations, let</w:t>
      </w:r>
    </w:p>
    <w:p w14:paraId="3FBA0B3E" w14:textId="6CBAAD67" w:rsidR="00FB6012" w:rsidRDefault="00FB6012" w:rsidP="00FB6012">
      <w:pPr>
        <w:pStyle w:val="MTDisplayEquation"/>
      </w:pPr>
      <w:r>
        <w:tab/>
      </w:r>
      <w:r w:rsidR="00905817" w:rsidRPr="00905817">
        <w:rPr>
          <w:position w:val="-202"/>
        </w:rPr>
        <w:object w:dxaOrig="3700" w:dyaOrig="2060" w14:anchorId="214B89ED">
          <v:shape id="_x0000_i1964" type="#_x0000_t75" style="width:185.35pt;height:103.35pt" o:ole="">
            <v:imagedata r:id="rId1892" o:title=""/>
          </v:shape>
          <o:OLEObject Type="Embed" ProgID="Equation.DSMT4" ShapeID="_x0000_i1964" DrawAspect="Content" ObjectID="_1375861043" r:id="rId189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09" w:author="Gerard" w:date="2015-08-25T08:50:00Z">
          <w:r w:rsidR="009F25FF">
            <w:rPr>
              <w:noProof/>
            </w:rPr>
            <w:instrText>93</w:instrText>
          </w:r>
        </w:ins>
        <w:del w:id="1110" w:author="Gerard" w:date="2015-07-27T22:14:00Z">
          <w:r w:rsidR="00D3178E" w:rsidDel="00C175E9">
            <w:rPr>
              <w:noProof/>
            </w:rPr>
            <w:delInstrText>95</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5" type="#_x0000_t75" style="width:17.35pt;height:19.35pt" o:ole="">
            <v:imagedata r:id="rId1894" o:title=""/>
          </v:shape>
          <o:OLEObject Type="Embed" ProgID="Equation.DSMT4" ShapeID="_x0000_i1965" DrawAspect="Content" ObjectID="_1375861044" r:id="rId1895"/>
        </w:object>
      </w:r>
      <w:r>
        <w:t xml:space="preserve"> represents the interpolation functions over an element, </w:t>
      </w:r>
      <w:r w:rsidR="00905817" w:rsidRPr="00905817">
        <w:rPr>
          <w:position w:val="-12"/>
        </w:rPr>
        <w:object w:dxaOrig="440" w:dyaOrig="360" w14:anchorId="4C330006">
          <v:shape id="_x0000_i1966" type="#_x0000_t75" style="width:22pt;height:19.35pt" o:ole="">
            <v:imagedata r:id="rId1896" o:title=""/>
          </v:shape>
          <o:OLEObject Type="Embed" ProgID="Equation.DSMT4" ShapeID="_x0000_i1966" DrawAspect="Content" ObjectID="_1375861045" r:id="rId1897"/>
        </w:object>
      </w:r>
      <w:r>
        <w:t xml:space="preserve">, </w:t>
      </w:r>
      <w:r w:rsidR="00905817" w:rsidRPr="00905817">
        <w:rPr>
          <w:position w:val="-12"/>
        </w:rPr>
        <w:object w:dxaOrig="440" w:dyaOrig="360" w14:anchorId="7AEBDFEF">
          <v:shape id="_x0000_i1967" type="#_x0000_t75" style="width:22pt;height:19.35pt" o:ole="">
            <v:imagedata r:id="rId1898" o:title=""/>
          </v:shape>
          <o:OLEObject Type="Embed" ProgID="Equation.DSMT4" ShapeID="_x0000_i1967" DrawAspect="Content" ObjectID="_1375861046" r:id="rId1899"/>
        </w:object>
      </w:r>
      <w:r>
        <w:t xml:space="preserve">, </w:t>
      </w:r>
      <w:r w:rsidR="00905817" w:rsidRPr="00905817">
        <w:rPr>
          <w:position w:val="-12"/>
        </w:rPr>
        <w:object w:dxaOrig="400" w:dyaOrig="360" w14:anchorId="5E1099F9">
          <v:shape id="_x0000_i1968" type="#_x0000_t75" style="width:20pt;height:19.35pt" o:ole="">
            <v:imagedata r:id="rId1900" o:title=""/>
          </v:shape>
          <o:OLEObject Type="Embed" ProgID="Equation.DSMT4" ShapeID="_x0000_i1968" DrawAspect="Content" ObjectID="_1375861047" r:id="rId1901"/>
        </w:object>
      </w:r>
      <w:r>
        <w:t xml:space="preserve">, </w:t>
      </w:r>
      <w:r w:rsidR="00905817" w:rsidRPr="00905817">
        <w:rPr>
          <w:position w:val="-12"/>
        </w:rPr>
        <w:object w:dxaOrig="440" w:dyaOrig="360" w14:anchorId="76BE4949">
          <v:shape id="_x0000_i1969" type="#_x0000_t75" style="width:22pt;height:19.35pt" o:ole="">
            <v:imagedata r:id="rId1902" o:title=""/>
          </v:shape>
          <o:OLEObject Type="Embed" ProgID="Equation.DSMT4" ShapeID="_x0000_i1969" DrawAspect="Content" ObjectID="_1375861048" r:id="rId1903"/>
        </w:object>
      </w:r>
      <w:r>
        <w:t xml:space="preserve">, </w:t>
      </w:r>
      <w:r w:rsidR="00905817" w:rsidRPr="00905817">
        <w:rPr>
          <w:position w:val="-12"/>
        </w:rPr>
        <w:object w:dxaOrig="420" w:dyaOrig="360" w14:anchorId="5FE73AC1">
          <v:shape id="_x0000_i1970" type="#_x0000_t75" style="width:20pt;height:19.35pt" o:ole="">
            <v:imagedata r:id="rId1904" o:title=""/>
          </v:shape>
          <o:OLEObject Type="Embed" ProgID="Equation.DSMT4" ShapeID="_x0000_i1970" DrawAspect="Content" ObjectID="_1375861049" r:id="rId1905"/>
        </w:object>
      </w:r>
      <w:r>
        <w:t xml:space="preserve"> and </w:t>
      </w:r>
      <w:r w:rsidR="00905817" w:rsidRPr="00905817">
        <w:rPr>
          <w:position w:val="-12"/>
        </w:rPr>
        <w:object w:dxaOrig="400" w:dyaOrig="360" w14:anchorId="4E574BFF">
          <v:shape id="_x0000_i1971" type="#_x0000_t75" style="width:20pt;height:19.35pt" o:ole="">
            <v:imagedata r:id="rId1906" o:title=""/>
          </v:shape>
          <o:OLEObject Type="Embed" ProgID="Equation.DSMT4" ShapeID="_x0000_i1971" DrawAspect="Content" ObjectID="_1375861050" r:id="rId1907"/>
        </w:object>
      </w:r>
      <w:r>
        <w:t xml:space="preserve"> respectively represent the nodal values of </w:t>
      </w:r>
      <w:r w:rsidR="00905817" w:rsidRPr="00905817">
        <w:rPr>
          <w:position w:val="-6"/>
        </w:rPr>
        <w:object w:dxaOrig="340" w:dyaOrig="279" w14:anchorId="1BB08E68">
          <v:shape id="_x0000_i1972" type="#_x0000_t75" style="width:17.35pt;height:14.65pt" o:ole="">
            <v:imagedata r:id="rId1908" o:title=""/>
          </v:shape>
          <o:OLEObject Type="Embed" ProgID="Equation.DSMT4" ShapeID="_x0000_i1972" DrawAspect="Content" ObjectID="_1375861051" r:id="rId1909"/>
        </w:object>
      </w:r>
      <w:r>
        <w:t xml:space="preserve">, </w:t>
      </w:r>
      <w:r w:rsidR="00905817" w:rsidRPr="00905817">
        <w:rPr>
          <w:position w:val="-10"/>
        </w:rPr>
        <w:object w:dxaOrig="380" w:dyaOrig="320" w14:anchorId="5330836A">
          <v:shape id="_x0000_i1973" type="#_x0000_t75" style="width:19.35pt;height:15.35pt" o:ole="">
            <v:imagedata r:id="rId1910" o:title=""/>
          </v:shape>
          <o:OLEObject Type="Embed" ProgID="Equation.DSMT4" ShapeID="_x0000_i1973" DrawAspect="Content" ObjectID="_1375861052" r:id="rId1911"/>
        </w:object>
      </w:r>
      <w:r>
        <w:t xml:space="preserve">, </w:t>
      </w:r>
      <w:r w:rsidR="00905817" w:rsidRPr="00905817">
        <w:rPr>
          <w:position w:val="-6"/>
        </w:rPr>
        <w:object w:dxaOrig="320" w:dyaOrig="279" w14:anchorId="121DA02A">
          <v:shape id="_x0000_i1974" type="#_x0000_t75" style="width:15.35pt;height:14.65pt" o:ole="">
            <v:imagedata r:id="rId1912" o:title=""/>
          </v:shape>
          <o:OLEObject Type="Embed" ProgID="Equation.DSMT4" ShapeID="_x0000_i1974" DrawAspect="Content" ObjectID="_1375861053" r:id="rId1913"/>
        </w:object>
      </w:r>
      <w:r>
        <w:t xml:space="preserve">, </w:t>
      </w:r>
      <w:r w:rsidR="00905817" w:rsidRPr="00905817">
        <w:rPr>
          <w:position w:val="-6"/>
        </w:rPr>
        <w:object w:dxaOrig="360" w:dyaOrig="279" w14:anchorId="286402C7">
          <v:shape id="_x0000_i1975" type="#_x0000_t75" style="width:19.35pt;height:14.65pt" o:ole="">
            <v:imagedata r:id="rId1914" o:title=""/>
          </v:shape>
          <o:OLEObject Type="Embed" ProgID="Equation.DSMT4" ShapeID="_x0000_i1975" DrawAspect="Content" ObjectID="_1375861054" r:id="rId1915"/>
        </w:object>
      </w:r>
      <w:r>
        <w:t xml:space="preserve">, </w:t>
      </w:r>
      <w:r w:rsidR="00905817" w:rsidRPr="00905817">
        <w:rPr>
          <w:position w:val="-10"/>
        </w:rPr>
        <w:object w:dxaOrig="340" w:dyaOrig="320" w14:anchorId="068CCD19">
          <v:shape id="_x0000_i1976" type="#_x0000_t75" style="width:17.35pt;height:15.35pt" o:ole="">
            <v:imagedata r:id="rId1916" o:title=""/>
          </v:shape>
          <o:OLEObject Type="Embed" ProgID="Equation.DSMT4" ShapeID="_x0000_i1976" DrawAspect="Content" ObjectID="_1375861055" r:id="rId1917"/>
        </w:object>
      </w:r>
      <w:r>
        <w:t xml:space="preserve"> and </w:t>
      </w:r>
      <w:r w:rsidR="00905817" w:rsidRPr="00905817">
        <w:rPr>
          <w:position w:val="-6"/>
        </w:rPr>
        <w:object w:dxaOrig="340" w:dyaOrig="279" w14:anchorId="570E68E8">
          <v:shape id="_x0000_i1977" type="#_x0000_t75" style="width:17.35pt;height:14.65pt" o:ole="">
            <v:imagedata r:id="rId1918" o:title=""/>
          </v:shape>
          <o:OLEObject Type="Embed" ProgID="Equation.DSMT4" ShapeID="_x0000_i1977" DrawAspect="Content" ObjectID="_1375861056" r:id="rId1919"/>
        </w:object>
      </w:r>
      <w:r>
        <w:t xml:space="preserve">; </w:t>
      </w:r>
      <w:r w:rsidR="00905817" w:rsidRPr="00905817">
        <w:rPr>
          <w:position w:val="-6"/>
        </w:rPr>
        <w:object w:dxaOrig="260" w:dyaOrig="220" w14:anchorId="0502661C">
          <v:shape id="_x0000_i1978" type="#_x0000_t75" style="width:12.65pt;height:10.65pt" o:ole="">
            <v:imagedata r:id="rId1920" o:title=""/>
          </v:shape>
          <o:OLEObject Type="Embed" ProgID="Equation.DSMT4" ShapeID="_x0000_i1978" DrawAspect="Content" ObjectID="_1375861057" r:id="rId1921"/>
        </w:object>
      </w:r>
      <w:r>
        <w:t xml:space="preserve"> is the number of nodes in an element.</w:t>
      </w:r>
    </w:p>
    <w:p w14:paraId="53817A86" w14:textId="77777777" w:rsidR="00FB6012" w:rsidRDefault="00FB6012" w:rsidP="00FB6012"/>
    <w:p w14:paraId="29465BA5" w14:textId="707D0AA9" w:rsidR="00FB6012" w:rsidRDefault="00FB6012" w:rsidP="00FB6012">
      <w:r>
        <w:t xml:space="preserve">The discretized form of </w:t>
      </w:r>
      <w:r w:rsidR="00905817" w:rsidRPr="00905817">
        <w:rPr>
          <w:position w:val="-12"/>
        </w:rPr>
        <w:object w:dxaOrig="540" w:dyaOrig="360" w14:anchorId="1F93185D">
          <v:shape id="_x0000_i1979" type="#_x0000_t75" style="width:27.35pt;height:19.35pt" o:ole="">
            <v:imagedata r:id="rId1922" o:title=""/>
          </v:shape>
          <o:OLEObject Type="Embed" ProgID="Equation.DSMT4" ShapeID="_x0000_i1979" DrawAspect="Content" ObjectID="_1375861058" r:id="rId1923"/>
        </w:object>
      </w:r>
      <w:r>
        <w:t xml:space="preserve"> in </w:t>
      </w:r>
      <w:r w:rsidR="00605580">
        <w:fldChar w:fldCharType="begin"/>
      </w:r>
      <w:r w:rsidR="00605580">
        <w:instrText xml:space="preserve"> GOTOBUTTON ZEqnNum588916  \* MERGEFORMAT </w:instrText>
      </w:r>
      <w:fldSimple w:instr=" REF ZEqnNum588916 \* Charformat \! \* MERGEFORMAT ">
        <w:ins w:id="1111" w:author="Gerard" w:date="2015-08-25T08:50:00Z">
          <w:r w:rsidR="009F25FF">
            <w:instrText>(3.55)</w:instrText>
          </w:r>
        </w:ins>
        <w:del w:id="1112" w:author="Gerard" w:date="2015-07-27T22:14:00Z">
          <w:r w:rsidR="00D3178E" w:rsidDel="00C175E9">
            <w:delInstrText>(3.56)</w:delInstrText>
          </w:r>
        </w:del>
      </w:fldSimple>
      <w:r w:rsidR="00605580">
        <w:fldChar w:fldCharType="end"/>
      </w:r>
      <w:r>
        <w:t xml:space="preserve"> may be written as</w:t>
      </w:r>
    </w:p>
    <w:p w14:paraId="0B36912D" w14:textId="3FD42D0F" w:rsidR="00FB6012" w:rsidRDefault="00FB6012" w:rsidP="00FB6012">
      <w:pPr>
        <w:pStyle w:val="MTDisplayEquation"/>
      </w:pPr>
      <w:r>
        <w:tab/>
      </w:r>
      <w:r w:rsidR="00905817" w:rsidRPr="00905817">
        <w:rPr>
          <w:position w:val="-106"/>
        </w:rPr>
        <w:object w:dxaOrig="4459" w:dyaOrig="1540" w14:anchorId="58F255DA">
          <v:shape id="_x0000_i1980" type="#_x0000_t75" style="width:222.65pt;height:76.65pt" o:ole="">
            <v:imagedata r:id="rId1924" o:title=""/>
          </v:shape>
          <o:OLEObject Type="Embed" ProgID="Equation.DSMT4" ShapeID="_x0000_i1980" DrawAspect="Content" ObjectID="_1375861059" r:id="rId19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13" w:author="Gerard" w:date="2015-08-25T08:50:00Z">
          <w:r w:rsidR="009F25FF">
            <w:rPr>
              <w:noProof/>
            </w:rPr>
            <w:instrText>94</w:instrText>
          </w:r>
        </w:ins>
        <w:del w:id="1114" w:author="Gerard" w:date="2015-07-27T22:14:00Z">
          <w:r w:rsidR="00D3178E" w:rsidDel="00C175E9">
            <w:rPr>
              <w:noProof/>
            </w:rPr>
            <w:delInstrText>96</w:delInstrText>
          </w:r>
        </w:del>
      </w:fldSimple>
      <w:r>
        <w:instrText>)</w:instrText>
      </w:r>
      <w:r>
        <w:fldChar w:fldCharType="end"/>
      </w:r>
    </w:p>
    <w:p w14:paraId="476C22B8" w14:textId="31961BD1" w:rsidR="00FB6012" w:rsidRDefault="00FB6012" w:rsidP="00FB6012">
      <w:r>
        <w:t xml:space="preserve">where </w:t>
      </w:r>
      <w:r w:rsidR="00905817" w:rsidRPr="00905817">
        <w:rPr>
          <w:position w:val="-12"/>
        </w:rPr>
        <w:object w:dxaOrig="260" w:dyaOrig="360" w14:anchorId="71B2A373">
          <v:shape id="_x0000_i1981" type="#_x0000_t75" style="width:12.65pt;height:19.35pt" o:ole="">
            <v:imagedata r:id="rId1926" o:title=""/>
          </v:shape>
          <o:OLEObject Type="Embed" ProgID="Equation.DSMT4" ShapeID="_x0000_i1981" DrawAspect="Content" ObjectID="_1375861060" r:id="rId1927"/>
        </w:object>
      </w:r>
      <w:r>
        <w:t xml:space="preserve"> is the number of elements in </w:t>
      </w:r>
      <w:r w:rsidR="00905817" w:rsidRPr="00905817">
        <w:rPr>
          <w:position w:val="-6"/>
        </w:rPr>
        <w:object w:dxaOrig="200" w:dyaOrig="279" w14:anchorId="51895AC8">
          <v:shape id="_x0000_i1982" type="#_x0000_t75" style="width:10pt;height:14.65pt" o:ole="">
            <v:imagedata r:id="rId1928" o:title=""/>
          </v:shape>
          <o:OLEObject Type="Embed" ProgID="Equation.DSMT4" ShapeID="_x0000_i1982" DrawAspect="Content" ObjectID="_1375861061" r:id="rId1929"/>
        </w:object>
      </w:r>
      <w:r>
        <w:t xml:space="preserve">, </w:t>
      </w:r>
      <w:r w:rsidR="00905817" w:rsidRPr="00905817">
        <w:rPr>
          <w:position w:val="-12"/>
        </w:rPr>
        <w:object w:dxaOrig="380" w:dyaOrig="400" w14:anchorId="436561F7">
          <v:shape id="_x0000_i1983" type="#_x0000_t75" style="width:19.35pt;height:20pt" o:ole="">
            <v:imagedata r:id="rId1930" o:title=""/>
          </v:shape>
          <o:OLEObject Type="Embed" ProgID="Equation.DSMT4" ShapeID="_x0000_i1983" DrawAspect="Content" ObjectID="_1375861062" r:id="rId1931"/>
        </w:object>
      </w:r>
      <w:r>
        <w:t xml:space="preserve"> is the number of integration points in the </w:t>
      </w:r>
      <w:r w:rsidR="00905817" w:rsidRPr="00905817">
        <w:rPr>
          <w:position w:val="-6"/>
        </w:rPr>
        <w:object w:dxaOrig="360" w:dyaOrig="220" w14:anchorId="0732807A">
          <v:shape id="_x0000_i1984" type="#_x0000_t75" style="width:19.35pt;height:10.65pt" o:ole="">
            <v:imagedata r:id="rId1932" o:title=""/>
          </v:shape>
          <o:OLEObject Type="Embed" ProgID="Equation.DSMT4" ShapeID="_x0000_i1984" DrawAspect="Content" ObjectID="_1375861063" r:id="rId1933"/>
        </w:object>
      </w:r>
      <w:r>
        <w:t xml:space="preserve">th element, </w:t>
      </w:r>
      <w:r w:rsidR="00905817" w:rsidRPr="00905817">
        <w:rPr>
          <w:position w:val="-12"/>
        </w:rPr>
        <w:object w:dxaOrig="320" w:dyaOrig="360" w14:anchorId="06B26C93">
          <v:shape id="_x0000_i1985" type="#_x0000_t75" style="width:15.35pt;height:19.35pt" o:ole="">
            <v:imagedata r:id="rId1934" o:title=""/>
          </v:shape>
          <o:OLEObject Type="Embed" ProgID="Equation.DSMT4" ShapeID="_x0000_i1985" DrawAspect="Content" ObjectID="_1375861064" r:id="rId1935"/>
        </w:object>
      </w:r>
      <w:r>
        <w:t xml:space="preserve"> is the quadrature weight associated with the </w:t>
      </w:r>
      <w:r w:rsidR="00905817" w:rsidRPr="00905817">
        <w:rPr>
          <w:position w:val="-6"/>
        </w:rPr>
        <w:object w:dxaOrig="380" w:dyaOrig="279" w14:anchorId="0456D160">
          <v:shape id="_x0000_i1986" type="#_x0000_t75" style="width:19.35pt;height:14.65pt" o:ole="">
            <v:imagedata r:id="rId1936" o:title=""/>
          </v:shape>
          <o:OLEObject Type="Embed" ProgID="Equation.DSMT4" ShapeID="_x0000_i1986" DrawAspect="Content" ObjectID="_1375861065" r:id="rId1937"/>
        </w:object>
      </w:r>
      <w:r>
        <w:t xml:space="preserve">th integration point, and </w:t>
      </w:r>
      <w:r w:rsidR="00905817" w:rsidRPr="00905817">
        <w:rPr>
          <w:position w:val="-14"/>
        </w:rPr>
        <w:object w:dxaOrig="300" w:dyaOrig="380" w14:anchorId="542064BE">
          <v:shape id="_x0000_i1987" type="#_x0000_t75" style="width:14.65pt;height:19.35pt" o:ole="">
            <v:imagedata r:id="rId1938" o:title=""/>
          </v:shape>
          <o:OLEObject Type="Embed" ProgID="Equation.DSMT4" ShapeID="_x0000_i1987" DrawAspect="Content" ObjectID="_1375861066" r:id="rId1939"/>
        </w:object>
      </w:r>
      <w:r>
        <w:t xml:space="preserve"> is the </w:t>
      </w:r>
      <w:r>
        <w:lastRenderedPageBreak/>
        <w:t>Jacobian of the transformation from the current spatial configuration to the parametric space of the element. In the above expression,</w:t>
      </w:r>
    </w:p>
    <w:p w14:paraId="1A7CCF9A" w14:textId="00EF8B85" w:rsidR="00FB6012" w:rsidRDefault="00FB6012" w:rsidP="00FB6012">
      <w:pPr>
        <w:pStyle w:val="MTDisplayEquation"/>
      </w:pPr>
      <w:r>
        <w:tab/>
      </w:r>
      <w:r w:rsidR="00905817" w:rsidRPr="00905817">
        <w:rPr>
          <w:position w:val="-88"/>
        </w:rPr>
        <w:object w:dxaOrig="3400" w:dyaOrig="1660" w14:anchorId="3640A2D9">
          <v:shape id="_x0000_i1988" type="#_x0000_t75" style="width:169.35pt;height:82.65pt" o:ole="">
            <v:imagedata r:id="rId1940" o:title=""/>
          </v:shape>
          <o:OLEObject Type="Embed" ProgID="Equation.DSMT4" ShapeID="_x0000_i1988" DrawAspect="Content" ObjectID="_1375861067" r:id="rId194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15" w:author="Gerard" w:date="2015-08-25T08:50:00Z">
          <w:r w:rsidR="009F25FF">
            <w:rPr>
              <w:noProof/>
            </w:rPr>
            <w:instrText>95</w:instrText>
          </w:r>
        </w:ins>
        <w:del w:id="1116" w:author="Gerard" w:date="2015-07-27T22:14:00Z">
          <w:r w:rsidR="00D3178E" w:rsidDel="00C175E9">
            <w:rPr>
              <w:noProof/>
            </w:rPr>
            <w:delInstrText>97</w:delInstrText>
          </w:r>
        </w:del>
      </w:fldSimple>
      <w:r>
        <w:instrText>)</w:instrText>
      </w:r>
      <w:r>
        <w:fldChar w:fldCharType="end"/>
      </w:r>
    </w:p>
    <w:p w14:paraId="413509DB" w14:textId="1703CFEA" w:rsidR="00FB6012" w:rsidRDefault="00FB6012" w:rsidP="00FB6012">
      <w:r>
        <w:t xml:space="preserve">and it is understood that </w:t>
      </w:r>
      <w:r w:rsidR="00905817" w:rsidRPr="00905817">
        <w:rPr>
          <w:position w:val="-14"/>
        </w:rPr>
        <w:object w:dxaOrig="300" w:dyaOrig="380" w14:anchorId="1ED7490B">
          <v:shape id="_x0000_i1989" type="#_x0000_t75" style="width:14.65pt;height:19.35pt" o:ole="">
            <v:imagedata r:id="rId1942" o:title=""/>
          </v:shape>
          <o:OLEObject Type="Embed" ProgID="Equation.DSMT4" ShapeID="_x0000_i1989" DrawAspect="Content" ObjectID="_1375861068" r:id="rId1943"/>
        </w:object>
      </w:r>
      <w:r>
        <w:t xml:space="preserve">, </w:t>
      </w:r>
      <w:r w:rsidR="00905817" w:rsidRPr="00905817">
        <w:rPr>
          <w:position w:val="-12"/>
        </w:rPr>
        <w:object w:dxaOrig="260" w:dyaOrig="380" w14:anchorId="278E6FF3">
          <v:shape id="_x0000_i1990" type="#_x0000_t75" style="width:12.65pt;height:19.35pt" o:ole="">
            <v:imagedata r:id="rId1944" o:title=""/>
          </v:shape>
          <o:OLEObject Type="Embed" ProgID="Equation.DSMT4" ShapeID="_x0000_i1990" DrawAspect="Content" ObjectID="_1375861069" r:id="rId1945"/>
        </w:object>
      </w:r>
      <w:r>
        <w:t xml:space="preserve">, </w:t>
      </w:r>
      <w:r w:rsidR="00905817" w:rsidRPr="00905817">
        <w:rPr>
          <w:position w:val="-12"/>
        </w:rPr>
        <w:object w:dxaOrig="279" w:dyaOrig="380" w14:anchorId="45CE5EC5">
          <v:shape id="_x0000_i1991" type="#_x0000_t75" style="width:14.65pt;height:19.35pt" o:ole="">
            <v:imagedata r:id="rId1946" o:title=""/>
          </v:shape>
          <o:OLEObject Type="Embed" ProgID="Equation.DSMT4" ShapeID="_x0000_i1991" DrawAspect="Content" ObjectID="_1375861070" r:id="rId1947"/>
        </w:object>
      </w:r>
      <w:r>
        <w:t xml:space="preserve"> and </w:t>
      </w:r>
      <w:r w:rsidR="00905817" w:rsidRPr="00905817">
        <w:rPr>
          <w:position w:val="-12"/>
        </w:rPr>
        <w:object w:dxaOrig="260" w:dyaOrig="380" w14:anchorId="78E6861C">
          <v:shape id="_x0000_i1992" type="#_x0000_t75" style="width:12.65pt;height:19.35pt" o:ole="">
            <v:imagedata r:id="rId1948" o:title=""/>
          </v:shape>
          <o:OLEObject Type="Embed" ProgID="Equation.DSMT4" ShapeID="_x0000_i1992" DrawAspect="Content" ObjectID="_1375861071" r:id="rId1949"/>
        </w:object>
      </w:r>
      <w:r>
        <w:t xml:space="preserve"> are evaluated at the parametric coordinates of the </w:t>
      </w:r>
      <w:r w:rsidR="00905817" w:rsidRPr="00905817">
        <w:rPr>
          <w:position w:val="-6"/>
        </w:rPr>
        <w:object w:dxaOrig="380" w:dyaOrig="279" w14:anchorId="50EE0878">
          <v:shape id="_x0000_i1993" type="#_x0000_t75" style="width:19.35pt;height:14.65pt" o:ole="">
            <v:imagedata r:id="rId1950" o:title=""/>
          </v:shape>
          <o:OLEObject Type="Embed" ProgID="Equation.DSMT4" ShapeID="_x0000_i1993" DrawAspect="Content" ObjectID="_1375861072" r:id="rId1951"/>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4" type="#_x0000_t75" style="width:70pt;height:20pt" o:ole="">
            <v:imagedata r:id="rId1952" o:title=""/>
          </v:shape>
          <o:OLEObject Type="Embed" ProgID="Equation.DSMT4" ShapeID="_x0000_i1994" DrawAspect="Content" ObjectID="_1375861073" r:id="rId1953"/>
        </w:object>
      </w:r>
      <w:r>
        <w:t xml:space="preserve"> appearing in </w:t>
      </w:r>
      <w:r w:rsidR="00605580">
        <w:fldChar w:fldCharType="begin"/>
      </w:r>
      <w:r w:rsidR="00605580">
        <w:instrText xml:space="preserve"> GOTOBUTTON ZEqnNum588916  \* MERGEFORMAT </w:instrText>
      </w:r>
      <w:fldSimple w:instr=" REF ZEqnNum588916 \* Charformat \! \* MERGEFORMAT ">
        <w:ins w:id="1117" w:author="Gerard" w:date="2015-08-25T08:50:00Z">
          <w:r w:rsidR="009F25FF">
            <w:instrText>(3.55)</w:instrText>
          </w:r>
        </w:ins>
        <w:del w:id="1118" w:author="Gerard" w:date="2015-07-27T22:14:00Z">
          <w:r w:rsidR="00D3178E" w:rsidDel="00C175E9">
            <w:delInstrText>(3.56)</w:delInstrText>
          </w:r>
        </w:del>
      </w:fldSimple>
      <w:r w:rsidR="00605580">
        <w:fldChar w:fldCharType="end"/>
      </w:r>
      <w:r>
        <w:t xml:space="preserve"> becomes </w:t>
      </w:r>
      <w:r w:rsidR="00905817" w:rsidRPr="00905817">
        <w:rPr>
          <w:position w:val="-14"/>
        </w:rPr>
        <w:object w:dxaOrig="1300" w:dyaOrig="400" w14:anchorId="65CBA84D">
          <v:shape id="_x0000_i1995" type="#_x0000_t75" style="width:65.35pt;height:20pt" o:ole="">
            <v:imagedata r:id="rId1954" o:title=""/>
          </v:shape>
          <o:OLEObject Type="Embed" ProgID="Equation.DSMT4" ShapeID="_x0000_i1995" DrawAspect="Content" ObjectID="_1375861074" r:id="rId1955"/>
        </w:object>
      </w:r>
      <w:r>
        <w:t xml:space="preserve"> when evaluated at the parametric coordinates </w:t>
      </w:r>
      <w:r w:rsidR="00905817" w:rsidRPr="00905817">
        <w:rPr>
          <w:position w:val="-16"/>
        </w:rPr>
        <w:object w:dxaOrig="1600" w:dyaOrig="440" w14:anchorId="292A8373">
          <v:shape id="_x0000_i1996" type="#_x0000_t75" style="width:80pt;height:22pt" o:ole="">
            <v:imagedata r:id="rId1956" o:title=""/>
          </v:shape>
          <o:OLEObject Type="Embed" ProgID="Equation.DSMT4" ShapeID="_x0000_i1996" DrawAspect="Content" ObjectID="_1375861075" r:id="rId1957"/>
        </w:object>
      </w:r>
      <w:r>
        <w:t xml:space="preserve"> of the </w:t>
      </w:r>
      <w:r w:rsidR="00905817" w:rsidRPr="00905817">
        <w:rPr>
          <w:position w:val="-6"/>
        </w:rPr>
        <w:object w:dxaOrig="380" w:dyaOrig="279" w14:anchorId="03516F60">
          <v:shape id="_x0000_i1997" type="#_x0000_t75" style="width:19.35pt;height:14.65pt" o:ole="">
            <v:imagedata r:id="rId1958" o:title=""/>
          </v:shape>
          <o:OLEObject Type="Embed" ProgID="Equation.DSMT4" ShapeID="_x0000_i1997" DrawAspect="Content" ObjectID="_1375861076" r:id="rId1959"/>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8" type="#_x0000_t75" style="width:238pt;height:20pt" o:ole="">
            <v:imagedata r:id="rId1960" o:title=""/>
          </v:shape>
          <o:OLEObject Type="Embed" ProgID="Equation.DSMT4" ShapeID="_x0000_i1998" DrawAspect="Content" ObjectID="_1375861077" r:id="rId1961"/>
        </w:object>
      </w:r>
      <w:r>
        <w:t xml:space="preserve"> may be written as</w:t>
      </w:r>
    </w:p>
    <w:p w14:paraId="1E47097B" w14:textId="691DCFB6" w:rsidR="00FB6012" w:rsidRDefault="00FB6012" w:rsidP="00FB6012">
      <w:pPr>
        <w:pStyle w:val="MTDisplayEquation"/>
      </w:pPr>
      <w:r>
        <w:tab/>
      </w:r>
      <w:r w:rsidR="00905817" w:rsidRPr="00905817">
        <w:rPr>
          <w:position w:val="-106"/>
        </w:rPr>
        <w:object w:dxaOrig="6960" w:dyaOrig="1540" w14:anchorId="5639C47D">
          <v:shape id="_x0000_i1999" type="#_x0000_t75" style="width:349.35pt;height:76.65pt" o:ole="">
            <v:imagedata r:id="rId1962" o:title=""/>
          </v:shape>
          <o:OLEObject Type="Embed" ProgID="Equation.DSMT4" ShapeID="_x0000_i1999" DrawAspect="Content" ObjectID="_1375861078" r:id="rId1963"/>
        </w:object>
      </w:r>
      <w:r>
        <w:t>,</w:t>
      </w:r>
      <w:r>
        <w:tab/>
      </w:r>
      <w:r>
        <w:fldChar w:fldCharType="begin"/>
      </w:r>
      <w:r>
        <w:instrText xml:space="preserve"> MACROBUTTON MTPlaceRef \* MERGEFORMAT </w:instrText>
      </w:r>
      <w:fldSimple w:instr=" SEQ MTEqn \h \* MERGEFORMAT "/>
      <w:bookmarkStart w:id="1119" w:name="ZEqnNum438068"/>
      <w:r>
        <w:instrText>(</w:instrText>
      </w:r>
      <w:fldSimple w:instr=" SEQ MTSec \c \* Arabic \* MERGEFORMAT ">
        <w:r w:rsidR="009F25FF">
          <w:rPr>
            <w:noProof/>
          </w:rPr>
          <w:instrText>3</w:instrText>
        </w:r>
      </w:fldSimple>
      <w:r>
        <w:instrText>.</w:instrText>
      </w:r>
      <w:fldSimple w:instr=" SEQ MTEqn \c \* Arabic \* MERGEFORMAT ">
        <w:ins w:id="1120" w:author="Gerard" w:date="2015-08-25T08:50:00Z">
          <w:r w:rsidR="009F25FF">
            <w:rPr>
              <w:noProof/>
            </w:rPr>
            <w:instrText>96</w:instrText>
          </w:r>
        </w:ins>
        <w:del w:id="1121" w:author="Gerard" w:date="2015-07-27T22:14:00Z">
          <w:r w:rsidR="00D3178E" w:rsidDel="00C175E9">
            <w:rPr>
              <w:noProof/>
            </w:rPr>
            <w:delInstrText>98</w:delInstrText>
          </w:r>
        </w:del>
      </w:fldSimple>
      <w:r>
        <w:instrText>)</w:instrText>
      </w:r>
      <w:bookmarkEnd w:id="1119"/>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2000" type="#_x0000_t75" style="width:19.35pt;height:14.65pt" o:ole="">
            <v:imagedata r:id="rId1964" o:title=""/>
          </v:shape>
          <o:OLEObject Type="Embed" ProgID="Equation.DSMT4" ShapeID="_x0000_i2000" DrawAspect="Content" ObjectID="_1375861079" r:id="rId1965"/>
        </w:object>
      </w:r>
      <w:r>
        <w:t>:</w:t>
      </w:r>
    </w:p>
    <w:p w14:paraId="0700F1B8" w14:textId="6E63200B" w:rsidR="00FB6012" w:rsidRDefault="00FB6012" w:rsidP="00FB6012">
      <w:pPr>
        <w:pStyle w:val="MTDisplayEquation"/>
      </w:pPr>
      <w:r>
        <w:tab/>
      </w:r>
      <w:r w:rsidR="00905817" w:rsidRPr="00905817">
        <w:rPr>
          <w:position w:val="-14"/>
        </w:rPr>
        <w:object w:dxaOrig="4900" w:dyaOrig="400" w14:anchorId="625BAF38">
          <v:shape id="_x0000_i2001" type="#_x0000_t75" style="width:245.35pt;height:20pt" o:ole="">
            <v:imagedata r:id="rId1966" o:title=""/>
          </v:shape>
          <o:OLEObject Type="Embed" ProgID="Equation.DSMT4" ShapeID="_x0000_i2001" DrawAspect="Content" ObjectID="_1375861080" r:id="rId19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22" w:author="Gerard" w:date="2015-08-25T08:50:00Z">
          <w:r w:rsidR="009F25FF">
            <w:rPr>
              <w:noProof/>
            </w:rPr>
            <w:instrText>97</w:instrText>
          </w:r>
        </w:ins>
        <w:del w:id="1123" w:author="Gerard" w:date="2015-07-27T22:14:00Z">
          <w:r w:rsidR="00D3178E" w:rsidDel="00C175E9">
            <w:rPr>
              <w:noProof/>
            </w:rPr>
            <w:delInstrText>99</w:delInstrText>
          </w:r>
        </w:del>
      </w:fldSimple>
      <w:r>
        <w:instrText>)</w:instrText>
      </w:r>
      <w:r>
        <w:fldChar w:fldCharType="end"/>
      </w:r>
    </w:p>
    <w:p w14:paraId="4A45DC9C" w14:textId="54C9F7EE" w:rsidR="00FB6012" w:rsidRDefault="00FB6012" w:rsidP="00FB6012">
      <w:pPr>
        <w:pStyle w:val="MTDisplayEquation"/>
      </w:pPr>
      <w:r>
        <w:tab/>
      </w:r>
      <w:r w:rsidR="00905817" w:rsidRPr="00905817">
        <w:rPr>
          <w:position w:val="-16"/>
        </w:rPr>
        <w:object w:dxaOrig="2880" w:dyaOrig="480" w14:anchorId="7F7D3A77">
          <v:shape id="_x0000_i2002" type="#_x0000_t75" style="width:2in;height:24.65pt" o:ole="">
            <v:imagedata r:id="rId1968" o:title=""/>
          </v:shape>
          <o:OLEObject Type="Embed" ProgID="Equation.DSMT4" ShapeID="_x0000_i2002" DrawAspect="Content" ObjectID="_1375861081" r:id="rId19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24" w:author="Gerard" w:date="2015-08-25T08:50:00Z">
          <w:r w:rsidR="009F25FF">
            <w:rPr>
              <w:noProof/>
            </w:rPr>
            <w:instrText>98</w:instrText>
          </w:r>
        </w:ins>
        <w:del w:id="1125" w:author="Gerard" w:date="2015-07-27T22:14:00Z">
          <w:r w:rsidR="00D3178E" w:rsidDel="00C175E9">
            <w:rPr>
              <w:noProof/>
            </w:rPr>
            <w:delInstrText>100</w:delInstrText>
          </w:r>
        </w:del>
      </w:fldSimple>
      <w:r>
        <w:instrText>)</w:instrText>
      </w:r>
      <w:r>
        <w:fldChar w:fldCharType="end"/>
      </w:r>
    </w:p>
    <w:p w14:paraId="752D326C" w14:textId="291E1D8A" w:rsidR="00FB6012" w:rsidRDefault="00FB6012" w:rsidP="00FB6012">
      <w:pPr>
        <w:pStyle w:val="MTDisplayEquation"/>
      </w:pPr>
      <w:r>
        <w:tab/>
      </w:r>
      <w:r w:rsidR="00905817" w:rsidRPr="00905817">
        <w:rPr>
          <w:position w:val="-16"/>
        </w:rPr>
        <w:object w:dxaOrig="2740" w:dyaOrig="480" w14:anchorId="2554C47E">
          <v:shape id="_x0000_i2003" type="#_x0000_t75" style="width:136.65pt;height:24.65pt" o:ole="">
            <v:imagedata r:id="rId1970" o:title=""/>
          </v:shape>
          <o:OLEObject Type="Embed" ProgID="Equation.DSMT4" ShapeID="_x0000_i2003" DrawAspect="Content" ObjectID="_1375861082" r:id="rId19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26" w:author="Gerard" w:date="2015-08-25T08:50:00Z">
          <w:r w:rsidR="009F25FF">
            <w:rPr>
              <w:noProof/>
            </w:rPr>
            <w:instrText>99</w:instrText>
          </w:r>
        </w:ins>
        <w:del w:id="1127" w:author="Gerard" w:date="2015-07-27T22:14:00Z">
          <w:r w:rsidR="00D3178E" w:rsidDel="00C175E9">
            <w:rPr>
              <w:noProof/>
            </w:rPr>
            <w:delInstrText>101</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1486D404" w:rsidR="00FB6012" w:rsidRPr="009B4840" w:rsidRDefault="00FB6012" w:rsidP="00FB6012">
      <w:pPr>
        <w:pStyle w:val="MTDisplayEquation"/>
      </w:pPr>
      <w:r>
        <w:tab/>
      </w:r>
      <w:r w:rsidR="00905817" w:rsidRPr="00905817">
        <w:rPr>
          <w:position w:val="-4"/>
        </w:rPr>
        <w:object w:dxaOrig="180" w:dyaOrig="279" w14:anchorId="26F3E0E0">
          <v:shape id="_x0000_i2004" type="#_x0000_t75" style="width:9.35pt;height:14.65pt" o:ole="">
            <v:imagedata r:id="rId1972" o:title=""/>
          </v:shape>
          <o:OLEObject Type="Embed" ProgID="Equation.DSMT4" ShapeID="_x0000_i2004" DrawAspect="Content" ObjectID="_1375861083" r:id="rId197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28" w:author="Gerard" w:date="2015-08-25T08:50:00Z">
          <w:r w:rsidR="009F25FF">
            <w:rPr>
              <w:noProof/>
            </w:rPr>
            <w:instrText>100</w:instrText>
          </w:r>
        </w:ins>
        <w:del w:id="1129" w:author="Gerard" w:date="2015-07-27T22:14:00Z">
          <w:r w:rsidR="00D3178E" w:rsidDel="00C175E9">
            <w:rPr>
              <w:noProof/>
            </w:rPr>
            <w:delInstrText>102</w:delInstrText>
          </w:r>
        </w:del>
      </w:fldSimple>
      <w:r>
        <w:instrText>)</w:instrText>
      </w:r>
      <w:r>
        <w:fldChar w:fldCharType="end"/>
      </w:r>
    </w:p>
    <w:p w14:paraId="5ABBA235" w14:textId="3D710357" w:rsidR="00FB6012" w:rsidRDefault="00FB6012" w:rsidP="00FB6012">
      <w:pPr>
        <w:pStyle w:val="MTDisplayEquation"/>
      </w:pPr>
      <w:r>
        <w:tab/>
      </w:r>
      <w:r w:rsidR="00905817" w:rsidRPr="00905817">
        <w:rPr>
          <w:position w:val="-72"/>
        </w:rPr>
        <w:object w:dxaOrig="8720" w:dyaOrig="1560" w14:anchorId="20342252">
          <v:shape id="_x0000_i2005" type="#_x0000_t75" style="width:436.65pt;height:78.65pt" o:ole="">
            <v:imagedata r:id="rId1974" o:title=""/>
          </v:shape>
          <o:OLEObject Type="Embed" ProgID="Equation.DSMT4" ShapeID="_x0000_i2005" DrawAspect="Content" ObjectID="_1375861084" r:id="rId1975"/>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30" w:author="Gerard" w:date="2015-08-25T08:50:00Z">
          <w:r w:rsidR="009F25FF">
            <w:rPr>
              <w:noProof/>
            </w:rPr>
            <w:instrText>101</w:instrText>
          </w:r>
        </w:ins>
        <w:del w:id="1131" w:author="Gerard" w:date="2015-07-27T22:14:00Z">
          <w:r w:rsidR="00D3178E" w:rsidDel="00C175E9">
            <w:rPr>
              <w:noProof/>
            </w:rPr>
            <w:delInstrText>103</w:delInstrText>
          </w:r>
        </w:del>
      </w:fldSimple>
      <w:r>
        <w:instrText>)</w:instrText>
      </w:r>
      <w:r>
        <w:fldChar w:fldCharType="end"/>
      </w:r>
    </w:p>
    <w:p w14:paraId="6B4AAE9B" w14:textId="33580E0A" w:rsidR="00FB6012" w:rsidRDefault="00FB6012" w:rsidP="00FB6012">
      <w:pPr>
        <w:pStyle w:val="MTDisplayEquation"/>
      </w:pPr>
      <w:r>
        <w:tab/>
      </w:r>
      <w:r w:rsidR="002C5750" w:rsidRPr="002C5750">
        <w:rPr>
          <w:position w:val="-24"/>
        </w:rPr>
        <w:object w:dxaOrig="1800" w:dyaOrig="660" w14:anchorId="026ECE2C">
          <v:shape id="_x0000_i2006" type="#_x0000_t75" style="width:90pt;height:33.35pt" o:ole="">
            <v:imagedata r:id="rId1976" o:title=""/>
          </v:shape>
          <o:OLEObject Type="Embed" ProgID="Equation.DSMT4" ShapeID="_x0000_i2006" DrawAspect="Content" ObjectID="_1375861085" r:id="rId19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32" w:author="Gerard" w:date="2015-08-25T08:50:00Z">
          <w:r w:rsidR="009F25FF">
            <w:rPr>
              <w:noProof/>
            </w:rPr>
            <w:instrText>102</w:instrText>
          </w:r>
        </w:ins>
        <w:del w:id="1133" w:author="Gerard" w:date="2015-07-27T22:14:00Z">
          <w:r w:rsidR="00D3178E" w:rsidDel="00C175E9">
            <w:rPr>
              <w:noProof/>
            </w:rPr>
            <w:delInstrText>104</w:delInstrText>
          </w:r>
        </w:del>
      </w:fldSimple>
      <w:r>
        <w:instrText>)</w:instrText>
      </w:r>
      <w:r>
        <w:fldChar w:fldCharType="end"/>
      </w:r>
    </w:p>
    <w:p w14:paraId="2B196AF8" w14:textId="51836EFA" w:rsidR="00FB6012" w:rsidRDefault="00FB6012" w:rsidP="00FB6012">
      <w:pPr>
        <w:pStyle w:val="MTDisplayEquation"/>
      </w:pPr>
      <w:r>
        <w:tab/>
      </w:r>
      <w:r w:rsidR="002C5750" w:rsidRPr="002C5750">
        <w:rPr>
          <w:position w:val="-24"/>
        </w:rPr>
        <w:object w:dxaOrig="1920" w:dyaOrig="740" w14:anchorId="1917F429">
          <v:shape id="_x0000_i2007" type="#_x0000_t75" style="width:96pt;height:37.35pt" o:ole="">
            <v:imagedata r:id="rId1978" o:title=""/>
          </v:shape>
          <o:OLEObject Type="Embed" ProgID="Equation.DSMT4" ShapeID="_x0000_i2007" DrawAspect="Content" ObjectID="_1375861086" r:id="rId19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34" w:author="Gerard" w:date="2015-08-25T08:50:00Z">
          <w:r w:rsidR="009F25FF">
            <w:rPr>
              <w:noProof/>
            </w:rPr>
            <w:instrText>103</w:instrText>
          </w:r>
        </w:ins>
        <w:del w:id="1135" w:author="Gerard" w:date="2015-07-27T22:14:00Z">
          <w:r w:rsidR="00D3178E" w:rsidDel="00C175E9">
            <w:rPr>
              <w:noProof/>
            </w:rPr>
            <w:delInstrText>105</w:delInstrText>
          </w:r>
        </w:del>
      </w:fldSimple>
      <w:r>
        <w:instrText>)</w:instrText>
      </w:r>
      <w:r>
        <w:fldChar w:fldCharType="end"/>
      </w:r>
    </w:p>
    <w:p w14:paraId="09296CE9" w14:textId="77777777" w:rsidR="00FB6012" w:rsidRDefault="00FB6012" w:rsidP="00FB6012"/>
    <w:p w14:paraId="1543DEB2" w14:textId="119A31B4"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1136" w:author="Gerard" w:date="2015-08-25T08:50:00Z">
          <w:r w:rsidR="009F25FF">
            <w:instrText>(3.96)</w:instrText>
          </w:r>
        </w:ins>
        <w:del w:id="1137" w:author="Gerard" w:date="2015-07-27T22:14:00Z">
          <w:r w:rsidR="00D3178E" w:rsidDel="00C175E9">
            <w:delInstrText>(3.98)</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08" type="#_x0000_t75" style="width:17.35pt;height:15.35pt" o:ole="">
            <v:imagedata r:id="rId1980" o:title=""/>
          </v:shape>
          <o:OLEObject Type="Embed" ProgID="Equation.DSMT4" ShapeID="_x0000_i2008" DrawAspect="Content" ObjectID="_1375861087" r:id="rId1981"/>
        </w:object>
      </w:r>
      <w:r>
        <w:t>:</w:t>
      </w:r>
    </w:p>
    <w:p w14:paraId="67C3010B" w14:textId="14EF7938" w:rsidR="00FB6012" w:rsidRDefault="00FB6012" w:rsidP="00FB6012">
      <w:pPr>
        <w:pStyle w:val="MTDisplayEquation"/>
      </w:pPr>
      <w:r>
        <w:lastRenderedPageBreak/>
        <w:tab/>
      </w:r>
      <w:r w:rsidR="00905817" w:rsidRPr="00905817">
        <w:rPr>
          <w:position w:val="-12"/>
        </w:rPr>
        <w:object w:dxaOrig="1800" w:dyaOrig="380" w14:anchorId="3BC55CBC">
          <v:shape id="_x0000_i2009" type="#_x0000_t75" style="width:91.35pt;height:19.35pt" o:ole="">
            <v:imagedata r:id="rId1982" o:title=""/>
          </v:shape>
          <o:OLEObject Type="Embed" ProgID="Equation.DSMT4" ShapeID="_x0000_i2009" DrawAspect="Content" ObjectID="_1375861088" r:id="rId19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38" w:author="Gerard" w:date="2015-08-25T08:50:00Z">
          <w:r w:rsidR="009F25FF">
            <w:rPr>
              <w:noProof/>
            </w:rPr>
            <w:instrText>104</w:instrText>
          </w:r>
        </w:ins>
        <w:del w:id="1139" w:author="Gerard" w:date="2015-07-27T22:14:00Z">
          <w:r w:rsidR="00D3178E" w:rsidDel="00C175E9">
            <w:rPr>
              <w:noProof/>
            </w:rPr>
            <w:delInstrText>106</w:delInstrText>
          </w:r>
        </w:del>
      </w:fldSimple>
      <w:r>
        <w:instrText>)</w:instrText>
      </w:r>
      <w:r>
        <w:fldChar w:fldCharType="end"/>
      </w:r>
    </w:p>
    <w:p w14:paraId="3F0BED8B" w14:textId="164FE954" w:rsidR="00FB6012" w:rsidRDefault="00FB6012" w:rsidP="00FB6012">
      <w:pPr>
        <w:pStyle w:val="MTDisplayEquation"/>
      </w:pPr>
      <w:r>
        <w:tab/>
      </w:r>
      <w:r w:rsidR="00905817" w:rsidRPr="00905817">
        <w:rPr>
          <w:position w:val="-12"/>
        </w:rPr>
        <w:object w:dxaOrig="2620" w:dyaOrig="400" w14:anchorId="5289030B">
          <v:shape id="_x0000_i2010" type="#_x0000_t75" style="width:131.35pt;height:20pt" o:ole="">
            <v:imagedata r:id="rId1984" o:title=""/>
          </v:shape>
          <o:OLEObject Type="Embed" ProgID="Equation.DSMT4" ShapeID="_x0000_i2010" DrawAspect="Content" ObjectID="_1375861089" r:id="rId19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40" w:author="Gerard" w:date="2015-08-25T08:50:00Z">
          <w:r w:rsidR="009F25FF">
            <w:rPr>
              <w:noProof/>
            </w:rPr>
            <w:instrText>105</w:instrText>
          </w:r>
        </w:ins>
        <w:del w:id="1141" w:author="Gerard" w:date="2015-07-27T22:14:00Z">
          <w:r w:rsidR="00D3178E" w:rsidDel="00C175E9">
            <w:rPr>
              <w:noProof/>
            </w:rPr>
            <w:delInstrText>107</w:delInstrText>
          </w:r>
        </w:del>
      </w:fldSimple>
      <w:r>
        <w:instrText>)</w:instrText>
      </w:r>
      <w:r>
        <w:fldChar w:fldCharType="end"/>
      </w:r>
    </w:p>
    <w:p w14:paraId="47A4D293" w14:textId="0DB9666F" w:rsidR="00FB6012" w:rsidRDefault="00FB6012" w:rsidP="00FB6012">
      <w:pPr>
        <w:pStyle w:val="MTDisplayEquation"/>
      </w:pPr>
      <w:r>
        <w:tab/>
      </w:r>
      <w:r w:rsidR="00905817" w:rsidRPr="00905817">
        <w:rPr>
          <w:position w:val="-30"/>
        </w:rPr>
        <w:object w:dxaOrig="3180" w:dyaOrig="680" w14:anchorId="5B6391BA">
          <v:shape id="_x0000_i2011" type="#_x0000_t75" style="width:158.65pt;height:34.65pt" o:ole="">
            <v:imagedata r:id="rId1986" o:title=""/>
          </v:shape>
          <o:OLEObject Type="Embed" ProgID="Equation.DSMT4" ShapeID="_x0000_i2011" DrawAspect="Content" ObjectID="_1375861090" r:id="rId19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42" w:author="Gerard" w:date="2015-08-25T08:50:00Z">
          <w:r w:rsidR="009F25FF">
            <w:rPr>
              <w:noProof/>
            </w:rPr>
            <w:instrText>106</w:instrText>
          </w:r>
        </w:ins>
        <w:del w:id="1143" w:author="Gerard" w:date="2015-07-27T22:14:00Z">
          <w:r w:rsidR="00D3178E" w:rsidDel="00C175E9">
            <w:rPr>
              <w:noProof/>
            </w:rPr>
            <w:delInstrText>108</w:delInstrText>
          </w:r>
        </w:del>
      </w:fldSimple>
      <w:r>
        <w:instrText>)</w:instrText>
      </w:r>
      <w:r>
        <w:fldChar w:fldCharType="end"/>
      </w:r>
    </w:p>
    <w:p w14:paraId="192F2C85" w14:textId="77777777" w:rsidR="00FB6012" w:rsidRDefault="00FB6012" w:rsidP="00FB6012"/>
    <w:p w14:paraId="41CB98FF" w14:textId="106D3FDB"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1144" w:author="Gerard" w:date="2015-08-25T08:50:00Z">
          <w:r w:rsidR="009F25FF">
            <w:instrText>(3.96)</w:instrText>
          </w:r>
        </w:ins>
        <w:del w:id="1145" w:author="Gerard" w:date="2015-07-27T22:14:00Z">
          <w:r w:rsidR="00D3178E" w:rsidDel="00C175E9">
            <w:delInstrText>(3.98)</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12" type="#_x0000_t75" style="width:17.35pt;height:14.65pt" o:ole="">
            <v:imagedata r:id="rId1988" o:title=""/>
          </v:shape>
          <o:OLEObject Type="Embed" ProgID="Equation.DSMT4" ShapeID="_x0000_i2012" DrawAspect="Content" ObjectID="_1375861091" r:id="rId1989"/>
        </w:object>
      </w:r>
      <w:r>
        <w:t>:</w:t>
      </w:r>
    </w:p>
    <w:p w14:paraId="3AB94EB2" w14:textId="4A2078A2" w:rsidR="00FB6012" w:rsidRDefault="00FB6012" w:rsidP="00FB6012">
      <w:pPr>
        <w:pStyle w:val="MTDisplayEquation"/>
      </w:pPr>
      <w:r>
        <w:tab/>
      </w:r>
      <w:r w:rsidR="00905817" w:rsidRPr="00905817">
        <w:rPr>
          <w:position w:val="-32"/>
        </w:rPr>
        <w:object w:dxaOrig="4459" w:dyaOrig="760" w14:anchorId="4273AC20">
          <v:shape id="_x0000_i2013" type="#_x0000_t75" style="width:222.65pt;height:37.35pt" o:ole="">
            <v:imagedata r:id="rId1990" o:title=""/>
          </v:shape>
          <o:OLEObject Type="Embed" ProgID="Equation.DSMT4" ShapeID="_x0000_i2013" DrawAspect="Content" ObjectID="_1375861092" r:id="rId19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46" w:author="Gerard" w:date="2015-08-25T08:50:00Z">
          <w:r w:rsidR="009F25FF">
            <w:rPr>
              <w:noProof/>
            </w:rPr>
            <w:instrText>107</w:instrText>
          </w:r>
        </w:ins>
        <w:del w:id="1147" w:author="Gerard" w:date="2015-07-27T22:14:00Z">
          <w:r w:rsidR="00D3178E" w:rsidDel="00C175E9">
            <w:rPr>
              <w:noProof/>
            </w:rPr>
            <w:delInstrText>109</w:delInstrText>
          </w:r>
        </w:del>
      </w:fldSimple>
      <w:r>
        <w:instrText>)</w:instrText>
      </w:r>
      <w:r>
        <w:fldChar w:fldCharType="end"/>
      </w:r>
    </w:p>
    <w:p w14:paraId="720CD741" w14:textId="2CD682DB" w:rsidR="00FB6012" w:rsidRDefault="00FB6012" w:rsidP="00FB6012">
      <w:pPr>
        <w:pStyle w:val="MTDisplayEquation"/>
      </w:pPr>
      <w:r>
        <w:tab/>
      </w:r>
      <w:r w:rsidR="00905817" w:rsidRPr="00905817">
        <w:rPr>
          <w:position w:val="-12"/>
        </w:rPr>
        <w:object w:dxaOrig="1740" w:dyaOrig="380" w14:anchorId="417FC36C">
          <v:shape id="_x0000_i2014" type="#_x0000_t75" style="width:86.65pt;height:19.35pt" o:ole="">
            <v:imagedata r:id="rId1992" o:title=""/>
          </v:shape>
          <o:OLEObject Type="Embed" ProgID="Equation.DSMT4" ShapeID="_x0000_i2014" DrawAspect="Content" ObjectID="_1375861093" r:id="rId19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48" w:author="Gerard" w:date="2015-08-25T08:50:00Z">
          <w:r w:rsidR="009F25FF">
            <w:rPr>
              <w:noProof/>
            </w:rPr>
            <w:instrText>108</w:instrText>
          </w:r>
        </w:ins>
        <w:del w:id="1149" w:author="Gerard" w:date="2015-07-27T22:14:00Z">
          <w:r w:rsidR="00D3178E" w:rsidDel="00C175E9">
            <w:rPr>
              <w:noProof/>
            </w:rPr>
            <w:delInstrText>110</w:delInstrText>
          </w:r>
        </w:del>
      </w:fldSimple>
      <w:r>
        <w:instrText>)</w:instrText>
      </w:r>
      <w:r>
        <w:fldChar w:fldCharType="end"/>
      </w:r>
    </w:p>
    <w:p w14:paraId="71AADB96" w14:textId="50986174" w:rsidR="00FB6012" w:rsidRDefault="00FB6012" w:rsidP="00FB6012">
      <w:pPr>
        <w:pStyle w:val="MTDisplayEquation"/>
      </w:pPr>
      <w:r>
        <w:tab/>
      </w:r>
      <w:r w:rsidR="00905817" w:rsidRPr="00905817">
        <w:rPr>
          <w:position w:val="-12"/>
        </w:rPr>
        <w:object w:dxaOrig="2320" w:dyaOrig="380" w14:anchorId="12DC3492">
          <v:shape id="_x0000_i2015" type="#_x0000_t75" style="width:116pt;height:19.35pt" o:ole="">
            <v:imagedata r:id="rId1994" o:title=""/>
          </v:shape>
          <o:OLEObject Type="Embed" ProgID="Equation.DSMT4" ShapeID="_x0000_i2015" DrawAspect="Content" ObjectID="_1375861094" r:id="rId19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50" w:author="Gerard" w:date="2015-08-25T08:50:00Z">
          <w:r w:rsidR="009F25FF">
            <w:rPr>
              <w:noProof/>
            </w:rPr>
            <w:instrText>109</w:instrText>
          </w:r>
        </w:ins>
        <w:del w:id="1151" w:author="Gerard" w:date="2015-07-27T22:14:00Z">
          <w:r w:rsidR="00D3178E" w:rsidDel="00C175E9">
            <w:rPr>
              <w:noProof/>
            </w:rPr>
            <w:delInstrText>111</w:delInstrText>
          </w:r>
        </w:del>
      </w:fldSimple>
      <w:r>
        <w:instrText>)</w:instrText>
      </w:r>
      <w:r>
        <w:fldChar w:fldCharType="end"/>
      </w:r>
    </w:p>
    <w:p w14:paraId="42B6F6D0" w14:textId="77777777" w:rsidR="00FB6012" w:rsidRDefault="00FB6012" w:rsidP="00FB6012">
      <w:r>
        <w:t>where</w:t>
      </w:r>
    </w:p>
    <w:p w14:paraId="00276401" w14:textId="1864C488" w:rsidR="00FB6012" w:rsidRDefault="00FB6012" w:rsidP="00FB6012">
      <w:pPr>
        <w:pStyle w:val="MTDisplayEquation"/>
      </w:pPr>
      <w:r>
        <w:tab/>
      </w:r>
      <w:r w:rsidR="00905817" w:rsidRPr="00905817">
        <w:rPr>
          <w:position w:val="-74"/>
        </w:rPr>
        <w:object w:dxaOrig="5899" w:dyaOrig="1600" w14:anchorId="1A97C7C4">
          <v:shape id="_x0000_i2016" type="#_x0000_t75" style="width:294.65pt;height:80pt" o:ole="">
            <v:imagedata r:id="rId1996" o:title=""/>
          </v:shape>
          <o:OLEObject Type="Embed" ProgID="Equation.DSMT4" ShapeID="_x0000_i2016" DrawAspect="Content" ObjectID="_1375861095" r:id="rId1997"/>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52" w:author="Gerard" w:date="2015-08-25T08:50:00Z">
          <w:r w:rsidR="009F25FF">
            <w:rPr>
              <w:noProof/>
            </w:rPr>
            <w:instrText>110</w:instrText>
          </w:r>
        </w:ins>
        <w:del w:id="1153" w:author="Gerard" w:date="2015-07-27T22:14:00Z">
          <w:r w:rsidR="00D3178E" w:rsidDel="00C175E9">
            <w:rPr>
              <w:noProof/>
            </w:rPr>
            <w:delInstrText>112</w:delInstrText>
          </w:r>
        </w:del>
      </w:fldSimple>
      <w:r>
        <w:instrText>)</w:instrText>
      </w:r>
      <w:r>
        <w:fldChar w:fldCharType="end"/>
      </w:r>
    </w:p>
    <w:p w14:paraId="0234370F" w14:textId="274D5FA8" w:rsidR="00FB6012" w:rsidRDefault="00FB6012" w:rsidP="00FB6012">
      <w:pPr>
        <w:pStyle w:val="MTDisplayEquation"/>
      </w:pPr>
      <w:r>
        <w:tab/>
      </w:r>
      <w:r w:rsidR="00905817" w:rsidRPr="00905817">
        <w:rPr>
          <w:position w:val="-32"/>
        </w:rPr>
        <w:object w:dxaOrig="6920" w:dyaOrig="760" w14:anchorId="418DE93B">
          <v:shape id="_x0000_i2017" type="#_x0000_t75" style="width:345.35pt;height:37.35pt" o:ole="">
            <v:imagedata r:id="rId1998" o:title=""/>
          </v:shape>
          <o:OLEObject Type="Embed" ProgID="Equation.DSMT4" ShapeID="_x0000_i2017" DrawAspect="Content" ObjectID="_1375861096" r:id="rId19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54" w:author="Gerard" w:date="2015-08-25T08:50:00Z">
          <w:r w:rsidR="009F25FF">
            <w:rPr>
              <w:noProof/>
            </w:rPr>
            <w:instrText>111</w:instrText>
          </w:r>
        </w:ins>
        <w:del w:id="1155" w:author="Gerard" w:date="2015-07-27T22:14:00Z">
          <w:r w:rsidR="00D3178E" w:rsidDel="00C175E9">
            <w:rPr>
              <w:noProof/>
            </w:rPr>
            <w:delInstrText>113</w:delInstrText>
          </w:r>
        </w:del>
      </w:fldSimple>
      <w:r>
        <w:instrText>)</w:instrText>
      </w:r>
      <w:r>
        <w:fldChar w:fldCharType="end"/>
      </w:r>
    </w:p>
    <w:p w14:paraId="2830F2E0" w14:textId="751BEBD7" w:rsidR="00FB6012" w:rsidRDefault="00FB6012" w:rsidP="00FB6012">
      <w:pPr>
        <w:pStyle w:val="MTDisplayEquation"/>
      </w:pPr>
      <w:r>
        <w:tab/>
      </w:r>
      <w:r w:rsidR="009B630D" w:rsidRPr="009B630D">
        <w:rPr>
          <w:position w:val="-24"/>
        </w:rPr>
        <w:object w:dxaOrig="1960" w:dyaOrig="700" w14:anchorId="0E93D20F">
          <v:shape id="_x0000_i2018" type="#_x0000_t75" style="width:98pt;height:34.65pt" o:ole="">
            <v:imagedata r:id="rId2000" o:title=""/>
          </v:shape>
          <o:OLEObject Type="Embed" ProgID="Equation.DSMT4" ShapeID="_x0000_i2018" DrawAspect="Content" ObjectID="_1375861097" r:id="rId200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56" w:author="Gerard" w:date="2015-08-25T08:50:00Z">
          <w:r w:rsidR="009F25FF">
            <w:rPr>
              <w:noProof/>
            </w:rPr>
            <w:instrText>112</w:instrText>
          </w:r>
        </w:ins>
        <w:del w:id="1157" w:author="Gerard" w:date="2015-07-27T22:14:00Z">
          <w:r w:rsidR="00D3178E" w:rsidDel="00C175E9">
            <w:rPr>
              <w:noProof/>
            </w:rPr>
            <w:delInstrText>114</w:delInstrText>
          </w:r>
        </w:del>
      </w:fldSimple>
      <w:r>
        <w:instrText>)</w:instrText>
      </w:r>
      <w:r>
        <w:fldChar w:fldCharType="end"/>
      </w:r>
    </w:p>
    <w:p w14:paraId="78E2349B" w14:textId="77777777" w:rsidR="00FB6012" w:rsidRDefault="00FB6012" w:rsidP="00FB6012"/>
    <w:p w14:paraId="190915EF" w14:textId="154C02EE" w:rsidR="00FB6012" w:rsidRDefault="00FB6012" w:rsidP="00FB6012">
      <w:r>
        <w:t xml:space="preserve">The discretization of </w:t>
      </w:r>
      <w:r w:rsidR="00905817" w:rsidRPr="00905817">
        <w:rPr>
          <w:position w:val="-12"/>
        </w:rPr>
        <w:object w:dxaOrig="560" w:dyaOrig="360" w14:anchorId="4C16A292">
          <v:shape id="_x0000_i2019" type="#_x0000_t75" style="width:28pt;height:19.35pt" o:ole="">
            <v:imagedata r:id="rId2002" o:title=""/>
          </v:shape>
          <o:OLEObject Type="Embed" ProgID="Equation.DSMT4" ShapeID="_x0000_i2019" DrawAspect="Content" ObjectID="_1375861098" r:id="rId2003"/>
        </w:object>
      </w:r>
      <w:r>
        <w:t xml:space="preserve"> in </w:t>
      </w:r>
      <w:r w:rsidR="00605580">
        <w:fldChar w:fldCharType="begin"/>
      </w:r>
      <w:r w:rsidR="00605580">
        <w:instrText xml:space="preserve"> GOTOBUTTON ZEqnNum588916  \* MERGEFORMAT </w:instrText>
      </w:r>
      <w:fldSimple w:instr=" REF ZEqnNum588916 \* Charformat \! \* MERGEFORMAT ">
        <w:ins w:id="1158" w:author="Gerard" w:date="2015-08-25T08:50:00Z">
          <w:r w:rsidR="009F25FF">
            <w:instrText>(3.55)</w:instrText>
          </w:r>
        </w:ins>
        <w:del w:id="1159" w:author="Gerard" w:date="2015-07-27T22:14:00Z">
          <w:r w:rsidR="00D3178E" w:rsidDel="00C175E9">
            <w:delInstrText>(3.56)</w:delInstrText>
          </w:r>
        </w:del>
      </w:fldSimple>
      <w:r w:rsidR="00605580">
        <w:fldChar w:fldCharType="end"/>
      </w:r>
      <w:r>
        <w:t xml:space="preserve"> has the form</w:t>
      </w:r>
    </w:p>
    <w:p w14:paraId="0C9B382F" w14:textId="01F992D9" w:rsidR="00FB6012" w:rsidRDefault="00FB6012" w:rsidP="00FB6012">
      <w:pPr>
        <w:pStyle w:val="MTDisplayEquation"/>
      </w:pPr>
      <w:r>
        <w:tab/>
      </w:r>
      <w:r w:rsidR="00905817" w:rsidRPr="00905817">
        <w:rPr>
          <w:position w:val="-104"/>
        </w:rPr>
        <w:object w:dxaOrig="4840" w:dyaOrig="1520" w14:anchorId="7B0782B2">
          <v:shape id="_x0000_i2020" type="#_x0000_t75" style="width:241.35pt;height:75.35pt" o:ole="">
            <v:imagedata r:id="rId2004" o:title=""/>
          </v:shape>
          <o:OLEObject Type="Embed" ProgID="Equation.DSMT4" ShapeID="_x0000_i2020" DrawAspect="Content" ObjectID="_1375861099" r:id="rId20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60" w:author="Gerard" w:date="2015-08-25T08:50:00Z">
          <w:r w:rsidR="009F25FF">
            <w:rPr>
              <w:noProof/>
            </w:rPr>
            <w:instrText>113</w:instrText>
          </w:r>
        </w:ins>
        <w:del w:id="1161" w:author="Gerard" w:date="2015-07-27T22:14:00Z">
          <w:r w:rsidR="00D3178E" w:rsidDel="00C175E9">
            <w:rPr>
              <w:noProof/>
            </w:rPr>
            <w:delInstrText>115</w:delInstrText>
          </w:r>
        </w:del>
      </w:fldSimple>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21" type="#_x0000_t75" style="width:62pt;height:20pt" o:ole="">
            <v:imagedata r:id="rId2006" o:title=""/>
          </v:shape>
          <o:OLEObject Type="Embed" ProgID="Equation.DSMT4" ShapeID="_x0000_i2021" DrawAspect="Content" ObjectID="_1375861100" r:id="rId2007"/>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22" type="#_x0000_t75" style="width:44pt;height:19.35pt" o:ole="">
            <v:imagedata r:id="rId2008" o:title=""/>
          </v:shape>
          <o:OLEObject Type="Embed" ProgID="Equation.DSMT4" ShapeID="_x0000_i2022" DrawAspect="Content" ObjectID="_1375861101" r:id="rId2009"/>
        </w:object>
      </w:r>
      <w:r>
        <w:t xml:space="preserve"> has the form</w:t>
      </w:r>
    </w:p>
    <w:p w14:paraId="28F1EBC8" w14:textId="6E28F023" w:rsidR="00FB6012" w:rsidRDefault="00FB6012" w:rsidP="00FB6012">
      <w:pPr>
        <w:pStyle w:val="MTDisplayEquation"/>
      </w:pPr>
      <w:r>
        <w:tab/>
      </w:r>
      <w:r w:rsidR="00905817" w:rsidRPr="00905817">
        <w:rPr>
          <w:position w:val="-106"/>
        </w:rPr>
        <w:object w:dxaOrig="6680" w:dyaOrig="1540" w14:anchorId="3332BA5A">
          <v:shape id="_x0000_i2023" type="#_x0000_t75" style="width:334.65pt;height:76.65pt" o:ole="">
            <v:imagedata r:id="rId2010" o:title=""/>
          </v:shape>
          <o:OLEObject Type="Embed" ProgID="Equation.DSMT4" ShapeID="_x0000_i2023" DrawAspect="Content" ObjectID="_1375861102" r:id="rId20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62" w:author="Gerard" w:date="2015-08-25T08:50:00Z">
          <w:r w:rsidR="009F25FF">
            <w:rPr>
              <w:noProof/>
            </w:rPr>
            <w:instrText>114</w:instrText>
          </w:r>
        </w:ins>
        <w:del w:id="1163" w:author="Gerard" w:date="2015-07-27T22:14:00Z">
          <w:r w:rsidR="00D3178E" w:rsidDel="00C175E9">
            <w:rPr>
              <w:noProof/>
            </w:rPr>
            <w:delInstrText>116</w:delInstrText>
          </w:r>
        </w:del>
      </w:fldSimple>
      <w:r>
        <w:instrText>)</w:instrText>
      </w:r>
      <w:r>
        <w:fldChar w:fldCharType="end"/>
      </w:r>
    </w:p>
    <w:p w14:paraId="63EF1133" w14:textId="77777777" w:rsidR="00FB6012" w:rsidRDefault="00FB6012" w:rsidP="00FB6012">
      <w:r>
        <w:t>where</w:t>
      </w:r>
    </w:p>
    <w:p w14:paraId="6573BE8C" w14:textId="6A22E41A" w:rsidR="00FB6012" w:rsidRDefault="00FB6012" w:rsidP="00FB6012">
      <w:pPr>
        <w:pStyle w:val="MTDisplayEquation"/>
      </w:pPr>
      <w:r>
        <w:lastRenderedPageBreak/>
        <w:tab/>
      </w:r>
      <w:r w:rsidR="00905817" w:rsidRPr="00905817">
        <w:rPr>
          <w:position w:val="-106"/>
        </w:rPr>
        <w:object w:dxaOrig="3640" w:dyaOrig="2240" w14:anchorId="7F875362">
          <v:shape id="_x0000_i2024" type="#_x0000_t75" style="width:184pt;height:112pt" o:ole="">
            <v:imagedata r:id="rId2012" o:title=""/>
          </v:shape>
          <o:OLEObject Type="Embed" ProgID="Equation.DSMT4" ShapeID="_x0000_i2024" DrawAspect="Content" ObjectID="_1375861103" r:id="rId201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64" w:author="Gerard" w:date="2015-08-25T08:50:00Z">
          <w:r w:rsidR="009F25FF">
            <w:rPr>
              <w:noProof/>
            </w:rPr>
            <w:instrText>115</w:instrText>
          </w:r>
        </w:ins>
        <w:del w:id="1165" w:author="Gerard" w:date="2015-07-27T22:14:00Z">
          <w:r w:rsidR="00D3178E" w:rsidDel="00C175E9">
            <w:rPr>
              <w:noProof/>
            </w:rPr>
            <w:delInstrText>117</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5" type="#_x0000_t75" style="width:30.65pt;height:20pt" o:ole="">
            <v:imagedata r:id="rId2014" o:title=""/>
          </v:shape>
          <o:OLEObject Type="Embed" ProgID="Equation.DSMT4" ShapeID="_x0000_i2025" DrawAspect="Content" ObjectID="_1375861104" r:id="rId2015"/>
        </w:object>
      </w:r>
      <w:r>
        <w:t xml:space="preserve"> is the antisymmetric tensor whose dual vector is </w:t>
      </w:r>
      <w:r w:rsidR="00905817" w:rsidRPr="00905817">
        <w:rPr>
          <w:position w:val="-6"/>
        </w:rPr>
        <w:object w:dxaOrig="200" w:dyaOrig="220" w14:anchorId="6249A3AB">
          <v:shape id="_x0000_i2026" type="#_x0000_t75" style="width:10pt;height:10pt" o:ole="">
            <v:imagedata r:id="rId2016" o:title=""/>
          </v:shape>
          <o:OLEObject Type="Embed" ProgID="Equation.DSMT4" ShapeID="_x0000_i2026" DrawAspect="Content" ObjectID="_1375861105" r:id="rId2017"/>
        </w:object>
      </w:r>
      <w:r>
        <w:t xml:space="preserve"> (such that </w:t>
      </w:r>
      <w:r w:rsidR="00905817" w:rsidRPr="00905817">
        <w:rPr>
          <w:position w:val="-14"/>
        </w:rPr>
        <w:object w:dxaOrig="1579" w:dyaOrig="400" w14:anchorId="6C3AA3E3">
          <v:shape id="_x0000_i2027" type="#_x0000_t75" style="width:78.65pt;height:20pt" o:ole="">
            <v:imagedata r:id="rId2018" o:title=""/>
          </v:shape>
          <o:OLEObject Type="Embed" ProgID="Equation.DSMT4" ShapeID="_x0000_i2027" DrawAspect="Content" ObjectID="_1375861106" r:id="rId2019"/>
        </w:object>
      </w:r>
      <w:r>
        <w:t xml:space="preserve"> for any vector </w:t>
      </w:r>
      <w:r w:rsidR="00905817" w:rsidRPr="00905817">
        <w:rPr>
          <w:position w:val="-10"/>
        </w:rPr>
        <w:object w:dxaOrig="200" w:dyaOrig="260" w14:anchorId="1E540A76">
          <v:shape id="_x0000_i2028" type="#_x0000_t75" style="width:10pt;height:12.65pt" o:ole="">
            <v:imagedata r:id="rId2020" o:title=""/>
          </v:shape>
          <o:OLEObject Type="Embed" ProgID="Equation.DSMT4" ShapeID="_x0000_i2028" DrawAspect="Content" ObjectID="_1375861107" r:id="rId2021"/>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1166" w:name="_Toc302112016"/>
      <w:r>
        <w:lastRenderedPageBreak/>
        <w:t>Weak Formulation for Multiphasic Materials</w:t>
      </w:r>
      <w:bookmarkEnd w:id="1166"/>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9F25FF">
          <w:instrText>(2.122)</w:instrText>
        </w:r>
      </w:fldSimple>
      <w:r>
        <w:fldChar w:fldCharType="end"/>
      </w:r>
      <w:r>
        <w:t xml:space="preserve"> </w:t>
      </w:r>
      <w:r w:rsidRPr="004F2125">
        <w:t>may be enforced as a penalty constraint on each solute mass balance equation:</w:t>
      </w:r>
    </w:p>
    <w:p w14:paraId="79718B13" w14:textId="2561CE17" w:rsidR="00D822EA" w:rsidRDefault="00D822EA" w:rsidP="00D822EA">
      <w:pPr>
        <w:pStyle w:val="MTDisplayEquation"/>
      </w:pPr>
      <w:r>
        <w:tab/>
      </w:r>
      <w:r w:rsidR="00256ACE" w:rsidRPr="00905817">
        <w:rPr>
          <w:position w:val="-98"/>
        </w:rPr>
        <w:object w:dxaOrig="6060" w:dyaOrig="1760" w14:anchorId="30CC711B">
          <v:shape id="_x0000_i2029" type="#_x0000_t75" style="width:302.65pt;height:87.35pt" o:ole="">
            <v:imagedata r:id="rId2022" o:title=""/>
          </v:shape>
          <o:OLEObject Type="Embed" ProgID="Equation.DSMT4" ShapeID="_x0000_i2029" DrawAspect="Content" ObjectID="_1375861108" r:id="rId202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67" w:author="Gerard" w:date="2015-08-25T08:50:00Z">
          <w:r w:rsidR="009F25FF">
            <w:rPr>
              <w:noProof/>
            </w:rPr>
            <w:instrText>116</w:instrText>
          </w:r>
        </w:ins>
        <w:del w:id="1168" w:author="Gerard" w:date="2015-07-27T22:14:00Z">
          <w:r w:rsidR="00D3178E" w:rsidDel="00C175E9">
            <w:rPr>
              <w:noProof/>
            </w:rPr>
            <w:delInstrText>118</w:delInstrText>
          </w:r>
        </w:del>
      </w:fldSimple>
      <w:r>
        <w:instrText>)</w:instrText>
      </w:r>
      <w:r>
        <w:fldChar w:fldCharType="end"/>
      </w:r>
    </w:p>
    <w:p w14:paraId="13F14BF8" w14:textId="46B74016" w:rsidR="00D822EA" w:rsidRDefault="004F2125" w:rsidP="004F2125">
      <w:r w:rsidRPr="004F2125">
        <w:t xml:space="preserve">where </w:t>
      </w:r>
      <w:r w:rsidR="00905817" w:rsidRPr="00905817">
        <w:rPr>
          <w:position w:val="-6"/>
        </w:rPr>
        <w:object w:dxaOrig="340" w:dyaOrig="279" w14:anchorId="126141BC">
          <v:shape id="_x0000_i2030" type="#_x0000_t75" style="width:17.35pt;height:14.65pt" o:ole="">
            <v:imagedata r:id="rId2024" o:title=""/>
          </v:shape>
          <o:OLEObject Type="Embed" ProgID="Equation.DSMT4" ShapeID="_x0000_i2030" DrawAspect="Content" ObjectID="_1375861109" r:id="rId2025"/>
        </w:object>
      </w:r>
      <w:r w:rsidRPr="004F2125">
        <w:t xml:space="preserve"> is the virtual velocity of the solid, </w:t>
      </w:r>
      <w:r w:rsidR="00905817" w:rsidRPr="00905817">
        <w:rPr>
          <w:position w:val="-10"/>
        </w:rPr>
        <w:object w:dxaOrig="380" w:dyaOrig="320" w14:anchorId="315924CA">
          <v:shape id="_x0000_i2031" type="#_x0000_t75" style="width:19.35pt;height:15.35pt" o:ole="">
            <v:imagedata r:id="rId2026" o:title=""/>
          </v:shape>
          <o:OLEObject Type="Embed" ProgID="Equation.DSMT4" ShapeID="_x0000_i2031" DrawAspect="Content" ObjectID="_1375861110" r:id="rId2027"/>
        </w:object>
      </w:r>
      <w:r w:rsidRPr="004F2125">
        <w:t xml:space="preserve"> is the virtual effective fluid pressure, and </w:t>
      </w:r>
      <w:r w:rsidR="00905817" w:rsidRPr="00905817">
        <w:rPr>
          <w:position w:val="-6"/>
        </w:rPr>
        <w:object w:dxaOrig="440" w:dyaOrig="320" w14:anchorId="2FAB8028">
          <v:shape id="_x0000_i2032" type="#_x0000_t75" style="width:22pt;height:15.35pt" o:ole="">
            <v:imagedata r:id="rId2028" o:title=""/>
          </v:shape>
          <o:OLEObject Type="Embed" ProgID="Equation.DSMT4" ShapeID="_x0000_i2032" DrawAspect="Content" ObjectID="_1375861111" r:id="rId2029"/>
        </w:object>
      </w:r>
      <w:r w:rsidRPr="004F2125">
        <w:t xml:space="preserve"> is the virtual molar energy of solute </w:t>
      </w:r>
      <w:r w:rsidR="00905817" w:rsidRPr="00905817">
        <w:rPr>
          <w:position w:val="-6"/>
        </w:rPr>
        <w:object w:dxaOrig="240" w:dyaOrig="220" w14:anchorId="1F7C2430">
          <v:shape id="_x0000_i2033" type="#_x0000_t75" style="width:12pt;height:10pt" o:ole="">
            <v:imagedata r:id="rId2030" o:title=""/>
          </v:shape>
          <o:OLEObject Type="Embed" ProgID="Equation.DSMT4" ShapeID="_x0000_i2033" DrawAspect="Content" ObjectID="_1375861112" r:id="rId2031"/>
        </w:object>
      </w:r>
      <w:r w:rsidRPr="004F2125">
        <w:t xml:space="preserve">. Here, </w:t>
      </w:r>
      <w:r w:rsidR="00905817" w:rsidRPr="00905817">
        <w:rPr>
          <w:position w:val="-6"/>
        </w:rPr>
        <w:object w:dxaOrig="200" w:dyaOrig="279" w14:anchorId="1EF9A8DE">
          <v:shape id="_x0000_i2034" type="#_x0000_t75" style="width:10pt;height:14.65pt" o:ole="">
            <v:imagedata r:id="rId2032" o:title=""/>
          </v:shape>
          <o:OLEObject Type="Embed" ProgID="Equation.DSMT4" ShapeID="_x0000_i2034" DrawAspect="Content" ObjectID="_1375861113" r:id="rId2033"/>
        </w:object>
      </w:r>
      <w:r w:rsidRPr="004F2125">
        <w:t xml:space="preserve"> represents the mixture domain in the spatial frame and </w:t>
      </w:r>
      <w:r w:rsidR="00905817" w:rsidRPr="00905817">
        <w:rPr>
          <w:position w:val="-4"/>
        </w:rPr>
        <w:object w:dxaOrig="300" w:dyaOrig="260" w14:anchorId="1103C9EC">
          <v:shape id="_x0000_i2035" type="#_x0000_t75" style="width:14.65pt;height:12.65pt" o:ole="">
            <v:imagedata r:id="rId2034" o:title=""/>
          </v:shape>
          <o:OLEObject Type="Embed" ProgID="Equation.DSMT4" ShapeID="_x0000_i2035" DrawAspect="Content" ObjectID="_1375861114" r:id="rId2035"/>
        </w:object>
      </w:r>
      <w:r w:rsidRPr="004F2125">
        <w:t xml:space="preserve"> is an elemental volume in </w:t>
      </w:r>
      <w:r w:rsidR="00905817" w:rsidRPr="00905817">
        <w:rPr>
          <w:position w:val="-6"/>
        </w:rPr>
        <w:object w:dxaOrig="200" w:dyaOrig="279" w14:anchorId="70611569">
          <v:shape id="_x0000_i2036" type="#_x0000_t75" style="width:10pt;height:14.65pt" o:ole="">
            <v:imagedata r:id="rId2036" o:title=""/>
          </v:shape>
          <o:OLEObject Type="Embed" ProgID="Equation.DSMT4" ShapeID="_x0000_i2036" DrawAspect="Content" ObjectID="_1375861115" r:id="rId2037"/>
        </w:object>
      </w:r>
      <w:r w:rsidRPr="004F2125">
        <w:t xml:space="preserve">. Applying the divergence theorem, </w:t>
      </w:r>
      <w:r w:rsidR="00905817" w:rsidRPr="00905817">
        <w:rPr>
          <w:position w:val="-6"/>
        </w:rPr>
        <w:object w:dxaOrig="420" w:dyaOrig="279" w14:anchorId="60ADBDE1">
          <v:shape id="_x0000_i2037" type="#_x0000_t75" style="width:20pt;height:14.65pt" o:ole="">
            <v:imagedata r:id="rId2038" o:title=""/>
          </v:shape>
          <o:OLEObject Type="Embed" ProgID="Equation.DSMT4" ShapeID="_x0000_i2037" DrawAspect="Content" ObjectID="_1375861116" r:id="rId2039"/>
        </w:object>
      </w:r>
      <w:r w:rsidRPr="004F2125">
        <w:t xml:space="preserve"> may be split into internal and external contributions to the virtual work, </w:t>
      </w:r>
      <w:r w:rsidR="00256ACE" w:rsidRPr="00905817">
        <w:rPr>
          <w:position w:val="-12"/>
        </w:rPr>
        <w:object w:dxaOrig="1840" w:dyaOrig="380" w14:anchorId="77FAF22B">
          <v:shape id="_x0000_i2038" type="#_x0000_t75" style="width:92pt;height:20pt" o:ole="">
            <v:imagedata r:id="rId2040" o:title=""/>
          </v:shape>
          <o:OLEObject Type="Embed" ProgID="Equation.DSMT4" ShapeID="_x0000_i2038" DrawAspect="Content" ObjectID="_1375861117" r:id="rId2041"/>
        </w:object>
      </w:r>
      <w:r w:rsidRPr="004F2125">
        <w:t>, where</w:t>
      </w:r>
    </w:p>
    <w:p w14:paraId="2AFC2A82" w14:textId="1B9050B1" w:rsidR="008A38F5" w:rsidRDefault="008A38F5" w:rsidP="00CB13D9">
      <w:pPr>
        <w:pStyle w:val="MTDisplayEquation"/>
      </w:pPr>
      <w:r>
        <w:tab/>
      </w:r>
      <w:r w:rsidR="00905817" w:rsidRPr="00905817">
        <w:rPr>
          <w:position w:val="-92"/>
        </w:rPr>
        <w:object w:dxaOrig="5220" w:dyaOrig="2120" w14:anchorId="35F624B1">
          <v:shape id="_x0000_i2039" type="#_x0000_t75" style="width:261.35pt;height:106.65pt" o:ole="">
            <v:imagedata r:id="rId2042" o:title=""/>
          </v:shape>
          <o:OLEObject Type="Embed" ProgID="Equation.DSMT4" ShapeID="_x0000_i2039" DrawAspect="Content" ObjectID="_1375861118" r:id="rId204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69" w:author="Gerard" w:date="2015-08-25T08:50:00Z">
          <w:r w:rsidR="009F25FF">
            <w:rPr>
              <w:noProof/>
            </w:rPr>
            <w:instrText>117</w:instrText>
          </w:r>
        </w:ins>
        <w:del w:id="1170" w:author="Gerard" w:date="2015-07-27T22:14:00Z">
          <w:r w:rsidR="00D3178E" w:rsidDel="00C175E9">
            <w:rPr>
              <w:noProof/>
            </w:rPr>
            <w:delInstrText>119</w:delInstrText>
          </w:r>
        </w:del>
      </w:fldSimple>
      <w:r>
        <w:instrText>)</w:instrText>
      </w:r>
      <w:r>
        <w:fldChar w:fldCharType="end"/>
      </w:r>
    </w:p>
    <w:p w14:paraId="26F786A8" w14:textId="77777777" w:rsidR="00A94B6B" w:rsidRPr="00A94B6B" w:rsidRDefault="00A94B6B" w:rsidP="00CB13D9">
      <w:r>
        <w:t>and</w:t>
      </w:r>
    </w:p>
    <w:p w14:paraId="00F5B52D" w14:textId="2E2A5BD5" w:rsidR="00A94B6B" w:rsidRPr="00A94B6B" w:rsidRDefault="00A94B6B" w:rsidP="00CB13D9">
      <w:pPr>
        <w:pStyle w:val="MTDisplayEquation"/>
      </w:pPr>
      <w:r>
        <w:tab/>
      </w:r>
      <w:r w:rsidR="0023486D" w:rsidRPr="00905817">
        <w:rPr>
          <w:position w:val="-34"/>
        </w:rPr>
        <w:object w:dxaOrig="5400" w:dyaOrig="820" w14:anchorId="2F41D8C0">
          <v:shape id="_x0000_i5120" type="#_x0000_t75" style="width:270pt;height:41.35pt" o:ole="">
            <v:imagedata r:id="rId2044" o:title=""/>
          </v:shape>
          <o:OLEObject Type="Embed" ProgID="Equation.DSMT4" ShapeID="_x0000_i5120" DrawAspect="Content" ObjectID="_1375861119" r:id="rId2045"/>
        </w:object>
      </w:r>
      <w:r>
        <w:t>.</w:t>
      </w:r>
      <w:r>
        <w:tab/>
      </w:r>
      <w:r>
        <w:fldChar w:fldCharType="begin"/>
      </w:r>
      <w:r>
        <w:instrText xml:space="preserve"> MACROBUTTON MTPlaceRef \* MERGEFORMAT </w:instrText>
      </w:r>
      <w:fldSimple w:instr=" SEQ MTEqn \h \* MERGEFORMAT "/>
      <w:bookmarkStart w:id="1171" w:name="ZEqnNum616120"/>
      <w:r>
        <w:instrText>(</w:instrText>
      </w:r>
      <w:fldSimple w:instr=" SEQ MTSec \c \* Arabic \* MERGEFORMAT ">
        <w:r w:rsidR="009F25FF">
          <w:rPr>
            <w:noProof/>
          </w:rPr>
          <w:instrText>3</w:instrText>
        </w:r>
      </w:fldSimple>
      <w:r>
        <w:instrText>.</w:instrText>
      </w:r>
      <w:fldSimple w:instr=" SEQ MTEqn \c \* Arabic \* MERGEFORMAT ">
        <w:ins w:id="1172" w:author="Gerard" w:date="2015-08-25T08:50:00Z">
          <w:r w:rsidR="009F25FF">
            <w:rPr>
              <w:noProof/>
            </w:rPr>
            <w:instrText>118</w:instrText>
          </w:r>
        </w:ins>
        <w:del w:id="1173" w:author="Gerard" w:date="2015-07-27T22:14:00Z">
          <w:r w:rsidR="00D3178E" w:rsidDel="00C175E9">
            <w:rPr>
              <w:noProof/>
            </w:rPr>
            <w:delInstrText>120</w:delInstrText>
          </w:r>
        </w:del>
      </w:fldSimple>
      <w:r>
        <w:instrText>)</w:instrText>
      </w:r>
      <w:bookmarkEnd w:id="1171"/>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41" type="#_x0000_t75" style="width:141.35pt;height:22pt" o:ole="">
            <v:imagedata r:id="rId2046" o:title=""/>
          </v:shape>
          <o:OLEObject Type="Embed" ProgID="Equation.DSMT4" ShapeID="_x0000_i2041" DrawAspect="Content" ObjectID="_1375861120" r:id="rId2047"/>
        </w:object>
      </w:r>
      <w:r w:rsidRPr="004F2125">
        <w:t xml:space="preserve">, </w:t>
      </w:r>
      <w:r w:rsidR="00905817" w:rsidRPr="00905817">
        <w:rPr>
          <w:position w:val="-6"/>
        </w:rPr>
        <w:object w:dxaOrig="320" w:dyaOrig="279" w14:anchorId="17B5F318">
          <v:shape id="_x0000_i2042" type="#_x0000_t75" style="width:15.35pt;height:14.65pt" o:ole="">
            <v:imagedata r:id="rId2048" o:title=""/>
          </v:shape>
          <o:OLEObject Type="Embed" ProgID="Equation.DSMT4" ShapeID="_x0000_i2042" DrawAspect="Content" ObjectID="_1375861121" r:id="rId2049"/>
        </w:object>
      </w:r>
      <w:r w:rsidRPr="004F2125">
        <w:t xml:space="preserve"> is the boundary of </w:t>
      </w:r>
      <w:r w:rsidR="00905817" w:rsidRPr="00905817">
        <w:rPr>
          <w:position w:val="-6"/>
        </w:rPr>
        <w:object w:dxaOrig="200" w:dyaOrig="279" w14:anchorId="5831CBF7">
          <v:shape id="_x0000_i2043" type="#_x0000_t75" style="width:10pt;height:14.65pt" o:ole="">
            <v:imagedata r:id="rId2050" o:title=""/>
          </v:shape>
          <o:OLEObject Type="Embed" ProgID="Equation.DSMT4" ShapeID="_x0000_i2043" DrawAspect="Content" ObjectID="_1375861122" r:id="rId2051"/>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4" type="#_x0000_t75" style="width:15.35pt;height:14.65pt" o:ole="">
            <v:imagedata r:id="rId2052" o:title=""/>
          </v:shape>
          <o:OLEObject Type="Embed" ProgID="Equation.DSMT4" ShapeID="_x0000_i2044" DrawAspect="Content" ObjectID="_1375861123" r:id="rId2053"/>
        </w:object>
      </w:r>
      <w:r w:rsidRPr="004F2125">
        <w:t xml:space="preserve">. In this finite element formulation, </w:t>
      </w:r>
      <w:r w:rsidR="00905817" w:rsidRPr="00905817">
        <w:rPr>
          <w:position w:val="-6"/>
        </w:rPr>
        <w:object w:dxaOrig="200" w:dyaOrig="220" w14:anchorId="1987EFF8">
          <v:shape id="_x0000_i2045" type="#_x0000_t75" style="width:10pt;height:10pt" o:ole="">
            <v:imagedata r:id="rId2054" o:title=""/>
          </v:shape>
          <o:OLEObject Type="Embed" ProgID="Equation.DSMT4" ShapeID="_x0000_i2045" DrawAspect="Content" ObjectID="_1375861124" r:id="rId2055"/>
        </w:object>
      </w:r>
      <w:r w:rsidRPr="004F2125">
        <w:t xml:space="preserve">, </w:t>
      </w:r>
      <w:r w:rsidR="00905817" w:rsidRPr="00905817">
        <w:rPr>
          <w:position w:val="-10"/>
        </w:rPr>
        <w:object w:dxaOrig="240" w:dyaOrig="320" w14:anchorId="26C8AD10">
          <v:shape id="_x0000_i2046" type="#_x0000_t75" style="width:12pt;height:15.35pt" o:ole="">
            <v:imagedata r:id="rId2056" o:title=""/>
          </v:shape>
          <o:OLEObject Type="Embed" ProgID="Equation.DSMT4" ShapeID="_x0000_i2046" DrawAspect="Content" ObjectID="_1375861125" r:id="rId2057"/>
        </w:object>
      </w:r>
      <w:r w:rsidRPr="004F2125">
        <w:t xml:space="preserve"> and </w:t>
      </w:r>
      <w:r w:rsidR="00905817" w:rsidRPr="00905817">
        <w:rPr>
          <w:position w:val="-6"/>
        </w:rPr>
        <w:object w:dxaOrig="300" w:dyaOrig="320" w14:anchorId="540F9337">
          <v:shape id="_x0000_i2047" type="#_x0000_t75" style="width:14.65pt;height:15.35pt" o:ole="">
            <v:imagedata r:id="rId2058" o:title=""/>
          </v:shape>
          <o:OLEObject Type="Embed" ProgID="Equation.DSMT4" ShapeID="_x0000_i2047" DrawAspect="Content" ObjectID="_1375861126" r:id="rId2059"/>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48" type="#_x0000_t75" style="width:41.35pt;height:12.65pt" o:ole="">
            <v:imagedata r:id="rId2060" o:title=""/>
          </v:shape>
          <o:OLEObject Type="Embed" ProgID="Equation.DSMT4" ShapeID="_x0000_i2048" DrawAspect="Content" ObjectID="_1375861127" r:id="rId2061"/>
        </w:object>
      </w:r>
      <w:r w:rsidRPr="004F2125">
        <w:t xml:space="preserve">, normal fluid flux, </w:t>
      </w:r>
      <w:r w:rsidR="00905817" w:rsidRPr="00905817">
        <w:rPr>
          <w:position w:val="-12"/>
        </w:rPr>
        <w:object w:dxaOrig="999" w:dyaOrig="360" w14:anchorId="67052CE3">
          <v:shape id="_x0000_i2049" type="#_x0000_t75" style="width:50pt;height:19.35pt" o:ole="">
            <v:imagedata r:id="rId2062" o:title=""/>
          </v:shape>
          <o:OLEObject Type="Embed" ProgID="Equation.DSMT4" ShapeID="_x0000_i2049" DrawAspect="Content" ObjectID="_1375861128" r:id="rId2063"/>
        </w:object>
      </w:r>
      <w:r w:rsidRPr="004F2125">
        <w:t xml:space="preserve">, and normal solute flux, </w:t>
      </w:r>
      <w:r w:rsidR="00905817" w:rsidRPr="00905817">
        <w:rPr>
          <w:position w:val="-12"/>
        </w:rPr>
        <w:object w:dxaOrig="1020" w:dyaOrig="380" w14:anchorId="7576B871">
          <v:shape id="_x0000_i2050" type="#_x0000_t75" style="width:52pt;height:19.35pt" o:ole="">
            <v:imagedata r:id="rId2064" o:title=""/>
          </v:shape>
          <o:OLEObject Type="Embed" ProgID="Equation.DSMT4" ShapeID="_x0000_i2050" DrawAspect="Content" ObjectID="_1375861129" r:id="rId2065"/>
        </w:object>
      </w:r>
      <w:r w:rsidRPr="004F2125">
        <w:t xml:space="preserve">, where </w:t>
      </w:r>
      <w:r w:rsidR="00905817" w:rsidRPr="00905817">
        <w:rPr>
          <w:position w:val="-4"/>
        </w:rPr>
        <w:object w:dxaOrig="200" w:dyaOrig="200" w14:anchorId="31D0190C">
          <v:shape id="_x0000_i2051" type="#_x0000_t75" style="width:10pt;height:10pt" o:ole="">
            <v:imagedata r:id="rId2066" o:title=""/>
          </v:shape>
          <o:OLEObject Type="Embed" ProgID="Equation.DSMT4" ShapeID="_x0000_i2051" DrawAspect="Content" ObjectID="_1375861130" r:id="rId2067"/>
        </w:object>
      </w:r>
      <w:r w:rsidRPr="004F2125">
        <w:t xml:space="preserve"> is the outward unit normal to </w:t>
      </w:r>
      <w:r w:rsidR="00905817" w:rsidRPr="00905817">
        <w:rPr>
          <w:position w:val="-6"/>
        </w:rPr>
        <w:object w:dxaOrig="320" w:dyaOrig="279" w14:anchorId="35F7D5D1">
          <v:shape id="_x0000_i2052" type="#_x0000_t75" style="width:15.35pt;height:14.65pt" o:ole="">
            <v:imagedata r:id="rId2068" o:title=""/>
          </v:shape>
          <o:OLEObject Type="Embed" ProgID="Equation.DSMT4" ShapeID="_x0000_i2052" DrawAspect="Content" ObjectID="_1375861131" r:id="rId2069"/>
        </w:object>
      </w:r>
      <w:r w:rsidRPr="004F2125">
        <w:t xml:space="preserve">. To solve the system </w:t>
      </w:r>
      <w:r w:rsidR="00905817" w:rsidRPr="00905817">
        <w:rPr>
          <w:position w:val="-6"/>
        </w:rPr>
        <w:object w:dxaOrig="780" w:dyaOrig="279" w14:anchorId="6B4F1306">
          <v:shape id="_x0000_i2053" type="#_x0000_t75" style="width:40pt;height:14.65pt" o:ole="">
            <v:imagedata r:id="rId2070" o:title=""/>
          </v:shape>
          <o:OLEObject Type="Embed" ProgID="Equation.DSMT4" ShapeID="_x0000_i2053" DrawAspect="Content" ObjectID="_1375861132" r:id="rId2071"/>
        </w:object>
      </w:r>
      <w:r w:rsidRPr="004F2125">
        <w:t xml:space="preserve"> for nodal values of </w:t>
      </w:r>
      <w:r w:rsidR="00905817" w:rsidRPr="00905817">
        <w:rPr>
          <w:position w:val="-6"/>
        </w:rPr>
        <w:object w:dxaOrig="200" w:dyaOrig="220" w14:anchorId="01E660FF">
          <v:shape id="_x0000_i2054" type="#_x0000_t75" style="width:10pt;height:10pt" o:ole="">
            <v:imagedata r:id="rId2072" o:title=""/>
          </v:shape>
          <o:OLEObject Type="Embed" ProgID="Equation.DSMT4" ShapeID="_x0000_i2054" DrawAspect="Content" ObjectID="_1375861133" r:id="rId2073"/>
        </w:object>
      </w:r>
      <w:r w:rsidRPr="004F2125">
        <w:t xml:space="preserve">, </w:t>
      </w:r>
      <w:r w:rsidR="00905817" w:rsidRPr="00905817">
        <w:rPr>
          <w:position w:val="-10"/>
        </w:rPr>
        <w:object w:dxaOrig="240" w:dyaOrig="320" w14:anchorId="5B491959">
          <v:shape id="_x0000_i2055" type="#_x0000_t75" style="width:12pt;height:15.35pt" o:ole="">
            <v:imagedata r:id="rId2074" o:title=""/>
          </v:shape>
          <o:OLEObject Type="Embed" ProgID="Equation.DSMT4" ShapeID="_x0000_i2055" DrawAspect="Content" ObjectID="_1375861134" r:id="rId2075"/>
        </w:object>
      </w:r>
      <w:r w:rsidRPr="004F2125">
        <w:t xml:space="preserve"> and </w:t>
      </w:r>
      <w:r w:rsidR="00905817" w:rsidRPr="00905817">
        <w:rPr>
          <w:position w:val="-6"/>
        </w:rPr>
        <w:object w:dxaOrig="300" w:dyaOrig="320" w14:anchorId="18510526">
          <v:shape id="_x0000_i2056" type="#_x0000_t75" style="width:14.65pt;height:15.35pt" o:ole="">
            <v:imagedata r:id="rId2076" o:title=""/>
          </v:shape>
          <o:OLEObject Type="Embed" ProgID="Equation.DSMT4" ShapeID="_x0000_i2056" DrawAspect="Content" ObjectID="_1375861135" r:id="rId2077"/>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9F25FF">
        <w:t>3.3.1</w:t>
      </w:r>
      <w:r w:rsidR="001700D6">
        <w:fldChar w:fldCharType="end"/>
      </w:r>
      <w:r w:rsidR="001700D6">
        <w:t>-</w:t>
      </w:r>
      <w:r w:rsidR="001700D6">
        <w:fldChar w:fldCharType="begin"/>
      </w:r>
      <w:r w:rsidR="001700D6">
        <w:instrText xml:space="preserve"> REF _Ref191695106 \r \h </w:instrText>
      </w:r>
      <w:r w:rsidR="001700D6">
        <w:fldChar w:fldCharType="separate"/>
      </w:r>
      <w:r w:rsidR="009F25FF">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7" type="#_x0000_t75" style="width:12pt;height:12.65pt" o:ole="">
            <v:imagedata r:id="rId2078" o:title=""/>
          </v:shape>
          <o:OLEObject Type="Embed" ProgID="Equation.DSMT4" ShapeID="_x0000_i2057" DrawAspect="Content" ObjectID="_1375861136" r:id="rId2079"/>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9F25FF">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06247B42" w:rsidR="00691C49" w:rsidRDefault="00691C49" w:rsidP="00691C49">
      <w:pPr>
        <w:pStyle w:val="MTDisplayEquation"/>
      </w:pPr>
      <w:r>
        <w:tab/>
      </w:r>
      <w:r w:rsidR="00905817" w:rsidRPr="00905817">
        <w:rPr>
          <w:position w:val="-30"/>
        </w:rPr>
        <w:object w:dxaOrig="2060" w:dyaOrig="560" w14:anchorId="2E9037E1">
          <v:shape id="_x0000_i2058" type="#_x0000_t75" style="width:103.35pt;height:28pt" o:ole="">
            <v:imagedata r:id="rId2080" o:title=""/>
          </v:shape>
          <o:OLEObject Type="Embed" ProgID="Equation.DSMT4" ShapeID="_x0000_i2058" DrawAspect="Content" ObjectID="_1375861137" r:id="rId20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74" w:author="Gerard" w:date="2015-08-25T08:50:00Z">
          <w:r w:rsidR="009F25FF">
            <w:rPr>
              <w:noProof/>
            </w:rPr>
            <w:instrText>119</w:instrText>
          </w:r>
        </w:ins>
        <w:del w:id="1175" w:author="Gerard" w:date="2015-07-27T22:14:00Z">
          <w:r w:rsidR="00D3178E" w:rsidDel="00C175E9">
            <w:rPr>
              <w:noProof/>
            </w:rPr>
            <w:delInstrText>121</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9" type="#_x0000_t75" style="width:42pt;height:14.65pt" o:ole="">
            <v:imagedata r:id="rId2082" o:title=""/>
          </v:shape>
          <o:OLEObject Type="Embed" ProgID="Equation.DSMT4" ShapeID="_x0000_i2059" DrawAspect="Content" ObjectID="_1375861138" r:id="rId2083"/>
        </w:object>
      </w:r>
      <w:r w:rsidRPr="004F2125">
        <w:t>), this equation may be solved in closed form to produce</w:t>
      </w:r>
    </w:p>
    <w:p w14:paraId="26755422" w14:textId="50DD9C95" w:rsidR="00691C49" w:rsidRDefault="00691C49" w:rsidP="00691C49">
      <w:pPr>
        <w:pStyle w:val="MTDisplayEquation"/>
      </w:pPr>
      <w:r>
        <w:lastRenderedPageBreak/>
        <w:tab/>
      </w:r>
      <w:r w:rsidR="00905817" w:rsidRPr="00905817">
        <w:rPr>
          <w:position w:val="-52"/>
        </w:rPr>
        <w:object w:dxaOrig="5220" w:dyaOrig="1160" w14:anchorId="527D8DB5">
          <v:shape id="_x0000_i2060" type="#_x0000_t75" style="width:261.35pt;height:57.35pt" o:ole="">
            <v:imagedata r:id="rId2084" o:title=""/>
          </v:shape>
          <o:OLEObject Type="Embed" ProgID="Equation.DSMT4" ShapeID="_x0000_i2060" DrawAspect="Content" ObjectID="_1375861139" r:id="rId2085"/>
        </w:object>
      </w:r>
      <w:r>
        <w:t xml:space="preserve">, </w:t>
      </w:r>
      <w:r w:rsidR="00905817" w:rsidRPr="00905817">
        <w:rPr>
          <w:position w:val="-10"/>
        </w:rPr>
        <w:object w:dxaOrig="840" w:dyaOrig="279" w14:anchorId="03A2A5C9">
          <v:shape id="_x0000_i2061" type="#_x0000_t75" style="width:42pt;height:14.65pt" o:ole="">
            <v:imagedata r:id="rId2086" o:title=""/>
          </v:shape>
          <o:OLEObject Type="Embed" ProgID="Equation.DSMT4" ShapeID="_x0000_i2061" DrawAspect="Content" ObjectID="_1375861140" r:id="rId2087"/>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1176" w:author="Gerard" w:date="2015-08-25T08:50:00Z">
          <w:r w:rsidR="009F25FF">
            <w:rPr>
              <w:noProof/>
            </w:rPr>
            <w:instrText>120</w:instrText>
          </w:r>
        </w:ins>
        <w:del w:id="1177" w:author="Gerard" w:date="2015-07-27T22:14:00Z">
          <w:r w:rsidR="00D3178E" w:rsidDel="00C175E9">
            <w:rPr>
              <w:noProof/>
            </w:rPr>
            <w:delInstrText>122</w:delInstrText>
          </w:r>
        </w:del>
      </w:fldSimple>
      <w:r>
        <w:instrText>)</w:instrText>
      </w:r>
      <w:r>
        <w:fldChar w:fldCharType="end"/>
      </w:r>
    </w:p>
    <w:p w14:paraId="7E297211" w14:textId="77777777" w:rsidR="004F2125" w:rsidRDefault="004F2125" w:rsidP="00CB13D9">
      <w:pPr>
        <w:rPr>
          <w:ins w:id="1178" w:author="Gerard" w:date="2015-08-24T17:30:00Z"/>
        </w:rPr>
      </w:pPr>
      <w:r w:rsidRPr="004F2125">
        <w:t>Only the positive root is valid in the argument of the logarithm function.</w:t>
      </w:r>
    </w:p>
    <w:p w14:paraId="68A76AB9" w14:textId="77777777" w:rsidR="009B630D" w:rsidRDefault="009B630D" w:rsidP="009B630D">
      <w:pPr>
        <w:rPr>
          <w:ins w:id="1179" w:author="Gerard" w:date="2015-08-24T17:30:00Z"/>
        </w:rPr>
      </w:pPr>
    </w:p>
    <w:p w14:paraId="79B6338A" w14:textId="77777777" w:rsidR="009B630D" w:rsidRDefault="009B630D" w:rsidP="009B630D">
      <w:pPr>
        <w:pStyle w:val="Heading4"/>
        <w:rPr>
          <w:ins w:id="1180" w:author="Gerard" w:date="2015-08-24T17:30:00Z"/>
        </w:rPr>
      </w:pPr>
      <w:ins w:id="1181" w:author="Gerard" w:date="2015-08-24T17:30:00Z">
        <w:r>
          <w:t xml:space="preserve">Linearization along </w:t>
        </w:r>
      </w:ins>
      <w:ins w:id="1182" w:author="Gerard" w:date="2015-08-24T17:30:00Z">
        <w:r w:rsidRPr="00905817">
          <w:rPr>
            <w:position w:val="-6"/>
          </w:rPr>
          <w:object w:dxaOrig="360" w:dyaOrig="279" w14:anchorId="5BFE9D1C">
            <v:shape id="_x0000_i2062" type="#_x0000_t75" style="width:19.35pt;height:14.65pt" o:ole="">
              <v:imagedata r:id="rId2088" o:title=""/>
            </v:shape>
            <o:OLEObject Type="Embed" ProgID="Equation.DSMT4" ShapeID="_x0000_i2062" DrawAspect="Content" ObjectID="_1375861141" r:id="rId2089"/>
          </w:object>
        </w:r>
      </w:ins>
    </w:p>
    <w:p w14:paraId="5DE42A65" w14:textId="77777777" w:rsidR="009B630D" w:rsidRDefault="009B630D" w:rsidP="009B630D">
      <w:pPr>
        <w:rPr>
          <w:ins w:id="1183" w:author="Gerard" w:date="2015-08-24T17:30:00Z"/>
        </w:rPr>
      </w:pPr>
      <w:ins w:id="1184" w:author="Gerard" w:date="2015-08-24T17:30:00Z">
        <w:r>
          <w:t xml:space="preserve">The linearization of the first term in </w:t>
        </w:r>
      </w:ins>
      <w:ins w:id="1185" w:author="Gerard" w:date="2015-08-24T17:30:00Z">
        <w:r w:rsidRPr="00905817">
          <w:rPr>
            <w:position w:val="-12"/>
          </w:rPr>
          <w:object w:dxaOrig="540" w:dyaOrig="360" w14:anchorId="51DE2246">
            <v:shape id="_x0000_i2063" type="#_x0000_t75" style="width:27.35pt;height:19.35pt" o:ole="">
              <v:imagedata r:id="rId2090" o:title=""/>
            </v:shape>
            <o:OLEObject Type="Embed" ProgID="Equation.DSMT4" ShapeID="_x0000_i2063" DrawAspect="Content" ObjectID="_1375861142" r:id="rId2091"/>
          </w:object>
        </w:r>
      </w:ins>
      <w:ins w:id="1186" w:author="Gerard" w:date="2015-08-24T17:30:00Z">
        <w:r>
          <w:t xml:space="preserve"> along </w:t>
        </w:r>
      </w:ins>
      <w:ins w:id="1187" w:author="Gerard" w:date="2015-08-24T17:30:00Z">
        <w:r w:rsidRPr="00905817">
          <w:rPr>
            <w:position w:val="-6"/>
          </w:rPr>
          <w:object w:dxaOrig="360" w:dyaOrig="279" w14:anchorId="51D5AEDF">
            <v:shape id="_x0000_i2064" type="#_x0000_t75" style="width:19.35pt;height:14.65pt" o:ole="">
              <v:imagedata r:id="rId2092" o:title=""/>
            </v:shape>
            <o:OLEObject Type="Embed" ProgID="Equation.DSMT4" ShapeID="_x0000_i2064" DrawAspect="Content" ObjectID="_1375861143" r:id="rId2093"/>
          </w:object>
        </w:r>
      </w:ins>
      <w:ins w:id="1188" w:author="Gerard" w:date="2015-08-24T17:30:00Z">
        <w:r>
          <w:t xml:space="preserve"> yields</w:t>
        </w:r>
      </w:ins>
    </w:p>
    <w:p w14:paraId="153B48E0" w14:textId="77777777" w:rsidR="009B630D" w:rsidRDefault="009B630D" w:rsidP="009B630D">
      <w:pPr>
        <w:pStyle w:val="MTDisplayEquation"/>
        <w:rPr>
          <w:ins w:id="1189" w:author="Gerard" w:date="2015-08-24T17:30:00Z"/>
        </w:rPr>
      </w:pPr>
      <w:ins w:id="1190" w:author="Gerard" w:date="2015-08-24T17:30:00Z">
        <w:r>
          <w:tab/>
        </w:r>
      </w:ins>
      <w:ins w:id="1191" w:author="Gerard" w:date="2015-08-24T17:30:00Z">
        <w:r w:rsidRPr="00905817">
          <w:rPr>
            <w:position w:val="-18"/>
          </w:rPr>
          <w:object w:dxaOrig="5760" w:dyaOrig="480" w14:anchorId="0DA279E1">
            <v:shape id="_x0000_i2065" type="#_x0000_t75" style="width:4in;height:24.65pt" o:ole="">
              <v:imagedata r:id="rId2094" o:title=""/>
            </v:shape>
            <o:OLEObject Type="Embed" ProgID="Equation.DSMT4" ShapeID="_x0000_i2065" DrawAspect="Content" ObjectID="_1375861144" r:id="rId2095"/>
          </w:object>
        </w:r>
      </w:ins>
      <w:ins w:id="1192"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193" w:author="Gerard" w:date="2015-08-25T08:12:00Z">
        <w:r w:rsidR="0023486D" w:rsidDel="0023486D">
          <w:fldChar w:fldCharType="separate"/>
        </w:r>
      </w:del>
      <w:del w:id="1194" w:author="Gerard" w:date="2015-08-24T17:31:00Z">
        <w:r>
          <w:fldChar w:fldCharType="end"/>
        </w:r>
      </w:del>
      <w:ins w:id="1195"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196" w:author="Gerard" w:date="2015-08-24T17:30:00Z">
        <w:r>
          <w:rPr>
            <w:noProof/>
          </w:rPr>
          <w:fldChar w:fldCharType="end"/>
        </w:r>
        <w:r>
          <w:instrText>.</w:instrText>
        </w:r>
        <w:r>
          <w:fldChar w:fldCharType="begin"/>
        </w:r>
        <w:r>
          <w:instrText xml:space="preserve"> SEQ MTEqn \c \* Arabic \* MERGEFORMAT </w:instrText>
        </w:r>
        <w:r>
          <w:fldChar w:fldCharType="separate"/>
        </w:r>
      </w:ins>
      <w:ins w:id="1197" w:author="Gerard" w:date="2015-08-25T08:50:00Z">
        <w:r w:rsidR="009F25FF">
          <w:rPr>
            <w:noProof/>
          </w:rPr>
          <w:instrText>121</w:instrText>
        </w:r>
      </w:ins>
      <w:del w:id="1198" w:author="Gerard" w:date="2015-08-24T17:39:00Z">
        <w:r w:rsidDel="00764400">
          <w:rPr>
            <w:noProof/>
          </w:rPr>
          <w:delInstrText>121</w:delInstrText>
        </w:r>
      </w:del>
      <w:ins w:id="1199" w:author="Gerard" w:date="2015-08-24T17:30:00Z">
        <w:r>
          <w:rPr>
            <w:noProof/>
          </w:rPr>
          <w:fldChar w:fldCharType="end"/>
        </w:r>
        <w:r>
          <w:instrText>)</w:instrText>
        </w:r>
        <w:r>
          <w:fldChar w:fldCharType="end"/>
        </w:r>
      </w:ins>
    </w:p>
    <w:p w14:paraId="1E67673C" w14:textId="77777777" w:rsidR="009B630D" w:rsidRDefault="009B630D" w:rsidP="009B630D">
      <w:pPr>
        <w:rPr>
          <w:ins w:id="1200" w:author="Gerard" w:date="2015-08-24T17:30:00Z"/>
        </w:rPr>
      </w:pPr>
      <w:ins w:id="1201" w:author="Gerard" w:date="2015-08-24T17:30:00Z">
        <w:r>
          <w:t xml:space="preserve">where </w:t>
        </w:r>
      </w:ins>
      <w:ins w:id="1202" w:author="Gerard" w:date="2015-08-24T17:30:00Z">
        <w:r w:rsidRPr="00905817">
          <w:rPr>
            <w:position w:val="-4"/>
          </w:rPr>
          <w:object w:dxaOrig="200" w:dyaOrig="200" w14:anchorId="2D2A708D">
            <v:shape id="_x0000_i2066" type="#_x0000_t75" style="width:10pt;height:10pt" o:ole="">
              <v:imagedata r:id="rId2096" o:title=""/>
            </v:shape>
            <o:OLEObject Type="Embed" ProgID="Equation.DSMT4" ShapeID="_x0000_i2066" DrawAspect="Content" ObjectID="_1375861145" r:id="rId2097"/>
          </w:object>
        </w:r>
      </w:ins>
      <w:ins w:id="1203" w:author="Gerard" w:date="2015-08-24T17:30:00Z">
        <w:r>
          <w:t xml:space="preserve"> is the spatial elasticity tensor of the mixture,</w:t>
        </w:r>
      </w:ins>
    </w:p>
    <w:p w14:paraId="7FF02290" w14:textId="77777777" w:rsidR="009B630D" w:rsidRDefault="009B630D" w:rsidP="009B630D">
      <w:pPr>
        <w:pStyle w:val="MTDisplayEquation"/>
        <w:rPr>
          <w:ins w:id="1204" w:author="Gerard" w:date="2015-08-24T17:30:00Z"/>
        </w:rPr>
      </w:pPr>
      <w:ins w:id="1205" w:author="Gerard" w:date="2015-08-24T17:30:00Z">
        <w:r>
          <w:tab/>
        </w:r>
      </w:ins>
      <w:ins w:id="1206" w:author="Gerard" w:date="2015-08-24T17:30:00Z">
        <w:r w:rsidR="00764400" w:rsidRPr="0023486D">
          <w:rPr>
            <w:position w:val="-32"/>
          </w:rPr>
          <w:object w:dxaOrig="6620" w:dyaOrig="820" w14:anchorId="502C9375">
            <v:shape id="_x0000_i2067" type="#_x0000_t75" style="width:331.35pt;height:40.65pt" o:ole="">
              <v:imagedata r:id="rId2098" o:title=""/>
            </v:shape>
            <o:OLEObject Type="Embed" ProgID="Equation.DSMT4" ShapeID="_x0000_i2067" DrawAspect="Content" ObjectID="_1375861146" r:id="rId2099"/>
          </w:object>
        </w:r>
      </w:ins>
      <w:ins w:id="1207"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208" w:author="Gerard" w:date="2015-08-25T08:12:00Z">
        <w:r w:rsidR="0023486D" w:rsidDel="0023486D">
          <w:fldChar w:fldCharType="separate"/>
        </w:r>
      </w:del>
      <w:del w:id="1209" w:author="Gerard" w:date="2015-08-24T17:31:00Z">
        <w:r>
          <w:fldChar w:fldCharType="end"/>
        </w:r>
      </w:del>
      <w:ins w:id="1210"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211" w:author="Gerard" w:date="2015-08-24T17:30:00Z">
        <w:r>
          <w:rPr>
            <w:noProof/>
          </w:rPr>
          <w:fldChar w:fldCharType="end"/>
        </w:r>
        <w:r>
          <w:instrText>.</w:instrText>
        </w:r>
        <w:r>
          <w:fldChar w:fldCharType="begin"/>
        </w:r>
        <w:r>
          <w:instrText xml:space="preserve"> SEQ MTEqn \c \* Arabic \* MERGEFORMAT </w:instrText>
        </w:r>
        <w:r>
          <w:fldChar w:fldCharType="separate"/>
        </w:r>
      </w:ins>
      <w:ins w:id="1212" w:author="Gerard" w:date="2015-08-25T08:50:00Z">
        <w:r w:rsidR="009F25FF">
          <w:rPr>
            <w:noProof/>
          </w:rPr>
          <w:instrText>122</w:instrText>
        </w:r>
      </w:ins>
      <w:del w:id="1213" w:author="Gerard" w:date="2015-08-24T17:39:00Z">
        <w:r w:rsidDel="00764400">
          <w:rPr>
            <w:noProof/>
          </w:rPr>
          <w:delInstrText>122</w:delInstrText>
        </w:r>
      </w:del>
      <w:ins w:id="1214" w:author="Gerard" w:date="2015-08-24T17:30:00Z">
        <w:r>
          <w:rPr>
            <w:noProof/>
          </w:rPr>
          <w:fldChar w:fldCharType="end"/>
        </w:r>
        <w:r>
          <w:instrText>)</w:instrText>
        </w:r>
        <w:r>
          <w:fldChar w:fldCharType="end"/>
        </w:r>
      </w:ins>
    </w:p>
    <w:p w14:paraId="3A6AF03D" w14:textId="77777777" w:rsidR="009B630D" w:rsidRDefault="009B630D" w:rsidP="009B630D">
      <w:pPr>
        <w:rPr>
          <w:ins w:id="1215" w:author="Gerard" w:date="2015-08-24T17:30:00Z"/>
        </w:rPr>
      </w:pPr>
      <w:ins w:id="1216" w:author="Gerard" w:date="2015-08-24T17:30:00Z">
        <w:r>
          <w:t xml:space="preserve">and </w:t>
        </w:r>
      </w:ins>
      <w:ins w:id="1217" w:author="Gerard" w:date="2015-08-24T17:30:00Z">
        <w:r w:rsidRPr="00905817">
          <w:rPr>
            <w:position w:val="-4"/>
          </w:rPr>
          <w:object w:dxaOrig="260" w:dyaOrig="300" w14:anchorId="5921DF39">
            <v:shape id="_x0000_i2068" type="#_x0000_t75" style="width:12.65pt;height:14.65pt" o:ole="">
              <v:imagedata r:id="rId2100" o:title=""/>
            </v:shape>
            <o:OLEObject Type="Embed" ProgID="Equation.DSMT4" ShapeID="_x0000_i2068" DrawAspect="Content" ObjectID="_1375861147" r:id="rId2101"/>
          </w:object>
        </w:r>
      </w:ins>
      <w:ins w:id="1218" w:author="Gerard" w:date="2015-08-24T17:30:00Z">
        <w:r>
          <w:t xml:space="preserve"> is the spatial elasticity tensor of the solid matrix,</w:t>
        </w:r>
      </w:ins>
    </w:p>
    <w:p w14:paraId="338F2CCD" w14:textId="77777777" w:rsidR="009B630D" w:rsidRDefault="009B630D" w:rsidP="009B630D">
      <w:pPr>
        <w:pStyle w:val="MTDisplayEquation"/>
        <w:rPr>
          <w:ins w:id="1219" w:author="Gerard" w:date="2015-08-24T17:30:00Z"/>
        </w:rPr>
      </w:pPr>
      <w:ins w:id="1220" w:author="Gerard" w:date="2015-08-24T17:30:00Z">
        <w:r>
          <w:tab/>
        </w:r>
      </w:ins>
      <w:ins w:id="1221" w:author="Gerard" w:date="2015-08-24T17:30:00Z">
        <w:r w:rsidRPr="00905817">
          <w:rPr>
            <w:position w:val="-24"/>
          </w:rPr>
          <w:object w:dxaOrig="3400" w:dyaOrig="660" w14:anchorId="037D60E2">
            <v:shape id="_x0000_i2069" type="#_x0000_t75" style="width:169.35pt;height:32.65pt" o:ole="">
              <v:imagedata r:id="rId2102" o:title=""/>
            </v:shape>
            <o:OLEObject Type="Embed" ProgID="Equation.DSMT4" ShapeID="_x0000_i2069" DrawAspect="Content" ObjectID="_1375861148" r:id="rId2103"/>
          </w:object>
        </w:r>
      </w:ins>
      <w:ins w:id="1222"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223" w:author="Gerard" w:date="2015-08-25T08:12:00Z">
        <w:r w:rsidR="0023486D" w:rsidDel="0023486D">
          <w:fldChar w:fldCharType="separate"/>
        </w:r>
      </w:del>
      <w:del w:id="1224" w:author="Gerard" w:date="2015-08-24T17:31:00Z">
        <w:r>
          <w:fldChar w:fldCharType="end"/>
        </w:r>
      </w:del>
      <w:ins w:id="1225"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226" w:author="Gerard" w:date="2015-08-24T17:30:00Z">
        <w:r>
          <w:rPr>
            <w:noProof/>
          </w:rPr>
          <w:fldChar w:fldCharType="end"/>
        </w:r>
        <w:r>
          <w:instrText>.</w:instrText>
        </w:r>
        <w:r>
          <w:fldChar w:fldCharType="begin"/>
        </w:r>
        <w:r>
          <w:instrText xml:space="preserve"> SEQ MTEqn \c \* Arabic \* MERGEFORMAT </w:instrText>
        </w:r>
        <w:r>
          <w:fldChar w:fldCharType="separate"/>
        </w:r>
      </w:ins>
      <w:ins w:id="1227" w:author="Gerard" w:date="2015-08-25T08:50:00Z">
        <w:r w:rsidR="009F25FF">
          <w:rPr>
            <w:noProof/>
          </w:rPr>
          <w:instrText>123</w:instrText>
        </w:r>
      </w:ins>
      <w:del w:id="1228" w:author="Gerard" w:date="2015-08-24T17:39:00Z">
        <w:r w:rsidDel="00764400">
          <w:rPr>
            <w:noProof/>
          </w:rPr>
          <w:delInstrText>123</w:delInstrText>
        </w:r>
      </w:del>
      <w:ins w:id="1229" w:author="Gerard" w:date="2015-08-24T17:30:00Z">
        <w:r>
          <w:rPr>
            <w:noProof/>
          </w:rPr>
          <w:fldChar w:fldCharType="end"/>
        </w:r>
        <w:r>
          <w:instrText>)</w:instrText>
        </w:r>
        <w:r>
          <w:fldChar w:fldCharType="end"/>
        </w:r>
      </w:ins>
    </w:p>
    <w:p w14:paraId="16B689BE" w14:textId="77777777" w:rsidR="009B630D" w:rsidRDefault="009B630D" w:rsidP="009B630D">
      <w:pPr>
        <w:rPr>
          <w:ins w:id="1230" w:author="Gerard" w:date="2015-08-24T17:30:00Z"/>
        </w:rPr>
      </w:pPr>
      <w:ins w:id="1231" w:author="Gerard" w:date="2015-08-24T17:30:00Z">
        <w:r>
          <w:t>The linearization of the second term is</w:t>
        </w:r>
      </w:ins>
    </w:p>
    <w:p w14:paraId="73CF0C9F" w14:textId="77777777" w:rsidR="009B630D" w:rsidRDefault="009B630D" w:rsidP="009B630D">
      <w:pPr>
        <w:pStyle w:val="MTDisplayEquation"/>
        <w:rPr>
          <w:ins w:id="1232" w:author="Gerard" w:date="2015-08-24T17:30:00Z"/>
        </w:rPr>
      </w:pPr>
      <w:ins w:id="1233" w:author="Gerard" w:date="2015-08-24T17:30:00Z">
        <w:r>
          <w:tab/>
        </w:r>
      </w:ins>
      <w:ins w:id="1234" w:author="Gerard" w:date="2015-08-24T17:30:00Z">
        <w:r w:rsidRPr="00905817">
          <w:rPr>
            <w:position w:val="-14"/>
          </w:rPr>
          <w:object w:dxaOrig="4120" w:dyaOrig="400" w14:anchorId="7BFA630A">
            <v:shape id="_x0000_i2070" type="#_x0000_t75" style="width:206pt;height:20pt" o:ole="">
              <v:imagedata r:id="rId2104" o:title=""/>
            </v:shape>
            <o:OLEObject Type="Embed" ProgID="Equation.DSMT4" ShapeID="_x0000_i2070" DrawAspect="Content" ObjectID="_1375861149" r:id="rId2105"/>
          </w:object>
        </w:r>
      </w:ins>
      <w:ins w:id="1235"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236" w:author="Gerard" w:date="2015-08-25T08:12:00Z">
        <w:r w:rsidR="0023486D" w:rsidDel="0023486D">
          <w:fldChar w:fldCharType="separate"/>
        </w:r>
      </w:del>
      <w:del w:id="1237" w:author="Gerard" w:date="2015-08-24T17:31:00Z">
        <w:r>
          <w:fldChar w:fldCharType="end"/>
        </w:r>
      </w:del>
      <w:ins w:id="1238"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239" w:author="Gerard" w:date="2015-08-24T17:30:00Z">
        <w:r>
          <w:rPr>
            <w:noProof/>
          </w:rPr>
          <w:fldChar w:fldCharType="end"/>
        </w:r>
        <w:r>
          <w:instrText>.</w:instrText>
        </w:r>
        <w:r>
          <w:fldChar w:fldCharType="begin"/>
        </w:r>
        <w:r>
          <w:instrText xml:space="preserve"> SEQ MTEqn \c \* Arabic \* MERGEFORMAT </w:instrText>
        </w:r>
        <w:r>
          <w:fldChar w:fldCharType="separate"/>
        </w:r>
      </w:ins>
      <w:ins w:id="1240" w:author="Gerard" w:date="2015-08-25T08:50:00Z">
        <w:r w:rsidR="009F25FF">
          <w:rPr>
            <w:noProof/>
          </w:rPr>
          <w:instrText>124</w:instrText>
        </w:r>
      </w:ins>
      <w:del w:id="1241" w:author="Gerard" w:date="2015-08-24T17:39:00Z">
        <w:r w:rsidDel="00764400">
          <w:rPr>
            <w:noProof/>
          </w:rPr>
          <w:delInstrText>124</w:delInstrText>
        </w:r>
      </w:del>
      <w:ins w:id="1242" w:author="Gerard" w:date="2015-08-24T17:30:00Z">
        <w:r>
          <w:rPr>
            <w:noProof/>
          </w:rPr>
          <w:fldChar w:fldCharType="end"/>
        </w:r>
        <w:r>
          <w:instrText>)</w:instrText>
        </w:r>
        <w:r>
          <w:fldChar w:fldCharType="end"/>
        </w:r>
      </w:ins>
    </w:p>
    <w:p w14:paraId="69241E5B" w14:textId="77777777" w:rsidR="009B630D" w:rsidRDefault="009B630D" w:rsidP="009B630D">
      <w:pPr>
        <w:rPr>
          <w:ins w:id="1243" w:author="Gerard" w:date="2015-08-24T17:30:00Z"/>
        </w:rPr>
      </w:pPr>
      <w:ins w:id="1244" w:author="Gerard" w:date="2015-08-24T17:30:00Z">
        <w:r>
          <w:t>where</w:t>
        </w:r>
      </w:ins>
    </w:p>
    <w:p w14:paraId="29AD66CC" w14:textId="77777777" w:rsidR="009B630D" w:rsidRDefault="009B630D" w:rsidP="009B630D">
      <w:pPr>
        <w:pStyle w:val="MTDisplayEquation"/>
        <w:rPr>
          <w:ins w:id="1245" w:author="Gerard" w:date="2015-08-24T17:30:00Z"/>
        </w:rPr>
      </w:pPr>
      <w:ins w:id="1246" w:author="Gerard" w:date="2015-08-24T17:30:00Z">
        <w:r>
          <w:tab/>
        </w:r>
      </w:ins>
      <w:ins w:id="1247" w:author="Gerard" w:date="2015-08-24T17:30:00Z">
        <w:r w:rsidR="00A0627D" w:rsidRPr="00905817">
          <w:rPr>
            <w:position w:val="-78"/>
          </w:rPr>
          <w:object w:dxaOrig="7820" w:dyaOrig="1680" w14:anchorId="4FB66587">
            <v:shape id="_x0000_i2071" type="#_x0000_t75" style="width:392pt;height:84pt" o:ole="">
              <v:imagedata r:id="rId2106" o:title=""/>
            </v:shape>
            <o:OLEObject Type="Embed" ProgID="Equation.DSMT4" ShapeID="_x0000_i2071" DrawAspect="Content" ObjectID="_1375861150" r:id="rId2107"/>
          </w:object>
        </w:r>
      </w:ins>
      <w:ins w:id="1248" w:author="Gerard" w:date="2015-08-24T17:30:00Z">
        <w:r>
          <w:tab/>
        </w:r>
        <w:r>
          <w:fldChar w:fldCharType="begin"/>
        </w:r>
        <w:r>
          <w:instrText xml:space="preserve"> MACROBUTTON MTPlaceRef \* MERGEFORMAT </w:instrText>
        </w:r>
        <w:r>
          <w:fldChar w:fldCharType="begin"/>
        </w:r>
        <w:r>
          <w:instrText xml:space="preserve"> SEQ MTEqn \h \* MERGEFORMAT </w:instrText>
        </w:r>
      </w:ins>
      <w:del w:id="1249" w:author="Gerard" w:date="2015-08-25T08:12:00Z">
        <w:r w:rsidR="0023486D" w:rsidDel="0023486D">
          <w:fldChar w:fldCharType="separate"/>
        </w:r>
      </w:del>
      <w:del w:id="1250" w:author="Gerard" w:date="2015-08-24T17:31:00Z">
        <w:r>
          <w:fldChar w:fldCharType="end"/>
        </w:r>
      </w:del>
      <w:ins w:id="1251"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252" w:author="Gerard" w:date="2015-08-24T17:30:00Z">
        <w:r>
          <w:rPr>
            <w:noProof/>
          </w:rPr>
          <w:fldChar w:fldCharType="end"/>
        </w:r>
        <w:r>
          <w:instrText>.</w:instrText>
        </w:r>
        <w:r>
          <w:fldChar w:fldCharType="begin"/>
        </w:r>
        <w:r>
          <w:instrText xml:space="preserve"> SEQ MTEqn \c \* Arabic \* MERGEFORMAT </w:instrText>
        </w:r>
        <w:r>
          <w:fldChar w:fldCharType="separate"/>
        </w:r>
      </w:ins>
      <w:ins w:id="1253" w:author="Gerard" w:date="2015-08-25T08:50:00Z">
        <w:r w:rsidR="009F25FF">
          <w:rPr>
            <w:noProof/>
          </w:rPr>
          <w:instrText>125</w:instrText>
        </w:r>
      </w:ins>
      <w:del w:id="1254" w:author="Gerard" w:date="2015-08-24T17:39:00Z">
        <w:r w:rsidDel="00764400">
          <w:rPr>
            <w:noProof/>
          </w:rPr>
          <w:delInstrText>125</w:delInstrText>
        </w:r>
      </w:del>
      <w:ins w:id="1255" w:author="Gerard" w:date="2015-08-24T17:30:00Z">
        <w:r>
          <w:rPr>
            <w:noProof/>
          </w:rPr>
          <w:fldChar w:fldCharType="end"/>
        </w:r>
        <w:r>
          <w:instrText>)</w:instrText>
        </w:r>
        <w:r>
          <w:fldChar w:fldCharType="end"/>
        </w:r>
      </w:ins>
    </w:p>
    <w:p w14:paraId="7C4D5C80" w14:textId="77777777" w:rsidR="009B630D" w:rsidRDefault="009B630D" w:rsidP="009B630D">
      <w:pPr>
        <w:rPr>
          <w:ins w:id="1256" w:author="Gerard" w:date="2015-08-24T17:30:00Z"/>
        </w:rPr>
      </w:pPr>
      <w:ins w:id="1257" w:author="Gerard" w:date="2015-08-24T17:30:00Z">
        <w:r>
          <w:t>with</w:t>
        </w:r>
      </w:ins>
    </w:p>
    <w:p w14:paraId="3EE283C6" w14:textId="77777777" w:rsidR="009B630D" w:rsidRDefault="009B630D" w:rsidP="009B630D">
      <w:pPr>
        <w:pStyle w:val="MTDisplayEquation"/>
        <w:rPr>
          <w:ins w:id="1258" w:author="Gerard" w:date="2015-08-24T17:30:00Z"/>
        </w:rPr>
      </w:pPr>
      <w:ins w:id="1259" w:author="Gerard" w:date="2015-08-24T17:30:00Z">
        <w:r>
          <w:tab/>
        </w:r>
      </w:ins>
      <w:ins w:id="1260" w:author="Gerard" w:date="2015-08-24T17:30:00Z">
        <w:r w:rsidR="00A0627D" w:rsidRPr="0023486D">
          <w:rPr>
            <w:position w:val="-62"/>
          </w:rPr>
          <w:object w:dxaOrig="3620" w:dyaOrig="1360" w14:anchorId="2361BF4A">
            <v:shape id="_x0000_i2072" type="#_x0000_t75" style="width:181.35pt;height:67.35pt" o:ole="">
              <v:imagedata r:id="rId2108" o:title=""/>
            </v:shape>
            <o:OLEObject Type="Embed" ProgID="Equation.DSMT4" ShapeID="_x0000_i2072" DrawAspect="Content" ObjectID="_1375861151" r:id="rId2109"/>
          </w:object>
        </w:r>
      </w:ins>
      <w:ins w:id="1261" w:author="Gerard" w:date="2015-08-24T17:30:00Z">
        <w:r>
          <w:tab/>
        </w:r>
        <w:r>
          <w:fldChar w:fldCharType="begin"/>
        </w:r>
        <w:r>
          <w:instrText xml:space="preserve"> MACROBUTTON MTPlaceRef \* MERGEFORMAT </w:instrText>
        </w:r>
        <w:r>
          <w:fldChar w:fldCharType="begin"/>
        </w:r>
        <w:r>
          <w:instrText xml:space="preserve"> SEQ MTEqn \h \* MERGEFORMAT </w:instrText>
        </w:r>
      </w:ins>
      <w:del w:id="1262" w:author="Gerard" w:date="2015-08-25T08:12:00Z">
        <w:r w:rsidR="0023486D" w:rsidDel="0023486D">
          <w:fldChar w:fldCharType="separate"/>
        </w:r>
      </w:del>
      <w:del w:id="1263" w:author="Gerard" w:date="2015-08-24T17:31:00Z">
        <w:r>
          <w:fldChar w:fldCharType="end"/>
        </w:r>
      </w:del>
      <w:ins w:id="1264"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265" w:author="Gerard" w:date="2015-08-24T17:30:00Z">
        <w:r>
          <w:rPr>
            <w:noProof/>
          </w:rPr>
          <w:fldChar w:fldCharType="end"/>
        </w:r>
        <w:r>
          <w:instrText>.</w:instrText>
        </w:r>
        <w:r>
          <w:fldChar w:fldCharType="begin"/>
        </w:r>
        <w:r>
          <w:instrText xml:space="preserve"> SEQ MTEqn \c \* Arabic \* MERGEFORMAT </w:instrText>
        </w:r>
        <w:r>
          <w:fldChar w:fldCharType="separate"/>
        </w:r>
      </w:ins>
      <w:ins w:id="1266" w:author="Gerard" w:date="2015-08-25T08:50:00Z">
        <w:r w:rsidR="009F25FF">
          <w:rPr>
            <w:noProof/>
          </w:rPr>
          <w:instrText>126</w:instrText>
        </w:r>
      </w:ins>
      <w:del w:id="1267" w:author="Gerard" w:date="2015-08-24T17:39:00Z">
        <w:r w:rsidDel="00764400">
          <w:rPr>
            <w:noProof/>
          </w:rPr>
          <w:delInstrText>126</w:delInstrText>
        </w:r>
      </w:del>
      <w:ins w:id="1268" w:author="Gerard" w:date="2015-08-24T17:30:00Z">
        <w:r>
          <w:rPr>
            <w:noProof/>
          </w:rPr>
          <w:fldChar w:fldCharType="end"/>
        </w:r>
        <w:r>
          <w:instrText>)</w:instrText>
        </w:r>
        <w:r>
          <w:fldChar w:fldCharType="end"/>
        </w:r>
      </w:ins>
    </w:p>
    <w:p w14:paraId="12E624B7" w14:textId="77777777" w:rsidR="009B630D" w:rsidRDefault="009B630D" w:rsidP="009B630D">
      <w:pPr>
        <w:rPr>
          <w:ins w:id="1269" w:author="Gerard" w:date="2015-08-24T17:30:00Z"/>
        </w:rPr>
      </w:pPr>
      <w:ins w:id="1270" w:author="Gerard" w:date="2015-08-24T17:30:00Z">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Pr>
            <w:noProof/>
          </w:rPr>
          <w:t>[</w:t>
        </w:r>
        <w:r>
          <w:fldChar w:fldCharType="begin"/>
        </w:r>
        <w:r>
          <w:instrText xml:space="preserve"> HYPERLINK \l "_ENREF_21" \o "Ateshian, 2010 #62" </w:instrText>
        </w:r>
      </w:ins>
      <w:ins w:id="1271" w:author="Gerard" w:date="2015-08-25T08:12:00Z"/>
      <w:ins w:id="1272" w:author="Gerard" w:date="2015-08-24T17:30:00Z">
        <w:r>
          <w:fldChar w:fldCharType="separate"/>
        </w:r>
        <w:r>
          <w:rPr>
            <w:noProof/>
          </w:rPr>
          <w:t>21</w:t>
        </w:r>
        <w:r>
          <w:rPr>
            <w:noProof/>
          </w:rPr>
          <w:fldChar w:fldCharType="end"/>
        </w:r>
        <w:r>
          <w:rPr>
            <w:noProof/>
          </w:rPr>
          <w:t>]</w:t>
        </w:r>
        <w:r>
          <w:fldChar w:fldCharType="end"/>
        </w:r>
        <w:r>
          <w:t xml:space="preserve">. Since </w:t>
        </w:r>
      </w:ins>
      <w:ins w:id="1273" w:author="Gerard" w:date="2015-08-24T17:30:00Z">
        <w:r w:rsidRPr="00905817">
          <w:rPr>
            <w:position w:val="-4"/>
          </w:rPr>
          <w:object w:dxaOrig="279" w:dyaOrig="320" w14:anchorId="77F44C27">
            <v:shape id="_x0000_i2073" type="#_x0000_t75" style="width:14.65pt;height:15.35pt" o:ole="">
              <v:imagedata r:id="rId2110" o:title=""/>
            </v:shape>
            <o:OLEObject Type="Embed" ProgID="Equation.DSMT4" ShapeID="_x0000_i2073" DrawAspect="Content" ObjectID="_1375861152" r:id="rId2111"/>
          </w:object>
        </w:r>
      </w:ins>
      <w:ins w:id="1274" w:author="Gerard" w:date="2015-08-24T17:30:00Z">
        <w:r>
          <w:t xml:space="preserve"> is given by substituting </w:t>
        </w:r>
        <w:r>
          <w:fldChar w:fldCharType="begin"/>
        </w:r>
        <w:r>
          <w:instrText xml:space="preserve"> GOTOBUTTON ZEqnNum915453  \* MERGEFORMAT </w:instrText>
        </w:r>
        <w:r>
          <w:fldChar w:fldCharType="begin"/>
        </w:r>
        <w:r>
          <w:instrText xml:space="preserve"> REF ZEqnNum915453 \* Charformat \! \* MERGEFORMAT </w:instrText>
        </w:r>
        <w:r>
          <w:fldChar w:fldCharType="separate"/>
        </w:r>
      </w:ins>
      <w:r w:rsidR="009F25FF">
        <w:instrText>(2.114)</w:instrText>
      </w:r>
      <w:ins w:id="1275" w:author="Gerard" w:date="2015-08-24T17:30:00Z">
        <w:r>
          <w:fldChar w:fldCharType="end"/>
        </w:r>
        <w:r>
          <w:fldChar w:fldCharType="end"/>
        </w:r>
      </w:ins>
      <w:ins w:id="1276" w:author="Gerard" w:date="2015-08-24T17:30:00Z">
        <w:r w:rsidRPr="00905817">
          <w:rPr>
            <w:position w:val="-12"/>
          </w:rPr>
          <w:object w:dxaOrig="139" w:dyaOrig="360" w14:anchorId="721A5EF0">
            <v:shape id="_x0000_i2074" type="#_x0000_t75" style="width:6.65pt;height:19.35pt" o:ole="">
              <v:imagedata r:id="rId2112" o:title=""/>
            </v:shape>
            <o:OLEObject Type="Embed" ProgID="Equation.DSMT4" ShapeID="_x0000_i2074" DrawAspect="Content" ObjectID="_1375861153" r:id="rId2113"/>
          </w:object>
        </w:r>
      </w:ins>
      <w:ins w:id="1277" w:author="Gerard" w:date="2015-08-24T17:30:00Z">
        <w:r>
          <w:t xml:space="preserve"> into </w:t>
        </w:r>
        <w:r>
          <w:fldChar w:fldCharType="begin"/>
        </w:r>
        <w:r>
          <w:instrText xml:space="preserve"> GOTOBUTTON ZEqnNum709663  \* MERGEFORMAT </w:instrText>
        </w:r>
        <w:r>
          <w:fldChar w:fldCharType="begin"/>
        </w:r>
        <w:r>
          <w:instrText xml:space="preserve"> REF ZEqnNum709663 \* Charformat \! \* MERGEFORMAT </w:instrText>
        </w:r>
        <w:r>
          <w:fldChar w:fldCharType="separate"/>
        </w:r>
      </w:ins>
      <w:ins w:id="1278" w:author="Gerard" w:date="2015-08-25T08:50:00Z">
        <w:r w:rsidR="009F25FF">
          <w:instrText>(3.60)</w:instrText>
        </w:r>
      </w:ins>
      <w:del w:id="1279" w:author="Gerard" w:date="2015-08-24T17:31:00Z">
        <w:r w:rsidDel="009B630D">
          <w:delInstrText>(3.)</w:delInstrText>
        </w:r>
      </w:del>
      <w:ins w:id="1280" w:author="Gerard" w:date="2015-08-24T17:30:00Z">
        <w:r>
          <w:fldChar w:fldCharType="end"/>
        </w:r>
        <w:r>
          <w:fldChar w:fldCharType="end"/>
        </w:r>
      </w:ins>
      <w:ins w:id="1281" w:author="Gerard" w:date="2015-08-24T17:30:00Z">
        <w:r w:rsidRPr="00905817">
          <w:rPr>
            <w:position w:val="-12"/>
          </w:rPr>
          <w:object w:dxaOrig="120" w:dyaOrig="360" w14:anchorId="78B9173E">
            <v:shape id="_x0000_i2075" type="#_x0000_t75" style="width:6.65pt;height:19.35pt" o:ole="">
              <v:imagedata r:id="rId2114" o:title=""/>
            </v:shape>
            <o:OLEObject Type="Embed" ProgID="Equation.DSMT4" ShapeID="_x0000_i2075" DrawAspect="Content" ObjectID="_1375861154" r:id="rId2115"/>
          </w:object>
        </w:r>
      </w:ins>
      <w:ins w:id="1282" w:author="Gerard" w:date="2015-08-24T17:30:00Z">
        <w:r>
          <w:t xml:space="preserve">, the evaluation of </w:t>
        </w:r>
      </w:ins>
      <w:ins w:id="1283" w:author="Gerard" w:date="2015-08-24T17:30:00Z">
        <w:r w:rsidRPr="00905817">
          <w:rPr>
            <w:position w:val="-6"/>
          </w:rPr>
          <w:object w:dxaOrig="240" w:dyaOrig="360" w14:anchorId="6FBDA1AD">
            <v:shape id="_x0000_i2076" type="#_x0000_t75" style="width:12pt;height:19.35pt" o:ole="">
              <v:imagedata r:id="rId2116" o:title=""/>
            </v:shape>
            <o:OLEObject Type="Embed" ProgID="Equation.DSMT4" ShapeID="_x0000_i2076" DrawAspect="Content" ObjectID="_1375861155" r:id="rId2117"/>
          </w:object>
        </w:r>
      </w:ins>
      <w:ins w:id="1284" w:author="Gerard" w:date="2015-08-24T17:30:00Z">
        <w:r>
          <w:t xml:space="preserve"> is rather involved and it can be shown that</w:t>
        </w:r>
      </w:ins>
    </w:p>
    <w:p w14:paraId="221B3588" w14:textId="77777777" w:rsidR="009B630D" w:rsidRDefault="009B630D" w:rsidP="009B630D">
      <w:pPr>
        <w:pStyle w:val="MTDisplayEquation"/>
        <w:rPr>
          <w:ins w:id="1285" w:author="Gerard" w:date="2015-08-24T17:30:00Z"/>
        </w:rPr>
      </w:pPr>
      <w:ins w:id="1286" w:author="Gerard" w:date="2015-08-24T17:30:00Z">
        <w:r>
          <w:tab/>
        </w:r>
      </w:ins>
      <w:ins w:id="1287" w:author="Gerard" w:date="2015-08-24T17:30:00Z">
        <w:r w:rsidRPr="00905817">
          <w:rPr>
            <w:position w:val="-18"/>
          </w:rPr>
          <w:object w:dxaOrig="3379" w:dyaOrig="480" w14:anchorId="58F0694D">
            <v:shape id="_x0000_i2077" type="#_x0000_t75" style="width:168.65pt;height:24.65pt" o:ole="">
              <v:imagedata r:id="rId2118" o:title=""/>
            </v:shape>
            <o:OLEObject Type="Embed" ProgID="Equation.DSMT4" ShapeID="_x0000_i2077" DrawAspect="Content" ObjectID="_1375861156" r:id="rId2119"/>
          </w:object>
        </w:r>
      </w:ins>
      <w:ins w:id="1288"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289" w:author="Gerard" w:date="2015-08-25T08:12:00Z">
        <w:r w:rsidR="0023486D" w:rsidDel="0023486D">
          <w:fldChar w:fldCharType="separate"/>
        </w:r>
      </w:del>
      <w:del w:id="1290" w:author="Gerard" w:date="2015-08-24T17:31:00Z">
        <w:r>
          <w:fldChar w:fldCharType="end"/>
        </w:r>
      </w:del>
      <w:ins w:id="1291"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292" w:author="Gerard" w:date="2015-08-24T17:30:00Z">
        <w:r>
          <w:rPr>
            <w:noProof/>
          </w:rPr>
          <w:fldChar w:fldCharType="end"/>
        </w:r>
        <w:r>
          <w:instrText>.</w:instrText>
        </w:r>
        <w:r>
          <w:fldChar w:fldCharType="begin"/>
        </w:r>
        <w:r>
          <w:instrText xml:space="preserve"> SEQ MTEqn \c \* Arabic \* MERGEFORMAT </w:instrText>
        </w:r>
        <w:r>
          <w:fldChar w:fldCharType="separate"/>
        </w:r>
      </w:ins>
      <w:ins w:id="1293" w:author="Gerard" w:date="2015-08-25T08:50:00Z">
        <w:r w:rsidR="009F25FF">
          <w:rPr>
            <w:noProof/>
          </w:rPr>
          <w:instrText>127</w:instrText>
        </w:r>
      </w:ins>
      <w:del w:id="1294" w:author="Gerard" w:date="2015-08-24T17:39:00Z">
        <w:r w:rsidDel="00764400">
          <w:rPr>
            <w:noProof/>
          </w:rPr>
          <w:delInstrText>127</w:delInstrText>
        </w:r>
      </w:del>
      <w:ins w:id="1295" w:author="Gerard" w:date="2015-08-24T17:30:00Z">
        <w:r>
          <w:rPr>
            <w:noProof/>
          </w:rPr>
          <w:fldChar w:fldCharType="end"/>
        </w:r>
        <w:r>
          <w:instrText>)</w:instrText>
        </w:r>
        <w:r>
          <w:fldChar w:fldCharType="end"/>
        </w:r>
      </w:ins>
    </w:p>
    <w:p w14:paraId="08E16CF7" w14:textId="77777777" w:rsidR="009B630D" w:rsidRDefault="009B630D" w:rsidP="009B630D">
      <w:pPr>
        <w:rPr>
          <w:ins w:id="1296" w:author="Gerard" w:date="2015-08-24T17:30:00Z"/>
        </w:rPr>
      </w:pPr>
      <w:ins w:id="1297" w:author="Gerard" w:date="2015-08-24T17:30:00Z">
        <w:r>
          <w:t>where</w:t>
        </w:r>
      </w:ins>
    </w:p>
    <w:p w14:paraId="4B1DE8F1" w14:textId="77777777" w:rsidR="009B630D" w:rsidRDefault="009B630D" w:rsidP="009B630D">
      <w:pPr>
        <w:pStyle w:val="MTDisplayEquation"/>
        <w:rPr>
          <w:ins w:id="1298" w:author="Gerard" w:date="2015-08-24T17:30:00Z"/>
        </w:rPr>
      </w:pPr>
      <w:ins w:id="1299" w:author="Gerard" w:date="2015-08-24T17:30:00Z">
        <w:r>
          <w:lastRenderedPageBreak/>
          <w:tab/>
        </w:r>
      </w:ins>
      <w:ins w:id="1300" w:author="Gerard" w:date="2015-08-24T17:30:00Z">
        <w:r w:rsidR="00A0627D" w:rsidRPr="0023486D">
          <w:rPr>
            <w:position w:val="-114"/>
          </w:rPr>
          <w:object w:dxaOrig="4080" w:dyaOrig="2060" w14:anchorId="1A0487C4">
            <v:shape id="_x0000_i2078" type="#_x0000_t75" style="width:203.35pt;height:103.35pt" o:ole="">
              <v:imagedata r:id="rId2120" o:title=""/>
            </v:shape>
            <o:OLEObject Type="Embed" ProgID="Equation.DSMT4" ShapeID="_x0000_i2078" DrawAspect="Content" ObjectID="_1375861157" r:id="rId2121"/>
          </w:object>
        </w:r>
      </w:ins>
      <w:ins w:id="1301" w:author="Gerard" w:date="2015-08-24T17:30:00Z">
        <w:r>
          <w:tab/>
        </w:r>
        <w:r>
          <w:fldChar w:fldCharType="begin"/>
        </w:r>
        <w:r>
          <w:instrText xml:space="preserve"> MACROBUTTON MTPlaceRef \* MERGEFORMAT </w:instrText>
        </w:r>
        <w:r>
          <w:fldChar w:fldCharType="begin"/>
        </w:r>
        <w:r>
          <w:instrText xml:space="preserve"> SEQ MTEqn \h \* MERGEFORMAT </w:instrText>
        </w:r>
      </w:ins>
      <w:del w:id="1302" w:author="Gerard" w:date="2015-08-25T08:12:00Z">
        <w:r w:rsidR="0023486D" w:rsidDel="0023486D">
          <w:fldChar w:fldCharType="separate"/>
        </w:r>
      </w:del>
      <w:del w:id="1303" w:author="Gerard" w:date="2015-08-24T17:31:00Z">
        <w:r>
          <w:fldChar w:fldCharType="end"/>
        </w:r>
      </w:del>
      <w:ins w:id="1304"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305" w:author="Gerard" w:date="2015-08-24T17:30:00Z">
        <w:r>
          <w:rPr>
            <w:noProof/>
          </w:rPr>
          <w:fldChar w:fldCharType="end"/>
        </w:r>
        <w:r>
          <w:instrText>.</w:instrText>
        </w:r>
        <w:r>
          <w:fldChar w:fldCharType="begin"/>
        </w:r>
        <w:r>
          <w:instrText xml:space="preserve"> SEQ MTEqn \c \* Arabic \* MERGEFORMAT </w:instrText>
        </w:r>
        <w:r>
          <w:fldChar w:fldCharType="separate"/>
        </w:r>
      </w:ins>
      <w:ins w:id="1306" w:author="Gerard" w:date="2015-08-25T08:50:00Z">
        <w:r w:rsidR="009F25FF">
          <w:rPr>
            <w:noProof/>
          </w:rPr>
          <w:instrText>128</w:instrText>
        </w:r>
      </w:ins>
      <w:del w:id="1307" w:author="Gerard" w:date="2015-08-24T17:39:00Z">
        <w:r w:rsidDel="00764400">
          <w:rPr>
            <w:noProof/>
          </w:rPr>
          <w:delInstrText>128</w:delInstrText>
        </w:r>
      </w:del>
      <w:ins w:id="1308" w:author="Gerard" w:date="2015-08-24T17:30:00Z">
        <w:r>
          <w:rPr>
            <w:noProof/>
          </w:rPr>
          <w:fldChar w:fldCharType="end"/>
        </w:r>
        <w:r>
          <w:instrText>)</w:instrText>
        </w:r>
        <w:r>
          <w:fldChar w:fldCharType="end"/>
        </w:r>
      </w:ins>
    </w:p>
    <w:p w14:paraId="557E3BA4" w14:textId="77777777" w:rsidR="009B630D" w:rsidRDefault="009B630D" w:rsidP="009B630D">
      <w:pPr>
        <w:rPr>
          <w:ins w:id="1309" w:author="Gerard" w:date="2015-08-24T17:30:00Z"/>
        </w:rPr>
      </w:pPr>
      <w:ins w:id="1310" w:author="Gerard" w:date="2015-08-24T17:30:00Z">
        <w:r>
          <w:t>and</w:t>
        </w:r>
      </w:ins>
    </w:p>
    <w:p w14:paraId="66C2F777" w14:textId="77777777" w:rsidR="009B630D" w:rsidRDefault="009B630D" w:rsidP="009B630D">
      <w:pPr>
        <w:pStyle w:val="MTDisplayEquation"/>
        <w:rPr>
          <w:ins w:id="1311" w:author="Gerard" w:date="2015-08-24T17:30:00Z"/>
        </w:rPr>
      </w:pPr>
      <w:ins w:id="1312" w:author="Gerard" w:date="2015-08-24T17:30:00Z">
        <w:r>
          <w:tab/>
        </w:r>
      </w:ins>
      <w:ins w:id="1313" w:author="Gerard" w:date="2015-08-24T17:30:00Z">
        <w:r w:rsidRPr="00905817">
          <w:rPr>
            <w:position w:val="-24"/>
          </w:rPr>
          <w:object w:dxaOrig="3320" w:dyaOrig="620" w14:anchorId="3AD9270C">
            <v:shape id="_x0000_i2079" type="#_x0000_t75" style="width:166pt;height:31.35pt" o:ole="">
              <v:imagedata r:id="rId2122" o:title=""/>
            </v:shape>
            <o:OLEObject Type="Embed" ProgID="Equation.DSMT4" ShapeID="_x0000_i2079" DrawAspect="Content" ObjectID="_1375861158" r:id="rId2123"/>
          </w:object>
        </w:r>
      </w:ins>
      <w:ins w:id="1314"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315" w:author="Gerard" w:date="2015-08-25T08:12:00Z">
        <w:r w:rsidR="0023486D" w:rsidDel="0023486D">
          <w:fldChar w:fldCharType="separate"/>
        </w:r>
      </w:del>
      <w:del w:id="1316" w:author="Gerard" w:date="2015-08-24T17:31:00Z">
        <w:r>
          <w:fldChar w:fldCharType="end"/>
        </w:r>
      </w:del>
      <w:ins w:id="1317"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318" w:author="Gerard" w:date="2015-08-24T17:30:00Z">
        <w:r>
          <w:rPr>
            <w:noProof/>
          </w:rPr>
          <w:fldChar w:fldCharType="end"/>
        </w:r>
        <w:r>
          <w:instrText>.</w:instrText>
        </w:r>
        <w:r>
          <w:fldChar w:fldCharType="begin"/>
        </w:r>
        <w:r>
          <w:instrText xml:space="preserve"> SEQ MTEqn \c \* Arabic \* MERGEFORMAT </w:instrText>
        </w:r>
        <w:r>
          <w:fldChar w:fldCharType="separate"/>
        </w:r>
      </w:ins>
      <w:ins w:id="1319" w:author="Gerard" w:date="2015-08-25T08:50:00Z">
        <w:r w:rsidR="009F25FF">
          <w:rPr>
            <w:noProof/>
          </w:rPr>
          <w:instrText>129</w:instrText>
        </w:r>
      </w:ins>
      <w:del w:id="1320" w:author="Gerard" w:date="2015-08-24T17:39:00Z">
        <w:r w:rsidDel="00764400">
          <w:rPr>
            <w:noProof/>
          </w:rPr>
          <w:delInstrText>129</w:delInstrText>
        </w:r>
      </w:del>
      <w:ins w:id="1321" w:author="Gerard" w:date="2015-08-24T17:30:00Z">
        <w:r>
          <w:rPr>
            <w:noProof/>
          </w:rPr>
          <w:fldChar w:fldCharType="end"/>
        </w:r>
        <w:r>
          <w:instrText>)</w:instrText>
        </w:r>
        <w:r>
          <w:fldChar w:fldCharType="end"/>
        </w:r>
      </w:ins>
    </w:p>
    <w:p w14:paraId="609C77DB" w14:textId="77777777" w:rsidR="009B630D" w:rsidRDefault="009B630D" w:rsidP="009B630D">
      <w:pPr>
        <w:rPr>
          <w:ins w:id="1322" w:author="Gerard" w:date="2015-08-24T17:30:00Z"/>
        </w:rPr>
      </w:pPr>
    </w:p>
    <w:p w14:paraId="6DAEEE6A" w14:textId="77777777" w:rsidR="009B630D" w:rsidRDefault="009B630D" w:rsidP="009B630D">
      <w:pPr>
        <w:rPr>
          <w:ins w:id="1323" w:author="Gerard" w:date="2015-08-24T17:30:00Z"/>
        </w:rPr>
      </w:pPr>
      <w:ins w:id="1324" w:author="Gerard" w:date="2015-08-24T17:30:00Z">
        <w:r>
          <w:t xml:space="preserve">The next term in </w:t>
        </w:r>
      </w:ins>
      <w:ins w:id="1325" w:author="Gerard" w:date="2015-08-24T17:30:00Z">
        <w:r w:rsidRPr="00905817">
          <w:rPr>
            <w:position w:val="-12"/>
          </w:rPr>
          <w:object w:dxaOrig="540" w:dyaOrig="360" w14:anchorId="37BBBDB8">
            <v:shape id="_x0000_i2080" type="#_x0000_t75" style="width:27.35pt;height:19.35pt" o:ole="">
              <v:imagedata r:id="rId2124" o:title=""/>
            </v:shape>
            <o:OLEObject Type="Embed" ProgID="Equation.DSMT4" ShapeID="_x0000_i2080" DrawAspect="Content" ObjectID="_1375861159" r:id="rId2125"/>
          </w:object>
        </w:r>
      </w:ins>
      <w:ins w:id="1326" w:author="Gerard" w:date="2015-08-24T17:30:00Z">
        <w:r>
          <w:t xml:space="preserve"> linearizes to</w:t>
        </w:r>
      </w:ins>
    </w:p>
    <w:p w14:paraId="6AFD3AE3" w14:textId="77777777" w:rsidR="009B630D" w:rsidRDefault="009B630D" w:rsidP="009B630D">
      <w:pPr>
        <w:pStyle w:val="MTDisplayEquation"/>
        <w:rPr>
          <w:ins w:id="1327" w:author="Gerard" w:date="2015-08-24T17:30:00Z"/>
        </w:rPr>
      </w:pPr>
      <w:ins w:id="1328" w:author="Gerard" w:date="2015-08-24T17:30:00Z">
        <w:r>
          <w:tab/>
        </w:r>
      </w:ins>
      <w:ins w:id="1329" w:author="Gerard" w:date="2015-08-24T17:30:00Z">
        <w:r w:rsidRPr="0048294A">
          <w:rPr>
            <w:position w:val="-30"/>
          </w:rPr>
          <w:object w:dxaOrig="4040" w:dyaOrig="740" w14:anchorId="386A04D3">
            <v:shape id="_x0000_i2081" type="#_x0000_t75" style="width:202.65pt;height:36.65pt" o:ole="">
              <v:imagedata r:id="rId2126" o:title=""/>
            </v:shape>
            <o:OLEObject Type="Embed" ProgID="Equation.DSMT4" ShapeID="_x0000_i2081" DrawAspect="Content" ObjectID="_1375861160" r:id="rId2127"/>
          </w:object>
        </w:r>
      </w:ins>
      <w:ins w:id="1330"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331" w:author="Gerard" w:date="2015-08-25T08:12:00Z">
        <w:r w:rsidR="0023486D" w:rsidDel="0023486D">
          <w:fldChar w:fldCharType="separate"/>
        </w:r>
      </w:del>
      <w:del w:id="1332" w:author="Gerard" w:date="2015-08-24T17:31:00Z">
        <w:r>
          <w:fldChar w:fldCharType="end"/>
        </w:r>
      </w:del>
      <w:ins w:id="1333"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334" w:author="Gerard" w:date="2015-08-24T17:30:00Z">
        <w:r>
          <w:rPr>
            <w:noProof/>
          </w:rPr>
          <w:fldChar w:fldCharType="end"/>
        </w:r>
        <w:r>
          <w:instrText>.</w:instrText>
        </w:r>
        <w:r>
          <w:fldChar w:fldCharType="begin"/>
        </w:r>
        <w:r>
          <w:instrText xml:space="preserve"> SEQ MTEqn \c \* Arabic \* MERGEFORMAT </w:instrText>
        </w:r>
        <w:r>
          <w:fldChar w:fldCharType="separate"/>
        </w:r>
      </w:ins>
      <w:ins w:id="1335" w:author="Gerard" w:date="2015-08-25T08:50:00Z">
        <w:r w:rsidR="009F25FF">
          <w:rPr>
            <w:noProof/>
          </w:rPr>
          <w:instrText>130</w:instrText>
        </w:r>
      </w:ins>
      <w:del w:id="1336" w:author="Gerard" w:date="2015-08-24T17:39:00Z">
        <w:r w:rsidDel="00764400">
          <w:rPr>
            <w:noProof/>
          </w:rPr>
          <w:delInstrText>130</w:delInstrText>
        </w:r>
      </w:del>
      <w:ins w:id="1337" w:author="Gerard" w:date="2015-08-24T17:30:00Z">
        <w:r>
          <w:rPr>
            <w:noProof/>
          </w:rPr>
          <w:fldChar w:fldCharType="end"/>
        </w:r>
        <w:r>
          <w:instrText>)</w:instrText>
        </w:r>
        <w:r>
          <w:fldChar w:fldCharType="end"/>
        </w:r>
      </w:ins>
    </w:p>
    <w:p w14:paraId="0FC90357" w14:textId="77777777" w:rsidR="009B630D" w:rsidRDefault="009B630D" w:rsidP="009B630D">
      <w:pPr>
        <w:rPr>
          <w:ins w:id="1338" w:author="Gerard" w:date="2015-08-24T17:30:00Z"/>
        </w:rPr>
      </w:pPr>
      <w:ins w:id="1339" w:author="Gerard" w:date="2015-08-24T17:30:00Z">
        <w:r>
          <w:t>where we used a backward difference scheme to approximate the time derivative,</w:t>
        </w:r>
      </w:ins>
    </w:p>
    <w:p w14:paraId="2D91D13C" w14:textId="77777777" w:rsidR="009B630D" w:rsidRDefault="009B630D" w:rsidP="009B630D">
      <w:pPr>
        <w:pStyle w:val="MTDisplayEquation"/>
        <w:rPr>
          <w:ins w:id="1340" w:author="Gerard" w:date="2015-08-24T17:30:00Z"/>
        </w:rPr>
      </w:pPr>
      <w:ins w:id="1341" w:author="Gerard" w:date="2015-08-24T17:30:00Z">
        <w:r>
          <w:tab/>
        </w:r>
      </w:ins>
      <w:ins w:id="1342" w:author="Gerard" w:date="2015-08-24T17:30:00Z">
        <w:r w:rsidRPr="00905817">
          <w:rPr>
            <w:position w:val="-24"/>
          </w:rPr>
          <w:object w:dxaOrig="1860" w:dyaOrig="660" w14:anchorId="5647E958">
            <v:shape id="_x0000_i2082" type="#_x0000_t75" style="width:94pt;height:32.65pt" o:ole="">
              <v:imagedata r:id="rId2128" o:title=""/>
            </v:shape>
            <o:OLEObject Type="Embed" ProgID="Equation.DSMT4" ShapeID="_x0000_i2082" DrawAspect="Content" ObjectID="_1375861161" r:id="rId2129"/>
          </w:object>
        </w:r>
      </w:ins>
      <w:ins w:id="1343"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344" w:author="Gerard" w:date="2015-08-25T08:12:00Z">
        <w:r w:rsidR="0023486D" w:rsidDel="0023486D">
          <w:fldChar w:fldCharType="separate"/>
        </w:r>
      </w:del>
      <w:del w:id="1345" w:author="Gerard" w:date="2015-08-24T17:31:00Z">
        <w:r>
          <w:fldChar w:fldCharType="end"/>
        </w:r>
      </w:del>
      <w:ins w:id="1346"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347" w:author="Gerard" w:date="2015-08-24T17:30:00Z">
        <w:r>
          <w:rPr>
            <w:noProof/>
          </w:rPr>
          <w:fldChar w:fldCharType="end"/>
        </w:r>
        <w:r>
          <w:instrText>.</w:instrText>
        </w:r>
        <w:r>
          <w:fldChar w:fldCharType="begin"/>
        </w:r>
        <w:r>
          <w:instrText xml:space="preserve"> SEQ MTEqn \c \* Arabic \* MERGEFORMAT </w:instrText>
        </w:r>
        <w:r>
          <w:fldChar w:fldCharType="separate"/>
        </w:r>
      </w:ins>
      <w:ins w:id="1348" w:author="Gerard" w:date="2015-08-25T08:50:00Z">
        <w:r w:rsidR="009F25FF">
          <w:rPr>
            <w:noProof/>
          </w:rPr>
          <w:instrText>131</w:instrText>
        </w:r>
      </w:ins>
      <w:del w:id="1349" w:author="Gerard" w:date="2015-08-24T17:39:00Z">
        <w:r w:rsidDel="00764400">
          <w:rPr>
            <w:noProof/>
          </w:rPr>
          <w:delInstrText>131</w:delInstrText>
        </w:r>
      </w:del>
      <w:ins w:id="1350" w:author="Gerard" w:date="2015-08-24T17:30:00Z">
        <w:r>
          <w:rPr>
            <w:noProof/>
          </w:rPr>
          <w:fldChar w:fldCharType="end"/>
        </w:r>
        <w:r>
          <w:instrText>)</w:instrText>
        </w:r>
        <w:r>
          <w:fldChar w:fldCharType="end"/>
        </w:r>
      </w:ins>
    </w:p>
    <w:p w14:paraId="4E14C037" w14:textId="77777777" w:rsidR="009B630D" w:rsidRDefault="009B630D" w:rsidP="009B630D">
      <w:pPr>
        <w:rPr>
          <w:ins w:id="1351" w:author="Gerard" w:date="2015-08-24T17:30:00Z"/>
        </w:rPr>
      </w:pPr>
      <w:ins w:id="1352" w:author="Gerard" w:date="2015-08-24T17:30:00Z">
        <w:r>
          <w:t xml:space="preserve">and </w:t>
        </w:r>
      </w:ins>
      <w:ins w:id="1353" w:author="Gerard" w:date="2015-08-24T17:30:00Z">
        <w:r w:rsidRPr="00905817">
          <w:rPr>
            <w:position w:val="-6"/>
          </w:rPr>
          <w:object w:dxaOrig="300" w:dyaOrig="279" w14:anchorId="1FCFB4E1">
            <v:shape id="_x0000_i2083" type="#_x0000_t75" style="width:14.65pt;height:14.65pt" o:ole="">
              <v:imagedata r:id="rId2130" o:title=""/>
            </v:shape>
            <o:OLEObject Type="Embed" ProgID="Equation.DSMT4" ShapeID="_x0000_i2083" DrawAspect="Content" ObjectID="_1375861162" r:id="rId2131"/>
          </w:object>
        </w:r>
      </w:ins>
      <w:ins w:id="1354" w:author="Gerard" w:date="2015-08-24T17:30:00Z">
        <w:r>
          <w:t xml:space="preserve"> represents the time increment relative to the previous time point. The next term is given by</w:t>
        </w:r>
      </w:ins>
    </w:p>
    <w:p w14:paraId="0D1EDA85" w14:textId="77777777" w:rsidR="009B630D" w:rsidRDefault="009B630D" w:rsidP="009B630D">
      <w:pPr>
        <w:pStyle w:val="MTDisplayEquation"/>
        <w:rPr>
          <w:ins w:id="1355" w:author="Gerard" w:date="2015-08-24T17:30:00Z"/>
        </w:rPr>
      </w:pPr>
      <w:ins w:id="1356" w:author="Gerard" w:date="2015-08-24T17:30:00Z">
        <w:r>
          <w:tab/>
        </w:r>
      </w:ins>
      <w:ins w:id="1357" w:author="Gerard" w:date="2015-08-24T17:30:00Z">
        <w:r w:rsidR="00A0627D" w:rsidRPr="0023486D">
          <w:rPr>
            <w:position w:val="-16"/>
          </w:rPr>
          <w:object w:dxaOrig="4280" w:dyaOrig="500" w14:anchorId="7E5AE264">
            <v:shape id="_x0000_i2084" type="#_x0000_t75" style="width:214.65pt;height:25.35pt" o:ole="">
              <v:imagedata r:id="rId2132" o:title=""/>
            </v:shape>
            <o:OLEObject Type="Embed" ProgID="Equation.DSMT4" ShapeID="_x0000_i2084" DrawAspect="Content" ObjectID="_1375861163" r:id="rId2133"/>
          </w:object>
        </w:r>
      </w:ins>
      <w:ins w:id="1358"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359" w:author="Gerard" w:date="2015-08-25T08:12:00Z">
        <w:r w:rsidR="0023486D" w:rsidDel="0023486D">
          <w:fldChar w:fldCharType="separate"/>
        </w:r>
      </w:del>
      <w:del w:id="1360" w:author="Gerard" w:date="2015-08-24T17:31:00Z">
        <w:r>
          <w:fldChar w:fldCharType="end"/>
        </w:r>
      </w:del>
      <w:ins w:id="1361"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362" w:author="Gerard" w:date="2015-08-24T17:30:00Z">
        <w:r>
          <w:rPr>
            <w:noProof/>
          </w:rPr>
          <w:fldChar w:fldCharType="end"/>
        </w:r>
        <w:r>
          <w:instrText>.</w:instrText>
        </w:r>
        <w:r>
          <w:fldChar w:fldCharType="begin"/>
        </w:r>
        <w:r>
          <w:instrText xml:space="preserve"> SEQ MTEqn \c \* Arabic \* MERGEFORMAT </w:instrText>
        </w:r>
        <w:r>
          <w:fldChar w:fldCharType="separate"/>
        </w:r>
      </w:ins>
      <w:ins w:id="1363" w:author="Gerard" w:date="2015-08-25T08:50:00Z">
        <w:r w:rsidR="009F25FF">
          <w:rPr>
            <w:noProof/>
          </w:rPr>
          <w:instrText>132</w:instrText>
        </w:r>
      </w:ins>
      <w:del w:id="1364" w:author="Gerard" w:date="2015-08-24T17:39:00Z">
        <w:r w:rsidDel="00764400">
          <w:rPr>
            <w:noProof/>
          </w:rPr>
          <w:delInstrText>132</w:delInstrText>
        </w:r>
      </w:del>
      <w:ins w:id="1365" w:author="Gerard" w:date="2015-08-24T17:30:00Z">
        <w:r>
          <w:rPr>
            <w:noProof/>
          </w:rPr>
          <w:fldChar w:fldCharType="end"/>
        </w:r>
        <w:r>
          <w:instrText>)</w:instrText>
        </w:r>
        <w:r>
          <w:fldChar w:fldCharType="end"/>
        </w:r>
      </w:ins>
    </w:p>
    <w:p w14:paraId="73B1E04D" w14:textId="77777777" w:rsidR="009B630D" w:rsidRDefault="009B630D" w:rsidP="009B630D">
      <w:pPr>
        <w:rPr>
          <w:ins w:id="1366" w:author="Gerard" w:date="2015-08-24T17:30:00Z"/>
        </w:rPr>
      </w:pPr>
      <w:ins w:id="1367" w:author="Gerard" w:date="2015-08-24T17:30:00Z">
        <w:r>
          <w:t>where</w:t>
        </w:r>
      </w:ins>
    </w:p>
    <w:p w14:paraId="09F6EED3" w14:textId="77777777" w:rsidR="009B630D" w:rsidRDefault="009B630D" w:rsidP="009B630D">
      <w:pPr>
        <w:pStyle w:val="MTDisplayEquation"/>
        <w:rPr>
          <w:ins w:id="1368" w:author="Gerard" w:date="2015-08-24T18:31:00Z"/>
        </w:rPr>
      </w:pPr>
      <w:ins w:id="1369" w:author="Gerard" w:date="2015-08-24T17:30:00Z">
        <w:r>
          <w:tab/>
        </w:r>
      </w:ins>
      <w:ins w:id="1370" w:author="Gerard" w:date="2015-08-24T17:30:00Z">
        <w:r w:rsidR="006E32EB" w:rsidRPr="00A7274E">
          <w:rPr>
            <w:position w:val="-74"/>
          </w:rPr>
          <w:object w:dxaOrig="7520" w:dyaOrig="1600" w14:anchorId="7FAC218B">
            <v:shape id="_x0000_i2085" type="#_x0000_t75" style="width:376.65pt;height:79.35pt" o:ole="">
              <v:imagedata r:id="rId2134" o:title=""/>
            </v:shape>
            <o:OLEObject Type="Embed" ProgID="Equation.DSMT4" ShapeID="_x0000_i2085" DrawAspect="Content" ObjectID="_1375861164" r:id="rId2135"/>
          </w:object>
        </w:r>
      </w:ins>
      <w:ins w:id="1371" w:author="Gerard" w:date="2015-08-24T17:30:00Z">
        <w:r>
          <w:tab/>
        </w:r>
        <w:r>
          <w:fldChar w:fldCharType="begin"/>
        </w:r>
        <w:r>
          <w:instrText xml:space="preserve"> MACROBUTTON MTPlaceRef \* MERGEFORMAT </w:instrText>
        </w:r>
        <w:r>
          <w:fldChar w:fldCharType="begin"/>
        </w:r>
        <w:r>
          <w:instrText xml:space="preserve"> SEQ MTEqn \h \* MERGEFORMAT </w:instrText>
        </w:r>
      </w:ins>
      <w:del w:id="1372" w:author="Gerard" w:date="2015-08-25T08:12:00Z">
        <w:r w:rsidR="0023486D" w:rsidDel="0023486D">
          <w:fldChar w:fldCharType="separate"/>
        </w:r>
      </w:del>
      <w:del w:id="1373" w:author="Gerard" w:date="2015-08-24T17:31:00Z">
        <w:r>
          <w:fldChar w:fldCharType="end"/>
        </w:r>
      </w:del>
      <w:ins w:id="1374"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375" w:author="Gerard" w:date="2015-08-24T17:30:00Z">
        <w:r>
          <w:rPr>
            <w:noProof/>
          </w:rPr>
          <w:fldChar w:fldCharType="end"/>
        </w:r>
        <w:r>
          <w:instrText>.</w:instrText>
        </w:r>
        <w:r>
          <w:fldChar w:fldCharType="begin"/>
        </w:r>
        <w:r>
          <w:instrText xml:space="preserve"> SEQ MTEqn \c \* Arabic \* MERGEFORMAT </w:instrText>
        </w:r>
        <w:r>
          <w:fldChar w:fldCharType="separate"/>
        </w:r>
      </w:ins>
      <w:ins w:id="1376" w:author="Gerard" w:date="2015-08-25T08:50:00Z">
        <w:r w:rsidR="009F25FF">
          <w:rPr>
            <w:noProof/>
          </w:rPr>
          <w:instrText>133</w:instrText>
        </w:r>
      </w:ins>
      <w:del w:id="1377" w:author="Gerard" w:date="2015-08-24T17:39:00Z">
        <w:r w:rsidDel="00764400">
          <w:rPr>
            <w:noProof/>
          </w:rPr>
          <w:delInstrText>133</w:delInstrText>
        </w:r>
      </w:del>
      <w:ins w:id="1378" w:author="Gerard" w:date="2015-08-24T17:30:00Z">
        <w:r>
          <w:rPr>
            <w:noProof/>
          </w:rPr>
          <w:fldChar w:fldCharType="end"/>
        </w:r>
        <w:r>
          <w:instrText>)</w:instrText>
        </w:r>
        <w:r>
          <w:fldChar w:fldCharType="end"/>
        </w:r>
      </w:ins>
    </w:p>
    <w:p w14:paraId="3B385AD4" w14:textId="57D886A1" w:rsidR="001852AF" w:rsidRDefault="001852AF" w:rsidP="001852AF">
      <w:pPr>
        <w:rPr>
          <w:ins w:id="1379" w:author="Gerard" w:date="2015-08-24T18:31:00Z"/>
        </w:rPr>
      </w:pPr>
      <w:ins w:id="1380" w:author="Gerard" w:date="2015-08-24T18:31:00Z">
        <w:r>
          <w:t>where</w:t>
        </w:r>
      </w:ins>
    </w:p>
    <w:p w14:paraId="28B1AC3A" w14:textId="63DBDE92" w:rsidR="001852AF" w:rsidRPr="001852AF" w:rsidRDefault="001852AF" w:rsidP="001852AF">
      <w:pPr>
        <w:pStyle w:val="MTDisplayEquation"/>
        <w:rPr>
          <w:ins w:id="1381" w:author="Gerard" w:date="2015-08-24T17:30:00Z"/>
        </w:rPr>
      </w:pPr>
      <w:ins w:id="1382" w:author="Gerard" w:date="2015-08-24T18:31:00Z">
        <w:r>
          <w:tab/>
        </w:r>
      </w:ins>
      <w:ins w:id="1383" w:author="Gerard" w:date="2015-08-24T18:31:00Z">
        <w:r w:rsidRPr="001852AF">
          <w:rPr>
            <w:position w:val="-32"/>
          </w:rPr>
          <w:object w:dxaOrig="2480" w:dyaOrig="760" w14:anchorId="13913D25">
            <v:shape id="_x0000_i2086" type="#_x0000_t75" style="width:124pt;height:38pt" o:ole="">
              <v:imagedata r:id="rId2136" o:title=""/>
            </v:shape>
            <o:OLEObject Type="Embed" ProgID="Equation.DSMT4" ShapeID="_x0000_i2086" DrawAspect="Content" ObjectID="_1375861165" r:id="rId2137"/>
          </w:object>
        </w:r>
      </w:ins>
      <w:ins w:id="1384" w:author="Gerard" w:date="2015-08-24T18:31:00Z">
        <w:r>
          <w:t xml:space="preserve"> </w:t>
        </w:r>
        <w:r>
          <w:tab/>
        </w:r>
        <w:r>
          <w:fldChar w:fldCharType="begin"/>
        </w:r>
        <w:r>
          <w:instrText xml:space="preserve"> MACROBUTTON MTPlaceRef \* MERGEFORMAT </w:instrText>
        </w:r>
        <w:r>
          <w:fldChar w:fldCharType="begin"/>
        </w:r>
        <w:r>
          <w:instrText xml:space="preserve"> SEQ MTEqn \h \* MERGEFORMAT </w:instrText>
        </w:r>
      </w:ins>
      <w:del w:id="1385" w:author="Gerard" w:date="2015-08-25T08:12:00Z">
        <w:r w:rsidR="0023486D" w:rsidDel="0023486D">
          <w:fldChar w:fldCharType="separate"/>
        </w:r>
      </w:del>
      <w:del w:id="1386" w:author="Gerard" w:date="2015-08-24T18:31:00Z">
        <w:r>
          <w:fldChar w:fldCharType="end"/>
        </w:r>
      </w:del>
      <w:ins w:id="1387" w:author="Gerard" w:date="2015-08-24T18:31:00Z">
        <w:r>
          <w:instrText>(</w:instrText>
        </w:r>
        <w:r>
          <w:fldChar w:fldCharType="begin"/>
        </w:r>
        <w:r>
          <w:instrText xml:space="preserve"> SEQ MTSec \c \* Arabic \* MERGEFORMAT </w:instrText>
        </w:r>
      </w:ins>
      <w:r>
        <w:fldChar w:fldCharType="separate"/>
      </w:r>
      <w:ins w:id="1388" w:author="Gerard" w:date="2015-08-25T08:50:00Z">
        <w:r w:rsidR="009F25FF">
          <w:rPr>
            <w:noProof/>
          </w:rPr>
          <w:instrText>3</w:instrText>
        </w:r>
      </w:ins>
      <w:ins w:id="1389" w:author="Gerard" w:date="2015-08-24T18:31:00Z">
        <w:r>
          <w:fldChar w:fldCharType="end"/>
        </w:r>
        <w:r>
          <w:instrText>.</w:instrText>
        </w:r>
        <w:r>
          <w:fldChar w:fldCharType="begin"/>
        </w:r>
        <w:r>
          <w:instrText xml:space="preserve"> SEQ MTEqn \c \* Arabic \* MERGEFORMAT </w:instrText>
        </w:r>
      </w:ins>
      <w:r>
        <w:fldChar w:fldCharType="separate"/>
      </w:r>
      <w:ins w:id="1390" w:author="Gerard" w:date="2015-08-25T08:50:00Z">
        <w:r w:rsidR="009F25FF">
          <w:rPr>
            <w:noProof/>
          </w:rPr>
          <w:instrText>134</w:instrText>
        </w:r>
      </w:ins>
      <w:ins w:id="1391" w:author="Gerard" w:date="2015-08-24T18:31:00Z">
        <w:r>
          <w:fldChar w:fldCharType="end"/>
        </w:r>
        <w:r>
          <w:instrText>)</w:instrText>
        </w:r>
        <w:r>
          <w:fldChar w:fldCharType="end"/>
        </w:r>
      </w:ins>
    </w:p>
    <w:p w14:paraId="6134CA13" w14:textId="77777777" w:rsidR="009B630D" w:rsidRDefault="009B630D" w:rsidP="009B630D">
      <w:pPr>
        <w:rPr>
          <w:ins w:id="1392" w:author="Gerard" w:date="2015-08-24T17:30:00Z"/>
        </w:rPr>
      </w:pPr>
      <w:ins w:id="1393" w:author="Gerard" w:date="2015-08-24T17:30:00Z">
        <w:r>
          <w:t>Using a backward difference scheme for the time derivative, the last term is</w:t>
        </w:r>
      </w:ins>
    </w:p>
    <w:p w14:paraId="4139284C" w14:textId="77777777" w:rsidR="009B630D" w:rsidRDefault="009B630D" w:rsidP="009B630D">
      <w:pPr>
        <w:pStyle w:val="MTDisplayEquation"/>
        <w:rPr>
          <w:ins w:id="1394" w:author="Gerard" w:date="2015-08-24T17:30:00Z"/>
        </w:rPr>
      </w:pPr>
      <w:ins w:id="1395" w:author="Gerard" w:date="2015-08-24T17:30:00Z">
        <w:r>
          <w:tab/>
        </w:r>
      </w:ins>
      <w:ins w:id="1396" w:author="Gerard" w:date="2015-08-24T17:30:00Z">
        <w:r w:rsidR="00A7274E" w:rsidRPr="0048294A">
          <w:rPr>
            <w:position w:val="-40"/>
          </w:rPr>
          <w:object w:dxaOrig="5900" w:dyaOrig="920" w14:anchorId="098FBE38">
            <v:shape id="_x0000_i2087" type="#_x0000_t75" style="width:294.65pt;height:46.65pt" o:ole="">
              <v:imagedata r:id="rId2138" o:title=""/>
            </v:shape>
            <o:OLEObject Type="Embed" ProgID="Equation.DSMT4" ShapeID="_x0000_i2087" DrawAspect="Content" ObjectID="_1375861166" r:id="rId2139"/>
          </w:object>
        </w:r>
      </w:ins>
      <w:ins w:id="1397" w:author="Gerard" w:date="2015-08-24T17:30:00Z">
        <w:r>
          <w:tab/>
        </w:r>
        <w:r>
          <w:fldChar w:fldCharType="begin"/>
        </w:r>
        <w:r>
          <w:instrText xml:space="preserve"> MACROBUTTON MTPlaceRef \* MERGEFORMAT </w:instrText>
        </w:r>
        <w:r>
          <w:fldChar w:fldCharType="begin"/>
        </w:r>
        <w:r>
          <w:instrText xml:space="preserve"> SEQ MTEqn \h \* MERGEFORMAT </w:instrText>
        </w:r>
      </w:ins>
      <w:del w:id="1398" w:author="Gerard" w:date="2015-08-25T08:12:00Z">
        <w:r w:rsidR="0023486D" w:rsidDel="0023486D">
          <w:fldChar w:fldCharType="separate"/>
        </w:r>
      </w:del>
      <w:del w:id="1399" w:author="Gerard" w:date="2015-08-24T17:31:00Z">
        <w:r>
          <w:fldChar w:fldCharType="end"/>
        </w:r>
      </w:del>
      <w:ins w:id="1400"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401" w:author="Gerard" w:date="2015-08-24T17:30:00Z">
        <w:r>
          <w:rPr>
            <w:noProof/>
          </w:rPr>
          <w:fldChar w:fldCharType="end"/>
        </w:r>
        <w:r>
          <w:instrText>.</w:instrText>
        </w:r>
        <w:r>
          <w:fldChar w:fldCharType="begin"/>
        </w:r>
        <w:r>
          <w:instrText xml:space="preserve"> SEQ MTEqn \c \* Arabic \* MERGEFORMAT </w:instrText>
        </w:r>
        <w:r>
          <w:fldChar w:fldCharType="separate"/>
        </w:r>
      </w:ins>
      <w:ins w:id="1402" w:author="Gerard" w:date="2015-08-25T08:50:00Z">
        <w:r w:rsidR="009F25FF">
          <w:rPr>
            <w:noProof/>
          </w:rPr>
          <w:instrText>135</w:instrText>
        </w:r>
      </w:ins>
      <w:del w:id="1403" w:author="Gerard" w:date="2015-08-24T17:39:00Z">
        <w:r w:rsidDel="00764400">
          <w:rPr>
            <w:noProof/>
          </w:rPr>
          <w:delInstrText>134</w:delInstrText>
        </w:r>
      </w:del>
      <w:ins w:id="1404" w:author="Gerard" w:date="2015-08-24T17:30:00Z">
        <w:r>
          <w:rPr>
            <w:noProof/>
          </w:rPr>
          <w:fldChar w:fldCharType="end"/>
        </w:r>
        <w:r>
          <w:instrText>)</w:instrText>
        </w:r>
        <w:r>
          <w:fldChar w:fldCharType="end"/>
        </w:r>
      </w:ins>
    </w:p>
    <w:p w14:paraId="48CBCCF1" w14:textId="77777777" w:rsidR="009B630D" w:rsidRDefault="009B630D" w:rsidP="009B630D">
      <w:pPr>
        <w:rPr>
          <w:ins w:id="1405" w:author="Gerard" w:date="2015-08-24T17:30:00Z"/>
        </w:rPr>
      </w:pPr>
    </w:p>
    <w:p w14:paraId="4D821184" w14:textId="77777777" w:rsidR="009B630D" w:rsidRDefault="009B630D" w:rsidP="009B630D">
      <w:pPr>
        <w:pStyle w:val="Heading4"/>
        <w:rPr>
          <w:ins w:id="1406" w:author="Gerard" w:date="2015-08-24T17:30:00Z"/>
        </w:rPr>
      </w:pPr>
      <w:ins w:id="1407" w:author="Gerard" w:date="2015-08-24T17:30:00Z">
        <w:r>
          <w:t xml:space="preserve">Linearization along </w:t>
        </w:r>
      </w:ins>
      <w:ins w:id="1408" w:author="Gerard" w:date="2015-08-24T17:30:00Z">
        <w:r w:rsidR="00013E94" w:rsidRPr="00905817">
          <w:rPr>
            <w:position w:val="-10"/>
          </w:rPr>
          <w:object w:dxaOrig="340" w:dyaOrig="320" w14:anchorId="6A813366">
            <v:shape id="_x0000_i2088" type="#_x0000_t75" style="width:17.35pt;height:15.35pt" o:ole="">
              <v:imagedata r:id="rId2140" o:title=""/>
            </v:shape>
            <o:OLEObject Type="Embed" ProgID="Equation.DSMT4" ShapeID="_x0000_i2088" DrawAspect="Content" ObjectID="_1375861167" r:id="rId2141"/>
          </w:object>
        </w:r>
      </w:ins>
    </w:p>
    <w:p w14:paraId="11E6D83C" w14:textId="77777777" w:rsidR="009B630D" w:rsidRDefault="009B630D" w:rsidP="009B630D">
      <w:pPr>
        <w:rPr>
          <w:ins w:id="1409" w:author="Gerard" w:date="2015-08-24T17:30:00Z"/>
        </w:rPr>
      </w:pPr>
      <w:ins w:id="1410" w:author="Gerard" w:date="2015-08-24T17:30:00Z">
        <w:r>
          <w:t xml:space="preserve">The linearization of the various terms in </w:t>
        </w:r>
      </w:ins>
      <w:ins w:id="1411" w:author="Gerard" w:date="2015-08-24T17:30:00Z">
        <w:r w:rsidRPr="00905817">
          <w:rPr>
            <w:position w:val="-12"/>
          </w:rPr>
          <w:object w:dxaOrig="540" w:dyaOrig="360" w14:anchorId="799DADB6">
            <v:shape id="_x0000_i2089" type="#_x0000_t75" style="width:27.35pt;height:19.35pt" o:ole="">
              <v:imagedata r:id="rId2142" o:title=""/>
            </v:shape>
            <o:OLEObject Type="Embed" ProgID="Equation.DSMT4" ShapeID="_x0000_i2089" DrawAspect="Content" ObjectID="_1375861168" r:id="rId2143"/>
          </w:object>
        </w:r>
      </w:ins>
      <w:ins w:id="1412" w:author="Gerard" w:date="2015-08-24T17:30:00Z">
        <w:r>
          <w:t xml:space="preserve"> along </w:t>
        </w:r>
      </w:ins>
      <w:ins w:id="1413" w:author="Gerard" w:date="2015-08-24T17:30:00Z">
        <w:r w:rsidR="00013E94" w:rsidRPr="00905817">
          <w:rPr>
            <w:position w:val="-10"/>
          </w:rPr>
          <w:object w:dxaOrig="340" w:dyaOrig="320" w14:anchorId="311E2145">
            <v:shape id="_x0000_i2090" type="#_x0000_t75" style="width:17.35pt;height:15.35pt" o:ole="">
              <v:imagedata r:id="rId2144" o:title=""/>
            </v:shape>
            <o:OLEObject Type="Embed" ProgID="Equation.DSMT4" ShapeID="_x0000_i2090" DrawAspect="Content" ObjectID="_1375861169" r:id="rId2145"/>
          </w:object>
        </w:r>
      </w:ins>
      <w:ins w:id="1414" w:author="Gerard" w:date="2015-08-24T17:30:00Z">
        <w:r>
          <w:t xml:space="preserve"> yields</w:t>
        </w:r>
      </w:ins>
    </w:p>
    <w:p w14:paraId="6002431F" w14:textId="77777777" w:rsidR="009B630D" w:rsidRDefault="009B630D" w:rsidP="009B630D">
      <w:pPr>
        <w:pStyle w:val="MTDisplayEquation"/>
        <w:rPr>
          <w:ins w:id="1415" w:author="Gerard" w:date="2015-08-24T17:30:00Z"/>
        </w:rPr>
      </w:pPr>
      <w:ins w:id="1416" w:author="Gerard" w:date="2015-08-24T17:30:00Z">
        <w:r>
          <w:tab/>
        </w:r>
      </w:ins>
      <w:ins w:id="1417" w:author="Gerard" w:date="2015-08-24T17:30:00Z">
        <w:r w:rsidR="007A645C" w:rsidRPr="007A645C">
          <w:rPr>
            <w:position w:val="-14"/>
          </w:rPr>
          <w:object w:dxaOrig="3400" w:dyaOrig="420" w14:anchorId="6BEF1B2C">
            <v:shape id="_x0000_i2091" type="#_x0000_t75" style="width:169.35pt;height:21.35pt" o:ole="">
              <v:imagedata r:id="rId2146" o:title=""/>
            </v:shape>
            <o:OLEObject Type="Embed" ProgID="Equation.DSMT4" ShapeID="_x0000_i2091" DrawAspect="Content" ObjectID="_1375861170" r:id="rId2147"/>
          </w:object>
        </w:r>
      </w:ins>
      <w:ins w:id="1418"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419" w:author="Gerard" w:date="2015-08-25T08:12:00Z">
        <w:r w:rsidR="0023486D" w:rsidDel="0023486D">
          <w:fldChar w:fldCharType="separate"/>
        </w:r>
      </w:del>
      <w:del w:id="1420" w:author="Gerard" w:date="2015-08-24T17:31:00Z">
        <w:r>
          <w:fldChar w:fldCharType="end"/>
        </w:r>
      </w:del>
      <w:ins w:id="1421"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422" w:author="Gerard" w:date="2015-08-24T17:30:00Z">
        <w:r>
          <w:rPr>
            <w:noProof/>
          </w:rPr>
          <w:fldChar w:fldCharType="end"/>
        </w:r>
        <w:r>
          <w:instrText>.</w:instrText>
        </w:r>
        <w:r>
          <w:fldChar w:fldCharType="begin"/>
        </w:r>
        <w:r>
          <w:instrText xml:space="preserve"> SEQ MTEqn \c \* Arabic \* MERGEFORMAT </w:instrText>
        </w:r>
        <w:r>
          <w:fldChar w:fldCharType="separate"/>
        </w:r>
      </w:ins>
      <w:ins w:id="1423" w:author="Gerard" w:date="2015-08-25T08:50:00Z">
        <w:r w:rsidR="009F25FF">
          <w:rPr>
            <w:noProof/>
          </w:rPr>
          <w:instrText>136</w:instrText>
        </w:r>
      </w:ins>
      <w:del w:id="1424" w:author="Gerard" w:date="2015-08-24T17:39:00Z">
        <w:r w:rsidDel="00764400">
          <w:rPr>
            <w:noProof/>
          </w:rPr>
          <w:delInstrText>135</w:delInstrText>
        </w:r>
      </w:del>
      <w:ins w:id="1425" w:author="Gerard" w:date="2015-08-24T17:30:00Z">
        <w:r>
          <w:rPr>
            <w:noProof/>
          </w:rPr>
          <w:fldChar w:fldCharType="end"/>
        </w:r>
        <w:r>
          <w:instrText>)</w:instrText>
        </w:r>
        <w:r>
          <w:fldChar w:fldCharType="end"/>
        </w:r>
      </w:ins>
    </w:p>
    <w:p w14:paraId="51D5E77C" w14:textId="77777777" w:rsidR="009B630D" w:rsidRDefault="009B630D" w:rsidP="009B630D">
      <w:pPr>
        <w:pStyle w:val="MTDisplayEquation"/>
        <w:rPr>
          <w:ins w:id="1426" w:author="Gerard" w:date="2015-08-24T17:30:00Z"/>
        </w:rPr>
      </w:pPr>
      <w:ins w:id="1427" w:author="Gerard" w:date="2015-08-24T17:30:00Z">
        <w:r>
          <w:lastRenderedPageBreak/>
          <w:tab/>
        </w:r>
      </w:ins>
      <w:ins w:id="1428" w:author="Gerard" w:date="2015-08-24T17:30:00Z">
        <w:r w:rsidR="007A645C" w:rsidRPr="007A645C">
          <w:rPr>
            <w:position w:val="-30"/>
          </w:rPr>
          <w:object w:dxaOrig="5880" w:dyaOrig="740" w14:anchorId="4EF24F49">
            <v:shape id="_x0000_i2092" type="#_x0000_t75" style="width:292.65pt;height:38pt" o:ole="">
              <v:imagedata r:id="rId2148" o:title=""/>
            </v:shape>
            <o:OLEObject Type="Embed" ProgID="Equation.DSMT4" ShapeID="_x0000_i2092" DrawAspect="Content" ObjectID="_1375861171" r:id="rId2149"/>
          </w:object>
        </w:r>
      </w:ins>
      <w:ins w:id="1429"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430" w:author="Gerard" w:date="2015-08-25T08:12:00Z">
        <w:r w:rsidR="0023486D" w:rsidDel="0023486D">
          <w:fldChar w:fldCharType="separate"/>
        </w:r>
      </w:del>
      <w:del w:id="1431" w:author="Gerard" w:date="2015-08-24T17:31:00Z">
        <w:r>
          <w:fldChar w:fldCharType="end"/>
        </w:r>
      </w:del>
      <w:ins w:id="1432"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433" w:author="Gerard" w:date="2015-08-24T17:30:00Z">
        <w:r>
          <w:rPr>
            <w:noProof/>
          </w:rPr>
          <w:fldChar w:fldCharType="end"/>
        </w:r>
        <w:r>
          <w:instrText>.</w:instrText>
        </w:r>
        <w:r>
          <w:fldChar w:fldCharType="begin"/>
        </w:r>
        <w:r>
          <w:instrText xml:space="preserve"> SEQ MTEqn \c \* Arabic \* MERGEFORMAT </w:instrText>
        </w:r>
        <w:r>
          <w:fldChar w:fldCharType="separate"/>
        </w:r>
      </w:ins>
      <w:ins w:id="1434" w:author="Gerard" w:date="2015-08-25T08:50:00Z">
        <w:r w:rsidR="009F25FF">
          <w:rPr>
            <w:noProof/>
          </w:rPr>
          <w:instrText>137</w:instrText>
        </w:r>
      </w:ins>
      <w:del w:id="1435" w:author="Gerard" w:date="2015-08-24T17:39:00Z">
        <w:r w:rsidDel="00764400">
          <w:rPr>
            <w:noProof/>
          </w:rPr>
          <w:delInstrText>136</w:delInstrText>
        </w:r>
      </w:del>
      <w:ins w:id="1436" w:author="Gerard" w:date="2015-08-24T17:30:00Z">
        <w:r>
          <w:rPr>
            <w:noProof/>
          </w:rPr>
          <w:fldChar w:fldCharType="end"/>
        </w:r>
        <w:r>
          <w:instrText>)</w:instrText>
        </w:r>
        <w:r>
          <w:fldChar w:fldCharType="end"/>
        </w:r>
      </w:ins>
    </w:p>
    <w:p w14:paraId="161E571E" w14:textId="77777777" w:rsidR="009B630D" w:rsidRDefault="009B630D" w:rsidP="009B630D">
      <w:pPr>
        <w:pStyle w:val="MTDisplayEquation"/>
        <w:rPr>
          <w:ins w:id="1437" w:author="Gerard" w:date="2015-08-24T17:30:00Z"/>
        </w:rPr>
      </w:pPr>
      <w:ins w:id="1438" w:author="Gerard" w:date="2015-08-24T17:30:00Z">
        <w:r>
          <w:tab/>
        </w:r>
      </w:ins>
      <w:ins w:id="1439" w:author="Gerard" w:date="2015-08-24T17:30:00Z">
        <w:r w:rsidR="007A645C" w:rsidRPr="007A645C">
          <w:rPr>
            <w:position w:val="-40"/>
          </w:rPr>
          <w:object w:dxaOrig="7980" w:dyaOrig="920" w14:anchorId="40D8775D">
            <v:shape id="_x0000_i2093" type="#_x0000_t75" style="width:398pt;height:46pt" o:ole="">
              <v:imagedata r:id="rId2150" o:title=""/>
            </v:shape>
            <o:OLEObject Type="Embed" ProgID="Equation.DSMT4" ShapeID="_x0000_i2093" DrawAspect="Content" ObjectID="_1375861172" r:id="rId2151"/>
          </w:object>
        </w:r>
      </w:ins>
      <w:ins w:id="1440"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441" w:author="Gerard" w:date="2015-08-25T08:12:00Z">
        <w:r w:rsidR="0023486D" w:rsidDel="0023486D">
          <w:fldChar w:fldCharType="separate"/>
        </w:r>
      </w:del>
      <w:del w:id="1442" w:author="Gerard" w:date="2015-08-24T17:31:00Z">
        <w:r>
          <w:fldChar w:fldCharType="end"/>
        </w:r>
      </w:del>
      <w:ins w:id="1443"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444" w:author="Gerard" w:date="2015-08-24T17:30:00Z">
        <w:r>
          <w:rPr>
            <w:noProof/>
          </w:rPr>
          <w:fldChar w:fldCharType="end"/>
        </w:r>
        <w:r>
          <w:instrText>.</w:instrText>
        </w:r>
        <w:r>
          <w:fldChar w:fldCharType="begin"/>
        </w:r>
        <w:r>
          <w:instrText xml:space="preserve"> SEQ MTEqn \c \* Arabic \* MERGEFORMAT </w:instrText>
        </w:r>
        <w:r>
          <w:fldChar w:fldCharType="separate"/>
        </w:r>
      </w:ins>
      <w:ins w:id="1445" w:author="Gerard" w:date="2015-08-25T08:50:00Z">
        <w:r w:rsidR="009F25FF">
          <w:rPr>
            <w:noProof/>
          </w:rPr>
          <w:instrText>138</w:instrText>
        </w:r>
      </w:ins>
      <w:del w:id="1446" w:author="Gerard" w:date="2015-08-24T17:39:00Z">
        <w:r w:rsidDel="00764400">
          <w:rPr>
            <w:noProof/>
          </w:rPr>
          <w:delInstrText>137</w:delInstrText>
        </w:r>
      </w:del>
      <w:ins w:id="1447" w:author="Gerard" w:date="2015-08-24T17:30:00Z">
        <w:r>
          <w:rPr>
            <w:noProof/>
          </w:rPr>
          <w:fldChar w:fldCharType="end"/>
        </w:r>
        <w:r>
          <w:instrText>)</w:instrText>
        </w:r>
        <w:r>
          <w:fldChar w:fldCharType="end"/>
        </w:r>
      </w:ins>
    </w:p>
    <w:p w14:paraId="2500CFEC" w14:textId="77777777" w:rsidR="009B630D" w:rsidRDefault="009B630D" w:rsidP="009B630D">
      <w:pPr>
        <w:rPr>
          <w:ins w:id="1448" w:author="Gerard" w:date="2015-08-24T17:30:00Z"/>
        </w:rPr>
      </w:pPr>
    </w:p>
    <w:p w14:paraId="2B356927" w14:textId="77777777" w:rsidR="009B630D" w:rsidRDefault="009B630D" w:rsidP="009B630D">
      <w:pPr>
        <w:pStyle w:val="Heading4"/>
        <w:rPr>
          <w:ins w:id="1449" w:author="Gerard" w:date="2015-08-24T17:30:00Z"/>
        </w:rPr>
      </w:pPr>
      <w:ins w:id="1450" w:author="Gerard" w:date="2015-08-24T17:30:00Z">
        <w:r>
          <w:t xml:space="preserve">Linearization along </w:t>
        </w:r>
      </w:ins>
      <w:ins w:id="1451" w:author="Gerard" w:date="2015-08-24T17:30:00Z">
        <w:r w:rsidR="00013E94" w:rsidRPr="00013E94">
          <w:rPr>
            <w:position w:val="-4"/>
          </w:rPr>
          <w:object w:dxaOrig="440" w:dyaOrig="320" w14:anchorId="4B680E70">
            <v:shape id="_x0000_i2094" type="#_x0000_t75" style="width:22.65pt;height:16.65pt" o:ole="">
              <v:imagedata r:id="rId2152" o:title=""/>
            </v:shape>
            <o:OLEObject Type="Embed" ProgID="Equation.DSMT4" ShapeID="_x0000_i2094" DrawAspect="Content" ObjectID="_1375861173" r:id="rId2153"/>
          </w:object>
        </w:r>
      </w:ins>
    </w:p>
    <w:p w14:paraId="3B0FBD88" w14:textId="77777777" w:rsidR="009B630D" w:rsidRDefault="009B630D" w:rsidP="009B630D">
      <w:pPr>
        <w:rPr>
          <w:ins w:id="1452" w:author="Gerard" w:date="2015-08-24T17:30:00Z"/>
        </w:rPr>
      </w:pPr>
      <w:ins w:id="1453" w:author="Gerard" w:date="2015-08-24T17:30:00Z">
        <w:r>
          <w:t xml:space="preserve">The linearization of the first term in </w:t>
        </w:r>
      </w:ins>
      <w:ins w:id="1454" w:author="Gerard" w:date="2015-08-24T17:30:00Z">
        <w:r w:rsidRPr="00905817">
          <w:rPr>
            <w:position w:val="-12"/>
          </w:rPr>
          <w:object w:dxaOrig="540" w:dyaOrig="360" w14:anchorId="71FECEDA">
            <v:shape id="_x0000_i2095" type="#_x0000_t75" style="width:27.35pt;height:19.35pt" o:ole="">
              <v:imagedata r:id="rId2154" o:title=""/>
            </v:shape>
            <o:OLEObject Type="Embed" ProgID="Equation.DSMT4" ShapeID="_x0000_i2095" DrawAspect="Content" ObjectID="_1375861174" r:id="rId2155"/>
          </w:object>
        </w:r>
      </w:ins>
      <w:ins w:id="1455" w:author="Gerard" w:date="2015-08-24T17:30:00Z">
        <w:r>
          <w:t xml:space="preserve"> along </w:t>
        </w:r>
      </w:ins>
      <w:ins w:id="1456" w:author="Gerard" w:date="2015-08-24T17:30:00Z">
        <w:r w:rsidR="00013E94" w:rsidRPr="00013E94">
          <w:rPr>
            <w:position w:val="-4"/>
          </w:rPr>
          <w:object w:dxaOrig="440" w:dyaOrig="320" w14:anchorId="57527E2D">
            <v:shape id="_x0000_i2096" type="#_x0000_t75" style="width:22.65pt;height:16.65pt" o:ole="">
              <v:imagedata r:id="rId2156" o:title=""/>
            </v:shape>
            <o:OLEObject Type="Embed" ProgID="Equation.DSMT4" ShapeID="_x0000_i2096" DrawAspect="Content" ObjectID="_1375861175" r:id="rId2157"/>
          </w:object>
        </w:r>
      </w:ins>
      <w:ins w:id="1457" w:author="Gerard" w:date="2015-08-24T17:30:00Z">
        <w:r>
          <w:t xml:space="preserve"> yields</w:t>
        </w:r>
      </w:ins>
    </w:p>
    <w:p w14:paraId="65E6E55E" w14:textId="77777777" w:rsidR="009B630D" w:rsidRDefault="009B630D" w:rsidP="009B630D">
      <w:pPr>
        <w:pStyle w:val="MTDisplayEquation"/>
        <w:rPr>
          <w:ins w:id="1458" w:author="Gerard" w:date="2015-08-24T17:30:00Z"/>
        </w:rPr>
      </w:pPr>
      <w:ins w:id="1459" w:author="Gerard" w:date="2015-08-24T17:30:00Z">
        <w:r>
          <w:tab/>
        </w:r>
      </w:ins>
      <w:ins w:id="1460" w:author="Gerard" w:date="2015-08-24T17:30:00Z">
        <w:r w:rsidR="00C067D4" w:rsidRPr="00C067D4">
          <w:rPr>
            <w:position w:val="-40"/>
          </w:rPr>
          <w:object w:dxaOrig="5960" w:dyaOrig="920" w14:anchorId="12BF5D4A">
            <v:shape id="_x0000_i2097" type="#_x0000_t75" style="width:298pt;height:45.35pt" o:ole="">
              <v:imagedata r:id="rId2158" o:title=""/>
            </v:shape>
            <o:OLEObject Type="Embed" ProgID="Equation.DSMT4" ShapeID="_x0000_i2097" DrawAspect="Content" ObjectID="_1375861176" r:id="rId2159"/>
          </w:object>
        </w:r>
      </w:ins>
      <w:ins w:id="1461"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462" w:author="Gerard" w:date="2015-08-25T08:12:00Z">
        <w:r w:rsidR="0023486D" w:rsidDel="0023486D">
          <w:fldChar w:fldCharType="separate"/>
        </w:r>
      </w:del>
      <w:del w:id="1463" w:author="Gerard" w:date="2015-08-24T17:31:00Z">
        <w:r>
          <w:fldChar w:fldCharType="end"/>
        </w:r>
      </w:del>
      <w:ins w:id="1464"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465" w:author="Gerard" w:date="2015-08-24T17:30:00Z">
        <w:r>
          <w:rPr>
            <w:noProof/>
          </w:rPr>
          <w:fldChar w:fldCharType="end"/>
        </w:r>
        <w:r>
          <w:instrText>.</w:instrText>
        </w:r>
        <w:r>
          <w:fldChar w:fldCharType="begin"/>
        </w:r>
        <w:r>
          <w:instrText xml:space="preserve"> SEQ MTEqn \c \* Arabic \* MERGEFORMAT </w:instrText>
        </w:r>
        <w:r>
          <w:fldChar w:fldCharType="separate"/>
        </w:r>
      </w:ins>
      <w:ins w:id="1466" w:author="Gerard" w:date="2015-08-25T08:50:00Z">
        <w:r w:rsidR="009F25FF">
          <w:rPr>
            <w:noProof/>
          </w:rPr>
          <w:instrText>139</w:instrText>
        </w:r>
      </w:ins>
      <w:del w:id="1467" w:author="Gerard" w:date="2015-08-24T17:39:00Z">
        <w:r w:rsidDel="00764400">
          <w:rPr>
            <w:noProof/>
          </w:rPr>
          <w:delInstrText>138</w:delInstrText>
        </w:r>
      </w:del>
      <w:ins w:id="1468" w:author="Gerard" w:date="2015-08-24T17:30:00Z">
        <w:r>
          <w:rPr>
            <w:noProof/>
          </w:rPr>
          <w:fldChar w:fldCharType="end"/>
        </w:r>
        <w:r>
          <w:instrText>)</w:instrText>
        </w:r>
        <w:r>
          <w:fldChar w:fldCharType="end"/>
        </w:r>
      </w:ins>
    </w:p>
    <w:p w14:paraId="65FA349E" w14:textId="77777777" w:rsidR="009B630D" w:rsidRDefault="009B630D" w:rsidP="009B630D">
      <w:pPr>
        <w:rPr>
          <w:ins w:id="1469" w:author="Gerard" w:date="2015-08-24T17:30:00Z"/>
        </w:rPr>
      </w:pPr>
      <w:ins w:id="1470" w:author="Gerard" w:date="2015-08-24T17:30:00Z">
        <w:r>
          <w:t>where</w:t>
        </w:r>
      </w:ins>
    </w:p>
    <w:p w14:paraId="4AC179B3" w14:textId="77777777" w:rsidR="009B630D" w:rsidRDefault="009B630D" w:rsidP="009B630D">
      <w:pPr>
        <w:pStyle w:val="MTDisplayEquation"/>
        <w:rPr>
          <w:ins w:id="1471" w:author="Gerard" w:date="2015-08-24T17:30:00Z"/>
        </w:rPr>
      </w:pPr>
      <w:ins w:id="1472" w:author="Gerard" w:date="2015-08-24T17:30:00Z">
        <w:r>
          <w:tab/>
        </w:r>
      </w:ins>
      <w:ins w:id="1473" w:author="Gerard" w:date="2015-08-24T17:30:00Z">
        <w:r w:rsidR="00C067D4" w:rsidRPr="00905817">
          <w:rPr>
            <w:position w:val="-24"/>
          </w:rPr>
          <w:object w:dxaOrig="1880" w:dyaOrig="680" w14:anchorId="526AAAA9">
            <v:shape id="_x0000_i2098" type="#_x0000_t75" style="width:94.65pt;height:33.35pt" o:ole="">
              <v:imagedata r:id="rId2160" o:title=""/>
            </v:shape>
            <o:OLEObject Type="Embed" ProgID="Equation.DSMT4" ShapeID="_x0000_i2098" DrawAspect="Content" ObjectID="_1375861177" r:id="rId2161"/>
          </w:object>
        </w:r>
      </w:ins>
      <w:ins w:id="1474" w:author="Gerard" w:date="2015-08-24T17:30:00Z">
        <w:r>
          <w:tab/>
        </w:r>
        <w:r>
          <w:fldChar w:fldCharType="begin"/>
        </w:r>
        <w:r>
          <w:instrText xml:space="preserve"> MACROBUTTON MTPlaceRef \* MERGEFORMAT </w:instrText>
        </w:r>
        <w:r>
          <w:fldChar w:fldCharType="begin"/>
        </w:r>
        <w:r>
          <w:instrText xml:space="preserve"> SEQ MTEqn \h \* MERGEFORMAT </w:instrText>
        </w:r>
      </w:ins>
      <w:del w:id="1475" w:author="Gerard" w:date="2015-08-25T08:12:00Z">
        <w:r w:rsidR="0023486D" w:rsidDel="0023486D">
          <w:fldChar w:fldCharType="separate"/>
        </w:r>
      </w:del>
      <w:del w:id="1476" w:author="Gerard" w:date="2015-08-24T17:31:00Z">
        <w:r>
          <w:fldChar w:fldCharType="end"/>
        </w:r>
      </w:del>
      <w:ins w:id="1477"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478" w:author="Gerard" w:date="2015-08-24T17:30:00Z">
        <w:r>
          <w:rPr>
            <w:noProof/>
          </w:rPr>
          <w:fldChar w:fldCharType="end"/>
        </w:r>
        <w:r>
          <w:instrText>.</w:instrText>
        </w:r>
        <w:r>
          <w:fldChar w:fldCharType="begin"/>
        </w:r>
        <w:r>
          <w:instrText xml:space="preserve"> SEQ MTEqn \c \* Arabic \* MERGEFORMAT </w:instrText>
        </w:r>
        <w:r>
          <w:fldChar w:fldCharType="separate"/>
        </w:r>
      </w:ins>
      <w:ins w:id="1479" w:author="Gerard" w:date="2015-08-25T08:50:00Z">
        <w:r w:rsidR="009F25FF">
          <w:rPr>
            <w:noProof/>
          </w:rPr>
          <w:instrText>140</w:instrText>
        </w:r>
      </w:ins>
      <w:del w:id="1480" w:author="Gerard" w:date="2015-08-24T17:39:00Z">
        <w:r w:rsidDel="00764400">
          <w:rPr>
            <w:noProof/>
          </w:rPr>
          <w:delInstrText>139</w:delInstrText>
        </w:r>
      </w:del>
      <w:ins w:id="1481" w:author="Gerard" w:date="2015-08-24T17:30:00Z">
        <w:r>
          <w:rPr>
            <w:noProof/>
          </w:rPr>
          <w:fldChar w:fldCharType="end"/>
        </w:r>
        <w:r>
          <w:instrText>)</w:instrText>
        </w:r>
        <w:r>
          <w:fldChar w:fldCharType="end"/>
        </w:r>
      </w:ins>
    </w:p>
    <w:p w14:paraId="7B669BDE" w14:textId="77777777" w:rsidR="009B630D" w:rsidRDefault="009B630D" w:rsidP="009B630D">
      <w:pPr>
        <w:rPr>
          <w:ins w:id="1482" w:author="Gerard" w:date="2015-08-24T17:30:00Z"/>
        </w:rPr>
      </w:pPr>
      <w:ins w:id="1483" w:author="Gerard" w:date="2015-08-24T17:30:00Z">
        <w:r>
          <w:t>represents the spatial tangent of the stress with respect to the effective concentration. The next term is</w:t>
        </w:r>
      </w:ins>
    </w:p>
    <w:p w14:paraId="2A769DAB" w14:textId="77777777" w:rsidR="009B630D" w:rsidRDefault="009B630D" w:rsidP="009B630D">
      <w:pPr>
        <w:pStyle w:val="MTDisplayEquation"/>
        <w:rPr>
          <w:ins w:id="1484" w:author="Gerard" w:date="2015-08-24T17:30:00Z"/>
        </w:rPr>
      </w:pPr>
      <w:ins w:id="1485" w:author="Gerard" w:date="2015-08-24T17:30:00Z">
        <w:r>
          <w:tab/>
        </w:r>
      </w:ins>
      <w:ins w:id="1486" w:author="Gerard" w:date="2015-08-24T17:30:00Z">
        <w:r w:rsidR="00C067D4" w:rsidRPr="00C067D4">
          <w:rPr>
            <w:position w:val="-16"/>
          </w:rPr>
          <w:object w:dxaOrig="4220" w:dyaOrig="460" w14:anchorId="6121F9DF">
            <v:shape id="_x0000_i2099" type="#_x0000_t75" style="width:211.35pt;height:23.35pt" o:ole="">
              <v:imagedata r:id="rId2162" o:title=""/>
            </v:shape>
            <o:OLEObject Type="Embed" ProgID="Equation.DSMT4" ShapeID="_x0000_i2099" DrawAspect="Content" ObjectID="_1375861178" r:id="rId2163"/>
          </w:object>
        </w:r>
      </w:ins>
      <w:ins w:id="1487"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488" w:author="Gerard" w:date="2015-08-25T08:12:00Z">
        <w:r w:rsidR="0023486D" w:rsidDel="0023486D">
          <w:fldChar w:fldCharType="separate"/>
        </w:r>
      </w:del>
      <w:del w:id="1489" w:author="Gerard" w:date="2015-08-24T17:31:00Z">
        <w:r>
          <w:fldChar w:fldCharType="end"/>
        </w:r>
      </w:del>
      <w:ins w:id="1490"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491" w:author="Gerard" w:date="2015-08-24T17:30:00Z">
        <w:r>
          <w:rPr>
            <w:noProof/>
          </w:rPr>
          <w:fldChar w:fldCharType="end"/>
        </w:r>
        <w:r>
          <w:instrText>.</w:instrText>
        </w:r>
        <w:r>
          <w:fldChar w:fldCharType="begin"/>
        </w:r>
        <w:r>
          <w:instrText xml:space="preserve"> SEQ MTEqn \c \* Arabic \* MERGEFORMAT </w:instrText>
        </w:r>
        <w:r>
          <w:fldChar w:fldCharType="separate"/>
        </w:r>
      </w:ins>
      <w:ins w:id="1492" w:author="Gerard" w:date="2015-08-25T08:50:00Z">
        <w:r w:rsidR="009F25FF">
          <w:rPr>
            <w:noProof/>
          </w:rPr>
          <w:instrText>141</w:instrText>
        </w:r>
      </w:ins>
      <w:del w:id="1493" w:author="Gerard" w:date="2015-08-24T17:39:00Z">
        <w:r w:rsidDel="00764400">
          <w:rPr>
            <w:noProof/>
          </w:rPr>
          <w:delInstrText>140</w:delInstrText>
        </w:r>
      </w:del>
      <w:ins w:id="1494" w:author="Gerard" w:date="2015-08-24T17:30:00Z">
        <w:r>
          <w:rPr>
            <w:noProof/>
          </w:rPr>
          <w:fldChar w:fldCharType="end"/>
        </w:r>
        <w:r>
          <w:instrText>)</w:instrText>
        </w:r>
        <w:r>
          <w:fldChar w:fldCharType="end"/>
        </w:r>
      </w:ins>
    </w:p>
    <w:p w14:paraId="238B7314" w14:textId="77777777" w:rsidR="009B630D" w:rsidRDefault="009B630D" w:rsidP="009B630D">
      <w:pPr>
        <w:rPr>
          <w:ins w:id="1495" w:author="Gerard" w:date="2015-08-24T17:30:00Z"/>
        </w:rPr>
      </w:pPr>
      <w:ins w:id="1496" w:author="Gerard" w:date="2015-08-24T17:30:00Z">
        <w:r>
          <w:t>where</w:t>
        </w:r>
      </w:ins>
    </w:p>
    <w:p w14:paraId="37CA8475" w14:textId="77777777" w:rsidR="009B630D" w:rsidRDefault="009B630D" w:rsidP="009B630D">
      <w:pPr>
        <w:pStyle w:val="MTDisplayEquation"/>
        <w:rPr>
          <w:ins w:id="1497" w:author="Gerard" w:date="2015-08-24T17:30:00Z"/>
        </w:rPr>
      </w:pPr>
      <w:ins w:id="1498" w:author="Gerard" w:date="2015-08-24T17:30:00Z">
        <w:r>
          <w:tab/>
        </w:r>
      </w:ins>
      <w:ins w:id="1499" w:author="Gerard" w:date="2015-08-24T17:30:00Z">
        <w:r w:rsidR="00C067D4" w:rsidRPr="00C067D4">
          <w:rPr>
            <w:position w:val="-76"/>
          </w:rPr>
          <w:object w:dxaOrig="7220" w:dyaOrig="1640" w14:anchorId="6F7BD01A">
            <v:shape id="_x0000_i2100" type="#_x0000_t75" style="width:360.65pt;height:82pt" o:ole="">
              <v:imagedata r:id="rId2164" o:title=""/>
            </v:shape>
            <o:OLEObject Type="Embed" ProgID="Equation.DSMT4" ShapeID="_x0000_i2100" DrawAspect="Content" ObjectID="_1375861179" r:id="rId2165"/>
          </w:object>
        </w:r>
      </w:ins>
      <w:ins w:id="1500" w:author="Gerard" w:date="2015-08-24T17:30:00Z">
        <w:r>
          <w:tab/>
        </w:r>
        <w:r>
          <w:fldChar w:fldCharType="begin"/>
        </w:r>
        <w:r>
          <w:instrText xml:space="preserve"> MACROBUTTON MTPlaceRef \* MERGEFORMAT </w:instrText>
        </w:r>
        <w:r>
          <w:fldChar w:fldCharType="begin"/>
        </w:r>
        <w:r>
          <w:instrText xml:space="preserve"> SEQ MTEqn \h \* MERGEFORMAT </w:instrText>
        </w:r>
      </w:ins>
      <w:del w:id="1501" w:author="Gerard" w:date="2015-08-25T08:12:00Z">
        <w:r w:rsidR="0023486D" w:rsidDel="0023486D">
          <w:fldChar w:fldCharType="separate"/>
        </w:r>
      </w:del>
      <w:del w:id="1502" w:author="Gerard" w:date="2015-08-24T17:31:00Z">
        <w:r>
          <w:fldChar w:fldCharType="end"/>
        </w:r>
      </w:del>
      <w:ins w:id="1503"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504" w:author="Gerard" w:date="2015-08-24T17:30:00Z">
        <w:r>
          <w:rPr>
            <w:noProof/>
          </w:rPr>
          <w:fldChar w:fldCharType="end"/>
        </w:r>
        <w:r>
          <w:instrText>.</w:instrText>
        </w:r>
        <w:r>
          <w:fldChar w:fldCharType="begin"/>
        </w:r>
        <w:r>
          <w:instrText xml:space="preserve"> SEQ MTEqn \c \* Arabic \* MERGEFORMAT </w:instrText>
        </w:r>
        <w:r>
          <w:fldChar w:fldCharType="separate"/>
        </w:r>
      </w:ins>
      <w:ins w:id="1505" w:author="Gerard" w:date="2015-08-25T08:50:00Z">
        <w:r w:rsidR="009F25FF">
          <w:rPr>
            <w:noProof/>
          </w:rPr>
          <w:instrText>142</w:instrText>
        </w:r>
      </w:ins>
      <w:del w:id="1506" w:author="Gerard" w:date="2015-08-24T17:39:00Z">
        <w:r w:rsidDel="00764400">
          <w:rPr>
            <w:noProof/>
          </w:rPr>
          <w:delInstrText>141</w:delInstrText>
        </w:r>
      </w:del>
      <w:ins w:id="1507" w:author="Gerard" w:date="2015-08-24T17:30:00Z">
        <w:r>
          <w:rPr>
            <w:noProof/>
          </w:rPr>
          <w:fldChar w:fldCharType="end"/>
        </w:r>
        <w:r>
          <w:instrText>)</w:instrText>
        </w:r>
        <w:r>
          <w:fldChar w:fldCharType="end"/>
        </w:r>
      </w:ins>
    </w:p>
    <w:p w14:paraId="6F484D33" w14:textId="77777777" w:rsidR="009B630D" w:rsidRDefault="009B630D" w:rsidP="009B630D">
      <w:pPr>
        <w:rPr>
          <w:ins w:id="1508" w:author="Gerard" w:date="2015-08-24T17:30:00Z"/>
        </w:rPr>
      </w:pPr>
      <w:ins w:id="1509" w:author="Gerard" w:date="2015-08-24T17:30:00Z">
        <w:r>
          <w:t>and</w:t>
        </w:r>
      </w:ins>
    </w:p>
    <w:p w14:paraId="43C68F6B" w14:textId="77777777" w:rsidR="009B630D" w:rsidRDefault="009B630D" w:rsidP="009B630D">
      <w:pPr>
        <w:pStyle w:val="MTDisplayEquation"/>
        <w:rPr>
          <w:ins w:id="1510" w:author="Gerard" w:date="2015-08-24T17:30:00Z"/>
        </w:rPr>
      </w:pPr>
      <w:ins w:id="1511" w:author="Gerard" w:date="2015-08-24T17:30:00Z">
        <w:r>
          <w:tab/>
        </w:r>
      </w:ins>
      <w:ins w:id="1512" w:author="Gerard" w:date="2015-08-24T17:30:00Z">
        <w:r w:rsidR="00C067D4" w:rsidRPr="00905817">
          <w:rPr>
            <w:position w:val="-24"/>
          </w:rPr>
          <w:object w:dxaOrig="4060" w:dyaOrig="700" w14:anchorId="7BEB6B74">
            <v:shape id="_x0000_i2101" type="#_x0000_t75" style="width:203.35pt;height:34.65pt" o:ole="">
              <v:imagedata r:id="rId2166" o:title=""/>
            </v:shape>
            <o:OLEObject Type="Embed" ProgID="Equation.DSMT4" ShapeID="_x0000_i2101" DrawAspect="Content" ObjectID="_1375861180" r:id="rId2167"/>
          </w:object>
        </w:r>
      </w:ins>
      <w:ins w:id="1513" w:author="Gerard" w:date="2015-08-24T17:30:00Z">
        <w:r>
          <w:tab/>
        </w:r>
        <w:r>
          <w:fldChar w:fldCharType="begin"/>
        </w:r>
        <w:r>
          <w:instrText xml:space="preserve"> MACROBUTTON MTPlaceRef \* MERGEFORMAT </w:instrText>
        </w:r>
        <w:r>
          <w:fldChar w:fldCharType="begin"/>
        </w:r>
        <w:r>
          <w:instrText xml:space="preserve"> SEQ MTEqn \h \* MERGEFORMAT </w:instrText>
        </w:r>
      </w:ins>
      <w:del w:id="1514" w:author="Gerard" w:date="2015-08-25T08:12:00Z">
        <w:r w:rsidR="0023486D" w:rsidDel="0023486D">
          <w:fldChar w:fldCharType="separate"/>
        </w:r>
      </w:del>
      <w:del w:id="1515" w:author="Gerard" w:date="2015-08-24T17:31:00Z">
        <w:r>
          <w:fldChar w:fldCharType="end"/>
        </w:r>
      </w:del>
      <w:ins w:id="1516"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517" w:author="Gerard" w:date="2015-08-24T17:30:00Z">
        <w:r>
          <w:rPr>
            <w:noProof/>
          </w:rPr>
          <w:fldChar w:fldCharType="end"/>
        </w:r>
        <w:r>
          <w:instrText>.</w:instrText>
        </w:r>
        <w:r>
          <w:fldChar w:fldCharType="begin"/>
        </w:r>
        <w:r>
          <w:instrText xml:space="preserve"> SEQ MTEqn \c \* Arabic \* MERGEFORMAT </w:instrText>
        </w:r>
        <w:r>
          <w:fldChar w:fldCharType="separate"/>
        </w:r>
      </w:ins>
      <w:ins w:id="1518" w:author="Gerard" w:date="2015-08-25T08:50:00Z">
        <w:r w:rsidR="009F25FF">
          <w:rPr>
            <w:noProof/>
          </w:rPr>
          <w:instrText>143</w:instrText>
        </w:r>
      </w:ins>
      <w:del w:id="1519" w:author="Gerard" w:date="2015-08-24T17:39:00Z">
        <w:r w:rsidDel="00764400">
          <w:rPr>
            <w:noProof/>
          </w:rPr>
          <w:delInstrText>142</w:delInstrText>
        </w:r>
      </w:del>
      <w:ins w:id="1520" w:author="Gerard" w:date="2015-08-24T17:30:00Z">
        <w:r>
          <w:rPr>
            <w:noProof/>
          </w:rPr>
          <w:fldChar w:fldCharType="end"/>
        </w:r>
        <w:r>
          <w:instrText>)</w:instrText>
        </w:r>
        <w:r>
          <w:fldChar w:fldCharType="end"/>
        </w:r>
      </w:ins>
    </w:p>
    <w:p w14:paraId="3378D94F" w14:textId="55A15CC2" w:rsidR="009B630D" w:rsidRDefault="00C067D4" w:rsidP="009B630D">
      <w:pPr>
        <w:rPr>
          <w:ins w:id="1521" w:author="Gerard" w:date="2015-08-24T17:30:00Z"/>
        </w:rPr>
      </w:pPr>
      <w:ins w:id="1522" w:author="Gerard" w:date="2015-08-24T18:10:00Z">
        <w:r>
          <w:t>are</w:t>
        </w:r>
      </w:ins>
      <w:ins w:id="1523" w:author="Gerard" w:date="2015-08-24T17:30:00Z">
        <w:r w:rsidR="009B630D">
          <w:t xml:space="preserve"> the spatial tangent</w:t>
        </w:r>
      </w:ins>
      <w:ins w:id="1524" w:author="Gerard" w:date="2015-08-24T18:10:00Z">
        <w:r>
          <w:t>s</w:t>
        </w:r>
      </w:ins>
      <w:ins w:id="1525" w:author="Gerard" w:date="2015-08-24T17:30:00Z">
        <w:r w:rsidR="009B630D">
          <w:t xml:space="preserve"> of the effective hydraulic permeability </w:t>
        </w:r>
      </w:ins>
      <w:ins w:id="1526" w:author="Gerard" w:date="2015-08-24T18:10:00Z">
        <w:r>
          <w:t xml:space="preserve">and solute diffusivity </w:t>
        </w:r>
      </w:ins>
      <w:ins w:id="1527" w:author="Gerard" w:date="2015-08-24T17:30:00Z">
        <w:r w:rsidR="009B630D">
          <w:t>with respect to the effective concentration.</w:t>
        </w:r>
      </w:ins>
    </w:p>
    <w:p w14:paraId="3E357295" w14:textId="77777777" w:rsidR="009B630D" w:rsidRDefault="009B630D" w:rsidP="009B630D">
      <w:pPr>
        <w:rPr>
          <w:ins w:id="1528" w:author="Gerard" w:date="2015-08-24T17:30:00Z"/>
        </w:rPr>
      </w:pPr>
    </w:p>
    <w:p w14:paraId="23799187" w14:textId="77777777" w:rsidR="009B630D" w:rsidRDefault="009B630D" w:rsidP="009B630D">
      <w:pPr>
        <w:rPr>
          <w:ins w:id="1529" w:author="Gerard" w:date="2015-08-24T17:30:00Z"/>
        </w:rPr>
      </w:pPr>
      <w:ins w:id="1530" w:author="Gerard" w:date="2015-08-24T17:30:00Z">
        <w:r>
          <w:t>The next term reduces to</w:t>
        </w:r>
      </w:ins>
    </w:p>
    <w:p w14:paraId="09D0A1E4" w14:textId="77777777" w:rsidR="009B630D" w:rsidRDefault="009B630D" w:rsidP="009B630D">
      <w:pPr>
        <w:pStyle w:val="MTDisplayEquation"/>
        <w:rPr>
          <w:ins w:id="1531" w:author="Gerard" w:date="2015-08-24T17:30:00Z"/>
        </w:rPr>
      </w:pPr>
      <w:ins w:id="1532" w:author="Gerard" w:date="2015-08-24T17:30:00Z">
        <w:r>
          <w:tab/>
        </w:r>
      </w:ins>
      <w:ins w:id="1533" w:author="Gerard" w:date="2015-08-24T17:30:00Z">
        <w:r w:rsidR="00C067D4" w:rsidRPr="00C067D4">
          <w:rPr>
            <w:position w:val="-30"/>
          </w:rPr>
          <w:object w:dxaOrig="2620" w:dyaOrig="740" w14:anchorId="118644A5">
            <v:shape id="_x0000_i2102" type="#_x0000_t75" style="width:131.35pt;height:38pt" o:ole="">
              <v:imagedata r:id="rId2168" o:title=""/>
            </v:shape>
            <o:OLEObject Type="Embed" ProgID="Equation.DSMT4" ShapeID="_x0000_i2102" DrawAspect="Content" ObjectID="_1375861181" r:id="rId2169"/>
          </w:object>
        </w:r>
      </w:ins>
      <w:ins w:id="1534"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535" w:author="Gerard" w:date="2015-08-25T08:12:00Z">
        <w:r w:rsidR="0023486D" w:rsidDel="0023486D">
          <w:fldChar w:fldCharType="separate"/>
        </w:r>
      </w:del>
      <w:del w:id="1536" w:author="Gerard" w:date="2015-08-24T17:31:00Z">
        <w:r>
          <w:fldChar w:fldCharType="end"/>
        </w:r>
      </w:del>
      <w:ins w:id="1537"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538" w:author="Gerard" w:date="2015-08-24T17:30:00Z">
        <w:r>
          <w:rPr>
            <w:noProof/>
          </w:rPr>
          <w:fldChar w:fldCharType="end"/>
        </w:r>
        <w:r>
          <w:instrText>.</w:instrText>
        </w:r>
        <w:r>
          <w:fldChar w:fldCharType="begin"/>
        </w:r>
        <w:r>
          <w:instrText xml:space="preserve"> SEQ MTEqn \c \* Arabic \* MERGEFORMAT </w:instrText>
        </w:r>
        <w:r>
          <w:fldChar w:fldCharType="separate"/>
        </w:r>
      </w:ins>
      <w:ins w:id="1539" w:author="Gerard" w:date="2015-08-25T08:50:00Z">
        <w:r w:rsidR="009F25FF">
          <w:rPr>
            <w:noProof/>
          </w:rPr>
          <w:instrText>144</w:instrText>
        </w:r>
      </w:ins>
      <w:del w:id="1540" w:author="Gerard" w:date="2015-08-24T17:39:00Z">
        <w:r w:rsidDel="00764400">
          <w:rPr>
            <w:noProof/>
          </w:rPr>
          <w:delInstrText>143</w:delInstrText>
        </w:r>
      </w:del>
      <w:ins w:id="1541" w:author="Gerard" w:date="2015-08-24T17:30:00Z">
        <w:r>
          <w:rPr>
            <w:noProof/>
          </w:rPr>
          <w:fldChar w:fldCharType="end"/>
        </w:r>
        <w:r>
          <w:instrText>)</w:instrText>
        </w:r>
        <w:r>
          <w:fldChar w:fldCharType="end"/>
        </w:r>
      </w:ins>
    </w:p>
    <w:p w14:paraId="23DF63FF" w14:textId="77777777" w:rsidR="009B630D" w:rsidRDefault="009B630D" w:rsidP="009B630D">
      <w:pPr>
        <w:rPr>
          <w:ins w:id="1542" w:author="Gerard" w:date="2015-08-24T17:30:00Z"/>
        </w:rPr>
      </w:pPr>
      <w:ins w:id="1543" w:author="Gerard" w:date="2015-08-24T17:30:00Z">
        <w:r>
          <w:t>The following term is</w:t>
        </w:r>
      </w:ins>
    </w:p>
    <w:p w14:paraId="4C0C0201" w14:textId="77777777" w:rsidR="009B630D" w:rsidRDefault="009B630D" w:rsidP="009B630D">
      <w:pPr>
        <w:pStyle w:val="MTDisplayEquation"/>
        <w:rPr>
          <w:ins w:id="1544" w:author="Gerard" w:date="2015-08-24T17:30:00Z"/>
        </w:rPr>
      </w:pPr>
      <w:ins w:id="1545" w:author="Gerard" w:date="2015-08-24T17:30:00Z">
        <w:r>
          <w:tab/>
        </w:r>
      </w:ins>
      <w:ins w:id="1546" w:author="Gerard" w:date="2015-08-24T17:30:00Z">
        <w:r w:rsidR="00C067D4" w:rsidRPr="0023486D">
          <w:rPr>
            <w:position w:val="-16"/>
          </w:rPr>
          <w:object w:dxaOrig="4380" w:dyaOrig="500" w14:anchorId="67041906">
            <v:shape id="_x0000_i2103" type="#_x0000_t75" style="width:218.65pt;height:25.35pt" o:ole="">
              <v:imagedata r:id="rId2170" o:title=""/>
            </v:shape>
            <o:OLEObject Type="Embed" ProgID="Equation.DSMT4" ShapeID="_x0000_i2103" DrawAspect="Content" ObjectID="_1375861182" r:id="rId2171"/>
          </w:object>
        </w:r>
      </w:ins>
      <w:ins w:id="1547" w:author="Gerard" w:date="2015-08-24T17:30:00Z">
        <w:r>
          <w:t>,</w:t>
        </w:r>
        <w:r>
          <w:tab/>
        </w:r>
        <w:r>
          <w:fldChar w:fldCharType="begin"/>
        </w:r>
        <w:r>
          <w:instrText xml:space="preserve"> MACROBUTTON MTPlaceRef \* MERGEFORMAT </w:instrText>
        </w:r>
        <w:r>
          <w:fldChar w:fldCharType="begin"/>
        </w:r>
        <w:r>
          <w:instrText xml:space="preserve"> SEQ MTEqn \h \* MERGEFORMAT </w:instrText>
        </w:r>
      </w:ins>
      <w:del w:id="1548" w:author="Gerard" w:date="2015-08-25T08:12:00Z">
        <w:r w:rsidR="0023486D" w:rsidDel="0023486D">
          <w:fldChar w:fldCharType="separate"/>
        </w:r>
      </w:del>
      <w:del w:id="1549" w:author="Gerard" w:date="2015-08-24T17:31:00Z">
        <w:r>
          <w:fldChar w:fldCharType="end"/>
        </w:r>
      </w:del>
      <w:ins w:id="1550"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551" w:author="Gerard" w:date="2015-08-24T17:30:00Z">
        <w:r>
          <w:rPr>
            <w:noProof/>
          </w:rPr>
          <w:fldChar w:fldCharType="end"/>
        </w:r>
        <w:r>
          <w:instrText>.</w:instrText>
        </w:r>
        <w:r>
          <w:fldChar w:fldCharType="begin"/>
        </w:r>
        <w:r>
          <w:instrText xml:space="preserve"> SEQ MTEqn \c \* Arabic \* MERGEFORMAT </w:instrText>
        </w:r>
        <w:r>
          <w:fldChar w:fldCharType="separate"/>
        </w:r>
      </w:ins>
      <w:ins w:id="1552" w:author="Gerard" w:date="2015-08-25T08:50:00Z">
        <w:r w:rsidR="009F25FF">
          <w:rPr>
            <w:noProof/>
          </w:rPr>
          <w:instrText>145</w:instrText>
        </w:r>
      </w:ins>
      <w:del w:id="1553" w:author="Gerard" w:date="2015-08-24T17:39:00Z">
        <w:r w:rsidDel="00764400">
          <w:rPr>
            <w:noProof/>
          </w:rPr>
          <w:delInstrText>144</w:delInstrText>
        </w:r>
      </w:del>
      <w:ins w:id="1554" w:author="Gerard" w:date="2015-08-24T17:30:00Z">
        <w:r>
          <w:rPr>
            <w:noProof/>
          </w:rPr>
          <w:fldChar w:fldCharType="end"/>
        </w:r>
        <w:r>
          <w:instrText>)</w:instrText>
        </w:r>
        <w:r>
          <w:fldChar w:fldCharType="end"/>
        </w:r>
      </w:ins>
    </w:p>
    <w:p w14:paraId="03B5CE70" w14:textId="77777777" w:rsidR="009B630D" w:rsidRDefault="009B630D" w:rsidP="009B630D">
      <w:pPr>
        <w:rPr>
          <w:ins w:id="1555" w:author="Gerard" w:date="2015-08-24T17:30:00Z"/>
        </w:rPr>
      </w:pPr>
      <w:ins w:id="1556" w:author="Gerard" w:date="2015-08-24T17:30:00Z">
        <w:r>
          <w:t>where</w:t>
        </w:r>
      </w:ins>
    </w:p>
    <w:p w14:paraId="70BD4BA4" w14:textId="77777777" w:rsidR="009B630D" w:rsidRDefault="009B630D" w:rsidP="009B630D">
      <w:pPr>
        <w:pStyle w:val="MTDisplayEquation"/>
        <w:rPr>
          <w:ins w:id="1557" w:author="Gerard" w:date="2015-08-24T17:30:00Z"/>
        </w:rPr>
      </w:pPr>
      <w:ins w:id="1558" w:author="Gerard" w:date="2015-08-24T17:30:00Z">
        <w:r>
          <w:lastRenderedPageBreak/>
          <w:tab/>
        </w:r>
      </w:ins>
      <w:ins w:id="1559" w:author="Gerard" w:date="2015-08-24T17:30:00Z">
        <w:r w:rsidR="001852AF" w:rsidRPr="00950FA4">
          <w:rPr>
            <w:position w:val="-74"/>
          </w:rPr>
          <w:object w:dxaOrig="6360" w:dyaOrig="1620" w14:anchorId="2340E608">
            <v:shape id="_x0000_i2104" type="#_x0000_t75" style="width:318pt;height:81.35pt" o:ole="">
              <v:imagedata r:id="rId2172" o:title=""/>
            </v:shape>
            <o:OLEObject Type="Embed" ProgID="Equation.DSMT4" ShapeID="_x0000_i2104" DrawAspect="Content" ObjectID="_1375861183" r:id="rId2173"/>
          </w:object>
        </w:r>
      </w:ins>
      <w:ins w:id="1560" w:author="Gerard" w:date="2015-08-24T17:30:00Z">
        <w:r>
          <w:tab/>
        </w:r>
        <w:r>
          <w:fldChar w:fldCharType="begin"/>
        </w:r>
        <w:r>
          <w:instrText xml:space="preserve"> MACROBUTTON MTPlaceRef \* MERGEFORMAT </w:instrText>
        </w:r>
        <w:r>
          <w:fldChar w:fldCharType="begin"/>
        </w:r>
        <w:r>
          <w:instrText xml:space="preserve"> SEQ MTEqn \h \* MERGEFORMAT </w:instrText>
        </w:r>
      </w:ins>
      <w:del w:id="1561" w:author="Gerard" w:date="2015-08-25T08:12:00Z">
        <w:r w:rsidR="0023486D" w:rsidDel="0023486D">
          <w:fldChar w:fldCharType="separate"/>
        </w:r>
      </w:del>
      <w:del w:id="1562" w:author="Gerard" w:date="2015-08-24T17:31:00Z">
        <w:r>
          <w:fldChar w:fldCharType="end"/>
        </w:r>
      </w:del>
      <w:ins w:id="1563"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564" w:author="Gerard" w:date="2015-08-24T17:30:00Z">
        <w:r>
          <w:rPr>
            <w:noProof/>
          </w:rPr>
          <w:fldChar w:fldCharType="end"/>
        </w:r>
        <w:r>
          <w:instrText>.</w:instrText>
        </w:r>
        <w:r>
          <w:fldChar w:fldCharType="begin"/>
        </w:r>
        <w:r>
          <w:instrText xml:space="preserve"> SEQ MTEqn \c \* Arabic \* MERGEFORMAT </w:instrText>
        </w:r>
        <w:r>
          <w:fldChar w:fldCharType="separate"/>
        </w:r>
      </w:ins>
      <w:ins w:id="1565" w:author="Gerard" w:date="2015-08-25T08:50:00Z">
        <w:r w:rsidR="009F25FF">
          <w:rPr>
            <w:noProof/>
          </w:rPr>
          <w:instrText>146</w:instrText>
        </w:r>
      </w:ins>
      <w:del w:id="1566" w:author="Gerard" w:date="2015-08-24T17:39:00Z">
        <w:r w:rsidDel="00764400">
          <w:rPr>
            <w:noProof/>
          </w:rPr>
          <w:delInstrText>145</w:delInstrText>
        </w:r>
      </w:del>
      <w:ins w:id="1567" w:author="Gerard" w:date="2015-08-24T17:30:00Z">
        <w:r>
          <w:rPr>
            <w:noProof/>
          </w:rPr>
          <w:fldChar w:fldCharType="end"/>
        </w:r>
        <w:r>
          <w:instrText>)</w:instrText>
        </w:r>
        <w:r>
          <w:fldChar w:fldCharType="end"/>
        </w:r>
      </w:ins>
    </w:p>
    <w:p w14:paraId="4ED081C6" w14:textId="77777777" w:rsidR="009B630D" w:rsidRDefault="009B630D" w:rsidP="009B630D">
      <w:pPr>
        <w:rPr>
          <w:ins w:id="1568" w:author="Gerard" w:date="2015-08-24T17:30:00Z"/>
        </w:rPr>
      </w:pPr>
    </w:p>
    <w:p w14:paraId="300F713B" w14:textId="77777777" w:rsidR="009B630D" w:rsidRDefault="009B630D" w:rsidP="009B630D">
      <w:pPr>
        <w:rPr>
          <w:ins w:id="1569" w:author="Gerard" w:date="2015-08-24T17:30:00Z"/>
        </w:rPr>
      </w:pPr>
      <w:ins w:id="1570" w:author="Gerard" w:date="2015-08-24T17:30:00Z">
        <w:r>
          <w:t>The last term is</w:t>
        </w:r>
      </w:ins>
    </w:p>
    <w:p w14:paraId="5B77B847" w14:textId="77777777" w:rsidR="009B630D" w:rsidRDefault="009B630D" w:rsidP="009B630D">
      <w:pPr>
        <w:pStyle w:val="MTDisplayEquation"/>
        <w:rPr>
          <w:ins w:id="1571" w:author="Gerard" w:date="2015-08-24T17:30:00Z"/>
        </w:rPr>
      </w:pPr>
      <w:ins w:id="1572" w:author="Gerard" w:date="2015-08-24T17:30:00Z">
        <w:r>
          <w:tab/>
        </w:r>
      </w:ins>
      <w:ins w:id="1573" w:author="Gerard" w:date="2015-08-24T17:30:00Z">
        <w:r w:rsidR="006E32EB" w:rsidRPr="0048294A">
          <w:rPr>
            <w:position w:val="-40"/>
          </w:rPr>
          <w:object w:dxaOrig="5640" w:dyaOrig="920" w14:anchorId="312B63FB">
            <v:shape id="_x0000_i2105" type="#_x0000_t75" style="width:280.65pt;height:46pt" o:ole="">
              <v:imagedata r:id="rId2174" o:title=""/>
            </v:shape>
            <o:OLEObject Type="Embed" ProgID="Equation.DSMT4" ShapeID="_x0000_i2105" DrawAspect="Content" ObjectID="_1375861184" r:id="rId2175"/>
          </w:object>
        </w:r>
      </w:ins>
      <w:ins w:id="1574" w:author="Gerard" w:date="2015-08-24T17:30:00Z">
        <w:r>
          <w:tab/>
        </w:r>
        <w:r>
          <w:fldChar w:fldCharType="begin"/>
        </w:r>
        <w:r>
          <w:instrText xml:space="preserve"> MACROBUTTON MTPlaceRef \* MERGEFORMAT </w:instrText>
        </w:r>
        <w:r>
          <w:fldChar w:fldCharType="begin"/>
        </w:r>
        <w:r>
          <w:instrText xml:space="preserve"> SEQ MTEqn \h \* MERGEFORMAT </w:instrText>
        </w:r>
      </w:ins>
      <w:del w:id="1575" w:author="Gerard" w:date="2015-08-25T08:12:00Z">
        <w:r w:rsidR="0023486D" w:rsidDel="0023486D">
          <w:fldChar w:fldCharType="separate"/>
        </w:r>
      </w:del>
      <w:del w:id="1576" w:author="Gerard" w:date="2015-08-24T17:31:00Z">
        <w:r>
          <w:fldChar w:fldCharType="end"/>
        </w:r>
      </w:del>
      <w:ins w:id="1577" w:author="Gerard" w:date="2015-08-24T17:30:00Z">
        <w:r>
          <w:instrText>(</w:instrText>
        </w:r>
        <w:r>
          <w:fldChar w:fldCharType="begin"/>
        </w:r>
        <w:r>
          <w:instrText xml:space="preserve"> SEQ MTSec \c \* Arabic \* MERGEFORMAT </w:instrText>
        </w:r>
        <w:r>
          <w:fldChar w:fldCharType="separate"/>
        </w:r>
      </w:ins>
      <w:r w:rsidR="009F25FF">
        <w:rPr>
          <w:noProof/>
        </w:rPr>
        <w:instrText>3</w:instrText>
      </w:r>
      <w:ins w:id="1578" w:author="Gerard" w:date="2015-08-24T17:30:00Z">
        <w:r>
          <w:rPr>
            <w:noProof/>
          </w:rPr>
          <w:fldChar w:fldCharType="end"/>
        </w:r>
        <w:r>
          <w:instrText>.</w:instrText>
        </w:r>
        <w:r>
          <w:fldChar w:fldCharType="begin"/>
        </w:r>
        <w:r>
          <w:instrText xml:space="preserve"> SEQ MTEqn \c \* Arabic \* MERGEFORMAT </w:instrText>
        </w:r>
        <w:r>
          <w:fldChar w:fldCharType="separate"/>
        </w:r>
      </w:ins>
      <w:ins w:id="1579" w:author="Gerard" w:date="2015-08-25T08:50:00Z">
        <w:r w:rsidR="009F25FF">
          <w:rPr>
            <w:noProof/>
          </w:rPr>
          <w:instrText>147</w:instrText>
        </w:r>
      </w:ins>
      <w:del w:id="1580" w:author="Gerard" w:date="2015-08-24T17:39:00Z">
        <w:r w:rsidDel="00764400">
          <w:rPr>
            <w:noProof/>
          </w:rPr>
          <w:delInstrText>147</w:delInstrText>
        </w:r>
      </w:del>
      <w:ins w:id="1581" w:author="Gerard" w:date="2015-08-24T17:30:00Z">
        <w:r>
          <w:rPr>
            <w:noProof/>
          </w:rPr>
          <w:fldChar w:fldCharType="end"/>
        </w:r>
        <w:r>
          <w:instrText>)</w:instrText>
        </w:r>
        <w:r>
          <w:fldChar w:fldCharType="end"/>
        </w:r>
      </w:ins>
    </w:p>
    <w:p w14:paraId="1AE55F73" w14:textId="77777777" w:rsidR="009B630D" w:rsidRDefault="009B630D" w:rsidP="009B630D">
      <w:pPr>
        <w:rPr>
          <w:ins w:id="1582" w:author="Gerard" w:date="2015-08-24T17:30:00Z"/>
        </w:rPr>
      </w:pPr>
      <w:ins w:id="1583" w:author="Gerard" w:date="2015-08-24T17:30:00Z">
        <w:r>
          <w:t>where we similarly used a backward difference scheme to discretize the time derivative.</w:t>
        </w:r>
      </w:ins>
    </w:p>
    <w:p w14:paraId="24BBA377" w14:textId="77777777" w:rsidR="00013E94" w:rsidRDefault="00013E94" w:rsidP="00013E94">
      <w:pPr>
        <w:rPr>
          <w:ins w:id="1584" w:author="Gerard" w:date="2015-08-25T08:18:00Z"/>
        </w:rPr>
      </w:pPr>
    </w:p>
    <w:p w14:paraId="0D667D44" w14:textId="77777777" w:rsidR="007463F4" w:rsidRDefault="007463F4" w:rsidP="007463F4">
      <w:pPr>
        <w:pStyle w:val="Heading3"/>
        <w:rPr>
          <w:ins w:id="1585" w:author="Gerard" w:date="2015-08-25T08:18:00Z"/>
        </w:rPr>
      </w:pPr>
      <w:bookmarkStart w:id="1586" w:name="_Toc302112017"/>
      <w:ins w:id="1587" w:author="Gerard" w:date="2015-08-25T08:18:00Z">
        <w:r>
          <w:t>Linearization of External Virtual Work</w:t>
        </w:r>
        <w:bookmarkEnd w:id="1586"/>
      </w:ins>
    </w:p>
    <w:p w14:paraId="2FE04AB5" w14:textId="77777777" w:rsidR="007463F4" w:rsidRDefault="007463F4" w:rsidP="007463F4">
      <w:pPr>
        <w:rPr>
          <w:ins w:id="1588" w:author="Gerard" w:date="2015-08-25T08:18:00Z"/>
        </w:rPr>
      </w:pPr>
      <w:ins w:id="1589" w:author="Gerard" w:date="2015-08-25T08:18:00Z">
        <w:r>
          <w:t xml:space="preserve">The linearization of </w:t>
        </w:r>
        <w:r w:rsidRPr="00905817">
          <w:rPr>
            <w:position w:val="-12"/>
          </w:rPr>
          <w:object w:dxaOrig="560" w:dyaOrig="360" w14:anchorId="23D09E0D">
            <v:shape id="_x0000_i5257" type="#_x0000_t75" style="width:28pt;height:19.35pt" o:ole="">
              <v:imagedata r:id="rId2176" o:title=""/>
            </v:shape>
            <o:OLEObject Type="Embed" ProgID="Equation.DSMT4" ShapeID="_x0000_i5257" DrawAspect="Content" ObjectID="_1375861185" r:id="rId2177"/>
          </w:object>
        </w:r>
        <w:r>
          <w:t xml:space="preserve"> in </w:t>
        </w:r>
        <w:r>
          <w:fldChar w:fldCharType="begin"/>
        </w:r>
        <w:r>
          <w:instrText xml:space="preserve"> GOTOBUTTON ZEqnNum616120  \* MERGEFORMAT </w:instrText>
        </w:r>
        <w:r>
          <w:fldChar w:fldCharType="begin"/>
        </w:r>
        <w:r>
          <w:instrText xml:space="preserve"> REF ZEqnNum616120 \* Charformat \! \* MERGEFORMAT </w:instrText>
        </w:r>
        <w:r>
          <w:fldChar w:fldCharType="separate"/>
        </w:r>
      </w:ins>
      <w:ins w:id="1590" w:author="Gerard" w:date="2015-08-25T08:50:00Z">
        <w:r w:rsidR="009F25FF">
          <w:instrText>(3.118)</w:instrText>
        </w:r>
      </w:ins>
      <w:del w:id="1591" w:author="Gerard" w:date="2015-08-25T08:21:00Z">
        <w:r w:rsidDel="007463F4">
          <w:delInstrText>(3.)</w:delInstrText>
        </w:r>
      </w:del>
      <w:ins w:id="1592" w:author="Gerard" w:date="2015-08-25T08:18:00Z">
        <w:r>
          <w:fldChar w:fldCharType="end"/>
        </w:r>
        <w:r>
          <w:fldChar w:fldCharType="end"/>
        </w:r>
        <w:r>
          <w:t xml:space="preserve"> depends on whether natural boundary conditions are prescribed as area densities or total net values over an area. Thus, in the case when </w:t>
        </w:r>
        <w:r w:rsidRPr="00905817">
          <w:rPr>
            <w:position w:val="-10"/>
          </w:rPr>
          <w:object w:dxaOrig="440" w:dyaOrig="320" w14:anchorId="154C30B1">
            <v:shape id="_x0000_i5258" type="#_x0000_t75" style="width:22pt;height:15.35pt" o:ole="">
              <v:imagedata r:id="rId2178" o:title=""/>
            </v:shape>
            <o:OLEObject Type="Embed" ProgID="Equation.DSMT4" ShapeID="_x0000_i5258" DrawAspect="Content" ObjectID="_1375861186" r:id="rId2179"/>
          </w:object>
        </w:r>
        <w:r>
          <w:t xml:space="preserve"> (net force), </w:t>
        </w:r>
        <w:r w:rsidRPr="00905817">
          <w:rPr>
            <w:position w:val="-12"/>
          </w:rPr>
          <w:object w:dxaOrig="560" w:dyaOrig="360" w14:anchorId="26F4B338">
            <v:shape id="_x0000_i5259" type="#_x0000_t75" style="width:28pt;height:19.35pt" o:ole="">
              <v:imagedata r:id="rId2180" o:title=""/>
            </v:shape>
            <o:OLEObject Type="Embed" ProgID="Equation.DSMT4" ShapeID="_x0000_i5259" DrawAspect="Content" ObjectID="_1375861187" r:id="rId2181"/>
          </w:object>
        </w:r>
        <w:r>
          <w:t xml:space="preserve"> (net volumetric flow rate), or </w:t>
        </w:r>
        <w:r w:rsidRPr="00905817">
          <w:rPr>
            <w:position w:val="-12"/>
          </w:rPr>
          <w:object w:dxaOrig="560" w:dyaOrig="400" w14:anchorId="148C38AC">
            <v:shape id="_x0000_i5280" type="#_x0000_t75" style="width:27.35pt;height:21.35pt" o:ole="">
              <v:imagedata r:id="rId2182" o:title=""/>
            </v:shape>
            <o:OLEObject Type="Embed" ProgID="Equation.DSMT4" ShapeID="_x0000_i5280" DrawAspect="Content" ObjectID="_1375861188" r:id="rId2183"/>
          </w:object>
        </w:r>
        <w:r>
          <w:t xml:space="preserve"> (net effective molar flow rate) are prescribed over the elemental area </w:t>
        </w:r>
        <w:r w:rsidRPr="00905817">
          <w:rPr>
            <w:position w:val="-6"/>
          </w:rPr>
          <w:object w:dxaOrig="320" w:dyaOrig="279" w14:anchorId="6266E357">
            <v:shape id="_x0000_i5260" type="#_x0000_t75" style="width:15.35pt;height:14.65pt" o:ole="">
              <v:imagedata r:id="rId2184" o:title=""/>
            </v:shape>
            <o:OLEObject Type="Embed" ProgID="Equation.DSMT4" ShapeID="_x0000_i5260" DrawAspect="Content" ObjectID="_1375861189" r:id="rId2185"/>
          </w:object>
        </w:r>
        <w:r>
          <w:t xml:space="preserve">, there is no variation in </w:t>
        </w:r>
        <w:r w:rsidRPr="00905817">
          <w:rPr>
            <w:position w:val="-12"/>
          </w:rPr>
          <w:object w:dxaOrig="560" w:dyaOrig="360" w14:anchorId="202C7E0A">
            <v:shape id="_x0000_i5261" type="#_x0000_t75" style="width:28pt;height:19.35pt" o:ole="">
              <v:imagedata r:id="rId2186" o:title=""/>
            </v:shape>
            <o:OLEObject Type="Embed" ProgID="Equation.DSMT4" ShapeID="_x0000_i5261" DrawAspect="Content" ObjectID="_1375861190" r:id="rId2187"/>
          </w:object>
        </w:r>
        <w:r>
          <w:t xml:space="preserve"> and it follows that </w:t>
        </w:r>
        <w:r w:rsidRPr="00905817">
          <w:rPr>
            <w:position w:val="-12"/>
          </w:rPr>
          <w:object w:dxaOrig="1120" w:dyaOrig="360" w14:anchorId="65EBFBA7">
            <v:shape id="_x0000_i5262" type="#_x0000_t75" style="width:56.65pt;height:19.35pt" o:ole="">
              <v:imagedata r:id="rId2188" o:title=""/>
            </v:shape>
            <o:OLEObject Type="Embed" ProgID="Equation.DSMT4" ShapeID="_x0000_i5262" DrawAspect="Content" ObjectID="_1375861191" r:id="rId2189"/>
          </w:object>
        </w:r>
        <w:r>
          <w:t xml:space="preserve">. Alternatively, in the case when </w:t>
        </w:r>
        <w:r w:rsidRPr="00905817">
          <w:rPr>
            <w:position w:val="-6"/>
          </w:rPr>
          <w:object w:dxaOrig="160" w:dyaOrig="260" w14:anchorId="29223473">
            <v:shape id="_x0000_i5263" type="#_x0000_t75" style="width:8pt;height:12.65pt" o:ole="">
              <v:imagedata r:id="rId2190" o:title=""/>
            </v:shape>
            <o:OLEObject Type="Embed" ProgID="Equation.DSMT4" ShapeID="_x0000_i5263" DrawAspect="Content" ObjectID="_1375861192" r:id="rId2191"/>
          </w:object>
        </w:r>
        <w:r>
          <w:t xml:space="preserve">, </w:t>
        </w:r>
        <w:r w:rsidRPr="00905817">
          <w:rPr>
            <w:position w:val="-12"/>
          </w:rPr>
          <w:object w:dxaOrig="300" w:dyaOrig="360" w14:anchorId="2042E025">
            <v:shape id="_x0000_i5264" type="#_x0000_t75" style="width:14.65pt;height:19.35pt" o:ole="">
              <v:imagedata r:id="rId2192" o:title=""/>
            </v:shape>
            <o:OLEObject Type="Embed" ProgID="Equation.DSMT4" ShapeID="_x0000_i5264" DrawAspect="Content" ObjectID="_1375861193" r:id="rId2193"/>
          </w:object>
        </w:r>
        <w:r>
          <w:t xml:space="preserve"> or </w:t>
        </w:r>
        <w:r w:rsidRPr="00905817">
          <w:rPr>
            <w:position w:val="-12"/>
          </w:rPr>
          <w:object w:dxaOrig="300" w:dyaOrig="400" w14:anchorId="409DA00B">
            <v:shape id="_x0000_i5281" type="#_x0000_t75" style="width:14.65pt;height:21.35pt" o:ole="">
              <v:imagedata r:id="rId2194" o:title=""/>
            </v:shape>
            <o:OLEObject Type="Embed" ProgID="Equation.DSMT4" ShapeID="_x0000_i5281" DrawAspect="Content" ObjectID="_1375861194" r:id="rId2195"/>
          </w:object>
        </w:r>
        <w:r>
          <w:t xml:space="preserve"> are prescribed, the linearization may be performed by evaluating the integral in the parametric space of the boundary surface </w:t>
        </w:r>
        <w:r w:rsidRPr="00905817">
          <w:rPr>
            <w:position w:val="-6"/>
          </w:rPr>
          <w:object w:dxaOrig="320" w:dyaOrig="279" w14:anchorId="7A118D1A">
            <v:shape id="_x0000_i5265" type="#_x0000_t75" style="width:15.35pt;height:14.65pt" o:ole="">
              <v:imagedata r:id="rId2196" o:title=""/>
            </v:shape>
            <o:OLEObject Type="Embed" ProgID="Equation.DSMT4" ShapeID="_x0000_i5265" DrawAspect="Content" ObjectID="_1375861195" r:id="rId2197"/>
          </w:object>
        </w:r>
        <w:r>
          <w:t xml:space="preserve">, with parametric coordinates </w:t>
        </w:r>
        <w:r w:rsidRPr="00905817">
          <w:rPr>
            <w:position w:val="-16"/>
          </w:rPr>
          <w:object w:dxaOrig="800" w:dyaOrig="440" w14:anchorId="0E5F06C0">
            <v:shape id="_x0000_i5266" type="#_x0000_t75" style="width:40pt;height:22pt" o:ole="">
              <v:imagedata r:id="rId2198" o:title=""/>
            </v:shape>
            <o:OLEObject Type="Embed" ProgID="Equation.DSMT4" ShapeID="_x0000_i5266" DrawAspect="Content" ObjectID="_1375861196" r:id="rId2199"/>
          </w:object>
        </w:r>
        <w:r>
          <w:t xml:space="preserve">. Accordingly, for a point </w:t>
        </w:r>
        <w:r w:rsidRPr="00905817">
          <w:rPr>
            <w:position w:val="-16"/>
          </w:rPr>
          <w:object w:dxaOrig="940" w:dyaOrig="440" w14:anchorId="6E92A13B">
            <v:shape id="_x0000_i5267" type="#_x0000_t75" style="width:47.35pt;height:22pt" o:ole="">
              <v:imagedata r:id="rId2200" o:title=""/>
            </v:shape>
            <o:OLEObject Type="Embed" ProgID="Equation.DSMT4" ShapeID="_x0000_i5267" DrawAspect="Content" ObjectID="_1375861197" r:id="rId2201"/>
          </w:object>
        </w:r>
        <w:r>
          <w:t xml:space="preserve"> on </w:t>
        </w:r>
        <w:r w:rsidRPr="00905817">
          <w:rPr>
            <w:position w:val="-6"/>
          </w:rPr>
          <w:object w:dxaOrig="320" w:dyaOrig="279" w14:anchorId="0A403818">
            <v:shape id="_x0000_i5268" type="#_x0000_t75" style="width:15.35pt;height:14.65pt" o:ole="">
              <v:imagedata r:id="rId2202" o:title=""/>
            </v:shape>
            <o:OLEObject Type="Embed" ProgID="Equation.DSMT4" ShapeID="_x0000_i5268" DrawAspect="Content" ObjectID="_1375861198" r:id="rId2203"/>
          </w:object>
        </w:r>
        <w:r>
          <w:t>, surface tangents (covariant basis vectors) are given by</w:t>
        </w:r>
      </w:ins>
    </w:p>
    <w:p w14:paraId="4A9ED3A6" w14:textId="77777777" w:rsidR="007463F4" w:rsidRDefault="007463F4" w:rsidP="007463F4">
      <w:pPr>
        <w:pStyle w:val="MTDisplayEquation"/>
        <w:rPr>
          <w:ins w:id="1593" w:author="Gerard" w:date="2015-08-25T08:18:00Z"/>
        </w:rPr>
      </w:pPr>
      <w:ins w:id="1594" w:author="Gerard" w:date="2015-08-25T08:18:00Z">
        <w:r>
          <w:tab/>
        </w:r>
        <w:r w:rsidRPr="00905817">
          <w:rPr>
            <w:position w:val="-28"/>
          </w:rPr>
          <w:object w:dxaOrig="2180" w:dyaOrig="660" w14:anchorId="5CB4944F">
            <v:shape id="_x0000_i5269" type="#_x0000_t75" style="width:108.65pt;height:32.65pt" o:ole="">
              <v:imagedata r:id="rId2204" o:title=""/>
            </v:shape>
            <o:OLEObject Type="Embed" ProgID="Equation.DSMT4" ShapeID="_x0000_i5269" DrawAspect="Content" ObjectID="_1375861199" r:id="rId2205"/>
          </w:object>
        </w:r>
        <w:r>
          <w:tab/>
        </w:r>
        <w:r>
          <w:fldChar w:fldCharType="begin"/>
        </w:r>
        <w:r>
          <w:instrText xml:space="preserve"> MACROBUTTON MTPlaceRef \* MERGEFORMAT </w:instrText>
        </w:r>
        <w:r>
          <w:fldChar w:fldCharType="begin"/>
        </w:r>
        <w:r>
          <w:instrText xml:space="preserve"> SEQ MTEqn \h \* MERGEFORMAT </w:instrText>
        </w:r>
      </w:ins>
      <w:del w:id="1595" w:author="Gerard" w:date="2015-08-25T08:21:00Z">
        <w:r w:rsidDel="007463F4">
          <w:fldChar w:fldCharType="separate"/>
        </w:r>
      </w:del>
      <w:ins w:id="1596" w:author="Gerard" w:date="2015-08-25T0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597" w:author="Gerard" w:date="2015-08-25T08:1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148</w:instrText>
      </w:r>
      <w:ins w:id="1598" w:author="Gerard" w:date="2015-08-25T08:18:00Z">
        <w:r>
          <w:rPr>
            <w:noProof/>
          </w:rPr>
          <w:fldChar w:fldCharType="end"/>
        </w:r>
        <w:r>
          <w:instrText>)</w:instrText>
        </w:r>
        <w:r>
          <w:fldChar w:fldCharType="end"/>
        </w:r>
      </w:ins>
    </w:p>
    <w:p w14:paraId="4A2A7599" w14:textId="77777777" w:rsidR="007463F4" w:rsidRDefault="007463F4" w:rsidP="007463F4">
      <w:pPr>
        <w:rPr>
          <w:ins w:id="1599" w:author="Gerard" w:date="2015-08-25T08:18:00Z"/>
        </w:rPr>
      </w:pPr>
      <w:ins w:id="1600" w:author="Gerard" w:date="2015-08-25T08:18:00Z">
        <w:r>
          <w:t>and the outward unit normal is</w:t>
        </w:r>
      </w:ins>
    </w:p>
    <w:p w14:paraId="59EE56CE" w14:textId="77777777" w:rsidR="007463F4" w:rsidRDefault="007463F4" w:rsidP="007463F4">
      <w:pPr>
        <w:pStyle w:val="MTDisplayEquation"/>
        <w:rPr>
          <w:ins w:id="1601" w:author="Gerard" w:date="2015-08-25T08:18:00Z"/>
        </w:rPr>
      </w:pPr>
      <w:ins w:id="1602" w:author="Gerard" w:date="2015-08-25T08:18:00Z">
        <w:r>
          <w:tab/>
        </w:r>
        <w:r w:rsidRPr="00905817">
          <w:rPr>
            <w:position w:val="-32"/>
          </w:rPr>
          <w:object w:dxaOrig="1180" w:dyaOrig="700" w14:anchorId="16AA7F41">
            <v:shape id="_x0000_i5270" type="#_x0000_t75" style="width:59.35pt;height:34.65pt" o:ole="">
              <v:imagedata r:id="rId2206" o:title=""/>
            </v:shape>
            <o:OLEObject Type="Embed" ProgID="Equation.DSMT4" ShapeID="_x0000_i5270" DrawAspect="Content" ObjectID="_1375861200" r:id="rId2207"/>
          </w:object>
        </w:r>
        <w:r>
          <w:t>.</w:t>
        </w:r>
        <w:r>
          <w:tab/>
        </w:r>
        <w:r>
          <w:fldChar w:fldCharType="begin"/>
        </w:r>
        <w:r>
          <w:instrText xml:space="preserve"> MACROBUTTON MTPlaceRef \* MERGEFORMAT </w:instrText>
        </w:r>
        <w:r>
          <w:fldChar w:fldCharType="begin"/>
        </w:r>
        <w:r>
          <w:instrText xml:space="preserve"> SEQ MTEqn \h \* MERGEFORMAT </w:instrText>
        </w:r>
      </w:ins>
      <w:del w:id="1603" w:author="Gerard" w:date="2015-08-25T08:21:00Z">
        <w:r w:rsidDel="007463F4">
          <w:fldChar w:fldCharType="separate"/>
        </w:r>
      </w:del>
      <w:ins w:id="1604" w:author="Gerard" w:date="2015-08-25T0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605" w:author="Gerard" w:date="2015-08-25T08:1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149</w:instrText>
      </w:r>
      <w:ins w:id="1606" w:author="Gerard" w:date="2015-08-25T08:18:00Z">
        <w:r>
          <w:rPr>
            <w:noProof/>
          </w:rPr>
          <w:fldChar w:fldCharType="end"/>
        </w:r>
        <w:r>
          <w:instrText>)</w:instrText>
        </w:r>
        <w:r>
          <w:fldChar w:fldCharType="end"/>
        </w:r>
      </w:ins>
    </w:p>
    <w:p w14:paraId="27851014" w14:textId="77777777" w:rsidR="007463F4" w:rsidRDefault="007463F4" w:rsidP="007463F4">
      <w:pPr>
        <w:rPr>
          <w:ins w:id="1607" w:author="Gerard" w:date="2015-08-25T08:18:00Z"/>
        </w:rPr>
      </w:pPr>
      <w:ins w:id="1608" w:author="Gerard" w:date="2015-08-25T08:18:00Z">
        <w:r>
          <w:t xml:space="preserve">The elemental area on </w:t>
        </w:r>
        <w:r w:rsidRPr="00905817">
          <w:rPr>
            <w:position w:val="-6"/>
          </w:rPr>
          <w:object w:dxaOrig="320" w:dyaOrig="279" w14:anchorId="25E0B150">
            <v:shape id="_x0000_i5271" type="#_x0000_t75" style="width:15.35pt;height:14.65pt" o:ole="">
              <v:imagedata r:id="rId2208" o:title=""/>
            </v:shape>
            <o:OLEObject Type="Embed" ProgID="Equation.DSMT4" ShapeID="_x0000_i5271" DrawAspect="Content" ObjectID="_1375861201" r:id="rId2209"/>
          </w:object>
        </w:r>
        <w:r>
          <w:t xml:space="preserve"> is </w:t>
        </w:r>
        <w:r w:rsidRPr="00905817">
          <w:rPr>
            <w:position w:val="-14"/>
          </w:rPr>
          <w:object w:dxaOrig="1980" w:dyaOrig="400" w14:anchorId="37FF1597">
            <v:shape id="_x0000_i5272" type="#_x0000_t75" style="width:98.65pt;height:20pt" o:ole="">
              <v:imagedata r:id="rId2210" o:title=""/>
            </v:shape>
            <o:OLEObject Type="Embed" ProgID="Equation.DSMT4" ShapeID="_x0000_i5272" DrawAspect="Content" ObjectID="_1375861202" r:id="rId2211"/>
          </w:object>
        </w:r>
        <w:r>
          <w:t>. Consequently, the external virtual work integral may be rewritten as</w:t>
        </w:r>
      </w:ins>
    </w:p>
    <w:p w14:paraId="36C690AE" w14:textId="77777777" w:rsidR="007463F4" w:rsidRDefault="007463F4" w:rsidP="007463F4">
      <w:pPr>
        <w:pStyle w:val="MTDisplayEquation"/>
        <w:rPr>
          <w:ins w:id="1609" w:author="Gerard" w:date="2015-08-25T08:18:00Z"/>
        </w:rPr>
      </w:pPr>
      <w:ins w:id="1610" w:author="Gerard" w:date="2015-08-25T08:18:00Z">
        <w:r>
          <w:tab/>
        </w:r>
        <w:r w:rsidRPr="007463F4">
          <w:rPr>
            <w:position w:val="-32"/>
          </w:rPr>
          <w:object w:dxaOrig="5340" w:dyaOrig="780" w14:anchorId="4FEC1F4A">
            <v:shape id="_x0000_i5283" type="#_x0000_t75" style="width:267.35pt;height:38.65pt" o:ole="">
              <v:imagedata r:id="rId2212" o:title=""/>
            </v:shape>
            <o:OLEObject Type="Embed" ProgID="Equation.DSMT4" ShapeID="_x0000_i5283" DrawAspect="Content" ObjectID="_1375861203" r:id="rId2213"/>
          </w:object>
        </w:r>
        <w:r>
          <w:t>.</w:t>
        </w:r>
        <w:r>
          <w:tab/>
        </w:r>
        <w:r>
          <w:fldChar w:fldCharType="begin"/>
        </w:r>
        <w:r>
          <w:instrText xml:space="preserve"> MACROBUTTON MTPlaceRef \* MERGEFORMAT </w:instrText>
        </w:r>
        <w:r>
          <w:fldChar w:fldCharType="begin"/>
        </w:r>
        <w:r>
          <w:instrText xml:space="preserve"> SEQ MTEqn \h \* MERGEFORMAT </w:instrText>
        </w:r>
      </w:ins>
      <w:del w:id="1611" w:author="Gerard" w:date="2015-08-25T08:21:00Z">
        <w:r w:rsidDel="007463F4">
          <w:fldChar w:fldCharType="separate"/>
        </w:r>
      </w:del>
      <w:ins w:id="1612" w:author="Gerard" w:date="2015-08-25T08:18:00Z">
        <w:r>
          <w:fldChar w:fldCharType="end"/>
        </w:r>
        <w:bookmarkStart w:id="1613" w:name="ZEqnNum142046"/>
        <w:r>
          <w:instrText>(</w:instrText>
        </w:r>
        <w:r>
          <w:fldChar w:fldCharType="begin"/>
        </w:r>
        <w:r>
          <w:instrText xml:space="preserve"> SEQ MTSec \c \* Arabic \* MERGEFORMAT </w:instrText>
        </w:r>
        <w:r>
          <w:fldChar w:fldCharType="separate"/>
        </w:r>
      </w:ins>
      <w:r w:rsidR="009F25FF">
        <w:rPr>
          <w:noProof/>
        </w:rPr>
        <w:instrText>3</w:instrText>
      </w:r>
      <w:ins w:id="1614" w:author="Gerard" w:date="2015-08-25T08:1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150</w:instrText>
      </w:r>
      <w:ins w:id="1615" w:author="Gerard" w:date="2015-08-25T08:18:00Z">
        <w:r>
          <w:rPr>
            <w:noProof/>
          </w:rPr>
          <w:fldChar w:fldCharType="end"/>
        </w:r>
        <w:r>
          <w:instrText>)</w:instrText>
        </w:r>
        <w:bookmarkEnd w:id="1613"/>
        <w:r>
          <w:fldChar w:fldCharType="end"/>
        </w:r>
      </w:ins>
    </w:p>
    <w:p w14:paraId="7AA92CA3" w14:textId="77777777" w:rsidR="007463F4" w:rsidRDefault="007463F4" w:rsidP="007463F4">
      <w:pPr>
        <w:rPr>
          <w:ins w:id="1616" w:author="Gerard" w:date="2015-08-25T08:18:00Z"/>
        </w:rPr>
      </w:pPr>
      <w:ins w:id="1617" w:author="Gerard" w:date="2015-08-25T08:18:00Z">
        <w:r>
          <w:t>where</w:t>
        </w:r>
      </w:ins>
    </w:p>
    <w:p w14:paraId="472269B7" w14:textId="77777777" w:rsidR="007463F4" w:rsidRPr="0023486D" w:rsidRDefault="007463F4" w:rsidP="007463F4">
      <w:pPr>
        <w:pStyle w:val="MTDisplayEquation"/>
        <w:rPr>
          <w:ins w:id="1618" w:author="Gerard" w:date="2015-08-25T08:18:00Z"/>
        </w:rPr>
      </w:pPr>
      <w:ins w:id="1619" w:author="Gerard" w:date="2015-08-25T08:18:00Z">
        <w:r>
          <w:tab/>
        </w:r>
        <w:r w:rsidRPr="001C2444">
          <w:rPr>
            <w:position w:val="-30"/>
          </w:rPr>
          <w:object w:dxaOrig="1880" w:dyaOrig="580" w14:anchorId="30794721">
            <v:shape id="_x0000_i5282" type="#_x0000_t75" style="width:94pt;height:29.35pt" o:ole="">
              <v:imagedata r:id="rId2214" o:title=""/>
            </v:shape>
            <o:OLEObject Type="Embed" ProgID="Equation.DSMT4" ShapeID="_x0000_i5282" DrawAspect="Content" ObjectID="_1375861204" r:id="rId2215"/>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1620" w:author="Gerard" w:date="2015-08-25T08:21:00Z">
        <w:r w:rsidDel="007463F4">
          <w:fldChar w:fldCharType="separate"/>
        </w:r>
      </w:del>
      <w:ins w:id="1621" w:author="Gerard" w:date="2015-08-25T0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622" w:author="Gerard" w:date="2015-08-25T08:18:00Z">
        <w:r>
          <w:fldChar w:fldCharType="end"/>
        </w:r>
        <w:r>
          <w:instrText>.</w:instrText>
        </w:r>
        <w:r>
          <w:fldChar w:fldCharType="begin"/>
        </w:r>
        <w:r>
          <w:instrText xml:space="preserve"> SEQ MTEqn \c \* Arabic \* MERGEFORMAT </w:instrText>
        </w:r>
        <w:r>
          <w:fldChar w:fldCharType="separate"/>
        </w:r>
      </w:ins>
      <w:r w:rsidR="009F25FF">
        <w:rPr>
          <w:noProof/>
        </w:rPr>
        <w:instrText>151</w:instrText>
      </w:r>
      <w:ins w:id="1623" w:author="Gerard" w:date="2015-08-25T08:18:00Z">
        <w:r>
          <w:fldChar w:fldCharType="end"/>
        </w:r>
        <w:r>
          <w:instrText>)</w:instrText>
        </w:r>
        <w:r>
          <w:fldChar w:fldCharType="end"/>
        </w:r>
      </w:ins>
    </w:p>
    <w:p w14:paraId="0E3E7F1B" w14:textId="77777777" w:rsidR="007463F4" w:rsidRDefault="007463F4" w:rsidP="007463F4">
      <w:pPr>
        <w:rPr>
          <w:ins w:id="1624" w:author="Gerard" w:date="2015-08-25T08:18:00Z"/>
        </w:rPr>
      </w:pPr>
      <w:ins w:id="1625" w:author="Gerard" w:date="2015-08-25T08:18:00Z">
        <w:r>
          <w:t xml:space="preserve">The directional derivative of </w:t>
        </w:r>
        <w:r w:rsidRPr="00905817">
          <w:rPr>
            <w:position w:val="-12"/>
          </w:rPr>
          <w:object w:dxaOrig="560" w:dyaOrig="360" w14:anchorId="37AA9062">
            <v:shape id="_x0000_i5273" type="#_x0000_t75" style="width:28pt;height:19.35pt" o:ole="">
              <v:imagedata r:id="rId2216" o:title=""/>
            </v:shape>
            <o:OLEObject Type="Embed" ProgID="Equation.DSMT4" ShapeID="_x0000_i5273" DrawAspect="Content" ObjectID="_1375861205" r:id="rId2217"/>
          </w:object>
        </w:r>
        <w:r>
          <w:t xml:space="preserve"> may then be applied directly to its integrand, since the parametric space is invariant </w:t>
        </w:r>
        <w:r>
          <w:fldChar w:fldCharType="begin"/>
        </w:r>
        <w:r>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fldChar w:fldCharType="begin"/>
        </w:r>
        <w:r>
          <w:instrText xml:space="preserve"> HYPERLINK \l "_ENREF_1" \o "Bonet, 1997 #21" </w:instrText>
        </w:r>
        <w:r>
          <w:fldChar w:fldCharType="separate"/>
        </w:r>
        <w:r>
          <w:rPr>
            <w:noProof/>
          </w:rPr>
          <w:t>1</w:t>
        </w:r>
        <w:r>
          <w:rPr>
            <w:noProof/>
          </w:rPr>
          <w:fldChar w:fldCharType="end"/>
        </w:r>
        <w:r>
          <w:rPr>
            <w:noProof/>
          </w:rPr>
          <w:t>]</w:t>
        </w:r>
        <w:r>
          <w:fldChar w:fldCharType="end"/>
        </w:r>
        <w:r>
          <w:t>.</w:t>
        </w:r>
      </w:ins>
    </w:p>
    <w:p w14:paraId="0E9ED852" w14:textId="77777777" w:rsidR="007463F4" w:rsidRDefault="007463F4" w:rsidP="007463F4">
      <w:pPr>
        <w:rPr>
          <w:ins w:id="1626" w:author="Gerard" w:date="2015-08-25T08:18:00Z"/>
        </w:rPr>
      </w:pPr>
    </w:p>
    <w:p w14:paraId="7EDD8D63" w14:textId="77777777" w:rsidR="007463F4" w:rsidRDefault="007463F4" w:rsidP="007463F4">
      <w:pPr>
        <w:rPr>
          <w:ins w:id="1627" w:author="Gerard" w:date="2015-08-25T08:18:00Z"/>
        </w:rPr>
      </w:pPr>
      <w:ins w:id="1628" w:author="Gerard" w:date="2015-08-25T08:18:00Z">
        <w:r>
          <w:lastRenderedPageBreak/>
          <w:t xml:space="preserve">If we restrict traction boundary conditions to the special case of normal tractions, then </w:t>
        </w:r>
        <w:r w:rsidRPr="00905817">
          <w:rPr>
            <w:position w:val="-12"/>
          </w:rPr>
          <w:object w:dxaOrig="680" w:dyaOrig="360" w14:anchorId="2571DFD0">
            <v:shape id="_x0000_i5274" type="#_x0000_t75" style="width:34.65pt;height:19.35pt" o:ole="">
              <v:imagedata r:id="rId2218" o:title=""/>
            </v:shape>
            <o:OLEObject Type="Embed" ProgID="Equation.DSMT4" ShapeID="_x0000_i5274" DrawAspect="Content" ObjectID="_1375861206" r:id="rId2219"/>
          </w:object>
        </w:r>
        <w:r>
          <w:t xml:space="preserve"> where </w:t>
        </w:r>
        <w:r w:rsidRPr="00905817">
          <w:rPr>
            <w:position w:val="-12"/>
          </w:rPr>
          <w:object w:dxaOrig="220" w:dyaOrig="360" w14:anchorId="1CA3EABB">
            <v:shape id="_x0000_i5275" type="#_x0000_t75" style="width:10.65pt;height:19.35pt" o:ole="">
              <v:imagedata r:id="rId2220" o:title=""/>
            </v:shape>
            <o:OLEObject Type="Embed" ProgID="Equation.DSMT4" ShapeID="_x0000_i5275" DrawAspect="Content" ObjectID="_1375861207" r:id="rId2221"/>
          </w:object>
        </w:r>
        <w:r>
          <w:t xml:space="preserve"> is the prescribed normal traction component. Then it can be shown that the linearization of </w:t>
        </w:r>
        <w:r w:rsidRPr="00905817">
          <w:rPr>
            <w:position w:val="-12"/>
          </w:rPr>
          <w:object w:dxaOrig="560" w:dyaOrig="360" w14:anchorId="5770DC4D">
            <v:shape id="_x0000_i5276" type="#_x0000_t75" style="width:28pt;height:19.35pt" o:ole="">
              <v:imagedata r:id="rId2222" o:title=""/>
            </v:shape>
            <o:OLEObject Type="Embed" ProgID="Equation.DSMT4" ShapeID="_x0000_i5276" DrawAspect="Content" ObjectID="_1375861208" r:id="rId2223"/>
          </w:object>
        </w:r>
        <w:r>
          <w:t xml:space="preserve"> along </w:t>
        </w:r>
        <w:r w:rsidRPr="00905817">
          <w:rPr>
            <w:position w:val="-6"/>
          </w:rPr>
          <w:object w:dxaOrig="360" w:dyaOrig="279" w14:anchorId="1FC0640B">
            <v:shape id="_x0000_i5277" type="#_x0000_t75" style="width:19.35pt;height:14.65pt" o:ole="">
              <v:imagedata r:id="rId2224" o:title=""/>
            </v:shape>
            <o:OLEObject Type="Embed" ProgID="Equation.DSMT4" ShapeID="_x0000_i5277" DrawAspect="Content" ObjectID="_1375861209" r:id="rId2225"/>
          </w:object>
        </w:r>
        <w:r>
          <w:t xml:space="preserve"> produces</w:t>
        </w:r>
      </w:ins>
    </w:p>
    <w:p w14:paraId="148619BC" w14:textId="77777777" w:rsidR="007463F4" w:rsidRDefault="007463F4" w:rsidP="007463F4">
      <w:pPr>
        <w:pStyle w:val="MTDisplayEquation"/>
        <w:rPr>
          <w:ins w:id="1629" w:author="Gerard" w:date="2015-08-25T08:18:00Z"/>
        </w:rPr>
      </w:pPr>
      <w:ins w:id="1630" w:author="Gerard" w:date="2015-08-25T08:18:00Z">
        <w:r>
          <w:tab/>
        </w:r>
        <w:r w:rsidRPr="001C2444">
          <w:rPr>
            <w:position w:val="-32"/>
          </w:rPr>
          <w:object w:dxaOrig="8060" w:dyaOrig="780" w14:anchorId="32CACD51">
            <v:shape id="_x0000_i5284" type="#_x0000_t75" style="width:402pt;height:40pt" o:ole="">
              <v:imagedata r:id="rId2226" o:title=""/>
            </v:shape>
            <o:OLEObject Type="Embed" ProgID="Equation.DSMT4" ShapeID="_x0000_i5284" DrawAspect="Content" ObjectID="_1375861210" r:id="rId2227"/>
          </w:object>
        </w:r>
        <w:r>
          <w:t>.</w:t>
        </w:r>
        <w:r>
          <w:tab/>
        </w:r>
        <w:r>
          <w:fldChar w:fldCharType="begin"/>
        </w:r>
        <w:r>
          <w:instrText xml:space="preserve"> MACROBUTTON MTPlaceRef \* MERGEFORMAT </w:instrText>
        </w:r>
        <w:r>
          <w:fldChar w:fldCharType="begin"/>
        </w:r>
        <w:r>
          <w:instrText xml:space="preserve"> SEQ MTEqn \h \* MERGEFORMAT </w:instrText>
        </w:r>
      </w:ins>
      <w:del w:id="1631" w:author="Gerard" w:date="2015-08-25T08:21:00Z">
        <w:r w:rsidDel="007463F4">
          <w:fldChar w:fldCharType="separate"/>
        </w:r>
      </w:del>
      <w:ins w:id="1632" w:author="Gerard" w:date="2015-08-25T0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633" w:author="Gerard" w:date="2015-08-25T08:1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152</w:instrText>
      </w:r>
      <w:ins w:id="1634" w:author="Gerard" w:date="2015-08-25T08:18:00Z">
        <w:r>
          <w:rPr>
            <w:noProof/>
          </w:rPr>
          <w:fldChar w:fldCharType="end"/>
        </w:r>
        <w:r>
          <w:instrText>)</w:instrText>
        </w:r>
        <w:r>
          <w:fldChar w:fldCharType="end"/>
        </w:r>
      </w:ins>
    </w:p>
    <w:p w14:paraId="7796040E" w14:textId="77777777" w:rsidR="007463F4" w:rsidRDefault="007463F4" w:rsidP="007463F4">
      <w:pPr>
        <w:rPr>
          <w:ins w:id="1635" w:author="Gerard" w:date="2015-08-25T08:18:00Z"/>
        </w:rPr>
      </w:pPr>
      <w:ins w:id="1636" w:author="Gerard" w:date="2015-08-25T08:18:00Z">
        <w:r>
          <w:t xml:space="preserve">The linearizations along </w:t>
        </w:r>
        <w:r w:rsidRPr="00905817">
          <w:rPr>
            <w:position w:val="-10"/>
          </w:rPr>
          <w:object w:dxaOrig="340" w:dyaOrig="320" w14:anchorId="293375AB">
            <v:shape id="_x0000_i5278" type="#_x0000_t75" style="width:17.35pt;height:15.35pt" o:ole="">
              <v:imagedata r:id="rId2228" o:title=""/>
            </v:shape>
            <o:OLEObject Type="Embed" ProgID="Equation.DSMT4" ShapeID="_x0000_i5278" DrawAspect="Content" ObjectID="_1375861211" r:id="rId2229"/>
          </w:object>
        </w:r>
        <w:r>
          <w:t xml:space="preserve"> and </w:t>
        </w:r>
        <w:r w:rsidRPr="007463F4">
          <w:rPr>
            <w:position w:val="-4"/>
          </w:rPr>
          <w:object w:dxaOrig="440" w:dyaOrig="320" w14:anchorId="3635E169">
            <v:shape id="_x0000_i5285" type="#_x0000_t75" style="width:22.65pt;height:16.65pt" o:ole="">
              <v:imagedata r:id="rId2230" o:title=""/>
            </v:shape>
            <o:OLEObject Type="Embed" ProgID="Equation.DSMT4" ShapeID="_x0000_i5285" DrawAspect="Content" ObjectID="_1375861212" r:id="rId2231"/>
          </w:object>
        </w:r>
        <w:r>
          <w:t xml:space="preserve"> reduce to zero, </w:t>
        </w:r>
        <w:r w:rsidRPr="00905817">
          <w:rPr>
            <w:position w:val="-14"/>
          </w:rPr>
          <w:object w:dxaOrig="1800" w:dyaOrig="400" w14:anchorId="4C154D24">
            <v:shape id="_x0000_i5279" type="#_x0000_t75" style="width:91.35pt;height:20pt" o:ole="">
              <v:imagedata r:id="rId2232" o:title=""/>
            </v:shape>
            <o:OLEObject Type="Embed" ProgID="Equation.DSMT4" ShapeID="_x0000_i5279" DrawAspect="Content" ObjectID="_1375861213" r:id="rId2233"/>
          </w:object>
        </w:r>
        <w:r>
          <w:t xml:space="preserve"> and </w:t>
        </w:r>
        <w:r w:rsidRPr="007463F4">
          <w:rPr>
            <w:position w:val="-16"/>
          </w:rPr>
          <w:object w:dxaOrig="1920" w:dyaOrig="460" w14:anchorId="683D294E">
            <v:shape id="_x0000_i5286" type="#_x0000_t75" style="width:96.65pt;height:23.35pt" o:ole="">
              <v:imagedata r:id="rId2234" o:title=""/>
            </v:shape>
            <o:OLEObject Type="Embed" ProgID="Equation.DSMT4" ShapeID="_x0000_i5286" DrawAspect="Content" ObjectID="_1375861214" r:id="rId2235"/>
          </w:object>
        </w:r>
        <w:r>
          <w:t>.</w:t>
        </w:r>
      </w:ins>
    </w:p>
    <w:p w14:paraId="62F67418" w14:textId="77777777" w:rsidR="007463F4" w:rsidRDefault="007463F4" w:rsidP="00013E94">
      <w:pPr>
        <w:rPr>
          <w:ins w:id="1637" w:author="Gerard" w:date="2015-08-24T18:18:00Z"/>
        </w:rPr>
      </w:pPr>
    </w:p>
    <w:p w14:paraId="4D7AD1EA" w14:textId="77777777" w:rsidR="00013E94" w:rsidRDefault="00013E94" w:rsidP="00013E94">
      <w:pPr>
        <w:pStyle w:val="Heading3"/>
        <w:rPr>
          <w:ins w:id="1638" w:author="Gerard" w:date="2015-08-24T18:18:00Z"/>
        </w:rPr>
      </w:pPr>
      <w:bookmarkStart w:id="1639" w:name="_Toc302112018"/>
      <w:ins w:id="1640" w:author="Gerard" w:date="2015-08-24T18:18:00Z">
        <w:r>
          <w:t>Discretization</w:t>
        </w:r>
        <w:bookmarkEnd w:id="1639"/>
      </w:ins>
    </w:p>
    <w:p w14:paraId="7BD3D4FF" w14:textId="77777777" w:rsidR="00013E94" w:rsidRDefault="00013E94" w:rsidP="00013E94">
      <w:pPr>
        <w:rPr>
          <w:ins w:id="1641" w:author="Gerard" w:date="2015-08-24T18:18:00Z"/>
        </w:rPr>
      </w:pPr>
      <w:ins w:id="1642" w:author="Gerard" w:date="2015-08-24T18:18:00Z">
        <w:r>
          <w:t>To discretize the virtual work relations, let</w:t>
        </w:r>
      </w:ins>
    </w:p>
    <w:p w14:paraId="089F366C" w14:textId="77777777" w:rsidR="00013E94" w:rsidRDefault="00013E94" w:rsidP="00013E94">
      <w:pPr>
        <w:pStyle w:val="MTDisplayEquation"/>
        <w:rPr>
          <w:ins w:id="1643" w:author="Gerard" w:date="2015-08-24T18:18:00Z"/>
        </w:rPr>
      </w:pPr>
      <w:ins w:id="1644" w:author="Gerard" w:date="2015-08-24T18:18:00Z">
        <w:r>
          <w:tab/>
        </w:r>
      </w:ins>
      <w:ins w:id="1645" w:author="Gerard" w:date="2015-08-24T18:18:00Z">
        <w:r w:rsidRPr="00013E94">
          <w:rPr>
            <w:position w:val="-108"/>
          </w:rPr>
          <w:object w:dxaOrig="4100" w:dyaOrig="2280" w14:anchorId="68EDFF6A">
            <v:shape id="_x0000_i2106" type="#_x0000_t75" style="width:205.35pt;height:114.65pt" o:ole="">
              <v:imagedata r:id="rId2236" o:title=""/>
            </v:shape>
            <o:OLEObject Type="Embed" ProgID="Equation.DSMT4" ShapeID="_x0000_i2106" DrawAspect="Content" ObjectID="_1375861215" r:id="rId2237"/>
          </w:object>
        </w:r>
      </w:ins>
      <w:ins w:id="1646" w:author="Gerard" w:date="2015-08-24T18:18:00Z">
        <w:r>
          <w:tab/>
        </w:r>
        <w:r>
          <w:fldChar w:fldCharType="begin"/>
        </w:r>
        <w:r>
          <w:instrText xml:space="preserve"> MACROBUTTON MTPlaceRef \* MERGEFORMAT </w:instrText>
        </w:r>
        <w:r>
          <w:fldChar w:fldCharType="begin"/>
        </w:r>
        <w:r>
          <w:instrText xml:space="preserve"> SEQ MTEqn \h \* MERGEFORMAT </w:instrText>
        </w:r>
      </w:ins>
      <w:del w:id="1647" w:author="Gerard" w:date="2015-08-25T08:12:00Z">
        <w:r w:rsidR="0023486D" w:rsidDel="0023486D">
          <w:fldChar w:fldCharType="separate"/>
        </w:r>
      </w:del>
      <w:ins w:id="1648"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649" w:author="Gerard" w:date="2015-08-24T18:18:00Z">
        <w:r>
          <w:rPr>
            <w:noProof/>
          </w:rPr>
          <w:fldChar w:fldCharType="end"/>
        </w:r>
        <w:r>
          <w:instrText>.</w:instrText>
        </w:r>
        <w:r>
          <w:fldChar w:fldCharType="begin"/>
        </w:r>
        <w:r>
          <w:instrText xml:space="preserve"> SEQ MTEqn \c \* Arabic \* MERGEFORMAT </w:instrText>
        </w:r>
        <w:r>
          <w:fldChar w:fldCharType="separate"/>
        </w:r>
      </w:ins>
      <w:ins w:id="1650" w:author="Gerard" w:date="2015-08-25T08:50:00Z">
        <w:r w:rsidR="009F25FF">
          <w:rPr>
            <w:noProof/>
          </w:rPr>
          <w:instrText>153</w:instrText>
        </w:r>
      </w:ins>
      <w:del w:id="1651" w:author="Gerard" w:date="2015-08-25T08:12:00Z">
        <w:r w:rsidDel="0023486D">
          <w:rPr>
            <w:noProof/>
          </w:rPr>
          <w:delInstrText>147</w:delInstrText>
        </w:r>
      </w:del>
      <w:ins w:id="1652" w:author="Gerard" w:date="2015-08-24T18:18:00Z">
        <w:r>
          <w:rPr>
            <w:noProof/>
          </w:rPr>
          <w:fldChar w:fldCharType="end"/>
        </w:r>
        <w:r>
          <w:instrText>)</w:instrText>
        </w:r>
        <w:r>
          <w:fldChar w:fldCharType="end"/>
        </w:r>
      </w:ins>
    </w:p>
    <w:p w14:paraId="5EF78368" w14:textId="77777777" w:rsidR="00013E94" w:rsidRDefault="00013E94" w:rsidP="00013E94">
      <w:pPr>
        <w:rPr>
          <w:ins w:id="1653" w:author="Gerard" w:date="2015-08-24T18:18:00Z"/>
        </w:rPr>
      </w:pPr>
      <w:ins w:id="1654" w:author="Gerard" w:date="2015-08-24T18:18:00Z">
        <w:r>
          <w:t xml:space="preserve">where </w:t>
        </w:r>
      </w:ins>
      <w:ins w:id="1655" w:author="Gerard" w:date="2015-08-24T18:18:00Z">
        <w:r w:rsidRPr="00905817">
          <w:rPr>
            <w:position w:val="-12"/>
          </w:rPr>
          <w:object w:dxaOrig="340" w:dyaOrig="360" w14:anchorId="0D6C7B00">
            <v:shape id="_x0000_i2107" type="#_x0000_t75" style="width:17.35pt;height:19.35pt" o:ole="">
              <v:imagedata r:id="rId2238" o:title=""/>
            </v:shape>
            <o:OLEObject Type="Embed" ProgID="Equation.DSMT4" ShapeID="_x0000_i2107" DrawAspect="Content" ObjectID="_1375861216" r:id="rId2239"/>
          </w:object>
        </w:r>
      </w:ins>
      <w:ins w:id="1656" w:author="Gerard" w:date="2015-08-24T18:18:00Z">
        <w:r>
          <w:t xml:space="preserve"> represents the interpolation functions over an element, </w:t>
        </w:r>
      </w:ins>
      <w:ins w:id="1657" w:author="Gerard" w:date="2015-08-24T18:18:00Z">
        <w:r w:rsidRPr="00905817">
          <w:rPr>
            <w:position w:val="-12"/>
          </w:rPr>
          <w:object w:dxaOrig="440" w:dyaOrig="360" w14:anchorId="15B75B49">
            <v:shape id="_x0000_i2108" type="#_x0000_t75" style="width:22pt;height:19.35pt" o:ole="">
              <v:imagedata r:id="rId2240" o:title=""/>
            </v:shape>
            <o:OLEObject Type="Embed" ProgID="Equation.DSMT4" ShapeID="_x0000_i2108" DrawAspect="Content" ObjectID="_1375861217" r:id="rId2241"/>
          </w:object>
        </w:r>
      </w:ins>
      <w:ins w:id="1658" w:author="Gerard" w:date="2015-08-24T18:18:00Z">
        <w:r>
          <w:t xml:space="preserve">, </w:t>
        </w:r>
      </w:ins>
      <w:ins w:id="1659" w:author="Gerard" w:date="2015-08-24T18:18:00Z">
        <w:r w:rsidRPr="00905817">
          <w:rPr>
            <w:position w:val="-12"/>
          </w:rPr>
          <w:object w:dxaOrig="440" w:dyaOrig="380" w14:anchorId="3635C069">
            <v:shape id="_x0000_i2109" type="#_x0000_t75" style="width:22pt;height:20.65pt" o:ole="">
              <v:imagedata r:id="rId2242" o:title=""/>
            </v:shape>
            <o:OLEObject Type="Embed" ProgID="Equation.DSMT4" ShapeID="_x0000_i2109" DrawAspect="Content" ObjectID="_1375861218" r:id="rId2243"/>
          </w:object>
        </w:r>
      </w:ins>
      <w:ins w:id="1660" w:author="Gerard" w:date="2015-08-24T18:18:00Z">
        <w:r>
          <w:t xml:space="preserve">, </w:t>
        </w:r>
      </w:ins>
      <w:ins w:id="1661" w:author="Gerard" w:date="2015-08-24T18:18:00Z">
        <w:r w:rsidRPr="00905817">
          <w:rPr>
            <w:position w:val="-12"/>
          </w:rPr>
          <w:object w:dxaOrig="440" w:dyaOrig="400" w14:anchorId="47233B29">
            <v:shape id="_x0000_i2110" type="#_x0000_t75" style="width:22pt;height:21.35pt" o:ole="">
              <v:imagedata r:id="rId2244" o:title=""/>
            </v:shape>
            <o:OLEObject Type="Embed" ProgID="Equation.DSMT4" ShapeID="_x0000_i2110" DrawAspect="Content" ObjectID="_1375861219" r:id="rId2245"/>
          </w:object>
        </w:r>
      </w:ins>
      <w:ins w:id="1662" w:author="Gerard" w:date="2015-08-24T18:18:00Z">
        <w:r>
          <w:t xml:space="preserve">, </w:t>
        </w:r>
      </w:ins>
      <w:ins w:id="1663" w:author="Gerard" w:date="2015-08-24T18:18:00Z">
        <w:r w:rsidRPr="00905817">
          <w:rPr>
            <w:position w:val="-12"/>
          </w:rPr>
          <w:object w:dxaOrig="440" w:dyaOrig="360" w14:anchorId="2DA16485">
            <v:shape id="_x0000_i2111" type="#_x0000_t75" style="width:22pt;height:19.35pt" o:ole="">
              <v:imagedata r:id="rId2246" o:title=""/>
            </v:shape>
            <o:OLEObject Type="Embed" ProgID="Equation.DSMT4" ShapeID="_x0000_i2111" DrawAspect="Content" ObjectID="_1375861220" r:id="rId2247"/>
          </w:object>
        </w:r>
      </w:ins>
      <w:ins w:id="1664" w:author="Gerard" w:date="2015-08-24T18:18:00Z">
        <w:r>
          <w:t xml:space="preserve">, </w:t>
        </w:r>
      </w:ins>
      <w:ins w:id="1665" w:author="Gerard" w:date="2015-08-24T18:18:00Z">
        <w:r w:rsidRPr="00905817">
          <w:rPr>
            <w:position w:val="-12"/>
          </w:rPr>
          <w:object w:dxaOrig="420" w:dyaOrig="380" w14:anchorId="239A06E1">
            <v:shape id="_x0000_i2112" type="#_x0000_t75" style="width:20pt;height:20.65pt" o:ole="">
              <v:imagedata r:id="rId2248" o:title=""/>
            </v:shape>
            <o:OLEObject Type="Embed" ProgID="Equation.DSMT4" ShapeID="_x0000_i2112" DrawAspect="Content" ObjectID="_1375861221" r:id="rId2249"/>
          </w:object>
        </w:r>
      </w:ins>
      <w:ins w:id="1666" w:author="Gerard" w:date="2015-08-24T18:18:00Z">
        <w:r>
          <w:t xml:space="preserve"> and </w:t>
        </w:r>
      </w:ins>
      <w:ins w:id="1667" w:author="Gerard" w:date="2015-08-24T18:18:00Z">
        <w:r w:rsidRPr="00905817">
          <w:rPr>
            <w:position w:val="-12"/>
          </w:rPr>
          <w:object w:dxaOrig="440" w:dyaOrig="400" w14:anchorId="6706A0EE">
            <v:shape id="_x0000_i2113" type="#_x0000_t75" style="width:22pt;height:21.35pt" o:ole="">
              <v:imagedata r:id="rId2250" o:title=""/>
            </v:shape>
            <o:OLEObject Type="Embed" ProgID="Equation.DSMT4" ShapeID="_x0000_i2113" DrawAspect="Content" ObjectID="_1375861222" r:id="rId2251"/>
          </w:object>
        </w:r>
      </w:ins>
      <w:ins w:id="1668" w:author="Gerard" w:date="2015-08-24T18:18:00Z">
        <w:r>
          <w:t xml:space="preserve"> respectively represent the nodal values of </w:t>
        </w:r>
      </w:ins>
      <w:ins w:id="1669" w:author="Gerard" w:date="2015-08-24T18:18:00Z">
        <w:r w:rsidRPr="00905817">
          <w:rPr>
            <w:position w:val="-6"/>
          </w:rPr>
          <w:object w:dxaOrig="340" w:dyaOrig="279" w14:anchorId="0458B756">
            <v:shape id="_x0000_i2114" type="#_x0000_t75" style="width:17.35pt;height:14.65pt" o:ole="">
              <v:imagedata r:id="rId2252" o:title=""/>
            </v:shape>
            <o:OLEObject Type="Embed" ProgID="Equation.DSMT4" ShapeID="_x0000_i2114" DrawAspect="Content" ObjectID="_1375861223" r:id="rId2253"/>
          </w:object>
        </w:r>
      </w:ins>
      <w:ins w:id="1670" w:author="Gerard" w:date="2015-08-24T18:18:00Z">
        <w:r>
          <w:t xml:space="preserve">, </w:t>
        </w:r>
      </w:ins>
      <w:ins w:id="1671" w:author="Gerard" w:date="2015-08-24T18:18:00Z">
        <w:r w:rsidRPr="00905817">
          <w:rPr>
            <w:position w:val="-10"/>
          </w:rPr>
          <w:object w:dxaOrig="360" w:dyaOrig="320" w14:anchorId="5A7E0ECB">
            <v:shape id="_x0000_i2115" type="#_x0000_t75" style="width:18pt;height:15.35pt" o:ole="">
              <v:imagedata r:id="rId2254" o:title=""/>
            </v:shape>
            <o:OLEObject Type="Embed" ProgID="Equation.DSMT4" ShapeID="_x0000_i2115" DrawAspect="Content" ObjectID="_1375861224" r:id="rId2255"/>
          </w:object>
        </w:r>
      </w:ins>
      <w:ins w:id="1672" w:author="Gerard" w:date="2015-08-24T18:18:00Z">
        <w:r>
          <w:t xml:space="preserve">, </w:t>
        </w:r>
      </w:ins>
      <w:ins w:id="1673" w:author="Gerard" w:date="2015-08-24T18:18:00Z">
        <w:r w:rsidRPr="00905817">
          <w:rPr>
            <w:position w:val="-6"/>
          </w:rPr>
          <w:object w:dxaOrig="440" w:dyaOrig="340" w14:anchorId="310A768F">
            <v:shape id="_x0000_i2116" type="#_x0000_t75" style="width:21.35pt;height:18pt" o:ole="">
              <v:imagedata r:id="rId2256" o:title=""/>
            </v:shape>
            <o:OLEObject Type="Embed" ProgID="Equation.DSMT4" ShapeID="_x0000_i2116" DrawAspect="Content" ObjectID="_1375861225" r:id="rId2257"/>
          </w:object>
        </w:r>
      </w:ins>
      <w:ins w:id="1674" w:author="Gerard" w:date="2015-08-24T18:18:00Z">
        <w:r>
          <w:t xml:space="preserve">, </w:t>
        </w:r>
      </w:ins>
      <w:ins w:id="1675" w:author="Gerard" w:date="2015-08-24T18:18:00Z">
        <w:r w:rsidRPr="00905817">
          <w:rPr>
            <w:position w:val="-6"/>
          </w:rPr>
          <w:object w:dxaOrig="360" w:dyaOrig="279" w14:anchorId="79732C9B">
            <v:shape id="_x0000_i2117" type="#_x0000_t75" style="width:19.35pt;height:14.65pt" o:ole="">
              <v:imagedata r:id="rId2258" o:title=""/>
            </v:shape>
            <o:OLEObject Type="Embed" ProgID="Equation.DSMT4" ShapeID="_x0000_i2117" DrawAspect="Content" ObjectID="_1375861226" r:id="rId2259"/>
          </w:object>
        </w:r>
      </w:ins>
      <w:ins w:id="1676" w:author="Gerard" w:date="2015-08-24T18:18:00Z">
        <w:r>
          <w:t xml:space="preserve">, </w:t>
        </w:r>
      </w:ins>
      <w:ins w:id="1677" w:author="Gerard" w:date="2015-08-24T18:18:00Z">
        <w:r w:rsidRPr="00905817">
          <w:rPr>
            <w:position w:val="-10"/>
          </w:rPr>
          <w:object w:dxaOrig="340" w:dyaOrig="320" w14:anchorId="52831C49">
            <v:shape id="_x0000_i2118" type="#_x0000_t75" style="width:17.35pt;height:15.35pt" o:ole="">
              <v:imagedata r:id="rId2260" o:title=""/>
            </v:shape>
            <o:OLEObject Type="Embed" ProgID="Equation.DSMT4" ShapeID="_x0000_i2118" DrawAspect="Content" ObjectID="_1375861227" r:id="rId2261"/>
          </w:object>
        </w:r>
      </w:ins>
      <w:ins w:id="1678" w:author="Gerard" w:date="2015-08-24T18:18:00Z">
        <w:r>
          <w:t xml:space="preserve"> and </w:t>
        </w:r>
      </w:ins>
      <w:ins w:id="1679" w:author="Gerard" w:date="2015-08-24T18:18:00Z">
        <w:r w:rsidRPr="00013E94">
          <w:rPr>
            <w:position w:val="-4"/>
          </w:rPr>
          <w:object w:dxaOrig="440" w:dyaOrig="320" w14:anchorId="0AE0FE9B">
            <v:shape id="_x0000_i2119" type="#_x0000_t75" style="width:22.65pt;height:16.65pt" o:ole="">
              <v:imagedata r:id="rId2262" o:title=""/>
            </v:shape>
            <o:OLEObject Type="Embed" ProgID="Equation.DSMT4" ShapeID="_x0000_i2119" DrawAspect="Content" ObjectID="_1375861228" r:id="rId2263"/>
          </w:object>
        </w:r>
      </w:ins>
      <w:ins w:id="1680" w:author="Gerard" w:date="2015-08-24T18:18:00Z">
        <w:r>
          <w:t xml:space="preserve">; </w:t>
        </w:r>
      </w:ins>
      <w:ins w:id="1681" w:author="Gerard" w:date="2015-08-24T18:18:00Z">
        <w:r w:rsidRPr="00905817">
          <w:rPr>
            <w:position w:val="-6"/>
          </w:rPr>
          <w:object w:dxaOrig="260" w:dyaOrig="220" w14:anchorId="74942ADD">
            <v:shape id="_x0000_i2120" type="#_x0000_t75" style="width:12.65pt;height:10.65pt" o:ole="">
              <v:imagedata r:id="rId2264" o:title=""/>
            </v:shape>
            <o:OLEObject Type="Embed" ProgID="Equation.DSMT4" ShapeID="_x0000_i2120" DrawAspect="Content" ObjectID="_1375861229" r:id="rId2265"/>
          </w:object>
        </w:r>
      </w:ins>
      <w:ins w:id="1682" w:author="Gerard" w:date="2015-08-24T18:18:00Z">
        <w:r>
          <w:t xml:space="preserve"> is the number of nodes in an element.</w:t>
        </w:r>
      </w:ins>
    </w:p>
    <w:p w14:paraId="58791322" w14:textId="77777777" w:rsidR="00013E94" w:rsidRDefault="00013E94" w:rsidP="00013E94">
      <w:pPr>
        <w:rPr>
          <w:ins w:id="1683" w:author="Gerard" w:date="2015-08-24T18:18:00Z"/>
        </w:rPr>
      </w:pPr>
    </w:p>
    <w:p w14:paraId="37DFDDD6" w14:textId="77777777" w:rsidR="00013E94" w:rsidRDefault="00013E94" w:rsidP="00013E94">
      <w:pPr>
        <w:rPr>
          <w:ins w:id="1684" w:author="Gerard" w:date="2015-08-24T18:18:00Z"/>
        </w:rPr>
      </w:pPr>
      <w:ins w:id="1685" w:author="Gerard" w:date="2015-08-24T18:18:00Z">
        <w:r>
          <w:t xml:space="preserve">The discretized form of </w:t>
        </w:r>
      </w:ins>
      <w:ins w:id="1686" w:author="Gerard" w:date="2015-08-24T18:18:00Z">
        <w:r w:rsidRPr="00905817">
          <w:rPr>
            <w:position w:val="-12"/>
          </w:rPr>
          <w:object w:dxaOrig="540" w:dyaOrig="360" w14:anchorId="733D6714">
            <v:shape id="_x0000_i2121" type="#_x0000_t75" style="width:27.35pt;height:19.35pt" o:ole="">
              <v:imagedata r:id="rId2266" o:title=""/>
            </v:shape>
            <o:OLEObject Type="Embed" ProgID="Equation.DSMT4" ShapeID="_x0000_i2121" DrawAspect="Content" ObjectID="_1375861230" r:id="rId2267"/>
          </w:object>
        </w:r>
      </w:ins>
      <w:ins w:id="1687" w:author="Gerard" w:date="2015-08-24T18:18:00Z">
        <w:r>
          <w:t xml:space="preserve"> in </w:t>
        </w:r>
        <w:r>
          <w:fldChar w:fldCharType="begin"/>
        </w:r>
        <w:r>
          <w:instrText xml:space="preserve"> GOTOBUTTON ZEqnNum588916  \* MERGEFORMAT </w:instrText>
        </w:r>
        <w:r>
          <w:fldChar w:fldCharType="begin"/>
        </w:r>
        <w:r>
          <w:instrText xml:space="preserve"> REF ZEqnNum588916 \* Charformat \! \* MERGEFORMAT </w:instrText>
        </w:r>
        <w:r>
          <w:fldChar w:fldCharType="separate"/>
        </w:r>
      </w:ins>
      <w:ins w:id="1688" w:author="Gerard" w:date="2015-08-25T08:50:00Z">
        <w:r w:rsidR="009F25FF">
          <w:instrText>(3.55)</w:instrText>
        </w:r>
      </w:ins>
      <w:del w:id="1689" w:author="Gerard" w:date="2015-08-25T08:12:00Z">
        <w:r w:rsidDel="0023486D">
          <w:delInstrText>(3.)</w:delInstrText>
        </w:r>
      </w:del>
      <w:ins w:id="1690" w:author="Gerard" w:date="2015-08-24T18:18:00Z">
        <w:r>
          <w:fldChar w:fldCharType="end"/>
        </w:r>
        <w:r>
          <w:fldChar w:fldCharType="end"/>
        </w:r>
        <w:r>
          <w:t xml:space="preserve"> may be written as</w:t>
        </w:r>
      </w:ins>
    </w:p>
    <w:p w14:paraId="224E3675" w14:textId="77777777" w:rsidR="00013E94" w:rsidRDefault="00013E94" w:rsidP="00013E94">
      <w:pPr>
        <w:pStyle w:val="MTDisplayEquation"/>
        <w:rPr>
          <w:ins w:id="1691" w:author="Gerard" w:date="2015-08-24T18:18:00Z"/>
        </w:rPr>
      </w:pPr>
      <w:ins w:id="1692" w:author="Gerard" w:date="2015-08-24T18:18:00Z">
        <w:r>
          <w:tab/>
        </w:r>
      </w:ins>
      <w:ins w:id="1693" w:author="Gerard" w:date="2015-08-24T18:18:00Z">
        <w:r w:rsidRPr="00950FA4">
          <w:rPr>
            <w:position w:val="-84"/>
          </w:rPr>
          <w:object w:dxaOrig="5640" w:dyaOrig="1820" w14:anchorId="15A861C7">
            <v:shape id="_x0000_i2122" type="#_x0000_t75" style="width:282pt;height:90.65pt" o:ole="">
              <v:imagedata r:id="rId2268" o:title=""/>
            </v:shape>
            <o:OLEObject Type="Embed" ProgID="Equation.DSMT4" ShapeID="_x0000_i2122" DrawAspect="Content" ObjectID="_1375861231" r:id="rId2269"/>
          </w:object>
        </w:r>
      </w:ins>
      <w:ins w:id="1694"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695" w:author="Gerard" w:date="2015-08-25T08:12:00Z">
        <w:r w:rsidR="0023486D" w:rsidDel="0023486D">
          <w:fldChar w:fldCharType="separate"/>
        </w:r>
      </w:del>
      <w:ins w:id="1696"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697" w:author="Gerard" w:date="2015-08-24T18:18:00Z">
        <w:r>
          <w:rPr>
            <w:noProof/>
          </w:rPr>
          <w:fldChar w:fldCharType="end"/>
        </w:r>
        <w:r>
          <w:instrText>.</w:instrText>
        </w:r>
        <w:r>
          <w:fldChar w:fldCharType="begin"/>
        </w:r>
        <w:r>
          <w:instrText xml:space="preserve"> SEQ MTEqn \c \* Arabic \* MERGEFORMAT </w:instrText>
        </w:r>
        <w:r>
          <w:fldChar w:fldCharType="separate"/>
        </w:r>
      </w:ins>
      <w:ins w:id="1698" w:author="Gerard" w:date="2015-08-25T08:50:00Z">
        <w:r w:rsidR="009F25FF">
          <w:rPr>
            <w:noProof/>
          </w:rPr>
          <w:instrText>154</w:instrText>
        </w:r>
      </w:ins>
      <w:del w:id="1699" w:author="Gerard" w:date="2015-08-25T08:12:00Z">
        <w:r w:rsidDel="0023486D">
          <w:rPr>
            <w:noProof/>
          </w:rPr>
          <w:delInstrText>148</w:delInstrText>
        </w:r>
      </w:del>
      <w:ins w:id="1700" w:author="Gerard" w:date="2015-08-24T18:18:00Z">
        <w:r>
          <w:rPr>
            <w:noProof/>
          </w:rPr>
          <w:fldChar w:fldCharType="end"/>
        </w:r>
        <w:r>
          <w:instrText>)</w:instrText>
        </w:r>
        <w:r>
          <w:fldChar w:fldCharType="end"/>
        </w:r>
      </w:ins>
    </w:p>
    <w:p w14:paraId="2D8BE692" w14:textId="77777777" w:rsidR="00013E94" w:rsidRDefault="00013E94" w:rsidP="00013E94">
      <w:pPr>
        <w:rPr>
          <w:ins w:id="1701" w:author="Gerard" w:date="2015-08-24T18:18:00Z"/>
        </w:rPr>
      </w:pPr>
      <w:ins w:id="1702" w:author="Gerard" w:date="2015-08-24T18:18:00Z">
        <w:r>
          <w:t xml:space="preserve">where </w:t>
        </w:r>
      </w:ins>
      <w:ins w:id="1703" w:author="Gerard" w:date="2015-08-24T18:18:00Z">
        <w:r w:rsidRPr="00905817">
          <w:rPr>
            <w:position w:val="-12"/>
          </w:rPr>
          <w:object w:dxaOrig="260" w:dyaOrig="360" w14:anchorId="77BBDE57">
            <v:shape id="_x0000_i2123" type="#_x0000_t75" style="width:12.65pt;height:19.35pt" o:ole="">
              <v:imagedata r:id="rId2270" o:title=""/>
            </v:shape>
            <o:OLEObject Type="Embed" ProgID="Equation.DSMT4" ShapeID="_x0000_i2123" DrawAspect="Content" ObjectID="_1375861232" r:id="rId2271"/>
          </w:object>
        </w:r>
      </w:ins>
      <w:ins w:id="1704" w:author="Gerard" w:date="2015-08-24T18:18:00Z">
        <w:r>
          <w:t xml:space="preserve"> is the number of elements in </w:t>
        </w:r>
      </w:ins>
      <w:ins w:id="1705" w:author="Gerard" w:date="2015-08-24T18:18:00Z">
        <w:r w:rsidRPr="00905817">
          <w:rPr>
            <w:position w:val="-6"/>
          </w:rPr>
          <w:object w:dxaOrig="200" w:dyaOrig="279" w14:anchorId="7D4DA1A5">
            <v:shape id="_x0000_i2124" type="#_x0000_t75" style="width:10pt;height:14.65pt" o:ole="">
              <v:imagedata r:id="rId2272" o:title=""/>
            </v:shape>
            <o:OLEObject Type="Embed" ProgID="Equation.DSMT4" ShapeID="_x0000_i2124" DrawAspect="Content" ObjectID="_1375861233" r:id="rId2273"/>
          </w:object>
        </w:r>
      </w:ins>
      <w:ins w:id="1706" w:author="Gerard" w:date="2015-08-24T18:18:00Z">
        <w:r>
          <w:t xml:space="preserve">, </w:t>
        </w:r>
      </w:ins>
      <w:ins w:id="1707" w:author="Gerard" w:date="2015-08-24T18:18:00Z">
        <w:r w:rsidRPr="00905817">
          <w:rPr>
            <w:position w:val="-12"/>
          </w:rPr>
          <w:object w:dxaOrig="380" w:dyaOrig="400" w14:anchorId="263F2277">
            <v:shape id="_x0000_i2125" type="#_x0000_t75" style="width:19.35pt;height:20pt" o:ole="">
              <v:imagedata r:id="rId2274" o:title=""/>
            </v:shape>
            <o:OLEObject Type="Embed" ProgID="Equation.DSMT4" ShapeID="_x0000_i2125" DrawAspect="Content" ObjectID="_1375861234" r:id="rId2275"/>
          </w:object>
        </w:r>
      </w:ins>
      <w:ins w:id="1708" w:author="Gerard" w:date="2015-08-24T18:18:00Z">
        <w:r>
          <w:t xml:space="preserve"> is the number of integration points in the </w:t>
        </w:r>
      </w:ins>
      <w:ins w:id="1709" w:author="Gerard" w:date="2015-08-24T18:18:00Z">
        <w:r w:rsidRPr="00905817">
          <w:rPr>
            <w:position w:val="-6"/>
          </w:rPr>
          <w:object w:dxaOrig="360" w:dyaOrig="220" w14:anchorId="5F19FBE1">
            <v:shape id="_x0000_i2126" type="#_x0000_t75" style="width:19.35pt;height:10.65pt" o:ole="">
              <v:imagedata r:id="rId2276" o:title=""/>
            </v:shape>
            <o:OLEObject Type="Embed" ProgID="Equation.DSMT4" ShapeID="_x0000_i2126" DrawAspect="Content" ObjectID="_1375861235" r:id="rId2277"/>
          </w:object>
        </w:r>
      </w:ins>
      <w:ins w:id="1710" w:author="Gerard" w:date="2015-08-24T18:18:00Z">
        <w:r>
          <w:t xml:space="preserve">th element, </w:t>
        </w:r>
      </w:ins>
      <w:ins w:id="1711" w:author="Gerard" w:date="2015-08-24T18:18:00Z">
        <w:r w:rsidRPr="00905817">
          <w:rPr>
            <w:position w:val="-12"/>
          </w:rPr>
          <w:object w:dxaOrig="320" w:dyaOrig="360" w14:anchorId="02E0DFFA">
            <v:shape id="_x0000_i2127" type="#_x0000_t75" style="width:15.35pt;height:19.35pt" o:ole="">
              <v:imagedata r:id="rId2278" o:title=""/>
            </v:shape>
            <o:OLEObject Type="Embed" ProgID="Equation.DSMT4" ShapeID="_x0000_i2127" DrawAspect="Content" ObjectID="_1375861236" r:id="rId2279"/>
          </w:object>
        </w:r>
      </w:ins>
      <w:ins w:id="1712" w:author="Gerard" w:date="2015-08-24T18:18:00Z">
        <w:r>
          <w:t xml:space="preserve"> is the quadrature weight associated with the </w:t>
        </w:r>
      </w:ins>
      <w:ins w:id="1713" w:author="Gerard" w:date="2015-08-24T18:18:00Z">
        <w:r w:rsidRPr="00905817">
          <w:rPr>
            <w:position w:val="-6"/>
          </w:rPr>
          <w:object w:dxaOrig="380" w:dyaOrig="279" w14:anchorId="07FD2941">
            <v:shape id="_x0000_i2128" type="#_x0000_t75" style="width:19.35pt;height:14.65pt" o:ole="">
              <v:imagedata r:id="rId2280" o:title=""/>
            </v:shape>
            <o:OLEObject Type="Embed" ProgID="Equation.DSMT4" ShapeID="_x0000_i2128" DrawAspect="Content" ObjectID="_1375861237" r:id="rId2281"/>
          </w:object>
        </w:r>
      </w:ins>
      <w:ins w:id="1714" w:author="Gerard" w:date="2015-08-24T18:18:00Z">
        <w:r>
          <w:t xml:space="preserve">th integration point, and </w:t>
        </w:r>
      </w:ins>
      <w:ins w:id="1715" w:author="Gerard" w:date="2015-08-24T18:18:00Z">
        <w:r w:rsidRPr="00905817">
          <w:rPr>
            <w:position w:val="-14"/>
          </w:rPr>
          <w:object w:dxaOrig="300" w:dyaOrig="380" w14:anchorId="16245545">
            <v:shape id="_x0000_i2129" type="#_x0000_t75" style="width:14.65pt;height:19.35pt" o:ole="">
              <v:imagedata r:id="rId2282" o:title=""/>
            </v:shape>
            <o:OLEObject Type="Embed" ProgID="Equation.DSMT4" ShapeID="_x0000_i2129" DrawAspect="Content" ObjectID="_1375861238" r:id="rId2283"/>
          </w:object>
        </w:r>
      </w:ins>
      <w:ins w:id="1716" w:author="Gerard" w:date="2015-08-24T18:18:00Z">
        <w:r>
          <w:t xml:space="preserve"> is the Jacobian of the transformation from the current spatial configuration to the parametric space of the element. In the above expression,</w:t>
        </w:r>
      </w:ins>
    </w:p>
    <w:p w14:paraId="6B192E20" w14:textId="77777777" w:rsidR="00013E94" w:rsidRDefault="00013E94" w:rsidP="00013E94">
      <w:pPr>
        <w:pStyle w:val="MTDisplayEquation"/>
        <w:rPr>
          <w:ins w:id="1717" w:author="Gerard" w:date="2015-08-24T18:18:00Z"/>
        </w:rPr>
      </w:pPr>
      <w:ins w:id="1718" w:author="Gerard" w:date="2015-08-24T18:18:00Z">
        <w:r>
          <w:lastRenderedPageBreak/>
          <w:tab/>
        </w:r>
      </w:ins>
      <w:ins w:id="1719" w:author="Gerard" w:date="2015-08-24T18:18:00Z">
        <w:r w:rsidRPr="00905817">
          <w:rPr>
            <w:position w:val="-88"/>
          </w:rPr>
          <w:object w:dxaOrig="3720" w:dyaOrig="1700" w14:anchorId="0AE7FA72">
            <v:shape id="_x0000_i2130" type="#_x0000_t75" style="width:185.35pt;height:84.65pt" o:ole="">
              <v:imagedata r:id="rId2284" o:title=""/>
            </v:shape>
            <o:OLEObject Type="Embed" ProgID="Equation.DSMT4" ShapeID="_x0000_i2130" DrawAspect="Content" ObjectID="_1375861239" r:id="rId2285"/>
          </w:object>
        </w:r>
      </w:ins>
      <w:ins w:id="1720" w:author="Gerard" w:date="2015-08-24T18:18:00Z">
        <w:r>
          <w:tab/>
        </w:r>
        <w:r>
          <w:fldChar w:fldCharType="begin"/>
        </w:r>
        <w:r>
          <w:instrText xml:space="preserve"> MACROBUTTON MTPlaceRef \* MERGEFORMAT </w:instrText>
        </w:r>
        <w:r>
          <w:fldChar w:fldCharType="begin"/>
        </w:r>
        <w:r>
          <w:instrText xml:space="preserve"> SEQ MTEqn \h \* MERGEFORMAT </w:instrText>
        </w:r>
      </w:ins>
      <w:del w:id="1721" w:author="Gerard" w:date="2015-08-25T08:12:00Z">
        <w:r w:rsidR="0023486D" w:rsidDel="0023486D">
          <w:fldChar w:fldCharType="separate"/>
        </w:r>
      </w:del>
      <w:ins w:id="1722"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723" w:author="Gerard" w:date="2015-08-24T18:18:00Z">
        <w:r>
          <w:rPr>
            <w:noProof/>
          </w:rPr>
          <w:fldChar w:fldCharType="end"/>
        </w:r>
        <w:r>
          <w:instrText>.</w:instrText>
        </w:r>
        <w:r>
          <w:fldChar w:fldCharType="begin"/>
        </w:r>
        <w:r>
          <w:instrText xml:space="preserve"> SEQ MTEqn \c \* Arabic \* MERGEFORMAT </w:instrText>
        </w:r>
        <w:r>
          <w:fldChar w:fldCharType="separate"/>
        </w:r>
      </w:ins>
      <w:ins w:id="1724" w:author="Gerard" w:date="2015-08-25T08:50:00Z">
        <w:r w:rsidR="009F25FF">
          <w:rPr>
            <w:noProof/>
          </w:rPr>
          <w:instrText>155</w:instrText>
        </w:r>
      </w:ins>
      <w:del w:id="1725" w:author="Gerard" w:date="2015-08-25T08:12:00Z">
        <w:r w:rsidDel="0023486D">
          <w:rPr>
            <w:noProof/>
          </w:rPr>
          <w:delInstrText>149</w:delInstrText>
        </w:r>
      </w:del>
      <w:ins w:id="1726" w:author="Gerard" w:date="2015-08-24T18:18:00Z">
        <w:r>
          <w:rPr>
            <w:noProof/>
          </w:rPr>
          <w:fldChar w:fldCharType="end"/>
        </w:r>
        <w:r>
          <w:instrText>)</w:instrText>
        </w:r>
        <w:r>
          <w:fldChar w:fldCharType="end"/>
        </w:r>
      </w:ins>
    </w:p>
    <w:p w14:paraId="400B7F94" w14:textId="051DB9A1" w:rsidR="00013E94" w:rsidRDefault="00013E94" w:rsidP="00013E94">
      <w:pPr>
        <w:rPr>
          <w:ins w:id="1727" w:author="Gerard" w:date="2015-08-24T18:18:00Z"/>
        </w:rPr>
      </w:pPr>
      <w:ins w:id="1728" w:author="Gerard" w:date="2015-08-24T18:18:00Z">
        <w:r>
          <w:t xml:space="preserve">and it is understood that </w:t>
        </w:r>
      </w:ins>
      <w:ins w:id="1729" w:author="Gerard" w:date="2015-08-24T18:18:00Z">
        <w:r w:rsidRPr="00905817">
          <w:rPr>
            <w:position w:val="-14"/>
          </w:rPr>
          <w:object w:dxaOrig="300" w:dyaOrig="380" w14:anchorId="007FAF76">
            <v:shape id="_x0000_i2131" type="#_x0000_t75" style="width:14.65pt;height:19.35pt" o:ole="">
              <v:imagedata r:id="rId2286" o:title=""/>
            </v:shape>
            <o:OLEObject Type="Embed" ProgID="Equation.DSMT4" ShapeID="_x0000_i2131" DrawAspect="Content" ObjectID="_1375861240" r:id="rId2287"/>
          </w:object>
        </w:r>
      </w:ins>
      <w:ins w:id="1730" w:author="Gerard" w:date="2015-08-24T18:18:00Z">
        <w:r>
          <w:t xml:space="preserve">, </w:t>
        </w:r>
      </w:ins>
      <w:ins w:id="1731" w:author="Gerard" w:date="2015-08-24T18:18:00Z">
        <w:r w:rsidRPr="00905817">
          <w:rPr>
            <w:position w:val="-12"/>
          </w:rPr>
          <w:object w:dxaOrig="260" w:dyaOrig="380" w14:anchorId="3D7AFB00">
            <v:shape id="_x0000_i2132" type="#_x0000_t75" style="width:12.65pt;height:19.35pt" o:ole="">
              <v:imagedata r:id="rId2288" o:title=""/>
            </v:shape>
            <o:OLEObject Type="Embed" ProgID="Equation.DSMT4" ShapeID="_x0000_i2132" DrawAspect="Content" ObjectID="_1375861241" r:id="rId2289"/>
          </w:object>
        </w:r>
      </w:ins>
      <w:ins w:id="1732" w:author="Gerard" w:date="2015-08-24T18:18:00Z">
        <w:r>
          <w:t xml:space="preserve">, </w:t>
        </w:r>
      </w:ins>
      <w:ins w:id="1733" w:author="Gerard" w:date="2015-08-24T18:18:00Z">
        <w:r w:rsidRPr="00905817">
          <w:rPr>
            <w:position w:val="-12"/>
          </w:rPr>
          <w:object w:dxaOrig="279" w:dyaOrig="380" w14:anchorId="31FC08E1">
            <v:shape id="_x0000_i2133" type="#_x0000_t75" style="width:14.65pt;height:19.35pt" o:ole="">
              <v:imagedata r:id="rId2290" o:title=""/>
            </v:shape>
            <o:OLEObject Type="Embed" ProgID="Equation.DSMT4" ShapeID="_x0000_i2133" DrawAspect="Content" ObjectID="_1375861242" r:id="rId2291"/>
          </w:object>
        </w:r>
      </w:ins>
      <w:ins w:id="1734" w:author="Gerard" w:date="2015-08-24T18:18:00Z">
        <w:r>
          <w:t xml:space="preserve"> and </w:t>
        </w:r>
      </w:ins>
      <w:ins w:id="1735" w:author="Gerard" w:date="2015-08-24T18:18:00Z">
        <w:r w:rsidRPr="00905817">
          <w:rPr>
            <w:position w:val="-12"/>
          </w:rPr>
          <w:object w:dxaOrig="300" w:dyaOrig="400" w14:anchorId="2CED6D37">
            <v:shape id="_x0000_i2134" type="#_x0000_t75" style="width:14.65pt;height:20.65pt" o:ole="">
              <v:imagedata r:id="rId2292" o:title=""/>
            </v:shape>
            <o:OLEObject Type="Embed" ProgID="Equation.DSMT4" ShapeID="_x0000_i2134" DrawAspect="Content" ObjectID="_1375861243" r:id="rId2293"/>
          </w:object>
        </w:r>
      </w:ins>
      <w:ins w:id="1736" w:author="Gerard" w:date="2015-08-24T18:18:00Z">
        <w:r>
          <w:t xml:space="preserve"> are evaluated at the parametric coordinates of the </w:t>
        </w:r>
      </w:ins>
      <w:ins w:id="1737" w:author="Gerard" w:date="2015-08-24T18:18:00Z">
        <w:r w:rsidRPr="00905817">
          <w:rPr>
            <w:position w:val="-6"/>
          </w:rPr>
          <w:object w:dxaOrig="380" w:dyaOrig="279" w14:anchorId="2B83A9C7">
            <v:shape id="_x0000_i2135" type="#_x0000_t75" style="width:19.35pt;height:14.65pt" o:ole="">
              <v:imagedata r:id="rId2294" o:title=""/>
            </v:shape>
            <o:OLEObject Type="Embed" ProgID="Equation.DSMT4" ShapeID="_x0000_i2135" DrawAspect="Content" ObjectID="_1375861244" r:id="rId2295"/>
          </w:object>
        </w:r>
      </w:ins>
      <w:ins w:id="1738" w:author="Gerard" w:date="2015-08-24T18:18:00Z">
        <w:r>
          <w:t xml:space="preserve">th integration point. Since the parametric space is invariant, time derivatives are evaluated in a material frame. For example, the time derivative </w:t>
        </w:r>
      </w:ins>
      <w:ins w:id="1739" w:author="Gerard" w:date="2015-08-24T18:18:00Z">
        <w:r w:rsidRPr="00905817">
          <w:rPr>
            <w:position w:val="-14"/>
          </w:rPr>
          <w:object w:dxaOrig="1400" w:dyaOrig="400" w14:anchorId="7515061D">
            <v:shape id="_x0000_i2136" type="#_x0000_t75" style="width:70pt;height:20pt" o:ole="">
              <v:imagedata r:id="rId2296" o:title=""/>
            </v:shape>
            <o:OLEObject Type="Embed" ProgID="Equation.DSMT4" ShapeID="_x0000_i2136" DrawAspect="Content" ObjectID="_1375861245" r:id="rId2297"/>
          </w:object>
        </w:r>
      </w:ins>
      <w:ins w:id="1740" w:author="Gerard" w:date="2015-08-24T18:18:00Z">
        <w:r>
          <w:t xml:space="preserve"> appearing in </w:t>
        </w:r>
        <w:r>
          <w:fldChar w:fldCharType="begin"/>
        </w:r>
        <w:r>
          <w:instrText xml:space="preserve"> GOTOBUTTON ZEqnNum588916  \* MERGEFORMAT </w:instrText>
        </w:r>
        <w:r>
          <w:fldChar w:fldCharType="begin"/>
        </w:r>
        <w:r>
          <w:instrText xml:space="preserve"> REF ZEqnNum588916 \* Charformat \! \* MERGEFORMAT </w:instrText>
        </w:r>
        <w:r>
          <w:fldChar w:fldCharType="separate"/>
        </w:r>
      </w:ins>
      <w:ins w:id="1741" w:author="Gerard" w:date="2015-08-25T08:50:00Z">
        <w:r w:rsidR="009F25FF">
          <w:instrText>(3.55)</w:instrText>
        </w:r>
      </w:ins>
      <w:del w:id="1742" w:author="Gerard" w:date="2015-08-25T08:12:00Z">
        <w:r w:rsidDel="0023486D">
          <w:delInstrText>(3.)</w:delInstrText>
        </w:r>
      </w:del>
      <w:ins w:id="1743" w:author="Gerard" w:date="2015-08-24T18:18:00Z">
        <w:r>
          <w:fldChar w:fldCharType="end"/>
        </w:r>
        <w:r>
          <w:fldChar w:fldCharType="end"/>
        </w:r>
        <w:r>
          <w:t xml:space="preserve"> becomes </w:t>
        </w:r>
      </w:ins>
      <w:ins w:id="1744" w:author="Gerard" w:date="2015-08-24T18:18:00Z">
        <w:r w:rsidRPr="00905817">
          <w:rPr>
            <w:position w:val="-14"/>
          </w:rPr>
          <w:object w:dxaOrig="1300" w:dyaOrig="400" w14:anchorId="42988A09">
            <v:shape id="_x0000_i2137" type="#_x0000_t75" style="width:65.35pt;height:20pt" o:ole="">
              <v:imagedata r:id="rId2298" o:title=""/>
            </v:shape>
            <o:OLEObject Type="Embed" ProgID="Equation.DSMT4" ShapeID="_x0000_i2137" DrawAspect="Content" ObjectID="_1375861246" r:id="rId2299"/>
          </w:object>
        </w:r>
      </w:ins>
      <w:ins w:id="1745" w:author="Gerard" w:date="2015-08-24T18:18:00Z">
        <w:r>
          <w:t xml:space="preserve"> when evaluated at the parametric coordinates </w:t>
        </w:r>
      </w:ins>
      <w:ins w:id="1746" w:author="Gerard" w:date="2015-08-24T18:18:00Z">
        <w:r w:rsidRPr="00905817">
          <w:rPr>
            <w:position w:val="-16"/>
          </w:rPr>
          <w:object w:dxaOrig="1600" w:dyaOrig="440" w14:anchorId="70F44CB7">
            <v:shape id="_x0000_i2138" type="#_x0000_t75" style="width:80pt;height:22pt" o:ole="">
              <v:imagedata r:id="rId2300" o:title=""/>
            </v:shape>
            <o:OLEObject Type="Embed" ProgID="Equation.DSMT4" ShapeID="_x0000_i2138" DrawAspect="Content" ObjectID="_1375861247" r:id="rId2301"/>
          </w:object>
        </w:r>
      </w:ins>
      <w:ins w:id="1747" w:author="Gerard" w:date="2015-08-24T18:18:00Z">
        <w:r>
          <w:t xml:space="preserve"> of the </w:t>
        </w:r>
      </w:ins>
      <w:ins w:id="1748" w:author="Gerard" w:date="2015-08-24T18:18:00Z">
        <w:r w:rsidRPr="00905817">
          <w:rPr>
            <w:position w:val="-6"/>
          </w:rPr>
          <w:object w:dxaOrig="380" w:dyaOrig="279" w14:anchorId="672FF353">
            <v:shape id="_x0000_i2139" type="#_x0000_t75" style="width:19.35pt;height:14.65pt" o:ole="">
              <v:imagedata r:id="rId2302" o:title=""/>
            </v:shape>
            <o:OLEObject Type="Embed" ProgID="Equation.DSMT4" ShapeID="_x0000_i2139" DrawAspect="Content" ObjectID="_1375861248" r:id="rId2303"/>
          </w:object>
        </w:r>
      </w:ins>
      <w:ins w:id="1749" w:author="Gerard" w:date="2015-08-24T18:18:00Z">
        <w:r>
          <w:t>th integration point.</w:t>
        </w:r>
      </w:ins>
      <w:ins w:id="1750" w:author="Gerard" w:date="2015-08-24T18:22:00Z">
        <w:r>
          <w:t xml:space="preserve"> All time derivatives are discretized using a backward difference scheme.</w:t>
        </w:r>
      </w:ins>
    </w:p>
    <w:p w14:paraId="142A37A5" w14:textId="77777777" w:rsidR="00013E94" w:rsidRDefault="00013E94" w:rsidP="00013E94">
      <w:pPr>
        <w:rPr>
          <w:ins w:id="1751" w:author="Gerard" w:date="2015-08-24T18:18:00Z"/>
        </w:rPr>
      </w:pPr>
    </w:p>
    <w:p w14:paraId="32A5777B" w14:textId="77777777" w:rsidR="00013E94" w:rsidRDefault="00013E94" w:rsidP="00013E94">
      <w:pPr>
        <w:rPr>
          <w:ins w:id="1752" w:author="Gerard" w:date="2015-08-24T18:18:00Z"/>
        </w:rPr>
      </w:pPr>
      <w:ins w:id="1753" w:author="Gerard" w:date="2015-08-24T18:18:00Z">
        <w:r>
          <w:t xml:space="preserve">Similarly, the discretized form of </w:t>
        </w:r>
      </w:ins>
      <w:ins w:id="1754" w:author="Gerard" w:date="2015-08-24T18:18:00Z">
        <w:r w:rsidRPr="00950FA4">
          <w:rPr>
            <w:position w:val="-18"/>
          </w:rPr>
          <w:object w:dxaOrig="5460" w:dyaOrig="480" w14:anchorId="3596B841">
            <v:shape id="_x0000_i2140" type="#_x0000_t75" style="width:272pt;height:24pt" o:ole="">
              <v:imagedata r:id="rId2304" o:title=""/>
            </v:shape>
            <o:OLEObject Type="Embed" ProgID="Equation.DSMT4" ShapeID="_x0000_i2140" DrawAspect="Content" ObjectID="_1375861249" r:id="rId2305"/>
          </w:object>
        </w:r>
      </w:ins>
      <w:ins w:id="1755" w:author="Gerard" w:date="2015-08-24T18:18:00Z">
        <w:r>
          <w:t xml:space="preserve"> may be written as</w:t>
        </w:r>
      </w:ins>
    </w:p>
    <w:p w14:paraId="10E5688D" w14:textId="77777777" w:rsidR="00013E94" w:rsidRDefault="00013E94" w:rsidP="00013E94">
      <w:pPr>
        <w:pStyle w:val="MTDisplayEquation"/>
        <w:rPr>
          <w:ins w:id="1756" w:author="Gerard" w:date="2015-08-24T18:18:00Z"/>
        </w:rPr>
      </w:pPr>
      <w:ins w:id="1757" w:author="Gerard" w:date="2015-08-24T18:18:00Z">
        <w:r>
          <w:tab/>
        </w:r>
      </w:ins>
      <w:ins w:id="1758" w:author="Gerard" w:date="2015-08-24T18:18:00Z">
        <w:r w:rsidR="001852AF" w:rsidRPr="001852AF">
          <w:rPr>
            <w:position w:val="-84"/>
          </w:rPr>
          <w:object w:dxaOrig="8920" w:dyaOrig="1820" w14:anchorId="72276E2D">
            <v:shape id="_x0000_i2141" type="#_x0000_t75" style="width:448pt;height:90.65pt" o:ole="">
              <v:imagedata r:id="rId2306" o:title=""/>
            </v:shape>
            <o:OLEObject Type="Embed" ProgID="Equation.DSMT4" ShapeID="_x0000_i2141" DrawAspect="Content" ObjectID="_1375861250" r:id="rId2307"/>
          </w:object>
        </w:r>
      </w:ins>
      <w:ins w:id="1759"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760" w:author="Gerard" w:date="2015-08-25T08:12:00Z">
        <w:r w:rsidR="0023486D" w:rsidDel="0023486D">
          <w:fldChar w:fldCharType="separate"/>
        </w:r>
      </w:del>
      <w:ins w:id="1761"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762" w:author="Gerard" w:date="2015-08-24T18:18:00Z">
        <w:r>
          <w:rPr>
            <w:noProof/>
          </w:rPr>
          <w:fldChar w:fldCharType="end"/>
        </w:r>
        <w:r>
          <w:instrText>.</w:instrText>
        </w:r>
        <w:r>
          <w:fldChar w:fldCharType="begin"/>
        </w:r>
        <w:r>
          <w:instrText xml:space="preserve"> SEQ MTEqn \c \* Arabic \* MERGEFORMAT </w:instrText>
        </w:r>
        <w:r>
          <w:fldChar w:fldCharType="separate"/>
        </w:r>
      </w:ins>
      <w:ins w:id="1763" w:author="Gerard" w:date="2015-08-25T08:50:00Z">
        <w:r w:rsidR="009F25FF">
          <w:rPr>
            <w:noProof/>
          </w:rPr>
          <w:instrText>156</w:instrText>
        </w:r>
      </w:ins>
      <w:del w:id="1764" w:author="Gerard" w:date="2015-08-25T08:12:00Z">
        <w:r w:rsidDel="0023486D">
          <w:rPr>
            <w:noProof/>
          </w:rPr>
          <w:delInstrText>150</w:delInstrText>
        </w:r>
      </w:del>
      <w:ins w:id="1765" w:author="Gerard" w:date="2015-08-24T18:18:00Z">
        <w:r>
          <w:rPr>
            <w:noProof/>
          </w:rPr>
          <w:fldChar w:fldCharType="end"/>
        </w:r>
        <w:r>
          <w:instrText>)</w:instrText>
        </w:r>
        <w:r>
          <w:fldChar w:fldCharType="end"/>
        </w:r>
      </w:ins>
    </w:p>
    <w:p w14:paraId="4BE8ABE9" w14:textId="77777777" w:rsidR="00013E94" w:rsidRDefault="00013E94" w:rsidP="00013E94">
      <w:pPr>
        <w:rPr>
          <w:ins w:id="1766" w:author="Gerard" w:date="2015-08-24T18:18:00Z"/>
        </w:rPr>
      </w:pPr>
      <w:ins w:id="1767" w:author="Gerard" w:date="2015-08-24T18:18:00Z">
        <w:r>
          <w:t xml:space="preserve">where the terms in the first column are the discretized form of the linearization along </w:t>
        </w:r>
      </w:ins>
      <w:ins w:id="1768" w:author="Gerard" w:date="2015-08-24T18:18:00Z">
        <w:r w:rsidRPr="00905817">
          <w:rPr>
            <w:position w:val="-6"/>
          </w:rPr>
          <w:object w:dxaOrig="360" w:dyaOrig="279" w14:anchorId="6DBAA902">
            <v:shape id="_x0000_i2142" type="#_x0000_t75" style="width:19.35pt;height:14.65pt" o:ole="">
              <v:imagedata r:id="rId2308" o:title=""/>
            </v:shape>
            <o:OLEObject Type="Embed" ProgID="Equation.DSMT4" ShapeID="_x0000_i2142" DrawAspect="Content" ObjectID="_1375861251" r:id="rId2309"/>
          </w:object>
        </w:r>
      </w:ins>
      <w:ins w:id="1769" w:author="Gerard" w:date="2015-08-24T18:18:00Z">
        <w:r>
          <w:t>:</w:t>
        </w:r>
      </w:ins>
    </w:p>
    <w:p w14:paraId="3817D672" w14:textId="77777777" w:rsidR="00013E94" w:rsidRDefault="00013E94" w:rsidP="00013E94">
      <w:pPr>
        <w:pStyle w:val="MTDisplayEquation"/>
        <w:rPr>
          <w:ins w:id="1770" w:author="Gerard" w:date="2015-08-24T18:18:00Z"/>
        </w:rPr>
      </w:pPr>
      <w:ins w:id="1771" w:author="Gerard" w:date="2015-08-24T18:18:00Z">
        <w:r>
          <w:tab/>
        </w:r>
      </w:ins>
      <w:ins w:id="1772" w:author="Gerard" w:date="2015-08-24T18:18:00Z">
        <w:r w:rsidRPr="00905817">
          <w:rPr>
            <w:position w:val="-14"/>
          </w:rPr>
          <w:object w:dxaOrig="4900" w:dyaOrig="400" w14:anchorId="2CF2AAE3">
            <v:shape id="_x0000_i2143" type="#_x0000_t75" style="width:245.35pt;height:20pt" o:ole="">
              <v:imagedata r:id="rId2310" o:title=""/>
            </v:shape>
            <o:OLEObject Type="Embed" ProgID="Equation.DSMT4" ShapeID="_x0000_i2143" DrawAspect="Content" ObjectID="_1375861252" r:id="rId2311"/>
          </w:object>
        </w:r>
      </w:ins>
      <w:ins w:id="1773"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774" w:author="Gerard" w:date="2015-08-25T08:12:00Z">
        <w:r w:rsidR="0023486D" w:rsidDel="0023486D">
          <w:fldChar w:fldCharType="separate"/>
        </w:r>
      </w:del>
      <w:ins w:id="1775"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776" w:author="Gerard" w:date="2015-08-24T18:18:00Z">
        <w:r>
          <w:rPr>
            <w:noProof/>
          </w:rPr>
          <w:fldChar w:fldCharType="end"/>
        </w:r>
        <w:r>
          <w:instrText>.</w:instrText>
        </w:r>
        <w:r>
          <w:fldChar w:fldCharType="begin"/>
        </w:r>
        <w:r>
          <w:instrText xml:space="preserve"> SEQ MTEqn \c \* Arabic \* MERGEFORMAT </w:instrText>
        </w:r>
        <w:r>
          <w:fldChar w:fldCharType="separate"/>
        </w:r>
      </w:ins>
      <w:ins w:id="1777" w:author="Gerard" w:date="2015-08-25T08:50:00Z">
        <w:r w:rsidR="009F25FF">
          <w:rPr>
            <w:noProof/>
          </w:rPr>
          <w:instrText>157</w:instrText>
        </w:r>
      </w:ins>
      <w:del w:id="1778" w:author="Gerard" w:date="2015-08-25T08:12:00Z">
        <w:r w:rsidDel="0023486D">
          <w:rPr>
            <w:noProof/>
          </w:rPr>
          <w:delInstrText>151</w:delInstrText>
        </w:r>
      </w:del>
      <w:ins w:id="1779" w:author="Gerard" w:date="2015-08-24T18:18:00Z">
        <w:r>
          <w:rPr>
            <w:noProof/>
          </w:rPr>
          <w:fldChar w:fldCharType="end"/>
        </w:r>
        <w:r>
          <w:instrText>)</w:instrText>
        </w:r>
        <w:r>
          <w:fldChar w:fldCharType="end"/>
        </w:r>
      </w:ins>
    </w:p>
    <w:p w14:paraId="058AB43A" w14:textId="77777777" w:rsidR="00013E94" w:rsidRDefault="00013E94" w:rsidP="00013E94">
      <w:pPr>
        <w:pStyle w:val="MTDisplayEquation"/>
        <w:rPr>
          <w:ins w:id="1780" w:author="Gerard" w:date="2015-08-24T18:18:00Z"/>
        </w:rPr>
      </w:pPr>
      <w:ins w:id="1781" w:author="Gerard" w:date="2015-08-24T18:18:00Z">
        <w:r>
          <w:tab/>
        </w:r>
      </w:ins>
      <w:ins w:id="1782" w:author="Gerard" w:date="2015-08-24T18:18:00Z">
        <w:r w:rsidRPr="00905817">
          <w:rPr>
            <w:position w:val="-16"/>
          </w:rPr>
          <w:object w:dxaOrig="2880" w:dyaOrig="480" w14:anchorId="7492955D">
            <v:shape id="_x0000_i2144" type="#_x0000_t75" style="width:2in;height:24.65pt" o:ole="">
              <v:imagedata r:id="rId2312" o:title=""/>
            </v:shape>
            <o:OLEObject Type="Embed" ProgID="Equation.DSMT4" ShapeID="_x0000_i2144" DrawAspect="Content" ObjectID="_1375861253" r:id="rId2313"/>
          </w:object>
        </w:r>
      </w:ins>
      <w:ins w:id="1783"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784" w:author="Gerard" w:date="2015-08-25T08:12:00Z">
        <w:r w:rsidR="0023486D" w:rsidDel="0023486D">
          <w:fldChar w:fldCharType="separate"/>
        </w:r>
      </w:del>
      <w:ins w:id="1785"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786" w:author="Gerard" w:date="2015-08-24T18:18:00Z">
        <w:r>
          <w:rPr>
            <w:noProof/>
          </w:rPr>
          <w:fldChar w:fldCharType="end"/>
        </w:r>
        <w:r>
          <w:instrText>.</w:instrText>
        </w:r>
        <w:r>
          <w:fldChar w:fldCharType="begin"/>
        </w:r>
        <w:r>
          <w:instrText xml:space="preserve"> SEQ MTEqn \c \* Arabic \* MERGEFORMAT </w:instrText>
        </w:r>
        <w:r>
          <w:fldChar w:fldCharType="separate"/>
        </w:r>
      </w:ins>
      <w:ins w:id="1787" w:author="Gerard" w:date="2015-08-25T08:50:00Z">
        <w:r w:rsidR="009F25FF">
          <w:rPr>
            <w:noProof/>
          </w:rPr>
          <w:instrText>158</w:instrText>
        </w:r>
      </w:ins>
      <w:del w:id="1788" w:author="Gerard" w:date="2015-08-25T08:12:00Z">
        <w:r w:rsidDel="0023486D">
          <w:rPr>
            <w:noProof/>
          </w:rPr>
          <w:delInstrText>152</w:delInstrText>
        </w:r>
      </w:del>
      <w:ins w:id="1789" w:author="Gerard" w:date="2015-08-24T18:18:00Z">
        <w:r>
          <w:rPr>
            <w:noProof/>
          </w:rPr>
          <w:fldChar w:fldCharType="end"/>
        </w:r>
        <w:r>
          <w:instrText>)</w:instrText>
        </w:r>
        <w:r>
          <w:fldChar w:fldCharType="end"/>
        </w:r>
      </w:ins>
    </w:p>
    <w:p w14:paraId="3530BC42" w14:textId="77777777" w:rsidR="00013E94" w:rsidRDefault="00013E94" w:rsidP="00013E94">
      <w:pPr>
        <w:pStyle w:val="MTDisplayEquation"/>
        <w:rPr>
          <w:ins w:id="1790" w:author="Gerard" w:date="2015-08-24T18:18:00Z"/>
        </w:rPr>
      </w:pPr>
      <w:ins w:id="1791" w:author="Gerard" w:date="2015-08-24T18:18:00Z">
        <w:r>
          <w:tab/>
        </w:r>
      </w:ins>
      <w:ins w:id="1792" w:author="Gerard" w:date="2015-08-24T18:18:00Z">
        <w:r w:rsidR="00950FA4" w:rsidRPr="0023486D">
          <w:rPr>
            <w:position w:val="-20"/>
          </w:rPr>
          <w:object w:dxaOrig="3940" w:dyaOrig="600" w14:anchorId="3678F4E4">
            <v:shape id="_x0000_i2145" type="#_x0000_t75" style="width:196.65pt;height:30.65pt" o:ole="">
              <v:imagedata r:id="rId2314" o:title=""/>
            </v:shape>
            <o:OLEObject Type="Embed" ProgID="Equation.DSMT4" ShapeID="_x0000_i2145" DrawAspect="Content" ObjectID="_1375861254" r:id="rId2315"/>
          </w:object>
        </w:r>
      </w:ins>
      <w:ins w:id="1793"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794" w:author="Gerard" w:date="2015-08-25T08:12:00Z">
        <w:r w:rsidR="0023486D" w:rsidDel="0023486D">
          <w:fldChar w:fldCharType="separate"/>
        </w:r>
      </w:del>
      <w:ins w:id="1795"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796" w:author="Gerard" w:date="2015-08-24T18:18:00Z">
        <w:r>
          <w:rPr>
            <w:noProof/>
          </w:rPr>
          <w:fldChar w:fldCharType="end"/>
        </w:r>
        <w:r>
          <w:instrText>.</w:instrText>
        </w:r>
        <w:r>
          <w:fldChar w:fldCharType="begin"/>
        </w:r>
        <w:r>
          <w:instrText xml:space="preserve"> SEQ MTEqn \c \* Arabic \* MERGEFORMAT </w:instrText>
        </w:r>
        <w:r>
          <w:fldChar w:fldCharType="separate"/>
        </w:r>
      </w:ins>
      <w:ins w:id="1797" w:author="Gerard" w:date="2015-08-25T08:50:00Z">
        <w:r w:rsidR="009F25FF">
          <w:rPr>
            <w:noProof/>
          </w:rPr>
          <w:instrText>159</w:instrText>
        </w:r>
      </w:ins>
      <w:del w:id="1798" w:author="Gerard" w:date="2015-08-25T08:12:00Z">
        <w:r w:rsidDel="0023486D">
          <w:rPr>
            <w:noProof/>
          </w:rPr>
          <w:delInstrText>153</w:delInstrText>
        </w:r>
      </w:del>
      <w:ins w:id="1799" w:author="Gerard" w:date="2015-08-24T18:18:00Z">
        <w:r>
          <w:rPr>
            <w:noProof/>
          </w:rPr>
          <w:fldChar w:fldCharType="end"/>
        </w:r>
        <w:r>
          <w:instrText>)</w:instrText>
        </w:r>
        <w:r>
          <w:fldChar w:fldCharType="end"/>
        </w:r>
      </w:ins>
    </w:p>
    <w:p w14:paraId="29B309BE" w14:textId="77777777" w:rsidR="00013E94" w:rsidRDefault="00013E94" w:rsidP="00013E94">
      <w:pPr>
        <w:pStyle w:val="MTDisplayEquation"/>
        <w:rPr>
          <w:ins w:id="1800" w:author="Gerard" w:date="2015-08-24T18:18:00Z"/>
        </w:rPr>
      </w:pPr>
      <w:ins w:id="1801" w:author="Gerard" w:date="2015-08-24T18:18:00Z">
        <w:r>
          <w:tab/>
        </w:r>
      </w:ins>
    </w:p>
    <w:p w14:paraId="548988BA" w14:textId="77777777" w:rsidR="00013E94" w:rsidRDefault="00013E94" w:rsidP="00013E94">
      <w:pPr>
        <w:pStyle w:val="MTDisplayEquation"/>
        <w:rPr>
          <w:ins w:id="1802" w:author="Gerard" w:date="2015-08-24T18:18:00Z"/>
        </w:rPr>
      </w:pPr>
      <w:ins w:id="1803" w:author="Gerard" w:date="2015-08-24T18:18:00Z">
        <w:r>
          <w:t>where</w:t>
        </w:r>
      </w:ins>
    </w:p>
    <w:p w14:paraId="664E647A" w14:textId="37C894B2" w:rsidR="00013E94" w:rsidRDefault="00013E94" w:rsidP="00013E94">
      <w:pPr>
        <w:pStyle w:val="MTDisplayEquation"/>
        <w:rPr>
          <w:ins w:id="1804" w:author="Gerard" w:date="2015-08-24T18:18:00Z"/>
        </w:rPr>
      </w:pPr>
      <w:del w:id="1805" w:author="Gerard" w:date="2015-08-24T23:11:00Z">
        <w:r w:rsidRPr="00905817" w:rsidDel="00950FA4">
          <w:rPr>
            <w:position w:val="-4"/>
          </w:rPr>
          <w:fldChar w:fldCharType="begin"/>
        </w:r>
        <w:r w:rsidRPr="00905817" w:rsidDel="00950FA4">
          <w:rPr>
            <w:position w:val="-4"/>
          </w:rPr>
          <w:fldChar w:fldCharType="end"/>
        </w:r>
      </w:del>
      <w:ins w:id="1806" w:author="Gerard" w:date="2015-08-24T18:18:00Z">
        <w:r>
          <w:tab/>
        </w:r>
      </w:ins>
      <w:ins w:id="1807" w:author="Gerard" w:date="2015-08-24T18:18:00Z">
        <w:r w:rsidR="001852AF" w:rsidRPr="00950FA4">
          <w:rPr>
            <w:position w:val="-72"/>
          </w:rPr>
          <w:object w:dxaOrig="6340" w:dyaOrig="1820" w14:anchorId="110B8F86">
            <v:shape id="_x0000_i2146" type="#_x0000_t75" style="width:317.35pt;height:92pt" o:ole="">
              <v:imagedata r:id="rId2316" o:title=""/>
            </v:shape>
            <o:OLEObject Type="Embed" ProgID="Equation.DSMT4" ShapeID="_x0000_i2146" DrawAspect="Content" ObjectID="_1375861255" r:id="rId2317"/>
          </w:object>
        </w:r>
      </w:ins>
      <w:ins w:id="1808" w:author="Gerard" w:date="2015-08-24T18:18:00Z">
        <w:r>
          <w:tab/>
        </w:r>
        <w:r>
          <w:fldChar w:fldCharType="begin"/>
        </w:r>
        <w:r>
          <w:instrText xml:space="preserve"> MACROBUTTON MTPlaceRef \* MERGEFORMAT </w:instrText>
        </w:r>
        <w:r>
          <w:fldChar w:fldCharType="begin"/>
        </w:r>
        <w:r>
          <w:instrText xml:space="preserve"> SEQ MTEqn \h \* MERGEFORMAT </w:instrText>
        </w:r>
      </w:ins>
      <w:del w:id="1809" w:author="Gerard" w:date="2015-08-25T08:12:00Z">
        <w:r w:rsidR="0023486D" w:rsidDel="0023486D">
          <w:fldChar w:fldCharType="separate"/>
        </w:r>
      </w:del>
      <w:ins w:id="1810"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811" w:author="Gerard" w:date="2015-08-24T18:18:00Z">
        <w:r>
          <w:rPr>
            <w:noProof/>
          </w:rPr>
          <w:fldChar w:fldCharType="end"/>
        </w:r>
        <w:r>
          <w:instrText>.</w:instrText>
        </w:r>
        <w:r>
          <w:fldChar w:fldCharType="begin"/>
        </w:r>
        <w:r>
          <w:instrText xml:space="preserve"> SEQ MTEqn \c \* Arabic \* MERGEFORMAT </w:instrText>
        </w:r>
        <w:r>
          <w:fldChar w:fldCharType="separate"/>
        </w:r>
      </w:ins>
      <w:ins w:id="1812" w:author="Gerard" w:date="2015-08-25T08:50:00Z">
        <w:r w:rsidR="009F25FF">
          <w:rPr>
            <w:noProof/>
          </w:rPr>
          <w:instrText>160</w:instrText>
        </w:r>
      </w:ins>
      <w:del w:id="1813" w:author="Gerard" w:date="2015-08-25T08:21:00Z">
        <w:r w:rsidR="0023486D" w:rsidDel="007463F4">
          <w:rPr>
            <w:noProof/>
          </w:rPr>
          <w:delInstrText>155</w:delInstrText>
        </w:r>
      </w:del>
      <w:ins w:id="1814" w:author="Gerard" w:date="2015-08-24T18:18:00Z">
        <w:r>
          <w:rPr>
            <w:noProof/>
          </w:rPr>
          <w:fldChar w:fldCharType="end"/>
        </w:r>
        <w:r>
          <w:instrText>)</w:instrText>
        </w:r>
        <w:r>
          <w:fldChar w:fldCharType="end"/>
        </w:r>
      </w:ins>
    </w:p>
    <w:p w14:paraId="687191F5" w14:textId="77777777" w:rsidR="00013E94" w:rsidRDefault="00013E94" w:rsidP="00013E94">
      <w:pPr>
        <w:pStyle w:val="MTDisplayEquation"/>
        <w:rPr>
          <w:ins w:id="1815" w:author="Gerard" w:date="2015-08-24T18:18:00Z"/>
        </w:rPr>
      </w:pPr>
      <w:ins w:id="1816" w:author="Gerard" w:date="2015-08-24T18:18:00Z">
        <w:r>
          <w:tab/>
        </w:r>
      </w:ins>
      <w:ins w:id="1817" w:author="Gerard" w:date="2015-08-24T18:18:00Z">
        <w:r w:rsidRPr="002C5750">
          <w:rPr>
            <w:position w:val="-24"/>
          </w:rPr>
          <w:object w:dxaOrig="1800" w:dyaOrig="660" w14:anchorId="038DBC82">
            <v:shape id="_x0000_i2147" type="#_x0000_t75" style="width:90pt;height:33.35pt" o:ole="">
              <v:imagedata r:id="rId2318" o:title=""/>
            </v:shape>
            <o:OLEObject Type="Embed" ProgID="Equation.DSMT4" ShapeID="_x0000_i2147" DrawAspect="Content" ObjectID="_1375861256" r:id="rId2319"/>
          </w:object>
        </w:r>
      </w:ins>
      <w:ins w:id="1818"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819" w:author="Gerard" w:date="2015-08-25T08:12:00Z">
        <w:r w:rsidR="0023486D" w:rsidDel="0023486D">
          <w:fldChar w:fldCharType="separate"/>
        </w:r>
      </w:del>
      <w:ins w:id="1820"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821" w:author="Gerard" w:date="2015-08-24T18:18:00Z">
        <w:r>
          <w:rPr>
            <w:noProof/>
          </w:rPr>
          <w:fldChar w:fldCharType="end"/>
        </w:r>
        <w:r>
          <w:instrText>.</w:instrText>
        </w:r>
        <w:r>
          <w:fldChar w:fldCharType="begin"/>
        </w:r>
        <w:r>
          <w:instrText xml:space="preserve"> SEQ MTEqn \c \* Arabic \* MERGEFORMAT </w:instrText>
        </w:r>
        <w:r>
          <w:fldChar w:fldCharType="separate"/>
        </w:r>
      </w:ins>
      <w:ins w:id="1822" w:author="Gerard" w:date="2015-08-25T08:50:00Z">
        <w:r w:rsidR="009F25FF">
          <w:rPr>
            <w:noProof/>
          </w:rPr>
          <w:instrText>161</w:instrText>
        </w:r>
      </w:ins>
      <w:del w:id="1823" w:author="Gerard" w:date="2015-08-25T08:21:00Z">
        <w:r w:rsidR="0023486D" w:rsidDel="007463F4">
          <w:rPr>
            <w:noProof/>
          </w:rPr>
          <w:delInstrText>156</w:delInstrText>
        </w:r>
      </w:del>
      <w:ins w:id="1824" w:author="Gerard" w:date="2015-08-24T18:18:00Z">
        <w:r>
          <w:rPr>
            <w:noProof/>
          </w:rPr>
          <w:fldChar w:fldCharType="end"/>
        </w:r>
        <w:r>
          <w:instrText>)</w:instrText>
        </w:r>
        <w:r>
          <w:fldChar w:fldCharType="end"/>
        </w:r>
      </w:ins>
    </w:p>
    <w:p w14:paraId="67F94496" w14:textId="77777777" w:rsidR="00013E94" w:rsidRDefault="00013E94" w:rsidP="00013E94">
      <w:pPr>
        <w:pStyle w:val="MTDisplayEquation"/>
        <w:rPr>
          <w:ins w:id="1825" w:author="Gerard" w:date="2015-08-24T18:18:00Z"/>
        </w:rPr>
      </w:pPr>
      <w:ins w:id="1826" w:author="Gerard" w:date="2015-08-24T18:18:00Z">
        <w:r>
          <w:tab/>
        </w:r>
      </w:ins>
      <w:ins w:id="1827" w:author="Gerard" w:date="2015-08-24T18:18:00Z">
        <w:r w:rsidR="001852AF" w:rsidRPr="002C5750">
          <w:rPr>
            <w:position w:val="-24"/>
          </w:rPr>
          <w:object w:dxaOrig="2200" w:dyaOrig="740" w14:anchorId="6F857CDF">
            <v:shape id="_x0000_i2148" type="#_x0000_t75" style="width:110pt;height:37.35pt" o:ole="">
              <v:imagedata r:id="rId2320" o:title=""/>
            </v:shape>
            <o:OLEObject Type="Embed" ProgID="Equation.DSMT4" ShapeID="_x0000_i2148" DrawAspect="Content" ObjectID="_1375861257" r:id="rId2321"/>
          </w:object>
        </w:r>
      </w:ins>
      <w:ins w:id="1828"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829" w:author="Gerard" w:date="2015-08-25T08:12:00Z">
        <w:r w:rsidR="0023486D" w:rsidDel="0023486D">
          <w:fldChar w:fldCharType="separate"/>
        </w:r>
      </w:del>
      <w:ins w:id="1830"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831" w:author="Gerard" w:date="2015-08-24T18:18:00Z">
        <w:r>
          <w:rPr>
            <w:noProof/>
          </w:rPr>
          <w:fldChar w:fldCharType="end"/>
        </w:r>
        <w:r>
          <w:instrText>.</w:instrText>
        </w:r>
        <w:r>
          <w:fldChar w:fldCharType="begin"/>
        </w:r>
        <w:r>
          <w:instrText xml:space="preserve"> SEQ MTEqn \c \* Arabic \* MERGEFORMAT </w:instrText>
        </w:r>
        <w:r>
          <w:fldChar w:fldCharType="separate"/>
        </w:r>
      </w:ins>
      <w:ins w:id="1832" w:author="Gerard" w:date="2015-08-25T08:50:00Z">
        <w:r w:rsidR="009F25FF">
          <w:rPr>
            <w:noProof/>
          </w:rPr>
          <w:instrText>162</w:instrText>
        </w:r>
      </w:ins>
      <w:del w:id="1833" w:author="Gerard" w:date="2015-08-25T08:21:00Z">
        <w:r w:rsidR="0023486D" w:rsidDel="007463F4">
          <w:rPr>
            <w:noProof/>
          </w:rPr>
          <w:delInstrText>157</w:delInstrText>
        </w:r>
      </w:del>
      <w:ins w:id="1834" w:author="Gerard" w:date="2015-08-24T18:18:00Z">
        <w:r>
          <w:rPr>
            <w:noProof/>
          </w:rPr>
          <w:fldChar w:fldCharType="end"/>
        </w:r>
        <w:r>
          <w:instrText>)</w:instrText>
        </w:r>
        <w:r>
          <w:fldChar w:fldCharType="end"/>
        </w:r>
      </w:ins>
    </w:p>
    <w:p w14:paraId="60C90D80" w14:textId="77777777" w:rsidR="00013E94" w:rsidRDefault="00013E94" w:rsidP="00013E94">
      <w:pPr>
        <w:rPr>
          <w:ins w:id="1835" w:author="Gerard" w:date="2015-08-24T18:18:00Z"/>
        </w:rPr>
      </w:pPr>
    </w:p>
    <w:p w14:paraId="1C17CDA1" w14:textId="77777777" w:rsidR="00013E94" w:rsidRDefault="00013E94" w:rsidP="00013E94">
      <w:pPr>
        <w:rPr>
          <w:ins w:id="1836" w:author="Gerard" w:date="2015-08-24T18:18:00Z"/>
        </w:rPr>
      </w:pPr>
      <w:ins w:id="1837" w:author="Gerard" w:date="2015-08-24T18:18:00Z">
        <w:r>
          <w:t xml:space="preserve">The terms in the second column of the stiffness matrix in </w:t>
        </w:r>
        <w:r>
          <w:fldChar w:fldCharType="begin"/>
        </w:r>
        <w:r>
          <w:instrText xml:space="preserve"> GOTOBUTTON ZEqnNum438068  \* MERGEFORMAT </w:instrText>
        </w:r>
        <w:r>
          <w:fldChar w:fldCharType="begin"/>
        </w:r>
        <w:r>
          <w:instrText xml:space="preserve"> REF ZEqnNum438068 \* Charformat \! \* MERGEFORMAT </w:instrText>
        </w:r>
        <w:r>
          <w:fldChar w:fldCharType="separate"/>
        </w:r>
      </w:ins>
      <w:ins w:id="1838" w:author="Gerard" w:date="2015-08-25T08:50:00Z">
        <w:r w:rsidR="009F25FF">
          <w:instrText>(3.96)</w:instrText>
        </w:r>
      </w:ins>
      <w:del w:id="1839" w:author="Gerard" w:date="2015-08-25T08:12:00Z">
        <w:r w:rsidDel="0023486D">
          <w:delInstrText>(3.)</w:delInstrText>
        </w:r>
      </w:del>
      <w:ins w:id="1840" w:author="Gerard" w:date="2015-08-24T18:18:00Z">
        <w:r>
          <w:fldChar w:fldCharType="end"/>
        </w:r>
        <w:r>
          <w:fldChar w:fldCharType="end"/>
        </w:r>
        <w:r>
          <w:t xml:space="preserve"> are the discretized form of the linearization along </w:t>
        </w:r>
      </w:ins>
      <w:ins w:id="1841" w:author="Gerard" w:date="2015-08-24T18:18:00Z">
        <w:r w:rsidRPr="00905817">
          <w:rPr>
            <w:position w:val="-10"/>
          </w:rPr>
          <w:object w:dxaOrig="340" w:dyaOrig="320" w14:anchorId="6F14794F">
            <v:shape id="_x0000_i2149" type="#_x0000_t75" style="width:17.35pt;height:15.35pt" o:ole="">
              <v:imagedata r:id="rId2322" o:title=""/>
            </v:shape>
            <o:OLEObject Type="Embed" ProgID="Equation.DSMT4" ShapeID="_x0000_i2149" DrawAspect="Content" ObjectID="_1375861258" r:id="rId2323"/>
          </w:object>
        </w:r>
      </w:ins>
      <w:ins w:id="1842" w:author="Gerard" w:date="2015-08-24T18:18:00Z">
        <w:r>
          <w:t>:</w:t>
        </w:r>
      </w:ins>
    </w:p>
    <w:p w14:paraId="58386311" w14:textId="77777777" w:rsidR="00013E94" w:rsidRDefault="00013E94" w:rsidP="00013E94">
      <w:pPr>
        <w:pStyle w:val="MTDisplayEquation"/>
        <w:rPr>
          <w:ins w:id="1843" w:author="Gerard" w:date="2015-08-24T18:18:00Z"/>
        </w:rPr>
      </w:pPr>
      <w:ins w:id="1844" w:author="Gerard" w:date="2015-08-24T18:18:00Z">
        <w:r>
          <w:tab/>
        </w:r>
      </w:ins>
      <w:ins w:id="1845" w:author="Gerard" w:date="2015-08-24T18:18:00Z">
        <w:r w:rsidRPr="00905817">
          <w:rPr>
            <w:position w:val="-12"/>
          </w:rPr>
          <w:object w:dxaOrig="1800" w:dyaOrig="380" w14:anchorId="7F7EC71A">
            <v:shape id="_x0000_i2150" type="#_x0000_t75" style="width:91.35pt;height:19.35pt" o:ole="">
              <v:imagedata r:id="rId2324" o:title=""/>
            </v:shape>
            <o:OLEObject Type="Embed" ProgID="Equation.DSMT4" ShapeID="_x0000_i2150" DrawAspect="Content" ObjectID="_1375861259" r:id="rId2325"/>
          </w:object>
        </w:r>
      </w:ins>
      <w:ins w:id="1846"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847" w:author="Gerard" w:date="2015-08-25T08:12:00Z">
        <w:r w:rsidR="0023486D" w:rsidDel="0023486D">
          <w:fldChar w:fldCharType="separate"/>
        </w:r>
      </w:del>
      <w:ins w:id="1848"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849" w:author="Gerard" w:date="2015-08-24T18:18:00Z">
        <w:r>
          <w:rPr>
            <w:noProof/>
          </w:rPr>
          <w:fldChar w:fldCharType="end"/>
        </w:r>
        <w:r>
          <w:instrText>.</w:instrText>
        </w:r>
        <w:r>
          <w:fldChar w:fldCharType="begin"/>
        </w:r>
        <w:r>
          <w:instrText xml:space="preserve"> SEQ MTEqn \c \* Arabic \* MERGEFORMAT </w:instrText>
        </w:r>
        <w:r>
          <w:fldChar w:fldCharType="separate"/>
        </w:r>
      </w:ins>
      <w:ins w:id="1850" w:author="Gerard" w:date="2015-08-25T08:50:00Z">
        <w:r w:rsidR="009F25FF">
          <w:rPr>
            <w:noProof/>
          </w:rPr>
          <w:instrText>163</w:instrText>
        </w:r>
      </w:ins>
      <w:del w:id="1851" w:author="Gerard" w:date="2015-08-25T08:21:00Z">
        <w:r w:rsidR="0023486D" w:rsidDel="007463F4">
          <w:rPr>
            <w:noProof/>
          </w:rPr>
          <w:delInstrText>158</w:delInstrText>
        </w:r>
      </w:del>
      <w:ins w:id="1852" w:author="Gerard" w:date="2015-08-24T18:18:00Z">
        <w:r>
          <w:rPr>
            <w:noProof/>
          </w:rPr>
          <w:fldChar w:fldCharType="end"/>
        </w:r>
        <w:r>
          <w:instrText>)</w:instrText>
        </w:r>
        <w:r>
          <w:fldChar w:fldCharType="end"/>
        </w:r>
      </w:ins>
    </w:p>
    <w:p w14:paraId="063D6B41" w14:textId="77777777" w:rsidR="00013E94" w:rsidRDefault="00013E94" w:rsidP="00013E94">
      <w:pPr>
        <w:pStyle w:val="MTDisplayEquation"/>
        <w:rPr>
          <w:ins w:id="1853" w:author="Gerard" w:date="2015-08-24T18:18:00Z"/>
        </w:rPr>
      </w:pPr>
      <w:ins w:id="1854" w:author="Gerard" w:date="2015-08-24T18:18:00Z">
        <w:r>
          <w:tab/>
        </w:r>
      </w:ins>
      <w:ins w:id="1855" w:author="Gerard" w:date="2015-08-24T18:18:00Z">
        <w:r w:rsidR="00950FA4" w:rsidRPr="00905817">
          <w:rPr>
            <w:position w:val="-12"/>
          </w:rPr>
          <w:object w:dxaOrig="2620" w:dyaOrig="420" w14:anchorId="3DA936F1">
            <v:shape id="_x0000_i2151" type="#_x0000_t75" style="width:131.35pt;height:21.35pt" o:ole="">
              <v:imagedata r:id="rId2326" o:title=""/>
            </v:shape>
            <o:OLEObject Type="Embed" ProgID="Equation.DSMT4" ShapeID="_x0000_i2151" DrawAspect="Content" ObjectID="_1375861260" r:id="rId2327"/>
          </w:object>
        </w:r>
      </w:ins>
      <w:ins w:id="1856"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857" w:author="Gerard" w:date="2015-08-25T08:12:00Z">
        <w:r w:rsidR="0023486D" w:rsidDel="0023486D">
          <w:fldChar w:fldCharType="separate"/>
        </w:r>
      </w:del>
      <w:ins w:id="1858"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859" w:author="Gerard" w:date="2015-08-24T18:18:00Z">
        <w:r>
          <w:rPr>
            <w:noProof/>
          </w:rPr>
          <w:fldChar w:fldCharType="end"/>
        </w:r>
        <w:r>
          <w:instrText>.</w:instrText>
        </w:r>
        <w:r>
          <w:fldChar w:fldCharType="begin"/>
        </w:r>
        <w:r>
          <w:instrText xml:space="preserve"> SEQ MTEqn \c \* Arabic \* MERGEFORMAT </w:instrText>
        </w:r>
        <w:r>
          <w:fldChar w:fldCharType="separate"/>
        </w:r>
      </w:ins>
      <w:ins w:id="1860" w:author="Gerard" w:date="2015-08-25T08:50:00Z">
        <w:r w:rsidR="009F25FF">
          <w:rPr>
            <w:noProof/>
          </w:rPr>
          <w:instrText>164</w:instrText>
        </w:r>
      </w:ins>
      <w:del w:id="1861" w:author="Gerard" w:date="2015-08-25T08:21:00Z">
        <w:r w:rsidR="0023486D" w:rsidDel="007463F4">
          <w:rPr>
            <w:noProof/>
          </w:rPr>
          <w:delInstrText>159</w:delInstrText>
        </w:r>
      </w:del>
      <w:ins w:id="1862" w:author="Gerard" w:date="2015-08-24T18:18:00Z">
        <w:r>
          <w:rPr>
            <w:noProof/>
          </w:rPr>
          <w:fldChar w:fldCharType="end"/>
        </w:r>
        <w:r>
          <w:instrText>)</w:instrText>
        </w:r>
        <w:r>
          <w:fldChar w:fldCharType="end"/>
        </w:r>
      </w:ins>
    </w:p>
    <w:p w14:paraId="7D485B8D" w14:textId="408B9B7C" w:rsidR="00013E94" w:rsidRDefault="00013E94" w:rsidP="00013E94">
      <w:pPr>
        <w:pStyle w:val="MTDisplayEquation"/>
        <w:rPr>
          <w:ins w:id="1863" w:author="Gerard" w:date="2015-08-24T18:18:00Z"/>
        </w:rPr>
      </w:pPr>
      <w:ins w:id="1864" w:author="Gerard" w:date="2015-08-24T18:18:00Z">
        <w:r>
          <w:tab/>
        </w:r>
      </w:ins>
      <w:ins w:id="1865" w:author="Gerard" w:date="2015-08-24T18:18:00Z">
        <w:r w:rsidR="0068272F" w:rsidRPr="0068272F">
          <w:rPr>
            <w:position w:val="-32"/>
            <w:rPrChange w:id="1866" w:author="Gerard" w:date="2015-08-24T23:17:00Z">
              <w:rPr>
                <w:position w:val="-32"/>
              </w:rPr>
            </w:rPrChange>
          </w:rPr>
          <w:object w:dxaOrig="3060" w:dyaOrig="780" w14:anchorId="1FAD9731">
            <v:shape id="_x0000_i2152" type="#_x0000_t75" style="width:152.65pt;height:39.35pt" o:ole="">
              <v:imagedata r:id="rId2328" o:title=""/>
            </v:shape>
            <o:OLEObject Type="Embed" ProgID="Equation.DSMT4" ShapeID="_x0000_i2152" DrawAspect="Content" ObjectID="_1375861261" r:id="rId2329"/>
          </w:object>
        </w:r>
      </w:ins>
      <w:ins w:id="1867" w:author="Gerard" w:date="2015-08-24T23:18:00Z">
        <w:r w:rsidR="0068272F">
          <w:t>,</w:t>
        </w:r>
      </w:ins>
      <w:ins w:id="1868" w:author="Gerard" w:date="2015-08-24T18:18:00Z">
        <w:r>
          <w:tab/>
        </w:r>
        <w:r>
          <w:fldChar w:fldCharType="begin"/>
        </w:r>
        <w:r>
          <w:instrText xml:space="preserve"> MACROBUTTON MTPlaceRef \* MERGEFORMAT </w:instrText>
        </w:r>
        <w:r>
          <w:fldChar w:fldCharType="begin"/>
        </w:r>
        <w:r>
          <w:instrText xml:space="preserve"> SEQ MTEqn \h \* MERGEFORMAT </w:instrText>
        </w:r>
      </w:ins>
      <w:del w:id="1869" w:author="Gerard" w:date="2015-08-25T08:12:00Z">
        <w:r w:rsidR="0023486D" w:rsidDel="0023486D">
          <w:fldChar w:fldCharType="separate"/>
        </w:r>
      </w:del>
      <w:ins w:id="1870"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871" w:author="Gerard" w:date="2015-08-24T18:18:00Z">
        <w:r>
          <w:rPr>
            <w:noProof/>
          </w:rPr>
          <w:fldChar w:fldCharType="end"/>
        </w:r>
        <w:r>
          <w:instrText>.</w:instrText>
        </w:r>
        <w:r>
          <w:fldChar w:fldCharType="begin"/>
        </w:r>
        <w:r>
          <w:instrText xml:space="preserve"> SEQ MTEqn \c \* Arabic \* MERGEFORMAT </w:instrText>
        </w:r>
        <w:r>
          <w:fldChar w:fldCharType="separate"/>
        </w:r>
      </w:ins>
      <w:ins w:id="1872" w:author="Gerard" w:date="2015-08-25T08:50:00Z">
        <w:r w:rsidR="009F25FF">
          <w:rPr>
            <w:noProof/>
          </w:rPr>
          <w:instrText>165</w:instrText>
        </w:r>
      </w:ins>
      <w:del w:id="1873" w:author="Gerard" w:date="2015-08-25T08:21:00Z">
        <w:r w:rsidR="0023486D" w:rsidDel="007463F4">
          <w:rPr>
            <w:noProof/>
          </w:rPr>
          <w:delInstrText>160</w:delInstrText>
        </w:r>
      </w:del>
      <w:ins w:id="1874" w:author="Gerard" w:date="2015-08-24T18:18:00Z">
        <w:r>
          <w:rPr>
            <w:noProof/>
          </w:rPr>
          <w:fldChar w:fldCharType="end"/>
        </w:r>
        <w:r>
          <w:instrText>)</w:instrText>
        </w:r>
        <w:r>
          <w:fldChar w:fldCharType="end"/>
        </w:r>
      </w:ins>
    </w:p>
    <w:p w14:paraId="5BED203D" w14:textId="5D0CDCFE" w:rsidR="00013E94" w:rsidRDefault="0068272F" w:rsidP="00013E94">
      <w:pPr>
        <w:rPr>
          <w:ins w:id="1875" w:author="Gerard" w:date="2015-08-24T23:17:00Z"/>
        </w:rPr>
      </w:pPr>
      <w:ins w:id="1876" w:author="Gerard" w:date="2015-08-24T23:17:00Z">
        <w:r>
          <w:t>where</w:t>
        </w:r>
      </w:ins>
    </w:p>
    <w:p w14:paraId="5186EFD0" w14:textId="0DB570A3" w:rsidR="0068272F" w:rsidRDefault="0068272F">
      <w:pPr>
        <w:pStyle w:val="MTDisplayEquation"/>
        <w:rPr>
          <w:ins w:id="1877" w:author="Gerard" w:date="2015-08-24T18:18:00Z"/>
        </w:rPr>
        <w:pPrChange w:id="1878" w:author="Gerard" w:date="2015-08-24T23:17:00Z">
          <w:pPr/>
        </w:pPrChange>
      </w:pPr>
      <w:ins w:id="1879" w:author="Gerard" w:date="2015-08-24T23:17:00Z">
        <w:r>
          <w:tab/>
        </w:r>
      </w:ins>
      <w:ins w:id="1880" w:author="Gerard" w:date="2015-08-24T23:17:00Z">
        <w:r w:rsidRPr="0068272F">
          <w:rPr>
            <w:position w:val="-32"/>
          </w:rPr>
          <w:object w:dxaOrig="2720" w:dyaOrig="760" w14:anchorId="75C0F323">
            <v:shape id="_x0000_i2153" type="#_x0000_t75" style="width:136pt;height:38pt" o:ole="">
              <v:imagedata r:id="rId2330" o:title=""/>
            </v:shape>
            <o:OLEObject Type="Embed" ProgID="Equation.DSMT4" ShapeID="_x0000_i2153" DrawAspect="Content" ObjectID="_1375861262" r:id="rId2331"/>
          </w:object>
        </w:r>
      </w:ins>
      <w:ins w:id="1881" w:author="Gerard" w:date="2015-08-24T23:17:00Z">
        <w:r>
          <w:t xml:space="preserve"> </w:t>
        </w:r>
      </w:ins>
      <w:ins w:id="1882" w:author="Gerard" w:date="2015-08-24T23:18:00Z">
        <w:r>
          <w:t>.</w:t>
        </w:r>
      </w:ins>
      <w:ins w:id="1883" w:author="Gerard" w:date="2015-08-24T23:17:00Z">
        <w:r>
          <w:tab/>
        </w:r>
        <w:r>
          <w:fldChar w:fldCharType="begin"/>
        </w:r>
        <w:r>
          <w:instrText xml:space="preserve"> MACROBUTTON MTPlaceRef \* MERGEFORMAT </w:instrText>
        </w:r>
        <w:r>
          <w:fldChar w:fldCharType="begin"/>
        </w:r>
        <w:r>
          <w:instrText xml:space="preserve"> SEQ MTEqn \h \* MERGEFORMAT </w:instrText>
        </w:r>
      </w:ins>
      <w:del w:id="1884" w:author="Gerard" w:date="2015-08-25T08:12:00Z">
        <w:r w:rsidR="0023486D" w:rsidDel="0023486D">
          <w:fldChar w:fldCharType="separate"/>
        </w:r>
      </w:del>
      <w:del w:id="1885" w:author="Gerard" w:date="2015-08-24T23:17:00Z">
        <w:r>
          <w:fldChar w:fldCharType="end"/>
        </w:r>
      </w:del>
      <w:ins w:id="1886" w:author="Gerard" w:date="2015-08-24T23:17:00Z">
        <w:r>
          <w:instrText>(</w:instrText>
        </w:r>
        <w:r>
          <w:fldChar w:fldCharType="begin"/>
        </w:r>
        <w:r>
          <w:instrText xml:space="preserve"> SEQ MTSec \c \* Arabic \* MERGEFORMAT </w:instrText>
        </w:r>
      </w:ins>
      <w:r>
        <w:fldChar w:fldCharType="separate"/>
      </w:r>
      <w:ins w:id="1887" w:author="Gerard" w:date="2015-08-25T08:50:00Z">
        <w:r w:rsidR="009F25FF">
          <w:rPr>
            <w:noProof/>
          </w:rPr>
          <w:instrText>3</w:instrText>
        </w:r>
      </w:ins>
      <w:ins w:id="1888" w:author="Gerard" w:date="2015-08-24T23:17:00Z">
        <w:r>
          <w:fldChar w:fldCharType="end"/>
        </w:r>
        <w:r>
          <w:instrText>.</w:instrText>
        </w:r>
        <w:r>
          <w:fldChar w:fldCharType="begin"/>
        </w:r>
        <w:r>
          <w:instrText xml:space="preserve"> SEQ MTEqn \c \* Arabic \* MERGEFORMAT </w:instrText>
        </w:r>
      </w:ins>
      <w:r>
        <w:fldChar w:fldCharType="separate"/>
      </w:r>
      <w:ins w:id="1889" w:author="Gerard" w:date="2015-08-25T08:50:00Z">
        <w:r w:rsidR="009F25FF">
          <w:rPr>
            <w:noProof/>
          </w:rPr>
          <w:instrText>166</w:instrText>
        </w:r>
      </w:ins>
      <w:ins w:id="1890" w:author="Gerard" w:date="2015-08-24T23:17:00Z">
        <w:r>
          <w:fldChar w:fldCharType="end"/>
        </w:r>
        <w:r>
          <w:instrText>)</w:instrText>
        </w:r>
        <w:r>
          <w:fldChar w:fldCharType="end"/>
        </w:r>
      </w:ins>
    </w:p>
    <w:p w14:paraId="32FAB348" w14:textId="77777777" w:rsidR="00013E94" w:rsidRDefault="00013E94" w:rsidP="00013E94">
      <w:pPr>
        <w:rPr>
          <w:ins w:id="1891" w:author="Gerard" w:date="2015-08-24T18:18:00Z"/>
        </w:rPr>
      </w:pPr>
      <w:ins w:id="1892" w:author="Gerard" w:date="2015-08-24T18:18:00Z">
        <w:r>
          <w:t xml:space="preserve">The terms in the third column of the stiffness matrix in </w:t>
        </w:r>
        <w:r>
          <w:fldChar w:fldCharType="begin"/>
        </w:r>
        <w:r>
          <w:instrText xml:space="preserve"> GOTOBUTTON ZEqnNum438068  \* MERGEFORMAT </w:instrText>
        </w:r>
        <w:r>
          <w:fldChar w:fldCharType="begin"/>
        </w:r>
        <w:r>
          <w:instrText xml:space="preserve"> REF ZEqnNum438068 \* Charformat \! \* MERGEFORMAT </w:instrText>
        </w:r>
        <w:r>
          <w:fldChar w:fldCharType="separate"/>
        </w:r>
      </w:ins>
      <w:ins w:id="1893" w:author="Gerard" w:date="2015-08-25T08:50:00Z">
        <w:r w:rsidR="009F25FF">
          <w:instrText>(3.96)</w:instrText>
        </w:r>
      </w:ins>
      <w:del w:id="1894" w:author="Gerard" w:date="2015-08-25T08:12:00Z">
        <w:r w:rsidDel="0023486D">
          <w:delInstrText>(3.)</w:delInstrText>
        </w:r>
      </w:del>
      <w:ins w:id="1895" w:author="Gerard" w:date="2015-08-24T18:18:00Z">
        <w:r>
          <w:fldChar w:fldCharType="end"/>
        </w:r>
        <w:r>
          <w:fldChar w:fldCharType="end"/>
        </w:r>
        <w:r>
          <w:t xml:space="preserve"> are the discretized form of the linearization along </w:t>
        </w:r>
      </w:ins>
      <w:ins w:id="1896" w:author="Gerard" w:date="2015-08-24T18:18:00Z">
        <w:r w:rsidR="0068272F" w:rsidRPr="0068272F">
          <w:rPr>
            <w:position w:val="-4"/>
          </w:rPr>
          <w:object w:dxaOrig="440" w:dyaOrig="320" w14:anchorId="618DEBE5">
            <v:shape id="_x0000_i2154" type="#_x0000_t75" style="width:22.65pt;height:16.65pt" o:ole="">
              <v:imagedata r:id="rId2332" o:title=""/>
            </v:shape>
            <o:OLEObject Type="Embed" ProgID="Equation.DSMT4" ShapeID="_x0000_i2154" DrawAspect="Content" ObjectID="_1375861263" r:id="rId2333"/>
          </w:object>
        </w:r>
      </w:ins>
      <w:ins w:id="1897" w:author="Gerard" w:date="2015-08-24T18:18:00Z">
        <w:r>
          <w:t>:</w:t>
        </w:r>
      </w:ins>
    </w:p>
    <w:p w14:paraId="56BC92F1" w14:textId="77777777" w:rsidR="00013E94" w:rsidRDefault="00013E94" w:rsidP="00013E94">
      <w:pPr>
        <w:pStyle w:val="MTDisplayEquation"/>
        <w:rPr>
          <w:ins w:id="1898" w:author="Gerard" w:date="2015-08-24T18:18:00Z"/>
        </w:rPr>
      </w:pPr>
      <w:ins w:id="1899" w:author="Gerard" w:date="2015-08-24T18:18:00Z">
        <w:r>
          <w:tab/>
        </w:r>
      </w:ins>
      <w:ins w:id="1900" w:author="Gerard" w:date="2015-08-24T18:18:00Z">
        <w:r w:rsidR="0068272F" w:rsidRPr="0020787C">
          <w:rPr>
            <w:position w:val="-36"/>
          </w:rPr>
          <w:object w:dxaOrig="6160" w:dyaOrig="840" w14:anchorId="1C9F99C5">
            <v:shape id="_x0000_i2155" type="#_x0000_t75" style="width:307.35pt;height:41.35pt" o:ole="">
              <v:imagedata r:id="rId2334" o:title=""/>
            </v:shape>
            <o:OLEObject Type="Embed" ProgID="Equation.DSMT4" ShapeID="_x0000_i2155" DrawAspect="Content" ObjectID="_1375861264" r:id="rId2335"/>
          </w:object>
        </w:r>
      </w:ins>
      <w:ins w:id="1901"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902" w:author="Gerard" w:date="2015-08-25T08:12:00Z">
        <w:r w:rsidR="0023486D" w:rsidDel="0023486D">
          <w:fldChar w:fldCharType="separate"/>
        </w:r>
      </w:del>
      <w:ins w:id="1903"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904" w:author="Gerard" w:date="2015-08-24T18:18:00Z">
        <w:r>
          <w:rPr>
            <w:noProof/>
          </w:rPr>
          <w:fldChar w:fldCharType="end"/>
        </w:r>
        <w:r>
          <w:instrText>.</w:instrText>
        </w:r>
        <w:r>
          <w:fldChar w:fldCharType="begin"/>
        </w:r>
        <w:r>
          <w:instrText xml:space="preserve"> SEQ MTEqn \c \* Arabic \* MERGEFORMAT </w:instrText>
        </w:r>
        <w:r>
          <w:fldChar w:fldCharType="separate"/>
        </w:r>
      </w:ins>
      <w:ins w:id="1905" w:author="Gerard" w:date="2015-08-25T08:50:00Z">
        <w:r w:rsidR="009F25FF">
          <w:rPr>
            <w:noProof/>
          </w:rPr>
          <w:instrText>167</w:instrText>
        </w:r>
      </w:ins>
      <w:del w:id="1906" w:author="Gerard" w:date="2015-08-25T08:12:00Z">
        <w:r w:rsidDel="0023486D">
          <w:rPr>
            <w:noProof/>
          </w:rPr>
          <w:delInstrText>161</w:delInstrText>
        </w:r>
      </w:del>
      <w:ins w:id="1907" w:author="Gerard" w:date="2015-08-24T18:18:00Z">
        <w:r>
          <w:rPr>
            <w:noProof/>
          </w:rPr>
          <w:fldChar w:fldCharType="end"/>
        </w:r>
        <w:r>
          <w:instrText>)</w:instrText>
        </w:r>
        <w:r>
          <w:fldChar w:fldCharType="end"/>
        </w:r>
      </w:ins>
    </w:p>
    <w:p w14:paraId="1B5E13D3" w14:textId="77777777" w:rsidR="00013E94" w:rsidRDefault="00013E94" w:rsidP="00013E94">
      <w:pPr>
        <w:pStyle w:val="MTDisplayEquation"/>
        <w:rPr>
          <w:ins w:id="1908" w:author="Gerard" w:date="2015-08-24T18:18:00Z"/>
        </w:rPr>
      </w:pPr>
      <w:ins w:id="1909" w:author="Gerard" w:date="2015-08-24T18:18:00Z">
        <w:r>
          <w:tab/>
        </w:r>
      </w:ins>
      <w:ins w:id="1910" w:author="Gerard" w:date="2015-08-24T18:18:00Z">
        <w:r w:rsidR="0020787C" w:rsidRPr="00905817">
          <w:rPr>
            <w:position w:val="-12"/>
          </w:rPr>
          <w:object w:dxaOrig="1800" w:dyaOrig="400" w14:anchorId="31DACB6C">
            <v:shape id="_x0000_i2156" type="#_x0000_t75" style="width:89.35pt;height:20.65pt" o:ole="">
              <v:imagedata r:id="rId2336" o:title=""/>
            </v:shape>
            <o:OLEObject Type="Embed" ProgID="Equation.DSMT4" ShapeID="_x0000_i2156" DrawAspect="Content" ObjectID="_1375861265" r:id="rId2337"/>
          </w:object>
        </w:r>
      </w:ins>
      <w:ins w:id="1911"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912" w:author="Gerard" w:date="2015-08-25T08:12:00Z">
        <w:r w:rsidR="0023486D" w:rsidDel="0023486D">
          <w:fldChar w:fldCharType="separate"/>
        </w:r>
      </w:del>
      <w:ins w:id="1913"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914" w:author="Gerard" w:date="2015-08-24T18:18:00Z">
        <w:r>
          <w:rPr>
            <w:noProof/>
          </w:rPr>
          <w:fldChar w:fldCharType="end"/>
        </w:r>
        <w:r>
          <w:instrText>.</w:instrText>
        </w:r>
        <w:r>
          <w:fldChar w:fldCharType="begin"/>
        </w:r>
        <w:r>
          <w:instrText xml:space="preserve"> SEQ MTEqn \c \* Arabic \* MERGEFORMAT </w:instrText>
        </w:r>
        <w:r>
          <w:fldChar w:fldCharType="separate"/>
        </w:r>
      </w:ins>
      <w:ins w:id="1915" w:author="Gerard" w:date="2015-08-25T08:50:00Z">
        <w:r w:rsidR="009F25FF">
          <w:rPr>
            <w:noProof/>
          </w:rPr>
          <w:instrText>168</w:instrText>
        </w:r>
      </w:ins>
      <w:del w:id="1916" w:author="Gerard" w:date="2015-08-25T08:12:00Z">
        <w:r w:rsidDel="0023486D">
          <w:rPr>
            <w:noProof/>
          </w:rPr>
          <w:delInstrText>162</w:delInstrText>
        </w:r>
      </w:del>
      <w:ins w:id="1917" w:author="Gerard" w:date="2015-08-24T18:18:00Z">
        <w:r>
          <w:rPr>
            <w:noProof/>
          </w:rPr>
          <w:fldChar w:fldCharType="end"/>
        </w:r>
        <w:r>
          <w:instrText>)</w:instrText>
        </w:r>
        <w:r>
          <w:fldChar w:fldCharType="end"/>
        </w:r>
      </w:ins>
    </w:p>
    <w:p w14:paraId="032B4B31" w14:textId="77777777" w:rsidR="00013E94" w:rsidRDefault="00013E94" w:rsidP="00013E94">
      <w:pPr>
        <w:pStyle w:val="MTDisplayEquation"/>
        <w:rPr>
          <w:ins w:id="1918" w:author="Gerard" w:date="2015-08-24T18:18:00Z"/>
        </w:rPr>
      </w:pPr>
      <w:ins w:id="1919" w:author="Gerard" w:date="2015-08-24T18:18:00Z">
        <w:r>
          <w:tab/>
        </w:r>
      </w:ins>
      <w:ins w:id="1920" w:author="Gerard" w:date="2015-08-24T18:18:00Z">
        <w:r w:rsidR="0068272F" w:rsidRPr="0068272F">
          <w:rPr>
            <w:position w:val="-32"/>
            <w:rPrChange w:id="1921" w:author="Gerard" w:date="2015-08-24T23:23:00Z">
              <w:rPr>
                <w:position w:val="-32"/>
              </w:rPr>
            </w:rPrChange>
          </w:rPr>
          <w:object w:dxaOrig="3800" w:dyaOrig="780" w14:anchorId="31BAB232">
            <v:shape id="_x0000_i2157" type="#_x0000_t75" style="width:190pt;height:40pt" o:ole="">
              <v:imagedata r:id="rId2338" o:title=""/>
            </v:shape>
            <o:OLEObject Type="Embed" ProgID="Equation.DSMT4" ShapeID="_x0000_i2157" DrawAspect="Content" ObjectID="_1375861266" r:id="rId2339"/>
          </w:object>
        </w:r>
      </w:ins>
      <w:ins w:id="1922"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923" w:author="Gerard" w:date="2015-08-25T08:12:00Z">
        <w:r w:rsidR="0023486D" w:rsidDel="0023486D">
          <w:fldChar w:fldCharType="separate"/>
        </w:r>
      </w:del>
      <w:ins w:id="1924"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925" w:author="Gerard" w:date="2015-08-24T18:18:00Z">
        <w:r>
          <w:rPr>
            <w:noProof/>
          </w:rPr>
          <w:fldChar w:fldCharType="end"/>
        </w:r>
        <w:r>
          <w:instrText>.</w:instrText>
        </w:r>
        <w:r>
          <w:fldChar w:fldCharType="begin"/>
        </w:r>
        <w:r>
          <w:instrText xml:space="preserve"> SEQ MTEqn \c \* Arabic \* MERGEFORMAT </w:instrText>
        </w:r>
        <w:r>
          <w:fldChar w:fldCharType="separate"/>
        </w:r>
      </w:ins>
      <w:ins w:id="1926" w:author="Gerard" w:date="2015-08-25T08:50:00Z">
        <w:r w:rsidR="009F25FF">
          <w:rPr>
            <w:noProof/>
          </w:rPr>
          <w:instrText>169</w:instrText>
        </w:r>
      </w:ins>
      <w:del w:id="1927" w:author="Gerard" w:date="2015-08-25T08:12:00Z">
        <w:r w:rsidDel="0023486D">
          <w:rPr>
            <w:noProof/>
          </w:rPr>
          <w:delInstrText>163</w:delInstrText>
        </w:r>
      </w:del>
      <w:ins w:id="1928" w:author="Gerard" w:date="2015-08-24T18:18:00Z">
        <w:r>
          <w:rPr>
            <w:noProof/>
          </w:rPr>
          <w:fldChar w:fldCharType="end"/>
        </w:r>
        <w:r>
          <w:instrText>)</w:instrText>
        </w:r>
        <w:r>
          <w:fldChar w:fldCharType="end"/>
        </w:r>
      </w:ins>
    </w:p>
    <w:p w14:paraId="2EF0397E" w14:textId="77777777" w:rsidR="00013E94" w:rsidRDefault="00013E94" w:rsidP="00013E94">
      <w:pPr>
        <w:rPr>
          <w:ins w:id="1929" w:author="Gerard" w:date="2015-08-24T18:18:00Z"/>
        </w:rPr>
      </w:pPr>
      <w:ins w:id="1930" w:author="Gerard" w:date="2015-08-24T18:18:00Z">
        <w:r>
          <w:t>where</w:t>
        </w:r>
      </w:ins>
    </w:p>
    <w:p w14:paraId="50DA746F" w14:textId="77777777" w:rsidR="00013E94" w:rsidRDefault="00013E94" w:rsidP="00013E94">
      <w:pPr>
        <w:pStyle w:val="MTDisplayEquation"/>
        <w:rPr>
          <w:ins w:id="1931" w:author="Gerard" w:date="2015-08-24T18:18:00Z"/>
        </w:rPr>
      </w:pPr>
      <w:ins w:id="1932" w:author="Gerard" w:date="2015-08-24T18:18:00Z">
        <w:r>
          <w:tab/>
        </w:r>
      </w:ins>
      <w:ins w:id="1933" w:author="Gerard" w:date="2015-08-24T18:18:00Z">
        <w:r w:rsidR="0020787C" w:rsidRPr="0020787C">
          <w:rPr>
            <w:position w:val="-74"/>
            <w:rPrChange w:id="1934" w:author="Gerard" w:date="2015-08-24T18:41:00Z">
              <w:rPr>
                <w:position w:val="-74"/>
              </w:rPr>
            </w:rPrChange>
          </w:rPr>
          <w:object w:dxaOrig="5960" w:dyaOrig="1620" w14:anchorId="6252F856">
            <v:shape id="_x0000_i2158" type="#_x0000_t75" style="width:298pt;height:81.35pt" o:ole="">
              <v:imagedata r:id="rId2340" o:title=""/>
            </v:shape>
            <o:OLEObject Type="Embed" ProgID="Equation.DSMT4" ShapeID="_x0000_i2158" DrawAspect="Content" ObjectID="_1375861267" r:id="rId2341"/>
          </w:object>
        </w:r>
      </w:ins>
      <w:ins w:id="1935" w:author="Gerard" w:date="2015-08-24T18:18:00Z">
        <w:r>
          <w:tab/>
        </w:r>
        <w:r>
          <w:fldChar w:fldCharType="begin"/>
        </w:r>
        <w:r>
          <w:instrText xml:space="preserve"> MACROBUTTON MTPlaceRef \* MERGEFORMAT </w:instrText>
        </w:r>
        <w:r>
          <w:fldChar w:fldCharType="begin"/>
        </w:r>
        <w:r>
          <w:instrText xml:space="preserve"> SEQ MTEqn \h \* MERGEFORMAT </w:instrText>
        </w:r>
      </w:ins>
      <w:del w:id="1936" w:author="Gerard" w:date="2015-08-25T08:12:00Z">
        <w:r w:rsidR="0023486D" w:rsidDel="0023486D">
          <w:fldChar w:fldCharType="separate"/>
        </w:r>
      </w:del>
      <w:ins w:id="1937"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938" w:author="Gerard" w:date="2015-08-24T18:18:00Z">
        <w:r>
          <w:rPr>
            <w:noProof/>
          </w:rPr>
          <w:fldChar w:fldCharType="end"/>
        </w:r>
        <w:r>
          <w:instrText>.</w:instrText>
        </w:r>
        <w:r>
          <w:fldChar w:fldCharType="begin"/>
        </w:r>
        <w:r>
          <w:instrText xml:space="preserve"> SEQ MTEqn \c \* Arabic \* MERGEFORMAT </w:instrText>
        </w:r>
        <w:r>
          <w:fldChar w:fldCharType="separate"/>
        </w:r>
      </w:ins>
      <w:ins w:id="1939" w:author="Gerard" w:date="2015-08-25T08:50:00Z">
        <w:r w:rsidR="009F25FF">
          <w:rPr>
            <w:noProof/>
          </w:rPr>
          <w:instrText>170</w:instrText>
        </w:r>
      </w:ins>
      <w:del w:id="1940" w:author="Gerard" w:date="2015-08-25T08:12:00Z">
        <w:r w:rsidDel="0023486D">
          <w:rPr>
            <w:noProof/>
          </w:rPr>
          <w:delInstrText>164</w:delInstrText>
        </w:r>
      </w:del>
      <w:ins w:id="1941" w:author="Gerard" w:date="2015-08-24T18:18:00Z">
        <w:r>
          <w:rPr>
            <w:noProof/>
          </w:rPr>
          <w:fldChar w:fldCharType="end"/>
        </w:r>
        <w:r>
          <w:instrText>)</w:instrText>
        </w:r>
        <w:r>
          <w:fldChar w:fldCharType="end"/>
        </w:r>
      </w:ins>
    </w:p>
    <w:p w14:paraId="67B1B91D" w14:textId="77777777" w:rsidR="00013E94" w:rsidRDefault="00013E94" w:rsidP="00013E94">
      <w:pPr>
        <w:pStyle w:val="MTDisplayEquation"/>
        <w:rPr>
          <w:ins w:id="1942" w:author="Gerard" w:date="2015-08-24T18:18:00Z"/>
        </w:rPr>
      </w:pPr>
      <w:ins w:id="1943" w:author="Gerard" w:date="2015-08-24T18:18:00Z">
        <w:r>
          <w:tab/>
        </w:r>
      </w:ins>
      <w:ins w:id="1944" w:author="Gerard" w:date="2015-08-24T18:18:00Z">
        <w:r w:rsidR="0068272F" w:rsidRPr="0068272F">
          <w:rPr>
            <w:position w:val="-74"/>
            <w:rPrChange w:id="1945" w:author="Gerard" w:date="2015-08-24T23:23:00Z">
              <w:rPr>
                <w:position w:val="-74"/>
              </w:rPr>
            </w:rPrChange>
          </w:rPr>
          <w:object w:dxaOrig="6220" w:dyaOrig="1620" w14:anchorId="240DE2B8">
            <v:shape id="_x0000_i2159" type="#_x0000_t75" style="width:310.65pt;height:79.35pt" o:ole="">
              <v:imagedata r:id="rId2342" o:title=""/>
            </v:shape>
            <o:OLEObject Type="Embed" ProgID="Equation.DSMT4" ShapeID="_x0000_i2159" DrawAspect="Content" ObjectID="_1375861268" r:id="rId2343"/>
          </w:object>
        </w:r>
      </w:ins>
      <w:ins w:id="1946" w:author="Gerard" w:date="2015-08-24T18:18:00Z">
        <w:r>
          <w:t>,</w:t>
        </w:r>
        <w:r>
          <w:tab/>
        </w:r>
        <w:r>
          <w:fldChar w:fldCharType="begin"/>
        </w:r>
        <w:r>
          <w:instrText xml:space="preserve"> MACROBUTTON MTPlaceRef \* MERGEFORMAT </w:instrText>
        </w:r>
        <w:r>
          <w:fldChar w:fldCharType="begin"/>
        </w:r>
        <w:r>
          <w:instrText xml:space="preserve"> SEQ MTEqn \h \* MERGEFORMAT </w:instrText>
        </w:r>
      </w:ins>
      <w:del w:id="1947" w:author="Gerard" w:date="2015-08-25T08:12:00Z">
        <w:r w:rsidR="0023486D" w:rsidDel="0023486D">
          <w:fldChar w:fldCharType="separate"/>
        </w:r>
      </w:del>
      <w:ins w:id="1948"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949" w:author="Gerard" w:date="2015-08-24T18:18:00Z">
        <w:r>
          <w:rPr>
            <w:noProof/>
          </w:rPr>
          <w:fldChar w:fldCharType="end"/>
        </w:r>
        <w:r>
          <w:instrText>.</w:instrText>
        </w:r>
        <w:r>
          <w:fldChar w:fldCharType="begin"/>
        </w:r>
        <w:r>
          <w:instrText xml:space="preserve"> SEQ MTEqn \c \* Arabic \* MERGEFORMAT </w:instrText>
        </w:r>
        <w:r>
          <w:fldChar w:fldCharType="separate"/>
        </w:r>
      </w:ins>
      <w:ins w:id="1950" w:author="Gerard" w:date="2015-08-25T08:50:00Z">
        <w:r w:rsidR="009F25FF">
          <w:rPr>
            <w:noProof/>
          </w:rPr>
          <w:instrText>171</w:instrText>
        </w:r>
      </w:ins>
      <w:del w:id="1951" w:author="Gerard" w:date="2015-08-25T08:12:00Z">
        <w:r w:rsidDel="0023486D">
          <w:rPr>
            <w:noProof/>
          </w:rPr>
          <w:delInstrText>165</w:delInstrText>
        </w:r>
      </w:del>
      <w:ins w:id="1952" w:author="Gerard" w:date="2015-08-24T18:18:00Z">
        <w:r>
          <w:rPr>
            <w:noProof/>
          </w:rPr>
          <w:fldChar w:fldCharType="end"/>
        </w:r>
        <w:r>
          <w:instrText>)</w:instrText>
        </w:r>
        <w:r>
          <w:fldChar w:fldCharType="end"/>
        </w:r>
      </w:ins>
    </w:p>
    <w:p w14:paraId="281771DE" w14:textId="77777777" w:rsidR="00013E94" w:rsidRDefault="00013E94" w:rsidP="00013E94">
      <w:pPr>
        <w:pStyle w:val="MTDisplayEquation"/>
        <w:rPr>
          <w:ins w:id="1953" w:author="Gerard" w:date="2015-08-24T18:18:00Z"/>
        </w:rPr>
      </w:pPr>
      <w:ins w:id="1954" w:author="Gerard" w:date="2015-08-24T18:18:00Z">
        <w:r>
          <w:tab/>
        </w:r>
      </w:ins>
      <w:ins w:id="1955" w:author="Gerard" w:date="2015-08-24T18:18:00Z">
        <w:r w:rsidR="00383BC6" w:rsidRPr="00383BC6">
          <w:rPr>
            <w:position w:val="-32"/>
            <w:rPrChange w:id="1956" w:author="Gerard" w:date="2015-08-24T23:25:00Z">
              <w:rPr>
                <w:position w:val="-32"/>
              </w:rPr>
            </w:rPrChange>
          </w:rPr>
          <w:object w:dxaOrig="3140" w:dyaOrig="780" w14:anchorId="43BF80C3">
            <v:shape id="_x0000_i2160" type="#_x0000_t75" style="width:157.35pt;height:38.65pt" o:ole="">
              <v:imagedata r:id="rId2344" o:title=""/>
            </v:shape>
            <o:OLEObject Type="Embed" ProgID="Equation.DSMT4" ShapeID="_x0000_i2160" DrawAspect="Content" ObjectID="_1375861269" r:id="rId2345"/>
          </w:object>
        </w:r>
      </w:ins>
      <w:ins w:id="1957" w:author="Gerard" w:date="2015-08-24T18:18:00Z">
        <w:r>
          <w:tab/>
        </w:r>
        <w:r>
          <w:fldChar w:fldCharType="begin"/>
        </w:r>
        <w:r>
          <w:instrText xml:space="preserve"> MACROBUTTON MTPlaceRef \* MERGEFORMAT </w:instrText>
        </w:r>
        <w:r>
          <w:fldChar w:fldCharType="begin"/>
        </w:r>
        <w:r>
          <w:instrText xml:space="preserve"> SEQ MTEqn \h \* MERGEFORMAT </w:instrText>
        </w:r>
      </w:ins>
      <w:del w:id="1958" w:author="Gerard" w:date="2015-08-25T08:12:00Z">
        <w:r w:rsidR="0023486D" w:rsidDel="0023486D">
          <w:fldChar w:fldCharType="separate"/>
        </w:r>
      </w:del>
      <w:ins w:id="1959" w:author="Gerard" w:date="2015-08-24T18:18: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960" w:author="Gerard" w:date="2015-08-24T18:18:00Z">
        <w:r>
          <w:rPr>
            <w:noProof/>
          </w:rPr>
          <w:fldChar w:fldCharType="end"/>
        </w:r>
        <w:r>
          <w:instrText>.</w:instrText>
        </w:r>
        <w:r>
          <w:fldChar w:fldCharType="begin"/>
        </w:r>
        <w:r>
          <w:instrText xml:space="preserve"> SEQ MTEqn \c \* Arabic \* MERGEFORMAT </w:instrText>
        </w:r>
        <w:r>
          <w:fldChar w:fldCharType="separate"/>
        </w:r>
      </w:ins>
      <w:ins w:id="1961" w:author="Gerard" w:date="2015-08-25T08:50:00Z">
        <w:r w:rsidR="009F25FF">
          <w:rPr>
            <w:noProof/>
          </w:rPr>
          <w:instrText>172</w:instrText>
        </w:r>
      </w:ins>
      <w:del w:id="1962" w:author="Gerard" w:date="2015-08-25T08:12:00Z">
        <w:r w:rsidDel="0023486D">
          <w:rPr>
            <w:noProof/>
          </w:rPr>
          <w:delInstrText>166</w:delInstrText>
        </w:r>
      </w:del>
      <w:ins w:id="1963" w:author="Gerard" w:date="2015-08-24T18:18:00Z">
        <w:r>
          <w:rPr>
            <w:noProof/>
          </w:rPr>
          <w:fldChar w:fldCharType="end"/>
        </w:r>
        <w:r>
          <w:instrText>)</w:instrText>
        </w:r>
        <w:r>
          <w:fldChar w:fldCharType="end"/>
        </w:r>
      </w:ins>
    </w:p>
    <w:p w14:paraId="24729D05" w14:textId="413E63F1" w:rsidR="009B630D" w:rsidRDefault="0020787C" w:rsidP="00CB13D9">
      <w:pPr>
        <w:rPr>
          <w:ins w:id="1964" w:author="Gerard" w:date="2015-08-24T18:41:00Z"/>
        </w:rPr>
      </w:pPr>
      <w:ins w:id="1965" w:author="Gerard" w:date="2015-08-24T18:41:00Z">
        <w:r>
          <w:t>where</w:t>
        </w:r>
      </w:ins>
    </w:p>
    <w:p w14:paraId="118CE973" w14:textId="1414E108" w:rsidR="0020787C" w:rsidRDefault="0020787C">
      <w:pPr>
        <w:pStyle w:val="MTDisplayEquation"/>
        <w:rPr>
          <w:ins w:id="1966" w:author="Gerard" w:date="2015-08-25T08:12:00Z"/>
        </w:rPr>
        <w:pPrChange w:id="1967" w:author="Gerard" w:date="2015-08-24T18:41:00Z">
          <w:pPr/>
        </w:pPrChange>
      </w:pPr>
      <w:ins w:id="1968" w:author="Gerard" w:date="2015-08-24T18:41:00Z">
        <w:r>
          <w:tab/>
        </w:r>
      </w:ins>
      <w:ins w:id="1969" w:author="Gerard" w:date="2015-08-24T18:41:00Z">
        <w:r w:rsidRPr="0020787C">
          <w:rPr>
            <w:position w:val="-32"/>
            <w:rPrChange w:id="1970" w:author="Gerard" w:date="2015-08-24T18:41:00Z">
              <w:rPr>
                <w:position w:val="-32"/>
              </w:rPr>
            </w:rPrChange>
          </w:rPr>
          <w:object w:dxaOrig="3440" w:dyaOrig="760" w14:anchorId="0BF0409C">
            <v:shape id="_x0000_i2161" type="#_x0000_t75" style="width:172pt;height:38pt" o:ole="">
              <v:imagedata r:id="rId2346" o:title=""/>
            </v:shape>
            <o:OLEObject Type="Embed" ProgID="Equation.DSMT4" ShapeID="_x0000_i2161" DrawAspect="Content" ObjectID="_1375861270" r:id="rId2347"/>
          </w:object>
        </w:r>
      </w:ins>
      <w:ins w:id="1971" w:author="Gerard" w:date="2015-08-24T18:41:00Z">
        <w:r>
          <w:t xml:space="preserve"> </w:t>
        </w:r>
      </w:ins>
      <w:ins w:id="1972" w:author="Gerard" w:date="2015-08-24T23:25:00Z">
        <w:r w:rsidR="00383BC6">
          <w:t>.</w:t>
        </w:r>
      </w:ins>
      <w:ins w:id="1973" w:author="Gerard" w:date="2015-08-24T18:41:00Z">
        <w:r>
          <w:tab/>
        </w:r>
        <w:r>
          <w:fldChar w:fldCharType="begin"/>
        </w:r>
        <w:r>
          <w:instrText xml:space="preserve"> MACROBUTTON MTPlaceRef \* MERGEFORMAT </w:instrText>
        </w:r>
        <w:r>
          <w:fldChar w:fldCharType="begin"/>
        </w:r>
        <w:r>
          <w:instrText xml:space="preserve"> SEQ MTEqn \h \* MERGEFORMAT </w:instrText>
        </w:r>
      </w:ins>
      <w:del w:id="1974" w:author="Gerard" w:date="2015-08-25T08:12:00Z">
        <w:r w:rsidR="0023486D" w:rsidDel="0023486D">
          <w:fldChar w:fldCharType="separate"/>
        </w:r>
      </w:del>
      <w:del w:id="1975" w:author="Gerard" w:date="2015-08-24T18:41:00Z">
        <w:r>
          <w:fldChar w:fldCharType="end"/>
        </w:r>
      </w:del>
      <w:ins w:id="1976" w:author="Gerard" w:date="2015-08-24T18:41:00Z">
        <w:r>
          <w:instrText>(</w:instrText>
        </w:r>
        <w:r>
          <w:fldChar w:fldCharType="begin"/>
        </w:r>
        <w:r>
          <w:instrText xml:space="preserve"> SEQ MTSec \c \* Arabic \* MERGEFORMAT </w:instrText>
        </w:r>
      </w:ins>
      <w:r>
        <w:fldChar w:fldCharType="separate"/>
      </w:r>
      <w:ins w:id="1977" w:author="Gerard" w:date="2015-08-25T08:50:00Z">
        <w:r w:rsidR="009F25FF">
          <w:rPr>
            <w:noProof/>
          </w:rPr>
          <w:instrText>3</w:instrText>
        </w:r>
      </w:ins>
      <w:ins w:id="1978" w:author="Gerard" w:date="2015-08-24T18:41:00Z">
        <w:r>
          <w:fldChar w:fldCharType="end"/>
        </w:r>
        <w:r>
          <w:instrText>.</w:instrText>
        </w:r>
        <w:r>
          <w:fldChar w:fldCharType="begin"/>
        </w:r>
        <w:r>
          <w:instrText xml:space="preserve"> SEQ MTEqn \c \* Arabic \* MERGEFORMAT </w:instrText>
        </w:r>
      </w:ins>
      <w:r>
        <w:fldChar w:fldCharType="separate"/>
      </w:r>
      <w:ins w:id="1979" w:author="Gerard" w:date="2015-08-25T08:50:00Z">
        <w:r w:rsidR="009F25FF">
          <w:rPr>
            <w:noProof/>
          </w:rPr>
          <w:instrText>173</w:instrText>
        </w:r>
      </w:ins>
      <w:ins w:id="1980" w:author="Gerard" w:date="2015-08-24T18:41:00Z">
        <w:r>
          <w:fldChar w:fldCharType="end"/>
        </w:r>
        <w:r>
          <w:instrText>)</w:instrText>
        </w:r>
        <w:r>
          <w:fldChar w:fldCharType="end"/>
        </w:r>
      </w:ins>
    </w:p>
    <w:p w14:paraId="53E66353" w14:textId="77777777" w:rsidR="007463F4" w:rsidRDefault="007463F4" w:rsidP="007463F4">
      <w:pPr>
        <w:rPr>
          <w:ins w:id="1981" w:author="Gerard" w:date="2015-08-25T08:20:00Z"/>
        </w:rPr>
      </w:pPr>
    </w:p>
    <w:p w14:paraId="487D5200" w14:textId="27D6E81A" w:rsidR="007463F4" w:rsidRDefault="007463F4" w:rsidP="007463F4">
      <w:pPr>
        <w:rPr>
          <w:ins w:id="1982" w:author="Gerard" w:date="2015-08-25T08:20:00Z"/>
        </w:rPr>
      </w:pPr>
      <w:ins w:id="1983" w:author="Gerard" w:date="2015-08-25T08:20:00Z">
        <w:r>
          <w:t xml:space="preserve">The discretization of </w:t>
        </w:r>
        <w:r w:rsidRPr="00905817">
          <w:rPr>
            <w:position w:val="-12"/>
          </w:rPr>
          <w:object w:dxaOrig="560" w:dyaOrig="360" w14:anchorId="4096B432">
            <v:shape id="_x0000_i5287" type="#_x0000_t75" style="width:28pt;height:19.35pt" o:ole="">
              <v:imagedata r:id="rId2348" o:title=""/>
            </v:shape>
            <o:OLEObject Type="Embed" ProgID="Equation.DSMT4" ShapeID="_x0000_i5287" DrawAspect="Content" ObjectID="_1375861271" r:id="rId2349"/>
          </w:object>
        </w:r>
        <w:r>
          <w:t xml:space="preserve"> in </w:t>
        </w:r>
      </w:ins>
      <w:ins w:id="1984" w:author="Gerard" w:date="2015-08-25T08:21:00Z">
        <w:r>
          <w:fldChar w:fldCharType="begin"/>
        </w:r>
        <w:r>
          <w:instrText xml:space="preserve"> GOTOBUTTON ZEqnNum142046  \* MERGEFORMAT </w:instrText>
        </w:r>
        <w:r>
          <w:fldChar w:fldCharType="begin"/>
        </w:r>
        <w:r>
          <w:instrText xml:space="preserve"> REF ZEqnNum142046 \* Charformat \! \* MERGEFORMAT </w:instrText>
        </w:r>
      </w:ins>
      <w:r>
        <w:fldChar w:fldCharType="separate"/>
      </w:r>
      <w:ins w:id="1985" w:author="Gerard" w:date="2015-08-25T08:50:00Z">
        <w:r w:rsidR="009F25FF">
          <w:instrText>(3.150)</w:instrText>
        </w:r>
      </w:ins>
      <w:ins w:id="1986" w:author="Gerard" w:date="2015-08-25T08:21:00Z">
        <w:r>
          <w:fldChar w:fldCharType="end"/>
        </w:r>
        <w:r>
          <w:fldChar w:fldCharType="end"/>
        </w:r>
      </w:ins>
      <w:ins w:id="1987" w:author="Gerard" w:date="2015-08-25T08:20:00Z">
        <w:r>
          <w:t xml:space="preserve"> has the form</w:t>
        </w:r>
      </w:ins>
    </w:p>
    <w:p w14:paraId="0ABFA498" w14:textId="77777777" w:rsidR="007463F4" w:rsidRDefault="007463F4" w:rsidP="007463F4">
      <w:pPr>
        <w:pStyle w:val="MTDisplayEquation"/>
        <w:rPr>
          <w:ins w:id="1988" w:author="Gerard" w:date="2015-08-25T08:20:00Z"/>
        </w:rPr>
      </w:pPr>
      <w:ins w:id="1989" w:author="Gerard" w:date="2015-08-25T08:20:00Z">
        <w:r>
          <w:lastRenderedPageBreak/>
          <w:tab/>
        </w:r>
        <w:r w:rsidRPr="007463F4">
          <w:rPr>
            <w:position w:val="-82"/>
            <w:rPrChange w:id="1990" w:author="Gerard" w:date="2015-08-25T08:22:00Z">
              <w:rPr>
                <w:position w:val="-60"/>
              </w:rPr>
            </w:rPrChange>
          </w:rPr>
          <w:object w:dxaOrig="5940" w:dyaOrig="1780" w14:anchorId="708BB0D6">
            <v:shape id="_x0000_i7353" type="#_x0000_t75" style="width:296pt;height:88pt" o:ole="">
              <v:imagedata r:id="rId2350" o:title=""/>
            </v:shape>
            <o:OLEObject Type="Embed" ProgID="Equation.DSMT4" ShapeID="_x0000_i7353" DrawAspect="Content" ObjectID="_1375861272" r:id="rId2351"/>
          </w:object>
        </w:r>
        <w:r>
          <w:t>,</w:t>
        </w:r>
        <w:r>
          <w:tab/>
        </w:r>
        <w:r>
          <w:fldChar w:fldCharType="begin"/>
        </w:r>
        <w:r>
          <w:instrText xml:space="preserve"> MACROBUTTON MTPlaceRef \* MERGEFORMAT </w:instrText>
        </w:r>
        <w:r>
          <w:fldChar w:fldCharType="begin"/>
        </w:r>
        <w:r>
          <w:instrText xml:space="preserve"> SEQ MTEqn \h \* MERGEFORMAT </w:instrText>
        </w:r>
      </w:ins>
      <w:del w:id="1991" w:author="Gerard" w:date="2015-08-25T08:21:00Z">
        <w:r w:rsidDel="007463F4">
          <w:fldChar w:fldCharType="separate"/>
        </w:r>
      </w:del>
      <w:ins w:id="1992" w:author="Gerard" w:date="2015-08-25T08:20: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1993" w:author="Gerard" w:date="2015-08-25T08:20: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174</w:instrText>
      </w:r>
      <w:ins w:id="1994" w:author="Gerard" w:date="2015-08-25T08:20:00Z">
        <w:r>
          <w:rPr>
            <w:noProof/>
          </w:rPr>
          <w:fldChar w:fldCharType="end"/>
        </w:r>
        <w:r>
          <w:instrText>)</w:instrText>
        </w:r>
        <w:r>
          <w:fldChar w:fldCharType="end"/>
        </w:r>
      </w:ins>
    </w:p>
    <w:p w14:paraId="7519FF7B" w14:textId="77777777" w:rsidR="007463F4" w:rsidRDefault="007463F4" w:rsidP="007463F4">
      <w:pPr>
        <w:rPr>
          <w:ins w:id="1995" w:author="Gerard" w:date="2015-08-25T08:20:00Z"/>
        </w:rPr>
      </w:pPr>
      <w:ins w:id="1996" w:author="Gerard" w:date="2015-08-25T08:20:00Z">
        <w:r>
          <w:t xml:space="preserve">where </w:t>
        </w:r>
        <w:r w:rsidRPr="00905817">
          <w:rPr>
            <w:position w:val="-14"/>
          </w:rPr>
          <w:object w:dxaOrig="1240" w:dyaOrig="400" w14:anchorId="3A0BF74E">
            <v:shape id="_x0000_i5289" type="#_x0000_t75" style="width:62pt;height:20pt" o:ole="">
              <v:imagedata r:id="rId2352" o:title=""/>
            </v:shape>
            <o:OLEObject Type="Embed" ProgID="Equation.DSMT4" ShapeID="_x0000_i5289" DrawAspect="Content" ObjectID="_1375861273" r:id="rId2353"/>
          </w:object>
        </w:r>
        <w:r>
          <w:t xml:space="preserve">. The summation is performed over all surface elements on which these boundary conditions are prescribed. The discretization of </w:t>
        </w:r>
        <w:r w:rsidRPr="00905817">
          <w:rPr>
            <w:position w:val="-12"/>
          </w:rPr>
          <w:object w:dxaOrig="880" w:dyaOrig="360" w14:anchorId="781B4506">
            <v:shape id="_x0000_i5290" type="#_x0000_t75" style="width:44pt;height:19.35pt" o:ole="">
              <v:imagedata r:id="rId2354" o:title=""/>
            </v:shape>
            <o:OLEObject Type="Embed" ProgID="Equation.DSMT4" ShapeID="_x0000_i5290" DrawAspect="Content" ObjectID="_1375861274" r:id="rId2355"/>
          </w:object>
        </w:r>
        <w:r>
          <w:t xml:space="preserve"> has the form</w:t>
        </w:r>
      </w:ins>
    </w:p>
    <w:p w14:paraId="016B0E98" w14:textId="77777777" w:rsidR="007463F4" w:rsidRDefault="007463F4" w:rsidP="007463F4">
      <w:pPr>
        <w:pStyle w:val="MTDisplayEquation"/>
        <w:rPr>
          <w:ins w:id="1997" w:author="Gerard" w:date="2015-08-25T08:20:00Z"/>
        </w:rPr>
      </w:pPr>
      <w:ins w:id="1998" w:author="Gerard" w:date="2015-08-25T08:20:00Z">
        <w:r>
          <w:tab/>
        </w:r>
        <w:r w:rsidRPr="007463F4">
          <w:rPr>
            <w:position w:val="-84"/>
            <w:rPrChange w:id="1999" w:author="Gerard" w:date="2015-08-25T08:24:00Z">
              <w:rPr>
                <w:position w:val="-64"/>
              </w:rPr>
            </w:rPrChange>
          </w:rPr>
          <w:object w:dxaOrig="8380" w:dyaOrig="1820" w14:anchorId="4933E147">
            <v:shape id="_x0000_i7356" type="#_x0000_t75" style="width:420pt;height:90.65pt" o:ole="">
              <v:imagedata r:id="rId2356" o:title=""/>
            </v:shape>
            <o:OLEObject Type="Embed" ProgID="Equation.DSMT4" ShapeID="_x0000_i7356" DrawAspect="Content" ObjectID="_1375861275" r:id="rId2357"/>
          </w:object>
        </w:r>
        <w:r>
          <w:t>,</w:t>
        </w:r>
        <w:r>
          <w:tab/>
        </w:r>
        <w:r>
          <w:fldChar w:fldCharType="begin"/>
        </w:r>
        <w:r>
          <w:instrText xml:space="preserve"> MACROBUTTON MTPlaceRef \* MERGEFORMAT </w:instrText>
        </w:r>
        <w:r>
          <w:fldChar w:fldCharType="begin"/>
        </w:r>
        <w:r>
          <w:instrText xml:space="preserve"> SEQ MTEqn \h \* MERGEFORMAT </w:instrText>
        </w:r>
      </w:ins>
      <w:del w:id="2000" w:author="Gerard" w:date="2015-08-25T08:21:00Z">
        <w:r w:rsidDel="007463F4">
          <w:fldChar w:fldCharType="separate"/>
        </w:r>
      </w:del>
      <w:ins w:id="2001" w:author="Gerard" w:date="2015-08-25T08:20: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2002" w:author="Gerard" w:date="2015-08-25T08:20: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175</w:instrText>
      </w:r>
      <w:ins w:id="2003" w:author="Gerard" w:date="2015-08-25T08:20:00Z">
        <w:r>
          <w:rPr>
            <w:noProof/>
          </w:rPr>
          <w:fldChar w:fldCharType="end"/>
        </w:r>
        <w:r>
          <w:instrText>)</w:instrText>
        </w:r>
        <w:r>
          <w:fldChar w:fldCharType="end"/>
        </w:r>
      </w:ins>
    </w:p>
    <w:p w14:paraId="031B88E8" w14:textId="77777777" w:rsidR="007463F4" w:rsidRDefault="007463F4" w:rsidP="007463F4">
      <w:pPr>
        <w:rPr>
          <w:ins w:id="2004" w:author="Gerard" w:date="2015-08-25T08:20:00Z"/>
        </w:rPr>
      </w:pPr>
      <w:ins w:id="2005" w:author="Gerard" w:date="2015-08-25T08:20:00Z">
        <w:r>
          <w:t>where</w:t>
        </w:r>
      </w:ins>
    </w:p>
    <w:p w14:paraId="525FDBC9" w14:textId="77777777" w:rsidR="007463F4" w:rsidRDefault="007463F4" w:rsidP="007463F4">
      <w:pPr>
        <w:pStyle w:val="MTDisplayEquation"/>
        <w:rPr>
          <w:ins w:id="2006" w:author="Gerard" w:date="2015-08-25T08:20:00Z"/>
        </w:rPr>
      </w:pPr>
      <w:ins w:id="2007" w:author="Gerard" w:date="2015-08-25T08:20:00Z">
        <w:r>
          <w:tab/>
        </w:r>
        <w:r w:rsidRPr="007463F4">
          <w:rPr>
            <w:position w:val="-108"/>
          </w:rPr>
          <w:object w:dxaOrig="3680" w:dyaOrig="2280" w14:anchorId="6656426C">
            <v:shape id="_x0000_i7361" type="#_x0000_t75" style="width:186pt;height:114pt" o:ole="">
              <v:imagedata r:id="rId2358" o:title=""/>
            </v:shape>
            <o:OLEObject Type="Embed" ProgID="Equation.DSMT4" ShapeID="_x0000_i7361" DrawAspect="Content" ObjectID="_1375861276" r:id="rId2359"/>
          </w:object>
        </w:r>
        <w:r>
          <w:tab/>
        </w:r>
        <w:r>
          <w:fldChar w:fldCharType="begin"/>
        </w:r>
        <w:r>
          <w:instrText xml:space="preserve"> MACROBUTTON MTPlaceRef \* MERGEFORMAT </w:instrText>
        </w:r>
        <w:r>
          <w:fldChar w:fldCharType="begin"/>
        </w:r>
        <w:r>
          <w:instrText xml:space="preserve"> SEQ MTEqn \h \* MERGEFORMAT </w:instrText>
        </w:r>
      </w:ins>
      <w:del w:id="2008" w:author="Gerard" w:date="2015-08-25T08:21:00Z">
        <w:r w:rsidDel="007463F4">
          <w:fldChar w:fldCharType="separate"/>
        </w:r>
      </w:del>
      <w:ins w:id="2009" w:author="Gerard" w:date="2015-08-25T08:20:00Z">
        <w:r>
          <w:fldChar w:fldCharType="end"/>
        </w:r>
        <w:r>
          <w:instrText>(</w:instrText>
        </w:r>
        <w:r>
          <w:fldChar w:fldCharType="begin"/>
        </w:r>
        <w:r>
          <w:instrText xml:space="preserve"> SEQ MTSec \c \* Arabic \* MERGEFORMAT </w:instrText>
        </w:r>
        <w:r>
          <w:fldChar w:fldCharType="separate"/>
        </w:r>
      </w:ins>
      <w:r w:rsidR="009F25FF">
        <w:rPr>
          <w:noProof/>
        </w:rPr>
        <w:instrText>3</w:instrText>
      </w:r>
      <w:ins w:id="2010" w:author="Gerard" w:date="2015-08-25T08:20: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176</w:instrText>
      </w:r>
      <w:ins w:id="2011" w:author="Gerard" w:date="2015-08-25T08:20:00Z">
        <w:r>
          <w:rPr>
            <w:noProof/>
          </w:rPr>
          <w:fldChar w:fldCharType="end"/>
        </w:r>
        <w:r>
          <w:instrText>)</w:instrText>
        </w:r>
        <w:r>
          <w:fldChar w:fldCharType="end"/>
        </w:r>
      </w:ins>
    </w:p>
    <w:p w14:paraId="427F9981" w14:textId="77777777" w:rsidR="007463F4" w:rsidRDefault="007463F4" w:rsidP="007463F4">
      <w:pPr>
        <w:rPr>
          <w:ins w:id="2012" w:author="Gerard" w:date="2015-08-25T08:25:00Z"/>
        </w:rPr>
      </w:pPr>
      <w:ins w:id="2013" w:author="Gerard" w:date="2015-08-25T08:20:00Z">
        <w:r>
          <w:t xml:space="preserve">In this expression, </w:t>
        </w:r>
        <w:r w:rsidRPr="00905817">
          <w:rPr>
            <w:position w:val="-14"/>
          </w:rPr>
          <w:object w:dxaOrig="660" w:dyaOrig="420" w14:anchorId="163F1D14">
            <v:shape id="_x0000_i7364" type="#_x0000_t75" style="width:31.35pt;height:21.35pt" o:ole="">
              <v:imagedata r:id="rId2360" o:title=""/>
            </v:shape>
            <o:OLEObject Type="Embed" ProgID="Equation.DSMT4" ShapeID="_x0000_i7364" DrawAspect="Content" ObjectID="_1375861277" r:id="rId2361"/>
          </w:object>
        </w:r>
        <w:r>
          <w:t xml:space="preserve"> is the antisymmetric tensor whose dual vector is </w:t>
        </w:r>
        <w:r w:rsidRPr="00905817">
          <w:rPr>
            <w:position w:val="-6"/>
          </w:rPr>
          <w:object w:dxaOrig="200" w:dyaOrig="220" w14:anchorId="0E4B34B4">
            <v:shape id="_x0000_i5294" type="#_x0000_t75" style="width:10pt;height:10pt" o:ole="">
              <v:imagedata r:id="rId2362" o:title=""/>
            </v:shape>
            <o:OLEObject Type="Embed" ProgID="Equation.DSMT4" ShapeID="_x0000_i5294" DrawAspect="Content" ObjectID="_1375861278" r:id="rId2363"/>
          </w:object>
        </w:r>
        <w:r>
          <w:t xml:space="preserve"> (such that </w:t>
        </w:r>
        <w:r w:rsidRPr="00905817">
          <w:rPr>
            <w:position w:val="-14"/>
          </w:rPr>
          <w:object w:dxaOrig="1620" w:dyaOrig="420" w14:anchorId="763185D9">
            <v:shape id="_x0000_i7367" type="#_x0000_t75" style="width:80.65pt;height:21.35pt" o:ole="">
              <v:imagedata r:id="rId2364" o:title=""/>
            </v:shape>
            <o:OLEObject Type="Embed" ProgID="Equation.DSMT4" ShapeID="_x0000_i7367" DrawAspect="Content" ObjectID="_1375861279" r:id="rId2365"/>
          </w:object>
        </w:r>
        <w:r>
          <w:t xml:space="preserve"> for any vector </w:t>
        </w:r>
        <w:r w:rsidRPr="00905817">
          <w:rPr>
            <w:position w:val="-10"/>
          </w:rPr>
          <w:object w:dxaOrig="200" w:dyaOrig="260" w14:anchorId="64E8D954">
            <v:shape id="_x0000_i5296" type="#_x0000_t75" style="width:10pt;height:12.65pt" o:ole="">
              <v:imagedata r:id="rId2366" o:title=""/>
            </v:shape>
            <o:OLEObject Type="Embed" ProgID="Equation.DSMT4" ShapeID="_x0000_i5296" DrawAspect="Content" ObjectID="_1375861280" r:id="rId2367"/>
          </w:object>
        </w:r>
        <w:r>
          <w:t>).</w:t>
        </w:r>
      </w:ins>
    </w:p>
    <w:p w14:paraId="080E97A9" w14:textId="3697000D" w:rsidR="00F54684" w:rsidRDefault="00F54684" w:rsidP="00F54684">
      <w:pPr>
        <w:pStyle w:val="Heading3"/>
        <w:rPr>
          <w:ins w:id="2014" w:author="Gerard" w:date="2015-08-25T08:25:00Z"/>
        </w:rPr>
        <w:pPrChange w:id="2015" w:author="Gerard" w:date="2015-08-25T08:25:00Z">
          <w:pPr/>
        </w:pPrChange>
      </w:pPr>
      <w:bookmarkStart w:id="2016" w:name="_Toc302112019"/>
      <w:bookmarkStart w:id="2017" w:name="_GoBack"/>
      <w:bookmarkEnd w:id="2017"/>
      <w:ins w:id="2018" w:author="Gerard" w:date="2015-08-25T08:25:00Z">
        <w:r>
          <w:t xml:space="preserve">Electric Potential and </w:t>
        </w:r>
      </w:ins>
      <w:ins w:id="2019" w:author="Gerard" w:date="2015-08-25T08:37:00Z">
        <w:r w:rsidR="004060BA">
          <w:t xml:space="preserve">Partition Coefficient </w:t>
        </w:r>
      </w:ins>
      <w:ins w:id="2020" w:author="Gerard" w:date="2015-08-25T08:25:00Z">
        <w:r>
          <w:t>Derivatives</w:t>
        </w:r>
        <w:bookmarkEnd w:id="2016"/>
      </w:ins>
    </w:p>
    <w:p w14:paraId="5F0E56F7" w14:textId="53D33251" w:rsidR="00F54684" w:rsidRDefault="00F54684" w:rsidP="00F54684">
      <w:pPr>
        <w:rPr>
          <w:ins w:id="2021" w:author="Gerard" w:date="2015-08-25T08:27:00Z"/>
        </w:rPr>
      </w:pPr>
      <w:ins w:id="2022" w:author="Gerard" w:date="2015-08-25T08:26:00Z">
        <w:r>
          <w:t xml:space="preserve">When the mixture is charged it is necessary to solve for the electric potential </w:t>
        </w:r>
        <w:r w:rsidRPr="00F54684">
          <w:rPr>
            <w:position w:val="-10"/>
            <w:rPrChange w:id="2023" w:author="Gerard" w:date="2015-08-25T08:26:00Z">
              <w:rPr>
                <w:position w:val="-4"/>
              </w:rPr>
            </w:rPrChange>
          </w:rPr>
          <w:object w:dxaOrig="260" w:dyaOrig="260" w14:anchorId="49037137">
            <v:shape id="_x0000_i7374" type="#_x0000_t75" style="width:13.35pt;height:13.35pt" o:ole="">
              <v:imagedata r:id="rId2368" o:title=""/>
            </v:shape>
            <o:OLEObject Type="Embed" ProgID="Equation.DSMT4" ShapeID="_x0000_i7374" DrawAspect="Content" ObjectID="_1375861281" r:id="rId2369"/>
          </w:object>
        </w:r>
        <w:r>
          <w:t xml:space="preserve"> </w:t>
        </w:r>
      </w:ins>
      <w:ins w:id="2024" w:author="Gerard" w:date="2015-08-25T08:27:00Z">
        <w:r>
          <w:t xml:space="preserve">using the electroneutrality condition </w:t>
        </w:r>
      </w:ins>
      <w:ins w:id="2025" w:author="Gerard" w:date="2015-08-25T08:26:00Z">
        <w:r>
          <w:t xml:space="preserve">in </w:t>
        </w:r>
      </w:ins>
      <w:ins w:id="2026" w:author="Gerard" w:date="2015-08-25T08:27:00Z">
        <w:r>
          <w:fldChar w:fldCharType="begin"/>
        </w:r>
        <w:r>
          <w:instrText xml:space="preserve"> GOTOBUTTON ZEqnNum814726  \* MERGEFORMAT </w:instrText>
        </w:r>
        <w:r>
          <w:fldChar w:fldCharType="begin"/>
        </w:r>
        <w:r>
          <w:instrText xml:space="preserve"> REF ZEqnNum814726 \* Charformat \! \* MERGEFORMAT </w:instrText>
        </w:r>
      </w:ins>
      <w:r>
        <w:fldChar w:fldCharType="separate"/>
      </w:r>
      <w:ins w:id="2027" w:author="Gerard" w:date="2015-08-25T08:50:00Z">
        <w:r w:rsidR="009F25FF">
          <w:instrText>(2.118)</w:instrText>
        </w:r>
      </w:ins>
      <w:ins w:id="2028" w:author="Gerard" w:date="2015-08-25T08:27:00Z">
        <w:r>
          <w:fldChar w:fldCharType="end"/>
        </w:r>
        <w:r>
          <w:fldChar w:fldCharType="end"/>
        </w:r>
        <w:r>
          <w:t xml:space="preserve">. This equation may be rewritted as a polynomial in </w:t>
        </w:r>
        <w:r w:rsidRPr="00F54684">
          <w:rPr>
            <w:position w:val="-10"/>
            <w:rPrChange w:id="2029" w:author="Gerard" w:date="2015-08-25T08:27:00Z">
              <w:rPr>
                <w:position w:val="-4"/>
              </w:rPr>
            </w:rPrChange>
          </w:rPr>
          <w:object w:dxaOrig="220" w:dyaOrig="320" w14:anchorId="5451CBC9">
            <v:shape id="_x0000_i9432" type="#_x0000_t75" style="width:11.35pt;height:16pt" o:ole="">
              <v:imagedata r:id="rId2370" o:title=""/>
            </v:shape>
            <o:OLEObject Type="Embed" ProgID="Equation.DSMT4" ShapeID="_x0000_i9432" DrawAspect="Content" ObjectID="_1375861282" r:id="rId2371"/>
          </w:object>
        </w:r>
        <w:r>
          <w:t>,</w:t>
        </w:r>
      </w:ins>
    </w:p>
    <w:p w14:paraId="683E21A5" w14:textId="30013F9B" w:rsidR="00F54684" w:rsidRDefault="00F54684" w:rsidP="00F54684">
      <w:pPr>
        <w:pStyle w:val="MTDisplayEquation"/>
        <w:rPr>
          <w:ins w:id="2030" w:author="Gerard" w:date="2015-08-25T08:28:00Z"/>
        </w:rPr>
        <w:pPrChange w:id="2031" w:author="Gerard" w:date="2015-08-25T08:27:00Z">
          <w:pPr/>
        </w:pPrChange>
      </w:pPr>
      <w:ins w:id="2032" w:author="Gerard" w:date="2015-08-25T08:27:00Z">
        <w:r>
          <w:tab/>
        </w:r>
        <w:r w:rsidRPr="00F54684">
          <w:rPr>
            <w:position w:val="-28"/>
            <w:rPrChange w:id="2033" w:author="Gerard" w:date="2015-08-25T08:28:00Z">
              <w:rPr>
                <w:position w:val="-4"/>
              </w:rPr>
            </w:rPrChange>
          </w:rPr>
          <w:object w:dxaOrig="740" w:dyaOrig="700" w14:anchorId="62B98F77">
            <v:shape id="_x0000_i9437" type="#_x0000_t75" style="width:37.35pt;height:35.35pt" o:ole="">
              <v:imagedata r:id="rId2372" o:title=""/>
            </v:shape>
            <o:OLEObject Type="Embed" ProgID="Equation.DSMT4" ShapeID="_x0000_i9437" DrawAspect="Content" ObjectID="_1375861283" r:id="rId2373"/>
          </w:object>
        </w:r>
        <w:r>
          <w:t xml:space="preserve"> </w:t>
        </w:r>
      </w:ins>
      <w:ins w:id="2034" w:author="Gerard" w:date="2015-08-25T08:28:00Z">
        <w:r>
          <w:t>,</w:t>
        </w:r>
      </w:ins>
      <w:ins w:id="2035" w:author="Gerard" w:date="2015-08-25T08:27:00Z">
        <w:r>
          <w:tab/>
        </w:r>
        <w:r>
          <w:fldChar w:fldCharType="begin"/>
        </w:r>
        <w:r>
          <w:instrText xml:space="preserve"> MACROBUTTON MTPlaceRef \* MERGEFORMAT </w:instrText>
        </w:r>
        <w:r>
          <w:fldChar w:fldCharType="begin"/>
        </w:r>
        <w:r>
          <w:instrText xml:space="preserve"> SEQ MTEqn \h \* MERGEFORMAT </w:instrText>
        </w:r>
      </w:ins>
      <w:del w:id="2036" w:author="Gerard" w:date="2015-08-25T08:27:00Z">
        <w:r w:rsidDel="00F54684">
          <w:fldChar w:fldCharType="separate"/>
        </w:r>
      </w:del>
      <w:ins w:id="2037" w:author="Gerard" w:date="2015-08-25T08:27:00Z">
        <w:r>
          <w:fldChar w:fldCharType="end"/>
        </w:r>
        <w:r>
          <w:instrText>(</w:instrText>
        </w:r>
        <w:r>
          <w:fldChar w:fldCharType="begin"/>
        </w:r>
        <w:r>
          <w:instrText xml:space="preserve"> SEQ MTSec \c \* Arabic \* MERGEFORMAT </w:instrText>
        </w:r>
      </w:ins>
      <w:r>
        <w:fldChar w:fldCharType="separate"/>
      </w:r>
      <w:ins w:id="2038" w:author="Gerard" w:date="2015-08-25T08:50:00Z">
        <w:r w:rsidR="009F25FF">
          <w:rPr>
            <w:noProof/>
          </w:rPr>
          <w:instrText>3</w:instrText>
        </w:r>
      </w:ins>
      <w:ins w:id="2039" w:author="Gerard" w:date="2015-08-25T08:27:00Z">
        <w:r>
          <w:fldChar w:fldCharType="end"/>
        </w:r>
        <w:r>
          <w:instrText>.</w:instrText>
        </w:r>
        <w:r>
          <w:fldChar w:fldCharType="begin"/>
        </w:r>
        <w:r>
          <w:instrText xml:space="preserve"> SEQ MTEqn \c \* Arabic \* MERGEFORMAT </w:instrText>
        </w:r>
      </w:ins>
      <w:r>
        <w:fldChar w:fldCharType="separate"/>
      </w:r>
      <w:ins w:id="2040" w:author="Gerard" w:date="2015-08-25T08:50:00Z">
        <w:r w:rsidR="009F25FF">
          <w:rPr>
            <w:noProof/>
          </w:rPr>
          <w:instrText>177</w:instrText>
        </w:r>
      </w:ins>
      <w:ins w:id="2041" w:author="Gerard" w:date="2015-08-25T08:27:00Z">
        <w:r>
          <w:fldChar w:fldCharType="end"/>
        </w:r>
        <w:r>
          <w:instrText>)</w:instrText>
        </w:r>
        <w:r>
          <w:fldChar w:fldCharType="end"/>
        </w:r>
      </w:ins>
    </w:p>
    <w:p w14:paraId="7246EC8D" w14:textId="5CE5FA59" w:rsidR="00F54684" w:rsidRDefault="00F54684" w:rsidP="00F54684">
      <w:pPr>
        <w:rPr>
          <w:ins w:id="2042" w:author="Gerard" w:date="2015-08-25T08:28:00Z"/>
        </w:rPr>
      </w:pPr>
      <w:ins w:id="2043" w:author="Gerard" w:date="2015-08-25T08:28:00Z">
        <w:r>
          <w:t>where</w:t>
        </w:r>
      </w:ins>
    </w:p>
    <w:p w14:paraId="7DC1FF78" w14:textId="346F8368" w:rsidR="00F54684" w:rsidRPr="00F54684" w:rsidRDefault="00F54684" w:rsidP="00F54684">
      <w:pPr>
        <w:pStyle w:val="MTDisplayEquation"/>
        <w:rPr>
          <w:ins w:id="2044" w:author="Gerard" w:date="2015-08-25T08:20:00Z"/>
        </w:rPr>
        <w:pPrChange w:id="2045" w:author="Gerard" w:date="2015-08-25T08:28:00Z">
          <w:pPr/>
        </w:pPrChange>
      </w:pPr>
      <w:ins w:id="2046" w:author="Gerard" w:date="2015-08-25T08:28:00Z">
        <w:r>
          <w:tab/>
        </w:r>
        <w:r w:rsidRPr="00F54684">
          <w:rPr>
            <w:position w:val="-32"/>
            <w:rPrChange w:id="2047" w:author="Gerard" w:date="2015-08-25T08:29:00Z">
              <w:rPr>
                <w:position w:val="-4"/>
              </w:rPr>
            </w:rPrChange>
          </w:rPr>
          <w:object w:dxaOrig="1660" w:dyaOrig="760" w14:anchorId="47AFD982">
            <v:shape id="_x0000_i9441" type="#_x0000_t75" style="width:83.35pt;height:38pt" o:ole="">
              <v:imagedata r:id="rId2374" o:title=""/>
            </v:shape>
            <o:OLEObject Type="Embed" ProgID="Equation.DSMT4" ShapeID="_x0000_i9441" DrawAspect="Content" ObjectID="_1375861284" r:id="rId2375"/>
          </w:object>
        </w:r>
        <w:r>
          <w:t xml:space="preserve"> </w:t>
        </w:r>
      </w:ins>
      <w:ins w:id="2048" w:author="Gerard" w:date="2015-08-25T08:30:00Z">
        <w:r>
          <w:t>,</w:t>
        </w:r>
      </w:ins>
      <w:ins w:id="2049" w:author="Gerard" w:date="2015-08-25T08:28:00Z">
        <w:r>
          <w:tab/>
        </w:r>
        <w:r>
          <w:fldChar w:fldCharType="begin"/>
        </w:r>
        <w:r>
          <w:instrText xml:space="preserve"> MACROBUTTON MTPlaceRef \* MERGEFORMAT </w:instrText>
        </w:r>
        <w:r>
          <w:fldChar w:fldCharType="begin"/>
        </w:r>
        <w:r>
          <w:instrText xml:space="preserve"> SEQ MTEqn \h \* MERGEFORMAT </w:instrText>
        </w:r>
      </w:ins>
      <w:del w:id="2050" w:author="Gerard" w:date="2015-08-25T08:28:00Z">
        <w:r w:rsidDel="00F54684">
          <w:fldChar w:fldCharType="separate"/>
        </w:r>
      </w:del>
      <w:ins w:id="2051" w:author="Gerard" w:date="2015-08-25T08:28:00Z">
        <w:r>
          <w:fldChar w:fldCharType="end"/>
        </w:r>
        <w:bookmarkStart w:id="2052" w:name="ZEqnNum907281"/>
        <w:r>
          <w:instrText>(</w:instrText>
        </w:r>
        <w:r>
          <w:fldChar w:fldCharType="begin"/>
        </w:r>
        <w:r>
          <w:instrText xml:space="preserve"> SEQ MTSec \c \* Arabic \* MERGEFORMAT </w:instrText>
        </w:r>
      </w:ins>
      <w:r>
        <w:fldChar w:fldCharType="separate"/>
      </w:r>
      <w:ins w:id="2053" w:author="Gerard" w:date="2015-08-25T08:50:00Z">
        <w:r w:rsidR="009F25FF">
          <w:rPr>
            <w:noProof/>
          </w:rPr>
          <w:instrText>3</w:instrText>
        </w:r>
      </w:ins>
      <w:ins w:id="2054" w:author="Gerard" w:date="2015-08-25T08:28:00Z">
        <w:r>
          <w:fldChar w:fldCharType="end"/>
        </w:r>
        <w:r>
          <w:instrText>.</w:instrText>
        </w:r>
        <w:r>
          <w:fldChar w:fldCharType="begin"/>
        </w:r>
        <w:r>
          <w:instrText xml:space="preserve"> SEQ MTEqn \c \* Arabic \* MERGEFORMAT </w:instrText>
        </w:r>
      </w:ins>
      <w:r>
        <w:fldChar w:fldCharType="separate"/>
      </w:r>
      <w:ins w:id="2055" w:author="Gerard" w:date="2015-08-25T08:50:00Z">
        <w:r w:rsidR="009F25FF">
          <w:rPr>
            <w:noProof/>
          </w:rPr>
          <w:instrText>178</w:instrText>
        </w:r>
      </w:ins>
      <w:ins w:id="2056" w:author="Gerard" w:date="2015-08-25T08:28:00Z">
        <w:r>
          <w:fldChar w:fldCharType="end"/>
        </w:r>
        <w:r>
          <w:instrText>)</w:instrText>
        </w:r>
        <w:bookmarkEnd w:id="2052"/>
        <w:r>
          <w:fldChar w:fldCharType="end"/>
        </w:r>
      </w:ins>
    </w:p>
    <w:p w14:paraId="7AD41251" w14:textId="4BF5F87D" w:rsidR="0023486D" w:rsidRDefault="00F54684" w:rsidP="0023486D">
      <w:pPr>
        <w:rPr>
          <w:ins w:id="2057" w:author="Gerard" w:date="2015-08-25T08:29:00Z"/>
        </w:rPr>
      </w:pPr>
      <w:ins w:id="2058" w:author="Gerard" w:date="2015-08-25T08:29:00Z">
        <w:r>
          <w:t>and</w:t>
        </w:r>
      </w:ins>
    </w:p>
    <w:p w14:paraId="364AAB3A" w14:textId="3510F649" w:rsidR="00F54684" w:rsidRDefault="00F54684" w:rsidP="00F54684">
      <w:pPr>
        <w:pStyle w:val="MTDisplayEquation"/>
        <w:rPr>
          <w:ins w:id="2059" w:author="Gerard" w:date="2015-08-25T08:30:00Z"/>
        </w:rPr>
        <w:pPrChange w:id="2060" w:author="Gerard" w:date="2015-08-25T08:29:00Z">
          <w:pPr/>
        </w:pPrChange>
      </w:pPr>
      <w:ins w:id="2061" w:author="Gerard" w:date="2015-08-25T08:29:00Z">
        <w:r>
          <w:tab/>
        </w:r>
        <w:r w:rsidRPr="00F54684">
          <w:rPr>
            <w:position w:val="-36"/>
          </w:rPr>
          <w:object w:dxaOrig="2940" w:dyaOrig="840" w14:anchorId="79B1A913">
            <v:shape id="_x0000_i9462" type="#_x0000_t75" style="width:147.35pt;height:42pt" o:ole="">
              <v:imagedata r:id="rId2376" o:title=""/>
            </v:shape>
            <o:OLEObject Type="Embed" ProgID="Equation.DSMT4" ShapeID="_x0000_i9462" DrawAspect="Content" ObjectID="_1375861285" r:id="rId2377"/>
          </w:object>
        </w:r>
        <w:r>
          <w:t xml:space="preserve"> </w:t>
        </w:r>
      </w:ins>
      <w:ins w:id="2062" w:author="Gerard" w:date="2015-08-25T08:30:00Z">
        <w:r>
          <w:t>.</w:t>
        </w:r>
      </w:ins>
      <w:ins w:id="2063" w:author="Gerard" w:date="2015-08-25T08:29:00Z">
        <w:r>
          <w:tab/>
        </w:r>
        <w:r>
          <w:fldChar w:fldCharType="begin"/>
        </w:r>
        <w:r>
          <w:instrText xml:space="preserve"> MACROBUTTON MTPlaceRef \* MERGEFORMAT </w:instrText>
        </w:r>
        <w:r>
          <w:fldChar w:fldCharType="begin"/>
        </w:r>
        <w:r>
          <w:instrText xml:space="preserve"> SEQ MTEqn \h \* MERGEFORMAT </w:instrText>
        </w:r>
      </w:ins>
      <w:del w:id="2064" w:author="Gerard" w:date="2015-08-25T08:29:00Z">
        <w:r w:rsidDel="00F54684">
          <w:fldChar w:fldCharType="separate"/>
        </w:r>
      </w:del>
      <w:ins w:id="2065" w:author="Gerard" w:date="2015-08-25T08:29:00Z">
        <w:r>
          <w:fldChar w:fldCharType="end"/>
        </w:r>
        <w:r>
          <w:instrText>(</w:instrText>
        </w:r>
        <w:r>
          <w:fldChar w:fldCharType="begin"/>
        </w:r>
        <w:r>
          <w:instrText xml:space="preserve"> SEQ MTSec \c \* Arabic \* MERGEFORMAT </w:instrText>
        </w:r>
      </w:ins>
      <w:r>
        <w:fldChar w:fldCharType="separate"/>
      </w:r>
      <w:ins w:id="2066" w:author="Gerard" w:date="2015-08-25T08:50:00Z">
        <w:r w:rsidR="009F25FF">
          <w:rPr>
            <w:noProof/>
          </w:rPr>
          <w:instrText>3</w:instrText>
        </w:r>
      </w:ins>
      <w:ins w:id="2067" w:author="Gerard" w:date="2015-08-25T08:29:00Z">
        <w:r>
          <w:fldChar w:fldCharType="end"/>
        </w:r>
        <w:r>
          <w:instrText>.</w:instrText>
        </w:r>
        <w:r>
          <w:fldChar w:fldCharType="begin"/>
        </w:r>
        <w:r>
          <w:instrText xml:space="preserve"> SEQ MTEqn \c \* Arabic \* MERGEFORMAT </w:instrText>
        </w:r>
      </w:ins>
      <w:r>
        <w:fldChar w:fldCharType="separate"/>
      </w:r>
      <w:ins w:id="2068" w:author="Gerard" w:date="2015-08-25T08:50:00Z">
        <w:r w:rsidR="009F25FF">
          <w:rPr>
            <w:noProof/>
          </w:rPr>
          <w:instrText>179</w:instrText>
        </w:r>
      </w:ins>
      <w:ins w:id="2069" w:author="Gerard" w:date="2015-08-25T08:29:00Z">
        <w:r>
          <w:fldChar w:fldCharType="end"/>
        </w:r>
        <w:r>
          <w:instrText>)</w:instrText>
        </w:r>
        <w:r>
          <w:fldChar w:fldCharType="end"/>
        </w:r>
      </w:ins>
    </w:p>
    <w:p w14:paraId="66C52FA0" w14:textId="70B04D6B" w:rsidR="00F54684" w:rsidRDefault="00F54684" w:rsidP="00F54684">
      <w:pPr>
        <w:rPr>
          <w:ins w:id="2070" w:author="Gerard" w:date="2015-08-25T08:37:00Z"/>
        </w:rPr>
        <w:pPrChange w:id="2071" w:author="Gerard" w:date="2015-08-25T08:30:00Z">
          <w:pPr/>
        </w:pPrChange>
      </w:pPr>
      <w:ins w:id="2072" w:author="Gerard" w:date="2015-08-25T08:30:00Z">
        <w:r>
          <w:lastRenderedPageBreak/>
          <w:t xml:space="preserve">Here, </w:t>
        </w:r>
        <w:r w:rsidRPr="00F54684">
          <w:rPr>
            <w:position w:val="-12"/>
            <w:rPrChange w:id="2073" w:author="Gerard" w:date="2015-08-25T08:31:00Z">
              <w:rPr>
                <w:position w:val="-4"/>
              </w:rPr>
            </w:rPrChange>
          </w:rPr>
          <w:object w:dxaOrig="1420" w:dyaOrig="400" w14:anchorId="46BF4881">
            <v:shape id="_x0000_i9448" type="#_x0000_t75" style="width:71.35pt;height:20pt" o:ole="">
              <v:imagedata r:id="rId2378" o:title=""/>
            </v:shape>
            <o:OLEObject Type="Embed" ProgID="Equation.DSMT4" ShapeID="_x0000_i9448" DrawAspect="Content" ObjectID="_1375861286" r:id="rId2379"/>
          </w:object>
        </w:r>
      </w:ins>
      <w:ins w:id="2074" w:author="Gerard" w:date="2015-08-25T08:31:00Z">
        <w:r>
          <w:t xml:space="preserve"> and the polynomial degress is </w:t>
        </w:r>
        <w:r w:rsidRPr="00F54684">
          <w:rPr>
            <w:position w:val="-4"/>
          </w:rPr>
          <w:object w:dxaOrig="1380" w:dyaOrig="320" w14:anchorId="115ECC93">
            <v:shape id="_x0000_i9451" type="#_x0000_t75" style="width:69.35pt;height:16pt" o:ole="">
              <v:imagedata r:id="rId2380" o:title=""/>
            </v:shape>
            <o:OLEObject Type="Embed" ProgID="Equation.DSMT4" ShapeID="_x0000_i9451" DrawAspect="Content" ObjectID="_1375861287" r:id="rId2381"/>
          </w:object>
        </w:r>
        <w:r>
          <w:t xml:space="preserve"> where </w:t>
        </w:r>
        <w:r w:rsidRPr="00F54684">
          <w:rPr>
            <w:position w:val="-12"/>
            <w:rPrChange w:id="2075" w:author="Gerard" w:date="2015-08-25T08:31:00Z">
              <w:rPr>
                <w:position w:val="-4"/>
              </w:rPr>
            </w:rPrChange>
          </w:rPr>
          <w:object w:dxaOrig="1480" w:dyaOrig="400" w14:anchorId="27A6451A">
            <v:shape id="_x0000_i9454" type="#_x0000_t75" style="width:74pt;height:20pt" o:ole="">
              <v:imagedata r:id="rId2382" o:title=""/>
            </v:shape>
            <o:OLEObject Type="Embed" ProgID="Equation.DSMT4" ShapeID="_x0000_i9454" DrawAspect="Content" ObjectID="_1375861288" r:id="rId2383"/>
          </w:object>
        </w:r>
        <w:r>
          <w:t xml:space="preserve">. Since more than one solute may </w:t>
        </w:r>
      </w:ins>
      <w:ins w:id="2076" w:author="Gerard" w:date="2015-08-25T08:32:00Z">
        <w:r>
          <w:t xml:space="preserve">carry the same charge </w:t>
        </w:r>
        <w:r w:rsidRPr="00F54684">
          <w:rPr>
            <w:position w:val="-4"/>
          </w:rPr>
          <w:object w:dxaOrig="300" w:dyaOrig="320" w14:anchorId="5FDA7670">
            <v:shape id="_x0000_i9457" type="#_x0000_t75" style="width:15.35pt;height:16pt" o:ole="">
              <v:imagedata r:id="rId2384" o:title=""/>
            </v:shape>
            <o:OLEObject Type="Embed" ProgID="Equation.DSMT4" ShapeID="_x0000_i9457" DrawAspect="Content" ObjectID="_1375861289" r:id="rId2385"/>
          </w:object>
        </w:r>
        <w:r>
          <w:t xml:space="preserve">, the coefficients </w:t>
        </w:r>
        <w:r w:rsidRPr="00F54684">
          <w:rPr>
            <w:position w:val="-12"/>
            <w:rPrChange w:id="2077" w:author="Gerard" w:date="2015-08-25T08:32:00Z">
              <w:rPr>
                <w:position w:val="-4"/>
              </w:rPr>
            </w:rPrChange>
          </w:rPr>
          <w:object w:dxaOrig="240" w:dyaOrig="380" w14:anchorId="2CB11C7A">
            <v:shape id="_x0000_i9460" type="#_x0000_t75" style="width:12pt;height:19.35pt" o:ole="">
              <v:imagedata r:id="rId2386" o:title=""/>
            </v:shape>
            <o:OLEObject Type="Embed" ProgID="Equation.DSMT4" ShapeID="_x0000_i9460" DrawAspect="Content" ObjectID="_1375861290" r:id="rId2387"/>
          </w:object>
        </w:r>
        <w:r>
          <w:t xml:space="preserve"> should be evaluated from the summation of </w:t>
        </w:r>
        <w:r w:rsidRPr="00F54684">
          <w:rPr>
            <w:position w:val="-4"/>
          </w:rPr>
          <w:object w:dxaOrig="780" w:dyaOrig="320" w14:anchorId="5AFB76AC">
            <v:shape id="_x0000_i9465" type="#_x0000_t75" style="width:39.35pt;height:16pt" o:ole="">
              <v:imagedata r:id="rId2388" o:title=""/>
            </v:shape>
            <o:OLEObject Type="Embed" ProgID="Equation.DSMT4" ShapeID="_x0000_i9465" DrawAspect="Content" ObjectID="_1375861291" r:id="rId2389"/>
          </w:object>
        </w:r>
        <w:r>
          <w:t xml:space="preserve"> over all such solutes.</w:t>
        </w:r>
      </w:ins>
      <w:ins w:id="2078" w:author="Gerard" w:date="2015-08-25T08:33:00Z">
        <w:r>
          <w:t xml:space="preserve">  Only real positive roots are valid, since </w:t>
        </w:r>
        <w:r w:rsidRPr="00F54684">
          <w:rPr>
            <w:position w:val="-14"/>
            <w:rPrChange w:id="2079" w:author="Gerard" w:date="2015-08-25T08:34:00Z">
              <w:rPr>
                <w:position w:val="-4"/>
              </w:rPr>
            </w:rPrChange>
          </w:rPr>
          <w:object w:dxaOrig="1860" w:dyaOrig="420" w14:anchorId="52FB51C6">
            <v:shape id="_x0000_i9468" type="#_x0000_t75" style="width:93.35pt;height:21.35pt" o:ole="">
              <v:imagedata r:id="rId2390" o:title=""/>
            </v:shape>
            <o:OLEObject Type="Embed" ProgID="Equation.DSMT4" ShapeID="_x0000_i9468" DrawAspect="Content" ObjectID="_1375861292" r:id="rId2391"/>
          </w:object>
        </w:r>
        <w:r>
          <w:t xml:space="preserve"> </w:t>
        </w:r>
      </w:ins>
      <w:ins w:id="2080" w:author="Gerard" w:date="2015-08-25T08:34:00Z">
        <w:r>
          <w:t xml:space="preserve">according to </w:t>
        </w:r>
        <w:r>
          <w:fldChar w:fldCharType="begin"/>
        </w:r>
        <w:r>
          <w:instrText xml:space="preserve"> GOTOBUTTON ZEqnNum907281  \* MERGEFORMAT </w:instrText>
        </w:r>
        <w:r>
          <w:fldChar w:fldCharType="begin"/>
        </w:r>
        <w:r>
          <w:instrText xml:space="preserve"> REF ZEqnNum907281 \* Charformat \! \* MERGEFORMAT </w:instrText>
        </w:r>
      </w:ins>
      <w:r>
        <w:fldChar w:fldCharType="separate"/>
      </w:r>
      <w:ins w:id="2081" w:author="Gerard" w:date="2015-08-25T08:50:00Z">
        <w:r w:rsidR="009F25FF">
          <w:instrText>(3.178)</w:instrText>
        </w:r>
      </w:ins>
      <w:ins w:id="2082" w:author="Gerard" w:date="2015-08-25T08:34:00Z">
        <w:r>
          <w:fldChar w:fldCharType="end"/>
        </w:r>
        <w:r>
          <w:fldChar w:fldCharType="end"/>
        </w:r>
        <w:r>
          <w:t xml:space="preserve">.  Using Descartes’ rule of signs, an inspection of the coefficients </w:t>
        </w:r>
      </w:ins>
      <w:ins w:id="2083" w:author="Gerard" w:date="2015-08-25T08:35:00Z">
        <w:r w:rsidRPr="00F54684">
          <w:rPr>
            <w:position w:val="-12"/>
            <w:rPrChange w:id="2084" w:author="Gerard" w:date="2015-08-25T08:35:00Z">
              <w:rPr>
                <w:position w:val="-4"/>
              </w:rPr>
            </w:rPrChange>
          </w:rPr>
          <w:object w:dxaOrig="240" w:dyaOrig="380" w14:anchorId="1C4B1E4D">
            <v:shape id="_x0000_i11537" type="#_x0000_t75" style="width:12pt;height:19.35pt" o:ole="">
              <v:imagedata r:id="rId2392" o:title=""/>
            </v:shape>
            <o:OLEObject Type="Embed" ProgID="Equation.DSMT4" ShapeID="_x0000_i11537" DrawAspect="Content" ObjectID="_1375861293" r:id="rId2393"/>
          </w:object>
        </w:r>
        <w:r>
          <w:t xml:space="preserve"> shows tht ther is only one sign change in the polynomial, regardless of the sign of </w:t>
        </w:r>
        <w:r w:rsidR="004060BA" w:rsidRPr="00F54684">
          <w:rPr>
            <w:position w:val="-4"/>
          </w:rPr>
          <w:object w:dxaOrig="300" w:dyaOrig="320" w14:anchorId="6A6CDAD2">
            <v:shape id="_x0000_i11541" type="#_x0000_t75" style="width:15.35pt;height:16pt" o:ole="">
              <v:imagedata r:id="rId2394" o:title=""/>
            </v:shape>
            <o:OLEObject Type="Embed" ProgID="Equation.DSMT4" ShapeID="_x0000_i11541" DrawAspect="Content" ObjectID="_1375861294" r:id="rId2395"/>
          </w:object>
        </w:r>
        <w:r w:rsidR="004060BA">
          <w:t>,</w:t>
        </w:r>
        <w:r>
          <w:t xml:space="preserve"> </w:t>
        </w:r>
        <w:r w:rsidR="004060BA">
          <w:t xml:space="preserve">implying that there will always be only one positive root </w:t>
        </w:r>
        <w:r w:rsidR="004060BA" w:rsidRPr="004060BA">
          <w:rPr>
            <w:position w:val="-10"/>
            <w:rPrChange w:id="2085" w:author="Gerard" w:date="2015-08-25T08:35:00Z">
              <w:rPr>
                <w:position w:val="-4"/>
              </w:rPr>
            </w:rPrChange>
          </w:rPr>
          <w:object w:dxaOrig="220" w:dyaOrig="320" w14:anchorId="454212A8">
            <v:shape id="_x0000_i11544" type="#_x0000_t75" style="width:11.35pt;height:16pt" o:ole="">
              <v:imagedata r:id="rId2396" o:title=""/>
            </v:shape>
            <o:OLEObject Type="Embed" ProgID="Equation.DSMT4" ShapeID="_x0000_i11544" DrawAspect="Content" ObjectID="_1375861295" r:id="rId2397"/>
          </w:object>
        </w:r>
        <w:r w:rsidR="004060BA">
          <w:t xml:space="preserve">, which must thus be real.  Therefore, there cannot be any ambiguity in the calculation of </w:t>
        </w:r>
      </w:ins>
      <w:ins w:id="2086" w:author="Gerard" w:date="2015-08-25T08:36:00Z">
        <w:r w:rsidR="004060BA" w:rsidRPr="004060BA">
          <w:rPr>
            <w:position w:val="-10"/>
            <w:rPrChange w:id="2087" w:author="Gerard" w:date="2015-08-25T08:36:00Z">
              <w:rPr>
                <w:position w:val="-4"/>
              </w:rPr>
            </w:rPrChange>
          </w:rPr>
          <w:object w:dxaOrig="260" w:dyaOrig="260" w14:anchorId="04B99CA1">
            <v:shape id="_x0000_i11547" type="#_x0000_t75" style="width:13.35pt;height:13.35pt" o:ole="">
              <v:imagedata r:id="rId2398" o:title=""/>
            </v:shape>
            <o:OLEObject Type="Embed" ProgID="Equation.DSMT4" ShapeID="_x0000_i11547" DrawAspect="Content" ObjectID="_1375861296" r:id="rId2399"/>
          </w:object>
        </w:r>
        <w:r w:rsidR="004060BA">
          <w:t xml:space="preserve">, irrespective of the polynomial degree.  Newton’s method is used to solve for the positive real root when </w:t>
        </w:r>
        <w:r w:rsidR="004060BA" w:rsidRPr="004060BA">
          <w:rPr>
            <w:position w:val="-4"/>
          </w:rPr>
          <w:object w:dxaOrig="560" w:dyaOrig="240" w14:anchorId="68AC0100">
            <v:shape id="_x0000_i11550" type="#_x0000_t75" style="width:28pt;height:12pt" o:ole="">
              <v:imagedata r:id="rId2400" o:title=""/>
            </v:shape>
            <o:OLEObject Type="Embed" ProgID="Equation.DSMT4" ShapeID="_x0000_i11550" DrawAspect="Content" ObjectID="_1375861297" r:id="rId2401"/>
          </w:object>
        </w:r>
        <w:r w:rsidR="004060BA">
          <w:t>.</w:t>
        </w:r>
      </w:ins>
    </w:p>
    <w:p w14:paraId="59E9C811" w14:textId="77777777" w:rsidR="004060BA" w:rsidRDefault="004060BA" w:rsidP="00F54684">
      <w:pPr>
        <w:rPr>
          <w:ins w:id="2088" w:author="Gerard" w:date="2015-08-25T08:37:00Z"/>
        </w:rPr>
        <w:pPrChange w:id="2089" w:author="Gerard" w:date="2015-08-25T08:30:00Z">
          <w:pPr/>
        </w:pPrChange>
      </w:pPr>
    </w:p>
    <w:p w14:paraId="78AD09BE" w14:textId="1F446D02" w:rsidR="004060BA" w:rsidRDefault="004060BA" w:rsidP="00F54684">
      <w:pPr>
        <w:rPr>
          <w:ins w:id="2090" w:author="Gerard" w:date="2015-08-25T08:39:00Z"/>
        </w:rPr>
      </w:pPr>
      <w:ins w:id="2091" w:author="Gerard" w:date="2015-08-25T08:37:00Z">
        <w:r>
          <w:t xml:space="preserve">Using the above relations, it follows that </w:t>
        </w:r>
        <w:r w:rsidRPr="004060BA">
          <w:rPr>
            <w:position w:val="-10"/>
            <w:rPrChange w:id="2092" w:author="Gerard" w:date="2015-08-25T08:38:00Z">
              <w:rPr>
                <w:position w:val="-4"/>
              </w:rPr>
            </w:rPrChange>
          </w:rPr>
          <w:object w:dxaOrig="1140" w:dyaOrig="400" w14:anchorId="545BEE52">
            <v:shape id="_x0000_i11565" type="#_x0000_t75" style="width:57.35pt;height:20pt" o:ole="">
              <v:imagedata r:id="rId2402" o:title=""/>
            </v:shape>
            <o:OLEObject Type="Embed" ProgID="Equation.DSMT4" ShapeID="_x0000_i11565" DrawAspect="Content" ObjectID="_1375861298" r:id="rId2403"/>
          </w:object>
        </w:r>
      </w:ins>
      <w:ins w:id="2093" w:author="Gerard" w:date="2015-08-25T08:38:00Z">
        <w:r>
          <w:t>.</w:t>
        </w:r>
      </w:ins>
      <w:ins w:id="2094" w:author="Gerard" w:date="2015-08-25T08:37:00Z">
        <w:r>
          <w:t xml:space="preserve"> </w:t>
        </w:r>
      </w:ins>
      <w:ins w:id="2095" w:author="Gerard" w:date="2015-08-25T08:38:00Z">
        <w:r>
          <w:t xml:space="preserve">An examination of the equations resulting from the linearization of the internal virtual work shows that it is necessary to evaluate derivatives of </w:t>
        </w:r>
      </w:ins>
      <w:ins w:id="2096" w:author="Gerard" w:date="2015-08-25T08:39:00Z">
        <w:r w:rsidRPr="004060BA">
          <w:rPr>
            <w:position w:val="-4"/>
          </w:rPr>
          <w:object w:dxaOrig="320" w:dyaOrig="320" w14:anchorId="44F65752">
            <v:shape id="_x0000_i11568" type="#_x0000_t75" style="width:16pt;height:16pt" o:ole="">
              <v:imagedata r:id="rId2404" o:title=""/>
            </v:shape>
            <o:OLEObject Type="Embed" ProgID="Equation.DSMT4" ShapeID="_x0000_i11568" DrawAspect="Content" ObjectID="_1375861299" r:id="rId2405"/>
          </w:object>
        </w:r>
        <w:r>
          <w:t xml:space="preserve"> with respect to </w:t>
        </w:r>
        <w:r w:rsidRPr="004060BA">
          <w:rPr>
            <w:position w:val="-4"/>
          </w:rPr>
          <w:object w:dxaOrig="220" w:dyaOrig="240" w14:anchorId="4316F7F4">
            <v:shape id="_x0000_i11571" type="#_x0000_t75" style="width:11.35pt;height:12pt" o:ole="">
              <v:imagedata r:id="rId2406" o:title=""/>
            </v:shape>
            <o:OLEObject Type="Embed" ProgID="Equation.DSMT4" ShapeID="_x0000_i11571" DrawAspect="Content" ObjectID="_1375861300" r:id="rId2407"/>
          </w:object>
        </w:r>
        <w:r>
          <w:t xml:space="preserve"> and </w:t>
        </w:r>
        <w:r w:rsidRPr="004060BA">
          <w:rPr>
            <w:position w:val="-4"/>
          </w:rPr>
          <w:object w:dxaOrig="280" w:dyaOrig="320" w14:anchorId="24FB739C">
            <v:shape id="_x0000_i11574" type="#_x0000_t75" style="width:14pt;height:16pt" o:ole="">
              <v:imagedata r:id="rId2408" o:title=""/>
            </v:shape>
            <o:OLEObject Type="Embed" ProgID="Equation.DSMT4" ShapeID="_x0000_i11574" DrawAspect="Content" ObjectID="_1375861301" r:id="rId2409"/>
          </w:object>
        </w:r>
        <w:r>
          <w:t>, which are given by</w:t>
        </w:r>
      </w:ins>
    </w:p>
    <w:p w14:paraId="1F169B9A" w14:textId="7E96CBDF" w:rsidR="004060BA" w:rsidRDefault="004060BA" w:rsidP="004060BA">
      <w:pPr>
        <w:pStyle w:val="MTDisplayEquation"/>
        <w:rPr>
          <w:ins w:id="2097" w:author="Gerard" w:date="2015-08-25T08:41:00Z"/>
        </w:rPr>
        <w:pPrChange w:id="2098" w:author="Gerard" w:date="2015-08-25T08:39:00Z">
          <w:pPr/>
        </w:pPrChange>
      </w:pPr>
      <w:ins w:id="2099" w:author="Gerard" w:date="2015-08-25T08:39:00Z">
        <w:r>
          <w:tab/>
        </w:r>
        <w:r w:rsidRPr="004060BA">
          <w:rPr>
            <w:position w:val="-66"/>
            <w:rPrChange w:id="2100" w:author="Gerard" w:date="2015-08-25T08:41:00Z">
              <w:rPr>
                <w:position w:val="-4"/>
              </w:rPr>
            </w:rPrChange>
          </w:rPr>
          <w:object w:dxaOrig="2840" w:dyaOrig="1440" w14:anchorId="08477735">
            <v:shape id="_x0000_i11581" type="#_x0000_t75" style="width:142pt;height:1in" o:ole="">
              <v:imagedata r:id="rId2410" o:title=""/>
            </v:shape>
            <o:OLEObject Type="Embed" ProgID="Equation.DSMT4" ShapeID="_x0000_i11581" DrawAspect="Content" ObjectID="_1375861302" r:id="rId2411"/>
          </w:object>
        </w:r>
      </w:ins>
      <w:ins w:id="2101" w:author="Gerard" w:date="2015-08-25T08:40:00Z">
        <w:r>
          <w:t xml:space="preserve"> </w:t>
        </w:r>
      </w:ins>
      <w:ins w:id="2102" w:author="Gerard" w:date="2015-08-25T08:41:00Z">
        <w:r>
          <w:t>.</w:t>
        </w:r>
      </w:ins>
      <w:ins w:id="2103" w:author="Gerard" w:date="2015-08-25T08:40:00Z">
        <w:r>
          <w:tab/>
        </w:r>
        <w:r>
          <w:fldChar w:fldCharType="begin"/>
        </w:r>
        <w:r>
          <w:instrText xml:space="preserve"> MACROBUTTON MTPlaceRef \* MERGEFORMAT </w:instrText>
        </w:r>
        <w:r>
          <w:fldChar w:fldCharType="begin"/>
        </w:r>
        <w:r>
          <w:instrText xml:space="preserve"> SEQ MTEqn \h \* MERGEFORMAT </w:instrText>
        </w:r>
      </w:ins>
      <w:del w:id="2104" w:author="Gerard" w:date="2015-08-25T08:40:00Z">
        <w:r w:rsidDel="004060BA">
          <w:fldChar w:fldCharType="separate"/>
        </w:r>
      </w:del>
      <w:ins w:id="2105" w:author="Gerard" w:date="2015-08-25T08:40:00Z">
        <w:r>
          <w:fldChar w:fldCharType="end"/>
        </w:r>
        <w:r>
          <w:instrText>(</w:instrText>
        </w:r>
        <w:r>
          <w:fldChar w:fldCharType="begin"/>
        </w:r>
        <w:r>
          <w:instrText xml:space="preserve"> SEQ MTSec \c \* Arabic \* MERGEFORMAT </w:instrText>
        </w:r>
      </w:ins>
      <w:r>
        <w:fldChar w:fldCharType="separate"/>
      </w:r>
      <w:ins w:id="2106" w:author="Gerard" w:date="2015-08-25T08:50:00Z">
        <w:r w:rsidR="009F25FF">
          <w:rPr>
            <w:noProof/>
          </w:rPr>
          <w:instrText>3</w:instrText>
        </w:r>
      </w:ins>
      <w:ins w:id="2107" w:author="Gerard" w:date="2015-08-25T08:40:00Z">
        <w:r>
          <w:fldChar w:fldCharType="end"/>
        </w:r>
        <w:r>
          <w:instrText>.</w:instrText>
        </w:r>
        <w:r>
          <w:fldChar w:fldCharType="begin"/>
        </w:r>
        <w:r>
          <w:instrText xml:space="preserve"> SEQ MTEqn \c \* Arabic \* MERGEFORMAT </w:instrText>
        </w:r>
      </w:ins>
      <w:r>
        <w:fldChar w:fldCharType="separate"/>
      </w:r>
      <w:ins w:id="2108" w:author="Gerard" w:date="2015-08-25T08:50:00Z">
        <w:r w:rsidR="009F25FF">
          <w:rPr>
            <w:noProof/>
          </w:rPr>
          <w:instrText>180</w:instrText>
        </w:r>
      </w:ins>
      <w:ins w:id="2109" w:author="Gerard" w:date="2015-08-25T08:40:00Z">
        <w:r>
          <w:fldChar w:fldCharType="end"/>
        </w:r>
        <w:r>
          <w:instrText>)</w:instrText>
        </w:r>
        <w:r>
          <w:fldChar w:fldCharType="end"/>
        </w:r>
      </w:ins>
    </w:p>
    <w:p w14:paraId="7A182BEF" w14:textId="590D05F9" w:rsidR="004060BA" w:rsidRDefault="004060BA" w:rsidP="004060BA">
      <w:pPr>
        <w:rPr>
          <w:ins w:id="2110" w:author="Gerard" w:date="2015-08-25T08:43:00Z"/>
        </w:rPr>
      </w:pPr>
      <w:ins w:id="2111" w:author="Gerard" w:date="2015-08-25T08:41:00Z">
        <w:r>
          <w:t xml:space="preserve">In these expressions, the derivatives of </w:t>
        </w:r>
        <w:r w:rsidRPr="004060BA">
          <w:rPr>
            <w:position w:val="-4"/>
          </w:rPr>
          <w:object w:dxaOrig="320" w:dyaOrig="320" w14:anchorId="045A905D">
            <v:shape id="_x0000_i11585" type="#_x0000_t75" style="width:16pt;height:16pt" o:ole="">
              <v:imagedata r:id="rId2412" o:title=""/>
            </v:shape>
            <o:OLEObject Type="Embed" ProgID="Equation.DSMT4" ShapeID="_x0000_i11585" DrawAspect="Content" ObjectID="_1375861303" r:id="rId2413"/>
          </w:object>
        </w:r>
        <w:r>
          <w:t xml:space="preserve"> are obtained from the user-defined constitutive relations for the solubility.  Derivatives of </w:t>
        </w:r>
      </w:ins>
      <w:ins w:id="2112" w:author="Gerard" w:date="2015-08-25T08:42:00Z">
        <w:r w:rsidRPr="004060BA">
          <w:rPr>
            <w:position w:val="-10"/>
            <w:rPrChange w:id="2113" w:author="Gerard" w:date="2015-08-25T08:42:00Z">
              <w:rPr>
                <w:position w:val="-4"/>
              </w:rPr>
            </w:rPrChange>
          </w:rPr>
          <w:object w:dxaOrig="220" w:dyaOrig="320" w14:anchorId="3A6AE95D">
            <v:shape id="_x0000_i11588" type="#_x0000_t75" style="width:11.35pt;height:16pt" o:ole="">
              <v:imagedata r:id="rId2414" o:title=""/>
            </v:shape>
            <o:OLEObject Type="Embed" ProgID="Equation.DSMT4" ShapeID="_x0000_i11588" DrawAspect="Content" ObjectID="_1375861304" r:id="rId2415"/>
          </w:object>
        </w:r>
        <w:r>
          <w:t xml:space="preserve"> may be evaluated by differentiating the electroneutrality condition </w:t>
        </w:r>
      </w:ins>
      <w:ins w:id="2114" w:author="Gerard" w:date="2015-08-25T08:43:00Z">
        <w:r>
          <w:t>to produce</w:t>
        </w:r>
      </w:ins>
    </w:p>
    <w:p w14:paraId="63AB002A" w14:textId="43593561" w:rsidR="004060BA" w:rsidRDefault="004060BA" w:rsidP="004060BA">
      <w:pPr>
        <w:pStyle w:val="MTDisplayEquation"/>
        <w:rPr>
          <w:ins w:id="2115" w:author="Gerard" w:date="2015-08-25T08:46:00Z"/>
        </w:rPr>
        <w:pPrChange w:id="2116" w:author="Gerard" w:date="2015-08-25T08:43:00Z">
          <w:pPr/>
        </w:pPrChange>
      </w:pPr>
      <w:ins w:id="2117" w:author="Gerard" w:date="2015-08-25T08:43:00Z">
        <w:r>
          <w:tab/>
        </w:r>
        <w:r w:rsidR="00677041" w:rsidRPr="00677041">
          <w:rPr>
            <w:position w:val="-110"/>
            <w:rPrChange w:id="2118" w:author="Gerard" w:date="2015-08-25T08:46:00Z">
              <w:rPr>
                <w:position w:val="-46"/>
              </w:rPr>
            </w:rPrChange>
          </w:rPr>
          <w:object w:dxaOrig="3380" w:dyaOrig="2320" w14:anchorId="4C2FDA70">
            <v:shape id="_x0000_i11597" type="#_x0000_t75" style="width:169.35pt;height:116pt" o:ole="">
              <v:imagedata r:id="rId2416" o:title=""/>
            </v:shape>
            <o:OLEObject Type="Embed" ProgID="Equation.DSMT4" ShapeID="_x0000_i11597" DrawAspect="Content" ObjectID="_1375861305" r:id="rId2417"/>
          </w:object>
        </w:r>
        <w:r>
          <w:t xml:space="preserve"> </w:t>
        </w:r>
      </w:ins>
      <w:ins w:id="2119" w:author="Gerard" w:date="2015-08-25T08:46:00Z">
        <w:r w:rsidR="00677041">
          <w:t>.</w:t>
        </w:r>
      </w:ins>
      <w:ins w:id="2120" w:author="Gerard" w:date="2015-08-25T08:43:00Z">
        <w:r>
          <w:tab/>
        </w:r>
        <w:r>
          <w:fldChar w:fldCharType="begin"/>
        </w:r>
        <w:r>
          <w:instrText xml:space="preserve"> MACROBUTTON MTPlaceRef \* MERGEFORMAT </w:instrText>
        </w:r>
        <w:r>
          <w:fldChar w:fldCharType="begin"/>
        </w:r>
        <w:r>
          <w:instrText xml:space="preserve"> SEQ MTEqn \h \* MERGEFORMAT </w:instrText>
        </w:r>
      </w:ins>
      <w:del w:id="2121" w:author="Gerard" w:date="2015-08-25T08:43:00Z">
        <w:r w:rsidDel="004060BA">
          <w:fldChar w:fldCharType="separate"/>
        </w:r>
      </w:del>
      <w:ins w:id="2122" w:author="Gerard" w:date="2015-08-25T08:43:00Z">
        <w:r>
          <w:fldChar w:fldCharType="end"/>
        </w:r>
        <w:r>
          <w:instrText>(</w:instrText>
        </w:r>
        <w:r>
          <w:fldChar w:fldCharType="begin"/>
        </w:r>
        <w:r>
          <w:instrText xml:space="preserve"> SEQ MTSec \c \* Arabic \* MERGEFORMAT </w:instrText>
        </w:r>
      </w:ins>
      <w:r>
        <w:fldChar w:fldCharType="separate"/>
      </w:r>
      <w:ins w:id="2123" w:author="Gerard" w:date="2015-08-25T08:50:00Z">
        <w:r w:rsidR="009F25FF">
          <w:rPr>
            <w:noProof/>
          </w:rPr>
          <w:instrText>3</w:instrText>
        </w:r>
      </w:ins>
      <w:ins w:id="2124" w:author="Gerard" w:date="2015-08-25T08:43:00Z">
        <w:r>
          <w:fldChar w:fldCharType="end"/>
        </w:r>
        <w:r>
          <w:instrText>.</w:instrText>
        </w:r>
        <w:r>
          <w:fldChar w:fldCharType="begin"/>
        </w:r>
        <w:r>
          <w:instrText xml:space="preserve"> SEQ MTEqn \c \* Arabic \* MERGEFORMAT </w:instrText>
        </w:r>
      </w:ins>
      <w:r>
        <w:fldChar w:fldCharType="separate"/>
      </w:r>
      <w:ins w:id="2125" w:author="Gerard" w:date="2015-08-25T08:50:00Z">
        <w:r w:rsidR="009F25FF">
          <w:rPr>
            <w:noProof/>
          </w:rPr>
          <w:instrText>181</w:instrText>
        </w:r>
      </w:ins>
      <w:ins w:id="2126" w:author="Gerard" w:date="2015-08-25T08:43:00Z">
        <w:r>
          <w:fldChar w:fldCharType="end"/>
        </w:r>
        <w:r>
          <w:instrText>)</w:instrText>
        </w:r>
        <w:r>
          <w:fldChar w:fldCharType="end"/>
        </w:r>
      </w:ins>
    </w:p>
    <w:p w14:paraId="50619C36" w14:textId="0B995A6C" w:rsidR="00677041" w:rsidRDefault="00677041" w:rsidP="00677041">
      <w:pPr>
        <w:rPr>
          <w:ins w:id="2127" w:author="Gerard" w:date="2015-08-25T08:48:00Z"/>
        </w:rPr>
      </w:pPr>
      <w:ins w:id="2128" w:author="Gerard" w:date="2015-08-25T08:47:00Z">
        <w:r>
          <w:t xml:space="preserve">The derivative </w:t>
        </w:r>
        <w:r w:rsidRPr="00677041">
          <w:rPr>
            <w:position w:val="-10"/>
            <w:rPrChange w:id="2129" w:author="Gerard" w:date="2015-08-25T08:47:00Z">
              <w:rPr>
                <w:position w:val="-4"/>
              </w:rPr>
            </w:rPrChange>
          </w:rPr>
          <w:object w:dxaOrig="820" w:dyaOrig="380" w14:anchorId="1CABB60F">
            <v:shape id="_x0000_i11601" type="#_x0000_t75" style="width:41.35pt;height:19.35pt" o:ole="">
              <v:imagedata r:id="rId2418" o:title=""/>
            </v:shape>
            <o:OLEObject Type="Embed" ProgID="Equation.DSMT4" ShapeID="_x0000_i11601" DrawAspect="Content" ObjectID="_1375861306" r:id="rId2419"/>
          </w:object>
        </w:r>
        <w:r>
          <w:t xml:space="preserve"> may be evaluated from</w:t>
        </w:r>
      </w:ins>
    </w:p>
    <w:p w14:paraId="152E90AB" w14:textId="618DA2EE" w:rsidR="00677041" w:rsidRDefault="00677041" w:rsidP="00677041">
      <w:pPr>
        <w:pStyle w:val="MTDisplayEquation"/>
        <w:rPr>
          <w:ins w:id="2130" w:author="Gerard" w:date="2015-08-25T08:48:00Z"/>
        </w:rPr>
        <w:pPrChange w:id="2131" w:author="Gerard" w:date="2015-08-25T08:48:00Z">
          <w:pPr/>
        </w:pPrChange>
      </w:pPr>
      <w:ins w:id="2132" w:author="Gerard" w:date="2015-08-25T08:48:00Z">
        <w:r>
          <w:tab/>
        </w:r>
        <w:r w:rsidRPr="00677041">
          <w:rPr>
            <w:position w:val="-32"/>
            <w:rPrChange w:id="2133" w:author="Gerard" w:date="2015-08-25T08:48:00Z">
              <w:rPr>
                <w:position w:val="-4"/>
              </w:rPr>
            </w:rPrChange>
          </w:rPr>
          <w:object w:dxaOrig="1440" w:dyaOrig="760" w14:anchorId="1A2157AE">
            <v:shape id="_x0000_i11605" type="#_x0000_t75" style="width:1in;height:38pt" o:ole="">
              <v:imagedata r:id="rId2420" o:title=""/>
            </v:shape>
            <o:OLEObject Type="Embed" ProgID="Equation.DSMT4" ShapeID="_x0000_i11605" DrawAspect="Content" ObjectID="_1375861307" r:id="rId2421"/>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134" w:author="Gerard" w:date="2015-08-25T08:48:00Z">
        <w:r w:rsidDel="00677041">
          <w:fldChar w:fldCharType="separate"/>
        </w:r>
      </w:del>
      <w:ins w:id="2135" w:author="Gerard" w:date="2015-08-25T08:48:00Z">
        <w:r>
          <w:fldChar w:fldCharType="end"/>
        </w:r>
        <w:r>
          <w:instrText>(</w:instrText>
        </w:r>
        <w:r>
          <w:fldChar w:fldCharType="begin"/>
        </w:r>
        <w:r>
          <w:instrText xml:space="preserve"> SEQ MTSec \c \* Arabic \* MERGEFORMAT </w:instrText>
        </w:r>
      </w:ins>
      <w:r>
        <w:fldChar w:fldCharType="separate"/>
      </w:r>
      <w:ins w:id="2136" w:author="Gerard" w:date="2015-08-25T08:50:00Z">
        <w:r w:rsidR="009F25FF">
          <w:rPr>
            <w:noProof/>
          </w:rPr>
          <w:instrText>3</w:instrText>
        </w:r>
      </w:ins>
      <w:ins w:id="2137" w:author="Gerard" w:date="2015-08-25T08:48:00Z">
        <w:r>
          <w:fldChar w:fldCharType="end"/>
        </w:r>
        <w:r>
          <w:instrText>.</w:instrText>
        </w:r>
        <w:r>
          <w:fldChar w:fldCharType="begin"/>
        </w:r>
        <w:r>
          <w:instrText xml:space="preserve"> SEQ MTEqn \c \* Arabic \* MERGEFORMAT </w:instrText>
        </w:r>
      </w:ins>
      <w:r>
        <w:fldChar w:fldCharType="separate"/>
      </w:r>
      <w:ins w:id="2138" w:author="Gerard" w:date="2015-08-25T08:50:00Z">
        <w:r w:rsidR="009F25FF">
          <w:rPr>
            <w:noProof/>
          </w:rPr>
          <w:instrText>182</w:instrText>
        </w:r>
      </w:ins>
      <w:ins w:id="2139" w:author="Gerard" w:date="2015-08-25T08:48:00Z">
        <w:r>
          <w:fldChar w:fldCharType="end"/>
        </w:r>
        <w:r>
          <w:instrText>)</w:instrText>
        </w:r>
        <w:r>
          <w:fldChar w:fldCharType="end"/>
        </w:r>
      </w:ins>
    </w:p>
    <w:p w14:paraId="2B5DB4EC" w14:textId="5F0479BB" w:rsidR="00677041" w:rsidRPr="00677041" w:rsidRDefault="00677041" w:rsidP="00677041">
      <w:pPr>
        <w:pPrChange w:id="2140" w:author="Gerard" w:date="2015-08-25T08:48:00Z">
          <w:pPr/>
        </w:pPrChange>
      </w:pPr>
      <w:ins w:id="2141" w:author="Gerard" w:date="2015-08-25T08:48:00Z">
        <w:r>
          <w:t xml:space="preserve">where </w:t>
        </w:r>
        <w:r w:rsidRPr="00677041">
          <w:rPr>
            <w:position w:val="-12"/>
            <w:rPrChange w:id="2142" w:author="Gerard" w:date="2015-08-25T08:48:00Z">
              <w:rPr>
                <w:position w:val="-4"/>
              </w:rPr>
            </w:rPrChange>
          </w:rPr>
          <w:object w:dxaOrig="280" w:dyaOrig="400" w14:anchorId="266494D3">
            <v:shape id="_x0000_i11609" type="#_x0000_t75" style="width:14pt;height:20pt" o:ole="">
              <v:imagedata r:id="rId2422" o:title=""/>
            </v:shape>
            <o:OLEObject Type="Embed" ProgID="Equation.DSMT4" ShapeID="_x0000_i11609" DrawAspect="Content" ObjectID="_1375861308" r:id="rId2423"/>
          </w:object>
        </w:r>
        <w:r>
          <w:t xml:space="preserve"> is the referential solid volume fraction (volume of solid in current configuration </w:t>
        </w:r>
      </w:ins>
      <w:ins w:id="2143" w:author="Gerard" w:date="2015-08-25T08:49:00Z">
        <w:r>
          <w:t xml:space="preserve">per volume of the mixture in the reference configuration) and </w:t>
        </w:r>
        <w:r w:rsidRPr="00677041">
          <w:rPr>
            <w:position w:val="-12"/>
            <w:rPrChange w:id="2144" w:author="Gerard" w:date="2015-08-25T08:49:00Z">
              <w:rPr>
                <w:position w:val="-4"/>
              </w:rPr>
            </w:rPrChange>
          </w:rPr>
          <w:object w:dxaOrig="300" w:dyaOrig="400" w14:anchorId="173EBCC7">
            <v:shape id="_x0000_i11612" type="#_x0000_t75" style="width:15.35pt;height:20pt" o:ole="">
              <v:imagedata r:id="rId2424" o:title=""/>
            </v:shape>
            <o:OLEObject Type="Embed" ProgID="Equation.DSMT4" ShapeID="_x0000_i11612" DrawAspect="Content" ObjectID="_1375861309" r:id="rId2425"/>
          </w:object>
        </w:r>
        <w:r>
          <w:t xml:space="preserve"> is the referential fixed charge density (equivalent charge in current configuration per volume of the mixture in the reference configuration).</w:t>
        </w:r>
      </w:ins>
    </w:p>
    <w:p w14:paraId="1709EE97" w14:textId="77777777" w:rsidR="008B3EFC" w:rsidRDefault="008B3EFC" w:rsidP="00F75A04">
      <w:pPr>
        <w:pStyle w:val="Heading3"/>
      </w:pPr>
      <w:bookmarkStart w:id="2145" w:name="_Toc302112020"/>
      <w:r>
        <w:t>Chemical Reactions</w:t>
      </w:r>
      <w:bookmarkEnd w:id="2145"/>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162" type="#_x0000_t75" style="width:20pt;height:14.65pt" o:ole="">
            <v:imagedata r:id="rId2426" o:title=""/>
          </v:shape>
          <o:OLEObject Type="Embed" ProgID="Equation.DSMT4" ShapeID="_x0000_i2162" DrawAspect="Content" ObjectID="_1375861310" r:id="rId2427"/>
        </w:object>
      </w:r>
      <w:r>
        <w:t xml:space="preserve"> due to chemical reactions is given by </w:t>
      </w:r>
      <w:r w:rsidR="00905817" w:rsidRPr="00905817">
        <w:rPr>
          <w:position w:val="-6"/>
        </w:rPr>
        <w:object w:dxaOrig="380" w:dyaOrig="279" w14:anchorId="71483C33">
          <v:shape id="_x0000_i2163" type="#_x0000_t75" style="width:19.35pt;height:14.65pt" o:ole="">
            <v:imagedata r:id="rId2428" o:title=""/>
          </v:shape>
          <o:OLEObject Type="Embed" ProgID="Equation.DSMT4" ShapeID="_x0000_i2163" DrawAspect="Content" ObjectID="_1375861311" r:id="rId2429"/>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164" type="#_x0000_t75" style="width:243.35pt;height:28pt" o:ole="">
            <v:imagedata r:id="rId2430" o:title=""/>
          </v:shape>
          <o:OLEObject Type="Embed" ProgID="Equation.DSMT4" ShapeID="_x0000_i2164" DrawAspect="Content" ObjectID="_1375861312" r:id="rId2431"/>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2146" w:name="_Toc302112021"/>
      <w:r>
        <w:lastRenderedPageBreak/>
        <w:t xml:space="preserve">Newton-Raphson </w:t>
      </w:r>
      <w:r w:rsidR="0081541F">
        <w:t>M</w:t>
      </w:r>
      <w:r>
        <w:t>ethod</w:t>
      </w:r>
      <w:bookmarkEnd w:id="2146"/>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23486D">
        <w:fldChar w:fldCharType="begin"/>
      </w:r>
      <w:r w:rsidR="0023486D">
        <w:instrText xml:space="preserve"> HYPERLINK \l "_ENREF_30" \o "Matthies, 1979 #8" </w:instrText>
      </w:r>
      <w:ins w:id="2147" w:author="Gerard" w:date="2015-08-25T08:12:00Z"/>
      <w:r w:rsidR="0023486D">
        <w:fldChar w:fldCharType="separate"/>
      </w:r>
      <w:r w:rsidR="00214E15">
        <w:rPr>
          <w:noProof/>
        </w:rPr>
        <w:t>30</w:t>
      </w:r>
      <w:r w:rsidR="0023486D">
        <w:rPr>
          <w:noProof/>
        </w:rPr>
        <w:fldChar w:fldCharType="end"/>
      </w:r>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23486D">
        <w:fldChar w:fldCharType="begin"/>
      </w:r>
      <w:r w:rsidR="0023486D">
        <w:instrText xml:space="preserve"> HYPERLINK \l "_ENREF_30" \o "Matthies, 1979 #8" </w:instrText>
      </w:r>
      <w:ins w:id="2148" w:author="Gerard" w:date="2015-08-25T08:12:00Z"/>
      <w:r w:rsidR="0023486D">
        <w:fldChar w:fldCharType="separate"/>
      </w:r>
      <w:r w:rsidR="00214E15">
        <w:rPr>
          <w:noProof/>
        </w:rPr>
        <w:t>30</w:t>
      </w:r>
      <w:r w:rsidR="0023486D">
        <w:rPr>
          <w:noProof/>
        </w:rPr>
        <w:fldChar w:fldCharType="end"/>
      </w:r>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2149" w:name="_Toc302112022"/>
      <w:r>
        <w:t>Full Newton Method</w:t>
      </w:r>
      <w:bookmarkEnd w:id="2149"/>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9F25FF">
          <w:instrText>(3.3)</w:instrText>
        </w:r>
      </w:fldSimple>
      <w:r>
        <w:fldChar w:fldCharType="end"/>
      </w:r>
      <w:r>
        <w:t xml:space="preserve"> can be written in terms of the discretized equilibrium equations that were derived in the previous section as follows:</w:t>
      </w:r>
    </w:p>
    <w:p w14:paraId="4D6B8EB4" w14:textId="2F1D61E5" w:rsidR="008C7882" w:rsidRDefault="008C7882" w:rsidP="008C7882">
      <w:pPr>
        <w:pStyle w:val="MTDisplayEquation"/>
      </w:pPr>
      <w:r>
        <w:tab/>
      </w:r>
      <w:r w:rsidR="00905817" w:rsidRPr="00905817">
        <w:rPr>
          <w:position w:val="-6"/>
        </w:rPr>
        <w:object w:dxaOrig="2100" w:dyaOrig="320" w14:anchorId="76ABF864">
          <v:shape id="_x0000_i2165" type="#_x0000_t75" style="width:104.65pt;height:15.35pt" o:ole="">
            <v:imagedata r:id="rId2432" o:title=""/>
          </v:shape>
          <o:OLEObject Type="Embed" ProgID="Equation.DSMT4" ShapeID="_x0000_i2165" DrawAspect="Content" ObjectID="_1375861313" r:id="rId24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50" w:author="Gerard" w:date="2015-08-25T08:50:00Z">
          <w:r w:rsidR="009F25FF">
            <w:rPr>
              <w:noProof/>
            </w:rPr>
            <w:instrText>183</w:instrText>
          </w:r>
        </w:ins>
        <w:del w:id="2151" w:author="Gerard" w:date="2015-07-27T22:14:00Z">
          <w:r w:rsidR="00D3178E" w:rsidDel="00C175E9">
            <w:rPr>
              <w:noProof/>
            </w:rPr>
            <w:delInstrText>123</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166" type="#_x0000_t75" style="width:17.35pt;height:14.65pt" o:ole="">
            <v:imagedata r:id="rId2434" o:title=""/>
          </v:shape>
          <o:OLEObject Type="Embed" ProgID="Equation.DSMT4" ShapeID="_x0000_i2166" DrawAspect="Content" ObjectID="_1375861314" r:id="rId2435"/>
        </w:object>
      </w:r>
      <w:r>
        <w:t>are arbitrary, a discretized Newton-Raphson scheme can be formulated as follows:</w:t>
      </w:r>
    </w:p>
    <w:p w14:paraId="052AADFB" w14:textId="072744C4" w:rsidR="008C7882" w:rsidRDefault="008C7882" w:rsidP="008C7882">
      <w:pPr>
        <w:pStyle w:val="MTDisplayEquation"/>
      </w:pPr>
      <w:r>
        <w:tab/>
      </w:r>
      <w:r w:rsidR="00905817" w:rsidRPr="00905817">
        <w:rPr>
          <w:position w:val="-14"/>
        </w:rPr>
        <w:object w:dxaOrig="3460" w:dyaOrig="400" w14:anchorId="75957912">
          <v:shape id="_x0000_i2167" type="#_x0000_t75" style="width:173.35pt;height:20pt" o:ole="">
            <v:imagedata r:id="rId2436" o:title=""/>
          </v:shape>
          <o:OLEObject Type="Embed" ProgID="Equation.DSMT4" ShapeID="_x0000_i2167" DrawAspect="Content" ObjectID="_1375861315" r:id="rId2437"/>
        </w:object>
      </w:r>
      <w:r>
        <w:t>.</w:t>
      </w:r>
      <w:r>
        <w:tab/>
      </w:r>
      <w:r>
        <w:fldChar w:fldCharType="begin"/>
      </w:r>
      <w:r>
        <w:instrText xml:space="preserve"> MACROBUTTON MTPlaceRef \* MERGEFORMAT </w:instrText>
      </w:r>
      <w:fldSimple w:instr=" SEQ MTEqn \h \* MERGEFORMAT "/>
      <w:bookmarkStart w:id="2152" w:name="ZEqnNum957438"/>
      <w:r>
        <w:instrText>(</w:instrText>
      </w:r>
      <w:fldSimple w:instr=" SEQ MTSec \c \* Arabic \* MERGEFORMAT ">
        <w:r w:rsidR="009F25FF">
          <w:rPr>
            <w:noProof/>
          </w:rPr>
          <w:instrText>3</w:instrText>
        </w:r>
      </w:fldSimple>
      <w:r>
        <w:instrText>.</w:instrText>
      </w:r>
      <w:fldSimple w:instr=" SEQ MTEqn \c \* Arabic \* MERGEFORMAT ">
        <w:ins w:id="2153" w:author="Gerard" w:date="2015-08-25T08:50:00Z">
          <w:r w:rsidR="009F25FF">
            <w:rPr>
              <w:noProof/>
            </w:rPr>
            <w:instrText>184</w:instrText>
          </w:r>
        </w:ins>
        <w:del w:id="2154" w:author="Gerard" w:date="2015-07-27T22:14:00Z">
          <w:r w:rsidR="00D3178E" w:rsidDel="00C175E9">
            <w:rPr>
              <w:noProof/>
            </w:rPr>
            <w:delInstrText>124</w:delInstrText>
          </w:r>
        </w:del>
      </w:fldSimple>
      <w:r>
        <w:instrText>)</w:instrText>
      </w:r>
      <w:bookmarkEnd w:id="2152"/>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168" type="#_x0000_t75" style="width:20pt;height:14.65pt" o:ole="">
            <v:imagedata r:id="rId2438" o:title=""/>
          </v:shape>
          <o:OLEObject Type="Embed" ProgID="Equation.DSMT4" ShapeID="_x0000_i2168" DrawAspect="Content" ObjectID="_1375861316" r:id="rId2439"/>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2155" w:name="_Toc302112023"/>
      <w:r>
        <w:t>BFGS Method</w:t>
      </w:r>
      <w:bookmarkEnd w:id="2155"/>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3918233A" w:rsidR="008C7882" w:rsidRDefault="008C7882" w:rsidP="008C7882">
      <w:pPr>
        <w:pStyle w:val="MTDisplayEquation"/>
      </w:pPr>
      <w:r>
        <w:tab/>
      </w:r>
      <w:r w:rsidR="00905817" w:rsidRPr="00905817">
        <w:rPr>
          <w:position w:val="-12"/>
        </w:rPr>
        <w:object w:dxaOrig="1340" w:dyaOrig="360" w14:anchorId="11094902">
          <v:shape id="_x0000_i2169" type="#_x0000_t75" style="width:67.35pt;height:19.35pt" o:ole="">
            <v:imagedata r:id="rId2440" o:title=""/>
          </v:shape>
          <o:OLEObject Type="Embed" ProgID="Equation.DSMT4" ShapeID="_x0000_i2169" DrawAspect="Content" ObjectID="_1375861317" r:id="rId2441"/>
        </w:object>
      </w:r>
      <w:r>
        <w:t>,</w:t>
      </w:r>
      <w:r>
        <w:tab/>
      </w:r>
      <w:r>
        <w:fldChar w:fldCharType="begin"/>
      </w:r>
      <w:r>
        <w:instrText xml:space="preserve"> MACROBUTTON MTPlaceRef \* MERGEFORMAT </w:instrText>
      </w:r>
      <w:fldSimple w:instr=" SEQ MTEqn \h \* MERGEFORMAT "/>
      <w:bookmarkStart w:id="2156" w:name="ZEqnNum814327"/>
      <w:r>
        <w:instrText>(</w:instrText>
      </w:r>
      <w:fldSimple w:instr=" SEQ MTSec \c \* Arabic \* MERGEFORMAT ">
        <w:r w:rsidR="009F25FF">
          <w:rPr>
            <w:noProof/>
          </w:rPr>
          <w:instrText>3</w:instrText>
        </w:r>
      </w:fldSimple>
      <w:r>
        <w:instrText>.</w:instrText>
      </w:r>
      <w:fldSimple w:instr=" SEQ MTEqn \c \* Arabic \* MERGEFORMAT ">
        <w:ins w:id="2157" w:author="Gerard" w:date="2015-08-25T08:50:00Z">
          <w:r w:rsidR="009F25FF">
            <w:rPr>
              <w:noProof/>
            </w:rPr>
            <w:instrText>185</w:instrText>
          </w:r>
        </w:ins>
        <w:del w:id="2158" w:author="Gerard" w:date="2015-07-27T22:14:00Z">
          <w:r w:rsidR="00D3178E" w:rsidDel="00C175E9">
            <w:rPr>
              <w:noProof/>
            </w:rPr>
            <w:delInstrText>125</w:delInstrText>
          </w:r>
        </w:del>
      </w:fldSimple>
      <w:r>
        <w:instrText>)</w:instrText>
      </w:r>
      <w:bookmarkEnd w:id="2156"/>
      <w:r>
        <w:fldChar w:fldCharType="end"/>
      </w:r>
    </w:p>
    <w:p w14:paraId="058A6AD6" w14:textId="77777777" w:rsidR="008C7882" w:rsidRDefault="008C7882" w:rsidP="008C7882">
      <w:r>
        <w:t>and an increment in the residual is defined as</w:t>
      </w:r>
    </w:p>
    <w:p w14:paraId="2A3137EF" w14:textId="67BC5424" w:rsidR="008C7882" w:rsidRDefault="008C7882" w:rsidP="008C7882">
      <w:pPr>
        <w:pStyle w:val="MTDisplayEquation"/>
      </w:pPr>
      <w:r>
        <w:tab/>
      </w:r>
      <w:r w:rsidR="00905817" w:rsidRPr="00905817">
        <w:rPr>
          <w:position w:val="-12"/>
        </w:rPr>
        <w:object w:dxaOrig="1520" w:dyaOrig="360" w14:anchorId="60438EBE">
          <v:shape id="_x0000_i2170" type="#_x0000_t75" style="width:75.35pt;height:19.35pt" o:ole="">
            <v:imagedata r:id="rId2442" o:title=""/>
          </v:shape>
          <o:OLEObject Type="Embed" ProgID="Equation.DSMT4" ShapeID="_x0000_i2170" DrawAspect="Content" ObjectID="_1375861318" r:id="rId2443"/>
        </w:object>
      </w:r>
      <w:r>
        <w:t>.</w:t>
      </w:r>
      <w:r>
        <w:tab/>
      </w:r>
      <w:r>
        <w:fldChar w:fldCharType="begin"/>
      </w:r>
      <w:r>
        <w:instrText xml:space="preserve"> MACROBUTTON MTPlaceRef \* MERGEFORMAT </w:instrText>
      </w:r>
      <w:fldSimple w:instr=" SEQ MTEqn \h \* MERGEFORMAT "/>
      <w:bookmarkStart w:id="2159" w:name="ZEqnNum799904"/>
      <w:r>
        <w:instrText>(</w:instrText>
      </w:r>
      <w:fldSimple w:instr=" SEQ MTSec \c \* Arabic \* MERGEFORMAT ">
        <w:r w:rsidR="009F25FF">
          <w:rPr>
            <w:noProof/>
          </w:rPr>
          <w:instrText>3</w:instrText>
        </w:r>
      </w:fldSimple>
      <w:r>
        <w:instrText>.</w:instrText>
      </w:r>
      <w:fldSimple w:instr=" SEQ MTEqn \c \* Arabic \* MERGEFORMAT ">
        <w:ins w:id="2160" w:author="Gerard" w:date="2015-08-25T08:50:00Z">
          <w:r w:rsidR="009F25FF">
            <w:rPr>
              <w:noProof/>
            </w:rPr>
            <w:instrText>186</w:instrText>
          </w:r>
        </w:ins>
        <w:del w:id="2161" w:author="Gerard" w:date="2015-07-27T22:14:00Z">
          <w:r w:rsidR="00D3178E" w:rsidDel="00C175E9">
            <w:rPr>
              <w:noProof/>
            </w:rPr>
            <w:delInstrText>126</w:delInstrText>
          </w:r>
        </w:del>
      </w:fldSimple>
      <w:r>
        <w:instrText>)</w:instrText>
      </w:r>
      <w:bookmarkEnd w:id="2159"/>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171" type="#_x0000_t75" style="width:19.35pt;height:19.35pt" o:ole="">
            <v:imagedata r:id="rId2444" o:title=""/>
          </v:shape>
          <o:OLEObject Type="Embed" ProgID="Equation.DSMT4" ShapeID="_x0000_i2171" DrawAspect="Content" ObjectID="_1375861319" r:id="rId2445"/>
        </w:object>
      </w:r>
      <w:r>
        <w:t>should satisfy the quasi-Newton equation:</w:t>
      </w:r>
    </w:p>
    <w:p w14:paraId="32C56E26" w14:textId="52E5D501" w:rsidR="008C7882" w:rsidRDefault="008C7882" w:rsidP="008C7882">
      <w:pPr>
        <w:pStyle w:val="MTDisplayEquation"/>
      </w:pPr>
      <w:r>
        <w:tab/>
      </w:r>
      <w:r w:rsidR="00905817" w:rsidRPr="00905817">
        <w:rPr>
          <w:position w:val="-12"/>
        </w:rPr>
        <w:object w:dxaOrig="1120" w:dyaOrig="360" w14:anchorId="76CC3256">
          <v:shape id="_x0000_i2172" type="#_x0000_t75" style="width:56.65pt;height:19.35pt" o:ole="">
            <v:imagedata r:id="rId2446" o:title=""/>
          </v:shape>
          <o:OLEObject Type="Embed" ProgID="Equation.DSMT4" ShapeID="_x0000_i2172" DrawAspect="Content" ObjectID="_1375861320" r:id="rId24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62" w:author="Gerard" w:date="2015-08-25T08:50:00Z">
          <w:r w:rsidR="009F25FF">
            <w:rPr>
              <w:noProof/>
            </w:rPr>
            <w:instrText>187</w:instrText>
          </w:r>
        </w:ins>
        <w:del w:id="2163" w:author="Gerard" w:date="2015-07-27T22:14:00Z">
          <w:r w:rsidR="00D3178E" w:rsidDel="00C175E9">
            <w:rPr>
              <w:noProof/>
            </w:rPr>
            <w:delInstrText>127</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0B0D2A61" w:rsidR="008C7882" w:rsidRDefault="008C7882" w:rsidP="008C7882">
      <w:pPr>
        <w:pStyle w:val="MTDisplayEquation"/>
      </w:pPr>
      <w:r>
        <w:tab/>
      </w:r>
      <w:r w:rsidR="00905817" w:rsidRPr="00905817">
        <w:rPr>
          <w:position w:val="-12"/>
        </w:rPr>
        <w:object w:dxaOrig="1280" w:dyaOrig="380" w14:anchorId="67B464D0">
          <v:shape id="_x0000_i2173" type="#_x0000_t75" style="width:64pt;height:19.35pt" o:ole="">
            <v:imagedata r:id="rId2448" o:title=""/>
          </v:shape>
          <o:OLEObject Type="Embed" ProgID="Equation.DSMT4" ShapeID="_x0000_i2173" DrawAspect="Content" ObjectID="_1375861321" r:id="rId2449"/>
        </w:object>
      </w:r>
      <w:r>
        <w:t>.</w:t>
      </w:r>
      <w:r>
        <w:tab/>
      </w:r>
      <w:r>
        <w:fldChar w:fldCharType="begin"/>
      </w:r>
      <w:r>
        <w:instrText xml:space="preserve"> MACROBUTTON MTPlaceRef \* MERGEFORMAT </w:instrText>
      </w:r>
      <w:fldSimple w:instr=" SEQ MTEqn \h \* MERGEFORMAT "/>
      <w:bookmarkStart w:id="2164" w:name="ZEqnNum548850"/>
      <w:r>
        <w:instrText>(</w:instrText>
      </w:r>
      <w:fldSimple w:instr=" SEQ MTSec \c \* Arabic \* MERGEFORMAT ">
        <w:r w:rsidR="009F25FF">
          <w:rPr>
            <w:noProof/>
          </w:rPr>
          <w:instrText>3</w:instrText>
        </w:r>
      </w:fldSimple>
      <w:r>
        <w:instrText>.</w:instrText>
      </w:r>
      <w:fldSimple w:instr=" SEQ MTEqn \c \* Arabic \* MERGEFORMAT ">
        <w:ins w:id="2165" w:author="Gerard" w:date="2015-08-25T08:50:00Z">
          <w:r w:rsidR="009F25FF">
            <w:rPr>
              <w:noProof/>
            </w:rPr>
            <w:instrText>188</w:instrText>
          </w:r>
        </w:ins>
        <w:del w:id="2166" w:author="Gerard" w:date="2015-07-27T22:14:00Z">
          <w:r w:rsidR="00D3178E" w:rsidDel="00C175E9">
            <w:rPr>
              <w:noProof/>
            </w:rPr>
            <w:delInstrText>128</w:delInstrText>
          </w:r>
        </w:del>
      </w:fldSimple>
      <w:r>
        <w:instrText>)</w:instrText>
      </w:r>
      <w:bookmarkEnd w:id="2164"/>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3A080742" w:rsidR="008C7882" w:rsidRDefault="008C7882" w:rsidP="008C7882">
      <w:pPr>
        <w:pStyle w:val="MTDisplayEquation"/>
      </w:pPr>
      <w:r>
        <w:tab/>
      </w:r>
      <w:r w:rsidR="00905817" w:rsidRPr="00905817">
        <w:rPr>
          <w:position w:val="-12"/>
        </w:rPr>
        <w:object w:dxaOrig="1359" w:dyaOrig="360" w14:anchorId="286818B3">
          <v:shape id="_x0000_i2174" type="#_x0000_t75" style="width:67.35pt;height:19.35pt" o:ole="">
            <v:imagedata r:id="rId2450" o:title=""/>
          </v:shape>
          <o:OLEObject Type="Embed" ProgID="Equation.DSMT4" ShapeID="_x0000_i2174" DrawAspect="Content" ObjectID="_1375861322" r:id="rId24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67" w:author="Gerard" w:date="2015-08-25T08:50:00Z">
          <w:r w:rsidR="009F25FF">
            <w:rPr>
              <w:noProof/>
            </w:rPr>
            <w:instrText>189</w:instrText>
          </w:r>
        </w:ins>
        <w:del w:id="2168" w:author="Gerard" w:date="2015-07-27T22:14:00Z">
          <w:r w:rsidR="00D3178E" w:rsidDel="00C175E9">
            <w:rPr>
              <w:noProof/>
            </w:rPr>
            <w:delInstrText>129</w:delInstrText>
          </w:r>
        </w:del>
      </w:fldSimple>
      <w:r>
        <w:instrText>)</w:instrText>
      </w:r>
      <w:r>
        <w:fldChar w:fldCharType="end"/>
      </w:r>
    </w:p>
    <w:p w14:paraId="487780B0" w14:textId="005E62AC"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175" type="#_x0000_t75" style="width:17.35pt;height:19.35pt" o:ole="">
            <v:imagedata r:id="rId2452" o:title=""/>
          </v:shape>
          <o:OLEObject Type="Embed" ProgID="Equation.DSMT4" ShapeID="_x0000_i2175" DrawAspect="Content" ObjectID="_1375861323" r:id="rId2453"/>
        </w:object>
      </w:r>
      <w:r>
        <w:t xml:space="preserve">can be evaluated.  Also, using equations </w:t>
      </w:r>
      <w:r>
        <w:fldChar w:fldCharType="begin"/>
      </w:r>
      <w:r>
        <w:instrText xml:space="preserve"> GOTOBUTTON ZEqnNum814327  \* MERGEFORMAT </w:instrText>
      </w:r>
      <w:fldSimple w:instr=" REF ZEqnNum814327 \! \* MERGEFORMAT ">
        <w:ins w:id="2169" w:author="Gerard" w:date="2015-08-25T08:50:00Z">
          <w:r w:rsidR="009F25FF">
            <w:instrText>(3.185)</w:instrText>
          </w:r>
        </w:ins>
        <w:del w:id="2170" w:author="Gerard" w:date="2015-07-27T22:14:00Z">
          <w:r w:rsidR="00D3178E" w:rsidDel="00C175E9">
            <w:delInstrText>(3.125)</w:delInstrText>
          </w:r>
        </w:del>
      </w:fldSimple>
      <w:r>
        <w:fldChar w:fldCharType="end"/>
      </w:r>
      <w:r>
        <w:t xml:space="preserve"> and </w:t>
      </w:r>
      <w:r>
        <w:fldChar w:fldCharType="begin"/>
      </w:r>
      <w:r>
        <w:instrText xml:space="preserve"> GOTOBUTTON ZEqnNum799904  \* MERGEFORMAT </w:instrText>
      </w:r>
      <w:fldSimple w:instr=" REF ZEqnNum799904 \! \* MERGEFORMAT ">
        <w:ins w:id="2171" w:author="Gerard" w:date="2015-08-25T08:50:00Z">
          <w:r w:rsidR="009F25FF">
            <w:instrText>(3.186)</w:instrText>
          </w:r>
        </w:ins>
        <w:del w:id="2172" w:author="Gerard" w:date="2015-07-27T22:14:00Z">
          <w:r w:rsidR="00D3178E" w:rsidDel="00C175E9">
            <w:delInstrText>(3.126)</w:delInstrText>
          </w:r>
        </w:del>
      </w:fldSimple>
      <w:r>
        <w:fldChar w:fldCharType="end"/>
      </w:r>
      <w:r>
        <w:t xml:space="preserve">, </w:t>
      </w:r>
      <w:r w:rsidR="00905817" w:rsidRPr="00905817">
        <w:rPr>
          <w:position w:val="-12"/>
        </w:rPr>
        <w:object w:dxaOrig="279" w:dyaOrig="360" w14:anchorId="6BF04F30">
          <v:shape id="_x0000_i2176" type="#_x0000_t75" style="width:14.65pt;height:19.35pt" o:ole="">
            <v:imagedata r:id="rId2454" o:title=""/>
          </v:shape>
          <o:OLEObject Type="Embed" ProgID="Equation.DSMT4" ShapeID="_x0000_i2176" DrawAspect="Content" ObjectID="_1375861324" r:id="rId2455"/>
        </w:object>
      </w:r>
      <w:r>
        <w:t xml:space="preserve">and </w:t>
      </w:r>
      <w:r w:rsidR="00905817" w:rsidRPr="00905817">
        <w:rPr>
          <w:position w:val="-12"/>
        </w:rPr>
        <w:object w:dxaOrig="340" w:dyaOrig="360" w14:anchorId="17D4F82A">
          <v:shape id="_x0000_i2177" type="#_x0000_t75" style="width:17.35pt;height:19.35pt" o:ole="">
            <v:imagedata r:id="rId2456" o:title=""/>
          </v:shape>
          <o:OLEObject Type="Embed" ProgID="Equation.DSMT4" ShapeID="_x0000_i2177" DrawAspect="Content" ObjectID="_1375861325" r:id="rId2457"/>
        </w:object>
      </w:r>
      <w:r>
        <w:t xml:space="preserve"> can be evaluted. The stiffness update can now be expressed as</w:t>
      </w:r>
    </w:p>
    <w:p w14:paraId="2B90AFE3" w14:textId="44A7D544" w:rsidR="008C7882" w:rsidRDefault="008C7882" w:rsidP="008C7882">
      <w:pPr>
        <w:pStyle w:val="MTDisplayEquation"/>
      </w:pPr>
      <w:r>
        <w:tab/>
      </w:r>
      <w:r w:rsidR="00905817" w:rsidRPr="00905817">
        <w:rPr>
          <w:position w:val="-12"/>
        </w:rPr>
        <w:object w:dxaOrig="1660" w:dyaOrig="380" w14:anchorId="6855992D">
          <v:shape id="_x0000_i2178" type="#_x0000_t75" style="width:82pt;height:19.35pt" o:ole="">
            <v:imagedata r:id="rId2458" o:title=""/>
          </v:shape>
          <o:OLEObject Type="Embed" ProgID="Equation.DSMT4" ShapeID="_x0000_i2178" DrawAspect="Content" ObjectID="_1375861326" r:id="rId24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73" w:author="Gerard" w:date="2015-08-25T08:50:00Z">
          <w:r w:rsidR="009F25FF">
            <w:rPr>
              <w:noProof/>
            </w:rPr>
            <w:instrText>190</w:instrText>
          </w:r>
        </w:ins>
        <w:del w:id="2174" w:author="Gerard" w:date="2015-07-27T22:14:00Z">
          <w:r w:rsidR="00D3178E" w:rsidDel="00C175E9">
            <w:rPr>
              <w:noProof/>
            </w:rPr>
            <w:delInstrText>130</w:delInstrText>
          </w:r>
        </w:del>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179" type="#_x0000_t75" style="width:24.65pt;height:10pt" o:ole="">
            <v:imagedata r:id="rId2460" o:title=""/>
          </v:shape>
          <o:OLEObject Type="Embed" ProgID="Equation.DSMT4" ShapeID="_x0000_i2179" DrawAspect="Content" ObjectID="_1375861327" r:id="rId2461"/>
        </w:object>
      </w:r>
      <w:r>
        <w:t xml:space="preserve"> matrix of the simple form:</w:t>
      </w:r>
    </w:p>
    <w:p w14:paraId="05C8BB8E" w14:textId="176597CB" w:rsidR="008C7882" w:rsidRDefault="008C7882" w:rsidP="008C7882">
      <w:pPr>
        <w:pStyle w:val="MTDisplayEquation"/>
      </w:pPr>
      <w:r>
        <w:tab/>
      </w:r>
      <w:r w:rsidR="00905817" w:rsidRPr="00905817">
        <w:rPr>
          <w:position w:val="-12"/>
        </w:rPr>
        <w:object w:dxaOrig="1420" w:dyaOrig="380" w14:anchorId="1663A7CB">
          <v:shape id="_x0000_i2180" type="#_x0000_t75" style="width:71.35pt;height:19.35pt" o:ole="">
            <v:imagedata r:id="rId2462" o:title=""/>
          </v:shape>
          <o:OLEObject Type="Embed" ProgID="Equation.DSMT4" ShapeID="_x0000_i2180" DrawAspect="Content" ObjectID="_1375861328" r:id="rId24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75" w:author="Gerard" w:date="2015-08-25T08:50:00Z">
          <w:r w:rsidR="009F25FF">
            <w:rPr>
              <w:noProof/>
            </w:rPr>
            <w:instrText>191</w:instrText>
          </w:r>
        </w:ins>
        <w:del w:id="2176" w:author="Gerard" w:date="2015-07-27T22:14:00Z">
          <w:r w:rsidR="00D3178E" w:rsidDel="00C175E9">
            <w:rPr>
              <w:noProof/>
            </w:rPr>
            <w:delInstrText>131</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B3E8FDB" w:rsidR="008C7882" w:rsidRDefault="008C7882" w:rsidP="008C7882">
      <w:pPr>
        <w:pStyle w:val="MTDisplayEquation"/>
      </w:pPr>
      <w:r>
        <w:tab/>
      </w:r>
      <w:r w:rsidR="00905817" w:rsidRPr="00905817">
        <w:rPr>
          <w:position w:val="-32"/>
        </w:rPr>
        <w:object w:dxaOrig="3280" w:dyaOrig="800" w14:anchorId="596C45C2">
          <v:shape id="_x0000_i2181" type="#_x0000_t75" style="width:164pt;height:40pt" o:ole="">
            <v:imagedata r:id="rId2464" o:title=""/>
          </v:shape>
          <o:OLEObject Type="Embed" ProgID="Equation.DSMT4" ShapeID="_x0000_i2181" DrawAspect="Content" ObjectID="_1375861329" r:id="rId246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77" w:author="Gerard" w:date="2015-08-25T08:50:00Z">
          <w:r w:rsidR="009F25FF">
            <w:rPr>
              <w:noProof/>
            </w:rPr>
            <w:instrText>192</w:instrText>
          </w:r>
        </w:ins>
        <w:del w:id="2178" w:author="Gerard" w:date="2015-07-27T22:14:00Z">
          <w:r w:rsidR="00D3178E" w:rsidDel="00C175E9">
            <w:rPr>
              <w:noProof/>
            </w:rPr>
            <w:delInstrText>132</w:delInstrText>
          </w:r>
        </w:del>
      </w:fldSimple>
      <w:r>
        <w:instrText>)</w:instrText>
      </w:r>
      <w:r>
        <w:fldChar w:fldCharType="end"/>
      </w:r>
    </w:p>
    <w:p w14:paraId="724D9695" w14:textId="5A6F96A4" w:rsidR="008C7882" w:rsidRDefault="008C7882" w:rsidP="008C7882">
      <w:pPr>
        <w:pStyle w:val="MTDisplayEquation"/>
      </w:pPr>
      <w:r>
        <w:tab/>
      </w:r>
      <w:r w:rsidR="00905817" w:rsidRPr="00905817">
        <w:rPr>
          <w:position w:val="-30"/>
        </w:rPr>
        <w:object w:dxaOrig="1180" w:dyaOrig="680" w14:anchorId="73D28774">
          <v:shape id="_x0000_i2182" type="#_x0000_t75" style="width:59.35pt;height:34.65pt" o:ole="">
            <v:imagedata r:id="rId2466" o:title=""/>
          </v:shape>
          <o:OLEObject Type="Embed" ProgID="Equation.DSMT4" ShapeID="_x0000_i2182" DrawAspect="Content" ObjectID="_1375861330" r:id="rId24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79" w:author="Gerard" w:date="2015-08-25T08:50:00Z">
          <w:r w:rsidR="009F25FF">
            <w:rPr>
              <w:noProof/>
            </w:rPr>
            <w:instrText>193</w:instrText>
          </w:r>
        </w:ins>
        <w:del w:id="2180" w:author="Gerard" w:date="2015-07-27T22:14:00Z">
          <w:r w:rsidR="00D3178E" w:rsidDel="00C175E9">
            <w:rPr>
              <w:noProof/>
            </w:rPr>
            <w:delInstrText>133</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183" type="#_x0000_t75" style="width:36.65pt;height:19.35pt" o:ole="">
            <v:imagedata r:id="rId2468" o:title=""/>
          </v:shape>
          <o:OLEObject Type="Embed" ProgID="Equation.DSMT4" ShapeID="_x0000_i2183" DrawAspect="Content" ObjectID="_1375861331" r:id="rId2469"/>
        </w:object>
      </w:r>
      <w:r>
        <w:t xml:space="preserve">is equal to </w:t>
      </w:r>
      <w:r w:rsidR="00905817" w:rsidRPr="00905817">
        <w:rPr>
          <w:position w:val="-12"/>
        </w:rPr>
        <w:object w:dxaOrig="580" w:dyaOrig="360" w14:anchorId="61FFC621">
          <v:shape id="_x0000_i2184" type="#_x0000_t75" style="width:29.35pt;height:19.35pt" o:ole="">
            <v:imagedata r:id="rId2470" o:title=""/>
          </v:shape>
          <o:OLEObject Type="Embed" ProgID="Equation.DSMT4" ShapeID="_x0000_i2184" DrawAspect="Content" ObjectID="_1375861332" r:id="rId2471"/>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41B8F95" w:rsidR="008C7882" w:rsidRDefault="008C7882" w:rsidP="008C7882">
      <w:pPr>
        <w:pStyle w:val="MTDisplayEquation"/>
      </w:pPr>
      <w:r>
        <w:tab/>
      </w:r>
      <w:r w:rsidR="00905817" w:rsidRPr="00905817">
        <w:rPr>
          <w:position w:val="-32"/>
        </w:rPr>
        <w:object w:dxaOrig="1780" w:dyaOrig="800" w14:anchorId="4033250A">
          <v:shape id="_x0000_i2185" type="#_x0000_t75" style="width:89.35pt;height:40pt" o:ole="">
            <v:imagedata r:id="rId2472" o:title=""/>
          </v:shape>
          <o:OLEObject Type="Embed" ProgID="Equation.DSMT4" ShapeID="_x0000_i2185" DrawAspect="Content" ObjectID="_1375861333" r:id="rId247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81" w:author="Gerard" w:date="2015-08-25T08:50:00Z">
          <w:r w:rsidR="009F25FF">
            <w:rPr>
              <w:noProof/>
            </w:rPr>
            <w:instrText>194</w:instrText>
          </w:r>
        </w:ins>
        <w:del w:id="2182" w:author="Gerard" w:date="2015-07-27T22:14:00Z">
          <w:r w:rsidR="00D3178E" w:rsidDel="00C175E9">
            <w:rPr>
              <w:noProof/>
            </w:rPr>
            <w:delInstrText>134</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6FC8C4E"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2183" w:author="Gerard" w:date="2015-08-25T08:50:00Z">
          <w:r w:rsidR="009F25FF">
            <w:instrText>(3.188)</w:instrText>
          </w:r>
        </w:ins>
        <w:del w:id="2184" w:author="Gerard" w:date="2015-07-27T22:14:00Z">
          <w:r w:rsidR="00D3178E" w:rsidDel="00C175E9">
            <w:delInstrText>(3.128)</w:delInstrText>
          </w:r>
        </w:del>
      </w:fldSimple>
      <w:r>
        <w:fldChar w:fldCharType="end"/>
      </w:r>
      <w:r>
        <w:t xml:space="preserve"> can be rewritten as,</w:t>
      </w:r>
    </w:p>
    <w:p w14:paraId="4D574F6E" w14:textId="389E9ADC" w:rsidR="008C7882" w:rsidRDefault="008C7882" w:rsidP="008C7882">
      <w:pPr>
        <w:pStyle w:val="MTDisplayEquation"/>
      </w:pPr>
      <w:r>
        <w:tab/>
      </w:r>
      <w:r w:rsidR="00905817" w:rsidRPr="00905817">
        <w:rPr>
          <w:position w:val="-16"/>
        </w:rPr>
        <w:object w:dxaOrig="6380" w:dyaOrig="440" w14:anchorId="6316E947">
          <v:shape id="_x0000_i2186" type="#_x0000_t75" style="width:319.35pt;height:22pt" o:ole="">
            <v:imagedata r:id="rId2474" o:title=""/>
          </v:shape>
          <o:OLEObject Type="Embed" ProgID="Equation.DSMT4" ShapeID="_x0000_i2186" DrawAspect="Content" ObjectID="_1375861334" r:id="rId24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85" w:author="Gerard" w:date="2015-08-25T08:50:00Z">
          <w:r w:rsidR="009F25FF">
            <w:rPr>
              <w:noProof/>
            </w:rPr>
            <w:instrText>195</w:instrText>
          </w:r>
        </w:ins>
        <w:del w:id="2186" w:author="Gerard" w:date="2015-07-27T22:14:00Z">
          <w:r w:rsidR="00D3178E" w:rsidDel="00C175E9">
            <w:rPr>
              <w:noProof/>
            </w:rPr>
            <w:delInstrText>135</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2187" w:name="_Toc302112024"/>
      <w:r>
        <w:t>Line Search Method</w:t>
      </w:r>
      <w:bookmarkEnd w:id="2187"/>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9BA8543" w:rsidR="008C7882" w:rsidRDefault="008C7882" w:rsidP="008C7882">
      <w:pPr>
        <w:pStyle w:val="MTDisplayEquation"/>
      </w:pPr>
      <w:r>
        <w:tab/>
      </w:r>
      <w:r w:rsidR="00905817" w:rsidRPr="00905817">
        <w:rPr>
          <w:position w:val="-12"/>
        </w:rPr>
        <w:object w:dxaOrig="1359" w:dyaOrig="360" w14:anchorId="64A60B12">
          <v:shape id="_x0000_i2187" type="#_x0000_t75" style="width:67.35pt;height:19.35pt" o:ole="">
            <v:imagedata r:id="rId2476" o:title=""/>
          </v:shape>
          <o:OLEObject Type="Embed" ProgID="Equation.DSMT4" ShapeID="_x0000_i2187" DrawAspect="Content" ObjectID="_1375861335" r:id="rId24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88" w:author="Gerard" w:date="2015-08-25T08:50:00Z">
          <w:r w:rsidR="009F25FF">
            <w:rPr>
              <w:noProof/>
            </w:rPr>
            <w:instrText>196</w:instrText>
          </w:r>
        </w:ins>
        <w:del w:id="2189" w:author="Gerard" w:date="2015-07-27T22:14:00Z">
          <w:r w:rsidR="00D3178E" w:rsidDel="00C175E9">
            <w:rPr>
              <w:noProof/>
            </w:rPr>
            <w:delInstrText>136</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188" type="#_x0000_t75" style="width:97.35pt;height:20pt" o:ole="">
            <v:imagedata r:id="rId2478" o:title=""/>
          </v:shape>
          <o:OLEObject Type="Embed" ProgID="Equation.DSMT4" ShapeID="_x0000_i2188" DrawAspect="Content" ObjectID="_1375861336" r:id="rId2479"/>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189" type="#_x0000_t75" style="width:57.35pt;height:20pt" o:ole="">
            <v:imagedata r:id="rId2480" o:title=""/>
          </v:shape>
          <o:OLEObject Type="Embed" ProgID="Equation.DSMT4" ShapeID="_x0000_i2189" DrawAspect="Content" ObjectID="_1375861337" r:id="rId2481"/>
        </w:object>
      </w:r>
      <w:r>
        <w:t xml:space="preserve">at the end of the iteration is orthogonal to </w:t>
      </w:r>
      <w:r>
        <w:rPr>
          <w:b/>
        </w:rPr>
        <w:t>u</w:t>
      </w:r>
      <w:r>
        <w:t>:</w:t>
      </w:r>
    </w:p>
    <w:p w14:paraId="4FBF390A" w14:textId="1B785088" w:rsidR="008C7882" w:rsidRDefault="008C7882" w:rsidP="008C7882">
      <w:pPr>
        <w:pStyle w:val="MTDisplayEquation"/>
      </w:pPr>
      <w:r>
        <w:tab/>
      </w:r>
      <w:r w:rsidR="00905817" w:rsidRPr="00905817">
        <w:rPr>
          <w:position w:val="-14"/>
        </w:rPr>
        <w:object w:dxaOrig="2460" w:dyaOrig="400" w14:anchorId="312E1C9E">
          <v:shape id="_x0000_i2190" type="#_x0000_t75" style="width:124pt;height:20pt" o:ole="">
            <v:imagedata r:id="rId2482" o:title=""/>
          </v:shape>
          <o:OLEObject Type="Embed" ProgID="Equation.DSMT4" ShapeID="_x0000_i2190" DrawAspect="Content" ObjectID="_1375861338" r:id="rId24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90" w:author="Gerard" w:date="2015-08-25T08:50:00Z">
          <w:r w:rsidR="009F25FF">
            <w:rPr>
              <w:noProof/>
            </w:rPr>
            <w:instrText>197</w:instrText>
          </w:r>
        </w:ins>
        <w:del w:id="2191" w:author="Gerard" w:date="2015-07-27T22:14:00Z">
          <w:r w:rsidR="00D3178E" w:rsidDel="00C175E9">
            <w:rPr>
              <w:noProof/>
            </w:rPr>
            <w:delInstrText>137</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7563D03E" w:rsidR="008C7882" w:rsidRDefault="008C7882" w:rsidP="008C7882">
      <w:pPr>
        <w:pStyle w:val="MTDisplayEquation"/>
      </w:pPr>
      <w:r>
        <w:tab/>
      </w:r>
      <w:r w:rsidR="00905817" w:rsidRPr="00905817">
        <w:rPr>
          <w:position w:val="-16"/>
        </w:rPr>
        <w:object w:dxaOrig="1620" w:dyaOrig="440" w14:anchorId="144C02A7">
          <v:shape id="_x0000_i2191" type="#_x0000_t75" style="width:81.35pt;height:22pt" o:ole="">
            <v:imagedata r:id="rId2484" o:title=""/>
          </v:shape>
          <o:OLEObject Type="Embed" ProgID="Equation.DSMT4" ShapeID="_x0000_i2191" DrawAspect="Content" ObjectID="_1375861339" r:id="rId2485"/>
        </w:object>
      </w:r>
      <w:r>
        <w:t>,</w:t>
      </w:r>
      <w:r>
        <w:tab/>
      </w:r>
      <w:r>
        <w:fldChar w:fldCharType="begin"/>
      </w:r>
      <w:r>
        <w:instrText xml:space="preserve"> MACROBUTTON MTPlaceRef \* MERGEFORMAT </w:instrText>
      </w:r>
      <w:fldSimple w:instr=" SEQ MTEqn \h \* MERGEFORMAT "/>
      <w:bookmarkStart w:id="2192" w:name="ZEqnNum769174"/>
      <w:r>
        <w:instrText>(</w:instrText>
      </w:r>
      <w:fldSimple w:instr=" SEQ MTSec \c \* Arabic \* MERGEFORMAT ">
        <w:r w:rsidR="009F25FF">
          <w:rPr>
            <w:noProof/>
          </w:rPr>
          <w:instrText>3</w:instrText>
        </w:r>
      </w:fldSimple>
      <w:r>
        <w:instrText>.</w:instrText>
      </w:r>
      <w:fldSimple w:instr=" SEQ MTEqn \c \* Arabic \* MERGEFORMAT ">
        <w:ins w:id="2193" w:author="Gerard" w:date="2015-08-25T08:50:00Z">
          <w:r w:rsidR="009F25FF">
            <w:rPr>
              <w:noProof/>
            </w:rPr>
            <w:instrText>198</w:instrText>
          </w:r>
        </w:ins>
        <w:del w:id="2194" w:author="Gerard" w:date="2015-07-27T22:14:00Z">
          <w:r w:rsidR="00D3178E" w:rsidDel="00C175E9">
            <w:rPr>
              <w:noProof/>
            </w:rPr>
            <w:delInstrText>138</w:delInstrText>
          </w:r>
        </w:del>
      </w:fldSimple>
      <w:r>
        <w:instrText>)</w:instrText>
      </w:r>
      <w:bookmarkEnd w:id="2192"/>
      <w:r>
        <w:fldChar w:fldCharType="end"/>
      </w:r>
    </w:p>
    <w:p w14:paraId="2349FDE6" w14:textId="4BD8B294" w:rsidR="008C7882" w:rsidRDefault="008C7882" w:rsidP="008C7882">
      <w:r>
        <w:t xml:space="preserve">where typically a value of </w:t>
      </w:r>
      <w:r w:rsidR="00905817" w:rsidRPr="00905817">
        <w:rPr>
          <w:position w:val="-10"/>
        </w:rPr>
        <w:object w:dxaOrig="780" w:dyaOrig="320" w14:anchorId="41748802">
          <v:shape id="_x0000_i2192" type="#_x0000_t75" style="width:39.35pt;height:15.35pt" o:ole="">
            <v:imagedata r:id="rId2486" o:title=""/>
          </v:shape>
          <o:OLEObject Type="Embed" ProgID="Equation.DSMT4" ShapeID="_x0000_i2192" DrawAspect="Content" ObjectID="_1375861340" r:id="rId2487"/>
        </w:object>
      </w:r>
      <w:r>
        <w:t xml:space="preserve">is used. Under normal conditions the value </w:t>
      </w:r>
      <w:r w:rsidR="00905817" w:rsidRPr="00905817">
        <w:rPr>
          <w:position w:val="-6"/>
        </w:rPr>
        <w:object w:dxaOrig="499" w:dyaOrig="279" w14:anchorId="1E276233">
          <v:shape id="_x0000_i2193" type="#_x0000_t75" style="width:24.65pt;height:14.65pt" o:ole="">
            <v:imagedata r:id="rId2488" o:title=""/>
          </v:shape>
          <o:OLEObject Type="Embed" ProgID="Equation.DSMT4" ShapeID="_x0000_i2193" DrawAspect="Content" ObjectID="_1375861341" r:id="rId2489"/>
        </w:object>
      </w:r>
      <w:r>
        <w:t xml:space="preserve"> automatically satisfies equation </w:t>
      </w:r>
      <w:r>
        <w:fldChar w:fldCharType="begin"/>
      </w:r>
      <w:r>
        <w:instrText xml:space="preserve"> GOTOBUTTON ZEqnNum769174  \* MERGEFORMAT </w:instrText>
      </w:r>
      <w:fldSimple w:instr=" REF ZEqnNum769174 \! \* MERGEFORMAT ">
        <w:ins w:id="2195" w:author="Gerard" w:date="2015-08-25T08:50:00Z">
          <w:r w:rsidR="009F25FF">
            <w:instrText>(3.198)</w:instrText>
          </w:r>
        </w:ins>
        <w:del w:id="2196" w:author="Gerard" w:date="2015-07-27T22:14:00Z">
          <w:r w:rsidR="00D3178E" w:rsidDel="00C175E9">
            <w:delInstrText>(3.138)</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194" type="#_x0000_t75" style="width:28pt;height:20pt" o:ole="">
            <v:imagedata r:id="rId2490" o:title=""/>
          </v:shape>
          <o:OLEObject Type="Embed" ProgID="Equation.DSMT4" ShapeID="_x0000_i2194" DrawAspect="Content" ObjectID="_1375861342" r:id="rId2491"/>
        </w:object>
      </w:r>
      <w:r>
        <w:t xml:space="preserve">as a quadratic in </w:t>
      </w:r>
      <w:r>
        <w:rPr>
          <w:i/>
        </w:rPr>
        <w:t>s</w:t>
      </w:r>
      <w:r>
        <w:t>:</w:t>
      </w:r>
    </w:p>
    <w:p w14:paraId="689E3020" w14:textId="7F924332" w:rsidR="008C7882" w:rsidRDefault="008C7882" w:rsidP="008C7882">
      <w:pPr>
        <w:pStyle w:val="MTDisplayEquation"/>
      </w:pPr>
      <w:r>
        <w:tab/>
      </w:r>
      <w:r w:rsidR="00905817" w:rsidRPr="00905817">
        <w:rPr>
          <w:position w:val="-14"/>
        </w:rPr>
        <w:object w:dxaOrig="3140" w:dyaOrig="400" w14:anchorId="1AFA4D46">
          <v:shape id="_x0000_i2195" type="#_x0000_t75" style="width:156.65pt;height:20pt" o:ole="">
            <v:imagedata r:id="rId2492" o:title=""/>
          </v:shape>
          <o:OLEObject Type="Embed" ProgID="Equation.DSMT4" ShapeID="_x0000_i2195" DrawAspect="Content" ObjectID="_1375861343" r:id="rId24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97" w:author="Gerard" w:date="2015-08-25T08:50:00Z">
          <w:r w:rsidR="009F25FF">
            <w:rPr>
              <w:noProof/>
            </w:rPr>
            <w:instrText>199</w:instrText>
          </w:r>
        </w:ins>
        <w:del w:id="2198" w:author="Gerard" w:date="2015-07-27T22:14:00Z">
          <w:r w:rsidR="00D3178E" w:rsidDel="00C175E9">
            <w:rPr>
              <w:noProof/>
            </w:rPr>
            <w:delInstrText>139</w:delInstrText>
          </w:r>
        </w:del>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1B890BC3" w:rsidR="008C7882" w:rsidRDefault="008C7882" w:rsidP="008C7882">
      <w:pPr>
        <w:pStyle w:val="MTDisplayEquation"/>
      </w:pPr>
      <w:r>
        <w:tab/>
      </w:r>
      <w:r w:rsidR="00905817" w:rsidRPr="00905817">
        <w:rPr>
          <w:position w:val="-32"/>
        </w:rPr>
        <w:object w:dxaOrig="2960" w:dyaOrig="820" w14:anchorId="0C082BA0">
          <v:shape id="_x0000_i2196" type="#_x0000_t75" style="width:148.65pt;height:41.35pt" o:ole="">
            <v:imagedata r:id="rId2494" o:title=""/>
          </v:shape>
          <o:OLEObject Type="Embed" ProgID="Equation.DSMT4" ShapeID="_x0000_i2196" DrawAspect="Content" ObjectID="_1375861344" r:id="rId24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199" w:author="Gerard" w:date="2015-08-25T08:50:00Z">
          <w:r w:rsidR="009F25FF">
            <w:rPr>
              <w:noProof/>
            </w:rPr>
            <w:instrText>200</w:instrText>
          </w:r>
        </w:ins>
        <w:del w:id="2200" w:author="Gerard" w:date="2015-07-27T22:14:00Z">
          <w:r w:rsidR="00D3178E" w:rsidDel="00C175E9">
            <w:rPr>
              <w:noProof/>
            </w:rPr>
            <w:delInstrText>140</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197" type="#_x0000_t75" style="width:27.35pt;height:14.65pt" o:ole="">
            <v:imagedata r:id="rId2496" o:title=""/>
          </v:shape>
          <o:OLEObject Type="Embed" ProgID="Equation.DSMT4" ShapeID="_x0000_i2197" DrawAspect="Content" ObjectID="_1375861345" r:id="rId2497"/>
        </w:object>
      </w:r>
      <w:r>
        <w:t xml:space="preserve">, the square root is positive and a first improved value for </w:t>
      </w:r>
      <w:r>
        <w:rPr>
          <w:i/>
        </w:rPr>
        <w:t xml:space="preserve">s </w:t>
      </w:r>
      <w:r>
        <w:t>is obtained:</w:t>
      </w:r>
    </w:p>
    <w:p w14:paraId="1E0D5C9B" w14:textId="348163AD" w:rsidR="008C7882" w:rsidRDefault="008C7882" w:rsidP="008C7882">
      <w:pPr>
        <w:pStyle w:val="MTDisplayEquation"/>
      </w:pPr>
      <w:r>
        <w:tab/>
      </w:r>
      <w:r w:rsidR="00905817" w:rsidRPr="00905817">
        <w:rPr>
          <w:position w:val="-30"/>
        </w:rPr>
        <w:object w:dxaOrig="1860" w:dyaOrig="800" w14:anchorId="0CCABBFF">
          <v:shape id="_x0000_i2198" type="#_x0000_t75" style="width:92pt;height:40pt" o:ole="">
            <v:imagedata r:id="rId2498" o:title=""/>
          </v:shape>
          <o:OLEObject Type="Embed" ProgID="Equation.DSMT4" ShapeID="_x0000_i2198" DrawAspect="Content" ObjectID="_1375861346" r:id="rId24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3</w:instrText>
        </w:r>
      </w:fldSimple>
      <w:r>
        <w:instrText>.</w:instrText>
      </w:r>
      <w:fldSimple w:instr=" SEQ MTEqn \c \* Arabic \* MERGEFORMAT ">
        <w:ins w:id="2201" w:author="Gerard" w:date="2015-08-25T08:50:00Z">
          <w:r w:rsidR="009F25FF">
            <w:rPr>
              <w:noProof/>
            </w:rPr>
            <w:instrText>201</w:instrText>
          </w:r>
        </w:ins>
        <w:del w:id="2202" w:author="Gerard" w:date="2015-07-27T22:14:00Z">
          <w:r w:rsidR="00D3178E" w:rsidDel="00C175E9">
            <w:rPr>
              <w:noProof/>
            </w:rPr>
            <w:delInstrText>141</w:delInstrText>
          </w:r>
        </w:del>
      </w:fldSimple>
      <w:r>
        <w:instrText>)</w:instrText>
      </w:r>
      <w:r>
        <w:fldChar w:fldCharType="end"/>
      </w:r>
    </w:p>
    <w:p w14:paraId="01A66255" w14:textId="528EC5CE" w:rsidR="008C7882" w:rsidRPr="00C02F9F" w:rsidRDefault="008C7882" w:rsidP="008C7882">
      <w:r>
        <w:t xml:space="preserve">If </w:t>
      </w:r>
      <w:r w:rsidR="00905817" w:rsidRPr="00905817">
        <w:rPr>
          <w:position w:val="-6"/>
        </w:rPr>
        <w:object w:dxaOrig="540" w:dyaOrig="279" w14:anchorId="77876586">
          <v:shape id="_x0000_i2199" type="#_x0000_t75" style="width:27.35pt;height:14.65pt" o:ole="">
            <v:imagedata r:id="rId2500" o:title=""/>
          </v:shape>
          <o:OLEObject Type="Embed" ProgID="Equation.DSMT4" ShapeID="_x0000_i2199" DrawAspect="Content" ObjectID="_1375861347" r:id="rId2501"/>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200" type="#_x0000_t75" style="width:42.65pt;height:19.35pt" o:ole="">
            <v:imagedata r:id="rId2502" o:title=""/>
          </v:shape>
          <o:OLEObject Type="Embed" ProgID="Equation.DSMT4" ShapeID="_x0000_i2200" DrawAspect="Content" ObjectID="_1375861348" r:id="rId2503"/>
        </w:object>
      </w:r>
      <w:r>
        <w:t xml:space="preserve">. This procedure is now repeated with </w:t>
      </w:r>
      <w:r w:rsidR="00905817" w:rsidRPr="00905817">
        <w:rPr>
          <w:position w:val="-14"/>
        </w:rPr>
        <w:object w:dxaOrig="520" w:dyaOrig="400" w14:anchorId="4AF9F00B">
          <v:shape id="_x0000_i2201" type="#_x0000_t75" style="width:25.35pt;height:20pt" o:ole="">
            <v:imagedata r:id="rId2504" o:title=""/>
          </v:shape>
          <o:OLEObject Type="Embed" ProgID="Equation.DSMT4" ShapeID="_x0000_i2201" DrawAspect="Content" ObjectID="_1375861349" r:id="rId2505"/>
        </w:object>
      </w:r>
      <w:r>
        <w:t xml:space="preserve"> replaced by </w:t>
      </w:r>
      <w:r w:rsidR="00905817" w:rsidRPr="00905817">
        <w:rPr>
          <w:position w:val="-14"/>
        </w:rPr>
        <w:object w:dxaOrig="620" w:dyaOrig="400" w14:anchorId="4D9A11F0">
          <v:shape id="_x0000_i2202" type="#_x0000_t75" style="width:31.35pt;height:20pt" o:ole="">
            <v:imagedata r:id="rId2506" o:title=""/>
          </v:shape>
          <o:OLEObject Type="Embed" ProgID="Equation.DSMT4" ShapeID="_x0000_i2202" DrawAspect="Content" ObjectID="_1375861350" r:id="rId2507"/>
        </w:object>
      </w:r>
      <w:r>
        <w:t xml:space="preserve"> until equation </w:t>
      </w:r>
      <w:r>
        <w:fldChar w:fldCharType="begin"/>
      </w:r>
      <w:r>
        <w:instrText xml:space="preserve"> GOTOBUTTON ZEqnNum769174  \* MERGEFORMAT </w:instrText>
      </w:r>
      <w:fldSimple w:instr=" REF ZEqnNum769174 \! \* MERGEFORMAT ">
        <w:ins w:id="2203" w:author="Gerard" w:date="2015-08-25T08:50:00Z">
          <w:r w:rsidR="009F25FF">
            <w:instrText>(3.198)</w:instrText>
          </w:r>
        </w:ins>
        <w:del w:id="2204" w:author="Gerard" w:date="2015-07-27T22:14:00Z">
          <w:r w:rsidR="00D3178E" w:rsidDel="00C175E9">
            <w:delInstrText>(3.138)</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2205" w:name="_Ref300825953"/>
      <w:bookmarkStart w:id="2206" w:name="_Toc302112025"/>
      <w:r>
        <w:t>Element Library</w:t>
      </w:r>
      <w:bookmarkEnd w:id="2205"/>
      <w:bookmarkEnd w:id="2206"/>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2207" w:name="_Toc302112026"/>
      <w:r>
        <w:t>Solid Elements</w:t>
      </w:r>
      <w:bookmarkEnd w:id="2207"/>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203" type="#_x0000_t75" style="width:124pt;height:34.65pt" o:ole="">
            <v:imagedata r:id="rId2508" o:title=""/>
          </v:shape>
          <o:OLEObject Type="Embed" ProgID="Equation.DSMT4" ShapeID="_x0000_i2203" DrawAspect="Content" ObjectID="_1375861351" r:id="rId2509"/>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fldSimple w:instr=" SEQ MTEqn \r \h \* MERGEFORMAT "/>
      <w:fldSimple w:instr=" SEQ MTSec \r 4 \h \* MERGEFORMAT "/>
      <w:r w:rsidR="004F1C97">
        <w:fldChar w:fldCharType="end"/>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204" type="#_x0000_t75" style="width:14.65pt;height:19.35pt" o:ole="">
            <v:imagedata r:id="rId2510" o:title=""/>
          </v:shape>
          <o:OLEObject Type="Embed" ProgID="Equation.DSMT4" ShapeID="_x0000_i2204" DrawAspect="Content" ObjectID="_1375861352" r:id="rId2511"/>
        </w:object>
      </w:r>
      <w:r>
        <w:t xml:space="preserve"> are the element shape functions and </w:t>
      </w:r>
      <w:r w:rsidR="00905817" w:rsidRPr="00905817">
        <w:rPr>
          <w:position w:val="-12"/>
        </w:rPr>
        <w:object w:dxaOrig="240" w:dyaOrig="360" w14:anchorId="67827C5C">
          <v:shape id="_x0000_i2205" type="#_x0000_t75" style="width:12pt;height:19.35pt" o:ole="">
            <v:imagedata r:id="rId2512" o:title=""/>
          </v:shape>
          <o:OLEObject Type="Embed" ProgID="Equation.DSMT4" ShapeID="_x0000_i2205" DrawAspect="Content" ObjectID="_1375861353" r:id="rId2513"/>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206" type="#_x0000_t75" style="width:209.35pt;height:36.65pt" o:ole="">
            <v:imagedata r:id="rId2514" o:title=""/>
          </v:shape>
          <o:OLEObject Type="Embed" ProgID="Equation.DSMT4" ShapeID="_x0000_i2206" DrawAspect="Content" ObjectID="_1375861354" r:id="rId2515"/>
        </w:object>
      </w:r>
      <w:r w:rsidR="00DC6A9C">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207" type="#_x0000_t75" style="width:10pt;height:10pt" o:ole="">
            <v:imagedata r:id="rId2516" o:title=""/>
          </v:shape>
          <o:OLEObject Type="Embed" ProgID="Equation.DSMT4" ShapeID="_x0000_i2207" DrawAspect="Content" ObjectID="_1375861355" r:id="rId2517"/>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208" type="#_x0000_t75" style="width:10pt;height:19.35pt" o:ole="">
            <v:imagedata r:id="rId2518" o:title=""/>
          </v:shape>
          <o:OLEObject Type="Embed" ProgID="Equation.DSMT4" ShapeID="_x0000_i2208" DrawAspect="Content" ObjectID="_1375861356" r:id="rId2519"/>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209" type="#_x0000_t75" style="width:62pt;height:20pt" o:ole="">
            <v:imagedata r:id="rId2520" o:title=""/>
          </v:shape>
          <o:OLEObject Type="Embed" ProgID="Equation.DSMT4" ShapeID="_x0000_i2209" DrawAspect="Content" ObjectID="_1375861357" r:id="rId2521"/>
        </w:object>
      </w:r>
      <w:r>
        <w:t xml:space="preserve">, and </w:t>
      </w:r>
      <w:r w:rsidR="00905817" w:rsidRPr="00905817">
        <w:rPr>
          <w:position w:val="-12"/>
        </w:rPr>
        <w:object w:dxaOrig="279" w:dyaOrig="360" w14:anchorId="2E3186C8">
          <v:shape id="_x0000_i2210" type="#_x0000_t75" style="width:14.65pt;height:19.35pt" o:ole="">
            <v:imagedata r:id="rId2522" o:title=""/>
          </v:shape>
          <o:OLEObject Type="Embed" ProgID="Equation.DSMT4" ShapeID="_x0000_i2210" DrawAspect="Content" ObjectID="_1375861358" r:id="rId2523"/>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23486D">
        <w:fldChar w:fldCharType="begin"/>
      </w:r>
      <w:r w:rsidR="0023486D">
        <w:instrText xml:space="preserve"> HYPERLINK \l "_ENREF_31" \o "Simo, 1991 #11" </w:instrText>
      </w:r>
      <w:ins w:id="2208" w:author="Gerard" w:date="2015-08-25T08:12:00Z"/>
      <w:r w:rsidR="0023486D">
        <w:fldChar w:fldCharType="separate"/>
      </w:r>
      <w:r w:rsidR="00214E15">
        <w:rPr>
          <w:noProof/>
        </w:rPr>
        <w:t>31</w:t>
      </w:r>
      <w:r w:rsidR="0023486D">
        <w:rPr>
          <w:noProof/>
        </w:rPr>
        <w:fldChar w:fldCharType="end"/>
      </w:r>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2209" w:name="_Toc302112027"/>
      <w:r>
        <w:t xml:space="preserve">Hexahedral </w:t>
      </w:r>
      <w:r w:rsidR="0081541F">
        <w:t>E</w:t>
      </w:r>
      <w:r>
        <w:t>lements</w:t>
      </w:r>
      <w:bookmarkEnd w:id="2209"/>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tab/>
      </w:r>
      <w:r w:rsidR="00905817" w:rsidRPr="00905817">
        <w:rPr>
          <w:position w:val="-252"/>
        </w:rPr>
        <w:object w:dxaOrig="2600" w:dyaOrig="5160" w14:anchorId="0CD207E7">
          <v:shape id="_x0000_i2211" type="#_x0000_t75" style="width:129.35pt;height:258pt" o:ole="">
            <v:imagedata r:id="rId2524" o:title=""/>
          </v:shape>
          <o:OLEObject Type="Embed" ProgID="Equation.DSMT4" ShapeID="_x0000_i2211" DrawAspect="Content" ObjectID="_1375861359" r:id="rId2525"/>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2210" w:name="_Toc302112028"/>
      <w:r>
        <w:t>Pentahedral Elements</w:t>
      </w:r>
      <w:bookmarkEnd w:id="2210"/>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tab/>
      </w:r>
      <w:r w:rsidR="00905817" w:rsidRPr="00905817">
        <w:rPr>
          <w:position w:val="-186"/>
        </w:rPr>
        <w:object w:dxaOrig="2260" w:dyaOrig="3840" w14:anchorId="0C0D64E2">
          <v:shape id="_x0000_i2212" type="#_x0000_t75" style="width:113.35pt;height:191.35pt" o:ole="">
            <v:imagedata r:id="rId2526" o:title=""/>
          </v:shape>
          <o:OLEObject Type="Embed" ProgID="Equation.DSMT4" ShapeID="_x0000_i2212" DrawAspect="Content" ObjectID="_1375861360" r:id="rId2527"/>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2211" w:name="_Toc302112029"/>
      <w:r>
        <w:t>Tetrahedral Elements</w:t>
      </w:r>
      <w:bookmarkEnd w:id="2211"/>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213" type="#_x0000_t75" style="width:78.65pt;height:1in" o:ole="">
            <v:imagedata r:id="rId2528" o:title=""/>
          </v:shape>
          <o:OLEObject Type="Embed" ProgID="Equation.DSMT4" ShapeID="_x0000_i2213" DrawAspect="Content" ObjectID="_1375861361" r:id="rId2529"/>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530">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fldSimple w:instr=" STYLEREF 1 \s ">
        <w:r w:rsidR="009F25FF">
          <w:rPr>
            <w:noProof/>
          </w:rPr>
          <w:t>4</w:t>
        </w:r>
      </w:fldSimple>
      <w:r w:rsidR="00AB0524">
        <w:noBreakHyphen/>
      </w:r>
      <w:fldSimple w:instr=" SEQ Figure \* ARABIC \s 1 ">
        <w:r w:rsidR="009F25FF">
          <w:rPr>
            <w:noProof/>
          </w:rPr>
          <w:t>1</w:t>
        </w:r>
      </w:fldSimple>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2212" w:name="_Toc302112030"/>
      <w:r>
        <w:t xml:space="preserve">Quadratic </w:t>
      </w:r>
      <w:r w:rsidR="0081541F">
        <w:t>T</w:t>
      </w:r>
      <w:r>
        <w:t xml:space="preserve">etrahedral </w:t>
      </w:r>
      <w:r w:rsidR="0081541F">
        <w:t>E</w:t>
      </w:r>
      <w:r>
        <w:t>lements</w:t>
      </w:r>
      <w:bookmarkEnd w:id="2212"/>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214" type="#_x0000_t75" style="width:1in;height:1in" o:ole="">
            <v:imagedata r:id="rId2531" o:title=""/>
          </v:shape>
          <o:OLEObject Type="Embed" ProgID="Equation.DSMT4" ShapeID="_x0000_i2214" DrawAspect="Content" ObjectID="_1375861362" r:id="rId2532"/>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tab/>
      </w:r>
      <w:r w:rsidR="00905817" w:rsidRPr="00905817">
        <w:rPr>
          <w:position w:val="-122"/>
        </w:rPr>
        <w:object w:dxaOrig="3019" w:dyaOrig="2600" w14:anchorId="06AF22E8">
          <v:shape id="_x0000_i2215" type="#_x0000_t75" style="width:150.65pt;height:129.35pt" o:ole="">
            <v:imagedata r:id="rId2533" o:title=""/>
          </v:shape>
          <o:OLEObject Type="Embed" ProgID="Equation.DSMT4" ShapeID="_x0000_i2215" DrawAspect="Content" ObjectID="_1375861363" r:id="rId2534"/>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9F25FF">
        <w:t xml:space="preserve">Figure </w:t>
      </w:r>
      <w:r w:rsidR="009F25FF">
        <w:rPr>
          <w:noProof/>
        </w:rPr>
        <w:t>4</w:t>
      </w:r>
      <w:r w:rsidR="009F25FF">
        <w:noBreakHyphen/>
      </w:r>
      <w:r w:rsidR="009F25FF">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535"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536"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xmlns:w15="http://schemas.microsoft.com/office/word/2012/wordml">
            <w:pict>
              <v:group w14:anchorId="770E8DC7"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537"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538" o:title=""/>
                  <v:shadow color="#eeece1 [3214]"/>
                </v:shape>
                <w10:anchorlock/>
              </v:group>
            </w:pict>
          </mc:Fallback>
        </mc:AlternateContent>
      </w:r>
    </w:p>
    <w:p w14:paraId="308F4544" w14:textId="2D1C014D" w:rsidR="00AB0524" w:rsidRDefault="00AB0524" w:rsidP="00362FD7">
      <w:pPr>
        <w:pStyle w:val="Caption"/>
      </w:pPr>
      <w:bookmarkStart w:id="2213" w:name="_Ref419288509"/>
      <w:r>
        <w:t xml:space="preserve">Figure </w:t>
      </w:r>
      <w:fldSimple w:instr=" STYLEREF 1 \s ">
        <w:r w:rsidR="009F25FF">
          <w:rPr>
            <w:noProof/>
          </w:rPr>
          <w:t>4</w:t>
        </w:r>
      </w:fldSimple>
      <w:r>
        <w:noBreakHyphen/>
      </w:r>
      <w:fldSimple w:instr=" SEQ Figure \* ARABIC \s 1 ">
        <w:r w:rsidR="009F25FF">
          <w:rPr>
            <w:noProof/>
          </w:rPr>
          <w:t>2</w:t>
        </w:r>
      </w:fldSimple>
      <w:bookmarkEnd w:id="2213"/>
      <w:r>
        <w:t xml:space="preserve"> Quadratic tetrahedral elements available in FEBio. Left, a 10-node quadratic tet. Right, a 15-node quadratic tet.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r>
              <w:rPr>
                <w:b/>
              </w:rPr>
              <w:t>r</w:t>
            </w:r>
          </w:p>
        </w:tc>
        <w:tc>
          <w:tcPr>
            <w:tcW w:w="2394" w:type="dxa"/>
            <w:shd w:val="clear" w:color="auto" w:fill="DDD9C3" w:themeFill="background2" w:themeFillShade="E6"/>
          </w:tcPr>
          <w:p w14:paraId="18DA77B9" w14:textId="2759CBD5" w:rsidR="002D4065" w:rsidRPr="00362FD7" w:rsidRDefault="002D4065" w:rsidP="002D4065">
            <w:pPr>
              <w:rPr>
                <w:b/>
              </w:rPr>
            </w:pPr>
            <w:r w:rsidRPr="002D4065">
              <w:rPr>
                <w:b/>
              </w:rPr>
              <w:t>s</w:t>
            </w:r>
          </w:p>
        </w:tc>
        <w:tc>
          <w:tcPr>
            <w:tcW w:w="2394" w:type="dxa"/>
            <w:shd w:val="clear" w:color="auto" w:fill="DDD9C3" w:themeFill="background2" w:themeFillShade="E6"/>
          </w:tcPr>
          <w:p w14:paraId="102FC1B0" w14:textId="3AED7DDA" w:rsidR="002D4065" w:rsidRPr="00362FD7" w:rsidRDefault="002D4065" w:rsidP="002D4065">
            <w:pPr>
              <w:rPr>
                <w:b/>
              </w:rPr>
            </w:pPr>
            <w:r>
              <w:rPr>
                <w:b/>
              </w:rPr>
              <w:t>t</w:t>
            </w:r>
          </w:p>
        </w:tc>
        <w:tc>
          <w:tcPr>
            <w:tcW w:w="2394" w:type="dxa"/>
            <w:shd w:val="clear" w:color="auto" w:fill="DDD9C3" w:themeFill="background2" w:themeFillShade="E6"/>
          </w:tcPr>
          <w:p w14:paraId="1326295F" w14:textId="647445CD" w:rsidR="002D4065" w:rsidRPr="00362FD7" w:rsidRDefault="002D4065" w:rsidP="002D4065">
            <w:pPr>
              <w:rPr>
                <w:b/>
              </w:rPr>
            </w:pPr>
            <w:r w:rsidRPr="00362FD7">
              <w:rPr>
                <w:b/>
              </w:rPr>
              <w:t>w</w:t>
            </w:r>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r>
              <w:rPr>
                <w:b/>
              </w:rPr>
              <w:t>r</w:t>
            </w:r>
          </w:p>
        </w:tc>
        <w:tc>
          <w:tcPr>
            <w:tcW w:w="2394" w:type="dxa"/>
            <w:shd w:val="clear" w:color="auto" w:fill="DDD9C3" w:themeFill="background2" w:themeFillShade="E6"/>
          </w:tcPr>
          <w:p w14:paraId="2154297D" w14:textId="77777777" w:rsidR="002D4065" w:rsidRPr="00A76791" w:rsidRDefault="002D4065" w:rsidP="00486E22">
            <w:pPr>
              <w:rPr>
                <w:b/>
              </w:rPr>
            </w:pPr>
            <w:r w:rsidRPr="002D4065">
              <w:rPr>
                <w:b/>
              </w:rPr>
              <w:t>s</w:t>
            </w:r>
          </w:p>
        </w:tc>
        <w:tc>
          <w:tcPr>
            <w:tcW w:w="2394" w:type="dxa"/>
            <w:shd w:val="clear" w:color="auto" w:fill="DDD9C3" w:themeFill="background2" w:themeFillShade="E6"/>
          </w:tcPr>
          <w:p w14:paraId="34C8528A" w14:textId="77777777" w:rsidR="002D4065" w:rsidRPr="00A76791" w:rsidRDefault="002D4065" w:rsidP="00486E22">
            <w:pPr>
              <w:rPr>
                <w:b/>
              </w:rPr>
            </w:pPr>
            <w:r>
              <w:rPr>
                <w:b/>
              </w:rPr>
              <w:t>t</w:t>
            </w:r>
          </w:p>
        </w:tc>
        <w:tc>
          <w:tcPr>
            <w:tcW w:w="2394" w:type="dxa"/>
            <w:shd w:val="clear" w:color="auto" w:fill="DDD9C3" w:themeFill="background2" w:themeFillShade="E6"/>
          </w:tcPr>
          <w:p w14:paraId="04133F78" w14:textId="77777777" w:rsidR="002D4065" w:rsidRPr="00A76791" w:rsidRDefault="002D4065" w:rsidP="00486E22">
            <w:pPr>
              <w:rPr>
                <w:b/>
              </w:rPr>
            </w:pPr>
            <w:r w:rsidRPr="00A76791">
              <w:rPr>
                <w:b/>
              </w:rPr>
              <w:t>w</w:t>
            </w:r>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r w:rsidRPr="00A76791">
              <w:rPr>
                <w:b/>
              </w:rPr>
              <w:t>r</w:t>
            </w:r>
          </w:p>
        </w:tc>
        <w:tc>
          <w:tcPr>
            <w:tcW w:w="2394" w:type="dxa"/>
            <w:shd w:val="clear" w:color="auto" w:fill="DDD9C3" w:themeFill="background2" w:themeFillShade="E6"/>
          </w:tcPr>
          <w:p w14:paraId="0EDF360C" w14:textId="77777777" w:rsidR="002D4065" w:rsidRPr="00A76791" w:rsidRDefault="002D4065" w:rsidP="00486E22">
            <w:pPr>
              <w:rPr>
                <w:b/>
              </w:rPr>
            </w:pPr>
            <w:r w:rsidRPr="00A76791">
              <w:rPr>
                <w:b/>
              </w:rPr>
              <w:t>s</w:t>
            </w:r>
          </w:p>
        </w:tc>
        <w:tc>
          <w:tcPr>
            <w:tcW w:w="2394" w:type="dxa"/>
            <w:shd w:val="clear" w:color="auto" w:fill="DDD9C3" w:themeFill="background2" w:themeFillShade="E6"/>
          </w:tcPr>
          <w:p w14:paraId="24292674" w14:textId="77777777" w:rsidR="002D4065" w:rsidRPr="00A76791" w:rsidRDefault="002D4065" w:rsidP="00486E22">
            <w:pPr>
              <w:rPr>
                <w:b/>
              </w:rPr>
            </w:pPr>
            <w:r w:rsidRPr="00A76791">
              <w:rPr>
                <w:b/>
              </w:rPr>
              <w:t>t</w:t>
            </w:r>
          </w:p>
        </w:tc>
        <w:tc>
          <w:tcPr>
            <w:tcW w:w="2394" w:type="dxa"/>
            <w:shd w:val="clear" w:color="auto" w:fill="DDD9C3" w:themeFill="background2" w:themeFillShade="E6"/>
          </w:tcPr>
          <w:p w14:paraId="59B4FD8A" w14:textId="77777777" w:rsidR="002D4065" w:rsidRPr="00A76791" w:rsidRDefault="002D4065" w:rsidP="00486E22">
            <w:pPr>
              <w:rPr>
                <w:b/>
              </w:rPr>
            </w:pPr>
            <w:r w:rsidRPr="00A76791">
              <w:rPr>
                <w:b/>
              </w:rPr>
              <w:t>w</w:t>
            </w:r>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2214" w:name="_Toc302112031"/>
      <w:r>
        <w:t>Shell Elements</w:t>
      </w:r>
      <w:bookmarkEnd w:id="2214"/>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r w:rsidR="0023486D">
        <w:fldChar w:fldCharType="begin"/>
      </w:r>
      <w:r w:rsidR="0023486D">
        <w:instrText xml:space="preserve"> HYPERLINK \l "_ENREF_32" \o "Hughes, 1980 #30" </w:instrText>
      </w:r>
      <w:ins w:id="2215" w:author="Gerard" w:date="2015-08-25T08:12:00Z"/>
      <w:r w:rsidR="0023486D">
        <w:fldChar w:fldCharType="separate"/>
      </w:r>
      <w:r w:rsidR="00214E15">
        <w:rPr>
          <w:noProof/>
        </w:rPr>
        <w:t>32</w:t>
      </w:r>
      <w:r w:rsidR="0023486D">
        <w:rPr>
          <w:noProof/>
        </w:rPr>
        <w:fldChar w:fldCharType="end"/>
      </w:r>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23486D">
        <w:fldChar w:fldCharType="begin"/>
      </w:r>
      <w:r w:rsidR="0023486D">
        <w:instrText xml:space="preserve"> HYPERLINK \l "_ENREF_33" \o "Betsch, 1996 #31" </w:instrText>
      </w:r>
      <w:ins w:id="2216" w:author="Gerard" w:date="2015-08-25T08:12:00Z"/>
      <w:r w:rsidR="0023486D">
        <w:fldChar w:fldCharType="separate"/>
      </w:r>
      <w:r w:rsidR="00214E15">
        <w:rPr>
          <w:noProof/>
        </w:rPr>
        <w:t>33</w:t>
      </w:r>
      <w:r w:rsidR="0023486D">
        <w:rPr>
          <w:noProof/>
        </w:rPr>
        <w:fldChar w:fldCharType="end"/>
      </w:r>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2217" w:name="_Toc302112032"/>
      <w:r>
        <w:t>Shell formulation</w:t>
      </w:r>
      <w:bookmarkEnd w:id="2217"/>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23486D">
        <w:fldChar w:fldCharType="begin"/>
      </w:r>
      <w:r w:rsidR="0023486D">
        <w:instrText xml:space="preserve"> HYPERLINK \l "_ENREF_33" \o "Betsch, 1996 #31" </w:instrText>
      </w:r>
      <w:ins w:id="2218" w:author="Gerard" w:date="2015-08-25T08:12:00Z"/>
      <w:r w:rsidR="0023486D">
        <w:fldChar w:fldCharType="separate"/>
      </w:r>
      <w:r w:rsidR="00214E15">
        <w:rPr>
          <w:noProof/>
        </w:rPr>
        <w:t>33</w:t>
      </w:r>
      <w:r w:rsidR="0023486D">
        <w:rPr>
          <w:noProof/>
        </w:rPr>
        <w:fldChar w:fldCharType="end"/>
      </w:r>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216" type="#_x0000_t75" style="width:201.35pt;height:128.65pt" o:ole="">
            <v:imagedata r:id="rId2539" o:title=""/>
          </v:shape>
          <o:OLEObject Type="Embed" ProgID="Equation.DSMT4" ShapeID="_x0000_i2216" DrawAspect="Content" ObjectID="_1375861364" r:id="rId2540"/>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217" type="#_x0000_t75" style="width:40pt;height:20pt" o:ole="">
            <v:imagedata r:id="rId2541" o:title=""/>
          </v:shape>
          <o:OLEObject Type="Embed" ProgID="Equation.DSMT4" ShapeID="_x0000_i2217" DrawAspect="Content" ObjectID="_1375861365" r:id="rId2542"/>
        </w:object>
      </w:r>
      <w:r>
        <w:t xml:space="preserve">. (Note that this does not necessarily imply that </w:t>
      </w:r>
      <w:r w:rsidR="00905817" w:rsidRPr="00905817">
        <w:rPr>
          <w:position w:val="-14"/>
        </w:rPr>
        <w:object w:dxaOrig="700" w:dyaOrig="400" w14:anchorId="0C58E3A5">
          <v:shape id="_x0000_i2218" type="#_x0000_t75" style="width:34.65pt;height:20pt" o:ole="">
            <v:imagedata r:id="rId2543" o:title=""/>
          </v:shape>
          <o:OLEObject Type="Embed" ProgID="Equation.DSMT4" ShapeID="_x0000_i2218" DrawAspect="Content" ObjectID="_1375861366" r:id="rId2544"/>
        </w:object>
      </w:r>
      <w:r>
        <w:t xml:space="preserve"> throughout the entire shell.) The function </w:t>
      </w:r>
      <w:r w:rsidR="00905817" w:rsidRPr="00905817">
        <w:rPr>
          <w:position w:val="-12"/>
        </w:rPr>
        <w:object w:dxaOrig="260" w:dyaOrig="360" w14:anchorId="66AC1392">
          <v:shape id="_x0000_i2219" type="#_x0000_t75" style="width:12.65pt;height:19.35pt" o:ole="">
            <v:imagedata r:id="rId2545" o:title=""/>
          </v:shape>
          <o:OLEObject Type="Embed" ProgID="Equation.DSMT4" ShapeID="_x0000_i2219" DrawAspect="Content" ObjectID="_1375861367" r:id="rId2546"/>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220" type="#_x0000_t75" style="width:14.65pt;height:19.35pt" o:ole="">
            <v:imagedata r:id="rId2547" o:title=""/>
          </v:shape>
          <o:OLEObject Type="Embed" ProgID="Equation.DSMT4" ShapeID="_x0000_i2220" DrawAspect="Content" ObjectID="_1375861368" r:id="rId2548"/>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221" type="#_x0000_t75" style="width:139.35pt;height:89.35pt" o:ole="">
            <v:imagedata r:id="rId2549" o:title=""/>
          </v:shape>
          <o:OLEObject Type="Embed" ProgID="Equation.DSMT4" ShapeID="_x0000_i2221" DrawAspect="Content" ObjectID="_1375861369" r:id="rId2550"/>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222" type="#_x0000_t75" style="width:124pt;height:98.65pt" o:ole="">
            <v:imagedata r:id="rId2551" o:title=""/>
          </v:shape>
          <o:OLEObject Type="Embed" ProgID="Equation.DSMT4" ShapeID="_x0000_i2222" DrawAspect="Content" ObjectID="_1375861370" r:id="rId2552"/>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223" type="#_x0000_t75" style="width:14.65pt;height:19.35pt" o:ole="">
            <v:imagedata r:id="rId2553" o:title=""/>
          </v:shape>
          <o:OLEObject Type="Embed" ProgID="Equation.DSMT4" ShapeID="_x0000_i2223" DrawAspect="Content" ObjectID="_1375861371" r:id="rId2554"/>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tab/>
      </w:r>
      <w:r w:rsidR="00905817" w:rsidRPr="00905817">
        <w:rPr>
          <w:position w:val="-28"/>
        </w:rPr>
        <w:object w:dxaOrig="4640" w:dyaOrig="680" w14:anchorId="24B5ED8D">
          <v:shape id="_x0000_i2224" type="#_x0000_t75" style="width:231.35pt;height:34.65pt" o:ole="">
            <v:imagedata r:id="rId2555" o:title=""/>
          </v:shape>
          <o:OLEObject Type="Embed" ProgID="Equation.DSMT4" ShapeID="_x0000_i2224" DrawAspect="Content" ObjectID="_1375861372" r:id="rId2556"/>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225" type="#_x0000_t75" style="width:136.65pt;height:34.65pt" o:ole="">
            <v:imagedata r:id="rId2557" o:title=""/>
          </v:shape>
          <o:OLEObject Type="Embed" ProgID="Equation.DSMT4" ShapeID="_x0000_i2225" DrawAspect="Content" ObjectID="_1375861373" r:id="rId2558"/>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226" type="#_x0000_t75" style="width:121.35pt;height:20pt" o:ole="">
            <v:imagedata r:id="rId2559" o:title=""/>
          </v:shape>
          <o:OLEObject Type="Embed" ProgID="Equation.DSMT4" ShapeID="_x0000_i2226" DrawAspect="Content" ObjectID="_1375861374" r:id="rId2560"/>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227" type="#_x0000_t75" style="width:158.65pt;height:34.65pt" o:ole="">
            <v:imagedata r:id="rId2561" o:title=""/>
          </v:shape>
          <o:OLEObject Type="Embed" ProgID="Equation.DSMT4" ShapeID="_x0000_i2227" DrawAspect="Content" ObjectID="_1375861375" r:id="rId256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228" type="#_x0000_t75" style="width:203.35pt;height:67.35pt" o:ole="">
            <v:imagedata r:id="rId2563" o:title=""/>
          </v:shape>
          <o:OLEObject Type="Embed" ProgID="Equation.DSMT4" ShapeID="_x0000_i2228" DrawAspect="Content" ObjectID="_1375861376" r:id="rId256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229" type="#_x0000_t75" style="width:148.65pt;height:37.35pt" o:ole="">
            <v:imagedata r:id="rId2565" o:title=""/>
          </v:shape>
          <o:OLEObject Type="Embed" ProgID="Equation.DSMT4" ShapeID="_x0000_i2229" DrawAspect="Content" ObjectID="_1375861377" r:id="rId2566"/>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230" type="#_x0000_t75" style="width:52pt;height:32.65pt" o:ole="">
            <v:imagedata r:id="rId2567" o:title=""/>
          </v:shape>
          <o:OLEObject Type="Embed" ProgID="Equation.DSMT4" ShapeID="_x0000_i2230" DrawAspect="Content" ObjectID="_1375861378" r:id="rId2568"/>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2219" w:name="_Toc302112033"/>
      <w:r>
        <w:t>Quadrilateral shells</w:t>
      </w:r>
      <w:bookmarkEnd w:id="2219"/>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231" type="#_x0000_t75" style="width:103.35pt;height:128.65pt" o:ole="">
            <v:imagedata r:id="rId2569" o:title=""/>
          </v:shape>
          <o:OLEObject Type="Embed" ProgID="Equation.DSMT4" ShapeID="_x0000_i2231" DrawAspect="Content" ObjectID="_1375861379" r:id="rId2570"/>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2220" w:name="_Toc302112034"/>
      <w:r>
        <w:t>Triangular shells</w:t>
      </w:r>
      <w:bookmarkEnd w:id="2220"/>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232" type="#_x0000_t75" style="width:64pt;height:54.65pt" o:ole="">
            <v:imagedata r:id="rId2571" o:title=""/>
          </v:shape>
          <o:OLEObject Type="Embed" ProgID="Equation.DSMT4" ShapeID="_x0000_i2232" DrawAspect="Content" ObjectID="_1375861380" r:id="rId2572"/>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4</w:instrText>
        </w:r>
      </w:fldSimple>
      <w:r w:rsidR="004F1C97">
        <w:instrText>.</w:instrText>
      </w:r>
      <w:fldSimple w:instr=" SEQ MTEqn \c \* Arabic \* MERGEFORMAT ">
        <w:r w:rsidR="009F25FF">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573">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1103BED6" w:rsidR="008C7882" w:rsidRPr="00C97806" w:rsidRDefault="008C7882" w:rsidP="00FD7660">
      <w:pPr>
        <w:pStyle w:val="Caption"/>
        <w:jc w:val="center"/>
      </w:pPr>
      <w:r>
        <w:t xml:space="preserve">Figure </w:t>
      </w:r>
      <w:fldSimple w:instr=" STYLEREF 1 \s ">
        <w:r w:rsidR="009F25FF">
          <w:rPr>
            <w:noProof/>
          </w:rPr>
          <w:t>4</w:t>
        </w:r>
      </w:fldSimple>
      <w:r w:rsidR="00AB0524">
        <w:noBreakHyphen/>
      </w:r>
      <w:fldSimple w:instr=" SEQ Figure \* ARABIC \s 1 ">
        <w:r w:rsidR="009F25FF">
          <w:rPr>
            <w:noProof/>
          </w:rPr>
          <w:t>3</w:t>
        </w:r>
      </w:fldSimple>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2221" w:name="_Ref172970092"/>
      <w:bookmarkStart w:id="2222" w:name="_Toc302112035"/>
      <w:r>
        <w:t>Constitutive Models</w:t>
      </w:r>
      <w:bookmarkEnd w:id="2221"/>
      <w:bookmarkEnd w:id="2222"/>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fldSimple w:instr=" SEQ MTEqn \r \h \* MERGEFORMAT "/>
      <w:fldSimple w:instr=" SEQ MTSec \r 5 \h \* MERGEFORMAT "/>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9F25FF">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2223" w:name="_Ref172102939"/>
      <w:bookmarkStart w:id="2224" w:name="_Toc302112036"/>
      <w:r>
        <w:t>Linear Elasticity</w:t>
      </w:r>
      <w:bookmarkEnd w:id="2223"/>
      <w:bookmarkEnd w:id="2224"/>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233" type="#_x0000_t75" style="width:9.35pt;height:10.65pt" o:ole="">
            <v:imagedata r:id="rId2574" o:title=""/>
          </v:shape>
          <o:OLEObject Type="Embed" ProgID="Equation.DSMT4" ShapeID="_x0000_i2233" DrawAspect="Content" ObjectID="_1375861381" r:id="rId2575"/>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234" type="#_x0000_t75" style="width:42pt;height:10.65pt" o:ole="">
            <v:imagedata r:id="rId2576" o:title=""/>
          </v:shape>
          <o:OLEObject Type="Embed" ProgID="Equation.DSMT4" ShapeID="_x0000_i2234" DrawAspect="Content" ObjectID="_1375861382" r:id="rId2577"/>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r w:rsidR="009F25FF">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235" type="#_x0000_t75" style="width:10pt;height:10pt" o:ole="">
            <v:imagedata r:id="rId2578" o:title=""/>
          </v:shape>
          <o:OLEObject Type="Embed" ProgID="Equation.DSMT4" ShapeID="_x0000_i2235" DrawAspect="Content" ObjectID="_1375861383" r:id="rId2579"/>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236" type="#_x0000_t75" style="width:98.65pt;height:19.35pt" o:ole="">
            <v:imagedata r:id="rId2580" o:title=""/>
          </v:shape>
          <o:OLEObject Type="Embed" ProgID="Equation.DSMT4" ShapeID="_x0000_i2236" DrawAspect="Content" ObjectID="_1375861384" r:id="rId2581"/>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237" type="#_x0000_t75" style="width:152pt;height:22pt" o:ole="">
            <v:imagedata r:id="rId2582" o:title=""/>
          </v:shape>
          <o:OLEObject Type="Embed" ProgID="Equation.DSMT4" ShapeID="_x0000_i2237" DrawAspect="Content" ObjectID="_1375861385" r:id="rId2583"/>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r w:rsidR="009F25FF">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238" type="#_x0000_t75" style="width:10.65pt;height:14.65pt" o:ole="">
            <v:imagedata r:id="rId2584" o:title=""/>
          </v:shape>
          <o:OLEObject Type="Embed" ProgID="Equation.DSMT4" ShapeID="_x0000_i2238" DrawAspect="Content" ObjectID="_1375861386" r:id="rId2585"/>
        </w:object>
      </w:r>
      <w:r w:rsidR="00190B2E">
        <w:t xml:space="preserve"> </w:t>
      </w:r>
      <w:r>
        <w:t xml:space="preserve">and </w:t>
      </w:r>
      <w:r w:rsidR="00905817" w:rsidRPr="00905817">
        <w:rPr>
          <w:position w:val="-10"/>
        </w:rPr>
        <w:object w:dxaOrig="240" w:dyaOrig="260" w14:anchorId="6D2FE26D">
          <v:shape id="_x0000_i2239" type="#_x0000_t75" style="width:12pt;height:12.65pt" o:ole="">
            <v:imagedata r:id="rId2586" o:title=""/>
          </v:shape>
          <o:OLEObject Type="Embed" ProgID="Equation.DSMT4" ShapeID="_x0000_i2239" DrawAspect="Content" ObjectID="_1375861387" r:id="rId2587"/>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240" type="#_x0000_t75" style="width:94.65pt;height:19.35pt" o:ole="">
            <v:imagedata r:id="rId2588" o:title=""/>
          </v:shape>
          <o:OLEObject Type="Embed" ProgID="Equation.DSMT4" ShapeID="_x0000_i2240" DrawAspect="Content" ObjectID="_1375861388" r:id="rId2589"/>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r w:rsidR="009F25FF">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241" type="#_x0000_t75" style="width:258pt;height:118.65pt" o:ole="">
            <v:imagedata r:id="rId2590" o:title=""/>
          </v:shape>
          <o:OLEObject Type="Embed" ProgID="Equation.DSMT4" ShapeID="_x0000_i2241" DrawAspect="Content" ObjectID="_1375861389" r:id="rId2591"/>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r w:rsidR="009F25FF">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242" type="#_x0000_t75" style="width:42.65pt;height:19.35pt" o:ole="">
            <v:imagedata r:id="rId2592" o:title=""/>
          </v:shape>
          <o:OLEObject Type="Embed" ProgID="Equation.DSMT4" ShapeID="_x0000_i2242" DrawAspect="Content" ObjectID="_1375861390" r:id="rId2593"/>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243" type="#_x0000_t75" style="width:10pt;height:10.65pt" o:ole="">
            <v:imagedata r:id="rId2594" o:title=""/>
          </v:shape>
          <o:OLEObject Type="Embed" ProgID="Equation.DSMT4" ShapeID="_x0000_i2243" DrawAspect="Content" ObjectID="_1375861391" r:id="rId2595"/>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6"/>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244" type="#_x0000_t75" style="width:22.65pt;height:15.35pt" o:ole="">
                  <v:imagedata r:id="rId2596" o:title=""/>
                </v:shape>
                <o:OLEObject Type="Embed" ProgID="Equation.DSMT4" ShapeID="_x0000_i2244" DrawAspect="Content" ObjectID="_1375861392" r:id="rId2597"/>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245" type="#_x0000_t75" style="width:22.65pt;height:15.35pt" o:ole="">
                  <v:imagedata r:id="rId2598" o:title=""/>
                </v:shape>
                <o:OLEObject Type="Embed" ProgID="Equation.DSMT4" ShapeID="_x0000_i2245" DrawAspect="Content" ObjectID="_1375861393" r:id="rId2599"/>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246" type="#_x0000_t75" style="width:27.35pt;height:15.35pt" o:ole="">
                  <v:imagedata r:id="rId2600" o:title=""/>
                </v:shape>
                <o:OLEObject Type="Embed" ProgID="Equation.DSMT4" ShapeID="_x0000_i2246" DrawAspect="Content" ObjectID="_1375861394" r:id="rId2601"/>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247" type="#_x0000_t75" style="width:22.65pt;height:15.35pt" o:ole="">
                  <v:imagedata r:id="rId2602" o:title=""/>
                </v:shape>
                <o:OLEObject Type="Embed" ProgID="Equation.DSMT4" ShapeID="_x0000_i2247" DrawAspect="Content" ObjectID="_1375861395" r:id="rId2603"/>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248" type="#_x0000_t75" style="width:100pt;height:70pt" o:ole="">
                  <v:imagedata r:id="rId2604" o:title=""/>
                </v:shape>
                <o:OLEObject Type="Embed" ProgID="Equation.DSMT4" ShapeID="_x0000_i2248" DrawAspect="Content" ObjectID="_1375861396" r:id="rId2605"/>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249" type="#_x0000_t75" style="width:65.35pt;height:64pt" o:ole="">
                  <v:imagedata r:id="rId2606" o:title=""/>
                </v:shape>
                <o:OLEObject Type="Embed" ProgID="Equation.DSMT4" ShapeID="_x0000_i2249" DrawAspect="Content" ObjectID="_1375861397" r:id="rId2607"/>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250" type="#_x0000_t75" style="width:22.65pt;height:15.35pt" o:ole="">
                  <v:imagedata r:id="rId2608" o:title=""/>
                </v:shape>
                <o:OLEObject Type="Embed" ProgID="Equation.DSMT4" ShapeID="_x0000_i2250" DrawAspect="Content" ObjectID="_1375861398" r:id="rId2609"/>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251" type="#_x0000_t75" style="width:92pt;height:1in" o:ole="">
                  <v:imagedata r:id="rId2610" o:title=""/>
                </v:shape>
                <o:OLEObject Type="Embed" ProgID="Equation.DSMT4" ShapeID="_x0000_i2251" DrawAspect="Content" ObjectID="_1375861399" r:id="rId2611"/>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252" type="#_x0000_t75" style="width:61.35pt;height:47.35pt" o:ole="">
                  <v:imagedata r:id="rId2612" o:title=""/>
                </v:shape>
                <o:OLEObject Type="Embed" ProgID="Equation.DSMT4" ShapeID="_x0000_i2252" DrawAspect="Content" ObjectID="_1375861400" r:id="rId2613"/>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253" type="#_x0000_t75" style="width:27.35pt;height:15.35pt" o:ole="">
                  <v:imagedata r:id="rId2614" o:title=""/>
                </v:shape>
                <o:OLEObject Type="Embed" ProgID="Equation.DSMT4" ShapeID="_x0000_i2253" DrawAspect="Content" ObjectID="_1375861401" r:id="rId2615"/>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254" type="#_x0000_t75" style="width:69.35pt;height:1in" o:ole="">
                  <v:imagedata r:id="rId2616" o:title=""/>
                </v:shape>
                <o:OLEObject Type="Embed" ProgID="Equation.DSMT4" ShapeID="_x0000_i2254" DrawAspect="Content" ObjectID="_1375861402" r:id="rId2617"/>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255" type="#_x0000_t75" style="width:61.35pt;height:47.35pt" o:ole="">
                  <v:imagedata r:id="rId2618" o:title=""/>
                </v:shape>
                <o:OLEObject Type="Embed" ProgID="Equation.DSMT4" ShapeID="_x0000_i2255" DrawAspect="Content" ObjectID="_1375861403" r:id="rId2619"/>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256" type="#_x0000_t75" style="width:50pt;height:14.65pt" o:ole="">
            <v:imagedata r:id="rId2620" o:title=""/>
          </v:shape>
          <o:OLEObject Type="Embed" ProgID="Equation.DSMT4" ShapeID="_x0000_i2256" DrawAspect="Content" ObjectID="_1375861404" r:id="rId2621"/>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r w:rsidR="009F25FF">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257" type="#_x0000_t75" style="width:60pt;height:14.65pt" o:ole="">
            <v:imagedata r:id="rId2622" o:title=""/>
          </v:shape>
          <o:OLEObject Type="Embed" ProgID="Equation.DSMT4" ShapeID="_x0000_i2257" DrawAspect="Content" ObjectID="_1375861405" r:id="rId2623"/>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r w:rsidR="009F25FF">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258" type="#_x0000_t75" style="width:67.35pt;height:31.35pt" o:ole="">
            <v:imagedata r:id="rId2624" o:title=""/>
          </v:shape>
          <o:OLEObject Type="Embed" ProgID="Equation.DSMT4" ShapeID="_x0000_i2258" DrawAspect="Content" ObjectID="_1375861406" r:id="rId2625"/>
        </w:object>
      </w:r>
      <w:r>
        <w:t>.</w:t>
      </w:r>
      <w:r>
        <w:tab/>
      </w:r>
      <w:r w:rsidR="004F1C97">
        <w:fldChar w:fldCharType="begin"/>
      </w:r>
      <w:r w:rsidR="004F1C97">
        <w:instrText xml:space="preserve"> MACROBUTTON MTPlaceRef \* MERGEFORMAT </w:instrText>
      </w:r>
      <w:fldSimple w:instr=" SEQ MTEqn \h \* MERGEFORMAT "/>
      <w:bookmarkStart w:id="2225" w:name="ZEqnNum907167"/>
      <w:r w:rsidR="004F1C97">
        <w:instrText>(</w:instrText>
      </w:r>
      <w:fldSimple w:instr=" SEQ MTSec \c \* Arabic \* MERGEFORMAT ">
        <w:r w:rsidR="009F25FF">
          <w:rPr>
            <w:noProof/>
          </w:rPr>
          <w:instrText>5</w:instrText>
        </w:r>
      </w:fldSimple>
      <w:r w:rsidR="004F1C97">
        <w:instrText>.</w:instrText>
      </w:r>
      <w:fldSimple w:instr=" SEQ MTEqn \c \* Arabic \* MERGEFORMAT ">
        <w:r w:rsidR="009F25FF">
          <w:rPr>
            <w:noProof/>
          </w:rPr>
          <w:instrText>7</w:instrText>
        </w:r>
      </w:fldSimple>
      <w:r w:rsidR="004F1C97">
        <w:instrText>)</w:instrText>
      </w:r>
      <w:bookmarkEnd w:id="2225"/>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259" type="#_x0000_t75" style="width:42pt;height:31.35pt" o:ole="">
            <v:imagedata r:id="rId2626" o:title=""/>
          </v:shape>
          <o:OLEObject Type="Embed" ProgID="Equation.DSMT4" ShapeID="_x0000_i2259" DrawAspect="Content" ObjectID="_1375861407" r:id="rId2627"/>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9F25FF">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260" type="#_x0000_t75" style="width:108.65pt;height:31.35pt" o:ole="">
            <v:imagedata r:id="rId2628" o:title=""/>
          </v:shape>
          <o:OLEObject Type="Embed" ProgID="Equation.DSMT4" ShapeID="_x0000_i2260" DrawAspect="Content" ObjectID="_1375861408" r:id="rId26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r w:rsidR="009F25FF">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261" type="#_x0000_t75" style="width:92pt;height:20pt" o:ole="">
            <v:imagedata r:id="rId2630" o:title=""/>
          </v:shape>
          <o:OLEObject Type="Embed" ProgID="Equation.DSMT4" ShapeID="_x0000_i2261" DrawAspect="Content" ObjectID="_1375861409" r:id="rId26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r w:rsidR="009F25FF">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2226" w:name="_Ref160500499"/>
      <w:bookmarkStart w:id="2227" w:name="_Toc302112037"/>
      <w:r w:rsidR="00C5691A">
        <w:t>Compressible Materials</w:t>
      </w:r>
      <w:bookmarkEnd w:id="2227"/>
    </w:p>
    <w:p w14:paraId="2382B6B9" w14:textId="77777777" w:rsidR="008C7882" w:rsidRDefault="008C7882" w:rsidP="008F4203">
      <w:pPr>
        <w:pStyle w:val="Heading3"/>
      </w:pPr>
      <w:bookmarkStart w:id="2228" w:name="_Toc302112038"/>
      <w:r>
        <w:t>Isotropic Elasticity</w:t>
      </w:r>
      <w:bookmarkEnd w:id="2226"/>
      <w:bookmarkEnd w:id="2228"/>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9F25FF">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2229" w:author="Gerard" w:date="2015-08-25T08:12:00Z"/>
      <w:r w:rsidR="0023486D">
        <w:fldChar w:fldCharType="separate"/>
      </w:r>
      <w:r w:rsidR="00214E15">
        <w:rPr>
          <w:noProof/>
        </w:rPr>
        <w:t>1</w:t>
      </w:r>
      <w:r w:rsidR="0023486D">
        <w:rPr>
          <w:noProof/>
        </w:rPr>
        <w:fldChar w:fldCharType="end"/>
      </w:r>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262" type="#_x0000_t75" style="width:118.65pt;height:31.35pt" o:ole="">
            <v:imagedata r:id="rId2632" o:title=""/>
          </v:shape>
          <o:OLEObject Type="Embed" ProgID="Equation.DSMT4" ShapeID="_x0000_i2262" DrawAspect="Content" ObjectID="_1375861410" r:id="rId26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r w:rsidR="009F25FF">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263" type="#_x0000_t75" style="width:128.65pt;height:31.35pt" o:ole="">
            <v:imagedata r:id="rId2634" o:title=""/>
          </v:shape>
          <o:OLEObject Type="Embed" ProgID="Equation.DSMT4" ShapeID="_x0000_i2263" DrawAspect="Content" ObjectID="_1375861411" r:id="rId26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r w:rsidR="009F25FF">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264" type="#_x0000_t75" style="width:128.65pt;height:31.35pt" o:ole="">
            <v:imagedata r:id="rId2636" o:title=""/>
          </v:shape>
          <o:OLEObject Type="Embed" ProgID="Equation.DSMT4" ShapeID="_x0000_i2264" DrawAspect="Content" ObjectID="_1375861412" r:id="rId2637"/>
        </w:object>
      </w:r>
      <w:r w:rsidR="006D7619">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r w:rsidR="009F25FF">
          <w:rPr>
            <w:noProof/>
          </w:rPr>
          <w:instrText>12</w:instrText>
        </w:r>
      </w:fldSimple>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7BCD615" w:rsidR="00A447B3" w:rsidRDefault="00A447B3" w:rsidP="00362FD7">
      <w:pPr>
        <w:pStyle w:val="MTDisplayEquation"/>
      </w:pPr>
      <w:r>
        <w:tab/>
      </w:r>
      <w:r w:rsidR="00905817" w:rsidRPr="00905817">
        <w:rPr>
          <w:position w:val="-24"/>
        </w:rPr>
        <w:object w:dxaOrig="2680" w:dyaOrig="620" w14:anchorId="4CD4710F">
          <v:shape id="_x0000_i2265" type="#_x0000_t75" style="width:134pt;height:31.35pt" o:ole="">
            <v:imagedata r:id="rId2638" o:title=""/>
          </v:shape>
          <o:OLEObject Type="Embed" ProgID="Equation.DSMT4" ShapeID="_x0000_i2265" DrawAspect="Content" ObjectID="_1375861413" r:id="rId2639"/>
        </w:object>
      </w:r>
      <w:r>
        <w:t xml:space="preserve"> </w:t>
      </w:r>
      <w:r>
        <w:tab/>
      </w:r>
      <w:r>
        <w:fldChar w:fldCharType="begin"/>
      </w:r>
      <w:r>
        <w:instrText xml:space="preserve"> MACROBUTTON MTPlaceRef \* MERGEFORMAT (</w:instrText>
      </w:r>
      <w:fldSimple w:instr=" SEQ MTSec \c \* Arabic \* MERGEFORMAT ">
        <w:r w:rsidR="009F25FF">
          <w:rPr>
            <w:noProof/>
          </w:rPr>
          <w:instrText>5</w:instrText>
        </w:r>
      </w:fldSimple>
      <w:r>
        <w:instrText>.</w:instrText>
      </w:r>
      <w:fldSimple w:instr=" SEQ MTEqn \c \* Arabic \* MERGEFORMAT ">
        <w:ins w:id="2230" w:author="Gerard" w:date="2015-08-25T08:50:00Z">
          <w:r w:rsidR="009F25FF">
            <w:rPr>
              <w:noProof/>
            </w:rPr>
            <w:instrText>12</w:instrText>
          </w:r>
        </w:ins>
        <w:del w:id="2231" w:author="Gerard" w:date="2015-07-27T22:14:00Z">
          <w:r w:rsidR="00D3178E" w:rsidDel="00C175E9">
            <w:rPr>
              <w:noProof/>
            </w:rPr>
            <w:delInstrText>13</w:delInstrText>
          </w:r>
        </w:del>
      </w:fldSimple>
      <w:r>
        <w:instrText>)</w:instrText>
      </w:r>
      <w:r>
        <w:fldChar w:fldCharType="end"/>
      </w:r>
    </w:p>
    <w:p w14:paraId="32D10873" w14:textId="59A96B4A" w:rsidR="008C7882" w:rsidRDefault="00A447B3" w:rsidP="008C7882">
      <w:r>
        <w:t xml:space="preserve">where </w:t>
      </w:r>
      <w:r w:rsidR="00905817" w:rsidRPr="00905817">
        <w:rPr>
          <w:position w:val="-14"/>
        </w:rPr>
        <w:object w:dxaOrig="1719" w:dyaOrig="400" w14:anchorId="4A7787E2">
          <v:shape id="_x0000_i2266" type="#_x0000_t75" style="width:86.65pt;height:20pt" o:ole="">
            <v:imagedata r:id="rId2640" o:title=""/>
          </v:shape>
          <o:OLEObject Type="Embed" ProgID="Equation.DSMT4" ShapeID="_x0000_i2266" DrawAspect="Content" ObjectID="_1375861414" r:id="rId2641"/>
        </w:object>
      </w:r>
      <w:r>
        <w:t xml:space="preserve"> , whereas the spatial elasticity tensor is</w:t>
      </w:r>
    </w:p>
    <w:p w14:paraId="183DE1BF" w14:textId="026DC244" w:rsidR="00A447B3" w:rsidRDefault="00A447B3" w:rsidP="00362FD7">
      <w:pPr>
        <w:pStyle w:val="MTDisplayEquation"/>
      </w:pPr>
      <w:r>
        <w:tab/>
      </w:r>
      <w:r w:rsidR="00905817" w:rsidRPr="00905817">
        <w:rPr>
          <w:position w:val="-24"/>
        </w:rPr>
        <w:object w:dxaOrig="2340" w:dyaOrig="620" w14:anchorId="5E328A41">
          <v:shape id="_x0000_i2267" type="#_x0000_t75" style="width:116.65pt;height:31.35pt" o:ole="">
            <v:imagedata r:id="rId2642" o:title=""/>
          </v:shape>
          <o:OLEObject Type="Embed" ProgID="Equation.DSMT4" ShapeID="_x0000_i2267" DrawAspect="Content" ObjectID="_1375861415" r:id="rId2643"/>
        </w:object>
      </w:r>
      <w:r>
        <w:t xml:space="preserve"> </w:t>
      </w:r>
      <w:r>
        <w:tab/>
      </w:r>
      <w:r>
        <w:fldChar w:fldCharType="begin"/>
      </w:r>
      <w:r>
        <w:instrText xml:space="preserve"> MACROBUTTON MTPlaceRef \* MERGEFORMAT (</w:instrText>
      </w:r>
      <w:fldSimple w:instr=" SEQ MTSec \c \* Arabic \* MERGEFORMAT ">
        <w:r w:rsidR="009F25FF">
          <w:rPr>
            <w:noProof/>
          </w:rPr>
          <w:instrText>5</w:instrText>
        </w:r>
      </w:fldSimple>
      <w:r>
        <w:instrText>.</w:instrText>
      </w:r>
      <w:fldSimple w:instr=" SEQ MTEqn \c \* Arabic \* MERGEFORMAT ">
        <w:ins w:id="2232" w:author="Gerard" w:date="2015-08-25T08:50:00Z">
          <w:r w:rsidR="009F25FF">
            <w:rPr>
              <w:noProof/>
            </w:rPr>
            <w:instrText>12</w:instrText>
          </w:r>
        </w:ins>
        <w:del w:id="2233" w:author="Gerard" w:date="2015-07-27T22:14:00Z">
          <w:r w:rsidR="00D3178E" w:rsidDel="00C175E9">
            <w:rPr>
              <w:noProof/>
            </w:rPr>
            <w:delInstrText>14</w:delInstrText>
          </w:r>
        </w:del>
      </w:fldSimple>
      <w:r>
        <w:instrText>)</w:instrText>
      </w:r>
      <w:r>
        <w:fldChar w:fldCharType="end"/>
      </w:r>
    </w:p>
    <w:p w14:paraId="190A182F" w14:textId="77777777" w:rsidR="004979AD" w:rsidRDefault="004979AD" w:rsidP="004979AD">
      <w:pPr>
        <w:pStyle w:val="Heading3"/>
      </w:pPr>
      <w:bookmarkStart w:id="2234" w:name="_Toc302112039"/>
      <w:r>
        <w:t>Orthotropic Elasticity</w:t>
      </w:r>
      <w:bookmarkEnd w:id="2234"/>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23486D">
        <w:fldChar w:fldCharType="begin"/>
      </w:r>
      <w:r w:rsidR="0023486D">
        <w:instrText xml:space="preserve"> HYPERLINK \l "_ENREF_1" \o "Bonet, 1997 #21" </w:instrText>
      </w:r>
      <w:ins w:id="2235" w:author="Gerard" w:date="2015-08-25T08:12:00Z"/>
      <w:r w:rsidR="0023486D">
        <w:fldChar w:fldCharType="separate"/>
      </w:r>
      <w:r w:rsidR="00214E15">
        <w:rPr>
          <w:noProof/>
        </w:rPr>
        <w:t>1</w:t>
      </w:r>
      <w:r w:rsidR="0023486D">
        <w:rPr>
          <w:noProof/>
        </w:rPr>
        <w:fldChar w:fldCharType="end"/>
      </w:r>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2D223269" w:rsidR="004979AD" w:rsidRDefault="004979AD" w:rsidP="004979AD">
      <w:pPr>
        <w:pStyle w:val="MTDisplayEquation"/>
      </w:pPr>
      <w:r>
        <w:tab/>
      </w:r>
      <w:r w:rsidR="00905817" w:rsidRPr="00905817">
        <w:rPr>
          <w:position w:val="-28"/>
        </w:rPr>
        <w:object w:dxaOrig="4320" w:dyaOrig="680" w14:anchorId="7C0FEAAB">
          <v:shape id="_x0000_i2268" type="#_x0000_t75" style="width:3in;height:34.65pt" o:ole="">
            <v:imagedata r:id="rId2644" o:title=""/>
          </v:shape>
          <o:OLEObject Type="Embed" ProgID="Equation.DSMT4" ShapeID="_x0000_i2268" DrawAspect="Content" ObjectID="_1375861416" r:id="rId2645"/>
        </w:object>
      </w:r>
      <w:r w:rsidR="00E903D4">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36" w:author="Gerard" w:date="2015-08-25T08:50:00Z">
          <w:r w:rsidR="009F25FF">
            <w:rPr>
              <w:noProof/>
            </w:rPr>
            <w:instrText>13</w:instrText>
          </w:r>
        </w:ins>
        <w:del w:id="2237" w:author="Gerard" w:date="2015-07-27T22:14:00Z">
          <w:r w:rsidR="00D3178E" w:rsidDel="00C175E9">
            <w:rPr>
              <w:noProof/>
            </w:rPr>
            <w:delInstrText>15</w:delInstrText>
          </w:r>
        </w:del>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269" type="#_x0000_t75" style="width:64pt;height:19.35pt" o:ole="">
            <v:imagedata r:id="rId2646" o:title=""/>
          </v:shape>
          <o:OLEObject Type="Embed" ProgID="Equation.DSMT4" ShapeID="_x0000_i2269" DrawAspect="Content" ObjectID="_1375861417" r:id="rId2647"/>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270" type="#_x0000_t75" style="width:14.65pt;height:19.35pt" o:ole="">
            <v:imagedata r:id="rId2648" o:title=""/>
          </v:shape>
          <o:OLEObject Type="Embed" ProgID="Equation.DSMT4" ShapeID="_x0000_i2270" DrawAspect="Content" ObjectID="_1375861418" r:id="rId2649"/>
        </w:object>
      </w:r>
      <w:r>
        <w:t xml:space="preserve"> (</w:t>
      </w:r>
      <w:r w:rsidR="00905817" w:rsidRPr="00905817">
        <w:rPr>
          <w:position w:val="-12"/>
        </w:rPr>
        <w:object w:dxaOrig="1140" w:dyaOrig="380" w14:anchorId="66D30F4F">
          <v:shape id="_x0000_i2271" type="#_x0000_t75" style="width:57.35pt;height:19.35pt" o:ole="">
            <v:imagedata r:id="rId2650" o:title=""/>
          </v:shape>
          <o:OLEObject Type="Embed" ProgID="Equation.DSMT4" ShapeID="_x0000_i2271" DrawAspect="Content" ObjectID="_1375861419" r:id="rId2651"/>
        </w:object>
      </w:r>
      <w:r>
        <w:t xml:space="preserve">). The material constants are the three shear moduli </w:t>
      </w:r>
      <w:r w:rsidR="00905817" w:rsidRPr="00905817">
        <w:rPr>
          <w:position w:val="-12"/>
        </w:rPr>
        <w:object w:dxaOrig="300" w:dyaOrig="360" w14:anchorId="0136DDE2">
          <v:shape id="_x0000_i2272" type="#_x0000_t75" style="width:14.65pt;height:19.35pt" o:ole="">
            <v:imagedata r:id="rId2652" o:title=""/>
          </v:shape>
          <o:OLEObject Type="Embed" ProgID="Equation.DSMT4" ShapeID="_x0000_i2272" DrawAspect="Content" ObjectID="_1375861420" r:id="rId2653"/>
        </w:object>
      </w:r>
      <w:r w:rsidR="00067FF4">
        <w:t xml:space="preserve"> and six moduli </w:t>
      </w:r>
      <w:r w:rsidR="00905817" w:rsidRPr="00905817">
        <w:rPr>
          <w:position w:val="-12"/>
        </w:rPr>
        <w:object w:dxaOrig="340" w:dyaOrig="360" w14:anchorId="58582D3F">
          <v:shape id="_x0000_i2273" type="#_x0000_t75" style="width:17.35pt;height:19.35pt" o:ole="">
            <v:imagedata r:id="rId2654" o:title=""/>
          </v:shape>
          <o:OLEObject Type="Embed" ProgID="Equation.DSMT4" ShapeID="_x0000_i2273" DrawAspect="Content" ObjectID="_1375861421" r:id="rId2655"/>
        </w:object>
      </w:r>
      <w:r w:rsidR="00067FF4">
        <w:t xml:space="preserve">, where </w:t>
      </w:r>
      <w:r w:rsidR="00905817" w:rsidRPr="00905817">
        <w:rPr>
          <w:position w:val="-12"/>
        </w:rPr>
        <w:object w:dxaOrig="880" w:dyaOrig="360" w14:anchorId="1B1DED36">
          <v:shape id="_x0000_i2274" type="#_x0000_t75" style="width:44pt;height:19.35pt" o:ole="">
            <v:imagedata r:id="rId2656" o:title=""/>
          </v:shape>
          <o:OLEObject Type="Embed" ProgID="Equation.DSMT4" ShapeID="_x0000_i2274" DrawAspect="Content" ObjectID="_1375861422" r:id="rId2657"/>
        </w:object>
      </w:r>
      <w:r w:rsidR="00067FF4">
        <w:t xml:space="preserve">.  They may be related to the Young’s moduli </w:t>
      </w:r>
      <w:r w:rsidR="00905817" w:rsidRPr="00905817">
        <w:rPr>
          <w:position w:val="-12"/>
        </w:rPr>
        <w:object w:dxaOrig="300" w:dyaOrig="360" w14:anchorId="487F2877">
          <v:shape id="_x0000_i2275" type="#_x0000_t75" style="width:14.65pt;height:19.35pt" o:ole="">
            <v:imagedata r:id="rId2658" o:title=""/>
          </v:shape>
          <o:OLEObject Type="Embed" ProgID="Equation.DSMT4" ShapeID="_x0000_i2275" DrawAspect="Content" ObjectID="_1375861423" r:id="rId2659"/>
        </w:object>
      </w:r>
      <w:r w:rsidR="00067FF4">
        <w:t xml:space="preserve">, shear moduli </w:t>
      </w:r>
      <w:r w:rsidR="00905817" w:rsidRPr="00905817">
        <w:rPr>
          <w:position w:val="-12"/>
        </w:rPr>
        <w:object w:dxaOrig="380" w:dyaOrig="360" w14:anchorId="3CE99EEC">
          <v:shape id="_x0000_i2276" type="#_x0000_t75" style="width:19.35pt;height:19.35pt" o:ole="">
            <v:imagedata r:id="rId2660" o:title=""/>
          </v:shape>
          <o:OLEObject Type="Embed" ProgID="Equation.DSMT4" ShapeID="_x0000_i2276" DrawAspect="Content" ObjectID="_1375861424" r:id="rId2661"/>
        </w:object>
      </w:r>
      <w:r w:rsidR="00067FF4">
        <w:t xml:space="preserve"> and Poisson’s ratios </w:t>
      </w:r>
      <w:r w:rsidR="00905817" w:rsidRPr="00905817">
        <w:rPr>
          <w:position w:val="-12"/>
        </w:rPr>
        <w:object w:dxaOrig="340" w:dyaOrig="360" w14:anchorId="6990B747">
          <v:shape id="_x0000_i2277" type="#_x0000_t75" style="width:17.35pt;height:19.35pt" o:ole="">
            <v:imagedata r:id="rId2662" o:title=""/>
          </v:shape>
          <o:OLEObject Type="Embed" ProgID="Equation.DSMT4" ShapeID="_x0000_i2277" DrawAspect="Content" ObjectID="_1375861425" r:id="rId2663"/>
        </w:object>
      </w:r>
      <w:r w:rsidR="00067FF4">
        <w:t xml:space="preserve"> via</w:t>
      </w:r>
    </w:p>
    <w:p w14:paraId="1FCA8F16" w14:textId="2D00748B" w:rsidR="00067FF4" w:rsidRDefault="00067FF4" w:rsidP="00CB13D9">
      <w:pPr>
        <w:pStyle w:val="MTDisplayEquation"/>
      </w:pPr>
      <w:r>
        <w:tab/>
      </w:r>
      <w:r w:rsidR="00905817" w:rsidRPr="00905817">
        <w:rPr>
          <w:position w:val="-236"/>
        </w:rPr>
        <w:object w:dxaOrig="7640" w:dyaOrig="4840" w14:anchorId="6266351D">
          <v:shape id="_x0000_i2278" type="#_x0000_t75" style="width:382pt;height:241.35pt" o:ole="">
            <v:imagedata r:id="rId2664" o:title=""/>
          </v:shape>
          <o:OLEObject Type="Embed" ProgID="Equation.DSMT4" ShapeID="_x0000_i2278" DrawAspect="Content" ObjectID="_1375861426" r:id="rId2665"/>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38" w:author="Gerard" w:date="2015-08-25T08:50:00Z">
          <w:r w:rsidR="009F25FF">
            <w:rPr>
              <w:noProof/>
            </w:rPr>
            <w:instrText>14</w:instrText>
          </w:r>
        </w:ins>
        <w:del w:id="2239" w:author="Gerard" w:date="2015-07-27T22:14:00Z">
          <w:r w:rsidR="00D3178E" w:rsidDel="00C175E9">
            <w:rPr>
              <w:noProof/>
            </w:rPr>
            <w:delInstrText>16</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2A5D3F1E" w:rsidR="004979AD" w:rsidRDefault="004979AD" w:rsidP="004979AD">
      <w:pPr>
        <w:pStyle w:val="MTDisplayEquation"/>
      </w:pPr>
      <w:r>
        <w:tab/>
      </w:r>
      <w:r w:rsidR="00905817" w:rsidRPr="00905817">
        <w:rPr>
          <w:position w:val="-62"/>
        </w:rPr>
        <w:object w:dxaOrig="3960" w:dyaOrig="1359" w14:anchorId="3DEF66BB">
          <v:shape id="_x0000_i2279" type="#_x0000_t75" style="width:198.65pt;height:67.35pt" o:ole="">
            <v:imagedata r:id="rId2666" o:title=""/>
          </v:shape>
          <o:OLEObject Type="Embed" ProgID="Equation.DSMT4" ShapeID="_x0000_i2279" DrawAspect="Content" ObjectID="_1375861427" r:id="rId2667"/>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40" w:author="Gerard" w:date="2015-08-25T08:50:00Z">
          <w:r w:rsidR="009F25FF">
            <w:rPr>
              <w:noProof/>
            </w:rPr>
            <w:instrText>15</w:instrText>
          </w:r>
        </w:ins>
        <w:del w:id="2241" w:author="Gerard" w:date="2015-07-27T22:14:00Z">
          <w:r w:rsidR="00D3178E" w:rsidDel="00C175E9">
            <w:rPr>
              <w:noProof/>
            </w:rPr>
            <w:delInstrText>17</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280" type="#_x0000_t75" style="width:12pt;height:12.65pt" o:ole="">
            <v:imagedata r:id="rId2668" o:title=""/>
          </v:shape>
          <o:OLEObject Type="Embed" ProgID="Equation.DSMT4" ShapeID="_x0000_i2280" DrawAspect="Content" ObjectID="_1375861428" r:id="rId2669"/>
        </w:object>
      </w:r>
      <w:r>
        <w:t>. The material elasticity tensor is then given by,</w:t>
      </w:r>
    </w:p>
    <w:p w14:paraId="01DDD9FA" w14:textId="3DE22607" w:rsidR="004979AD" w:rsidRPr="00362FD7" w:rsidRDefault="004979AD" w:rsidP="004979AD">
      <w:pPr>
        <w:pStyle w:val="MTDisplayEquation"/>
        <w:rPr>
          <w:position w:val="-28"/>
        </w:rPr>
      </w:pPr>
      <w:r>
        <w:tab/>
      </w:r>
      <w:r w:rsidR="002E6B79" w:rsidRPr="00905817">
        <w:rPr>
          <w:position w:val="-28"/>
        </w:rPr>
        <w:object w:dxaOrig="6340" w:dyaOrig="680" w14:anchorId="676AAD61">
          <v:shape id="_x0000_i2281" type="#_x0000_t75" style="width:318pt;height:34.65pt" o:ole="">
            <v:imagedata r:id="rId2670" o:title=""/>
          </v:shape>
          <o:OLEObject Type="Embed" ProgID="Equation.DSMT4" ShapeID="_x0000_i2281" DrawAspect="Content" ObjectID="_1375861429" r:id="rId2671"/>
        </w:object>
      </w:r>
      <w:r w:rsidR="006B4CA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42" w:author="Gerard" w:date="2015-08-25T08:50:00Z">
          <w:r w:rsidR="009F25FF">
            <w:rPr>
              <w:noProof/>
            </w:rPr>
            <w:instrText>16</w:instrText>
          </w:r>
        </w:ins>
        <w:del w:id="2243" w:author="Gerard" w:date="2015-07-27T22:14:00Z">
          <w:r w:rsidR="00D3178E" w:rsidDel="00C175E9">
            <w:rPr>
              <w:noProof/>
            </w:rPr>
            <w:delInstrText>18</w:delInstrText>
          </w:r>
        </w:del>
      </w:fldSimple>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27D9C2EB" w:rsidR="00D41B2F" w:rsidRDefault="00D41B2F" w:rsidP="00362FD7">
      <w:pPr>
        <w:pStyle w:val="MTDisplayEquation"/>
      </w:pPr>
      <w:r>
        <w:tab/>
      </w:r>
      <w:r w:rsidR="00905817" w:rsidRPr="00905817">
        <w:rPr>
          <w:position w:val="-62"/>
        </w:rPr>
        <w:object w:dxaOrig="4500" w:dyaOrig="1359" w14:anchorId="3F844481">
          <v:shape id="_x0000_i2282" type="#_x0000_t75" style="width:225.35pt;height:67.35pt" o:ole="">
            <v:imagedata r:id="rId2672" o:title=""/>
          </v:shape>
          <o:OLEObject Type="Embed" ProgID="Equation.DSMT4" ShapeID="_x0000_i2282" DrawAspect="Content" ObjectID="_1375861430" r:id="rId2673"/>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9F25FF">
          <w:rPr>
            <w:noProof/>
          </w:rPr>
          <w:instrText>5</w:instrText>
        </w:r>
      </w:fldSimple>
      <w:r w:rsidR="00FE64EB">
        <w:instrText>.</w:instrText>
      </w:r>
      <w:fldSimple w:instr=" SEQ MTEqn \c \* Arabic \* MERGEFORMAT ">
        <w:ins w:id="2244" w:author="Gerard" w:date="2015-08-25T08:50:00Z">
          <w:r w:rsidR="009F25FF">
            <w:rPr>
              <w:noProof/>
            </w:rPr>
            <w:instrText>17</w:instrText>
          </w:r>
        </w:ins>
        <w:del w:id="2245" w:author="Gerard" w:date="2015-07-27T22:14:00Z">
          <w:r w:rsidR="00D3178E" w:rsidDel="00C175E9">
            <w:rPr>
              <w:noProof/>
            </w:rPr>
            <w:delInstrText>19</w:delInstrText>
          </w:r>
        </w:del>
      </w:fldSimple>
      <w:r w:rsidR="00FE64EB">
        <w:instrText>)</w:instrText>
      </w:r>
      <w:r w:rsidR="00FE64EB">
        <w:fldChar w:fldCharType="end"/>
      </w:r>
    </w:p>
    <w:p w14:paraId="11D04B39" w14:textId="561A5C44" w:rsidR="00C67E37" w:rsidRDefault="00C67E37" w:rsidP="00C67E37">
      <w:r>
        <w:t xml:space="preserve">where </w:t>
      </w:r>
      <w:r w:rsidR="00905817" w:rsidRPr="00905817">
        <w:rPr>
          <w:position w:val="-12"/>
        </w:rPr>
        <w:object w:dxaOrig="1520" w:dyaOrig="380" w14:anchorId="27807ACE">
          <v:shape id="_x0000_i2283" type="#_x0000_t75" style="width:75.35pt;height:19.35pt" o:ole="">
            <v:imagedata r:id="rId2674" o:title=""/>
          </v:shape>
          <o:OLEObject Type="Embed" ProgID="Equation.DSMT4" ShapeID="_x0000_i2283" DrawAspect="Content" ObjectID="_1375861431" r:id="rId2675"/>
        </w:object>
      </w:r>
      <w:r>
        <w:t xml:space="preserve"> </w:t>
      </w:r>
      <w:r w:rsidR="006B4CAD">
        <w:t xml:space="preserve"> and the spatial elasticity tensor is</w:t>
      </w:r>
    </w:p>
    <w:p w14:paraId="43C0C871" w14:textId="68178C2F" w:rsidR="006B4CAD" w:rsidRPr="00C67E37" w:rsidRDefault="006B4CAD" w:rsidP="00362FD7">
      <w:pPr>
        <w:pStyle w:val="MTDisplayEquation"/>
      </w:pPr>
      <w:r>
        <w:tab/>
      </w:r>
      <w:r w:rsidR="00905817" w:rsidRPr="00905817">
        <w:rPr>
          <w:position w:val="-28"/>
        </w:rPr>
        <w:object w:dxaOrig="5960" w:dyaOrig="680" w14:anchorId="0AE4462B">
          <v:shape id="_x0000_i2284" type="#_x0000_t75" style="width:298pt;height:34.65pt" o:ole="">
            <v:imagedata r:id="rId2676" o:title=""/>
          </v:shape>
          <o:OLEObject Type="Embed" ProgID="Equation.DSMT4" ShapeID="_x0000_i2284" DrawAspect="Content" ObjectID="_1375861432" r:id="rId2677"/>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9F25FF">
          <w:rPr>
            <w:noProof/>
          </w:rPr>
          <w:instrText>5</w:instrText>
        </w:r>
      </w:fldSimple>
      <w:r w:rsidR="00FE64EB">
        <w:instrText>.</w:instrText>
      </w:r>
      <w:fldSimple w:instr=" SEQ MTEqn \c \* Arabic \* MERGEFORMAT ">
        <w:ins w:id="2246" w:author="Gerard" w:date="2015-08-25T08:50:00Z">
          <w:r w:rsidR="009F25FF">
            <w:rPr>
              <w:noProof/>
            </w:rPr>
            <w:instrText>18</w:instrText>
          </w:r>
        </w:ins>
        <w:del w:id="2247" w:author="Gerard" w:date="2015-07-27T22:14:00Z">
          <w:r w:rsidR="00D3178E" w:rsidDel="00C175E9">
            <w:rPr>
              <w:noProof/>
            </w:rPr>
            <w:delInstrText>20</w:delInstrText>
          </w:r>
        </w:del>
      </w:fldSimple>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2248" w:name="_Toc302112040"/>
      <w:r>
        <w:t>Neo-Hookean Hyperelasticity</w:t>
      </w:r>
      <w:bookmarkEnd w:id="2248"/>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23486D">
        <w:fldChar w:fldCharType="begin"/>
      </w:r>
      <w:r w:rsidR="0023486D">
        <w:instrText xml:space="preserve"> HYPERLINK \l "_ENREF_1" \o "Bonet, 1997 #21" </w:instrText>
      </w:r>
      <w:ins w:id="2249" w:author="Gerard" w:date="2015-08-25T08:12:00Z"/>
      <w:r w:rsidR="0023486D">
        <w:fldChar w:fldCharType="separate"/>
      </w:r>
      <w:r w:rsidR="00214E15">
        <w:rPr>
          <w:noProof/>
        </w:rPr>
        <w:t>1</w:t>
      </w:r>
      <w:r w:rsidR="0023486D">
        <w:rPr>
          <w:noProof/>
        </w:rPr>
        <w:fldChar w:fldCharType="end"/>
      </w:r>
      <w:r w:rsidR="00A56950">
        <w:rPr>
          <w:noProof/>
        </w:rPr>
        <w:t>]</w:t>
      </w:r>
      <w:r>
        <w:fldChar w:fldCharType="end"/>
      </w:r>
      <w:r>
        <w:t>:</w:t>
      </w:r>
    </w:p>
    <w:p w14:paraId="2023BE97" w14:textId="76F518D9" w:rsidR="004F6FB0" w:rsidRDefault="004F6FB0" w:rsidP="004F6FB0">
      <w:pPr>
        <w:pStyle w:val="MTDisplayEquation"/>
      </w:pPr>
      <w:r>
        <w:tab/>
      </w:r>
      <w:r w:rsidR="00905817" w:rsidRPr="00905817">
        <w:rPr>
          <w:position w:val="-24"/>
        </w:rPr>
        <w:object w:dxaOrig="3260" w:dyaOrig="620" w14:anchorId="789B7356">
          <v:shape id="_x0000_i2285" type="#_x0000_t75" style="width:163.35pt;height:31.35pt" o:ole="">
            <v:imagedata r:id="rId2678" o:title=""/>
          </v:shape>
          <o:OLEObject Type="Embed" ProgID="Equation.DSMT4" ShapeID="_x0000_i2285" DrawAspect="Content" ObjectID="_1375861433" r:id="rId2679"/>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50" w:author="Gerard" w:date="2015-08-25T08:50:00Z">
          <w:r w:rsidR="009F25FF">
            <w:rPr>
              <w:noProof/>
            </w:rPr>
            <w:instrText>19</w:instrText>
          </w:r>
        </w:ins>
        <w:del w:id="2251" w:author="Gerard" w:date="2015-07-27T22:14:00Z">
          <w:r w:rsidR="00D3178E" w:rsidDel="00C175E9">
            <w:rPr>
              <w:noProof/>
            </w:rPr>
            <w:delInstrText>21</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286" type="#_x0000_t75" style="width:12pt;height:12.65pt" o:ole="">
            <v:imagedata r:id="rId2680" o:title=""/>
          </v:shape>
          <o:OLEObject Type="Embed" ProgID="Equation.DSMT4" ShapeID="_x0000_i2286" DrawAspect="Content" ObjectID="_1375861434" r:id="rId2681"/>
        </w:object>
      </w:r>
      <w:r>
        <w:t xml:space="preserve"> and </w:t>
      </w:r>
      <w:r w:rsidR="00905817" w:rsidRPr="00905817">
        <w:rPr>
          <w:position w:val="-6"/>
        </w:rPr>
        <w:object w:dxaOrig="220" w:dyaOrig="279" w14:anchorId="2F37CEE3">
          <v:shape id="_x0000_i2287" type="#_x0000_t75" style="width:10.65pt;height:14.65pt" o:ole="">
            <v:imagedata r:id="rId2682" o:title=""/>
          </v:shape>
          <o:OLEObject Type="Embed" ProgID="Equation.DSMT4" ShapeID="_x0000_i2287" DrawAspect="Content" ObjectID="_1375861435" r:id="rId2683"/>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7C7A9FA7" w:rsidR="003A422F" w:rsidRPr="003A422F" w:rsidRDefault="003A422F" w:rsidP="003A422F">
      <w:pPr>
        <w:pStyle w:val="MTDisplayEquation"/>
      </w:pPr>
      <w:r>
        <w:tab/>
      </w:r>
      <w:r w:rsidR="00905817" w:rsidRPr="00905817">
        <w:rPr>
          <w:position w:val="-24"/>
        </w:rPr>
        <w:object w:dxaOrig="2420" w:dyaOrig="620" w14:anchorId="796FE987">
          <v:shape id="_x0000_i2288" type="#_x0000_t75" style="width:121.35pt;height:31.35pt" o:ole="">
            <v:imagedata r:id="rId2684" o:title=""/>
          </v:shape>
          <o:OLEObject Type="Embed" ProgID="Equation.DSMT4" ShapeID="_x0000_i2288" DrawAspect="Content" ObjectID="_1375861436" r:id="rId2685"/>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52" w:author="Gerard" w:date="2015-08-25T08:50:00Z">
          <w:r w:rsidR="009F25FF">
            <w:rPr>
              <w:noProof/>
            </w:rPr>
            <w:instrText>20</w:instrText>
          </w:r>
        </w:ins>
        <w:del w:id="2253" w:author="Gerard" w:date="2015-07-27T22:14:00Z">
          <w:r w:rsidR="00D3178E" w:rsidDel="00C175E9">
            <w:rPr>
              <w:noProof/>
            </w:rPr>
            <w:delInstrText>22</w:delInstrText>
          </w:r>
        </w:del>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009DAC6C" w:rsidR="003A422F" w:rsidRDefault="00246FDD" w:rsidP="00246FDD">
      <w:pPr>
        <w:pStyle w:val="MTDisplayEquation"/>
      </w:pPr>
      <w:r>
        <w:tab/>
      </w:r>
      <w:r w:rsidR="00905817" w:rsidRPr="00905817">
        <w:rPr>
          <w:position w:val="-24"/>
        </w:rPr>
        <w:object w:dxaOrig="3120" w:dyaOrig="620" w14:anchorId="0E830770">
          <v:shape id="_x0000_i2289" type="#_x0000_t75" style="width:156.65pt;height:31.35pt" o:ole="">
            <v:imagedata r:id="rId2686" o:title=""/>
          </v:shape>
          <o:OLEObject Type="Embed" ProgID="Equation.DSMT4" ShapeID="_x0000_i2289" DrawAspect="Content" ObjectID="_1375861437" r:id="rId2687"/>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54" w:author="Gerard" w:date="2015-08-25T08:50:00Z">
          <w:r w:rsidR="009F25FF">
            <w:rPr>
              <w:noProof/>
            </w:rPr>
            <w:instrText>21</w:instrText>
          </w:r>
        </w:ins>
        <w:del w:id="2255" w:author="Gerard" w:date="2015-07-27T22:14:00Z">
          <w:r w:rsidR="00D3178E" w:rsidDel="00C175E9">
            <w:rPr>
              <w:noProof/>
            </w:rPr>
            <w:delInstrText>23</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2256" w:name="_Toc302112041"/>
      <w:r>
        <w:t>Ogden Unconstrained</w:t>
      </w:r>
      <w:bookmarkEnd w:id="2256"/>
    </w:p>
    <w:p w14:paraId="1A0C8CA4" w14:textId="77777777" w:rsidR="00C5691A" w:rsidRDefault="00C5691A" w:rsidP="00C5691A">
      <w:r>
        <w:t>The Ogden unconstrained material is defined using the following hyperelastic strain energy function:</w:t>
      </w:r>
    </w:p>
    <w:p w14:paraId="6E7C2958" w14:textId="756D6420" w:rsidR="00C5691A" w:rsidRDefault="00C5691A" w:rsidP="00C5691A">
      <w:pPr>
        <w:pStyle w:val="MTDisplayEquation"/>
      </w:pPr>
      <w:r>
        <w:tab/>
      </w:r>
      <w:r w:rsidR="00905817" w:rsidRPr="00905817">
        <w:rPr>
          <w:position w:val="-30"/>
        </w:rPr>
        <w:object w:dxaOrig="6380" w:dyaOrig="700" w14:anchorId="4493686D">
          <v:shape id="_x0000_i2290" type="#_x0000_t75" style="width:319.35pt;height:34.65pt" o:ole="">
            <v:imagedata r:id="rId2688" o:title=""/>
          </v:shape>
          <o:OLEObject Type="Embed" ProgID="Equation.DSMT4" ShapeID="_x0000_i2290" DrawAspect="Content" ObjectID="_1375861438" r:id="rId26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57" w:author="Gerard" w:date="2015-08-25T08:50:00Z">
          <w:r w:rsidR="009F25FF">
            <w:rPr>
              <w:noProof/>
            </w:rPr>
            <w:instrText>22</w:instrText>
          </w:r>
        </w:ins>
        <w:del w:id="2258" w:author="Gerard" w:date="2015-07-27T22:14:00Z">
          <w:r w:rsidR="00D3178E" w:rsidDel="00C175E9">
            <w:rPr>
              <w:noProof/>
            </w:rPr>
            <w:delInstrText>24</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291" type="#_x0000_t75" style="width:12pt;height:19.35pt" o:ole="">
            <v:imagedata r:id="rId2690" o:title=""/>
          </v:shape>
          <o:OLEObject Type="Embed" ProgID="Equation.DSMT4" ShapeID="_x0000_i2291" DrawAspect="Content" ObjectID="_1375861439" r:id="rId2691"/>
        </w:object>
      </w:r>
      <w:r w:rsidR="00863541">
        <w:t xml:space="preserve"> </w:t>
      </w:r>
      <w:r>
        <w:t xml:space="preserve">are the principal stretches and </w:t>
      </w:r>
      <w:r w:rsidR="00905817" w:rsidRPr="00905817">
        <w:rPr>
          <w:position w:val="-14"/>
        </w:rPr>
        <w:object w:dxaOrig="279" w:dyaOrig="380" w14:anchorId="76BA56EF">
          <v:shape id="_x0000_i2292" type="#_x0000_t75" style="width:14.65pt;height:19.35pt" o:ole="">
            <v:imagedata r:id="rId2692" o:title=""/>
          </v:shape>
          <o:OLEObject Type="Embed" ProgID="Equation.DSMT4" ShapeID="_x0000_i2292" DrawAspect="Content" ObjectID="_1375861440" r:id="rId2693"/>
        </w:object>
      </w:r>
      <w:r>
        <w:t xml:space="preserve">, </w:t>
      </w:r>
      <w:r w:rsidR="00905817" w:rsidRPr="00905817">
        <w:rPr>
          <w:position w:val="-12"/>
        </w:rPr>
        <w:object w:dxaOrig="260" w:dyaOrig="360" w14:anchorId="4B59DB7C">
          <v:shape id="_x0000_i2293" type="#_x0000_t75" style="width:12.65pt;height:19.35pt" o:ole="">
            <v:imagedata r:id="rId2694" o:title=""/>
          </v:shape>
          <o:OLEObject Type="Embed" ProgID="Equation.DSMT4" ShapeID="_x0000_i2293" DrawAspect="Content" ObjectID="_1375861441" r:id="rId2695"/>
        </w:object>
      </w:r>
      <w:r>
        <w:t xml:space="preserve">and </w:t>
      </w:r>
      <w:r w:rsidR="00905817" w:rsidRPr="00905817">
        <w:rPr>
          <w:position w:val="-12"/>
        </w:rPr>
        <w:object w:dxaOrig="320" w:dyaOrig="360" w14:anchorId="2EA61B14">
          <v:shape id="_x0000_i2294" type="#_x0000_t75" style="width:15.35pt;height:19.35pt" o:ole="">
            <v:imagedata r:id="rId2696" o:title=""/>
          </v:shape>
          <o:OLEObject Type="Embed" ProgID="Equation.DSMT4" ShapeID="_x0000_i2294" DrawAspect="Content" ObjectID="_1375861442" r:id="rId2697"/>
        </w:object>
      </w:r>
      <w:r>
        <w:t xml:space="preserve"> are material parameters.</w:t>
      </w:r>
    </w:p>
    <w:p w14:paraId="57BA27D5" w14:textId="77777777" w:rsidR="00C5691A" w:rsidRDefault="00C5691A" w:rsidP="00C5691A"/>
    <w:p w14:paraId="1B96EBA6" w14:textId="2712035D"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2259" w:author="Gerard" w:date="2015-08-25T08:50:00Z">
          <w:r w:rsidR="009F25FF" w:rsidRPr="00C1257B">
            <w:instrText>(</w:instrText>
          </w:r>
          <w:r w:rsidR="009F25FF">
            <w:instrText>2</w:instrText>
          </w:r>
          <w:r w:rsidR="009F25FF" w:rsidRPr="00C1257B">
            <w:instrText>.</w:instrText>
          </w:r>
          <w:r w:rsidR="009F25FF">
            <w:instrText>74</w:instrText>
          </w:r>
          <w:r w:rsidR="009F25FF" w:rsidRPr="00C1257B">
            <w:instrText>)</w:instrText>
          </w:r>
        </w:ins>
        <w:del w:id="2260"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74</w:delInstrText>
          </w:r>
          <w:r w:rsidR="00D3178E" w:rsidRPr="00C1257B" w:rsidDel="00C175E9">
            <w:delInstrText>)</w:delInstrText>
          </w:r>
        </w:del>
      </w:fldSimple>
      <w:r>
        <w:fldChar w:fldCharType="end"/>
      </w:r>
      <w:r>
        <w:t>, with</w:t>
      </w:r>
    </w:p>
    <w:p w14:paraId="07DB0DE9" w14:textId="221A226E" w:rsidR="00C5691A" w:rsidRDefault="00C5691A" w:rsidP="00C5691A">
      <w:pPr>
        <w:pStyle w:val="MTDisplayEquation"/>
      </w:pPr>
      <w:r>
        <w:tab/>
      </w:r>
      <w:r w:rsidR="00905817" w:rsidRPr="00905817">
        <w:rPr>
          <w:position w:val="-30"/>
        </w:rPr>
        <w:object w:dxaOrig="3260" w:dyaOrig="700" w14:anchorId="3C6738FD">
          <v:shape id="_x0000_i2295" type="#_x0000_t75" style="width:163.35pt;height:34.65pt" o:ole="">
            <v:imagedata r:id="rId2698" o:title=""/>
          </v:shape>
          <o:OLEObject Type="Embed" ProgID="Equation.DSMT4" ShapeID="_x0000_i2295" DrawAspect="Content" ObjectID="_1375861443" r:id="rId26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61" w:author="Gerard" w:date="2015-08-25T08:50:00Z">
          <w:r w:rsidR="009F25FF">
            <w:rPr>
              <w:noProof/>
            </w:rPr>
            <w:instrText>23</w:instrText>
          </w:r>
        </w:ins>
        <w:del w:id="2262" w:author="Gerard" w:date="2015-07-27T22:14:00Z">
          <w:r w:rsidR="00D3178E" w:rsidDel="00C175E9">
            <w:rPr>
              <w:noProof/>
            </w:rPr>
            <w:delInstrText>25</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3DD9AB1D" w:rsidR="00C5691A" w:rsidRPr="00927C02" w:rsidRDefault="00C5691A" w:rsidP="00C5691A">
      <w:pPr>
        <w:pStyle w:val="MTDisplayEquation"/>
      </w:pPr>
      <w:r w:rsidRPr="00927C02">
        <w:tab/>
      </w:r>
      <w:r w:rsidR="00905817" w:rsidRPr="00905817">
        <w:rPr>
          <w:position w:val="-110"/>
        </w:rPr>
        <w:object w:dxaOrig="4620" w:dyaOrig="2280" w14:anchorId="632B861A">
          <v:shape id="_x0000_i2296" type="#_x0000_t75" style="width:230.65pt;height:114pt" o:ole="">
            <v:imagedata r:id="rId2700" o:title=""/>
          </v:shape>
          <o:OLEObject Type="Embed" ProgID="Equation.DSMT4" ShapeID="_x0000_i2296" DrawAspect="Content" ObjectID="_1375861444" r:id="rId2701"/>
        </w:objec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9F25FF">
          <w:rPr>
            <w:noProof/>
          </w:rPr>
          <w:instrText>5</w:instrText>
        </w:r>
      </w:fldSimple>
      <w:r w:rsidRPr="00927C02">
        <w:instrText>.</w:instrText>
      </w:r>
      <w:fldSimple w:instr=" SEQ MTEqn \c \* Arabic \* MERGEFORMAT ">
        <w:ins w:id="2263" w:author="Gerard" w:date="2015-08-25T08:50:00Z">
          <w:r w:rsidR="009F25FF">
            <w:rPr>
              <w:noProof/>
            </w:rPr>
            <w:instrText>24</w:instrText>
          </w:r>
        </w:ins>
        <w:del w:id="2264" w:author="Gerard" w:date="2015-07-27T22:14:00Z">
          <w:r w:rsidR="00D3178E" w:rsidDel="00C175E9">
            <w:rPr>
              <w:noProof/>
            </w:rPr>
            <w:delInstrText>26</w:delInstrText>
          </w:r>
        </w:del>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297" type="#_x0000_t75" style="width:57.35pt;height:19.35pt" o:ole="">
            <v:imagedata r:id="rId2702" o:title=""/>
          </v:shape>
          <o:OLEObject Type="Embed" ProgID="Equation.DSMT4" ShapeID="_x0000_i2297" DrawAspect="Content" ObjectID="_1375861445" r:id="rId2703"/>
        </w:object>
      </w:r>
      <w:r w:rsidRPr="00927C02">
        <w:t xml:space="preserve"> and </w:t>
      </w:r>
      <w:r w:rsidR="00905817" w:rsidRPr="00905817">
        <w:rPr>
          <w:position w:val="-12"/>
        </w:rPr>
        <w:object w:dxaOrig="260" w:dyaOrig="360" w14:anchorId="6486C92C">
          <v:shape id="_x0000_i2298" type="#_x0000_t75" style="width:12.65pt;height:19.35pt" o:ole="">
            <v:imagedata r:id="rId2704" o:title=""/>
          </v:shape>
          <o:OLEObject Type="Embed" ProgID="Equation.DSMT4" ShapeID="_x0000_i2298" DrawAspect="Content" ObjectID="_1375861446" r:id="rId2705"/>
        </w:object>
      </w:r>
      <w:r w:rsidRPr="00927C02">
        <w:t xml:space="preserve"> are the eigenvectors of </w:t>
      </w:r>
      <w:r w:rsidR="00905817" w:rsidRPr="00905817">
        <w:rPr>
          <w:position w:val="-6"/>
        </w:rPr>
        <w:object w:dxaOrig="200" w:dyaOrig="279" w14:anchorId="531F48FD">
          <v:shape id="_x0000_i2299" type="#_x0000_t75" style="width:10pt;height:14.65pt" o:ole="">
            <v:imagedata r:id="rId2706" o:title=""/>
          </v:shape>
          <o:OLEObject Type="Embed" ProgID="Equation.DSMT4" ShapeID="_x0000_i2299" DrawAspect="Content" ObjectID="_1375861447" r:id="rId2707"/>
        </w:object>
      </w:r>
      <w:r w:rsidRPr="00927C02">
        <w:t>.  In the limit when eigenvalues coincide,</w:t>
      </w:r>
    </w:p>
    <w:p w14:paraId="7E36676C" w14:textId="5390FCB4" w:rsidR="00C5691A" w:rsidRPr="00927C02" w:rsidRDefault="00C5691A" w:rsidP="00C5691A">
      <w:pPr>
        <w:pStyle w:val="MTDisplayEquation"/>
      </w:pPr>
      <w:r w:rsidRPr="00927C02">
        <w:tab/>
      </w:r>
      <w:r w:rsidR="00905817" w:rsidRPr="00905817">
        <w:rPr>
          <w:position w:val="-32"/>
        </w:rPr>
        <w:object w:dxaOrig="5840" w:dyaOrig="760" w14:anchorId="2DB893DF">
          <v:shape id="_x0000_i2300" type="#_x0000_t75" style="width:290.65pt;height:37.35pt" o:ole="">
            <v:imagedata r:id="rId2708" o:title=""/>
          </v:shape>
          <o:OLEObject Type="Embed" ProgID="Equation.DSMT4" ShapeID="_x0000_i2300" DrawAspect="Content" ObjectID="_1375861448" r:id="rId2709"/>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9F25FF">
          <w:rPr>
            <w:noProof/>
          </w:rPr>
          <w:instrText>5</w:instrText>
        </w:r>
      </w:fldSimple>
      <w:r w:rsidRPr="00927C02">
        <w:instrText>.</w:instrText>
      </w:r>
      <w:fldSimple w:instr=" SEQ MTEqn \c \* Arabic \* MERGEFORMAT ">
        <w:ins w:id="2265" w:author="Gerard" w:date="2015-08-25T08:50:00Z">
          <w:r w:rsidR="009F25FF">
            <w:rPr>
              <w:noProof/>
            </w:rPr>
            <w:instrText>25</w:instrText>
          </w:r>
        </w:ins>
        <w:del w:id="2266" w:author="Gerard" w:date="2015-07-27T22:14:00Z">
          <w:r w:rsidR="00D3178E" w:rsidDel="00C175E9">
            <w:rPr>
              <w:noProof/>
            </w:rPr>
            <w:delInstrText>27</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0FE607E6" w:rsidR="00C5691A" w:rsidRPr="00927C02" w:rsidRDefault="00C5691A" w:rsidP="00C5691A">
      <w:pPr>
        <w:pStyle w:val="MTDisplayEquation"/>
      </w:pPr>
      <w:r w:rsidRPr="00927C02">
        <w:tab/>
      </w:r>
      <w:r w:rsidR="00905817" w:rsidRPr="00905817">
        <w:rPr>
          <w:position w:val="-30"/>
        </w:rPr>
        <w:object w:dxaOrig="2820" w:dyaOrig="720" w14:anchorId="48B0B93A">
          <v:shape id="_x0000_i2301" type="#_x0000_t75" style="width:141.35pt;height:36.65pt" o:ole="">
            <v:imagedata r:id="rId2710" o:title=""/>
          </v:shape>
          <o:OLEObject Type="Embed" ProgID="Equation.DSMT4" ShapeID="_x0000_i2301" DrawAspect="Content" ObjectID="_1375861449" r:id="rId2711"/>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9F25FF">
          <w:rPr>
            <w:noProof/>
          </w:rPr>
          <w:instrText>5</w:instrText>
        </w:r>
      </w:fldSimple>
      <w:r w:rsidRPr="00927C02">
        <w:instrText>.</w:instrText>
      </w:r>
      <w:fldSimple w:instr=" SEQ MTEqn \c \* Arabic \* MERGEFORMAT ">
        <w:ins w:id="2267" w:author="Gerard" w:date="2015-08-25T08:50:00Z">
          <w:r w:rsidR="009F25FF">
            <w:rPr>
              <w:noProof/>
            </w:rPr>
            <w:instrText>26</w:instrText>
          </w:r>
        </w:ins>
        <w:del w:id="2268" w:author="Gerard" w:date="2015-07-27T22:14:00Z">
          <w:r w:rsidR="00D3178E" w:rsidDel="00C175E9">
            <w:rPr>
              <w:noProof/>
            </w:rPr>
            <w:delInstrText>28</w:delInstrText>
          </w:r>
        </w:del>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9F25FF">
        <w:t>5.1</w:t>
      </w:r>
      <w:r w:rsidRPr="00033649">
        <w:fldChar w:fldCharType="end"/>
      </w:r>
      <w:r w:rsidRPr="00033649">
        <w:t xml:space="preserve">), with equivalent Lamé coefficients </w:t>
      </w:r>
      <w:r w:rsidR="00905817" w:rsidRPr="00905817">
        <w:rPr>
          <w:position w:val="-14"/>
        </w:rPr>
        <w:object w:dxaOrig="680" w:dyaOrig="380" w14:anchorId="18F26767">
          <v:shape id="_x0000_i2302" type="#_x0000_t75" style="width:34.65pt;height:19.35pt" o:ole="">
            <v:imagedata r:id="rId2712" o:title=""/>
          </v:shape>
          <o:OLEObject Type="Embed" ProgID="Equation.DSMT4" ShapeID="_x0000_i2302" DrawAspect="Content" ObjectID="_1375861450" r:id="rId2713"/>
        </w:object>
      </w:r>
      <w:r w:rsidRPr="00033649">
        <w:t xml:space="preserve"> and </w:t>
      </w:r>
      <w:r w:rsidR="00905817" w:rsidRPr="00905817">
        <w:rPr>
          <w:position w:val="-16"/>
        </w:rPr>
        <w:object w:dxaOrig="1320" w:dyaOrig="460" w14:anchorId="7C3A8942">
          <v:shape id="_x0000_i2303" type="#_x0000_t75" style="width:65.35pt;height:22.65pt" o:ole="">
            <v:imagedata r:id="rId2714" o:title=""/>
          </v:shape>
          <o:OLEObject Type="Embed" ProgID="Equation.DSMT4" ShapeID="_x0000_i2303" DrawAspect="Content" ObjectID="_1375861451" r:id="rId2715"/>
        </w:object>
      </w:r>
      <w:r w:rsidRPr="00033649">
        <w:t>.</w:t>
      </w:r>
    </w:p>
    <w:p w14:paraId="6527D3D1" w14:textId="77777777" w:rsidR="00122416" w:rsidRDefault="00122416" w:rsidP="00C5691A"/>
    <w:p w14:paraId="43F5D4CA" w14:textId="77777777" w:rsidR="00122416" w:rsidRDefault="00122416" w:rsidP="00122416">
      <w:pPr>
        <w:pStyle w:val="Heading3"/>
      </w:pPr>
      <w:bookmarkStart w:id="2269" w:name="_Toc302112042"/>
      <w:r>
        <w:t>Holmes-Mow</w:t>
      </w:r>
      <w:bookmarkEnd w:id="2269"/>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r w:rsidR="0023486D">
        <w:fldChar w:fldCharType="begin"/>
      </w:r>
      <w:r w:rsidR="0023486D">
        <w:instrText xml:space="preserve"> HYPERLINK \l "_ENREF_34" \o "Holmes, 1990 #41" </w:instrText>
      </w:r>
      <w:ins w:id="2270" w:author="Gerard" w:date="2015-08-25T08:12:00Z"/>
      <w:r w:rsidR="0023486D">
        <w:fldChar w:fldCharType="separate"/>
      </w:r>
      <w:r w:rsidR="00214E15">
        <w:rPr>
          <w:noProof/>
        </w:rPr>
        <w:t>34</w:t>
      </w:r>
      <w:r w:rsidR="0023486D">
        <w:rPr>
          <w:noProof/>
        </w:rPr>
        <w:fldChar w:fldCharType="end"/>
      </w:r>
      <w:r w:rsidR="00A56950">
        <w:rPr>
          <w:noProof/>
        </w:rPr>
        <w:t>]</w:t>
      </w:r>
      <w:r w:rsidR="007412C6">
        <w:fldChar w:fldCharType="end"/>
      </w:r>
      <w:r>
        <w:t>,</w:t>
      </w:r>
    </w:p>
    <w:p w14:paraId="641AE7CF" w14:textId="02DAA846" w:rsidR="00122416" w:rsidRDefault="00122416" w:rsidP="00122416">
      <w:pPr>
        <w:pStyle w:val="MTDisplayEquation"/>
      </w:pPr>
      <w:r>
        <w:tab/>
      </w:r>
      <w:r w:rsidR="00905817" w:rsidRPr="00905817">
        <w:rPr>
          <w:position w:val="-24"/>
        </w:rPr>
        <w:object w:dxaOrig="2460" w:dyaOrig="620" w14:anchorId="0EB3342F">
          <v:shape id="_x0000_i2304" type="#_x0000_t75" style="width:124pt;height:31.35pt" o:ole="">
            <v:imagedata r:id="rId2716" o:title=""/>
          </v:shape>
          <o:OLEObject Type="Embed" ProgID="Equation.DSMT4" ShapeID="_x0000_i2304" DrawAspect="Content" ObjectID="_1375861452" r:id="rId2717"/>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71" w:author="Gerard" w:date="2015-08-25T08:50:00Z">
          <w:r w:rsidR="009F25FF">
            <w:rPr>
              <w:noProof/>
            </w:rPr>
            <w:instrText>27</w:instrText>
          </w:r>
        </w:ins>
        <w:del w:id="2272" w:author="Gerard" w:date="2015-07-27T22:14:00Z">
          <w:r w:rsidR="00D3178E" w:rsidDel="00C175E9">
            <w:rPr>
              <w:noProof/>
            </w:rPr>
            <w:delInstrText>29</w:delInstrText>
          </w:r>
        </w:del>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305" type="#_x0000_t75" style="width:10.65pt;height:19.35pt" o:ole="">
            <v:imagedata r:id="rId2718" o:title=""/>
          </v:shape>
          <o:OLEObject Type="Embed" ProgID="Equation.DSMT4" ShapeID="_x0000_i2305" DrawAspect="Content" ObjectID="_1375861453" r:id="rId2719"/>
        </w:object>
      </w:r>
      <w:r>
        <w:t xml:space="preserve">and </w:t>
      </w:r>
      <w:r w:rsidR="00905817" w:rsidRPr="00905817">
        <w:rPr>
          <w:position w:val="-12"/>
        </w:rPr>
        <w:object w:dxaOrig="240" w:dyaOrig="360" w14:anchorId="0372790B">
          <v:shape id="_x0000_i2306" type="#_x0000_t75" style="width:12pt;height:19.35pt" o:ole="">
            <v:imagedata r:id="rId2720" o:title=""/>
          </v:shape>
          <o:OLEObject Type="Embed" ProgID="Equation.DSMT4" ShapeID="_x0000_i2306" DrawAspect="Content" ObjectID="_1375861454" r:id="rId2721"/>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65CE40D6" w:rsidR="00122416" w:rsidRDefault="00122416" w:rsidP="00122416">
      <w:pPr>
        <w:pStyle w:val="MTDisplayEquation"/>
      </w:pPr>
      <w:r>
        <w:tab/>
      </w:r>
      <w:r w:rsidR="00905817" w:rsidRPr="00905817">
        <w:rPr>
          <w:position w:val="-62"/>
        </w:rPr>
        <w:object w:dxaOrig="5679" w:dyaOrig="1359" w14:anchorId="314B9413">
          <v:shape id="_x0000_i2307" type="#_x0000_t75" style="width:284pt;height:67.35pt" o:ole="">
            <v:imagedata r:id="rId2722" o:title=""/>
          </v:shape>
          <o:OLEObject Type="Embed" ProgID="Equation.DSMT4" ShapeID="_x0000_i2307" DrawAspect="Content" ObjectID="_1375861455" r:id="rId272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73" w:author="Gerard" w:date="2015-08-25T08:50:00Z">
          <w:r w:rsidR="009F25FF">
            <w:rPr>
              <w:noProof/>
            </w:rPr>
            <w:instrText>28</w:instrText>
          </w:r>
        </w:ins>
        <w:del w:id="2274" w:author="Gerard" w:date="2015-07-27T22:14:00Z">
          <w:r w:rsidR="00D3178E" w:rsidDel="00C175E9">
            <w:rPr>
              <w:noProof/>
            </w:rPr>
            <w:delInstrText>30</w:delInstrText>
          </w:r>
        </w:del>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308" type="#_x0000_t75" style="width:10.65pt;height:14.65pt" o:ole="">
            <v:imagedata r:id="rId2724" o:title=""/>
          </v:shape>
          <o:OLEObject Type="Embed" ProgID="Equation.DSMT4" ShapeID="_x0000_i2308" DrawAspect="Content" ObjectID="_1375861456" r:id="rId2725"/>
        </w:object>
      </w:r>
      <w:r>
        <w:t xml:space="preserve">and </w:t>
      </w:r>
      <w:r w:rsidR="00905817" w:rsidRPr="00905817">
        <w:rPr>
          <w:position w:val="-10"/>
        </w:rPr>
        <w:object w:dxaOrig="240" w:dyaOrig="260" w14:anchorId="34542AF1">
          <v:shape id="_x0000_i2309" type="#_x0000_t75" style="width:12pt;height:12.65pt" o:ole="">
            <v:imagedata r:id="rId2726" o:title=""/>
          </v:shape>
          <o:OLEObject Type="Embed" ProgID="Equation.DSMT4" ShapeID="_x0000_i2309" DrawAspect="Content" ObjectID="_1375861457" r:id="rId2727"/>
        </w:object>
      </w:r>
      <w:r w:rsidR="0055288F">
        <w:t xml:space="preserve"> </w:t>
      </w:r>
      <w:r>
        <w:t>are the Lamé parameters.</w:t>
      </w:r>
      <w:r w:rsidR="0055288F">
        <w:t xml:space="preserve"> The corresponding Cauchy stress tensor is</w:t>
      </w:r>
    </w:p>
    <w:p w14:paraId="56590457" w14:textId="1B1652D4" w:rsidR="0055288F" w:rsidRDefault="0055288F" w:rsidP="0051289D">
      <w:pPr>
        <w:pStyle w:val="MTDisplayEquation"/>
      </w:pPr>
      <w:r>
        <w:tab/>
      </w:r>
      <w:r w:rsidR="00905817" w:rsidRPr="00905817">
        <w:rPr>
          <w:position w:val="-24"/>
        </w:rPr>
        <w:object w:dxaOrig="4740" w:dyaOrig="620" w14:anchorId="2B4DE50C">
          <v:shape id="_x0000_i2310" type="#_x0000_t75" style="width:237.35pt;height:31.35pt" o:ole="">
            <v:imagedata r:id="rId2728" o:title=""/>
          </v:shape>
          <o:OLEObject Type="Embed" ProgID="Equation.DSMT4" ShapeID="_x0000_i2310" DrawAspect="Content" ObjectID="_1375861458" r:id="rId27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75" w:author="Gerard" w:date="2015-08-25T08:50:00Z">
          <w:r w:rsidR="009F25FF">
            <w:rPr>
              <w:noProof/>
            </w:rPr>
            <w:instrText>29</w:instrText>
          </w:r>
        </w:ins>
        <w:del w:id="2276" w:author="Gerard" w:date="2015-07-27T22:14:00Z">
          <w:r w:rsidR="00D3178E" w:rsidDel="00C175E9">
            <w:rPr>
              <w:noProof/>
            </w:rPr>
            <w:delInstrText>31</w:delInstrText>
          </w:r>
        </w:del>
      </w:fldSimple>
      <w:r>
        <w:instrText>)</w:instrText>
      </w:r>
      <w:r>
        <w:fldChar w:fldCharType="end"/>
      </w:r>
    </w:p>
    <w:p w14:paraId="30084E61" w14:textId="77777777" w:rsidR="00715ECB" w:rsidRDefault="0055288F" w:rsidP="00C5691A">
      <w:r>
        <w:t>and the spatial elasticity tensor is</w:t>
      </w:r>
    </w:p>
    <w:p w14:paraId="49B3B1BC" w14:textId="017B09B3" w:rsidR="0055288F" w:rsidRDefault="0055288F" w:rsidP="0051289D">
      <w:pPr>
        <w:pStyle w:val="MTDisplayEquation"/>
      </w:pPr>
      <w:r>
        <w:tab/>
      </w:r>
      <w:r w:rsidR="00905817" w:rsidRPr="00905817">
        <w:rPr>
          <w:position w:val="-28"/>
        </w:rPr>
        <w:object w:dxaOrig="6259" w:dyaOrig="660" w14:anchorId="689DC561">
          <v:shape id="_x0000_i2311" type="#_x0000_t75" style="width:312.65pt;height:32.65pt" o:ole="">
            <v:imagedata r:id="rId2730" o:title=""/>
          </v:shape>
          <o:OLEObject Type="Embed" ProgID="Equation.DSMT4" ShapeID="_x0000_i2311" DrawAspect="Content" ObjectID="_1375861459" r:id="rId27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77" w:author="Gerard" w:date="2015-08-25T08:50:00Z">
          <w:r w:rsidR="009F25FF">
            <w:rPr>
              <w:noProof/>
            </w:rPr>
            <w:instrText>30</w:instrText>
          </w:r>
        </w:ins>
        <w:del w:id="2278" w:author="Gerard" w:date="2015-07-27T22:14:00Z">
          <w:r w:rsidR="00D3178E" w:rsidDel="00C175E9">
            <w:rPr>
              <w:noProof/>
            </w:rPr>
            <w:delInstrText>32</w:delInstrText>
          </w:r>
        </w:del>
      </w:fldSimple>
      <w:r>
        <w:instrText>)</w:instrText>
      </w:r>
      <w:r>
        <w:fldChar w:fldCharType="end"/>
      </w:r>
    </w:p>
    <w:p w14:paraId="6374DEAF" w14:textId="1672AE6C" w:rsidR="00214E15" w:rsidRDefault="00214E15" w:rsidP="00214E15">
      <w:pPr>
        <w:pStyle w:val="Heading3"/>
      </w:pPr>
      <w:bookmarkStart w:id="2279" w:name="_Toc302112043"/>
      <w:r>
        <w:t>Conewise Linear Elasticity</w:t>
      </w:r>
      <w:bookmarkEnd w:id="2279"/>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23486D">
        <w:fldChar w:fldCharType="begin"/>
      </w:r>
      <w:r w:rsidR="0023486D">
        <w:instrText xml:space="preserve"> HYPERLINK \l "_ENREF_27" \o "Curnier, 1995 #52" </w:instrText>
      </w:r>
      <w:ins w:id="2280" w:author="Gerard" w:date="2015-08-25T08:12:00Z"/>
      <w:r w:rsidR="0023486D">
        <w:fldChar w:fldCharType="separate"/>
      </w:r>
      <w:r>
        <w:rPr>
          <w:noProof/>
        </w:rPr>
        <w:t>27</w:t>
      </w:r>
      <w:r w:rsidR="0023486D">
        <w:rPr>
          <w:noProof/>
        </w:rPr>
        <w:fldChar w:fldCharType="end"/>
      </w:r>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19231A9F" w:rsidR="00214E15" w:rsidRDefault="00214E15" w:rsidP="00214E15">
      <w:pPr>
        <w:pStyle w:val="MTDisplayEquation"/>
      </w:pPr>
      <w:r>
        <w:tab/>
      </w:r>
      <w:r w:rsidR="00153956" w:rsidRPr="00153375">
        <w:rPr>
          <w:position w:val="-30"/>
        </w:rPr>
        <w:object w:dxaOrig="6740" w:dyaOrig="720" w14:anchorId="1B2CB3A5">
          <v:shape id="_x0000_i2312" type="#_x0000_t75" style="width:338pt;height:36.65pt" o:ole="">
            <v:imagedata r:id="rId2732" o:title=""/>
          </v:shape>
          <o:OLEObject Type="Embed" ProgID="Equation.DSMT4" ShapeID="_x0000_i2312" DrawAspect="Content" ObjectID="_1375861460" r:id="rId2733"/>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9F25FF">
          <w:rPr>
            <w:noProof/>
          </w:rPr>
          <w:instrText>5</w:instrText>
        </w:r>
      </w:fldSimple>
      <w:r w:rsidR="00752FD5">
        <w:instrText>.</w:instrText>
      </w:r>
      <w:fldSimple w:instr=" SEQ MTEqn \c \* Arabic \* MERGEFORMAT ">
        <w:ins w:id="2281" w:author="Gerard" w:date="2015-08-25T08:50:00Z">
          <w:r w:rsidR="009F25FF">
            <w:rPr>
              <w:noProof/>
            </w:rPr>
            <w:instrText>31</w:instrText>
          </w:r>
        </w:ins>
        <w:del w:id="2282" w:author="Gerard" w:date="2015-07-27T22:14:00Z">
          <w:r w:rsidR="00D3178E" w:rsidDel="00C175E9">
            <w:rPr>
              <w:noProof/>
            </w:rPr>
            <w:delInstrText>33</w:delInstrText>
          </w:r>
        </w:del>
      </w:fldSimple>
      <w:r w:rsidR="00752FD5">
        <w:instrText>)</w:instrText>
      </w:r>
      <w:r w:rsidR="00752FD5">
        <w:fldChar w:fldCharType="end"/>
      </w:r>
    </w:p>
    <w:p w14:paraId="594E7482" w14:textId="5F58A69C" w:rsidR="000450C4" w:rsidRDefault="00214E15" w:rsidP="00214E15">
      <w:r>
        <w:t xml:space="preserve">where </w:t>
      </w:r>
      <w:r w:rsidRPr="00905817">
        <w:rPr>
          <w:position w:val="-12"/>
        </w:rPr>
        <w:object w:dxaOrig="1280" w:dyaOrig="380" w14:anchorId="1CF4711F">
          <v:shape id="_x0000_i2313" type="#_x0000_t75" style="width:64pt;height:19.35pt" o:ole="">
            <v:imagedata r:id="rId2734" o:title=""/>
          </v:shape>
          <o:OLEObject Type="Embed" ProgID="Equation.DSMT4" ShapeID="_x0000_i2313" DrawAspect="Content" ObjectID="_1375861461" r:id="rId2735"/>
        </w:object>
      </w:r>
      <w:r>
        <w:t xml:space="preserve"> is the structural tensor corresponding to one of the three mutually orthogonal planes of symmetry whose unit outward normal is </w:t>
      </w:r>
      <w:r w:rsidRPr="00905817">
        <w:rPr>
          <w:position w:val="-12"/>
        </w:rPr>
        <w:object w:dxaOrig="279" w:dyaOrig="380" w14:anchorId="68A4843B">
          <v:shape id="_x0000_i2314" type="#_x0000_t75" style="width:14.65pt;height:19.35pt" o:ole="">
            <v:imagedata r:id="rId2736" o:title=""/>
          </v:shape>
          <o:OLEObject Type="Embed" ProgID="Equation.DSMT4" ShapeID="_x0000_i2314" DrawAspect="Content" ObjectID="_1375861462" r:id="rId2737"/>
        </w:object>
      </w:r>
      <w:r>
        <w:t xml:space="preserve"> (</w:t>
      </w:r>
      <w:r w:rsidRPr="00905817">
        <w:rPr>
          <w:position w:val="-12"/>
        </w:rPr>
        <w:object w:dxaOrig="1140" w:dyaOrig="380" w14:anchorId="0A71C0B3">
          <v:shape id="_x0000_i2315" type="#_x0000_t75" style="width:57.35pt;height:19.35pt" o:ole="">
            <v:imagedata r:id="rId2738" o:title=""/>
          </v:shape>
          <o:OLEObject Type="Embed" ProgID="Equation.DSMT4" ShapeID="_x0000_i2315" DrawAspect="Content" ObjectID="_1375861463" r:id="rId2739"/>
        </w:object>
      </w:r>
      <w:r>
        <w:t xml:space="preserve">). </w:t>
      </w:r>
      <w:r w:rsidR="000450C4">
        <w:t>The bimodular response is described by</w:t>
      </w:r>
    </w:p>
    <w:p w14:paraId="66FC8AE9" w14:textId="72C116D5" w:rsidR="000450C4" w:rsidRDefault="000450C4" w:rsidP="00362FD7">
      <w:pPr>
        <w:pStyle w:val="MTDisplayEquation"/>
      </w:pPr>
      <w:r>
        <w:tab/>
      </w:r>
      <w:r w:rsidRPr="00153375">
        <w:rPr>
          <w:position w:val="-42"/>
        </w:rPr>
        <w:object w:dxaOrig="3360" w:dyaOrig="980" w14:anchorId="57E12787">
          <v:shape id="_x0000_i2316" type="#_x0000_t75" style="width:168.65pt;height:49.35pt" o:ole="">
            <v:imagedata r:id="rId2740" o:title=""/>
          </v:shape>
          <o:OLEObject Type="Embed" ProgID="Equation.DSMT4" ShapeID="_x0000_i2316" DrawAspect="Content" ObjectID="_1375861464" r:id="rId2741"/>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9F25FF">
          <w:rPr>
            <w:noProof/>
          </w:rPr>
          <w:instrText>5</w:instrText>
        </w:r>
      </w:fldSimple>
      <w:r w:rsidR="00752FD5">
        <w:instrText>.</w:instrText>
      </w:r>
      <w:fldSimple w:instr=" SEQ MTEqn \c \* Arabic \* MERGEFORMAT ">
        <w:ins w:id="2283" w:author="Gerard" w:date="2015-08-25T08:50:00Z">
          <w:r w:rsidR="009F25FF">
            <w:rPr>
              <w:noProof/>
            </w:rPr>
            <w:instrText>32</w:instrText>
          </w:r>
        </w:ins>
        <w:del w:id="2284" w:author="Gerard" w:date="2015-07-27T22:14:00Z">
          <w:r w:rsidR="00D3178E" w:rsidDel="00C175E9">
            <w:rPr>
              <w:noProof/>
            </w:rPr>
            <w:delInstrText>34</w:delInstrText>
          </w:r>
        </w:del>
      </w:fldSimple>
      <w:r w:rsidR="00752FD5">
        <w:instrText>)</w:instrText>
      </w:r>
      <w:r w:rsidR="00752FD5">
        <w:fldChar w:fldCharType="end"/>
      </w:r>
    </w:p>
    <w:p w14:paraId="015BB2B4" w14:textId="5A134664" w:rsidR="00214E15" w:rsidRDefault="00214E15" w:rsidP="00214E15">
      <w:r>
        <w:t xml:space="preserve">The material constants are the three shear moduli </w:t>
      </w:r>
      <w:r w:rsidRPr="00905817">
        <w:rPr>
          <w:position w:val="-12"/>
        </w:rPr>
        <w:object w:dxaOrig="300" w:dyaOrig="360" w14:anchorId="48FA50C5">
          <v:shape id="_x0000_i2317" type="#_x0000_t75" style="width:14.65pt;height:19.35pt" o:ole="">
            <v:imagedata r:id="rId2742" o:title=""/>
          </v:shape>
          <o:OLEObject Type="Embed" ProgID="Equation.DSMT4" ShapeID="_x0000_i2317" DrawAspect="Content" ObjectID="_1375861465" r:id="rId2743"/>
        </w:object>
      </w:r>
      <w:r w:rsidR="000450C4" w:rsidRPr="00362FD7">
        <w:t>,</w:t>
      </w:r>
      <w:r>
        <w:t xml:space="preserve"> </w:t>
      </w:r>
      <w:r w:rsidR="000450C4">
        <w:t xml:space="preserve">three tensile moduli </w:t>
      </w:r>
      <w:r w:rsidR="000450C4" w:rsidRPr="00153375">
        <w:rPr>
          <w:position w:val="-12"/>
        </w:rPr>
        <w:object w:dxaOrig="460" w:dyaOrig="380" w14:anchorId="011D0531">
          <v:shape id="_x0000_i2318" type="#_x0000_t75" style="width:22.65pt;height:19.35pt" o:ole="">
            <v:imagedata r:id="rId2744" o:title=""/>
          </v:shape>
          <o:OLEObject Type="Embed" ProgID="Equation.DSMT4" ShapeID="_x0000_i2318" DrawAspect="Content" ObjectID="_1375861466" r:id="rId2745"/>
        </w:object>
      </w:r>
      <w:r w:rsidR="000450C4">
        <w:t xml:space="preserve">, three compressive moduli </w:t>
      </w:r>
      <w:r w:rsidR="000450C4" w:rsidRPr="00153375">
        <w:rPr>
          <w:position w:val="-12"/>
        </w:rPr>
        <w:object w:dxaOrig="460" w:dyaOrig="380" w14:anchorId="22BA29F6">
          <v:shape id="_x0000_i2319" type="#_x0000_t75" style="width:22.65pt;height:19.35pt" o:ole="">
            <v:imagedata r:id="rId2746" o:title=""/>
          </v:shape>
          <o:OLEObject Type="Embed" ProgID="Equation.DSMT4" ShapeID="_x0000_i2319" DrawAspect="Content" ObjectID="_1375861467" r:id="rId2747"/>
        </w:object>
      </w:r>
      <w:r w:rsidR="000450C4">
        <w:t xml:space="preserve">, </w:t>
      </w:r>
      <w:r>
        <w:t xml:space="preserve">and </w:t>
      </w:r>
      <w:r w:rsidR="000450C4">
        <w:t xml:space="preserve">three </w:t>
      </w:r>
      <w:r>
        <w:t xml:space="preserve">moduli </w:t>
      </w:r>
      <w:r w:rsidR="000450C4" w:rsidRPr="00905817">
        <w:rPr>
          <w:position w:val="-12"/>
        </w:rPr>
        <w:object w:dxaOrig="360" w:dyaOrig="380" w14:anchorId="45F962D1">
          <v:shape id="_x0000_i2320" type="#_x0000_t75" style="width:17.35pt;height:20pt" o:ole="">
            <v:imagedata r:id="rId2748" o:title=""/>
          </v:shape>
          <o:OLEObject Type="Embed" ProgID="Equation.DSMT4" ShapeID="_x0000_i2320" DrawAspect="Content" ObjectID="_1375861468" r:id="rId2749"/>
        </w:object>
      </w:r>
      <w:r w:rsidR="000450C4" w:rsidRPr="00362FD7">
        <w:t xml:space="preserve"> </w:t>
      </w:r>
      <w:r w:rsidR="000450C4">
        <w:t>(</w:t>
      </w:r>
      <w:r w:rsidR="000450C4" w:rsidRPr="00153375">
        <w:rPr>
          <w:position w:val="-6"/>
        </w:rPr>
        <w:object w:dxaOrig="560" w:dyaOrig="280" w14:anchorId="68E35055">
          <v:shape id="_x0000_i2321" type="#_x0000_t75" style="width:28pt;height:14.65pt" o:ole="">
            <v:imagedata r:id="rId2750" o:title=""/>
          </v:shape>
          <o:OLEObject Type="Embed" ProgID="Equation.DSMT4" ShapeID="_x0000_i2321" DrawAspect="Content" ObjectID="_1375861469" r:id="rId2751"/>
        </w:object>
      </w:r>
      <w:r w:rsidR="000450C4">
        <w:t>)</w:t>
      </w:r>
      <w:r>
        <w:t xml:space="preserve">, where </w:t>
      </w:r>
      <w:r w:rsidRPr="00905817">
        <w:rPr>
          <w:position w:val="-12"/>
        </w:rPr>
        <w:object w:dxaOrig="880" w:dyaOrig="360" w14:anchorId="0B50D02F">
          <v:shape id="_x0000_i2322" type="#_x0000_t75" style="width:44pt;height:19.35pt" o:ole="">
            <v:imagedata r:id="rId2752" o:title=""/>
          </v:shape>
          <o:OLEObject Type="Embed" ProgID="Equation.DSMT4" ShapeID="_x0000_i2322" DrawAspect="Content" ObjectID="_1375861470" r:id="rId2753"/>
        </w:object>
      </w:r>
      <w:r>
        <w:t>.</w:t>
      </w:r>
      <w:r w:rsidR="000450C4">
        <w:t xml:space="preserve"> </w:t>
      </w:r>
      <w:r>
        <w:t>The second Piola-Kirchhoff stress can be derived from this strain energy density function:</w:t>
      </w:r>
    </w:p>
    <w:p w14:paraId="35E35C30" w14:textId="7495D7BF" w:rsidR="00214E15" w:rsidRDefault="00214E15" w:rsidP="00214E15">
      <w:pPr>
        <w:pStyle w:val="MTDisplayEquation"/>
      </w:pPr>
      <w:r>
        <w:tab/>
      </w:r>
      <w:r w:rsidR="00153956" w:rsidRPr="00153375">
        <w:rPr>
          <w:position w:val="-66"/>
        </w:rPr>
        <w:object w:dxaOrig="4840" w:dyaOrig="1440" w14:anchorId="271D4F74">
          <v:shape id="_x0000_i2323" type="#_x0000_t75" style="width:241.35pt;height:1in" o:ole="">
            <v:imagedata r:id="rId2754" o:title=""/>
          </v:shape>
          <o:OLEObject Type="Embed" ProgID="Equation.DSMT4" ShapeID="_x0000_i2323" DrawAspect="Content" ObjectID="_1375861471" r:id="rId2755"/>
        </w:objec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9F25FF">
          <w:rPr>
            <w:noProof/>
          </w:rPr>
          <w:instrText>5</w:instrText>
        </w:r>
      </w:fldSimple>
      <w:r w:rsidR="00752FD5">
        <w:instrText>.</w:instrText>
      </w:r>
      <w:fldSimple w:instr=" SEQ MTEqn \c \* Arabic \* MERGEFORMAT ">
        <w:ins w:id="2285" w:author="Gerard" w:date="2015-08-25T08:50:00Z">
          <w:r w:rsidR="009F25FF">
            <w:rPr>
              <w:noProof/>
            </w:rPr>
            <w:instrText>33</w:instrText>
          </w:r>
        </w:ins>
        <w:del w:id="2286" w:author="Gerard" w:date="2015-07-27T22:14:00Z">
          <w:r w:rsidR="00D3178E" w:rsidDel="00C175E9">
            <w:rPr>
              <w:noProof/>
            </w:rPr>
            <w:delInstrText>35</w:delInstrText>
          </w:r>
        </w:del>
      </w:fldSimple>
      <w:r w:rsidR="00752FD5">
        <w:instrText>)</w:instrText>
      </w:r>
      <w:r w:rsidR="00752FD5">
        <w:fldChar w:fldCharType="end"/>
      </w:r>
    </w:p>
    <w:p w14:paraId="6E546B23" w14:textId="67F1FB35" w:rsidR="00214E15" w:rsidRDefault="00214E15" w:rsidP="00214E15">
      <w:r>
        <w:t>The material elasticity tensor is then given by,</w:t>
      </w:r>
    </w:p>
    <w:p w14:paraId="379F10E1" w14:textId="3382A9A8" w:rsidR="00214E15" w:rsidRPr="00782091" w:rsidRDefault="00214E15" w:rsidP="00214E15">
      <w:pPr>
        <w:pStyle w:val="MTDisplayEquation"/>
        <w:rPr>
          <w:position w:val="-28"/>
        </w:rPr>
      </w:pPr>
      <w:r>
        <w:tab/>
      </w:r>
      <w:r w:rsidR="002E6B79" w:rsidRPr="00362FD7">
        <w:rPr>
          <w:position w:val="-64"/>
        </w:rPr>
        <w:object w:dxaOrig="4320" w:dyaOrig="1400" w14:anchorId="3C1DA6AB">
          <v:shape id="_x0000_i2324" type="#_x0000_t75" style="width:3in;height:70pt" o:ole="">
            <v:imagedata r:id="rId2756" o:title=""/>
          </v:shape>
          <o:OLEObject Type="Embed" ProgID="Equation.DSMT4" ShapeID="_x0000_i2324" DrawAspect="Content" ObjectID="_1375861472" r:id="rId2757"/>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9F25FF">
          <w:rPr>
            <w:noProof/>
          </w:rPr>
          <w:instrText>5</w:instrText>
        </w:r>
      </w:fldSimple>
      <w:r w:rsidR="00752FD5">
        <w:instrText>.</w:instrText>
      </w:r>
      <w:fldSimple w:instr=" SEQ MTEqn \c \* Arabic \* MERGEFORMAT ">
        <w:ins w:id="2287" w:author="Gerard" w:date="2015-08-25T08:50:00Z">
          <w:r w:rsidR="009F25FF">
            <w:rPr>
              <w:noProof/>
            </w:rPr>
            <w:instrText>34</w:instrText>
          </w:r>
        </w:ins>
        <w:del w:id="2288" w:author="Gerard" w:date="2015-07-27T22:14:00Z">
          <w:r w:rsidR="00D3178E" w:rsidDel="00C175E9">
            <w:rPr>
              <w:noProof/>
            </w:rPr>
            <w:delInstrText>36</w:delInstrText>
          </w:r>
        </w:del>
      </w:fldSimple>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36B361D5" w:rsidR="00214E15" w:rsidRDefault="00214E15" w:rsidP="00214E15">
      <w:pPr>
        <w:pStyle w:val="MTDisplayEquation"/>
      </w:pPr>
      <w:r>
        <w:tab/>
      </w:r>
      <w:r w:rsidR="00153956" w:rsidRPr="00153375">
        <w:rPr>
          <w:position w:val="-72"/>
        </w:rPr>
        <w:object w:dxaOrig="3940" w:dyaOrig="1560" w14:anchorId="588FB47A">
          <v:shape id="_x0000_i2325" type="#_x0000_t75" style="width:196pt;height:78.65pt" o:ole="">
            <v:imagedata r:id="rId2758" o:title=""/>
          </v:shape>
          <o:OLEObject Type="Embed" ProgID="Equation.DSMT4" ShapeID="_x0000_i2325" DrawAspect="Content" ObjectID="_1375861473" r:id="rId2759"/>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9F25FF">
          <w:rPr>
            <w:noProof/>
          </w:rPr>
          <w:instrText>5</w:instrText>
        </w:r>
      </w:fldSimple>
      <w:r w:rsidR="00752FD5">
        <w:instrText>.</w:instrText>
      </w:r>
      <w:fldSimple w:instr=" SEQ MTEqn \c \* Arabic \* MERGEFORMAT ">
        <w:ins w:id="2289" w:author="Gerard" w:date="2015-08-25T08:50:00Z">
          <w:r w:rsidR="009F25FF">
            <w:rPr>
              <w:noProof/>
            </w:rPr>
            <w:instrText>35</w:instrText>
          </w:r>
        </w:ins>
        <w:del w:id="2290" w:author="Gerard" w:date="2015-07-27T22:14:00Z">
          <w:r w:rsidR="00D3178E" w:rsidDel="00C175E9">
            <w:rPr>
              <w:noProof/>
            </w:rPr>
            <w:delInstrText>37</w:delInstrText>
          </w:r>
        </w:del>
      </w:fldSimple>
      <w:r w:rsidR="00752FD5">
        <w:instrText>)</w:instrText>
      </w:r>
      <w:r w:rsidR="00752FD5">
        <w:fldChar w:fldCharType="end"/>
      </w:r>
    </w:p>
    <w:p w14:paraId="18C14FCD" w14:textId="241EAE95" w:rsidR="00214E15" w:rsidRDefault="00214E15" w:rsidP="00153956">
      <w:r>
        <w:t xml:space="preserve">where </w:t>
      </w:r>
      <w:r w:rsidRPr="00905817">
        <w:rPr>
          <w:position w:val="-12"/>
        </w:rPr>
        <w:object w:dxaOrig="1520" w:dyaOrig="380" w14:anchorId="1C0B9BAB">
          <v:shape id="_x0000_i2326" type="#_x0000_t75" style="width:75.35pt;height:19.35pt" o:ole="">
            <v:imagedata r:id="rId2760" o:title=""/>
          </v:shape>
          <o:OLEObject Type="Embed" ProgID="Equation.DSMT4" ShapeID="_x0000_i2326" DrawAspect="Content" ObjectID="_1375861474" r:id="rId2761"/>
        </w:object>
      </w:r>
      <w:r w:rsidR="00153956" w:rsidRPr="00153956">
        <w:t xml:space="preserve"> and</w:t>
      </w:r>
      <w:r w:rsidR="00153956" w:rsidRPr="00362FD7">
        <w:t xml:space="preserve"> </w:t>
      </w:r>
      <w:r w:rsidR="00153956" w:rsidRPr="00153375">
        <w:rPr>
          <w:position w:val="-24"/>
        </w:rPr>
        <w:object w:dxaOrig="1760" w:dyaOrig="660" w14:anchorId="33C0590B">
          <v:shape id="_x0000_i2327" type="#_x0000_t75" style="width:87.35pt;height:32.65pt" o:ole="">
            <v:imagedata r:id="rId2762" o:title=""/>
          </v:shape>
          <o:OLEObject Type="Embed" ProgID="Equation.DSMT4" ShapeID="_x0000_i2327" DrawAspect="Content" ObjectID="_1375861475" r:id="rId2763"/>
        </w:object>
      </w:r>
      <w:r w:rsidR="00153956">
        <w:t>.</w:t>
      </w:r>
      <w:r w:rsidR="007F446F">
        <w:t xml:space="preserve"> </w:t>
      </w:r>
      <w:r w:rsidR="00153956">
        <w:t>T</w:t>
      </w:r>
      <w:r>
        <w:t>he spatial elasticity tensor is</w:t>
      </w:r>
    </w:p>
    <w:p w14:paraId="4B1F36A0" w14:textId="1ABCED04" w:rsidR="00214E15" w:rsidRPr="00C67E37" w:rsidRDefault="00214E15" w:rsidP="00214E15">
      <w:pPr>
        <w:pStyle w:val="MTDisplayEquation"/>
      </w:pPr>
      <w:r>
        <w:tab/>
      </w:r>
      <w:r w:rsidR="00153956" w:rsidRPr="00153375">
        <w:rPr>
          <w:position w:val="-32"/>
        </w:rPr>
        <w:object w:dxaOrig="7080" w:dyaOrig="780" w14:anchorId="045F9F74">
          <v:shape id="_x0000_i2328" type="#_x0000_t75" style="width:353.35pt;height:39.35pt" o:ole="">
            <v:imagedata r:id="rId2764" o:title=""/>
          </v:shape>
          <o:OLEObject Type="Embed" ProgID="Equation.DSMT4" ShapeID="_x0000_i2328" DrawAspect="Content" ObjectID="_1375861476" r:id="rId2765"/>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9F25FF">
          <w:rPr>
            <w:noProof/>
          </w:rPr>
          <w:instrText>5</w:instrText>
        </w:r>
      </w:fldSimple>
      <w:r w:rsidR="00752FD5">
        <w:instrText>.</w:instrText>
      </w:r>
      <w:fldSimple w:instr=" SEQ MTEqn \c \* Arabic \* MERGEFORMAT ">
        <w:ins w:id="2291" w:author="Gerard" w:date="2015-08-25T08:50:00Z">
          <w:r w:rsidR="009F25FF">
            <w:rPr>
              <w:noProof/>
            </w:rPr>
            <w:instrText>36</w:instrText>
          </w:r>
        </w:ins>
        <w:del w:id="2292" w:author="Gerard" w:date="2015-07-27T22:14:00Z">
          <w:r w:rsidR="00D3178E" w:rsidDel="00C175E9">
            <w:rPr>
              <w:noProof/>
            </w:rPr>
            <w:delInstrText>38</w:delInstrText>
          </w:r>
        </w:del>
      </w:fldSimple>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5CDD749D" w:rsidR="00153956" w:rsidRPr="00214E15" w:rsidRDefault="00153956" w:rsidP="00153956">
      <w:pPr>
        <w:pStyle w:val="MTDisplayEquation"/>
      </w:pPr>
      <w:r>
        <w:tab/>
      </w:r>
      <w:r w:rsidRPr="00153375">
        <w:rPr>
          <w:position w:val="-70"/>
        </w:rPr>
        <w:object w:dxaOrig="2180" w:dyaOrig="1540" w14:anchorId="2CD5102F">
          <v:shape id="_x0000_i2329" type="#_x0000_t75" style="width:108.65pt;height:76.65pt" o:ole="">
            <v:imagedata r:id="rId2766" o:title=""/>
          </v:shape>
          <o:OLEObject Type="Embed" ProgID="Equation.DSMT4" ShapeID="_x0000_i2329" DrawAspect="Content" ObjectID="_1375861477" r:id="rId2767"/>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9F25FF">
          <w:rPr>
            <w:noProof/>
          </w:rPr>
          <w:instrText>5</w:instrText>
        </w:r>
      </w:fldSimple>
      <w:r w:rsidR="00752FD5">
        <w:instrText>.</w:instrText>
      </w:r>
      <w:fldSimple w:instr=" SEQ MTEqn \c \* Arabic \* MERGEFORMAT ">
        <w:ins w:id="2293" w:author="Gerard" w:date="2015-08-25T08:50:00Z">
          <w:r w:rsidR="009F25FF">
            <w:rPr>
              <w:noProof/>
            </w:rPr>
            <w:instrText>37</w:instrText>
          </w:r>
        </w:ins>
        <w:del w:id="2294" w:author="Gerard" w:date="2015-07-27T22:14:00Z">
          <w:r w:rsidR="00D3178E" w:rsidDel="00C175E9">
            <w:rPr>
              <w:noProof/>
            </w:rPr>
            <w:delInstrText>39</w:delInstrText>
          </w:r>
        </w:del>
      </w:fldSimple>
      <w:r w:rsidR="00752FD5">
        <w:instrText>)</w:instrText>
      </w:r>
      <w:r w:rsidR="00752FD5">
        <w:fldChar w:fldCharType="end"/>
      </w:r>
    </w:p>
    <w:p w14:paraId="0DB6529D" w14:textId="77777777" w:rsidR="00715ECB" w:rsidRDefault="00715ECB" w:rsidP="008F4203">
      <w:pPr>
        <w:pStyle w:val="Heading3"/>
      </w:pPr>
      <w:bookmarkStart w:id="2295" w:name="_Toc302112044"/>
      <w:r>
        <w:t>Donnan Equilibrium Swelling</w:t>
      </w:r>
      <w:bookmarkEnd w:id="2295"/>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r w:rsidR="0023486D">
        <w:fldChar w:fldCharType="begin"/>
      </w:r>
      <w:r w:rsidR="0023486D">
        <w:instrText xml:space="preserve"> HYPERLINK \l "_ENREF_35" \o "Ateshian, 2009 #46" </w:instrText>
      </w:r>
      <w:ins w:id="2296" w:author="Gerard" w:date="2015-08-25T08:12:00Z"/>
      <w:r w:rsidR="0023486D">
        <w:fldChar w:fldCharType="separate"/>
      </w:r>
      <w:r w:rsidR="00214E15">
        <w:rPr>
          <w:noProof/>
        </w:rPr>
        <w:t>35</w:t>
      </w:r>
      <w:r w:rsidR="0023486D">
        <w:rPr>
          <w:noProof/>
        </w:rPr>
        <w:fldChar w:fldCharType="end"/>
      </w:r>
      <w:r w:rsidR="00A56950">
        <w:rPr>
          <w:noProof/>
        </w:rPr>
        <w:t>]</w:t>
      </w:r>
      <w:r w:rsidR="007412C6">
        <w:fldChar w:fldCharType="end"/>
      </w:r>
      <w:r w:rsidR="00FB3B8D">
        <w:t>:</w:t>
      </w:r>
    </w:p>
    <w:p w14:paraId="3D1B5FB1" w14:textId="54655D4F" w:rsidR="00715ECB" w:rsidRDefault="000748EF" w:rsidP="000748EF">
      <w:pPr>
        <w:pStyle w:val="MTDisplayEquation"/>
      </w:pPr>
      <w:r>
        <w:tab/>
      </w:r>
      <w:r w:rsidR="00905817" w:rsidRPr="00905817">
        <w:rPr>
          <w:position w:val="-10"/>
        </w:rPr>
        <w:object w:dxaOrig="880" w:dyaOrig="320" w14:anchorId="61B0732A">
          <v:shape id="_x0000_i2330" type="#_x0000_t75" style="width:44pt;height:15.35pt" o:ole="">
            <v:imagedata r:id="rId2768" o:title=""/>
          </v:shape>
          <o:OLEObject Type="Embed" ProgID="Equation.DSMT4" ShapeID="_x0000_i2330" DrawAspect="Content" ObjectID="_1375861478" r:id="rId2769"/>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97" w:author="Gerard" w:date="2015-08-25T08:50:00Z">
          <w:r w:rsidR="009F25FF">
            <w:rPr>
              <w:noProof/>
            </w:rPr>
            <w:instrText>38</w:instrText>
          </w:r>
        </w:ins>
        <w:del w:id="2298" w:author="Gerard" w:date="2015-07-27T22:14:00Z">
          <w:r w:rsidR="00D3178E" w:rsidDel="00C175E9">
            <w:rPr>
              <w:noProof/>
            </w:rPr>
            <w:delInstrText>40</w:delInstrText>
          </w:r>
        </w:del>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331" type="#_x0000_t75" style="width:10.65pt;height:10.65pt" o:ole="">
            <v:imagedata r:id="rId2770" o:title=""/>
          </v:shape>
          <o:OLEObject Type="Embed" ProgID="Equation.DSMT4" ShapeID="_x0000_i2331" DrawAspect="Content" ObjectID="_1375861479" r:id="rId2771"/>
        </w:object>
      </w:r>
      <w:r w:rsidR="00644EF7">
        <w:t xml:space="preserve"> </w:t>
      </w:r>
      <w:r>
        <w:t>is the osmotic pressure, given by</w:t>
      </w:r>
    </w:p>
    <w:p w14:paraId="5DCB5595" w14:textId="1CFC2C54" w:rsidR="000748EF" w:rsidRDefault="000748EF" w:rsidP="000748EF">
      <w:pPr>
        <w:pStyle w:val="MTDisplayEquation"/>
      </w:pPr>
      <w:r>
        <w:tab/>
      </w:r>
      <w:r w:rsidR="00905817" w:rsidRPr="00905817">
        <w:rPr>
          <w:position w:val="-28"/>
        </w:rPr>
        <w:object w:dxaOrig="2880" w:dyaOrig="680" w14:anchorId="58728892">
          <v:shape id="_x0000_i2332" type="#_x0000_t75" style="width:2in;height:34.65pt" o:ole="">
            <v:imagedata r:id="rId2772" o:title=""/>
          </v:shape>
          <o:OLEObject Type="Embed" ProgID="Equation.DSMT4" ShapeID="_x0000_i2332" DrawAspect="Content" ObjectID="_1375861480" r:id="rId277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299" w:author="Gerard" w:date="2015-08-25T08:50:00Z">
          <w:r w:rsidR="009F25FF">
            <w:rPr>
              <w:noProof/>
            </w:rPr>
            <w:instrText>39</w:instrText>
          </w:r>
        </w:ins>
        <w:del w:id="2300" w:author="Gerard" w:date="2015-07-27T22:14:00Z">
          <w:r w:rsidR="00D3178E" w:rsidDel="00C175E9">
            <w:rPr>
              <w:noProof/>
            </w:rPr>
            <w:delInstrText>41</w:delInstrText>
          </w:r>
        </w:del>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333" type="#_x0000_t75" style="width:14.65pt;height:15.35pt" o:ole="">
            <v:imagedata r:id="rId2774" o:title=""/>
          </v:shape>
          <o:OLEObject Type="Embed" ProgID="Equation.DSMT4" ShapeID="_x0000_i2333" DrawAspect="Content" ObjectID="_1375861481" r:id="rId2775"/>
        </w:object>
      </w:r>
      <w:r w:rsidR="00644EF7">
        <w:t xml:space="preserve"> </w:t>
      </w:r>
      <w:r>
        <w:t>is the fixed charge density in the current configuration, related to the reference configuration via,</w:t>
      </w:r>
    </w:p>
    <w:p w14:paraId="5D7B4CDA" w14:textId="78CC7AC2" w:rsidR="000748EF" w:rsidRDefault="000748EF" w:rsidP="000748EF">
      <w:pPr>
        <w:pStyle w:val="MTDisplayEquation"/>
      </w:pPr>
      <w:r>
        <w:tab/>
      </w:r>
      <w:r w:rsidR="00905817" w:rsidRPr="00905817">
        <w:rPr>
          <w:position w:val="-30"/>
        </w:rPr>
        <w:object w:dxaOrig="1780" w:dyaOrig="720" w14:anchorId="73A34020">
          <v:shape id="_x0000_i2334" type="#_x0000_t75" style="width:89.35pt;height:36.65pt" o:ole="">
            <v:imagedata r:id="rId2776" o:title=""/>
          </v:shape>
          <o:OLEObject Type="Embed" ProgID="Equation.DSMT4" ShapeID="_x0000_i2334" DrawAspect="Content" ObjectID="_1375861482" r:id="rId2777"/>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01" w:author="Gerard" w:date="2015-08-25T08:50:00Z">
          <w:r w:rsidR="009F25FF">
            <w:rPr>
              <w:noProof/>
            </w:rPr>
            <w:instrText>40</w:instrText>
          </w:r>
        </w:ins>
        <w:del w:id="2302" w:author="Gerard" w:date="2015-07-27T22:14:00Z">
          <w:r w:rsidR="00D3178E" w:rsidDel="00C175E9">
            <w:rPr>
              <w:noProof/>
            </w:rPr>
            <w:delInstrText>42</w:delInstrText>
          </w:r>
        </w:del>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335" type="#_x0000_t75" style="width:47.35pt;height:14.65pt" o:ole="">
            <v:imagedata r:id="rId2778" o:title=""/>
          </v:shape>
          <o:OLEObject Type="Embed" ProgID="Equation.DSMT4" ShapeID="_x0000_i2335" DrawAspect="Content" ObjectID="_1375861483" r:id="rId2779"/>
        </w:object>
      </w:r>
      <w:r w:rsidR="00644EF7">
        <w:t xml:space="preserve"> </w:t>
      </w:r>
      <w:r w:rsidR="00122416">
        <w:t>is the relative volume,</w:t>
      </w:r>
      <w:r w:rsidR="00B21CEB">
        <w:t xml:space="preserve"> </w:t>
      </w:r>
      <w:r w:rsidR="00905817" w:rsidRPr="00905817">
        <w:rPr>
          <w:position w:val="-4"/>
        </w:rPr>
        <w:object w:dxaOrig="240" w:dyaOrig="260" w14:anchorId="162076A2">
          <v:shape id="_x0000_i2336" type="#_x0000_t75" style="width:12pt;height:12.65pt" o:ole="">
            <v:imagedata r:id="rId2780" o:title=""/>
          </v:shape>
          <o:OLEObject Type="Embed" ProgID="Equation.DSMT4" ShapeID="_x0000_i2336" DrawAspect="Content" ObjectID="_1375861484" r:id="rId2781"/>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337" type="#_x0000_t75" style="width:10pt;height:14.65pt" o:ole="">
            <v:imagedata r:id="rId2782" o:title=""/>
          </v:shape>
          <o:OLEObject Type="Embed" ProgID="Equation.DSMT4" ShapeID="_x0000_i2337" DrawAspect="Content" ObjectID="_1375861485" r:id="rId2783"/>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338" type="#_x0000_t75" style="width:14.65pt;height:19.35pt" o:ole="">
            <v:imagedata r:id="rId2784" o:title=""/>
          </v:shape>
          <o:OLEObject Type="Embed" ProgID="Equation.DSMT4" ShapeID="_x0000_i2338" DrawAspect="Content" ObjectID="_1375861486" r:id="rId2785"/>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339" type="#_x0000_t75" style="width:15.35pt;height:19.35pt" o:ole="">
            <v:imagedata r:id="rId2786" o:title=""/>
          </v:shape>
          <o:OLEObject Type="Embed" ProgID="Equation.DSMT4" ShapeID="_x0000_i2339" DrawAspect="Content" ObjectID="_1375861487" r:id="rId2787"/>
        </w:object>
      </w:r>
      <w:r>
        <w:t xml:space="preserve">is unitless and must be in the range </w:t>
      </w:r>
      <w:r w:rsidR="00905817" w:rsidRPr="00905817">
        <w:rPr>
          <w:position w:val="-12"/>
        </w:rPr>
        <w:object w:dxaOrig="1020" w:dyaOrig="380" w14:anchorId="6BDAAA2C">
          <v:shape id="_x0000_i2340" type="#_x0000_t75" style="width:52pt;height:19.35pt" o:ole="">
            <v:imagedata r:id="rId2788" o:title=""/>
          </v:shape>
          <o:OLEObject Type="Embed" ProgID="Equation.DSMT4" ShapeID="_x0000_i2340" DrawAspect="Content" ObjectID="_1375861488" r:id="rId2789"/>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r w:rsidR="0023486D">
        <w:fldChar w:fldCharType="begin"/>
      </w:r>
      <w:r w:rsidR="0023486D">
        <w:instrText xml:space="preserve"> HYPERLINK \l "_ENREF_36" \o "Azeloglu, 2008 #71" </w:instrText>
      </w:r>
      <w:ins w:id="2303" w:author="Gerard" w:date="2015-08-25T08:12:00Z"/>
      <w:r w:rsidR="0023486D">
        <w:fldChar w:fldCharType="separate"/>
      </w:r>
      <w:r w:rsidR="00214E15">
        <w:rPr>
          <w:noProof/>
        </w:rPr>
        <w:t>36</w:t>
      </w:r>
      <w:r w:rsidR="0023486D">
        <w:rPr>
          <w:noProof/>
        </w:rPr>
        <w:fldChar w:fldCharType="end"/>
      </w:r>
      <w:r w:rsidR="00A56950">
        <w:rPr>
          <w:noProof/>
        </w:rPr>
        <w:t>]</w:t>
      </w:r>
      <w:r w:rsidR="00A56950">
        <w:fldChar w:fldCharType="end"/>
      </w:r>
    </w:p>
    <w:p w14:paraId="4F58DF0B" w14:textId="0C269F7B" w:rsidR="00644EF7" w:rsidRDefault="00644EF7" w:rsidP="009773FE">
      <w:pPr>
        <w:pStyle w:val="MTDisplayEquation"/>
      </w:pPr>
      <w:r>
        <w:tab/>
      </w:r>
      <w:r w:rsidR="00905817" w:rsidRPr="00905817">
        <w:rPr>
          <w:position w:val="-80"/>
        </w:rPr>
        <w:object w:dxaOrig="4380" w:dyaOrig="1719" w14:anchorId="43685830">
          <v:shape id="_x0000_i2341" type="#_x0000_t75" style="width:219.35pt;height:86.65pt" o:ole="">
            <v:imagedata r:id="rId2790" o:title=""/>
          </v:shape>
          <o:OLEObject Type="Embed" ProgID="Equation.DSMT4" ShapeID="_x0000_i2341" DrawAspect="Content" ObjectID="_1375861489" r:id="rId279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04" w:author="Gerard" w:date="2015-08-25T08:50:00Z">
          <w:r w:rsidR="009F25FF">
            <w:rPr>
              <w:noProof/>
            </w:rPr>
            <w:instrText>41</w:instrText>
          </w:r>
        </w:ins>
        <w:del w:id="2305" w:author="Gerard" w:date="2015-07-27T22:14:00Z">
          <w:r w:rsidR="00D3178E" w:rsidDel="00C175E9">
            <w:rPr>
              <w:noProof/>
            </w:rPr>
            <w:delInstrText>43</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2306" w:name="_Toc302112045"/>
      <w:r>
        <w:t>Perfect Osmometer Equilibrium Osmotic Pressure</w:t>
      </w:r>
      <w:bookmarkEnd w:id="2306"/>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r w:rsidR="0023486D">
        <w:fldChar w:fldCharType="begin"/>
      </w:r>
      <w:r w:rsidR="0023486D">
        <w:instrText xml:space="preserve"> HYPERLINK \l "_ENREF_14" \o "Ateshian, 2006 #55" </w:instrText>
      </w:r>
      <w:ins w:id="2307" w:author="Gerard" w:date="2015-08-25T08:12:00Z"/>
      <w:r w:rsidR="0023486D">
        <w:fldChar w:fldCharType="separate"/>
      </w:r>
      <w:r w:rsidR="00214E15">
        <w:rPr>
          <w:noProof/>
        </w:rPr>
        <w:t>14</w:t>
      </w:r>
      <w:r w:rsidR="0023486D">
        <w:rPr>
          <w:noProof/>
        </w:rPr>
        <w:fldChar w:fldCharType="end"/>
      </w:r>
      <w:r w:rsidR="00A56950">
        <w:rPr>
          <w:noProof/>
        </w:rPr>
        <w:t>]</w:t>
      </w:r>
      <w:r w:rsidR="00A56950">
        <w:fldChar w:fldCharType="end"/>
      </w:r>
      <w:r w:rsidR="00FB3B8D">
        <w:t>:</w:t>
      </w:r>
    </w:p>
    <w:p w14:paraId="40F87740" w14:textId="45D328A8" w:rsidR="000748EF" w:rsidRDefault="000748EF" w:rsidP="000748EF">
      <w:pPr>
        <w:pStyle w:val="MTDisplayEquation"/>
      </w:pPr>
      <w:r>
        <w:tab/>
      </w:r>
      <w:r w:rsidR="00905817" w:rsidRPr="00905817">
        <w:rPr>
          <w:position w:val="-10"/>
        </w:rPr>
        <w:object w:dxaOrig="900" w:dyaOrig="320" w14:anchorId="5A2EDE14">
          <v:shape id="_x0000_i2342" type="#_x0000_t75" style="width:44.65pt;height:15.35pt" o:ole="">
            <v:imagedata r:id="rId2792" o:title=""/>
          </v:shape>
          <o:OLEObject Type="Embed" ProgID="Equation.DSMT4" ShapeID="_x0000_i2342" DrawAspect="Content" ObjectID="_1375861490" r:id="rId279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08" w:author="Gerard" w:date="2015-08-25T08:50:00Z">
          <w:r w:rsidR="009F25FF">
            <w:rPr>
              <w:noProof/>
            </w:rPr>
            <w:instrText>42</w:instrText>
          </w:r>
        </w:ins>
        <w:del w:id="2309" w:author="Gerard" w:date="2015-07-27T22:14:00Z">
          <w:r w:rsidR="00D3178E" w:rsidDel="00C175E9">
            <w:rPr>
              <w:noProof/>
            </w:rPr>
            <w:delInstrText>44</w:delInstrText>
          </w:r>
        </w:del>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343" type="#_x0000_t75" style="width:10.65pt;height:10.65pt" o:ole="">
            <v:imagedata r:id="rId2794" o:title=""/>
          </v:shape>
          <o:OLEObject Type="Embed" ProgID="Equation.DSMT4" ShapeID="_x0000_i2343" DrawAspect="Content" ObjectID="_1375861491" r:id="rId2795"/>
        </w:object>
      </w:r>
      <w:r w:rsidR="00EB2008">
        <w:t xml:space="preserve"> </w:t>
      </w:r>
      <w:r>
        <w:t>is the osmotic pressure, given by</w:t>
      </w:r>
    </w:p>
    <w:p w14:paraId="03D9756D" w14:textId="2E039DDD" w:rsidR="000748EF" w:rsidRDefault="000748EF" w:rsidP="000748EF">
      <w:pPr>
        <w:pStyle w:val="MTDisplayEquation"/>
      </w:pPr>
      <w:r>
        <w:tab/>
      </w:r>
      <w:r w:rsidR="00905817" w:rsidRPr="00905817">
        <w:rPr>
          <w:position w:val="-16"/>
        </w:rPr>
        <w:object w:dxaOrig="1540" w:dyaOrig="440" w14:anchorId="33A65255">
          <v:shape id="_x0000_i2344" type="#_x0000_t75" style="width:76.65pt;height:22pt" o:ole="">
            <v:imagedata r:id="rId2796" o:title=""/>
          </v:shape>
          <o:OLEObject Type="Embed" ProgID="Equation.DSMT4" ShapeID="_x0000_i2344" DrawAspect="Content" ObjectID="_1375861492" r:id="rId2797"/>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10" w:author="Gerard" w:date="2015-08-25T08:50:00Z">
          <w:r w:rsidR="009F25FF">
            <w:rPr>
              <w:noProof/>
            </w:rPr>
            <w:instrText>43</w:instrText>
          </w:r>
        </w:ins>
        <w:del w:id="2311" w:author="Gerard" w:date="2015-07-27T22:14:00Z">
          <w:r w:rsidR="00D3178E" w:rsidDel="00C175E9">
            <w:rPr>
              <w:noProof/>
            </w:rPr>
            <w:delInstrText>45</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345" type="#_x0000_t75" style="width:10.65pt;height:12.65pt" o:ole="">
            <v:imagedata r:id="rId2798" o:title=""/>
          </v:shape>
          <o:OLEObject Type="Embed" ProgID="Equation.DSMT4" ShapeID="_x0000_i2345" DrawAspect="Content" ObjectID="_1375861493" r:id="rId2799"/>
        </w:object>
      </w:r>
      <w:r w:rsidR="00EB2008">
        <w:t xml:space="preserve"> </w:t>
      </w:r>
      <w:r w:rsidR="002E4E77">
        <w:t>is the interstitial fluid in the current configuration, related to the reference configuration via,</w:t>
      </w:r>
    </w:p>
    <w:p w14:paraId="211840AE" w14:textId="3A90AE9A" w:rsidR="000748EF" w:rsidRDefault="000748EF" w:rsidP="000748EF">
      <w:pPr>
        <w:pStyle w:val="MTDisplayEquation"/>
      </w:pPr>
      <w:r>
        <w:tab/>
      </w:r>
      <w:r w:rsidR="00905817" w:rsidRPr="00905817">
        <w:rPr>
          <w:position w:val="-30"/>
        </w:rPr>
        <w:object w:dxaOrig="1620" w:dyaOrig="720" w14:anchorId="49C55207">
          <v:shape id="_x0000_i2346" type="#_x0000_t75" style="width:81.35pt;height:36.65pt" o:ole="">
            <v:imagedata r:id="rId2800" o:title=""/>
          </v:shape>
          <o:OLEObject Type="Embed" ProgID="Equation.DSMT4" ShapeID="_x0000_i2346" DrawAspect="Content" ObjectID="_1375861494" r:id="rId2801"/>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12" w:author="Gerard" w:date="2015-08-25T08:50:00Z">
          <w:r w:rsidR="009F25FF">
            <w:rPr>
              <w:noProof/>
            </w:rPr>
            <w:instrText>44</w:instrText>
          </w:r>
        </w:ins>
        <w:del w:id="2313" w:author="Gerard" w:date="2015-07-27T22:14:00Z">
          <w:r w:rsidR="00D3178E" w:rsidDel="00C175E9">
            <w:rPr>
              <w:noProof/>
            </w:rPr>
            <w:delInstrText>46</w:delInstrText>
          </w:r>
        </w:del>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347" type="#_x0000_t75" style="width:12pt;height:12.65pt" o:ole="">
            <v:imagedata r:id="rId2802" o:title=""/>
          </v:shape>
          <o:OLEObject Type="Embed" ProgID="Equation.DSMT4" ShapeID="_x0000_i2347" DrawAspect="Content" ObjectID="_1375861495" r:id="rId2803"/>
        </w:object>
      </w:r>
      <w:r>
        <w:rPr>
          <w:i/>
        </w:rPr>
        <w:t xml:space="preserve"> </w:t>
      </w:r>
      <w:r>
        <w:t>is the universal gas constant and</w:t>
      </w:r>
      <w:r w:rsidR="00EB2008">
        <w:t xml:space="preserve"> </w:t>
      </w:r>
      <w:r w:rsidR="00905817" w:rsidRPr="00905817">
        <w:rPr>
          <w:position w:val="-6"/>
        </w:rPr>
        <w:object w:dxaOrig="200" w:dyaOrig="279" w14:anchorId="566E3012">
          <v:shape id="_x0000_i2348" type="#_x0000_t75" style="width:10pt;height:14.65pt" o:ole="">
            <v:imagedata r:id="rId2804" o:title=""/>
          </v:shape>
          <o:OLEObject Type="Embed" ProgID="Equation.DSMT4" ShapeID="_x0000_i2348" DrawAspect="Content" ObjectID="_1375861496" r:id="rId2805"/>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699D1163" w:rsidR="00B21CEB" w:rsidRPr="00122416" w:rsidRDefault="00B21CEB" w:rsidP="009773FE">
      <w:pPr>
        <w:pStyle w:val="MTDisplayEquation"/>
      </w:pPr>
      <w:r>
        <w:tab/>
      </w:r>
      <w:r w:rsidR="00905817" w:rsidRPr="00905817">
        <w:rPr>
          <w:position w:val="-32"/>
        </w:rPr>
        <w:object w:dxaOrig="4819" w:dyaOrig="760" w14:anchorId="5D889867">
          <v:shape id="_x0000_i2349" type="#_x0000_t75" style="width:240.65pt;height:37.35pt" o:ole="">
            <v:imagedata r:id="rId2806" o:title=""/>
          </v:shape>
          <o:OLEObject Type="Embed" ProgID="Equation.DSMT4" ShapeID="_x0000_i2349" DrawAspect="Content" ObjectID="_1375861497" r:id="rId2807"/>
        </w:object>
      </w:r>
      <w:r w:rsidR="0074295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14" w:author="Gerard" w:date="2015-08-25T08:50:00Z">
          <w:r w:rsidR="009F25FF">
            <w:rPr>
              <w:noProof/>
            </w:rPr>
            <w:instrText>45</w:instrText>
          </w:r>
        </w:ins>
        <w:del w:id="2315" w:author="Gerard" w:date="2015-07-27T22:14:00Z">
          <w:r w:rsidR="00D3178E" w:rsidDel="00C175E9">
            <w:rPr>
              <w:noProof/>
            </w:rPr>
            <w:delInstrText>47</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2316" w:name="_Toc302112046"/>
      <w:r>
        <w:t>Nearly-Incompressible Materials</w:t>
      </w:r>
      <w:bookmarkEnd w:id="2316"/>
    </w:p>
    <w:p w14:paraId="769937C5" w14:textId="77777777" w:rsidR="008C7882" w:rsidRDefault="008C7882" w:rsidP="008F4203">
      <w:pPr>
        <w:pStyle w:val="Heading3"/>
      </w:pPr>
      <w:bookmarkStart w:id="2317" w:name="_Toc302112047"/>
      <w:r>
        <w:t>Mooney-Rivlin Hyperelasticity</w:t>
      </w:r>
      <w:bookmarkEnd w:id="2317"/>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27157752" w:rsidR="00594984" w:rsidRDefault="00594984" w:rsidP="00594984">
      <w:pPr>
        <w:pStyle w:val="MTDisplayEquation"/>
      </w:pPr>
      <w:r>
        <w:tab/>
      </w:r>
      <w:r w:rsidR="00905817" w:rsidRPr="00905817">
        <w:rPr>
          <w:position w:val="-24"/>
        </w:rPr>
        <w:object w:dxaOrig="3800" w:dyaOrig="620" w14:anchorId="1B41C4DC">
          <v:shape id="_x0000_i2350" type="#_x0000_t75" style="width:190.65pt;height:31.35pt" o:ole="">
            <v:imagedata r:id="rId2808" o:title=""/>
          </v:shape>
          <o:OLEObject Type="Embed" ProgID="Equation.DSMT4" ShapeID="_x0000_i2350" DrawAspect="Content" ObjectID="_1375861498" r:id="rId2809"/>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18" w:author="Gerard" w:date="2015-08-25T08:50:00Z">
          <w:r w:rsidR="009F25FF">
            <w:rPr>
              <w:noProof/>
            </w:rPr>
            <w:instrText>46</w:instrText>
          </w:r>
        </w:ins>
        <w:del w:id="2319" w:author="Gerard" w:date="2015-07-27T22:14:00Z">
          <w:r w:rsidR="00D3178E" w:rsidDel="00C175E9">
            <w:rPr>
              <w:noProof/>
            </w:rPr>
            <w:delInstrText>48</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351" type="#_x0000_t75" style="width:10.65pt;height:19.35pt" o:ole="">
            <v:imagedata r:id="rId2810" o:title=""/>
          </v:shape>
          <o:OLEObject Type="Embed" ProgID="Equation.DSMT4" ShapeID="_x0000_i2351" DrawAspect="Content" ObjectID="_1375861499" r:id="rId2811"/>
        </w:object>
      </w:r>
      <w:r w:rsidR="009773FE">
        <w:t xml:space="preserve"> </w:t>
      </w:r>
      <w:r w:rsidR="008C7882">
        <w:t>and</w:t>
      </w:r>
      <w:r w:rsidR="009773FE">
        <w:t xml:space="preserve"> </w:t>
      </w:r>
      <w:r w:rsidR="00905817" w:rsidRPr="00905817">
        <w:rPr>
          <w:position w:val="-12"/>
        </w:rPr>
        <w:object w:dxaOrig="240" w:dyaOrig="360" w14:anchorId="54BA1864">
          <v:shape id="_x0000_i2352" type="#_x0000_t75" style="width:12pt;height:19.35pt" o:ole="">
            <v:imagedata r:id="rId2812" o:title=""/>
          </v:shape>
          <o:OLEObject Type="Embed" ProgID="Equation.DSMT4" ShapeID="_x0000_i2352" DrawAspect="Content" ObjectID="_1375861500" r:id="rId2813"/>
        </w:object>
      </w:r>
      <w:r w:rsidR="009773FE">
        <w:t xml:space="preserve"> </w:t>
      </w:r>
      <w:r w:rsidR="008C7882">
        <w:t xml:space="preserve">are the Mooney-Rivlin material coefficients, </w:t>
      </w:r>
      <w:r w:rsidR="00905817" w:rsidRPr="00905817">
        <w:rPr>
          <w:position w:val="-12"/>
        </w:rPr>
        <w:object w:dxaOrig="220" w:dyaOrig="380" w14:anchorId="5B865987">
          <v:shape id="_x0000_i2353" type="#_x0000_t75" style="width:10.65pt;height:19.35pt" o:ole="">
            <v:imagedata r:id="rId2814" o:title=""/>
          </v:shape>
          <o:OLEObject Type="Embed" ProgID="Equation.DSMT4" ShapeID="_x0000_i2353" DrawAspect="Content" ObjectID="_1375861501" r:id="rId2815"/>
        </w:object>
      </w:r>
      <w:r w:rsidR="009773FE">
        <w:t xml:space="preserve"> </w:t>
      </w:r>
      <w:r w:rsidR="008C7882">
        <w:t xml:space="preserve">and </w:t>
      </w:r>
      <w:r w:rsidR="00905817" w:rsidRPr="00905817">
        <w:rPr>
          <w:position w:val="-12"/>
        </w:rPr>
        <w:object w:dxaOrig="260" w:dyaOrig="380" w14:anchorId="4BFB450A">
          <v:shape id="_x0000_i2354" type="#_x0000_t75" style="width:12.65pt;height:19.35pt" o:ole="">
            <v:imagedata r:id="rId2816" o:title=""/>
          </v:shape>
          <o:OLEObject Type="Embed" ProgID="Equation.DSMT4" ShapeID="_x0000_i2354" DrawAspect="Content" ObjectID="_1375861502" r:id="rId2817"/>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355" type="#_x0000_t75" style="width:46.65pt;height:15.35pt" o:ole="">
            <v:imagedata r:id="rId2818" o:title=""/>
          </v:shape>
          <o:OLEObject Type="Embed" ProgID="Equation.DSMT4" ShapeID="_x0000_i2355" DrawAspect="Content" ObjectID="_1375861503" r:id="rId2819"/>
        </w:object>
      </w:r>
      <w:r w:rsidR="008C7882">
        <w:t xml:space="preserve">, where </w:t>
      </w:r>
      <w:r w:rsidR="00905817" w:rsidRPr="00905817">
        <w:rPr>
          <w:position w:val="-6"/>
        </w:rPr>
        <w:object w:dxaOrig="1140" w:dyaOrig="300" w14:anchorId="63B0CC03">
          <v:shape id="_x0000_i2356" type="#_x0000_t75" style="width:57.35pt;height:14.65pt" o:ole="">
            <v:imagedata r:id="rId2820" o:title=""/>
          </v:shape>
          <o:OLEObject Type="Embed" ProgID="Equation.DSMT4" ShapeID="_x0000_i2356" DrawAspect="Content" ObjectID="_1375861504" r:id="rId2821"/>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357" type="#_x0000_t75" style="width:54.65pt;height:19.35pt" o:ole="">
            <v:imagedata r:id="rId2822" o:title=""/>
          </v:shape>
          <o:OLEObject Type="Embed" ProgID="Equation.DSMT4" ShapeID="_x0000_i2357" DrawAspect="Content" ObjectID="_1375861505" r:id="rId2823"/>
        </w:object>
      </w:r>
      <w:r w:rsidR="009773FE">
        <w:t xml:space="preserve"> </w:t>
      </w:r>
      <w:r w:rsidR="008C7882">
        <w:t xml:space="preserve">is the Jacobian of the deformation. When </w:t>
      </w:r>
      <w:r w:rsidR="00905817" w:rsidRPr="00905817">
        <w:rPr>
          <w:position w:val="-12"/>
        </w:rPr>
        <w:object w:dxaOrig="620" w:dyaOrig="360" w14:anchorId="1A618713">
          <v:shape id="_x0000_i2358" type="#_x0000_t75" style="width:31.35pt;height:19.35pt" o:ole="">
            <v:imagedata r:id="rId2824" o:title=""/>
          </v:shape>
          <o:OLEObject Type="Embed" ProgID="Equation.DSMT4" ShapeID="_x0000_i2358" DrawAspect="Content" ObjectID="_1375861506" r:id="rId2825"/>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7D68181A" w:rsidR="00E16837" w:rsidRPr="00E16837" w:rsidRDefault="00E16837" w:rsidP="00E16837">
      <w:pPr>
        <w:pStyle w:val="MTDisplayEquation"/>
      </w:pPr>
      <w:r>
        <w:tab/>
      </w:r>
      <w:r w:rsidR="00905817" w:rsidRPr="00905817">
        <w:rPr>
          <w:position w:val="-28"/>
        </w:rPr>
        <w:object w:dxaOrig="4800" w:dyaOrig="680" w14:anchorId="70EA77C3">
          <v:shape id="_x0000_i2359" type="#_x0000_t75" style="width:240.65pt;height:34.65pt" o:ole="">
            <v:imagedata r:id="rId2826" o:title=""/>
          </v:shape>
          <o:OLEObject Type="Embed" ProgID="Equation.DSMT4" ShapeID="_x0000_i2359" DrawAspect="Content" ObjectID="_1375861507" r:id="rId2827"/>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20" w:author="Gerard" w:date="2015-08-25T08:50:00Z">
          <w:r w:rsidR="009F25FF">
            <w:rPr>
              <w:noProof/>
            </w:rPr>
            <w:instrText>47</w:instrText>
          </w:r>
        </w:ins>
        <w:del w:id="2321" w:author="Gerard" w:date="2015-07-27T22:14:00Z">
          <w:r w:rsidR="00D3178E" w:rsidDel="00C175E9">
            <w:rPr>
              <w:noProof/>
            </w:rPr>
            <w:delInstrText>49</w:delInstrText>
          </w:r>
        </w:del>
      </w:fldSimple>
      <w:r>
        <w:instrText>)</w:instrText>
      </w:r>
      <w:r>
        <w:fldChar w:fldCharType="end"/>
      </w:r>
    </w:p>
    <w:p w14:paraId="35244EB1" w14:textId="77777777" w:rsidR="00E16837" w:rsidRDefault="00E16837" w:rsidP="008F4203">
      <w:r>
        <w:t>The spatial elasticity tensor is given by</w:t>
      </w:r>
    </w:p>
    <w:p w14:paraId="4CEBA3DB" w14:textId="27FC5A9C" w:rsidR="00E16837" w:rsidRPr="00E16837" w:rsidRDefault="00E16837" w:rsidP="00E16837">
      <w:pPr>
        <w:pStyle w:val="MTDisplayEquation"/>
      </w:pPr>
      <w:r>
        <w:tab/>
      </w:r>
      <w:r w:rsidR="00905817" w:rsidRPr="00905817">
        <w:rPr>
          <w:position w:val="-24"/>
        </w:rPr>
        <w:object w:dxaOrig="5020" w:dyaOrig="620" w14:anchorId="41BB9FC5">
          <v:shape id="_x0000_i2360" type="#_x0000_t75" style="width:251.35pt;height:31.35pt" o:ole="">
            <v:imagedata r:id="rId2828" o:title=""/>
          </v:shape>
          <o:OLEObject Type="Embed" ProgID="Equation.DSMT4" ShapeID="_x0000_i2360" DrawAspect="Content" ObjectID="_1375861508" r:id="rId2829"/>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22" w:author="Gerard" w:date="2015-08-25T08:50:00Z">
          <w:r w:rsidR="009F25FF">
            <w:rPr>
              <w:noProof/>
            </w:rPr>
            <w:instrText>48</w:instrText>
          </w:r>
        </w:ins>
        <w:del w:id="2323" w:author="Gerard" w:date="2015-07-27T22:14:00Z">
          <w:r w:rsidR="00D3178E" w:rsidDel="00C175E9">
            <w:rPr>
              <w:noProof/>
            </w:rPr>
            <w:delInstrText>50</w:delInstrText>
          </w:r>
        </w:del>
      </w:fldSimple>
      <w:r>
        <w:instrText>)</w:instrText>
      </w:r>
      <w:r>
        <w:fldChar w:fldCharType="end"/>
      </w:r>
    </w:p>
    <w:p w14:paraId="06F9F44F" w14:textId="77777777" w:rsidR="00E16837" w:rsidRDefault="00E16837" w:rsidP="008F4203">
      <w:r>
        <w:t>where,</w:t>
      </w:r>
    </w:p>
    <w:p w14:paraId="3E1E35D1" w14:textId="2DEAF842" w:rsidR="00E16837" w:rsidRDefault="00E16837" w:rsidP="00E16837">
      <w:pPr>
        <w:pStyle w:val="MTDisplayEquation"/>
      </w:pPr>
      <w:r>
        <w:tab/>
      </w:r>
      <w:r w:rsidR="00905817" w:rsidRPr="00905817">
        <w:rPr>
          <w:position w:val="-62"/>
        </w:rPr>
        <w:object w:dxaOrig="5679" w:dyaOrig="1359" w14:anchorId="6D78D00E">
          <v:shape id="_x0000_i2361" type="#_x0000_t75" style="width:284pt;height:67.35pt" o:ole="">
            <v:imagedata r:id="rId2830" o:title=""/>
          </v:shape>
          <o:OLEObject Type="Embed" ProgID="Equation.DSMT4" ShapeID="_x0000_i2361" DrawAspect="Content" ObjectID="_1375861509" r:id="rId283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24" w:author="Gerard" w:date="2015-08-25T08:50:00Z">
          <w:r w:rsidR="009F25FF">
            <w:rPr>
              <w:noProof/>
            </w:rPr>
            <w:instrText>49</w:instrText>
          </w:r>
        </w:ins>
        <w:del w:id="2325" w:author="Gerard" w:date="2015-07-27T22:14:00Z">
          <w:r w:rsidR="00D3178E" w:rsidDel="00C175E9">
            <w:rPr>
              <w:noProof/>
            </w:rPr>
            <w:delInstrText>51</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23486D">
        <w:fldChar w:fldCharType="begin"/>
      </w:r>
      <w:r w:rsidR="0023486D">
        <w:instrText xml:space="preserve"> HYPERLINK \l "_ENREF_31" \o "Simo, 1991 #11" </w:instrText>
      </w:r>
      <w:ins w:id="2326" w:author="Gerard" w:date="2015-08-25T08:12:00Z"/>
      <w:r w:rsidR="0023486D">
        <w:fldChar w:fldCharType="separate"/>
      </w:r>
      <w:r w:rsidR="00214E15">
        <w:rPr>
          <w:noProof/>
        </w:rPr>
        <w:t>31</w:t>
      </w:r>
      <w:r w:rsidR="0023486D">
        <w:rPr>
          <w:noProof/>
        </w:rPr>
        <w:fldChar w:fldCharType="end"/>
      </w:r>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2327" w:name="_Toc302112048"/>
      <w:commentRangeStart w:id="2328"/>
      <w:r>
        <w:t>Ogden Hyperelastic</w:t>
      </w:r>
      <w:commentRangeEnd w:id="2328"/>
      <w:r w:rsidR="00FB3B8D">
        <w:rPr>
          <w:rStyle w:val="CommentReference"/>
          <w:rFonts w:cs="Times New Roman"/>
          <w:b w:val="0"/>
          <w:bCs w:val="0"/>
        </w:rPr>
        <w:commentReference w:id="2328"/>
      </w:r>
      <w:bookmarkEnd w:id="2327"/>
    </w:p>
    <w:p w14:paraId="318A691F" w14:textId="77777777" w:rsidR="008C7882" w:rsidRDefault="008C7882" w:rsidP="008C7882">
      <w:r>
        <w:t>The Ogden material is defined using the following hyperelastic strain energy function:</w:t>
      </w:r>
    </w:p>
    <w:p w14:paraId="25EFAA66" w14:textId="614DE1E1" w:rsidR="008C7882" w:rsidRDefault="008C7882" w:rsidP="008C7882">
      <w:pPr>
        <w:pStyle w:val="MTDisplayEquation"/>
      </w:pPr>
      <w:r>
        <w:tab/>
      </w:r>
      <w:r w:rsidR="00905817" w:rsidRPr="00905817">
        <w:rPr>
          <w:position w:val="-30"/>
        </w:rPr>
        <w:object w:dxaOrig="5060" w:dyaOrig="700" w14:anchorId="5A5B5C8F">
          <v:shape id="_x0000_i2362" type="#_x0000_t75" style="width:252.65pt;height:34.65pt" o:ole="">
            <v:imagedata r:id="rId2832" o:title=""/>
          </v:shape>
          <o:OLEObject Type="Embed" ProgID="Equation.DSMT4" ShapeID="_x0000_i2362" DrawAspect="Content" ObjectID="_1375861510" r:id="rId28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29" w:author="Gerard" w:date="2015-08-25T08:50:00Z">
          <w:r w:rsidR="009F25FF">
            <w:rPr>
              <w:noProof/>
            </w:rPr>
            <w:instrText>50</w:instrText>
          </w:r>
        </w:ins>
        <w:del w:id="2330" w:author="Gerard" w:date="2015-07-27T22:14:00Z">
          <w:r w:rsidR="00D3178E" w:rsidDel="00C175E9">
            <w:rPr>
              <w:noProof/>
            </w:rPr>
            <w:delInstrText>52</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363" type="#_x0000_t75" style="width:12pt;height:20pt" o:ole="">
            <v:imagedata r:id="rId2834" o:title=""/>
          </v:shape>
          <o:OLEObject Type="Embed" ProgID="Equation.DSMT4" ShapeID="_x0000_i2363" DrawAspect="Content" ObjectID="_1375861511" r:id="rId2835"/>
        </w:object>
      </w:r>
      <w:r w:rsidR="00C2754B">
        <w:t xml:space="preserve"> </w:t>
      </w:r>
      <w:r>
        <w:t xml:space="preserve">are the deviatoric principal stretches and </w:t>
      </w:r>
      <w:r w:rsidR="00905817" w:rsidRPr="00905817">
        <w:rPr>
          <w:position w:val="-12"/>
        </w:rPr>
        <w:object w:dxaOrig="220" w:dyaOrig="360" w14:anchorId="5C92B3E8">
          <v:shape id="_x0000_i2364" type="#_x0000_t75" style="width:10.65pt;height:19.35pt" o:ole="">
            <v:imagedata r:id="rId2836" o:title=""/>
          </v:shape>
          <o:OLEObject Type="Embed" ProgID="Equation.DSMT4" ShapeID="_x0000_i2364" DrawAspect="Content" ObjectID="_1375861512" r:id="rId2837"/>
        </w:object>
      </w:r>
      <w:r w:rsidR="00C2754B">
        <w:t xml:space="preserve"> </w:t>
      </w:r>
      <w:r>
        <w:t xml:space="preserve">and </w:t>
      </w:r>
      <w:r w:rsidR="00905817" w:rsidRPr="00905817">
        <w:rPr>
          <w:position w:val="-12"/>
        </w:rPr>
        <w:object w:dxaOrig="279" w:dyaOrig="360" w14:anchorId="596CCB2C">
          <v:shape id="_x0000_i2365" type="#_x0000_t75" style="width:14.65pt;height:19.35pt" o:ole="">
            <v:imagedata r:id="rId2838" o:title=""/>
          </v:shape>
          <o:OLEObject Type="Embed" ProgID="Equation.DSMT4" ShapeID="_x0000_i2365" DrawAspect="Content" ObjectID="_1375861513" r:id="rId2839"/>
        </w:object>
      </w:r>
      <w:r>
        <w:t xml:space="preserve"> are material parameters. The term </w:t>
      </w:r>
      <w:r w:rsidR="00905817" w:rsidRPr="00905817">
        <w:rPr>
          <w:position w:val="-14"/>
        </w:rPr>
        <w:object w:dxaOrig="620" w:dyaOrig="400" w14:anchorId="48AD0EDF">
          <v:shape id="_x0000_i2366" type="#_x0000_t75" style="width:31.35pt;height:20pt" o:ole="">
            <v:imagedata r:id="rId2840" o:title=""/>
          </v:shape>
          <o:OLEObject Type="Embed" ProgID="Equation.DSMT4" ShapeID="_x0000_i2366" DrawAspect="Content" ObjectID="_1375861514" r:id="rId2841"/>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367" type="#_x0000_t75" style="width:10.65pt;height:19.35pt" o:ole="">
            <v:imagedata r:id="rId2842" o:title=""/>
          </v:shape>
          <o:OLEObject Type="Embed" ProgID="Equation.DSMT4" ShapeID="_x0000_i2367" DrawAspect="Content" ObjectID="_1375861515" r:id="rId2843"/>
        </w:object>
      </w:r>
      <w:r w:rsidR="00C2754B">
        <w:t xml:space="preserve"> </w:t>
      </w:r>
      <w:r>
        <w:t xml:space="preserve">and </w:t>
      </w:r>
      <w:r w:rsidR="00905817" w:rsidRPr="00905817">
        <w:rPr>
          <w:position w:val="-12"/>
        </w:rPr>
        <w:object w:dxaOrig="279" w:dyaOrig="360" w14:anchorId="7DBA1D57">
          <v:shape id="_x0000_i2368" type="#_x0000_t75" style="width:14.65pt;height:19.35pt" o:ole="">
            <v:imagedata r:id="rId2844" o:title=""/>
          </v:shape>
          <o:OLEObject Type="Embed" ProgID="Equation.DSMT4" ShapeID="_x0000_i2368" DrawAspect="Content" ObjectID="_1375861516" r:id="rId2845"/>
        </w:object>
      </w:r>
      <w:r>
        <w:t>.</w:t>
      </w:r>
    </w:p>
    <w:p w14:paraId="310948CB" w14:textId="77777777" w:rsidR="008C7882" w:rsidRDefault="008C7882" w:rsidP="008F4203">
      <w:pPr>
        <w:pStyle w:val="Heading3"/>
      </w:pPr>
      <w:bookmarkStart w:id="2331" w:name="_Toc302481274"/>
      <w:bookmarkStart w:id="2332" w:name="_Toc302490328"/>
      <w:bookmarkStart w:id="2333" w:name="_Toc302491862"/>
      <w:bookmarkStart w:id="2334" w:name="_Toc302492231"/>
      <w:bookmarkStart w:id="2335" w:name="_Toc302112049"/>
      <w:bookmarkEnd w:id="2331"/>
      <w:bookmarkEnd w:id="2332"/>
      <w:bookmarkEnd w:id="2333"/>
      <w:bookmarkEnd w:id="2334"/>
      <w:r>
        <w:t>Veronda-Westmann Hyperelasticity</w:t>
      </w:r>
      <w:bookmarkEnd w:id="2335"/>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2D0C44F1" w:rsidR="008C7882" w:rsidRDefault="008C7882" w:rsidP="008C7882">
      <w:pPr>
        <w:pStyle w:val="MTDisplayEquation"/>
      </w:pPr>
      <w:r>
        <w:tab/>
      </w:r>
      <w:r w:rsidR="00905817" w:rsidRPr="00905817">
        <w:rPr>
          <w:position w:val="-26"/>
        </w:rPr>
        <w:object w:dxaOrig="4239" w:dyaOrig="639" w14:anchorId="7ED2418B">
          <v:shape id="_x0000_i2369" type="#_x0000_t75" style="width:212.65pt;height:30.65pt" o:ole="">
            <v:imagedata r:id="rId2846" o:title=""/>
          </v:shape>
          <o:OLEObject Type="Embed" ProgID="Equation.DSMT4" ShapeID="_x0000_i2369" DrawAspect="Content" ObjectID="_1375861517" r:id="rId2847"/>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36" w:author="Gerard" w:date="2015-08-25T08:50:00Z">
          <w:r w:rsidR="009F25FF">
            <w:rPr>
              <w:noProof/>
            </w:rPr>
            <w:instrText>51</w:instrText>
          </w:r>
        </w:ins>
        <w:del w:id="2337" w:author="Gerard" w:date="2015-07-27T22:14:00Z">
          <w:r w:rsidR="00D3178E" w:rsidDel="00C175E9">
            <w:rPr>
              <w:noProof/>
            </w:rPr>
            <w:delInstrText>53</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370" type="#_x0000_t75" style="width:10pt;height:10.65pt" o:ole="">
            <v:imagedata r:id="rId2848" o:title=""/>
          </v:shape>
          <o:OLEObject Type="Embed" ProgID="Equation.DSMT4" ShapeID="_x0000_i2370" DrawAspect="Content" ObjectID="_1375861518" r:id="rId2849"/>
        </w:object>
      </w:r>
      <w:r w:rsidR="00C2754B">
        <w:t xml:space="preserve"> </w:t>
      </w:r>
      <w:r>
        <w:t>is found from</w:t>
      </w:r>
    </w:p>
    <w:p w14:paraId="005192D6" w14:textId="67B2E087" w:rsidR="00AC4592" w:rsidRDefault="00AC4592" w:rsidP="00AC4592">
      <w:pPr>
        <w:pStyle w:val="MTDisplayEquation"/>
      </w:pPr>
      <w:r>
        <w:tab/>
      </w:r>
      <w:r w:rsidR="00905817" w:rsidRPr="00905817">
        <w:rPr>
          <w:position w:val="-10"/>
        </w:rPr>
        <w:object w:dxaOrig="1460" w:dyaOrig="380" w14:anchorId="365CFB7A">
          <v:shape id="_x0000_i2371" type="#_x0000_t75" style="width:72.65pt;height:19.35pt" o:ole="">
            <v:imagedata r:id="rId2850" o:title=""/>
          </v:shape>
          <o:OLEObject Type="Embed" ProgID="Equation.DSMT4" ShapeID="_x0000_i2371" DrawAspect="Content" ObjectID="_1375861519" r:id="rId2851"/>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38" w:author="Gerard" w:date="2015-08-25T08:50:00Z">
          <w:r w:rsidR="009F25FF">
            <w:rPr>
              <w:noProof/>
            </w:rPr>
            <w:instrText>52</w:instrText>
          </w:r>
        </w:ins>
        <w:del w:id="2339" w:author="Gerard" w:date="2015-07-27T22:14:00Z">
          <w:r w:rsidR="00D3178E" w:rsidDel="00C175E9">
            <w:rPr>
              <w:noProof/>
            </w:rPr>
            <w:delInstrText>54</w:delInstrText>
          </w:r>
        </w:del>
      </w:fldSimple>
      <w:r>
        <w:instrText>)</w:instrText>
      </w:r>
      <w:r>
        <w:fldChar w:fldCharType="end"/>
      </w:r>
    </w:p>
    <w:p w14:paraId="547ABDC2" w14:textId="77777777" w:rsidR="00AC4592" w:rsidRDefault="00AC4592" w:rsidP="00AC4592">
      <w:r>
        <w:t>where</w:t>
      </w:r>
    </w:p>
    <w:p w14:paraId="03CEA727" w14:textId="7B3065EF" w:rsidR="00AC4592" w:rsidRDefault="00AC4592" w:rsidP="00AC4592">
      <w:pPr>
        <w:pStyle w:val="MTDisplayEquation"/>
      </w:pPr>
      <w:r>
        <w:tab/>
      </w:r>
      <w:r w:rsidR="00905817" w:rsidRPr="00905817">
        <w:rPr>
          <w:position w:val="-24"/>
        </w:rPr>
        <w:object w:dxaOrig="2820" w:dyaOrig="620" w14:anchorId="5CE0CC12">
          <v:shape id="_x0000_i2372" type="#_x0000_t75" style="width:141.35pt;height:31.35pt" o:ole="">
            <v:imagedata r:id="rId2852" o:title=""/>
          </v:shape>
          <o:OLEObject Type="Embed" ProgID="Equation.DSMT4" ShapeID="_x0000_i2372" DrawAspect="Content" ObjectID="_1375861520" r:id="rId285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40" w:author="Gerard" w:date="2015-08-25T08:50:00Z">
          <w:r w:rsidR="009F25FF">
            <w:rPr>
              <w:noProof/>
            </w:rPr>
            <w:instrText>53</w:instrText>
          </w:r>
        </w:ins>
        <w:del w:id="2341" w:author="Gerard" w:date="2015-07-27T22:14:00Z">
          <w:r w:rsidR="00D3178E" w:rsidDel="00C175E9">
            <w:rPr>
              <w:noProof/>
            </w:rPr>
            <w:delInstrText>55</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067799B7" w:rsidR="00AC4592" w:rsidRDefault="00AC4592" w:rsidP="00AC4592">
      <w:pPr>
        <w:pStyle w:val="MTDisplayEquation"/>
      </w:pPr>
      <w:r>
        <w:tab/>
      </w:r>
      <w:r w:rsidR="00905817" w:rsidRPr="00905817">
        <w:rPr>
          <w:position w:val="-12"/>
        </w:rPr>
        <w:object w:dxaOrig="1640" w:dyaOrig="400" w14:anchorId="1C4004F1">
          <v:shape id="_x0000_i2373" type="#_x0000_t75" style="width:82pt;height:20pt" o:ole="">
            <v:imagedata r:id="rId2854" o:title=""/>
          </v:shape>
          <o:OLEObject Type="Embed" ProgID="Equation.DSMT4" ShapeID="_x0000_i2373" DrawAspect="Content" ObjectID="_1375861521" r:id="rId2855"/>
        </w:object>
      </w:r>
      <w:r w:rsidR="00D57045">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42" w:author="Gerard" w:date="2015-08-25T08:50:00Z">
          <w:r w:rsidR="009F25FF">
            <w:rPr>
              <w:noProof/>
            </w:rPr>
            <w:instrText>54</w:instrText>
          </w:r>
        </w:ins>
        <w:del w:id="2343" w:author="Gerard" w:date="2015-07-27T22:14:00Z">
          <w:r w:rsidR="00D3178E" w:rsidDel="00C175E9">
            <w:rPr>
              <w:noProof/>
            </w:rPr>
            <w:delInstrText>56</w:delInstrText>
          </w:r>
        </w:del>
      </w:fldSimple>
      <w:r>
        <w:instrText>)</w:instrText>
      </w:r>
      <w:r>
        <w:fldChar w:fldCharType="end"/>
      </w:r>
    </w:p>
    <w:p w14:paraId="71626972" w14:textId="73241938" w:rsidR="00AC4592" w:rsidRDefault="00AC4592" w:rsidP="00AC4592">
      <w:pPr>
        <w:pStyle w:val="MTDisplayEquation"/>
      </w:pPr>
      <w:r>
        <w:tab/>
      </w:r>
      <w:r w:rsidR="00905817" w:rsidRPr="00905817">
        <w:rPr>
          <w:position w:val="-24"/>
        </w:rPr>
        <w:object w:dxaOrig="1240" w:dyaOrig="620" w14:anchorId="0DAF64D5">
          <v:shape id="_x0000_i2374" type="#_x0000_t75" style="width:62pt;height:31.35pt" o:ole="">
            <v:imagedata r:id="rId2856" o:title=""/>
          </v:shape>
          <o:OLEObject Type="Embed" ProgID="Equation.DSMT4" ShapeID="_x0000_i2374" DrawAspect="Content" ObjectID="_1375861522" r:id="rId2857"/>
        </w:object>
      </w:r>
      <w:r w:rsidR="00B23CF2">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44" w:author="Gerard" w:date="2015-08-25T08:50:00Z">
          <w:r w:rsidR="009F25FF">
            <w:rPr>
              <w:noProof/>
            </w:rPr>
            <w:instrText>55</w:instrText>
          </w:r>
        </w:ins>
        <w:del w:id="2345" w:author="Gerard" w:date="2015-07-27T22:14:00Z">
          <w:r w:rsidR="00D3178E" w:rsidDel="00C175E9">
            <w:rPr>
              <w:noProof/>
            </w:rPr>
            <w:delInstrText>57</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r w:rsidR="0023486D">
        <w:fldChar w:fldCharType="begin"/>
      </w:r>
      <w:r w:rsidR="0023486D">
        <w:instrText xml:space="preserve"> HYPERLINK \l "_ENREF_37" \o "Veronda, 1970 #23" </w:instrText>
      </w:r>
      <w:ins w:id="2346" w:author="Gerard" w:date="2015-08-25T08:12:00Z"/>
      <w:r w:rsidR="0023486D">
        <w:fldChar w:fldCharType="separate"/>
      </w:r>
      <w:r w:rsidR="00214E15">
        <w:rPr>
          <w:noProof/>
        </w:rPr>
        <w:t>37</w:t>
      </w:r>
      <w:r w:rsidR="0023486D">
        <w:rPr>
          <w:noProof/>
        </w:rPr>
        <w:fldChar w:fldCharType="end"/>
      </w:r>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2347" w:name="_Toc302112050"/>
      <w:commentRangeStart w:id="2348"/>
      <w:r>
        <w:t>Arruda-Boyce Hyperelasticity</w:t>
      </w:r>
      <w:commentRangeEnd w:id="2348"/>
      <w:r w:rsidR="00FB3B8D">
        <w:rPr>
          <w:rStyle w:val="CommentReference"/>
          <w:rFonts w:cs="Times New Roman"/>
          <w:b w:val="0"/>
          <w:bCs w:val="0"/>
        </w:rPr>
        <w:commentReference w:id="2348"/>
      </w:r>
      <w:bookmarkEnd w:id="2347"/>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r w:rsidR="0023486D">
        <w:fldChar w:fldCharType="begin"/>
      </w:r>
      <w:r w:rsidR="0023486D">
        <w:instrText xml:space="preserve"> HYPERLINK \l "_ENREF_38" \o "Arruda, 1993 #36" </w:instrText>
      </w:r>
      <w:ins w:id="2349" w:author="Gerard" w:date="2015-08-25T08:12:00Z"/>
      <w:r w:rsidR="0023486D">
        <w:fldChar w:fldCharType="separate"/>
      </w:r>
      <w:r w:rsidR="00214E15">
        <w:rPr>
          <w:noProof/>
        </w:rPr>
        <w:t>38</w:t>
      </w:r>
      <w:r w:rsidR="0023486D">
        <w:rPr>
          <w:noProof/>
        </w:rPr>
        <w:fldChar w:fldCharType="end"/>
      </w:r>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375" type="#_x0000_t75" style="width:14.65pt;height:14.65pt" o:ole="">
            <v:imagedata r:id="rId2858" o:title=""/>
          </v:shape>
          <o:OLEObject Type="Embed" ProgID="Equation.DSMT4" ShapeID="_x0000_i2375" DrawAspect="Content" ObjectID="_1375861523" r:id="rId2859"/>
        </w:object>
      </w:r>
      <w:r w:rsidRPr="007B2D9E">
        <w:t xml:space="preserve"> </w:t>
      </w:r>
      <w:r>
        <w:t>of rigid links of equal length</w:t>
      </w:r>
      <w:r w:rsidR="007B2D9E">
        <w:t xml:space="preserve"> </w:t>
      </w:r>
      <w:r w:rsidR="00905817" w:rsidRPr="00905817">
        <w:rPr>
          <w:position w:val="-6"/>
        </w:rPr>
        <w:object w:dxaOrig="139" w:dyaOrig="279" w14:anchorId="3F27C99C">
          <v:shape id="_x0000_i2376" type="#_x0000_t75" style="width:6.65pt;height:14.65pt" o:ole="">
            <v:imagedata r:id="rId2860" o:title=""/>
          </v:shape>
          <o:OLEObject Type="Embed" ProgID="Equation.DSMT4" ShapeID="_x0000_i2376" DrawAspect="Content" ObjectID="_1375861524" r:id="rId2861"/>
        </w:object>
      </w:r>
      <w:r>
        <w:t xml:space="preserve">. </w:t>
      </w:r>
      <w:r w:rsidR="00A11939">
        <w:t>The parameter</w:t>
      </w:r>
      <w:r w:rsidR="007B2D9E">
        <w:t xml:space="preserve"> </w:t>
      </w:r>
      <w:r w:rsidR="00905817" w:rsidRPr="00905817">
        <w:rPr>
          <w:position w:val="-6"/>
        </w:rPr>
        <w:object w:dxaOrig="279" w:dyaOrig="279" w14:anchorId="418246F0">
          <v:shape id="_x0000_i2377" type="#_x0000_t75" style="width:14.65pt;height:14.65pt" o:ole="">
            <v:imagedata r:id="rId2862" o:title=""/>
          </v:shape>
          <o:OLEObject Type="Embed" ProgID="Equation.DSMT4" ShapeID="_x0000_i2377" DrawAspect="Content" ObjectID="_1375861525" r:id="rId2863"/>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378" type="#_x0000_t75" style="width:14.65pt;height:19.35pt" o:ole="">
            <v:imagedata r:id="rId2864" o:title=""/>
          </v:shape>
          <o:OLEObject Type="Embed" ProgID="Equation.DSMT4" ShapeID="_x0000_i2378" DrawAspect="Content" ObjectID="_1375861526" r:id="rId2865"/>
        </w:object>
      </w:r>
      <w:r w:rsidR="00A11939">
        <w:t xml:space="preserve">, the stretch at which the chains reach their full extended state, </w:t>
      </w:r>
      <w:r w:rsidR="00905817" w:rsidRPr="00905817">
        <w:rPr>
          <w:position w:val="-12"/>
        </w:rPr>
        <w:object w:dxaOrig="920" w:dyaOrig="400" w14:anchorId="2A84849D">
          <v:shape id="_x0000_i2379" type="#_x0000_t75" style="width:46.65pt;height:20pt" o:ole="">
            <v:imagedata r:id="rId2866" o:title=""/>
          </v:shape>
          <o:OLEObject Type="Embed" ProgID="Equation.DSMT4" ShapeID="_x0000_i2379" DrawAspect="Content" ObjectID="_1375861527" r:id="rId2867"/>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5024C8B7" w:rsidR="00585D63" w:rsidRDefault="00585D63" w:rsidP="00585D63">
      <w:pPr>
        <w:pStyle w:val="MTDisplayEquation"/>
      </w:pPr>
      <w:r>
        <w:tab/>
      </w:r>
      <w:r w:rsidR="00905817" w:rsidRPr="00905817">
        <w:rPr>
          <w:position w:val="-28"/>
        </w:rPr>
        <w:object w:dxaOrig="2980" w:dyaOrig="680" w14:anchorId="62EAC367">
          <v:shape id="_x0000_i2380" type="#_x0000_t75" style="width:148.65pt;height:34.65pt" o:ole="">
            <v:imagedata r:id="rId2868" o:title=""/>
          </v:shape>
          <o:OLEObject Type="Embed" ProgID="Equation.DSMT4" ShapeID="_x0000_i2380" DrawAspect="Content" ObjectID="_1375861528" r:id="rId2869"/>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50" w:author="Gerard" w:date="2015-08-25T08:50:00Z">
          <w:r w:rsidR="009F25FF">
            <w:rPr>
              <w:noProof/>
            </w:rPr>
            <w:instrText>56</w:instrText>
          </w:r>
        </w:ins>
        <w:del w:id="2351" w:author="Gerard" w:date="2015-07-27T22:14:00Z">
          <w:r w:rsidR="00D3178E" w:rsidDel="00C175E9">
            <w:rPr>
              <w:noProof/>
            </w:rPr>
            <w:delInstrText>58</w:delInstrText>
          </w:r>
        </w:del>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381" type="#_x0000_t75" style="width:12pt;height:12.65pt" o:ole="">
            <v:imagedata r:id="rId2870" o:title=""/>
          </v:shape>
          <o:OLEObject Type="Embed" ProgID="Equation.DSMT4" ShapeID="_x0000_i2381" DrawAspect="Content" ObjectID="_1375861529" r:id="rId2871"/>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382" type="#_x0000_t75" style="width:12.65pt;height:19.35pt" o:ole="">
            <v:imagedata r:id="rId2872" o:title=""/>
          </v:shape>
          <o:OLEObject Type="Embed" ProgID="Equation.DSMT4" ShapeID="_x0000_i2382" DrawAspect="Content" ObjectID="_1375861530" r:id="rId2873"/>
        </w:object>
      </w:r>
      <w:r w:rsidR="007B2D9E">
        <w:t xml:space="preserve"> </w:t>
      </w:r>
      <w:r>
        <w:t>are</w:t>
      </w:r>
    </w:p>
    <w:p w14:paraId="4E726DE4" w14:textId="42BE0DE5" w:rsidR="00585D63" w:rsidRDefault="00585D63" w:rsidP="00585D63">
      <w:pPr>
        <w:pStyle w:val="MTDisplayEquation"/>
      </w:pPr>
      <w:r>
        <w:tab/>
      </w:r>
      <w:r w:rsidR="00905817" w:rsidRPr="00905817">
        <w:rPr>
          <w:position w:val="-24"/>
        </w:rPr>
        <w:object w:dxaOrig="5960" w:dyaOrig="620" w14:anchorId="01B09487">
          <v:shape id="_x0000_i2383" type="#_x0000_t75" style="width:298pt;height:31.35pt" o:ole="">
            <v:imagedata r:id="rId2874" o:title=""/>
          </v:shape>
          <o:OLEObject Type="Embed" ProgID="Equation.DSMT4" ShapeID="_x0000_i2383" DrawAspect="Content" ObjectID="_1375861531" r:id="rId2875"/>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52" w:author="Gerard" w:date="2015-08-25T08:50:00Z">
          <w:r w:rsidR="009F25FF">
            <w:rPr>
              <w:noProof/>
            </w:rPr>
            <w:instrText>57</w:instrText>
          </w:r>
        </w:ins>
        <w:del w:id="2353" w:author="Gerard" w:date="2015-07-27T22:14:00Z">
          <w:r w:rsidR="00D3178E" w:rsidDel="00C175E9">
            <w:rPr>
              <w:noProof/>
            </w:rPr>
            <w:delInstrText>59</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67F61AF6" w:rsidR="00585D63" w:rsidRDefault="00585D63" w:rsidP="00585D63">
      <w:pPr>
        <w:pStyle w:val="MTDisplayEquation"/>
      </w:pPr>
      <w:r>
        <w:tab/>
      </w:r>
      <w:r w:rsidR="00905817" w:rsidRPr="00905817">
        <w:rPr>
          <w:position w:val="-28"/>
        </w:rPr>
        <w:object w:dxaOrig="4200" w:dyaOrig="680" w14:anchorId="43943D7C">
          <v:shape id="_x0000_i2384" type="#_x0000_t75" style="width:209.35pt;height:34.65pt" o:ole="">
            <v:imagedata r:id="rId2876" o:title=""/>
          </v:shape>
          <o:OLEObject Type="Embed" ProgID="Equation.DSMT4" ShapeID="_x0000_i2384" DrawAspect="Content" ObjectID="_1375861532" r:id="rId2877"/>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54" w:author="Gerard" w:date="2015-08-25T08:50:00Z">
          <w:r w:rsidR="009F25FF">
            <w:rPr>
              <w:noProof/>
            </w:rPr>
            <w:instrText>58</w:instrText>
          </w:r>
        </w:ins>
        <w:del w:id="2355" w:author="Gerard" w:date="2015-07-27T22:14:00Z">
          <w:r w:rsidR="00D3178E" w:rsidDel="00C175E9">
            <w:rPr>
              <w:noProof/>
            </w:rPr>
            <w:delInstrText>60</w:delInstrText>
          </w:r>
        </w:del>
      </w:fldSimple>
      <w:r>
        <w:instrText>)</w:instrText>
      </w:r>
      <w:r>
        <w:fldChar w:fldCharType="end"/>
      </w:r>
    </w:p>
    <w:p w14:paraId="0E6DB9FE" w14:textId="77777777" w:rsidR="004B5CB6" w:rsidRDefault="004B5CB6" w:rsidP="004B5CB6">
      <w:r>
        <w:t>where,</w:t>
      </w:r>
    </w:p>
    <w:p w14:paraId="2284F694" w14:textId="16F6AE31" w:rsidR="00585D63" w:rsidRDefault="00585D63" w:rsidP="00585D63">
      <w:pPr>
        <w:pStyle w:val="MTDisplayEquation"/>
      </w:pPr>
      <w:r>
        <w:tab/>
      </w:r>
      <w:r w:rsidR="00905817" w:rsidRPr="00905817">
        <w:rPr>
          <w:position w:val="-32"/>
        </w:rPr>
        <w:object w:dxaOrig="2600" w:dyaOrig="800" w14:anchorId="29C64788">
          <v:shape id="_x0000_i2385" type="#_x0000_t75" style="width:129.35pt;height:40pt" o:ole="">
            <v:imagedata r:id="rId2878" o:title=""/>
          </v:shape>
          <o:OLEObject Type="Embed" ProgID="Equation.DSMT4" ShapeID="_x0000_i2385" DrawAspect="Content" ObjectID="_1375861533" r:id="rId2879"/>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56" w:author="Gerard" w:date="2015-08-25T08:50:00Z">
          <w:r w:rsidR="009F25FF">
            <w:rPr>
              <w:noProof/>
            </w:rPr>
            <w:instrText>59</w:instrText>
          </w:r>
        </w:ins>
        <w:del w:id="2357" w:author="Gerard" w:date="2015-07-27T22:14:00Z">
          <w:r w:rsidR="00D3178E" w:rsidDel="00C175E9">
            <w:rPr>
              <w:noProof/>
            </w:rPr>
            <w:delInstrText>61</w:delInstrText>
          </w:r>
        </w:del>
      </w:fldSimple>
      <w:r>
        <w:instrText>)</w:instrText>
      </w:r>
      <w:r>
        <w:fldChar w:fldCharType="end"/>
      </w:r>
    </w:p>
    <w:p w14:paraId="61F4532C" w14:textId="77777777" w:rsidR="008C7882" w:rsidRDefault="008C7882" w:rsidP="008F4203">
      <w:pPr>
        <w:pStyle w:val="Heading3"/>
      </w:pPr>
      <w:bookmarkStart w:id="2358" w:name="_Toc302112051"/>
      <w:commentRangeStart w:id="2359"/>
      <w:r>
        <w:t>Transversely Isotropic Hyperelastic</w:t>
      </w:r>
      <w:commentRangeEnd w:id="2359"/>
      <w:r w:rsidR="00FB3B8D">
        <w:rPr>
          <w:rStyle w:val="CommentReference"/>
          <w:rFonts w:cs="Times New Roman"/>
          <w:b w:val="0"/>
          <w:bCs w:val="0"/>
        </w:rPr>
        <w:commentReference w:id="2359"/>
      </w:r>
      <w:bookmarkEnd w:id="2358"/>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r w:rsidR="0023486D">
        <w:fldChar w:fldCharType="begin"/>
      </w:r>
      <w:r w:rsidR="0023486D">
        <w:instrText xml:space="preserve"> HYPERLINK \l "_ENREF_5" \o "Weiss, 1996 #14" </w:instrText>
      </w:r>
      <w:ins w:id="2360" w:author="Gerard" w:date="2015-08-25T08:12:00Z"/>
      <w:r w:rsidR="0023486D">
        <w:fldChar w:fldCharType="separate"/>
      </w:r>
      <w:r w:rsidR="00214E15">
        <w:rPr>
          <w:noProof/>
        </w:rPr>
        <w:t>5</w:t>
      </w:r>
      <w:r w:rsidR="0023486D">
        <w:rPr>
          <w:noProof/>
        </w:rPr>
        <w:fldChar w:fldCharType="end"/>
      </w:r>
      <w:r w:rsidR="00A56950">
        <w:rPr>
          <w:noProof/>
        </w:rPr>
        <w:t xml:space="preserve">, </w:t>
      </w:r>
      <w:r w:rsidR="0023486D">
        <w:fldChar w:fldCharType="begin"/>
      </w:r>
      <w:r w:rsidR="0023486D">
        <w:instrText xml:space="preserve"> HYPERLINK \l "_ENREF_39" \o "Puso, 1998 #9" </w:instrText>
      </w:r>
      <w:ins w:id="2361" w:author="Gerard" w:date="2015-08-25T08:12:00Z"/>
      <w:r w:rsidR="0023486D">
        <w:fldChar w:fldCharType="separate"/>
      </w:r>
      <w:r w:rsidR="00214E15">
        <w:rPr>
          <w:noProof/>
        </w:rPr>
        <w:t>39</w:t>
      </w:r>
      <w:r w:rsidR="0023486D">
        <w:rPr>
          <w:noProof/>
        </w:rPr>
        <w:fldChar w:fldCharType="end"/>
      </w:r>
      <w:r w:rsidR="00A56950">
        <w:rPr>
          <w:noProof/>
        </w:rPr>
        <w:t xml:space="preserve">, </w:t>
      </w:r>
      <w:r w:rsidR="0023486D">
        <w:fldChar w:fldCharType="begin"/>
      </w:r>
      <w:r w:rsidR="0023486D">
        <w:instrText xml:space="preserve"> HYPERLINK \l "_ENREF_40" \o "Quapp, 1998 #10" </w:instrText>
      </w:r>
      <w:ins w:id="2362" w:author="Gerard" w:date="2015-08-25T08:12:00Z"/>
      <w:r w:rsidR="0023486D">
        <w:fldChar w:fldCharType="separate"/>
      </w:r>
      <w:r w:rsidR="00214E15">
        <w:rPr>
          <w:noProof/>
        </w:rPr>
        <w:t>40</w:t>
      </w:r>
      <w:r w:rsidR="0023486D">
        <w:rPr>
          <w:noProof/>
        </w:rPr>
        <w:fldChar w:fldCharType="end"/>
      </w:r>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66A9C9FC" w:rsidR="008C7882" w:rsidRDefault="008C7882" w:rsidP="008C7882">
      <w:pPr>
        <w:pStyle w:val="MTDisplayEquation"/>
      </w:pPr>
      <w:r>
        <w:tab/>
      </w:r>
      <w:r w:rsidR="00905817" w:rsidRPr="00905817">
        <w:rPr>
          <w:position w:val="-24"/>
        </w:rPr>
        <w:object w:dxaOrig="3540" w:dyaOrig="620" w14:anchorId="2EAD5952">
          <v:shape id="_x0000_i2386" type="#_x0000_t75" style="width:176.65pt;height:31.35pt" o:ole="">
            <v:imagedata r:id="rId2880" o:title=""/>
          </v:shape>
          <o:OLEObject Type="Embed" ProgID="Equation.DSMT4" ShapeID="_x0000_i2386" DrawAspect="Content" ObjectID="_1375861534" r:id="rId28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63" w:author="Gerard" w:date="2015-08-25T08:50:00Z">
          <w:r w:rsidR="009F25FF">
            <w:rPr>
              <w:noProof/>
            </w:rPr>
            <w:instrText>60</w:instrText>
          </w:r>
        </w:ins>
        <w:del w:id="2364" w:author="Gerard" w:date="2015-07-27T22:14:00Z">
          <w:r w:rsidR="00D3178E" w:rsidDel="00C175E9">
            <w:rPr>
              <w:noProof/>
            </w:rPr>
            <w:delInstrText>62</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387" type="#_x0000_t75" style="width:10.65pt;height:19.35pt" o:ole="">
            <v:imagedata r:id="rId2882" o:title=""/>
          </v:shape>
          <o:OLEObject Type="Embed" ProgID="Equation.DSMT4" ShapeID="_x0000_i2387" DrawAspect="Content" ObjectID="_1375861535" r:id="rId2883"/>
        </w:object>
      </w:r>
      <w:r w:rsidR="007B2D9E">
        <w:t xml:space="preserve"> </w:t>
      </w:r>
      <w:r>
        <w:t>and</w:t>
      </w:r>
      <w:r w:rsidR="007B2D9E">
        <w:t xml:space="preserve"> </w:t>
      </w:r>
      <w:r w:rsidR="00905817" w:rsidRPr="00905817">
        <w:rPr>
          <w:position w:val="-12"/>
        </w:rPr>
        <w:object w:dxaOrig="260" w:dyaOrig="380" w14:anchorId="3F6E79CE">
          <v:shape id="_x0000_i2388" type="#_x0000_t75" style="width:12.65pt;height:19.35pt" o:ole="">
            <v:imagedata r:id="rId2884" o:title=""/>
          </v:shape>
          <o:OLEObject Type="Embed" ProgID="Equation.DSMT4" ShapeID="_x0000_i2388" DrawAspect="Content" ObjectID="_1375861536" r:id="rId2885"/>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389" type="#_x0000_t75" style="width:14.65pt;height:14.65pt" o:ole="">
            <v:imagedata r:id="rId2886" o:title=""/>
          </v:shape>
          <o:OLEObject Type="Embed" ProgID="Equation.DSMT4" ShapeID="_x0000_i2389" DrawAspect="Content" ObjectID="_1375861537" r:id="rId2887"/>
        </w:object>
      </w:r>
      <w:r>
        <w:rPr>
          <w:b/>
        </w:rPr>
        <w:t xml:space="preserve"> </w:t>
      </w:r>
      <w:r>
        <w:t xml:space="preserve">and </w:t>
      </w:r>
      <w:r w:rsidR="00905817" w:rsidRPr="00905817">
        <w:rPr>
          <w:position w:val="-6"/>
        </w:rPr>
        <w:object w:dxaOrig="220" w:dyaOrig="340" w14:anchorId="567944D5">
          <v:shape id="_x0000_i2390" type="#_x0000_t75" style="width:14.65pt;height:14.65pt" o:ole="">
            <v:imagedata r:id="rId2888" o:title=""/>
          </v:shape>
          <o:OLEObject Type="Embed" ProgID="Equation.DSMT4" ShapeID="_x0000_i2390" DrawAspect="Content" ObjectID="_1375861538" r:id="rId2889"/>
        </w:object>
      </w:r>
      <w:r>
        <w:t xml:space="preserve"> is the deviatoric part of the stretch along the fiber direction (</w:t>
      </w:r>
      <w:r w:rsidR="00905817" w:rsidRPr="00905817">
        <w:rPr>
          <w:position w:val="-6"/>
        </w:rPr>
        <w:object w:dxaOrig="1320" w:dyaOrig="340" w14:anchorId="6AC598AD">
          <v:shape id="_x0000_i2391" type="#_x0000_t75" style="width:64.65pt;height:14.65pt" o:ole="">
            <v:imagedata r:id="rId2890" o:title=""/>
          </v:shape>
          <o:OLEObject Type="Embed" ProgID="Equation.DSMT4" ShapeID="_x0000_i2391" DrawAspect="Content" ObjectID="_1375861539" r:id="rId2891"/>
        </w:object>
      </w:r>
      <w:r>
        <w:t xml:space="preserve">, where </w:t>
      </w:r>
      <w:r w:rsidR="00905817" w:rsidRPr="00905817">
        <w:rPr>
          <w:position w:val="-4"/>
        </w:rPr>
        <w:object w:dxaOrig="260" w:dyaOrig="260" w14:anchorId="0A03AA72">
          <v:shape id="_x0000_i2392" type="#_x0000_t75" style="width:14.65pt;height:14.65pt" o:ole="">
            <v:imagedata r:id="rId2892" o:title=""/>
          </v:shape>
          <o:OLEObject Type="Embed" ProgID="Equation.DSMT4" ShapeID="_x0000_i2392" DrawAspect="Content" ObjectID="_1375861540" r:id="rId2893"/>
        </w:object>
      </w:r>
      <w:r w:rsidR="007B2D9E">
        <w:t xml:space="preserve"> </w:t>
      </w:r>
      <w:r>
        <w:t xml:space="preserve">is the initial fiber direction). The function </w:t>
      </w:r>
      <w:r w:rsidR="00905817" w:rsidRPr="00905817">
        <w:rPr>
          <w:position w:val="-12"/>
        </w:rPr>
        <w:object w:dxaOrig="260" w:dyaOrig="360" w14:anchorId="5D1DEF35">
          <v:shape id="_x0000_i2393" type="#_x0000_t75" style="width:14.65pt;height:22pt" o:ole="">
            <v:imagedata r:id="rId2894" o:title=""/>
          </v:shape>
          <o:OLEObject Type="Embed" ProgID="Equation.DSMT4" ShapeID="_x0000_i2393" DrawAspect="Content" ObjectID="_1375861541" r:id="rId2895"/>
        </w:object>
      </w:r>
      <w:r>
        <w:t xml:space="preserve"> represents the material response of the isotropic ground substance matrix, while </w:t>
      </w:r>
      <w:r w:rsidR="00905817" w:rsidRPr="00905817">
        <w:rPr>
          <w:position w:val="-12"/>
        </w:rPr>
        <w:object w:dxaOrig="279" w:dyaOrig="360" w14:anchorId="4875B89A">
          <v:shape id="_x0000_i2394" type="#_x0000_t75" style="width:14.65pt;height:22pt" o:ole="">
            <v:imagedata r:id="rId2896" o:title=""/>
          </v:shape>
          <o:OLEObject Type="Embed" ProgID="Equation.DSMT4" ShapeID="_x0000_i2394" DrawAspect="Content" ObjectID="_1375861542" r:id="rId2897"/>
        </w:object>
      </w:r>
      <w:r>
        <w:t>represents the contribution from the fiber family. The strain energy of the fiber family is as follows:</w:t>
      </w:r>
    </w:p>
    <w:p w14:paraId="18108A57" w14:textId="6D9A0973" w:rsidR="008C7882" w:rsidRDefault="008C7882" w:rsidP="008C7882">
      <w:pPr>
        <w:pStyle w:val="MTDisplayEquation"/>
      </w:pPr>
      <w:r>
        <w:tab/>
      </w:r>
      <w:r w:rsidR="00905817" w:rsidRPr="00905817">
        <w:rPr>
          <w:position w:val="-90"/>
        </w:rPr>
        <w:object w:dxaOrig="3660" w:dyaOrig="1939" w14:anchorId="05D55AD1">
          <v:shape id="_x0000_i2395" type="#_x0000_t75" style="width:180.65pt;height:94pt" o:ole="">
            <v:imagedata r:id="rId2898" o:title=""/>
          </v:shape>
          <o:OLEObject Type="Embed" ProgID="Equation.DSMT4" ShapeID="_x0000_i2395" DrawAspect="Content" ObjectID="_1375861543" r:id="rId2899"/>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65" w:author="Gerard" w:date="2015-08-25T08:50:00Z">
          <w:r w:rsidR="009F25FF">
            <w:rPr>
              <w:noProof/>
            </w:rPr>
            <w:instrText>61</w:instrText>
          </w:r>
        </w:ins>
        <w:del w:id="2366" w:author="Gerard" w:date="2015-07-27T22:14:00Z">
          <w:r w:rsidR="00D3178E" w:rsidDel="00C175E9">
            <w:rPr>
              <w:noProof/>
            </w:rPr>
            <w:delInstrText>63</w:delInstrText>
          </w:r>
        </w:del>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396" type="#_x0000_t75" style="width:14.65pt;height:19.35pt" o:ole="">
            <v:imagedata r:id="rId2900" o:title=""/>
          </v:shape>
          <o:OLEObject Type="Embed" ProgID="Equation.DSMT4" ShapeID="_x0000_i2396" DrawAspect="Content" ObjectID="_1375861544" r:id="rId2901"/>
        </w:object>
      </w:r>
      <w:r w:rsidR="007B2D9E">
        <w:t xml:space="preserve"> </w:t>
      </w:r>
      <w:r>
        <w:t xml:space="preserve">is the stretch at which the fibers are straightened, </w:t>
      </w:r>
      <w:r w:rsidR="00905817" w:rsidRPr="00905817">
        <w:rPr>
          <w:position w:val="-12"/>
        </w:rPr>
        <w:object w:dxaOrig="300" w:dyaOrig="360" w14:anchorId="2BAFA7B9">
          <v:shape id="_x0000_i2397" type="#_x0000_t75" style="width:14.65pt;height:19.35pt" o:ole="">
            <v:imagedata r:id="rId2902" o:title=""/>
          </v:shape>
          <o:OLEObject Type="Embed" ProgID="Equation.DSMT4" ShapeID="_x0000_i2397" DrawAspect="Content" ObjectID="_1375861545" r:id="rId2903"/>
        </w:object>
      </w:r>
      <w:r w:rsidR="007B2D9E">
        <w:t xml:space="preserve"> </w:t>
      </w:r>
      <w:r>
        <w:t xml:space="preserve">scales the exponential stresses, </w:t>
      </w:r>
      <w:r w:rsidR="00905817" w:rsidRPr="00905817">
        <w:rPr>
          <w:position w:val="-12"/>
        </w:rPr>
        <w:object w:dxaOrig="300" w:dyaOrig="360" w14:anchorId="0B8CA144">
          <v:shape id="_x0000_i2398" type="#_x0000_t75" style="width:14.65pt;height:19.35pt" o:ole="">
            <v:imagedata r:id="rId2904" o:title=""/>
          </v:shape>
          <o:OLEObject Type="Embed" ProgID="Equation.DSMT4" ShapeID="_x0000_i2398" DrawAspect="Content" ObjectID="_1375861546" r:id="rId2905"/>
        </w:object>
      </w:r>
      <w:r w:rsidR="007B2D9E">
        <w:t xml:space="preserve"> </w:t>
      </w:r>
      <w:r>
        <w:t xml:space="preserve">is the rate of uncrimping of the fibers, and </w:t>
      </w:r>
      <w:r w:rsidR="00905817" w:rsidRPr="00905817">
        <w:rPr>
          <w:position w:val="-12"/>
        </w:rPr>
        <w:object w:dxaOrig="300" w:dyaOrig="360" w14:anchorId="2C1C74ED">
          <v:shape id="_x0000_i2399" type="#_x0000_t75" style="width:14.65pt;height:19.35pt" o:ole="">
            <v:imagedata r:id="rId2906" o:title=""/>
          </v:shape>
          <o:OLEObject Type="Embed" ProgID="Equation.DSMT4" ShapeID="_x0000_i2399" DrawAspect="Content" ObjectID="_1375861547" r:id="rId2907"/>
        </w:object>
      </w:r>
      <w:r w:rsidR="007B2D9E">
        <w:t xml:space="preserve"> </w:t>
      </w:r>
      <w:r>
        <w:t xml:space="preserve">is the modulus of the straightened fibers. </w:t>
      </w:r>
      <w:r w:rsidR="00905817" w:rsidRPr="00905817">
        <w:rPr>
          <w:position w:val="-12"/>
        </w:rPr>
        <w:object w:dxaOrig="300" w:dyaOrig="360" w14:anchorId="1D5539CD">
          <v:shape id="_x0000_i2400" type="#_x0000_t75" style="width:14.65pt;height:19.35pt" o:ole="">
            <v:imagedata r:id="rId2908" o:title=""/>
          </v:shape>
          <o:OLEObject Type="Embed" ProgID="Equation.DSMT4" ShapeID="_x0000_i2400" DrawAspect="Content" ObjectID="_1375861548" r:id="rId2909"/>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401" type="#_x0000_t75" style="width:14.65pt;height:19.35pt" o:ole="">
            <v:imagedata r:id="rId2910" o:title=""/>
          </v:shape>
          <o:OLEObject Type="Embed" ProgID="Equation.DSMT4" ShapeID="_x0000_i2401" DrawAspect="Content" ObjectID="_1375861549" r:id="rId2911"/>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23486D">
        <w:fldChar w:fldCharType="begin"/>
      </w:r>
      <w:r w:rsidR="0023486D">
        <w:instrText xml:space="preserve"> HYPERLINK \l "_ENREF_31" \o "Simo, 1991 #11" </w:instrText>
      </w:r>
      <w:ins w:id="2367" w:author="Gerard" w:date="2015-08-25T08:12:00Z"/>
      <w:r w:rsidR="0023486D">
        <w:fldChar w:fldCharType="separate"/>
      </w:r>
      <w:r w:rsidR="00214E15">
        <w:rPr>
          <w:noProof/>
        </w:rPr>
        <w:t>31</w:t>
      </w:r>
      <w:r w:rsidR="0023486D">
        <w:rPr>
          <w:noProof/>
        </w:rPr>
        <w:fldChar w:fldCharType="end"/>
      </w:r>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2368" w:name="_Toc302112052"/>
      <w:r>
        <w:t>Ellipsoidal Fiber Distribution</w:t>
      </w:r>
      <w:bookmarkEnd w:id="2368"/>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r w:rsidR="0023486D">
        <w:fldChar w:fldCharType="begin"/>
      </w:r>
      <w:r w:rsidR="0023486D">
        <w:instrText xml:space="preserve"> HYPERLINK \l "_ENREF_35" \o "Ateshian, 2009 #46" </w:instrText>
      </w:r>
      <w:ins w:id="2369" w:author="Gerard" w:date="2015-08-25T08:12:00Z"/>
      <w:r w:rsidR="0023486D">
        <w:fldChar w:fldCharType="separate"/>
      </w:r>
      <w:r w:rsidR="00214E15">
        <w:rPr>
          <w:noProof/>
        </w:rPr>
        <w:t>35</w:t>
      </w:r>
      <w:r w:rsidR="0023486D">
        <w:rPr>
          <w:noProof/>
        </w:rPr>
        <w:fldChar w:fldCharType="end"/>
      </w:r>
      <w:r w:rsidR="00A56950">
        <w:rPr>
          <w:noProof/>
        </w:rPr>
        <w:t xml:space="preserve">, </w:t>
      </w:r>
      <w:r w:rsidR="0023486D">
        <w:fldChar w:fldCharType="begin"/>
      </w:r>
      <w:r w:rsidR="0023486D">
        <w:instrText xml:space="preserve"> HYPERLINK \l "_ENREF_41" \o "Ateshian, 2007 #47" </w:instrText>
      </w:r>
      <w:ins w:id="2370" w:author="Gerard" w:date="2015-08-25T08:12:00Z"/>
      <w:r w:rsidR="0023486D">
        <w:fldChar w:fldCharType="separate"/>
      </w:r>
      <w:r w:rsidR="00214E15">
        <w:rPr>
          <w:noProof/>
        </w:rPr>
        <w:t>41</w:t>
      </w:r>
      <w:r w:rsidR="0023486D">
        <w:rPr>
          <w:noProof/>
        </w:rPr>
        <w:fldChar w:fldCharType="end"/>
      </w:r>
      <w:r w:rsidR="00A56950">
        <w:rPr>
          <w:noProof/>
        </w:rPr>
        <w:t xml:space="preserve">, </w:t>
      </w:r>
      <w:r w:rsidR="0023486D">
        <w:fldChar w:fldCharType="begin"/>
      </w:r>
      <w:r w:rsidR="0023486D">
        <w:instrText xml:space="preserve"> HYPERLINK \l "_ENREF_42" \o "Lanir, 1983 #48" </w:instrText>
      </w:r>
      <w:ins w:id="2371" w:author="Gerard" w:date="2015-08-25T08:12:00Z"/>
      <w:r w:rsidR="0023486D">
        <w:fldChar w:fldCharType="separate"/>
      </w:r>
      <w:r w:rsidR="00214E15">
        <w:rPr>
          <w:noProof/>
        </w:rPr>
        <w:t>42</w:t>
      </w:r>
      <w:r w:rsidR="0023486D">
        <w:rPr>
          <w:noProof/>
        </w:rPr>
        <w:fldChar w:fldCharType="end"/>
      </w:r>
      <w:r w:rsidR="00A56950">
        <w:rPr>
          <w:noProof/>
        </w:rPr>
        <w:t>]</w:t>
      </w:r>
      <w:r w:rsidR="007412C6">
        <w:fldChar w:fldCharType="end"/>
      </w:r>
      <w:r>
        <w:t>,</w:t>
      </w:r>
    </w:p>
    <w:p w14:paraId="48379581" w14:textId="6EF35573" w:rsidR="00C5691A" w:rsidRDefault="00D77B42" w:rsidP="00D77B42">
      <w:pPr>
        <w:pStyle w:val="MTDisplayEquation"/>
      </w:pPr>
      <w:r>
        <w:tab/>
      </w:r>
      <w:r w:rsidR="00905817" w:rsidRPr="00905817">
        <w:rPr>
          <w:position w:val="-18"/>
        </w:rPr>
        <w:object w:dxaOrig="3640" w:dyaOrig="520" w14:anchorId="705906F1">
          <v:shape id="_x0000_i2402" type="#_x0000_t75" style="width:183.35pt;height:25.35pt" o:ole="">
            <v:imagedata r:id="rId2912" o:title=""/>
          </v:shape>
          <o:OLEObject Type="Embed" ProgID="Equation.DSMT4" ShapeID="_x0000_i2402" DrawAspect="Content" ObjectID="_1375861550" r:id="rId2913"/>
        </w:object>
      </w:r>
      <w:r w:rsidR="00863541">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72" w:author="Gerard" w:date="2015-08-25T08:50:00Z">
          <w:r w:rsidR="009F25FF">
            <w:rPr>
              <w:noProof/>
            </w:rPr>
            <w:instrText>62</w:instrText>
          </w:r>
        </w:ins>
        <w:del w:id="2373" w:author="Gerard" w:date="2015-07-27T22:14:00Z">
          <w:r w:rsidR="00D3178E" w:rsidDel="00C175E9">
            <w:rPr>
              <w:noProof/>
            </w:rPr>
            <w:delInstrText>64</w:delInstrText>
          </w:r>
        </w:del>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1CADDE50" w:rsidR="00863541" w:rsidRDefault="00863541" w:rsidP="009773FE">
      <w:pPr>
        <w:pStyle w:val="MTDisplayEquation"/>
      </w:pPr>
      <w:r>
        <w:tab/>
      </w:r>
      <w:r w:rsidR="00905817" w:rsidRPr="00905817">
        <w:rPr>
          <w:position w:val="-18"/>
        </w:rPr>
        <w:object w:dxaOrig="3519" w:dyaOrig="520" w14:anchorId="482558F9">
          <v:shape id="_x0000_i2403" type="#_x0000_t75" style="width:176.65pt;height:25.35pt" o:ole="">
            <v:imagedata r:id="rId2914" o:title=""/>
          </v:shape>
          <o:OLEObject Type="Embed" ProgID="Equation.DSMT4" ShapeID="_x0000_i2403" DrawAspect="Content" ObjectID="_1375861551" r:id="rId29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74" w:author="Gerard" w:date="2015-08-25T08:50:00Z">
          <w:r w:rsidR="009F25FF">
            <w:rPr>
              <w:noProof/>
            </w:rPr>
            <w:instrText>63</w:instrText>
          </w:r>
        </w:ins>
        <w:del w:id="2375" w:author="Gerard" w:date="2015-07-27T22:14:00Z">
          <w:r w:rsidR="00D3178E" w:rsidDel="00C175E9">
            <w:rPr>
              <w:noProof/>
            </w:rPr>
            <w:delInstrText>65</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404" type="#_x0000_t75" style="width:87.35pt;height:20pt" o:ole="">
            <v:imagedata r:id="rId2916" o:title=""/>
          </v:shape>
          <o:OLEObject Type="Embed" ProgID="Equation.DSMT4" ShapeID="_x0000_i2404" DrawAspect="Content" ObjectID="_1375861552" r:id="rId2917"/>
        </w:object>
      </w:r>
      <w:r w:rsidR="00F73358">
        <w:t xml:space="preserve"> </w:t>
      </w:r>
      <w:r w:rsidR="002C3797">
        <w:t xml:space="preserve">is the square of the fiber stretch </w:t>
      </w:r>
      <w:r w:rsidRPr="00905817">
        <w:rPr>
          <w:position w:val="-4"/>
        </w:rPr>
        <w:object w:dxaOrig="220" w:dyaOrig="260" w14:anchorId="1E1832F5">
          <v:shape id="_x0000_i2405" type="#_x0000_t75" style="width:10.65pt;height:12.65pt" o:ole="">
            <v:imagedata r:id="rId2918" o:title=""/>
          </v:shape>
          <o:OLEObject Type="Embed" ProgID="Equation.DSMT4" ShapeID="_x0000_i2405" DrawAspect="Content" ObjectID="_1375861553" r:id="rId2919"/>
        </w:object>
      </w:r>
      <w:r w:rsidR="002C3797">
        <w:t xml:space="preserve">, </w:t>
      </w:r>
      <w:r w:rsidRPr="00905817">
        <w:rPr>
          <w:position w:val="-6"/>
        </w:rPr>
        <w:object w:dxaOrig="260" w:dyaOrig="279" w14:anchorId="5BE145BC">
          <v:shape id="_x0000_i2406" type="#_x0000_t75" style="width:12.65pt;height:14.65pt" o:ole="">
            <v:imagedata r:id="rId2920" o:title=""/>
          </v:shape>
          <o:OLEObject Type="Embed" ProgID="Equation.DSMT4" ShapeID="_x0000_i2406" DrawAspect="Content" ObjectID="_1375861554" r:id="rId2921"/>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407" type="#_x0000_t75" style="width:31.35pt;height:20pt" o:ole="">
            <v:imagedata r:id="rId2922" o:title=""/>
          </v:shape>
          <o:OLEObject Type="Embed" ProgID="Equation.DSMT4" ShapeID="_x0000_i2407" DrawAspect="Content" ObjectID="_1375861555" r:id="rId2923"/>
        </w:object>
      </w:r>
      <w:r w:rsidR="002C3797">
        <w:t xml:space="preserve">, </w:t>
      </w:r>
      <w:r w:rsidRPr="00905817">
        <w:rPr>
          <w:position w:val="-12"/>
        </w:rPr>
        <w:object w:dxaOrig="1260" w:dyaOrig="400" w14:anchorId="40ED9A0C">
          <v:shape id="_x0000_i2408" type="#_x0000_t75" style="width:62.65pt;height:20pt" o:ole="">
            <v:imagedata r:id="rId2924" o:title=""/>
          </v:shape>
          <o:OLEObject Type="Embed" ProgID="Equation.DSMT4" ShapeID="_x0000_i2408" DrawAspect="Content" ObjectID="_1375861556" r:id="rId2925"/>
        </w:object>
      </w:r>
      <w:r w:rsidR="002C3797">
        <w:t xml:space="preserve"> and </w:t>
      </w:r>
      <w:r w:rsidRPr="00905817">
        <w:rPr>
          <w:position w:val="-14"/>
        </w:rPr>
        <w:object w:dxaOrig="600" w:dyaOrig="400" w14:anchorId="7CEC3E03">
          <v:shape id="_x0000_i2409" type="#_x0000_t75" style="width:30pt;height:20pt" o:ole="">
            <v:imagedata r:id="rId2926" o:title=""/>
          </v:shape>
          <o:OLEObject Type="Embed" ProgID="Equation.DSMT4" ShapeID="_x0000_i2409" DrawAspect="Content" ObjectID="_1375861557" r:id="rId2927"/>
        </w:object>
      </w:r>
      <w:r w:rsidR="002C3797">
        <w:t xml:space="preserve"> is the unit step function that enforces the tension-only contribution. The fiber stress is determined from a fiber strain energy function in the usual manner</w:t>
      </w:r>
      <w:r w:rsidR="00FB3B8D">
        <w:t>:</w:t>
      </w:r>
    </w:p>
    <w:p w14:paraId="11F23D87" w14:textId="248830EE" w:rsidR="002C3797" w:rsidRDefault="00D77B42" w:rsidP="00D77B42">
      <w:pPr>
        <w:pStyle w:val="MTDisplayEquation"/>
      </w:pPr>
      <w:r>
        <w:tab/>
      </w:r>
      <w:r w:rsidR="00905817" w:rsidRPr="00905817">
        <w:rPr>
          <w:position w:val="-30"/>
        </w:rPr>
        <w:object w:dxaOrig="2120" w:dyaOrig="720" w14:anchorId="48391B2A">
          <v:shape id="_x0000_i2410" type="#_x0000_t75" style="width:106.65pt;height:36.65pt" o:ole="">
            <v:imagedata r:id="rId2928" o:title=""/>
          </v:shape>
          <o:OLEObject Type="Embed" ProgID="Equation.DSMT4" ShapeID="_x0000_i2410" DrawAspect="Content" ObjectID="_1375861558" r:id="rId2929"/>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76" w:author="Gerard" w:date="2015-08-25T08:50:00Z">
          <w:r w:rsidR="009F25FF">
            <w:rPr>
              <w:noProof/>
            </w:rPr>
            <w:instrText>64</w:instrText>
          </w:r>
        </w:ins>
        <w:del w:id="2377" w:author="Gerard" w:date="2015-07-27T22:14:00Z">
          <w:r w:rsidR="00D3178E" w:rsidDel="00C175E9">
            <w:rPr>
              <w:noProof/>
            </w:rPr>
            <w:delInstrText>66</w:delInstrText>
          </w:r>
        </w:del>
      </w:fldSimple>
      <w:r>
        <w:instrText>)</w:instrText>
      </w:r>
      <w:r>
        <w:fldChar w:fldCharType="end"/>
      </w:r>
    </w:p>
    <w:p w14:paraId="152F2DA0" w14:textId="77777777" w:rsidR="00863541" w:rsidRDefault="00863541" w:rsidP="002C3797">
      <w:r>
        <w:t>whereas the fiber elasticity tensor is</w:t>
      </w:r>
    </w:p>
    <w:p w14:paraId="4DF614D6" w14:textId="380772A8" w:rsidR="00863541" w:rsidRDefault="00863541" w:rsidP="00A46710">
      <w:pPr>
        <w:pStyle w:val="MTDisplayEquation"/>
      </w:pPr>
      <w:r>
        <w:tab/>
      </w:r>
      <w:r w:rsidR="00905817" w:rsidRPr="00905817">
        <w:rPr>
          <w:position w:val="-30"/>
        </w:rPr>
        <w:object w:dxaOrig="3000" w:dyaOrig="720" w14:anchorId="04C3232F">
          <v:shape id="_x0000_i2411" type="#_x0000_t75" style="width:150.65pt;height:36.65pt" o:ole="">
            <v:imagedata r:id="rId2930" o:title=""/>
          </v:shape>
          <o:OLEObject Type="Embed" ProgID="Equation.DSMT4" ShapeID="_x0000_i2411" DrawAspect="Content" ObjectID="_1375861559" r:id="rId2931"/>
        </w:object>
      </w:r>
      <w:r w:rsidR="007D2D17">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78" w:author="Gerard" w:date="2015-08-25T08:50:00Z">
          <w:r w:rsidR="009F25FF">
            <w:rPr>
              <w:noProof/>
            </w:rPr>
            <w:instrText>65</w:instrText>
          </w:r>
        </w:ins>
        <w:del w:id="2379" w:author="Gerard" w:date="2015-07-27T22:14:00Z">
          <w:r w:rsidR="00D3178E" w:rsidDel="00C175E9">
            <w:rPr>
              <w:noProof/>
            </w:rPr>
            <w:delInstrText>67</w:delInstrText>
          </w:r>
        </w:del>
      </w:fldSimple>
      <w:r>
        <w:instrText>)</w:instrText>
      </w:r>
      <w:r>
        <w:fldChar w:fldCharType="end"/>
      </w:r>
    </w:p>
    <w:p w14:paraId="748A3B0B" w14:textId="77777777" w:rsidR="002C3797" w:rsidRDefault="002C3797" w:rsidP="002C3797">
      <w:r>
        <w:t>where in this material</w:t>
      </w:r>
    </w:p>
    <w:p w14:paraId="76080503" w14:textId="26A01B4D" w:rsidR="002C3797" w:rsidRDefault="00D77B42" w:rsidP="00D77B42">
      <w:pPr>
        <w:pStyle w:val="MTDisplayEquation"/>
      </w:pPr>
      <w:r>
        <w:tab/>
      </w:r>
      <w:r w:rsidR="00905817" w:rsidRPr="00905817">
        <w:rPr>
          <w:position w:val="-16"/>
        </w:rPr>
        <w:object w:dxaOrig="2620" w:dyaOrig="499" w14:anchorId="38F9C463">
          <v:shape id="_x0000_i2412" type="#_x0000_t75" style="width:129.35pt;height:22pt" o:ole="">
            <v:imagedata r:id="rId2932" o:title=""/>
          </v:shape>
          <o:OLEObject Type="Embed" ProgID="Equation.DSMT4" ShapeID="_x0000_i2412" DrawAspect="Content" ObjectID="_1375861560" r:id="rId2933"/>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80" w:author="Gerard" w:date="2015-08-25T08:50:00Z">
          <w:r w:rsidR="009F25FF">
            <w:rPr>
              <w:noProof/>
            </w:rPr>
            <w:instrText>66</w:instrText>
          </w:r>
        </w:ins>
        <w:del w:id="2381" w:author="Gerard" w:date="2015-07-27T22:14:00Z">
          <w:r w:rsidR="00D3178E" w:rsidDel="00C175E9">
            <w:rPr>
              <w:noProof/>
            </w:rPr>
            <w:delInstrText>68</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413" type="#_x0000_t75" style="width:14.65pt;height:14.65pt" o:ole="">
            <v:imagedata r:id="rId2934" o:title=""/>
          </v:shape>
          <o:OLEObject Type="Embed" ProgID="Equation.DSMT4" ShapeID="_x0000_i2413" DrawAspect="Content" ObjectID="_1375861561" r:id="rId2935"/>
        </w:object>
      </w:r>
      <w:r w:rsidR="00F73358">
        <w:t xml:space="preserve"> </w:t>
      </w:r>
      <w:r>
        <w:t xml:space="preserve">and </w:t>
      </w:r>
      <w:r w:rsidR="00905817" w:rsidRPr="00905817">
        <w:rPr>
          <w:position w:val="-10"/>
        </w:rPr>
        <w:object w:dxaOrig="200" w:dyaOrig="320" w14:anchorId="154C6DF3">
          <v:shape id="_x0000_i2414" type="#_x0000_t75" style="width:7.35pt;height:14.65pt" o:ole="">
            <v:imagedata r:id="rId2936" o:title=""/>
          </v:shape>
          <o:OLEObject Type="Embed" ProgID="Equation.DSMT4" ShapeID="_x0000_i2414" DrawAspect="Content" ObjectID="_1375861562" r:id="rId2937"/>
        </w:object>
      </w:r>
      <w:r w:rsidR="00F73358">
        <w:t xml:space="preserve"> </w:t>
      </w:r>
      <w:r>
        <w:t>are determined from:</w:t>
      </w:r>
    </w:p>
    <w:p w14:paraId="3E7A607B" w14:textId="77777777" w:rsidR="002C3797" w:rsidRDefault="002C3797" w:rsidP="002C3797"/>
    <w:p w14:paraId="77D41B8F" w14:textId="3959410B" w:rsidR="002C3797" w:rsidRDefault="00D77B42" w:rsidP="00D77B42">
      <w:pPr>
        <w:pStyle w:val="MTDisplayEquation"/>
      </w:pPr>
      <w:r>
        <w:tab/>
      </w:r>
      <w:r w:rsidR="00905817" w:rsidRPr="00905817">
        <w:rPr>
          <w:position w:val="-76"/>
        </w:rPr>
        <w:object w:dxaOrig="4880" w:dyaOrig="1640" w14:anchorId="790A2F22">
          <v:shape id="_x0000_i2415" type="#_x0000_t75" style="width:244pt;height:79.35pt" o:ole="">
            <v:imagedata r:id="rId2938" o:title=""/>
          </v:shape>
          <o:OLEObject Type="Embed" ProgID="Equation.DSMT4" ShapeID="_x0000_i2415" DrawAspect="Content" ObjectID="_1375861563" r:id="rId2939"/>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82" w:author="Gerard" w:date="2015-08-25T08:50:00Z">
          <w:r w:rsidR="009F25FF">
            <w:rPr>
              <w:noProof/>
            </w:rPr>
            <w:instrText>67</w:instrText>
          </w:r>
        </w:ins>
        <w:del w:id="2383" w:author="Gerard" w:date="2015-07-27T22:14:00Z">
          <w:r w:rsidR="00D3178E" w:rsidDel="00C175E9">
            <w:rPr>
              <w:noProof/>
            </w:rPr>
            <w:delInstrText>69</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0164AF08" w:rsidR="00B30137" w:rsidRDefault="00D77B42" w:rsidP="00D77B42">
      <w:pPr>
        <w:pStyle w:val="MTDisplayEquation"/>
      </w:pPr>
      <w:r>
        <w:tab/>
      </w:r>
      <w:r w:rsidR="00905817" w:rsidRPr="00905817">
        <w:rPr>
          <w:position w:val="-10"/>
        </w:rPr>
        <w:object w:dxaOrig="1219" w:dyaOrig="380" w14:anchorId="61FA5A35">
          <v:shape id="_x0000_i2416" type="#_x0000_t75" style="width:57.35pt;height:22pt" o:ole="">
            <v:imagedata r:id="rId2940" o:title=""/>
          </v:shape>
          <o:OLEObject Type="Embed" ProgID="Equation.DSMT4" ShapeID="_x0000_i2416" DrawAspect="Content" ObjectID="_1375861564" r:id="rId2941"/>
        </w:object>
      </w:r>
      <w:r w:rsidR="00E93F61">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84" w:author="Gerard" w:date="2015-08-25T08:50:00Z">
          <w:r w:rsidR="009F25FF">
            <w:rPr>
              <w:noProof/>
            </w:rPr>
            <w:instrText>68</w:instrText>
          </w:r>
        </w:ins>
        <w:del w:id="2385" w:author="Gerard" w:date="2015-07-27T22:14:00Z">
          <w:r w:rsidR="00D3178E" w:rsidDel="00C175E9">
            <w:rPr>
              <w:noProof/>
            </w:rPr>
            <w:delInstrText>70</w:delInstrText>
          </w:r>
        </w:del>
      </w:fldSimple>
      <w:r>
        <w:instrText>)</w:instrText>
      </w:r>
      <w:r>
        <w:fldChar w:fldCharType="end"/>
      </w:r>
    </w:p>
    <w:p w14:paraId="60DD6302" w14:textId="77777777" w:rsidR="00B30137" w:rsidRDefault="00C56E50" w:rsidP="008F4203">
      <w:pPr>
        <w:pStyle w:val="Heading3"/>
      </w:pPr>
      <w:bookmarkStart w:id="2386" w:name="_Toc302112053"/>
      <w:r>
        <w:t xml:space="preserve">Fiber with </w:t>
      </w:r>
      <w:r w:rsidR="0081541F">
        <w:t>E</w:t>
      </w:r>
      <w:r>
        <w:t>xponential Power law</w:t>
      </w:r>
      <w:bookmarkEnd w:id="2386"/>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7BA0EC63" w:rsidR="00C56E50" w:rsidRDefault="00D77B42" w:rsidP="00D77B42">
      <w:pPr>
        <w:pStyle w:val="MTDisplayEquation"/>
      </w:pPr>
      <w:r>
        <w:tab/>
      </w:r>
      <w:r w:rsidR="00905817" w:rsidRPr="00905817">
        <w:rPr>
          <w:position w:val="-30"/>
        </w:rPr>
        <w:object w:dxaOrig="2960" w:dyaOrig="720" w14:anchorId="35887DFD">
          <v:shape id="_x0000_i2417" type="#_x0000_t75" style="width:151.35pt;height:36.65pt" o:ole="">
            <v:imagedata r:id="rId2942" o:title=""/>
          </v:shape>
          <o:OLEObject Type="Embed" ProgID="Equation.DSMT4" ShapeID="_x0000_i2417" DrawAspect="Content" ObjectID="_1375861565" r:id="rId2943"/>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87" w:author="Gerard" w:date="2015-08-25T08:50:00Z">
          <w:r w:rsidR="009F25FF">
            <w:rPr>
              <w:noProof/>
            </w:rPr>
            <w:instrText>69</w:instrText>
          </w:r>
        </w:ins>
        <w:del w:id="2388" w:author="Gerard" w:date="2015-07-27T22:14:00Z">
          <w:r w:rsidR="00D3178E" w:rsidDel="00C175E9">
            <w:rPr>
              <w:noProof/>
            </w:rPr>
            <w:delInstrText>71</w:delInstrText>
          </w:r>
        </w:del>
      </w:fldSimple>
      <w:r>
        <w:instrText>)</w:instrText>
      </w:r>
      <w:r>
        <w:fldChar w:fldCharType="end"/>
      </w:r>
    </w:p>
    <w:p w14:paraId="6FB0D9FA" w14:textId="77777777" w:rsidR="00437785" w:rsidRDefault="00437785" w:rsidP="004F2517">
      <w:r>
        <w:t>and the corresponding spatial elasticity tensor is</w:t>
      </w:r>
    </w:p>
    <w:p w14:paraId="6EA7419B" w14:textId="0790D408" w:rsidR="00437785" w:rsidRDefault="00437785" w:rsidP="00A46710">
      <w:pPr>
        <w:pStyle w:val="MTDisplayEquation"/>
      </w:pPr>
      <w:r>
        <w:tab/>
      </w:r>
      <w:r w:rsidR="00905817" w:rsidRPr="00905817">
        <w:rPr>
          <w:position w:val="-30"/>
        </w:rPr>
        <w:object w:dxaOrig="3840" w:dyaOrig="720" w14:anchorId="17841CF0">
          <v:shape id="_x0000_i2418" type="#_x0000_t75" style="width:194pt;height:36.65pt" o:ole="">
            <v:imagedata r:id="rId2944" o:title=""/>
          </v:shape>
          <o:OLEObject Type="Embed" ProgID="Equation.DSMT4" ShapeID="_x0000_i2418" DrawAspect="Content" ObjectID="_1375861566" r:id="rId2945"/>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89" w:author="Gerard" w:date="2015-08-25T08:50:00Z">
          <w:r w:rsidR="009F25FF">
            <w:rPr>
              <w:noProof/>
            </w:rPr>
            <w:instrText>70</w:instrText>
          </w:r>
        </w:ins>
        <w:del w:id="2390" w:author="Gerard" w:date="2015-07-27T22:14:00Z">
          <w:r w:rsidR="00D3178E" w:rsidDel="00C175E9">
            <w:rPr>
              <w:noProof/>
            </w:rPr>
            <w:delInstrText>72</w:delInstrText>
          </w:r>
        </w:del>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419" type="#_x0000_t75" style="width:87.35pt;height:20pt" o:ole="">
            <v:imagedata r:id="rId2946" o:title=""/>
          </v:shape>
          <o:OLEObject Type="Embed" ProgID="Equation.DSMT4" ShapeID="_x0000_i2419" DrawAspect="Content" ObjectID="_1375861567" r:id="rId2947"/>
        </w:object>
      </w:r>
      <w:r>
        <w:t xml:space="preserve"> is the square of the fiber stretch, </w:t>
      </w:r>
      <w:r w:rsidR="00905817" w:rsidRPr="00905817">
        <w:rPr>
          <w:position w:val="-6"/>
        </w:rPr>
        <w:object w:dxaOrig="260" w:dyaOrig="279" w14:anchorId="2F88C5A5">
          <v:shape id="_x0000_i2420" type="#_x0000_t75" style="width:12.65pt;height:14.65pt" o:ole="">
            <v:imagedata r:id="rId2948" o:title=""/>
          </v:shape>
          <o:OLEObject Type="Embed" ProgID="Equation.DSMT4" ShapeID="_x0000_i2420" DrawAspect="Content" ObjectID="_1375861568" r:id="rId2949"/>
        </w:object>
      </w:r>
      <w:r w:rsidR="00437785">
        <w:t xml:space="preserve"> </w:t>
      </w:r>
      <w:r>
        <w:t>is the fiber orientation in the reference configuration,</w:t>
      </w:r>
    </w:p>
    <w:p w14:paraId="308E2CDC" w14:textId="0821E7CE" w:rsidR="00D77B42" w:rsidRDefault="00D77B42" w:rsidP="00D77B42">
      <w:pPr>
        <w:pStyle w:val="MTDisplayEquation"/>
      </w:pPr>
      <w:r>
        <w:tab/>
      </w:r>
      <w:r w:rsidR="00905817" w:rsidRPr="00905817">
        <w:rPr>
          <w:position w:val="-12"/>
        </w:rPr>
        <w:object w:dxaOrig="3879" w:dyaOrig="360" w14:anchorId="7AC342A6">
          <v:shape id="_x0000_i2421" type="#_x0000_t75" style="width:194pt;height:19.35pt" o:ole="">
            <v:imagedata r:id="rId2950" o:title=""/>
          </v:shape>
          <o:OLEObject Type="Embed" ProgID="Equation.DSMT4" ShapeID="_x0000_i2421" DrawAspect="Content" ObjectID="_1375861569" r:id="rId295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91" w:author="Gerard" w:date="2015-08-25T08:50:00Z">
          <w:r w:rsidR="009F25FF">
            <w:rPr>
              <w:noProof/>
            </w:rPr>
            <w:instrText>71</w:instrText>
          </w:r>
        </w:ins>
        <w:del w:id="2392" w:author="Gerard" w:date="2015-07-27T22:14:00Z">
          <w:r w:rsidR="00D3178E" w:rsidDel="00C175E9">
            <w:rPr>
              <w:noProof/>
            </w:rPr>
            <w:delInstrText>73</w:delInstrText>
          </w:r>
        </w:del>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422" type="#_x0000_t75" style="width:62.65pt;height:20pt" o:ole="">
            <v:imagedata r:id="rId2952" o:title=""/>
          </v:shape>
          <o:OLEObject Type="Embed" ProgID="Equation.DSMT4" ShapeID="_x0000_i2422" DrawAspect="Content" ObjectID="_1375861570" r:id="rId2953"/>
        </w:object>
      </w:r>
      <w:r>
        <w:t xml:space="preserve"> and </w:t>
      </w:r>
      <w:r w:rsidR="00905817" w:rsidRPr="00905817">
        <w:rPr>
          <w:position w:val="-14"/>
        </w:rPr>
        <w:object w:dxaOrig="600" w:dyaOrig="400" w14:anchorId="1594CB3A">
          <v:shape id="_x0000_i2423" type="#_x0000_t75" style="width:30pt;height:20pt" o:ole="">
            <v:imagedata r:id="rId2954" o:title=""/>
          </v:shape>
          <o:OLEObject Type="Embed" ProgID="Equation.DSMT4" ShapeID="_x0000_i2423" DrawAspect="Content" ObjectID="_1375861571" r:id="rId2955"/>
        </w:object>
      </w:r>
      <w:r>
        <w:t xml:space="preserve"> is the unit step function that enforces the tension-only contribution. The fiber strain energy density is given by</w:t>
      </w:r>
    </w:p>
    <w:p w14:paraId="2F314333" w14:textId="334F686B" w:rsidR="00D77B42" w:rsidRDefault="00D77B42" w:rsidP="00D77B42">
      <w:pPr>
        <w:pStyle w:val="MTDisplayEquation"/>
      </w:pPr>
      <w:r>
        <w:tab/>
      </w:r>
      <w:r w:rsidR="00905817" w:rsidRPr="00905817">
        <w:rPr>
          <w:position w:val="-28"/>
        </w:rPr>
        <w:object w:dxaOrig="2940" w:dyaOrig="660" w14:anchorId="29D220F6">
          <v:shape id="_x0000_i2424" type="#_x0000_t75" style="width:146.65pt;height:32.65pt" o:ole="">
            <v:imagedata r:id="rId2956" o:title=""/>
          </v:shape>
          <o:OLEObject Type="Embed" ProgID="Equation.DSMT4" ShapeID="_x0000_i2424" DrawAspect="Content" ObjectID="_1375861572" r:id="rId2957"/>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93" w:author="Gerard" w:date="2015-08-25T08:50:00Z">
          <w:r w:rsidR="009F25FF">
            <w:rPr>
              <w:noProof/>
            </w:rPr>
            <w:instrText>72</w:instrText>
          </w:r>
        </w:ins>
        <w:del w:id="2394" w:author="Gerard" w:date="2015-07-27T22:14:00Z">
          <w:r w:rsidR="00D3178E" w:rsidDel="00C175E9">
            <w:rPr>
              <w:noProof/>
            </w:rPr>
            <w:delInstrText>74</w:delInstrText>
          </w:r>
        </w:del>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425" type="#_x0000_t75" style="width:28pt;height:15.35pt" o:ole="">
            <v:imagedata r:id="rId2958" o:title=""/>
          </v:shape>
          <o:OLEObject Type="Embed" ProgID="Equation.DSMT4" ShapeID="_x0000_i2425" DrawAspect="Content" ObjectID="_1375861573" r:id="rId2959"/>
        </w:object>
      </w:r>
      <w:r>
        <w:t xml:space="preserve">, </w:t>
      </w:r>
      <w:r w:rsidR="00905817" w:rsidRPr="00905817">
        <w:rPr>
          <w:position w:val="-6"/>
        </w:rPr>
        <w:object w:dxaOrig="580" w:dyaOrig="279" w14:anchorId="42DB43CA">
          <v:shape id="_x0000_i2426" type="#_x0000_t75" style="width:29.35pt;height:14.65pt" o:ole="">
            <v:imagedata r:id="rId2960" o:title=""/>
          </v:shape>
          <o:OLEObject Type="Embed" ProgID="Equation.DSMT4" ShapeID="_x0000_i2426" DrawAspect="Content" ObjectID="_1375861574" r:id="rId2961"/>
        </w:object>
      </w:r>
      <w:r>
        <w:t xml:space="preserve">and </w:t>
      </w:r>
      <w:r w:rsidR="00905817" w:rsidRPr="00905817">
        <w:rPr>
          <w:position w:val="-10"/>
        </w:rPr>
        <w:object w:dxaOrig="600" w:dyaOrig="320" w14:anchorId="673CFFC1">
          <v:shape id="_x0000_i2427" type="#_x0000_t75" style="width:30pt;height:15.35pt" o:ole="">
            <v:imagedata r:id="rId2962" o:title=""/>
          </v:shape>
          <o:OLEObject Type="Embed" ProgID="Equation.DSMT4" ShapeID="_x0000_i2427" DrawAspect="Content" ObjectID="_1375861575" r:id="rId2963"/>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428" type="#_x0000_t75" style="width:34.65pt;height:14.65pt" o:ole="">
            <v:imagedata r:id="rId2964" o:title=""/>
          </v:shape>
          <o:OLEObject Type="Embed" ProgID="Equation.DSMT4" ShapeID="_x0000_i2428" DrawAspect="Content" ObjectID="_1375861576" r:id="rId2965"/>
        </w:object>
      </w:r>
      <w:r>
        <w:t>, this expression produces a power law,</w:t>
      </w:r>
    </w:p>
    <w:p w14:paraId="16209E75" w14:textId="3E6FC402" w:rsidR="00D77B42" w:rsidRDefault="00D77B42" w:rsidP="00D77B42">
      <w:pPr>
        <w:pStyle w:val="MTDisplayEquation"/>
      </w:pPr>
      <w:r>
        <w:tab/>
      </w:r>
      <w:r w:rsidR="00905817" w:rsidRPr="00905817">
        <w:rPr>
          <w:position w:val="-28"/>
        </w:rPr>
        <w:object w:dxaOrig="1880" w:dyaOrig="660" w14:anchorId="128DFE3D">
          <v:shape id="_x0000_i2429" type="#_x0000_t75" style="width:94.65pt;height:32.65pt" o:ole="">
            <v:imagedata r:id="rId2966" o:title=""/>
          </v:shape>
          <o:OLEObject Type="Embed" ProgID="Equation.DSMT4" ShapeID="_x0000_i2429" DrawAspect="Content" ObjectID="_1375861577" r:id="rId2967"/>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395" w:author="Gerard" w:date="2015-08-25T08:50:00Z">
          <w:r w:rsidR="009F25FF">
            <w:rPr>
              <w:noProof/>
            </w:rPr>
            <w:instrText>73</w:instrText>
          </w:r>
        </w:ins>
        <w:del w:id="2396" w:author="Gerard" w:date="2015-07-27T22:14:00Z">
          <w:r w:rsidR="00D3178E" w:rsidDel="00C175E9">
            <w:rPr>
              <w:noProof/>
            </w:rPr>
            <w:delInstrText>75</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430" type="#_x0000_t75" style="width:30pt;height:15.35pt" o:ole="">
            <v:imagedata r:id="rId2968" o:title=""/>
          </v:shape>
          <o:OLEObject Type="Embed" ProgID="Equation.DSMT4" ShapeID="_x0000_i2430" DrawAspect="Content" ObjectID="_1375861578" r:id="rId2969"/>
        </w:object>
      </w:r>
      <w:r>
        <w:t>, the fiber modulus is zero at the strain origin (</w:t>
      </w:r>
      <w:r w:rsidR="00905817" w:rsidRPr="00905817">
        <w:rPr>
          <w:position w:val="-12"/>
        </w:rPr>
        <w:object w:dxaOrig="580" w:dyaOrig="380" w14:anchorId="2C2AE3DC">
          <v:shape id="_x0000_i2431" type="#_x0000_t75" style="width:29.35pt;height:19.35pt" o:ole="">
            <v:imagedata r:id="rId2970" o:title=""/>
          </v:shape>
          <o:OLEObject Type="Embed" ProgID="Equation.DSMT4" ShapeID="_x0000_i2431" DrawAspect="Content" ObjectID="_1375861579" r:id="rId2971"/>
        </w:object>
      </w:r>
      <w:r>
        <w:t xml:space="preserve">). Therefore, use </w:t>
      </w:r>
      <w:r w:rsidR="00905817" w:rsidRPr="00905817">
        <w:rPr>
          <w:position w:val="-10"/>
        </w:rPr>
        <w:object w:dxaOrig="600" w:dyaOrig="320" w14:anchorId="780406D7">
          <v:shape id="_x0000_i2432" type="#_x0000_t75" style="width:30pt;height:15.35pt" o:ole="">
            <v:imagedata r:id="rId2972" o:title=""/>
          </v:shape>
          <o:OLEObject Type="Embed" ProgID="Equation.DSMT4" ShapeID="_x0000_i2432" DrawAspect="Content" ObjectID="_1375861580" r:id="rId2973"/>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2397" w:name="_Toc302112054"/>
      <w:r>
        <w:t>Fung Orthotropic</w:t>
      </w:r>
      <w:bookmarkEnd w:id="2397"/>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r w:rsidR="0023486D">
        <w:fldChar w:fldCharType="begin"/>
      </w:r>
      <w:r w:rsidR="0023486D">
        <w:instrText xml:space="preserve"> HYPERLINK \l "_ENREF_43" \o "Fung, 1993 #44" </w:instrText>
      </w:r>
      <w:ins w:id="2398" w:author="Gerard" w:date="2015-08-25T08:12:00Z"/>
      <w:r w:rsidR="0023486D">
        <w:fldChar w:fldCharType="separate"/>
      </w:r>
      <w:r w:rsidR="00214E15">
        <w:rPr>
          <w:noProof/>
        </w:rPr>
        <w:t>43</w:t>
      </w:r>
      <w:r w:rsidR="0023486D">
        <w:rPr>
          <w:noProof/>
        </w:rPr>
        <w:fldChar w:fldCharType="end"/>
      </w:r>
      <w:r w:rsidR="00A56950">
        <w:rPr>
          <w:noProof/>
        </w:rPr>
        <w:t xml:space="preserve">, </w:t>
      </w:r>
      <w:r w:rsidR="0023486D">
        <w:fldChar w:fldCharType="begin"/>
      </w:r>
      <w:r w:rsidR="0023486D">
        <w:instrText xml:space="preserve"> HYPERLINK \l "_ENREF_44" \o "Fung, 1979 #43" </w:instrText>
      </w:r>
      <w:ins w:id="2399" w:author="Gerard" w:date="2015-08-25T08:12:00Z"/>
      <w:r w:rsidR="0023486D">
        <w:fldChar w:fldCharType="separate"/>
      </w:r>
      <w:r w:rsidR="00214E15">
        <w:rPr>
          <w:noProof/>
        </w:rPr>
        <w:t>44</w:t>
      </w:r>
      <w:r w:rsidR="0023486D">
        <w:rPr>
          <w:noProof/>
        </w:rPr>
        <w:fldChar w:fldCharType="end"/>
      </w:r>
      <w:r w:rsidR="00A56950">
        <w:rPr>
          <w:noProof/>
        </w:rPr>
        <w:t>]</w:t>
      </w:r>
      <w:r w:rsidR="007412C6">
        <w:fldChar w:fldCharType="end"/>
      </w:r>
    </w:p>
    <w:p w14:paraId="2285045B" w14:textId="24FD0123" w:rsidR="00CA4A7F" w:rsidRDefault="00D77B42" w:rsidP="00D77B42">
      <w:pPr>
        <w:pStyle w:val="MTDisplayEquation"/>
      </w:pPr>
      <w:r>
        <w:tab/>
      </w:r>
      <w:r w:rsidR="00905817" w:rsidRPr="00905817">
        <w:rPr>
          <w:position w:val="-24"/>
        </w:rPr>
        <w:object w:dxaOrig="2299" w:dyaOrig="620" w14:anchorId="2544A31E">
          <v:shape id="_x0000_i2433" type="#_x0000_t75" style="width:114.65pt;height:31.35pt" o:ole="">
            <v:imagedata r:id="rId2974" o:title=""/>
          </v:shape>
          <o:OLEObject Type="Embed" ProgID="Equation.DSMT4" ShapeID="_x0000_i2433" DrawAspect="Content" ObjectID="_1375861581" r:id="rId2975"/>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00" w:author="Gerard" w:date="2015-08-25T08:50:00Z">
          <w:r w:rsidR="009F25FF">
            <w:rPr>
              <w:noProof/>
            </w:rPr>
            <w:instrText>74</w:instrText>
          </w:r>
        </w:ins>
        <w:del w:id="2401" w:author="Gerard" w:date="2015-07-27T22:14:00Z">
          <w:r w:rsidR="00D3178E" w:rsidDel="00C175E9">
            <w:rPr>
              <w:noProof/>
            </w:rPr>
            <w:delInstrText>76</w:delInstrText>
          </w:r>
        </w:del>
      </w:fldSimple>
      <w:r>
        <w:instrText>)</w:instrText>
      </w:r>
      <w:r>
        <w:fldChar w:fldCharType="end"/>
      </w:r>
    </w:p>
    <w:p w14:paraId="6404D6BF" w14:textId="77777777" w:rsidR="00CA4A7F" w:rsidRDefault="00CA4A7F" w:rsidP="00CA4A7F">
      <w:r>
        <w:t>where</w:t>
      </w:r>
    </w:p>
    <w:p w14:paraId="28AF465D" w14:textId="32FE01E4" w:rsidR="00D77B42" w:rsidRDefault="00D77B42" w:rsidP="00D77B42">
      <w:pPr>
        <w:pStyle w:val="MTDisplayEquation"/>
      </w:pPr>
      <w:r>
        <w:tab/>
      </w:r>
      <w:r w:rsidR="00905817" w:rsidRPr="00905817">
        <w:rPr>
          <w:position w:val="-30"/>
        </w:rPr>
        <w:object w:dxaOrig="4840" w:dyaOrig="720" w14:anchorId="21C652CB">
          <v:shape id="_x0000_i2434" type="#_x0000_t75" style="width:241.35pt;height:36.65pt" o:ole="">
            <v:imagedata r:id="rId2976" o:title=""/>
          </v:shape>
          <o:OLEObject Type="Embed" ProgID="Equation.DSMT4" ShapeID="_x0000_i2434" DrawAspect="Content" ObjectID="_1375861582" r:id="rId2977"/>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02" w:author="Gerard" w:date="2015-08-25T08:50:00Z">
          <w:r w:rsidR="009F25FF">
            <w:rPr>
              <w:noProof/>
            </w:rPr>
            <w:instrText>75</w:instrText>
          </w:r>
        </w:ins>
        <w:del w:id="2403" w:author="Gerard" w:date="2015-07-27T22:14:00Z">
          <w:r w:rsidR="00D3178E" w:rsidDel="00C175E9">
            <w:rPr>
              <w:noProof/>
            </w:rPr>
            <w:delInstrText>77</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435" type="#_x0000_t75" style="width:67.35pt;height:24.65pt" o:ole="">
            <v:imagedata r:id="rId2978" o:title=""/>
          </v:shape>
          <o:OLEObject Type="Embed" ProgID="Equation.DSMT4" ShapeID="_x0000_i2435" DrawAspect="Content" ObjectID="_1375861583" r:id="rId2979"/>
        </w:object>
      </w:r>
      <w:r>
        <w:t xml:space="preserve"> and </w:t>
      </w:r>
      <w:r w:rsidR="00905817" w:rsidRPr="00905817">
        <w:rPr>
          <w:position w:val="-12"/>
        </w:rPr>
        <w:object w:dxaOrig="1460" w:dyaOrig="360" w14:anchorId="5650ED75">
          <v:shape id="_x0000_i2436" type="#_x0000_t75" style="width:72.65pt;height:19.35pt" o:ole="">
            <v:imagedata r:id="rId2980" o:title=""/>
          </v:shape>
          <o:OLEObject Type="Embed" ProgID="Equation.DSMT4" ShapeID="_x0000_i2436" DrawAspect="Content" ObjectID="_1375861584" r:id="rId2981"/>
        </w:object>
      </w:r>
      <w:r w:rsidR="00E22F0B">
        <w:t xml:space="preserve">, </w:t>
      </w:r>
      <w:r>
        <w:t xml:space="preserve">where </w:t>
      </w:r>
      <w:r w:rsidR="00905817" w:rsidRPr="00905817">
        <w:rPr>
          <w:position w:val="-12"/>
        </w:rPr>
        <w:object w:dxaOrig="340" w:dyaOrig="360" w14:anchorId="1911E370">
          <v:shape id="_x0000_i2437" type="#_x0000_t75" style="width:17.35pt;height:19.35pt" o:ole="">
            <v:imagedata r:id="rId2982" o:title=""/>
          </v:shape>
          <o:OLEObject Type="Embed" ProgID="Equation.DSMT4" ShapeID="_x0000_i2437" DrawAspect="Content" ObjectID="_1375861585" r:id="rId2983"/>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411EFB69" w:rsidR="00C34A71" w:rsidRDefault="00C34A71" w:rsidP="00CB13D9">
      <w:pPr>
        <w:pStyle w:val="MTDisplayEquation"/>
      </w:pPr>
      <w:r>
        <w:tab/>
      </w:r>
      <w:r w:rsidR="00905817" w:rsidRPr="00905817">
        <w:rPr>
          <w:position w:val="-40"/>
        </w:rPr>
        <w:object w:dxaOrig="7119" w:dyaOrig="3220" w14:anchorId="3C6AC79A">
          <v:shape id="_x0000_i2438" type="#_x0000_t75" style="width:356pt;height:161.35pt" o:ole="">
            <v:imagedata r:id="rId2984" o:title=""/>
          </v:shape>
          <o:OLEObject Type="Embed" ProgID="Equation.DSMT4" ShapeID="_x0000_i2438" DrawAspect="Content" ObjectID="_1375861586" r:id="rId2985"/>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04" w:author="Gerard" w:date="2015-08-25T08:50:00Z">
          <w:r w:rsidR="009F25FF">
            <w:rPr>
              <w:noProof/>
            </w:rPr>
            <w:instrText>76</w:instrText>
          </w:r>
        </w:ins>
        <w:del w:id="2405" w:author="Gerard" w:date="2015-07-27T22:14:00Z">
          <w:r w:rsidR="00D3178E" w:rsidDel="00C175E9">
            <w:rPr>
              <w:noProof/>
            </w:rPr>
            <w:delInstrText>78</w:delInstrText>
          </w:r>
        </w:del>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2406" w:name="_Toc302112055"/>
      <w:r>
        <w:t>Tension-Compression Nonlinear Orth</w:t>
      </w:r>
      <w:r w:rsidR="00E22F0B">
        <w:t>o</w:t>
      </w:r>
      <w:r>
        <w:t>tropic</w:t>
      </w:r>
      <w:bookmarkEnd w:id="2406"/>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r w:rsidR="0023486D">
        <w:fldChar w:fldCharType="begin"/>
      </w:r>
      <w:r w:rsidR="0023486D">
        <w:instrText xml:space="preserve"> HYPERLINK \l "_ENREF_45" \o "Ateshian, 2007 #1" </w:instrText>
      </w:r>
      <w:ins w:id="2407" w:author="Gerard" w:date="2015-08-25T08:12:00Z"/>
      <w:r w:rsidR="0023486D">
        <w:fldChar w:fldCharType="separate"/>
      </w:r>
      <w:r w:rsidR="00214E15">
        <w:rPr>
          <w:noProof/>
        </w:rPr>
        <w:t>45</w:t>
      </w:r>
      <w:r w:rsidR="0023486D">
        <w:rPr>
          <w:noProof/>
        </w:rPr>
        <w:fldChar w:fldCharType="end"/>
      </w:r>
      <w:r w:rsidR="00A56950">
        <w:rPr>
          <w:noProof/>
        </w:rPr>
        <w:t>]</w:t>
      </w:r>
      <w:r w:rsidR="007412C6">
        <w:fldChar w:fldCharType="end"/>
      </w:r>
      <w:r w:rsidR="00E22F0B">
        <w:t>:</w:t>
      </w:r>
    </w:p>
    <w:p w14:paraId="6A51AE09" w14:textId="789CA5FC" w:rsidR="00813691" w:rsidRDefault="00D77B42" w:rsidP="00D77B42">
      <w:pPr>
        <w:pStyle w:val="MTDisplayEquation"/>
      </w:pPr>
      <w:r>
        <w:tab/>
      </w:r>
      <w:r w:rsidR="00905817" w:rsidRPr="00905817">
        <w:rPr>
          <w:position w:val="-28"/>
        </w:rPr>
        <w:object w:dxaOrig="4620" w:dyaOrig="680" w14:anchorId="52CAC44A">
          <v:shape id="_x0000_i2439" type="#_x0000_t75" style="width:230.65pt;height:36.65pt" o:ole="">
            <v:imagedata r:id="rId2986" o:title=""/>
          </v:shape>
          <o:OLEObject Type="Embed" ProgID="Equation.DSMT4" ShapeID="_x0000_i2439" DrawAspect="Content" ObjectID="_1375861587" r:id="rId2987"/>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08" w:author="Gerard" w:date="2015-08-25T08:50:00Z">
          <w:r w:rsidR="009F25FF">
            <w:rPr>
              <w:noProof/>
            </w:rPr>
            <w:instrText>77</w:instrText>
          </w:r>
        </w:ins>
        <w:del w:id="2409" w:author="Gerard" w:date="2015-07-27T22:14:00Z">
          <w:r w:rsidR="00D3178E" w:rsidDel="00C175E9">
            <w:rPr>
              <w:noProof/>
            </w:rPr>
            <w:delInstrText>79</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440" type="#_x0000_t75" style="width:22pt;height:22pt" o:ole="">
            <v:imagedata r:id="rId2988" o:title=""/>
          </v:shape>
          <o:OLEObject Type="Embed" ProgID="Equation.DSMT4" ShapeID="_x0000_i2440" DrawAspect="Content" ObjectID="_1375861588" r:id="rId2989"/>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558C9BD" w:rsidR="00813691" w:rsidRDefault="00D77B42" w:rsidP="00D77B42">
      <w:pPr>
        <w:pStyle w:val="MTDisplayEquation"/>
      </w:pPr>
      <w:r>
        <w:tab/>
      </w:r>
      <w:r w:rsidR="00905817" w:rsidRPr="00905817">
        <w:rPr>
          <w:position w:val="-84"/>
        </w:rPr>
        <w:object w:dxaOrig="6140" w:dyaOrig="1140" w14:anchorId="4B54FE36">
          <v:shape id="_x0000_i2441" type="#_x0000_t75" style="width:310pt;height:57.35pt" o:ole="">
            <v:imagedata r:id="rId2990" o:title=""/>
          </v:shape>
          <o:OLEObject Type="Embed" ProgID="Equation.DSMT4" ShapeID="_x0000_i2441" DrawAspect="Content" ObjectID="_1375861589" r:id="rId299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10" w:author="Gerard" w:date="2015-08-25T08:50:00Z">
          <w:r w:rsidR="009F25FF">
            <w:rPr>
              <w:noProof/>
            </w:rPr>
            <w:instrText>78</w:instrText>
          </w:r>
        </w:ins>
        <w:del w:id="2411" w:author="Gerard" w:date="2015-07-27T22:14:00Z">
          <w:r w:rsidR="00D3178E" w:rsidDel="00C175E9">
            <w:rPr>
              <w:noProof/>
            </w:rPr>
            <w:delInstrText>80</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442" type="#_x0000_t75" style="width:14.65pt;height:22pt" o:ole="">
            <v:imagedata r:id="rId2992" o:title=""/>
          </v:shape>
          <o:OLEObject Type="Embed" ProgID="Equation.DSMT4" ShapeID="_x0000_i2442" DrawAspect="Content" ObjectID="_1375861590" r:id="rId2993"/>
        </w:object>
      </w:r>
      <w:r w:rsidR="001723A9">
        <w:t xml:space="preserve"> </w:t>
      </w:r>
      <w:r>
        <w:t>parameters are the deviatoric fiber stretches of the local material fibers,</w:t>
      </w:r>
    </w:p>
    <w:p w14:paraId="2D43F95D" w14:textId="3FBFBEE5" w:rsidR="00D77B42" w:rsidRDefault="00D77B42" w:rsidP="00D77B42">
      <w:pPr>
        <w:pStyle w:val="MTDisplayEquation"/>
      </w:pPr>
      <w:r>
        <w:tab/>
      </w:r>
      <w:r w:rsidR="00905817" w:rsidRPr="00905817">
        <w:rPr>
          <w:position w:val="-18"/>
        </w:rPr>
        <w:object w:dxaOrig="1780" w:dyaOrig="520" w14:anchorId="6760C9C0">
          <v:shape id="_x0000_i2443" type="#_x0000_t75" style="width:86.65pt;height:28pt" o:ole="">
            <v:imagedata r:id="rId2994" o:title=""/>
          </v:shape>
          <o:OLEObject Type="Embed" ProgID="Equation.DSMT4" ShapeID="_x0000_i2443" DrawAspect="Content" ObjectID="_1375861591" r:id="rId2995"/>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12" w:author="Gerard" w:date="2015-08-25T08:50:00Z">
          <w:r w:rsidR="009F25FF">
            <w:rPr>
              <w:noProof/>
            </w:rPr>
            <w:instrText>79</w:instrText>
          </w:r>
        </w:ins>
        <w:del w:id="2413" w:author="Gerard" w:date="2015-07-27T22:14:00Z">
          <w:r w:rsidR="00D3178E" w:rsidDel="00C175E9">
            <w:rPr>
              <w:noProof/>
            </w:rPr>
            <w:delInstrText>81</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444" type="#_x0000_t75" style="width:14.65pt;height:22pt" o:ole="">
            <v:imagedata r:id="rId2996" o:title=""/>
          </v:shape>
          <o:OLEObject Type="Embed" ProgID="Equation.DSMT4" ShapeID="_x0000_i2444" DrawAspect="Content" ObjectID="_1375861592" r:id="rId2997"/>
        </w:object>
      </w:r>
      <w:r>
        <w:t>.</w:t>
      </w:r>
      <w:r w:rsidR="001723A9">
        <w:t xml:space="preserve">  The corresponding deviatoric part of the Cauchy stress is</w:t>
      </w:r>
    </w:p>
    <w:p w14:paraId="6D879631" w14:textId="592B7FAC" w:rsidR="00441669" w:rsidRDefault="00441669" w:rsidP="009312C5">
      <w:pPr>
        <w:pStyle w:val="MTDisplayEquation"/>
      </w:pPr>
      <w:r>
        <w:tab/>
      </w:r>
      <w:r w:rsidR="00905817" w:rsidRPr="00905817">
        <w:rPr>
          <w:position w:val="-30"/>
        </w:rPr>
        <w:object w:dxaOrig="2340" w:dyaOrig="720" w14:anchorId="577F34DD">
          <v:shape id="_x0000_i2445" type="#_x0000_t75" style="width:116pt;height:36.65pt" o:ole="">
            <v:imagedata r:id="rId2998" o:title=""/>
          </v:shape>
          <o:OLEObject Type="Embed" ProgID="Equation.DSMT4" ShapeID="_x0000_i2445" DrawAspect="Content" ObjectID="_1375861593" r:id="rId2999"/>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14" w:author="Gerard" w:date="2015-08-25T08:50:00Z">
          <w:r w:rsidR="009F25FF">
            <w:rPr>
              <w:noProof/>
            </w:rPr>
            <w:instrText>80</w:instrText>
          </w:r>
        </w:ins>
        <w:del w:id="2415" w:author="Gerard" w:date="2015-07-27T22:14:00Z">
          <w:r w:rsidR="00D3178E" w:rsidDel="00C175E9">
            <w:rPr>
              <w:noProof/>
            </w:rPr>
            <w:delInstrText>82</w:delInstrText>
          </w:r>
        </w:del>
      </w:fldSimple>
      <w:r>
        <w:instrText>)</w:instrText>
      </w:r>
      <w:r>
        <w:fldChar w:fldCharType="end"/>
      </w:r>
    </w:p>
    <w:p w14:paraId="0599C838" w14:textId="77777777" w:rsidR="00441669" w:rsidRDefault="00441669" w:rsidP="00441669">
      <w:r>
        <w:t>and the spatial elasticity tensor is</w:t>
      </w:r>
    </w:p>
    <w:p w14:paraId="77A2CDE7" w14:textId="18CD4AA8" w:rsidR="00441669" w:rsidRDefault="00441669" w:rsidP="009312C5">
      <w:pPr>
        <w:pStyle w:val="MTDisplayEquation"/>
      </w:pPr>
      <w:r>
        <w:tab/>
      </w:r>
      <w:r w:rsidR="00905817" w:rsidRPr="00905817">
        <w:rPr>
          <w:position w:val="-32"/>
        </w:rPr>
        <w:object w:dxaOrig="4060" w:dyaOrig="760" w14:anchorId="2F57A5D1">
          <v:shape id="_x0000_i2446" type="#_x0000_t75" style="width:201.35pt;height:35.35pt" o:ole="">
            <v:imagedata r:id="rId3000" o:title=""/>
          </v:shape>
          <o:OLEObject Type="Embed" ProgID="Equation.DSMT4" ShapeID="_x0000_i2446" DrawAspect="Content" ObjectID="_1375861594" r:id="rId300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16" w:author="Gerard" w:date="2015-08-25T08:50:00Z">
          <w:r w:rsidR="009F25FF">
            <w:rPr>
              <w:noProof/>
            </w:rPr>
            <w:instrText>81</w:instrText>
          </w:r>
        </w:ins>
        <w:del w:id="2417" w:author="Gerard" w:date="2015-07-27T22:14:00Z">
          <w:r w:rsidR="00D3178E" w:rsidDel="00C175E9">
            <w:rPr>
              <w:noProof/>
            </w:rPr>
            <w:delInstrText>83</w:delInstrText>
          </w:r>
        </w:del>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447" type="#_x0000_t75" style="width:50pt;height:22pt" o:ole="">
            <v:imagedata r:id="rId3002" o:title=""/>
          </v:shape>
          <o:OLEObject Type="Embed" ProgID="Equation.DSMT4" ShapeID="_x0000_i2447" DrawAspect="Content" ObjectID="_1375861595" r:id="rId3003"/>
        </w:object>
      </w:r>
      <w:r w:rsidR="006E3FDF">
        <w:t>.</w:t>
      </w:r>
    </w:p>
    <w:p w14:paraId="1F9EF65A" w14:textId="77777777" w:rsidR="002F3DF9" w:rsidRDefault="002F3DF9" w:rsidP="00813691"/>
    <w:p w14:paraId="305DB090" w14:textId="77777777" w:rsidR="002F3DF9" w:rsidRDefault="002F3DF9" w:rsidP="008F4203">
      <w:pPr>
        <w:pStyle w:val="Heading2"/>
      </w:pPr>
      <w:bookmarkStart w:id="2418" w:name="_Toc302112056"/>
      <w:commentRangeStart w:id="2419"/>
      <w:r>
        <w:t>Viscoelasticity</w:t>
      </w:r>
      <w:commentRangeEnd w:id="2419"/>
      <w:r w:rsidR="001E1949">
        <w:rPr>
          <w:rStyle w:val="CommentReference"/>
          <w:rFonts w:cs="Times New Roman"/>
          <w:b w:val="0"/>
          <w:bCs w:val="0"/>
          <w:iCs w:val="0"/>
        </w:rPr>
        <w:commentReference w:id="2419"/>
      </w:r>
      <w:bookmarkEnd w:id="2418"/>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r w:rsidR="0023486D">
        <w:fldChar w:fldCharType="begin"/>
      </w:r>
      <w:r w:rsidR="0023486D">
        <w:instrText xml:space="preserve"> HYPERLINK \l "_ENREF_39" \o "Puso, 1998 #9" </w:instrText>
      </w:r>
      <w:ins w:id="2420" w:author="Gerard" w:date="2015-08-25T08:12:00Z"/>
      <w:r w:rsidR="0023486D">
        <w:fldChar w:fldCharType="separate"/>
      </w:r>
      <w:r w:rsidR="00214E15">
        <w:rPr>
          <w:noProof/>
        </w:rPr>
        <w:t>39</w:t>
      </w:r>
      <w:r w:rsidR="0023486D">
        <w:rPr>
          <w:noProof/>
        </w:rPr>
        <w:fldChar w:fldCharType="end"/>
      </w:r>
      <w:r w:rsidR="00A56950">
        <w:rPr>
          <w:noProof/>
        </w:rPr>
        <w:t>]</w:t>
      </w:r>
      <w:r w:rsidR="007412C6">
        <w:fldChar w:fldCharType="end"/>
      </w:r>
      <w:r w:rsidR="00E22F0B">
        <w:t>:</w:t>
      </w:r>
    </w:p>
    <w:p w14:paraId="0853853D" w14:textId="59A29C7A" w:rsidR="002F3DF9" w:rsidRDefault="002F3DF9" w:rsidP="002F3DF9">
      <w:pPr>
        <w:pStyle w:val="MTDisplayEquation"/>
      </w:pPr>
      <w:r>
        <w:tab/>
      </w:r>
      <w:r w:rsidR="00905817" w:rsidRPr="00905817">
        <w:rPr>
          <w:position w:val="-30"/>
        </w:rPr>
        <w:object w:dxaOrig="2400" w:dyaOrig="720" w14:anchorId="3E4BFF73">
          <v:shape id="_x0000_i2448" type="#_x0000_t75" style="width:122pt;height:36.65pt" o:ole="">
            <v:imagedata r:id="rId3004" o:title=""/>
          </v:shape>
          <o:OLEObject Type="Embed" ProgID="Equation.DSMT4" ShapeID="_x0000_i2448" DrawAspect="Content" ObjectID="_1375861596" r:id="rId3005"/>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21" w:author="Gerard" w:date="2015-08-25T08:50:00Z">
          <w:r w:rsidR="009F25FF">
            <w:rPr>
              <w:noProof/>
            </w:rPr>
            <w:instrText>82</w:instrText>
          </w:r>
        </w:ins>
        <w:del w:id="2422" w:author="Gerard" w:date="2015-07-27T22:14:00Z">
          <w:r w:rsidR="00D3178E" w:rsidDel="00C175E9">
            <w:rPr>
              <w:noProof/>
            </w:rPr>
            <w:delInstrText>84</w:delInstrText>
          </w:r>
        </w:del>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449" type="#_x0000_t75" style="width:14.65pt;height:14.65pt" o:ole="">
            <v:imagedata r:id="rId3006" o:title=""/>
          </v:shape>
          <o:OLEObject Type="Embed" ProgID="Equation.DSMT4" ShapeID="_x0000_i2449" DrawAspect="Content" ObjectID="_1375861597" r:id="rId3007"/>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6A9C5AA5" w:rsidR="002F3DF9" w:rsidRDefault="002F3DF9" w:rsidP="002F3DF9">
      <w:pPr>
        <w:pStyle w:val="MTDisplayEquation"/>
      </w:pPr>
      <w:r>
        <w:tab/>
      </w:r>
      <w:r w:rsidR="00905817" w:rsidRPr="00905817">
        <w:rPr>
          <w:position w:val="-28"/>
        </w:rPr>
        <w:object w:dxaOrig="2799" w:dyaOrig="680" w14:anchorId="59841726">
          <v:shape id="_x0000_i2450" type="#_x0000_t75" style="width:136.65pt;height:36.65pt" o:ole="">
            <v:imagedata r:id="rId3008" o:title=""/>
          </v:shape>
          <o:OLEObject Type="Embed" ProgID="Equation.DSMT4" ShapeID="_x0000_i2450" DrawAspect="Content" ObjectID="_1375861598" r:id="rId3009"/>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23" w:author="Gerard" w:date="2015-08-25T08:50:00Z">
          <w:r w:rsidR="009F25FF">
            <w:rPr>
              <w:noProof/>
            </w:rPr>
            <w:instrText>83</w:instrText>
          </w:r>
        </w:ins>
        <w:del w:id="2424" w:author="Gerard" w:date="2015-07-27T22:14:00Z">
          <w:r w:rsidR="00D3178E" w:rsidDel="00C175E9">
            <w:rPr>
              <w:noProof/>
            </w:rPr>
            <w:delInstrText>85</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57DA38AB" w:rsidR="002F3DF9" w:rsidRDefault="002F3DF9" w:rsidP="002F3DF9">
      <w:pPr>
        <w:pStyle w:val="MTDisplayEquation"/>
      </w:pPr>
      <w:r>
        <w:tab/>
      </w:r>
      <w:r w:rsidR="00905817" w:rsidRPr="00905817">
        <w:rPr>
          <w:position w:val="-32"/>
        </w:rPr>
        <w:object w:dxaOrig="4380" w:dyaOrig="760" w14:anchorId="30CA52C7">
          <v:shape id="_x0000_i2451" type="#_x0000_t75" style="width:223.35pt;height:35.35pt" o:ole="">
            <v:imagedata r:id="rId3010" o:title=""/>
          </v:shape>
          <o:OLEObject Type="Embed" ProgID="Equation.DSMT4" ShapeID="_x0000_i2451" DrawAspect="Content" ObjectID="_1375861599" r:id="rId3011"/>
        </w:object>
      </w:r>
      <w:r w:rsidR="00E22F0B">
        <w:t>.</w:t>
      </w:r>
      <w:r>
        <w:tab/>
      </w:r>
      <w:r>
        <w:fldChar w:fldCharType="begin"/>
      </w:r>
      <w:r>
        <w:instrText xml:space="preserve"> MACROBUTTON MTPlaceRef \* MERGEFORMAT </w:instrText>
      </w:r>
      <w:fldSimple w:instr=" SEQ MTEqn \h \* MERGEFORMAT "/>
      <w:bookmarkStart w:id="2425" w:name="ZEqnNum344442"/>
      <w:r>
        <w:instrText>(</w:instrText>
      </w:r>
      <w:fldSimple w:instr=" SEQ MTSec \c \* Arabic \* MERGEFORMAT ">
        <w:r w:rsidR="009F25FF">
          <w:rPr>
            <w:noProof/>
          </w:rPr>
          <w:instrText>5</w:instrText>
        </w:r>
      </w:fldSimple>
      <w:r>
        <w:instrText>.</w:instrText>
      </w:r>
      <w:fldSimple w:instr=" SEQ MTEqn \c \* Arabic \* MERGEFORMAT ">
        <w:ins w:id="2426" w:author="Gerard" w:date="2015-08-25T08:50:00Z">
          <w:r w:rsidR="009F25FF">
            <w:rPr>
              <w:noProof/>
            </w:rPr>
            <w:instrText>84</w:instrText>
          </w:r>
        </w:ins>
        <w:del w:id="2427" w:author="Gerard" w:date="2015-07-27T22:14:00Z">
          <w:r w:rsidR="00D3178E" w:rsidDel="00C175E9">
            <w:rPr>
              <w:noProof/>
            </w:rPr>
            <w:delInstrText>86</w:delInstrText>
          </w:r>
        </w:del>
      </w:fldSimple>
      <w:r>
        <w:instrText>)</w:instrText>
      </w:r>
      <w:bookmarkEnd w:id="2425"/>
      <w:r>
        <w:fldChar w:fldCharType="end"/>
      </w:r>
    </w:p>
    <w:p w14:paraId="679776B8" w14:textId="77777777" w:rsidR="002F3DF9" w:rsidRDefault="002F3DF9" w:rsidP="002F3DF9">
      <w:r>
        <w:t>Introducing the internal variables,</w:t>
      </w:r>
    </w:p>
    <w:p w14:paraId="38B2534D" w14:textId="0CF4CEDA" w:rsidR="002F3DF9" w:rsidRDefault="002F3DF9" w:rsidP="002F3DF9">
      <w:pPr>
        <w:pStyle w:val="MTDisplayEquation"/>
      </w:pPr>
      <w:r>
        <w:tab/>
      </w:r>
      <w:r w:rsidR="00905817" w:rsidRPr="00905817">
        <w:rPr>
          <w:position w:val="-30"/>
        </w:rPr>
        <w:object w:dxaOrig="3519" w:dyaOrig="720" w14:anchorId="6BA1FCEC">
          <v:shape id="_x0000_i2452" type="#_x0000_t75" style="width:179.35pt;height:36.65pt" o:ole="">
            <v:imagedata r:id="rId3012" o:title=""/>
          </v:shape>
          <o:OLEObject Type="Embed" ProgID="Equation.DSMT4" ShapeID="_x0000_i2452" DrawAspect="Content" ObjectID="_1375861600" r:id="rId3013"/>
        </w:object>
      </w:r>
      <w:r w:rsidR="00E22F0B">
        <w:t>,</w:t>
      </w:r>
      <w:r>
        <w:tab/>
      </w:r>
      <w:r>
        <w:fldChar w:fldCharType="begin"/>
      </w:r>
      <w:r>
        <w:instrText xml:space="preserve"> MACROBUTTON MTPlaceRef \* MERGEFORMAT </w:instrText>
      </w:r>
      <w:fldSimple w:instr=" SEQ MTEqn \h \* MERGEFORMAT "/>
      <w:bookmarkStart w:id="2428" w:name="ZEqnNum257742"/>
      <w:r>
        <w:instrText>(</w:instrText>
      </w:r>
      <w:fldSimple w:instr=" SEQ MTSec \c \* Arabic \* MERGEFORMAT ">
        <w:r w:rsidR="009F25FF">
          <w:rPr>
            <w:noProof/>
          </w:rPr>
          <w:instrText>5</w:instrText>
        </w:r>
      </w:fldSimple>
      <w:r>
        <w:instrText>.</w:instrText>
      </w:r>
      <w:fldSimple w:instr=" SEQ MTEqn \c \* Arabic \* MERGEFORMAT ">
        <w:ins w:id="2429" w:author="Gerard" w:date="2015-08-25T08:50:00Z">
          <w:r w:rsidR="009F25FF">
            <w:rPr>
              <w:noProof/>
            </w:rPr>
            <w:instrText>85</w:instrText>
          </w:r>
        </w:ins>
        <w:del w:id="2430" w:author="Gerard" w:date="2015-07-27T22:14:00Z">
          <w:r w:rsidR="00D3178E" w:rsidDel="00C175E9">
            <w:rPr>
              <w:noProof/>
            </w:rPr>
            <w:delInstrText>87</w:delInstrText>
          </w:r>
        </w:del>
      </w:fldSimple>
      <w:r>
        <w:instrText>)</w:instrText>
      </w:r>
      <w:bookmarkEnd w:id="2428"/>
      <w:r>
        <w:fldChar w:fldCharType="end"/>
      </w:r>
    </w:p>
    <w:p w14:paraId="2C327E60" w14:textId="510F7A16" w:rsidR="002F3DF9" w:rsidRDefault="002F3DF9" w:rsidP="002F3DF9">
      <w:r>
        <w:t xml:space="preserve">we can rewrite </w:t>
      </w:r>
      <w:r>
        <w:fldChar w:fldCharType="begin"/>
      </w:r>
      <w:r>
        <w:instrText xml:space="preserve"> GOTOBUTTON ZEqnNum344442  \* MERGEFORMAT </w:instrText>
      </w:r>
      <w:fldSimple w:instr=" REF ZEqnNum344442 \! \* MERGEFORMAT ">
        <w:ins w:id="2431" w:author="Gerard" w:date="2015-08-25T08:50:00Z">
          <w:r w:rsidR="009F25FF">
            <w:instrText>(5.84)</w:instrText>
          </w:r>
        </w:ins>
        <w:del w:id="2432" w:author="Gerard" w:date="2015-07-27T22:14:00Z">
          <w:r w:rsidR="00D3178E" w:rsidDel="00C175E9">
            <w:delInstrText>(5.86)</w:delInstrText>
          </w:r>
        </w:del>
      </w:fldSimple>
      <w:r>
        <w:fldChar w:fldCharType="end"/>
      </w:r>
      <w:r>
        <w:t xml:space="preserve"> as follows,</w:t>
      </w:r>
    </w:p>
    <w:p w14:paraId="2826F4B4" w14:textId="6F4DA634" w:rsidR="002F3DF9" w:rsidRDefault="002F3DF9" w:rsidP="002F3DF9">
      <w:pPr>
        <w:pStyle w:val="MTDisplayEquation"/>
      </w:pPr>
      <w:r>
        <w:tab/>
      </w:r>
      <w:r w:rsidR="00905817" w:rsidRPr="00905817">
        <w:rPr>
          <w:position w:val="-28"/>
        </w:rPr>
        <w:object w:dxaOrig="2780" w:dyaOrig="680" w14:anchorId="3CCAF146">
          <v:shape id="_x0000_i2453" type="#_x0000_t75" style="width:136.65pt;height:36.65pt" o:ole="">
            <v:imagedata r:id="rId3014" o:title=""/>
          </v:shape>
          <o:OLEObject Type="Embed" ProgID="Equation.DSMT4" ShapeID="_x0000_i2453" DrawAspect="Content" ObjectID="_1375861601" r:id="rId3015"/>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33" w:author="Gerard" w:date="2015-08-25T08:50:00Z">
          <w:r w:rsidR="009F25FF">
            <w:rPr>
              <w:noProof/>
            </w:rPr>
            <w:instrText>86</w:instrText>
          </w:r>
        </w:ins>
        <w:del w:id="2434" w:author="Gerard" w:date="2015-07-27T22:14:00Z">
          <w:r w:rsidR="00D3178E" w:rsidDel="00C175E9">
            <w:rPr>
              <w:noProof/>
            </w:rPr>
            <w:delInstrText>88</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454" type="#_x0000_t75" style="width:28pt;height:22pt" o:ole="">
            <v:imagedata r:id="rId3016" o:title=""/>
          </v:shape>
          <o:OLEObject Type="Embed" ProgID="Equation.DSMT4" ShapeID="_x0000_i2454" DrawAspect="Content" ObjectID="_1375861602" r:id="rId3017"/>
        </w:object>
      </w:r>
      <w:r w:rsidR="00E22F0B">
        <w:t>, so</w:t>
      </w:r>
      <w:r>
        <w:t xml:space="preserve"> </w:t>
      </w:r>
      <w:r w:rsidR="00905817" w:rsidRPr="00905817">
        <w:rPr>
          <w:position w:val="-6"/>
        </w:rPr>
        <w:object w:dxaOrig="279" w:dyaOrig="320" w14:anchorId="0342842A">
          <v:shape id="_x0000_i2455" type="#_x0000_t75" style="width:14.65pt;height:14.65pt" o:ole="">
            <v:imagedata r:id="rId3018" o:title=""/>
          </v:shape>
          <o:OLEObject Type="Embed" ProgID="Equation.DSMT4" ShapeID="_x0000_i2455" DrawAspect="Content" ObjectID="_1375861603" r:id="rId3019"/>
        </w:object>
      </w:r>
      <w:r w:rsidR="00BA1866">
        <w:t xml:space="preserve"> </w:t>
      </w:r>
      <w:r>
        <w:t xml:space="preserve">is the long-term elastic response of the material. </w:t>
      </w:r>
    </w:p>
    <w:p w14:paraId="35907001" w14:textId="77777777" w:rsidR="002F3DF9" w:rsidRDefault="002F3DF9" w:rsidP="002F3DF9"/>
    <w:p w14:paraId="0125AB69" w14:textId="147736D2"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2435" w:author="Gerard" w:date="2015-08-25T08:50:00Z">
          <w:r w:rsidR="009F25FF">
            <w:instrText>(5.85)</w:instrText>
          </w:r>
        </w:ins>
        <w:del w:id="2436" w:author="Gerard" w:date="2015-07-27T22:14:00Z">
          <w:r w:rsidR="00D3178E" w:rsidDel="00C175E9">
            <w:delInstrText>(5.87)</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456" type="#_x0000_t75" style="width:28pt;height:14.65pt" o:ole="">
            <v:imagedata r:id="rId3020" o:title=""/>
          </v:shape>
          <o:OLEObject Type="Embed" ProgID="Equation.DSMT4" ShapeID="_x0000_i2456" DrawAspect="Content" ObjectID="_1375861604" r:id="rId3021"/>
        </w:object>
      </w:r>
      <w:r>
        <w:t xml:space="preserve">given the values at time </w:t>
      </w:r>
      <w:r>
        <w:rPr>
          <w:i/>
        </w:rPr>
        <w:t>t</w:t>
      </w:r>
      <w:r>
        <w:t xml:space="preserve">. </w:t>
      </w:r>
    </w:p>
    <w:p w14:paraId="1D2D94D7" w14:textId="67E6CC2C" w:rsidR="002F3DF9" w:rsidRDefault="002F3DF9" w:rsidP="002F3DF9">
      <w:pPr>
        <w:pStyle w:val="MTDisplayEquation"/>
      </w:pPr>
      <w:r>
        <w:tab/>
      </w:r>
      <w:r w:rsidR="00905817" w:rsidRPr="00905817">
        <w:rPr>
          <w:position w:val="-108"/>
        </w:rPr>
        <w:object w:dxaOrig="8520" w:dyaOrig="2260" w14:anchorId="06ED85A8">
          <v:shape id="_x0000_i2457" type="#_x0000_t75" style="width:424.65pt;height:116pt" o:ole="">
            <v:imagedata r:id="rId3022" o:title=""/>
          </v:shape>
          <o:OLEObject Type="Embed" ProgID="Equation.DSMT4" ShapeID="_x0000_i2457" DrawAspect="Content" ObjectID="_1375861605" r:id="rId3023"/>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37" w:author="Gerard" w:date="2015-08-25T08:50:00Z">
          <w:r w:rsidR="009F25FF">
            <w:rPr>
              <w:noProof/>
            </w:rPr>
            <w:instrText>87</w:instrText>
          </w:r>
        </w:ins>
        <w:del w:id="2438" w:author="Gerard" w:date="2015-07-27T22:14:00Z">
          <w:r w:rsidR="00D3178E" w:rsidDel="00C175E9">
            <w:rPr>
              <w:noProof/>
            </w:rPr>
            <w:delInstrText>89</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062FCBA4" w:rsidR="002F3DF9" w:rsidRDefault="002F3DF9" w:rsidP="002F3DF9">
      <w:pPr>
        <w:pStyle w:val="MTDisplayEquation"/>
      </w:pPr>
      <w:r>
        <w:tab/>
      </w:r>
      <w:r w:rsidR="00905817" w:rsidRPr="00905817">
        <w:rPr>
          <w:position w:val="-30"/>
        </w:rPr>
        <w:object w:dxaOrig="7040" w:dyaOrig="720" w14:anchorId="71D8EFC3">
          <v:shape id="_x0000_i2458" type="#_x0000_t75" style="width:352.65pt;height:36.65pt" o:ole="">
            <v:imagedata r:id="rId3024" o:title=""/>
          </v:shape>
          <o:OLEObject Type="Embed" ProgID="Equation.DSMT4" ShapeID="_x0000_i2458" DrawAspect="Content" ObjectID="_1375861606" r:id="rId3025"/>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439" w:author="Gerard" w:date="2015-08-25T08:50:00Z">
          <w:r w:rsidR="009F25FF">
            <w:rPr>
              <w:noProof/>
            </w:rPr>
            <w:instrText>88</w:instrText>
          </w:r>
        </w:ins>
        <w:del w:id="2440" w:author="Gerard" w:date="2015-07-27T22:14:00Z">
          <w:r w:rsidR="00D3178E" w:rsidDel="00C175E9">
            <w:rPr>
              <w:noProof/>
            </w:rPr>
            <w:delInstrText>90</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459" type="#_x0000_t75" style="width:14.65pt;height:22pt" o:ole="">
            <v:imagedata r:id="rId3026" o:title=""/>
          </v:shape>
          <o:OLEObject Type="Embed" ProgID="Equation.DSMT4" ShapeID="_x0000_i2459" DrawAspect="Content" ObjectID="_1375861607" r:id="rId3027"/>
        </w:object>
      </w:r>
      <w:r w:rsidR="00BA1866">
        <w:t xml:space="preserve"> and </w:t>
      </w:r>
      <w:r w:rsidR="00905817" w:rsidRPr="00905817">
        <w:rPr>
          <w:position w:val="-12"/>
        </w:rPr>
        <w:object w:dxaOrig="420" w:dyaOrig="400" w14:anchorId="2C6839D7">
          <v:shape id="_x0000_i2460" type="#_x0000_t75" style="width:22pt;height:22pt" o:ole="">
            <v:imagedata r:id="rId3028" o:title=""/>
          </v:shape>
          <o:OLEObject Type="Embed" ProgID="Equation.DSMT4" ShapeID="_x0000_i2460" DrawAspect="Content" ObjectID="_1375861608" r:id="rId3029"/>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461" type="#_x0000_t75" style="width:22pt;height:22pt" o:ole="">
            <v:imagedata r:id="rId3030" o:title=""/>
          </v:shape>
          <o:OLEObject Type="Embed" ProgID="Equation.DSMT4" ShapeID="_x0000_i2461" DrawAspect="Content" ObjectID="_1375861609" r:id="rId3031"/>
        </w:object>
      </w:r>
      <w:r w:rsidR="00BA1866">
        <w:t xml:space="preserve"> and </w:t>
      </w:r>
      <w:r w:rsidR="00905817" w:rsidRPr="00905817">
        <w:rPr>
          <w:position w:val="-12"/>
        </w:rPr>
        <w:object w:dxaOrig="480" w:dyaOrig="400" w14:anchorId="5104CD03">
          <v:shape id="_x0000_i2462" type="#_x0000_t75" style="width:22pt;height:22pt" o:ole="">
            <v:imagedata r:id="rId3032" o:title=""/>
          </v:shape>
          <o:OLEObject Type="Embed" ProgID="Equation.DSMT4" ShapeID="_x0000_i2462" DrawAspect="Content" ObjectID="_1375861610" r:id="rId3033"/>
        </w:object>
      </w:r>
      <w:r w:rsidR="00BA1866">
        <w:t xml:space="preserve"> </w:t>
      </w:r>
      <w:r>
        <w:t xml:space="preserve">corresponding to time </w:t>
      </w:r>
      <w:r w:rsidR="00905817" w:rsidRPr="00905817">
        <w:rPr>
          <w:position w:val="-6"/>
        </w:rPr>
        <w:object w:dxaOrig="600" w:dyaOrig="279" w14:anchorId="3CE66D23">
          <v:shape id="_x0000_i2463" type="#_x0000_t75" style="width:28pt;height:14.65pt" o:ole="">
            <v:imagedata r:id="rId3034" o:title=""/>
          </v:shape>
          <o:OLEObject Type="Embed" ProgID="Equation.DSMT4" ShapeID="_x0000_i2463" DrawAspect="Content" ObjectID="_1375861611" r:id="rId3035"/>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464" type="#_x0000_t75" style="width:64.65pt;height:36.65pt" o:ole="">
            <v:imagedata r:id="rId3036" o:title=""/>
          </v:shape>
          <o:OLEObject Type="Embed" ProgID="Equation.DSMT4" ShapeID="_x0000_i2464" DrawAspect="Content" ObjectID="_1375861612" r:id="rId3037"/>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465" type="#_x0000_t75" style="width:260pt;height:36.65pt" o:ole="">
            <v:imagedata r:id="rId3038" o:title=""/>
          </v:shape>
          <o:OLEObject Type="Embed" ProgID="Equation.DSMT4" ShapeID="_x0000_i2465" DrawAspect="Content" ObjectID="_1375861613" r:id="rId3039"/>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466" type="#_x0000_t75" style="width:116pt;height:36.65pt" o:ole="">
            <v:imagedata r:id="rId3040" o:title=""/>
          </v:shape>
          <o:OLEObject Type="Embed" ProgID="Equation.DSMT4" ShapeID="_x0000_i2466" DrawAspect="Content" ObjectID="_1375861614" r:id="rId3041"/>
        </w:object>
      </w:r>
    </w:p>
    <w:p w14:paraId="56E68BE3" w14:textId="77777777" w:rsidR="002F3DF9" w:rsidRDefault="009D61A1" w:rsidP="002F3DF9">
      <w:r>
        <w:br w:type="page"/>
      </w:r>
    </w:p>
    <w:p w14:paraId="20E67075" w14:textId="7C39980D" w:rsidR="00D25725" w:rsidRDefault="00D25725" w:rsidP="00362FD7">
      <w:pPr>
        <w:pStyle w:val="Heading2"/>
      </w:pPr>
      <w:bookmarkStart w:id="2441" w:name="_Toc302112057"/>
      <w:r>
        <w:t>Reactive Viscoelasticity</w:t>
      </w:r>
      <w:bookmarkEnd w:id="2441"/>
    </w:p>
    <w:p w14:paraId="66FA81EB" w14:textId="605DE764"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r w:rsidR="0023486D">
        <w:fldChar w:fldCharType="begin"/>
      </w:r>
      <w:r w:rsidR="0023486D">
        <w:instrText xml:space="preserve"> HYPERLINK \l "_ENREF_46" \o "Ateshian, 2015 #72" </w:instrText>
      </w:r>
      <w:ins w:id="2442" w:author="Gerard" w:date="2015-08-25T08:12:00Z"/>
      <w:r w:rsidR="0023486D">
        <w:fldChar w:fldCharType="separate"/>
      </w:r>
      <w:r w:rsidR="00214E15">
        <w:rPr>
          <w:noProof/>
        </w:rPr>
        <w:t>46</w:t>
      </w:r>
      <w:r w:rsidR="0023486D">
        <w:rPr>
          <w:noProof/>
        </w:rPr>
        <w:fldChar w:fldCharType="end"/>
      </w:r>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A353EC" w:rsidRPr="00A353EC">
        <w:rPr>
          <w:position w:val="-4"/>
        </w:rPr>
        <w:object w:dxaOrig="260" w:dyaOrig="240" w14:anchorId="73A293CB">
          <v:shape id="_x0000_i2467" type="#_x0000_t75" style="width:14.65pt;height:14.65pt" o:ole="">
            <v:imagedata r:id="rId3042" o:title=""/>
          </v:shape>
          <o:OLEObject Type="Embed" ProgID="Equation.DSMT4" ShapeID="_x0000_i2467" DrawAspect="Content" ObjectID="_1375861615" r:id="rId3043"/>
        </w:object>
      </w:r>
      <w:r w:rsidR="00A353EC">
        <w:t xml:space="preserve">.  </w:t>
      </w:r>
      <w:r w:rsidR="00F77222">
        <w:t xml:space="preserve">Their deformation gradient is defined as usual, </w:t>
      </w:r>
      <w:r w:rsidR="00F77222" w:rsidRPr="007E2473">
        <w:rPr>
          <w:position w:val="-14"/>
        </w:rPr>
        <w:object w:dxaOrig="2240" w:dyaOrig="420" w14:anchorId="7B29CE2A">
          <v:shape id="_x0000_i2468" type="#_x0000_t75" style="width:116pt;height:22pt" o:ole="">
            <v:imagedata r:id="rId3044" o:title=""/>
          </v:shape>
          <o:OLEObject Type="Embed" ProgID="Equation.DSMT4" ShapeID="_x0000_i2468" DrawAspect="Content" ObjectID="_1375861616" r:id="rId3045"/>
        </w:object>
      </w:r>
      <w:r w:rsidR="00F77222">
        <w:t xml:space="preserve">.  </w:t>
      </w:r>
      <w:r w:rsidR="00A353EC">
        <w:t>When w</w:t>
      </w:r>
      <w:r>
        <w:t>eak bonds break in response to loading</w:t>
      </w:r>
      <w:r w:rsidR="00A353EC">
        <w:t xml:space="preserve"> at some time </w:t>
      </w:r>
      <w:r w:rsidR="00A353EC" w:rsidRPr="00A353EC">
        <w:rPr>
          <w:position w:val="-4"/>
        </w:rPr>
        <w:object w:dxaOrig="200" w:dyaOrig="200" w14:anchorId="3BBFD43D">
          <v:shape id="_x0000_i2469" type="#_x0000_t75" style="width:7.35pt;height:7.35pt" o:ole="">
            <v:imagedata r:id="rId3046" o:title=""/>
          </v:shape>
          <o:OLEObject Type="Embed" ProgID="Equation.DSMT4" ShapeID="_x0000_i2469" DrawAspect="Content" ObjectID="_1375861617" r:id="rId3047"/>
        </w:object>
      </w:r>
      <w:r w:rsidR="00A353EC">
        <w:t>, they</w:t>
      </w:r>
      <w:r>
        <w:t xml:space="preserve"> reform </w:t>
      </w:r>
      <w:r w:rsidR="00A353EC">
        <w:t xml:space="preserve">instantaneously </w:t>
      </w:r>
      <w:r>
        <w:t>in a stress</w:t>
      </w:r>
      <w:r w:rsidR="00A353EC">
        <w:t xml:space="preserve">-free configuration </w:t>
      </w:r>
      <w:r w:rsidR="00A353EC" w:rsidRPr="00A353EC">
        <w:rPr>
          <w:position w:val="-4"/>
        </w:rPr>
        <w:object w:dxaOrig="340" w:dyaOrig="320" w14:anchorId="6A6E97B9">
          <v:shape id="_x0000_i2470" type="#_x0000_t75" style="width:14.65pt;height:14.65pt" o:ole="">
            <v:imagedata r:id="rId3048" o:title=""/>
          </v:shape>
          <o:OLEObject Type="Embed" ProgID="Equation.DSMT4" ShapeID="_x0000_i2470" DrawAspect="Content" ObjectID="_1375861618" r:id="rId3049"/>
        </w:object>
      </w:r>
      <w:r w:rsidR="00A353EC">
        <w:t xml:space="preserve"> that coincides with the current configuration at time </w:t>
      </w:r>
      <w:r w:rsidR="00A353EC" w:rsidRPr="00A353EC">
        <w:rPr>
          <w:position w:val="-4"/>
        </w:rPr>
        <w:object w:dxaOrig="200" w:dyaOrig="200" w14:anchorId="689227DA">
          <v:shape id="_x0000_i2471" type="#_x0000_t75" style="width:7.35pt;height:7.35pt" o:ole="">
            <v:imagedata r:id="rId3050" o:title=""/>
          </v:shape>
          <o:OLEObject Type="Embed" ProgID="Equation.DSMT4" ShapeID="_x0000_i2471" DrawAspect="Content" ObjectID="_1375861619" r:id="rId3051"/>
        </w:object>
      </w:r>
      <w:r w:rsidR="00A353EC">
        <w:t xml:space="preserve">, thus, </w:t>
      </w:r>
      <w:r w:rsidR="00A353EC" w:rsidRPr="007E2473">
        <w:rPr>
          <w:position w:val="-14"/>
        </w:rPr>
        <w:object w:dxaOrig="1320" w:dyaOrig="420" w14:anchorId="5461EFE0">
          <v:shape id="_x0000_i2472" type="#_x0000_t75" style="width:64.65pt;height:22pt" o:ole="">
            <v:imagedata r:id="rId3052" o:title=""/>
          </v:shape>
          <o:OLEObject Type="Embed" ProgID="Equation.DSMT4" ShapeID="_x0000_i2472" DrawAspect="Content" ObjectID="_1375861620" r:id="rId3053"/>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F77222" w:rsidRPr="00F77222">
        <w:rPr>
          <w:position w:val="-4"/>
        </w:rPr>
        <w:object w:dxaOrig="200" w:dyaOrig="200" w14:anchorId="41639E99">
          <v:shape id="_x0000_i2473" type="#_x0000_t75" style="width:7.35pt;height:7.35pt" o:ole="">
            <v:imagedata r:id="rId3054" o:title=""/>
          </v:shape>
          <o:OLEObject Type="Embed" ProgID="Equation.DSMT4" ShapeID="_x0000_i2473" DrawAspect="Content" ObjectID="_1375861621" r:id="rId3055"/>
        </w:object>
      </w:r>
      <w:r w:rsidR="00F77222">
        <w:t xml:space="preserve"> may be called </w:t>
      </w:r>
      <w:r w:rsidR="00F77222" w:rsidRPr="00F77222">
        <w:rPr>
          <w:position w:val="-4"/>
        </w:rPr>
        <w:object w:dxaOrig="380" w:dyaOrig="200" w14:anchorId="3E0F6237">
          <v:shape id="_x0000_i2474" type="#_x0000_t75" style="width:22pt;height:7.35pt" o:ole="">
            <v:imagedata r:id="rId3056" o:title=""/>
          </v:shape>
          <o:OLEObject Type="Embed" ProgID="Equation.DSMT4" ShapeID="_x0000_i2474" DrawAspect="Content" ObjectID="_1375861622" r:id="rId3057"/>
        </w:object>
      </w:r>
      <w:r w:rsidR="00F77222">
        <w:t xml:space="preserve">generation bonds.  The deformation gradient of </w:t>
      </w:r>
      <w:r w:rsidR="00F77222" w:rsidRPr="00F77222">
        <w:rPr>
          <w:position w:val="-4"/>
        </w:rPr>
        <w:object w:dxaOrig="380" w:dyaOrig="200" w14:anchorId="795008F4">
          <v:shape id="_x0000_i2475" type="#_x0000_t75" style="width:22pt;height:7.35pt" o:ole="">
            <v:imagedata r:id="rId3058" o:title=""/>
          </v:shape>
          <o:OLEObject Type="Embed" ProgID="Equation.DSMT4" ShapeID="_x0000_i2475" DrawAspect="Content" ObjectID="_1375861623" r:id="rId3059"/>
        </w:object>
      </w:r>
      <w:r w:rsidR="00F77222">
        <w:t xml:space="preserve">generation weak bonds relative to their reference configuration </w:t>
      </w:r>
      <w:r w:rsidR="00F77222" w:rsidRPr="00F77222">
        <w:rPr>
          <w:position w:val="-4"/>
        </w:rPr>
        <w:object w:dxaOrig="340" w:dyaOrig="320" w14:anchorId="0CDD3F2D">
          <v:shape id="_x0000_i2476" type="#_x0000_t75" style="width:14.65pt;height:14.65pt" o:ole="">
            <v:imagedata r:id="rId3060" o:title=""/>
          </v:shape>
          <o:OLEObject Type="Embed" ProgID="Equation.DSMT4" ShapeID="_x0000_i2476" DrawAspect="Content" ObjectID="_1375861624" r:id="rId3061"/>
        </w:object>
      </w:r>
      <w:r w:rsidR="00F77222">
        <w:t xml:space="preserve"> is denoted by </w:t>
      </w:r>
      <w:r w:rsidR="00F77222" w:rsidRPr="007E2473">
        <w:rPr>
          <w:position w:val="-14"/>
        </w:rPr>
        <w:object w:dxaOrig="840" w:dyaOrig="420" w14:anchorId="33177BF0">
          <v:shape id="_x0000_i2477" type="#_x0000_t75" style="width:44pt;height:22pt" o:ole="">
            <v:imagedata r:id="rId3062" o:title=""/>
          </v:shape>
          <o:OLEObject Type="Embed" ProgID="Equation.DSMT4" ShapeID="_x0000_i2477" DrawAspect="Content" ObjectID="_1375861625" r:id="rId3063"/>
        </w:object>
      </w:r>
      <w:r w:rsidR="00F77222">
        <w:t>, which may be evaluated from the chain rule,</w:t>
      </w:r>
    </w:p>
    <w:p w14:paraId="4DA274AF" w14:textId="45B3BCEF" w:rsidR="00F77222" w:rsidRDefault="00F77222" w:rsidP="00362FD7">
      <w:pPr>
        <w:pStyle w:val="MTDisplayEquation"/>
      </w:pPr>
      <w:r>
        <w:tab/>
      </w:r>
      <w:r w:rsidRPr="007E2473">
        <w:rPr>
          <w:position w:val="-14"/>
        </w:rPr>
        <w:object w:dxaOrig="2580" w:dyaOrig="420" w14:anchorId="12622D01">
          <v:shape id="_x0000_i2478" type="#_x0000_t75" style="width:129.35pt;height:22pt" o:ole="">
            <v:imagedata r:id="rId3064" o:title=""/>
          </v:shape>
          <o:OLEObject Type="Embed" ProgID="Equation.DSMT4" ShapeID="_x0000_i2478" DrawAspect="Content" ObjectID="_1375861626" r:id="rId3065"/>
        </w:object>
      </w:r>
      <w:r>
        <w:t xml:space="preserve"> </w:t>
      </w:r>
      <w:r>
        <w:tab/>
      </w:r>
      <w:r w:rsidR="00A924E1">
        <w:fldChar w:fldCharType="begin"/>
      </w:r>
      <w:r w:rsidR="00A924E1">
        <w:instrText xml:space="preserve"> MACROBUTTON MTPlaceRef \* MERGEFORMAT </w:instrText>
      </w:r>
      <w:fldSimple w:instr=" SEQ MTEqn \h \* MERGEFORMAT "/>
      <w:bookmarkStart w:id="2443" w:name="ZEqnNum360094"/>
      <w:r w:rsidR="00A924E1">
        <w:instrText>(</w:instrText>
      </w:r>
      <w:fldSimple w:instr=" SEQ MTSec \c \* Arabic \* MERGEFORMAT ">
        <w:r w:rsidR="009F25FF">
          <w:rPr>
            <w:noProof/>
          </w:rPr>
          <w:instrText>5</w:instrText>
        </w:r>
      </w:fldSimple>
      <w:r w:rsidR="00A924E1">
        <w:instrText>.</w:instrText>
      </w:r>
      <w:fldSimple w:instr=" SEQ MTEqn \c \* Arabic \* MERGEFORMAT ">
        <w:ins w:id="2444" w:author="Gerard" w:date="2015-08-25T08:50:00Z">
          <w:r w:rsidR="009F25FF">
            <w:rPr>
              <w:noProof/>
            </w:rPr>
            <w:instrText>89</w:instrText>
          </w:r>
        </w:ins>
        <w:del w:id="2445" w:author="Gerard" w:date="2015-07-27T22:14:00Z">
          <w:r w:rsidR="00D3178E" w:rsidDel="00C175E9">
            <w:rPr>
              <w:noProof/>
            </w:rPr>
            <w:delInstrText>91</w:delInstrText>
          </w:r>
        </w:del>
      </w:fldSimple>
      <w:r w:rsidR="00A924E1">
        <w:instrText>)</w:instrText>
      </w:r>
      <w:bookmarkEnd w:id="2443"/>
      <w:r w:rsidR="00A924E1">
        <w:fldChar w:fldCharType="end"/>
      </w:r>
    </w:p>
    <w:p w14:paraId="15045206" w14:textId="605091B5" w:rsidR="008F4FC8" w:rsidRDefault="008F4FC8" w:rsidP="002F3DF9">
      <w:r>
        <w:t xml:space="preserve">The strain energy density </w:t>
      </w:r>
      <w:r w:rsidRPr="007E2473">
        <w:rPr>
          <w:position w:val="-12"/>
        </w:rPr>
        <w:object w:dxaOrig="340" w:dyaOrig="380" w14:anchorId="53C089EF">
          <v:shape id="_x0000_i2479" type="#_x0000_t75" style="width:14.65pt;height:22pt" o:ole="">
            <v:imagedata r:id="rId3066" o:title=""/>
          </v:shape>
          <o:OLEObject Type="Embed" ProgID="Equation.DSMT4" ShapeID="_x0000_i2479" DrawAspect="Content" ObjectID="_1375861627" r:id="rId3067"/>
        </w:object>
      </w:r>
      <w:r>
        <w:t xml:space="preserve"> in a reactive viscoelastic material is given by</w:t>
      </w:r>
    </w:p>
    <w:p w14:paraId="0DF2AA31" w14:textId="1B63EBF3" w:rsidR="008F4FC8" w:rsidRDefault="008F4FC8" w:rsidP="00362FD7">
      <w:pPr>
        <w:pStyle w:val="MTDisplayEquation"/>
      </w:pPr>
      <w:r>
        <w:tab/>
      </w:r>
      <w:r w:rsidRPr="007E2473">
        <w:rPr>
          <w:position w:val="-28"/>
        </w:rPr>
        <w:object w:dxaOrig="3040" w:dyaOrig="580" w14:anchorId="5EF36CF8">
          <v:shape id="_x0000_i2480" type="#_x0000_t75" style="width:151.35pt;height:28pt" o:ole="">
            <v:imagedata r:id="rId3068" o:title=""/>
          </v:shape>
          <o:OLEObject Type="Embed" ProgID="Equation.DSMT4" ShapeID="_x0000_i2480" DrawAspect="Content" ObjectID="_1375861628" r:id="rId3069"/>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9F25FF">
          <w:rPr>
            <w:noProof/>
          </w:rPr>
          <w:instrText>5</w:instrText>
        </w:r>
      </w:fldSimple>
      <w:r w:rsidR="00A924E1">
        <w:instrText>.</w:instrText>
      </w:r>
      <w:fldSimple w:instr=" SEQ MTEqn \c \* Arabic \* MERGEFORMAT ">
        <w:ins w:id="2446" w:author="Gerard" w:date="2015-08-25T08:50:00Z">
          <w:r w:rsidR="009F25FF">
            <w:rPr>
              <w:noProof/>
            </w:rPr>
            <w:instrText>90</w:instrText>
          </w:r>
        </w:ins>
        <w:del w:id="2447" w:author="Gerard" w:date="2015-07-27T22:14:00Z">
          <w:r w:rsidR="00D3178E" w:rsidDel="00C175E9">
            <w:rPr>
              <w:noProof/>
            </w:rPr>
            <w:delInstrText>92</w:delInstrText>
          </w:r>
        </w:del>
      </w:fldSimple>
      <w:r w:rsidR="00A924E1">
        <w:instrText>)</w:instrText>
      </w:r>
      <w:r w:rsidR="00A924E1">
        <w:fldChar w:fldCharType="end"/>
      </w:r>
    </w:p>
    <w:p w14:paraId="43750B26" w14:textId="10854F8A" w:rsidR="00D25725" w:rsidRDefault="008F4FC8" w:rsidP="002F3DF9">
      <w:r>
        <w:t xml:space="preserve">where </w:t>
      </w:r>
      <w:r w:rsidRPr="007E2473">
        <w:rPr>
          <w:position w:val="-12"/>
        </w:rPr>
        <w:object w:dxaOrig="340" w:dyaOrig="400" w14:anchorId="02512260">
          <v:shape id="_x0000_i2481" type="#_x0000_t75" style="width:14.65pt;height:22pt" o:ole="">
            <v:imagedata r:id="rId3070" o:title=""/>
          </v:shape>
          <o:OLEObject Type="Embed" ProgID="Equation.DSMT4" ShapeID="_x0000_i2481" DrawAspect="Content" ObjectID="_1375861629" r:id="rId3071"/>
        </w:object>
      </w:r>
      <w:r>
        <w:t xml:space="preserve"> is the strain energy density of strong bonds and </w:t>
      </w:r>
      <w:r w:rsidRPr="007E2473">
        <w:rPr>
          <w:position w:val="-12"/>
        </w:rPr>
        <w:object w:dxaOrig="360" w:dyaOrig="400" w14:anchorId="631B3E1A">
          <v:shape id="_x0000_i2482" type="#_x0000_t75" style="width:14.65pt;height:22pt" o:ole="">
            <v:imagedata r:id="rId3072" o:title=""/>
          </v:shape>
          <o:OLEObject Type="Embed" ProgID="Equation.DSMT4" ShapeID="_x0000_i2482" DrawAspect="Content" ObjectID="_1375861630" r:id="rId3073"/>
        </w:object>
      </w:r>
      <w:r>
        <w:t xml:space="preserve"> is the strain energy density of weak bonds, when they all </w:t>
      </w:r>
      <w:r w:rsidR="003D7647">
        <w:t>belong to the same generation</w:t>
      </w:r>
      <w:r>
        <w:t xml:space="preserve">.  In this expression, </w:t>
      </w:r>
      <w:r w:rsidRPr="006A2D15">
        <w:rPr>
          <w:position w:val="-14"/>
        </w:rPr>
        <w:object w:dxaOrig="860" w:dyaOrig="420" w14:anchorId="473ADCFE">
          <v:shape id="_x0000_i2483" type="#_x0000_t75" style="width:44pt;height:22pt" o:ole="">
            <v:imagedata r:id="rId3074" o:title=""/>
          </v:shape>
          <o:OLEObject Type="Embed" ProgID="Equation.DSMT4" ShapeID="_x0000_i2483" DrawAspect="Content" ObjectID="_1375861631" r:id="rId3075"/>
        </w:object>
      </w:r>
      <w:r>
        <w:t xml:space="preserve"> is the mass fraction of </w:t>
      </w:r>
      <w:r w:rsidRPr="008F4FC8">
        <w:rPr>
          <w:position w:val="-4"/>
        </w:rPr>
        <w:object w:dxaOrig="380" w:dyaOrig="200" w14:anchorId="6AA7054E">
          <v:shape id="_x0000_i2484" type="#_x0000_t75" style="width:22pt;height:7.35pt" o:ole="">
            <v:imagedata r:id="rId3076" o:title=""/>
          </v:shape>
          <o:OLEObject Type="Embed" ProgID="Equation.DSMT4" ShapeID="_x0000_i2484" DrawAspect="Content" ObjectID="_1375861632" r:id="rId3077"/>
        </w:object>
      </w:r>
      <w:r>
        <w:t xml:space="preserve">generation weak bonds, which evolves over time as described below.  The summation is taken over all generations </w:t>
      </w:r>
      <w:r w:rsidRPr="00F77222">
        <w:rPr>
          <w:position w:val="-4"/>
        </w:rPr>
        <w:object w:dxaOrig="200" w:dyaOrig="200" w14:anchorId="6457A565">
          <v:shape id="_x0000_i2485" type="#_x0000_t75" style="width:7.35pt;height:7.35pt" o:ole="">
            <v:imagedata r:id="rId3078" o:title=""/>
          </v:shape>
          <o:OLEObject Type="Embed" ProgID="Equation.DSMT4" ShapeID="_x0000_i2485" DrawAspect="Content" ObjectID="_1375861633" r:id="rId3079"/>
        </w:object>
      </w:r>
      <w:r>
        <w:t xml:space="preserve"> that were created prior to the current time </w:t>
      </w:r>
      <w:r w:rsidRPr="008F4FC8">
        <w:rPr>
          <w:position w:val="-4"/>
        </w:rPr>
        <w:object w:dxaOrig="140" w:dyaOrig="220" w14:anchorId="11710968">
          <v:shape id="_x0000_i2486" type="#_x0000_t75" style="width:7.35pt;height:14.65pt" o:ole="">
            <v:imagedata r:id="rId3080" o:title=""/>
          </v:shape>
          <o:OLEObject Type="Embed" ProgID="Equation.DSMT4" ShapeID="_x0000_i2486" DrawAspect="Content" ObjectID="_1375861634" r:id="rId3081"/>
        </w:object>
      </w:r>
      <w:r>
        <w:t xml:space="preserve">.  </w:t>
      </w:r>
      <w:r w:rsidR="00D25725">
        <w:t xml:space="preserve">The Cauchy stress </w:t>
      </w:r>
      <w:r w:rsidR="00D25725" w:rsidRPr="007E2473">
        <w:rPr>
          <w:position w:val="-6"/>
        </w:rPr>
        <w:object w:dxaOrig="240" w:dyaOrig="240" w14:anchorId="2A21D649">
          <v:shape id="_x0000_i2487" type="#_x0000_t75" style="width:14.65pt;height:14.65pt" o:ole="">
            <v:imagedata r:id="rId3082" o:title=""/>
          </v:shape>
          <o:OLEObject Type="Embed" ProgID="Equation.DSMT4" ShapeID="_x0000_i2487" DrawAspect="Content" ObjectID="_1375861635" r:id="rId3083"/>
        </w:object>
      </w:r>
      <w:r w:rsidR="00D25725">
        <w:t xml:space="preserve"> in a reactive viscoelastic material is </w:t>
      </w:r>
      <w:r>
        <w:t xml:space="preserve">similarly </w:t>
      </w:r>
      <w:r w:rsidR="00D25725">
        <w:t>given by</w:t>
      </w:r>
    </w:p>
    <w:p w14:paraId="0064A955" w14:textId="635F9BEC" w:rsidR="00D25725" w:rsidRDefault="00D25725" w:rsidP="00362FD7">
      <w:pPr>
        <w:pStyle w:val="MTDisplayEquation"/>
      </w:pPr>
      <w:r>
        <w:tab/>
      </w:r>
      <w:r w:rsidRPr="007E2473">
        <w:rPr>
          <w:position w:val="-28"/>
        </w:rPr>
        <w:object w:dxaOrig="2840" w:dyaOrig="580" w14:anchorId="72E23D6A">
          <v:shape id="_x0000_i2488" type="#_x0000_t75" style="width:2in;height:28pt" o:ole="">
            <v:imagedata r:id="rId3084" o:title=""/>
          </v:shape>
          <o:OLEObject Type="Embed" ProgID="Equation.DSMT4" ShapeID="_x0000_i2488" DrawAspect="Content" ObjectID="_1375861636" r:id="rId3085"/>
        </w:object>
      </w:r>
      <w:r>
        <w:t xml:space="preserve"> </w:t>
      </w:r>
      <w:r>
        <w:tab/>
      </w:r>
      <w:r w:rsidR="00A924E1">
        <w:fldChar w:fldCharType="begin"/>
      </w:r>
      <w:r w:rsidR="00A924E1">
        <w:instrText xml:space="preserve"> MACROBUTTON MTPlaceRef \* MERGEFORMAT </w:instrText>
      </w:r>
      <w:fldSimple w:instr=" SEQ MTEqn \h \* MERGEFORMAT "/>
      <w:bookmarkStart w:id="2448" w:name="ZEqnNum467146"/>
      <w:r w:rsidR="00A924E1">
        <w:instrText>(</w:instrText>
      </w:r>
      <w:fldSimple w:instr=" SEQ MTSec \c \* Arabic \* MERGEFORMAT ">
        <w:r w:rsidR="009F25FF">
          <w:rPr>
            <w:noProof/>
          </w:rPr>
          <w:instrText>5</w:instrText>
        </w:r>
      </w:fldSimple>
      <w:r w:rsidR="00A924E1">
        <w:instrText>.</w:instrText>
      </w:r>
      <w:fldSimple w:instr=" SEQ MTEqn \c \* Arabic \* MERGEFORMAT ">
        <w:ins w:id="2449" w:author="Gerard" w:date="2015-08-25T08:50:00Z">
          <w:r w:rsidR="009F25FF">
            <w:rPr>
              <w:noProof/>
            </w:rPr>
            <w:instrText>91</w:instrText>
          </w:r>
        </w:ins>
        <w:del w:id="2450" w:author="Gerard" w:date="2015-07-27T22:14:00Z">
          <w:r w:rsidR="00D3178E" w:rsidDel="00C175E9">
            <w:rPr>
              <w:noProof/>
            </w:rPr>
            <w:delInstrText>93</w:delInstrText>
          </w:r>
        </w:del>
      </w:fldSimple>
      <w:r w:rsidR="00A924E1">
        <w:instrText>)</w:instrText>
      </w:r>
      <w:bookmarkEnd w:id="2448"/>
      <w:r w:rsidR="00A924E1">
        <w:fldChar w:fldCharType="end"/>
      </w:r>
    </w:p>
    <w:p w14:paraId="3DDE9A00" w14:textId="6CF22B23" w:rsidR="00D25725" w:rsidRDefault="00D25725" w:rsidP="008F4FC8">
      <w:r>
        <w:t xml:space="preserve">where </w:t>
      </w:r>
      <w:r w:rsidRPr="007E2473">
        <w:rPr>
          <w:position w:val="-6"/>
        </w:rPr>
        <w:object w:dxaOrig="300" w:dyaOrig="340" w14:anchorId="356C6038">
          <v:shape id="_x0000_i2489" type="#_x0000_t75" style="width:14.65pt;height:14.65pt" o:ole="">
            <v:imagedata r:id="rId3086" o:title=""/>
          </v:shape>
          <o:OLEObject Type="Embed" ProgID="Equation.DSMT4" ShapeID="_x0000_i2489" DrawAspect="Content" ObjectID="_1375861637" r:id="rId3087"/>
        </w:object>
      </w:r>
      <w:r>
        <w:t xml:space="preserve"> is the stress in the strong bonds and </w:t>
      </w:r>
      <w:r w:rsidRPr="007E2473">
        <w:rPr>
          <w:position w:val="-6"/>
        </w:rPr>
        <w:object w:dxaOrig="320" w:dyaOrig="340" w14:anchorId="7BEBA7B7">
          <v:shape id="_x0000_i2490" type="#_x0000_t75" style="width:14.65pt;height:14.65pt" o:ole="">
            <v:imagedata r:id="rId3088" o:title=""/>
          </v:shape>
          <o:OLEObject Type="Embed" ProgID="Equation.DSMT4" ShapeID="_x0000_i2490" DrawAspect="Content" ObjectID="_1375861638" r:id="rId3089"/>
        </w:object>
      </w:r>
      <w:r>
        <w:t xml:space="preserve"> is the stress in the weak bonds.</w:t>
      </w:r>
      <w:r w:rsidR="008F4FC8">
        <w:t xml:space="preserve">  These stresses are related to the respective strain energy densities of strong and weak bonds according to</w:t>
      </w:r>
    </w:p>
    <w:p w14:paraId="23D0E7FF" w14:textId="65ED93FC" w:rsidR="008F4FC8" w:rsidRDefault="008F4FC8" w:rsidP="00362FD7">
      <w:pPr>
        <w:pStyle w:val="MTDisplayEquation"/>
      </w:pPr>
      <w:r>
        <w:tab/>
      </w:r>
      <w:r w:rsidRPr="007E2473">
        <w:rPr>
          <w:position w:val="-24"/>
        </w:rPr>
        <w:object w:dxaOrig="5220" w:dyaOrig="740" w14:anchorId="42A7F3FC">
          <v:shape id="_x0000_i2491" type="#_x0000_t75" style="width:260pt;height:36.65pt" o:ole="">
            <v:imagedata r:id="rId3090" o:title=""/>
          </v:shape>
          <o:OLEObject Type="Embed" ProgID="Equation.DSMT4" ShapeID="_x0000_i2491" DrawAspect="Content" ObjectID="_1375861639" r:id="rId3091"/>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9F25FF">
          <w:rPr>
            <w:noProof/>
          </w:rPr>
          <w:instrText>5</w:instrText>
        </w:r>
      </w:fldSimple>
      <w:r w:rsidR="00A924E1">
        <w:instrText>.</w:instrText>
      </w:r>
      <w:fldSimple w:instr=" SEQ MTEqn \c \* Arabic \* MERGEFORMAT ">
        <w:ins w:id="2451" w:author="Gerard" w:date="2015-08-25T08:50:00Z">
          <w:r w:rsidR="009F25FF">
            <w:rPr>
              <w:noProof/>
            </w:rPr>
            <w:instrText>92</w:instrText>
          </w:r>
        </w:ins>
        <w:del w:id="2452" w:author="Gerard" w:date="2015-07-27T22:14:00Z">
          <w:r w:rsidR="00D3178E" w:rsidDel="00C175E9">
            <w:rPr>
              <w:noProof/>
            </w:rPr>
            <w:delInstrText>94</w:delInstrText>
          </w:r>
        </w:del>
      </w:fldSimple>
      <w:r w:rsidR="00A924E1">
        <w:instrText>)</w:instrText>
      </w:r>
      <w:r w:rsidR="00A924E1">
        <w:fldChar w:fldCharType="end"/>
      </w:r>
    </w:p>
    <w:p w14:paraId="216DC26C" w14:textId="654926AA" w:rsidR="008F4FC8" w:rsidRDefault="00FC599A" w:rsidP="008F4FC8">
      <w:r>
        <w:t xml:space="preserve">The mass fractions </w:t>
      </w:r>
      <w:r w:rsidRPr="007E2473">
        <w:rPr>
          <w:position w:val="-14"/>
        </w:rPr>
        <w:object w:dxaOrig="860" w:dyaOrig="420" w14:anchorId="50342B82">
          <v:shape id="_x0000_i2492" type="#_x0000_t75" style="width:44pt;height:22pt" o:ole="">
            <v:imagedata r:id="rId3092" o:title=""/>
          </v:shape>
          <o:OLEObject Type="Embed" ProgID="Equation.DSMT4" ShapeID="_x0000_i2492" DrawAspect="Content" ObjectID="_1375861640" r:id="rId3093"/>
        </w:object>
      </w:r>
      <w:r>
        <w:t xml:space="preserve"> are obtained by solving the equation of mass balance for reactive </w:t>
      </w:r>
      <w:r w:rsidR="003D7647">
        <w:t xml:space="preserve">constrained </w:t>
      </w:r>
      <w:r>
        <w:t>mixtures,</w:t>
      </w:r>
    </w:p>
    <w:p w14:paraId="1976AFF7" w14:textId="66530FEC" w:rsidR="00FC599A" w:rsidRPr="008F4FC8" w:rsidRDefault="00FC599A" w:rsidP="00362FD7">
      <w:pPr>
        <w:pStyle w:val="MTDisplayEquation"/>
      </w:pPr>
      <w:r>
        <w:tab/>
      </w:r>
      <w:r w:rsidR="00146ACD" w:rsidRPr="00146ACD">
        <w:rPr>
          <w:position w:val="-24"/>
        </w:rPr>
        <w:object w:dxaOrig="1680" w:dyaOrig="680" w14:anchorId="0B1B2BA7">
          <v:shape id="_x0000_i2493" type="#_x0000_t75" style="width:86.65pt;height:36.65pt" o:ole="">
            <v:imagedata r:id="rId3094" o:title=""/>
          </v:shape>
          <o:OLEObject Type="Embed" ProgID="Equation.DSMT4" ShapeID="_x0000_i2493" DrawAspect="Content" ObjectID="_1375861641" r:id="rId3095"/>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9F25FF">
          <w:rPr>
            <w:noProof/>
          </w:rPr>
          <w:instrText>5</w:instrText>
        </w:r>
      </w:fldSimple>
      <w:r w:rsidR="00A924E1">
        <w:instrText>.</w:instrText>
      </w:r>
      <w:fldSimple w:instr=" SEQ MTEqn \c \* Arabic \* MERGEFORMAT ">
        <w:ins w:id="2453" w:author="Gerard" w:date="2015-08-25T08:50:00Z">
          <w:r w:rsidR="009F25FF">
            <w:rPr>
              <w:noProof/>
            </w:rPr>
            <w:instrText>93</w:instrText>
          </w:r>
        </w:ins>
        <w:del w:id="2454" w:author="Gerard" w:date="2015-07-27T22:14:00Z">
          <w:r w:rsidR="00D3178E" w:rsidDel="00C175E9">
            <w:rPr>
              <w:noProof/>
            </w:rPr>
            <w:delInstrText>95</w:delInstrText>
          </w:r>
        </w:del>
      </w:fldSimple>
      <w:r w:rsidR="00A924E1">
        <w:instrText>)</w:instrText>
      </w:r>
      <w:r w:rsidR="00A924E1">
        <w:fldChar w:fldCharType="end"/>
      </w:r>
    </w:p>
    <w:p w14:paraId="66AFF4E2" w14:textId="0442B790" w:rsidR="008F4FC8" w:rsidRDefault="00146ACD" w:rsidP="00E11829">
      <w:r>
        <w:t xml:space="preserve">where the mass fraction supply </w:t>
      </w:r>
      <w:r w:rsidRPr="00146ACD">
        <w:rPr>
          <w:position w:val="-4"/>
        </w:rPr>
        <w:object w:dxaOrig="320" w:dyaOrig="320" w14:anchorId="036FE4F7">
          <v:shape id="_x0000_i2494" type="#_x0000_t75" style="width:14.65pt;height:14.65pt" o:ole="">
            <v:imagedata r:id="rId3096" o:title=""/>
          </v:shape>
          <o:OLEObject Type="Embed" ProgID="Equation.DSMT4" ShapeID="_x0000_i2494" DrawAspect="Content" ObjectID="_1375861642" r:id="rId3097"/>
        </w:object>
      </w:r>
      <w:r>
        <w:t xml:space="preserve"> must be specified as a constitutive function of the deformation</w:t>
      </w:r>
      <w:r w:rsidR="00295FC5">
        <w:t xml:space="preserve"> gradient </w:t>
      </w:r>
      <w:r w:rsidR="00295FC5" w:rsidRPr="00295FC5">
        <w:rPr>
          <w:position w:val="-4"/>
        </w:rPr>
        <w:object w:dxaOrig="220" w:dyaOrig="240" w14:anchorId="4DA3227F">
          <v:shape id="_x0000_i2495" type="#_x0000_t75" style="width:14.65pt;height:14.65pt" o:ole="">
            <v:imagedata r:id="rId3098" o:title=""/>
          </v:shape>
          <o:OLEObject Type="Embed" ProgID="Equation.DSMT4" ShapeID="_x0000_i2495" DrawAspect="Content" ObjectID="_1375861643" r:id="rId3099"/>
        </w:object>
      </w:r>
      <w:r w:rsidR="00295FC5">
        <w:t xml:space="preserve"> </w:t>
      </w:r>
      <w:r>
        <w:t xml:space="preserve">and </w:t>
      </w:r>
      <w:r w:rsidR="00295FC5">
        <w:t xml:space="preserve">the </w:t>
      </w:r>
      <w:r>
        <w:t xml:space="preserve">mass fractions </w:t>
      </w:r>
      <w:r w:rsidRPr="00146ACD">
        <w:rPr>
          <w:position w:val="-4"/>
        </w:rPr>
        <w:object w:dxaOrig="340" w:dyaOrig="320" w14:anchorId="55B77E6B">
          <v:shape id="_x0000_i2496" type="#_x0000_t75" style="width:14.65pt;height:14.65pt" o:ole="">
            <v:imagedata r:id="rId3100" o:title=""/>
          </v:shape>
          <o:OLEObject Type="Embed" ProgID="Equation.DSMT4" ShapeID="_x0000_i2496" DrawAspect="Content" ObjectID="_1375861644" r:id="rId3101"/>
        </w:object>
      </w:r>
      <w:r>
        <w:t xml:space="preserve"> from all generations.</w:t>
      </w:r>
      <w:r w:rsidR="00E11829">
        <w:t xml:space="preserve">  Since mass must be conserved over all generations, it follows that</w:t>
      </w:r>
    </w:p>
    <w:p w14:paraId="1C4E62DD" w14:textId="1B96C7B9" w:rsidR="00E11829" w:rsidRDefault="00E11829" w:rsidP="00362FD7">
      <w:pPr>
        <w:pStyle w:val="MTDisplayEquation"/>
      </w:pPr>
      <w:r>
        <w:tab/>
      </w:r>
      <w:r w:rsidRPr="007E2473">
        <w:rPr>
          <w:position w:val="-28"/>
        </w:rPr>
        <w:object w:dxaOrig="2120" w:dyaOrig="560" w14:anchorId="7DBFA940">
          <v:shape id="_x0000_i2497" type="#_x0000_t75" style="width:108.65pt;height:28pt" o:ole="">
            <v:imagedata r:id="rId3102" o:title=""/>
          </v:shape>
          <o:OLEObject Type="Embed" ProgID="Equation.DSMT4" ShapeID="_x0000_i2497" DrawAspect="Content" ObjectID="_1375861645" r:id="rId3103"/>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9F25FF">
          <w:rPr>
            <w:noProof/>
          </w:rPr>
          <w:instrText>5</w:instrText>
        </w:r>
      </w:fldSimple>
      <w:r w:rsidR="00A924E1">
        <w:instrText>.</w:instrText>
      </w:r>
      <w:fldSimple w:instr=" SEQ MTEqn \c \* Arabic \* MERGEFORMAT ">
        <w:ins w:id="2455" w:author="Gerard" w:date="2015-08-25T08:50:00Z">
          <w:r w:rsidR="009F25FF">
            <w:rPr>
              <w:noProof/>
            </w:rPr>
            <w:instrText>94</w:instrText>
          </w:r>
        </w:ins>
        <w:del w:id="2456" w:author="Gerard" w:date="2015-07-27T22:14:00Z">
          <w:r w:rsidR="00D3178E" w:rsidDel="00C175E9">
            <w:rPr>
              <w:noProof/>
            </w:rPr>
            <w:delInstrText>96</w:delInstrText>
          </w:r>
        </w:del>
      </w:fldSimple>
      <w:r w:rsidR="00A924E1">
        <w:instrText>)</w:instrText>
      </w:r>
      <w:r w:rsidR="00A924E1">
        <w:fldChar w:fldCharType="end"/>
      </w:r>
    </w:p>
    <w:p w14:paraId="7255613A" w14:textId="555423F6" w:rsidR="00E11829" w:rsidRDefault="00731A28" w:rsidP="00295FC5">
      <w:r>
        <w:t xml:space="preserve">Any number of valid solutions may exist for </w:t>
      </w:r>
      <w:r w:rsidRPr="00731A28">
        <w:rPr>
          <w:position w:val="-4"/>
        </w:rPr>
        <w:object w:dxaOrig="320" w:dyaOrig="320" w14:anchorId="69DB3F6A">
          <v:shape id="_x0000_i2498" type="#_x0000_t75" style="width:14.65pt;height:14.65pt" o:ole="">
            <v:imagedata r:id="rId3104" o:title=""/>
          </v:shape>
          <o:OLEObject Type="Embed" ProgID="Equation.DSMT4" ShapeID="_x0000_i2498" DrawAspect="Content" ObjectID="_1375861646" r:id="rId3105"/>
        </w:object>
      </w:r>
      <w:r>
        <w:t xml:space="preserve">, based on constitutive assumptions for </w:t>
      </w:r>
      <w:r w:rsidRPr="00731A28">
        <w:rPr>
          <w:position w:val="-4"/>
        </w:rPr>
        <w:object w:dxaOrig="320" w:dyaOrig="320" w14:anchorId="17F80F99">
          <v:shape id="_x0000_i2499" type="#_x0000_t75" style="width:14.65pt;height:14.65pt" o:ole="">
            <v:imagedata r:id="rId3106" o:title=""/>
          </v:shape>
          <o:OLEObject Type="Embed" ProgID="Equation.DSMT4" ShapeID="_x0000_i2499" DrawAspect="Content" ObjectID="_1375861647" r:id="rId3107"/>
        </w:object>
      </w:r>
      <w:r>
        <w:t xml:space="preserve">.  For example, for </w:t>
      </w:r>
      <w:r w:rsidRPr="00731A28">
        <w:rPr>
          <w:position w:val="-4"/>
        </w:rPr>
        <w:object w:dxaOrig="380" w:dyaOrig="200" w14:anchorId="589F2DF2">
          <v:shape id="_x0000_i2500" type="#_x0000_t75" style="width:22pt;height:7.35pt" o:ole="">
            <v:imagedata r:id="rId3108" o:title=""/>
          </v:shape>
          <o:OLEObject Type="Embed" ProgID="Equation.DSMT4" ShapeID="_x0000_i2500" DrawAspect="Content" ObjectID="_1375861648" r:id="rId3109"/>
        </w:object>
      </w:r>
      <w:r>
        <w:t xml:space="preserve">generation bonds reforming in an unloaded state during the time interval </w:t>
      </w:r>
      <w:r w:rsidRPr="00731A28">
        <w:rPr>
          <w:position w:val="-4"/>
        </w:rPr>
        <w:object w:dxaOrig="860" w:dyaOrig="240" w14:anchorId="2FDEFD97">
          <v:shape id="_x0000_i2501" type="#_x0000_t75" style="width:44pt;height:14.65pt" o:ole="">
            <v:imagedata r:id="rId3110" o:title=""/>
          </v:shape>
          <o:OLEObject Type="Embed" ProgID="Equation.DSMT4" ShapeID="_x0000_i2501" DrawAspect="Content" ObjectID="_1375861649" r:id="rId3111"/>
        </w:object>
      </w:r>
      <w:r>
        <w:t xml:space="preserve">, and subsequently breaking in response to loading at </w:t>
      </w:r>
      <w:r w:rsidRPr="00731A28">
        <w:rPr>
          <w:position w:val="-4"/>
        </w:rPr>
        <w:object w:dxaOrig="500" w:dyaOrig="220" w14:anchorId="302541F5">
          <v:shape id="_x0000_i2502" type="#_x0000_t75" style="width:22pt;height:14.65pt" o:ole="">
            <v:imagedata r:id="rId3112" o:title=""/>
          </v:shape>
          <o:OLEObject Type="Embed" ProgID="Equation.DSMT4" ShapeID="_x0000_i2502" DrawAspect="Content" ObjectID="_1375861650" r:id="rId3113"/>
        </w:object>
      </w:r>
      <w:r>
        <w:t>, Type I bond kinetics provides a solution of the form</w:t>
      </w:r>
    </w:p>
    <w:p w14:paraId="3130B1D1" w14:textId="0278C8C5" w:rsidR="00731A28" w:rsidRPr="00295FC5" w:rsidRDefault="00731A28" w:rsidP="00362FD7">
      <w:pPr>
        <w:pStyle w:val="MTDisplayEquation"/>
      </w:pPr>
      <w:r>
        <w:tab/>
      </w:r>
      <w:r w:rsidRPr="00731A28">
        <w:rPr>
          <w:position w:val="-72"/>
        </w:rPr>
        <w:object w:dxaOrig="5000" w:dyaOrig="1560" w14:anchorId="2A575F2D">
          <v:shape id="_x0000_i2503" type="#_x0000_t75" style="width:252.65pt;height:79.35pt" o:ole="">
            <v:imagedata r:id="rId3114" o:title=""/>
          </v:shape>
          <o:OLEObject Type="Embed" ProgID="Equation.DSMT4" ShapeID="_x0000_i2503" DrawAspect="Content" ObjectID="_1375861651" r:id="rId3115"/>
        </w:object>
      </w:r>
      <w:r>
        <w:t xml:space="preserve"> </w:t>
      </w:r>
      <w:r>
        <w:tab/>
      </w:r>
      <w:r w:rsidR="00A924E1">
        <w:fldChar w:fldCharType="begin"/>
      </w:r>
      <w:r w:rsidR="00A924E1">
        <w:instrText xml:space="preserve"> MACROBUTTON MTPlaceRef \* MERGEFORMAT </w:instrText>
      </w:r>
      <w:fldSimple w:instr=" SEQ MTEqn \h \* MERGEFORMAT "/>
      <w:bookmarkStart w:id="2457" w:name="ZEqnNum286819"/>
      <w:r w:rsidR="00A924E1">
        <w:instrText>(</w:instrText>
      </w:r>
      <w:fldSimple w:instr=" SEQ MTSec \c \* Arabic \* MERGEFORMAT ">
        <w:r w:rsidR="009F25FF">
          <w:rPr>
            <w:noProof/>
          </w:rPr>
          <w:instrText>5</w:instrText>
        </w:r>
      </w:fldSimple>
      <w:r w:rsidR="00A924E1">
        <w:instrText>.</w:instrText>
      </w:r>
      <w:fldSimple w:instr=" SEQ MTEqn \c \* Arabic \* MERGEFORMAT ">
        <w:ins w:id="2458" w:author="Gerard" w:date="2015-08-25T08:50:00Z">
          <w:r w:rsidR="009F25FF">
            <w:rPr>
              <w:noProof/>
            </w:rPr>
            <w:instrText>95</w:instrText>
          </w:r>
        </w:ins>
        <w:del w:id="2459" w:author="Gerard" w:date="2015-07-27T22:14:00Z">
          <w:r w:rsidR="00D3178E" w:rsidDel="00C175E9">
            <w:rPr>
              <w:noProof/>
            </w:rPr>
            <w:delInstrText>97</w:delInstrText>
          </w:r>
        </w:del>
      </w:fldSimple>
      <w:r w:rsidR="00A924E1">
        <w:instrText>)</w:instrText>
      </w:r>
      <w:bookmarkEnd w:id="2457"/>
      <w:r w:rsidR="00A924E1">
        <w:fldChar w:fldCharType="end"/>
      </w:r>
    </w:p>
    <w:p w14:paraId="17F4654B" w14:textId="19EBFC80" w:rsidR="00731A28" w:rsidRDefault="00731A28" w:rsidP="00731A28">
      <w:r>
        <w:t>where</w:t>
      </w:r>
    </w:p>
    <w:p w14:paraId="0D428282" w14:textId="6EBAE8C2" w:rsidR="00731A28" w:rsidRDefault="00731A28" w:rsidP="00362FD7">
      <w:pPr>
        <w:pStyle w:val="MTDisplayEquation"/>
      </w:pPr>
      <w:r>
        <w:tab/>
      </w:r>
      <w:r w:rsidR="003D7647" w:rsidRPr="003D7647">
        <w:rPr>
          <w:position w:val="-32"/>
        </w:rPr>
        <w:object w:dxaOrig="2500" w:dyaOrig="600" w14:anchorId="4111CE34">
          <v:shape id="_x0000_i2504" type="#_x0000_t75" style="width:122pt;height:28pt" o:ole="">
            <v:imagedata r:id="rId3116" o:title=""/>
          </v:shape>
          <o:OLEObject Type="Embed" ProgID="Equation.DSMT4" ShapeID="_x0000_i2504" DrawAspect="Content" ObjectID="_1375861652" r:id="rId3117"/>
        </w:object>
      </w:r>
      <w:r>
        <w:t xml:space="preserve"> </w:t>
      </w:r>
      <w:r>
        <w:tab/>
      </w:r>
      <w:r w:rsidR="00A924E1">
        <w:fldChar w:fldCharType="begin"/>
      </w:r>
      <w:r w:rsidR="00A924E1">
        <w:instrText xml:space="preserve"> MACROBUTTON MTPlaceRef \* MERGEFORMAT </w:instrText>
      </w:r>
      <w:fldSimple w:instr=" SEQ MTEqn \h \* MERGEFORMAT "/>
      <w:bookmarkStart w:id="2460" w:name="ZEqnNum824346"/>
      <w:r w:rsidR="00A924E1">
        <w:instrText>(</w:instrText>
      </w:r>
      <w:fldSimple w:instr=" SEQ MTSec \c \* Arabic \* MERGEFORMAT ">
        <w:r w:rsidR="009F25FF">
          <w:rPr>
            <w:noProof/>
          </w:rPr>
          <w:instrText>5</w:instrText>
        </w:r>
      </w:fldSimple>
      <w:r w:rsidR="00A924E1">
        <w:instrText>.</w:instrText>
      </w:r>
      <w:fldSimple w:instr=" SEQ MTEqn \c \* Arabic \* MERGEFORMAT ">
        <w:ins w:id="2461" w:author="Gerard" w:date="2015-08-25T08:50:00Z">
          <w:r w:rsidR="009F25FF">
            <w:rPr>
              <w:noProof/>
            </w:rPr>
            <w:instrText>96</w:instrText>
          </w:r>
        </w:ins>
        <w:del w:id="2462" w:author="Gerard" w:date="2015-07-27T22:14:00Z">
          <w:r w:rsidR="00D3178E" w:rsidDel="00C175E9">
            <w:rPr>
              <w:noProof/>
            </w:rPr>
            <w:delInstrText>98</w:delInstrText>
          </w:r>
        </w:del>
      </w:fldSimple>
      <w:r w:rsidR="00A924E1">
        <w:instrText>)</w:instrText>
      </w:r>
      <w:bookmarkEnd w:id="2460"/>
      <w:r w:rsidR="00A924E1">
        <w:fldChar w:fldCharType="end"/>
      </w:r>
    </w:p>
    <w:p w14:paraId="63428008" w14:textId="65F58706" w:rsidR="00731A28" w:rsidRDefault="00731A28" w:rsidP="00362FD7">
      <w:r>
        <w:t xml:space="preserve">and </w:t>
      </w:r>
      <w:r w:rsidRPr="007E2473">
        <w:rPr>
          <w:position w:val="-18"/>
        </w:rPr>
        <w:object w:dxaOrig="1720" w:dyaOrig="480" w14:anchorId="6BF4B01F">
          <v:shape id="_x0000_i2505" type="#_x0000_t75" style="width:86.65pt;height:22pt" o:ole="">
            <v:imagedata r:id="rId3118" o:title=""/>
          </v:shape>
          <o:OLEObject Type="Embed" ProgID="Equation.DSMT4" ShapeID="_x0000_i2505" DrawAspect="Content" ObjectID="_1375861653" r:id="rId3119"/>
        </w:object>
      </w:r>
      <w:r>
        <w:t xml:space="preserve"> is a </w:t>
      </w:r>
      <w:r w:rsidR="00541E56">
        <w:t xml:space="preserve">reduced relaxation function which may assume any number of valid forms.  (A reduced relaxation function </w:t>
      </w:r>
      <w:r w:rsidR="00541E56" w:rsidRPr="007E2473">
        <w:rPr>
          <w:position w:val="-14"/>
        </w:rPr>
        <w:object w:dxaOrig="480" w:dyaOrig="420" w14:anchorId="295127CF">
          <v:shape id="_x0000_i2506" type="#_x0000_t75" style="width:22pt;height:22pt" o:ole="">
            <v:imagedata r:id="rId3120" o:title=""/>
          </v:shape>
          <o:OLEObject Type="Embed" ProgID="Equation.DSMT4" ShapeID="_x0000_i2506" DrawAspect="Content" ObjectID="_1375861654" r:id="rId3121"/>
        </w:object>
      </w:r>
      <w:r w:rsidR="00541E56">
        <w:t xml:space="preserve"> satisfies </w:t>
      </w:r>
      <w:r w:rsidR="00541E56" w:rsidRPr="007E2473">
        <w:rPr>
          <w:position w:val="-14"/>
        </w:rPr>
        <w:object w:dxaOrig="840" w:dyaOrig="420" w14:anchorId="1AE5D5F1">
          <v:shape id="_x0000_i2507" type="#_x0000_t75" style="width:44pt;height:22pt" o:ole="">
            <v:imagedata r:id="rId3122" o:title=""/>
          </v:shape>
          <o:OLEObject Type="Embed" ProgID="Equation.DSMT4" ShapeID="_x0000_i2507" DrawAspect="Content" ObjectID="_1375861655" r:id="rId3123"/>
        </w:object>
      </w:r>
      <w:r w:rsidR="00541E56">
        <w:t xml:space="preserve"> and </w:t>
      </w:r>
      <w:r w:rsidR="00541E56" w:rsidRPr="007E2473">
        <w:rPr>
          <w:position w:val="-14"/>
        </w:rPr>
        <w:object w:dxaOrig="1340" w:dyaOrig="420" w14:anchorId="73C7C7E4">
          <v:shape id="_x0000_i2508" type="#_x0000_t75" style="width:64.65pt;height:22pt" o:ole="">
            <v:imagedata r:id="rId3124" o:title=""/>
          </v:shape>
          <o:OLEObject Type="Embed" ProgID="Equation.DSMT4" ShapeID="_x0000_i2508" DrawAspect="Content" ObjectID="_1375861656" r:id="rId3125"/>
        </w:object>
      </w:r>
      <w:r w:rsidR="003D7647">
        <w:t xml:space="preserve">, and decreases monotonically with </w:t>
      </w:r>
      <w:r w:rsidR="003D7647" w:rsidRPr="003D7647">
        <w:rPr>
          <w:position w:val="-4"/>
        </w:rPr>
        <w:object w:dxaOrig="140" w:dyaOrig="220" w14:anchorId="0D1A9703">
          <v:shape id="_x0000_i2509" type="#_x0000_t75" style="width:7.35pt;height:14.65pt" o:ole="">
            <v:imagedata r:id="rId3126" o:title=""/>
          </v:shape>
          <o:OLEObject Type="Embed" ProgID="Equation.DSMT4" ShapeID="_x0000_i2509" DrawAspect="Content" ObjectID="_1375861657" r:id="rId3127"/>
        </w:object>
      </w:r>
      <w:r w:rsidR="00541E56">
        <w:t xml:space="preserve">.) In particular, </w:t>
      </w:r>
      <w:r w:rsidR="00541E56" w:rsidRPr="007E2473">
        <w:rPr>
          <w:position w:val="-10"/>
        </w:rPr>
        <w:object w:dxaOrig="220" w:dyaOrig="260" w14:anchorId="7F93E5AA">
          <v:shape id="_x0000_i2510" type="#_x0000_t75" style="width:14.65pt;height:14.65pt" o:ole="">
            <v:imagedata r:id="rId3128" o:title=""/>
          </v:shape>
          <o:OLEObject Type="Embed" ProgID="Equation.DSMT4" ShapeID="_x0000_i2510" DrawAspect="Content" ObjectID="_1375861658" r:id="rId3129"/>
        </w:object>
      </w:r>
      <w:r w:rsidR="00541E56">
        <w:t xml:space="preserve"> may depend on the strain at time </w:t>
      </w:r>
      <w:r w:rsidR="00541E56" w:rsidRPr="00541E56">
        <w:rPr>
          <w:position w:val="-4"/>
        </w:rPr>
        <w:object w:dxaOrig="180" w:dyaOrig="200" w14:anchorId="294E6DDB">
          <v:shape id="_x0000_i2511" type="#_x0000_t75" style="width:7.35pt;height:7.35pt" o:ole="">
            <v:imagedata r:id="rId3130" o:title=""/>
          </v:shape>
          <o:OLEObject Type="Embed" ProgID="Equation.DSMT4" ShapeID="_x0000_i2511" DrawAspect="Content" ObjectID="_1375861659" r:id="rId3131"/>
        </w:object>
      </w:r>
      <w:r w:rsidR="00541E56">
        <w:t xml:space="preserve"> relative to the reference configuration of the </w:t>
      </w:r>
      <w:r w:rsidR="00541E56" w:rsidRPr="00541E56">
        <w:rPr>
          <w:position w:val="-4"/>
        </w:rPr>
        <w:object w:dxaOrig="380" w:dyaOrig="200" w14:anchorId="49D76B04">
          <v:shape id="_x0000_i2512" type="#_x0000_t75" style="width:22pt;height:7.35pt" o:ole="">
            <v:imagedata r:id="rId3132" o:title=""/>
          </v:shape>
          <o:OLEObject Type="Embed" ProgID="Equation.DSMT4" ShapeID="_x0000_i2512" DrawAspect="Content" ObjectID="_1375861660" r:id="rId3133"/>
        </w:object>
      </w:r>
      <w:r w:rsidR="00541E56">
        <w:t xml:space="preserve">generation.  In the recursive expression of </w:t>
      </w:r>
      <w:r w:rsidR="002720BF">
        <w:fldChar w:fldCharType="begin"/>
      </w:r>
      <w:r w:rsidR="002720BF">
        <w:instrText xml:space="preserve"> GOTOBUTTON ZEqnNum286819  \* MERGEFORMAT </w:instrText>
      </w:r>
      <w:fldSimple w:instr=" REF ZEqnNum286819 \* Charformat \! \* MERGEFORMAT ">
        <w:ins w:id="2463" w:author="Gerard" w:date="2015-08-25T08:50:00Z">
          <w:r w:rsidR="009F25FF">
            <w:instrText>(5.95)</w:instrText>
          </w:r>
        </w:ins>
        <w:del w:id="2464" w:author="Gerard" w:date="2015-07-27T22:14:00Z">
          <w:r w:rsidR="00D3178E" w:rsidDel="00C175E9">
            <w:delInstrText>(5.97)</w:delInstrText>
          </w:r>
        </w:del>
      </w:fldSimple>
      <w:r w:rsidR="002720BF">
        <w:fldChar w:fldCharType="end"/>
      </w:r>
      <w:r w:rsidR="00541E56">
        <w:t xml:space="preserve">, the earliest generation </w:t>
      </w:r>
      <w:r w:rsidR="00541E56" w:rsidRPr="00541E56">
        <w:rPr>
          <w:position w:val="-4"/>
        </w:rPr>
        <w:object w:dxaOrig="740" w:dyaOrig="200" w14:anchorId="12D18959">
          <v:shape id="_x0000_i2513" type="#_x0000_t75" style="width:36.65pt;height:7.35pt" o:ole="">
            <v:imagedata r:id="rId3134" o:title=""/>
          </v:shape>
          <o:OLEObject Type="Embed" ProgID="Equation.DSMT4" ShapeID="_x0000_i2513" DrawAspect="Content" ObjectID="_1375861661" r:id="rId3135"/>
        </w:object>
      </w:r>
      <w:r w:rsidR="00541E56">
        <w:t xml:space="preserve">, which is initially at rest, produces </w:t>
      </w:r>
      <w:r w:rsidR="00541E56" w:rsidRPr="007E2473">
        <w:rPr>
          <w:position w:val="-14"/>
        </w:rPr>
        <w:object w:dxaOrig="920" w:dyaOrig="420" w14:anchorId="1081F997">
          <v:shape id="_x0000_i2514" type="#_x0000_t75" style="width:44pt;height:22pt" o:ole="">
            <v:imagedata r:id="rId3136" o:title=""/>
          </v:shape>
          <o:OLEObject Type="Embed" ProgID="Equation.DSMT4" ShapeID="_x0000_i2514" DrawAspect="Content" ObjectID="_1375861662" r:id="rId3137"/>
        </w:object>
      </w:r>
      <w:r w:rsidR="00541E56">
        <w:t xml:space="preserve"> for </w:t>
      </w:r>
      <w:r w:rsidR="00541E56" w:rsidRPr="00541E56">
        <w:rPr>
          <w:position w:val="-4"/>
        </w:rPr>
        <w:object w:dxaOrig="500" w:dyaOrig="220" w14:anchorId="67417E61">
          <v:shape id="_x0000_i2515" type="#_x0000_t75" style="width:22pt;height:14.65pt" o:ole="">
            <v:imagedata r:id="rId3138" o:title=""/>
          </v:shape>
          <o:OLEObject Type="Embed" ProgID="Equation.DSMT4" ShapeID="_x0000_i2515" DrawAspect="Content" ObjectID="_1375861663" r:id="rId3139"/>
        </w:object>
      </w:r>
      <w:r w:rsidR="00541E56">
        <w:t xml:space="preserve"> and </w:t>
      </w:r>
      <w:r w:rsidR="00541E56" w:rsidRPr="007E2473">
        <w:rPr>
          <w:position w:val="-18"/>
        </w:rPr>
        <w:object w:dxaOrig="2480" w:dyaOrig="480" w14:anchorId="784BC45B">
          <v:shape id="_x0000_i2516" type="#_x0000_t75" style="width:122pt;height:22pt" o:ole="">
            <v:imagedata r:id="rId3140" o:title=""/>
          </v:shape>
          <o:OLEObject Type="Embed" ProgID="Equation.DSMT4" ShapeID="_x0000_i2516" DrawAspect="Content" ObjectID="_1375861664" r:id="rId3141"/>
        </w:object>
      </w:r>
      <w:r w:rsidR="00541E56">
        <w:t xml:space="preserve"> for </w:t>
      </w:r>
      <w:r w:rsidR="00541E56" w:rsidRPr="00541E56">
        <w:rPr>
          <w:position w:val="-4"/>
        </w:rPr>
        <w:object w:dxaOrig="500" w:dyaOrig="240" w14:anchorId="27894DDC">
          <v:shape id="_x0000_i2517" type="#_x0000_t75" style="width:22pt;height:14.65pt" o:ole="">
            <v:imagedata r:id="rId3142" o:title=""/>
          </v:shape>
          <o:OLEObject Type="Embed" ProgID="Equation.DSMT4" ShapeID="_x0000_i2517" DrawAspect="Content" ObjectID="_1375861665" r:id="rId3143"/>
        </w:object>
      </w:r>
      <w:r w:rsidR="00541E56">
        <w:t xml:space="preserve">; this latter expression seeds the recursion for subsequent generations.  Therefore, providing a functional form for </w:t>
      </w:r>
      <w:r w:rsidR="00541E56" w:rsidRPr="007E2473">
        <w:rPr>
          <w:position w:val="-10"/>
        </w:rPr>
        <w:object w:dxaOrig="220" w:dyaOrig="260" w14:anchorId="58DE7D4B">
          <v:shape id="_x0000_i2518" type="#_x0000_t75" style="width:14.65pt;height:14.65pt" o:ole="">
            <v:imagedata r:id="rId3144" o:title=""/>
          </v:shape>
          <o:OLEObject Type="Embed" ProgID="Equation.DSMT4" ShapeID="_x0000_i2518" DrawAspect="Content" ObjectID="_1375861666" r:id="rId3145"/>
        </w:object>
      </w:r>
      <w:r w:rsidR="00541E56">
        <w:t xml:space="preserve"> suffices to produce the solution for all bond generations </w:t>
      </w:r>
      <w:r w:rsidR="00541E56" w:rsidRPr="00541E56">
        <w:rPr>
          <w:position w:val="-4"/>
        </w:rPr>
        <w:object w:dxaOrig="200" w:dyaOrig="200" w14:anchorId="691F3E41">
          <v:shape id="_x0000_i2519" type="#_x0000_t75" style="width:7.35pt;height:7.35pt" o:ole="">
            <v:imagedata r:id="rId3146" o:title=""/>
          </v:shape>
          <o:OLEObject Type="Embed" ProgID="Equation.DSMT4" ShapeID="_x0000_i2519" DrawAspect="Content" ObjectID="_1375861667" r:id="rId3147"/>
        </w:object>
      </w:r>
      <w:r w:rsidR="00541E56">
        <w:t>.</w:t>
      </w:r>
    </w:p>
    <w:p w14:paraId="59CAC2A8" w14:textId="56CE0F7E" w:rsidR="0034223B" w:rsidRDefault="0034223B" w:rsidP="00731A28">
      <w:r>
        <w:tab/>
        <w:t>For Type II bond kinetics, the solution for the mass fractions is given by</w:t>
      </w:r>
    </w:p>
    <w:p w14:paraId="3A354AB6" w14:textId="1380475A" w:rsidR="0034223B" w:rsidRPr="00731A28" w:rsidRDefault="0034223B" w:rsidP="00362FD7">
      <w:pPr>
        <w:pStyle w:val="MTDisplayEquation"/>
      </w:pPr>
      <w:r>
        <w:tab/>
      </w:r>
      <w:r w:rsidRPr="007E2473">
        <w:rPr>
          <w:position w:val="-68"/>
        </w:rPr>
        <w:object w:dxaOrig="3920" w:dyaOrig="1480" w14:anchorId="2E482C25">
          <v:shape id="_x0000_i2520" type="#_x0000_t75" style="width:194pt;height:1in" o:ole="">
            <v:imagedata r:id="rId3148" o:title=""/>
          </v:shape>
          <o:OLEObject Type="Embed" ProgID="Equation.DSMT4" ShapeID="_x0000_i2520" DrawAspect="Content" ObjectID="_1375861668" r:id="rId3149"/>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9F25FF">
          <w:rPr>
            <w:noProof/>
          </w:rPr>
          <w:instrText>5</w:instrText>
        </w:r>
      </w:fldSimple>
      <w:r w:rsidR="00A924E1">
        <w:instrText>.</w:instrText>
      </w:r>
      <w:fldSimple w:instr=" SEQ MTEqn \c \* Arabic \* MERGEFORMAT ">
        <w:ins w:id="2465" w:author="Gerard" w:date="2015-08-25T08:50:00Z">
          <w:r w:rsidR="009F25FF">
            <w:rPr>
              <w:noProof/>
            </w:rPr>
            <w:instrText>97</w:instrText>
          </w:r>
        </w:ins>
        <w:del w:id="2466" w:author="Gerard" w:date="2015-07-27T22:14:00Z">
          <w:r w:rsidR="00D3178E" w:rsidDel="00C175E9">
            <w:rPr>
              <w:noProof/>
            </w:rPr>
            <w:delInstrText>99</w:delInstrText>
          </w:r>
        </w:del>
      </w:fldSimple>
      <w:r w:rsidR="00A924E1">
        <w:instrText>)</w:instrText>
      </w:r>
      <w:r w:rsidR="00A924E1">
        <w:fldChar w:fldCharType="end"/>
      </w:r>
    </w:p>
    <w:p w14:paraId="1F366B06" w14:textId="794ED744" w:rsidR="0034223B" w:rsidRDefault="0068098A" w:rsidP="00362FD7">
      <w:r>
        <w:t>For this type of bond kinetics</w:t>
      </w:r>
      <w:r w:rsidR="0034223B">
        <w:t xml:space="preserve">, the reduced relaxation function </w:t>
      </w:r>
      <w:r w:rsidR="0034223B" w:rsidRPr="007E2473">
        <w:rPr>
          <w:position w:val="-10"/>
        </w:rPr>
        <w:object w:dxaOrig="220" w:dyaOrig="260" w14:anchorId="00AD2242">
          <v:shape id="_x0000_i2521" type="#_x0000_t75" style="width:14.65pt;height:14.65pt" o:ole="">
            <v:imagedata r:id="rId3150" o:title=""/>
          </v:shape>
          <o:OLEObject Type="Embed" ProgID="Equation.DSMT4" ShapeID="_x0000_i2521" DrawAspect="Content" ObjectID="_1375861669" r:id="rId3151"/>
        </w:object>
      </w:r>
      <w:r w:rsidR="0034223B">
        <w:t xml:space="preserve"> cannot depend on the </w:t>
      </w:r>
      <w:r w:rsidR="00551DDA">
        <w:t xml:space="preserve">magnitude of the </w:t>
      </w:r>
      <w:r w:rsidR="0034223B">
        <w:t xml:space="preserve">strain, </w:t>
      </w:r>
      <w:r>
        <w:t xml:space="preserve">because strain-dependence might violate the constraint </w:t>
      </w:r>
      <w:r w:rsidRPr="0068098A">
        <w:rPr>
          <w:position w:val="-4"/>
        </w:rPr>
        <w:object w:dxaOrig="1000" w:dyaOrig="320" w14:anchorId="4BFFCF47">
          <v:shape id="_x0000_i2522" type="#_x0000_t75" style="width:50pt;height:14.65pt" o:ole="">
            <v:imagedata r:id="rId3152" o:title=""/>
          </v:shape>
          <o:OLEObject Type="Embed" ProgID="Equation.DSMT4" ShapeID="_x0000_i2522" DrawAspect="Content" ObjectID="_1375861670" r:id="rId3153"/>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5A6EE6F0"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7E656F" w:rsidRPr="007E2473">
        <w:rPr>
          <w:position w:val="-14"/>
        </w:rPr>
        <w:object w:dxaOrig="960" w:dyaOrig="420" w14:anchorId="4CE14BC3">
          <v:shape id="_x0000_i2523" type="#_x0000_t75" style="width:50pt;height:22pt" o:ole="">
            <v:imagedata r:id="rId3154" o:title=""/>
          </v:shape>
          <o:OLEObject Type="Embed" ProgID="Equation.DSMT4" ShapeID="_x0000_i2523" DrawAspect="Content" ObjectID="_1375861671" r:id="rId3155"/>
        </w:object>
      </w:r>
      <w:r w:rsidR="007E656F">
        <w:t xml:space="preserve"> every time that a </w:t>
      </w:r>
      <w:r w:rsidR="00531BEB">
        <w:t>bond-breaking deformation is detected</w:t>
      </w:r>
      <w:r w:rsidR="00DB47BB">
        <w:t xml:space="preserve">; this value can be used to evaluate </w:t>
      </w:r>
      <w:r w:rsidR="00DB47BB" w:rsidRPr="007E2473">
        <w:rPr>
          <w:position w:val="-14"/>
        </w:rPr>
        <w:object w:dxaOrig="840" w:dyaOrig="420" w14:anchorId="55ED8A5D">
          <v:shape id="_x0000_i2524" type="#_x0000_t75" style="width:44pt;height:22pt" o:ole="">
            <v:imagedata r:id="rId3156" o:title=""/>
          </v:shape>
          <o:OLEObject Type="Embed" ProgID="Equation.DSMT4" ShapeID="_x0000_i2524" DrawAspect="Content" ObjectID="_1375861672" r:id="rId3157"/>
        </w:object>
      </w:r>
      <w:r w:rsidR="00DB47BB">
        <w:t xml:space="preserve"> </w:t>
      </w:r>
      <w:r w:rsidR="00C334FD">
        <w:t xml:space="preserve">using </w:t>
      </w:r>
      <w:r w:rsidR="002720BF">
        <w:fldChar w:fldCharType="begin"/>
      </w:r>
      <w:r w:rsidR="002720BF">
        <w:instrText xml:space="preserve"> GOTOBUTTON ZEqnNum360094  \* MERGEFORMAT </w:instrText>
      </w:r>
      <w:fldSimple w:instr=" REF ZEqnNum360094 \* Charformat \! \* MERGEFORMAT ">
        <w:ins w:id="2467" w:author="Gerard" w:date="2015-08-25T08:50:00Z">
          <w:r w:rsidR="009F25FF">
            <w:instrText>(5.89)</w:instrText>
          </w:r>
        </w:ins>
        <w:del w:id="2468" w:author="Gerard" w:date="2015-07-27T22:14:00Z">
          <w:r w:rsidR="00D3178E" w:rsidDel="00C175E9">
            <w:delInstrText>(5.91)</w:delInstrText>
          </w:r>
        </w:del>
      </w:fldSimple>
      <w:r w:rsidR="002720BF">
        <w:fldChar w:fldCharType="end"/>
      </w:r>
      <w:r w:rsidR="00531BEB">
        <w:t xml:space="preserve">.  It also stores </w:t>
      </w:r>
      <w:r w:rsidR="00DB47BB" w:rsidRPr="00DB47BB">
        <w:rPr>
          <w:position w:val="-14"/>
        </w:rPr>
        <w:object w:dxaOrig="1980" w:dyaOrig="420" w14:anchorId="2A0FAC8B">
          <v:shape id="_x0000_i2525" type="#_x0000_t75" style="width:100pt;height:22pt" o:ole="">
            <v:imagedata r:id="rId3158" o:title=""/>
          </v:shape>
          <o:OLEObject Type="Embed" ProgID="Equation.DSMT4" ShapeID="_x0000_i2525" DrawAspect="Content" ObjectID="_1375861673" r:id="rId3159"/>
        </w:object>
      </w:r>
      <w:r w:rsidR="003D7647">
        <w:t xml:space="preserve">, where </w:t>
      </w:r>
      <w:r w:rsidR="003D7647" w:rsidRPr="003D7647">
        <w:rPr>
          <w:position w:val="-4"/>
        </w:rPr>
        <w:object w:dxaOrig="180" w:dyaOrig="200" w14:anchorId="345C3C49">
          <v:shape id="_x0000_i2526" type="#_x0000_t75" style="width:7.35pt;height:7.35pt" o:ole="">
            <v:imagedata r:id="rId3160" o:title=""/>
          </v:shape>
          <o:OLEObject Type="Embed" ProgID="Equation.DSMT4" ShapeID="_x0000_i2526" DrawAspect="Content" ObjectID="_1375861674" r:id="rId3161"/>
        </w:object>
      </w:r>
      <w:r w:rsidR="003D7647">
        <w:t xml:space="preserve"> is the time step immediately following </w:t>
      </w:r>
      <w:r w:rsidR="003D7647" w:rsidRPr="003D7647">
        <w:rPr>
          <w:position w:val="-4"/>
        </w:rPr>
        <w:object w:dxaOrig="200" w:dyaOrig="200" w14:anchorId="1A8BB001">
          <v:shape id="_x0000_i2527" type="#_x0000_t75" style="width:7.35pt;height:7.35pt" o:ole="">
            <v:imagedata r:id="rId3162" o:title=""/>
          </v:shape>
          <o:OLEObject Type="Embed" ProgID="Equation.DSMT4" ShapeID="_x0000_i2527" DrawAspect="Content" ObjectID="_1375861675" r:id="rId3163"/>
        </w:object>
      </w:r>
      <w:r w:rsidR="003D7647">
        <w:t xml:space="preserve">, </w:t>
      </w:r>
      <w:r w:rsidR="00DB47BB">
        <w:t xml:space="preserve">which is then used for evaluating </w:t>
      </w:r>
      <w:r w:rsidR="00DB47BB" w:rsidRPr="003D7647">
        <w:rPr>
          <w:position w:val="-4"/>
        </w:rPr>
        <w:object w:dxaOrig="320" w:dyaOrig="320" w14:anchorId="67F084EA">
          <v:shape id="_x0000_i2528" type="#_x0000_t75" style="width:14.65pt;height:14.65pt" o:ole="">
            <v:imagedata r:id="rId3164" o:title=""/>
          </v:shape>
          <o:OLEObject Type="Embed" ProgID="Equation.DSMT4" ShapeID="_x0000_i2528" DrawAspect="Content" ObjectID="_1375861676" r:id="rId3165"/>
        </w:object>
      </w:r>
      <w:r w:rsidR="00DB47BB">
        <w:t xml:space="preserve"> for subsequent time steps </w:t>
      </w:r>
      <w:r w:rsidR="00DB47BB" w:rsidRPr="003D7647">
        <w:rPr>
          <w:position w:val="-4"/>
        </w:rPr>
        <w:object w:dxaOrig="500" w:dyaOrig="220" w14:anchorId="1127E585">
          <v:shape id="_x0000_i2529" type="#_x0000_t75" style="width:22pt;height:14.65pt" o:ole="">
            <v:imagedata r:id="rId3166" o:title=""/>
          </v:shape>
          <o:OLEObject Type="Embed" ProgID="Equation.DSMT4" ShapeID="_x0000_i2529" DrawAspect="Content" ObjectID="_1375861677" r:id="rId3167"/>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fldSimple w:instr=" REF ZEqnNum286819 \* Charformat \! \* MERGEFORMAT ">
        <w:ins w:id="2469" w:author="Gerard" w:date="2015-08-25T08:50:00Z">
          <w:r w:rsidR="009F25FF">
            <w:instrText>(5.95)</w:instrText>
          </w:r>
        </w:ins>
        <w:del w:id="2470" w:author="Gerard" w:date="2015-07-27T22:14:00Z">
          <w:r w:rsidR="00D3178E" w:rsidDel="00C175E9">
            <w:delInstrText>(5.97)</w:delInstrText>
          </w:r>
        </w:del>
      </w:fldSimple>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fldSimple w:instr=" REF ZEqnNum824346 \* Charformat \! \* MERGEFORMAT ">
        <w:ins w:id="2471" w:author="Gerard" w:date="2015-08-25T08:50:00Z">
          <w:r w:rsidR="009F25FF">
            <w:instrText>(5.96)</w:instrText>
          </w:r>
        </w:ins>
        <w:del w:id="2472" w:author="Gerard" w:date="2015-07-27T22:14:00Z">
          <w:r w:rsidR="00D3178E" w:rsidDel="00C175E9">
            <w:delInstrText>(5.98)</w:delInstrText>
          </w:r>
        </w:del>
      </w:fldSimple>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fldSimple w:instr=" REF ZEqnNum467146 \* Charformat \! \* MERGEFORMAT ">
        <w:ins w:id="2473" w:author="Gerard" w:date="2015-08-25T08:50:00Z">
          <w:r w:rsidR="009F25FF">
            <w:instrText>(5.91)</w:instrText>
          </w:r>
        </w:ins>
        <w:del w:id="2474" w:author="Gerard" w:date="2015-07-27T22:14:00Z">
          <w:r w:rsidR="00D3178E" w:rsidDel="00C175E9">
            <w:delInstrText>(5.93)</w:delInstrText>
          </w:r>
        </w:del>
      </w:fldSimple>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2475" w:name="_Toc302490336"/>
      <w:bookmarkStart w:id="2476" w:name="_Toc302491870"/>
      <w:bookmarkStart w:id="2477" w:name="_Toc302492240"/>
      <w:bookmarkStart w:id="2478" w:name="_Toc176704875"/>
      <w:bookmarkStart w:id="2479" w:name="_Ref167097234"/>
      <w:bookmarkStart w:id="2480" w:name="_Toc302112058"/>
      <w:bookmarkEnd w:id="2475"/>
      <w:bookmarkEnd w:id="2476"/>
      <w:bookmarkEnd w:id="2477"/>
      <w:r>
        <w:t>Hydraulic Permeability</w:t>
      </w:r>
      <w:bookmarkEnd w:id="2478"/>
      <w:bookmarkEnd w:id="2480"/>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481" w:name="_Ref288636620"/>
      <w:bookmarkStart w:id="2482" w:name="_Toc302642746"/>
      <w:bookmarkStart w:id="2483" w:name="_Toc176704876"/>
      <w:bookmarkStart w:id="2484" w:name="_Toc302112059"/>
      <w:r>
        <w:t>Constant Isotropic Permeability</w:t>
      </w:r>
      <w:bookmarkEnd w:id="2481"/>
      <w:bookmarkEnd w:id="2482"/>
      <w:bookmarkEnd w:id="2483"/>
      <w:bookmarkEnd w:id="2484"/>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530" type="#_x0000_t75" style="width:36.65pt;height:14.65pt" o:ole="">
            <v:imagedata r:id="rId3168" o:title=""/>
          </v:shape>
          <o:OLEObject Type="Embed" ProgID="Equation.DSMT4" ShapeID="_x0000_i2530" DrawAspect="Content" ObjectID="_1375861678" r:id="rId3169"/>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531" type="#_x0000_t75" style="width:7.35pt;height:14.65pt" o:ole="">
            <v:imagedata r:id="rId3170" o:title=""/>
          </v:shape>
          <o:OLEObject Type="Embed" ProgID="Equation.DSMT4" ShapeID="_x0000_i2531" DrawAspect="Content" ObjectID="_1375861679" r:id="rId3171"/>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485" w:name="_Toc302642747"/>
      <w:bookmarkStart w:id="2486" w:name="_Toc176704877"/>
      <w:bookmarkStart w:id="2487" w:name="_Toc302112060"/>
      <w:r>
        <w:t>Holmes-Mow</w:t>
      </w:r>
      <w:bookmarkEnd w:id="2485"/>
      <w:bookmarkEnd w:id="2486"/>
      <w:bookmarkEnd w:id="2487"/>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r w:rsidR="0023486D">
        <w:fldChar w:fldCharType="begin"/>
      </w:r>
      <w:r w:rsidR="0023486D">
        <w:instrText xml:space="preserve"> HYPERLINK \l "_ENREF_34" \o "Holmes, 1990 #41" </w:instrText>
      </w:r>
      <w:ins w:id="2488" w:author="Gerard" w:date="2015-08-25T08:12:00Z"/>
      <w:r w:rsidR="0023486D">
        <w:fldChar w:fldCharType="separate"/>
      </w:r>
      <w:r w:rsidR="00214E15">
        <w:rPr>
          <w:noProof/>
        </w:rPr>
        <w:t>34</w:t>
      </w:r>
      <w:r w:rsidR="0023486D">
        <w:rPr>
          <w:noProof/>
        </w:rPr>
        <w:fldChar w:fldCharType="end"/>
      </w:r>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532" type="#_x0000_t75" style="width:57.35pt;height:22pt" o:ole="">
            <v:imagedata r:id="rId3172" o:title=""/>
          </v:shape>
          <o:OLEObject Type="Embed" ProgID="Equation.DSMT4" ShapeID="_x0000_i2532" DrawAspect="Content" ObjectID="_1375861680" r:id="rId3173"/>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533" type="#_x0000_t75" style="width:2in;height:44pt" o:ole="">
            <v:imagedata r:id="rId3174" o:title=""/>
          </v:shape>
          <o:OLEObject Type="Embed" ProgID="Equation.DSMT4" ShapeID="_x0000_i2533" DrawAspect="Content" ObjectID="_1375861681" r:id="rId3175"/>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489" w:name="_Toc302642748"/>
      <w:bookmarkStart w:id="2490" w:name="_Toc176704878"/>
      <w:bookmarkStart w:id="2491" w:name="_Toc302112061"/>
      <w:r>
        <w:t>Referentially Isotropic Permeability</w:t>
      </w:r>
      <w:bookmarkEnd w:id="2489"/>
      <w:bookmarkEnd w:id="2490"/>
      <w:bookmarkEnd w:id="2491"/>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23486D">
        <w:fldChar w:fldCharType="begin"/>
      </w:r>
      <w:r w:rsidR="0023486D">
        <w:instrText xml:space="preserve"> HYPERLINK \l "_ENREF_21" \o "Ateshian, 2010 #62" </w:instrText>
      </w:r>
      <w:ins w:id="2492" w:author="Gerard" w:date="2015-08-25T08:12:00Z"/>
      <w:r w:rsidR="0023486D">
        <w:fldChar w:fldCharType="separate"/>
      </w:r>
      <w:r w:rsidR="00214E15">
        <w:rPr>
          <w:noProof/>
        </w:rPr>
        <w:t>21</w:t>
      </w:r>
      <w:r w:rsidR="0023486D">
        <w:rPr>
          <w:noProof/>
        </w:rPr>
        <w:fldChar w:fldCharType="end"/>
      </w:r>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534" type="#_x0000_t75" style="width:208.65pt;height:35.35pt" o:ole="">
            <v:imagedata r:id="rId3176" o:title=""/>
          </v:shape>
          <o:OLEObject Type="Embed" ProgID="Equation.DSMT4" ShapeID="_x0000_i2534" DrawAspect="Content" ObjectID="_1375861682" r:id="rId3177"/>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535" type="#_x0000_t75" style="width:28pt;height:14.65pt" o:ole="">
            <v:imagedata r:id="rId3178" o:title=""/>
          </v:shape>
          <o:OLEObject Type="Embed" ProgID="Equation.DSMT4" ShapeID="_x0000_i2535" DrawAspect="Content" ObjectID="_1375861683" r:id="rId3179"/>
        </w:object>
      </w:r>
      <w:r>
        <w:t xml:space="preserve">) is isotropic and given by </w:t>
      </w:r>
      <w:r w:rsidR="00905817" w:rsidRPr="00905817">
        <w:rPr>
          <w:position w:val="-14"/>
        </w:rPr>
        <w:object w:dxaOrig="2020" w:dyaOrig="400" w14:anchorId="60A354AB">
          <v:shape id="_x0000_i2536" type="#_x0000_t75" style="width:100pt;height:22pt" o:ole="">
            <v:imagedata r:id="rId3180" o:title=""/>
          </v:shape>
          <o:OLEObject Type="Embed" ProgID="Equation.DSMT4" ShapeID="_x0000_i2536" DrawAspect="Content" ObjectID="_1375861684" r:id="rId3181"/>
        </w:object>
      </w:r>
      <w:r>
        <w:t>.</w:t>
      </w:r>
    </w:p>
    <w:p w14:paraId="2DECFBE6" w14:textId="77777777" w:rsidR="00FB6012" w:rsidRPr="0097532C" w:rsidRDefault="00FB6012" w:rsidP="00FB6012"/>
    <w:p w14:paraId="77887D3E" w14:textId="77777777" w:rsidR="00FB6012" w:rsidRDefault="00FB6012" w:rsidP="00FB6012">
      <w:pPr>
        <w:pStyle w:val="Heading3"/>
      </w:pPr>
      <w:bookmarkStart w:id="2493" w:name="_Toc302642749"/>
      <w:bookmarkStart w:id="2494" w:name="_Toc176704879"/>
      <w:bookmarkStart w:id="2495" w:name="_Toc302112062"/>
      <w:r>
        <w:t>Referentially Orthotropic Permeability</w:t>
      </w:r>
      <w:bookmarkEnd w:id="2493"/>
      <w:bookmarkEnd w:id="2494"/>
      <w:bookmarkEnd w:id="2495"/>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23486D">
        <w:fldChar w:fldCharType="begin"/>
      </w:r>
      <w:r w:rsidR="0023486D">
        <w:instrText xml:space="preserve"> HYPERLINK \l "_ENREF_21" \o "Ateshian, 2010 #62" </w:instrText>
      </w:r>
      <w:ins w:id="2496" w:author="Gerard" w:date="2015-08-25T08:12:00Z"/>
      <w:r w:rsidR="0023486D">
        <w:fldChar w:fldCharType="separate"/>
      </w:r>
      <w:r w:rsidR="00214E15">
        <w:rPr>
          <w:noProof/>
        </w:rPr>
        <w:t>21</w:t>
      </w:r>
      <w:r w:rsidR="0023486D">
        <w:rPr>
          <w:noProof/>
        </w:rPr>
        <w:fldChar w:fldCharType="end"/>
      </w:r>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537" type="#_x0000_t75" style="width:188pt;height:36.65pt" o:ole="">
            <v:imagedata r:id="rId3182" o:title=""/>
          </v:shape>
          <o:OLEObject Type="Embed" ProgID="Equation.DSMT4" ShapeID="_x0000_i2537" DrawAspect="Content" ObjectID="_1375861685" r:id="rId3183"/>
        </w:object>
      </w:r>
      <w:r>
        <w:t>,</w:t>
      </w:r>
    </w:p>
    <w:p w14:paraId="54E07D0E" w14:textId="77777777" w:rsidR="00FB6012" w:rsidRDefault="00FB6012" w:rsidP="00FB6012">
      <w:r>
        <w:t>where,</w:t>
      </w:r>
    </w:p>
    <w:p w14:paraId="432A6EA8" w14:textId="4DB86CBB" w:rsidR="00FB6012" w:rsidRDefault="00FB6012" w:rsidP="00FB6012">
      <w:pPr>
        <w:pStyle w:val="MTDisplayEquation"/>
      </w:pPr>
      <w:r>
        <w:tab/>
      </w:r>
      <w:r w:rsidR="00905817" w:rsidRPr="00905817">
        <w:rPr>
          <w:position w:val="-114"/>
        </w:rPr>
        <w:object w:dxaOrig="4160" w:dyaOrig="2439" w14:anchorId="74DE51CE">
          <v:shape id="_x0000_i2538" type="#_x0000_t75" style="width:208.65pt;height:122pt" o:ole="">
            <v:imagedata r:id="rId3184" o:title=""/>
          </v:shape>
          <o:OLEObject Type="Embed" ProgID="Equation.DSMT4" ShapeID="_x0000_i2538" DrawAspect="Content" ObjectID="_1375861686" r:id="rId3185"/>
        </w:object>
      </w:r>
    </w:p>
    <w:p w14:paraId="4DE40470" w14:textId="74D4D0FF" w:rsidR="00FB6012" w:rsidRDefault="00905817" w:rsidP="00FB6012">
      <w:r w:rsidRPr="00905817">
        <w:rPr>
          <w:position w:val="-12"/>
        </w:rPr>
        <w:object w:dxaOrig="360" w:dyaOrig="360" w14:anchorId="6DBC1207">
          <v:shape id="_x0000_i2539" type="#_x0000_t75" style="width:22pt;height:22pt" o:ole="">
            <v:imagedata r:id="rId3186" o:title=""/>
          </v:shape>
          <o:OLEObject Type="Embed" ProgID="Equation.DSMT4" ShapeID="_x0000_i2539" DrawAspect="Content" ObjectID="_1375861687" r:id="rId3187"/>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540" type="#_x0000_t75" style="width:166pt;height:22pt" o:ole="">
            <v:imagedata r:id="rId3188" o:title=""/>
          </v:shape>
          <o:OLEObject Type="Embed" ProgID="Equation.DSMT4" ShapeID="_x0000_i2540" DrawAspect="Content" ObjectID="_1375861688" r:id="rId3189"/>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541" type="#_x0000_t75" style="width:14.65pt;height:22pt" o:ole="">
            <v:imagedata r:id="rId3190" o:title=""/>
          </v:shape>
          <o:OLEObject Type="Embed" ProgID="Equation.DSMT4" ShapeID="_x0000_i2541" DrawAspect="Content" ObjectID="_1375861689" r:id="rId3191"/>
        </w:object>
      </w:r>
      <w:r>
        <w:t xml:space="preserve"> are orthonormal vectors normal to the planes of symmetry.  Note that the permeability in the reference state (</w:t>
      </w:r>
      <w:r w:rsidR="00905817" w:rsidRPr="00905817">
        <w:rPr>
          <w:position w:val="-4"/>
        </w:rPr>
        <w:object w:dxaOrig="560" w:dyaOrig="260" w14:anchorId="68847609">
          <v:shape id="_x0000_i2542" type="#_x0000_t75" style="width:28pt;height:14.65pt" o:ole="">
            <v:imagedata r:id="rId3192" o:title=""/>
          </v:shape>
          <o:OLEObject Type="Embed" ProgID="Equation.DSMT4" ShapeID="_x0000_i2542" DrawAspect="Content" ObjectID="_1375861690" r:id="rId3193"/>
        </w:object>
      </w:r>
      <w:r>
        <w:t xml:space="preserve">) is given by </w:t>
      </w:r>
      <w:r w:rsidR="00905817" w:rsidRPr="00905817">
        <w:rPr>
          <w:position w:val="-28"/>
        </w:rPr>
        <w:object w:dxaOrig="3060" w:dyaOrig="680" w14:anchorId="5C118F8B">
          <v:shape id="_x0000_i2543" type="#_x0000_t75" style="width:151.35pt;height:36.65pt" o:ole="">
            <v:imagedata r:id="rId3194" o:title=""/>
          </v:shape>
          <o:OLEObject Type="Embed" ProgID="Equation.DSMT4" ShapeID="_x0000_i2543" DrawAspect="Content" ObjectID="_1375861691" r:id="rId3195"/>
        </w:object>
      </w:r>
      <w:r>
        <w:t>.</w:t>
      </w:r>
    </w:p>
    <w:p w14:paraId="26180870" w14:textId="77777777" w:rsidR="00FB6012" w:rsidRPr="0097532C" w:rsidRDefault="00FB6012" w:rsidP="00FB6012"/>
    <w:p w14:paraId="03087207" w14:textId="77777777" w:rsidR="00FB6012" w:rsidRDefault="00FB6012" w:rsidP="00FB6012">
      <w:pPr>
        <w:pStyle w:val="Heading3"/>
      </w:pPr>
      <w:bookmarkStart w:id="2497" w:name="_Toc302642750"/>
      <w:bookmarkStart w:id="2498" w:name="_Toc176704880"/>
      <w:bookmarkStart w:id="2499" w:name="_Toc302112063"/>
      <w:r>
        <w:t>Referentially Transversely Isotropic Permeability</w:t>
      </w:r>
      <w:bookmarkEnd w:id="2497"/>
      <w:bookmarkEnd w:id="2498"/>
      <w:bookmarkEnd w:id="2499"/>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23486D">
        <w:fldChar w:fldCharType="begin"/>
      </w:r>
      <w:r w:rsidR="0023486D">
        <w:instrText xml:space="preserve"> HYPERLINK \l "_ENREF_21" \o "Ateshian, 2010 #62" </w:instrText>
      </w:r>
      <w:ins w:id="2500" w:author="Gerard" w:date="2015-08-25T08:12:00Z"/>
      <w:r w:rsidR="0023486D">
        <w:fldChar w:fldCharType="separate"/>
      </w:r>
      <w:r w:rsidR="00214E15">
        <w:rPr>
          <w:noProof/>
        </w:rPr>
        <w:t>21</w:t>
      </w:r>
      <w:r w:rsidR="0023486D">
        <w:rPr>
          <w:noProof/>
        </w:rPr>
        <w:fldChar w:fldCharType="end"/>
      </w:r>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544" type="#_x0000_t75" style="width:324.65pt;height:122pt" o:ole="">
            <v:imagedata r:id="rId3196" o:title=""/>
          </v:shape>
          <o:OLEObject Type="Embed" ProgID="Equation.DSMT4" ShapeID="_x0000_i2544" DrawAspect="Content" ObjectID="_1375861692" r:id="rId3197"/>
        </w:object>
      </w:r>
    </w:p>
    <w:p w14:paraId="5C5C0D02" w14:textId="660EB2BE" w:rsidR="00FB6012" w:rsidRDefault="00905817" w:rsidP="00FB6012">
      <w:r w:rsidRPr="00905817">
        <w:rPr>
          <w:position w:val="-4"/>
        </w:rPr>
        <w:object w:dxaOrig="279" w:dyaOrig="200" w14:anchorId="209A7D8D">
          <v:shape id="_x0000_i2545" type="#_x0000_t75" style="width:14.65pt;height:7.35pt" o:ole="">
            <v:imagedata r:id="rId3198" o:title=""/>
          </v:shape>
          <o:OLEObject Type="Embed" ProgID="Equation.DSMT4" ShapeID="_x0000_i2545" DrawAspect="Content" ObjectID="_1375861693" r:id="rId3199"/>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546" type="#_x0000_t75" style="width:94pt;height:22pt" o:ole="">
            <v:imagedata r:id="rId3200" o:title=""/>
          </v:shape>
          <o:OLEObject Type="Embed" ProgID="Equation.DSMT4" ShapeID="_x0000_i2546" DrawAspect="Content" ObjectID="_1375861694" r:id="rId3201"/>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547" type="#_x0000_t75" style="width:14.65pt;height:14.65pt" o:ole="">
            <v:imagedata r:id="rId3202" o:title=""/>
          </v:shape>
          <o:OLEObject Type="Embed" ProgID="Equation.DSMT4" ShapeID="_x0000_i2547" DrawAspect="Content" ObjectID="_1375861695" r:id="rId3203"/>
        </w:object>
      </w:r>
      <w:r>
        <w:t xml:space="preserve"> is a unit vector along the axial direction.  Note that the permeability in the reference state (</w:t>
      </w:r>
      <w:r w:rsidR="00905817" w:rsidRPr="00905817">
        <w:rPr>
          <w:position w:val="-4"/>
        </w:rPr>
        <w:object w:dxaOrig="560" w:dyaOrig="260" w14:anchorId="0B189997">
          <v:shape id="_x0000_i2548" type="#_x0000_t75" style="width:28pt;height:14.65pt" o:ole="">
            <v:imagedata r:id="rId3204" o:title=""/>
          </v:shape>
          <o:OLEObject Type="Embed" ProgID="Equation.DSMT4" ShapeID="_x0000_i2548" DrawAspect="Content" ObjectID="_1375861696" r:id="rId3205"/>
        </w:object>
      </w:r>
      <w:r>
        <w:t xml:space="preserve">) is given by </w:t>
      </w:r>
      <w:r w:rsidR="00905817" w:rsidRPr="00905817">
        <w:rPr>
          <w:position w:val="-16"/>
        </w:rPr>
        <w:object w:dxaOrig="4959" w:dyaOrig="440" w14:anchorId="315CF11C">
          <v:shape id="_x0000_i2549" type="#_x0000_t75" style="width:244pt;height:22pt" o:ole="">
            <v:imagedata r:id="rId3206" o:title=""/>
          </v:shape>
          <o:OLEObject Type="Embed" ProgID="Equation.DSMT4" ShapeID="_x0000_i2549" DrawAspect="Content" ObjectID="_1375861697" r:id="rId3207"/>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501" w:name="_Ref162420101"/>
      <w:bookmarkStart w:id="2502" w:name="_Toc302642753"/>
      <w:bookmarkStart w:id="2503" w:name="_Toc176704881"/>
      <w:bookmarkStart w:id="2504" w:name="_Toc302112064"/>
      <w:r>
        <w:t xml:space="preserve">Solute </w:t>
      </w:r>
      <w:r w:rsidRPr="0097532C">
        <w:t>Diffusivity</w:t>
      </w:r>
      <w:bookmarkEnd w:id="2501"/>
      <w:bookmarkEnd w:id="2502"/>
      <w:bookmarkEnd w:id="2503"/>
      <w:bookmarkEnd w:id="2504"/>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550" type="#_x0000_t75" style="width:7.35pt;height:14.65pt" o:ole="">
            <v:imagedata r:id="rId3208" o:title=""/>
          </v:shape>
          <o:OLEObject Type="Embed" ProgID="Equation.DSMT4" ShapeID="_x0000_i2550" DrawAspect="Content" ObjectID="_1375861698" r:id="rId3209"/>
        </w:object>
      </w:r>
      <w:r w:rsidRPr="00B27FE9">
        <w:t xml:space="preserve"> may be a function of strain and solute concentration.</w:t>
      </w:r>
    </w:p>
    <w:p w14:paraId="6ACC20B4" w14:textId="77777777" w:rsidR="00FB6012" w:rsidRPr="00B27FE9" w:rsidRDefault="00FB6012" w:rsidP="00FB6012">
      <w:pPr>
        <w:pStyle w:val="Heading3"/>
      </w:pPr>
      <w:bookmarkStart w:id="2505" w:name="_Toc302642754"/>
      <w:bookmarkStart w:id="2506" w:name="_Toc176704882"/>
      <w:bookmarkStart w:id="2507" w:name="_Toc302112065"/>
      <w:r w:rsidRPr="00B27FE9">
        <w:t>Constant Isotropic Diffusivity</w:t>
      </w:r>
      <w:bookmarkEnd w:id="2505"/>
      <w:bookmarkEnd w:id="2506"/>
      <w:bookmarkEnd w:id="2507"/>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551" type="#_x0000_t75" style="width:36.65pt;height:14.65pt" o:ole="">
            <v:imagedata r:id="rId3210" o:title=""/>
          </v:shape>
          <o:OLEObject Type="Embed" ProgID="Equation.DSMT4" ShapeID="_x0000_i2551" DrawAspect="Content" ObjectID="_1375861699" r:id="rId3211"/>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552" type="#_x0000_t75" style="width:14.65pt;height:14.65pt" o:ole="">
            <v:imagedata r:id="rId3212" o:title=""/>
          </v:shape>
          <o:OLEObject Type="Embed" ProgID="Equation.DSMT4" ShapeID="_x0000_i2552" DrawAspect="Content" ObjectID="_1375861700" r:id="rId3213"/>
        </w:object>
      </w:r>
      <w:r>
        <w:t xml:space="preserve"> is constant.  This assumption is only true when strains are small.  Note that the user must specify </w:t>
      </w:r>
      <w:r w:rsidR="00905817" w:rsidRPr="00905817">
        <w:rPr>
          <w:position w:val="-12"/>
        </w:rPr>
        <w:object w:dxaOrig="660" w:dyaOrig="360" w14:anchorId="438667EC">
          <v:shape id="_x0000_i2553" type="#_x0000_t75" style="width:36.65pt;height:22pt" o:ole="">
            <v:imagedata r:id="rId3214" o:title=""/>
          </v:shape>
          <o:OLEObject Type="Embed" ProgID="Equation.DSMT4" ShapeID="_x0000_i2553" DrawAspect="Content" ObjectID="_1375861701" r:id="rId3215"/>
        </w:object>
      </w:r>
      <w:r>
        <w:t xml:space="preserve">, </w:t>
      </w:r>
      <w:r w:rsidR="0091287E">
        <w:t xml:space="preserve">where </w:t>
      </w:r>
      <w:r w:rsidR="00905817" w:rsidRPr="00905817">
        <w:rPr>
          <w:position w:val="-12"/>
        </w:rPr>
        <w:object w:dxaOrig="279" w:dyaOrig="360" w14:anchorId="42773489">
          <v:shape id="_x0000_i2554" type="#_x0000_t75" style="width:14.65pt;height:22pt" o:ole="">
            <v:imagedata r:id="rId3216" o:title=""/>
          </v:shape>
          <o:OLEObject Type="Embed" ProgID="Equation.DSMT4" ShapeID="_x0000_i2554" DrawAspect="Content" ObjectID="_1375861702" r:id="rId3217"/>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508" w:name="_Toc302642755"/>
      <w:bookmarkStart w:id="2509" w:name="_Toc176704883"/>
      <w:bookmarkStart w:id="2510" w:name="_Toc302112066"/>
      <w:r>
        <w:t>Constant Orthotropic Diffusivity</w:t>
      </w:r>
      <w:bookmarkEnd w:id="2508"/>
      <w:bookmarkEnd w:id="2509"/>
      <w:bookmarkEnd w:id="2510"/>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555" type="#_x0000_t75" style="width:86.65pt;height:36.65pt" o:ole="">
            <v:imagedata r:id="rId3218" o:title=""/>
          </v:shape>
          <o:OLEObject Type="Embed" ProgID="Equation.DSMT4" ShapeID="_x0000_i2555" DrawAspect="Content" ObjectID="_1375861703" r:id="rId3219"/>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556" type="#_x0000_t75" style="width:14.65pt;height:22pt" o:ole="">
            <v:imagedata r:id="rId3220" o:title=""/>
          </v:shape>
          <o:OLEObject Type="Embed" ProgID="Equation.DSMT4" ShapeID="_x0000_i2556" DrawAspect="Content" ObjectID="_1375861704" r:id="rId3221"/>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557" type="#_x0000_t75" style="width:14.65pt;height:14.65pt" o:ole="">
            <v:imagedata r:id="rId3222" o:title=""/>
          </v:shape>
          <o:OLEObject Type="Embed" ProgID="Equation.DSMT4" ShapeID="_x0000_i2557" DrawAspect="Content" ObjectID="_1375861705" r:id="rId3223"/>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558" type="#_x0000_t75" style="width:35.35pt;height:22pt" o:ole="">
            <v:imagedata r:id="rId3224" o:title=""/>
          </v:shape>
          <o:OLEObject Type="Embed" ProgID="Equation.DSMT4" ShapeID="_x0000_i2558" DrawAspect="Content" ObjectID="_1375861706" r:id="rId3225"/>
        </w:object>
      </w:r>
      <w:r>
        <w:t>,</w:t>
      </w:r>
      <w:r w:rsidR="0091287E">
        <w:t xml:space="preserve"> where </w:t>
      </w:r>
      <w:r w:rsidR="00905817" w:rsidRPr="00905817">
        <w:rPr>
          <w:position w:val="-12"/>
        </w:rPr>
        <w:object w:dxaOrig="279" w:dyaOrig="360" w14:anchorId="23FC52EE">
          <v:shape id="_x0000_i2559" type="#_x0000_t75" style="width:14.65pt;height:22pt" o:ole="">
            <v:imagedata r:id="rId3226" o:title=""/>
          </v:shape>
          <o:OLEObject Type="Embed" ProgID="Equation.DSMT4" ShapeID="_x0000_i2559" DrawAspect="Content" ObjectID="_1375861707" r:id="rId3227"/>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511" w:name="_Toc302642756"/>
      <w:bookmarkStart w:id="2512" w:name="_Toc176704884"/>
      <w:bookmarkStart w:id="2513" w:name="_Toc302112067"/>
      <w:r>
        <w:t>Referentially Isotropic Diffusivity</w:t>
      </w:r>
      <w:bookmarkEnd w:id="2511"/>
      <w:bookmarkEnd w:id="2512"/>
      <w:bookmarkEnd w:id="2513"/>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560" type="#_x0000_t75" style="width:3in;height:35.35pt" o:ole="">
            <v:imagedata r:id="rId3228" o:title=""/>
          </v:shape>
          <o:OLEObject Type="Embed" ProgID="Equation.DSMT4" ShapeID="_x0000_i2560" DrawAspect="Content" ObjectID="_1375861708" r:id="rId3229"/>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561" type="#_x0000_t75" style="width:14.65pt;height:14.65pt" o:ole="">
            <v:imagedata r:id="rId3230" o:title=""/>
          </v:shape>
          <o:OLEObject Type="Embed" ProgID="Equation.DSMT4" ShapeID="_x0000_i2561" DrawAspect="Content" ObjectID="_1375861709" r:id="rId3231"/>
        </w:object>
      </w:r>
      <w:r>
        <w:rPr>
          <w:i/>
        </w:rPr>
        <w:t xml:space="preserve"> </w:t>
      </w:r>
      <w:r>
        <w:t xml:space="preserve">is the jacobian of the deformation, i.e. </w:t>
      </w:r>
      <w:r w:rsidR="00905817" w:rsidRPr="00905817">
        <w:rPr>
          <w:position w:val="-6"/>
        </w:rPr>
        <w:object w:dxaOrig="940" w:dyaOrig="279" w14:anchorId="4B6CAC2B">
          <v:shape id="_x0000_i2562" type="#_x0000_t75" style="width:50pt;height:14.65pt" o:ole="">
            <v:imagedata r:id="rId3232" o:title=""/>
          </v:shape>
          <o:OLEObject Type="Embed" ProgID="Equation.DSMT4" ShapeID="_x0000_i2562" DrawAspect="Content" ObjectID="_1375861710" r:id="rId3233"/>
        </w:object>
      </w:r>
      <w:r>
        <w:t xml:space="preserve"> where </w:t>
      </w:r>
      <w:r w:rsidR="00905817" w:rsidRPr="00905817">
        <w:rPr>
          <w:position w:val="-4"/>
        </w:rPr>
        <w:object w:dxaOrig="220" w:dyaOrig="260" w14:anchorId="6512126D">
          <v:shape id="_x0000_i2563" type="#_x0000_t75" style="width:14.65pt;height:14.65pt" o:ole="">
            <v:imagedata r:id="rId3234" o:title=""/>
          </v:shape>
          <o:OLEObject Type="Embed" ProgID="Equation.DSMT4" ShapeID="_x0000_i2563" DrawAspect="Content" ObjectID="_1375861711" r:id="rId3235"/>
        </w:object>
      </w:r>
      <w:r>
        <w:rPr>
          <w:b/>
        </w:rPr>
        <w:t xml:space="preserve"> </w:t>
      </w:r>
      <w:r>
        <w:t xml:space="preserve">is the deformation gradient, and </w:t>
      </w:r>
      <w:r w:rsidR="00905817" w:rsidRPr="00905817">
        <w:rPr>
          <w:position w:val="-6"/>
        </w:rPr>
        <w:object w:dxaOrig="960" w:dyaOrig="320" w14:anchorId="082A71D3">
          <v:shape id="_x0000_i2564" type="#_x0000_t75" style="width:50pt;height:14.65pt" o:ole="">
            <v:imagedata r:id="rId3236" o:title=""/>
          </v:shape>
          <o:OLEObject Type="Embed" ProgID="Equation.DSMT4" ShapeID="_x0000_i2564" DrawAspect="Content" ObjectID="_1375861712" r:id="rId3237"/>
        </w:object>
      </w:r>
      <w:r>
        <w:t xml:space="preserve"> is the left Cauchy-Green tensor.  Note that the diffusivity in the reference state (</w:t>
      </w:r>
      <w:r w:rsidR="00905817" w:rsidRPr="00905817">
        <w:rPr>
          <w:position w:val="-4"/>
        </w:rPr>
        <w:object w:dxaOrig="560" w:dyaOrig="260" w14:anchorId="15068438">
          <v:shape id="_x0000_i2565" type="#_x0000_t75" style="width:28pt;height:14.65pt" o:ole="">
            <v:imagedata r:id="rId3238" o:title=""/>
          </v:shape>
          <o:OLEObject Type="Embed" ProgID="Equation.DSMT4" ShapeID="_x0000_i2565" DrawAspect="Content" ObjectID="_1375861713" r:id="rId3239"/>
        </w:object>
      </w:r>
      <w:r>
        <w:t xml:space="preserve">) is isotropic and given by </w:t>
      </w:r>
      <w:r w:rsidR="00905817" w:rsidRPr="00905817">
        <w:rPr>
          <w:position w:val="-14"/>
        </w:rPr>
        <w:object w:dxaOrig="2060" w:dyaOrig="400" w14:anchorId="4B603718">
          <v:shape id="_x0000_i2566" type="#_x0000_t75" style="width:100pt;height:22pt" o:ole="">
            <v:imagedata r:id="rId3240" o:title=""/>
          </v:shape>
          <o:OLEObject Type="Embed" ProgID="Equation.DSMT4" ShapeID="_x0000_i2566" DrawAspect="Content" ObjectID="_1375861714" r:id="rId3241"/>
        </w:object>
      </w:r>
      <w:r>
        <w:t>.</w:t>
      </w:r>
    </w:p>
    <w:p w14:paraId="4D67D885" w14:textId="77777777" w:rsidR="00FB6012" w:rsidRDefault="00FB6012" w:rsidP="00FB6012"/>
    <w:p w14:paraId="23EA4028" w14:textId="77777777" w:rsidR="00FB6012" w:rsidRDefault="00FB6012" w:rsidP="00FB6012">
      <w:pPr>
        <w:pStyle w:val="Heading3"/>
      </w:pPr>
      <w:bookmarkStart w:id="2514" w:name="_Toc302642757"/>
      <w:bookmarkStart w:id="2515" w:name="_Toc176704885"/>
      <w:bookmarkStart w:id="2516" w:name="_Toc302112068"/>
      <w:r>
        <w:t>Referentially Orthotropic Diffusivity</w:t>
      </w:r>
      <w:bookmarkEnd w:id="2514"/>
      <w:bookmarkEnd w:id="2515"/>
      <w:bookmarkEnd w:id="2516"/>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567" type="#_x0000_t75" style="width:188pt;height:36.65pt" o:ole="">
            <v:imagedata r:id="rId3242" o:title=""/>
          </v:shape>
          <o:OLEObject Type="Embed" ProgID="Equation.DSMT4" ShapeID="_x0000_i2567" DrawAspect="Content" ObjectID="_1375861715" r:id="rId3243"/>
        </w:object>
      </w:r>
      <w:r>
        <w:t>,</w:t>
      </w:r>
    </w:p>
    <w:p w14:paraId="4CD7BC75" w14:textId="77777777" w:rsidR="00FB6012" w:rsidRDefault="00FB6012" w:rsidP="00FB6012">
      <w:r>
        <w:t>where,</w:t>
      </w:r>
    </w:p>
    <w:p w14:paraId="0B65A73A" w14:textId="3C6DDF27" w:rsidR="00FB6012" w:rsidRDefault="00FB6012" w:rsidP="00FB6012">
      <w:pPr>
        <w:pStyle w:val="MTDisplayEquation"/>
      </w:pPr>
      <w:r>
        <w:tab/>
      </w:r>
      <w:r w:rsidR="00905817" w:rsidRPr="00905817">
        <w:rPr>
          <w:position w:val="-114"/>
        </w:rPr>
        <w:object w:dxaOrig="4220" w:dyaOrig="2439" w14:anchorId="0CC065B2">
          <v:shape id="_x0000_i2568" type="#_x0000_t75" style="width:208.65pt;height:122pt" o:ole="">
            <v:imagedata r:id="rId3244" o:title=""/>
          </v:shape>
          <o:OLEObject Type="Embed" ProgID="Equation.DSMT4" ShapeID="_x0000_i2568" DrawAspect="Content" ObjectID="_1375861716" r:id="rId3245"/>
        </w:object>
      </w:r>
    </w:p>
    <w:p w14:paraId="55CD23ED" w14:textId="5E6AB0CD" w:rsidR="00FB6012" w:rsidRDefault="00905817" w:rsidP="00FB6012">
      <w:r w:rsidRPr="00905817">
        <w:rPr>
          <w:position w:val="-6"/>
        </w:rPr>
        <w:object w:dxaOrig="220" w:dyaOrig="279" w14:anchorId="229994BE">
          <v:shape id="_x0000_i2569" type="#_x0000_t75" style="width:14.65pt;height:14.65pt" o:ole="">
            <v:imagedata r:id="rId3246" o:title=""/>
          </v:shape>
          <o:OLEObject Type="Embed" ProgID="Equation.DSMT4" ShapeID="_x0000_i2569" DrawAspect="Content" ObjectID="_1375861717" r:id="rId3247"/>
        </w:object>
      </w:r>
      <w:r w:rsidR="00FB6012" w:rsidRPr="00A16AEB">
        <w:t xml:space="preserve"> </w:t>
      </w:r>
      <w:r w:rsidR="00FB6012">
        <w:t xml:space="preserve">is the Jacobian of the deformation, i.e. </w:t>
      </w:r>
      <w:r w:rsidRPr="00905817">
        <w:rPr>
          <w:position w:val="-6"/>
        </w:rPr>
        <w:object w:dxaOrig="940" w:dyaOrig="279" w14:anchorId="5BFA3299">
          <v:shape id="_x0000_i2570" type="#_x0000_t75" style="width:50pt;height:14.65pt" o:ole="">
            <v:imagedata r:id="rId3248" o:title=""/>
          </v:shape>
          <o:OLEObject Type="Embed" ProgID="Equation.DSMT4" ShapeID="_x0000_i2570" DrawAspect="Content" ObjectID="_1375861718" r:id="rId3249"/>
        </w:object>
      </w:r>
      <w:r w:rsidR="00FB6012">
        <w:t xml:space="preserve"> where</w:t>
      </w:r>
      <w:r w:rsidR="00FB6012">
        <w:rPr>
          <w:b/>
        </w:rPr>
        <w:t xml:space="preserve"> </w:t>
      </w:r>
      <w:r w:rsidRPr="00905817">
        <w:rPr>
          <w:b/>
          <w:position w:val="-4"/>
        </w:rPr>
        <w:object w:dxaOrig="220" w:dyaOrig="260" w14:anchorId="57610398">
          <v:shape id="_x0000_i2571" type="#_x0000_t75" style="width:14.65pt;height:14.65pt" o:ole="">
            <v:imagedata r:id="rId3250" o:title=""/>
          </v:shape>
          <o:OLEObject Type="Embed" ProgID="Equation.DSMT4" ShapeID="_x0000_i2571" DrawAspect="Content" ObjectID="_1375861719" r:id="rId3251"/>
        </w:object>
      </w:r>
      <w:r w:rsidR="00FB6012" w:rsidRPr="00A16AEB">
        <w:t xml:space="preserve"> </w:t>
      </w:r>
      <w:r w:rsidR="00FB6012">
        <w:t xml:space="preserve">is the deformation gradient.  </w:t>
      </w:r>
      <w:r w:rsidRPr="00905817">
        <w:rPr>
          <w:position w:val="-12"/>
        </w:rPr>
        <w:object w:dxaOrig="360" w:dyaOrig="360" w14:anchorId="5BD12234">
          <v:shape id="_x0000_i2572" type="#_x0000_t75" style="width:22pt;height:22pt" o:ole="">
            <v:imagedata r:id="rId3252" o:title=""/>
          </v:shape>
          <o:OLEObject Type="Embed" ProgID="Equation.DSMT4" ShapeID="_x0000_i2572" DrawAspect="Content" ObjectID="_1375861720" r:id="rId3253"/>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573" type="#_x0000_t75" style="width:166pt;height:22pt" o:ole="">
            <v:imagedata r:id="rId3254" o:title=""/>
          </v:shape>
          <o:OLEObject Type="Embed" ProgID="Equation.DSMT4" ShapeID="_x0000_i2573" DrawAspect="Content" ObjectID="_1375861721" r:id="rId3255"/>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574" type="#_x0000_t75" style="width:14.65pt;height:22pt" o:ole="">
            <v:imagedata r:id="rId3256" o:title=""/>
          </v:shape>
          <o:OLEObject Type="Embed" ProgID="Equation.DSMT4" ShapeID="_x0000_i2574" DrawAspect="Content" ObjectID="_1375861722" r:id="rId3257"/>
        </w:object>
      </w:r>
      <w:r>
        <w:t xml:space="preserve"> are orthonormal vectors normal to the planes of symmetry.  Note that the permeability in the reference state (</w:t>
      </w:r>
      <w:r w:rsidR="00905817" w:rsidRPr="00905817">
        <w:rPr>
          <w:position w:val="-4"/>
        </w:rPr>
        <w:object w:dxaOrig="560" w:dyaOrig="260" w14:anchorId="1F52AF2F">
          <v:shape id="_x0000_i2575" type="#_x0000_t75" style="width:28pt;height:14.65pt" o:ole="">
            <v:imagedata r:id="rId3258" o:title=""/>
          </v:shape>
          <o:OLEObject Type="Embed" ProgID="Equation.DSMT4" ShapeID="_x0000_i2575" DrawAspect="Content" ObjectID="_1375861723" r:id="rId3259"/>
        </w:object>
      </w:r>
      <w:r>
        <w:t xml:space="preserve">) is given by </w:t>
      </w:r>
      <w:r w:rsidR="00905817" w:rsidRPr="00905817">
        <w:rPr>
          <w:position w:val="-28"/>
        </w:rPr>
        <w:object w:dxaOrig="3060" w:dyaOrig="680" w14:anchorId="7104198A">
          <v:shape id="_x0000_i2576" type="#_x0000_t75" style="width:151.35pt;height:36.65pt" o:ole="">
            <v:imagedata r:id="rId3260" o:title=""/>
          </v:shape>
          <o:OLEObject Type="Embed" ProgID="Equation.DSMT4" ShapeID="_x0000_i2576" DrawAspect="Content" ObjectID="_1375861724" r:id="rId3261"/>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517" w:name="_Ref162420103"/>
      <w:bookmarkStart w:id="2518" w:name="_Toc302642758"/>
      <w:bookmarkStart w:id="2519" w:name="_Toc176704886"/>
      <w:bookmarkStart w:id="2520" w:name="_Toc302112069"/>
      <w:r>
        <w:t xml:space="preserve">Solute </w:t>
      </w:r>
      <w:r w:rsidRPr="00B27FE9">
        <w:t>Solubility</w:t>
      </w:r>
      <w:bookmarkEnd w:id="2517"/>
      <w:bookmarkEnd w:id="2518"/>
      <w:bookmarkEnd w:id="2519"/>
      <w:bookmarkEnd w:id="2520"/>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577" type="#_x0000_t75" style="width:14.65pt;height:14.65pt" o:ole="">
            <v:imagedata r:id="rId3262" o:title=""/>
          </v:shape>
          <o:OLEObject Type="Embed" ProgID="Equation.DSMT4" ShapeID="_x0000_i2577" DrawAspect="Content" ObjectID="_1375861725" r:id="rId3263"/>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521" w:name="_Toc302642759"/>
      <w:bookmarkStart w:id="2522" w:name="_Toc176704887"/>
      <w:bookmarkStart w:id="2523" w:name="_Toc302112070"/>
      <w:r w:rsidRPr="00B27FE9">
        <w:t>Constant Solubility</w:t>
      </w:r>
      <w:bookmarkEnd w:id="2521"/>
      <w:bookmarkEnd w:id="2522"/>
      <w:bookmarkEnd w:id="2523"/>
    </w:p>
    <w:p w14:paraId="1E36630D" w14:textId="4C0DF049" w:rsidR="00FB6012" w:rsidRDefault="00FB6012" w:rsidP="00FB6012">
      <w:r>
        <w:t xml:space="preserve">For this material model, </w:t>
      </w:r>
      <w:r w:rsidR="00905817" w:rsidRPr="00905817">
        <w:rPr>
          <w:position w:val="-4"/>
        </w:rPr>
        <w:object w:dxaOrig="220" w:dyaOrig="260" w14:anchorId="28184AC1">
          <v:shape id="_x0000_i2578" type="#_x0000_t75" style="width:14.65pt;height:14.65pt" o:ole="">
            <v:imagedata r:id="rId3264" o:title=""/>
          </v:shape>
          <o:OLEObject Type="Embed" ProgID="Equation.DSMT4" ShapeID="_x0000_i2578" DrawAspect="Content" ObjectID="_1375861726" r:id="rId3265"/>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524" w:name="_Ref162420105"/>
      <w:bookmarkStart w:id="2525" w:name="_Toc302642760"/>
      <w:bookmarkStart w:id="2526" w:name="_Toc176704888"/>
      <w:bookmarkStart w:id="2527" w:name="_Toc302112071"/>
      <w:r w:rsidRPr="00B27FE9">
        <w:t>Osmotic Coefficient</w:t>
      </w:r>
      <w:bookmarkEnd w:id="2524"/>
      <w:bookmarkEnd w:id="2525"/>
      <w:bookmarkEnd w:id="2526"/>
      <w:bookmarkEnd w:id="2527"/>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579" type="#_x0000_t75" style="width:14.65pt;height:14.65pt" o:ole="">
            <v:imagedata r:id="rId3266" o:title=""/>
          </v:shape>
          <o:OLEObject Type="Embed" ProgID="Equation.DSMT4" ShapeID="_x0000_i2579" DrawAspect="Content" ObjectID="_1375861727" r:id="rId3267"/>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528" w:name="_Toc302642761"/>
      <w:bookmarkStart w:id="2529" w:name="_Toc176704889"/>
      <w:bookmarkStart w:id="2530" w:name="_Toc302112072"/>
      <w:r w:rsidRPr="00B27FE9">
        <w:t>Constant Osmotic Coefficient</w:t>
      </w:r>
      <w:bookmarkEnd w:id="2528"/>
      <w:bookmarkEnd w:id="2529"/>
      <w:bookmarkEnd w:id="2530"/>
    </w:p>
    <w:p w14:paraId="0BD1B350" w14:textId="4249A46A" w:rsidR="00FB6012" w:rsidRDefault="00FB6012" w:rsidP="00FB6012">
      <w:r>
        <w:t xml:space="preserve">For this material model, </w:t>
      </w:r>
      <w:r w:rsidR="00905817" w:rsidRPr="00905817">
        <w:rPr>
          <w:position w:val="-4"/>
        </w:rPr>
        <w:object w:dxaOrig="260" w:dyaOrig="240" w14:anchorId="6039931E">
          <v:shape id="_x0000_i2580" type="#_x0000_t75" style="width:14.65pt;height:14.65pt" o:ole="">
            <v:imagedata r:id="rId3268" o:title=""/>
          </v:shape>
          <o:OLEObject Type="Embed" ProgID="Equation.DSMT4" ShapeID="_x0000_i2580" DrawAspect="Content" ObjectID="_1375861728" r:id="rId3269"/>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531" w:name="_Toc265909889"/>
      <w:bookmarkStart w:id="2532" w:name="_Toc265909890"/>
      <w:bookmarkStart w:id="2533" w:name="_Toc265909891"/>
      <w:bookmarkStart w:id="2534" w:name="_Toc265909892"/>
      <w:bookmarkStart w:id="2535" w:name="_Toc265909894"/>
      <w:bookmarkStart w:id="2536" w:name="_Toc265909895"/>
      <w:bookmarkStart w:id="2537" w:name="_Toc265909896"/>
      <w:bookmarkStart w:id="2538" w:name="_Toc265909898"/>
      <w:bookmarkStart w:id="2539" w:name="_Toc265909899"/>
      <w:bookmarkStart w:id="2540" w:name="_Toc265909900"/>
      <w:bookmarkStart w:id="2541" w:name="_Toc265909901"/>
      <w:bookmarkStart w:id="2542" w:name="_Toc265909902"/>
      <w:bookmarkStart w:id="2543" w:name="_Toc265909903"/>
      <w:bookmarkStart w:id="2544" w:name="_Toc265909904"/>
      <w:bookmarkStart w:id="2545" w:name="_Toc265909905"/>
      <w:bookmarkStart w:id="2546" w:name="_Toc265909906"/>
      <w:bookmarkStart w:id="2547" w:name="_Toc265909909"/>
      <w:bookmarkStart w:id="2548" w:name="_Toc265909910"/>
      <w:bookmarkStart w:id="2549" w:name="_Toc265909911"/>
      <w:bookmarkStart w:id="2550" w:name="_Toc265909912"/>
      <w:bookmarkStart w:id="2551" w:name="_Toc265909914"/>
      <w:bookmarkStart w:id="2552" w:name="_Toc302112073"/>
      <w:bookmarkEnd w:id="2479"/>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commentRangeStart w:id="2553"/>
      <w:r>
        <w:t>Active Contraction Model</w:t>
      </w:r>
      <w:commentRangeEnd w:id="2553"/>
      <w:r w:rsidR="008E5B3C">
        <w:rPr>
          <w:rStyle w:val="CommentReference"/>
          <w:rFonts w:cs="Times New Roman"/>
          <w:b w:val="0"/>
          <w:bCs w:val="0"/>
          <w:iCs w:val="0"/>
        </w:rPr>
        <w:commentReference w:id="2553"/>
      </w:r>
      <w:bookmarkEnd w:id="2552"/>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r w:rsidR="0023486D">
        <w:fldChar w:fldCharType="begin"/>
      </w:r>
      <w:r w:rsidR="0023486D">
        <w:instrText xml:space="preserve"> HYPERLINK \l "_ENREF_47" \o "Guccione, 1993 #24" </w:instrText>
      </w:r>
      <w:ins w:id="2554" w:author="Gerard" w:date="2015-08-25T08:12:00Z"/>
      <w:r w:rsidR="0023486D">
        <w:fldChar w:fldCharType="separate"/>
      </w:r>
      <w:r w:rsidR="00214E15">
        <w:rPr>
          <w:noProof/>
        </w:rPr>
        <w:t>47</w:t>
      </w:r>
      <w:r w:rsidR="0023486D">
        <w:rPr>
          <w:noProof/>
        </w:rPr>
        <w:fldChar w:fldCharType="end"/>
      </w:r>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581" type="#_x0000_t75" style="width:7.35pt;height:14.65pt" o:ole="">
            <v:imagedata r:id="rId3270" o:title=""/>
          </v:shape>
          <o:OLEObject Type="Embed" ProgID="Equation.DSMT4" ShapeID="_x0000_i2581" DrawAspect="Content" ObjectID="_1375861729" r:id="rId3271"/>
        </w:object>
      </w:r>
      <w:r>
        <w:t xml:space="preserve">is defined as the sum of the active stress tensor </w:t>
      </w:r>
      <w:r w:rsidR="00905817" w:rsidRPr="00905817">
        <w:rPr>
          <w:position w:val="-6"/>
        </w:rPr>
        <w:object w:dxaOrig="1300" w:dyaOrig="320" w14:anchorId="65653D81">
          <v:shape id="_x0000_i2582" type="#_x0000_t75" style="width:64.65pt;height:14.65pt" o:ole="">
            <v:imagedata r:id="rId3272" o:title=""/>
          </v:shape>
          <o:OLEObject Type="Embed" ProgID="Equation.DSMT4" ShapeID="_x0000_i2582" DrawAspect="Content" ObjectID="_1375861730" r:id="rId3273"/>
        </w:object>
      </w:r>
      <w:r>
        <w:t xml:space="preserve"> and the passive stress tensor </w:t>
      </w:r>
      <w:r w:rsidR="00905817" w:rsidRPr="00905817">
        <w:rPr>
          <w:position w:val="-6"/>
        </w:rPr>
        <w:object w:dxaOrig="320" w:dyaOrig="320" w14:anchorId="2B017C9A">
          <v:shape id="_x0000_i2583" type="#_x0000_t75" style="width:14.65pt;height:14.65pt" o:ole="">
            <v:imagedata r:id="rId3274" o:title=""/>
          </v:shape>
          <o:OLEObject Type="Embed" ProgID="Equation.DSMT4" ShapeID="_x0000_i2583" DrawAspect="Content" ObjectID="_1375861731" r:id="rId3275"/>
        </w:object>
      </w:r>
      <w:r>
        <w:t>:</w:t>
      </w:r>
      <w:r>
        <w:rPr>
          <w:sz w:val="22"/>
        </w:rPr>
        <w:t xml:space="preserve"> </w:t>
      </w:r>
    </w:p>
    <w:p w14:paraId="54467DAF" w14:textId="021B03E5" w:rsidR="008C7882" w:rsidRDefault="008C7882" w:rsidP="008C7882">
      <w:pPr>
        <w:pStyle w:val="MTDisplayEquation"/>
      </w:pPr>
      <w:r>
        <w:tab/>
      </w:r>
      <w:r w:rsidR="00905817" w:rsidRPr="00905817">
        <w:rPr>
          <w:position w:val="-6"/>
        </w:rPr>
        <w:object w:dxaOrig="1120" w:dyaOrig="320" w14:anchorId="36113BA6">
          <v:shape id="_x0000_i2584" type="#_x0000_t75" style="width:57.35pt;height:14.65pt" o:ole="">
            <v:imagedata r:id="rId3276" o:title=""/>
          </v:shape>
          <o:OLEObject Type="Embed" ProgID="Equation.DSMT4" ShapeID="_x0000_i2584" DrawAspect="Content" ObjectID="_1375861732" r:id="rId32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555" w:author="Gerard" w:date="2015-08-25T08:50:00Z">
          <w:r w:rsidR="009F25FF">
            <w:rPr>
              <w:noProof/>
            </w:rPr>
            <w:instrText>98</w:instrText>
          </w:r>
        </w:ins>
        <w:del w:id="2556" w:author="Gerard" w:date="2015-07-27T22:14:00Z">
          <w:r w:rsidR="00D3178E" w:rsidDel="00C175E9">
            <w:rPr>
              <w:noProof/>
            </w:rPr>
            <w:delInstrText>100</w:delInstrText>
          </w:r>
        </w:del>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585" type="#_x0000_t75" style="width:50pt;height:14.65pt" o:ole="">
            <v:imagedata r:id="rId3278" o:title=""/>
          </v:shape>
          <o:OLEObject Type="Embed" ProgID="Equation.DSMT4" ShapeID="_x0000_i2585" DrawAspect="Content" ObjectID="_1375861733" r:id="rId3279"/>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586" type="#_x0000_t75" style="width:28pt;height:22pt" o:ole="">
            <v:imagedata r:id="rId3280" o:title=""/>
          </v:shape>
          <o:OLEObject Type="Embed" ProgID="Equation.DSMT4" ShapeID="_x0000_i2586" DrawAspect="Content" ObjectID="_1375861734" r:id="rId3281"/>
        </w:object>
      </w:r>
      <w:r>
        <w:t xml:space="preserve">. The active fiber stress </w:t>
      </w:r>
      <w:r w:rsidR="00905817" w:rsidRPr="00905817">
        <w:rPr>
          <w:position w:val="-4"/>
        </w:rPr>
        <w:object w:dxaOrig="300" w:dyaOrig="300" w14:anchorId="573C8835">
          <v:shape id="_x0000_i2587" type="#_x0000_t75" style="width:14.65pt;height:14.65pt" o:ole="">
            <v:imagedata r:id="rId3282" o:title=""/>
          </v:shape>
          <o:OLEObject Type="Embed" ProgID="Equation.DSMT4" ShapeID="_x0000_i2587" DrawAspect="Content" ObjectID="_1375861735" r:id="rId3283"/>
        </w:object>
      </w:r>
      <w:r>
        <w:t xml:space="preserve"> is defined as:</w:t>
      </w:r>
    </w:p>
    <w:p w14:paraId="3C7FCEAA" w14:textId="49A4334A" w:rsidR="008C7882" w:rsidRDefault="008C7882" w:rsidP="008C7882">
      <w:pPr>
        <w:pStyle w:val="MTDisplayEquation"/>
      </w:pPr>
      <w:r>
        <w:tab/>
      </w:r>
      <w:r w:rsidR="00905817" w:rsidRPr="00905817">
        <w:rPr>
          <w:position w:val="-30"/>
        </w:rPr>
        <w:object w:dxaOrig="2700" w:dyaOrig="720" w14:anchorId="04AAF70F">
          <v:shape id="_x0000_i2588" type="#_x0000_t75" style="width:136.65pt;height:36.65pt" o:ole="">
            <v:imagedata r:id="rId3284" o:title=""/>
          </v:shape>
          <o:OLEObject Type="Embed" ProgID="Equation.DSMT4" ShapeID="_x0000_i2588" DrawAspect="Content" ObjectID="_1375861736" r:id="rId32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557" w:author="Gerard" w:date="2015-08-25T08:50:00Z">
          <w:r w:rsidR="009F25FF">
            <w:rPr>
              <w:noProof/>
            </w:rPr>
            <w:instrText>99</w:instrText>
          </w:r>
        </w:ins>
        <w:del w:id="2558" w:author="Gerard" w:date="2015-07-27T22:14:00Z">
          <w:r w:rsidR="00D3178E" w:rsidDel="00C175E9">
            <w:rPr>
              <w:noProof/>
            </w:rPr>
            <w:delInstrText>101</w:delInstrText>
          </w:r>
        </w:del>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18C3093E" w:rsidR="008C7882" w:rsidRDefault="008C7882" w:rsidP="008C7882">
      <w:pPr>
        <w:pStyle w:val="MTDisplayEquation"/>
      </w:pPr>
      <w:r>
        <w:tab/>
      </w:r>
      <w:r w:rsidR="00905817" w:rsidRPr="00905817">
        <w:rPr>
          <w:position w:val="-38"/>
        </w:rPr>
        <w:object w:dxaOrig="2720" w:dyaOrig="760" w14:anchorId="57C6CF2F">
          <v:shape id="_x0000_i2589" type="#_x0000_t75" style="width:136.65pt;height:35.35pt" o:ole="">
            <v:imagedata r:id="rId3286" o:title=""/>
          </v:shape>
          <o:OLEObject Type="Embed" ProgID="Equation.DSMT4" ShapeID="_x0000_i2589" DrawAspect="Content" ObjectID="_1375861737" r:id="rId32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5</w:instrText>
        </w:r>
      </w:fldSimple>
      <w:r>
        <w:instrText>.</w:instrText>
      </w:r>
      <w:fldSimple w:instr=" SEQ MTEqn \c \* Arabic \* MERGEFORMAT ">
        <w:ins w:id="2559" w:author="Gerard" w:date="2015-08-25T08:50:00Z">
          <w:r w:rsidR="009F25FF">
            <w:rPr>
              <w:noProof/>
            </w:rPr>
            <w:instrText>100</w:instrText>
          </w:r>
        </w:ins>
        <w:del w:id="2560" w:author="Gerard" w:date="2015-07-27T22:14:00Z">
          <w:r w:rsidR="00D3178E" w:rsidDel="00C175E9">
            <w:rPr>
              <w:noProof/>
            </w:rPr>
            <w:delInstrText>102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2561" w:name="_Toc302112074"/>
      <w:r>
        <w:t>Prescribed Active Contraction</w:t>
      </w:r>
      <w:bookmarkEnd w:id="2561"/>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2562" w:name="_Toc302112075"/>
      <w:r>
        <w:t>Uniaxial Active Contraction</w:t>
      </w:r>
      <w:bookmarkEnd w:id="2562"/>
    </w:p>
    <w:p w14:paraId="2917556B" w14:textId="23FB0D7C"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153375" w:rsidRPr="00214E15">
        <w:rPr>
          <w:position w:val="-12"/>
        </w:rPr>
        <w:object w:dxaOrig="280" w:dyaOrig="380" w14:anchorId="257C7094">
          <v:shape id="_x0000_i2590" type="#_x0000_t75" style="width:14.65pt;height:22pt" o:ole="">
            <v:imagedata r:id="rId3288" o:title=""/>
          </v:shape>
          <o:OLEObject Type="Embed" ProgID="Equation.DSMT4" ShapeID="_x0000_i2590" DrawAspect="Content" ObjectID="_1375861738" r:id="rId3289"/>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295E659A" w:rsidR="00153375" w:rsidRDefault="00153375" w:rsidP="00362FD7">
      <w:pPr>
        <w:pStyle w:val="MTDisplayEquation"/>
      </w:pPr>
      <w:r>
        <w:tab/>
      </w:r>
      <w:r w:rsidRPr="00362FD7">
        <w:rPr>
          <w:position w:val="-12"/>
        </w:rPr>
        <w:object w:dxaOrig="1460" w:dyaOrig="400" w14:anchorId="57C90E0B">
          <v:shape id="_x0000_i2591" type="#_x0000_t75" style="width:1in;height:22pt" o:ole="">
            <v:imagedata r:id="rId3290" o:title=""/>
          </v:shape>
          <o:OLEObject Type="Embed" ProgID="Equation.DSMT4" ShapeID="_x0000_i2591" DrawAspect="Content" ObjectID="_1375861739" r:id="rId3291"/>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9F25FF">
          <w:rPr>
            <w:noProof/>
          </w:rPr>
          <w:instrText>5</w:instrText>
        </w:r>
      </w:fldSimple>
      <w:r w:rsidR="001A2D84">
        <w:instrText>.</w:instrText>
      </w:r>
      <w:fldSimple w:instr=" SEQ MTEqn \c \* Arabic \* MERGEFORMAT ">
        <w:ins w:id="2563" w:author="Gerard" w:date="2015-08-25T08:50:00Z">
          <w:r w:rsidR="009F25FF">
            <w:rPr>
              <w:noProof/>
            </w:rPr>
            <w:instrText>101</w:instrText>
          </w:r>
        </w:ins>
        <w:del w:id="2564" w:author="Gerard" w:date="2015-07-27T22:14:00Z">
          <w:r w:rsidR="00D3178E" w:rsidDel="00C175E9">
            <w:rPr>
              <w:noProof/>
            </w:rPr>
            <w:delInstrText>103</w:delInstrText>
          </w:r>
        </w:del>
      </w:fldSimple>
      <w:r w:rsidR="001A2D84">
        <w:instrText>)</w:instrText>
      </w:r>
      <w:r w:rsidR="001A2D84">
        <w:fldChar w:fldCharType="end"/>
      </w:r>
    </w:p>
    <w:p w14:paraId="60CF780D" w14:textId="256C9A4A" w:rsidR="001763A3" w:rsidRDefault="00153375" w:rsidP="001763A3">
      <w:r>
        <w:rPr>
          <w:position w:val="-6"/>
        </w:rPr>
        <w:t>and the Cauchy stress is</w:t>
      </w:r>
    </w:p>
    <w:p w14:paraId="01F0ADDD" w14:textId="5267DE73" w:rsidR="001763A3" w:rsidRPr="001763A3" w:rsidRDefault="001763A3" w:rsidP="00362FD7">
      <w:pPr>
        <w:pStyle w:val="MTDisplayEquation"/>
      </w:pPr>
      <w:r>
        <w:tab/>
      </w:r>
      <w:r w:rsidR="00153375" w:rsidRPr="007E2473">
        <w:rPr>
          <w:position w:val="-6"/>
        </w:rPr>
        <w:object w:dxaOrig="1620" w:dyaOrig="340" w14:anchorId="0FD95447">
          <v:shape id="_x0000_i2592" type="#_x0000_t75" style="width:79.35pt;height:14.65pt" o:ole="">
            <v:imagedata r:id="rId3292" o:title=""/>
          </v:shape>
          <o:OLEObject Type="Embed" ProgID="Equation.DSMT4" ShapeID="_x0000_i2592" DrawAspect="Content" ObjectID="_1375861740" r:id="rId3293"/>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9F25FF">
          <w:rPr>
            <w:noProof/>
          </w:rPr>
          <w:instrText>5</w:instrText>
        </w:r>
      </w:fldSimple>
      <w:r w:rsidR="001A2D84">
        <w:instrText>.</w:instrText>
      </w:r>
      <w:fldSimple w:instr=" SEQ MTEqn \c \* Arabic \* MERGEFORMAT ">
        <w:ins w:id="2565" w:author="Gerard" w:date="2015-08-25T08:50:00Z">
          <w:r w:rsidR="009F25FF">
            <w:rPr>
              <w:noProof/>
            </w:rPr>
            <w:instrText>102</w:instrText>
          </w:r>
        </w:ins>
        <w:del w:id="2566" w:author="Gerard" w:date="2015-07-27T22:14:00Z">
          <w:r w:rsidR="00D3178E" w:rsidDel="00C175E9">
            <w:rPr>
              <w:noProof/>
            </w:rPr>
            <w:delInstrText>104</w:delInstrText>
          </w:r>
        </w:del>
      </w:fldSimple>
      <w:r w:rsidR="001A2D84">
        <w:instrText>)</w:instrText>
      </w:r>
      <w:r w:rsidR="001A2D84">
        <w:fldChar w:fldCharType="end"/>
      </w:r>
    </w:p>
    <w:p w14:paraId="37A1FECD" w14:textId="75BBAD2A" w:rsidR="007E2473" w:rsidRDefault="004B50DC" w:rsidP="00362FD7">
      <w:r>
        <w:t xml:space="preserve">where </w:t>
      </w:r>
      <w:r w:rsidR="007E2473" w:rsidRPr="007E2473">
        <w:rPr>
          <w:position w:val="-4"/>
        </w:rPr>
        <w:object w:dxaOrig="320" w:dyaOrig="320" w14:anchorId="5CE915D0">
          <v:shape id="_x0000_i2593" type="#_x0000_t75" style="width:14.65pt;height:14.65pt" o:ole="">
            <v:imagedata r:id="rId3294" o:title=""/>
          </v:shape>
          <o:OLEObject Type="Embed" ProgID="Equation.DSMT4" ShapeID="_x0000_i2593" DrawAspect="Content" ObjectID="_1375861741" r:id="rId3295"/>
        </w:object>
      </w:r>
      <w:r w:rsidR="00153375">
        <w:t xml:space="preserve"> </w:t>
      </w:r>
      <w:r w:rsidR="007E2473">
        <w:t>is the prescribed contractile stress</w:t>
      </w:r>
      <w:r w:rsidR="00153375">
        <w:t xml:space="preserve"> and</w:t>
      </w:r>
      <w:r w:rsidR="007E2473">
        <w:t xml:space="preserve"> </w:t>
      </w:r>
      <w:r w:rsidR="00153375" w:rsidRPr="00214E15">
        <w:rPr>
          <w:position w:val="-12"/>
        </w:rPr>
        <w:object w:dxaOrig="900" w:dyaOrig="380" w14:anchorId="6C0A5F2C">
          <v:shape id="_x0000_i2594" type="#_x0000_t75" style="width:44pt;height:22pt" o:ole="">
            <v:imagedata r:id="rId3296" o:title=""/>
          </v:shape>
          <o:OLEObject Type="Embed" ProgID="Equation.DSMT4" ShapeID="_x0000_i2594" DrawAspect="Content" ObjectID="_1375861742" r:id="rId3297"/>
        </w:object>
      </w:r>
      <w:r w:rsidR="007E2473">
        <w:t xml:space="preserve">.  </w:t>
      </w:r>
      <w:r w:rsidR="00153375">
        <w:t xml:space="preserve">Since </w:t>
      </w:r>
      <w:r w:rsidR="00153375" w:rsidRPr="00353E1C">
        <w:rPr>
          <w:position w:val="-6"/>
        </w:rPr>
        <w:object w:dxaOrig="280" w:dyaOrig="340" w14:anchorId="2C956A3A">
          <v:shape id="_x0000_i2595" type="#_x0000_t75" style="width:14.65pt;height:17.35pt" o:ole="">
            <v:imagedata r:id="rId3298" o:title=""/>
          </v:shape>
          <o:OLEObject Type="Embed" ProgID="Equation.DSMT4" ShapeID="_x0000_i2595" DrawAspect="Content" ObjectID="_1375861743" r:id="rId3299"/>
        </w:object>
      </w:r>
      <w:r w:rsidR="00153375">
        <w:t xml:space="preserve"> is not a function of deformation, the material and spatial tangents are both zero.</w:t>
      </w:r>
    </w:p>
    <w:p w14:paraId="404A83AB" w14:textId="05AA1B87" w:rsidR="007E2473" w:rsidRDefault="007E2473" w:rsidP="00362FD7">
      <w:pPr>
        <w:pStyle w:val="Heading3"/>
      </w:pPr>
      <w:bookmarkStart w:id="2567" w:name="_Toc302112076"/>
      <w:r>
        <w:t>Transversely Isotropic Active Contraction</w:t>
      </w:r>
      <w:bookmarkEnd w:id="2567"/>
    </w:p>
    <w:p w14:paraId="69EECCCD" w14:textId="046DF1CD" w:rsidR="007E2473" w:rsidRDefault="007E2473" w:rsidP="007E2473">
      <w:r>
        <w:t xml:space="preserve">In this case, the active stress is isotropic in a plane transverse to the direction </w:t>
      </w:r>
      <w:r w:rsidR="00153375" w:rsidRPr="00353E1C">
        <w:rPr>
          <w:position w:val="-12"/>
        </w:rPr>
        <w:object w:dxaOrig="280" w:dyaOrig="380" w14:anchorId="5B535373">
          <v:shape id="_x0000_i2596" type="#_x0000_t75" style="width:14.65pt;height:19.35pt" o:ole="">
            <v:imagedata r:id="rId3300" o:title=""/>
          </v:shape>
          <o:OLEObject Type="Embed" ProgID="Equation.DSMT4" ShapeID="_x0000_i2596" DrawAspect="Content" ObjectID="_1375861744" r:id="rId3301"/>
        </w:object>
      </w:r>
      <w:r>
        <w:t>,</w:t>
      </w:r>
    </w:p>
    <w:p w14:paraId="08E201F2" w14:textId="41909601" w:rsidR="00153375" w:rsidRDefault="00153375" w:rsidP="00362FD7">
      <w:pPr>
        <w:pStyle w:val="MTDisplayEquation"/>
      </w:pPr>
      <w:r>
        <w:tab/>
      </w:r>
      <w:r w:rsidRPr="00362FD7">
        <w:rPr>
          <w:position w:val="-14"/>
        </w:rPr>
        <w:object w:dxaOrig="2000" w:dyaOrig="420" w14:anchorId="515B0D8C">
          <v:shape id="_x0000_i2597" type="#_x0000_t75" style="width:100pt;height:20pt" o:ole="">
            <v:imagedata r:id="rId3302" o:title=""/>
          </v:shape>
          <o:OLEObject Type="Embed" ProgID="Equation.DSMT4" ShapeID="_x0000_i2597" DrawAspect="Content" ObjectID="_1375861745" r:id="rId3303"/>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9F25FF">
          <w:rPr>
            <w:noProof/>
          </w:rPr>
          <w:instrText>5</w:instrText>
        </w:r>
      </w:fldSimple>
      <w:r w:rsidR="001A2D84">
        <w:instrText>.</w:instrText>
      </w:r>
      <w:fldSimple w:instr=" SEQ MTEqn \c \* Arabic \* MERGEFORMAT ">
        <w:ins w:id="2568" w:author="Gerard" w:date="2015-08-25T08:50:00Z">
          <w:r w:rsidR="009F25FF">
            <w:rPr>
              <w:noProof/>
            </w:rPr>
            <w:instrText>103</w:instrText>
          </w:r>
        </w:ins>
        <w:del w:id="2569" w:author="Gerard" w:date="2015-07-27T22:14:00Z">
          <w:r w:rsidR="00D3178E" w:rsidDel="00C175E9">
            <w:rPr>
              <w:noProof/>
            </w:rPr>
            <w:delInstrText>105</w:delInstrText>
          </w:r>
        </w:del>
      </w:fldSimple>
      <w:r w:rsidR="001A2D84">
        <w:instrText>)</w:instrText>
      </w:r>
      <w:r w:rsidR="001A2D84">
        <w:fldChar w:fldCharType="end"/>
      </w:r>
    </w:p>
    <w:p w14:paraId="33FBD7C9" w14:textId="2DF37F28" w:rsidR="00153375" w:rsidRDefault="00153375" w:rsidP="00362FD7">
      <w:pPr>
        <w:pStyle w:val="MTDisplayEquation"/>
      </w:pPr>
      <w:r>
        <w:t>and the corresponding Cauchy stress is</w:t>
      </w:r>
    </w:p>
    <w:p w14:paraId="47E22E65" w14:textId="62D76F11" w:rsidR="007E2473" w:rsidRDefault="007E2473" w:rsidP="00362FD7">
      <w:pPr>
        <w:pStyle w:val="MTDisplayEquation"/>
      </w:pPr>
      <w:r>
        <w:tab/>
      </w:r>
      <w:r w:rsidR="00153375" w:rsidRPr="00214E15">
        <w:rPr>
          <w:position w:val="-14"/>
        </w:rPr>
        <w:object w:dxaOrig="2200" w:dyaOrig="420" w14:anchorId="5CE07ED0">
          <v:shape id="_x0000_i2598" type="#_x0000_t75" style="width:109.35pt;height:20pt" o:ole="">
            <v:imagedata r:id="rId3304" o:title=""/>
          </v:shape>
          <o:OLEObject Type="Embed" ProgID="Equation.DSMT4" ShapeID="_x0000_i2598" DrawAspect="Content" ObjectID="_1375861746" r:id="rId3305"/>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9F25FF">
          <w:rPr>
            <w:noProof/>
          </w:rPr>
          <w:instrText>5</w:instrText>
        </w:r>
      </w:fldSimple>
      <w:r w:rsidR="001A2D84">
        <w:instrText>.</w:instrText>
      </w:r>
      <w:fldSimple w:instr=" SEQ MTEqn \c \* Arabic \* MERGEFORMAT ">
        <w:ins w:id="2570" w:author="Gerard" w:date="2015-08-25T08:50:00Z">
          <w:r w:rsidR="009F25FF">
            <w:rPr>
              <w:noProof/>
            </w:rPr>
            <w:instrText>104</w:instrText>
          </w:r>
        </w:ins>
        <w:del w:id="2571" w:author="Gerard" w:date="2015-07-27T22:14:00Z">
          <w:r w:rsidR="00D3178E" w:rsidDel="00C175E9">
            <w:rPr>
              <w:noProof/>
            </w:rPr>
            <w:delInstrText>106</w:delInstrText>
          </w:r>
        </w:del>
      </w:fldSimple>
      <w:r w:rsidR="001A2D84">
        <w:instrText>)</w:instrText>
      </w:r>
      <w:r w:rsidR="001A2D84">
        <w:fldChar w:fldCharType="end"/>
      </w:r>
    </w:p>
    <w:p w14:paraId="3CED3D0C" w14:textId="326F79CA" w:rsidR="007E2473" w:rsidRPr="007E2473" w:rsidRDefault="00153375" w:rsidP="00362FD7">
      <w:r>
        <w:t xml:space="preserve">where </w:t>
      </w:r>
      <w:r w:rsidRPr="00153375">
        <w:rPr>
          <w:position w:val="-4"/>
        </w:rPr>
        <w:object w:dxaOrig="980" w:dyaOrig="320" w14:anchorId="2991D443">
          <v:shape id="_x0000_i2599" type="#_x0000_t75" style="width:49.35pt;height:15.35pt" o:ole="">
            <v:imagedata r:id="rId3306" o:title=""/>
          </v:shape>
          <o:OLEObject Type="Embed" ProgID="Equation.DSMT4" ShapeID="_x0000_i2599" DrawAspect="Content" ObjectID="_1375861747" r:id="rId3307"/>
        </w:object>
      </w:r>
      <w:r>
        <w:t xml:space="preserve"> is the left Cauchy-Green tensor.  The material and spatial tangents are zero.</w:t>
      </w:r>
    </w:p>
    <w:p w14:paraId="354CCCEC" w14:textId="5E5E5465" w:rsidR="007E2473" w:rsidRDefault="007E2473" w:rsidP="00362FD7">
      <w:pPr>
        <w:pStyle w:val="Heading3"/>
      </w:pPr>
      <w:bookmarkStart w:id="2572" w:name="_Toc302112077"/>
      <w:r>
        <w:t>Isotropic Active Contraction</w:t>
      </w:r>
      <w:bookmarkEnd w:id="2572"/>
    </w:p>
    <w:p w14:paraId="63D89EA6" w14:textId="53CF4F18" w:rsidR="007E2473" w:rsidRDefault="007E2473" w:rsidP="007E2473">
      <w:r>
        <w:t>An isotropic active contractile stress is given by</w:t>
      </w:r>
    </w:p>
    <w:p w14:paraId="531A3631" w14:textId="3C3AAEE3" w:rsidR="00153375" w:rsidRDefault="00153375" w:rsidP="00362FD7">
      <w:pPr>
        <w:pStyle w:val="MTDisplayEquation"/>
      </w:pPr>
      <w:r>
        <w:tab/>
      </w:r>
      <w:r w:rsidR="00E3755C" w:rsidRPr="00E3755C">
        <w:rPr>
          <w:position w:val="-6"/>
        </w:rPr>
        <w:object w:dxaOrig="880" w:dyaOrig="340" w14:anchorId="54D770E1">
          <v:shape id="_x0000_i2600" type="#_x0000_t75" style="width:44pt;height:17.35pt" o:ole="">
            <v:imagedata r:id="rId3308" o:title=""/>
          </v:shape>
          <o:OLEObject Type="Embed" ProgID="Equation.DSMT4" ShapeID="_x0000_i2600" DrawAspect="Content" ObjectID="_1375861748" r:id="rId3309"/>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9F25FF">
          <w:rPr>
            <w:noProof/>
          </w:rPr>
          <w:instrText>5</w:instrText>
        </w:r>
      </w:fldSimple>
      <w:r w:rsidR="001A2D84">
        <w:instrText>.</w:instrText>
      </w:r>
      <w:fldSimple w:instr=" SEQ MTEqn \c \* Arabic \* MERGEFORMAT ">
        <w:ins w:id="2573" w:author="Gerard" w:date="2015-08-25T08:50:00Z">
          <w:r w:rsidR="009F25FF">
            <w:rPr>
              <w:noProof/>
            </w:rPr>
            <w:instrText>105</w:instrText>
          </w:r>
        </w:ins>
        <w:del w:id="2574" w:author="Gerard" w:date="2015-07-27T22:14:00Z">
          <w:r w:rsidR="00D3178E" w:rsidDel="00C175E9">
            <w:rPr>
              <w:noProof/>
            </w:rPr>
            <w:delInstrText>107</w:delInstrText>
          </w:r>
        </w:del>
      </w:fldSimple>
      <w:r w:rsidR="001A2D84">
        <w:instrText>)</w:instrText>
      </w:r>
      <w:r w:rsidR="001A2D84">
        <w:fldChar w:fldCharType="end"/>
      </w:r>
    </w:p>
    <w:p w14:paraId="73548FF1" w14:textId="77777777" w:rsidR="00E3755C" w:rsidRDefault="00E3755C" w:rsidP="00E3755C">
      <w:pPr>
        <w:pStyle w:val="MTDisplayEquation"/>
      </w:pPr>
      <w:r>
        <w:t>and the corresponding Cauchy stress is</w:t>
      </w:r>
    </w:p>
    <w:p w14:paraId="4534B52A" w14:textId="6BD4395D" w:rsidR="007E2473" w:rsidRDefault="00E3755C" w:rsidP="00362FD7">
      <w:pPr>
        <w:pStyle w:val="MTDisplayEquation"/>
      </w:pPr>
      <w:r>
        <w:tab/>
      </w:r>
      <w:r w:rsidRPr="00362FD7">
        <w:rPr>
          <w:position w:val="-6"/>
        </w:rPr>
        <w:object w:dxaOrig="1280" w:dyaOrig="340" w14:anchorId="70CDFEB9">
          <v:shape id="_x0000_i2601" type="#_x0000_t75" style="width:64pt;height:17.35pt" o:ole="">
            <v:imagedata r:id="rId3310" o:title=""/>
          </v:shape>
          <o:OLEObject Type="Embed" ProgID="Equation.DSMT4" ShapeID="_x0000_i2601" DrawAspect="Content" ObjectID="_1375861749" r:id="rId3311"/>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9F25FF">
          <w:rPr>
            <w:noProof/>
          </w:rPr>
          <w:instrText>5</w:instrText>
        </w:r>
      </w:fldSimple>
      <w:r w:rsidR="001A2D84">
        <w:instrText>.</w:instrText>
      </w:r>
      <w:fldSimple w:instr=" SEQ MTEqn \c \* Arabic \* MERGEFORMAT ">
        <w:ins w:id="2575" w:author="Gerard" w:date="2015-08-25T08:50:00Z">
          <w:r w:rsidR="009F25FF">
            <w:rPr>
              <w:noProof/>
            </w:rPr>
            <w:instrText>106</w:instrText>
          </w:r>
        </w:ins>
        <w:del w:id="2576" w:author="Gerard" w:date="2015-07-27T22:14:00Z">
          <w:r w:rsidR="00D3178E" w:rsidDel="00C175E9">
            <w:rPr>
              <w:noProof/>
            </w:rPr>
            <w:delInstrText>108</w:delInstrText>
          </w:r>
        </w:del>
      </w:fldSimple>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2577" w:name="_Toc302112078"/>
      <w:r>
        <w:t xml:space="preserve">Chemical Reaction </w:t>
      </w:r>
      <w:r w:rsidR="00A315BC">
        <w:t>Production</w:t>
      </w:r>
      <w:r w:rsidR="00772356">
        <w:t xml:space="preserve"> Rate</w:t>
      </w:r>
      <w:bookmarkEnd w:id="2577"/>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602" type="#_x0000_t75" style="width:12pt;height:19.35pt" o:ole="">
            <v:imagedata r:id="rId3312" o:title=""/>
          </v:shape>
          <o:OLEObject Type="Embed" ProgID="Equation.DSMT4" ShapeID="_x0000_i2602" DrawAspect="Content" ObjectID="_1375861750" r:id="rId3313"/>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578" w:name="_Toc302112079"/>
      <w:r>
        <w:t>Mass Action Forward</w:t>
      </w:r>
      <w:bookmarkEnd w:id="2578"/>
    </w:p>
    <w:p w14:paraId="7BBB9F5A" w14:textId="77777777" w:rsidR="006B0F68" w:rsidRDefault="006B0F68">
      <w:r>
        <w:t>According to the law of mass action for forward reactions,</w:t>
      </w:r>
    </w:p>
    <w:p w14:paraId="67DD3EB2" w14:textId="4DBBE2AA" w:rsidR="006B0F68" w:rsidRDefault="006B0F68" w:rsidP="006B0F68">
      <w:pPr>
        <w:pStyle w:val="MTDisplayEquation"/>
      </w:pPr>
      <w:r>
        <w:tab/>
      </w:r>
      <w:r w:rsidR="00905817" w:rsidRPr="00905817">
        <w:rPr>
          <w:position w:val="-28"/>
        </w:rPr>
        <w:object w:dxaOrig="2520" w:dyaOrig="639" w14:anchorId="057520D7">
          <v:shape id="_x0000_i2603" type="#_x0000_t75" style="width:126.65pt;height:30.65pt" o:ole="">
            <v:imagedata r:id="rId3314" o:title=""/>
          </v:shape>
          <o:OLEObject Type="Embed" ProgID="Equation.DSMT4" ShapeID="_x0000_i2603" DrawAspect="Content" ObjectID="_1375861751" r:id="rId3315"/>
        </w:object>
      </w:r>
      <w:r w:rsidR="00315D2B">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ins w:id="2579" w:author="Gerard" w:date="2015-08-25T08:50:00Z">
          <w:r w:rsidR="009F25FF">
            <w:rPr>
              <w:noProof/>
            </w:rPr>
            <w:instrText>107</w:instrText>
          </w:r>
        </w:ins>
        <w:del w:id="2580" w:author="Gerard" w:date="2015-07-27T22:14:00Z">
          <w:r w:rsidR="00D3178E" w:rsidDel="00C175E9">
            <w:rPr>
              <w:noProof/>
            </w:rPr>
            <w:delInstrText>109</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604" type="#_x0000_t75" style="width:57.35pt;height:22pt" o:ole="">
            <v:imagedata r:id="rId3316" o:title=""/>
          </v:shape>
          <o:OLEObject Type="Embed" ProgID="Equation.DSMT4" ShapeID="_x0000_i2604" DrawAspect="Content" ObjectID="_1375861752" r:id="rId3317"/>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581" w:name="_Toc302112080"/>
      <w:r>
        <w:t>Mass Action Reversible</w:t>
      </w:r>
      <w:bookmarkEnd w:id="2581"/>
    </w:p>
    <w:p w14:paraId="09A9DDC6" w14:textId="77777777" w:rsidR="006B0F68" w:rsidRDefault="006B0F68">
      <w:r>
        <w:t>According to the law of mass action for reversible reactions,</w:t>
      </w:r>
    </w:p>
    <w:p w14:paraId="54ADB943" w14:textId="072A5C74" w:rsidR="00172AE7" w:rsidRDefault="00172AE7" w:rsidP="00172AE7">
      <w:pPr>
        <w:pStyle w:val="MTDisplayEquation"/>
      </w:pPr>
      <w:r>
        <w:tab/>
      </w:r>
      <w:r w:rsidR="002E6B79" w:rsidRPr="00905817">
        <w:rPr>
          <w:position w:val="-104"/>
        </w:rPr>
        <w:object w:dxaOrig="4540" w:dyaOrig="2079" w14:anchorId="29DFFB30">
          <v:shape id="_x0000_i2605" type="#_x0000_t75" style="width:227.35pt;height:104pt" o:ole="">
            <v:imagedata r:id="rId3318" o:title=""/>
          </v:shape>
          <o:OLEObject Type="Embed" ProgID="Equation.DSMT4" ShapeID="_x0000_i2605" DrawAspect="Content" ObjectID="_1375861753" r:id="rId3319"/>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ins w:id="2582" w:author="Gerard" w:date="2015-08-25T08:50:00Z">
          <w:r w:rsidR="009F25FF">
            <w:rPr>
              <w:noProof/>
            </w:rPr>
            <w:instrText>108</w:instrText>
          </w:r>
        </w:ins>
        <w:del w:id="2583" w:author="Gerard" w:date="2015-07-27T22:14:00Z">
          <w:r w:rsidR="00D3178E" w:rsidDel="00C175E9">
            <w:rPr>
              <w:noProof/>
            </w:rPr>
            <w:delInstrText>110</w:delInstrText>
          </w:r>
        </w:del>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606" type="#_x0000_t75" style="width:60pt;height:19.35pt" o:ole="">
            <v:imagedata r:id="rId3320" o:title=""/>
          </v:shape>
          <o:OLEObject Type="Embed" ProgID="Equation.DSMT4" ShapeID="_x0000_i2606" DrawAspect="Content" ObjectID="_1375861754" r:id="rId3321"/>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607" type="#_x0000_t75" style="width:29.35pt;height:19.35pt" o:ole="">
            <v:imagedata r:id="rId3322" o:title=""/>
          </v:shape>
          <o:OLEObject Type="Embed" ProgID="Equation.DSMT4" ShapeID="_x0000_i2607" DrawAspect="Content" ObjectID="_1375861755" r:id="rId3323"/>
        </w:object>
      </w:r>
      <w:r w:rsidRPr="00172AE7">
        <w:t>).</w:t>
      </w:r>
      <w:r>
        <w:t xml:space="preserve">  Constitutive relations for the specific forward and reverse reaction rates, </w:t>
      </w:r>
      <w:r w:rsidR="00905817" w:rsidRPr="00905817">
        <w:rPr>
          <w:position w:val="-16"/>
        </w:rPr>
        <w:object w:dxaOrig="1280" w:dyaOrig="440" w14:anchorId="6B31DA8F">
          <v:shape id="_x0000_i2608" type="#_x0000_t75" style="width:64pt;height:22pt" o:ole="">
            <v:imagedata r:id="rId3324" o:title=""/>
          </v:shape>
          <o:OLEObject Type="Embed" ProgID="Equation.DSMT4" ShapeID="_x0000_i2608" DrawAspect="Content" ObjectID="_1375861756" r:id="rId3325"/>
        </w:object>
      </w:r>
      <w:r>
        <w:t xml:space="preserve"> and </w:t>
      </w:r>
      <w:r w:rsidR="00905817" w:rsidRPr="00905817">
        <w:rPr>
          <w:position w:val="-16"/>
        </w:rPr>
        <w:object w:dxaOrig="1260" w:dyaOrig="440" w14:anchorId="4406667F">
          <v:shape id="_x0000_i2609" type="#_x0000_t75" style="width:62.65pt;height:22pt" o:ole="">
            <v:imagedata r:id="rId3326" o:title=""/>
          </v:shape>
          <o:OLEObject Type="Embed" ProgID="Equation.DSMT4" ShapeID="_x0000_i2609" DrawAspect="Content" ObjectID="_1375861757" r:id="rId3327"/>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584" w:name="_Toc302112081"/>
      <w:r>
        <w:t>Michaelis-Menten</w:t>
      </w:r>
      <w:bookmarkEnd w:id="2584"/>
    </w:p>
    <w:p w14:paraId="7539EDA0" w14:textId="77777777" w:rsidR="00DC2E62" w:rsidRDefault="00DC2E62" w:rsidP="00F75A04">
      <w:r>
        <w:t>Michaelis-Menten is a model for enzyme kinetics as represented by the reactions</w:t>
      </w:r>
    </w:p>
    <w:p w14:paraId="4A5E0B3C" w14:textId="75C0432E" w:rsidR="00DC2E62" w:rsidRDefault="00DC2E62" w:rsidP="00DC2E62">
      <w:pPr>
        <w:pStyle w:val="MTDisplayEquation"/>
      </w:pPr>
      <w:r>
        <w:tab/>
      </w:r>
      <w:r w:rsidR="00905817" w:rsidRPr="00905817">
        <w:rPr>
          <w:position w:val="-8"/>
        </w:rPr>
        <w:object w:dxaOrig="2480" w:dyaOrig="340" w14:anchorId="5D6391DA">
          <v:shape id="_x0000_i2610" type="#_x0000_t75" style="width:124pt;height:17.35pt" o:ole="">
            <v:imagedata r:id="rId3328" o:title=""/>
          </v:shape>
          <o:OLEObject Type="Embed" ProgID="Equation.DSMT4" ShapeID="_x0000_i2610" DrawAspect="Content" ObjectID="_1375861758" r:id="rId3329"/>
        </w:object>
      </w:r>
      <w:r>
        <w:tab/>
      </w:r>
      <w:r w:rsidR="004F1C97">
        <w:fldChar w:fldCharType="begin"/>
      </w:r>
      <w:r w:rsidR="004F1C97">
        <w:instrText xml:space="preserve"> MACROBUTTON MTPlaceRef \* MERGEFORMAT </w:instrText>
      </w:r>
      <w:fldSimple w:instr=" SEQ MTEqn \h \* MERGEFORMAT "/>
      <w:bookmarkStart w:id="2585" w:name="ZEqnNum645113"/>
      <w:r w:rsidR="004F1C97">
        <w:instrText>(</w:instrText>
      </w:r>
      <w:fldSimple w:instr=" SEQ MTSec \c \* Arabic \* MERGEFORMAT ">
        <w:r w:rsidR="009F25FF">
          <w:rPr>
            <w:noProof/>
          </w:rPr>
          <w:instrText>5</w:instrText>
        </w:r>
      </w:fldSimple>
      <w:r w:rsidR="004F1C97">
        <w:instrText>.</w:instrText>
      </w:r>
      <w:fldSimple w:instr=" SEQ MTEqn \c \* Arabic \* MERGEFORMAT ">
        <w:ins w:id="2586" w:author="Gerard" w:date="2015-08-25T08:50:00Z">
          <w:r w:rsidR="009F25FF">
            <w:rPr>
              <w:noProof/>
            </w:rPr>
            <w:instrText>109</w:instrText>
          </w:r>
        </w:ins>
        <w:del w:id="2587" w:author="Gerard" w:date="2015-07-27T22:14:00Z">
          <w:r w:rsidR="00D3178E" w:rsidDel="00C175E9">
            <w:rPr>
              <w:noProof/>
            </w:rPr>
            <w:delInstrText>111</w:delInstrText>
          </w:r>
        </w:del>
      </w:fldSimple>
      <w:r w:rsidR="004F1C97">
        <w:instrText>)</w:instrText>
      </w:r>
      <w:bookmarkEnd w:id="2585"/>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611" type="#_x0000_t75" style="width:14.65pt;height:14.65pt" o:ole="">
            <v:imagedata r:id="rId3330" o:title=""/>
          </v:shape>
          <o:OLEObject Type="Embed" ProgID="Equation.DSMT4" ShapeID="_x0000_i2611" DrawAspect="Content" ObjectID="_1375861759" r:id="rId3331"/>
        </w:object>
      </w:r>
      <w:r>
        <w:t xml:space="preserve"> is the enzyme, </w:t>
      </w:r>
      <w:r w:rsidR="00905817" w:rsidRPr="00905817">
        <w:rPr>
          <w:position w:val="-4"/>
        </w:rPr>
        <w:object w:dxaOrig="279" w:dyaOrig="300" w14:anchorId="5636073C">
          <v:shape id="_x0000_i2612" type="#_x0000_t75" style="width:14.65pt;height:14.65pt" o:ole="">
            <v:imagedata r:id="rId3332" o:title=""/>
          </v:shape>
          <o:OLEObject Type="Embed" ProgID="Equation.DSMT4" ShapeID="_x0000_i2612" DrawAspect="Content" ObjectID="_1375861760" r:id="rId3333"/>
        </w:object>
      </w:r>
      <w:r>
        <w:t xml:space="preserve"> is the substrate, </w:t>
      </w:r>
      <w:r w:rsidR="00905817" w:rsidRPr="00905817">
        <w:rPr>
          <w:position w:val="-4"/>
        </w:rPr>
        <w:object w:dxaOrig="340" w:dyaOrig="300" w14:anchorId="235368EF">
          <v:shape id="_x0000_i2613" type="#_x0000_t75" style="width:17.35pt;height:14.65pt" o:ole="">
            <v:imagedata r:id="rId3334" o:title=""/>
          </v:shape>
          <o:OLEObject Type="Embed" ProgID="Equation.DSMT4" ShapeID="_x0000_i2613" DrawAspect="Content" ObjectID="_1375861761" r:id="rId3335"/>
        </w:object>
      </w:r>
      <w:r>
        <w:t xml:space="preserve"> is the enzyme-substrate complex, and </w:t>
      </w:r>
      <w:r w:rsidR="00905817" w:rsidRPr="00905817">
        <w:rPr>
          <w:position w:val="-4"/>
        </w:rPr>
        <w:object w:dxaOrig="320" w:dyaOrig="300" w14:anchorId="0D911A21">
          <v:shape id="_x0000_i2614" type="#_x0000_t75" style="width:15.35pt;height:14.65pt" o:ole="">
            <v:imagedata r:id="rId3336" o:title=""/>
          </v:shape>
          <o:OLEObject Type="Embed" ProgID="Equation.DSMT4" ShapeID="_x0000_i2614" DrawAspect="Content" ObjectID="_1375861762" r:id="rId3337"/>
        </w:object>
      </w:r>
      <w:r w:rsidR="00973DC5">
        <w:t xml:space="preserve"> </w:t>
      </w:r>
      <w:r>
        <w:t xml:space="preserve">is the product.  The molar mass supply </w:t>
      </w:r>
      <w:r w:rsidR="00905817" w:rsidRPr="00905817">
        <w:rPr>
          <w:position w:val="-6"/>
        </w:rPr>
        <w:object w:dxaOrig="279" w:dyaOrig="320" w14:anchorId="43A5046A">
          <v:shape id="_x0000_i2615" type="#_x0000_t75" style="width:14.65pt;height:15.35pt" o:ole="">
            <v:imagedata r:id="rId3338" o:title=""/>
          </v:shape>
          <o:OLEObject Type="Embed" ProgID="Equation.DSMT4" ShapeID="_x0000_i2615" DrawAspect="Content" ObjectID="_1375861763" r:id="rId3339"/>
        </w:object>
      </w:r>
      <w:r>
        <w:t xml:space="preserve"> producing </w:t>
      </w:r>
      <w:r w:rsidR="00905817" w:rsidRPr="00905817">
        <w:rPr>
          <w:position w:val="-4"/>
        </w:rPr>
        <w:object w:dxaOrig="320" w:dyaOrig="300" w14:anchorId="286624DA">
          <v:shape id="_x0000_i2616" type="#_x0000_t75" style="width:15.35pt;height:14.65pt" o:ole="">
            <v:imagedata r:id="rId3340" o:title=""/>
          </v:shape>
          <o:OLEObject Type="Embed" ProgID="Equation.DSMT4" ShapeID="_x0000_i2616" DrawAspect="Content" ObjectID="_1375861764" r:id="rId3341"/>
        </w:object>
      </w:r>
      <w:r>
        <w:t xml:space="preserve"> is related to the concentration of the substrate </w:t>
      </w:r>
      <w:r w:rsidR="00905817" w:rsidRPr="00905817">
        <w:rPr>
          <w:position w:val="-4"/>
        </w:rPr>
        <w:object w:dxaOrig="279" w:dyaOrig="300" w14:anchorId="75E6EC24">
          <v:shape id="_x0000_i2617" type="#_x0000_t75" style="width:14.65pt;height:14.65pt" o:ole="">
            <v:imagedata r:id="rId3342" o:title=""/>
          </v:shape>
          <o:OLEObject Type="Embed" ProgID="Equation.DSMT4" ShapeID="_x0000_i2617" DrawAspect="Content" ObjectID="_1375861765" r:id="rId3343"/>
        </w:object>
      </w:r>
      <w:r>
        <w:t xml:space="preserve"> via</w:t>
      </w:r>
    </w:p>
    <w:p w14:paraId="37F0F182" w14:textId="4717D87B" w:rsidR="00DC2E62" w:rsidRDefault="00DC2E62" w:rsidP="00DC2E62">
      <w:pPr>
        <w:pStyle w:val="MTDisplayEquation"/>
      </w:pPr>
      <w:r>
        <w:tab/>
      </w:r>
      <w:r w:rsidR="004E16D2" w:rsidRPr="00905817">
        <w:rPr>
          <w:position w:val="-30"/>
        </w:rPr>
        <w:object w:dxaOrig="1320" w:dyaOrig="720" w14:anchorId="7497C7CF">
          <v:shape id="_x0000_i2618" type="#_x0000_t75" style="width:66.65pt;height:36.65pt" o:ole="">
            <v:imagedata r:id="rId3344" o:title=""/>
          </v:shape>
          <o:OLEObject Type="Embed" ProgID="Equation.DSMT4" ShapeID="_x0000_i2618" DrawAspect="Content" ObjectID="_1375861766" r:id="rId3345"/>
        </w:object>
      </w:r>
      <w:r w:rsidR="00737925">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ins w:id="2588" w:author="Gerard" w:date="2015-08-25T08:50:00Z">
          <w:r w:rsidR="009F25FF">
            <w:rPr>
              <w:noProof/>
            </w:rPr>
            <w:instrText>110</w:instrText>
          </w:r>
        </w:ins>
        <w:del w:id="2589" w:author="Gerard" w:date="2015-07-27T22:14:00Z">
          <w:r w:rsidR="00D3178E" w:rsidDel="00C175E9">
            <w:rPr>
              <w:noProof/>
            </w:rPr>
            <w:delInstrText>112</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619" type="#_x0000_t75" style="width:22pt;height:19.35pt" o:ole="">
            <v:imagedata r:id="rId3346" o:title=""/>
          </v:shape>
          <o:OLEObject Type="Embed" ProgID="Equation.DSMT4" ShapeID="_x0000_i2619" DrawAspect="Content" ObjectID="_1375861767" r:id="rId3347"/>
        </w:object>
      </w:r>
      <w:r>
        <w:t xml:space="preserve"> is the maximum rate achieved by the system, at maximum (saturating) substrate concentrations. </w:t>
      </w:r>
      <w:r w:rsidR="00905817" w:rsidRPr="00905817">
        <w:rPr>
          <w:position w:val="-12"/>
        </w:rPr>
        <w:object w:dxaOrig="360" w:dyaOrig="360" w14:anchorId="4E6E3C0A">
          <v:shape id="_x0000_i2620" type="#_x0000_t75" style="width:19.35pt;height:19.35pt" o:ole="">
            <v:imagedata r:id="rId3348" o:title=""/>
          </v:shape>
          <o:OLEObject Type="Embed" ProgID="Equation.DSMT4" ShapeID="_x0000_i2620" DrawAspect="Content" ObjectID="_1375861768" r:id="rId3349"/>
        </w:object>
      </w:r>
      <w:r>
        <w:t xml:space="preserve"> is the substrate concentration at which the reaction rate is half of </w:t>
      </w:r>
      <w:r w:rsidR="00905817" w:rsidRPr="00905817">
        <w:rPr>
          <w:position w:val="-12"/>
        </w:rPr>
        <w:object w:dxaOrig="440" w:dyaOrig="360" w14:anchorId="0D48C35A">
          <v:shape id="_x0000_i2621" type="#_x0000_t75" style="width:22pt;height:19.35pt" o:ole="">
            <v:imagedata r:id="rId3350" o:title=""/>
          </v:shape>
          <o:OLEObject Type="Embed" ProgID="Equation.DSMT4" ShapeID="_x0000_i2621" DrawAspect="Content" ObjectID="_1375861769" r:id="rId3351"/>
        </w:object>
      </w:r>
      <w:r>
        <w:t>.</w:t>
      </w:r>
    </w:p>
    <w:p w14:paraId="5CDA56A0" w14:textId="77777777" w:rsidR="00DC2E62" w:rsidRDefault="00DC2E62" w:rsidP="00F75A04"/>
    <w:p w14:paraId="3F3A273E" w14:textId="2CFA3664"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2590" w:author="Gerard" w:date="2015-08-25T08:50:00Z">
          <w:r w:rsidR="009F25FF">
            <w:instrText>(5.109)</w:instrText>
          </w:r>
        </w:ins>
        <w:del w:id="2591" w:author="Gerard" w:date="2015-07-27T22:14:00Z">
          <w:r w:rsidR="00D3178E" w:rsidDel="00C175E9">
            <w:delInstrText>(5.111)</w:delInstrText>
          </w:r>
        </w:del>
      </w:fldSimple>
      <w:r w:rsidR="004F1C97">
        <w:fldChar w:fldCharType="end"/>
      </w:r>
      <w:r>
        <w:t>. under the simplifying assumption that the reversible reaction between the enzyme and substrate 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65294D0" w:rsidR="00DC2E62" w:rsidRDefault="00DC2E62" w:rsidP="00DC2E62">
      <w:pPr>
        <w:pStyle w:val="MTDisplayEquation"/>
      </w:pPr>
      <w:r>
        <w:tab/>
      </w:r>
      <w:r w:rsidR="00905817" w:rsidRPr="00905817">
        <w:rPr>
          <w:position w:val="-34"/>
        </w:rPr>
        <w:object w:dxaOrig="3360" w:dyaOrig="800" w14:anchorId="59024465">
          <v:shape id="_x0000_i2622" type="#_x0000_t75" style="width:168.65pt;height:40pt" o:ole="">
            <v:imagedata r:id="rId3352" o:title=""/>
          </v:shape>
          <o:OLEObject Type="Embed" ProgID="Equation.DSMT4" ShapeID="_x0000_i2622" DrawAspect="Content" ObjectID="_1375861770" r:id="rId335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ins w:id="2592" w:author="Gerard" w:date="2015-08-25T08:50:00Z">
          <w:r w:rsidR="009F25FF">
            <w:rPr>
              <w:noProof/>
            </w:rPr>
            <w:instrText>111</w:instrText>
          </w:r>
        </w:ins>
        <w:del w:id="2593" w:author="Gerard" w:date="2015-07-27T22:14:00Z">
          <w:r w:rsidR="00D3178E" w:rsidDel="00C175E9">
            <w:rPr>
              <w:noProof/>
            </w:rPr>
            <w:delInstrText>113</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623" type="#_x0000_t75" style="width:59.35pt;height:19.35pt" o:ole="">
            <v:imagedata r:id="rId3354" o:title=""/>
          </v:shape>
          <o:OLEObject Type="Embed" ProgID="Equation.DSMT4" ShapeID="_x0000_i2623" DrawAspect="Content" ObjectID="_1375861771" r:id="rId3355"/>
        </w:object>
      </w:r>
      <w:r>
        <w:t>, so that</w:t>
      </w:r>
      <w:r w:rsidR="00905817" w:rsidRPr="00905817">
        <w:rPr>
          <w:position w:val="-16"/>
        </w:rPr>
        <w:object w:dxaOrig="2840" w:dyaOrig="440" w14:anchorId="70F6DCE4">
          <v:shape id="_x0000_i2624" type="#_x0000_t75" style="width:142pt;height:22pt" o:ole="">
            <v:imagedata r:id="rId3356" o:title=""/>
          </v:shape>
          <o:OLEObject Type="Embed" ProgID="Equation.DSMT4" ShapeID="_x0000_i2624" DrawAspect="Content" ObjectID="_1375861772" r:id="rId3357"/>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625" type="#_x0000_t75" style="width:30.65pt;height:20pt" o:ole="">
            <v:imagedata r:id="rId3358" o:title=""/>
          </v:shape>
          <o:OLEObject Type="Embed" ProgID="Equation.DSMT4" ShapeID="_x0000_i2625" DrawAspect="Content" ObjectID="_1375861773" r:id="rId3359"/>
        </w:object>
      </w:r>
      <w:r>
        <w:t>, in which case</w:t>
      </w:r>
    </w:p>
    <w:p w14:paraId="58C64725" w14:textId="418CD111" w:rsidR="00DC2E62" w:rsidRDefault="00DC2E62" w:rsidP="00DC2E62">
      <w:pPr>
        <w:pStyle w:val="MTDisplayEquation"/>
      </w:pPr>
      <w:r>
        <w:tab/>
      </w:r>
      <w:r w:rsidR="00905817" w:rsidRPr="00905817">
        <w:rPr>
          <w:position w:val="-30"/>
        </w:rPr>
        <w:object w:dxaOrig="1340" w:dyaOrig="720" w14:anchorId="65A296AA">
          <v:shape id="_x0000_i2626" type="#_x0000_t75" style="width:67.35pt;height:36.65pt" o:ole="">
            <v:imagedata r:id="rId3360" o:title=""/>
          </v:shape>
          <o:OLEObject Type="Embed" ProgID="Equation.DSMT4" ShapeID="_x0000_i2626" DrawAspect="Content" ObjectID="_1375861774" r:id="rId3361"/>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ins w:id="2594" w:author="Gerard" w:date="2015-08-25T08:50:00Z">
          <w:r w:rsidR="009F25FF">
            <w:rPr>
              <w:noProof/>
            </w:rPr>
            <w:instrText>112</w:instrText>
          </w:r>
        </w:ins>
        <w:del w:id="2595" w:author="Gerard" w:date="2015-07-27T22:14:00Z">
          <w:r w:rsidR="00D3178E" w:rsidDel="00C175E9">
            <w:rPr>
              <w:noProof/>
            </w:rPr>
            <w:delInstrText>114</w:delInstrText>
          </w:r>
        </w:del>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627" type="#_x0000_t75" style="width:67.35pt;height:19.35pt" o:ole="">
            <v:imagedata r:id="rId3362" o:title=""/>
          </v:shape>
          <o:OLEObject Type="Embed" ProgID="Equation.DSMT4" ShapeID="_x0000_i2627" DrawAspect="Content" ObjectID="_1375861775" r:id="rId3363"/>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628" type="#_x0000_t75" style="width:65.35pt;height:36.65pt" o:ole="">
            <v:imagedata r:id="rId3364" o:title=""/>
          </v:shape>
          <o:OLEObject Type="Embed" ProgID="Equation.DSMT4" ShapeID="_x0000_i2628" DrawAspect="Content" ObjectID="_1375861776" r:id="rId3365"/>
        </w:object>
      </w:r>
    </w:p>
    <w:p w14:paraId="33691FB8" w14:textId="3AD9E3F8" w:rsidR="00DC2E62" w:rsidRDefault="00DC2E62" w:rsidP="00F75A04">
      <w:r>
        <w:t xml:space="preserve">where </w:t>
      </w:r>
      <w:r w:rsidR="00905817" w:rsidRPr="00905817">
        <w:rPr>
          <w:position w:val="-12"/>
        </w:rPr>
        <w:object w:dxaOrig="1180" w:dyaOrig="380" w14:anchorId="079EB525">
          <v:shape id="_x0000_i2629" type="#_x0000_t75" style="width:59.35pt;height:19.35pt" o:ole="">
            <v:imagedata r:id="rId3366" o:title=""/>
          </v:shape>
          <o:OLEObject Type="Embed" ProgID="Equation.DSMT4" ShapeID="_x0000_i2629" DrawAspect="Content" ObjectID="_1375861777" r:id="rId3367"/>
        </w:object>
      </w:r>
      <w:r>
        <w:t xml:space="preserve"> represents the maximum value of </w:t>
      </w:r>
      <w:r w:rsidR="00905817" w:rsidRPr="00905817">
        <w:rPr>
          <w:position w:val="-12"/>
        </w:rPr>
        <w:object w:dxaOrig="279" w:dyaOrig="400" w14:anchorId="3A22F28E">
          <v:shape id="_x0000_i2630" type="#_x0000_t75" style="width:14.65pt;height:20pt" o:ole="">
            <v:imagedata r:id="rId3368" o:title=""/>
          </v:shape>
          <o:OLEObject Type="Embed" ProgID="Equation.DSMT4" ShapeID="_x0000_i2630" DrawAspect="Content" ObjectID="_1375861778" r:id="rId3369"/>
        </w:object>
      </w:r>
      <w:r>
        <w:t xml:space="preserve">, when </w:t>
      </w:r>
      <w:r w:rsidR="00905817" w:rsidRPr="00905817">
        <w:rPr>
          <w:position w:val="-12"/>
        </w:rPr>
        <w:object w:dxaOrig="880" w:dyaOrig="380" w14:anchorId="6D42F49D">
          <v:shape id="_x0000_i2631" type="#_x0000_t75" style="width:44pt;height:19.35pt" o:ole="">
            <v:imagedata r:id="rId3370" o:title=""/>
          </v:shape>
          <o:OLEObject Type="Embed" ProgID="Equation.DSMT4" ShapeID="_x0000_i2631" DrawAspect="Content" ObjectID="_1375861779" r:id="rId3371"/>
        </w:object>
      </w:r>
      <w:r>
        <w:t xml:space="preserve">. In practice, choosing </w:t>
      </w:r>
      <w:r w:rsidR="00905817" w:rsidRPr="00905817">
        <w:rPr>
          <w:position w:val="-12"/>
        </w:rPr>
        <w:object w:dxaOrig="980" w:dyaOrig="360" w14:anchorId="5E5C3ADC">
          <v:shape id="_x0000_i2632" type="#_x0000_t75" style="width:49.35pt;height:19.35pt" o:ole="">
            <v:imagedata r:id="rId3372" o:title=""/>
          </v:shape>
          <o:OLEObject Type="Embed" ProgID="Equation.DSMT4" ShapeID="_x0000_i2632" DrawAspect="Content" ObjectID="_1375861780" r:id="rId3373"/>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596" w:name="_Toc302112082"/>
      <w:r>
        <w:t>Specific Reaction Rate</w:t>
      </w:r>
      <w:bookmarkEnd w:id="2596"/>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633" type="#_x0000_t75" style="width:10pt;height:14.65pt" o:ole="">
            <v:imagedata r:id="rId3374" o:title=""/>
          </v:shape>
          <o:OLEObject Type="Embed" ProgID="Equation.DSMT4" ShapeID="_x0000_i2633" DrawAspect="Content" ObjectID="_1375861781" r:id="rId3375"/>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597" w:name="_Toc302112083"/>
      <w:r>
        <w:t>Constant Specific Reaction Rate</w:t>
      </w:r>
      <w:bookmarkEnd w:id="2597"/>
    </w:p>
    <w:p w14:paraId="3AF36F10" w14:textId="500EB137" w:rsidR="00781A7B" w:rsidRDefault="00781A7B" w:rsidP="00781A7B">
      <w:r>
        <w:t xml:space="preserve">For this material model, </w:t>
      </w:r>
      <w:r w:rsidR="00905817" w:rsidRPr="00905817">
        <w:rPr>
          <w:position w:val="-6"/>
        </w:rPr>
        <w:object w:dxaOrig="200" w:dyaOrig="279" w14:anchorId="15DE47A7">
          <v:shape id="_x0000_i2634" type="#_x0000_t75" style="width:10pt;height:14.65pt" o:ole="">
            <v:imagedata r:id="rId3376" o:title=""/>
          </v:shape>
          <o:OLEObject Type="Embed" ProgID="Equation.DSMT4" ShapeID="_x0000_i2634" DrawAspect="Content" ObjectID="_1375861782" r:id="rId3377"/>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598" w:name="_Toc302112084"/>
      <w:r>
        <w:t>Huiskes Remodeling</w:t>
      </w:r>
      <w:bookmarkEnd w:id="2598"/>
    </w:p>
    <w:p w14:paraId="367901A0" w14:textId="77777777" w:rsidR="00781A7B" w:rsidRDefault="00781A7B">
      <w:r>
        <w:t>For this material, the specific reaction rate depends on the deviation of the specific strain energy from a threshold value,</w:t>
      </w:r>
    </w:p>
    <w:p w14:paraId="5B4025F3" w14:textId="155615C0" w:rsidR="00781A7B" w:rsidRDefault="00781A7B" w:rsidP="00781A7B">
      <w:pPr>
        <w:pStyle w:val="MTDisplayEquation"/>
      </w:pPr>
      <w:r>
        <w:tab/>
      </w:r>
      <w:r w:rsidR="004E16D2" w:rsidRPr="00905817">
        <w:rPr>
          <w:position w:val="-38"/>
        </w:rPr>
        <w:object w:dxaOrig="3400" w:dyaOrig="820" w14:anchorId="704E872D">
          <v:shape id="_x0000_i2635" type="#_x0000_t75" style="width:170.65pt;height:41.35pt" o:ole="">
            <v:imagedata r:id="rId3378" o:title=""/>
          </v:shape>
          <o:OLEObject Type="Embed" ProgID="Equation.DSMT4" ShapeID="_x0000_i2635" DrawAspect="Content" ObjectID="_1375861783" r:id="rId3379"/>
        </w:object>
      </w:r>
      <w:r w:rsidR="00DB2A2C">
        <w:t>,</w:t>
      </w:r>
      <w:r w:rsidR="00A32FD3">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9F25FF">
          <w:rPr>
            <w:noProof/>
          </w:rPr>
          <w:instrText>5</w:instrText>
        </w:r>
      </w:fldSimple>
      <w:r w:rsidR="004F1C97">
        <w:instrText>.</w:instrText>
      </w:r>
      <w:fldSimple w:instr=" SEQ MTEqn \c \* Arabic \* MERGEFORMAT ">
        <w:ins w:id="2599" w:author="Gerard" w:date="2015-08-25T08:50:00Z">
          <w:r w:rsidR="009F25FF">
            <w:rPr>
              <w:noProof/>
            </w:rPr>
            <w:instrText>113</w:instrText>
          </w:r>
        </w:ins>
        <w:del w:id="2600" w:author="Gerard" w:date="2015-07-27T22:14:00Z">
          <w:r w:rsidR="00D3178E" w:rsidDel="00C175E9">
            <w:rPr>
              <w:noProof/>
            </w:rPr>
            <w:delInstrText>115</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636" type="#_x0000_t75" style="width:12pt;height:12.65pt" o:ole="">
            <v:imagedata r:id="rId3380" o:title=""/>
          </v:shape>
          <o:OLEObject Type="Embed" ProgID="Equation.DSMT4" ShapeID="_x0000_i2636" DrawAspect="Content" ObjectID="_1375861784" r:id="rId3381"/>
        </w:object>
      </w:r>
      <w:r>
        <w:t xml:space="preserve"> is a constant, </w:t>
      </w:r>
      <w:r w:rsidR="00905817" w:rsidRPr="00905817">
        <w:rPr>
          <w:position w:val="-12"/>
        </w:rPr>
        <w:object w:dxaOrig="360" w:dyaOrig="360" w14:anchorId="5FE5806E">
          <v:shape id="_x0000_i2637" type="#_x0000_t75" style="width:19.35pt;height:19.35pt" o:ole="">
            <v:imagedata r:id="rId3382" o:title=""/>
          </v:shape>
          <o:OLEObject Type="Embed" ProgID="Equation.DSMT4" ShapeID="_x0000_i2637" DrawAspect="Content" ObjectID="_1375861785" r:id="rId3383"/>
        </w:object>
      </w:r>
      <w:r>
        <w:t xml:space="preserve"> is the strain energy density of the solid, </w:t>
      </w:r>
      <w:r w:rsidR="00905817" w:rsidRPr="00905817">
        <w:rPr>
          <w:position w:val="-12"/>
        </w:rPr>
        <w:object w:dxaOrig="300" w:dyaOrig="380" w14:anchorId="1A866E5D">
          <v:shape id="_x0000_i2638" type="#_x0000_t75" style="width:14.65pt;height:19.35pt" o:ole="">
            <v:imagedata r:id="rId3384" o:title=""/>
          </v:shape>
          <o:OLEObject Type="Embed" ProgID="Equation.DSMT4" ShapeID="_x0000_i2638" DrawAspect="Content" ObjectID="_1375861786" r:id="rId3385"/>
        </w:object>
      </w:r>
      <w:r>
        <w:t xml:space="preserve"> is the referential mass density of the solid, </w:t>
      </w:r>
      <w:r w:rsidR="00905817" w:rsidRPr="00905817">
        <w:rPr>
          <w:position w:val="-12"/>
        </w:rPr>
        <w:object w:dxaOrig="300" w:dyaOrig="360" w14:anchorId="357F894C">
          <v:shape id="_x0000_i2639" type="#_x0000_t75" style="width:14.65pt;height:19.35pt" o:ole="">
            <v:imagedata r:id="rId3386" o:title=""/>
          </v:shape>
          <o:OLEObject Type="Embed" ProgID="Equation.DSMT4" ShapeID="_x0000_i2639" DrawAspect="Content" ObjectID="_1375861787" r:id="rId3387"/>
        </w:object>
      </w:r>
      <w:r>
        <w:t xml:space="preserve"> is the threshold value for the specific strain energy.  In this relation, </w:t>
      </w:r>
      <w:r w:rsidR="00905817" w:rsidRPr="00905817">
        <w:rPr>
          <w:position w:val="-6"/>
        </w:rPr>
        <w:object w:dxaOrig="940" w:dyaOrig="279" w14:anchorId="17082F0B">
          <v:shape id="_x0000_i2640" type="#_x0000_t75" style="width:47.35pt;height:14.65pt" o:ole="">
            <v:imagedata r:id="rId3388" o:title=""/>
          </v:shape>
          <o:OLEObject Type="Embed" ProgID="Equation.DSMT4" ShapeID="_x0000_i2640" DrawAspect="Content" ObjectID="_1375861788" r:id="rId3389"/>
        </w:object>
      </w:r>
      <w:r>
        <w:t xml:space="preserve"> is </w:t>
      </w:r>
      <w:r w:rsidR="00A32FD3">
        <w:t xml:space="preserve">evaluated from the solid deformation and </w:t>
      </w:r>
      <w:r w:rsidR="00905817" w:rsidRPr="00905817">
        <w:rPr>
          <w:position w:val="-12"/>
        </w:rPr>
        <w:object w:dxaOrig="300" w:dyaOrig="380" w14:anchorId="4AC64A60">
          <v:shape id="_x0000_i2641" type="#_x0000_t75" style="width:14.65pt;height:19.35pt" o:ole="">
            <v:imagedata r:id="rId3390" o:title=""/>
          </v:shape>
          <o:OLEObject Type="Embed" ProgID="Equation.DSMT4" ShapeID="_x0000_i2641" DrawAspect="Content" ObjectID="_1375861789" r:id="rId3391"/>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9F25FF">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601" w:name="_Ref300826013"/>
      <w:bookmarkStart w:id="2602" w:name="_Toc302112085"/>
      <w:r>
        <w:t>Contact and Coupling</w:t>
      </w:r>
      <w:bookmarkEnd w:id="2601"/>
      <w:bookmarkEnd w:id="2602"/>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fldSimple w:instr=" SEQ MTEqn \r \h \* MERGEFORMAT "/>
      <w:fldSimple w:instr=" SEQ MTSec \h \* MERGEFORMAT "/>
      <w:r>
        <w:fldChar w:fldCharType="end"/>
      </w:r>
    </w:p>
    <w:p w14:paraId="67E8426C" w14:textId="77777777" w:rsidR="008C7882" w:rsidRDefault="008C7882" w:rsidP="008C7882">
      <w:pPr>
        <w:pStyle w:val="Heading2"/>
      </w:pPr>
      <w:bookmarkStart w:id="2603" w:name="_Toc302112086"/>
      <w:r>
        <w:t>Rigid-Deformable Coupling</w:t>
      </w:r>
      <w:bookmarkEnd w:id="2603"/>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r w:rsidR="0023486D">
        <w:fldChar w:fldCharType="begin"/>
      </w:r>
      <w:r w:rsidR="0023486D">
        <w:instrText xml:space="preserve"> HYPERLINK \l "_ENREF_48" \o "Maker, 1995 #5" </w:instrText>
      </w:r>
      <w:ins w:id="2604" w:author="Gerard" w:date="2015-08-25T08:12:00Z"/>
      <w:r w:rsidR="0023486D">
        <w:fldChar w:fldCharType="separate"/>
      </w:r>
      <w:r w:rsidR="00214E15">
        <w:rPr>
          <w:noProof/>
        </w:rPr>
        <w:t>48</w:t>
      </w:r>
      <w:r w:rsidR="0023486D">
        <w:rPr>
          <w:noProof/>
        </w:rPr>
        <w:fldChar w:fldCharType="end"/>
      </w:r>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605" w:name="_Toc302112087"/>
      <w:r>
        <w:t>Kinematics</w:t>
      </w:r>
      <w:bookmarkEnd w:id="2605"/>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642" type="#_x0000_t75" style="width:47.35pt;height:14.65pt" o:ole="">
            <v:imagedata r:id="rId3392" o:title=""/>
          </v:shape>
          <o:OLEObject Type="Embed" ProgID="Equation.DSMT4" ShapeID="_x0000_i2642" DrawAspect="Content" ObjectID="_1375861790" r:id="rId33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643" type="#_x0000_t75" style="width:44pt;height:12pt" o:ole="">
            <v:imagedata r:id="rId3394" o:title=""/>
          </v:shape>
          <o:OLEObject Type="Embed" ProgID="Equation.DSMT4" ShapeID="_x0000_i2643" DrawAspect="Content" ObjectID="_1375861791" r:id="rId3395"/>
        </w:object>
      </w:r>
      <w:r>
        <w:t>,</w:t>
      </w:r>
      <w:r>
        <w:tab/>
      </w:r>
      <w:r>
        <w:fldChar w:fldCharType="begin"/>
      </w:r>
      <w:r>
        <w:instrText xml:space="preserve"> MACROBUTTON MTPlaceRef \* MERGEFORMAT </w:instrText>
      </w:r>
      <w:fldSimple w:instr=" SEQ MTEqn \h \* MERGEFORMAT "/>
      <w:bookmarkStart w:id="2606" w:name="ZEqnNum969798"/>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w:instrText>
        </w:r>
      </w:fldSimple>
      <w:r>
        <w:instrText>)</w:instrText>
      </w:r>
      <w:bookmarkEnd w:id="2606"/>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644" type="#_x0000_t75" style="width:12.65pt;height:19.35pt" o:ole="">
            <v:imagedata r:id="rId3396" o:title=""/>
          </v:shape>
          <o:OLEObject Type="Embed" ProgID="Equation.DSMT4" ShapeID="_x0000_i2644" DrawAspect="Content" ObjectID="_1375861792" r:id="rId3397"/>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645" type="#_x0000_t75" style="width:41.35pt;height:19.35pt" o:ole="">
            <v:imagedata r:id="rId3398" o:title=""/>
          </v:shape>
          <o:OLEObject Type="Embed" ProgID="Equation.DSMT4" ShapeID="_x0000_i2645" DrawAspect="Content" ObjectID="_1375861793" r:id="rId33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9F25FF">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646" type="#_x0000_t75" style="width:81.35pt;height:19.35pt" o:ole="">
            <v:imagedata r:id="rId3400" o:title=""/>
          </v:shape>
          <o:OLEObject Type="Embed" ProgID="Equation.DSMT4" ShapeID="_x0000_i2646" DrawAspect="Content" ObjectID="_1375861794" r:id="rId34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647" type="#_x0000_t75" style="width:52pt;height:15.35pt" o:ole="">
            <v:imagedata r:id="rId3402" o:title=""/>
          </v:shape>
          <o:OLEObject Type="Embed" ProgID="Equation.DSMT4" ShapeID="_x0000_i2647" DrawAspect="Content" ObjectID="_1375861795" r:id="rId34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648" type="#_x0000_t75" style="width:107.35pt;height:20pt" o:ole="">
            <v:imagedata r:id="rId3404" o:title=""/>
          </v:shape>
          <o:OLEObject Type="Embed" ProgID="Equation.DSMT4" ShapeID="_x0000_i2648" DrawAspect="Content" ObjectID="_1375861796" r:id="rId3405"/>
        </w:object>
      </w:r>
      <w:r>
        <w:t xml:space="preserve"> and the matrix </w:t>
      </w:r>
      <w:r w:rsidR="00905817" w:rsidRPr="00905817">
        <w:rPr>
          <w:position w:val="-6"/>
        </w:rPr>
        <w:object w:dxaOrig="200" w:dyaOrig="300" w14:anchorId="34D3C501">
          <v:shape id="_x0000_i2649" type="#_x0000_t75" style="width:10pt;height:14.65pt" o:ole="">
            <v:imagedata r:id="rId3406" o:title=""/>
          </v:shape>
          <o:OLEObject Type="Embed" ProgID="Equation.DSMT4" ShapeID="_x0000_i2649" DrawAspect="Content" ObjectID="_1375861797" r:id="rId3407"/>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650" type="#_x0000_t75" style="width:106.65pt;height:56.65pt" o:ole="">
            <v:imagedata r:id="rId3408" o:title=""/>
          </v:shape>
          <o:OLEObject Type="Embed" ProgID="Equation.DSMT4" ShapeID="_x0000_i2650" DrawAspect="Content" ObjectID="_1375861798" r:id="rId34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651" type="#_x0000_t75" style="width:171.35pt;height:57.35pt" o:ole="">
            <v:imagedata r:id="rId3410" o:title=""/>
          </v:shape>
          <o:OLEObject Type="Embed" ProgID="Equation.DSMT4" ShapeID="_x0000_i2651" DrawAspect="Content" ObjectID="_1375861799" r:id="rId34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652" type="#_x0000_t75" style="width:183.35pt;height:19.35pt" o:ole="">
            <v:imagedata r:id="rId3412" o:title=""/>
          </v:shape>
          <o:OLEObject Type="Embed" ProgID="Equation.DSMT4" ShapeID="_x0000_i2652" DrawAspect="Content" ObjectID="_1375861800" r:id="rId3413"/>
        </w:object>
      </w:r>
      <w:r w:rsidR="002B2179">
        <w:t>.</w:t>
      </w:r>
      <w:r>
        <w:tab/>
      </w:r>
      <w:r>
        <w:fldChar w:fldCharType="begin"/>
      </w:r>
      <w:r>
        <w:instrText xml:space="preserve"> MACROBUTTON MTPlaceRef \* MERGEFORMAT </w:instrText>
      </w:r>
      <w:fldSimple w:instr=" SEQ MTEqn \h \* MERGEFORMAT "/>
      <w:bookmarkStart w:id="2607" w:name="ZEqnNum184303"/>
      <w:r>
        <w:instrText>(</w:instrText>
      </w:r>
      <w:fldSimple w:instr=" SEQ MTSec \c \* Arabic \* MERGEFORMAT ">
        <w:r w:rsidR="009F25FF">
          <w:rPr>
            <w:noProof/>
          </w:rPr>
          <w:instrText>6</w:instrText>
        </w:r>
      </w:fldSimple>
      <w:r>
        <w:instrText>.</w:instrText>
      </w:r>
      <w:fldSimple w:instr=" SEQ MTEqn \c \* Arabic \* MERGEFORMAT ">
        <w:r w:rsidR="009F25FF">
          <w:rPr>
            <w:noProof/>
          </w:rPr>
          <w:instrText>8</w:instrText>
        </w:r>
      </w:fldSimple>
      <w:r>
        <w:instrText>)</w:instrText>
      </w:r>
      <w:bookmarkEnd w:id="2607"/>
      <w:r>
        <w:fldChar w:fldCharType="end"/>
      </w:r>
    </w:p>
    <w:p w14:paraId="3BBD8A12" w14:textId="2CE65ABE" w:rsidR="00F96C7B" w:rsidRDefault="00F96C7B" w:rsidP="00F75A04">
      <w:r>
        <w:t xml:space="preserve">Equation </w:t>
      </w:r>
      <w:r>
        <w:fldChar w:fldCharType="begin"/>
      </w:r>
      <w:r>
        <w:instrText xml:space="preserve"> GOTOBUTTON ZEqnNum184303  \* MERGEFORMAT </w:instrText>
      </w:r>
      <w:fldSimple w:instr=" REF ZEqnNum184303 \* Charformat \! \* MERGEFORMAT ">
        <w:r w:rsidR="009F25FF">
          <w:instrText>(6.8)</w:instrText>
        </w:r>
      </w:fldSimple>
      <w:r>
        <w:fldChar w:fldCharType="end"/>
      </w:r>
      <w:r>
        <w:t xml:space="preserve"> is now solved for the incremental update vector </w:t>
      </w:r>
      <w:r w:rsidR="00905817" w:rsidRPr="00905817">
        <w:rPr>
          <w:position w:val="-6"/>
        </w:rPr>
        <w:object w:dxaOrig="360" w:dyaOrig="279" w14:anchorId="7ECEB75E">
          <v:shape id="_x0000_i2653" type="#_x0000_t75" style="width:19.35pt;height:14.65pt" o:ole="">
            <v:imagedata r:id="rId3414" o:title=""/>
          </v:shape>
          <o:OLEObject Type="Embed" ProgID="Equation.DSMT4" ShapeID="_x0000_i2653" DrawAspect="Content" ObjectID="_1375861801" r:id="rId3415"/>
        </w:object>
      </w:r>
      <w:r>
        <w:t xml:space="preserve">. The nodal positions of the deformable nodes can now be updated in the usual way. </w:t>
      </w:r>
    </w:p>
    <w:p w14:paraId="7166B558" w14:textId="77777777" w:rsidR="00F96C7B" w:rsidRDefault="00F96C7B" w:rsidP="00F75A04"/>
    <w:p w14:paraId="0C47E4E3" w14:textId="228D1A14" w:rsidR="00F96C7B" w:rsidRDefault="00F96C7B">
      <w:pPr>
        <w:pStyle w:val="MTDisplayEquation"/>
      </w:pPr>
      <w:r>
        <w:tab/>
      </w:r>
      <w:r w:rsidR="00905817" w:rsidRPr="00905817">
        <w:rPr>
          <w:position w:val="-12"/>
        </w:rPr>
        <w:object w:dxaOrig="1860" w:dyaOrig="380" w14:anchorId="5CFF30EA">
          <v:shape id="_x0000_i2654" type="#_x0000_t75" style="width:92pt;height:19.35pt" o:ole="">
            <v:imagedata r:id="rId3416" o:title=""/>
          </v:shape>
          <o:OLEObject Type="Embed" ProgID="Equation.DSMT4" ShapeID="_x0000_i2654" DrawAspect="Content" ObjectID="_1375861802" r:id="rId3417"/>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9F25FF">
          <w:rPr>
            <w:noProof/>
          </w:rPr>
          <w:instrText>6</w:instrText>
        </w:r>
      </w:fldSimple>
      <w:r w:rsidR="00A671D9">
        <w:instrText>.</w:instrText>
      </w:r>
      <w:fldSimple w:instr=" SEQ MTEqn \c \* Arabic \* MERGEFORMAT ">
        <w:r w:rsidR="009F25FF">
          <w:rPr>
            <w:noProof/>
          </w:rPr>
          <w:instrText>9</w:instrText>
        </w:r>
      </w:fldSimple>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1A2E3501" w:rsidR="00F96C7B" w:rsidRDefault="00F96C7B">
      <w:pPr>
        <w:pStyle w:val="MTDisplayEquation"/>
      </w:pPr>
      <w:r>
        <w:tab/>
      </w:r>
      <w:r w:rsidR="00905817" w:rsidRPr="00905817">
        <w:rPr>
          <w:position w:val="-12"/>
        </w:rPr>
        <w:object w:dxaOrig="1460" w:dyaOrig="380" w14:anchorId="3C45B936">
          <v:shape id="_x0000_i2655" type="#_x0000_t75" style="width:72.65pt;height:19.35pt" o:ole="">
            <v:imagedata r:id="rId3418" o:title=""/>
          </v:shape>
          <o:OLEObject Type="Embed" ProgID="Equation.DSMT4" ShapeID="_x0000_i2655" DrawAspect="Content" ObjectID="_1375861803" r:id="rId3419"/>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9F25FF">
          <w:rPr>
            <w:noProof/>
          </w:rPr>
          <w:instrText>6</w:instrText>
        </w:r>
      </w:fldSimple>
      <w:r w:rsidR="00A671D9">
        <w:instrText>.</w:instrText>
      </w:r>
      <w:fldSimple w:instr=" SEQ MTEqn \c \* Arabic \* MERGEFORMAT ">
        <w:r w:rsidR="009F25FF">
          <w:rPr>
            <w:noProof/>
          </w:rPr>
          <w:instrText>10</w:instrText>
        </w:r>
      </w:fldSimple>
      <w:r w:rsidR="00A671D9">
        <w:instrText>)</w:instrText>
      </w:r>
      <w:r w:rsidR="00A671D9">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656" type="#_x0000_t75" style="width:84.65pt;height:20pt" o:ole="">
            <v:imagedata r:id="rId3420" o:title=""/>
          </v:shape>
          <o:OLEObject Type="Embed" ProgID="Equation.DSMT4" ShapeID="_x0000_i2656" DrawAspect="Content" ObjectID="_1375861804" r:id="rId3421"/>
        </w:object>
      </w:r>
      <w:r>
        <w:t xml:space="preserve">. The rotational update vector </w:t>
      </w:r>
      <w:r w:rsidR="00905817" w:rsidRPr="00905817">
        <w:rPr>
          <w:position w:val="-6"/>
        </w:rPr>
        <w:object w:dxaOrig="340" w:dyaOrig="279" w14:anchorId="30FAC5AE">
          <v:shape id="_x0000_i2657" type="#_x0000_t75" style="width:17.35pt;height:14.65pt" o:ole="">
            <v:imagedata r:id="rId3422" o:title=""/>
          </v:shape>
          <o:OLEObject Type="Embed" ProgID="Equation.DSMT4" ShapeID="_x0000_i2657" DrawAspect="Content" ObjectID="_1375861805" r:id="rId3423"/>
        </w:object>
      </w:r>
      <w:r>
        <w:t xml:space="preserve"> can be written as a quaternion as follows.</w:t>
      </w:r>
    </w:p>
    <w:p w14:paraId="38DB3F4F" w14:textId="79B422A1" w:rsidR="00F96C7B" w:rsidRDefault="00F96C7B" w:rsidP="00F75A04">
      <w:pPr>
        <w:pStyle w:val="MTDisplayEquation"/>
      </w:pPr>
      <w:r>
        <w:tab/>
      </w:r>
      <w:r w:rsidR="00905817" w:rsidRPr="00905817">
        <w:rPr>
          <w:position w:val="-60"/>
        </w:rPr>
        <w:object w:dxaOrig="2680" w:dyaOrig="1320" w14:anchorId="42F6F616">
          <v:shape id="_x0000_i2658" type="#_x0000_t75" style="width:134pt;height:65.35pt" o:ole="">
            <v:imagedata r:id="rId3424" o:title=""/>
          </v:shape>
          <o:OLEObject Type="Embed" ProgID="Equation.DSMT4" ShapeID="_x0000_i2658" DrawAspect="Content" ObjectID="_1375861806" r:id="rId3425"/>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9F25FF">
          <w:rPr>
            <w:noProof/>
          </w:rPr>
          <w:instrText>6</w:instrText>
        </w:r>
      </w:fldSimple>
      <w:r w:rsidR="00A671D9">
        <w:instrText>.</w:instrText>
      </w:r>
      <w:fldSimple w:instr=" SEQ MTEqn \c \* Arabic \* MERGEFORMAT ">
        <w:r w:rsidR="009F25FF">
          <w:rPr>
            <w:noProof/>
          </w:rPr>
          <w:instrText>11</w:instrText>
        </w:r>
      </w:fldSimple>
      <w:r w:rsidR="00A671D9">
        <w:instrText>)</w:instrText>
      </w:r>
      <w:r w:rsidR="00A671D9">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0EA16E55" w:rsidR="00661E2B" w:rsidRDefault="00661E2B" w:rsidP="00F75A04">
      <w:pPr>
        <w:pStyle w:val="MTDisplayEquation"/>
      </w:pPr>
      <w:r>
        <w:tab/>
      </w:r>
      <w:r w:rsidR="00905817" w:rsidRPr="00905817">
        <w:rPr>
          <w:position w:val="-12"/>
        </w:rPr>
        <w:object w:dxaOrig="1440" w:dyaOrig="380" w14:anchorId="77EDD29A">
          <v:shape id="_x0000_i2659" type="#_x0000_t75" style="width:1in;height:19.35pt" o:ole="">
            <v:imagedata r:id="rId3426" o:title=""/>
          </v:shape>
          <o:OLEObject Type="Embed" ProgID="Equation.DSMT4" ShapeID="_x0000_i2659" DrawAspect="Content" ObjectID="_1375861807" r:id="rId3427"/>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9F25FF">
          <w:rPr>
            <w:noProof/>
          </w:rPr>
          <w:instrText>6</w:instrText>
        </w:r>
      </w:fldSimple>
      <w:r w:rsidR="00A671D9">
        <w:instrText>.</w:instrText>
      </w:r>
      <w:fldSimple w:instr=" SEQ MTEqn \c \* Arabic \* MERGEFORMAT ">
        <w:r w:rsidR="009F25FF">
          <w:rPr>
            <w:noProof/>
          </w:rPr>
          <w:instrText>12</w:instrText>
        </w:r>
      </w:fldSimple>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62125F76" w:rsidR="00661E2B" w:rsidRDefault="00661E2B" w:rsidP="00F75A04">
      <w:pPr>
        <w:pStyle w:val="MTDisplayEquation"/>
      </w:pPr>
      <w:r>
        <w:tab/>
      </w:r>
      <w:r w:rsidR="00905817" w:rsidRPr="00905817">
        <w:rPr>
          <w:position w:val="-14"/>
        </w:rPr>
        <w:object w:dxaOrig="999" w:dyaOrig="400" w14:anchorId="1D900A05">
          <v:shape id="_x0000_i2660" type="#_x0000_t75" style="width:50pt;height:20pt" o:ole="">
            <v:imagedata r:id="rId3428" o:title=""/>
          </v:shape>
          <o:OLEObject Type="Embed" ProgID="Equation.DSMT4" ShapeID="_x0000_i2660" DrawAspect="Content" ObjectID="_1375861808" r:id="rId3429"/>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9F25FF">
          <w:rPr>
            <w:noProof/>
          </w:rPr>
          <w:instrText>6</w:instrText>
        </w:r>
      </w:fldSimple>
      <w:r w:rsidR="00A671D9">
        <w:instrText>.</w:instrText>
      </w:r>
      <w:fldSimple w:instr=" SEQ MTEqn \c \* Arabic \* MERGEFORMAT ">
        <w:r w:rsidR="009F25FF">
          <w:rPr>
            <w:noProof/>
          </w:rPr>
          <w:instrText>13</w:instrText>
        </w:r>
      </w:fldSimple>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608" w:name="_Toc302112088"/>
      <w:r>
        <w:t>A single rigid body</w:t>
      </w:r>
      <w:bookmarkEnd w:id="2608"/>
    </w:p>
    <w:p w14:paraId="64BD3C38" w14:textId="77777777" w:rsidR="008C7882" w:rsidRDefault="008C7882" w:rsidP="008C7882">
      <w:r>
        <w:t>The global system of equations can now be written as follows (for a single rigid body coupled to a deformable body),</w:t>
      </w:r>
    </w:p>
    <w:p w14:paraId="4ABC25AE" w14:textId="75E50EA0" w:rsidR="008C7882" w:rsidRDefault="008C7882" w:rsidP="008C7882">
      <w:pPr>
        <w:pStyle w:val="MTDisplayEquation"/>
      </w:pPr>
      <w:r>
        <w:tab/>
      </w:r>
      <w:r w:rsidR="00905817" w:rsidRPr="00905817">
        <w:rPr>
          <w:position w:val="-52"/>
        </w:rPr>
        <w:object w:dxaOrig="3379" w:dyaOrig="1160" w14:anchorId="4974A58F">
          <v:shape id="_x0000_i2661" type="#_x0000_t75" style="width:168.65pt;height:57.35pt" o:ole="">
            <v:imagedata r:id="rId3430" o:title=""/>
          </v:shape>
          <o:OLEObject Type="Embed" ProgID="Equation.DSMT4" ShapeID="_x0000_i2661" DrawAspect="Content" ObjectID="_1375861809" r:id="rId34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14</w:instrText>
        </w:r>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662" type="#_x0000_t75" style="width:15.35pt;height:14.65pt" o:ole="">
            <v:imagedata r:id="rId3432" o:title=""/>
          </v:shape>
          <o:OLEObject Type="Embed" ProgID="Equation.DSMT4" ShapeID="_x0000_i2662" DrawAspect="Content" ObjectID="_1375861810" r:id="rId3433"/>
        </w:object>
      </w:r>
      <w:r>
        <w:t>is formed by adding all the residual vectors of all interface nodes that connect the deformable body to the rigid body,</w:t>
      </w:r>
    </w:p>
    <w:p w14:paraId="72000CA6" w14:textId="6F6F0B61" w:rsidR="008C7882" w:rsidRDefault="008C7882" w:rsidP="008C7882">
      <w:pPr>
        <w:pStyle w:val="MTDisplayEquation"/>
      </w:pPr>
      <w:r>
        <w:tab/>
      </w:r>
      <w:r w:rsidR="00905817" w:rsidRPr="00905817">
        <w:rPr>
          <w:position w:val="-28"/>
        </w:rPr>
        <w:object w:dxaOrig="1200" w:dyaOrig="540" w14:anchorId="620A31F7">
          <v:shape id="_x0000_i2663" type="#_x0000_t75" style="width:60pt;height:27.35pt" o:ole="">
            <v:imagedata r:id="rId3434" o:title=""/>
          </v:shape>
          <o:OLEObject Type="Embed" ProgID="Equation.DSMT4" ShapeID="_x0000_i2663" DrawAspect="Content" ObjectID="_1375861811" r:id="rId34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15</w:instrText>
        </w:r>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121480CD" w:rsidR="008C7882" w:rsidRDefault="008C7882" w:rsidP="008C7882">
      <w:pPr>
        <w:pStyle w:val="MTDisplayEquation"/>
      </w:pPr>
      <w:r>
        <w:tab/>
      </w:r>
      <w:r w:rsidR="00905817" w:rsidRPr="00905817">
        <w:rPr>
          <w:position w:val="-28"/>
        </w:rPr>
        <w:object w:dxaOrig="1460" w:dyaOrig="540" w14:anchorId="1AEF4350">
          <v:shape id="_x0000_i2664" type="#_x0000_t75" style="width:72.65pt;height:27.35pt" o:ole="">
            <v:imagedata r:id="rId3436" o:title=""/>
          </v:shape>
          <o:OLEObject Type="Embed" ProgID="Equation.DSMT4" ShapeID="_x0000_i2664" DrawAspect="Content" ObjectID="_1375861812" r:id="rId34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16</w:instrText>
        </w:r>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665" type="#_x0000_t75" style="width:15.35pt;height:14.65pt" o:ole="">
            <v:imagedata r:id="rId3438" o:title=""/>
          </v:shape>
          <o:OLEObject Type="Embed" ProgID="Equation.DSMT4" ShapeID="_x0000_i2665" DrawAspect="Content" ObjectID="_1375861813" r:id="rId3439"/>
        </w:object>
      </w:r>
      <w:r>
        <w:t xml:space="preserve"> is simply the total residual force that is applied to the rigid body and </w:t>
      </w:r>
      <w:r w:rsidR="00905817" w:rsidRPr="00905817">
        <w:rPr>
          <w:position w:val="-4"/>
        </w:rPr>
        <w:object w:dxaOrig="400" w:dyaOrig="300" w14:anchorId="6FADCA5B">
          <v:shape id="_x0000_i2666" type="#_x0000_t75" style="width:20pt;height:14.65pt" o:ole="">
            <v:imagedata r:id="rId3440" o:title=""/>
          </v:shape>
          <o:OLEObject Type="Embed" ProgID="Equation.DSMT4" ShapeID="_x0000_i2666" DrawAspect="Content" ObjectID="_1375861814" r:id="rId3441"/>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379DF5FD" w:rsidR="008C7882" w:rsidRDefault="008C7882" w:rsidP="008C7882">
      <w:pPr>
        <w:pStyle w:val="MTDisplayEquation"/>
      </w:pPr>
      <w:r>
        <w:tab/>
      </w:r>
      <w:r w:rsidR="00905817" w:rsidRPr="00905817">
        <w:rPr>
          <w:position w:val="-50"/>
        </w:rPr>
        <w:object w:dxaOrig="2140" w:dyaOrig="1120" w14:anchorId="3E6BABB1">
          <v:shape id="_x0000_i2667" type="#_x0000_t75" style="width:107.35pt;height:56.65pt" o:ole="">
            <v:imagedata r:id="rId3442" o:title=""/>
          </v:shape>
          <o:OLEObject Type="Embed" ProgID="Equation.DSMT4" ShapeID="_x0000_i2667" DrawAspect="Content" ObjectID="_1375861815" r:id="rId344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17</w:instrText>
        </w:r>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668" type="#_x0000_t75" style="width:14.65pt;height:19.35pt" o:ole="">
            <v:imagedata r:id="rId3444" o:title=""/>
          </v:shape>
          <o:OLEObject Type="Embed" ProgID="Equation.DSMT4" ShapeID="_x0000_i2668" DrawAspect="Content" ObjectID="_1375861816" r:id="rId3445"/>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669" type="#_x0000_t75" style="width:20pt;height:14.65pt" o:ole="">
            <v:imagedata r:id="rId3446" o:title=""/>
          </v:shape>
          <o:OLEObject Type="Embed" ProgID="Equation.DSMT4" ShapeID="_x0000_i2669" DrawAspect="Content" ObjectID="_1375861817" r:id="rId3447"/>
        </w:object>
      </w:r>
      <w:r>
        <w:t>in the usual manner,</w:t>
      </w:r>
    </w:p>
    <w:p w14:paraId="54076E85" w14:textId="41F2C99F" w:rsidR="008C7882" w:rsidRDefault="008C7882" w:rsidP="008C7882">
      <w:pPr>
        <w:pStyle w:val="MTDisplayEquation"/>
      </w:pPr>
      <w:r>
        <w:tab/>
      </w:r>
      <w:r w:rsidR="00905817" w:rsidRPr="00905817">
        <w:rPr>
          <w:position w:val="-28"/>
        </w:rPr>
        <w:object w:dxaOrig="1280" w:dyaOrig="540" w14:anchorId="4FDC6038">
          <v:shape id="_x0000_i2670" type="#_x0000_t75" style="width:64pt;height:27.35pt" o:ole="">
            <v:imagedata r:id="rId3448" o:title=""/>
          </v:shape>
          <o:OLEObject Type="Embed" ProgID="Equation.DSMT4" ShapeID="_x0000_i2670" DrawAspect="Content" ObjectID="_1375861818" r:id="rId344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18</w:instrText>
        </w:r>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671" type="#_x0000_t75" style="width:24.65pt;height:14.65pt" o:ole="">
            <v:imagedata r:id="rId3450" o:title=""/>
          </v:shape>
          <o:OLEObject Type="Embed" ProgID="Equation.DSMT4" ShapeID="_x0000_i2671" DrawAspect="Content" ObjectID="_1375861819" r:id="rId3451"/>
        </w:object>
      </w:r>
      <w:r>
        <w:t>matrix:</w:t>
      </w:r>
    </w:p>
    <w:p w14:paraId="5E498C64" w14:textId="1A2DA305" w:rsidR="008C7882" w:rsidRDefault="008C7882" w:rsidP="008C7882">
      <w:pPr>
        <w:pStyle w:val="MTDisplayEquation"/>
      </w:pPr>
      <w:r>
        <w:tab/>
      </w:r>
      <w:r w:rsidR="00905817" w:rsidRPr="00905817">
        <w:rPr>
          <w:position w:val="-28"/>
        </w:rPr>
        <w:object w:dxaOrig="2360" w:dyaOrig="560" w14:anchorId="4FE22CEC">
          <v:shape id="_x0000_i2672" type="#_x0000_t75" style="width:118.65pt;height:28pt" o:ole="">
            <v:imagedata r:id="rId3452" o:title=""/>
          </v:shape>
          <o:OLEObject Type="Embed" ProgID="Equation.DSMT4" ShapeID="_x0000_i2672" DrawAspect="Content" ObjectID="_1375861820" r:id="rId345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19</w:instrText>
        </w:r>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673" type="#_x0000_t75" style="width:19.35pt;height:14.65pt" o:ole="">
            <v:imagedata r:id="rId3454" o:title=""/>
          </v:shape>
          <o:OLEObject Type="Embed" ProgID="Equation.DSMT4" ShapeID="_x0000_i2673" DrawAspect="Content" ObjectID="_1375861821" r:id="rId3455"/>
        </w:object>
      </w:r>
      <w:r>
        <w:t>as follows,</w:t>
      </w:r>
    </w:p>
    <w:p w14:paraId="5EC9C4E3" w14:textId="63D3AA84" w:rsidR="008C7882" w:rsidRDefault="008C7882" w:rsidP="008C7882">
      <w:pPr>
        <w:pStyle w:val="MTDisplayEquation"/>
      </w:pPr>
      <w:r>
        <w:tab/>
      </w:r>
      <w:r w:rsidR="00905817" w:rsidRPr="00905817">
        <w:rPr>
          <w:position w:val="-34"/>
        </w:rPr>
        <w:object w:dxaOrig="2799" w:dyaOrig="800" w14:anchorId="2934C7D3">
          <v:shape id="_x0000_i2674" type="#_x0000_t75" style="width:140.65pt;height:40pt" o:ole="">
            <v:imagedata r:id="rId3456" o:title=""/>
          </v:shape>
          <o:OLEObject Type="Embed" ProgID="Equation.DSMT4" ShapeID="_x0000_i2674" DrawAspect="Content" ObjectID="_1375861822" r:id="rId34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20</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609" w:name="_Toc302112089"/>
      <w:r>
        <w:t>Multiple Rigid Bodies</w:t>
      </w:r>
      <w:bookmarkEnd w:id="2609"/>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4A417088" w:rsidR="008C7882" w:rsidRDefault="008C7882" w:rsidP="008C7882">
      <w:pPr>
        <w:pStyle w:val="MTDisplayEquation"/>
      </w:pPr>
      <w:r>
        <w:tab/>
      </w:r>
      <w:r w:rsidR="00905817" w:rsidRPr="00905817">
        <w:rPr>
          <w:position w:val="-86"/>
        </w:rPr>
        <w:object w:dxaOrig="4000" w:dyaOrig="1840" w14:anchorId="43BF2A57">
          <v:shape id="_x0000_i2675" type="#_x0000_t75" style="width:200.65pt;height:92pt" o:ole="">
            <v:imagedata r:id="rId3458" o:title=""/>
          </v:shape>
          <o:OLEObject Type="Embed" ProgID="Equation.DSMT4" ShapeID="_x0000_i2675" DrawAspect="Content" ObjectID="_1375861823" r:id="rId34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21</w:instrText>
        </w:r>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676" type="#_x0000_t75" style="width:24.65pt;height:19.35pt" o:ole="">
            <v:imagedata r:id="rId3460" o:title=""/>
          </v:shape>
          <o:OLEObject Type="Embed" ProgID="Equation.DSMT4" ShapeID="_x0000_i2676" DrawAspect="Content" ObjectID="_1375861824" r:id="rId3461"/>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677" type="#_x0000_t75" style="width:24.65pt;height:19.35pt" o:ole="">
            <v:imagedata r:id="rId3462" o:title=""/>
          </v:shape>
          <o:OLEObject Type="Embed" ProgID="Equation.DSMT4" ShapeID="_x0000_i2677" DrawAspect="Content" ObjectID="_1375861825" r:id="rId3463"/>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678" type="#_x0000_t75" style="width:20pt;height:19.35pt" o:ole="">
            <v:imagedata r:id="rId3464" o:title=""/>
          </v:shape>
          <o:OLEObject Type="Embed" ProgID="Equation.DSMT4" ShapeID="_x0000_i2678" DrawAspect="Content" ObjectID="_1375861826" r:id="rId3465"/>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610" w:name="_Toc302112090"/>
      <w:r>
        <w:t>Rigid Joints</w:t>
      </w:r>
      <w:bookmarkEnd w:id="2610"/>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4B86DE6F" w:rsidR="008C7882" w:rsidRDefault="008C7882" w:rsidP="008C7882">
      <w:pPr>
        <w:pStyle w:val="MTDisplayEquation"/>
      </w:pPr>
      <w:r>
        <w:tab/>
      </w:r>
      <w:r w:rsidR="00905817" w:rsidRPr="00905817">
        <w:rPr>
          <w:position w:val="-16"/>
        </w:rPr>
        <w:object w:dxaOrig="3120" w:dyaOrig="440" w14:anchorId="05FC7541">
          <v:shape id="_x0000_i2679" type="#_x0000_t75" style="width:156.65pt;height:22pt" o:ole="">
            <v:imagedata r:id="rId3466" o:title=""/>
          </v:shape>
          <o:OLEObject Type="Embed" ProgID="Equation.DSMT4" ShapeID="_x0000_i2679" DrawAspect="Content" ObjectID="_1375861827" r:id="rId3467"/>
        </w:object>
      </w:r>
      <w:r w:rsidR="00E452AB">
        <w:t>.</w:t>
      </w:r>
      <w:r>
        <w:tab/>
      </w:r>
      <w:r>
        <w:fldChar w:fldCharType="begin"/>
      </w:r>
      <w:r>
        <w:instrText xml:space="preserve"> MACROBUTTON MTPlaceRef \* MERGEFORMAT </w:instrText>
      </w:r>
      <w:fldSimple w:instr=" SEQ MTEqn \h \* MERGEFORMAT "/>
      <w:bookmarkStart w:id="2611" w:name="ZEqnNum474877"/>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22</w:instrText>
        </w:r>
      </w:fldSimple>
      <w:r>
        <w:instrText>)</w:instrText>
      </w:r>
      <w:bookmarkEnd w:id="2611"/>
      <w:r>
        <w:fldChar w:fldCharType="end"/>
      </w:r>
    </w:p>
    <w:p w14:paraId="605FB5B2" w14:textId="77777777" w:rsidR="008C7882" w:rsidRDefault="008C7882" w:rsidP="008C7882"/>
    <w:p w14:paraId="52CA4D1F" w14:textId="101017AD" w:rsidR="008C7882" w:rsidRDefault="008C7882" w:rsidP="008C7882">
      <w:r>
        <w:t xml:space="preserve">Here </w:t>
      </w:r>
      <w:r w:rsidR="00905817" w:rsidRPr="00905817">
        <w:rPr>
          <w:position w:val="-4"/>
        </w:rPr>
        <w:object w:dxaOrig="320" w:dyaOrig="300" w14:anchorId="2A572EFF">
          <v:shape id="_x0000_i2680" type="#_x0000_t75" style="width:15.35pt;height:14.65pt" o:ole="">
            <v:imagedata r:id="rId3468" o:title=""/>
          </v:shape>
          <o:OLEObject Type="Embed" ProgID="Equation.DSMT4" ShapeID="_x0000_i2680" DrawAspect="Content" ObjectID="_1375861828" r:id="rId3469"/>
        </w:object>
      </w:r>
      <w:r>
        <w:t xml:space="preserve">is the location of the joint in the reference configuration and </w:t>
      </w:r>
      <w:r w:rsidR="00905817" w:rsidRPr="00905817">
        <w:rPr>
          <w:position w:val="-14"/>
        </w:rPr>
        <w:object w:dxaOrig="1200" w:dyaOrig="420" w14:anchorId="0B5FA9DA">
          <v:shape id="_x0000_i2681" type="#_x0000_t75" style="width:60pt;height:20pt" o:ole="">
            <v:imagedata r:id="rId3470" o:title=""/>
          </v:shape>
          <o:OLEObject Type="Embed" ProgID="Equation.DSMT4" ShapeID="_x0000_i2681" DrawAspect="Content" ObjectID="_1375861829" r:id="rId3471"/>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9F25FF">
          <w:instrText>(6.22)</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54690909" w:rsidR="008C7882" w:rsidRDefault="008C7882" w:rsidP="008C7882">
      <w:pPr>
        <w:pStyle w:val="MTDisplayEquation"/>
      </w:pPr>
      <w:r>
        <w:tab/>
      </w:r>
      <w:r w:rsidR="00905817" w:rsidRPr="00905817">
        <w:rPr>
          <w:position w:val="-56"/>
        </w:rPr>
        <w:object w:dxaOrig="5020" w:dyaOrig="960" w14:anchorId="07EC8A01">
          <v:shape id="_x0000_i2682" type="#_x0000_t75" style="width:251.35pt;height:47.35pt" o:ole="">
            <v:imagedata r:id="rId3472" o:title=""/>
          </v:shape>
          <o:OLEObject Type="Embed" ProgID="Equation.DSMT4" ShapeID="_x0000_i2682" DrawAspect="Content" ObjectID="_1375861830" r:id="rId3473"/>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23</w:instrText>
        </w:r>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683" type="#_x0000_t75" style="width:19.35pt;height:15.35pt" o:ole="">
            <v:imagedata r:id="rId3474" o:title=""/>
          </v:shape>
          <o:OLEObject Type="Embed" ProgID="Equation.DSMT4" ShapeID="_x0000_i2683" DrawAspect="Content" ObjectID="_1375861831" r:id="rId3475"/>
        </w:object>
      </w:r>
      <w:r>
        <w:t xml:space="preserve">’s are the forces that will prevent the rigid bodies to separate at the joint position and </w:t>
      </w:r>
      <w:r w:rsidR="00905817" w:rsidRPr="00905817">
        <w:rPr>
          <w:position w:val="-10"/>
        </w:rPr>
        <w:object w:dxaOrig="1080" w:dyaOrig="380" w14:anchorId="0CA85D1E">
          <v:shape id="_x0000_i2684" type="#_x0000_t75" style="width:54.65pt;height:19.35pt" o:ole="">
            <v:imagedata r:id="rId3476" o:title=""/>
          </v:shape>
          <o:OLEObject Type="Embed" ProgID="Equation.DSMT4" ShapeID="_x0000_i2684" DrawAspect="Content" ObjectID="_1375861832" r:id="rId3477"/>
        </w:object>
      </w:r>
      <w:r>
        <w:t xml:space="preserve">. First we note that due to the third law of Newton </w:t>
      </w:r>
      <w:r w:rsidR="00905817" w:rsidRPr="00905817">
        <w:rPr>
          <w:position w:val="-4"/>
        </w:rPr>
        <w:object w:dxaOrig="1140" w:dyaOrig="320" w14:anchorId="478C6972">
          <v:shape id="_x0000_i2685" type="#_x0000_t75" style="width:57.35pt;height:15.35pt" o:ole="">
            <v:imagedata r:id="rId3478" o:title=""/>
          </v:shape>
          <o:OLEObject Type="Embed" ProgID="Equation.DSMT4" ShapeID="_x0000_i2685" DrawAspect="Content" ObjectID="_1375861833" r:id="rId3479"/>
        </w:object>
      </w:r>
      <w:r>
        <w:t>, so that we can write the constraint term as,</w:t>
      </w:r>
    </w:p>
    <w:p w14:paraId="53FCAEB0" w14:textId="77777777" w:rsidR="008C7882" w:rsidRDefault="008C7882" w:rsidP="008C7882"/>
    <w:p w14:paraId="1FC67D91" w14:textId="5C8C7928" w:rsidR="008C7882" w:rsidRDefault="008C7882" w:rsidP="008C7882">
      <w:pPr>
        <w:pStyle w:val="MTDisplayEquation"/>
      </w:pPr>
      <w:r>
        <w:tab/>
      </w:r>
      <w:r w:rsidR="00905817" w:rsidRPr="00905817">
        <w:rPr>
          <w:position w:val="-20"/>
        </w:rPr>
        <w:object w:dxaOrig="3379" w:dyaOrig="520" w14:anchorId="186AF2B7">
          <v:shape id="_x0000_i2686" type="#_x0000_t75" style="width:168.65pt;height:25.35pt" o:ole="">
            <v:imagedata r:id="rId3480" o:title=""/>
          </v:shape>
          <o:OLEObject Type="Embed" ProgID="Equation.DSMT4" ShapeID="_x0000_i2686" DrawAspect="Content" ObjectID="_1375861834" r:id="rId3481"/>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24</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1410DA09" w:rsidR="008C7882" w:rsidRDefault="008C7882" w:rsidP="008C7882">
      <w:pPr>
        <w:pStyle w:val="MTDisplayEquation"/>
      </w:pPr>
      <w:r>
        <w:tab/>
      </w:r>
      <w:r w:rsidR="00905817" w:rsidRPr="00905817">
        <w:rPr>
          <w:position w:val="-14"/>
        </w:rPr>
        <w:object w:dxaOrig="2020" w:dyaOrig="420" w14:anchorId="24F4339E">
          <v:shape id="_x0000_i2687" type="#_x0000_t75" style="width:101.35pt;height:20pt" o:ole="">
            <v:imagedata r:id="rId3482" o:title=""/>
          </v:shape>
          <o:OLEObject Type="Embed" ProgID="Equation.DSMT4" ShapeID="_x0000_i2687" DrawAspect="Content" ObjectID="_1375861835" r:id="rId3483"/>
        </w:object>
      </w:r>
      <w:r w:rsidR="00F64B9A">
        <w:t>.</w:t>
      </w:r>
      <w:r>
        <w:tab/>
      </w:r>
      <w:r>
        <w:fldChar w:fldCharType="begin"/>
      </w:r>
      <w:r>
        <w:instrText xml:space="preserve"> MACROBUTTON MTPlaceRef \* MERGEFORMAT </w:instrText>
      </w:r>
      <w:fldSimple w:instr=" SEQ MTEqn \h \* MERGEFORMAT "/>
      <w:bookmarkStart w:id="2612" w:name="ZEqnNum929900"/>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25</w:instrText>
        </w:r>
      </w:fldSimple>
      <w:r>
        <w:instrText>)</w:instrText>
      </w:r>
      <w:bookmarkEnd w:id="2612"/>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65895153" w:rsidR="008C7882" w:rsidRDefault="008C7882" w:rsidP="008C7882">
      <w:pPr>
        <w:pStyle w:val="MTDisplayEquation"/>
      </w:pPr>
      <w:r>
        <w:tab/>
      </w:r>
      <w:r w:rsidR="00905817" w:rsidRPr="00905817">
        <w:rPr>
          <w:position w:val="-12"/>
        </w:rPr>
        <w:object w:dxaOrig="1100" w:dyaOrig="360" w14:anchorId="0E6BFA58">
          <v:shape id="_x0000_i2688" type="#_x0000_t75" style="width:54.65pt;height:19.35pt" o:ole="">
            <v:imagedata r:id="rId3484" o:title=""/>
          </v:shape>
          <o:OLEObject Type="Embed" ProgID="Equation.DSMT4" ShapeID="_x0000_i2688" DrawAspect="Content" ObjectID="_1375861836" r:id="rId3485"/>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26</w:instrText>
        </w:r>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689" type="#_x0000_t75" style="width:10pt;height:12.65pt" o:ole="">
            <v:imagedata r:id="rId3486" o:title=""/>
          </v:shape>
          <o:OLEObject Type="Embed" ProgID="Equation.DSMT4" ShapeID="_x0000_i2689" DrawAspect="Content" ObjectID="_1375861837" r:id="rId3487"/>
        </w:object>
      </w:r>
      <w:r>
        <w:t xml:space="preserve">is the Lagrange multiplier and </w:t>
      </w:r>
      <w:r w:rsidR="00905817" w:rsidRPr="00905817">
        <w:rPr>
          <w:position w:val="-12"/>
        </w:rPr>
        <w:object w:dxaOrig="260" w:dyaOrig="360" w14:anchorId="1BCBCC2D">
          <v:shape id="_x0000_i2690" type="#_x0000_t75" style="width:12.65pt;height:19.35pt" o:ole="">
            <v:imagedata r:id="rId3488" o:title=""/>
          </v:shape>
          <o:OLEObject Type="Embed" ProgID="Equation.DSMT4" ShapeID="_x0000_i2690" DrawAspect="Content" ObjectID="_1375861838" r:id="rId3489"/>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9F25FF">
          <w:instrText>(6.25)</w:instrText>
        </w:r>
      </w:fldSimple>
      <w:r>
        <w:fldChar w:fldCharType="end"/>
      </w:r>
      <w:r>
        <w:t xml:space="preserve"> is given by,</w:t>
      </w:r>
    </w:p>
    <w:p w14:paraId="0D310197" w14:textId="77777777" w:rsidR="008C7882" w:rsidRDefault="008C7882" w:rsidP="008C7882"/>
    <w:p w14:paraId="2C16C27E" w14:textId="41A168B9" w:rsidR="008C7882" w:rsidRDefault="008C7882" w:rsidP="008C7882">
      <w:pPr>
        <w:pStyle w:val="MTDisplayEquation"/>
      </w:pPr>
      <w:r>
        <w:tab/>
      </w:r>
      <w:r w:rsidR="00905817" w:rsidRPr="00905817">
        <w:rPr>
          <w:position w:val="-32"/>
        </w:rPr>
        <w:object w:dxaOrig="2500" w:dyaOrig="760" w14:anchorId="32653F30">
          <v:shape id="_x0000_i2691" type="#_x0000_t75" style="width:126.65pt;height:37.35pt" o:ole="">
            <v:imagedata r:id="rId3490" o:title=""/>
          </v:shape>
          <o:OLEObject Type="Embed" ProgID="Equation.DSMT4" ShapeID="_x0000_i2691" DrawAspect="Content" ObjectID="_1375861839" r:id="rId3491"/>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27</w:instrText>
        </w:r>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692" type="#_x0000_t75" style="width:15.35pt;height:14.65pt" o:ole="">
            <v:imagedata r:id="rId3492" o:title=""/>
          </v:shape>
          <o:OLEObject Type="Embed" ProgID="Equation.DSMT4" ShapeID="_x0000_i2692" DrawAspect="Content" ObjectID="_1375861840" r:id="rId3493"/>
        </w:object>
      </w:r>
      <w:r>
        <w:t>can be written as follows,</w:t>
      </w:r>
    </w:p>
    <w:p w14:paraId="50F94293" w14:textId="77777777" w:rsidR="008C7882" w:rsidRDefault="008C7882" w:rsidP="008C7882"/>
    <w:p w14:paraId="057BD8B3" w14:textId="683B5F9D" w:rsidR="008C7882" w:rsidRDefault="008C7882" w:rsidP="008C7882">
      <w:pPr>
        <w:pStyle w:val="MTDisplayEquation"/>
      </w:pPr>
      <w:r>
        <w:tab/>
      </w:r>
      <w:r w:rsidR="00905817" w:rsidRPr="00905817">
        <w:rPr>
          <w:position w:val="-36"/>
        </w:rPr>
        <w:object w:dxaOrig="2780" w:dyaOrig="840" w14:anchorId="0AFA278E">
          <v:shape id="_x0000_i2693" type="#_x0000_t75" style="width:139.35pt;height:42pt" o:ole="">
            <v:imagedata r:id="rId3494" o:title=""/>
          </v:shape>
          <o:OLEObject Type="Embed" ProgID="Equation.DSMT4" ShapeID="_x0000_i2693" DrawAspect="Content" ObjectID="_1375861841" r:id="rId3495"/>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28</w:instrText>
        </w:r>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694" type="#_x0000_t75" style="width:15.35pt;height:14.65pt" o:ole="">
            <v:imagedata r:id="rId3496" o:title=""/>
          </v:shape>
          <o:OLEObject Type="Embed" ProgID="Equation.DSMT4" ShapeID="_x0000_i2694" DrawAspect="Content" ObjectID="_1375861842" r:id="rId3497"/>
        </w:object>
      </w:r>
      <w:r>
        <w:t>. If we now introduce the vectors,</w:t>
      </w:r>
    </w:p>
    <w:p w14:paraId="3B004D71" w14:textId="77777777" w:rsidR="008C7882" w:rsidRDefault="008C7882" w:rsidP="008C7882"/>
    <w:p w14:paraId="15A7B801" w14:textId="48D00524" w:rsidR="008C7882" w:rsidRDefault="008C7882" w:rsidP="008C7882">
      <w:pPr>
        <w:pStyle w:val="MTDisplayEquation"/>
      </w:pPr>
      <w:r>
        <w:tab/>
      </w:r>
      <w:r w:rsidR="00905817" w:rsidRPr="00905817">
        <w:rPr>
          <w:position w:val="-68"/>
        </w:rPr>
        <w:object w:dxaOrig="2580" w:dyaOrig="1480" w14:anchorId="02A0A63F">
          <v:shape id="_x0000_i2695" type="#_x0000_t75" style="width:129.35pt;height:74pt" o:ole="">
            <v:imagedata r:id="rId3498" o:title=""/>
          </v:shape>
          <o:OLEObject Type="Embed" ProgID="Equation.DSMT4" ShapeID="_x0000_i2695" DrawAspect="Content" ObjectID="_1375861843" r:id="rId3499"/>
        </w:object>
      </w:r>
      <w:r w:rsidR="002D7F22">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29</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6F6220A0" w:rsidR="008C7882" w:rsidRDefault="008C7882" w:rsidP="008C7882">
      <w:pPr>
        <w:pStyle w:val="MTDisplayEquation"/>
      </w:pPr>
      <w:r>
        <w:tab/>
      </w:r>
      <w:r w:rsidR="00905817" w:rsidRPr="00905817">
        <w:rPr>
          <w:position w:val="-6"/>
        </w:rPr>
        <w:object w:dxaOrig="1340" w:dyaOrig="320" w14:anchorId="0CE9B0AB">
          <v:shape id="_x0000_i2696" type="#_x0000_t75" style="width:67.35pt;height:15.35pt" o:ole="">
            <v:imagedata r:id="rId3500" o:title=""/>
          </v:shape>
          <o:OLEObject Type="Embed" ProgID="Equation.DSMT4" ShapeID="_x0000_i2696" DrawAspect="Content" ObjectID="_1375861844" r:id="rId3501"/>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30</w:instrText>
        </w:r>
      </w:fldSimple>
      <w:r>
        <w:instrText>)</w:instrText>
      </w:r>
      <w:r>
        <w:fldChar w:fldCharType="end"/>
      </w:r>
    </w:p>
    <w:p w14:paraId="744B656E" w14:textId="77777777" w:rsidR="008C7882" w:rsidRDefault="008C7882" w:rsidP="008C7882">
      <w:r>
        <w:t>And the stiffness contribution as,</w:t>
      </w:r>
    </w:p>
    <w:p w14:paraId="0B7F2347" w14:textId="228A7F35" w:rsidR="008C7882" w:rsidRDefault="008C7882" w:rsidP="008C7882">
      <w:pPr>
        <w:pStyle w:val="MTDisplayEquation"/>
      </w:pPr>
      <w:r>
        <w:tab/>
      </w:r>
      <w:r w:rsidR="00905817" w:rsidRPr="00905817">
        <w:rPr>
          <w:position w:val="-6"/>
        </w:rPr>
        <w:object w:dxaOrig="1939" w:dyaOrig="320" w14:anchorId="69E0FEA7">
          <v:shape id="_x0000_i2697" type="#_x0000_t75" style="width:96.65pt;height:15.35pt" o:ole="">
            <v:imagedata r:id="rId3502" o:title=""/>
          </v:shape>
          <o:OLEObject Type="Embed" ProgID="Equation.DSMT4" ShapeID="_x0000_i2697" DrawAspect="Content" ObjectID="_1375861845" r:id="rId3503"/>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31</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363EC914" w:rsidR="008C7882" w:rsidRDefault="008C7882" w:rsidP="008C7882">
      <w:pPr>
        <w:pStyle w:val="MTDisplayEquation"/>
      </w:pPr>
      <w:r>
        <w:tab/>
      </w:r>
      <w:r w:rsidR="00905817" w:rsidRPr="00905817">
        <w:rPr>
          <w:position w:val="-68"/>
        </w:rPr>
        <w:object w:dxaOrig="3700" w:dyaOrig="1480" w14:anchorId="6E8C204B">
          <v:shape id="_x0000_i2698" type="#_x0000_t75" style="width:185.35pt;height:74pt" o:ole="">
            <v:imagedata r:id="rId3504" o:title=""/>
          </v:shape>
          <o:OLEObject Type="Embed" ProgID="Equation.DSMT4" ShapeID="_x0000_i2698" DrawAspect="Content" ObjectID="_1375861846" r:id="rId3505"/>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32</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613" w:name="_Toc302112091"/>
      <w:r>
        <w:t>Sliding Interfaces</w:t>
      </w:r>
      <w:bookmarkEnd w:id="2613"/>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614" w:name="_Toc302112092"/>
      <w:r>
        <w:t>Contact Kinematics</w:t>
      </w:r>
      <w:bookmarkEnd w:id="2614"/>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r w:rsidR="0023486D">
        <w:fldChar w:fldCharType="begin"/>
      </w:r>
      <w:r w:rsidR="0023486D">
        <w:instrText xml:space="preserve"> HYPERLINK \l "_ENREF_49" \o "Laursen, 2002 #26" </w:instrText>
      </w:r>
      <w:ins w:id="2615" w:author="Gerard" w:date="2015-08-25T08:12:00Z"/>
      <w:r w:rsidR="0023486D">
        <w:fldChar w:fldCharType="separate"/>
      </w:r>
      <w:r w:rsidR="00214E15">
        <w:rPr>
          <w:noProof/>
        </w:rPr>
        <w:t>49</w:t>
      </w:r>
      <w:r w:rsidR="0023486D">
        <w:rPr>
          <w:noProof/>
        </w:rPr>
        <w:fldChar w:fldCharType="end"/>
      </w:r>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699" type="#_x0000_t75" style="width:47.35pt;height:15.35pt" o:ole="">
            <v:imagedata r:id="rId3506" o:title=""/>
          </v:shape>
          <o:OLEObject Type="Embed" ProgID="Equation.DSMT4" ShapeID="_x0000_i2699" DrawAspect="Content" ObjectID="_1375861847" r:id="rId3507"/>
        </w:object>
      </w:r>
      <w:r>
        <w:t xml:space="preserve">where </w:t>
      </w:r>
      <w:r w:rsidR="00905817" w:rsidRPr="00905817">
        <w:rPr>
          <w:position w:val="-10"/>
        </w:rPr>
        <w:object w:dxaOrig="660" w:dyaOrig="320" w14:anchorId="4405B1AB">
          <v:shape id="_x0000_i2700" type="#_x0000_t75" style="width:32.65pt;height:15.35pt" o:ole="">
            <v:imagedata r:id="rId3508" o:title=""/>
          </v:shape>
          <o:OLEObject Type="Embed" ProgID="Equation.DSMT4" ShapeID="_x0000_i2700" DrawAspect="Content" ObjectID="_1375861848" r:id="rId3509"/>
        </w:object>
      </w:r>
      <w:r>
        <w:t xml:space="preserve">. The boundary of body </w:t>
      </w:r>
      <w:r>
        <w:rPr>
          <w:i/>
        </w:rPr>
        <w:t>i</w:t>
      </w:r>
      <w:r>
        <w:t xml:space="preserve"> is denoted by </w:t>
      </w:r>
      <w:r w:rsidR="00905817" w:rsidRPr="00905817">
        <w:rPr>
          <w:position w:val="-4"/>
        </w:rPr>
        <w:object w:dxaOrig="380" w:dyaOrig="320" w14:anchorId="64DB5151">
          <v:shape id="_x0000_i2701" type="#_x0000_t75" style="width:19.35pt;height:15.35pt" o:ole="">
            <v:imagedata r:id="rId3510" o:title=""/>
          </v:shape>
          <o:OLEObject Type="Embed" ProgID="Equation.DSMT4" ShapeID="_x0000_i2701" DrawAspect="Content" ObjectID="_1375861849" r:id="rId3511"/>
        </w:object>
      </w:r>
      <w:r>
        <w:t xml:space="preserve">and is divided into three regions </w:t>
      </w:r>
      <w:r w:rsidR="00905817" w:rsidRPr="00905817">
        <w:rPr>
          <w:position w:val="-12"/>
        </w:rPr>
        <w:object w:dxaOrig="2040" w:dyaOrig="400" w14:anchorId="71A42F84">
          <v:shape id="_x0000_i2702" type="#_x0000_t75" style="width:102pt;height:20pt" o:ole="">
            <v:imagedata r:id="rId3512" o:title=""/>
          </v:shape>
          <o:OLEObject Type="Embed" ProgID="Equation.DSMT4" ShapeID="_x0000_i2702" DrawAspect="Content" ObjectID="_1375861850" r:id="rId3513"/>
        </w:object>
      </w:r>
      <w:r>
        <w:t xml:space="preserve">, where </w:t>
      </w:r>
      <w:r w:rsidR="00905817" w:rsidRPr="00905817">
        <w:rPr>
          <w:position w:val="-12"/>
        </w:rPr>
        <w:object w:dxaOrig="380" w:dyaOrig="400" w14:anchorId="049BE7CB">
          <v:shape id="_x0000_i2703" type="#_x0000_t75" style="width:19.35pt;height:20pt" o:ole="">
            <v:imagedata r:id="rId3514" o:title=""/>
          </v:shape>
          <o:OLEObject Type="Embed" ProgID="Equation.DSMT4" ShapeID="_x0000_i2703" DrawAspect="Content" ObjectID="_1375861851" r:id="rId3515"/>
        </w:object>
      </w:r>
      <w:r>
        <w:t xml:space="preserve">is the boundary where tractions are applied, </w:t>
      </w:r>
      <w:r w:rsidR="00905817" w:rsidRPr="00905817">
        <w:rPr>
          <w:position w:val="-12"/>
        </w:rPr>
        <w:object w:dxaOrig="380" w:dyaOrig="400" w14:anchorId="2BD745E1">
          <v:shape id="_x0000_i2704" type="#_x0000_t75" style="width:19.35pt;height:20pt" o:ole="">
            <v:imagedata r:id="rId3516" o:title=""/>
          </v:shape>
          <o:OLEObject Type="Embed" ProgID="Equation.DSMT4" ShapeID="_x0000_i2704" DrawAspect="Content" ObjectID="_1375861852" r:id="rId3517"/>
        </w:object>
      </w:r>
      <w:r>
        <w:t xml:space="preserve">the boundary where the solution is prescribed and </w:t>
      </w:r>
      <w:r w:rsidR="00905817" w:rsidRPr="00905817">
        <w:rPr>
          <w:position w:val="-12"/>
        </w:rPr>
        <w:object w:dxaOrig="380" w:dyaOrig="400" w14:anchorId="401E7CB7">
          <v:shape id="_x0000_i2705" type="#_x0000_t75" style="width:19.35pt;height:20pt" o:ole="">
            <v:imagedata r:id="rId3518" o:title=""/>
          </v:shape>
          <o:OLEObject Type="Embed" ProgID="Equation.DSMT4" ShapeID="_x0000_i2705" DrawAspect="Content" ObjectID="_1375861853" r:id="rId3519"/>
        </w:object>
      </w:r>
      <w:r>
        <w:t xml:space="preserve">the part of the boundary that will be in contact with the other body. It is assumed that </w:t>
      </w:r>
      <w:r w:rsidR="00905817" w:rsidRPr="00905817">
        <w:rPr>
          <w:position w:val="-12"/>
        </w:rPr>
        <w:object w:dxaOrig="1939" w:dyaOrig="400" w14:anchorId="709782D8">
          <v:shape id="_x0000_i2706" type="#_x0000_t75" style="width:96.65pt;height:20pt" o:ole="">
            <v:imagedata r:id="rId3520" o:title=""/>
          </v:shape>
          <o:OLEObject Type="Embed" ProgID="Equation.DSMT4" ShapeID="_x0000_i2706" DrawAspect="Content" ObjectID="_1375861854" r:id="rId3521"/>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707" type="#_x0000_t75" style="width:19.35pt;height:19.35pt" o:ole="">
            <v:imagedata r:id="rId3522" o:title=""/>
          </v:shape>
          <o:OLEObject Type="Embed" ProgID="Equation.DSMT4" ShapeID="_x0000_i2707" DrawAspect="Content" ObjectID="_1375861855" r:id="rId3523"/>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708" type="#_x0000_t75" style="width:47.35pt;height:25.35pt" o:ole="">
            <v:imagedata r:id="rId3524" o:title=""/>
          </v:shape>
          <o:OLEObject Type="Embed" ProgID="Equation.DSMT4" ShapeID="_x0000_i2708" DrawAspect="Content" ObjectID="_1375861856" r:id="rId3525"/>
        </w:object>
      </w:r>
      <w:r>
        <w:t xml:space="preserve">is denoted by </w:t>
      </w:r>
      <w:r w:rsidR="00905817" w:rsidRPr="00905817">
        <w:rPr>
          <w:position w:val="-12"/>
        </w:rPr>
        <w:object w:dxaOrig="1980" w:dyaOrig="400" w14:anchorId="1DFD2DA8">
          <v:shape id="_x0000_i2709" type="#_x0000_t75" style="width:98.65pt;height:20pt" o:ole="">
            <v:imagedata r:id="rId3526" o:title=""/>
          </v:shape>
          <o:OLEObject Type="Embed" ProgID="Equation.DSMT4" ShapeID="_x0000_i2709" DrawAspect="Content" ObjectID="_1375861857" r:id="rId3527"/>
        </w:object>
      </w:r>
      <w:r>
        <w:t xml:space="preserve">where </w:t>
      </w:r>
      <w:r w:rsidR="00905817" w:rsidRPr="00905817">
        <w:rPr>
          <w:position w:val="-20"/>
        </w:rPr>
        <w:object w:dxaOrig="1480" w:dyaOrig="520" w14:anchorId="16EDC081">
          <v:shape id="_x0000_i2710" type="#_x0000_t75" style="width:74pt;height:25.35pt" o:ole="">
            <v:imagedata r:id="rId3528" o:title=""/>
          </v:shape>
          <o:OLEObject Type="Embed" ProgID="Equation.DSMT4" ShapeID="_x0000_i2710" DrawAspect="Content" ObjectID="_1375861858" r:id="rId3529"/>
        </w:object>
      </w:r>
      <w:r>
        <w:t xml:space="preserve">is the boundary in the current configuration where the tractions are applied and similar definitions for </w:t>
      </w:r>
      <w:r w:rsidR="00905817" w:rsidRPr="00905817">
        <w:rPr>
          <w:position w:val="-12"/>
        </w:rPr>
        <w:object w:dxaOrig="360" w:dyaOrig="400" w14:anchorId="76EA68FF">
          <v:shape id="_x0000_i2711" type="#_x0000_t75" style="width:19.35pt;height:20pt" o:ole="">
            <v:imagedata r:id="rId3530" o:title=""/>
          </v:shape>
          <o:OLEObject Type="Embed" ProgID="Equation.DSMT4" ShapeID="_x0000_i2711" DrawAspect="Content" ObjectID="_1375861859" r:id="rId3531"/>
        </w:object>
      </w:r>
      <w:r>
        <w:t xml:space="preserve">and </w:t>
      </w:r>
      <w:r w:rsidR="00905817" w:rsidRPr="00905817">
        <w:rPr>
          <w:position w:val="-12"/>
        </w:rPr>
        <w:object w:dxaOrig="360" w:dyaOrig="400" w14:anchorId="1AE2CFD3">
          <v:shape id="_x0000_i2712" type="#_x0000_t75" style="width:19.35pt;height:20pt" o:ole="">
            <v:imagedata r:id="rId3532" o:title=""/>
          </v:shape>
          <o:OLEObject Type="Embed" ProgID="Equation.DSMT4" ShapeID="_x0000_i2712" DrawAspect="Content" ObjectID="_1375861860" r:id="rId3533"/>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534">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fldSimple w:instr=" STYLEREF 1 \s ">
        <w:r w:rsidR="009F25FF">
          <w:rPr>
            <w:noProof/>
          </w:rPr>
          <w:t>6</w:t>
        </w:r>
      </w:fldSimple>
      <w:r w:rsidR="00AB0524">
        <w:noBreakHyphen/>
      </w:r>
      <w:fldSimple w:instr=" SEQ Figure \* ARABIC \s 1 ">
        <w:r w:rsidR="009F25FF">
          <w:rPr>
            <w:noProof/>
          </w:rPr>
          <w:t>1</w:t>
        </w:r>
      </w:fldSimple>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713" type="#_x0000_t75" style="width:30.65pt;height:20pt" o:ole="">
            <v:imagedata r:id="rId3535" o:title=""/>
          </v:shape>
          <o:OLEObject Type="Embed" ProgID="Equation.DSMT4" ShapeID="_x0000_i2713" DrawAspect="Content" ObjectID="_1375861861" r:id="rId3536"/>
        </w:object>
      </w:r>
      <w:r>
        <w:t xml:space="preserve">on the master contact surface that is in some sense closest to point </w:t>
      </w:r>
      <w:r>
        <w:rPr>
          <w:b/>
        </w:rPr>
        <w:t>X</w:t>
      </w:r>
      <w:r>
        <w:t>. This closest point is defined in a closest point projection sense:</w:t>
      </w:r>
    </w:p>
    <w:p w14:paraId="4088A173" w14:textId="0020C003" w:rsidR="008C7882" w:rsidRDefault="008C7882" w:rsidP="008C7882">
      <w:pPr>
        <w:pStyle w:val="MTDisplayEquation"/>
      </w:pPr>
      <w:r>
        <w:tab/>
      </w:r>
      <w:r w:rsidR="00905817" w:rsidRPr="00905817">
        <w:rPr>
          <w:position w:val="-26"/>
        </w:rPr>
        <w:object w:dxaOrig="3480" w:dyaOrig="560" w14:anchorId="65E64261">
          <v:shape id="_x0000_i2714" type="#_x0000_t75" style="width:174pt;height:28pt" o:ole="">
            <v:imagedata r:id="rId3537" o:title=""/>
          </v:shape>
          <o:OLEObject Type="Embed" ProgID="Equation.DSMT4" ShapeID="_x0000_i2714" DrawAspect="Content" ObjectID="_1375861862" r:id="rId35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33</w:instrText>
        </w:r>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715" type="#_x0000_t75" style="width:30.65pt;height:20pt" o:ole="">
            <v:imagedata r:id="rId3539" o:title=""/>
          </v:shape>
          <o:OLEObject Type="Embed" ProgID="Equation.DSMT4" ShapeID="_x0000_i2715" DrawAspect="Content" ObjectID="_1375861863" r:id="rId3540"/>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716" type="#_x0000_t75" style="width:30.65pt;height:20pt" o:ole="">
            <v:imagedata r:id="rId3541" o:title=""/>
          </v:shape>
          <o:OLEObject Type="Embed" ProgID="Equation.DSMT4" ShapeID="_x0000_i2716" DrawAspect="Content" ObjectID="_1375861864" r:id="rId3542"/>
        </w:object>
      </w:r>
      <w:r>
        <w:t>,</w:t>
      </w:r>
    </w:p>
    <w:p w14:paraId="13A45C79" w14:textId="0372E572" w:rsidR="008C7882" w:rsidRDefault="008C7882" w:rsidP="008C7882">
      <w:pPr>
        <w:pStyle w:val="MTDisplayEquation"/>
      </w:pPr>
      <w:r>
        <w:tab/>
      </w:r>
      <w:r w:rsidR="00905817" w:rsidRPr="00905817">
        <w:rPr>
          <w:position w:val="-20"/>
        </w:rPr>
        <w:object w:dxaOrig="3480" w:dyaOrig="520" w14:anchorId="2FFD6C09">
          <v:shape id="_x0000_i2717" type="#_x0000_t75" style="width:174pt;height:25.35pt" o:ole="">
            <v:imagedata r:id="rId3543" o:title=""/>
          </v:shape>
          <o:OLEObject Type="Embed" ProgID="Equation.DSMT4" ShapeID="_x0000_i2717" DrawAspect="Content" ObjectID="_1375861865" r:id="rId354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34</w:instrText>
        </w:r>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718" type="#_x0000_t75" style="width:10pt;height:10.65pt" o:ole="">
            <v:imagedata r:id="rId3545" o:title=""/>
          </v:shape>
          <o:OLEObject Type="Embed" ProgID="Equation.DSMT4" ShapeID="_x0000_i2718" DrawAspect="Content" ObjectID="_1375861866" r:id="rId3546"/>
        </w:object>
      </w:r>
      <w:r>
        <w:t xml:space="preserve">is the local surface normal of surface </w:t>
      </w:r>
      <w:r w:rsidR="00905817" w:rsidRPr="00905817">
        <w:rPr>
          <w:position w:val="-12"/>
        </w:rPr>
        <w:object w:dxaOrig="380" w:dyaOrig="400" w14:anchorId="1EFB57F2">
          <v:shape id="_x0000_i2719" type="#_x0000_t75" style="width:19.35pt;height:20pt" o:ole="">
            <v:imagedata r:id="rId3547" o:title=""/>
          </v:shape>
          <o:OLEObject Type="Embed" ProgID="Equation.DSMT4" ShapeID="_x0000_i2719" DrawAspect="Content" ObjectID="_1375861867" r:id="rId3548"/>
        </w:object>
      </w:r>
      <w:r>
        <w:t xml:space="preserve">evaluated at </w:t>
      </w:r>
      <w:r w:rsidR="00905817" w:rsidRPr="00905817">
        <w:rPr>
          <w:position w:val="-16"/>
        </w:rPr>
        <w:object w:dxaOrig="1579" w:dyaOrig="440" w14:anchorId="1DF8C83A">
          <v:shape id="_x0000_i2720" type="#_x0000_t75" style="width:78.65pt;height:22pt" o:ole="">
            <v:imagedata r:id="rId3549" o:title=""/>
          </v:shape>
          <o:OLEObject Type="Embed" ProgID="Equation.DSMT4" ShapeID="_x0000_i2720" DrawAspect="Content" ObjectID="_1375861868" r:id="rId3550"/>
        </w:object>
      </w:r>
      <w:r>
        <w:t xml:space="preserve">. Note that </w:t>
      </w:r>
      <w:r w:rsidR="00905817" w:rsidRPr="00905817">
        <w:rPr>
          <w:position w:val="-10"/>
        </w:rPr>
        <w:object w:dxaOrig="580" w:dyaOrig="320" w14:anchorId="62F7A0B6">
          <v:shape id="_x0000_i2721" type="#_x0000_t75" style="width:29.35pt;height:15.35pt" o:ole="">
            <v:imagedata r:id="rId3551" o:title=""/>
          </v:shape>
          <o:OLEObject Type="Embed" ProgID="Equation.DSMT4" ShapeID="_x0000_i2721" DrawAspect="Content" ObjectID="_1375861869" r:id="rId3552"/>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722" type="#_x0000_t75" style="width:29.35pt;height:15.35pt" o:ole="">
            <v:imagedata r:id="rId3553" o:title=""/>
          </v:shape>
          <o:OLEObject Type="Embed" ProgID="Equation.DSMT4" ShapeID="_x0000_i2722" DrawAspect="Content" ObjectID="_1375861870" r:id="rId3554"/>
        </w:object>
      </w:r>
      <w:r>
        <w:t>.</w:t>
      </w:r>
    </w:p>
    <w:p w14:paraId="717C8A45" w14:textId="77777777" w:rsidR="008C7882" w:rsidRDefault="008C7882" w:rsidP="008C7882"/>
    <w:p w14:paraId="51D16257" w14:textId="77777777" w:rsidR="008C7882" w:rsidRDefault="008C7882" w:rsidP="008C7882">
      <w:pPr>
        <w:pStyle w:val="Heading3"/>
      </w:pPr>
      <w:bookmarkStart w:id="2616" w:name="_Toc302112093"/>
      <w:r>
        <w:t>Weak Form of Two Body Contact</w:t>
      </w:r>
      <w:bookmarkEnd w:id="2616"/>
    </w:p>
    <w:p w14:paraId="68B68562" w14:textId="77777777" w:rsidR="008C7882" w:rsidRDefault="008C7882" w:rsidP="008C7882">
      <w:r>
        <w:t>The balance of linear momentum can be written for each of the two bodies in the reference configuration,</w:t>
      </w:r>
    </w:p>
    <w:p w14:paraId="3D280261" w14:textId="69D8FC49" w:rsidR="008C7882" w:rsidRDefault="008C7882" w:rsidP="008C7882">
      <w:pPr>
        <w:pStyle w:val="MTDisplayEquation"/>
      </w:pPr>
      <w:r>
        <w:tab/>
      </w:r>
      <w:r w:rsidR="00905817" w:rsidRPr="00905817">
        <w:rPr>
          <w:position w:val="-38"/>
        </w:rPr>
        <w:object w:dxaOrig="8840" w:dyaOrig="700" w14:anchorId="497D3EDA">
          <v:shape id="_x0000_i2723" type="#_x0000_t75" style="width:442pt;height:34.65pt" o:ole="">
            <v:imagedata r:id="rId3555" o:title=""/>
          </v:shape>
          <o:OLEObject Type="Embed" ProgID="Equation.DSMT4" ShapeID="_x0000_i2723" DrawAspect="Content" ObjectID="_1375861871" r:id="rId3556"/>
        </w:object>
      </w:r>
      <w:r w:rsidR="000B0E73">
        <w:t>,</w:t>
      </w:r>
      <w:r>
        <w:tab/>
      </w:r>
      <w:r>
        <w:tab/>
      </w:r>
      <w:r>
        <w:fldChar w:fldCharType="begin"/>
      </w:r>
      <w:r>
        <w:instrText xml:space="preserve"> MACROBUTTON MTPlaceRef \* MERGEFORMAT </w:instrText>
      </w:r>
      <w:fldSimple w:instr=" SEQ MTEqn \h \* MERGEFORMAT "/>
      <w:bookmarkStart w:id="2617" w:name="ZEqnNum571021"/>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35</w:instrText>
        </w:r>
      </w:fldSimple>
      <w:r>
        <w:instrText>)</w:instrText>
      </w:r>
      <w:bookmarkEnd w:id="2617"/>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724" type="#_x0000_t75" style="width:19.35pt;height:17.35pt" o:ole="">
            <v:imagedata r:id="rId3557" o:title=""/>
          </v:shape>
          <o:OLEObject Type="Embed" ProgID="Equation.DSMT4" ShapeID="_x0000_i2724" DrawAspect="Content" ObjectID="_1375861872" r:id="rId3558"/>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725" type="#_x0000_t75" style="width:10.65pt;height:12.65pt" o:ole="">
            <v:imagedata r:id="rId3559" o:title=""/>
          </v:shape>
          <o:OLEObject Type="Embed" ProgID="Equation.DSMT4" ShapeID="_x0000_i2725" DrawAspect="Content" ObjectID="_1375861873" r:id="rId3560"/>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726" type="#_x0000_t75" style="width:19.35pt;height:19.35pt" o:ole="">
            <v:imagedata r:id="rId3561" o:title=""/>
          </v:shape>
          <o:OLEObject Type="Embed" ProgID="Equation.DSMT4" ShapeID="_x0000_i2726" DrawAspect="Content" ObjectID="_1375861874" r:id="rId3562"/>
        </w:object>
      </w:r>
      <w:r>
        <w:t xml:space="preserve">and </w:t>
      </w:r>
      <w:r w:rsidR="00905817" w:rsidRPr="00905817">
        <w:rPr>
          <w:position w:val="-6"/>
        </w:rPr>
        <w:object w:dxaOrig="380" w:dyaOrig="340" w14:anchorId="6ACE1969">
          <v:shape id="_x0000_i2727" type="#_x0000_t75" style="width:19.35pt;height:17.35pt" o:ole="">
            <v:imagedata r:id="rId3563" o:title=""/>
          </v:shape>
          <o:OLEObject Type="Embed" ProgID="Equation.DSMT4" ShapeID="_x0000_i2727" DrawAspect="Content" ObjectID="_1375861875" r:id="rId3564"/>
        </w:object>
      </w:r>
      <w:r>
        <w:t xml:space="preserve">(for </w:t>
      </w:r>
      <w:r>
        <w:rPr>
          <w:i/>
        </w:rPr>
        <w:t>i</w:t>
      </w:r>
      <w:r w:rsidRPr="006716C9">
        <w:rPr>
          <w:i/>
        </w:rPr>
        <w:t>=</w:t>
      </w:r>
      <w:r>
        <w:t>1,2). In other words,</w:t>
      </w:r>
    </w:p>
    <w:p w14:paraId="5FA2C3E1" w14:textId="44537BBC" w:rsidR="008C7882" w:rsidRDefault="008C7882" w:rsidP="008C7882">
      <w:pPr>
        <w:pStyle w:val="MTDisplayEquation"/>
      </w:pPr>
      <w:r>
        <w:tab/>
      </w:r>
      <w:r w:rsidR="00905817" w:rsidRPr="00905817">
        <w:rPr>
          <w:position w:val="-34"/>
        </w:rPr>
        <w:object w:dxaOrig="2060" w:dyaOrig="800" w14:anchorId="35CA324B">
          <v:shape id="_x0000_i2728" type="#_x0000_t75" style="width:103.35pt;height:40pt" o:ole="">
            <v:imagedata r:id="rId3565" o:title=""/>
          </v:shape>
          <o:OLEObject Type="Embed" ProgID="Equation.DSMT4" ShapeID="_x0000_i2728" DrawAspect="Content" ObjectID="_1375861876" r:id="rId356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36</w:instrText>
        </w:r>
      </w:fldSimple>
      <w:r>
        <w:instrText>)</w:instrText>
      </w:r>
      <w:r>
        <w:fldChar w:fldCharType="end"/>
      </w:r>
    </w:p>
    <w:p w14:paraId="024183A1" w14:textId="51BEAE9E"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r w:rsidR="009F25FF">
          <w:instrText>(6.35)</w:instrText>
        </w:r>
      </w:fldSimple>
      <w:r>
        <w:fldChar w:fldCharType="end"/>
      </w:r>
      <w:r>
        <w:t xml:space="preserve"> for body 1 and 2 and can be expressed as,</w:t>
      </w:r>
    </w:p>
    <w:p w14:paraId="266378C1" w14:textId="1B3DBCA4" w:rsidR="008C7882" w:rsidRDefault="008C7882" w:rsidP="008C7882">
      <w:pPr>
        <w:pStyle w:val="MTDisplayEquation"/>
      </w:pPr>
      <w:r>
        <w:tab/>
      </w:r>
      <w:r w:rsidR="00905817" w:rsidRPr="00905817">
        <w:rPr>
          <w:position w:val="-186"/>
        </w:rPr>
        <w:object w:dxaOrig="6940" w:dyaOrig="3080" w14:anchorId="1A20D601">
          <v:shape id="_x0000_i2729" type="#_x0000_t75" style="width:347.35pt;height:154pt" o:ole="">
            <v:imagedata r:id="rId3567" o:title=""/>
          </v:shape>
          <o:OLEObject Type="Embed" ProgID="Equation.DSMT4" ShapeID="_x0000_i2729" DrawAspect="Content" ObjectID="_1375861877" r:id="rId356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37</w:instrText>
        </w:r>
      </w:fldSimple>
      <w:r>
        <w:instrText>)</w:instrText>
      </w:r>
      <w:r>
        <w:fldChar w:fldCharType="end"/>
      </w:r>
    </w:p>
    <w:p w14:paraId="511C3F9C" w14:textId="77777777" w:rsidR="008C7882" w:rsidRDefault="008C7882" w:rsidP="008C7882">
      <w:r>
        <w:t>Or in short,</w:t>
      </w:r>
    </w:p>
    <w:p w14:paraId="43C116B1" w14:textId="2A7A9FDE" w:rsidR="008C7882" w:rsidRDefault="008C7882" w:rsidP="008C7882">
      <w:pPr>
        <w:pStyle w:val="MTDisplayEquation"/>
      </w:pPr>
      <w:r>
        <w:tab/>
      </w:r>
      <w:r w:rsidR="00905817" w:rsidRPr="00905817">
        <w:rPr>
          <w:position w:val="-14"/>
        </w:rPr>
        <w:object w:dxaOrig="3360" w:dyaOrig="400" w14:anchorId="3C415EFC">
          <v:shape id="_x0000_i2730" type="#_x0000_t75" style="width:168.65pt;height:20pt" o:ole="">
            <v:imagedata r:id="rId3569" o:title=""/>
          </v:shape>
          <o:OLEObject Type="Embed" ProgID="Equation.DSMT4" ShapeID="_x0000_i2730" DrawAspect="Content" ObjectID="_1375861878" r:id="rId35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38</w:instrText>
        </w:r>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731" type="#_x0000_t75" style="width:15.35pt;height:15.35pt" o:ole="">
            <v:imagedata r:id="rId3571" o:title=""/>
          </v:shape>
          <o:OLEObject Type="Embed" ProgID="Equation.DSMT4" ShapeID="_x0000_i2731" DrawAspect="Content" ObjectID="_1375861879" r:id="rId3572"/>
        </w:object>
      </w:r>
      <w:r>
        <w:t>. The contact integral can be written as an integration over the contact surface of body 1 by balancing linear momentum across the contact surface:</w:t>
      </w:r>
    </w:p>
    <w:p w14:paraId="7BF3CBAD" w14:textId="3D53DBA5" w:rsidR="008C7882" w:rsidRDefault="008C7882" w:rsidP="008C7882">
      <w:pPr>
        <w:pStyle w:val="MTDisplayEquation"/>
      </w:pPr>
      <w:r>
        <w:tab/>
      </w:r>
      <w:r w:rsidR="00905817" w:rsidRPr="00905817">
        <w:rPr>
          <w:position w:val="-16"/>
        </w:rPr>
        <w:object w:dxaOrig="3040" w:dyaOrig="440" w14:anchorId="04CF3627">
          <v:shape id="_x0000_i2732" type="#_x0000_t75" style="width:152pt;height:22pt" o:ole="">
            <v:imagedata r:id="rId3573" o:title=""/>
          </v:shape>
          <o:OLEObject Type="Embed" ProgID="Equation.DSMT4" ShapeID="_x0000_i2732" DrawAspect="Content" ObjectID="_1375861880" r:id="rId35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39</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551E142B" w:rsidR="008C7882" w:rsidRDefault="008C7882" w:rsidP="008C7882">
      <w:pPr>
        <w:pStyle w:val="MTDisplayEquation"/>
      </w:pPr>
      <w:r>
        <w:tab/>
      </w:r>
      <w:r w:rsidR="00905817" w:rsidRPr="00905817">
        <w:rPr>
          <w:position w:val="-38"/>
        </w:rPr>
        <w:object w:dxaOrig="4160" w:dyaOrig="680" w14:anchorId="43C592BB">
          <v:shape id="_x0000_i2733" type="#_x0000_t75" style="width:208pt;height:34.65pt" o:ole="">
            <v:imagedata r:id="rId3575" o:title=""/>
          </v:shape>
          <o:OLEObject Type="Embed" ProgID="Equation.DSMT4" ShapeID="_x0000_i2733" DrawAspect="Content" ObjectID="_1375861881" r:id="rId3576"/>
        </w:object>
      </w:r>
      <w:r>
        <w:t>.</w:t>
      </w:r>
      <w:r>
        <w:tab/>
      </w:r>
      <w:r>
        <w:fldChar w:fldCharType="begin"/>
      </w:r>
      <w:r>
        <w:instrText xml:space="preserve"> MACROBUTTON MTPlaceRef \* MERGEFORMAT </w:instrText>
      </w:r>
      <w:fldSimple w:instr=" SEQ MTEqn \h \* MERGEFORMAT "/>
      <w:bookmarkStart w:id="2618" w:name="ZEqnNum121131"/>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40</w:instrText>
        </w:r>
      </w:fldSimple>
      <w:r>
        <w:instrText>)</w:instrText>
      </w:r>
      <w:bookmarkEnd w:id="2618"/>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734" type="#_x0000_t75" style="width:44.65pt;height:20pt" o:ole="">
            <v:imagedata r:id="rId3577" o:title=""/>
          </v:shape>
          <o:OLEObject Type="Embed" ProgID="Equation.DSMT4" ShapeID="_x0000_i2734" DrawAspect="Content" ObjectID="_1375861882" r:id="rId3578"/>
        </w:object>
      </w:r>
      <w:r>
        <w:t xml:space="preserve">where </w:t>
      </w:r>
      <w:r w:rsidR="00905817" w:rsidRPr="00905817">
        <w:rPr>
          <w:position w:val="-6"/>
        </w:rPr>
        <w:object w:dxaOrig="200" w:dyaOrig="220" w14:anchorId="70F96AB1">
          <v:shape id="_x0000_i2735" type="#_x0000_t75" style="width:10pt;height:10.65pt" o:ole="">
            <v:imagedata r:id="rId3579" o:title=""/>
          </v:shape>
          <o:OLEObject Type="Embed" ProgID="Equation.DSMT4" ShapeID="_x0000_i2735" DrawAspect="Content" ObjectID="_1375861883" r:id="rId3580"/>
        </w:object>
      </w:r>
      <w:r>
        <w:t>is the (outward) surface normal and</w:t>
      </w:r>
      <w:r w:rsidR="00905817" w:rsidRPr="00905817">
        <w:rPr>
          <w:position w:val="-12"/>
        </w:rPr>
        <w:object w:dxaOrig="260" w:dyaOrig="360" w14:anchorId="185368B9">
          <v:shape id="_x0000_i2736" type="#_x0000_t75" style="width:12.65pt;height:19.35pt" o:ole="">
            <v:imagedata r:id="rId3581" o:title=""/>
          </v:shape>
          <o:OLEObject Type="Embed" ProgID="Equation.DSMT4" ShapeID="_x0000_i2736" DrawAspect="Content" ObjectID="_1375861884" r:id="rId3582"/>
        </w:object>
      </w:r>
      <w:r>
        <w:t>is to be determined from the solution strategy. For example in a Lagrange multiplier method the</w:t>
      </w:r>
      <w:r w:rsidR="00905817" w:rsidRPr="00905817">
        <w:rPr>
          <w:position w:val="-12"/>
        </w:rPr>
        <w:object w:dxaOrig="260" w:dyaOrig="360" w14:anchorId="50A8FD6D">
          <v:shape id="_x0000_i2737" type="#_x0000_t75" style="width:12.65pt;height:19.35pt" o:ole="">
            <v:imagedata r:id="rId3583" o:title=""/>
          </v:shape>
          <o:OLEObject Type="Embed" ProgID="Equation.DSMT4" ShapeID="_x0000_i2737" DrawAspect="Content" ObjectID="_1375861885" r:id="rId3584"/>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7DF89D8B" w:rsidR="008C7882" w:rsidRDefault="008C7882" w:rsidP="008C7882">
      <w:pPr>
        <w:pStyle w:val="MTDisplayEquation"/>
      </w:pPr>
      <w:r>
        <w:tab/>
      </w:r>
      <w:r w:rsidR="00905817" w:rsidRPr="00905817">
        <w:rPr>
          <w:position w:val="-20"/>
        </w:rPr>
        <w:object w:dxaOrig="3100" w:dyaOrig="520" w14:anchorId="1DB19437">
          <v:shape id="_x0000_i2738" type="#_x0000_t75" style="width:155.35pt;height:25.35pt" o:ole="">
            <v:imagedata r:id="rId3585" o:title=""/>
          </v:shape>
          <o:OLEObject Type="Embed" ProgID="Equation.DSMT4" ShapeID="_x0000_i2738" DrawAspect="Content" ObjectID="_1375861886" r:id="rId3586"/>
        </w:object>
      </w:r>
      <w:r>
        <w:t>,</w:t>
      </w:r>
      <w:r>
        <w:tab/>
      </w:r>
      <w:r>
        <w:fldChar w:fldCharType="begin"/>
      </w:r>
      <w:r>
        <w:instrText xml:space="preserve"> MACROBUTTON MTPlaceRef \* MERGEFORMAT </w:instrText>
      </w:r>
      <w:fldSimple w:instr=" SEQ MTEqn \h \* MERGEFORMAT "/>
      <w:bookmarkStart w:id="2619" w:name="ZEqnNum436914"/>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41</w:instrText>
        </w:r>
      </w:fldSimple>
      <w:r>
        <w:instrText>)</w:instrText>
      </w:r>
      <w:bookmarkEnd w:id="2619"/>
      <w:r>
        <w:fldChar w:fldCharType="end"/>
      </w:r>
    </w:p>
    <w:p w14:paraId="468615B8" w14:textId="45C0DB3A" w:rsidR="008C7882" w:rsidRDefault="008C7882" w:rsidP="008C7882">
      <w:r>
        <w:t xml:space="preserve">equation </w:t>
      </w:r>
      <w:r>
        <w:fldChar w:fldCharType="begin"/>
      </w:r>
      <w:r>
        <w:instrText xml:space="preserve"> GOTOBUTTON ZEqnNum121131  \* MERGEFORMAT </w:instrText>
      </w:r>
      <w:fldSimple w:instr=" REF ZEqnNum121131 \! \* MERGEFORMAT ">
        <w:r w:rsidR="009F25FF">
          <w:instrText>(6.40)</w:instrText>
        </w:r>
      </w:fldSimple>
      <w:r>
        <w:fldChar w:fldCharType="end"/>
      </w:r>
      <w:r>
        <w:t xml:space="preserve"> can be simplified as,</w:t>
      </w:r>
    </w:p>
    <w:p w14:paraId="20FC097D" w14:textId="12A7121F" w:rsidR="008C7882" w:rsidRDefault="008C7882" w:rsidP="008C7882">
      <w:pPr>
        <w:pStyle w:val="MTDisplayEquation"/>
      </w:pPr>
      <w:r>
        <w:tab/>
      </w:r>
      <w:r w:rsidR="00905817" w:rsidRPr="00905817">
        <w:rPr>
          <w:position w:val="-38"/>
        </w:rPr>
        <w:object w:dxaOrig="1579" w:dyaOrig="660" w14:anchorId="02337ED6">
          <v:shape id="_x0000_i2739" type="#_x0000_t75" style="width:78.65pt;height:32.65pt" o:ole="">
            <v:imagedata r:id="rId3587" o:title=""/>
          </v:shape>
          <o:OLEObject Type="Embed" ProgID="Equation.DSMT4" ShapeID="_x0000_i2739" DrawAspect="Content" ObjectID="_1375861887" r:id="rId35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42</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620" w:name="_Toc302112094"/>
      <w:r>
        <w:t>Linearization of the Contact Integral</w:t>
      </w:r>
      <w:bookmarkEnd w:id="2620"/>
    </w:p>
    <w:p w14:paraId="2855ACAB" w14:textId="77777777" w:rsidR="008C7882" w:rsidRDefault="008C7882" w:rsidP="008C7882">
      <w:r>
        <w:t>In a Newton-Raphson implementation the contact integral must be linearized with respect to the current configuration:</w:t>
      </w:r>
    </w:p>
    <w:p w14:paraId="79CDD4C4" w14:textId="2E6EDEC5" w:rsidR="008C7882" w:rsidRDefault="008C7882" w:rsidP="008C7882">
      <w:pPr>
        <w:pStyle w:val="MTDisplayEquation"/>
      </w:pPr>
      <w:r>
        <w:tab/>
      </w:r>
      <w:r w:rsidR="00905817" w:rsidRPr="00905817">
        <w:rPr>
          <w:position w:val="-38"/>
        </w:rPr>
        <w:object w:dxaOrig="2760" w:dyaOrig="660" w14:anchorId="7B6EC3F8">
          <v:shape id="_x0000_i2740" type="#_x0000_t75" style="width:137.35pt;height:32.65pt" o:ole="">
            <v:imagedata r:id="rId3589" o:title=""/>
          </v:shape>
          <o:OLEObject Type="Embed" ProgID="Equation.DSMT4" ShapeID="_x0000_i2740" DrawAspect="Content" ObjectID="_1375861888" r:id="rId359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43</w:instrText>
        </w:r>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741" type="#_x0000_t75" style="width:12.65pt;height:19.35pt" o:ole="">
            <v:imagedata r:id="rId3591" o:title=""/>
          </v:shape>
          <o:OLEObject Type="Embed" ProgID="Equation.DSMT4" ShapeID="_x0000_i2741" DrawAspect="Content" ObjectID="_1375861889" r:id="rId3592"/>
        </w:object>
      </w:r>
      <w:r>
        <w:t>is given (for the case of the penalty regularization) by:</w:t>
      </w:r>
    </w:p>
    <w:p w14:paraId="03D20B8A" w14:textId="6E64E52F" w:rsidR="008C7882" w:rsidRDefault="008C7882" w:rsidP="008C7882">
      <w:pPr>
        <w:pStyle w:val="MTDisplayEquation"/>
      </w:pPr>
      <w:r>
        <w:tab/>
      </w:r>
      <w:r w:rsidR="00905817" w:rsidRPr="00905817">
        <w:rPr>
          <w:position w:val="-36"/>
        </w:rPr>
        <w:object w:dxaOrig="1920" w:dyaOrig="840" w14:anchorId="6B9ED826">
          <v:shape id="_x0000_i2742" type="#_x0000_t75" style="width:96.65pt;height:42pt" o:ole="">
            <v:imagedata r:id="rId3593" o:title=""/>
          </v:shape>
          <o:OLEObject Type="Embed" ProgID="Equation.DSMT4" ShapeID="_x0000_i2742" DrawAspect="Content" ObjectID="_1375861890" r:id="rId359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44</w:instrText>
        </w:r>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743" type="#_x0000_t75" style="width:14.65pt;height:19.35pt" o:ole="">
            <v:imagedata r:id="rId3595" o:title=""/>
          </v:shape>
          <o:OLEObject Type="Embed" ProgID="Equation.DSMT4" ShapeID="_x0000_i2743" DrawAspect="Content" ObjectID="_1375861891" r:id="rId3596"/>
        </w:object>
      </w:r>
      <w:r>
        <w:t xml:space="preserve">is the penalty factor and </w:t>
      </w:r>
      <w:r w:rsidR="00905817" w:rsidRPr="00905817">
        <w:rPr>
          <w:position w:val="-14"/>
        </w:rPr>
        <w:object w:dxaOrig="660" w:dyaOrig="400" w14:anchorId="41DC3C38">
          <v:shape id="_x0000_i2744" type="#_x0000_t75" style="width:32.65pt;height:20pt" o:ole="">
            <v:imagedata r:id="rId3597" o:title=""/>
          </v:shape>
          <o:OLEObject Type="Embed" ProgID="Equation.DSMT4" ShapeID="_x0000_i2744" DrawAspect="Content" ObjectID="_1375861892" r:id="rId3598"/>
        </w:object>
      </w:r>
      <w:r>
        <w:t xml:space="preserve">is the Heaviside function. The quantity </w:t>
      </w:r>
      <w:r w:rsidR="00905817" w:rsidRPr="00905817">
        <w:rPr>
          <w:position w:val="-14"/>
        </w:rPr>
        <w:object w:dxaOrig="720" w:dyaOrig="400" w14:anchorId="071EB44C">
          <v:shape id="_x0000_i2745" type="#_x0000_t75" style="width:36.65pt;height:20pt" o:ole="">
            <v:imagedata r:id="rId3599" o:title=""/>
          </v:shape>
          <o:OLEObject Type="Embed" ProgID="Equation.DSMT4" ShapeID="_x0000_i2745" DrawAspect="Content" ObjectID="_1375861893" r:id="rId3600"/>
        </w:object>
      </w:r>
      <w:r>
        <w:t>is given by,</w:t>
      </w:r>
    </w:p>
    <w:p w14:paraId="2F21CFF6" w14:textId="2FB93011" w:rsidR="008C7882" w:rsidRDefault="008C7882" w:rsidP="008C7882">
      <w:pPr>
        <w:pStyle w:val="MTDisplayEquation"/>
      </w:pPr>
      <w:r>
        <w:tab/>
      </w:r>
      <w:r w:rsidR="00905817" w:rsidRPr="00905817">
        <w:rPr>
          <w:position w:val="-94"/>
        </w:rPr>
        <w:object w:dxaOrig="5500" w:dyaOrig="2000" w14:anchorId="2F96474A">
          <v:shape id="_x0000_i2746" type="#_x0000_t75" style="width:275.35pt;height:100pt" o:ole="">
            <v:imagedata r:id="rId3601" o:title=""/>
          </v:shape>
          <o:OLEObject Type="Embed" ProgID="Equation.DSMT4" ShapeID="_x0000_i2746" DrawAspect="Content" ObjectID="_1375861894" r:id="rId360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45</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621" w:name="_Toc302112095"/>
      <w:r>
        <w:t>Discretization of the Contact Integral</w:t>
      </w:r>
      <w:bookmarkEnd w:id="2621"/>
    </w:p>
    <w:p w14:paraId="2C024A8F" w14:textId="77777777" w:rsidR="008C7882" w:rsidRDefault="008C7882" w:rsidP="008C7882">
      <w:r>
        <w:t>The contact integral, which is repeated here,</w:t>
      </w:r>
    </w:p>
    <w:p w14:paraId="6EF31BD9" w14:textId="6E75B68B" w:rsidR="008C7882" w:rsidRDefault="008C7882" w:rsidP="008C7882">
      <w:pPr>
        <w:pStyle w:val="MTDisplayEquation"/>
      </w:pPr>
      <w:r>
        <w:tab/>
      </w:r>
      <w:r w:rsidR="00905817" w:rsidRPr="00905817">
        <w:rPr>
          <w:position w:val="-34"/>
        </w:rPr>
        <w:object w:dxaOrig="2180" w:dyaOrig="620" w14:anchorId="490F1258">
          <v:shape id="_x0000_i2747" type="#_x0000_t75" style="width:108.65pt;height:31.35pt" o:ole="">
            <v:imagedata r:id="rId3603" o:title=""/>
          </v:shape>
          <o:OLEObject Type="Embed" ProgID="Equation.DSMT4" ShapeID="_x0000_i2747" DrawAspect="Content" ObjectID="_1375861895" r:id="rId36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46</w:instrText>
        </w:r>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34E8DF71" w:rsidR="008C7882" w:rsidRDefault="008C7882" w:rsidP="008C7882">
      <w:pPr>
        <w:pStyle w:val="MTDisplayEquation"/>
      </w:pPr>
      <w:r>
        <w:tab/>
      </w:r>
      <w:r w:rsidR="00905817" w:rsidRPr="00905817">
        <w:rPr>
          <w:position w:val="-34"/>
        </w:rPr>
        <w:object w:dxaOrig="2520" w:dyaOrig="760" w14:anchorId="302BBF3D">
          <v:shape id="_x0000_i2748" type="#_x0000_t75" style="width:126.65pt;height:37.35pt" o:ole="">
            <v:imagedata r:id="rId3605" o:title=""/>
          </v:shape>
          <o:OLEObject Type="Embed" ProgID="Equation.DSMT4" ShapeID="_x0000_i2748" DrawAspect="Content" ObjectID="_1375861896" r:id="rId36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47</w:instrText>
        </w:r>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749" type="#_x0000_t75" style="width:20pt;height:19.35pt" o:ole="">
            <v:imagedata r:id="rId3607" o:title=""/>
          </v:shape>
          <o:OLEObject Type="Embed" ProgID="Equation.DSMT4" ShapeID="_x0000_i2749" DrawAspect="Content" ObjectID="_1375861897" r:id="rId3608"/>
        </w:object>
      </w:r>
      <w:r>
        <w:t>is the number of surface elements. The integration can be approximated using a quadrature rule,</w:t>
      </w:r>
    </w:p>
    <w:p w14:paraId="481017ED" w14:textId="64D0D015" w:rsidR="008C7882" w:rsidRDefault="008C7882" w:rsidP="008C7882">
      <w:pPr>
        <w:pStyle w:val="MTDisplayEquation"/>
      </w:pPr>
      <w:r>
        <w:tab/>
      </w:r>
      <w:r w:rsidR="00905817" w:rsidRPr="00905817">
        <w:rPr>
          <w:position w:val="-36"/>
        </w:rPr>
        <w:object w:dxaOrig="4099" w:dyaOrig="840" w14:anchorId="5B483E8E">
          <v:shape id="_x0000_i2750" type="#_x0000_t75" style="width:204pt;height:42pt" o:ole="">
            <v:imagedata r:id="rId3609" o:title=""/>
          </v:shape>
          <o:OLEObject Type="Embed" ProgID="Equation.DSMT4" ShapeID="_x0000_i2750" DrawAspect="Content" ObjectID="_1375861898" r:id="rId3610"/>
        </w:object>
      </w:r>
      <w:r>
        <w:t>,</w:t>
      </w:r>
      <w:r>
        <w:tab/>
      </w:r>
      <w:r>
        <w:fldChar w:fldCharType="begin"/>
      </w:r>
      <w:r>
        <w:instrText xml:space="preserve"> MACROBUTTON MTPlaceRef \* MERGEFORMAT </w:instrText>
      </w:r>
      <w:fldSimple w:instr=" SEQ MTEqn \h \* MERGEFORMAT "/>
      <w:bookmarkStart w:id="2622" w:name="ZEqnNum959237"/>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48</w:instrText>
        </w:r>
      </w:fldSimple>
      <w:r>
        <w:instrText>)</w:instrText>
      </w:r>
      <w:bookmarkEnd w:id="2622"/>
      <w:r>
        <w:fldChar w:fldCharType="end"/>
      </w:r>
    </w:p>
    <w:p w14:paraId="2C72AA41" w14:textId="4D024691" w:rsidR="008C7882" w:rsidRDefault="008C7882" w:rsidP="008C7882">
      <w:r>
        <w:t xml:space="preserve">where </w:t>
      </w:r>
      <w:r w:rsidR="00905817" w:rsidRPr="00905817">
        <w:rPr>
          <w:position w:val="-12"/>
        </w:rPr>
        <w:object w:dxaOrig="420" w:dyaOrig="380" w14:anchorId="490FDC21">
          <v:shape id="_x0000_i2751" type="#_x0000_t75" style="width:20pt;height:19.35pt" o:ole="">
            <v:imagedata r:id="rId3611" o:title=""/>
          </v:shape>
          <o:OLEObject Type="Embed" ProgID="Equation.DSMT4" ShapeID="_x0000_i2751" DrawAspect="Content" ObjectID="_1375861899" r:id="rId3612"/>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752" type="#_x0000_t75" style="width:62pt;height:20pt" o:ole="">
            <v:imagedata r:id="rId3613" o:title=""/>
          </v:shape>
          <o:OLEObject Type="Embed" ProgID="Equation.DSMT4" ShapeID="_x0000_i2752" DrawAspect="Content" ObjectID="_1375861900" r:id="rId3614"/>
        </w:object>
      </w:r>
      <w:r>
        <w:t xml:space="preserve">, </w:t>
      </w:r>
      <w:r w:rsidR="00905817" w:rsidRPr="00905817">
        <w:rPr>
          <w:position w:val="-14"/>
        </w:rPr>
        <w:object w:dxaOrig="1100" w:dyaOrig="400" w14:anchorId="4028FC3D">
          <v:shape id="_x0000_i2753" type="#_x0000_t75" style="width:54.65pt;height:20pt" o:ole="">
            <v:imagedata r:id="rId3615" o:title=""/>
          </v:shape>
          <o:OLEObject Type="Embed" ProgID="Equation.DSMT4" ShapeID="_x0000_i2753" DrawAspect="Content" ObjectID="_1375861901" r:id="rId3616"/>
        </w:object>
      </w:r>
      <w:r>
        <w:t xml:space="preserve">, </w:t>
      </w:r>
      <w:r w:rsidR="00905817" w:rsidRPr="00905817">
        <w:rPr>
          <w:position w:val="-14"/>
        </w:rPr>
        <w:object w:dxaOrig="940" w:dyaOrig="400" w14:anchorId="6235446D">
          <v:shape id="_x0000_i2754" type="#_x0000_t75" style="width:47.35pt;height:20pt" o:ole="">
            <v:imagedata r:id="rId3617" o:title=""/>
          </v:shape>
          <o:OLEObject Type="Embed" ProgID="Equation.DSMT4" ShapeID="_x0000_i2754" DrawAspect="Content" ObjectID="_1375861902" r:id="rId3618"/>
        </w:object>
      </w:r>
      <w:r>
        <w:t xml:space="preserve"> and </w:t>
      </w:r>
      <w:r w:rsidR="00905817" w:rsidRPr="00905817">
        <w:rPr>
          <w:position w:val="-14"/>
        </w:rPr>
        <w:object w:dxaOrig="1100" w:dyaOrig="400" w14:anchorId="3436D224">
          <v:shape id="_x0000_i2755" type="#_x0000_t75" style="width:54.65pt;height:20pt" o:ole="">
            <v:imagedata r:id="rId3619" o:title=""/>
          </v:shape>
          <o:OLEObject Type="Embed" ProgID="Equation.DSMT4" ShapeID="_x0000_i2755" DrawAspect="Content" ObjectID="_1375861903" r:id="rId3620"/>
        </w:object>
      </w:r>
      <w:r>
        <w:t>). With this quadrature rule, we have</w:t>
      </w:r>
    </w:p>
    <w:p w14:paraId="45FA3A35" w14:textId="39CBB442" w:rsidR="008C7882" w:rsidRDefault="008C7882" w:rsidP="008C7882">
      <w:pPr>
        <w:pStyle w:val="MTDisplayEquation"/>
      </w:pPr>
      <w:r>
        <w:tab/>
      </w:r>
      <w:r w:rsidR="00905817" w:rsidRPr="00905817">
        <w:rPr>
          <w:position w:val="-52"/>
        </w:rPr>
        <w:object w:dxaOrig="2480" w:dyaOrig="1160" w14:anchorId="19F28358">
          <v:shape id="_x0000_i2756" type="#_x0000_t75" style="width:124pt;height:57.35pt" o:ole="">
            <v:imagedata r:id="rId3621" o:title=""/>
          </v:shape>
          <o:OLEObject Type="Embed" ProgID="Equation.DSMT4" ShapeID="_x0000_i2756" DrawAspect="Content" ObjectID="_1375861904" r:id="rId362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49</w:instrText>
        </w:r>
      </w:fldSimple>
      <w:r>
        <w:instrText>)</w:instrText>
      </w:r>
      <w:r>
        <w:fldChar w:fldCharType="end"/>
      </w:r>
    </w:p>
    <w:p w14:paraId="2B97DEBE" w14:textId="77777777" w:rsidR="008C7882" w:rsidRDefault="008C7882" w:rsidP="008C7882">
      <w:r>
        <w:t>so that,</w:t>
      </w:r>
    </w:p>
    <w:p w14:paraId="7C48F08B" w14:textId="56CF20C4" w:rsidR="008C7882" w:rsidRDefault="008C7882" w:rsidP="008C7882">
      <w:pPr>
        <w:pStyle w:val="MTDisplayEquation"/>
      </w:pPr>
      <w:r>
        <w:tab/>
      </w:r>
      <w:r w:rsidR="00905817" w:rsidRPr="00905817">
        <w:rPr>
          <w:position w:val="-32"/>
        </w:rPr>
        <w:object w:dxaOrig="3519" w:dyaOrig="760" w14:anchorId="65542A7B">
          <v:shape id="_x0000_i2757" type="#_x0000_t75" style="width:176.65pt;height:37.35pt" o:ole="">
            <v:imagedata r:id="rId3623" o:title=""/>
          </v:shape>
          <o:OLEObject Type="Embed" ProgID="Equation.DSMT4" ShapeID="_x0000_i2757" DrawAspect="Content" ObjectID="_1375861905" r:id="rId36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50</w:instrText>
        </w:r>
      </w:fldSimple>
      <w:r>
        <w:instrText>)</w:instrText>
      </w:r>
      <w:r>
        <w:fldChar w:fldCharType="end"/>
      </w:r>
    </w:p>
    <w:p w14:paraId="1540F651" w14:textId="77777777" w:rsidR="008C7882" w:rsidRDefault="008C7882" w:rsidP="008C7882">
      <w:r>
        <w:t>If the following vectors are defined,</w:t>
      </w:r>
    </w:p>
    <w:p w14:paraId="7836319A" w14:textId="6328E268" w:rsidR="008C7882" w:rsidRDefault="008C7882" w:rsidP="008C7882">
      <w:pPr>
        <w:pStyle w:val="MTDisplayEquation"/>
      </w:pPr>
      <w:r>
        <w:tab/>
      </w:r>
      <w:r w:rsidR="00905817" w:rsidRPr="00905817">
        <w:rPr>
          <w:position w:val="-44"/>
        </w:rPr>
        <w:object w:dxaOrig="3420" w:dyaOrig="999" w14:anchorId="01320F64">
          <v:shape id="_x0000_i2758" type="#_x0000_t75" style="width:171.35pt;height:50pt" o:ole="">
            <v:imagedata r:id="rId3625" o:title=""/>
          </v:shape>
          <o:OLEObject Type="Embed" ProgID="Equation.DSMT4" ShapeID="_x0000_i2758" DrawAspect="Content" ObjectID="_1375861906" r:id="rId362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51</w:instrText>
        </w:r>
      </w:fldSimple>
      <w:r>
        <w:instrText>)</w:instrText>
      </w:r>
      <w:r>
        <w:fldChar w:fldCharType="end"/>
      </w:r>
    </w:p>
    <w:p w14:paraId="5219D948" w14:textId="32829C81" w:rsidR="008C7882" w:rsidRDefault="008C7882" w:rsidP="008C7882">
      <w:r>
        <w:t xml:space="preserve">equation </w:t>
      </w:r>
      <w:r>
        <w:fldChar w:fldCharType="begin"/>
      </w:r>
      <w:r>
        <w:instrText xml:space="preserve"> GOTOBUTTON ZEqnNum959237  \* MERGEFORMAT </w:instrText>
      </w:r>
      <w:fldSimple w:instr=" REF ZEqnNum959237 \! \* MERGEFORMAT ">
        <w:r w:rsidR="009F25FF">
          <w:instrText>(6.48)</w:instrText>
        </w:r>
      </w:fldSimple>
      <w:r>
        <w:fldChar w:fldCharType="end"/>
      </w:r>
      <w:r>
        <w:t xml:space="preserve"> can then be rewritten as follows,</w:t>
      </w:r>
    </w:p>
    <w:p w14:paraId="44B16E35" w14:textId="57BAC9D8" w:rsidR="008C7882" w:rsidRDefault="008C7882" w:rsidP="008C7882">
      <w:pPr>
        <w:pStyle w:val="MTDisplayEquation"/>
      </w:pPr>
      <w:r>
        <w:tab/>
      </w:r>
      <w:r w:rsidR="00905817" w:rsidRPr="00905817">
        <w:rPr>
          <w:position w:val="-36"/>
        </w:rPr>
        <w:object w:dxaOrig="4260" w:dyaOrig="840" w14:anchorId="21D66FC3">
          <v:shape id="_x0000_i2759" type="#_x0000_t75" style="width:212.65pt;height:42pt" o:ole="">
            <v:imagedata r:id="rId3627" o:title=""/>
          </v:shape>
          <o:OLEObject Type="Embed" ProgID="Equation.DSMT4" ShapeID="_x0000_i2759" DrawAspect="Content" ObjectID="_1375861907" r:id="rId3628"/>
        </w:object>
      </w:r>
      <w:r>
        <w:t>.</w:t>
      </w:r>
      <w:r>
        <w:tab/>
      </w:r>
      <w:r>
        <w:fldChar w:fldCharType="begin"/>
      </w:r>
      <w:r>
        <w:instrText xml:space="preserve"> MACROBUTTON MTPlaceRef \* MERGEFORMAT </w:instrText>
      </w:r>
      <w:fldSimple w:instr=" SEQ MTEqn \h \* MERGEFORMAT "/>
      <w:bookmarkStart w:id="2623" w:name="ZEqnNum386722"/>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52</w:instrText>
        </w:r>
      </w:fldSimple>
      <w:r>
        <w:instrText>)</w:instrText>
      </w:r>
      <w:bookmarkEnd w:id="2623"/>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760" type="#_x0000_t75" style="width:12.65pt;height:19.35pt" o:ole="">
            <v:imagedata r:id="rId3629" o:title=""/>
          </v:shape>
          <o:OLEObject Type="Embed" ProgID="Equation.DSMT4" ShapeID="_x0000_i2760" DrawAspect="Content" ObjectID="_1375861908" r:id="rId3630"/>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624" w:name="_Toc302112096"/>
      <w:r>
        <w:t>Discretization of the Contact Stiffness</w:t>
      </w:r>
      <w:bookmarkEnd w:id="2624"/>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3DE3A29" w:rsidR="008C7882" w:rsidRDefault="008C7882" w:rsidP="008C7882">
      <w:pPr>
        <w:pStyle w:val="MTDisplayEquation"/>
      </w:pPr>
      <w:r>
        <w:tab/>
      </w:r>
      <w:r w:rsidR="00905817" w:rsidRPr="00905817">
        <w:rPr>
          <w:position w:val="-70"/>
        </w:rPr>
        <w:object w:dxaOrig="4000" w:dyaOrig="1520" w14:anchorId="518E5C05">
          <v:shape id="_x0000_i2761" type="#_x0000_t75" style="width:200.65pt;height:75.35pt" o:ole="">
            <v:imagedata r:id="rId3631" o:title=""/>
          </v:shape>
          <o:OLEObject Type="Embed" ProgID="Equation.DSMT4" ShapeID="_x0000_i2761" DrawAspect="Content" ObjectID="_1375861909" r:id="rId3632"/>
        </w:object>
      </w:r>
      <w:r>
        <w:tab/>
      </w:r>
      <w:r>
        <w:fldChar w:fldCharType="begin"/>
      </w:r>
      <w:r>
        <w:instrText xml:space="preserve"> MACROBUTTON MTPlaceRef \* MERGEFORMAT </w:instrText>
      </w:r>
      <w:fldSimple w:instr=" SEQ MTEqn \h \* MERGEFORMAT "/>
      <w:bookmarkStart w:id="2625" w:name="ZEqnNum694151"/>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53</w:instrText>
        </w:r>
      </w:fldSimple>
      <w:r>
        <w:instrText>)</w:instrText>
      </w:r>
      <w:bookmarkEnd w:id="2625"/>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9F25FF">
          <w:instrText>(6.53)</w:instrText>
        </w:r>
      </w:fldSimple>
      <w:r>
        <w:fldChar w:fldCharType="end"/>
      </w:r>
      <w:r>
        <w:t xml:space="preserve"> as,</w:t>
      </w:r>
    </w:p>
    <w:p w14:paraId="5E848665" w14:textId="53F9A37E" w:rsidR="008C7882" w:rsidRDefault="008C7882" w:rsidP="008C7882">
      <w:pPr>
        <w:pStyle w:val="MTDisplayEquation"/>
      </w:pPr>
      <w:r>
        <w:tab/>
      </w:r>
      <w:r w:rsidR="00905817" w:rsidRPr="00905817">
        <w:rPr>
          <w:position w:val="-28"/>
        </w:rPr>
        <w:object w:dxaOrig="3860" w:dyaOrig="740" w14:anchorId="53F73F66">
          <v:shape id="_x0000_i2762" type="#_x0000_t75" style="width:191.35pt;height:37.35pt" o:ole="">
            <v:imagedata r:id="rId3633" o:title=""/>
          </v:shape>
          <o:OLEObject Type="Embed" ProgID="Equation.DSMT4" ShapeID="_x0000_i2762" DrawAspect="Content" ObjectID="_1375861910" r:id="rId36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54</w:instrText>
        </w:r>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763" type="#_x0000_t75" style="width:20pt;height:14.65pt" o:ole="">
            <v:imagedata r:id="rId3635" o:title=""/>
          </v:shape>
          <o:OLEObject Type="Embed" ProgID="Equation.DSMT4" ShapeID="_x0000_i2763" DrawAspect="Content" ObjectID="_1375861911" r:id="rId3636"/>
        </w:object>
      </w:r>
      <w:r>
        <w:t xml:space="preserve">is as above and </w:t>
      </w:r>
      <w:r w:rsidR="00905817" w:rsidRPr="00905817">
        <w:rPr>
          <w:position w:val="-4"/>
        </w:rPr>
        <w:object w:dxaOrig="420" w:dyaOrig="260" w14:anchorId="055E5AE5">
          <v:shape id="_x0000_i2764" type="#_x0000_t75" style="width:20pt;height:12.65pt" o:ole="">
            <v:imagedata r:id="rId3637" o:title=""/>
          </v:shape>
          <o:OLEObject Type="Embed" ProgID="Equation.DSMT4" ShapeID="_x0000_i2764" DrawAspect="Content" ObjectID="_1375861912" r:id="rId3638"/>
        </w:object>
      </w:r>
      <w:r>
        <w:t xml:space="preserve">similar to </w:t>
      </w:r>
      <w:r w:rsidR="00905817" w:rsidRPr="00905817">
        <w:rPr>
          <w:position w:val="-6"/>
        </w:rPr>
        <w:object w:dxaOrig="400" w:dyaOrig="279" w14:anchorId="6D5CD9F7">
          <v:shape id="_x0000_i2765" type="#_x0000_t75" style="width:20pt;height:14.65pt" o:ole="">
            <v:imagedata r:id="rId3639" o:title=""/>
          </v:shape>
          <o:OLEObject Type="Embed" ProgID="Equation.DSMT4" ShapeID="_x0000_i2765" DrawAspect="Content" ObjectID="_1375861913" r:id="rId3640"/>
        </w:object>
      </w:r>
      <w:r>
        <w:t xml:space="preserve"> with </w:t>
      </w:r>
      <w:r w:rsidR="00905817" w:rsidRPr="00905817">
        <w:rPr>
          <w:position w:val="-6"/>
        </w:rPr>
        <w:object w:dxaOrig="220" w:dyaOrig="279" w14:anchorId="57D3FFF3">
          <v:shape id="_x0000_i2766" type="#_x0000_t75" style="width:10.65pt;height:14.65pt" o:ole="">
            <v:imagedata r:id="rId3641" o:title=""/>
          </v:shape>
          <o:OLEObject Type="Embed" ProgID="Equation.DSMT4" ShapeID="_x0000_i2766" DrawAspect="Content" ObjectID="_1375861914" r:id="rId3642"/>
        </w:object>
      </w:r>
      <w:r>
        <w:t xml:space="preserve">replaced with </w:t>
      </w:r>
      <w:r w:rsidR="00905817" w:rsidRPr="00905817">
        <w:rPr>
          <w:position w:val="-4"/>
        </w:rPr>
        <w:object w:dxaOrig="220" w:dyaOrig="260" w14:anchorId="4187CC30">
          <v:shape id="_x0000_i2767" type="#_x0000_t75" style="width:10.65pt;height:12.65pt" o:ole="">
            <v:imagedata r:id="rId3643" o:title=""/>
          </v:shape>
          <o:OLEObject Type="Embed" ProgID="Equation.DSMT4" ShapeID="_x0000_i2767" DrawAspect="Content" ObjectID="_1375861915" r:id="rId3644"/>
        </w:object>
      </w:r>
      <w:r>
        <w:t xml:space="preserve"> and </w:t>
      </w:r>
      <w:r w:rsidR="00905817" w:rsidRPr="00905817">
        <w:rPr>
          <w:position w:val="-4"/>
        </w:rPr>
        <w:object w:dxaOrig="300" w:dyaOrig="300" w14:anchorId="62E00D63">
          <v:shape id="_x0000_i2768" type="#_x0000_t75" style="width:14.65pt;height:14.65pt" o:ole="">
            <v:imagedata r:id="rId3645" o:title=""/>
          </v:shape>
          <o:OLEObject Type="Embed" ProgID="Equation.DSMT4" ShapeID="_x0000_i2768" DrawAspect="Content" ObjectID="_1375861916" r:id="rId3646"/>
        </w:object>
      </w:r>
      <w:r>
        <w:t>,</w:t>
      </w:r>
    </w:p>
    <w:p w14:paraId="262FCCBB" w14:textId="2B01FDB4" w:rsidR="008C7882" w:rsidRDefault="008C7882" w:rsidP="008C7882">
      <w:pPr>
        <w:pStyle w:val="MTDisplayEquation"/>
      </w:pPr>
      <w:r>
        <w:tab/>
      </w:r>
      <w:r w:rsidR="00905817" w:rsidRPr="00905817">
        <w:rPr>
          <w:position w:val="-68"/>
        </w:rPr>
        <w:object w:dxaOrig="4480" w:dyaOrig="1480" w14:anchorId="23687309">
          <v:shape id="_x0000_i2769" type="#_x0000_t75" style="width:223.35pt;height:74pt" o:ole="">
            <v:imagedata r:id="rId3647" o:title=""/>
          </v:shape>
          <o:OLEObject Type="Embed" ProgID="Equation.DSMT4" ShapeID="_x0000_i2769" DrawAspect="Content" ObjectID="_1375861917" r:id="rId3648"/>
        </w:object>
      </w:r>
      <w:r>
        <w:tab/>
      </w:r>
      <w:r>
        <w:fldChar w:fldCharType="begin"/>
      </w:r>
      <w:r>
        <w:instrText xml:space="preserve"> MACROBUTTON MTPlaceRef \* MERGEFORMAT </w:instrText>
      </w:r>
      <w:fldSimple w:instr=" SEQ MTEqn \h \* MERGEFORMAT "/>
      <w:bookmarkStart w:id="2626" w:name="ZEqnNum879292"/>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55</w:instrText>
        </w:r>
      </w:fldSimple>
      <w:r>
        <w:instrText>)</w:instrText>
      </w:r>
      <w:bookmarkEnd w:id="2626"/>
      <w:r>
        <w:fldChar w:fldCharType="end"/>
      </w:r>
    </w:p>
    <w:p w14:paraId="12CDE78C" w14:textId="77777777" w:rsidR="008C7882" w:rsidRDefault="008C7882" w:rsidP="008C7882">
      <w:r>
        <w:t>where,</w:t>
      </w:r>
    </w:p>
    <w:p w14:paraId="00388F86" w14:textId="066EAF92" w:rsidR="008C7882" w:rsidRDefault="008C7882" w:rsidP="008C7882">
      <w:pPr>
        <w:pStyle w:val="MTDisplayEquation"/>
      </w:pPr>
      <w:r>
        <w:tab/>
      </w:r>
      <w:r w:rsidR="00905817" w:rsidRPr="00905817">
        <w:rPr>
          <w:position w:val="-78"/>
        </w:rPr>
        <w:object w:dxaOrig="5820" w:dyaOrig="1680" w14:anchorId="26B86A66">
          <v:shape id="_x0000_i2770" type="#_x0000_t75" style="width:292.65pt;height:84pt" o:ole="">
            <v:imagedata r:id="rId3649" o:title=""/>
          </v:shape>
          <o:OLEObject Type="Embed" ProgID="Equation.DSMT4" ShapeID="_x0000_i2770" DrawAspect="Content" ObjectID="_1375861918" r:id="rId3650"/>
        </w:object>
      </w:r>
      <w:r>
        <w:t>.</w:t>
      </w:r>
      <w:r>
        <w:tab/>
      </w:r>
      <w:r>
        <w:fldChar w:fldCharType="begin"/>
      </w:r>
      <w:r>
        <w:instrText xml:space="preserve"> MACROBUTTON MTPlaceRef \* MERGEFORMAT </w:instrText>
      </w:r>
      <w:fldSimple w:instr=" SEQ MTEqn \h \* MERGEFORMAT "/>
      <w:bookmarkStart w:id="2627" w:name="ZEqnNum858973"/>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56</w:instrText>
        </w:r>
      </w:fldSimple>
      <w:r>
        <w:instrText>)</w:instrText>
      </w:r>
      <w:bookmarkEnd w:id="2627"/>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9F25FF">
          <w:instrText>(6.56)</w:instrText>
        </w:r>
      </w:fldSimple>
      <w:r>
        <w:fldChar w:fldCharType="end"/>
      </w:r>
      <w:r>
        <w:t>:</w:t>
      </w:r>
    </w:p>
    <w:p w14:paraId="729B3FB8" w14:textId="6E46FEAC" w:rsidR="008C7882" w:rsidRDefault="008C7882" w:rsidP="008C7882">
      <w:pPr>
        <w:pStyle w:val="MTDisplayEquation"/>
      </w:pPr>
      <w:r>
        <w:tab/>
      </w:r>
      <w:r w:rsidR="00905817" w:rsidRPr="00905817">
        <w:rPr>
          <w:position w:val="-96"/>
        </w:rPr>
        <w:object w:dxaOrig="4260" w:dyaOrig="2040" w14:anchorId="6C28C776">
          <v:shape id="_x0000_i2771" type="#_x0000_t75" style="width:212.65pt;height:102pt" o:ole="">
            <v:imagedata r:id="rId3651" o:title=""/>
          </v:shape>
          <o:OLEObject Type="Embed" ProgID="Equation.DSMT4" ShapeID="_x0000_i2771" DrawAspect="Content" ObjectID="_1375861919" r:id="rId365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57</w:instrText>
        </w:r>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34A50E7C" w:rsidR="008C7882" w:rsidRDefault="008C7882" w:rsidP="008C7882">
      <w:pPr>
        <w:pStyle w:val="MTDisplayEquation"/>
      </w:pPr>
      <w:r>
        <w:tab/>
      </w:r>
      <w:r w:rsidR="00905817" w:rsidRPr="00905817">
        <w:rPr>
          <w:position w:val="-14"/>
        </w:rPr>
        <w:object w:dxaOrig="1420" w:dyaOrig="380" w14:anchorId="44362AD5">
          <v:shape id="_x0000_i2772" type="#_x0000_t75" style="width:71.35pt;height:19.35pt" o:ole="">
            <v:imagedata r:id="rId3653" o:title=""/>
          </v:shape>
          <o:OLEObject Type="Embed" ProgID="Equation.DSMT4" ShapeID="_x0000_i2772" DrawAspect="Content" ObjectID="_1375861920" r:id="rId36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58</w:instrText>
        </w:r>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773" type="#_x0000_t75" style="width:54.65pt;height:19.35pt" o:ole="">
            <v:imagedata r:id="rId3655" o:title=""/>
          </v:shape>
          <o:OLEObject Type="Embed" ProgID="Equation.DSMT4" ShapeID="_x0000_i2773" DrawAspect="Content" ObjectID="_1375861921" r:id="rId3656"/>
        </w:object>
      </w:r>
      <w:r>
        <w:t xml:space="preserve">is the surface metric tensor and </w:t>
      </w:r>
      <w:r w:rsidR="00905817" w:rsidRPr="00905817">
        <w:rPr>
          <w:position w:val="-16"/>
        </w:rPr>
        <w:object w:dxaOrig="1540" w:dyaOrig="440" w14:anchorId="348DC599">
          <v:shape id="_x0000_i2774" type="#_x0000_t75" style="width:76.65pt;height:22pt" o:ole="">
            <v:imagedata r:id="rId3657" o:title=""/>
          </v:shape>
          <o:OLEObject Type="Embed" ProgID="Equation.DSMT4" ShapeID="_x0000_i2774" DrawAspect="Content" ObjectID="_1375861922" r:id="rId3658"/>
        </w:object>
      </w:r>
      <w:r>
        <w:t xml:space="preserve">denotes the components of the surface curvature at </w:t>
      </w:r>
      <w:r w:rsidR="00905817" w:rsidRPr="00905817">
        <w:rPr>
          <w:position w:val="-10"/>
        </w:rPr>
        <w:object w:dxaOrig="200" w:dyaOrig="360" w14:anchorId="0332CC54">
          <v:shape id="_x0000_i2775" type="#_x0000_t75" style="width:10pt;height:19.35pt" o:ole="">
            <v:imagedata r:id="rId3659" o:title=""/>
          </v:shape>
          <o:OLEObject Type="Embed" ProgID="Equation.DSMT4" ShapeID="_x0000_i2775" DrawAspect="Content" ObjectID="_1375861923" r:id="rId3660"/>
        </w:object>
      </w:r>
      <w:r>
        <w:t>.</w:t>
      </w:r>
    </w:p>
    <w:p w14:paraId="57FA3AC3" w14:textId="77777777" w:rsidR="008C7882" w:rsidRDefault="008C7882" w:rsidP="008C7882"/>
    <w:p w14:paraId="35AD3397" w14:textId="77777777" w:rsidR="008C7882" w:rsidRDefault="008C7882" w:rsidP="008C7882">
      <w:pPr>
        <w:pStyle w:val="Heading3"/>
      </w:pPr>
      <w:bookmarkStart w:id="2628" w:name="_Toc302112097"/>
      <w:r>
        <w:t>Augmented Lagrangian Method</w:t>
      </w:r>
      <w:bookmarkEnd w:id="2628"/>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3B298A95" w:rsidR="008C7882" w:rsidRDefault="008C7882" w:rsidP="008C7882">
      <w:pPr>
        <w:pStyle w:val="MTDisplayEquation"/>
      </w:pPr>
      <w:r>
        <w:tab/>
      </w:r>
      <w:r w:rsidR="00905817" w:rsidRPr="00905817">
        <w:rPr>
          <w:position w:val="-14"/>
        </w:rPr>
        <w:object w:dxaOrig="1560" w:dyaOrig="400" w14:anchorId="4F80AD0B">
          <v:shape id="_x0000_i2776" type="#_x0000_t75" style="width:78.65pt;height:20pt" o:ole="">
            <v:imagedata r:id="rId3661" o:title=""/>
          </v:shape>
          <o:OLEObject Type="Embed" ProgID="Equation.DSMT4" ShapeID="_x0000_i2776" DrawAspect="Content" ObjectID="_1375861924" r:id="rId3662"/>
        </w:object>
      </w:r>
      <w:r>
        <w:t>.</w:t>
      </w:r>
      <w:r>
        <w:tab/>
      </w:r>
      <w:r>
        <w:fldChar w:fldCharType="begin"/>
      </w:r>
      <w:r>
        <w:instrText xml:space="preserve"> MACROBUTTON MTPlaceRef \* MERGEFORMAT </w:instrText>
      </w:r>
      <w:fldSimple w:instr=" SEQ MTEqn \h \* MERGEFORMAT "/>
      <w:bookmarkStart w:id="2629" w:name="ZEqnNum558369"/>
      <w:r>
        <w:instrText>(</w:instrText>
      </w:r>
      <w:fldSimple w:instr=" SEQ MTSec \c \* Arabic \* MERGEFORMAT ">
        <w:r w:rsidR="009F25FF">
          <w:rPr>
            <w:noProof/>
          </w:rPr>
          <w:instrText>6</w:instrText>
        </w:r>
      </w:fldSimple>
      <w:r>
        <w:instrText>.</w:instrText>
      </w:r>
      <w:fldSimple w:instr=" SEQ MTEqn \c \* Arabic \* MERGEFORMAT ">
        <w:r w:rsidR="009F25FF">
          <w:rPr>
            <w:noProof/>
          </w:rPr>
          <w:instrText>59</w:instrText>
        </w:r>
      </w:fldSimple>
      <w:r>
        <w:instrText>)</w:instrText>
      </w:r>
      <w:bookmarkEnd w:id="2629"/>
      <w:r>
        <w:fldChar w:fldCharType="end"/>
      </w:r>
    </w:p>
    <w:p w14:paraId="1AF33B5A" w14:textId="41CDE9CB"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9F25FF">
          <w:instrText>(6.55)</w:instrText>
        </w:r>
      </w:fldSimple>
      <w:r>
        <w:fldChar w:fldCharType="end"/>
      </w:r>
      <w:r>
        <w:t xml:space="preserve">. In </w:t>
      </w:r>
      <w:r>
        <w:fldChar w:fldCharType="begin"/>
      </w:r>
      <w:r>
        <w:instrText xml:space="preserve"> GOTOBUTTON ZEqnNum558369  \* MERGEFORMAT </w:instrText>
      </w:r>
      <w:fldSimple w:instr=" REF ZEqnNum558369 \* Charformat \! \* MERGEFORMAT ">
        <w:r w:rsidR="009F25FF">
          <w:instrText>(6.59)</w:instrText>
        </w:r>
      </w:fldSimple>
      <w:r>
        <w:fldChar w:fldCharType="end"/>
      </w:r>
      <w:r>
        <w:t xml:space="preserve"> </w:t>
      </w:r>
      <w:r w:rsidR="00905817" w:rsidRPr="00905817">
        <w:rPr>
          <w:position w:val="-12"/>
        </w:rPr>
        <w:object w:dxaOrig="300" w:dyaOrig="360" w14:anchorId="62BC5564">
          <v:shape id="_x0000_i2777" type="#_x0000_t75" style="width:14.65pt;height:19.35pt" o:ole="">
            <v:imagedata r:id="rId3663" o:title=""/>
          </v:shape>
          <o:OLEObject Type="Embed" ProgID="Equation.DSMT4" ShapeID="_x0000_i2777" DrawAspect="Content" ObjectID="_1375861925" r:id="rId3664"/>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778" type="#_x0000_t75" style="width:15.35pt;height:19.35pt" o:ole="">
            <v:imagedata r:id="rId3665" o:title=""/>
          </v:shape>
          <o:OLEObject Type="Embed" ProgID="Equation.DSMT4" ShapeID="_x0000_i2778" DrawAspect="Content" ObjectID="_1375861926" r:id="rId3666"/>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38EFB72" w:rsidR="008C7882" w:rsidRDefault="008C7882" w:rsidP="008C7882">
      <w:pPr>
        <w:pStyle w:val="MTDisplayEquation"/>
      </w:pPr>
      <w:r>
        <w:tab/>
      </w:r>
      <w:r w:rsidR="00905817" w:rsidRPr="00905817">
        <w:rPr>
          <w:position w:val="-34"/>
        </w:rPr>
        <w:object w:dxaOrig="1160" w:dyaOrig="800" w14:anchorId="0A055643">
          <v:shape id="_x0000_i2779" type="#_x0000_t75" style="width:57.35pt;height:40pt" o:ole="">
            <v:imagedata r:id="rId3667" o:title=""/>
          </v:shape>
          <o:OLEObject Type="Embed" ProgID="Equation.DSMT4" ShapeID="_x0000_i2779" DrawAspect="Content" ObjectID="_1375861927" r:id="rId366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60</w:instrText>
        </w:r>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780" type="#_x0000_t75" style="width:20pt;height:20pt" o:ole="">
            <v:imagedata r:id="rId3669" o:title=""/>
          </v:shape>
          <o:OLEObject Type="Embed" ProgID="Equation.DSMT4" ShapeID="_x0000_i2780" DrawAspect="Content" ObjectID="_1375861928" r:id="rId3670"/>
        </w:object>
      </w:r>
      <w:r>
        <w:t xml:space="preserve">, the solution vector corresponding to the fixed </w:t>
      </w:r>
      <w:r>
        <w:rPr>
          <w:i/>
        </w:rPr>
        <w:t>k</w:t>
      </w:r>
      <w:r>
        <w:t>th iterate for the multipliers,</w:t>
      </w:r>
      <w:r>
        <w:tab/>
      </w:r>
    </w:p>
    <w:p w14:paraId="50AD5DC7" w14:textId="6F511110" w:rsidR="008C7882" w:rsidRDefault="008C7882" w:rsidP="008C7882">
      <w:pPr>
        <w:pStyle w:val="MTDisplayEquation"/>
      </w:pPr>
      <w:r>
        <w:tab/>
      </w:r>
      <w:r w:rsidR="00905817" w:rsidRPr="00905817">
        <w:rPr>
          <w:position w:val="-20"/>
        </w:rPr>
        <w:object w:dxaOrig="2620" w:dyaOrig="520" w14:anchorId="3E8FF90F">
          <v:shape id="_x0000_i2781" type="#_x0000_t75" style="width:131.35pt;height:25.35pt" o:ole="">
            <v:imagedata r:id="rId3671" o:title=""/>
          </v:shape>
          <o:OLEObject Type="Embed" ProgID="Equation.DSMT4" ShapeID="_x0000_i2781" DrawAspect="Content" ObjectID="_1375861929" r:id="rId367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61</w:instrText>
        </w:r>
      </w:fldSimple>
      <w:r>
        <w:instrText>)</w:instrText>
      </w:r>
      <w:r>
        <w:fldChar w:fldCharType="end"/>
      </w:r>
    </w:p>
    <w:p w14:paraId="25F385C5" w14:textId="77777777" w:rsidR="008C7882" w:rsidRDefault="008C7882" w:rsidP="008C7882">
      <w:pPr>
        <w:ind w:left="360"/>
      </w:pPr>
      <w:r>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782" type="#_x0000_t75" style="width:14.65pt;height:14.65pt" o:ole="">
            <v:imagedata r:id="rId3673" o:title=""/>
          </v:shape>
          <o:OLEObject Type="Embed" ProgID="Equation.DSMT4" ShapeID="_x0000_i2782" DrawAspect="Content" ObjectID="_1375861930" r:id="rId3674"/>
        </w:object>
      </w:r>
      <w:r>
        <w:t>, the contact force, are governed by</w:t>
      </w:r>
    </w:p>
    <w:p w14:paraId="0EE3724D" w14:textId="14088C0D" w:rsidR="008C7882" w:rsidRDefault="008C7882" w:rsidP="008C7882">
      <w:pPr>
        <w:pStyle w:val="MTDisplayEquation"/>
      </w:pPr>
      <w:r>
        <w:tab/>
      </w:r>
      <w:r w:rsidR="00905817" w:rsidRPr="00905817">
        <w:rPr>
          <w:position w:val="-18"/>
        </w:rPr>
        <w:object w:dxaOrig="2120" w:dyaOrig="480" w14:anchorId="52D21B2E">
          <v:shape id="_x0000_i2783" type="#_x0000_t75" style="width:106.65pt;height:24.65pt" o:ole="">
            <v:imagedata r:id="rId3675" o:title=""/>
          </v:shape>
          <o:OLEObject Type="Embed" ProgID="Equation.DSMT4" ShapeID="_x0000_i2783" DrawAspect="Content" ObjectID="_1375861931" r:id="rId36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62</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6F17E4E" w:rsidR="008C7882" w:rsidRDefault="008C7882" w:rsidP="008C7882">
      <w:pPr>
        <w:pStyle w:val="MTDisplayEquation"/>
      </w:pPr>
      <w:r>
        <w:tab/>
      </w:r>
      <w:r w:rsidR="00905817" w:rsidRPr="00905817">
        <w:rPr>
          <w:position w:val="-36"/>
        </w:rPr>
        <w:object w:dxaOrig="2360" w:dyaOrig="840" w14:anchorId="17E0675D">
          <v:shape id="_x0000_i2784" type="#_x0000_t75" style="width:118.65pt;height:42pt" o:ole="">
            <v:imagedata r:id="rId3677" o:title=""/>
          </v:shape>
          <o:OLEObject Type="Embed" ProgID="Equation.DSMT4" ShapeID="_x0000_i2784" DrawAspect="Content" ObjectID="_1375861932" r:id="rId367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63</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630" w:name="_Toc302112098"/>
      <w:r>
        <w:t xml:space="preserve">Automatic </w:t>
      </w:r>
      <w:r w:rsidR="0081541F">
        <w:t>P</w:t>
      </w:r>
      <w:r>
        <w:t xml:space="preserve">enalty </w:t>
      </w:r>
      <w:r w:rsidR="0081541F">
        <w:t>C</w:t>
      </w:r>
      <w:r>
        <w:t>alculation</w:t>
      </w:r>
      <w:bookmarkEnd w:id="2630"/>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785" type="#_x0000_t75" style="width:14.65pt;height:19.35pt" o:ole="">
            <v:imagedata r:id="rId3679" o:title=""/>
          </v:shape>
          <o:OLEObject Type="Embed" ProgID="Equation.DSMT4" ShapeID="_x0000_i2785" DrawAspect="Content" ObjectID="_1375861933" r:id="rId3680"/>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198736ED" w:rsidR="008C7882" w:rsidRDefault="008C7882" w:rsidP="008C7882">
      <w:pPr>
        <w:pStyle w:val="MTDisplayEquation"/>
      </w:pPr>
      <w:r>
        <w:tab/>
      </w:r>
      <w:r w:rsidR="00BC57B2" w:rsidRPr="00905817">
        <w:rPr>
          <w:position w:val="-30"/>
        </w:rPr>
        <w:object w:dxaOrig="1280" w:dyaOrig="740" w14:anchorId="5E4888DB">
          <v:shape id="_x0000_i2786" type="#_x0000_t75" style="width:64pt;height:37.35pt" o:ole="">
            <v:imagedata r:id="rId3681" o:title=""/>
          </v:shape>
          <o:OLEObject Type="Embed" ProgID="Equation.DSMT4" ShapeID="_x0000_i2786" DrawAspect="Content" ObjectID="_1375861934" r:id="rId3682"/>
        </w:object>
      </w:r>
      <w:r w:rsidR="00993C44">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r w:rsidR="009F25FF">
          <w:rPr>
            <w:noProof/>
          </w:rPr>
          <w:instrText>64</w:instrText>
        </w:r>
      </w:fldSimple>
      <w:r>
        <w:instrText>)</w:instrText>
      </w:r>
      <w:r>
        <w:fldChar w:fldCharType="end"/>
      </w:r>
    </w:p>
    <w:p w14:paraId="318F2495" w14:textId="3095DCA4" w:rsidR="008C7882" w:rsidRDefault="008C7882" w:rsidP="00BC57B2">
      <w:pPr>
        <w:rPr>
          <w:ins w:id="2631" w:author="Gerard" w:date="2015-07-27T22:10:00Z"/>
        </w:rPr>
      </w:pPr>
      <w:r>
        <w:t xml:space="preserve">Here, </w:t>
      </w:r>
      <w:r w:rsidR="00BC57B2" w:rsidRPr="00905817">
        <w:rPr>
          <w:position w:val="-12"/>
        </w:rPr>
        <w:object w:dxaOrig="280" w:dyaOrig="380" w14:anchorId="5E5FAB0E">
          <v:shape id="_x0000_i2787" type="#_x0000_t75" style="width:13.35pt;height:20pt" o:ole="">
            <v:imagedata r:id="rId3683" o:title=""/>
          </v:shape>
          <o:OLEObject Type="Embed" ProgID="Equation.DSMT4" ShapeID="_x0000_i2787" DrawAspect="Content" ObjectID="_1375861935" r:id="rId3684"/>
        </w:object>
      </w:r>
      <w:ins w:id="2632" w:author="Gerard" w:date="2015-07-27T22:05:00Z">
        <w:r w:rsidR="00BC57B2" w:rsidRPr="00BC57B2">
          <w:rPr>
            <w:rPrChange w:id="2633" w:author="Gerard" w:date="2015-07-27T22:05:00Z">
              <w:rPr>
                <w:position w:val="-12"/>
              </w:rPr>
            </w:rPrChange>
          </w:rPr>
          <w:t xml:space="preserve"> </w:t>
        </w:r>
      </w:ins>
      <w:r>
        <w:t xml:space="preserve">is the effective </w:t>
      </w:r>
      <w:del w:id="2634" w:author="Gerard" w:date="2015-07-27T22:05:00Z">
        <w:r w:rsidDel="00BC57B2">
          <w:delText xml:space="preserve">bulk </w:delText>
        </w:r>
      </w:del>
      <w:ins w:id="2635" w:author="Gerard" w:date="2015-07-27T22:05:00Z">
        <w:r w:rsidR="00BC57B2">
          <w:t xml:space="preserve">Young’s </w:t>
        </w:r>
      </w:ins>
      <w:r>
        <w:t>modulus</w:t>
      </w:r>
      <w:ins w:id="2636" w:author="Gerard" w:date="2015-07-27T22:05:00Z">
        <w:r w:rsidR="00BC57B2">
          <w:t xml:space="preserve"> along the facet normal</w:t>
        </w:r>
      </w:ins>
      <w:r>
        <w:t xml:space="preserve">, </w:t>
      </w:r>
      <w:r w:rsidR="00905817" w:rsidRPr="00905817">
        <w:rPr>
          <w:position w:val="-12"/>
        </w:rPr>
        <w:object w:dxaOrig="260" w:dyaOrig="360" w14:anchorId="2DD7BABB">
          <v:shape id="_x0000_i2788" type="#_x0000_t75" style="width:12.65pt;height:19.35pt" o:ole="">
            <v:imagedata r:id="rId3685" o:title=""/>
          </v:shape>
          <o:OLEObject Type="Embed" ProgID="Equation.DSMT4" ShapeID="_x0000_i2788" DrawAspect="Content" ObjectID="_1375861936" r:id="rId3686"/>
        </w:object>
      </w:r>
      <w:ins w:id="2637" w:author="Gerard" w:date="2015-07-27T22:03:00Z">
        <w:r w:rsidR="00BC57B2" w:rsidRPr="00BC57B2">
          <w:rPr>
            <w:rPrChange w:id="2638" w:author="Gerard" w:date="2015-07-27T22:03:00Z">
              <w:rPr>
                <w:position w:val="-12"/>
              </w:rPr>
            </w:rPrChange>
          </w:rPr>
          <w:t xml:space="preserve"> </w:t>
        </w:r>
      </w:ins>
      <w:r>
        <w:t xml:space="preserve">the surface area of the facet, </w:t>
      </w:r>
      <w:r w:rsidR="00905817" w:rsidRPr="00905817">
        <w:rPr>
          <w:position w:val="-12"/>
        </w:rPr>
        <w:object w:dxaOrig="240" w:dyaOrig="360" w14:anchorId="318CF084">
          <v:shape id="_x0000_i2789" type="#_x0000_t75" style="width:12pt;height:19.35pt" o:ole="">
            <v:imagedata r:id="rId3687" o:title=""/>
          </v:shape>
          <o:OLEObject Type="Embed" ProgID="Equation.DSMT4" ShapeID="_x0000_i2789" DrawAspect="Content" ObjectID="_1375861937" r:id="rId3688"/>
        </w:object>
      </w:r>
      <w:ins w:id="2639" w:author="Gerard" w:date="2015-07-27T22:04:00Z">
        <w:r w:rsidR="00BC57B2" w:rsidRPr="00BC57B2">
          <w:rPr>
            <w:rPrChange w:id="2640" w:author="Gerard" w:date="2015-07-27T22:04:00Z">
              <w:rPr>
                <w:position w:val="-12"/>
              </w:rPr>
            </w:rPrChange>
          </w:rPr>
          <w:t xml:space="preserve"> </w:t>
        </w:r>
      </w:ins>
      <w:r>
        <w:t xml:space="preserve">the volume of the element to which this facet belongs and </w:t>
      </w:r>
      <w:r w:rsidR="00905817" w:rsidRPr="00905817">
        <w:rPr>
          <w:position w:val="-12"/>
        </w:rPr>
        <w:object w:dxaOrig="340" w:dyaOrig="360" w14:anchorId="20F4B578">
          <v:shape id="_x0000_i2790" type="#_x0000_t75" style="width:17.35pt;height:19.35pt" o:ole="">
            <v:imagedata r:id="rId3689" o:title=""/>
          </v:shape>
          <o:OLEObject Type="Embed" ProgID="Equation.DSMT4" ShapeID="_x0000_i2790" DrawAspect="Content" ObjectID="_1375861938" r:id="rId3690"/>
        </w:object>
      </w:r>
      <w:ins w:id="2641" w:author="Gerard" w:date="2015-07-27T22:14:00Z">
        <w:r w:rsidR="00965907" w:rsidRPr="00965907">
          <w:rPr>
            <w:rPrChange w:id="2642" w:author="Gerard" w:date="2015-07-27T22:14:00Z">
              <w:rPr>
                <w:position w:val="-12"/>
              </w:rPr>
            </w:rPrChange>
          </w:rPr>
          <w:t xml:space="preserve"> </w:t>
        </w:r>
      </w:ins>
      <w:r>
        <w:t xml:space="preserve">a user defined scale factor. </w:t>
      </w:r>
      <w:ins w:id="2643" w:author="Gerard" w:date="2015-07-27T22:06:00Z">
        <w:r w:rsidR="00BC57B2">
          <w:t xml:space="preserve">The parameter </w:t>
        </w:r>
      </w:ins>
      <w:ins w:id="2644" w:author="Gerard" w:date="2015-07-27T22:06:00Z">
        <w:r w:rsidR="00BC57B2" w:rsidRPr="00256ACE">
          <w:rPr>
            <w:position w:val="-12"/>
          </w:rPr>
          <w:object w:dxaOrig="280" w:dyaOrig="380" w14:anchorId="6C7E06DF">
            <v:shape id="_x0000_i2791" type="#_x0000_t75" style="width:13.35pt;height:19.35pt" o:ole="">
              <v:imagedata r:id="rId3691" o:title=""/>
            </v:shape>
            <o:OLEObject Type="Embed" ProgID="Equation.DSMT4" ShapeID="_x0000_i2791" DrawAspect="Content" ObjectID="_1375861939" r:id="rId3692"/>
          </w:object>
        </w:r>
      </w:ins>
      <w:ins w:id="2645" w:author="Gerard" w:date="2015-07-27T22:06:00Z">
        <w:r w:rsidR="00BC57B2">
          <w:t xml:space="preserve"> is evaluated from the elasticity tensor </w:t>
        </w:r>
      </w:ins>
      <w:ins w:id="2646" w:author="Gerard" w:date="2015-07-27T22:12:00Z">
        <w:r w:rsidR="00BC57B2" w:rsidRPr="00256ACE">
          <w:rPr>
            <w:position w:val="-6"/>
          </w:rPr>
          <w:object w:dxaOrig="200" w:dyaOrig="220" w14:anchorId="5B08D47B">
            <v:shape id="_x0000_i2792" type="#_x0000_t75" style="width:10pt;height:10.65pt" o:ole="">
              <v:imagedata r:id="rId3693" o:title=""/>
            </v:shape>
            <o:OLEObject Type="Embed" ProgID="Equation.DSMT4" ShapeID="_x0000_i2792" DrawAspect="Content" ObjectID="_1375861940" r:id="rId3694"/>
          </w:object>
        </w:r>
      </w:ins>
      <w:ins w:id="2647" w:author="Gerard" w:date="2015-07-27T22:12:00Z">
        <w:r w:rsidR="00BC57B2">
          <w:t xml:space="preserve"> </w:t>
        </w:r>
      </w:ins>
      <w:ins w:id="2648" w:author="Gerard" w:date="2015-07-27T22:10:00Z">
        <w:r w:rsidR="00BC57B2">
          <w:t xml:space="preserve">and the facet unit normal </w:t>
        </w:r>
      </w:ins>
      <w:ins w:id="2649" w:author="Gerard" w:date="2015-07-27T22:10:00Z">
        <w:r w:rsidR="00BC57B2" w:rsidRPr="00BC57B2">
          <w:rPr>
            <w:position w:val="-4"/>
          </w:rPr>
          <w:object w:dxaOrig="200" w:dyaOrig="200" w14:anchorId="2CE62FD6">
            <v:shape id="_x0000_i2793" type="#_x0000_t75" style="width:10pt;height:10pt" o:ole="">
              <v:imagedata r:id="rId3695" o:title=""/>
            </v:shape>
            <o:OLEObject Type="Embed" ProgID="Equation.DSMT4" ShapeID="_x0000_i2793" DrawAspect="Content" ObjectID="_1375861941" r:id="rId3696"/>
          </w:object>
        </w:r>
      </w:ins>
      <w:ins w:id="2650" w:author="Gerard" w:date="2015-07-27T22:10:00Z">
        <w:r w:rsidR="00BC57B2">
          <w:t xml:space="preserve"> according to</w:t>
        </w:r>
      </w:ins>
    </w:p>
    <w:p w14:paraId="0108E8BE" w14:textId="2A4E6C01" w:rsidR="00BC57B2" w:rsidRDefault="00BC57B2">
      <w:pPr>
        <w:pStyle w:val="MTDisplayEquation"/>
        <w:pPrChange w:id="2651" w:author="Gerard" w:date="2015-07-27T22:10:00Z">
          <w:pPr/>
        </w:pPrChange>
      </w:pPr>
      <w:ins w:id="2652" w:author="Gerard" w:date="2015-07-27T22:10:00Z">
        <w:r>
          <w:tab/>
        </w:r>
      </w:ins>
      <w:ins w:id="2653" w:author="Gerard" w:date="2015-07-27T22:10:00Z">
        <w:r w:rsidRPr="00BC57B2">
          <w:rPr>
            <w:position w:val="-30"/>
          </w:rPr>
          <w:object w:dxaOrig="2520" w:dyaOrig="720" w14:anchorId="1189DCAD">
            <v:shape id="_x0000_i2794" type="#_x0000_t75" style="width:126pt;height:36.65pt" o:ole="">
              <v:imagedata r:id="rId3697" o:title=""/>
            </v:shape>
            <o:OLEObject Type="Embed" ProgID="Equation.DSMT4" ShapeID="_x0000_i2794" DrawAspect="Content" ObjectID="_1375861942" r:id="rId3698"/>
          </w:object>
        </w:r>
      </w:ins>
      <w:ins w:id="2654" w:author="Gerard" w:date="2015-07-27T22:10:00Z">
        <w:r>
          <w:t xml:space="preserve"> </w:t>
        </w:r>
        <w:r>
          <w:tab/>
        </w:r>
        <w:r>
          <w:fldChar w:fldCharType="begin"/>
        </w:r>
        <w:r>
          <w:instrText xml:space="preserve"> MACROBUTTON MTPlaceRef \* MERGEFORMAT </w:instrText>
        </w:r>
        <w:r>
          <w:fldChar w:fldCharType="begin"/>
        </w:r>
        <w:r>
          <w:instrText xml:space="preserve"> SEQ MTEqn \h \* MERGEFORMAT </w:instrText>
        </w:r>
      </w:ins>
      <w:del w:id="2655" w:author="Gerard" w:date="2015-08-25T08:12:00Z">
        <w:r w:rsidR="0023486D" w:rsidDel="0023486D">
          <w:fldChar w:fldCharType="separate"/>
        </w:r>
      </w:del>
      <w:del w:id="2656" w:author="Gerard" w:date="2015-08-24T17:22:00Z">
        <w:r>
          <w:fldChar w:fldCharType="end"/>
        </w:r>
      </w:del>
      <w:ins w:id="2657" w:author="Gerard" w:date="2015-07-27T22:10:00Z">
        <w:r>
          <w:instrText>(</w:instrText>
        </w:r>
        <w:r>
          <w:fldChar w:fldCharType="begin"/>
        </w:r>
        <w:r>
          <w:instrText xml:space="preserve"> SEQ MTSec \c \* Arabic \* MERGEFORMAT </w:instrText>
        </w:r>
      </w:ins>
      <w:r>
        <w:fldChar w:fldCharType="separate"/>
      </w:r>
      <w:ins w:id="2658" w:author="Gerard" w:date="2015-08-25T08:50:00Z">
        <w:r w:rsidR="009F25FF">
          <w:rPr>
            <w:noProof/>
          </w:rPr>
          <w:instrText>6</w:instrText>
        </w:r>
      </w:ins>
      <w:ins w:id="2659" w:author="Gerard" w:date="2015-07-27T22:10:00Z">
        <w:r>
          <w:fldChar w:fldCharType="end"/>
        </w:r>
        <w:r>
          <w:instrText>.</w:instrText>
        </w:r>
        <w:r>
          <w:fldChar w:fldCharType="begin"/>
        </w:r>
        <w:r>
          <w:instrText xml:space="preserve"> SEQ MTEqn \c \* Arabic \* MERGEFORMAT </w:instrText>
        </w:r>
      </w:ins>
      <w:r>
        <w:fldChar w:fldCharType="separate"/>
      </w:r>
      <w:ins w:id="2660" w:author="Gerard" w:date="2015-08-25T08:50:00Z">
        <w:r w:rsidR="009F25FF">
          <w:rPr>
            <w:noProof/>
          </w:rPr>
          <w:instrText>65</w:instrText>
        </w:r>
      </w:ins>
      <w:ins w:id="2661" w:author="Gerard" w:date="2015-07-27T22:10:00Z">
        <w:r>
          <w:fldChar w:fldCharType="end"/>
        </w:r>
        <w:r>
          <w:instrText>)</w:instrText>
        </w:r>
        <w:r>
          <w:fldChar w:fldCharType="end"/>
        </w:r>
      </w:ins>
    </w:p>
    <w:p w14:paraId="5B7B3514" w14:textId="2C4713DB" w:rsidR="008C7882" w:rsidRDefault="00BC57B2" w:rsidP="008C7882">
      <w:ins w:id="2662" w:author="Gerard" w:date="2015-07-27T22:12:00Z">
        <w:r>
          <w:t xml:space="preserve">where </w:t>
        </w:r>
      </w:ins>
      <w:ins w:id="2663" w:author="Gerard" w:date="2015-07-27T22:12:00Z">
        <w:r w:rsidRPr="00256ACE">
          <w:rPr>
            <w:position w:val="-6"/>
          </w:rPr>
          <w:object w:dxaOrig="360" w:dyaOrig="340" w14:anchorId="3D5F64AC">
            <v:shape id="_x0000_i2795" type="#_x0000_t75" style="width:18pt;height:17.35pt" o:ole="">
              <v:imagedata r:id="rId3699" o:title=""/>
            </v:shape>
            <o:OLEObject Type="Embed" ProgID="Equation.DSMT4" ShapeID="_x0000_i2795" DrawAspect="Content" ObjectID="_1375861943" r:id="rId3700"/>
          </w:object>
        </w:r>
      </w:ins>
      <w:ins w:id="2664" w:author="Gerard" w:date="2015-07-27T22:12:00Z">
        <w:r>
          <w:t xml:space="preserve"> </w:t>
        </w:r>
      </w:ins>
      <w:ins w:id="2665" w:author="Gerard" w:date="2015-07-27T22:13:00Z">
        <w:r>
          <w:t>is the compliance tensor.</w:t>
        </w:r>
      </w:ins>
    </w:p>
    <w:p w14:paraId="20B02F03" w14:textId="77777777" w:rsidR="008C7882" w:rsidRDefault="008C7882" w:rsidP="008C7882">
      <w:pPr>
        <w:pStyle w:val="Heading3"/>
      </w:pPr>
      <w:bookmarkStart w:id="2666" w:name="_Ref250038634"/>
      <w:bookmarkStart w:id="2667" w:name="_Toc302112099"/>
      <w:r>
        <w:t xml:space="preserve">Alternative </w:t>
      </w:r>
      <w:r w:rsidR="0081541F">
        <w:t>F</w:t>
      </w:r>
      <w:r>
        <w:t>ormulations</w:t>
      </w:r>
      <w:bookmarkEnd w:id="2666"/>
      <w:bookmarkEnd w:id="2667"/>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352EB99" w:rsidR="008C7882" w:rsidRDefault="008C7882" w:rsidP="008C7882">
      <w:pPr>
        <w:pStyle w:val="MTDisplayEquation"/>
      </w:pPr>
      <w:r>
        <w:tab/>
      </w:r>
      <w:r w:rsidR="00905817" w:rsidRPr="00905817">
        <w:rPr>
          <w:position w:val="-36"/>
        </w:rPr>
        <w:object w:dxaOrig="2840" w:dyaOrig="660" w14:anchorId="3E489B12">
          <v:shape id="_x0000_i2796" type="#_x0000_t75" style="width:142pt;height:32.65pt" o:ole="">
            <v:imagedata r:id="rId3701" o:title=""/>
          </v:shape>
          <o:OLEObject Type="Embed" ProgID="Equation.DSMT4" ShapeID="_x0000_i2796" DrawAspect="Content" ObjectID="_1375861944" r:id="rId3702"/>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668" w:author="Gerard" w:date="2015-08-25T08:50:00Z">
          <w:r w:rsidR="009F25FF">
            <w:rPr>
              <w:noProof/>
            </w:rPr>
            <w:instrText>66</w:instrText>
          </w:r>
        </w:ins>
        <w:del w:id="2669" w:author="Gerard" w:date="2015-07-27T22:14:00Z">
          <w:r w:rsidR="00D3178E" w:rsidDel="00C175E9">
            <w:rPr>
              <w:noProof/>
            </w:rPr>
            <w:delInstrText>65</w:delInstrText>
          </w:r>
        </w:del>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4F25540D" w:rsidR="008C7882" w:rsidRDefault="008C7882" w:rsidP="008C7882">
      <w:pPr>
        <w:pStyle w:val="MTDisplayEquation"/>
      </w:pPr>
      <w:r>
        <w:tab/>
      </w:r>
      <w:r w:rsidR="00905817" w:rsidRPr="00905817">
        <w:rPr>
          <w:position w:val="-20"/>
        </w:rPr>
        <w:object w:dxaOrig="3519" w:dyaOrig="520" w14:anchorId="33F81485">
          <v:shape id="_x0000_i2797" type="#_x0000_t75" style="width:176.65pt;height:25.35pt" o:ole="">
            <v:imagedata r:id="rId3703" o:title=""/>
          </v:shape>
          <o:OLEObject Type="Embed" ProgID="Equation.DSMT4" ShapeID="_x0000_i2797" DrawAspect="Content" ObjectID="_1375861945" r:id="rId3704"/>
        </w:object>
      </w:r>
      <w:r w:rsidR="00C108FD">
        <w:t>,</w:t>
      </w:r>
      <w:r>
        <w:tab/>
      </w:r>
      <w:r>
        <w:fldChar w:fldCharType="begin"/>
      </w:r>
      <w:r>
        <w:instrText xml:space="preserve"> MACROBUTTON MTPlaceRef \* MERGEFORMAT </w:instrText>
      </w:r>
      <w:fldSimple w:instr=" SEQ MTEqn \h \* MERGEFORMAT "/>
      <w:bookmarkStart w:id="2670" w:name="ZEqnNum299947"/>
      <w:r>
        <w:instrText>(</w:instrText>
      </w:r>
      <w:fldSimple w:instr=" SEQ MTSec \c \* Arabic \* MERGEFORMAT ">
        <w:r w:rsidR="009F25FF">
          <w:rPr>
            <w:noProof/>
          </w:rPr>
          <w:instrText>6</w:instrText>
        </w:r>
      </w:fldSimple>
      <w:r>
        <w:instrText>.</w:instrText>
      </w:r>
      <w:fldSimple w:instr=" SEQ MTEqn \c \* Arabic \* MERGEFORMAT ">
        <w:ins w:id="2671" w:author="Gerard" w:date="2015-08-25T08:50:00Z">
          <w:r w:rsidR="009F25FF">
            <w:rPr>
              <w:noProof/>
            </w:rPr>
            <w:instrText>67</w:instrText>
          </w:r>
        </w:ins>
        <w:del w:id="2672" w:author="Gerard" w:date="2015-07-27T22:14:00Z">
          <w:r w:rsidR="00D3178E" w:rsidDel="00C175E9">
            <w:rPr>
              <w:noProof/>
            </w:rPr>
            <w:delInstrText>66</w:delInstrText>
          </w:r>
        </w:del>
      </w:fldSimple>
      <w:r>
        <w:instrText>)</w:instrText>
      </w:r>
      <w:bookmarkEnd w:id="2670"/>
      <w:r>
        <w:fldChar w:fldCharType="end"/>
      </w:r>
    </w:p>
    <w:p w14:paraId="7F11C924" w14:textId="66166025" w:rsidR="008C7882" w:rsidRDefault="008C7882" w:rsidP="008C7882">
      <w:r>
        <w:t xml:space="preserve"> where, </w:t>
      </w:r>
      <w:r w:rsidR="00905817" w:rsidRPr="00905817">
        <w:rPr>
          <w:position w:val="-6"/>
        </w:rPr>
        <w:object w:dxaOrig="360" w:dyaOrig="340" w14:anchorId="1B2358D0">
          <v:shape id="_x0000_i2798" type="#_x0000_t75" style="width:19.35pt;height:17.35pt" o:ole="">
            <v:imagedata r:id="rId3705" o:title=""/>
          </v:shape>
          <o:OLEObject Type="Embed" ProgID="Equation.DSMT4" ShapeID="_x0000_i2798" DrawAspect="Content" ObjectID="_1375861946" r:id="rId3706"/>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799" type="#_x0000_t75" style="width:30.65pt;height:20pt" o:ole="">
            <v:imagedata r:id="rId3707" o:title=""/>
          </v:shape>
          <o:OLEObject Type="Embed" ProgID="Equation.DSMT4" ShapeID="_x0000_i2799" DrawAspect="Content" ObjectID="_1375861947" r:id="rId3708"/>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800" type="#_x0000_t75" style="width:19.35pt;height:17.35pt" o:ole="">
            <v:imagedata r:id="rId3709" o:title=""/>
          </v:shape>
          <o:OLEObject Type="Embed" ProgID="Equation.DSMT4" ShapeID="_x0000_i2800" DrawAspect="Content" ObjectID="_1375861948" r:id="rId3710"/>
        </w:object>
      </w:r>
      <w:r>
        <w:t xml:space="preserve">. The linearization of equation </w:t>
      </w:r>
      <w:r>
        <w:fldChar w:fldCharType="begin"/>
      </w:r>
      <w:r>
        <w:instrText xml:space="preserve"> GOTOBUTTON ZEqnNum299947  \* MERGEFORMAT </w:instrText>
      </w:r>
      <w:fldSimple w:instr=" REF ZEqnNum299947 \! \* MERGEFORMAT ">
        <w:ins w:id="2673" w:author="Gerard" w:date="2015-08-25T08:50:00Z">
          <w:r w:rsidR="009F25FF">
            <w:instrText>(6.67)</w:instrText>
          </w:r>
        </w:ins>
        <w:del w:id="2674" w:author="Gerard" w:date="2015-07-27T22:14:00Z">
          <w:r w:rsidR="00D3178E" w:rsidDel="00C175E9">
            <w:delInstrText>(6.66)</w:delInstrText>
          </w:r>
        </w:del>
      </w:fldSimple>
      <w:r>
        <w:fldChar w:fldCharType="end"/>
      </w:r>
      <w:r>
        <w:t xml:space="preserve"> now becomes,</w:t>
      </w:r>
    </w:p>
    <w:p w14:paraId="685E772A" w14:textId="03735B17" w:rsidR="008C7882" w:rsidRDefault="008C7882" w:rsidP="008C7882">
      <w:pPr>
        <w:pStyle w:val="MTDisplayEquation"/>
      </w:pPr>
      <w:r>
        <w:tab/>
      </w:r>
      <w:r w:rsidR="00905817" w:rsidRPr="00905817">
        <w:rPr>
          <w:position w:val="-18"/>
        </w:rPr>
        <w:object w:dxaOrig="3960" w:dyaOrig="480" w14:anchorId="7D17C395">
          <v:shape id="_x0000_i2801" type="#_x0000_t75" style="width:198.65pt;height:24.65pt" o:ole="">
            <v:imagedata r:id="rId3711" o:title=""/>
          </v:shape>
          <o:OLEObject Type="Embed" ProgID="Equation.DSMT4" ShapeID="_x0000_i2801" DrawAspect="Content" ObjectID="_1375861949" r:id="rId3712"/>
        </w:object>
      </w:r>
      <w:r w:rsidR="00C108FD">
        <w:t>.</w:t>
      </w:r>
      <w:r>
        <w:tab/>
      </w:r>
      <w:r>
        <w:fldChar w:fldCharType="begin"/>
      </w:r>
      <w:r>
        <w:instrText xml:space="preserve"> MACROBUTTON MTPlaceRef \* MERGEFORMAT </w:instrText>
      </w:r>
      <w:fldSimple w:instr=" SEQ MTEqn \h \* MERGEFORMAT "/>
      <w:bookmarkStart w:id="2675" w:name="ZEqnNum619824"/>
      <w:r>
        <w:instrText>(</w:instrText>
      </w:r>
      <w:fldSimple w:instr=" SEQ MTSec \c \* Arabic \* MERGEFORMAT ">
        <w:r w:rsidR="009F25FF">
          <w:rPr>
            <w:noProof/>
          </w:rPr>
          <w:instrText>6</w:instrText>
        </w:r>
      </w:fldSimple>
      <w:r>
        <w:instrText>.</w:instrText>
      </w:r>
      <w:fldSimple w:instr=" SEQ MTEqn \c \* Arabic \* MERGEFORMAT ">
        <w:ins w:id="2676" w:author="Gerard" w:date="2015-08-25T08:50:00Z">
          <w:r w:rsidR="009F25FF">
            <w:rPr>
              <w:noProof/>
            </w:rPr>
            <w:instrText>68</w:instrText>
          </w:r>
        </w:ins>
        <w:del w:id="2677" w:author="Gerard" w:date="2015-07-27T22:14:00Z">
          <w:r w:rsidR="00D3178E" w:rsidDel="00C175E9">
            <w:rPr>
              <w:noProof/>
            </w:rPr>
            <w:delInstrText>67</w:delInstrText>
          </w:r>
        </w:del>
      </w:fldSimple>
      <w:r>
        <w:instrText>)</w:instrText>
      </w:r>
      <w:bookmarkEnd w:id="2675"/>
      <w:r>
        <w:fldChar w:fldCharType="end"/>
      </w:r>
    </w:p>
    <w:p w14:paraId="0B0E87AA" w14:textId="183E7897" w:rsidR="008C7882" w:rsidRPr="000272C4" w:rsidRDefault="008C7882" w:rsidP="008C7882">
      <w:r>
        <w:t xml:space="preserve">Where, </w:t>
      </w:r>
      <w:r w:rsidR="00905817" w:rsidRPr="00905817">
        <w:rPr>
          <w:position w:val="-30"/>
        </w:rPr>
        <w:object w:dxaOrig="1180" w:dyaOrig="740" w14:anchorId="12AEA290">
          <v:shape id="_x0000_i2802" type="#_x0000_t75" style="width:59.35pt;height:37.35pt" o:ole="">
            <v:imagedata r:id="rId3713" o:title=""/>
          </v:shape>
          <o:OLEObject Type="Embed" ProgID="Equation.DSMT4" ShapeID="_x0000_i2802" DrawAspect="Content" ObjectID="_1375861950" r:id="rId3714"/>
        </w:object>
      </w:r>
      <w:r>
        <w:t xml:space="preserve">are the tangent vectors to the master surface at </w:t>
      </w:r>
      <w:r w:rsidR="00905817" w:rsidRPr="00905817">
        <w:rPr>
          <w:position w:val="-14"/>
        </w:rPr>
        <w:object w:dxaOrig="639" w:dyaOrig="400" w14:anchorId="0B654562">
          <v:shape id="_x0000_i2803" type="#_x0000_t75" style="width:30.65pt;height:20pt" o:ole="">
            <v:imagedata r:id="rId3715" o:title=""/>
          </v:shape>
          <o:OLEObject Type="Embed" ProgID="Equation.DSMT4" ShapeID="_x0000_i2803" DrawAspect="Content" ObjectID="_1375861951" r:id="rId3716"/>
        </w:object>
      </w:r>
      <w:r>
        <w:t xml:space="preserve">. Note that since </w:t>
      </w:r>
      <w:r w:rsidR="00905817" w:rsidRPr="00905817">
        <w:rPr>
          <w:position w:val="-6"/>
        </w:rPr>
        <w:object w:dxaOrig="360" w:dyaOrig="340" w14:anchorId="375932EA">
          <v:shape id="_x0000_i2804" type="#_x0000_t75" style="width:19.35pt;height:17.35pt" o:ole="">
            <v:imagedata r:id="rId3717" o:title=""/>
          </v:shape>
          <o:OLEObject Type="Embed" ProgID="Equation.DSMT4" ShapeID="_x0000_i2804" DrawAspect="Content" ObjectID="_1375861952" r:id="rId3718"/>
        </w:object>
      </w:r>
      <w:r>
        <w:t xml:space="preserve">is normal to the slave surface, equation </w:t>
      </w:r>
      <w:r>
        <w:fldChar w:fldCharType="begin"/>
      </w:r>
      <w:r>
        <w:instrText xml:space="preserve"> GOTOBUTTON ZEqnNum619824  \* MERGEFORMAT </w:instrText>
      </w:r>
      <w:fldSimple w:instr=" REF ZEqnNum619824 \! \* MERGEFORMAT ">
        <w:ins w:id="2678" w:author="Gerard" w:date="2015-08-25T08:50:00Z">
          <w:r w:rsidR="009F25FF">
            <w:instrText>(6.68)</w:instrText>
          </w:r>
        </w:ins>
        <w:del w:id="2679" w:author="Gerard" w:date="2015-07-27T22:14:00Z">
          <w:r w:rsidR="00D3178E" w:rsidDel="00C175E9">
            <w:delInstrText>(6.67)</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r w:rsidR="009F25FF">
          <w:instrText>(6.41)</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2FA50103" w:rsidR="008C7882" w:rsidRDefault="008C7882" w:rsidP="008C7882">
      <w:pPr>
        <w:pStyle w:val="MTDisplayEquation"/>
      </w:pPr>
      <w:r>
        <w:tab/>
      </w:r>
      <w:r w:rsidR="00905817" w:rsidRPr="00905817">
        <w:rPr>
          <w:position w:val="-40"/>
        </w:rPr>
        <w:object w:dxaOrig="2360" w:dyaOrig="840" w14:anchorId="3D356AE2">
          <v:shape id="_x0000_i2805" type="#_x0000_t75" style="width:118.65pt;height:42pt" o:ole="">
            <v:imagedata r:id="rId3719" o:title=""/>
          </v:shape>
          <o:OLEObject Type="Embed" ProgID="Equation.DSMT4" ShapeID="_x0000_i2805" DrawAspect="Content" ObjectID="_1375861953" r:id="rId3720"/>
        </w:object>
      </w:r>
      <w:r w:rsidR="00C108FD">
        <w:t>,</w:t>
      </w:r>
      <w:r>
        <w:tab/>
      </w:r>
      <w:r>
        <w:fldChar w:fldCharType="begin"/>
      </w:r>
      <w:r>
        <w:instrText xml:space="preserve"> MACROBUTTON MTPlaceRef \* MERGEFORMAT </w:instrText>
      </w:r>
      <w:fldSimple w:instr=" SEQ MTEqn \h \* MERGEFORMAT "/>
      <w:bookmarkStart w:id="2680" w:name="ZEqnNum748121"/>
      <w:r>
        <w:instrText>(</w:instrText>
      </w:r>
      <w:fldSimple w:instr=" SEQ MTSec \c \* Arabic \* MERGEFORMAT ">
        <w:r w:rsidR="009F25FF">
          <w:rPr>
            <w:noProof/>
          </w:rPr>
          <w:instrText>6</w:instrText>
        </w:r>
      </w:fldSimple>
      <w:r>
        <w:instrText>.</w:instrText>
      </w:r>
      <w:fldSimple w:instr=" SEQ MTEqn \c \* Arabic \* MERGEFORMAT ">
        <w:ins w:id="2681" w:author="Gerard" w:date="2015-08-25T08:50:00Z">
          <w:r w:rsidR="009F25FF">
            <w:rPr>
              <w:noProof/>
            </w:rPr>
            <w:instrText>69</w:instrText>
          </w:r>
        </w:ins>
        <w:del w:id="2682" w:author="Gerard" w:date="2015-07-27T22:14:00Z">
          <w:r w:rsidR="00D3178E" w:rsidDel="00C175E9">
            <w:rPr>
              <w:noProof/>
            </w:rPr>
            <w:delInstrText>68</w:delInstrText>
          </w:r>
        </w:del>
      </w:fldSimple>
      <w:r>
        <w:instrText>)</w:instrText>
      </w:r>
      <w:bookmarkEnd w:id="2680"/>
      <w:r>
        <w:fldChar w:fldCharType="end"/>
      </w:r>
    </w:p>
    <w:p w14:paraId="76890F25" w14:textId="6824A6DB" w:rsidR="008C7882" w:rsidRDefault="008C7882" w:rsidP="008C7882">
      <w:r>
        <w:t xml:space="preserve">where, </w:t>
      </w:r>
      <w:r w:rsidR="00905817" w:rsidRPr="00905817">
        <w:rPr>
          <w:position w:val="-12"/>
        </w:rPr>
        <w:object w:dxaOrig="360" w:dyaOrig="400" w14:anchorId="5C3A56AD">
          <v:shape id="_x0000_i2806" type="#_x0000_t75" style="width:19.35pt;height:20pt" o:ole="">
            <v:imagedata r:id="rId3721" o:title=""/>
          </v:shape>
          <o:OLEObject Type="Embed" ProgID="Equation.DSMT4" ShapeID="_x0000_i2806" DrawAspect="Content" ObjectID="_1375861954" r:id="rId3722"/>
        </w:object>
      </w:r>
      <w:r>
        <w:t xml:space="preserve">are the tangent vectors to </w:t>
      </w:r>
      <w:r w:rsidR="00905817" w:rsidRPr="00905817">
        <w:rPr>
          <w:position w:val="-10"/>
        </w:rPr>
        <w:object w:dxaOrig="360" w:dyaOrig="380" w14:anchorId="5FCDB0BE">
          <v:shape id="_x0000_i2807" type="#_x0000_t75" style="width:19.35pt;height:19.35pt" o:ole="">
            <v:imagedata r:id="rId3723" o:title=""/>
          </v:shape>
          <o:OLEObject Type="Embed" ProgID="Equation.DSMT4" ShapeID="_x0000_i2807" DrawAspect="Content" ObjectID="_1375861955" r:id="rId3724"/>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2683" w:author="Gerard" w:date="2015-08-25T08:50:00Z">
          <w:r w:rsidR="009F25FF">
            <w:instrText>(6.69)</w:instrText>
          </w:r>
        </w:ins>
        <w:del w:id="2684" w:author="Gerard" w:date="2015-07-27T22:14:00Z">
          <w:r w:rsidR="00D3178E" w:rsidDel="00C175E9">
            <w:delInstrText>(6.68)</w:delInstrText>
          </w:r>
        </w:del>
      </w:fldSimple>
      <w:r>
        <w:fldChar w:fldCharType="end"/>
      </w:r>
      <w:r>
        <w:t xml:space="preserve"> we can rewrite the contact integral as follows.</w:t>
      </w:r>
    </w:p>
    <w:p w14:paraId="031704F1" w14:textId="6122066F" w:rsidR="008C7882" w:rsidRDefault="008C7882" w:rsidP="008C7882">
      <w:pPr>
        <w:pStyle w:val="MTDisplayEquation"/>
      </w:pPr>
      <w:r>
        <w:tab/>
      </w:r>
      <w:r w:rsidR="00905817" w:rsidRPr="00905817">
        <w:rPr>
          <w:position w:val="-36"/>
        </w:rPr>
        <w:object w:dxaOrig="3860" w:dyaOrig="660" w14:anchorId="3462A62D">
          <v:shape id="_x0000_i2808" type="#_x0000_t75" style="width:191.35pt;height:32.65pt" o:ole="">
            <v:imagedata r:id="rId3725" o:title=""/>
          </v:shape>
          <o:OLEObject Type="Embed" ProgID="Equation.DSMT4" ShapeID="_x0000_i2808" DrawAspect="Content" ObjectID="_1375861956" r:id="rId3726"/>
        </w:object>
      </w:r>
      <w:r w:rsidR="00C108FD">
        <w:t>.</w:t>
      </w:r>
      <w:r>
        <w:tab/>
      </w:r>
      <w:r>
        <w:fldChar w:fldCharType="begin"/>
      </w:r>
      <w:r>
        <w:instrText xml:space="preserve"> MACROBUTTON MTPlaceRef \* MERGEFORMAT </w:instrText>
      </w:r>
      <w:fldSimple w:instr=" SEQ MTEqn \h \* MERGEFORMAT "/>
      <w:bookmarkStart w:id="2685" w:name="ZEqnNum569465"/>
      <w:r>
        <w:instrText>(</w:instrText>
      </w:r>
      <w:fldSimple w:instr=" SEQ MTSec \c \* Arabic \* MERGEFORMAT ">
        <w:r w:rsidR="009F25FF">
          <w:rPr>
            <w:noProof/>
          </w:rPr>
          <w:instrText>6</w:instrText>
        </w:r>
      </w:fldSimple>
      <w:r>
        <w:instrText>.</w:instrText>
      </w:r>
      <w:fldSimple w:instr=" SEQ MTEqn \c \* Arabic \* MERGEFORMAT ">
        <w:ins w:id="2686" w:author="Gerard" w:date="2015-08-25T08:50:00Z">
          <w:r w:rsidR="009F25FF">
            <w:rPr>
              <w:noProof/>
            </w:rPr>
            <w:instrText>70</w:instrText>
          </w:r>
        </w:ins>
        <w:del w:id="2687" w:author="Gerard" w:date="2015-07-27T22:14:00Z">
          <w:r w:rsidR="00D3178E" w:rsidDel="00C175E9">
            <w:rPr>
              <w:noProof/>
            </w:rPr>
            <w:delInstrText>69</w:delInstrText>
          </w:r>
        </w:del>
      </w:fldSimple>
      <w:r>
        <w:instrText>)</w:instrText>
      </w:r>
      <w:bookmarkEnd w:id="2685"/>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809" type="#_x0000_t75" style="width:50pt;height:20pt" o:ole="">
            <v:imagedata r:id="rId3727" o:title=""/>
          </v:shape>
          <o:OLEObject Type="Embed" ProgID="Equation.DSMT4" ShapeID="_x0000_i2809" DrawAspect="Content" ObjectID="_1375861957" r:id="rId3728"/>
        </w:object>
      </w:r>
      <w:r>
        <w:t xml:space="preserve">. </w:t>
      </w:r>
    </w:p>
    <w:p w14:paraId="221AEC1E" w14:textId="77777777" w:rsidR="008C7882" w:rsidRDefault="008C7882" w:rsidP="008C7882"/>
    <w:p w14:paraId="7DE0EEBF" w14:textId="715DB939" w:rsidR="008C7882" w:rsidRDefault="008C7882" w:rsidP="008C7882">
      <w:r>
        <w:t xml:space="preserve">The linearization of </w:t>
      </w:r>
      <w:r>
        <w:fldChar w:fldCharType="begin"/>
      </w:r>
      <w:r>
        <w:instrText xml:space="preserve"> GOTOBUTTON ZEqnNum569465  \* MERGEFORMAT </w:instrText>
      </w:r>
      <w:fldSimple w:instr=" REF ZEqnNum569465 \! \* MERGEFORMAT ">
        <w:ins w:id="2688" w:author="Gerard" w:date="2015-08-25T08:50:00Z">
          <w:r w:rsidR="009F25FF">
            <w:instrText>(6.70)</w:instrText>
          </w:r>
        </w:ins>
        <w:del w:id="2689" w:author="Gerard" w:date="2015-07-27T22:14:00Z">
          <w:r w:rsidR="00D3178E" w:rsidDel="00C175E9">
            <w:delInstrText>(6.69)</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3397A4F0" w:rsidR="008C7882" w:rsidRDefault="008C7882" w:rsidP="008C7882">
      <w:pPr>
        <w:pStyle w:val="MTDisplayEquation"/>
      </w:pPr>
      <w:r>
        <w:tab/>
      </w:r>
      <w:r w:rsidR="00905817" w:rsidRPr="00905817">
        <w:rPr>
          <w:position w:val="-120"/>
        </w:rPr>
        <w:object w:dxaOrig="5880" w:dyaOrig="2360" w14:anchorId="0DD77ACE">
          <v:shape id="_x0000_i2810" type="#_x0000_t75" style="width:294pt;height:118.65pt" o:ole="">
            <v:imagedata r:id="rId3729" o:title=""/>
          </v:shape>
          <o:OLEObject Type="Embed" ProgID="Equation.DSMT4" ShapeID="_x0000_i2810" DrawAspect="Content" ObjectID="_1375861958" r:id="rId373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690" w:author="Gerard" w:date="2015-08-25T08:50:00Z">
          <w:r w:rsidR="009F25FF">
            <w:rPr>
              <w:noProof/>
            </w:rPr>
            <w:instrText>71</w:instrText>
          </w:r>
        </w:ins>
        <w:del w:id="2691" w:author="Gerard" w:date="2015-07-27T22:14:00Z">
          <w:r w:rsidR="00D3178E" w:rsidDel="00C175E9">
            <w:rPr>
              <w:noProof/>
            </w:rPr>
            <w:delInstrText>70</w:delInstrText>
          </w:r>
        </w:del>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811" type="#_x0000_t75" style="width:1in;height:20pt" o:ole="">
            <v:imagedata r:id="rId3731" o:title=""/>
          </v:shape>
          <o:OLEObject Type="Embed" ProgID="Equation.DSMT4" ShapeID="_x0000_i2811" DrawAspect="Content" ObjectID="_1375861959" r:id="rId3732"/>
        </w:object>
      </w:r>
      <w:r>
        <w:t xml:space="preserve">and </w:t>
      </w:r>
      <w:r w:rsidR="00905817" w:rsidRPr="00905817">
        <w:rPr>
          <w:position w:val="-20"/>
        </w:rPr>
        <w:object w:dxaOrig="1300" w:dyaOrig="480" w14:anchorId="6079B6DD">
          <v:shape id="_x0000_i2812" type="#_x0000_t75" style="width:65.35pt;height:24.65pt" o:ole="">
            <v:imagedata r:id="rId3733" o:title=""/>
          </v:shape>
          <o:OLEObject Type="Embed" ProgID="Equation.DSMT4" ShapeID="_x0000_i2812" DrawAspect="Content" ObjectID="_1375861960" r:id="rId3734"/>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692" w:name="_Toc302112100"/>
      <w:r>
        <w:t>Biphasic Contact</w:t>
      </w:r>
      <w:bookmarkEnd w:id="2692"/>
    </w:p>
    <w:p w14:paraId="55E6EC17" w14:textId="77777777" w:rsidR="00277B83" w:rsidRPr="006F687B" w:rsidRDefault="00277B83" w:rsidP="00277B83">
      <w:pPr>
        <w:pStyle w:val="Heading3"/>
      </w:pPr>
      <w:bookmarkStart w:id="2693" w:name="_Toc302112101"/>
      <w:r>
        <w:t>Contact Integral</w:t>
      </w:r>
      <w:bookmarkEnd w:id="2693"/>
    </w:p>
    <w:p w14:paraId="16FC2498" w14:textId="097E370D" w:rsidR="00277B83" w:rsidRDefault="00277B83" w:rsidP="00277B83">
      <w:r>
        <w:t xml:space="preserve">See Section </w:t>
      </w:r>
      <w:r>
        <w:fldChar w:fldCharType="begin"/>
      </w:r>
      <w:r>
        <w:instrText xml:space="preserve"> REF _Ref167097234 \r \h </w:instrText>
      </w:r>
      <w:r>
        <w:fldChar w:fldCharType="separate"/>
      </w:r>
      <w:r w:rsidR="009F25FF">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r w:rsidR="0023486D">
        <w:fldChar w:fldCharType="begin"/>
      </w:r>
      <w:r w:rsidR="0023486D">
        <w:instrText xml:space="preserve"> HYPERLINK \l "_ENREF_50" \o "Ateshian, 2010 #39" </w:instrText>
      </w:r>
      <w:ins w:id="2694" w:author="Gerard" w:date="2015-08-25T08:12:00Z"/>
      <w:r w:rsidR="0023486D">
        <w:fldChar w:fldCharType="separate"/>
      </w:r>
      <w:r w:rsidR="00214E15">
        <w:rPr>
          <w:noProof/>
        </w:rPr>
        <w:t>50</w:t>
      </w:r>
      <w:r w:rsidR="0023486D">
        <w:rPr>
          <w:noProof/>
        </w:rPr>
        <w:fldChar w:fldCharType="end"/>
      </w:r>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813" type="#_x0000_t75" style="width:19.35pt;height:19.35pt" o:ole="">
            <v:imagedata r:id="rId3735" o:title=""/>
          </v:shape>
          <o:OLEObject Type="Embed" ProgID="Equation.DSMT4" ShapeID="_x0000_i2813" DrawAspect="Content" ObjectID="_1375861961" r:id="rId3736"/>
        </w:object>
      </w:r>
      <w:r>
        <w:t xml:space="preserve"> and </w:t>
      </w:r>
      <w:r w:rsidR="00905817" w:rsidRPr="00905817">
        <w:rPr>
          <w:position w:val="-10"/>
        </w:rPr>
        <w:object w:dxaOrig="380" w:dyaOrig="380" w14:anchorId="24E55E2B">
          <v:shape id="_x0000_i2814" type="#_x0000_t75" style="width:19.35pt;height:19.35pt" o:ole="">
            <v:imagedata r:id="rId3737" o:title=""/>
          </v:shape>
          <o:OLEObject Type="Embed" ProgID="Equation.DSMT4" ShapeID="_x0000_i2814" DrawAspect="Content" ObjectID="_1375861962" r:id="rId3738"/>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815" type="#_x0000_t75" style="width:15.35pt;height:17.35pt" o:ole="">
            <v:imagedata r:id="rId3739" o:title=""/>
          </v:shape>
          <o:OLEObject Type="Embed" ProgID="Equation.DSMT4" ShapeID="_x0000_i2815" DrawAspect="Content" ObjectID="_1375861963" r:id="rId3740"/>
        </w:object>
      </w:r>
      <w:r>
        <w:t xml:space="preserve"> and solvent fluxes </w:t>
      </w:r>
      <w:r w:rsidR="00905817" w:rsidRPr="00905817">
        <w:rPr>
          <w:position w:val="-12"/>
        </w:rPr>
        <w:object w:dxaOrig="380" w:dyaOrig="400" w14:anchorId="12C6AA42">
          <v:shape id="_x0000_i2816" type="#_x0000_t75" style="width:19.35pt;height:20pt" o:ole="">
            <v:imagedata r:id="rId3741" o:title=""/>
          </v:shape>
          <o:OLEObject Type="Embed" ProgID="Equation.DSMT4" ShapeID="_x0000_i2816" DrawAspect="Content" ObjectID="_1375861964" r:id="rId3742"/>
        </w:object>
      </w:r>
      <w:r>
        <w:t xml:space="preserve"> (</w:t>
      </w:r>
      <w:r w:rsidR="00905817" w:rsidRPr="00905817">
        <w:rPr>
          <w:position w:val="-10"/>
        </w:rPr>
        <w:object w:dxaOrig="660" w:dyaOrig="320" w14:anchorId="083C5CC3">
          <v:shape id="_x0000_i2817" type="#_x0000_t75" style="width:32.65pt;height:15.35pt" o:ole="">
            <v:imagedata r:id="rId3743" o:title=""/>
          </v:shape>
          <o:OLEObject Type="Embed" ProgID="Equation.DSMT4" ShapeID="_x0000_i2817" DrawAspect="Content" ObjectID="_1375861965" r:id="rId3744"/>
        </w:object>
      </w:r>
      <w:r>
        <w:t>), may be combined into the contact integral</w:t>
      </w:r>
    </w:p>
    <w:p w14:paraId="6214A6D2" w14:textId="4A12A40C" w:rsidR="00277B83" w:rsidRDefault="00277B83" w:rsidP="00277B83">
      <w:pPr>
        <w:pStyle w:val="MTDisplayEquation"/>
      </w:pPr>
      <w:r>
        <w:tab/>
      </w:r>
      <w:r w:rsidR="00905817" w:rsidRPr="00905817">
        <w:rPr>
          <w:position w:val="-46"/>
        </w:rPr>
        <w:object w:dxaOrig="3300" w:dyaOrig="1040" w14:anchorId="21955951">
          <v:shape id="_x0000_i2818" type="#_x0000_t75" style="width:164pt;height:52pt" o:ole="">
            <v:imagedata r:id="rId3745" o:title=""/>
          </v:shape>
          <o:OLEObject Type="Embed" ProgID="Equation.DSMT4" ShapeID="_x0000_i2818" DrawAspect="Content" ObjectID="_1375861966" r:id="rId374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695" w:author="Gerard" w:date="2015-08-25T08:50:00Z">
          <w:r w:rsidR="009F25FF">
            <w:rPr>
              <w:noProof/>
            </w:rPr>
            <w:instrText>72</w:instrText>
          </w:r>
        </w:ins>
        <w:del w:id="2696" w:author="Gerard" w:date="2015-07-27T22:14:00Z">
          <w:r w:rsidR="00D3178E" w:rsidDel="00C175E9">
            <w:rPr>
              <w:noProof/>
            </w:rPr>
            <w:delInstrText>71</w:delInstrText>
          </w:r>
        </w:del>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819" type="#_x0000_t75" style="width:50pt;height:20pt" o:ole="">
            <v:imagedata r:id="rId3747" o:title=""/>
          </v:shape>
          <o:OLEObject Type="Embed" ProgID="Equation.DSMT4" ShapeID="_x0000_i2819" DrawAspect="Content" ObjectID="_1375861967" r:id="rId3748"/>
        </w:object>
      </w:r>
      <w:r>
        <w:t xml:space="preserve">.  To evaluate and linearize </w:t>
      </w:r>
      <w:r w:rsidR="00905817" w:rsidRPr="00905817">
        <w:rPr>
          <w:position w:val="-12"/>
        </w:rPr>
        <w:object w:dxaOrig="440" w:dyaOrig="360" w14:anchorId="781F8C9E">
          <v:shape id="_x0000_i2820" type="#_x0000_t75" style="width:22pt;height:19.35pt" o:ole="">
            <v:imagedata r:id="rId3749" o:title=""/>
          </v:shape>
          <o:OLEObject Type="Embed" ProgID="Equation.DSMT4" ShapeID="_x0000_i2820" DrawAspect="Content" ObjectID="_1375861968" r:id="rId3750"/>
        </w:object>
      </w:r>
      <w:r>
        <w:t xml:space="preserve">, </w:t>
      </w:r>
      <w:r w:rsidRPr="00454D1E">
        <w:t>define the covariant basis vectors on each surface as</w:t>
      </w:r>
    </w:p>
    <w:p w14:paraId="2AB1316D" w14:textId="482C2E49" w:rsidR="00277B83" w:rsidRDefault="00277B83" w:rsidP="00277B83">
      <w:pPr>
        <w:pStyle w:val="MTDisplayEquation"/>
      </w:pPr>
      <w:r>
        <w:tab/>
      </w:r>
      <w:r w:rsidR="00905817" w:rsidRPr="00905817">
        <w:rPr>
          <w:position w:val="-36"/>
        </w:rPr>
        <w:object w:dxaOrig="2079" w:dyaOrig="800" w14:anchorId="0727FCD1">
          <v:shape id="_x0000_i2821" type="#_x0000_t75" style="width:104pt;height:40pt" o:ole="">
            <v:imagedata r:id="rId3751" o:title=""/>
          </v:shape>
          <o:OLEObject Type="Embed" ProgID="Equation.DSMT4" ShapeID="_x0000_i2821" DrawAspect="Content" ObjectID="_1375861969" r:id="rId3752"/>
        </w:object>
      </w:r>
      <w:r w:rsidR="00590E4E">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697" w:author="Gerard" w:date="2015-08-25T08:50:00Z">
          <w:r w:rsidR="009F25FF">
            <w:rPr>
              <w:noProof/>
            </w:rPr>
            <w:instrText>73</w:instrText>
          </w:r>
        </w:ins>
        <w:del w:id="2698" w:author="Gerard" w:date="2015-07-27T22:14:00Z">
          <w:r w:rsidR="00D3178E" w:rsidDel="00C175E9">
            <w:rPr>
              <w:noProof/>
            </w:rPr>
            <w:delInstrText>72</w:delInstrText>
          </w:r>
        </w:del>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822" type="#_x0000_t75" style="width:19.35pt;height:15.35pt" o:ole="">
            <v:imagedata r:id="rId3753" o:title=""/>
          </v:shape>
          <o:OLEObject Type="Embed" ProgID="Equation.DSMT4" ShapeID="_x0000_i2822" DrawAspect="Content" ObjectID="_1375861970" r:id="rId3754"/>
        </w:object>
      </w:r>
      <w:r>
        <w:t xml:space="preserve"> represents the spatial position of points on </w:t>
      </w:r>
      <w:r w:rsidR="00905817" w:rsidRPr="00905817">
        <w:rPr>
          <w:position w:val="-10"/>
        </w:rPr>
        <w:object w:dxaOrig="360" w:dyaOrig="380" w14:anchorId="04A89814">
          <v:shape id="_x0000_i2823" type="#_x0000_t75" style="width:19.35pt;height:19.35pt" o:ole="">
            <v:imagedata r:id="rId3755" o:title=""/>
          </v:shape>
          <o:OLEObject Type="Embed" ProgID="Equation.DSMT4" ShapeID="_x0000_i2823" DrawAspect="Content" ObjectID="_1375861971" r:id="rId3756"/>
        </w:object>
      </w:r>
      <w:r>
        <w:t xml:space="preserve">, and </w:t>
      </w:r>
      <w:r w:rsidR="00905817" w:rsidRPr="00905817">
        <w:rPr>
          <w:position w:val="-16"/>
        </w:rPr>
        <w:object w:dxaOrig="340" w:dyaOrig="420" w14:anchorId="31794EF3">
          <v:shape id="_x0000_i2824" type="#_x0000_t75" style="width:17.35pt;height:20pt" o:ole="">
            <v:imagedata r:id="rId3757" o:title=""/>
          </v:shape>
          <o:OLEObject Type="Embed" ProgID="Equation.DSMT4" ShapeID="_x0000_i2824" DrawAspect="Content" ObjectID="_1375861972" r:id="rId3758"/>
        </w:object>
      </w:r>
      <w:r>
        <w:t xml:space="preserve"> represent the parametric coordinates of that point.  </w:t>
      </w:r>
      <w:r w:rsidRPr="00454D1E">
        <w:t>The unit outward normal on each surface is</w:t>
      </w:r>
      <w:r>
        <w:t xml:space="preserve"> then given by</w:t>
      </w:r>
    </w:p>
    <w:p w14:paraId="2E1550D6" w14:textId="61F87CC3" w:rsidR="00277B83" w:rsidRDefault="00277B83" w:rsidP="00277B83">
      <w:pPr>
        <w:pStyle w:val="MTDisplayEquation"/>
      </w:pPr>
      <w:r>
        <w:tab/>
      </w:r>
      <w:r w:rsidR="00905817" w:rsidRPr="00905817">
        <w:rPr>
          <w:position w:val="-42"/>
        </w:rPr>
        <w:object w:dxaOrig="1540" w:dyaOrig="859" w14:anchorId="110BC5D4">
          <v:shape id="_x0000_i2825" type="#_x0000_t75" style="width:76.65pt;height:42.65pt" o:ole="">
            <v:imagedata r:id="rId3759" o:title=""/>
          </v:shape>
          <o:OLEObject Type="Embed" ProgID="Equation.DSMT4" ShapeID="_x0000_i2825" DrawAspect="Content" ObjectID="_1375861973" r:id="rId37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699" w:author="Gerard" w:date="2015-08-25T08:50:00Z">
          <w:r w:rsidR="009F25FF">
            <w:rPr>
              <w:noProof/>
            </w:rPr>
            <w:instrText>74</w:instrText>
          </w:r>
        </w:ins>
        <w:del w:id="2700" w:author="Gerard" w:date="2015-07-27T22:14:00Z">
          <w:r w:rsidR="00D3178E" w:rsidDel="00C175E9">
            <w:rPr>
              <w:noProof/>
            </w:rPr>
            <w:delInstrText>73</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14D7214E" w:rsidR="00277B83" w:rsidRDefault="00277B83" w:rsidP="00277B83">
      <w:pPr>
        <w:pStyle w:val="MTDisplayEquation"/>
      </w:pPr>
      <w:r>
        <w:tab/>
      </w:r>
      <w:r w:rsidR="00905817" w:rsidRPr="00905817">
        <w:rPr>
          <w:position w:val="-46"/>
        </w:rPr>
        <w:object w:dxaOrig="4700" w:dyaOrig="1040" w14:anchorId="2FA12F10">
          <v:shape id="_x0000_i2826" type="#_x0000_t75" style="width:235.35pt;height:52pt" o:ole="">
            <v:imagedata r:id="rId3761" o:title=""/>
          </v:shape>
          <o:OLEObject Type="Embed" ProgID="Equation.DSMT4" ShapeID="_x0000_i2826" DrawAspect="Content" ObjectID="_1375861974" r:id="rId376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01" w:author="Gerard" w:date="2015-08-25T08:50:00Z">
          <w:r w:rsidR="009F25FF">
            <w:rPr>
              <w:noProof/>
            </w:rPr>
            <w:instrText>75</w:instrText>
          </w:r>
        </w:ins>
        <w:del w:id="2702" w:author="Gerard" w:date="2015-07-27T22:14:00Z">
          <w:r w:rsidR="00D3178E" w:rsidDel="00C175E9">
            <w:rPr>
              <w:noProof/>
            </w:rPr>
            <w:delInstrText>74</w:delInstrText>
          </w:r>
        </w:del>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827" type="#_x0000_t75" style="width:31.35pt;height:19.35pt" o:ole="">
            <v:imagedata r:id="rId3763" o:title=""/>
          </v:shape>
          <o:OLEObject Type="Embed" ProgID="Equation.DSMT4" ShapeID="_x0000_i2827" DrawAspect="Content" ObjectID="_1375861975" r:id="rId3764"/>
        </w:object>
      </w:r>
      <w:r w:rsidRPr="007E76EC">
        <w:t xml:space="preserve"> of </w:t>
      </w:r>
      <w:r w:rsidR="00905817" w:rsidRPr="00905817">
        <w:rPr>
          <w:position w:val="-12"/>
        </w:rPr>
        <w:object w:dxaOrig="440" w:dyaOrig="360" w14:anchorId="74920779">
          <v:shape id="_x0000_i2828" type="#_x0000_t75" style="width:22pt;height:19.35pt" o:ole="">
            <v:imagedata r:id="rId3765" o:title=""/>
          </v:shape>
          <o:OLEObject Type="Embed" ProgID="Equation.DSMT4" ShapeID="_x0000_i2828" DrawAspect="Content" ObjectID="_1375861976" r:id="rId3766"/>
        </w:object>
      </w:r>
      <w:r w:rsidRPr="007E76EC">
        <w:t xml:space="preserve"> has the form</w:t>
      </w:r>
    </w:p>
    <w:p w14:paraId="4419D446" w14:textId="1C25665C" w:rsidR="00277B83" w:rsidRDefault="00277B83" w:rsidP="00277B83">
      <w:pPr>
        <w:pStyle w:val="MTDisplayEquation"/>
      </w:pPr>
      <w:r>
        <w:tab/>
      </w:r>
      <w:r w:rsidR="00905817" w:rsidRPr="00905817">
        <w:rPr>
          <w:position w:val="-28"/>
        </w:rPr>
        <w:object w:dxaOrig="3940" w:dyaOrig="680" w14:anchorId="61F76D75">
          <v:shape id="_x0000_i2829" type="#_x0000_t75" style="width:196pt;height:34.65pt" o:ole="">
            <v:imagedata r:id="rId3767" o:title=""/>
          </v:shape>
          <o:OLEObject Type="Embed" ProgID="Equation.DSMT4" ShapeID="_x0000_i2829" DrawAspect="Content" ObjectID="_1375861977" r:id="rId3768"/>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03" w:author="Gerard" w:date="2015-08-25T08:50:00Z">
          <w:r w:rsidR="009F25FF">
            <w:rPr>
              <w:noProof/>
            </w:rPr>
            <w:instrText>76</w:instrText>
          </w:r>
        </w:ins>
        <w:del w:id="2704" w:author="Gerard" w:date="2015-07-27T22:14:00Z">
          <w:r w:rsidR="00D3178E" w:rsidDel="00C175E9">
            <w:rPr>
              <w:noProof/>
            </w:rPr>
            <w:delInstrText>75</w:delInstrText>
          </w:r>
        </w:del>
      </w:fldSimple>
      <w:r>
        <w:instrText>)</w:instrText>
      </w:r>
      <w:r>
        <w:fldChar w:fldCharType="end"/>
      </w:r>
    </w:p>
    <w:p w14:paraId="2DF15AF9" w14:textId="77777777" w:rsidR="00277B83" w:rsidRDefault="00277B83" w:rsidP="00277B83">
      <w:pPr>
        <w:pStyle w:val="Heading3"/>
      </w:pPr>
      <w:bookmarkStart w:id="2705" w:name="_Toc302112102"/>
      <w:r>
        <w:t>Gap Function</w:t>
      </w:r>
      <w:bookmarkEnd w:id="2705"/>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830" type="#_x0000_t75" style="width:10.65pt;height:12.65pt" o:ole="">
            <v:imagedata r:id="rId3769" o:title=""/>
          </v:shape>
          <o:OLEObject Type="Embed" ProgID="Equation.DSMT4" ShapeID="_x0000_i2830" DrawAspect="Content" ObjectID="_1375861978" r:id="rId3770"/>
        </w:object>
      </w:r>
      <w:r>
        <w:t>, representing the distance between the contact surfaces,</w:t>
      </w:r>
      <w:r w:rsidRPr="007E76EC">
        <w:t xml:space="preserve"> is defined </w:t>
      </w:r>
      <w:r>
        <w:t>by</w:t>
      </w:r>
    </w:p>
    <w:p w14:paraId="548AF7C8" w14:textId="61D493AA" w:rsidR="00277B83" w:rsidRDefault="00277B83" w:rsidP="00277B83">
      <w:pPr>
        <w:pStyle w:val="MTDisplayEquation"/>
      </w:pPr>
      <w:r>
        <w:tab/>
      </w:r>
      <w:r w:rsidR="00905817" w:rsidRPr="00905817">
        <w:rPr>
          <w:position w:val="-18"/>
        </w:rPr>
        <w:object w:dxaOrig="3720" w:dyaOrig="480" w14:anchorId="620EA630">
          <v:shape id="_x0000_i2831" type="#_x0000_t75" style="width:186pt;height:24.65pt" o:ole="">
            <v:imagedata r:id="rId3771" o:title=""/>
          </v:shape>
          <o:OLEObject Type="Embed" ProgID="Equation.DSMT4" ShapeID="_x0000_i2831" DrawAspect="Content" ObjectID="_1375861979" r:id="rId3772"/>
        </w:object>
      </w:r>
      <w:r w:rsidR="00D6556C">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06" w:author="Gerard" w:date="2015-08-25T08:50:00Z">
          <w:r w:rsidR="009F25FF">
            <w:rPr>
              <w:noProof/>
            </w:rPr>
            <w:instrText>77</w:instrText>
          </w:r>
        </w:ins>
        <w:del w:id="2707" w:author="Gerard" w:date="2015-07-27T22:14:00Z">
          <w:r w:rsidR="00D3178E" w:rsidDel="00C175E9">
            <w:rPr>
              <w:noProof/>
            </w:rPr>
            <w:delInstrText>76</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331BC19" w:rsidR="00277B83" w:rsidRDefault="00277B83" w:rsidP="00277B83">
      <w:pPr>
        <w:pStyle w:val="MTDisplayEquation"/>
      </w:pPr>
      <w:r>
        <w:tab/>
      </w:r>
      <w:r w:rsidR="00905817" w:rsidRPr="00905817">
        <w:rPr>
          <w:position w:val="-138"/>
        </w:rPr>
        <w:object w:dxaOrig="4020" w:dyaOrig="2880" w14:anchorId="58A38561">
          <v:shape id="_x0000_i2832" type="#_x0000_t75" style="width:201.35pt;height:2in" o:ole="">
            <v:imagedata r:id="rId3773" o:title=""/>
          </v:shape>
          <o:OLEObject Type="Embed" ProgID="Equation.DSMT4" ShapeID="_x0000_i2832" DrawAspect="Content" ObjectID="_1375861980" r:id="rId377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08" w:author="Gerard" w:date="2015-08-25T08:50:00Z">
          <w:r w:rsidR="009F25FF">
            <w:rPr>
              <w:noProof/>
            </w:rPr>
            <w:instrText>78</w:instrText>
          </w:r>
        </w:ins>
        <w:del w:id="2709" w:author="Gerard" w:date="2015-07-27T22:14:00Z">
          <w:r w:rsidR="00D3178E" w:rsidDel="00C175E9">
            <w:rPr>
              <w:noProof/>
            </w:rPr>
            <w:delInstrText>77</w:delInstrText>
          </w:r>
        </w:del>
      </w:fldSimple>
      <w:r>
        <w:instrText>)</w:instrText>
      </w:r>
      <w:r>
        <w:fldChar w:fldCharType="end"/>
      </w:r>
    </w:p>
    <w:p w14:paraId="04035AB1" w14:textId="77777777" w:rsidR="00277B83" w:rsidRDefault="00277B83" w:rsidP="00277B83">
      <w:r>
        <w:t>where</w:t>
      </w:r>
    </w:p>
    <w:p w14:paraId="0FBAFD63" w14:textId="1609CEAC" w:rsidR="00277B83" w:rsidRDefault="00277B83" w:rsidP="00277B83">
      <w:pPr>
        <w:pStyle w:val="MTDisplayEquation"/>
      </w:pPr>
      <w:r>
        <w:tab/>
      </w:r>
      <w:r w:rsidR="00905817" w:rsidRPr="00905817">
        <w:rPr>
          <w:position w:val="-36"/>
        </w:rPr>
        <w:object w:dxaOrig="4620" w:dyaOrig="800" w14:anchorId="71830534">
          <v:shape id="_x0000_i2833" type="#_x0000_t75" style="width:230.65pt;height:40pt" o:ole="">
            <v:imagedata r:id="rId3775" o:title=""/>
          </v:shape>
          <o:OLEObject Type="Embed" ProgID="Equation.DSMT4" ShapeID="_x0000_i2833" DrawAspect="Content" ObjectID="_1375861981" r:id="rId377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10" w:author="Gerard" w:date="2015-08-25T08:50:00Z">
          <w:r w:rsidR="009F25FF">
            <w:rPr>
              <w:noProof/>
            </w:rPr>
            <w:instrText>79</w:instrText>
          </w:r>
        </w:ins>
        <w:del w:id="2711" w:author="Gerard" w:date="2015-07-27T22:14:00Z">
          <w:r w:rsidR="00D3178E" w:rsidDel="00C175E9">
            <w:rPr>
              <w:noProof/>
            </w:rPr>
            <w:delInstrText>78</w:delInstrText>
          </w:r>
        </w:del>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834" type="#_x0000_t75" style="width:65.35pt;height:24.65pt" o:ole="">
            <v:imagedata r:id="rId3777" o:title=""/>
          </v:shape>
          <o:OLEObject Type="Embed" ProgID="Equation.DSMT4" ShapeID="_x0000_i2834" DrawAspect="Content" ObjectID="_1375861982" r:id="rId3778"/>
        </w:object>
      </w:r>
      <w:r>
        <w:t xml:space="preserve"> and </w:t>
      </w:r>
      <w:r w:rsidR="00905817" w:rsidRPr="00905817">
        <w:rPr>
          <w:position w:val="-14"/>
        </w:rPr>
        <w:object w:dxaOrig="1380" w:dyaOrig="420" w14:anchorId="22498750">
          <v:shape id="_x0000_i2835" type="#_x0000_t75" style="width:69.35pt;height:20pt" o:ole="">
            <v:imagedata r:id="rId3779" o:title=""/>
          </v:shape>
          <o:OLEObject Type="Embed" ProgID="Equation.DSMT4" ShapeID="_x0000_i2835" DrawAspect="Content" ObjectID="_1375861983" r:id="rId3780"/>
        </w:object>
      </w:r>
      <w:r>
        <w:t>.</w:t>
      </w:r>
    </w:p>
    <w:p w14:paraId="36C5CB6D" w14:textId="77777777" w:rsidR="00277B83" w:rsidRDefault="00277B83" w:rsidP="00277B83">
      <w:pPr>
        <w:pStyle w:val="Heading3"/>
      </w:pPr>
      <w:bookmarkStart w:id="2712" w:name="_Toc302112103"/>
      <w:r>
        <w:t>Penalty Method</w:t>
      </w:r>
      <w:bookmarkEnd w:id="2712"/>
    </w:p>
    <w:p w14:paraId="5D19EE23" w14:textId="77777777" w:rsidR="00277B83" w:rsidRDefault="00277B83" w:rsidP="00277B83">
      <w:r>
        <w:t>Let the normal component of the contact traction be described by the penalty function,</w:t>
      </w:r>
    </w:p>
    <w:p w14:paraId="46D190E0" w14:textId="114A49D2" w:rsidR="00277B83" w:rsidRDefault="00277B83" w:rsidP="00277B83">
      <w:pPr>
        <w:pStyle w:val="MTDisplayEquation"/>
      </w:pPr>
      <w:r>
        <w:tab/>
      </w:r>
      <w:r w:rsidR="00905817" w:rsidRPr="00905817">
        <w:rPr>
          <w:position w:val="-66"/>
        </w:rPr>
        <w:object w:dxaOrig="1680" w:dyaOrig="920" w14:anchorId="08CB071C">
          <v:shape id="_x0000_i2836" type="#_x0000_t75" style="width:84pt;height:46.65pt" o:ole="">
            <v:imagedata r:id="rId3781" o:title=""/>
          </v:shape>
          <o:OLEObject Type="Embed" ProgID="Equation.DSMT4" ShapeID="_x0000_i2836" DrawAspect="Content" ObjectID="_1375861984" r:id="rId37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13" w:author="Gerard" w:date="2015-08-25T08:50:00Z">
          <w:r w:rsidR="009F25FF">
            <w:rPr>
              <w:noProof/>
            </w:rPr>
            <w:instrText>80</w:instrText>
          </w:r>
        </w:ins>
        <w:del w:id="2714" w:author="Gerard" w:date="2015-07-27T22:14:00Z">
          <w:r w:rsidR="00D3178E" w:rsidDel="00C175E9">
            <w:rPr>
              <w:noProof/>
            </w:rPr>
            <w:delInstrText>79</w:delInstrText>
          </w:r>
        </w:del>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837" type="#_x0000_t75" style="width:12.65pt;height:19.35pt" o:ole="">
            <v:imagedata r:id="rId3783" o:title=""/>
          </v:shape>
          <o:OLEObject Type="Embed" ProgID="Equation.DSMT4" ShapeID="_x0000_i2837" DrawAspect="Content" ObjectID="_1375861985" r:id="rId3784"/>
        </w:object>
      </w:r>
      <w:r>
        <w:t xml:space="preserve"> is a penalty factor associated with </w:t>
      </w:r>
      <w:r w:rsidR="00905817" w:rsidRPr="00905817">
        <w:rPr>
          <w:position w:val="-12"/>
        </w:rPr>
        <w:object w:dxaOrig="220" w:dyaOrig="360" w14:anchorId="10992849">
          <v:shape id="_x0000_i2838" type="#_x0000_t75" style="width:10.65pt;height:19.35pt" o:ole="">
            <v:imagedata r:id="rId3785" o:title=""/>
          </v:shape>
          <o:OLEObject Type="Embed" ProgID="Equation.DSMT4" ShapeID="_x0000_i2838" DrawAspect="Content" ObjectID="_1375861986" r:id="rId3786"/>
        </w:object>
      </w:r>
      <w:r>
        <w:t>.  Similarly, let</w:t>
      </w:r>
    </w:p>
    <w:p w14:paraId="231522FB" w14:textId="69FEACA4" w:rsidR="00277B83" w:rsidRDefault="00277B83" w:rsidP="00277B83">
      <w:pPr>
        <w:pStyle w:val="MTDisplayEquation"/>
      </w:pPr>
      <w:r>
        <w:tab/>
      </w:r>
      <w:r w:rsidR="00905817" w:rsidRPr="00905817">
        <w:rPr>
          <w:position w:val="-40"/>
        </w:rPr>
        <w:object w:dxaOrig="3500" w:dyaOrig="920" w14:anchorId="7BAC2302">
          <v:shape id="_x0000_i2839" type="#_x0000_t75" style="width:174pt;height:46.65pt" o:ole="">
            <v:imagedata r:id="rId3787" o:title=""/>
          </v:shape>
          <o:OLEObject Type="Embed" ProgID="Equation.DSMT4" ShapeID="_x0000_i2839" DrawAspect="Content" ObjectID="_1375861987" r:id="rId378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15" w:author="Gerard" w:date="2015-08-25T08:50:00Z">
          <w:r w:rsidR="009F25FF">
            <w:rPr>
              <w:noProof/>
            </w:rPr>
            <w:instrText>81</w:instrText>
          </w:r>
        </w:ins>
        <w:del w:id="2716" w:author="Gerard" w:date="2015-07-27T22:14:00Z">
          <w:r w:rsidR="00D3178E" w:rsidDel="00C175E9">
            <w:rPr>
              <w:noProof/>
            </w:rPr>
            <w:delInstrText>80</w:delInstrText>
          </w:r>
        </w:del>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840" type="#_x0000_t75" style="width:14.65pt;height:19.35pt" o:ole="">
            <v:imagedata r:id="rId3789" o:title=""/>
          </v:shape>
          <o:OLEObject Type="Embed" ProgID="Equation.DSMT4" ShapeID="_x0000_i2840" DrawAspect="Content" ObjectID="_1375861988" r:id="rId3790"/>
        </w:object>
      </w:r>
      <w:r>
        <w:t xml:space="preserve"> is a penalty factor associated with </w:t>
      </w:r>
      <w:r w:rsidR="00905817" w:rsidRPr="00905817">
        <w:rPr>
          <w:position w:val="-12"/>
        </w:rPr>
        <w:object w:dxaOrig="300" w:dyaOrig="360" w14:anchorId="51C32E73">
          <v:shape id="_x0000_i2841" type="#_x0000_t75" style="width:14.65pt;height:19.35pt" o:ole="">
            <v:imagedata r:id="rId3791" o:title=""/>
          </v:shape>
          <o:OLEObject Type="Embed" ProgID="Equation.DSMT4" ShapeID="_x0000_i2841" DrawAspect="Content" ObjectID="_1375861989" r:id="rId3792"/>
        </w:object>
      </w:r>
      <w:r>
        <w:t>.  It follows that</w:t>
      </w:r>
    </w:p>
    <w:p w14:paraId="77FEE710" w14:textId="6A3207FC" w:rsidR="00277B83" w:rsidRPr="00A63D29" w:rsidRDefault="00277B83" w:rsidP="00277B83">
      <w:pPr>
        <w:pStyle w:val="MTDisplayEquation"/>
      </w:pPr>
      <w:r>
        <w:tab/>
      </w:r>
      <w:r w:rsidR="00905817" w:rsidRPr="00905817">
        <w:rPr>
          <w:position w:val="-64"/>
        </w:rPr>
        <w:object w:dxaOrig="3900" w:dyaOrig="1400" w14:anchorId="0BDF9DE8">
          <v:shape id="_x0000_i2842" type="#_x0000_t75" style="width:196pt;height:70pt" o:ole="">
            <v:imagedata r:id="rId3793" o:title=""/>
          </v:shape>
          <o:OLEObject Type="Embed" ProgID="Equation.DSMT4" ShapeID="_x0000_i2842" DrawAspect="Content" ObjectID="_1375861990" r:id="rId379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17" w:author="Gerard" w:date="2015-08-25T08:50:00Z">
          <w:r w:rsidR="009F25FF">
            <w:rPr>
              <w:noProof/>
            </w:rPr>
            <w:instrText>82</w:instrText>
          </w:r>
        </w:ins>
        <w:del w:id="2718" w:author="Gerard" w:date="2015-07-27T22:14:00Z">
          <w:r w:rsidR="00D3178E" w:rsidDel="00C175E9">
            <w:rPr>
              <w:noProof/>
            </w:rPr>
            <w:delInstrText>81</w:delInstrText>
          </w:r>
        </w:del>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843" type="#_x0000_t75" style="width:22pt;height:19.35pt" o:ole="">
            <v:imagedata r:id="rId3795" o:title=""/>
          </v:shape>
          <o:OLEObject Type="Embed" ProgID="Equation.DSMT4" ShapeID="_x0000_i2843" DrawAspect="Content" ObjectID="_1375861991" r:id="rId3796"/>
        </w:object>
      </w:r>
      <w:r w:rsidRPr="00A63D29">
        <w:t xml:space="preserve"> are</w:t>
      </w:r>
    </w:p>
    <w:p w14:paraId="796C58B7" w14:textId="1C694AC8" w:rsidR="00277B83" w:rsidRDefault="00277B83" w:rsidP="00277B83">
      <w:pPr>
        <w:pStyle w:val="MTDisplayEquation"/>
      </w:pPr>
      <w:r>
        <w:tab/>
      </w:r>
      <w:r w:rsidR="00905817" w:rsidRPr="00905817">
        <w:rPr>
          <w:position w:val="-124"/>
        </w:rPr>
        <w:object w:dxaOrig="7820" w:dyaOrig="2220" w14:anchorId="425AE3B6">
          <v:shape id="_x0000_i2844" type="#_x0000_t75" style="width:391.35pt;height:111.35pt" o:ole="">
            <v:imagedata r:id="rId3797" o:title=""/>
          </v:shape>
          <o:OLEObject Type="Embed" ProgID="Equation.DSMT4" ShapeID="_x0000_i2844" DrawAspect="Content" ObjectID="_1375861992" r:id="rId379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19" w:author="Gerard" w:date="2015-08-25T08:50:00Z">
          <w:r w:rsidR="009F25FF">
            <w:rPr>
              <w:noProof/>
            </w:rPr>
            <w:instrText>83</w:instrText>
          </w:r>
        </w:ins>
        <w:del w:id="2720" w:author="Gerard" w:date="2015-07-27T22:14:00Z">
          <w:r w:rsidR="00D3178E" w:rsidDel="00C175E9">
            <w:rPr>
              <w:noProof/>
            </w:rPr>
            <w:delInstrText>82</w:delInstrText>
          </w:r>
        </w:del>
      </w:fldSimple>
      <w:r>
        <w:instrText>)</w:instrText>
      </w:r>
      <w:r>
        <w:fldChar w:fldCharType="end"/>
      </w:r>
    </w:p>
    <w:p w14:paraId="4C945552" w14:textId="0E669448" w:rsidR="00277B83" w:rsidRDefault="00277B83" w:rsidP="00277B83">
      <w:pPr>
        <w:pStyle w:val="MTDisplayEquation"/>
      </w:pPr>
      <w:r>
        <w:tab/>
      </w:r>
      <w:r w:rsidR="00905817" w:rsidRPr="00905817">
        <w:rPr>
          <w:position w:val="-126"/>
        </w:rPr>
        <w:object w:dxaOrig="7000" w:dyaOrig="2299" w14:anchorId="583261B5">
          <v:shape id="_x0000_i2845" type="#_x0000_t75" style="width:348pt;height:114.65pt" o:ole="">
            <v:imagedata r:id="rId3799" o:title=""/>
          </v:shape>
          <o:OLEObject Type="Embed" ProgID="Equation.DSMT4" ShapeID="_x0000_i2845" DrawAspect="Content" ObjectID="_1375861993" r:id="rId380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21" w:author="Gerard" w:date="2015-08-25T08:50:00Z">
          <w:r w:rsidR="009F25FF">
            <w:rPr>
              <w:noProof/>
            </w:rPr>
            <w:instrText>84</w:instrText>
          </w:r>
        </w:ins>
        <w:del w:id="2722" w:author="Gerard" w:date="2015-07-27T22:14:00Z">
          <w:r w:rsidR="00D3178E" w:rsidDel="00C175E9">
            <w:rPr>
              <w:noProof/>
            </w:rPr>
            <w:delInstrText>83</w:delInstrText>
          </w:r>
        </w:del>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846" type="#_x0000_t75" style="width:75.35pt;height:24.65pt" o:ole="">
            <v:imagedata r:id="rId3801" o:title=""/>
          </v:shape>
          <o:OLEObject Type="Embed" ProgID="Equation.DSMT4" ShapeID="_x0000_i2846" DrawAspect="Content" ObjectID="_1375861994" r:id="rId3802"/>
        </w:object>
      </w:r>
      <w:r>
        <w:t>.</w:t>
      </w:r>
    </w:p>
    <w:p w14:paraId="3FE0C16F" w14:textId="77777777" w:rsidR="00277B83" w:rsidRDefault="00277B83" w:rsidP="00277B83">
      <w:pPr>
        <w:pStyle w:val="Heading3"/>
      </w:pPr>
      <w:bookmarkStart w:id="2723" w:name="_Toc302112104"/>
      <w:r>
        <w:t>Discretization</w:t>
      </w:r>
      <w:bookmarkEnd w:id="2723"/>
    </w:p>
    <w:p w14:paraId="2C698562" w14:textId="77777777" w:rsidR="00277B83" w:rsidRDefault="00277B83" w:rsidP="00277B83">
      <w:r w:rsidRPr="0054008E">
        <w:t>The contact integral may be discretized as</w:t>
      </w:r>
    </w:p>
    <w:p w14:paraId="672ED412" w14:textId="1053356C" w:rsidR="00277B83" w:rsidRDefault="00277B83" w:rsidP="00277B83">
      <w:pPr>
        <w:pStyle w:val="MTDisplayEquation"/>
      </w:pPr>
      <w:r>
        <w:tab/>
      </w:r>
      <w:r w:rsidR="00905817" w:rsidRPr="00905817">
        <w:rPr>
          <w:position w:val="-28"/>
        </w:rPr>
        <w:object w:dxaOrig="5920" w:dyaOrig="760" w14:anchorId="5845A73F">
          <v:shape id="_x0000_i2847" type="#_x0000_t75" style="width:295.35pt;height:37.35pt" o:ole="">
            <v:imagedata r:id="rId3803" o:title=""/>
          </v:shape>
          <o:OLEObject Type="Embed" ProgID="Equation.DSMT4" ShapeID="_x0000_i2847" DrawAspect="Content" ObjectID="_1375861995" r:id="rId3804"/>
        </w:object>
      </w:r>
      <w:r w:rsidR="000B36E3">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24" w:author="Gerard" w:date="2015-08-25T08:50:00Z">
          <w:r w:rsidR="009F25FF">
            <w:rPr>
              <w:noProof/>
            </w:rPr>
            <w:instrText>85</w:instrText>
          </w:r>
        </w:ins>
        <w:del w:id="2725" w:author="Gerard" w:date="2015-07-27T22:14:00Z">
          <w:r w:rsidR="00D3178E" w:rsidDel="00C175E9">
            <w:rPr>
              <w:noProof/>
            </w:rPr>
            <w:delInstrText>84</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3352A9A" w:rsidR="00277B83" w:rsidRDefault="00277B83" w:rsidP="00277B83">
      <w:pPr>
        <w:pStyle w:val="MTDisplayEquation"/>
      </w:pPr>
      <w:r>
        <w:tab/>
      </w:r>
      <w:r w:rsidR="00905817" w:rsidRPr="00905817">
        <w:rPr>
          <w:position w:val="-142"/>
        </w:rPr>
        <w:object w:dxaOrig="4220" w:dyaOrig="2960" w14:anchorId="4FB3F9DC">
          <v:shape id="_x0000_i2848" type="#_x0000_t75" style="width:211.35pt;height:148.65pt" o:ole="">
            <v:imagedata r:id="rId3805" o:title=""/>
          </v:shape>
          <o:OLEObject Type="Embed" ProgID="Equation.DSMT4" ShapeID="_x0000_i2848" DrawAspect="Content" ObjectID="_1375861996" r:id="rId380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26" w:author="Gerard" w:date="2015-08-25T08:50:00Z">
          <w:r w:rsidR="009F25FF">
            <w:rPr>
              <w:noProof/>
            </w:rPr>
            <w:instrText>86</w:instrText>
          </w:r>
        </w:ins>
        <w:del w:id="2727" w:author="Gerard" w:date="2015-07-27T22:14:00Z">
          <w:r w:rsidR="00D3178E" w:rsidDel="00C175E9">
            <w:rPr>
              <w:noProof/>
            </w:rPr>
            <w:delInstrText>85</w:delInstrText>
          </w:r>
        </w:del>
      </w:fldSimple>
      <w:r>
        <w:instrText>)</w:instrText>
      </w:r>
      <w:r>
        <w:fldChar w:fldCharType="end"/>
      </w:r>
    </w:p>
    <w:p w14:paraId="338C2693" w14:textId="77777777" w:rsidR="00277B83" w:rsidRDefault="00277B83" w:rsidP="00277B83">
      <w:r>
        <w:t>Then,</w:t>
      </w:r>
    </w:p>
    <w:p w14:paraId="22B09997" w14:textId="09B042E5" w:rsidR="00277B83" w:rsidRDefault="00277B83" w:rsidP="00277B83">
      <w:pPr>
        <w:pStyle w:val="MTDisplayEquation"/>
      </w:pPr>
      <w:r>
        <w:tab/>
      </w:r>
      <w:r w:rsidR="00905817" w:rsidRPr="00905817">
        <w:rPr>
          <w:position w:val="-170"/>
        </w:rPr>
        <w:object w:dxaOrig="4340" w:dyaOrig="3519" w14:anchorId="7C49D068">
          <v:shape id="_x0000_i2849" type="#_x0000_t75" style="width:217.35pt;height:176.65pt" o:ole="">
            <v:imagedata r:id="rId3807" o:title=""/>
          </v:shape>
          <o:OLEObject Type="Embed" ProgID="Equation.DSMT4" ShapeID="_x0000_i2849" DrawAspect="Content" ObjectID="_1375861997" r:id="rId380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28" w:author="Gerard" w:date="2015-08-25T08:50:00Z">
          <w:r w:rsidR="009F25FF">
            <w:rPr>
              <w:noProof/>
            </w:rPr>
            <w:instrText>87</w:instrText>
          </w:r>
        </w:ins>
        <w:del w:id="2729" w:author="Gerard" w:date="2015-07-27T22:14:00Z">
          <w:r w:rsidR="00D3178E" w:rsidDel="00C175E9">
            <w:rPr>
              <w:noProof/>
            </w:rPr>
            <w:delInstrText>86</w:delInstrText>
          </w:r>
        </w:del>
      </w:fldSimple>
      <w:r>
        <w:instrText>)</w:instrText>
      </w:r>
      <w:r>
        <w:fldChar w:fldCharType="end"/>
      </w:r>
    </w:p>
    <w:p w14:paraId="6C010B92" w14:textId="77777777" w:rsidR="00277B83" w:rsidRDefault="00277B83" w:rsidP="00277B83">
      <w:r>
        <w:t>where</w:t>
      </w:r>
    </w:p>
    <w:p w14:paraId="7F25D872" w14:textId="4A0302B7" w:rsidR="00277B83" w:rsidRDefault="00277B83" w:rsidP="00277B83">
      <w:pPr>
        <w:pStyle w:val="MTDisplayEquation"/>
      </w:pPr>
      <w:r>
        <w:tab/>
      </w:r>
      <w:r w:rsidR="00905817" w:rsidRPr="00905817">
        <w:rPr>
          <w:position w:val="-38"/>
        </w:rPr>
        <w:object w:dxaOrig="3780" w:dyaOrig="880" w14:anchorId="3ED1F96F">
          <v:shape id="_x0000_i2850" type="#_x0000_t75" style="width:188.65pt;height:44pt" o:ole="">
            <v:imagedata r:id="rId3809" o:title=""/>
          </v:shape>
          <o:OLEObject Type="Embed" ProgID="Equation.DSMT4" ShapeID="_x0000_i2850" DrawAspect="Content" ObjectID="_1375861998" r:id="rId381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30" w:author="Gerard" w:date="2015-08-25T08:50:00Z">
          <w:r w:rsidR="009F25FF">
            <w:rPr>
              <w:noProof/>
            </w:rPr>
            <w:instrText>88</w:instrText>
          </w:r>
        </w:ins>
        <w:del w:id="2731" w:author="Gerard" w:date="2015-07-27T22:14:00Z">
          <w:r w:rsidR="00D3178E" w:rsidDel="00C175E9">
            <w:rPr>
              <w:noProof/>
            </w:rPr>
            <w:delInstrText>87</w:delInstrText>
          </w:r>
        </w:del>
      </w:fldSimple>
      <w:r>
        <w:instrText>)</w:instrText>
      </w:r>
      <w:r>
        <w:fldChar w:fldCharType="end"/>
      </w:r>
    </w:p>
    <w:p w14:paraId="69ED89B8" w14:textId="77777777" w:rsidR="00277B83" w:rsidRDefault="00277B83" w:rsidP="00277B83">
      <w:r w:rsidRPr="00B64CEC">
        <w:t>Similarly,</w:t>
      </w:r>
    </w:p>
    <w:p w14:paraId="58C93EDE" w14:textId="708BF0CF" w:rsidR="00277B83" w:rsidRPr="00B64CEC" w:rsidRDefault="00277B83" w:rsidP="00277B83">
      <w:pPr>
        <w:pStyle w:val="MTDisplayEquation"/>
      </w:pPr>
      <w:r>
        <w:tab/>
      </w:r>
      <w:r w:rsidR="00905817" w:rsidRPr="00905817">
        <w:rPr>
          <w:position w:val="-186"/>
        </w:rPr>
        <w:object w:dxaOrig="5480" w:dyaOrig="7920" w14:anchorId="4546128C">
          <v:shape id="_x0000_i2851" type="#_x0000_t75" style="width:273.35pt;height:396.65pt" o:ole="">
            <v:imagedata r:id="rId3811" o:title=""/>
          </v:shape>
          <o:OLEObject Type="Embed" ProgID="Equation.DSMT4" ShapeID="_x0000_i2851" DrawAspect="Content" ObjectID="_1375861999" r:id="rId381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32" w:author="Gerard" w:date="2015-08-25T08:50:00Z">
          <w:r w:rsidR="009F25FF">
            <w:rPr>
              <w:noProof/>
            </w:rPr>
            <w:instrText>89</w:instrText>
          </w:r>
        </w:ins>
        <w:del w:id="2733" w:author="Gerard" w:date="2015-07-27T22:14:00Z">
          <w:r w:rsidR="00D3178E" w:rsidDel="00C175E9">
            <w:rPr>
              <w:noProof/>
            </w:rPr>
            <w:delInstrText>88</w:delInstrText>
          </w:r>
        </w:del>
      </w:fldSimple>
      <w:r>
        <w:instrText>)</w:instrText>
      </w:r>
      <w:r>
        <w:fldChar w:fldCharType="end"/>
      </w:r>
    </w:p>
    <w:p w14:paraId="3B7DC17C" w14:textId="77777777" w:rsidR="00277B83" w:rsidRDefault="00277B83" w:rsidP="00277B83">
      <w:r>
        <w:t>where</w:t>
      </w:r>
    </w:p>
    <w:p w14:paraId="62748F08" w14:textId="43A2163B" w:rsidR="00277B83" w:rsidRDefault="00277B83" w:rsidP="00277B83">
      <w:pPr>
        <w:pStyle w:val="MTDisplayEquation"/>
      </w:pPr>
      <w:r>
        <w:tab/>
      </w:r>
      <w:r w:rsidR="00905817" w:rsidRPr="00905817">
        <w:rPr>
          <w:position w:val="-92"/>
        </w:rPr>
        <w:object w:dxaOrig="4420" w:dyaOrig="1960" w14:anchorId="059946C9">
          <v:shape id="_x0000_i2852" type="#_x0000_t75" style="width:220.65pt;height:97.35pt" o:ole="">
            <v:imagedata r:id="rId3813" o:title=""/>
          </v:shape>
          <o:OLEObject Type="Embed" ProgID="Equation.DSMT4" ShapeID="_x0000_i2852" DrawAspect="Content" ObjectID="_1375862000" r:id="rId381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34" w:author="Gerard" w:date="2015-08-25T08:50:00Z">
          <w:r w:rsidR="009F25FF">
            <w:rPr>
              <w:noProof/>
            </w:rPr>
            <w:instrText>90</w:instrText>
          </w:r>
        </w:ins>
        <w:del w:id="2735" w:author="Gerard" w:date="2015-07-27T22:14:00Z">
          <w:r w:rsidR="00D3178E" w:rsidDel="00C175E9">
            <w:rPr>
              <w:noProof/>
            </w:rPr>
            <w:delInstrText>89</w:delInstrText>
          </w:r>
        </w:del>
      </w:fldSimple>
      <w:r>
        <w:instrText>)</w:instrText>
      </w:r>
      <w:r>
        <w:fldChar w:fldCharType="end"/>
      </w:r>
    </w:p>
    <w:p w14:paraId="2CA00FB5" w14:textId="3C3BB7F7" w:rsidR="00277B83" w:rsidRDefault="00277B83" w:rsidP="00277B83">
      <w:pPr>
        <w:pStyle w:val="MTDisplayEquation"/>
      </w:pPr>
      <w:r>
        <w:tab/>
      </w:r>
      <w:r w:rsidR="00905817" w:rsidRPr="00905817">
        <w:rPr>
          <w:position w:val="-92"/>
        </w:rPr>
        <w:object w:dxaOrig="4880" w:dyaOrig="1960" w14:anchorId="5A671D8E">
          <v:shape id="_x0000_i2853" type="#_x0000_t75" style="width:243.35pt;height:97.35pt" o:ole="">
            <v:imagedata r:id="rId3815" o:title=""/>
          </v:shape>
          <o:OLEObject Type="Embed" ProgID="Equation.DSMT4" ShapeID="_x0000_i2853" DrawAspect="Content" ObjectID="_1375862001" r:id="rId381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36" w:author="Gerard" w:date="2015-08-25T08:50:00Z">
          <w:r w:rsidR="009F25FF">
            <w:rPr>
              <w:noProof/>
            </w:rPr>
            <w:instrText>91</w:instrText>
          </w:r>
        </w:ins>
        <w:del w:id="2737" w:author="Gerard" w:date="2015-07-27T22:14:00Z">
          <w:r w:rsidR="00D3178E" w:rsidDel="00C175E9">
            <w:rPr>
              <w:noProof/>
            </w:rPr>
            <w:delInstrText>90</w:delInstrText>
          </w:r>
        </w:del>
      </w:fldSimple>
      <w:r>
        <w:instrText>)</w:instrText>
      </w:r>
      <w:r>
        <w:fldChar w:fldCharType="end"/>
      </w:r>
    </w:p>
    <w:p w14:paraId="13875884" w14:textId="5A0D5319" w:rsidR="00277B83" w:rsidRDefault="00277B83" w:rsidP="00277B83">
      <w:pPr>
        <w:pStyle w:val="MTDisplayEquation"/>
      </w:pPr>
      <w:r>
        <w:tab/>
      </w:r>
      <w:r w:rsidR="00905817" w:rsidRPr="00905817">
        <w:rPr>
          <w:position w:val="-82"/>
        </w:rPr>
        <w:object w:dxaOrig="2040" w:dyaOrig="1760" w14:anchorId="25E5D417">
          <v:shape id="_x0000_i2854" type="#_x0000_t75" style="width:102pt;height:87.35pt" o:ole="">
            <v:imagedata r:id="rId3817" o:title=""/>
          </v:shape>
          <o:OLEObject Type="Embed" ProgID="Equation.DSMT4" ShapeID="_x0000_i2854" DrawAspect="Content" ObjectID="_1375862002" r:id="rId381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38" w:author="Gerard" w:date="2015-08-25T08:50:00Z">
          <w:r w:rsidR="009F25FF">
            <w:rPr>
              <w:noProof/>
            </w:rPr>
            <w:instrText>92</w:instrText>
          </w:r>
        </w:ins>
        <w:del w:id="2739" w:author="Gerard" w:date="2015-07-27T22:14:00Z">
          <w:r w:rsidR="00D3178E" w:rsidDel="00C175E9">
            <w:rPr>
              <w:noProof/>
            </w:rPr>
            <w:delInstrText>91</w:delInstrText>
          </w:r>
        </w:del>
      </w:fldSimple>
      <w:r>
        <w:instrText>)</w:instrText>
      </w:r>
      <w:r>
        <w:fldChar w:fldCharType="end"/>
      </w:r>
    </w:p>
    <w:p w14:paraId="4A5B778D" w14:textId="77777777" w:rsidR="00277B83" w:rsidRDefault="00277B83" w:rsidP="00277B83">
      <w:r>
        <w:t>and</w:t>
      </w:r>
    </w:p>
    <w:p w14:paraId="32062D85" w14:textId="4C39D427" w:rsidR="00277B83" w:rsidRPr="002F00FB" w:rsidRDefault="00277B83" w:rsidP="00277B83">
      <w:pPr>
        <w:pStyle w:val="MTDisplayEquation"/>
      </w:pPr>
      <w:r>
        <w:tab/>
      </w:r>
      <w:r w:rsidR="00905817" w:rsidRPr="00905817">
        <w:rPr>
          <w:position w:val="-174"/>
        </w:rPr>
        <w:object w:dxaOrig="3540" w:dyaOrig="3320" w14:anchorId="1EF1954B">
          <v:shape id="_x0000_i2855" type="#_x0000_t75" style="width:176.65pt;height:166pt" o:ole="">
            <v:imagedata r:id="rId3819" o:title=""/>
          </v:shape>
          <o:OLEObject Type="Embed" ProgID="Equation.DSMT4" ShapeID="_x0000_i2855" DrawAspect="Content" ObjectID="_1375862003" r:id="rId382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40" w:author="Gerard" w:date="2015-08-25T08:50:00Z">
          <w:r w:rsidR="009F25FF">
            <w:rPr>
              <w:noProof/>
            </w:rPr>
            <w:instrText>93</w:instrText>
          </w:r>
        </w:ins>
        <w:del w:id="2741" w:author="Gerard" w:date="2015-07-27T22:14:00Z">
          <w:r w:rsidR="00D3178E" w:rsidDel="00C175E9">
            <w:rPr>
              <w:noProof/>
            </w:rPr>
            <w:delInstrText>92</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742" w:name="_Toc302112105"/>
      <w:r>
        <w:t>Biphasic-Solute Contact</w:t>
      </w:r>
      <w:bookmarkEnd w:id="2742"/>
    </w:p>
    <w:p w14:paraId="01BD12CD" w14:textId="77777777" w:rsidR="006F687B" w:rsidRPr="006F687B" w:rsidRDefault="006F687B" w:rsidP="00CD6991">
      <w:pPr>
        <w:pStyle w:val="Heading3"/>
      </w:pPr>
      <w:bookmarkStart w:id="2743" w:name="_Toc302112106"/>
      <w:r>
        <w:t>Contact Integral</w:t>
      </w:r>
      <w:bookmarkEnd w:id="2743"/>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9F25FF">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856" type="#_x0000_t75" style="width:19.35pt;height:19.35pt" o:ole="">
            <v:imagedata r:id="rId3821" o:title=""/>
          </v:shape>
          <o:OLEObject Type="Embed" ProgID="Equation.DSMT4" ShapeID="_x0000_i2856" DrawAspect="Content" ObjectID="_1375862004" r:id="rId3822"/>
        </w:object>
      </w:r>
      <w:r>
        <w:t xml:space="preserve"> and </w:t>
      </w:r>
      <w:r w:rsidR="00905817" w:rsidRPr="00905817">
        <w:rPr>
          <w:position w:val="-10"/>
        </w:rPr>
        <w:object w:dxaOrig="380" w:dyaOrig="380" w14:anchorId="3914F7D8">
          <v:shape id="_x0000_i2857" type="#_x0000_t75" style="width:19.35pt;height:19.35pt" o:ole="">
            <v:imagedata r:id="rId3823" o:title=""/>
          </v:shape>
          <o:OLEObject Type="Embed" ProgID="Equation.DSMT4" ShapeID="_x0000_i2857" DrawAspect="Content" ObjectID="_1375862005" r:id="rId3824"/>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858" type="#_x0000_t75" style="width:15.35pt;height:17.35pt" o:ole="">
            <v:imagedata r:id="rId3825" o:title=""/>
          </v:shape>
          <o:OLEObject Type="Embed" ProgID="Equation.DSMT4" ShapeID="_x0000_i2858" DrawAspect="Content" ObjectID="_1375862006" r:id="rId3826"/>
        </w:object>
      </w:r>
      <w:r>
        <w:t xml:space="preserve">, solvent fluxes </w:t>
      </w:r>
      <w:r w:rsidR="00905817" w:rsidRPr="00905817">
        <w:rPr>
          <w:position w:val="-12"/>
        </w:rPr>
        <w:object w:dxaOrig="380" w:dyaOrig="400" w14:anchorId="2300FAE4">
          <v:shape id="_x0000_i2859" type="#_x0000_t75" style="width:19.35pt;height:20pt" o:ole="">
            <v:imagedata r:id="rId3827" o:title=""/>
          </v:shape>
          <o:OLEObject Type="Embed" ProgID="Equation.DSMT4" ShapeID="_x0000_i2859" DrawAspect="Content" ObjectID="_1375862007" r:id="rId3828"/>
        </w:object>
      </w:r>
      <w:r>
        <w:t xml:space="preserve"> and solute fluxes </w:t>
      </w:r>
      <w:r w:rsidR="00905817" w:rsidRPr="00905817">
        <w:rPr>
          <w:position w:val="-12"/>
        </w:rPr>
        <w:object w:dxaOrig="360" w:dyaOrig="400" w14:anchorId="50CCB3ED">
          <v:shape id="_x0000_i2860" type="#_x0000_t75" style="width:19.35pt;height:20pt" o:ole="">
            <v:imagedata r:id="rId3829" o:title=""/>
          </v:shape>
          <o:OLEObject Type="Embed" ProgID="Equation.DSMT4" ShapeID="_x0000_i2860" DrawAspect="Content" ObjectID="_1375862008" r:id="rId3830"/>
        </w:object>
      </w:r>
      <w:r>
        <w:t xml:space="preserve"> (</w:t>
      </w:r>
      <w:r w:rsidR="00905817" w:rsidRPr="00905817">
        <w:rPr>
          <w:position w:val="-10"/>
        </w:rPr>
        <w:object w:dxaOrig="660" w:dyaOrig="320" w14:anchorId="56AA9DEA">
          <v:shape id="_x0000_i2861" type="#_x0000_t75" style="width:32.65pt;height:15.35pt" o:ole="">
            <v:imagedata r:id="rId3831" o:title=""/>
          </v:shape>
          <o:OLEObject Type="Embed" ProgID="Equation.DSMT4" ShapeID="_x0000_i2861" DrawAspect="Content" ObjectID="_1375862009" r:id="rId3832"/>
        </w:object>
      </w:r>
      <w:r>
        <w:t>)</w:t>
      </w:r>
      <w:r w:rsidR="00454D1E">
        <w:t>,</w:t>
      </w:r>
      <w:r>
        <w:t xml:space="preserve"> may be combined into the contact integral</w:t>
      </w:r>
    </w:p>
    <w:p w14:paraId="4E25F67C" w14:textId="618CAF7D" w:rsidR="009F7596" w:rsidRDefault="009F7596" w:rsidP="009F7596">
      <w:pPr>
        <w:pStyle w:val="MTDisplayEquation"/>
      </w:pPr>
      <w:r>
        <w:tab/>
      </w:r>
      <w:r w:rsidR="00905817" w:rsidRPr="00905817">
        <w:rPr>
          <w:position w:val="-74"/>
        </w:rPr>
        <w:object w:dxaOrig="3200" w:dyaOrig="1579" w14:anchorId="4E897D87">
          <v:shape id="_x0000_i2862" type="#_x0000_t75" style="width:159.35pt;height:78.65pt" o:ole="">
            <v:imagedata r:id="rId3833" o:title=""/>
          </v:shape>
          <o:OLEObject Type="Embed" ProgID="Equation.DSMT4" ShapeID="_x0000_i2862" DrawAspect="Content" ObjectID="_1375862010" r:id="rId383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44" w:author="Gerard" w:date="2015-08-25T08:50:00Z">
          <w:r w:rsidR="009F25FF">
            <w:rPr>
              <w:noProof/>
            </w:rPr>
            <w:instrText>94</w:instrText>
          </w:r>
        </w:ins>
        <w:del w:id="2745" w:author="Gerard" w:date="2015-07-27T22:14:00Z">
          <w:r w:rsidR="00D3178E" w:rsidDel="00C175E9">
            <w:rPr>
              <w:noProof/>
            </w:rPr>
            <w:delInstrText>93</w:delInstrText>
          </w:r>
        </w:del>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863" type="#_x0000_t75" style="width:50pt;height:20pt" o:ole="">
            <v:imagedata r:id="rId3835" o:title=""/>
          </v:shape>
          <o:OLEObject Type="Embed" ProgID="Equation.DSMT4" ShapeID="_x0000_i2863" DrawAspect="Content" ObjectID="_1375862011" r:id="rId3836"/>
        </w:object>
      </w:r>
      <w:r>
        <w:t xml:space="preserve">.  To evaluate and linearize </w:t>
      </w:r>
      <w:r w:rsidR="00905817" w:rsidRPr="00905817">
        <w:rPr>
          <w:position w:val="-12"/>
        </w:rPr>
        <w:object w:dxaOrig="440" w:dyaOrig="360" w14:anchorId="13969293">
          <v:shape id="_x0000_i2864" type="#_x0000_t75" style="width:22pt;height:19.35pt" o:ole="">
            <v:imagedata r:id="rId3837" o:title=""/>
          </v:shape>
          <o:OLEObject Type="Embed" ProgID="Equation.DSMT4" ShapeID="_x0000_i2864" DrawAspect="Content" ObjectID="_1375862012" r:id="rId3838"/>
        </w:object>
      </w:r>
      <w:r>
        <w:t xml:space="preserve">, </w:t>
      </w:r>
      <w:r w:rsidRPr="00454D1E">
        <w:t>define the covariant basis vectors on each surface as</w:t>
      </w:r>
    </w:p>
    <w:p w14:paraId="0D9903C9" w14:textId="6D3527A6" w:rsidR="00B51699" w:rsidRDefault="00B51699" w:rsidP="00B51699">
      <w:pPr>
        <w:pStyle w:val="MTDisplayEquation"/>
      </w:pPr>
      <w:r>
        <w:tab/>
      </w:r>
      <w:r w:rsidR="00905817" w:rsidRPr="00905817">
        <w:rPr>
          <w:position w:val="-36"/>
        </w:rPr>
        <w:object w:dxaOrig="2079" w:dyaOrig="800" w14:anchorId="1FA4E598">
          <v:shape id="_x0000_i2865" type="#_x0000_t75" style="width:104pt;height:40pt" o:ole="">
            <v:imagedata r:id="rId3839" o:title=""/>
          </v:shape>
          <o:OLEObject Type="Embed" ProgID="Equation.DSMT4" ShapeID="_x0000_i2865" DrawAspect="Content" ObjectID="_1375862013" r:id="rId3840"/>
        </w:object>
      </w:r>
      <w:r w:rsidR="003B43EE">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46" w:author="Gerard" w:date="2015-08-25T08:50:00Z">
          <w:r w:rsidR="009F25FF">
            <w:rPr>
              <w:noProof/>
            </w:rPr>
            <w:instrText>95</w:instrText>
          </w:r>
        </w:ins>
        <w:del w:id="2747" w:author="Gerard" w:date="2015-07-27T22:14:00Z">
          <w:r w:rsidR="00D3178E" w:rsidDel="00C175E9">
            <w:rPr>
              <w:noProof/>
            </w:rPr>
            <w:delInstrText>94</w:delInstrText>
          </w:r>
        </w:del>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866" type="#_x0000_t75" style="width:19.35pt;height:15.35pt" o:ole="">
            <v:imagedata r:id="rId3841" o:title=""/>
          </v:shape>
          <o:OLEObject Type="Embed" ProgID="Equation.DSMT4" ShapeID="_x0000_i2866" DrawAspect="Content" ObjectID="_1375862014" r:id="rId3842"/>
        </w:object>
      </w:r>
      <w:r>
        <w:t xml:space="preserve"> represents the spatial position of points on </w:t>
      </w:r>
      <w:r w:rsidR="00905817" w:rsidRPr="00905817">
        <w:rPr>
          <w:position w:val="-10"/>
        </w:rPr>
        <w:object w:dxaOrig="360" w:dyaOrig="380" w14:anchorId="3624CA98">
          <v:shape id="_x0000_i2867" type="#_x0000_t75" style="width:19.35pt;height:19.35pt" o:ole="">
            <v:imagedata r:id="rId3843" o:title=""/>
          </v:shape>
          <o:OLEObject Type="Embed" ProgID="Equation.DSMT4" ShapeID="_x0000_i2867" DrawAspect="Content" ObjectID="_1375862015" r:id="rId3844"/>
        </w:object>
      </w:r>
      <w:r>
        <w:t xml:space="preserve">, and </w:t>
      </w:r>
      <w:r w:rsidR="00905817" w:rsidRPr="00905817">
        <w:rPr>
          <w:position w:val="-16"/>
        </w:rPr>
        <w:object w:dxaOrig="340" w:dyaOrig="420" w14:anchorId="78C2D071">
          <v:shape id="_x0000_i2868" type="#_x0000_t75" style="width:17.35pt;height:20pt" o:ole="">
            <v:imagedata r:id="rId3845" o:title=""/>
          </v:shape>
          <o:OLEObject Type="Embed" ProgID="Equation.DSMT4" ShapeID="_x0000_i2868" DrawAspect="Content" ObjectID="_1375862016" r:id="rId3846"/>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2B3EF1F5" w:rsidR="00B51699" w:rsidRDefault="00B51699" w:rsidP="00B51699">
      <w:pPr>
        <w:pStyle w:val="MTDisplayEquation"/>
      </w:pPr>
      <w:r>
        <w:tab/>
      </w:r>
      <w:r w:rsidR="00905817" w:rsidRPr="00905817">
        <w:rPr>
          <w:position w:val="-42"/>
        </w:rPr>
        <w:object w:dxaOrig="1540" w:dyaOrig="859" w14:anchorId="05D40DE6">
          <v:shape id="_x0000_i2869" type="#_x0000_t75" style="width:76.65pt;height:42.65pt" o:ole="">
            <v:imagedata r:id="rId3847" o:title=""/>
          </v:shape>
          <o:OLEObject Type="Embed" ProgID="Equation.DSMT4" ShapeID="_x0000_i2869" DrawAspect="Content" ObjectID="_1375862017" r:id="rId38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48" w:author="Gerard" w:date="2015-08-25T08:50:00Z">
          <w:r w:rsidR="009F25FF">
            <w:rPr>
              <w:noProof/>
            </w:rPr>
            <w:instrText>96</w:instrText>
          </w:r>
        </w:ins>
        <w:del w:id="2749" w:author="Gerard" w:date="2015-07-27T22:14:00Z">
          <w:r w:rsidR="00D3178E" w:rsidDel="00C175E9">
            <w:rPr>
              <w:noProof/>
            </w:rPr>
            <w:delInstrText>95</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28D51826" w:rsidR="00B51699" w:rsidRDefault="00B51699" w:rsidP="00B51699">
      <w:pPr>
        <w:pStyle w:val="MTDisplayEquation"/>
      </w:pPr>
      <w:r>
        <w:tab/>
      </w:r>
      <w:r w:rsidR="00905817" w:rsidRPr="00905817">
        <w:rPr>
          <w:position w:val="-74"/>
        </w:rPr>
        <w:object w:dxaOrig="4580" w:dyaOrig="1579" w14:anchorId="1C56BC0C">
          <v:shape id="_x0000_i2870" type="#_x0000_t75" style="width:228.65pt;height:78.65pt" o:ole="">
            <v:imagedata r:id="rId3849" o:title=""/>
          </v:shape>
          <o:OLEObject Type="Embed" ProgID="Equation.DSMT4" ShapeID="_x0000_i2870" DrawAspect="Content" ObjectID="_1375862018" r:id="rId385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50" w:author="Gerard" w:date="2015-08-25T08:50:00Z">
          <w:r w:rsidR="009F25FF">
            <w:rPr>
              <w:noProof/>
            </w:rPr>
            <w:instrText>97</w:instrText>
          </w:r>
        </w:ins>
        <w:del w:id="2751" w:author="Gerard" w:date="2015-07-27T22:14:00Z">
          <w:r w:rsidR="00D3178E" w:rsidDel="00C175E9">
            <w:rPr>
              <w:noProof/>
            </w:rPr>
            <w:delInstrText>96</w:delInstrText>
          </w:r>
        </w:del>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871" type="#_x0000_t75" style="width:31.35pt;height:19.35pt" o:ole="">
            <v:imagedata r:id="rId3851" o:title=""/>
          </v:shape>
          <o:OLEObject Type="Embed" ProgID="Equation.DSMT4" ShapeID="_x0000_i2871" DrawAspect="Content" ObjectID="_1375862019" r:id="rId3852"/>
        </w:object>
      </w:r>
      <w:r w:rsidRPr="007E76EC">
        <w:t xml:space="preserve"> of </w:t>
      </w:r>
      <w:r w:rsidR="00905817" w:rsidRPr="00905817">
        <w:rPr>
          <w:position w:val="-12"/>
        </w:rPr>
        <w:object w:dxaOrig="440" w:dyaOrig="360" w14:anchorId="56E8BB84">
          <v:shape id="_x0000_i2872" type="#_x0000_t75" style="width:22pt;height:19.35pt" o:ole="">
            <v:imagedata r:id="rId3853" o:title=""/>
          </v:shape>
          <o:OLEObject Type="Embed" ProgID="Equation.DSMT4" ShapeID="_x0000_i2872" DrawAspect="Content" ObjectID="_1375862020" r:id="rId3854"/>
        </w:object>
      </w:r>
      <w:r w:rsidRPr="007E76EC">
        <w:t xml:space="preserve"> has the form</w:t>
      </w:r>
    </w:p>
    <w:p w14:paraId="5278037E" w14:textId="120C42F9" w:rsidR="007E76EC" w:rsidRDefault="007E76EC" w:rsidP="007E76EC">
      <w:pPr>
        <w:pStyle w:val="MTDisplayEquation"/>
      </w:pPr>
      <w:r>
        <w:tab/>
      </w:r>
      <w:r w:rsidR="00905817" w:rsidRPr="00905817">
        <w:rPr>
          <w:position w:val="-28"/>
        </w:rPr>
        <w:object w:dxaOrig="5420" w:dyaOrig="680" w14:anchorId="0015FD98">
          <v:shape id="_x0000_i2873" type="#_x0000_t75" style="width:270.65pt;height:34.65pt" o:ole="">
            <v:imagedata r:id="rId3855" o:title=""/>
          </v:shape>
          <o:OLEObject Type="Embed" ProgID="Equation.DSMT4" ShapeID="_x0000_i2873" DrawAspect="Content" ObjectID="_1375862021" r:id="rId3856"/>
        </w:object>
      </w:r>
      <w:r w:rsidR="00744FC5">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52" w:author="Gerard" w:date="2015-08-25T08:50:00Z">
          <w:r w:rsidR="009F25FF">
            <w:rPr>
              <w:noProof/>
            </w:rPr>
            <w:instrText>98</w:instrText>
          </w:r>
        </w:ins>
        <w:del w:id="2753" w:author="Gerard" w:date="2015-07-27T22:14:00Z">
          <w:r w:rsidR="00D3178E" w:rsidDel="00C175E9">
            <w:rPr>
              <w:noProof/>
            </w:rPr>
            <w:delInstrText>97</w:delInstrText>
          </w:r>
        </w:del>
      </w:fldSimple>
      <w:r>
        <w:instrText>)</w:instrText>
      </w:r>
      <w:r>
        <w:fldChar w:fldCharType="end"/>
      </w:r>
    </w:p>
    <w:p w14:paraId="612ACABE" w14:textId="77777777" w:rsidR="003B43EE" w:rsidRDefault="00CD6991" w:rsidP="00CD6991">
      <w:pPr>
        <w:pStyle w:val="Heading3"/>
      </w:pPr>
      <w:bookmarkStart w:id="2754" w:name="_Toc302112107"/>
      <w:r>
        <w:t>Gap Function</w:t>
      </w:r>
      <w:bookmarkEnd w:id="2754"/>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874" type="#_x0000_t75" style="width:10.65pt;height:12.65pt" o:ole="">
            <v:imagedata r:id="rId3857" o:title=""/>
          </v:shape>
          <o:OLEObject Type="Embed" ProgID="Equation.DSMT4" ShapeID="_x0000_i2874" DrawAspect="Content" ObjectID="_1375862022" r:id="rId3858"/>
        </w:object>
      </w:r>
      <w:r w:rsidR="003B43EE">
        <w:t>, representing the distance between the contact surfaces,</w:t>
      </w:r>
      <w:r w:rsidRPr="007E76EC">
        <w:t xml:space="preserve"> is defined </w:t>
      </w:r>
      <w:r w:rsidR="003B43EE">
        <w:t>by</w:t>
      </w:r>
    </w:p>
    <w:p w14:paraId="373364A0" w14:textId="7B7203C6" w:rsidR="003B43EE" w:rsidRDefault="003B43EE" w:rsidP="003B43EE">
      <w:pPr>
        <w:pStyle w:val="MTDisplayEquation"/>
      </w:pPr>
      <w:r>
        <w:tab/>
      </w:r>
      <w:r w:rsidR="00905817" w:rsidRPr="00905817">
        <w:rPr>
          <w:position w:val="-18"/>
        </w:rPr>
        <w:object w:dxaOrig="3720" w:dyaOrig="480" w14:anchorId="53ADB301">
          <v:shape id="_x0000_i2875" type="#_x0000_t75" style="width:186pt;height:24.65pt" o:ole="">
            <v:imagedata r:id="rId3859" o:title=""/>
          </v:shape>
          <o:OLEObject Type="Embed" ProgID="Equation.DSMT4" ShapeID="_x0000_i2875" DrawAspect="Content" ObjectID="_1375862023" r:id="rId3860"/>
        </w:object>
      </w:r>
      <w:r w:rsidR="006273F3">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55" w:author="Gerard" w:date="2015-08-25T08:50:00Z">
          <w:r w:rsidR="009F25FF">
            <w:rPr>
              <w:noProof/>
            </w:rPr>
            <w:instrText>99</w:instrText>
          </w:r>
        </w:ins>
        <w:del w:id="2756" w:author="Gerard" w:date="2015-07-27T22:14:00Z">
          <w:r w:rsidR="00D3178E" w:rsidDel="00C175E9">
            <w:rPr>
              <w:noProof/>
            </w:rPr>
            <w:delInstrText>98</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6007C168" w:rsidR="003B43EE" w:rsidRDefault="003B43EE" w:rsidP="003B43EE">
      <w:pPr>
        <w:pStyle w:val="MTDisplayEquation"/>
      </w:pPr>
      <w:r>
        <w:tab/>
      </w:r>
      <w:r w:rsidR="00905817" w:rsidRPr="00905817">
        <w:rPr>
          <w:position w:val="-220"/>
        </w:rPr>
        <w:object w:dxaOrig="4020" w:dyaOrig="4520" w14:anchorId="422BDF80">
          <v:shape id="_x0000_i2876" type="#_x0000_t75" style="width:201.35pt;height:226pt" o:ole="">
            <v:imagedata r:id="rId3861" o:title=""/>
          </v:shape>
          <o:OLEObject Type="Embed" ProgID="Equation.DSMT4" ShapeID="_x0000_i2876" DrawAspect="Content" ObjectID="_1375862024" r:id="rId386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57" w:author="Gerard" w:date="2015-08-25T08:50:00Z">
          <w:r w:rsidR="009F25FF">
            <w:rPr>
              <w:noProof/>
            </w:rPr>
            <w:instrText>100</w:instrText>
          </w:r>
        </w:ins>
        <w:del w:id="2758" w:author="Gerard" w:date="2015-07-27T22:14:00Z">
          <w:r w:rsidR="00D3178E" w:rsidDel="00C175E9">
            <w:rPr>
              <w:noProof/>
            </w:rPr>
            <w:delInstrText>99</w:delInstrText>
          </w:r>
        </w:del>
      </w:fldSimple>
      <w:r>
        <w:instrText>)</w:instrText>
      </w:r>
      <w:r>
        <w:fldChar w:fldCharType="end"/>
      </w:r>
    </w:p>
    <w:p w14:paraId="1670CB2E" w14:textId="77777777" w:rsidR="00120603" w:rsidRDefault="00120603" w:rsidP="00120603">
      <w:r>
        <w:t>where</w:t>
      </w:r>
    </w:p>
    <w:p w14:paraId="002F595D" w14:textId="2493A400" w:rsidR="00120603" w:rsidRDefault="00120603" w:rsidP="00120603">
      <w:pPr>
        <w:pStyle w:val="MTDisplayEquation"/>
      </w:pPr>
      <w:r>
        <w:tab/>
      </w:r>
      <w:r w:rsidR="00905817" w:rsidRPr="00905817">
        <w:rPr>
          <w:position w:val="-36"/>
        </w:rPr>
        <w:object w:dxaOrig="4620" w:dyaOrig="800" w14:anchorId="6778AE67">
          <v:shape id="_x0000_i2877" type="#_x0000_t75" style="width:230.65pt;height:40pt" o:ole="">
            <v:imagedata r:id="rId3863" o:title=""/>
          </v:shape>
          <o:OLEObject Type="Embed" ProgID="Equation.DSMT4" ShapeID="_x0000_i2877" DrawAspect="Content" ObjectID="_1375862025" r:id="rId386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59" w:author="Gerard" w:date="2015-08-25T08:50:00Z">
          <w:r w:rsidR="009F25FF">
            <w:rPr>
              <w:noProof/>
            </w:rPr>
            <w:instrText>101</w:instrText>
          </w:r>
        </w:ins>
        <w:del w:id="2760" w:author="Gerard" w:date="2015-07-27T22:14:00Z">
          <w:r w:rsidR="00D3178E" w:rsidDel="00C175E9">
            <w:rPr>
              <w:noProof/>
            </w:rPr>
            <w:delInstrText>100</w:delInstrText>
          </w:r>
        </w:del>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878" type="#_x0000_t75" style="width:65.35pt;height:24.65pt" o:ole="">
            <v:imagedata r:id="rId3865" o:title=""/>
          </v:shape>
          <o:OLEObject Type="Embed" ProgID="Equation.DSMT4" ShapeID="_x0000_i2878" DrawAspect="Content" ObjectID="_1375862026" r:id="rId3866"/>
        </w:object>
      </w:r>
      <w:r>
        <w:t xml:space="preserve"> and </w:t>
      </w:r>
      <w:r w:rsidR="00905817" w:rsidRPr="00905817">
        <w:rPr>
          <w:position w:val="-14"/>
        </w:rPr>
        <w:object w:dxaOrig="1380" w:dyaOrig="420" w14:anchorId="794CED18">
          <v:shape id="_x0000_i2879" type="#_x0000_t75" style="width:69.35pt;height:20pt" o:ole="">
            <v:imagedata r:id="rId3867" o:title=""/>
          </v:shape>
          <o:OLEObject Type="Embed" ProgID="Equation.DSMT4" ShapeID="_x0000_i2879" DrawAspect="Content" ObjectID="_1375862027" r:id="rId3868"/>
        </w:object>
      </w:r>
      <w:r>
        <w:t>.</w:t>
      </w:r>
    </w:p>
    <w:p w14:paraId="69287064" w14:textId="77777777" w:rsidR="00120603" w:rsidRDefault="00CD6991" w:rsidP="00CD6991">
      <w:pPr>
        <w:pStyle w:val="Heading3"/>
      </w:pPr>
      <w:bookmarkStart w:id="2761" w:name="_Toc302112108"/>
      <w:r>
        <w:t>Penalty Method</w:t>
      </w:r>
      <w:bookmarkEnd w:id="2761"/>
    </w:p>
    <w:p w14:paraId="4F6C93CE" w14:textId="77777777" w:rsidR="00120603" w:rsidRDefault="00CD6991" w:rsidP="00120603">
      <w:r>
        <w:t>Let the normal component of the contact traction be described by the penalty function,</w:t>
      </w:r>
    </w:p>
    <w:p w14:paraId="136F19C2" w14:textId="4F075915" w:rsidR="00CD6991" w:rsidRDefault="00CD6991" w:rsidP="00CD6991">
      <w:pPr>
        <w:pStyle w:val="MTDisplayEquation"/>
      </w:pPr>
      <w:r>
        <w:tab/>
      </w:r>
      <w:r w:rsidR="00905817" w:rsidRPr="00905817">
        <w:rPr>
          <w:position w:val="-66"/>
        </w:rPr>
        <w:object w:dxaOrig="1680" w:dyaOrig="920" w14:anchorId="6C5FCCE5">
          <v:shape id="_x0000_i2880" type="#_x0000_t75" style="width:84pt;height:46.65pt" o:ole="">
            <v:imagedata r:id="rId3869" o:title=""/>
          </v:shape>
          <o:OLEObject Type="Embed" ProgID="Equation.DSMT4" ShapeID="_x0000_i2880" DrawAspect="Content" ObjectID="_1375862028" r:id="rId38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62" w:author="Gerard" w:date="2015-08-25T08:50:00Z">
          <w:r w:rsidR="009F25FF">
            <w:rPr>
              <w:noProof/>
            </w:rPr>
            <w:instrText>102</w:instrText>
          </w:r>
        </w:ins>
        <w:del w:id="2763" w:author="Gerard" w:date="2015-07-27T22:14:00Z">
          <w:r w:rsidR="00D3178E" w:rsidDel="00C175E9">
            <w:rPr>
              <w:noProof/>
            </w:rPr>
            <w:delInstrText>101</w:delInstrText>
          </w:r>
        </w:del>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881" type="#_x0000_t75" style="width:12.65pt;height:19.35pt" o:ole="">
            <v:imagedata r:id="rId3871" o:title=""/>
          </v:shape>
          <o:OLEObject Type="Embed" ProgID="Equation.DSMT4" ShapeID="_x0000_i2881" DrawAspect="Content" ObjectID="_1375862029" r:id="rId3872"/>
        </w:object>
      </w:r>
      <w:r>
        <w:t xml:space="preserve"> is a penalty factor associated with </w:t>
      </w:r>
      <w:r w:rsidR="00905817" w:rsidRPr="00905817">
        <w:rPr>
          <w:position w:val="-12"/>
        </w:rPr>
        <w:object w:dxaOrig="220" w:dyaOrig="360" w14:anchorId="56AE5EB7">
          <v:shape id="_x0000_i2882" type="#_x0000_t75" style="width:10.65pt;height:19.35pt" o:ole="">
            <v:imagedata r:id="rId3873" o:title=""/>
          </v:shape>
          <o:OLEObject Type="Embed" ProgID="Equation.DSMT4" ShapeID="_x0000_i2882" DrawAspect="Content" ObjectID="_1375862030" r:id="rId3874"/>
        </w:object>
      </w:r>
      <w:r>
        <w:t>.  Similarly, let</w:t>
      </w:r>
    </w:p>
    <w:p w14:paraId="1DCF7759" w14:textId="67F16699" w:rsidR="006273F3" w:rsidRDefault="006273F3" w:rsidP="006273F3">
      <w:pPr>
        <w:pStyle w:val="MTDisplayEquation"/>
      </w:pPr>
      <w:r>
        <w:tab/>
      </w:r>
      <w:r w:rsidR="00905817" w:rsidRPr="00905817">
        <w:rPr>
          <w:position w:val="-40"/>
        </w:rPr>
        <w:object w:dxaOrig="3500" w:dyaOrig="920" w14:anchorId="3A878499">
          <v:shape id="_x0000_i2883" type="#_x0000_t75" style="width:174pt;height:46.65pt" o:ole="">
            <v:imagedata r:id="rId3875" o:title=""/>
          </v:shape>
          <o:OLEObject Type="Embed" ProgID="Equation.DSMT4" ShapeID="_x0000_i2883" DrawAspect="Content" ObjectID="_1375862031" r:id="rId387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64" w:author="Gerard" w:date="2015-08-25T08:50:00Z">
          <w:r w:rsidR="009F25FF">
            <w:rPr>
              <w:noProof/>
            </w:rPr>
            <w:instrText>103</w:instrText>
          </w:r>
        </w:ins>
        <w:del w:id="2765" w:author="Gerard" w:date="2015-07-27T22:14:00Z">
          <w:r w:rsidR="00D3178E" w:rsidDel="00C175E9">
            <w:rPr>
              <w:noProof/>
            </w:rPr>
            <w:delInstrText>102</w:delInstrText>
          </w:r>
        </w:del>
      </w:fldSimple>
      <w:r>
        <w:instrText>)</w:instrText>
      </w:r>
      <w:r>
        <w:fldChar w:fldCharType="end"/>
      </w:r>
    </w:p>
    <w:p w14:paraId="3B2241F6" w14:textId="77777777" w:rsidR="00CD6991" w:rsidRDefault="00CD6991" w:rsidP="00CD6991">
      <w:r>
        <w:t>and</w:t>
      </w:r>
    </w:p>
    <w:p w14:paraId="2C494FC9" w14:textId="32F9F1F8" w:rsidR="00A63D29" w:rsidRDefault="00A63D29" w:rsidP="00A63D29">
      <w:pPr>
        <w:pStyle w:val="MTDisplayEquation"/>
      </w:pPr>
      <w:r>
        <w:tab/>
      </w:r>
      <w:r w:rsidR="00905817" w:rsidRPr="00905817">
        <w:rPr>
          <w:position w:val="-40"/>
        </w:rPr>
        <w:object w:dxaOrig="3600" w:dyaOrig="920" w14:anchorId="5928D7A3">
          <v:shape id="_x0000_i2884" type="#_x0000_t75" style="width:180.65pt;height:46.65pt" o:ole="">
            <v:imagedata r:id="rId3877" o:title=""/>
          </v:shape>
          <o:OLEObject Type="Embed" ProgID="Equation.DSMT4" ShapeID="_x0000_i2884" DrawAspect="Content" ObjectID="_1375862032" r:id="rId387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66" w:author="Gerard" w:date="2015-08-25T08:50:00Z">
          <w:r w:rsidR="009F25FF">
            <w:rPr>
              <w:noProof/>
            </w:rPr>
            <w:instrText>104</w:instrText>
          </w:r>
        </w:ins>
        <w:del w:id="2767" w:author="Gerard" w:date="2015-07-27T22:14:00Z">
          <w:r w:rsidR="00D3178E" w:rsidDel="00C175E9">
            <w:rPr>
              <w:noProof/>
            </w:rPr>
            <w:delInstrText>103</w:delInstrText>
          </w:r>
        </w:del>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885" type="#_x0000_t75" style="width:14.65pt;height:19.35pt" o:ole="">
            <v:imagedata r:id="rId3879" o:title=""/>
          </v:shape>
          <o:OLEObject Type="Embed" ProgID="Equation.DSMT4" ShapeID="_x0000_i2885" DrawAspect="Content" ObjectID="_1375862033" r:id="rId3880"/>
        </w:object>
      </w:r>
      <w:r>
        <w:t xml:space="preserve"> an</w:t>
      </w:r>
      <w:r w:rsidR="006273F3">
        <w:t>d</w:t>
      </w:r>
      <w:r>
        <w:t xml:space="preserve"> </w:t>
      </w:r>
      <w:r w:rsidR="00905817" w:rsidRPr="00905817">
        <w:rPr>
          <w:position w:val="-12"/>
        </w:rPr>
        <w:object w:dxaOrig="260" w:dyaOrig="360" w14:anchorId="24A58397">
          <v:shape id="_x0000_i2886" type="#_x0000_t75" style="width:12.65pt;height:19.35pt" o:ole="">
            <v:imagedata r:id="rId3881" o:title=""/>
          </v:shape>
          <o:OLEObject Type="Embed" ProgID="Equation.DSMT4" ShapeID="_x0000_i2886" DrawAspect="Content" ObjectID="_1375862034" r:id="rId3882"/>
        </w:object>
      </w:r>
      <w:r>
        <w:t xml:space="preserve"> are penalty factors associated with </w:t>
      </w:r>
      <w:r w:rsidR="00905817" w:rsidRPr="00905817">
        <w:rPr>
          <w:position w:val="-12"/>
        </w:rPr>
        <w:object w:dxaOrig="300" w:dyaOrig="360" w14:anchorId="3E5B2A35">
          <v:shape id="_x0000_i2887" type="#_x0000_t75" style="width:14.65pt;height:19.35pt" o:ole="">
            <v:imagedata r:id="rId3883" o:title=""/>
          </v:shape>
          <o:OLEObject Type="Embed" ProgID="Equation.DSMT4" ShapeID="_x0000_i2887" DrawAspect="Content" ObjectID="_1375862035" r:id="rId3884"/>
        </w:object>
      </w:r>
      <w:r>
        <w:t xml:space="preserve"> and </w:t>
      </w:r>
      <w:r w:rsidR="00905817" w:rsidRPr="00905817">
        <w:rPr>
          <w:position w:val="-12"/>
        </w:rPr>
        <w:object w:dxaOrig="260" w:dyaOrig="360" w14:anchorId="283391C1">
          <v:shape id="_x0000_i2888" type="#_x0000_t75" style="width:12.65pt;height:19.35pt" o:ole="">
            <v:imagedata r:id="rId3885" o:title=""/>
          </v:shape>
          <o:OLEObject Type="Embed" ProgID="Equation.DSMT4" ShapeID="_x0000_i2888" DrawAspect="Content" ObjectID="_1375862036" r:id="rId3886"/>
        </w:object>
      </w:r>
      <w:r>
        <w:t>, respectively.  It follows that</w:t>
      </w:r>
    </w:p>
    <w:p w14:paraId="30E363F0" w14:textId="39C490A2" w:rsidR="00A63D29" w:rsidRPr="00A63D29" w:rsidRDefault="00A63D29" w:rsidP="00A63D29">
      <w:pPr>
        <w:pStyle w:val="MTDisplayEquation"/>
      </w:pPr>
      <w:r>
        <w:tab/>
      </w:r>
      <w:r w:rsidR="00905817" w:rsidRPr="00905817">
        <w:rPr>
          <w:position w:val="-126"/>
        </w:rPr>
        <w:object w:dxaOrig="3760" w:dyaOrig="2280" w14:anchorId="585D7B4A">
          <v:shape id="_x0000_i2889" type="#_x0000_t75" style="width:188pt;height:114pt" o:ole="">
            <v:imagedata r:id="rId3887" o:title=""/>
          </v:shape>
          <o:OLEObject Type="Embed" ProgID="Equation.DSMT4" ShapeID="_x0000_i2889" DrawAspect="Content" ObjectID="_1375862037" r:id="rId388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68" w:author="Gerard" w:date="2015-08-25T08:50:00Z">
          <w:r w:rsidR="009F25FF">
            <w:rPr>
              <w:noProof/>
            </w:rPr>
            <w:instrText>105</w:instrText>
          </w:r>
        </w:ins>
        <w:del w:id="2769" w:author="Gerard" w:date="2015-07-27T22:14:00Z">
          <w:r w:rsidR="00D3178E" w:rsidDel="00C175E9">
            <w:rPr>
              <w:noProof/>
            </w:rPr>
            <w:delInstrText>104</w:delInstrText>
          </w:r>
        </w:del>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890" type="#_x0000_t75" style="width:22pt;height:19.35pt" o:ole="">
            <v:imagedata r:id="rId3889" o:title=""/>
          </v:shape>
          <o:OLEObject Type="Embed" ProgID="Equation.DSMT4" ShapeID="_x0000_i2890" DrawAspect="Content" ObjectID="_1375862038" r:id="rId3890"/>
        </w:object>
      </w:r>
      <w:r w:rsidRPr="00A63D29">
        <w:t xml:space="preserve"> are</w:t>
      </w:r>
    </w:p>
    <w:p w14:paraId="5B21BE32" w14:textId="44ED7303" w:rsidR="00A97B84" w:rsidRDefault="00A97B84" w:rsidP="00A97B84">
      <w:pPr>
        <w:pStyle w:val="MTDisplayEquation"/>
      </w:pPr>
      <w:r>
        <w:tab/>
      </w:r>
      <w:r w:rsidR="00905817" w:rsidRPr="00905817">
        <w:rPr>
          <w:position w:val="-124"/>
        </w:rPr>
        <w:object w:dxaOrig="7820" w:dyaOrig="2220" w14:anchorId="1A9A83EC">
          <v:shape id="_x0000_i2891" type="#_x0000_t75" style="width:391.35pt;height:111.35pt" o:ole="">
            <v:imagedata r:id="rId3891" o:title=""/>
          </v:shape>
          <o:OLEObject Type="Embed" ProgID="Equation.DSMT4" ShapeID="_x0000_i2891" DrawAspect="Content" ObjectID="_1375862039" r:id="rId389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70" w:author="Gerard" w:date="2015-08-25T08:50:00Z">
          <w:r w:rsidR="009F25FF">
            <w:rPr>
              <w:noProof/>
            </w:rPr>
            <w:instrText>106</w:instrText>
          </w:r>
        </w:ins>
        <w:del w:id="2771" w:author="Gerard" w:date="2015-07-27T22:14:00Z">
          <w:r w:rsidR="00D3178E" w:rsidDel="00C175E9">
            <w:rPr>
              <w:noProof/>
            </w:rPr>
            <w:delInstrText>105</w:delInstrText>
          </w:r>
        </w:del>
      </w:fldSimple>
      <w:r>
        <w:instrText>)</w:instrText>
      </w:r>
      <w:r>
        <w:fldChar w:fldCharType="end"/>
      </w:r>
    </w:p>
    <w:p w14:paraId="388A6A98" w14:textId="646223F6" w:rsidR="00A97B84" w:rsidRDefault="00A97B84" w:rsidP="00A97B84">
      <w:pPr>
        <w:pStyle w:val="MTDisplayEquation"/>
      </w:pPr>
      <w:r>
        <w:tab/>
      </w:r>
      <w:r w:rsidR="00905817" w:rsidRPr="00905817">
        <w:rPr>
          <w:position w:val="-126"/>
        </w:rPr>
        <w:object w:dxaOrig="7000" w:dyaOrig="2299" w14:anchorId="33FBFF5F">
          <v:shape id="_x0000_i2892" type="#_x0000_t75" style="width:348pt;height:114.65pt" o:ole="">
            <v:imagedata r:id="rId3893" o:title=""/>
          </v:shape>
          <o:OLEObject Type="Embed" ProgID="Equation.DSMT4" ShapeID="_x0000_i2892" DrawAspect="Content" ObjectID="_1375862040" r:id="rId389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72" w:author="Gerard" w:date="2015-08-25T08:50:00Z">
          <w:r w:rsidR="009F25FF">
            <w:rPr>
              <w:noProof/>
            </w:rPr>
            <w:instrText>107</w:instrText>
          </w:r>
        </w:ins>
        <w:del w:id="2773" w:author="Gerard" w:date="2015-07-27T22:14:00Z">
          <w:r w:rsidR="00D3178E" w:rsidDel="00C175E9">
            <w:rPr>
              <w:noProof/>
            </w:rPr>
            <w:delInstrText>106</w:delInstrText>
          </w:r>
        </w:del>
      </w:fldSimple>
      <w:r>
        <w:instrText>)</w:instrText>
      </w:r>
      <w:r>
        <w:fldChar w:fldCharType="end"/>
      </w:r>
    </w:p>
    <w:p w14:paraId="3128084F" w14:textId="240A8776" w:rsidR="00A97B84" w:rsidRPr="00A97B84" w:rsidRDefault="00A97B84" w:rsidP="00A97B84">
      <w:pPr>
        <w:pStyle w:val="MTDisplayEquation"/>
      </w:pPr>
      <w:r>
        <w:tab/>
      </w:r>
      <w:r w:rsidR="00905817" w:rsidRPr="00905817">
        <w:rPr>
          <w:position w:val="-126"/>
        </w:rPr>
        <w:object w:dxaOrig="6800" w:dyaOrig="2299" w14:anchorId="4473907F">
          <v:shape id="_x0000_i2893" type="#_x0000_t75" style="width:340pt;height:114.65pt" o:ole="">
            <v:imagedata r:id="rId3895" o:title=""/>
          </v:shape>
          <o:OLEObject Type="Embed" ProgID="Equation.DSMT4" ShapeID="_x0000_i2893" DrawAspect="Content" ObjectID="_1375862041" r:id="rId389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74" w:author="Gerard" w:date="2015-08-25T08:50:00Z">
          <w:r w:rsidR="009F25FF">
            <w:rPr>
              <w:noProof/>
            </w:rPr>
            <w:instrText>108</w:instrText>
          </w:r>
        </w:ins>
        <w:del w:id="2775" w:author="Gerard" w:date="2015-07-27T22:14:00Z">
          <w:r w:rsidR="00D3178E" w:rsidDel="00C175E9">
            <w:rPr>
              <w:noProof/>
            </w:rPr>
            <w:delInstrText>107</w:delInstrText>
          </w:r>
        </w:del>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894" type="#_x0000_t75" style="width:75.35pt;height:24.65pt" o:ole="">
            <v:imagedata r:id="rId3897" o:title=""/>
          </v:shape>
          <o:OLEObject Type="Embed" ProgID="Equation.DSMT4" ShapeID="_x0000_i2894" DrawAspect="Content" ObjectID="_1375862042" r:id="rId3898"/>
        </w:object>
      </w:r>
      <w:r>
        <w:t>.</w:t>
      </w:r>
    </w:p>
    <w:p w14:paraId="3B397BAF" w14:textId="77777777" w:rsidR="0054008E" w:rsidRDefault="0054008E" w:rsidP="0054008E">
      <w:pPr>
        <w:pStyle w:val="Heading3"/>
      </w:pPr>
      <w:bookmarkStart w:id="2776" w:name="_Toc302112109"/>
      <w:r>
        <w:t>Discretization</w:t>
      </w:r>
      <w:bookmarkEnd w:id="2776"/>
    </w:p>
    <w:p w14:paraId="274ACA82" w14:textId="77777777" w:rsidR="0054008E" w:rsidRDefault="0054008E" w:rsidP="0054008E">
      <w:r w:rsidRPr="0054008E">
        <w:t>The contact integral may be discretized as</w:t>
      </w:r>
    </w:p>
    <w:p w14:paraId="7B47A036" w14:textId="42FB6D58" w:rsidR="0054008E" w:rsidRDefault="0054008E" w:rsidP="0054008E">
      <w:pPr>
        <w:pStyle w:val="MTDisplayEquation"/>
      </w:pPr>
      <w:r>
        <w:tab/>
      </w:r>
      <w:r w:rsidR="00905817" w:rsidRPr="00905817">
        <w:rPr>
          <w:position w:val="-28"/>
        </w:rPr>
        <w:object w:dxaOrig="7660" w:dyaOrig="760" w14:anchorId="29D1CDA6">
          <v:shape id="_x0000_i2895" type="#_x0000_t75" style="width:382pt;height:37.35pt" o:ole="">
            <v:imagedata r:id="rId3899" o:title=""/>
          </v:shape>
          <o:OLEObject Type="Embed" ProgID="Equation.DSMT4" ShapeID="_x0000_i2895" DrawAspect="Content" ObjectID="_1375862043" r:id="rId3900"/>
        </w:object>
      </w:r>
      <w:r w:rsidR="00F24778">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77" w:author="Gerard" w:date="2015-08-25T08:50:00Z">
          <w:r w:rsidR="009F25FF">
            <w:rPr>
              <w:noProof/>
            </w:rPr>
            <w:instrText>109</w:instrText>
          </w:r>
        </w:ins>
        <w:del w:id="2778" w:author="Gerard" w:date="2015-07-27T22:14:00Z">
          <w:r w:rsidR="00D3178E" w:rsidDel="00C175E9">
            <w:rPr>
              <w:noProof/>
            </w:rPr>
            <w:delInstrText>108</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429E9AA4" w:rsidR="0054008E" w:rsidRDefault="0054008E" w:rsidP="0054008E">
      <w:pPr>
        <w:pStyle w:val="MTDisplayEquation"/>
      </w:pPr>
      <w:r>
        <w:tab/>
      </w:r>
      <w:r w:rsidR="00905817" w:rsidRPr="00905817">
        <w:rPr>
          <w:position w:val="-218"/>
        </w:rPr>
        <w:object w:dxaOrig="4200" w:dyaOrig="4480" w14:anchorId="7DF21BD3">
          <v:shape id="_x0000_i2896" type="#_x0000_t75" style="width:209.35pt;height:223.35pt" o:ole="">
            <v:imagedata r:id="rId3901" o:title=""/>
          </v:shape>
          <o:OLEObject Type="Embed" ProgID="Equation.DSMT4" ShapeID="_x0000_i2896" DrawAspect="Content" ObjectID="_1375862044" r:id="rId390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79" w:author="Gerard" w:date="2015-08-25T08:50:00Z">
          <w:r w:rsidR="009F25FF">
            <w:rPr>
              <w:noProof/>
            </w:rPr>
            <w:instrText>110</w:instrText>
          </w:r>
        </w:ins>
        <w:del w:id="2780" w:author="Gerard" w:date="2015-07-27T22:14:00Z">
          <w:r w:rsidR="00D3178E" w:rsidDel="00C175E9">
            <w:rPr>
              <w:noProof/>
            </w:rPr>
            <w:delInstrText>109</w:delInstrText>
          </w:r>
        </w:del>
      </w:fldSimple>
      <w:r>
        <w:instrText>)</w:instrText>
      </w:r>
      <w:r>
        <w:fldChar w:fldCharType="end"/>
      </w:r>
    </w:p>
    <w:p w14:paraId="06B368F7" w14:textId="77777777" w:rsidR="0054008E" w:rsidRDefault="0054008E" w:rsidP="0054008E">
      <w:r>
        <w:t>Then,</w:t>
      </w:r>
    </w:p>
    <w:p w14:paraId="2BCE6CED" w14:textId="599F5EF7" w:rsidR="0054008E" w:rsidRDefault="0054008E" w:rsidP="0054008E">
      <w:pPr>
        <w:pStyle w:val="MTDisplayEquation"/>
      </w:pPr>
      <w:r>
        <w:tab/>
      </w:r>
      <w:r w:rsidR="00905817" w:rsidRPr="00905817">
        <w:rPr>
          <w:position w:val="-252"/>
        </w:rPr>
        <w:object w:dxaOrig="5000" w:dyaOrig="5160" w14:anchorId="6636C852">
          <v:shape id="_x0000_i2897" type="#_x0000_t75" style="width:250.65pt;height:258pt" o:ole="">
            <v:imagedata r:id="rId3903" o:title=""/>
          </v:shape>
          <o:OLEObject Type="Embed" ProgID="Equation.DSMT4" ShapeID="_x0000_i2897" DrawAspect="Content" ObjectID="_1375862045" r:id="rId390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81" w:author="Gerard" w:date="2015-08-25T08:50:00Z">
          <w:r w:rsidR="009F25FF">
            <w:rPr>
              <w:noProof/>
            </w:rPr>
            <w:instrText>111</w:instrText>
          </w:r>
        </w:ins>
        <w:del w:id="2782" w:author="Gerard" w:date="2015-07-27T22:14:00Z">
          <w:r w:rsidR="00D3178E" w:rsidDel="00C175E9">
            <w:rPr>
              <w:noProof/>
            </w:rPr>
            <w:delInstrText>110</w:delInstrText>
          </w:r>
        </w:del>
      </w:fldSimple>
      <w:r>
        <w:instrText>)</w:instrText>
      </w:r>
      <w:r>
        <w:fldChar w:fldCharType="end"/>
      </w:r>
    </w:p>
    <w:p w14:paraId="2935857C" w14:textId="77777777" w:rsidR="0054008E" w:rsidRDefault="0054008E" w:rsidP="0054008E">
      <w:r>
        <w:t>where</w:t>
      </w:r>
    </w:p>
    <w:p w14:paraId="054EA12B" w14:textId="520B1E51" w:rsidR="00FE7465" w:rsidRDefault="00FE7465" w:rsidP="00FE7465">
      <w:pPr>
        <w:pStyle w:val="MTDisplayEquation"/>
      </w:pPr>
      <w:r>
        <w:tab/>
      </w:r>
      <w:r w:rsidR="00905817" w:rsidRPr="00905817">
        <w:rPr>
          <w:position w:val="-58"/>
        </w:rPr>
        <w:object w:dxaOrig="3780" w:dyaOrig="1300" w14:anchorId="300DE2EB">
          <v:shape id="_x0000_i2898" type="#_x0000_t75" style="width:188.65pt;height:65.35pt" o:ole="">
            <v:imagedata r:id="rId3905" o:title=""/>
          </v:shape>
          <o:OLEObject Type="Embed" ProgID="Equation.DSMT4" ShapeID="_x0000_i2898" DrawAspect="Content" ObjectID="_1375862046" r:id="rId390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83" w:author="Gerard" w:date="2015-08-25T08:50:00Z">
          <w:r w:rsidR="009F25FF">
            <w:rPr>
              <w:noProof/>
            </w:rPr>
            <w:instrText>112</w:instrText>
          </w:r>
        </w:ins>
        <w:del w:id="2784" w:author="Gerard" w:date="2015-07-27T22:14:00Z">
          <w:r w:rsidR="00D3178E" w:rsidDel="00C175E9">
            <w:rPr>
              <w:noProof/>
            </w:rPr>
            <w:delInstrText>111</w:delInstrText>
          </w:r>
        </w:del>
      </w:fldSimple>
      <w:r>
        <w:instrText>)</w:instrText>
      </w:r>
      <w:r>
        <w:fldChar w:fldCharType="end"/>
      </w:r>
    </w:p>
    <w:p w14:paraId="3489AE29" w14:textId="77777777" w:rsidR="00B64CEC" w:rsidRDefault="00B64CEC" w:rsidP="00B64CEC">
      <w:r w:rsidRPr="00B64CEC">
        <w:t>Similarly,</w:t>
      </w:r>
    </w:p>
    <w:p w14:paraId="20EB35EF" w14:textId="0F96FB8B" w:rsidR="00B64CEC" w:rsidRPr="00B64CEC" w:rsidRDefault="00B64CEC" w:rsidP="00B64CEC">
      <w:pPr>
        <w:pStyle w:val="MTDisplayEquation"/>
      </w:pPr>
      <w:r>
        <w:tab/>
      </w:r>
      <w:r w:rsidR="00905817" w:rsidRPr="00905817">
        <w:rPr>
          <w:position w:val="-136"/>
        </w:rPr>
        <w:object w:dxaOrig="6800" w:dyaOrig="11220" w14:anchorId="622DCF38">
          <v:shape id="_x0000_i2899" type="#_x0000_t75" style="width:340pt;height:561.35pt" o:ole="">
            <v:imagedata r:id="rId3907" o:title=""/>
          </v:shape>
          <o:OLEObject Type="Embed" ProgID="Equation.DSMT4" ShapeID="_x0000_i2899" DrawAspect="Content" ObjectID="_1375862047" r:id="rId390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85" w:author="Gerard" w:date="2015-08-25T08:50:00Z">
          <w:r w:rsidR="009F25FF">
            <w:rPr>
              <w:noProof/>
            </w:rPr>
            <w:instrText>113</w:instrText>
          </w:r>
        </w:ins>
        <w:del w:id="2786" w:author="Gerard" w:date="2015-07-27T22:14:00Z">
          <w:r w:rsidR="00D3178E" w:rsidDel="00C175E9">
            <w:rPr>
              <w:noProof/>
            </w:rPr>
            <w:delInstrText>112</w:delInstrText>
          </w:r>
        </w:del>
      </w:fldSimple>
      <w:r>
        <w:instrText>)</w:instrText>
      </w:r>
      <w:r>
        <w:fldChar w:fldCharType="end"/>
      </w:r>
    </w:p>
    <w:p w14:paraId="7A80DFE5" w14:textId="77777777" w:rsidR="0054008E" w:rsidRDefault="00B64CEC" w:rsidP="0054008E">
      <w:r>
        <w:t>where</w:t>
      </w:r>
    </w:p>
    <w:p w14:paraId="3D1A5EBC" w14:textId="2E3CCF7A" w:rsidR="002F00FB" w:rsidRDefault="002F00FB" w:rsidP="002F00FB">
      <w:pPr>
        <w:pStyle w:val="MTDisplayEquation"/>
      </w:pPr>
      <w:r>
        <w:tab/>
      </w:r>
      <w:r w:rsidR="00905817" w:rsidRPr="00905817">
        <w:rPr>
          <w:position w:val="-92"/>
        </w:rPr>
        <w:object w:dxaOrig="4420" w:dyaOrig="1960" w14:anchorId="1C8931B5">
          <v:shape id="_x0000_i2900" type="#_x0000_t75" style="width:220.65pt;height:97.35pt" o:ole="">
            <v:imagedata r:id="rId3909" o:title=""/>
          </v:shape>
          <o:OLEObject Type="Embed" ProgID="Equation.DSMT4" ShapeID="_x0000_i2900" DrawAspect="Content" ObjectID="_1375862048" r:id="rId391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87" w:author="Gerard" w:date="2015-08-25T08:50:00Z">
          <w:r w:rsidR="009F25FF">
            <w:rPr>
              <w:noProof/>
            </w:rPr>
            <w:instrText>114</w:instrText>
          </w:r>
        </w:ins>
        <w:del w:id="2788" w:author="Gerard" w:date="2015-07-27T22:14:00Z">
          <w:r w:rsidR="00D3178E" w:rsidDel="00C175E9">
            <w:rPr>
              <w:noProof/>
            </w:rPr>
            <w:delInstrText>113</w:delInstrText>
          </w:r>
        </w:del>
      </w:fldSimple>
      <w:r>
        <w:instrText>)</w:instrText>
      </w:r>
      <w:r>
        <w:fldChar w:fldCharType="end"/>
      </w:r>
    </w:p>
    <w:p w14:paraId="37B12698" w14:textId="6DF035D6" w:rsidR="002F00FB" w:rsidRDefault="002F00FB" w:rsidP="002F00FB">
      <w:pPr>
        <w:pStyle w:val="MTDisplayEquation"/>
      </w:pPr>
      <w:r>
        <w:tab/>
      </w:r>
      <w:r w:rsidR="00905817" w:rsidRPr="00905817">
        <w:rPr>
          <w:position w:val="-92"/>
        </w:rPr>
        <w:object w:dxaOrig="4880" w:dyaOrig="1960" w14:anchorId="1E2E9049">
          <v:shape id="_x0000_i2901" type="#_x0000_t75" style="width:243.35pt;height:97.35pt" o:ole="">
            <v:imagedata r:id="rId3911" o:title=""/>
          </v:shape>
          <o:OLEObject Type="Embed" ProgID="Equation.DSMT4" ShapeID="_x0000_i2901" DrawAspect="Content" ObjectID="_1375862049" r:id="rId3912"/>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89" w:author="Gerard" w:date="2015-08-25T08:50:00Z">
          <w:r w:rsidR="009F25FF">
            <w:rPr>
              <w:noProof/>
            </w:rPr>
            <w:instrText>115</w:instrText>
          </w:r>
        </w:ins>
        <w:del w:id="2790" w:author="Gerard" w:date="2015-07-27T22:14:00Z">
          <w:r w:rsidR="00D3178E" w:rsidDel="00C175E9">
            <w:rPr>
              <w:noProof/>
            </w:rPr>
            <w:delInstrText>114</w:delInstrText>
          </w:r>
        </w:del>
      </w:fldSimple>
      <w:r>
        <w:instrText>)</w:instrText>
      </w:r>
      <w:r>
        <w:fldChar w:fldCharType="end"/>
      </w:r>
    </w:p>
    <w:p w14:paraId="222255F5" w14:textId="334E4DA0" w:rsidR="002F00FB" w:rsidRDefault="002F00FB" w:rsidP="002F00FB">
      <w:pPr>
        <w:pStyle w:val="MTDisplayEquation"/>
      </w:pPr>
      <w:r>
        <w:tab/>
      </w:r>
      <w:r w:rsidR="00905817" w:rsidRPr="00905817">
        <w:rPr>
          <w:position w:val="-82"/>
        </w:rPr>
        <w:object w:dxaOrig="2040" w:dyaOrig="1760" w14:anchorId="0D04D775">
          <v:shape id="_x0000_i2902" type="#_x0000_t75" style="width:102pt;height:87.35pt" o:ole="">
            <v:imagedata r:id="rId3913" o:title=""/>
          </v:shape>
          <o:OLEObject Type="Embed" ProgID="Equation.DSMT4" ShapeID="_x0000_i2902" DrawAspect="Content" ObjectID="_1375862050" r:id="rId391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91" w:author="Gerard" w:date="2015-08-25T08:50:00Z">
          <w:r w:rsidR="009F25FF">
            <w:rPr>
              <w:noProof/>
            </w:rPr>
            <w:instrText>116</w:instrText>
          </w:r>
        </w:ins>
        <w:del w:id="2792" w:author="Gerard" w:date="2015-07-27T22:14:00Z">
          <w:r w:rsidR="00D3178E" w:rsidDel="00C175E9">
            <w:rPr>
              <w:noProof/>
            </w:rPr>
            <w:delInstrText>115</w:delInstrText>
          </w:r>
        </w:del>
      </w:fldSimple>
      <w:r>
        <w:instrText>)</w:instrText>
      </w:r>
      <w:r>
        <w:fldChar w:fldCharType="end"/>
      </w:r>
    </w:p>
    <w:p w14:paraId="1A486F73" w14:textId="5E04C8C4" w:rsidR="002F00FB" w:rsidRDefault="002F00FB" w:rsidP="002F00FB">
      <w:pPr>
        <w:pStyle w:val="MTDisplayEquation"/>
      </w:pPr>
      <w:r>
        <w:tab/>
      </w:r>
      <w:r w:rsidR="00905817" w:rsidRPr="00905817">
        <w:rPr>
          <w:position w:val="-92"/>
        </w:rPr>
        <w:object w:dxaOrig="4760" w:dyaOrig="1960" w14:anchorId="2BB62D31">
          <v:shape id="_x0000_i2903" type="#_x0000_t75" style="width:238pt;height:97.35pt" o:ole="">
            <v:imagedata r:id="rId3915" o:title=""/>
          </v:shape>
          <o:OLEObject Type="Embed" ProgID="Equation.DSMT4" ShapeID="_x0000_i2903" DrawAspect="Content" ObjectID="_1375862051" r:id="rId3916"/>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93" w:author="Gerard" w:date="2015-08-25T08:50:00Z">
          <w:r w:rsidR="009F25FF">
            <w:rPr>
              <w:noProof/>
            </w:rPr>
            <w:instrText>117</w:instrText>
          </w:r>
        </w:ins>
        <w:del w:id="2794" w:author="Gerard" w:date="2015-07-27T22:14:00Z">
          <w:r w:rsidR="00D3178E" w:rsidDel="00C175E9">
            <w:rPr>
              <w:noProof/>
            </w:rPr>
            <w:delInstrText>116</w:delInstrText>
          </w:r>
        </w:del>
      </w:fldSimple>
      <w:r>
        <w:instrText>)</w:instrText>
      </w:r>
      <w:r>
        <w:fldChar w:fldCharType="end"/>
      </w:r>
    </w:p>
    <w:p w14:paraId="67E84147" w14:textId="7896F8A4" w:rsidR="002F00FB" w:rsidRDefault="002F00FB" w:rsidP="002F00FB">
      <w:pPr>
        <w:pStyle w:val="MTDisplayEquation"/>
      </w:pPr>
      <w:r>
        <w:tab/>
      </w:r>
      <w:r w:rsidR="00905817" w:rsidRPr="00905817">
        <w:rPr>
          <w:position w:val="-80"/>
        </w:rPr>
        <w:object w:dxaOrig="1980" w:dyaOrig="1719" w14:anchorId="58E4A470">
          <v:shape id="_x0000_i2904" type="#_x0000_t75" style="width:98.65pt;height:86.65pt" o:ole="">
            <v:imagedata r:id="rId3917" o:title=""/>
          </v:shape>
          <o:OLEObject Type="Embed" ProgID="Equation.DSMT4" ShapeID="_x0000_i2904" DrawAspect="Content" ObjectID="_1375862052" r:id="rId391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95" w:author="Gerard" w:date="2015-08-25T08:50:00Z">
          <w:r w:rsidR="009F25FF">
            <w:rPr>
              <w:noProof/>
            </w:rPr>
            <w:instrText>118</w:instrText>
          </w:r>
        </w:ins>
        <w:del w:id="2796" w:author="Gerard" w:date="2015-07-27T22:14:00Z">
          <w:r w:rsidR="00D3178E" w:rsidDel="00C175E9">
            <w:rPr>
              <w:noProof/>
            </w:rPr>
            <w:delInstrText>117</w:delInstrText>
          </w:r>
        </w:del>
      </w:fldSimple>
      <w:r>
        <w:instrText>)</w:instrText>
      </w:r>
      <w:r>
        <w:fldChar w:fldCharType="end"/>
      </w:r>
    </w:p>
    <w:p w14:paraId="541D2AF7" w14:textId="77777777" w:rsidR="002F00FB" w:rsidRDefault="002F00FB" w:rsidP="002F00FB">
      <w:r>
        <w:t>and</w:t>
      </w:r>
    </w:p>
    <w:p w14:paraId="7E062E54" w14:textId="52CDABEE" w:rsidR="002F00FB" w:rsidRPr="002F00FB" w:rsidRDefault="002F00FB" w:rsidP="002F00FB">
      <w:pPr>
        <w:pStyle w:val="MTDisplayEquation"/>
      </w:pPr>
      <w:r>
        <w:tab/>
      </w:r>
      <w:r w:rsidR="00905817" w:rsidRPr="00905817">
        <w:rPr>
          <w:position w:val="-202"/>
        </w:rPr>
        <w:object w:dxaOrig="3540" w:dyaOrig="4160" w14:anchorId="499D8F19">
          <v:shape id="_x0000_i2905" type="#_x0000_t75" style="width:176.65pt;height:208pt" o:ole="">
            <v:imagedata r:id="rId3919" o:title=""/>
          </v:shape>
          <o:OLEObject Type="Embed" ProgID="Equation.DSMT4" ShapeID="_x0000_i2905" DrawAspect="Content" ObjectID="_1375862053" r:id="rId3920"/>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2797" w:author="Gerard" w:date="2015-08-25T08:50:00Z">
          <w:r w:rsidR="009F25FF">
            <w:rPr>
              <w:noProof/>
            </w:rPr>
            <w:instrText>119</w:instrText>
          </w:r>
        </w:ins>
        <w:del w:id="2798" w:author="Gerard" w:date="2015-07-27T22:14:00Z">
          <w:r w:rsidR="00D3178E" w:rsidDel="00C175E9">
            <w:rPr>
              <w:noProof/>
            </w:rPr>
            <w:delInstrText>118</w:delInstrText>
          </w:r>
        </w:del>
      </w:fldSimple>
      <w:r>
        <w:instrText>)</w:instrText>
      </w:r>
      <w:r>
        <w:fldChar w:fldCharType="end"/>
      </w:r>
    </w:p>
    <w:p w14:paraId="672819D2" w14:textId="77777777" w:rsidR="00A3050F" w:rsidRDefault="00A3050F" w:rsidP="00A3050F">
      <w:pPr>
        <w:rPr>
          <w:ins w:id="2799" w:author="Gerard" w:date="2015-08-10T20:28:00Z"/>
        </w:rPr>
      </w:pPr>
    </w:p>
    <w:p w14:paraId="08738481" w14:textId="7312A9BE" w:rsidR="00A3050F" w:rsidRDefault="00A3050F" w:rsidP="00A3050F">
      <w:pPr>
        <w:pStyle w:val="Heading2"/>
        <w:rPr>
          <w:ins w:id="2800" w:author="Gerard" w:date="2015-08-10T20:28:00Z"/>
        </w:rPr>
      </w:pPr>
      <w:bookmarkStart w:id="2801" w:name="_Toc302112110"/>
      <w:ins w:id="2802" w:author="Gerard" w:date="2015-08-10T20:28:00Z">
        <w:r>
          <w:t>Multiphasic Contact</w:t>
        </w:r>
        <w:bookmarkEnd w:id="2801"/>
      </w:ins>
    </w:p>
    <w:p w14:paraId="52AEFBF7" w14:textId="77777777" w:rsidR="00A3050F" w:rsidRPr="006F687B" w:rsidRDefault="00A3050F" w:rsidP="00A3050F">
      <w:pPr>
        <w:pStyle w:val="Heading3"/>
        <w:rPr>
          <w:ins w:id="2803" w:author="Gerard" w:date="2015-08-10T20:28:00Z"/>
        </w:rPr>
      </w:pPr>
      <w:bookmarkStart w:id="2804" w:name="_Toc302112111"/>
      <w:ins w:id="2805" w:author="Gerard" w:date="2015-08-10T20:28:00Z">
        <w:r>
          <w:t>Contact Integral</w:t>
        </w:r>
        <w:bookmarkEnd w:id="2804"/>
      </w:ins>
    </w:p>
    <w:p w14:paraId="1E0507ED" w14:textId="55C4FE9D" w:rsidR="00A3050F" w:rsidRDefault="00A3050F" w:rsidP="00A3050F">
      <w:pPr>
        <w:rPr>
          <w:ins w:id="2806" w:author="Gerard" w:date="2015-08-10T20:28:00Z"/>
        </w:rPr>
      </w:pPr>
      <w:ins w:id="2807" w:author="Gerard" w:date="2015-08-10T20:28:00Z">
        <w:r>
          <w:t>See Section </w:t>
        </w:r>
      </w:ins>
      <w:ins w:id="2808" w:author="Gerard" w:date="2015-08-10T20:29:00Z">
        <w:r>
          <w:fldChar w:fldCharType="begin"/>
        </w:r>
        <w:r>
          <w:instrText xml:space="preserve"> REF _Ref300857895 \r \h </w:instrText>
        </w:r>
      </w:ins>
      <w:r>
        <w:fldChar w:fldCharType="separate"/>
      </w:r>
      <w:ins w:id="2809" w:author="Gerard" w:date="2015-08-25T08:50:00Z">
        <w:r w:rsidR="009F25FF">
          <w:t>2.7</w:t>
        </w:r>
      </w:ins>
      <w:ins w:id="2810" w:author="Gerard" w:date="2015-08-10T20:29:00Z">
        <w:r>
          <w:fldChar w:fldCharType="end"/>
        </w:r>
      </w:ins>
      <w:ins w:id="2811" w:author="Gerard" w:date="2015-08-10T20:28:00Z">
        <w:r>
          <w:t xml:space="preserve"> for a review of </w:t>
        </w:r>
      </w:ins>
      <w:ins w:id="2812" w:author="Gerard" w:date="2015-08-10T20:29:00Z">
        <w:r>
          <w:t>multiphasic</w:t>
        </w:r>
      </w:ins>
      <w:ins w:id="2813" w:author="Gerard" w:date="2015-08-10T20:28:00Z">
        <w:r>
          <w:t xml:space="preserve"> materials.  The contact interface is defined between surfaces </w:t>
        </w:r>
      </w:ins>
      <w:ins w:id="2814" w:author="Gerard" w:date="2015-08-10T20:28:00Z">
        <w:r w:rsidRPr="00905817">
          <w:rPr>
            <w:position w:val="-10"/>
          </w:rPr>
          <w:object w:dxaOrig="360" w:dyaOrig="380" w14:anchorId="13ED1116">
            <v:shape id="_x0000_i2906" type="#_x0000_t75" style="width:19.35pt;height:19.35pt" o:ole="">
              <v:imagedata r:id="rId3921" o:title=""/>
            </v:shape>
            <o:OLEObject Type="Embed" ProgID="Equation.DSMT4" ShapeID="_x0000_i2906" DrawAspect="Content" ObjectID="_1375862054" r:id="rId3922"/>
          </w:object>
        </w:r>
      </w:ins>
      <w:ins w:id="2815" w:author="Gerard" w:date="2015-08-10T20:28:00Z">
        <w:r>
          <w:t xml:space="preserve"> and </w:t>
        </w:r>
      </w:ins>
      <w:ins w:id="2816" w:author="Gerard" w:date="2015-08-10T20:28:00Z">
        <w:r w:rsidRPr="00905817">
          <w:rPr>
            <w:position w:val="-10"/>
          </w:rPr>
          <w:object w:dxaOrig="380" w:dyaOrig="380" w14:anchorId="08B53C22">
            <v:shape id="_x0000_i2907" type="#_x0000_t75" style="width:19.35pt;height:19.35pt" o:ole="">
              <v:imagedata r:id="rId3923" o:title=""/>
            </v:shape>
            <o:OLEObject Type="Embed" ProgID="Equation.DSMT4" ShapeID="_x0000_i2907" DrawAspect="Content" ObjectID="_1375862055" r:id="rId3924"/>
          </w:object>
        </w:r>
      </w:ins>
      <w:ins w:id="2817" w:author="Gerard" w:date="2015-08-10T20:28:00Z">
        <w:r>
          <w:t xml:space="preserve">.  Due to continuity requirements on the traction and fluxes, the external virtual work resulting from contact tractions </w:t>
        </w:r>
      </w:ins>
      <w:ins w:id="2818" w:author="Gerard" w:date="2015-08-10T20:28:00Z">
        <w:r w:rsidRPr="00905817">
          <w:rPr>
            <w:position w:val="-6"/>
          </w:rPr>
          <w:object w:dxaOrig="320" w:dyaOrig="340" w14:anchorId="2BD08E3D">
            <v:shape id="_x0000_i2908" type="#_x0000_t75" style="width:15.35pt;height:17.35pt" o:ole="">
              <v:imagedata r:id="rId3925" o:title=""/>
            </v:shape>
            <o:OLEObject Type="Embed" ProgID="Equation.DSMT4" ShapeID="_x0000_i2908" DrawAspect="Content" ObjectID="_1375862056" r:id="rId3926"/>
          </w:object>
        </w:r>
      </w:ins>
      <w:ins w:id="2819" w:author="Gerard" w:date="2015-08-10T20:28:00Z">
        <w:r>
          <w:t xml:space="preserve">, solvent fluxes </w:t>
        </w:r>
      </w:ins>
      <w:ins w:id="2820" w:author="Gerard" w:date="2015-08-10T20:28:00Z">
        <w:r w:rsidRPr="00905817">
          <w:rPr>
            <w:position w:val="-12"/>
          </w:rPr>
          <w:object w:dxaOrig="380" w:dyaOrig="400" w14:anchorId="7AED823D">
            <v:shape id="_x0000_i2909" type="#_x0000_t75" style="width:19.35pt;height:20pt" o:ole="">
              <v:imagedata r:id="rId3927" o:title=""/>
            </v:shape>
            <o:OLEObject Type="Embed" ProgID="Equation.DSMT4" ShapeID="_x0000_i2909" DrawAspect="Content" ObjectID="_1375862057" r:id="rId3928"/>
          </w:object>
        </w:r>
      </w:ins>
      <w:ins w:id="2821" w:author="Gerard" w:date="2015-08-10T20:28:00Z">
        <w:r>
          <w:t xml:space="preserve"> and </w:t>
        </w:r>
      </w:ins>
      <w:ins w:id="2822" w:author="Gerard" w:date="2015-08-10T20:30:00Z">
        <w:r>
          <w:t xml:space="preserve">effective </w:t>
        </w:r>
      </w:ins>
      <w:ins w:id="2823" w:author="Gerard" w:date="2015-08-10T20:28:00Z">
        <w:r>
          <w:t xml:space="preserve">solute fluxes </w:t>
        </w:r>
      </w:ins>
      <w:ins w:id="2824" w:author="Gerard" w:date="2015-08-10T20:28:00Z">
        <w:r w:rsidRPr="00905817">
          <w:rPr>
            <w:position w:val="-12"/>
          </w:rPr>
          <w:object w:dxaOrig="440" w:dyaOrig="440" w14:anchorId="04AA5453">
            <v:shape id="_x0000_i2910" type="#_x0000_t75" style="width:23.35pt;height:22pt" o:ole="">
              <v:imagedata r:id="rId3929" o:title=""/>
            </v:shape>
            <o:OLEObject Type="Embed" ProgID="Equation.DSMT4" ShapeID="_x0000_i2910" DrawAspect="Content" ObjectID="_1375862058" r:id="rId3930"/>
          </w:object>
        </w:r>
      </w:ins>
      <w:ins w:id="2825" w:author="Gerard" w:date="2015-08-10T20:28:00Z">
        <w:r>
          <w:t xml:space="preserve"> </w:t>
        </w:r>
      </w:ins>
      <w:ins w:id="2826" w:author="Gerard" w:date="2015-08-10T20:37:00Z">
        <w:r>
          <w:t xml:space="preserve">for solute </w:t>
        </w:r>
      </w:ins>
      <w:ins w:id="2827" w:author="Gerard" w:date="2015-08-10T20:37:00Z">
        <w:r w:rsidRPr="00484504">
          <w:rPr>
            <w:position w:val="-6"/>
          </w:rPr>
          <w:object w:dxaOrig="240" w:dyaOrig="220" w14:anchorId="2B1B6A2D">
            <v:shape id="_x0000_i2911" type="#_x0000_t75" style="width:12pt;height:11.35pt" o:ole="">
              <v:imagedata r:id="rId3931" o:title=""/>
            </v:shape>
            <o:OLEObject Type="Embed" ProgID="Equation.DSMT4" ShapeID="_x0000_i2911" DrawAspect="Content" ObjectID="_1375862059" r:id="rId3932"/>
          </w:object>
        </w:r>
      </w:ins>
      <w:ins w:id="2828" w:author="Gerard" w:date="2015-08-10T20:37:00Z">
        <w:r>
          <w:t xml:space="preserve"> </w:t>
        </w:r>
      </w:ins>
      <w:ins w:id="2829" w:author="Gerard" w:date="2015-08-10T20:28:00Z">
        <w:r>
          <w:t>(</w:t>
        </w:r>
      </w:ins>
      <w:ins w:id="2830" w:author="Gerard" w:date="2015-08-10T20:28:00Z">
        <w:r w:rsidRPr="00905817">
          <w:rPr>
            <w:position w:val="-10"/>
          </w:rPr>
          <w:object w:dxaOrig="660" w:dyaOrig="320" w14:anchorId="1571B8DD">
            <v:shape id="_x0000_i2912" type="#_x0000_t75" style="width:32.65pt;height:15.35pt" o:ole="">
              <v:imagedata r:id="rId3933" o:title=""/>
            </v:shape>
            <o:OLEObject Type="Embed" ProgID="Equation.DSMT4" ShapeID="_x0000_i2912" DrawAspect="Content" ObjectID="_1375862060" r:id="rId3934"/>
          </w:object>
        </w:r>
      </w:ins>
      <w:ins w:id="2831" w:author="Gerard" w:date="2015-08-10T20:28:00Z">
        <w:r>
          <w:t>), may be combined into the contact integral</w:t>
        </w:r>
      </w:ins>
    </w:p>
    <w:p w14:paraId="420DD6BB" w14:textId="77777777" w:rsidR="00A3050F" w:rsidRDefault="00A3050F" w:rsidP="00A3050F">
      <w:pPr>
        <w:pStyle w:val="MTDisplayEquation"/>
        <w:rPr>
          <w:ins w:id="2832" w:author="Gerard" w:date="2015-08-10T20:28:00Z"/>
        </w:rPr>
      </w:pPr>
      <w:ins w:id="2833" w:author="Gerard" w:date="2015-08-10T20:28:00Z">
        <w:r>
          <w:tab/>
        </w:r>
      </w:ins>
      <w:ins w:id="2834" w:author="Gerard" w:date="2015-08-10T20:28:00Z">
        <w:r w:rsidRPr="001852AF">
          <w:rPr>
            <w:position w:val="-82"/>
          </w:rPr>
          <w:object w:dxaOrig="3720" w:dyaOrig="1700" w14:anchorId="46CDBF6A">
            <v:shape id="_x0000_i2913" type="#_x0000_t75" style="width:185.35pt;height:84.65pt" o:ole="">
              <v:imagedata r:id="rId3935" o:title=""/>
            </v:shape>
            <o:OLEObject Type="Embed" ProgID="Equation.DSMT4" ShapeID="_x0000_i2913" DrawAspect="Content" ObjectID="_1375862061" r:id="rId3936"/>
          </w:object>
        </w:r>
      </w:ins>
      <w:ins w:id="2835" w:author="Gerard" w:date="2015-08-10T20:28:00Z">
        <w:r>
          <w:tab/>
        </w:r>
        <w:r>
          <w:fldChar w:fldCharType="begin"/>
        </w:r>
        <w:r>
          <w:instrText xml:space="preserve"> MACROBUTTON MTPlaceRef \* MERGEFORMAT </w:instrText>
        </w:r>
        <w:r>
          <w:fldChar w:fldCharType="begin"/>
        </w:r>
        <w:r>
          <w:instrText xml:space="preserve"> SEQ MTEqn \h \* MERGEFORMAT </w:instrText>
        </w:r>
      </w:ins>
      <w:del w:id="2836" w:author="Gerard" w:date="2015-08-25T08:12:00Z">
        <w:r w:rsidR="0023486D" w:rsidDel="0023486D">
          <w:fldChar w:fldCharType="separate"/>
        </w:r>
      </w:del>
      <w:del w:id="2837" w:author="Gerard" w:date="2015-08-24T17:22:00Z">
        <w:r>
          <w:fldChar w:fldCharType="end"/>
        </w:r>
      </w:del>
      <w:ins w:id="2838"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839"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120</w:instrText>
      </w:r>
      <w:ins w:id="2840" w:author="Gerard" w:date="2015-08-10T20:28:00Z">
        <w:r>
          <w:rPr>
            <w:noProof/>
          </w:rPr>
          <w:fldChar w:fldCharType="end"/>
        </w:r>
        <w:r>
          <w:instrText>)</w:instrText>
        </w:r>
        <w:r>
          <w:fldChar w:fldCharType="end"/>
        </w:r>
      </w:ins>
    </w:p>
    <w:p w14:paraId="27F3904A" w14:textId="77777777" w:rsidR="00A3050F" w:rsidRDefault="00A3050F" w:rsidP="00A3050F">
      <w:pPr>
        <w:rPr>
          <w:ins w:id="2841" w:author="Gerard" w:date="2015-08-10T20:28:00Z"/>
        </w:rPr>
      </w:pPr>
      <w:ins w:id="2842" w:author="Gerard" w:date="2015-08-10T20:28:00Z">
        <w:r>
          <w:t xml:space="preserve">In the current implementation, only frictionless contact is taken into consideration, so that the contact traction has only a normal component, </w:t>
        </w:r>
      </w:ins>
      <w:ins w:id="2843" w:author="Gerard" w:date="2015-08-10T20:28:00Z">
        <w:r w:rsidRPr="00905817">
          <w:rPr>
            <w:position w:val="-12"/>
          </w:rPr>
          <w:object w:dxaOrig="999" w:dyaOrig="400" w14:anchorId="5E352A23">
            <v:shape id="_x0000_i2914" type="#_x0000_t75" style="width:50pt;height:20pt" o:ole="">
              <v:imagedata r:id="rId3937" o:title=""/>
            </v:shape>
            <o:OLEObject Type="Embed" ProgID="Equation.DSMT4" ShapeID="_x0000_i2914" DrawAspect="Content" ObjectID="_1375862062" r:id="rId3938"/>
          </w:object>
        </w:r>
      </w:ins>
      <w:ins w:id="2844" w:author="Gerard" w:date="2015-08-10T20:28:00Z">
        <w:r>
          <w:t xml:space="preserve">.  To evaluate and linearize </w:t>
        </w:r>
      </w:ins>
      <w:ins w:id="2845" w:author="Gerard" w:date="2015-08-10T20:28:00Z">
        <w:r w:rsidRPr="00905817">
          <w:rPr>
            <w:position w:val="-12"/>
          </w:rPr>
          <w:object w:dxaOrig="440" w:dyaOrig="360" w14:anchorId="389E5862">
            <v:shape id="_x0000_i2915" type="#_x0000_t75" style="width:22pt;height:19.35pt" o:ole="">
              <v:imagedata r:id="rId3939" o:title=""/>
            </v:shape>
            <o:OLEObject Type="Embed" ProgID="Equation.DSMT4" ShapeID="_x0000_i2915" DrawAspect="Content" ObjectID="_1375862063" r:id="rId3940"/>
          </w:object>
        </w:r>
      </w:ins>
      <w:ins w:id="2846" w:author="Gerard" w:date="2015-08-10T20:28:00Z">
        <w:r>
          <w:t xml:space="preserve">, </w:t>
        </w:r>
        <w:r w:rsidRPr="00454D1E">
          <w:t>define the covariant basis vectors on each surface as</w:t>
        </w:r>
      </w:ins>
    </w:p>
    <w:p w14:paraId="45F31DE1" w14:textId="77777777" w:rsidR="00A3050F" w:rsidRDefault="00A3050F" w:rsidP="00A3050F">
      <w:pPr>
        <w:pStyle w:val="MTDisplayEquation"/>
        <w:rPr>
          <w:ins w:id="2847" w:author="Gerard" w:date="2015-08-10T20:28:00Z"/>
        </w:rPr>
      </w:pPr>
      <w:ins w:id="2848" w:author="Gerard" w:date="2015-08-10T20:28:00Z">
        <w:r>
          <w:tab/>
        </w:r>
      </w:ins>
      <w:ins w:id="2849" w:author="Gerard" w:date="2015-08-10T20:28:00Z">
        <w:r w:rsidRPr="00905817">
          <w:rPr>
            <w:position w:val="-36"/>
          </w:rPr>
          <w:object w:dxaOrig="2079" w:dyaOrig="800" w14:anchorId="2DB16F02">
            <v:shape id="_x0000_i2916" type="#_x0000_t75" style="width:104pt;height:40pt" o:ole="">
              <v:imagedata r:id="rId3941" o:title=""/>
            </v:shape>
            <o:OLEObject Type="Embed" ProgID="Equation.DSMT4" ShapeID="_x0000_i2916" DrawAspect="Content" ObjectID="_1375862064" r:id="rId3942"/>
          </w:object>
        </w:r>
      </w:ins>
      <w:ins w:id="2850"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2851" w:author="Gerard" w:date="2015-08-25T08:12:00Z">
        <w:r w:rsidR="0023486D" w:rsidDel="0023486D">
          <w:fldChar w:fldCharType="separate"/>
        </w:r>
      </w:del>
      <w:del w:id="2852" w:author="Gerard" w:date="2015-08-24T17:22:00Z">
        <w:r>
          <w:fldChar w:fldCharType="end"/>
        </w:r>
      </w:del>
      <w:ins w:id="2853"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854"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121</w:instrText>
      </w:r>
      <w:ins w:id="2855" w:author="Gerard" w:date="2015-08-10T20:28:00Z">
        <w:r>
          <w:rPr>
            <w:noProof/>
          </w:rPr>
          <w:fldChar w:fldCharType="end"/>
        </w:r>
        <w:r>
          <w:instrText>)</w:instrText>
        </w:r>
        <w:r>
          <w:fldChar w:fldCharType="end"/>
        </w:r>
      </w:ins>
    </w:p>
    <w:p w14:paraId="1ACE2705" w14:textId="77777777" w:rsidR="00A3050F" w:rsidRDefault="00A3050F" w:rsidP="00A3050F">
      <w:pPr>
        <w:rPr>
          <w:ins w:id="2856" w:author="Gerard" w:date="2015-08-10T20:28:00Z"/>
        </w:rPr>
      </w:pPr>
      <w:ins w:id="2857" w:author="Gerard" w:date="2015-08-10T20:28:00Z">
        <w:r>
          <w:t xml:space="preserve">where </w:t>
        </w:r>
      </w:ins>
      <w:ins w:id="2858" w:author="Gerard" w:date="2015-08-10T20:28:00Z">
        <w:r w:rsidRPr="00905817">
          <w:rPr>
            <w:position w:val="-4"/>
          </w:rPr>
          <w:object w:dxaOrig="360" w:dyaOrig="320" w14:anchorId="0AFC7D8A">
            <v:shape id="_x0000_i2917" type="#_x0000_t75" style="width:19.35pt;height:15.35pt" o:ole="">
              <v:imagedata r:id="rId3943" o:title=""/>
            </v:shape>
            <o:OLEObject Type="Embed" ProgID="Equation.DSMT4" ShapeID="_x0000_i2917" DrawAspect="Content" ObjectID="_1375862065" r:id="rId3944"/>
          </w:object>
        </w:r>
      </w:ins>
      <w:ins w:id="2859" w:author="Gerard" w:date="2015-08-10T20:28:00Z">
        <w:r>
          <w:t xml:space="preserve"> represents the spatial position of points on </w:t>
        </w:r>
      </w:ins>
      <w:ins w:id="2860" w:author="Gerard" w:date="2015-08-10T20:28:00Z">
        <w:r w:rsidRPr="00905817">
          <w:rPr>
            <w:position w:val="-10"/>
          </w:rPr>
          <w:object w:dxaOrig="360" w:dyaOrig="380" w14:anchorId="1368DA7F">
            <v:shape id="_x0000_i2918" type="#_x0000_t75" style="width:19.35pt;height:19.35pt" o:ole="">
              <v:imagedata r:id="rId3945" o:title=""/>
            </v:shape>
            <o:OLEObject Type="Embed" ProgID="Equation.DSMT4" ShapeID="_x0000_i2918" DrawAspect="Content" ObjectID="_1375862066" r:id="rId3946"/>
          </w:object>
        </w:r>
      </w:ins>
      <w:ins w:id="2861" w:author="Gerard" w:date="2015-08-10T20:28:00Z">
        <w:r>
          <w:t xml:space="preserve">, and </w:t>
        </w:r>
      </w:ins>
      <w:ins w:id="2862" w:author="Gerard" w:date="2015-08-10T20:28:00Z">
        <w:r w:rsidRPr="00905817">
          <w:rPr>
            <w:position w:val="-16"/>
          </w:rPr>
          <w:object w:dxaOrig="340" w:dyaOrig="420" w14:anchorId="3892F8ED">
            <v:shape id="_x0000_i2919" type="#_x0000_t75" style="width:17.35pt;height:20pt" o:ole="">
              <v:imagedata r:id="rId3947" o:title=""/>
            </v:shape>
            <o:OLEObject Type="Embed" ProgID="Equation.DSMT4" ShapeID="_x0000_i2919" DrawAspect="Content" ObjectID="_1375862067" r:id="rId3948"/>
          </w:object>
        </w:r>
      </w:ins>
      <w:ins w:id="2863" w:author="Gerard" w:date="2015-08-10T20:28:00Z">
        <w:r>
          <w:t xml:space="preserve"> represent the parametric coordinates of that point.  </w:t>
        </w:r>
        <w:r w:rsidRPr="00454D1E">
          <w:t>The unit outward normal on each surface is</w:t>
        </w:r>
        <w:r>
          <w:t xml:space="preserve"> then given by</w:t>
        </w:r>
      </w:ins>
    </w:p>
    <w:p w14:paraId="71BB9BF7" w14:textId="77777777" w:rsidR="00A3050F" w:rsidRDefault="00A3050F" w:rsidP="00A3050F">
      <w:pPr>
        <w:pStyle w:val="MTDisplayEquation"/>
        <w:rPr>
          <w:ins w:id="2864" w:author="Gerard" w:date="2015-08-10T20:28:00Z"/>
        </w:rPr>
      </w:pPr>
      <w:ins w:id="2865" w:author="Gerard" w:date="2015-08-10T20:28:00Z">
        <w:r>
          <w:tab/>
        </w:r>
      </w:ins>
      <w:ins w:id="2866" w:author="Gerard" w:date="2015-08-10T20:28:00Z">
        <w:r w:rsidRPr="00905817">
          <w:rPr>
            <w:position w:val="-42"/>
          </w:rPr>
          <w:object w:dxaOrig="1540" w:dyaOrig="859" w14:anchorId="79647E2D">
            <v:shape id="_x0000_i2920" type="#_x0000_t75" style="width:76.65pt;height:42.65pt" o:ole="">
              <v:imagedata r:id="rId3949" o:title=""/>
            </v:shape>
            <o:OLEObject Type="Embed" ProgID="Equation.DSMT4" ShapeID="_x0000_i2920" DrawAspect="Content" ObjectID="_1375862068" r:id="rId3950"/>
          </w:object>
        </w:r>
      </w:ins>
      <w:ins w:id="2867"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2868" w:author="Gerard" w:date="2015-08-25T08:12:00Z">
        <w:r w:rsidR="0023486D" w:rsidDel="0023486D">
          <w:fldChar w:fldCharType="separate"/>
        </w:r>
      </w:del>
      <w:del w:id="2869" w:author="Gerard" w:date="2015-08-24T17:22:00Z">
        <w:r>
          <w:fldChar w:fldCharType="end"/>
        </w:r>
      </w:del>
      <w:ins w:id="2870"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871"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122</w:instrText>
      </w:r>
      <w:ins w:id="2872" w:author="Gerard" w:date="2015-08-10T20:28:00Z">
        <w:r>
          <w:rPr>
            <w:noProof/>
          </w:rPr>
          <w:fldChar w:fldCharType="end"/>
        </w:r>
        <w:r>
          <w:instrText>)</w:instrText>
        </w:r>
        <w:r>
          <w:fldChar w:fldCharType="end"/>
        </w:r>
      </w:ins>
    </w:p>
    <w:p w14:paraId="455B58ED" w14:textId="77777777" w:rsidR="00A3050F" w:rsidRDefault="00A3050F" w:rsidP="00A3050F">
      <w:pPr>
        <w:rPr>
          <w:ins w:id="2873" w:author="Gerard" w:date="2015-08-10T20:28:00Z"/>
        </w:rPr>
      </w:pPr>
      <w:ins w:id="2874" w:author="Gerard" w:date="2015-08-10T20:28:00Z">
        <w:r w:rsidRPr="00454D1E">
          <w:t>Now the contact integral may be rewritten as</w:t>
        </w:r>
      </w:ins>
    </w:p>
    <w:p w14:paraId="5C6F6239" w14:textId="77777777" w:rsidR="00A3050F" w:rsidRDefault="00A3050F" w:rsidP="00A3050F">
      <w:pPr>
        <w:pStyle w:val="MTDisplayEquation"/>
        <w:rPr>
          <w:ins w:id="2875" w:author="Gerard" w:date="2015-08-10T20:28:00Z"/>
        </w:rPr>
      </w:pPr>
      <w:ins w:id="2876" w:author="Gerard" w:date="2015-08-10T20:28:00Z">
        <w:r>
          <w:tab/>
        </w:r>
      </w:ins>
      <w:ins w:id="2877" w:author="Gerard" w:date="2015-08-10T20:28:00Z">
        <w:r w:rsidRPr="001852AF">
          <w:rPr>
            <w:position w:val="-82"/>
          </w:rPr>
          <w:object w:dxaOrig="5120" w:dyaOrig="1700" w14:anchorId="1F497BA3">
            <v:shape id="_x0000_i2921" type="#_x0000_t75" style="width:256pt;height:84.65pt" o:ole="">
              <v:imagedata r:id="rId3951" o:title=""/>
            </v:shape>
            <o:OLEObject Type="Embed" ProgID="Equation.DSMT4" ShapeID="_x0000_i2921" DrawAspect="Content" ObjectID="_1375862069" r:id="rId3952"/>
          </w:object>
        </w:r>
      </w:ins>
      <w:ins w:id="2878" w:author="Gerard" w:date="2015-08-10T20:28:00Z">
        <w:r>
          <w:tab/>
        </w:r>
        <w:r>
          <w:fldChar w:fldCharType="begin"/>
        </w:r>
        <w:r>
          <w:instrText xml:space="preserve"> MACROBUTTON MTPlaceRef \* MERGEFORMAT </w:instrText>
        </w:r>
        <w:r>
          <w:fldChar w:fldCharType="begin"/>
        </w:r>
        <w:r>
          <w:instrText xml:space="preserve"> SEQ MTEqn \h \* MERGEFORMAT </w:instrText>
        </w:r>
      </w:ins>
      <w:del w:id="2879" w:author="Gerard" w:date="2015-08-25T08:12:00Z">
        <w:r w:rsidR="0023486D" w:rsidDel="0023486D">
          <w:fldChar w:fldCharType="separate"/>
        </w:r>
      </w:del>
      <w:del w:id="2880" w:author="Gerard" w:date="2015-08-24T17:22:00Z">
        <w:r>
          <w:fldChar w:fldCharType="end"/>
        </w:r>
      </w:del>
      <w:ins w:id="2881"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882"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123</w:instrText>
      </w:r>
      <w:ins w:id="2883" w:author="Gerard" w:date="2015-08-10T20:28:00Z">
        <w:r>
          <w:rPr>
            <w:noProof/>
          </w:rPr>
          <w:fldChar w:fldCharType="end"/>
        </w:r>
        <w:r>
          <w:instrText>)</w:instrText>
        </w:r>
        <w:r>
          <w:fldChar w:fldCharType="end"/>
        </w:r>
      </w:ins>
    </w:p>
    <w:p w14:paraId="381814A7" w14:textId="77777777" w:rsidR="00A3050F" w:rsidRDefault="00A3050F" w:rsidP="00A3050F">
      <w:pPr>
        <w:rPr>
          <w:ins w:id="2884" w:author="Gerard" w:date="2015-08-10T20:28:00Z"/>
        </w:rPr>
      </w:pPr>
      <w:ins w:id="2885" w:author="Gerard" w:date="2015-08-10T20:28:00Z">
        <w:r>
          <w:t>and t</w:t>
        </w:r>
        <w:r w:rsidRPr="007E76EC">
          <w:t xml:space="preserve">he linearization </w:t>
        </w:r>
      </w:ins>
      <w:ins w:id="2886" w:author="Gerard" w:date="2015-08-10T20:28:00Z">
        <w:r w:rsidRPr="00905817">
          <w:rPr>
            <w:position w:val="-12"/>
          </w:rPr>
          <w:object w:dxaOrig="620" w:dyaOrig="360" w14:anchorId="6118D648">
            <v:shape id="_x0000_i2922" type="#_x0000_t75" style="width:31.35pt;height:19.35pt" o:ole="">
              <v:imagedata r:id="rId3953" o:title=""/>
            </v:shape>
            <o:OLEObject Type="Embed" ProgID="Equation.DSMT4" ShapeID="_x0000_i2922" DrawAspect="Content" ObjectID="_1375862070" r:id="rId3954"/>
          </w:object>
        </w:r>
      </w:ins>
      <w:ins w:id="2887" w:author="Gerard" w:date="2015-08-10T20:28:00Z">
        <w:r w:rsidRPr="007E76EC">
          <w:t xml:space="preserve"> of </w:t>
        </w:r>
      </w:ins>
      <w:ins w:id="2888" w:author="Gerard" w:date="2015-08-10T20:28:00Z">
        <w:r w:rsidRPr="00905817">
          <w:rPr>
            <w:position w:val="-12"/>
          </w:rPr>
          <w:object w:dxaOrig="440" w:dyaOrig="360" w14:anchorId="10E17F98">
            <v:shape id="_x0000_i2923" type="#_x0000_t75" style="width:22pt;height:19.35pt" o:ole="">
              <v:imagedata r:id="rId3955" o:title=""/>
            </v:shape>
            <o:OLEObject Type="Embed" ProgID="Equation.DSMT4" ShapeID="_x0000_i2923" DrawAspect="Content" ObjectID="_1375862071" r:id="rId3956"/>
          </w:object>
        </w:r>
      </w:ins>
      <w:ins w:id="2889" w:author="Gerard" w:date="2015-08-10T20:28:00Z">
        <w:r w:rsidRPr="007E76EC">
          <w:t xml:space="preserve"> has the form</w:t>
        </w:r>
      </w:ins>
    </w:p>
    <w:p w14:paraId="0EDD0C62" w14:textId="77777777" w:rsidR="00A3050F" w:rsidRDefault="00A3050F" w:rsidP="00A3050F">
      <w:pPr>
        <w:pStyle w:val="MTDisplayEquation"/>
        <w:rPr>
          <w:ins w:id="2890" w:author="Gerard" w:date="2015-08-10T20:28:00Z"/>
        </w:rPr>
      </w:pPr>
      <w:ins w:id="2891" w:author="Gerard" w:date="2015-08-10T20:28:00Z">
        <w:r>
          <w:tab/>
        </w:r>
      </w:ins>
      <w:ins w:id="2892" w:author="Gerard" w:date="2015-08-10T20:28:00Z">
        <w:r w:rsidRPr="00905817">
          <w:rPr>
            <w:position w:val="-28"/>
          </w:rPr>
          <w:object w:dxaOrig="5760" w:dyaOrig="700" w14:anchorId="35E8B23A">
            <v:shape id="_x0000_i2924" type="#_x0000_t75" style="width:4in;height:35.35pt" o:ole="">
              <v:imagedata r:id="rId3957" o:title=""/>
            </v:shape>
            <o:OLEObject Type="Embed" ProgID="Equation.DSMT4" ShapeID="_x0000_i2924" DrawAspect="Content" ObjectID="_1375862072" r:id="rId3958"/>
          </w:object>
        </w:r>
      </w:ins>
      <w:ins w:id="2893"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2894" w:author="Gerard" w:date="2015-08-25T08:12:00Z">
        <w:r w:rsidR="0023486D" w:rsidDel="0023486D">
          <w:fldChar w:fldCharType="separate"/>
        </w:r>
      </w:del>
      <w:del w:id="2895" w:author="Gerard" w:date="2015-08-24T17:22:00Z">
        <w:r>
          <w:fldChar w:fldCharType="end"/>
        </w:r>
      </w:del>
      <w:ins w:id="2896"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897"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124</w:instrText>
      </w:r>
      <w:ins w:id="2898" w:author="Gerard" w:date="2015-08-10T20:28:00Z">
        <w:r>
          <w:rPr>
            <w:noProof/>
          </w:rPr>
          <w:fldChar w:fldCharType="end"/>
        </w:r>
        <w:r>
          <w:instrText>)</w:instrText>
        </w:r>
        <w:r>
          <w:fldChar w:fldCharType="end"/>
        </w:r>
      </w:ins>
    </w:p>
    <w:p w14:paraId="5130CA8A" w14:textId="77777777" w:rsidR="00A3050F" w:rsidRDefault="00A3050F" w:rsidP="00A3050F">
      <w:pPr>
        <w:pStyle w:val="Heading3"/>
        <w:rPr>
          <w:ins w:id="2899" w:author="Gerard" w:date="2015-08-10T20:28:00Z"/>
        </w:rPr>
      </w:pPr>
      <w:bookmarkStart w:id="2900" w:name="_Toc302112112"/>
      <w:ins w:id="2901" w:author="Gerard" w:date="2015-08-10T20:28:00Z">
        <w:r>
          <w:t>Gap Function</w:t>
        </w:r>
        <w:bookmarkEnd w:id="2900"/>
      </w:ins>
    </w:p>
    <w:p w14:paraId="57D70026" w14:textId="77777777" w:rsidR="00A3050F" w:rsidRDefault="00A3050F" w:rsidP="00A3050F">
      <w:pPr>
        <w:rPr>
          <w:ins w:id="2902" w:author="Gerard" w:date="2015-08-10T20:28:00Z"/>
        </w:rPr>
      </w:pPr>
      <w:ins w:id="2903" w:author="Gerard" w:date="2015-08-10T20:28:00Z">
        <w:r w:rsidRPr="007E76EC">
          <w:t xml:space="preserve">The gap function </w:t>
        </w:r>
      </w:ins>
      <w:ins w:id="2904" w:author="Gerard" w:date="2015-08-10T20:28:00Z">
        <w:r w:rsidRPr="00905817">
          <w:rPr>
            <w:position w:val="-10"/>
          </w:rPr>
          <w:object w:dxaOrig="220" w:dyaOrig="260" w14:anchorId="3B0A23E7">
            <v:shape id="_x0000_i2925" type="#_x0000_t75" style="width:10.65pt;height:12.65pt" o:ole="">
              <v:imagedata r:id="rId3959" o:title=""/>
            </v:shape>
            <o:OLEObject Type="Embed" ProgID="Equation.DSMT4" ShapeID="_x0000_i2925" DrawAspect="Content" ObjectID="_1375862073" r:id="rId3960"/>
          </w:object>
        </w:r>
      </w:ins>
      <w:ins w:id="2905" w:author="Gerard" w:date="2015-08-10T20:28:00Z">
        <w:r>
          <w:t>, representing the distance between the contact surfaces,</w:t>
        </w:r>
        <w:r w:rsidRPr="007E76EC">
          <w:t xml:space="preserve"> is defined </w:t>
        </w:r>
        <w:r>
          <w:t>by</w:t>
        </w:r>
      </w:ins>
    </w:p>
    <w:p w14:paraId="6E2DA0D9" w14:textId="77777777" w:rsidR="00A3050F" w:rsidRDefault="00A3050F" w:rsidP="00A3050F">
      <w:pPr>
        <w:pStyle w:val="MTDisplayEquation"/>
        <w:rPr>
          <w:ins w:id="2906" w:author="Gerard" w:date="2015-08-10T20:28:00Z"/>
        </w:rPr>
      </w:pPr>
      <w:ins w:id="2907" w:author="Gerard" w:date="2015-08-10T20:28:00Z">
        <w:r>
          <w:tab/>
        </w:r>
      </w:ins>
      <w:ins w:id="2908" w:author="Gerard" w:date="2015-08-10T20:28:00Z">
        <w:r w:rsidRPr="00905817">
          <w:rPr>
            <w:position w:val="-18"/>
          </w:rPr>
          <w:object w:dxaOrig="3720" w:dyaOrig="480" w14:anchorId="0F101DAD">
            <v:shape id="_x0000_i2926" type="#_x0000_t75" style="width:186pt;height:24.65pt" o:ole="">
              <v:imagedata r:id="rId3961" o:title=""/>
            </v:shape>
            <o:OLEObject Type="Embed" ProgID="Equation.DSMT4" ShapeID="_x0000_i2926" DrawAspect="Content" ObjectID="_1375862074" r:id="rId3962"/>
          </w:object>
        </w:r>
      </w:ins>
      <w:ins w:id="2909"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2910" w:author="Gerard" w:date="2015-08-25T08:12:00Z">
        <w:r w:rsidR="0023486D" w:rsidDel="0023486D">
          <w:fldChar w:fldCharType="separate"/>
        </w:r>
      </w:del>
      <w:del w:id="2911" w:author="Gerard" w:date="2015-08-24T17:22:00Z">
        <w:r>
          <w:fldChar w:fldCharType="end"/>
        </w:r>
      </w:del>
      <w:ins w:id="2912"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913"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125</w:instrText>
      </w:r>
      <w:ins w:id="2914" w:author="Gerard" w:date="2015-08-10T20:28:00Z">
        <w:r>
          <w:rPr>
            <w:noProof/>
          </w:rPr>
          <w:fldChar w:fldCharType="end"/>
        </w:r>
        <w:r>
          <w:instrText>)</w:instrText>
        </w:r>
        <w:r>
          <w:fldChar w:fldCharType="end"/>
        </w:r>
      </w:ins>
    </w:p>
    <w:p w14:paraId="67808603" w14:textId="77777777" w:rsidR="00A3050F" w:rsidRDefault="00A3050F" w:rsidP="00A3050F">
      <w:pPr>
        <w:rPr>
          <w:ins w:id="2915" w:author="Gerard" w:date="2015-08-10T20:28:00Z"/>
        </w:rPr>
      </w:pPr>
      <w:ins w:id="2916" w:author="Gerard" w:date="2015-08-10T20:28:00Z">
        <w:r>
          <w:t>The linearization of variables associated with motion, pressure, and concentration, is given by</w:t>
        </w:r>
      </w:ins>
    </w:p>
    <w:p w14:paraId="48A2118F" w14:textId="77777777" w:rsidR="00A3050F" w:rsidRDefault="00A3050F" w:rsidP="00A3050F">
      <w:pPr>
        <w:pStyle w:val="MTDisplayEquation"/>
        <w:rPr>
          <w:ins w:id="2917" w:author="Gerard" w:date="2015-08-10T20:28:00Z"/>
        </w:rPr>
      </w:pPr>
      <w:ins w:id="2918" w:author="Gerard" w:date="2015-08-10T20:28:00Z">
        <w:r>
          <w:tab/>
        </w:r>
      </w:ins>
      <w:ins w:id="2919" w:author="Gerard" w:date="2015-08-10T20:28:00Z">
        <w:r w:rsidR="00C961AD" w:rsidRPr="00A3050F">
          <w:rPr>
            <w:position w:val="-232"/>
          </w:rPr>
          <w:object w:dxaOrig="4180" w:dyaOrig="4780" w14:anchorId="784F37A2">
            <v:shape id="_x0000_i2927" type="#_x0000_t75" style="width:209.35pt;height:239.35pt" o:ole="">
              <v:imagedata r:id="rId3963" o:title=""/>
            </v:shape>
            <o:OLEObject Type="Embed" ProgID="Equation.DSMT4" ShapeID="_x0000_i2927" DrawAspect="Content" ObjectID="_1375862075" r:id="rId3964"/>
          </w:object>
        </w:r>
      </w:ins>
      <w:ins w:id="2920" w:author="Gerard" w:date="2015-08-10T20:28:00Z">
        <w:r>
          <w:tab/>
        </w:r>
        <w:r>
          <w:fldChar w:fldCharType="begin"/>
        </w:r>
        <w:r>
          <w:instrText xml:space="preserve"> MACROBUTTON MTPlaceRef \* MERGEFORMAT </w:instrText>
        </w:r>
        <w:r>
          <w:fldChar w:fldCharType="begin"/>
        </w:r>
        <w:r>
          <w:instrText xml:space="preserve"> SEQ MTEqn \h \* MERGEFORMAT </w:instrText>
        </w:r>
      </w:ins>
      <w:del w:id="2921" w:author="Gerard" w:date="2015-08-25T08:12:00Z">
        <w:r w:rsidR="0023486D" w:rsidDel="0023486D">
          <w:fldChar w:fldCharType="separate"/>
        </w:r>
      </w:del>
      <w:del w:id="2922" w:author="Gerard" w:date="2015-08-24T17:22:00Z">
        <w:r>
          <w:fldChar w:fldCharType="end"/>
        </w:r>
      </w:del>
      <w:ins w:id="2923"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924"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126</w:instrText>
      </w:r>
      <w:ins w:id="2925" w:author="Gerard" w:date="2015-08-10T20:28:00Z">
        <w:r>
          <w:rPr>
            <w:noProof/>
          </w:rPr>
          <w:fldChar w:fldCharType="end"/>
        </w:r>
        <w:r>
          <w:instrText>)</w:instrText>
        </w:r>
        <w:r>
          <w:fldChar w:fldCharType="end"/>
        </w:r>
      </w:ins>
    </w:p>
    <w:p w14:paraId="0C886714" w14:textId="77777777" w:rsidR="00A3050F" w:rsidRDefault="00A3050F" w:rsidP="00A3050F">
      <w:pPr>
        <w:rPr>
          <w:ins w:id="2926" w:author="Gerard" w:date="2015-08-10T20:28:00Z"/>
        </w:rPr>
      </w:pPr>
      <w:ins w:id="2927" w:author="Gerard" w:date="2015-08-10T20:28:00Z">
        <w:r>
          <w:t>where</w:t>
        </w:r>
      </w:ins>
    </w:p>
    <w:p w14:paraId="67E732B8" w14:textId="77777777" w:rsidR="00A3050F" w:rsidRDefault="00A3050F" w:rsidP="00A3050F">
      <w:pPr>
        <w:pStyle w:val="MTDisplayEquation"/>
        <w:rPr>
          <w:ins w:id="2928" w:author="Gerard" w:date="2015-08-10T20:28:00Z"/>
        </w:rPr>
      </w:pPr>
      <w:ins w:id="2929" w:author="Gerard" w:date="2015-08-10T20:28:00Z">
        <w:r>
          <w:tab/>
        </w:r>
      </w:ins>
      <w:ins w:id="2930" w:author="Gerard" w:date="2015-08-10T20:28:00Z">
        <w:r w:rsidR="00C961AD" w:rsidRPr="007D1C0E">
          <w:rPr>
            <w:position w:val="-38"/>
          </w:rPr>
          <w:object w:dxaOrig="4540" w:dyaOrig="840" w14:anchorId="12162E20">
            <v:shape id="_x0000_i2928" type="#_x0000_t75" style="width:226.65pt;height:42pt" o:ole="">
              <v:imagedata r:id="rId3965" o:title=""/>
            </v:shape>
            <o:OLEObject Type="Embed" ProgID="Equation.DSMT4" ShapeID="_x0000_i2928" DrawAspect="Content" ObjectID="_1375862076" r:id="rId3966"/>
          </w:object>
        </w:r>
      </w:ins>
      <w:ins w:id="2931" w:author="Gerard" w:date="2015-08-10T20:28:00Z">
        <w:r>
          <w:tab/>
        </w:r>
        <w:r>
          <w:fldChar w:fldCharType="begin"/>
        </w:r>
        <w:r>
          <w:instrText xml:space="preserve"> MACROBUTTON MTPlaceRef \* MERGEFORMAT </w:instrText>
        </w:r>
        <w:r>
          <w:fldChar w:fldCharType="begin"/>
        </w:r>
        <w:r>
          <w:instrText xml:space="preserve"> SEQ MTEqn \h \* MERGEFORMAT </w:instrText>
        </w:r>
      </w:ins>
      <w:del w:id="2932" w:author="Gerard" w:date="2015-08-25T08:12:00Z">
        <w:r w:rsidR="0023486D" w:rsidDel="0023486D">
          <w:fldChar w:fldCharType="separate"/>
        </w:r>
      </w:del>
      <w:del w:id="2933" w:author="Gerard" w:date="2015-08-24T17:22:00Z">
        <w:r>
          <w:fldChar w:fldCharType="end"/>
        </w:r>
      </w:del>
      <w:ins w:id="2934"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935"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127</w:instrText>
      </w:r>
      <w:ins w:id="2936" w:author="Gerard" w:date="2015-08-10T20:28:00Z">
        <w:r>
          <w:rPr>
            <w:noProof/>
          </w:rPr>
          <w:fldChar w:fldCharType="end"/>
        </w:r>
        <w:r>
          <w:instrText>)</w:instrText>
        </w:r>
        <w:r>
          <w:fldChar w:fldCharType="end"/>
        </w:r>
      </w:ins>
    </w:p>
    <w:p w14:paraId="2B91AF7C" w14:textId="77777777" w:rsidR="00A3050F" w:rsidRDefault="00A3050F" w:rsidP="00A3050F">
      <w:pPr>
        <w:rPr>
          <w:ins w:id="2937" w:author="Gerard" w:date="2015-08-10T20:28:00Z"/>
        </w:rPr>
      </w:pPr>
      <w:ins w:id="2938" w:author="Gerard" w:date="2015-08-10T20:28:00Z">
        <w:r>
          <w:t xml:space="preserve">with </w:t>
        </w:r>
      </w:ins>
      <w:ins w:id="2939" w:author="Gerard" w:date="2015-08-10T20:28:00Z">
        <w:r w:rsidRPr="00905817">
          <w:rPr>
            <w:position w:val="-16"/>
          </w:rPr>
          <w:object w:dxaOrig="1320" w:dyaOrig="480" w14:anchorId="77F4473B">
            <v:shape id="_x0000_i2929" type="#_x0000_t75" style="width:65.35pt;height:24.65pt" o:ole="">
              <v:imagedata r:id="rId3967" o:title=""/>
            </v:shape>
            <o:OLEObject Type="Embed" ProgID="Equation.DSMT4" ShapeID="_x0000_i2929" DrawAspect="Content" ObjectID="_1375862077" r:id="rId3968"/>
          </w:object>
        </w:r>
      </w:ins>
      <w:ins w:id="2940" w:author="Gerard" w:date="2015-08-10T20:28:00Z">
        <w:r>
          <w:t xml:space="preserve"> and </w:t>
        </w:r>
      </w:ins>
      <w:ins w:id="2941" w:author="Gerard" w:date="2015-08-10T20:28:00Z">
        <w:r w:rsidRPr="00905817">
          <w:rPr>
            <w:position w:val="-14"/>
          </w:rPr>
          <w:object w:dxaOrig="1380" w:dyaOrig="420" w14:anchorId="715D98D1">
            <v:shape id="_x0000_i2930" type="#_x0000_t75" style="width:69.35pt;height:20pt" o:ole="">
              <v:imagedata r:id="rId3969" o:title=""/>
            </v:shape>
            <o:OLEObject Type="Embed" ProgID="Equation.DSMT4" ShapeID="_x0000_i2930" DrawAspect="Content" ObjectID="_1375862078" r:id="rId3970"/>
          </w:object>
        </w:r>
      </w:ins>
      <w:ins w:id="2942" w:author="Gerard" w:date="2015-08-10T20:28:00Z">
        <w:r>
          <w:t>.</w:t>
        </w:r>
      </w:ins>
    </w:p>
    <w:p w14:paraId="0F05FE71" w14:textId="77777777" w:rsidR="00A3050F" w:rsidRDefault="00A3050F" w:rsidP="00A3050F">
      <w:pPr>
        <w:pStyle w:val="Heading3"/>
        <w:rPr>
          <w:ins w:id="2943" w:author="Gerard" w:date="2015-08-10T20:28:00Z"/>
        </w:rPr>
      </w:pPr>
      <w:bookmarkStart w:id="2944" w:name="_Toc302112113"/>
      <w:ins w:id="2945" w:author="Gerard" w:date="2015-08-10T20:28:00Z">
        <w:r>
          <w:t>Penalty Method</w:t>
        </w:r>
        <w:bookmarkEnd w:id="2944"/>
      </w:ins>
    </w:p>
    <w:p w14:paraId="73FEF915" w14:textId="77777777" w:rsidR="00A3050F" w:rsidRDefault="00A3050F" w:rsidP="00A3050F">
      <w:pPr>
        <w:rPr>
          <w:ins w:id="2946" w:author="Gerard" w:date="2015-08-10T20:28:00Z"/>
        </w:rPr>
      </w:pPr>
      <w:ins w:id="2947" w:author="Gerard" w:date="2015-08-10T20:28:00Z">
        <w:r>
          <w:t>Let the normal component of the contact traction be described by the penalty function,</w:t>
        </w:r>
      </w:ins>
    </w:p>
    <w:p w14:paraId="17A69823" w14:textId="77777777" w:rsidR="00A3050F" w:rsidRDefault="00A3050F" w:rsidP="00A3050F">
      <w:pPr>
        <w:pStyle w:val="MTDisplayEquation"/>
        <w:rPr>
          <w:ins w:id="2948" w:author="Gerard" w:date="2015-08-10T20:28:00Z"/>
        </w:rPr>
      </w:pPr>
      <w:ins w:id="2949" w:author="Gerard" w:date="2015-08-10T20:28:00Z">
        <w:r>
          <w:tab/>
        </w:r>
      </w:ins>
      <w:ins w:id="2950" w:author="Gerard" w:date="2015-08-10T20:28:00Z">
        <w:r w:rsidRPr="00A3050F">
          <w:rPr>
            <w:position w:val="-40"/>
          </w:rPr>
          <w:object w:dxaOrig="1920" w:dyaOrig="920" w14:anchorId="2EBC89D4">
            <v:shape id="_x0000_i2931" type="#_x0000_t75" style="width:96pt;height:46.65pt" o:ole="">
              <v:imagedata r:id="rId3971" o:title=""/>
            </v:shape>
            <o:OLEObject Type="Embed" ProgID="Equation.DSMT4" ShapeID="_x0000_i2931" DrawAspect="Content" ObjectID="_1375862079" r:id="rId3972"/>
          </w:object>
        </w:r>
      </w:ins>
      <w:ins w:id="2951"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2952" w:author="Gerard" w:date="2015-08-25T08:12:00Z">
        <w:r w:rsidR="0023486D" w:rsidDel="0023486D">
          <w:fldChar w:fldCharType="separate"/>
        </w:r>
      </w:del>
      <w:del w:id="2953" w:author="Gerard" w:date="2015-08-24T17:22:00Z">
        <w:r>
          <w:fldChar w:fldCharType="end"/>
        </w:r>
      </w:del>
      <w:ins w:id="2954"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955"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128</w:instrText>
      </w:r>
      <w:ins w:id="2956" w:author="Gerard" w:date="2015-08-10T20:28:00Z">
        <w:r>
          <w:rPr>
            <w:noProof/>
          </w:rPr>
          <w:fldChar w:fldCharType="end"/>
        </w:r>
        <w:r>
          <w:instrText>)</w:instrText>
        </w:r>
        <w:r>
          <w:fldChar w:fldCharType="end"/>
        </w:r>
      </w:ins>
    </w:p>
    <w:p w14:paraId="6D2733C7" w14:textId="77777777" w:rsidR="00A3050F" w:rsidRDefault="00A3050F" w:rsidP="00A3050F">
      <w:pPr>
        <w:rPr>
          <w:ins w:id="2957" w:author="Gerard" w:date="2015-08-10T20:28:00Z"/>
        </w:rPr>
      </w:pPr>
      <w:ins w:id="2958" w:author="Gerard" w:date="2015-08-10T20:28:00Z">
        <w:r>
          <w:t xml:space="preserve">where </w:t>
        </w:r>
      </w:ins>
      <w:ins w:id="2959" w:author="Gerard" w:date="2015-08-10T20:28:00Z">
        <w:r w:rsidRPr="00905817">
          <w:rPr>
            <w:position w:val="-12"/>
          </w:rPr>
          <w:object w:dxaOrig="260" w:dyaOrig="360" w14:anchorId="12006641">
            <v:shape id="_x0000_i2932" type="#_x0000_t75" style="width:12.65pt;height:19.35pt" o:ole="">
              <v:imagedata r:id="rId3973" o:title=""/>
            </v:shape>
            <o:OLEObject Type="Embed" ProgID="Equation.DSMT4" ShapeID="_x0000_i2932" DrawAspect="Content" ObjectID="_1375862080" r:id="rId3974"/>
          </w:object>
        </w:r>
      </w:ins>
      <w:ins w:id="2960" w:author="Gerard" w:date="2015-08-10T20:28:00Z">
        <w:r>
          <w:t xml:space="preserve"> is a penalty factor associated with </w:t>
        </w:r>
      </w:ins>
      <w:ins w:id="2961" w:author="Gerard" w:date="2015-08-10T20:28:00Z">
        <w:r w:rsidRPr="00905817">
          <w:rPr>
            <w:position w:val="-12"/>
          </w:rPr>
          <w:object w:dxaOrig="220" w:dyaOrig="360" w14:anchorId="345F9618">
            <v:shape id="_x0000_i2933" type="#_x0000_t75" style="width:10.65pt;height:19.35pt" o:ole="">
              <v:imagedata r:id="rId3975" o:title=""/>
            </v:shape>
            <o:OLEObject Type="Embed" ProgID="Equation.DSMT4" ShapeID="_x0000_i2933" DrawAspect="Content" ObjectID="_1375862081" r:id="rId3976"/>
          </w:object>
        </w:r>
      </w:ins>
      <w:ins w:id="2962" w:author="Gerard" w:date="2015-08-10T20:28:00Z">
        <w:r>
          <w:t>.  Similarly, let</w:t>
        </w:r>
      </w:ins>
    </w:p>
    <w:p w14:paraId="13FA5AEC" w14:textId="77777777" w:rsidR="00A3050F" w:rsidRDefault="00A3050F" w:rsidP="00A3050F">
      <w:pPr>
        <w:pStyle w:val="MTDisplayEquation"/>
        <w:rPr>
          <w:ins w:id="2963" w:author="Gerard" w:date="2015-08-10T20:28:00Z"/>
        </w:rPr>
      </w:pPr>
      <w:ins w:id="2964" w:author="Gerard" w:date="2015-08-10T20:28:00Z">
        <w:r>
          <w:tab/>
        </w:r>
      </w:ins>
      <w:ins w:id="2965" w:author="Gerard" w:date="2015-08-10T20:28:00Z">
        <w:r w:rsidRPr="00A3050F">
          <w:rPr>
            <w:position w:val="-42"/>
          </w:rPr>
          <w:object w:dxaOrig="3480" w:dyaOrig="980" w14:anchorId="520DDF53">
            <v:shape id="_x0000_i2934" type="#_x0000_t75" style="width:173.35pt;height:49.35pt" o:ole="">
              <v:imagedata r:id="rId3977" o:title=""/>
            </v:shape>
            <o:OLEObject Type="Embed" ProgID="Equation.DSMT4" ShapeID="_x0000_i2934" DrawAspect="Content" ObjectID="_1375862082" r:id="rId3978"/>
          </w:object>
        </w:r>
      </w:ins>
      <w:ins w:id="2966" w:author="Gerard" w:date="2015-08-10T20:28:00Z">
        <w:r>
          <w:tab/>
        </w:r>
        <w:r>
          <w:fldChar w:fldCharType="begin"/>
        </w:r>
        <w:r>
          <w:instrText xml:space="preserve"> MACROBUTTON MTPlaceRef \* MERGEFORMAT </w:instrText>
        </w:r>
        <w:r>
          <w:fldChar w:fldCharType="begin"/>
        </w:r>
        <w:r>
          <w:instrText xml:space="preserve"> SEQ MTEqn \h \* MERGEFORMAT </w:instrText>
        </w:r>
      </w:ins>
      <w:del w:id="2967" w:author="Gerard" w:date="2015-08-25T08:12:00Z">
        <w:r w:rsidR="0023486D" w:rsidDel="0023486D">
          <w:fldChar w:fldCharType="separate"/>
        </w:r>
      </w:del>
      <w:del w:id="2968" w:author="Gerard" w:date="2015-08-24T17:22:00Z">
        <w:r>
          <w:fldChar w:fldCharType="end"/>
        </w:r>
      </w:del>
      <w:ins w:id="2969"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970"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129</w:instrText>
      </w:r>
      <w:ins w:id="2971" w:author="Gerard" w:date="2015-08-10T20:28:00Z">
        <w:r>
          <w:rPr>
            <w:noProof/>
          </w:rPr>
          <w:fldChar w:fldCharType="end"/>
        </w:r>
        <w:r>
          <w:instrText>)</w:instrText>
        </w:r>
        <w:r>
          <w:fldChar w:fldCharType="end"/>
        </w:r>
      </w:ins>
    </w:p>
    <w:p w14:paraId="067ECC81" w14:textId="77777777" w:rsidR="00A3050F" w:rsidRDefault="00A3050F" w:rsidP="00A3050F">
      <w:pPr>
        <w:rPr>
          <w:ins w:id="2972" w:author="Gerard" w:date="2015-08-10T20:28:00Z"/>
        </w:rPr>
      </w:pPr>
      <w:ins w:id="2973" w:author="Gerard" w:date="2015-08-10T20:28:00Z">
        <w:r>
          <w:t>and</w:t>
        </w:r>
      </w:ins>
    </w:p>
    <w:p w14:paraId="49783041" w14:textId="77777777" w:rsidR="00A3050F" w:rsidRDefault="00A3050F" w:rsidP="00A3050F">
      <w:pPr>
        <w:pStyle w:val="MTDisplayEquation"/>
        <w:rPr>
          <w:ins w:id="2974" w:author="Gerard" w:date="2015-08-10T20:28:00Z"/>
        </w:rPr>
      </w:pPr>
      <w:ins w:id="2975" w:author="Gerard" w:date="2015-08-10T20:28:00Z">
        <w:r>
          <w:tab/>
        </w:r>
      </w:ins>
      <w:ins w:id="2976" w:author="Gerard" w:date="2015-08-10T20:28:00Z">
        <w:r w:rsidRPr="00A3050F">
          <w:rPr>
            <w:position w:val="-42"/>
          </w:rPr>
          <w:object w:dxaOrig="3620" w:dyaOrig="980" w14:anchorId="793D4D5D">
            <v:shape id="_x0000_i2935" type="#_x0000_t75" style="width:181.35pt;height:49.35pt" o:ole="">
              <v:imagedata r:id="rId3979" o:title=""/>
            </v:shape>
            <o:OLEObject Type="Embed" ProgID="Equation.DSMT4" ShapeID="_x0000_i2935" DrawAspect="Content" ObjectID="_1375862083" r:id="rId3980"/>
          </w:object>
        </w:r>
      </w:ins>
      <w:ins w:id="2977" w:author="Gerard" w:date="2015-08-10T20:28:00Z">
        <w:r>
          <w:tab/>
        </w:r>
        <w:r>
          <w:fldChar w:fldCharType="begin"/>
        </w:r>
        <w:r>
          <w:instrText xml:space="preserve"> MACROBUTTON MTPlaceRef \* MERGEFORMAT </w:instrText>
        </w:r>
        <w:r>
          <w:fldChar w:fldCharType="begin"/>
        </w:r>
        <w:r>
          <w:instrText xml:space="preserve"> SEQ MTEqn \h \* MERGEFORMAT </w:instrText>
        </w:r>
      </w:ins>
      <w:del w:id="2978" w:author="Gerard" w:date="2015-08-25T08:12:00Z">
        <w:r w:rsidR="0023486D" w:rsidDel="0023486D">
          <w:fldChar w:fldCharType="separate"/>
        </w:r>
      </w:del>
      <w:del w:id="2979" w:author="Gerard" w:date="2015-08-24T17:22:00Z">
        <w:r>
          <w:fldChar w:fldCharType="end"/>
        </w:r>
      </w:del>
      <w:ins w:id="2980"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2981"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130</w:instrText>
      </w:r>
      <w:ins w:id="2982" w:author="Gerard" w:date="2015-08-10T20:28:00Z">
        <w:r>
          <w:rPr>
            <w:noProof/>
          </w:rPr>
          <w:fldChar w:fldCharType="end"/>
        </w:r>
        <w:r>
          <w:instrText>)</w:instrText>
        </w:r>
        <w:r>
          <w:fldChar w:fldCharType="end"/>
        </w:r>
      </w:ins>
    </w:p>
    <w:p w14:paraId="22DFFAB7" w14:textId="77777777" w:rsidR="00A3050F" w:rsidRDefault="00A3050F" w:rsidP="00A3050F">
      <w:pPr>
        <w:rPr>
          <w:ins w:id="2983" w:author="Gerard" w:date="2015-08-10T20:28:00Z"/>
        </w:rPr>
      </w:pPr>
      <w:ins w:id="2984" w:author="Gerard" w:date="2015-08-10T20:28:00Z">
        <w:r>
          <w:t xml:space="preserve">where </w:t>
        </w:r>
      </w:ins>
      <w:ins w:id="2985" w:author="Gerard" w:date="2015-08-10T20:28:00Z">
        <w:r w:rsidRPr="00905817">
          <w:rPr>
            <w:position w:val="-14"/>
          </w:rPr>
          <w:object w:dxaOrig="279" w:dyaOrig="380" w14:anchorId="3FCDDD4D">
            <v:shape id="_x0000_i2936" type="#_x0000_t75" style="width:14.65pt;height:19.35pt" o:ole="">
              <v:imagedata r:id="rId3981" o:title=""/>
            </v:shape>
            <o:OLEObject Type="Embed" ProgID="Equation.DSMT4" ShapeID="_x0000_i2936" DrawAspect="Content" ObjectID="_1375862084" r:id="rId3982"/>
          </w:object>
        </w:r>
      </w:ins>
      <w:ins w:id="2986" w:author="Gerard" w:date="2015-08-10T20:28:00Z">
        <w:r>
          <w:t xml:space="preserve"> and </w:t>
        </w:r>
      </w:ins>
      <w:ins w:id="2987" w:author="Gerard" w:date="2015-08-10T20:28:00Z">
        <w:r w:rsidRPr="00905817">
          <w:rPr>
            <w:position w:val="-12"/>
          </w:rPr>
          <w:object w:dxaOrig="260" w:dyaOrig="360" w14:anchorId="57AF97D5">
            <v:shape id="_x0000_i2937" type="#_x0000_t75" style="width:12.65pt;height:19.35pt" o:ole="">
              <v:imagedata r:id="rId3983" o:title=""/>
            </v:shape>
            <o:OLEObject Type="Embed" ProgID="Equation.DSMT4" ShapeID="_x0000_i2937" DrawAspect="Content" ObjectID="_1375862085" r:id="rId3984"/>
          </w:object>
        </w:r>
      </w:ins>
      <w:ins w:id="2988" w:author="Gerard" w:date="2015-08-10T20:28:00Z">
        <w:r>
          <w:t xml:space="preserve"> are penalty factors associated with </w:t>
        </w:r>
      </w:ins>
      <w:ins w:id="2989" w:author="Gerard" w:date="2015-08-10T20:28:00Z">
        <w:r w:rsidRPr="00905817">
          <w:rPr>
            <w:position w:val="-12"/>
          </w:rPr>
          <w:object w:dxaOrig="880" w:dyaOrig="440" w14:anchorId="06609D73">
            <v:shape id="_x0000_i2938" type="#_x0000_t75" style="width:42.65pt;height:23.35pt" o:ole="">
              <v:imagedata r:id="rId3985" o:title=""/>
            </v:shape>
            <o:OLEObject Type="Embed" ProgID="Equation.DSMT4" ShapeID="_x0000_i2938" DrawAspect="Content" ObjectID="_1375862086" r:id="rId3986"/>
          </w:object>
        </w:r>
      </w:ins>
      <w:ins w:id="2990" w:author="Gerard" w:date="2015-08-10T20:28:00Z">
        <w:r>
          <w:t xml:space="preserve"> and </w:t>
        </w:r>
      </w:ins>
      <w:ins w:id="2991" w:author="Gerard" w:date="2015-08-10T20:28:00Z">
        <w:r w:rsidRPr="00905817">
          <w:rPr>
            <w:position w:val="-12"/>
          </w:rPr>
          <w:object w:dxaOrig="920" w:dyaOrig="440" w14:anchorId="4384FACD">
            <v:shape id="_x0000_i2939" type="#_x0000_t75" style="width:45.35pt;height:23.35pt" o:ole="">
              <v:imagedata r:id="rId3987" o:title=""/>
            </v:shape>
            <o:OLEObject Type="Embed" ProgID="Equation.DSMT4" ShapeID="_x0000_i2939" DrawAspect="Content" ObjectID="_1375862087" r:id="rId3988"/>
          </w:object>
        </w:r>
      </w:ins>
      <w:ins w:id="2992" w:author="Gerard" w:date="2015-08-10T20:28:00Z">
        <w:r>
          <w:t>, respectively.  It follows that</w:t>
        </w:r>
      </w:ins>
    </w:p>
    <w:p w14:paraId="05A214CD" w14:textId="77777777" w:rsidR="00A3050F" w:rsidRPr="00A63D29" w:rsidRDefault="00A3050F" w:rsidP="00A3050F">
      <w:pPr>
        <w:pStyle w:val="MTDisplayEquation"/>
        <w:rPr>
          <w:ins w:id="2993" w:author="Gerard" w:date="2015-08-10T20:28:00Z"/>
        </w:rPr>
      </w:pPr>
      <w:ins w:id="2994" w:author="Gerard" w:date="2015-08-10T20:28:00Z">
        <w:r>
          <w:tab/>
        </w:r>
      </w:ins>
      <w:ins w:id="2995" w:author="Gerard" w:date="2015-08-10T20:28:00Z">
        <w:r w:rsidR="00C961AD" w:rsidRPr="00A3050F">
          <w:rPr>
            <w:position w:val="-134"/>
          </w:rPr>
          <w:object w:dxaOrig="3860" w:dyaOrig="2440" w14:anchorId="5F9662E3">
            <v:shape id="_x0000_i2940" type="#_x0000_t75" style="width:192.65pt;height:122pt" o:ole="">
              <v:imagedata r:id="rId3989" o:title=""/>
            </v:shape>
            <o:OLEObject Type="Embed" ProgID="Equation.DSMT4" ShapeID="_x0000_i2940" DrawAspect="Content" ObjectID="_1375862088" r:id="rId3990"/>
          </w:object>
        </w:r>
      </w:ins>
      <w:ins w:id="2996" w:author="Gerard" w:date="2015-08-10T20:28:00Z">
        <w:r>
          <w:tab/>
        </w:r>
        <w:r>
          <w:fldChar w:fldCharType="begin"/>
        </w:r>
        <w:r>
          <w:instrText xml:space="preserve"> MACROBUTTON MTPlaceRef \* MERGEFORMAT </w:instrText>
        </w:r>
        <w:r>
          <w:fldChar w:fldCharType="begin"/>
        </w:r>
        <w:r>
          <w:instrText xml:space="preserve"> SEQ MTEqn \h \* MERGEFORMAT </w:instrText>
        </w:r>
      </w:ins>
      <w:del w:id="2997" w:author="Gerard" w:date="2015-08-25T08:12:00Z">
        <w:r w:rsidR="0023486D" w:rsidDel="0023486D">
          <w:fldChar w:fldCharType="separate"/>
        </w:r>
      </w:del>
      <w:del w:id="2998" w:author="Gerard" w:date="2015-08-24T17:22:00Z">
        <w:r>
          <w:fldChar w:fldCharType="end"/>
        </w:r>
      </w:del>
      <w:ins w:id="2999"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000" w:author="Gerard" w:date="2015-08-10T20:28:00Z">
        <w:r>
          <w:rPr>
            <w:noProof/>
          </w:rPr>
          <w:fldChar w:fldCharType="end"/>
        </w:r>
        <w:r>
          <w:instrText>.</w:instrText>
        </w:r>
        <w:r>
          <w:fldChar w:fldCharType="begin"/>
        </w:r>
        <w:r>
          <w:instrText xml:space="preserve"> SEQ MTEqn \c \* Arabic \* MERGEFORMAT </w:instrText>
        </w:r>
        <w:r>
          <w:fldChar w:fldCharType="separate"/>
        </w:r>
      </w:ins>
      <w:r w:rsidR="009F25FF">
        <w:rPr>
          <w:noProof/>
        </w:rPr>
        <w:instrText>131</w:instrText>
      </w:r>
      <w:ins w:id="3001" w:author="Gerard" w:date="2015-08-10T20:28:00Z">
        <w:r>
          <w:rPr>
            <w:noProof/>
          </w:rPr>
          <w:fldChar w:fldCharType="end"/>
        </w:r>
        <w:r>
          <w:instrText>)</w:instrText>
        </w:r>
        <w:r>
          <w:fldChar w:fldCharType="end"/>
        </w:r>
      </w:ins>
    </w:p>
    <w:p w14:paraId="27EC0FA9" w14:textId="6F2A5C37" w:rsidR="00A3050F" w:rsidRDefault="00A3050F" w:rsidP="00A3050F">
      <w:pPr>
        <w:rPr>
          <w:ins w:id="3002" w:author="Gerard" w:date="2015-08-10T20:35:00Z"/>
        </w:rPr>
      </w:pPr>
      <w:ins w:id="3003" w:author="Gerard" w:date="2015-08-10T20:33:00Z">
        <w:r>
          <w:t xml:space="preserve">The effective normal fluid flux is given </w:t>
        </w:r>
      </w:ins>
      <w:ins w:id="3004" w:author="Gerard" w:date="2015-08-10T20:35:00Z">
        <w:r>
          <w:t>in</w:t>
        </w:r>
      </w:ins>
      <w:ins w:id="3005" w:author="Gerard" w:date="2015-08-10T20:33:00Z">
        <w:r>
          <w:t xml:space="preserve"> </w:t>
        </w:r>
      </w:ins>
      <w:ins w:id="3006" w:author="Gerard" w:date="2015-08-10T20:34:00Z">
        <w:r>
          <w:t>Eq.</w:t>
        </w:r>
      </w:ins>
      <w:ins w:id="3007" w:author="Gerard" w:date="2015-08-10T20:35:00Z">
        <w:r>
          <w:fldChar w:fldCharType="begin"/>
        </w:r>
        <w:r>
          <w:instrText xml:space="preserve"> GOTOBUTTON ZEqnNum616120  \* MERGEFORMAT </w:instrText>
        </w:r>
        <w:r>
          <w:fldChar w:fldCharType="begin"/>
        </w:r>
        <w:r>
          <w:instrText xml:space="preserve"> REF ZEqnNum616120 \* Charformat \! \* MERGEFORMAT </w:instrText>
        </w:r>
      </w:ins>
      <w:r>
        <w:fldChar w:fldCharType="separate"/>
      </w:r>
      <w:ins w:id="3008" w:author="Gerard" w:date="2015-08-25T08:50:00Z">
        <w:r w:rsidR="009F25FF">
          <w:instrText>(3.118)</w:instrText>
        </w:r>
      </w:ins>
      <w:ins w:id="3009" w:author="Gerard" w:date="2015-08-10T20:35:00Z">
        <w:r>
          <w:fldChar w:fldCharType="end"/>
        </w:r>
        <w:r>
          <w:fldChar w:fldCharType="end"/>
        </w:r>
        <w:r>
          <w:t>,</w:t>
        </w:r>
      </w:ins>
    </w:p>
    <w:p w14:paraId="472089D0" w14:textId="771634BA" w:rsidR="00A3050F" w:rsidRDefault="00A3050F">
      <w:pPr>
        <w:pStyle w:val="MTDisplayEquation"/>
        <w:rPr>
          <w:ins w:id="3010" w:author="Gerard" w:date="2015-08-10T20:36:00Z"/>
        </w:rPr>
        <w:pPrChange w:id="3011" w:author="Gerard" w:date="2015-08-10T20:35:00Z">
          <w:pPr/>
        </w:pPrChange>
      </w:pPr>
      <w:ins w:id="3012" w:author="Gerard" w:date="2015-08-10T20:35:00Z">
        <w:r>
          <w:tab/>
        </w:r>
      </w:ins>
      <w:ins w:id="3013" w:author="Gerard" w:date="2015-08-10T20:35:00Z">
        <w:r w:rsidRPr="00A3050F">
          <w:rPr>
            <w:position w:val="-30"/>
          </w:rPr>
          <w:object w:dxaOrig="1740" w:dyaOrig="580" w14:anchorId="19600DE2">
            <v:shape id="_x0000_i2941" type="#_x0000_t75" style="width:87.35pt;height:29.35pt" o:ole="">
              <v:imagedata r:id="rId3991" o:title=""/>
            </v:shape>
            <o:OLEObject Type="Embed" ProgID="Equation.DSMT4" ShapeID="_x0000_i2941" DrawAspect="Content" ObjectID="_1375862089" r:id="rId3992"/>
          </w:object>
        </w:r>
      </w:ins>
      <w:ins w:id="3014" w:author="Gerard" w:date="2015-08-10T20:35:00Z">
        <w:r>
          <w:t xml:space="preserve"> </w:t>
        </w:r>
        <w:r>
          <w:tab/>
        </w:r>
        <w:r>
          <w:fldChar w:fldCharType="begin"/>
        </w:r>
        <w:r>
          <w:instrText xml:space="preserve"> MACROBUTTON MTPlaceRef \* MERGEFORMAT </w:instrText>
        </w:r>
        <w:r>
          <w:fldChar w:fldCharType="begin"/>
        </w:r>
        <w:r>
          <w:instrText xml:space="preserve"> SEQ MTEqn \h \* MERGEFORMAT </w:instrText>
        </w:r>
      </w:ins>
      <w:del w:id="3015" w:author="Gerard" w:date="2015-08-25T08:12:00Z">
        <w:r w:rsidR="0023486D" w:rsidDel="0023486D">
          <w:fldChar w:fldCharType="separate"/>
        </w:r>
      </w:del>
      <w:del w:id="3016" w:author="Gerard" w:date="2015-08-24T17:22:00Z">
        <w:r>
          <w:fldChar w:fldCharType="end"/>
        </w:r>
      </w:del>
      <w:ins w:id="3017" w:author="Gerard" w:date="2015-08-10T20:35:00Z">
        <w:r>
          <w:instrText>(</w:instrText>
        </w:r>
        <w:r>
          <w:fldChar w:fldCharType="begin"/>
        </w:r>
        <w:r>
          <w:instrText xml:space="preserve"> SEQ MTSec \c \* Arabic \* MERGEFORMAT </w:instrText>
        </w:r>
      </w:ins>
      <w:r>
        <w:fldChar w:fldCharType="separate"/>
      </w:r>
      <w:ins w:id="3018" w:author="Gerard" w:date="2015-08-25T08:50:00Z">
        <w:r w:rsidR="009F25FF">
          <w:rPr>
            <w:noProof/>
          </w:rPr>
          <w:instrText>6</w:instrText>
        </w:r>
      </w:ins>
      <w:ins w:id="3019" w:author="Gerard" w:date="2015-08-10T20:35:00Z">
        <w:r>
          <w:fldChar w:fldCharType="end"/>
        </w:r>
        <w:r>
          <w:instrText>.</w:instrText>
        </w:r>
        <w:r>
          <w:fldChar w:fldCharType="begin"/>
        </w:r>
        <w:r>
          <w:instrText xml:space="preserve"> SEQ MTEqn \c \* Arabic \* MERGEFORMAT </w:instrText>
        </w:r>
      </w:ins>
      <w:r>
        <w:fldChar w:fldCharType="separate"/>
      </w:r>
      <w:ins w:id="3020" w:author="Gerard" w:date="2015-08-25T08:50:00Z">
        <w:r w:rsidR="009F25FF">
          <w:rPr>
            <w:noProof/>
          </w:rPr>
          <w:instrText>132</w:instrText>
        </w:r>
      </w:ins>
      <w:ins w:id="3021" w:author="Gerard" w:date="2015-08-10T20:35:00Z">
        <w:r>
          <w:fldChar w:fldCharType="end"/>
        </w:r>
        <w:r>
          <w:instrText>)</w:instrText>
        </w:r>
        <w:r>
          <w:fldChar w:fldCharType="end"/>
        </w:r>
      </w:ins>
    </w:p>
    <w:p w14:paraId="1B46D5DD" w14:textId="6BC11155" w:rsidR="00A3050F" w:rsidRDefault="00A3050F" w:rsidP="00A3050F">
      <w:pPr>
        <w:rPr>
          <w:ins w:id="3022" w:author="Gerard" w:date="2015-08-10T20:36:00Z"/>
        </w:rPr>
      </w:pPr>
      <w:ins w:id="3023" w:author="Gerard" w:date="2015-08-10T20:36:00Z">
        <w:r>
          <w:t>so that</w:t>
        </w:r>
      </w:ins>
    </w:p>
    <w:p w14:paraId="68C2E13D" w14:textId="2D9D737C" w:rsidR="00A3050F" w:rsidRPr="00A3050F" w:rsidRDefault="00A3050F">
      <w:pPr>
        <w:pStyle w:val="MTDisplayEquation"/>
        <w:rPr>
          <w:ins w:id="3024" w:author="Gerard" w:date="2015-08-10T20:35:00Z"/>
        </w:rPr>
        <w:pPrChange w:id="3025" w:author="Gerard" w:date="2015-08-10T20:36:00Z">
          <w:pPr/>
        </w:pPrChange>
      </w:pPr>
      <w:ins w:id="3026" w:author="Gerard" w:date="2015-08-10T20:36:00Z">
        <w:r>
          <w:tab/>
        </w:r>
      </w:ins>
      <w:ins w:id="3027" w:author="Gerard" w:date="2015-08-10T20:36:00Z">
        <w:r w:rsidR="00C961AD" w:rsidRPr="00C961AD">
          <w:rPr>
            <w:position w:val="-40"/>
          </w:rPr>
          <w:object w:dxaOrig="7580" w:dyaOrig="940" w14:anchorId="37E8E923">
            <v:shape id="_x0000_i2942" type="#_x0000_t75" style="width:379.35pt;height:47.35pt" o:ole="">
              <v:imagedata r:id="rId3993" o:title=""/>
            </v:shape>
            <o:OLEObject Type="Embed" ProgID="Equation.DSMT4" ShapeID="_x0000_i2942" DrawAspect="Content" ObjectID="_1375862090" r:id="rId3994"/>
          </w:object>
        </w:r>
      </w:ins>
      <w:ins w:id="3028" w:author="Gerard" w:date="2015-08-10T20:36:00Z">
        <w:r>
          <w:t xml:space="preserve"> </w:t>
        </w:r>
        <w:r>
          <w:tab/>
        </w:r>
        <w:r>
          <w:fldChar w:fldCharType="begin"/>
        </w:r>
        <w:r>
          <w:instrText xml:space="preserve"> MACROBUTTON MTPlaceRef \* MERGEFORMAT </w:instrText>
        </w:r>
        <w:r>
          <w:fldChar w:fldCharType="begin"/>
        </w:r>
        <w:r>
          <w:instrText xml:space="preserve"> SEQ MTEqn \h \* MERGEFORMAT </w:instrText>
        </w:r>
      </w:ins>
      <w:del w:id="3029" w:author="Gerard" w:date="2015-08-25T08:12:00Z">
        <w:r w:rsidR="0023486D" w:rsidDel="0023486D">
          <w:fldChar w:fldCharType="separate"/>
        </w:r>
      </w:del>
      <w:del w:id="3030" w:author="Gerard" w:date="2015-08-24T17:22:00Z">
        <w:r>
          <w:fldChar w:fldCharType="end"/>
        </w:r>
      </w:del>
      <w:ins w:id="3031" w:author="Gerard" w:date="2015-08-10T20:36:00Z">
        <w:r>
          <w:instrText>(</w:instrText>
        </w:r>
        <w:r>
          <w:fldChar w:fldCharType="begin"/>
        </w:r>
        <w:r>
          <w:instrText xml:space="preserve"> SEQ MTSec \c \* Arabic \* MERGEFORMAT </w:instrText>
        </w:r>
      </w:ins>
      <w:r>
        <w:fldChar w:fldCharType="separate"/>
      </w:r>
      <w:ins w:id="3032" w:author="Gerard" w:date="2015-08-25T08:50:00Z">
        <w:r w:rsidR="009F25FF">
          <w:rPr>
            <w:noProof/>
          </w:rPr>
          <w:instrText>6</w:instrText>
        </w:r>
      </w:ins>
      <w:ins w:id="3033" w:author="Gerard" w:date="2015-08-10T20:36:00Z">
        <w:r>
          <w:fldChar w:fldCharType="end"/>
        </w:r>
        <w:r>
          <w:instrText>.</w:instrText>
        </w:r>
        <w:r>
          <w:fldChar w:fldCharType="begin"/>
        </w:r>
        <w:r>
          <w:instrText xml:space="preserve"> SEQ MTEqn \c \* Arabic \* MERGEFORMAT </w:instrText>
        </w:r>
      </w:ins>
      <w:r>
        <w:fldChar w:fldCharType="separate"/>
      </w:r>
      <w:ins w:id="3034" w:author="Gerard" w:date="2015-08-25T08:50:00Z">
        <w:r w:rsidR="009F25FF">
          <w:rPr>
            <w:noProof/>
          </w:rPr>
          <w:instrText>133</w:instrText>
        </w:r>
      </w:ins>
      <w:ins w:id="3035" w:author="Gerard" w:date="2015-08-10T20:36:00Z">
        <w:r>
          <w:fldChar w:fldCharType="end"/>
        </w:r>
        <w:r>
          <w:instrText>)</w:instrText>
        </w:r>
        <w:r>
          <w:fldChar w:fldCharType="end"/>
        </w:r>
      </w:ins>
    </w:p>
    <w:p w14:paraId="3604B98A" w14:textId="2621864F" w:rsidR="00A3050F" w:rsidRDefault="00A3050F" w:rsidP="00A3050F">
      <w:pPr>
        <w:rPr>
          <w:ins w:id="3036" w:author="Gerard" w:date="2015-08-10T20:28:00Z"/>
        </w:rPr>
      </w:pPr>
      <w:ins w:id="3037" w:author="Gerard" w:date="2015-08-10T20:28:00Z">
        <w:r w:rsidRPr="00A63D29">
          <w:t>Given these relations, it can be shown that the directional derivative</w:t>
        </w:r>
        <w:r>
          <w:t>s</w:t>
        </w:r>
        <w:r w:rsidRPr="00A63D29">
          <w:t xml:space="preserve"> of the various terms appearing in the integrand of </w:t>
        </w:r>
      </w:ins>
      <w:ins w:id="3038" w:author="Gerard" w:date="2015-08-10T20:28:00Z">
        <w:r w:rsidRPr="00905817">
          <w:rPr>
            <w:position w:val="-12"/>
          </w:rPr>
          <w:object w:dxaOrig="440" w:dyaOrig="360" w14:anchorId="275C8532">
            <v:shape id="_x0000_i2943" type="#_x0000_t75" style="width:22pt;height:19.35pt" o:ole="">
              <v:imagedata r:id="rId3995" o:title=""/>
            </v:shape>
            <o:OLEObject Type="Embed" ProgID="Equation.DSMT4" ShapeID="_x0000_i2943" DrawAspect="Content" ObjectID="_1375862091" r:id="rId3996"/>
          </w:object>
        </w:r>
      </w:ins>
      <w:ins w:id="3039" w:author="Gerard" w:date="2015-08-10T20:28:00Z">
        <w:r w:rsidRPr="00A63D29">
          <w:t xml:space="preserve"> are</w:t>
        </w:r>
      </w:ins>
    </w:p>
    <w:p w14:paraId="6E4EBE65" w14:textId="77777777" w:rsidR="00A3050F" w:rsidRDefault="00A3050F" w:rsidP="00A3050F">
      <w:pPr>
        <w:pStyle w:val="MTDisplayEquation"/>
        <w:rPr>
          <w:ins w:id="3040" w:author="Gerard" w:date="2015-08-10T20:28:00Z"/>
        </w:rPr>
      </w:pPr>
      <w:ins w:id="3041" w:author="Gerard" w:date="2015-08-10T20:28:00Z">
        <w:r>
          <w:tab/>
        </w:r>
      </w:ins>
      <w:ins w:id="3042" w:author="Gerard" w:date="2015-08-10T20:28:00Z">
        <w:r w:rsidR="00484504" w:rsidRPr="006970E1">
          <w:rPr>
            <w:position w:val="-132"/>
          </w:rPr>
          <w:object w:dxaOrig="7640" w:dyaOrig="2360" w14:anchorId="236E83C4">
            <v:shape id="_x0000_i2944" type="#_x0000_t75" style="width:382pt;height:118pt" o:ole="">
              <v:imagedata r:id="rId3997" o:title=""/>
            </v:shape>
            <o:OLEObject Type="Embed" ProgID="Equation.DSMT4" ShapeID="_x0000_i2944" DrawAspect="Content" ObjectID="_1375862092" r:id="rId3998"/>
          </w:object>
        </w:r>
      </w:ins>
      <w:ins w:id="3043" w:author="Gerard" w:date="2015-08-10T20:28:00Z">
        <w:r>
          <w:tab/>
        </w:r>
        <w:r>
          <w:fldChar w:fldCharType="begin"/>
        </w:r>
        <w:r>
          <w:instrText xml:space="preserve"> MACROBUTTON MTPlaceRef \* MERGEFORMAT </w:instrText>
        </w:r>
        <w:r>
          <w:fldChar w:fldCharType="begin"/>
        </w:r>
        <w:r>
          <w:instrText xml:space="preserve"> SEQ MTEqn \h \* MERGEFORMAT </w:instrText>
        </w:r>
      </w:ins>
      <w:del w:id="3044" w:author="Gerard" w:date="2015-08-25T08:12:00Z">
        <w:r w:rsidR="0023486D" w:rsidDel="0023486D">
          <w:fldChar w:fldCharType="separate"/>
        </w:r>
      </w:del>
      <w:del w:id="3045" w:author="Gerard" w:date="2015-08-24T17:22:00Z">
        <w:r>
          <w:fldChar w:fldCharType="end"/>
        </w:r>
      </w:del>
      <w:ins w:id="3046"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047" w:author="Gerard" w:date="2015-08-10T20:28:00Z">
        <w:r>
          <w:rPr>
            <w:noProof/>
          </w:rPr>
          <w:fldChar w:fldCharType="end"/>
        </w:r>
        <w:r>
          <w:instrText>.</w:instrText>
        </w:r>
        <w:r>
          <w:fldChar w:fldCharType="begin"/>
        </w:r>
        <w:r>
          <w:instrText xml:space="preserve"> SEQ MTEqn \c \* Arabic \* MERGEFORMAT </w:instrText>
        </w:r>
        <w:r>
          <w:fldChar w:fldCharType="separate"/>
        </w:r>
      </w:ins>
      <w:ins w:id="3048" w:author="Gerard" w:date="2015-08-25T08:50:00Z">
        <w:r w:rsidR="009F25FF">
          <w:rPr>
            <w:noProof/>
          </w:rPr>
          <w:instrText>134</w:instrText>
        </w:r>
      </w:ins>
      <w:del w:id="3049" w:author="Gerard" w:date="2015-08-24T17:22:00Z">
        <w:r w:rsidDel="002C5750">
          <w:rPr>
            <w:noProof/>
          </w:rPr>
          <w:delInstrText>132</w:delInstrText>
        </w:r>
      </w:del>
      <w:ins w:id="3050" w:author="Gerard" w:date="2015-08-10T20:28:00Z">
        <w:r>
          <w:rPr>
            <w:noProof/>
          </w:rPr>
          <w:fldChar w:fldCharType="end"/>
        </w:r>
        <w:r>
          <w:instrText>)</w:instrText>
        </w:r>
        <w:r>
          <w:fldChar w:fldCharType="end"/>
        </w:r>
      </w:ins>
    </w:p>
    <w:p w14:paraId="5DEB0BAC" w14:textId="77777777" w:rsidR="00A3050F" w:rsidRDefault="00A3050F" w:rsidP="00A3050F">
      <w:pPr>
        <w:pStyle w:val="MTDisplayEquation"/>
        <w:rPr>
          <w:ins w:id="3051" w:author="Gerard" w:date="2015-08-10T20:28:00Z"/>
        </w:rPr>
      </w:pPr>
      <w:ins w:id="3052" w:author="Gerard" w:date="2015-08-10T20:28:00Z">
        <w:r>
          <w:tab/>
        </w:r>
      </w:ins>
      <w:ins w:id="3053" w:author="Gerard" w:date="2015-08-10T20:28:00Z">
        <w:r w:rsidR="00484504" w:rsidRPr="00484504">
          <w:rPr>
            <w:position w:val="-134"/>
          </w:rPr>
          <w:object w:dxaOrig="6820" w:dyaOrig="2440" w14:anchorId="61C1BD4F">
            <v:shape id="_x0000_i2945" type="#_x0000_t75" style="width:338.65pt;height:121.35pt" o:ole="">
              <v:imagedata r:id="rId3999" o:title=""/>
            </v:shape>
            <o:OLEObject Type="Embed" ProgID="Equation.DSMT4" ShapeID="_x0000_i2945" DrawAspect="Content" ObjectID="_1375862093" r:id="rId4000"/>
          </w:object>
        </w:r>
      </w:ins>
      <w:ins w:id="3054" w:author="Gerard" w:date="2015-08-10T20:28:00Z">
        <w:r>
          <w:tab/>
        </w:r>
        <w:r>
          <w:fldChar w:fldCharType="begin"/>
        </w:r>
        <w:r>
          <w:instrText xml:space="preserve"> MACROBUTTON MTPlaceRef \* MERGEFORMAT </w:instrText>
        </w:r>
        <w:r>
          <w:fldChar w:fldCharType="begin"/>
        </w:r>
        <w:r>
          <w:instrText xml:space="preserve"> SEQ MTEqn \h \* MERGEFORMAT </w:instrText>
        </w:r>
      </w:ins>
      <w:del w:id="3055" w:author="Gerard" w:date="2015-08-25T08:12:00Z">
        <w:r w:rsidR="0023486D" w:rsidDel="0023486D">
          <w:fldChar w:fldCharType="separate"/>
        </w:r>
      </w:del>
      <w:del w:id="3056" w:author="Gerard" w:date="2015-08-24T17:22:00Z">
        <w:r>
          <w:fldChar w:fldCharType="end"/>
        </w:r>
      </w:del>
      <w:ins w:id="3057"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058" w:author="Gerard" w:date="2015-08-10T20:28:00Z">
        <w:r>
          <w:rPr>
            <w:noProof/>
          </w:rPr>
          <w:fldChar w:fldCharType="end"/>
        </w:r>
        <w:r>
          <w:instrText>.</w:instrText>
        </w:r>
        <w:r>
          <w:fldChar w:fldCharType="begin"/>
        </w:r>
        <w:r>
          <w:instrText xml:space="preserve"> SEQ MTEqn \c \* Arabic \* MERGEFORMAT </w:instrText>
        </w:r>
        <w:r>
          <w:fldChar w:fldCharType="separate"/>
        </w:r>
      </w:ins>
      <w:ins w:id="3059" w:author="Gerard" w:date="2015-08-25T08:50:00Z">
        <w:r w:rsidR="009F25FF">
          <w:rPr>
            <w:noProof/>
          </w:rPr>
          <w:instrText>135</w:instrText>
        </w:r>
      </w:ins>
      <w:del w:id="3060" w:author="Gerard" w:date="2015-08-10T21:08:00Z">
        <w:r w:rsidDel="00EA4CC5">
          <w:rPr>
            <w:noProof/>
          </w:rPr>
          <w:delInstrText>133</w:delInstrText>
        </w:r>
      </w:del>
      <w:ins w:id="3061" w:author="Gerard" w:date="2015-08-10T20:28:00Z">
        <w:r>
          <w:rPr>
            <w:noProof/>
          </w:rPr>
          <w:fldChar w:fldCharType="end"/>
        </w:r>
        <w:r>
          <w:instrText>)</w:instrText>
        </w:r>
        <w:r>
          <w:fldChar w:fldCharType="end"/>
        </w:r>
      </w:ins>
    </w:p>
    <w:p w14:paraId="1D2B9D61" w14:textId="77777777" w:rsidR="00A3050F" w:rsidRPr="00A97B84" w:rsidRDefault="00A3050F" w:rsidP="00A3050F">
      <w:pPr>
        <w:pStyle w:val="MTDisplayEquation"/>
        <w:rPr>
          <w:ins w:id="3062" w:author="Gerard" w:date="2015-08-10T20:28:00Z"/>
        </w:rPr>
      </w:pPr>
      <w:ins w:id="3063" w:author="Gerard" w:date="2015-08-10T20:28:00Z">
        <w:r>
          <w:tab/>
        </w:r>
      </w:ins>
      <w:ins w:id="3064" w:author="Gerard" w:date="2015-08-10T20:28:00Z">
        <w:r w:rsidR="00484504" w:rsidRPr="00484504">
          <w:rPr>
            <w:position w:val="-220"/>
            <w:rPrChange w:id="3065" w:author="Gerard" w:date="2015-08-13T15:30:00Z">
              <w:rPr>
                <w:position w:val="-220"/>
              </w:rPr>
            </w:rPrChange>
          </w:rPr>
          <w:object w:dxaOrig="7060" w:dyaOrig="4100" w14:anchorId="608867FF">
            <v:shape id="_x0000_i2946" type="#_x0000_t75" style="width:353.35pt;height:205.35pt" o:ole="">
              <v:imagedata r:id="rId4001" o:title=""/>
            </v:shape>
            <o:OLEObject Type="Embed" ProgID="Equation.DSMT4" ShapeID="_x0000_i2946" DrawAspect="Content" ObjectID="_1375862094" r:id="rId4002"/>
          </w:object>
        </w:r>
      </w:ins>
      <w:ins w:id="3066" w:author="Gerard" w:date="2015-08-10T20:28:00Z">
        <w:r>
          <w:tab/>
        </w:r>
        <w:r>
          <w:fldChar w:fldCharType="begin"/>
        </w:r>
        <w:r>
          <w:instrText xml:space="preserve"> MACROBUTTON MTPlaceRef \* MERGEFORMAT </w:instrText>
        </w:r>
        <w:r>
          <w:fldChar w:fldCharType="begin"/>
        </w:r>
        <w:r>
          <w:instrText xml:space="preserve"> SEQ MTEqn \h \* MERGEFORMAT </w:instrText>
        </w:r>
      </w:ins>
      <w:del w:id="3067" w:author="Gerard" w:date="2015-08-25T08:12:00Z">
        <w:r w:rsidR="0023486D" w:rsidDel="0023486D">
          <w:fldChar w:fldCharType="separate"/>
        </w:r>
      </w:del>
      <w:del w:id="3068" w:author="Gerard" w:date="2015-08-24T17:22:00Z">
        <w:r>
          <w:fldChar w:fldCharType="end"/>
        </w:r>
      </w:del>
      <w:ins w:id="3069"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070" w:author="Gerard" w:date="2015-08-10T20:28:00Z">
        <w:r>
          <w:rPr>
            <w:noProof/>
          </w:rPr>
          <w:fldChar w:fldCharType="end"/>
        </w:r>
        <w:r>
          <w:instrText>.</w:instrText>
        </w:r>
        <w:r>
          <w:fldChar w:fldCharType="begin"/>
        </w:r>
        <w:r>
          <w:instrText xml:space="preserve"> SEQ MTEqn \c \* Arabic \* MERGEFORMAT </w:instrText>
        </w:r>
        <w:r>
          <w:fldChar w:fldCharType="separate"/>
        </w:r>
      </w:ins>
      <w:ins w:id="3071" w:author="Gerard" w:date="2015-08-25T08:50:00Z">
        <w:r w:rsidR="009F25FF">
          <w:rPr>
            <w:noProof/>
          </w:rPr>
          <w:instrText>136</w:instrText>
        </w:r>
      </w:ins>
      <w:del w:id="3072" w:author="Gerard" w:date="2015-08-10T21:08:00Z">
        <w:r w:rsidDel="00EA4CC5">
          <w:rPr>
            <w:noProof/>
          </w:rPr>
          <w:delInstrText>134</w:delInstrText>
        </w:r>
      </w:del>
      <w:ins w:id="3073" w:author="Gerard" w:date="2015-08-10T20:28:00Z">
        <w:r>
          <w:rPr>
            <w:noProof/>
          </w:rPr>
          <w:fldChar w:fldCharType="end"/>
        </w:r>
        <w:r>
          <w:instrText>)</w:instrText>
        </w:r>
        <w:r>
          <w:fldChar w:fldCharType="end"/>
        </w:r>
      </w:ins>
    </w:p>
    <w:p w14:paraId="2D414830" w14:textId="77777777" w:rsidR="00A3050F" w:rsidRDefault="00A3050F" w:rsidP="00A3050F">
      <w:pPr>
        <w:rPr>
          <w:ins w:id="3074" w:author="Gerard" w:date="2015-08-10T20:28:00Z"/>
        </w:rPr>
      </w:pPr>
      <w:ins w:id="3075" w:author="Gerard" w:date="2015-08-10T20:28:00Z">
        <w:r>
          <w:t xml:space="preserve">where </w:t>
        </w:r>
      </w:ins>
      <w:ins w:id="3076" w:author="Gerard" w:date="2015-08-10T20:28:00Z">
        <w:r w:rsidRPr="00905817">
          <w:rPr>
            <w:position w:val="-18"/>
          </w:rPr>
          <w:object w:dxaOrig="1520" w:dyaOrig="480" w14:anchorId="6C0A9BD8">
            <v:shape id="_x0000_i2947" type="#_x0000_t75" style="width:75.35pt;height:24.65pt" o:ole="">
              <v:imagedata r:id="rId4003" o:title=""/>
            </v:shape>
            <o:OLEObject Type="Embed" ProgID="Equation.DSMT4" ShapeID="_x0000_i2947" DrawAspect="Content" ObjectID="_1375862095" r:id="rId4004"/>
          </w:object>
        </w:r>
      </w:ins>
      <w:ins w:id="3077" w:author="Gerard" w:date="2015-08-10T20:28:00Z">
        <w:r>
          <w:t>.</w:t>
        </w:r>
      </w:ins>
    </w:p>
    <w:p w14:paraId="3C7B2AE3" w14:textId="77777777" w:rsidR="00A3050F" w:rsidRDefault="00A3050F" w:rsidP="00A3050F">
      <w:pPr>
        <w:pStyle w:val="Heading3"/>
        <w:rPr>
          <w:ins w:id="3078" w:author="Gerard" w:date="2015-08-10T20:28:00Z"/>
        </w:rPr>
      </w:pPr>
      <w:bookmarkStart w:id="3079" w:name="_Toc302112114"/>
      <w:ins w:id="3080" w:author="Gerard" w:date="2015-08-10T20:28:00Z">
        <w:r>
          <w:t>Discretization</w:t>
        </w:r>
        <w:bookmarkEnd w:id="3079"/>
      </w:ins>
    </w:p>
    <w:p w14:paraId="5C290AF3" w14:textId="77777777" w:rsidR="00A3050F" w:rsidRDefault="00A3050F" w:rsidP="00A3050F">
      <w:pPr>
        <w:rPr>
          <w:ins w:id="3081" w:author="Gerard" w:date="2015-08-10T20:28:00Z"/>
        </w:rPr>
      </w:pPr>
      <w:ins w:id="3082" w:author="Gerard" w:date="2015-08-10T20:28:00Z">
        <w:r w:rsidRPr="0054008E">
          <w:t>The contact integral may be discretized as</w:t>
        </w:r>
      </w:ins>
    </w:p>
    <w:p w14:paraId="2D95E6DE" w14:textId="77777777" w:rsidR="00A3050F" w:rsidRDefault="00A3050F" w:rsidP="00A3050F">
      <w:pPr>
        <w:pStyle w:val="MTDisplayEquation"/>
        <w:rPr>
          <w:ins w:id="3083" w:author="Gerard" w:date="2015-08-10T20:28:00Z"/>
        </w:rPr>
      </w:pPr>
      <w:ins w:id="3084" w:author="Gerard" w:date="2015-08-10T20:28:00Z">
        <w:r>
          <w:tab/>
        </w:r>
      </w:ins>
      <w:ins w:id="3085" w:author="Gerard" w:date="2015-08-10T20:28:00Z">
        <w:r w:rsidR="00A65D71" w:rsidRPr="00A65D71">
          <w:rPr>
            <w:position w:val="-34"/>
          </w:rPr>
          <w:object w:dxaOrig="7960" w:dyaOrig="840" w14:anchorId="6E09911F">
            <v:shape id="_x0000_i2948" type="#_x0000_t75" style="width:396.65pt;height:41.35pt" o:ole="">
              <v:imagedata r:id="rId4005" o:title=""/>
            </v:shape>
            <o:OLEObject Type="Embed" ProgID="Equation.DSMT4" ShapeID="_x0000_i2948" DrawAspect="Content" ObjectID="_1375862096" r:id="rId4006"/>
          </w:object>
        </w:r>
      </w:ins>
      <w:ins w:id="3086" w:author="Gerard" w:date="2015-08-10T20:28:00Z">
        <w:r>
          <w:t>.</w:t>
        </w:r>
        <w:r>
          <w:tab/>
        </w:r>
        <w:r>
          <w:fldChar w:fldCharType="begin"/>
        </w:r>
        <w:r>
          <w:instrText xml:space="preserve"> MACROBUTTON MTPlaceRef \* MERGEFORMAT </w:instrText>
        </w:r>
        <w:r>
          <w:fldChar w:fldCharType="begin"/>
        </w:r>
        <w:r>
          <w:instrText xml:space="preserve"> SEQ MTEqn \h \* MERGEFORMAT </w:instrText>
        </w:r>
      </w:ins>
      <w:del w:id="3087" w:author="Gerard" w:date="2015-08-25T08:12:00Z">
        <w:r w:rsidR="0023486D" w:rsidDel="0023486D">
          <w:fldChar w:fldCharType="separate"/>
        </w:r>
      </w:del>
      <w:del w:id="3088" w:author="Gerard" w:date="2015-08-24T17:22:00Z">
        <w:r>
          <w:fldChar w:fldCharType="end"/>
        </w:r>
      </w:del>
      <w:ins w:id="3089"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090" w:author="Gerard" w:date="2015-08-10T20:28:00Z">
        <w:r>
          <w:rPr>
            <w:noProof/>
          </w:rPr>
          <w:fldChar w:fldCharType="end"/>
        </w:r>
        <w:r>
          <w:instrText>.</w:instrText>
        </w:r>
        <w:r>
          <w:fldChar w:fldCharType="begin"/>
        </w:r>
        <w:r>
          <w:instrText xml:space="preserve"> SEQ MTEqn \c \* Arabic \* MERGEFORMAT </w:instrText>
        </w:r>
        <w:r>
          <w:fldChar w:fldCharType="separate"/>
        </w:r>
      </w:ins>
      <w:ins w:id="3091" w:author="Gerard" w:date="2015-08-25T08:50:00Z">
        <w:r w:rsidR="009F25FF">
          <w:rPr>
            <w:noProof/>
          </w:rPr>
          <w:instrText>137</w:instrText>
        </w:r>
      </w:ins>
      <w:del w:id="3092" w:author="Gerard" w:date="2015-08-24T17:22:00Z">
        <w:r w:rsidDel="002C5750">
          <w:rPr>
            <w:noProof/>
          </w:rPr>
          <w:delInstrText>135</w:delInstrText>
        </w:r>
      </w:del>
      <w:ins w:id="3093" w:author="Gerard" w:date="2015-08-10T20:28:00Z">
        <w:r>
          <w:rPr>
            <w:noProof/>
          </w:rPr>
          <w:fldChar w:fldCharType="end"/>
        </w:r>
        <w:r>
          <w:instrText>)</w:instrText>
        </w:r>
        <w:r>
          <w:fldChar w:fldCharType="end"/>
        </w:r>
      </w:ins>
    </w:p>
    <w:p w14:paraId="6AC69D46" w14:textId="77777777" w:rsidR="00A3050F" w:rsidRDefault="00A3050F" w:rsidP="00A3050F">
      <w:pPr>
        <w:rPr>
          <w:ins w:id="3094" w:author="Gerard" w:date="2015-08-10T20:28:00Z"/>
        </w:rPr>
      </w:pPr>
      <w:ins w:id="3095" w:author="Gerard" w:date="2015-08-10T20:28:00Z">
        <w:r w:rsidRPr="0054008E">
          <w:t>The variables may be interpolated over each element face according to</w:t>
        </w:r>
      </w:ins>
    </w:p>
    <w:p w14:paraId="608C8355" w14:textId="77777777" w:rsidR="00A3050F" w:rsidRDefault="00A3050F" w:rsidP="00A3050F">
      <w:pPr>
        <w:pStyle w:val="MTDisplayEquation"/>
        <w:rPr>
          <w:ins w:id="3096" w:author="Gerard" w:date="2015-08-10T20:28:00Z"/>
        </w:rPr>
      </w:pPr>
      <w:ins w:id="3097" w:author="Gerard" w:date="2015-08-10T20:28:00Z">
        <w:r>
          <w:tab/>
        </w:r>
      </w:ins>
      <w:ins w:id="3098" w:author="Gerard" w:date="2015-08-10T20:28:00Z">
        <w:r w:rsidR="00A65D71" w:rsidRPr="006D3994">
          <w:rPr>
            <w:position w:val="-222"/>
          </w:rPr>
          <w:object w:dxaOrig="4340" w:dyaOrig="4580" w14:anchorId="00114295">
            <v:shape id="_x0000_i2949" type="#_x0000_t75" style="width:216.65pt;height:228pt" o:ole="">
              <v:imagedata r:id="rId4007" o:title=""/>
            </v:shape>
            <o:OLEObject Type="Embed" ProgID="Equation.DSMT4" ShapeID="_x0000_i2949" DrawAspect="Content" ObjectID="_1375862097" r:id="rId4008"/>
          </w:object>
        </w:r>
      </w:ins>
      <w:ins w:id="3099" w:author="Gerard" w:date="2015-08-10T20:28:00Z">
        <w:r>
          <w:tab/>
        </w:r>
        <w:r>
          <w:fldChar w:fldCharType="begin"/>
        </w:r>
        <w:r>
          <w:instrText xml:space="preserve"> MACROBUTTON MTPlaceRef \* MERGEFORMAT </w:instrText>
        </w:r>
        <w:r>
          <w:fldChar w:fldCharType="begin"/>
        </w:r>
        <w:r>
          <w:instrText xml:space="preserve"> SEQ MTEqn \h \* MERGEFORMAT </w:instrText>
        </w:r>
      </w:ins>
      <w:del w:id="3100" w:author="Gerard" w:date="2015-08-25T08:12:00Z">
        <w:r w:rsidR="0023486D" w:rsidDel="0023486D">
          <w:fldChar w:fldCharType="separate"/>
        </w:r>
      </w:del>
      <w:del w:id="3101" w:author="Gerard" w:date="2015-08-24T17:22:00Z">
        <w:r>
          <w:fldChar w:fldCharType="end"/>
        </w:r>
      </w:del>
      <w:ins w:id="3102"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103" w:author="Gerard" w:date="2015-08-10T20:28:00Z">
        <w:r>
          <w:rPr>
            <w:noProof/>
          </w:rPr>
          <w:fldChar w:fldCharType="end"/>
        </w:r>
        <w:r>
          <w:instrText>.</w:instrText>
        </w:r>
        <w:r>
          <w:fldChar w:fldCharType="begin"/>
        </w:r>
        <w:r>
          <w:instrText xml:space="preserve"> SEQ MTEqn \c \* Arabic \* MERGEFORMAT </w:instrText>
        </w:r>
        <w:r>
          <w:fldChar w:fldCharType="separate"/>
        </w:r>
      </w:ins>
      <w:ins w:id="3104" w:author="Gerard" w:date="2015-08-25T08:50:00Z">
        <w:r w:rsidR="009F25FF">
          <w:rPr>
            <w:noProof/>
          </w:rPr>
          <w:instrText>138</w:instrText>
        </w:r>
      </w:ins>
      <w:del w:id="3105" w:author="Gerard" w:date="2015-08-24T17:22:00Z">
        <w:r w:rsidDel="002C5750">
          <w:rPr>
            <w:noProof/>
          </w:rPr>
          <w:delInstrText>136</w:delInstrText>
        </w:r>
      </w:del>
      <w:ins w:id="3106" w:author="Gerard" w:date="2015-08-10T20:28:00Z">
        <w:r>
          <w:rPr>
            <w:noProof/>
          </w:rPr>
          <w:fldChar w:fldCharType="end"/>
        </w:r>
        <w:r>
          <w:instrText>)</w:instrText>
        </w:r>
        <w:r>
          <w:fldChar w:fldCharType="end"/>
        </w:r>
      </w:ins>
    </w:p>
    <w:p w14:paraId="09974C4B" w14:textId="77777777" w:rsidR="00A3050F" w:rsidRDefault="00A3050F" w:rsidP="00A3050F">
      <w:pPr>
        <w:rPr>
          <w:ins w:id="3107" w:author="Gerard" w:date="2015-08-10T20:28:00Z"/>
        </w:rPr>
      </w:pPr>
      <w:ins w:id="3108" w:author="Gerard" w:date="2015-08-10T20:28:00Z">
        <w:r>
          <w:t>Then,</w:t>
        </w:r>
      </w:ins>
    </w:p>
    <w:p w14:paraId="0C5688C1" w14:textId="77777777" w:rsidR="00A3050F" w:rsidRDefault="00A3050F" w:rsidP="00A3050F">
      <w:pPr>
        <w:pStyle w:val="MTDisplayEquation"/>
        <w:rPr>
          <w:ins w:id="3109" w:author="Gerard" w:date="2015-08-10T20:28:00Z"/>
        </w:rPr>
      </w:pPr>
      <w:ins w:id="3110" w:author="Gerard" w:date="2015-08-10T20:28:00Z">
        <w:r>
          <w:tab/>
        </w:r>
      </w:ins>
      <w:ins w:id="3111" w:author="Gerard" w:date="2015-08-10T20:28:00Z">
        <w:r w:rsidR="006970E1" w:rsidRPr="006970E1">
          <w:rPr>
            <w:position w:val="-198"/>
          </w:rPr>
          <w:object w:dxaOrig="6380" w:dyaOrig="4080" w14:anchorId="31340C65">
            <v:shape id="_x0000_i2950" type="#_x0000_t75" style="width:320pt;height:204pt" o:ole="">
              <v:imagedata r:id="rId4009" o:title=""/>
            </v:shape>
            <o:OLEObject Type="Embed" ProgID="Equation.DSMT4" ShapeID="_x0000_i2950" DrawAspect="Content" ObjectID="_1375862098" r:id="rId4010"/>
          </w:object>
        </w:r>
      </w:ins>
      <w:ins w:id="3112" w:author="Gerard" w:date="2015-08-10T20:28:00Z">
        <w:r>
          <w:tab/>
        </w:r>
        <w:r>
          <w:fldChar w:fldCharType="begin"/>
        </w:r>
        <w:r>
          <w:instrText xml:space="preserve"> MACROBUTTON MTPlaceRef \* MERGEFORMAT </w:instrText>
        </w:r>
        <w:r>
          <w:fldChar w:fldCharType="begin"/>
        </w:r>
        <w:r>
          <w:instrText xml:space="preserve"> SEQ MTEqn \h \* MERGEFORMAT </w:instrText>
        </w:r>
      </w:ins>
      <w:del w:id="3113" w:author="Gerard" w:date="2015-08-25T08:12:00Z">
        <w:r w:rsidR="0023486D" w:rsidDel="0023486D">
          <w:fldChar w:fldCharType="separate"/>
        </w:r>
      </w:del>
      <w:del w:id="3114" w:author="Gerard" w:date="2015-08-24T17:22:00Z">
        <w:r>
          <w:fldChar w:fldCharType="end"/>
        </w:r>
      </w:del>
      <w:ins w:id="3115"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116" w:author="Gerard" w:date="2015-08-10T20:28:00Z">
        <w:r>
          <w:rPr>
            <w:noProof/>
          </w:rPr>
          <w:fldChar w:fldCharType="end"/>
        </w:r>
        <w:r>
          <w:instrText>.</w:instrText>
        </w:r>
        <w:r>
          <w:fldChar w:fldCharType="begin"/>
        </w:r>
        <w:r>
          <w:instrText xml:space="preserve"> SEQ MTEqn \c \* Arabic \* MERGEFORMAT </w:instrText>
        </w:r>
        <w:r>
          <w:fldChar w:fldCharType="separate"/>
        </w:r>
      </w:ins>
      <w:ins w:id="3117" w:author="Gerard" w:date="2015-08-25T08:50:00Z">
        <w:r w:rsidR="009F25FF">
          <w:rPr>
            <w:noProof/>
          </w:rPr>
          <w:instrText>139</w:instrText>
        </w:r>
      </w:ins>
      <w:del w:id="3118" w:author="Gerard" w:date="2015-08-24T17:22:00Z">
        <w:r w:rsidDel="002C5750">
          <w:rPr>
            <w:noProof/>
          </w:rPr>
          <w:delInstrText>137</w:delInstrText>
        </w:r>
      </w:del>
      <w:ins w:id="3119" w:author="Gerard" w:date="2015-08-10T20:28:00Z">
        <w:r>
          <w:rPr>
            <w:noProof/>
          </w:rPr>
          <w:fldChar w:fldCharType="end"/>
        </w:r>
        <w:r>
          <w:instrText>)</w:instrText>
        </w:r>
        <w:r>
          <w:fldChar w:fldCharType="end"/>
        </w:r>
      </w:ins>
    </w:p>
    <w:p w14:paraId="6EC90DBB" w14:textId="77777777" w:rsidR="00A3050F" w:rsidRDefault="00A3050F" w:rsidP="00A3050F">
      <w:pPr>
        <w:rPr>
          <w:ins w:id="3120" w:author="Gerard" w:date="2015-08-10T20:28:00Z"/>
        </w:rPr>
      </w:pPr>
      <w:ins w:id="3121" w:author="Gerard" w:date="2015-08-10T20:28:00Z">
        <w:r>
          <w:t>where</w:t>
        </w:r>
      </w:ins>
    </w:p>
    <w:p w14:paraId="3220B2EC" w14:textId="77777777" w:rsidR="00A3050F" w:rsidRDefault="00A3050F" w:rsidP="00A3050F">
      <w:pPr>
        <w:pStyle w:val="MTDisplayEquation"/>
        <w:rPr>
          <w:ins w:id="3122" w:author="Gerard" w:date="2015-08-10T20:28:00Z"/>
        </w:rPr>
      </w:pPr>
      <w:ins w:id="3123" w:author="Gerard" w:date="2015-08-10T20:28:00Z">
        <w:r>
          <w:tab/>
        </w:r>
      </w:ins>
      <w:ins w:id="3124" w:author="Gerard" w:date="2015-08-10T20:28:00Z">
        <w:r w:rsidR="00D86E1E" w:rsidRPr="00D86E1E">
          <w:rPr>
            <w:position w:val="-62"/>
          </w:rPr>
          <w:object w:dxaOrig="3820" w:dyaOrig="1400" w14:anchorId="34CC565C">
            <v:shape id="_x0000_i2951" type="#_x0000_t75" style="width:190.65pt;height:70.65pt" o:ole="">
              <v:imagedata r:id="rId4011" o:title=""/>
            </v:shape>
            <o:OLEObject Type="Embed" ProgID="Equation.DSMT4" ShapeID="_x0000_i2951" DrawAspect="Content" ObjectID="_1375862099" r:id="rId4012"/>
          </w:object>
        </w:r>
      </w:ins>
      <w:ins w:id="3125" w:author="Gerard" w:date="2015-08-10T20:28:00Z">
        <w:r>
          <w:tab/>
        </w:r>
        <w:r>
          <w:fldChar w:fldCharType="begin"/>
        </w:r>
        <w:r>
          <w:instrText xml:space="preserve"> MACROBUTTON MTPlaceRef \* MERGEFORMAT </w:instrText>
        </w:r>
        <w:r>
          <w:fldChar w:fldCharType="begin"/>
        </w:r>
        <w:r>
          <w:instrText xml:space="preserve"> SEQ MTEqn \h \* MERGEFORMAT </w:instrText>
        </w:r>
      </w:ins>
      <w:del w:id="3126" w:author="Gerard" w:date="2015-08-25T08:12:00Z">
        <w:r w:rsidR="0023486D" w:rsidDel="0023486D">
          <w:fldChar w:fldCharType="separate"/>
        </w:r>
      </w:del>
      <w:del w:id="3127" w:author="Gerard" w:date="2015-08-24T17:22:00Z">
        <w:r>
          <w:fldChar w:fldCharType="end"/>
        </w:r>
      </w:del>
      <w:ins w:id="3128"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129" w:author="Gerard" w:date="2015-08-10T20:28:00Z">
        <w:r>
          <w:rPr>
            <w:noProof/>
          </w:rPr>
          <w:fldChar w:fldCharType="end"/>
        </w:r>
        <w:r>
          <w:instrText>.</w:instrText>
        </w:r>
        <w:r>
          <w:fldChar w:fldCharType="begin"/>
        </w:r>
        <w:r>
          <w:instrText xml:space="preserve"> SEQ MTEqn \c \* Arabic \* MERGEFORMAT </w:instrText>
        </w:r>
        <w:r>
          <w:fldChar w:fldCharType="separate"/>
        </w:r>
      </w:ins>
      <w:ins w:id="3130" w:author="Gerard" w:date="2015-08-25T08:50:00Z">
        <w:r w:rsidR="009F25FF">
          <w:rPr>
            <w:noProof/>
          </w:rPr>
          <w:instrText>140</w:instrText>
        </w:r>
      </w:ins>
      <w:del w:id="3131" w:author="Gerard" w:date="2015-08-24T17:22:00Z">
        <w:r w:rsidDel="002C5750">
          <w:rPr>
            <w:noProof/>
          </w:rPr>
          <w:delInstrText>138</w:delInstrText>
        </w:r>
      </w:del>
      <w:ins w:id="3132" w:author="Gerard" w:date="2015-08-10T20:28:00Z">
        <w:r>
          <w:rPr>
            <w:noProof/>
          </w:rPr>
          <w:fldChar w:fldCharType="end"/>
        </w:r>
        <w:r>
          <w:instrText>)</w:instrText>
        </w:r>
        <w:r>
          <w:fldChar w:fldCharType="end"/>
        </w:r>
      </w:ins>
    </w:p>
    <w:p w14:paraId="2B7CE878" w14:textId="77777777" w:rsidR="00A3050F" w:rsidRDefault="00A3050F" w:rsidP="00A3050F">
      <w:pPr>
        <w:rPr>
          <w:ins w:id="3133" w:author="Gerard" w:date="2015-08-10T20:28:00Z"/>
        </w:rPr>
      </w:pPr>
      <w:ins w:id="3134" w:author="Gerard" w:date="2015-08-10T20:28:00Z">
        <w:r w:rsidRPr="00B64CEC">
          <w:t>Similarly,</w:t>
        </w:r>
      </w:ins>
    </w:p>
    <w:p w14:paraId="71EF0A2C" w14:textId="77777777" w:rsidR="00A3050F" w:rsidRPr="00B64CEC" w:rsidRDefault="00A3050F" w:rsidP="00A3050F">
      <w:pPr>
        <w:pStyle w:val="MTDisplayEquation"/>
        <w:rPr>
          <w:ins w:id="3135" w:author="Gerard" w:date="2015-08-10T20:28:00Z"/>
        </w:rPr>
      </w:pPr>
      <w:ins w:id="3136" w:author="Gerard" w:date="2015-08-10T20:28:00Z">
        <w:r>
          <w:tab/>
        </w:r>
      </w:ins>
      <w:ins w:id="3137" w:author="Gerard" w:date="2015-08-10T20:28:00Z">
        <w:r w:rsidR="00484504" w:rsidRPr="00EC2506">
          <w:rPr>
            <w:position w:val="-520"/>
          </w:rPr>
          <w:object w:dxaOrig="9420" w:dyaOrig="9140" w14:anchorId="1E19DC78">
            <v:shape id="_x0000_i2952" type="#_x0000_t75" style="width:471.35pt;height:457.35pt" o:ole="">
              <v:imagedata r:id="rId4013" o:title=""/>
            </v:shape>
            <o:OLEObject Type="Embed" ProgID="Equation.DSMT4" ShapeID="_x0000_i2952" DrawAspect="Content" ObjectID="_1375862100" r:id="rId4014"/>
          </w:object>
        </w:r>
      </w:ins>
      <w:ins w:id="3138" w:author="Gerard" w:date="2015-08-10T20:28:00Z">
        <w:r>
          <w:tab/>
        </w:r>
        <w:r>
          <w:fldChar w:fldCharType="begin"/>
        </w:r>
        <w:r>
          <w:instrText xml:space="preserve"> MACROBUTTON MTPlaceRef \* MERGEFORMAT </w:instrText>
        </w:r>
        <w:r>
          <w:fldChar w:fldCharType="begin"/>
        </w:r>
        <w:r>
          <w:instrText xml:space="preserve"> SEQ MTEqn \h \* MERGEFORMAT </w:instrText>
        </w:r>
      </w:ins>
      <w:del w:id="3139" w:author="Gerard" w:date="2015-08-25T08:12:00Z">
        <w:r w:rsidR="0023486D" w:rsidDel="0023486D">
          <w:fldChar w:fldCharType="separate"/>
        </w:r>
      </w:del>
      <w:del w:id="3140" w:author="Gerard" w:date="2015-08-24T17:22:00Z">
        <w:r>
          <w:fldChar w:fldCharType="end"/>
        </w:r>
      </w:del>
      <w:ins w:id="3141"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142" w:author="Gerard" w:date="2015-08-10T20:28:00Z">
        <w:r>
          <w:rPr>
            <w:noProof/>
          </w:rPr>
          <w:fldChar w:fldCharType="end"/>
        </w:r>
        <w:r>
          <w:instrText>.</w:instrText>
        </w:r>
        <w:r>
          <w:fldChar w:fldCharType="begin"/>
        </w:r>
        <w:r>
          <w:instrText xml:space="preserve"> SEQ MTEqn \c \* Arabic \* MERGEFORMAT </w:instrText>
        </w:r>
        <w:r>
          <w:fldChar w:fldCharType="separate"/>
        </w:r>
      </w:ins>
      <w:ins w:id="3143" w:author="Gerard" w:date="2015-08-25T08:50:00Z">
        <w:r w:rsidR="009F25FF">
          <w:rPr>
            <w:noProof/>
          </w:rPr>
          <w:instrText>141</w:instrText>
        </w:r>
      </w:ins>
      <w:del w:id="3144" w:author="Gerard" w:date="2015-08-24T17:22:00Z">
        <w:r w:rsidDel="002C5750">
          <w:rPr>
            <w:noProof/>
          </w:rPr>
          <w:delInstrText>139</w:delInstrText>
        </w:r>
      </w:del>
      <w:ins w:id="3145" w:author="Gerard" w:date="2015-08-10T20:28:00Z">
        <w:r>
          <w:rPr>
            <w:noProof/>
          </w:rPr>
          <w:fldChar w:fldCharType="end"/>
        </w:r>
        <w:r>
          <w:instrText>)</w:instrText>
        </w:r>
        <w:r>
          <w:fldChar w:fldCharType="end"/>
        </w:r>
      </w:ins>
    </w:p>
    <w:p w14:paraId="7A663E3B" w14:textId="77777777" w:rsidR="00A3050F" w:rsidRDefault="00A3050F" w:rsidP="00A3050F">
      <w:pPr>
        <w:rPr>
          <w:ins w:id="3146" w:author="Gerard" w:date="2015-08-10T20:28:00Z"/>
        </w:rPr>
      </w:pPr>
      <w:ins w:id="3147" w:author="Gerard" w:date="2015-08-10T20:28:00Z">
        <w:r>
          <w:t>where</w:t>
        </w:r>
      </w:ins>
    </w:p>
    <w:p w14:paraId="3F6E4E33" w14:textId="77777777" w:rsidR="00A3050F" w:rsidRDefault="00A3050F" w:rsidP="00A3050F">
      <w:pPr>
        <w:pStyle w:val="MTDisplayEquation"/>
        <w:rPr>
          <w:ins w:id="3148" w:author="Gerard" w:date="2015-08-10T20:28:00Z"/>
        </w:rPr>
      </w:pPr>
      <w:ins w:id="3149" w:author="Gerard" w:date="2015-08-10T20:28:00Z">
        <w:r>
          <w:tab/>
        </w:r>
      </w:ins>
      <w:ins w:id="3150" w:author="Gerard" w:date="2015-08-10T20:28:00Z">
        <w:r w:rsidR="007F1CEB" w:rsidRPr="007F1CEB">
          <w:rPr>
            <w:position w:val="-46"/>
          </w:rPr>
          <w:object w:dxaOrig="7560" w:dyaOrig="1060" w14:anchorId="612BA149">
            <v:shape id="_x0000_i2953" type="#_x0000_t75" style="width:377.35pt;height:52.65pt" o:ole="">
              <v:imagedata r:id="rId4015" o:title=""/>
            </v:shape>
            <o:OLEObject Type="Embed" ProgID="Equation.DSMT4" ShapeID="_x0000_i2953" DrawAspect="Content" ObjectID="_1375862101" r:id="rId4016"/>
          </w:object>
        </w:r>
      </w:ins>
      <w:ins w:id="3151" w:author="Gerard" w:date="2015-08-10T20:28:00Z">
        <w:r>
          <w:tab/>
        </w:r>
        <w:r>
          <w:fldChar w:fldCharType="begin"/>
        </w:r>
        <w:r>
          <w:instrText xml:space="preserve"> MACROBUTTON MTPlaceRef \* MERGEFORMAT </w:instrText>
        </w:r>
        <w:r>
          <w:fldChar w:fldCharType="begin"/>
        </w:r>
        <w:r>
          <w:instrText xml:space="preserve"> SEQ MTEqn \h \* MERGEFORMAT </w:instrText>
        </w:r>
      </w:ins>
      <w:del w:id="3152" w:author="Gerard" w:date="2015-08-25T08:12:00Z">
        <w:r w:rsidR="0023486D" w:rsidDel="0023486D">
          <w:fldChar w:fldCharType="separate"/>
        </w:r>
      </w:del>
      <w:del w:id="3153" w:author="Gerard" w:date="2015-08-24T17:22:00Z">
        <w:r>
          <w:fldChar w:fldCharType="end"/>
        </w:r>
      </w:del>
      <w:ins w:id="3154"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155" w:author="Gerard" w:date="2015-08-10T20:28:00Z">
        <w:r>
          <w:rPr>
            <w:noProof/>
          </w:rPr>
          <w:fldChar w:fldCharType="end"/>
        </w:r>
        <w:r>
          <w:instrText>.</w:instrText>
        </w:r>
        <w:r>
          <w:fldChar w:fldCharType="begin"/>
        </w:r>
        <w:r>
          <w:instrText xml:space="preserve"> SEQ MTEqn \c \* Arabic \* MERGEFORMAT </w:instrText>
        </w:r>
        <w:r>
          <w:fldChar w:fldCharType="separate"/>
        </w:r>
      </w:ins>
      <w:ins w:id="3156" w:author="Gerard" w:date="2015-08-25T08:50:00Z">
        <w:r w:rsidR="009F25FF">
          <w:rPr>
            <w:noProof/>
          </w:rPr>
          <w:instrText>142</w:instrText>
        </w:r>
      </w:ins>
      <w:del w:id="3157" w:author="Gerard" w:date="2015-08-24T17:22:00Z">
        <w:r w:rsidDel="002C5750">
          <w:rPr>
            <w:noProof/>
          </w:rPr>
          <w:delInstrText>140</w:delInstrText>
        </w:r>
      </w:del>
      <w:ins w:id="3158" w:author="Gerard" w:date="2015-08-10T20:28:00Z">
        <w:r>
          <w:rPr>
            <w:noProof/>
          </w:rPr>
          <w:fldChar w:fldCharType="end"/>
        </w:r>
        <w:r>
          <w:instrText>)</w:instrText>
        </w:r>
        <w:r>
          <w:fldChar w:fldCharType="end"/>
        </w:r>
      </w:ins>
    </w:p>
    <w:p w14:paraId="05BAE29B" w14:textId="77777777" w:rsidR="00A3050F" w:rsidRDefault="00A3050F" w:rsidP="00A3050F">
      <w:pPr>
        <w:pStyle w:val="MTDisplayEquation"/>
        <w:rPr>
          <w:ins w:id="3159" w:author="Gerard" w:date="2015-08-10T20:28:00Z"/>
        </w:rPr>
      </w:pPr>
      <w:ins w:id="3160" w:author="Gerard" w:date="2015-08-10T20:28:00Z">
        <w:r>
          <w:tab/>
        </w:r>
      </w:ins>
      <w:ins w:id="3161" w:author="Gerard" w:date="2015-08-10T20:28:00Z">
        <w:r w:rsidR="007F1CEB" w:rsidRPr="007F1CEB">
          <w:rPr>
            <w:position w:val="-46"/>
            <w:rPrChange w:id="3162" w:author="Gerard" w:date="2015-08-13T15:38:00Z">
              <w:rPr>
                <w:position w:val="-46"/>
              </w:rPr>
            </w:rPrChange>
          </w:rPr>
          <w:object w:dxaOrig="8240" w:dyaOrig="1060" w14:anchorId="61D7687A">
            <v:shape id="_x0000_i2954" type="#_x0000_t75" style="width:410.65pt;height:52.65pt" o:ole="">
              <v:imagedata r:id="rId4017" o:title=""/>
            </v:shape>
            <o:OLEObject Type="Embed" ProgID="Equation.DSMT4" ShapeID="_x0000_i2954" DrawAspect="Content" ObjectID="_1375862102" r:id="rId4018"/>
          </w:object>
        </w:r>
      </w:ins>
      <w:ins w:id="3163" w:author="Gerard" w:date="2015-08-10T20:28:00Z">
        <w:r>
          <w:tab/>
        </w:r>
        <w:r>
          <w:fldChar w:fldCharType="begin"/>
        </w:r>
        <w:r>
          <w:instrText xml:space="preserve"> MACROBUTTON MTPlaceRef \* MERGEFORMAT </w:instrText>
        </w:r>
        <w:r>
          <w:fldChar w:fldCharType="begin"/>
        </w:r>
        <w:r>
          <w:instrText xml:space="preserve"> SEQ MTEqn \h \* MERGEFORMAT </w:instrText>
        </w:r>
      </w:ins>
      <w:del w:id="3164" w:author="Gerard" w:date="2015-08-25T08:12:00Z">
        <w:r w:rsidR="0023486D" w:rsidDel="0023486D">
          <w:fldChar w:fldCharType="separate"/>
        </w:r>
      </w:del>
      <w:del w:id="3165" w:author="Gerard" w:date="2015-08-24T17:22:00Z">
        <w:r>
          <w:fldChar w:fldCharType="end"/>
        </w:r>
      </w:del>
      <w:ins w:id="3166"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167" w:author="Gerard" w:date="2015-08-10T20:28:00Z">
        <w:r>
          <w:rPr>
            <w:noProof/>
          </w:rPr>
          <w:fldChar w:fldCharType="end"/>
        </w:r>
        <w:r>
          <w:instrText>.</w:instrText>
        </w:r>
        <w:r>
          <w:fldChar w:fldCharType="begin"/>
        </w:r>
        <w:r>
          <w:instrText xml:space="preserve"> SEQ MTEqn \c \* Arabic \* MERGEFORMAT </w:instrText>
        </w:r>
        <w:r>
          <w:fldChar w:fldCharType="separate"/>
        </w:r>
      </w:ins>
      <w:ins w:id="3168" w:author="Gerard" w:date="2015-08-25T08:50:00Z">
        <w:r w:rsidR="009F25FF">
          <w:rPr>
            <w:noProof/>
          </w:rPr>
          <w:instrText>143</w:instrText>
        </w:r>
      </w:ins>
      <w:del w:id="3169" w:author="Gerard" w:date="2015-08-24T17:22:00Z">
        <w:r w:rsidDel="002C5750">
          <w:rPr>
            <w:noProof/>
          </w:rPr>
          <w:delInstrText>141</w:delInstrText>
        </w:r>
      </w:del>
      <w:ins w:id="3170" w:author="Gerard" w:date="2015-08-10T20:28:00Z">
        <w:r>
          <w:rPr>
            <w:noProof/>
          </w:rPr>
          <w:fldChar w:fldCharType="end"/>
        </w:r>
        <w:r>
          <w:instrText>)</w:instrText>
        </w:r>
        <w:r>
          <w:fldChar w:fldCharType="end"/>
        </w:r>
      </w:ins>
    </w:p>
    <w:p w14:paraId="6D94133F" w14:textId="77777777" w:rsidR="00A3050F" w:rsidRDefault="00A3050F" w:rsidP="00A3050F">
      <w:pPr>
        <w:pStyle w:val="MTDisplayEquation"/>
        <w:rPr>
          <w:ins w:id="3171" w:author="Gerard" w:date="2015-08-10T20:28:00Z"/>
        </w:rPr>
      </w:pPr>
      <w:ins w:id="3172" w:author="Gerard" w:date="2015-08-10T20:28:00Z">
        <w:r>
          <w:tab/>
        </w:r>
      </w:ins>
      <w:ins w:id="3173" w:author="Gerard" w:date="2015-08-10T20:28:00Z">
        <w:r w:rsidR="007F1CEB" w:rsidRPr="002C5750">
          <w:rPr>
            <w:position w:val="-40"/>
          </w:rPr>
          <w:object w:dxaOrig="4180" w:dyaOrig="940" w14:anchorId="1FCFECEF">
            <v:shape id="_x0000_i2955" type="#_x0000_t75" style="width:209.35pt;height:46.65pt" o:ole="">
              <v:imagedata r:id="rId4019" o:title=""/>
            </v:shape>
            <o:OLEObject Type="Embed" ProgID="Equation.DSMT4" ShapeID="_x0000_i2955" DrawAspect="Content" ObjectID="_1375862103" r:id="rId4020"/>
          </w:object>
        </w:r>
      </w:ins>
      <w:ins w:id="3174" w:author="Gerard" w:date="2015-08-10T20:28:00Z">
        <w:r>
          <w:tab/>
        </w:r>
        <w:r>
          <w:fldChar w:fldCharType="begin"/>
        </w:r>
        <w:r>
          <w:instrText xml:space="preserve"> MACROBUTTON MTPlaceRef \* MERGEFORMAT </w:instrText>
        </w:r>
        <w:r>
          <w:fldChar w:fldCharType="begin"/>
        </w:r>
        <w:r>
          <w:instrText xml:space="preserve"> SEQ MTEqn \h \* MERGEFORMAT </w:instrText>
        </w:r>
      </w:ins>
      <w:del w:id="3175" w:author="Gerard" w:date="2015-08-25T08:12:00Z">
        <w:r w:rsidR="0023486D" w:rsidDel="0023486D">
          <w:fldChar w:fldCharType="separate"/>
        </w:r>
      </w:del>
      <w:del w:id="3176" w:author="Gerard" w:date="2015-08-24T17:22:00Z">
        <w:r>
          <w:fldChar w:fldCharType="end"/>
        </w:r>
      </w:del>
      <w:ins w:id="3177"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178" w:author="Gerard" w:date="2015-08-10T20:28:00Z">
        <w:r>
          <w:rPr>
            <w:noProof/>
          </w:rPr>
          <w:fldChar w:fldCharType="end"/>
        </w:r>
        <w:r>
          <w:instrText>.</w:instrText>
        </w:r>
        <w:r>
          <w:fldChar w:fldCharType="begin"/>
        </w:r>
        <w:r>
          <w:instrText xml:space="preserve"> SEQ MTEqn \c \* Arabic \* MERGEFORMAT </w:instrText>
        </w:r>
        <w:r>
          <w:fldChar w:fldCharType="separate"/>
        </w:r>
      </w:ins>
      <w:ins w:id="3179" w:author="Gerard" w:date="2015-08-25T08:50:00Z">
        <w:r w:rsidR="009F25FF">
          <w:rPr>
            <w:noProof/>
          </w:rPr>
          <w:instrText>144</w:instrText>
        </w:r>
      </w:ins>
      <w:del w:id="3180" w:author="Gerard" w:date="2015-08-24T17:22:00Z">
        <w:r w:rsidDel="002C5750">
          <w:rPr>
            <w:noProof/>
          </w:rPr>
          <w:delInstrText>142</w:delInstrText>
        </w:r>
      </w:del>
      <w:ins w:id="3181" w:author="Gerard" w:date="2015-08-10T20:28:00Z">
        <w:r>
          <w:rPr>
            <w:noProof/>
          </w:rPr>
          <w:fldChar w:fldCharType="end"/>
        </w:r>
        <w:r>
          <w:instrText>)</w:instrText>
        </w:r>
        <w:r>
          <w:fldChar w:fldCharType="end"/>
        </w:r>
      </w:ins>
    </w:p>
    <w:p w14:paraId="64B347E7" w14:textId="77777777" w:rsidR="00A3050F" w:rsidRDefault="00A3050F" w:rsidP="00A3050F">
      <w:pPr>
        <w:pStyle w:val="MTDisplayEquation"/>
        <w:rPr>
          <w:ins w:id="3182" w:author="Gerard" w:date="2015-08-10T20:28:00Z"/>
        </w:rPr>
      </w:pPr>
      <w:ins w:id="3183" w:author="Gerard" w:date="2015-08-10T20:28:00Z">
        <w:r>
          <w:tab/>
        </w:r>
      </w:ins>
      <w:ins w:id="3184" w:author="Gerard" w:date="2015-08-10T20:28:00Z">
        <w:r w:rsidR="007F1CEB" w:rsidRPr="002C5750">
          <w:rPr>
            <w:position w:val="-46"/>
          </w:rPr>
          <w:object w:dxaOrig="8560" w:dyaOrig="1060" w14:anchorId="06C153C9">
            <v:shape id="_x0000_i2956" type="#_x0000_t75" style="width:427.35pt;height:52.65pt" o:ole="">
              <v:imagedata r:id="rId4021" o:title=""/>
            </v:shape>
            <o:OLEObject Type="Embed" ProgID="Equation.DSMT4" ShapeID="_x0000_i2956" DrawAspect="Content" ObjectID="_1375862104" r:id="rId4022"/>
          </w:object>
        </w:r>
      </w:ins>
      <w:ins w:id="3185" w:author="Gerard" w:date="2015-08-10T20:28:00Z">
        <w:r>
          <w:tab/>
        </w:r>
        <w:r>
          <w:fldChar w:fldCharType="begin"/>
        </w:r>
        <w:r>
          <w:instrText xml:space="preserve"> MACROBUTTON MTPlaceRef \* MERGEFORMAT </w:instrText>
        </w:r>
        <w:r>
          <w:fldChar w:fldCharType="begin"/>
        </w:r>
        <w:r>
          <w:instrText xml:space="preserve"> SEQ MTEqn \h \* MERGEFORMAT </w:instrText>
        </w:r>
      </w:ins>
      <w:del w:id="3186" w:author="Gerard" w:date="2015-08-25T08:12:00Z">
        <w:r w:rsidR="0023486D" w:rsidDel="0023486D">
          <w:fldChar w:fldCharType="separate"/>
        </w:r>
      </w:del>
      <w:del w:id="3187" w:author="Gerard" w:date="2015-08-24T17:22:00Z">
        <w:r>
          <w:fldChar w:fldCharType="end"/>
        </w:r>
      </w:del>
      <w:ins w:id="3188"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189" w:author="Gerard" w:date="2015-08-10T20:28:00Z">
        <w:r>
          <w:rPr>
            <w:noProof/>
          </w:rPr>
          <w:fldChar w:fldCharType="end"/>
        </w:r>
        <w:r>
          <w:instrText>.</w:instrText>
        </w:r>
        <w:r>
          <w:fldChar w:fldCharType="begin"/>
        </w:r>
        <w:r>
          <w:instrText xml:space="preserve"> SEQ MTEqn \c \* Arabic \* MERGEFORMAT </w:instrText>
        </w:r>
        <w:r>
          <w:fldChar w:fldCharType="separate"/>
        </w:r>
      </w:ins>
      <w:ins w:id="3190" w:author="Gerard" w:date="2015-08-25T08:50:00Z">
        <w:r w:rsidR="009F25FF">
          <w:rPr>
            <w:noProof/>
          </w:rPr>
          <w:instrText>145</w:instrText>
        </w:r>
      </w:ins>
      <w:del w:id="3191" w:author="Gerard" w:date="2015-08-24T17:22:00Z">
        <w:r w:rsidDel="002C5750">
          <w:rPr>
            <w:noProof/>
          </w:rPr>
          <w:delInstrText>143</w:delInstrText>
        </w:r>
      </w:del>
      <w:ins w:id="3192" w:author="Gerard" w:date="2015-08-10T20:28:00Z">
        <w:r>
          <w:rPr>
            <w:noProof/>
          </w:rPr>
          <w:fldChar w:fldCharType="end"/>
        </w:r>
        <w:r>
          <w:instrText>)</w:instrText>
        </w:r>
        <w:r>
          <w:fldChar w:fldCharType="end"/>
        </w:r>
      </w:ins>
    </w:p>
    <w:p w14:paraId="4CDA5809" w14:textId="77777777" w:rsidR="00A3050F" w:rsidRDefault="00A3050F" w:rsidP="00A3050F">
      <w:pPr>
        <w:pStyle w:val="MTDisplayEquation"/>
        <w:rPr>
          <w:ins w:id="3193" w:author="Gerard" w:date="2015-08-10T20:28:00Z"/>
        </w:rPr>
      </w:pPr>
      <w:ins w:id="3194" w:author="Gerard" w:date="2015-08-10T20:28:00Z">
        <w:r>
          <w:tab/>
        </w:r>
      </w:ins>
      <w:ins w:id="3195" w:author="Gerard" w:date="2015-08-10T20:28:00Z">
        <w:r w:rsidR="00164EE2" w:rsidRPr="002C5750">
          <w:rPr>
            <w:position w:val="-90"/>
          </w:rPr>
          <w:object w:dxaOrig="6560" w:dyaOrig="1920" w14:anchorId="41B7FA05">
            <v:shape id="_x0000_i2957" type="#_x0000_t75" style="width:326pt;height:96.65pt" o:ole="">
              <v:imagedata r:id="rId4023" o:title=""/>
            </v:shape>
            <o:OLEObject Type="Embed" ProgID="Equation.DSMT4" ShapeID="_x0000_i2957" DrawAspect="Content" ObjectID="_1375862105" r:id="rId4024"/>
          </w:object>
        </w:r>
      </w:ins>
      <w:ins w:id="3196" w:author="Gerard" w:date="2015-08-10T20:28:00Z">
        <w:r>
          <w:tab/>
        </w:r>
        <w:r>
          <w:fldChar w:fldCharType="begin"/>
        </w:r>
        <w:r>
          <w:instrText xml:space="preserve"> MACROBUTTON MTPlaceRef \* MERGEFORMAT </w:instrText>
        </w:r>
        <w:r>
          <w:fldChar w:fldCharType="begin"/>
        </w:r>
        <w:r>
          <w:instrText xml:space="preserve"> SEQ MTEqn \h \* MERGEFORMAT </w:instrText>
        </w:r>
      </w:ins>
      <w:del w:id="3197" w:author="Gerard" w:date="2015-08-25T08:12:00Z">
        <w:r w:rsidR="0023486D" w:rsidDel="0023486D">
          <w:fldChar w:fldCharType="separate"/>
        </w:r>
      </w:del>
      <w:del w:id="3198" w:author="Gerard" w:date="2015-08-24T17:22:00Z">
        <w:r>
          <w:fldChar w:fldCharType="end"/>
        </w:r>
      </w:del>
      <w:ins w:id="3199"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200" w:author="Gerard" w:date="2015-08-10T20:28:00Z">
        <w:r>
          <w:rPr>
            <w:noProof/>
          </w:rPr>
          <w:fldChar w:fldCharType="end"/>
        </w:r>
        <w:r>
          <w:instrText>.</w:instrText>
        </w:r>
        <w:r>
          <w:fldChar w:fldCharType="begin"/>
        </w:r>
        <w:r>
          <w:instrText xml:space="preserve"> SEQ MTEqn \c \* Arabic \* MERGEFORMAT </w:instrText>
        </w:r>
        <w:r>
          <w:fldChar w:fldCharType="separate"/>
        </w:r>
      </w:ins>
      <w:ins w:id="3201" w:author="Gerard" w:date="2015-08-25T08:50:00Z">
        <w:r w:rsidR="009F25FF">
          <w:rPr>
            <w:noProof/>
          </w:rPr>
          <w:instrText>146</w:instrText>
        </w:r>
      </w:ins>
      <w:del w:id="3202" w:author="Gerard" w:date="2015-08-24T17:22:00Z">
        <w:r w:rsidDel="002C5750">
          <w:rPr>
            <w:noProof/>
          </w:rPr>
          <w:delInstrText>144</w:delInstrText>
        </w:r>
      </w:del>
      <w:ins w:id="3203" w:author="Gerard" w:date="2015-08-10T20:28:00Z">
        <w:r>
          <w:rPr>
            <w:noProof/>
          </w:rPr>
          <w:fldChar w:fldCharType="end"/>
        </w:r>
        <w:r>
          <w:instrText>)</w:instrText>
        </w:r>
        <w:r>
          <w:fldChar w:fldCharType="end"/>
        </w:r>
      </w:ins>
    </w:p>
    <w:p w14:paraId="6F70396B" w14:textId="77777777" w:rsidR="00A3050F" w:rsidRDefault="00A3050F" w:rsidP="00A3050F">
      <w:pPr>
        <w:rPr>
          <w:ins w:id="3204" w:author="Gerard" w:date="2015-08-10T20:28:00Z"/>
        </w:rPr>
      </w:pPr>
      <w:ins w:id="3205" w:author="Gerard" w:date="2015-08-10T20:28:00Z">
        <w:r>
          <w:t>and</w:t>
        </w:r>
      </w:ins>
    </w:p>
    <w:p w14:paraId="3F57AA25" w14:textId="77777777" w:rsidR="00A3050F" w:rsidRPr="002F00FB" w:rsidRDefault="00A3050F" w:rsidP="00A3050F">
      <w:pPr>
        <w:pStyle w:val="MTDisplayEquation"/>
        <w:rPr>
          <w:ins w:id="3206" w:author="Gerard" w:date="2015-08-10T20:28:00Z"/>
        </w:rPr>
      </w:pPr>
      <w:ins w:id="3207" w:author="Gerard" w:date="2015-08-10T20:28:00Z">
        <w:r>
          <w:tab/>
        </w:r>
      </w:ins>
      <w:ins w:id="3208" w:author="Gerard" w:date="2015-08-10T20:28:00Z">
        <w:r w:rsidR="007F1CEB" w:rsidRPr="007F1CEB">
          <w:rPr>
            <w:position w:val="-158"/>
          </w:rPr>
          <w:object w:dxaOrig="5780" w:dyaOrig="3280" w14:anchorId="49FF6DE7">
            <v:shape id="_x0000_i2958" type="#_x0000_t75" style="width:289.35pt;height:164pt" o:ole="">
              <v:imagedata r:id="rId4025" o:title=""/>
            </v:shape>
            <o:OLEObject Type="Embed" ProgID="Equation.DSMT4" ShapeID="_x0000_i2958" DrawAspect="Content" ObjectID="_1375862106" r:id="rId4026"/>
          </w:object>
        </w:r>
      </w:ins>
      <w:ins w:id="3209" w:author="Gerard" w:date="2015-08-10T20:28:00Z">
        <w:r>
          <w:tab/>
        </w:r>
        <w:r>
          <w:fldChar w:fldCharType="begin"/>
        </w:r>
        <w:r>
          <w:instrText xml:space="preserve"> MACROBUTTON MTPlaceRef \* MERGEFORMAT </w:instrText>
        </w:r>
        <w:r>
          <w:fldChar w:fldCharType="begin"/>
        </w:r>
        <w:r>
          <w:instrText xml:space="preserve"> SEQ MTEqn \h \* MERGEFORMAT </w:instrText>
        </w:r>
      </w:ins>
      <w:del w:id="3210" w:author="Gerard" w:date="2015-08-25T08:12:00Z">
        <w:r w:rsidR="0023486D" w:rsidDel="0023486D">
          <w:fldChar w:fldCharType="separate"/>
        </w:r>
      </w:del>
      <w:del w:id="3211" w:author="Gerard" w:date="2015-08-24T17:22:00Z">
        <w:r>
          <w:fldChar w:fldCharType="end"/>
        </w:r>
      </w:del>
      <w:ins w:id="3212" w:author="Gerard" w:date="2015-08-10T20:28:00Z">
        <w:r>
          <w:instrText>(</w:instrText>
        </w:r>
        <w:r>
          <w:fldChar w:fldCharType="begin"/>
        </w:r>
        <w:r>
          <w:instrText xml:space="preserve"> SEQ MTSec \c \* Arabic \* MERGEFORMAT </w:instrText>
        </w:r>
        <w:r>
          <w:fldChar w:fldCharType="separate"/>
        </w:r>
      </w:ins>
      <w:r w:rsidR="009F25FF">
        <w:rPr>
          <w:noProof/>
        </w:rPr>
        <w:instrText>6</w:instrText>
      </w:r>
      <w:ins w:id="3213" w:author="Gerard" w:date="2015-08-10T20:28:00Z">
        <w:r>
          <w:rPr>
            <w:noProof/>
          </w:rPr>
          <w:fldChar w:fldCharType="end"/>
        </w:r>
        <w:r>
          <w:instrText>.</w:instrText>
        </w:r>
        <w:r>
          <w:fldChar w:fldCharType="begin"/>
        </w:r>
        <w:r>
          <w:instrText xml:space="preserve"> SEQ MTEqn \c \* Arabic \* MERGEFORMAT </w:instrText>
        </w:r>
        <w:r>
          <w:fldChar w:fldCharType="separate"/>
        </w:r>
      </w:ins>
      <w:ins w:id="3214" w:author="Gerard" w:date="2015-08-25T08:50:00Z">
        <w:r w:rsidR="009F25FF">
          <w:rPr>
            <w:noProof/>
          </w:rPr>
          <w:instrText>147</w:instrText>
        </w:r>
      </w:ins>
      <w:del w:id="3215" w:author="Gerard" w:date="2015-08-24T17:22:00Z">
        <w:r w:rsidDel="002C5750">
          <w:rPr>
            <w:noProof/>
          </w:rPr>
          <w:delInstrText>145</w:delInstrText>
        </w:r>
      </w:del>
      <w:ins w:id="3216" w:author="Gerard" w:date="2015-08-10T20:28:00Z">
        <w:r>
          <w:rPr>
            <w:noProof/>
          </w:rPr>
          <w:fldChar w:fldCharType="end"/>
        </w:r>
        <w:r>
          <w:instrText>)</w:instrText>
        </w:r>
        <w:r>
          <w:fldChar w:fldCharType="end"/>
        </w:r>
      </w:ins>
    </w:p>
    <w:p w14:paraId="4E2C3C3C" w14:textId="77777777" w:rsidR="00B64CEC" w:rsidRPr="0054008E" w:rsidRDefault="00B64CEC" w:rsidP="0054008E"/>
    <w:p w14:paraId="120F9D0C" w14:textId="77777777" w:rsidR="008C7882" w:rsidRDefault="008C7882" w:rsidP="008C7882">
      <w:pPr>
        <w:pStyle w:val="Heading2"/>
      </w:pPr>
      <w:bookmarkStart w:id="3217" w:name="_Toc302112115"/>
      <w:r>
        <w:t>Tied Contact</w:t>
      </w:r>
      <w:bookmarkEnd w:id="3217"/>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3218" w:name="_Toc302112116"/>
      <w:r>
        <w:t>Gap Function</w:t>
      </w:r>
      <w:bookmarkEnd w:id="3218"/>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749A925" w:rsidR="008C7882" w:rsidRDefault="008C7882" w:rsidP="008C7882">
      <w:pPr>
        <w:pStyle w:val="MTDisplayEquation"/>
      </w:pPr>
      <w:r>
        <w:tab/>
      </w:r>
      <w:r w:rsidR="00905817" w:rsidRPr="00905817">
        <w:rPr>
          <w:position w:val="-22"/>
        </w:rPr>
        <w:object w:dxaOrig="2400" w:dyaOrig="480" w14:anchorId="2426DCA2">
          <v:shape id="_x0000_i2959" type="#_x0000_t75" style="width:119.35pt;height:24.65pt" o:ole="">
            <v:imagedata r:id="rId4027" o:title=""/>
          </v:shape>
          <o:OLEObject Type="Embed" ProgID="Equation.DSMT4" ShapeID="_x0000_i2959" DrawAspect="Content" ObjectID="_1375862107" r:id="rId4028"/>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19" w:author="Gerard" w:date="2015-08-25T08:50:00Z">
          <w:r w:rsidR="009F25FF">
            <w:rPr>
              <w:noProof/>
            </w:rPr>
            <w:instrText>148</w:instrText>
          </w:r>
        </w:ins>
        <w:del w:id="3220" w:author="Gerard" w:date="2015-07-27T22:14:00Z">
          <w:r w:rsidR="00D3178E" w:rsidDel="00C175E9">
            <w:rPr>
              <w:noProof/>
            </w:rPr>
            <w:delInstrText>119</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1FEAC88F" w:rsidR="008C7882" w:rsidRDefault="008C7882" w:rsidP="008C7882">
      <w:pPr>
        <w:pStyle w:val="MTDisplayEquation"/>
      </w:pPr>
      <w:r>
        <w:tab/>
      </w:r>
      <w:r w:rsidR="00905817" w:rsidRPr="00905817">
        <w:rPr>
          <w:position w:val="-16"/>
        </w:rPr>
        <w:object w:dxaOrig="2900" w:dyaOrig="440" w14:anchorId="2E95361B">
          <v:shape id="_x0000_i2960" type="#_x0000_t75" style="width:144.65pt;height:22pt" o:ole="">
            <v:imagedata r:id="rId4029" o:title=""/>
          </v:shape>
          <o:OLEObject Type="Embed" ProgID="Equation.DSMT4" ShapeID="_x0000_i2960" DrawAspect="Content" ObjectID="_1375862108" r:id="rId4030"/>
        </w:object>
      </w:r>
      <w:r w:rsidR="00533170">
        <w:t>.</w:t>
      </w:r>
      <w:r>
        <w:tab/>
      </w:r>
      <w:r>
        <w:fldChar w:fldCharType="begin"/>
      </w:r>
      <w:r>
        <w:instrText xml:space="preserve"> MACROBUTTON MTPlaceRef \* MERGEFORMAT </w:instrText>
      </w:r>
      <w:fldSimple w:instr=" SEQ MTEqn \h \* MERGEFORMAT "/>
      <w:bookmarkStart w:id="3221" w:name="ZEqnNum428872"/>
      <w:r>
        <w:instrText>(</w:instrText>
      </w:r>
      <w:fldSimple w:instr=" SEQ MTSec \c \* Arabic \* MERGEFORMAT ">
        <w:r w:rsidR="009F25FF">
          <w:rPr>
            <w:noProof/>
          </w:rPr>
          <w:instrText>6</w:instrText>
        </w:r>
      </w:fldSimple>
      <w:r>
        <w:instrText>.</w:instrText>
      </w:r>
      <w:fldSimple w:instr=" SEQ MTEqn \c \* Arabic \* MERGEFORMAT ">
        <w:ins w:id="3222" w:author="Gerard" w:date="2015-08-25T08:50:00Z">
          <w:r w:rsidR="009F25FF">
            <w:rPr>
              <w:noProof/>
            </w:rPr>
            <w:instrText>149</w:instrText>
          </w:r>
        </w:ins>
        <w:del w:id="3223" w:author="Gerard" w:date="2015-07-27T22:14:00Z">
          <w:r w:rsidR="00D3178E" w:rsidDel="00C175E9">
            <w:rPr>
              <w:noProof/>
            </w:rPr>
            <w:delInstrText>120</w:delInstrText>
          </w:r>
        </w:del>
      </w:fldSimple>
      <w:r>
        <w:instrText>)</w:instrText>
      </w:r>
      <w:bookmarkEnd w:id="3221"/>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3224" w:name="_Toc302112117"/>
      <w:r>
        <w:t>Tied Contact Integral</w:t>
      </w:r>
      <w:bookmarkEnd w:id="3224"/>
    </w:p>
    <w:p w14:paraId="1C216324" w14:textId="0D1CE0CE"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3225" w:author="Gerard" w:date="2015-08-25T08:50:00Z">
          <w:r w:rsidR="009F25FF">
            <w:instrText>(6.149)</w:instrText>
          </w:r>
        </w:ins>
        <w:del w:id="3226" w:author="Gerard" w:date="2015-07-27T22:14:00Z">
          <w:r w:rsidR="00D3178E" w:rsidDel="00C175E9">
            <w:delInstrText>(6.120)</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27E903EC" w:rsidR="008C7882" w:rsidRDefault="008C7882" w:rsidP="008C7882">
      <w:pPr>
        <w:pStyle w:val="MTDisplayEquation"/>
      </w:pPr>
      <w:r>
        <w:tab/>
      </w:r>
      <w:r w:rsidR="00905817" w:rsidRPr="00905817">
        <w:rPr>
          <w:position w:val="-34"/>
        </w:rPr>
        <w:object w:dxaOrig="1560" w:dyaOrig="620" w14:anchorId="1B375DF6">
          <v:shape id="_x0000_i2961" type="#_x0000_t75" style="width:78.65pt;height:31.35pt" o:ole="">
            <v:imagedata r:id="rId4031" o:title=""/>
          </v:shape>
          <o:OLEObject Type="Embed" ProgID="Equation.DSMT4" ShapeID="_x0000_i2961" DrawAspect="Content" ObjectID="_1375862109" r:id="rId4032"/>
        </w:object>
      </w:r>
      <w:r w:rsidR="00533170">
        <w:t>.</w:t>
      </w:r>
      <w:r>
        <w:tab/>
      </w:r>
      <w:r>
        <w:fldChar w:fldCharType="begin"/>
      </w:r>
      <w:r>
        <w:instrText xml:space="preserve"> MACROBUTTON MTPlaceRef \* MERGEFORMAT </w:instrText>
      </w:r>
      <w:fldSimple w:instr=" SEQ MTEqn \h \* MERGEFORMAT "/>
      <w:bookmarkStart w:id="3227" w:name="ZEqnNum634962"/>
      <w:r>
        <w:instrText>(</w:instrText>
      </w:r>
      <w:fldSimple w:instr=" SEQ MTSec \c \* Arabic \* MERGEFORMAT ">
        <w:r w:rsidR="009F25FF">
          <w:rPr>
            <w:noProof/>
          </w:rPr>
          <w:instrText>6</w:instrText>
        </w:r>
      </w:fldSimple>
      <w:r>
        <w:instrText>.</w:instrText>
      </w:r>
      <w:fldSimple w:instr=" SEQ MTEqn \c \* Arabic \* MERGEFORMAT ">
        <w:ins w:id="3228" w:author="Gerard" w:date="2015-08-25T08:50:00Z">
          <w:r w:rsidR="009F25FF">
            <w:rPr>
              <w:noProof/>
            </w:rPr>
            <w:instrText>150</w:instrText>
          </w:r>
        </w:ins>
        <w:del w:id="3229" w:author="Gerard" w:date="2015-07-27T22:14:00Z">
          <w:r w:rsidR="00D3178E" w:rsidDel="00C175E9">
            <w:rPr>
              <w:noProof/>
            </w:rPr>
            <w:delInstrText>121</w:delInstrText>
          </w:r>
        </w:del>
      </w:fldSimple>
      <w:r>
        <w:instrText>)</w:instrText>
      </w:r>
      <w:bookmarkEnd w:id="3227"/>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962" type="#_x0000_t75" style="width:47.35pt;height:20pt" o:ole="">
            <v:imagedata r:id="rId4033" o:title=""/>
          </v:shape>
          <o:OLEObject Type="Embed" ProgID="Equation.DSMT4" ShapeID="_x0000_i2962" DrawAspect="Content" ObjectID="_1375862110" r:id="rId4034"/>
        </w:object>
      </w:r>
      <w:r>
        <w:t>. Since we anticipate the use of an augmented Lagrangian formalism, we can write this reaction force as follows.</w:t>
      </w:r>
    </w:p>
    <w:p w14:paraId="194E07FA" w14:textId="77777777" w:rsidR="008C7882" w:rsidRDefault="008C7882" w:rsidP="008C7882"/>
    <w:p w14:paraId="6194B632" w14:textId="31483A58" w:rsidR="008C7882" w:rsidRDefault="008C7882" w:rsidP="008C7882">
      <w:pPr>
        <w:pStyle w:val="MTDisplayEquation"/>
      </w:pPr>
      <w:r>
        <w:tab/>
      </w:r>
      <w:r w:rsidR="00905817" w:rsidRPr="00905817">
        <w:rPr>
          <w:position w:val="-10"/>
        </w:rPr>
        <w:object w:dxaOrig="1060" w:dyaOrig="320" w14:anchorId="5A6C5C0E">
          <v:shape id="_x0000_i2963" type="#_x0000_t75" style="width:52pt;height:15.35pt" o:ole="">
            <v:imagedata r:id="rId4035" o:title=""/>
          </v:shape>
          <o:OLEObject Type="Embed" ProgID="Equation.DSMT4" ShapeID="_x0000_i2963" DrawAspect="Content" ObjectID="_1375862111" r:id="rId4036"/>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30" w:author="Gerard" w:date="2015-08-25T08:50:00Z">
          <w:r w:rsidR="009F25FF">
            <w:rPr>
              <w:noProof/>
            </w:rPr>
            <w:instrText>151</w:instrText>
          </w:r>
        </w:ins>
        <w:del w:id="3231" w:author="Gerard" w:date="2015-07-27T22:14:00Z">
          <w:r w:rsidR="00D3178E" w:rsidDel="00C175E9">
            <w:rPr>
              <w:noProof/>
            </w:rPr>
            <w:delInstrText>122</w:delInstrText>
          </w:r>
        </w:del>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964" type="#_x0000_t75" style="width:10pt;height:12.65pt" o:ole="">
            <v:imagedata r:id="rId4037" o:title=""/>
          </v:shape>
          <o:OLEObject Type="Embed" ProgID="Equation.DSMT4" ShapeID="_x0000_i2964" DrawAspect="Content" ObjectID="_1375862112" r:id="rId4038"/>
        </w:object>
      </w:r>
      <w:r>
        <w:t xml:space="preserve">is the Lagrangian multiplier and </w:t>
      </w:r>
      <w:r w:rsidR="00905817" w:rsidRPr="00905817">
        <w:rPr>
          <w:position w:val="-6"/>
        </w:rPr>
        <w:object w:dxaOrig="200" w:dyaOrig="220" w14:anchorId="2F29B95B">
          <v:shape id="_x0000_i2965" type="#_x0000_t75" style="width:10pt;height:10.65pt" o:ole="">
            <v:imagedata r:id="rId4039" o:title=""/>
          </v:shape>
          <o:OLEObject Type="Embed" ProgID="Equation.DSMT4" ShapeID="_x0000_i2965" DrawAspect="Content" ObjectID="_1375862113" r:id="rId4040"/>
        </w:object>
      </w:r>
      <w:r>
        <w:t>is a penalty factor.</w:t>
      </w:r>
    </w:p>
    <w:p w14:paraId="10EFE885" w14:textId="77777777" w:rsidR="008C7882" w:rsidRDefault="008C7882" w:rsidP="008C7882"/>
    <w:p w14:paraId="5EB7FE2C" w14:textId="77777777" w:rsidR="008C7882" w:rsidRDefault="008C7882" w:rsidP="008C7882">
      <w:pPr>
        <w:pStyle w:val="Heading3"/>
      </w:pPr>
      <w:bookmarkStart w:id="3232" w:name="_Toc302112118"/>
      <w:r>
        <w:t>Linearization of the Contact Integral</w:t>
      </w:r>
      <w:bookmarkEnd w:id="3232"/>
    </w:p>
    <w:p w14:paraId="539EBF3E" w14:textId="3AF311FE" w:rsidR="008C7882" w:rsidRDefault="008C7882" w:rsidP="008C7882">
      <w:r>
        <w:t xml:space="preserve">Since equation </w:t>
      </w:r>
      <w:r>
        <w:fldChar w:fldCharType="begin"/>
      </w:r>
      <w:r>
        <w:instrText xml:space="preserve"> GOTOBUTTON ZEqnNum634962  \* MERGEFORMAT </w:instrText>
      </w:r>
      <w:fldSimple w:instr=" REF ZEqnNum634962 \! \* MERGEFORMAT ">
        <w:ins w:id="3233" w:author="Gerard" w:date="2015-08-25T08:50:00Z">
          <w:r w:rsidR="009F25FF">
            <w:instrText>(6.150)</w:instrText>
          </w:r>
        </w:ins>
        <w:del w:id="3234" w:author="Gerard" w:date="2015-07-27T22:14:00Z">
          <w:r w:rsidR="00D3178E" w:rsidDel="00C175E9">
            <w:delInstrText>(6.121)</w:delInstrText>
          </w:r>
        </w:del>
      </w:fldSimple>
      <w:r>
        <w:fldChar w:fldCharType="end"/>
      </w:r>
      <w:r>
        <w:t xml:space="preserve"> is nonlinear we need to calculate the linearization. For tied contact, this is simply given by the following equation.</w:t>
      </w:r>
    </w:p>
    <w:p w14:paraId="0C1B7E86" w14:textId="1A0616D1" w:rsidR="008C7882" w:rsidRDefault="008C7882" w:rsidP="008C7882">
      <w:pPr>
        <w:pStyle w:val="MTDisplayEquation"/>
      </w:pPr>
      <w:r>
        <w:tab/>
      </w:r>
      <w:r w:rsidR="00905817" w:rsidRPr="00905817">
        <w:rPr>
          <w:position w:val="-34"/>
        </w:rPr>
        <w:object w:dxaOrig="1939" w:dyaOrig="620" w14:anchorId="6FE545B6">
          <v:shape id="_x0000_i2966" type="#_x0000_t75" style="width:96.65pt;height:31.35pt" o:ole="">
            <v:imagedata r:id="rId4041" o:title=""/>
          </v:shape>
          <o:OLEObject Type="Embed" ProgID="Equation.DSMT4" ShapeID="_x0000_i2966" DrawAspect="Content" ObjectID="_1375862114" r:id="rId4042"/>
        </w:object>
      </w:r>
      <w:r w:rsidR="00533170">
        <w:t>.</w:t>
      </w:r>
      <w:r>
        <w:tab/>
      </w:r>
      <w:r>
        <w:fldChar w:fldCharType="begin"/>
      </w:r>
      <w:r>
        <w:instrText xml:space="preserve"> MACROBUTTON MTPlaceRef \* MERGEFORMAT </w:instrText>
      </w:r>
      <w:fldSimple w:instr=" SEQ MTEqn \h \* MERGEFORMAT "/>
      <w:bookmarkStart w:id="3235" w:name="ZEqnNum721558"/>
      <w:r>
        <w:instrText>(</w:instrText>
      </w:r>
      <w:fldSimple w:instr=" SEQ MTSec \c \* Arabic \* MERGEFORMAT ">
        <w:r w:rsidR="009F25FF">
          <w:rPr>
            <w:noProof/>
          </w:rPr>
          <w:instrText>6</w:instrText>
        </w:r>
      </w:fldSimple>
      <w:r>
        <w:instrText>.</w:instrText>
      </w:r>
      <w:fldSimple w:instr=" SEQ MTEqn \c \* Arabic \* MERGEFORMAT ">
        <w:ins w:id="3236" w:author="Gerard" w:date="2015-08-25T08:50:00Z">
          <w:r w:rsidR="009F25FF">
            <w:rPr>
              <w:noProof/>
            </w:rPr>
            <w:instrText>152</w:instrText>
          </w:r>
        </w:ins>
        <w:del w:id="3237" w:author="Gerard" w:date="2015-07-27T22:14:00Z">
          <w:r w:rsidR="00D3178E" w:rsidDel="00C175E9">
            <w:rPr>
              <w:noProof/>
            </w:rPr>
            <w:delInstrText>123</w:delInstrText>
          </w:r>
        </w:del>
      </w:fldSimple>
      <w:r>
        <w:instrText>)</w:instrText>
      </w:r>
      <w:bookmarkEnd w:id="3235"/>
      <w:r>
        <w:fldChar w:fldCharType="end"/>
      </w:r>
    </w:p>
    <w:p w14:paraId="15D19BB8" w14:textId="77777777" w:rsidR="008C7882" w:rsidRDefault="008C7882" w:rsidP="008C7882">
      <w:r>
        <w:t>Where</w:t>
      </w:r>
    </w:p>
    <w:p w14:paraId="254FAECC" w14:textId="76A605B9" w:rsidR="008C7882" w:rsidRDefault="008C7882" w:rsidP="008C7882">
      <w:pPr>
        <w:pStyle w:val="MTDisplayEquation"/>
      </w:pPr>
      <w:r>
        <w:tab/>
      </w:r>
      <w:r w:rsidR="00905817" w:rsidRPr="00905817">
        <w:rPr>
          <w:position w:val="-10"/>
        </w:rPr>
        <w:object w:dxaOrig="1520" w:dyaOrig="380" w14:anchorId="11EED796">
          <v:shape id="_x0000_i2967" type="#_x0000_t75" style="width:75.35pt;height:19.35pt" o:ole="">
            <v:imagedata r:id="rId4043" o:title=""/>
          </v:shape>
          <o:OLEObject Type="Embed" ProgID="Equation.DSMT4" ShapeID="_x0000_i2967" DrawAspect="Content" ObjectID="_1375862115" r:id="rId4044"/>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38" w:author="Gerard" w:date="2015-08-25T08:50:00Z">
          <w:r w:rsidR="009F25FF">
            <w:rPr>
              <w:noProof/>
            </w:rPr>
            <w:instrText>153</w:instrText>
          </w:r>
        </w:ins>
        <w:del w:id="3239" w:author="Gerard" w:date="2015-07-27T22:14:00Z">
          <w:r w:rsidR="00D3178E" w:rsidDel="00C175E9">
            <w:rPr>
              <w:noProof/>
            </w:rPr>
            <w:delInstrText>124</w:delInstrText>
          </w:r>
        </w:del>
      </w:fldSimple>
      <w:r>
        <w:instrText>)</w:instrText>
      </w:r>
      <w:r>
        <w:fldChar w:fldCharType="end"/>
      </w:r>
    </w:p>
    <w:p w14:paraId="7CF1907D" w14:textId="77777777" w:rsidR="008C7882" w:rsidRDefault="008C7882" w:rsidP="008C7882">
      <w:r>
        <w:t>and</w:t>
      </w:r>
    </w:p>
    <w:p w14:paraId="5A40F715" w14:textId="5A367414" w:rsidR="008C7882" w:rsidRDefault="008C7882" w:rsidP="008C7882">
      <w:pPr>
        <w:pStyle w:val="MTDisplayEquation"/>
      </w:pPr>
      <w:r>
        <w:tab/>
      </w:r>
      <w:r w:rsidR="00905817" w:rsidRPr="00905817">
        <w:rPr>
          <w:position w:val="-16"/>
        </w:rPr>
        <w:object w:dxaOrig="2980" w:dyaOrig="440" w14:anchorId="542454B7">
          <v:shape id="_x0000_i2968" type="#_x0000_t75" style="width:148.65pt;height:22pt" o:ole="">
            <v:imagedata r:id="rId4045" o:title=""/>
          </v:shape>
          <o:OLEObject Type="Embed" ProgID="Equation.DSMT4" ShapeID="_x0000_i2968" DrawAspect="Content" ObjectID="_1375862116" r:id="rId4046"/>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40" w:author="Gerard" w:date="2015-08-25T08:50:00Z">
          <w:r w:rsidR="009F25FF">
            <w:rPr>
              <w:noProof/>
            </w:rPr>
            <w:instrText>154</w:instrText>
          </w:r>
        </w:ins>
        <w:del w:id="3241" w:author="Gerard" w:date="2015-07-27T22:14:00Z">
          <w:r w:rsidR="00D3178E" w:rsidDel="00C175E9">
            <w:rPr>
              <w:noProof/>
            </w:rPr>
            <w:delInstrText>125</w:delInstrText>
          </w:r>
        </w:del>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969" type="#_x0000_t75" style="width:54.65pt;height:19.35pt" o:ole="">
            <v:imagedata r:id="rId4047" o:title=""/>
          </v:shape>
          <o:OLEObject Type="Embed" ProgID="Equation.DSMT4" ShapeID="_x0000_i2969" DrawAspect="Content" ObjectID="_1375862117" r:id="rId4048"/>
        </w:object>
      </w:r>
      <w:r>
        <w:t>.</w:t>
      </w:r>
    </w:p>
    <w:p w14:paraId="3F84B000" w14:textId="7610166D" w:rsidR="008C7882" w:rsidRDefault="008C7882" w:rsidP="008C7882">
      <w:r>
        <w:t xml:space="preserve">The discretization of </w:t>
      </w:r>
      <w:r>
        <w:fldChar w:fldCharType="begin"/>
      </w:r>
      <w:r>
        <w:instrText xml:space="preserve"> GOTOBUTTON ZEqnNum721558  \* MERGEFORMAT </w:instrText>
      </w:r>
      <w:fldSimple w:instr=" REF ZEqnNum721558 \! \* MERGEFORMAT ">
        <w:ins w:id="3242" w:author="Gerard" w:date="2015-08-25T08:50:00Z">
          <w:r w:rsidR="009F25FF">
            <w:instrText>(6.152)</w:instrText>
          </w:r>
        </w:ins>
        <w:del w:id="3243" w:author="Gerard" w:date="2015-07-27T22:14:00Z">
          <w:r w:rsidR="00D3178E" w:rsidDel="00C175E9">
            <w:delInstrText>(6.123)</w:delInstrText>
          </w:r>
        </w:del>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970" type="#_x0000_t75" style="width:17.35pt;height:15.35pt" o:ole="">
            <v:imagedata r:id="rId4049" o:title=""/>
          </v:shape>
          <o:OLEObject Type="Embed" ProgID="Equation.DSMT4" ShapeID="_x0000_i2970" DrawAspect="Content" ObjectID="_1375862118" r:id="rId4050"/>
        </w:object>
      </w:r>
      <w:r>
        <w:t>and</w:t>
      </w:r>
      <w:r w:rsidR="00905817" w:rsidRPr="00905817">
        <w:rPr>
          <w:position w:val="-10"/>
        </w:rPr>
        <w:object w:dxaOrig="340" w:dyaOrig="320" w14:anchorId="67441558">
          <v:shape id="_x0000_i2971" type="#_x0000_t75" style="width:17.35pt;height:15.35pt" o:ole="">
            <v:imagedata r:id="rId4051" o:title=""/>
          </v:shape>
          <o:OLEObject Type="Embed" ProgID="Equation.DSMT4" ShapeID="_x0000_i2971" DrawAspect="Content" ObjectID="_1375862119" r:id="rId4052"/>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3244" w:name="_Toc302112119"/>
      <w:r>
        <w:t>Discretization</w:t>
      </w:r>
      <w:bookmarkEnd w:id="3244"/>
    </w:p>
    <w:p w14:paraId="74A4BD0D" w14:textId="62395AC4" w:rsidR="008C7882" w:rsidRDefault="008C7882" w:rsidP="008C7882">
      <w:r>
        <w:t xml:space="preserve">The contact integral </w:t>
      </w:r>
      <w:r>
        <w:fldChar w:fldCharType="begin"/>
      </w:r>
      <w:r>
        <w:instrText xml:space="preserve"> GOTOBUTTON ZEqnNum634962  \* MERGEFORMAT </w:instrText>
      </w:r>
      <w:fldSimple w:instr=" REF ZEqnNum634962 \! \* MERGEFORMAT ">
        <w:ins w:id="3245" w:author="Gerard" w:date="2015-08-25T08:50:00Z">
          <w:r w:rsidR="009F25FF">
            <w:instrText>(6.150)</w:instrText>
          </w:r>
        </w:ins>
        <w:del w:id="3246" w:author="Gerard" w:date="2015-07-27T22:14:00Z">
          <w:r w:rsidR="00D3178E" w:rsidDel="00C175E9">
            <w:delInstrText>(6.121)</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4D5C051E" w:rsidR="008C7882" w:rsidRDefault="008C7882" w:rsidP="008C7882">
      <w:pPr>
        <w:pStyle w:val="MTDisplayEquation"/>
      </w:pPr>
      <w:r>
        <w:tab/>
      </w:r>
      <w:r w:rsidR="00905817" w:rsidRPr="00905817">
        <w:rPr>
          <w:position w:val="-38"/>
        </w:rPr>
        <w:object w:dxaOrig="2120" w:dyaOrig="780" w14:anchorId="6C314C37">
          <v:shape id="_x0000_i2972" type="#_x0000_t75" style="width:106.65pt;height:39.35pt" o:ole="">
            <v:imagedata r:id="rId4053" o:title=""/>
          </v:shape>
          <o:OLEObject Type="Embed" ProgID="Equation.DSMT4" ShapeID="_x0000_i2972" DrawAspect="Content" ObjectID="_1375862120" r:id="rId4054"/>
        </w:object>
      </w:r>
      <w:r w:rsidR="00533170">
        <w:t>.</w:t>
      </w:r>
      <w:r>
        <w:tab/>
      </w:r>
      <w:r>
        <w:fldChar w:fldCharType="begin"/>
      </w:r>
      <w:r>
        <w:instrText xml:space="preserve"> MACROBUTTON MTPlaceRef \* MERGEFORMAT </w:instrText>
      </w:r>
      <w:fldSimple w:instr=" SEQ MTEqn \h \* MERGEFORMAT "/>
      <w:bookmarkStart w:id="3247" w:name="ZEqnNum635054"/>
      <w:r>
        <w:instrText>(</w:instrText>
      </w:r>
      <w:fldSimple w:instr=" SEQ MTSec \c \* Arabic \* MERGEFORMAT ">
        <w:r w:rsidR="009F25FF">
          <w:rPr>
            <w:noProof/>
          </w:rPr>
          <w:instrText>6</w:instrText>
        </w:r>
      </w:fldSimple>
      <w:r>
        <w:instrText>.</w:instrText>
      </w:r>
      <w:fldSimple w:instr=" SEQ MTEqn \c \* Arabic \* MERGEFORMAT ">
        <w:ins w:id="3248" w:author="Gerard" w:date="2015-08-25T08:50:00Z">
          <w:r w:rsidR="009F25FF">
            <w:rPr>
              <w:noProof/>
            </w:rPr>
            <w:instrText>155</w:instrText>
          </w:r>
        </w:ins>
        <w:del w:id="3249" w:author="Gerard" w:date="2015-07-27T22:14:00Z">
          <w:r w:rsidR="00D3178E" w:rsidDel="00C175E9">
            <w:rPr>
              <w:noProof/>
            </w:rPr>
            <w:delInstrText>126</w:delInstrText>
          </w:r>
        </w:del>
      </w:fldSimple>
      <w:r>
        <w:instrText>)</w:instrText>
      </w:r>
      <w:bookmarkEnd w:id="3247"/>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5E3D29A9" w:rsidR="008C7882" w:rsidRDefault="008C7882" w:rsidP="008C7882">
      <w:pPr>
        <w:pStyle w:val="MTDisplayEquation"/>
      </w:pPr>
      <w:r>
        <w:tab/>
      </w:r>
      <w:r w:rsidR="00905817" w:rsidRPr="00905817">
        <w:rPr>
          <w:position w:val="-28"/>
        </w:rPr>
        <w:object w:dxaOrig="3220" w:dyaOrig="760" w14:anchorId="1AABB0BB">
          <v:shape id="_x0000_i2973" type="#_x0000_t75" style="width:161.35pt;height:37.35pt" o:ole="">
            <v:imagedata r:id="rId4055" o:title=""/>
          </v:shape>
          <o:OLEObject Type="Embed" ProgID="Equation.DSMT4" ShapeID="_x0000_i2973" DrawAspect="Content" ObjectID="_1375862121" r:id="rId4056"/>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50" w:author="Gerard" w:date="2015-08-25T08:50:00Z">
          <w:r w:rsidR="009F25FF">
            <w:rPr>
              <w:noProof/>
            </w:rPr>
            <w:instrText>156</w:instrText>
          </w:r>
        </w:ins>
        <w:del w:id="3251" w:author="Gerard" w:date="2015-07-27T22:14:00Z">
          <w:r w:rsidR="00D3178E" w:rsidDel="00C175E9">
            <w:rPr>
              <w:noProof/>
            </w:rPr>
            <w:delInstrText>127</w:delInstrText>
          </w:r>
        </w:del>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6B742976" w:rsidR="008C7882" w:rsidRDefault="008C7882" w:rsidP="008C7882">
      <w:pPr>
        <w:pStyle w:val="MTDisplayEquation"/>
      </w:pPr>
      <w:r>
        <w:tab/>
      </w:r>
      <w:r w:rsidR="00905817" w:rsidRPr="00905817">
        <w:rPr>
          <w:position w:val="-46"/>
        </w:rPr>
        <w:object w:dxaOrig="2480" w:dyaOrig="1040" w14:anchorId="4ADB62A7">
          <v:shape id="_x0000_i2974" type="#_x0000_t75" style="width:124pt;height:52pt" o:ole="">
            <v:imagedata r:id="rId4057" o:title=""/>
          </v:shape>
          <o:OLEObject Type="Embed" ProgID="Equation.DSMT4" ShapeID="_x0000_i2974" DrawAspect="Content" ObjectID="_1375862122" r:id="rId4058"/>
        </w:objec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52" w:author="Gerard" w:date="2015-08-25T08:50:00Z">
          <w:r w:rsidR="009F25FF">
            <w:rPr>
              <w:noProof/>
            </w:rPr>
            <w:instrText>157</w:instrText>
          </w:r>
        </w:ins>
        <w:del w:id="3253" w:author="Gerard" w:date="2015-07-27T22:14:00Z">
          <w:r w:rsidR="00D3178E" w:rsidDel="00C175E9">
            <w:rPr>
              <w:noProof/>
            </w:rPr>
            <w:delInstrText>128</w:delInstrText>
          </w:r>
        </w:del>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62677160" w:rsidR="008C7882" w:rsidRDefault="008C7882" w:rsidP="008C7882">
      <w:pPr>
        <w:pStyle w:val="MTDisplayEquation"/>
      </w:pPr>
      <w:r>
        <w:tab/>
      </w:r>
      <w:r w:rsidR="00905817" w:rsidRPr="00905817">
        <w:rPr>
          <w:position w:val="-30"/>
        </w:rPr>
        <w:object w:dxaOrig="2760" w:dyaOrig="580" w14:anchorId="5C86C2A7">
          <v:shape id="_x0000_i2975" type="#_x0000_t75" style="width:137.35pt;height:29.35pt" o:ole="">
            <v:imagedata r:id="rId4059" o:title=""/>
          </v:shape>
          <o:OLEObject Type="Embed" ProgID="Equation.DSMT4" ShapeID="_x0000_i2975" DrawAspect="Content" ObjectID="_1375862123" r:id="rId4060"/>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54" w:author="Gerard" w:date="2015-08-25T08:50:00Z">
          <w:r w:rsidR="009F25FF">
            <w:rPr>
              <w:noProof/>
            </w:rPr>
            <w:instrText>158</w:instrText>
          </w:r>
        </w:ins>
        <w:del w:id="3255" w:author="Gerard" w:date="2015-07-27T22:14:00Z">
          <w:r w:rsidR="00D3178E" w:rsidDel="00C175E9">
            <w:rPr>
              <w:noProof/>
            </w:rPr>
            <w:delInstrText>129</w:delInstrText>
          </w:r>
        </w:del>
      </w:fldSimple>
      <w:r>
        <w:instrText>)</w:instrText>
      </w:r>
      <w:r>
        <w:fldChar w:fldCharType="end"/>
      </w:r>
    </w:p>
    <w:p w14:paraId="48844364" w14:textId="3575641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3256" w:author="Gerard" w:date="2015-08-25T08:50:00Z">
          <w:r w:rsidR="009F25FF">
            <w:instrText>(6.155)</w:instrText>
          </w:r>
        </w:ins>
        <w:del w:id="3257" w:author="Gerard" w:date="2015-07-27T22:14:00Z">
          <w:r w:rsidR="00D3178E" w:rsidDel="00C175E9">
            <w:delInstrText>(6.126)</w:delInstrText>
          </w:r>
        </w:del>
      </w:fldSimple>
      <w:r>
        <w:fldChar w:fldCharType="end"/>
      </w:r>
      <w:r>
        <w:t xml:space="preserve"> in its final form,</w:t>
      </w:r>
    </w:p>
    <w:p w14:paraId="151A3CC1" w14:textId="77777777" w:rsidR="008C7882" w:rsidRDefault="008C7882" w:rsidP="008C7882"/>
    <w:p w14:paraId="2A998165" w14:textId="738D95A0" w:rsidR="008C7882" w:rsidRDefault="008C7882" w:rsidP="008C7882">
      <w:pPr>
        <w:pStyle w:val="MTDisplayEquation"/>
      </w:pPr>
      <w:r>
        <w:tab/>
      </w:r>
      <w:r w:rsidR="00905817" w:rsidRPr="00905817">
        <w:rPr>
          <w:position w:val="-28"/>
        </w:rPr>
        <w:object w:dxaOrig="3680" w:dyaOrig="760" w14:anchorId="2116EA39">
          <v:shape id="_x0000_i2976" type="#_x0000_t75" style="width:184pt;height:37.35pt" o:ole="">
            <v:imagedata r:id="rId4061" o:title=""/>
          </v:shape>
          <o:OLEObject Type="Embed" ProgID="Equation.DSMT4" ShapeID="_x0000_i2976" DrawAspect="Content" ObjectID="_1375862124" r:id="rId4062"/>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58" w:author="Gerard" w:date="2015-08-25T08:50:00Z">
          <w:r w:rsidR="009F25FF">
            <w:rPr>
              <w:noProof/>
            </w:rPr>
            <w:instrText>159</w:instrText>
          </w:r>
        </w:ins>
        <w:del w:id="3259" w:author="Gerard" w:date="2015-07-27T22:14:00Z">
          <w:r w:rsidR="00D3178E" w:rsidDel="00C175E9">
            <w:rPr>
              <w:noProof/>
            </w:rPr>
            <w:delInstrText>130</w:delInstrText>
          </w:r>
        </w:del>
      </w:fldSimple>
      <w:r>
        <w:instrText>)</w:instrText>
      </w:r>
      <w:r>
        <w:fldChar w:fldCharType="end"/>
      </w:r>
    </w:p>
    <w:p w14:paraId="5E05CBE4" w14:textId="77777777" w:rsidR="008C7882" w:rsidRDefault="008C7882" w:rsidP="008C7882">
      <w:r>
        <w:t>where</w:t>
      </w:r>
    </w:p>
    <w:p w14:paraId="1F6BDF9E" w14:textId="19B22213" w:rsidR="008C7882" w:rsidRDefault="008C7882" w:rsidP="008C7882">
      <w:pPr>
        <w:pStyle w:val="MTDisplayEquation"/>
      </w:pPr>
      <w:r>
        <w:tab/>
      </w:r>
      <w:r w:rsidR="00905817" w:rsidRPr="00905817">
        <w:rPr>
          <w:position w:val="-18"/>
        </w:rPr>
        <w:object w:dxaOrig="3940" w:dyaOrig="480" w14:anchorId="778699D6">
          <v:shape id="_x0000_i2977" type="#_x0000_t75" style="width:196pt;height:24.65pt" o:ole="">
            <v:imagedata r:id="rId4063" o:title=""/>
          </v:shape>
          <o:OLEObject Type="Embed" ProgID="Equation.DSMT4" ShapeID="_x0000_i2977" DrawAspect="Content" ObjectID="_1375862125" r:id="rId4064"/>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60" w:author="Gerard" w:date="2015-08-25T08:50:00Z">
          <w:r w:rsidR="009F25FF">
            <w:rPr>
              <w:noProof/>
            </w:rPr>
            <w:instrText>160</w:instrText>
          </w:r>
        </w:ins>
        <w:del w:id="3261" w:author="Gerard" w:date="2015-07-27T22:14:00Z">
          <w:r w:rsidR="00D3178E" w:rsidDel="00C175E9">
            <w:rPr>
              <w:noProof/>
            </w:rPr>
            <w:delInstrText>131</w:delInstrText>
          </w:r>
        </w:del>
      </w:fldSimple>
      <w:r>
        <w:instrText>)</w:instrText>
      </w:r>
      <w:r>
        <w:fldChar w:fldCharType="end"/>
      </w:r>
    </w:p>
    <w:p w14:paraId="086E788F" w14:textId="61D1EB9F" w:rsidR="008C7882" w:rsidRDefault="008C7882" w:rsidP="008C7882">
      <w:pPr>
        <w:pStyle w:val="MTDisplayEquation"/>
      </w:pPr>
      <w:r>
        <w:tab/>
      </w:r>
      <w:r w:rsidR="00905817" w:rsidRPr="00905817">
        <w:rPr>
          <w:position w:val="-14"/>
        </w:rPr>
        <w:object w:dxaOrig="3019" w:dyaOrig="400" w14:anchorId="5C456A30">
          <v:shape id="_x0000_i2978" type="#_x0000_t75" style="width:150.65pt;height:20pt" o:ole="">
            <v:imagedata r:id="rId4065" o:title=""/>
          </v:shape>
          <o:OLEObject Type="Embed" ProgID="Equation.DSMT4" ShapeID="_x0000_i2978" DrawAspect="Content" ObjectID="_1375862126" r:id="rId4066"/>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62" w:author="Gerard" w:date="2015-08-25T08:50:00Z">
          <w:r w:rsidR="009F25FF">
            <w:rPr>
              <w:noProof/>
            </w:rPr>
            <w:instrText>161</w:instrText>
          </w:r>
        </w:ins>
        <w:del w:id="3263" w:author="Gerard" w:date="2015-07-27T22:14:00Z">
          <w:r w:rsidR="00D3178E" w:rsidDel="00C175E9">
            <w:rPr>
              <w:noProof/>
            </w:rPr>
            <w:delInstrText>132</w:delInstrText>
          </w:r>
        </w:del>
      </w:fldSimple>
      <w:r>
        <w:instrText>)</w:instrText>
      </w:r>
      <w:r>
        <w:fldChar w:fldCharType="end"/>
      </w:r>
    </w:p>
    <w:p w14:paraId="1113B65B" w14:textId="77777777" w:rsidR="008C7882" w:rsidRDefault="008C7882" w:rsidP="008C7882">
      <w:r>
        <w:t>and</w:t>
      </w:r>
    </w:p>
    <w:p w14:paraId="3C478193" w14:textId="4D491FDB" w:rsidR="008C7882" w:rsidRDefault="008C7882" w:rsidP="008C7882">
      <w:pPr>
        <w:pStyle w:val="MTDisplayEquation"/>
      </w:pPr>
      <w:r>
        <w:tab/>
      </w:r>
      <w:r w:rsidR="00905817" w:rsidRPr="00905817">
        <w:rPr>
          <w:position w:val="-50"/>
        </w:rPr>
        <w:object w:dxaOrig="1980" w:dyaOrig="1120" w14:anchorId="5ED8E9BE">
          <v:shape id="_x0000_i2979" type="#_x0000_t75" style="width:98.65pt;height:56.65pt" o:ole="">
            <v:imagedata r:id="rId4067" o:title=""/>
          </v:shape>
          <o:OLEObject Type="Embed" ProgID="Equation.DSMT4" ShapeID="_x0000_i2979" DrawAspect="Content" ObjectID="_1375862127" r:id="rId4068"/>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64" w:author="Gerard" w:date="2015-08-25T08:50:00Z">
          <w:r w:rsidR="009F25FF">
            <w:rPr>
              <w:noProof/>
            </w:rPr>
            <w:instrText>162</w:instrText>
          </w:r>
        </w:ins>
        <w:del w:id="3265" w:author="Gerard" w:date="2015-07-27T22:14:00Z">
          <w:r w:rsidR="00D3178E" w:rsidDel="00C175E9">
            <w:rPr>
              <w:noProof/>
            </w:rPr>
            <w:delInstrText>133</w:delInstrText>
          </w:r>
        </w:del>
      </w:fldSimple>
      <w:r>
        <w:instrText>)</w:instrText>
      </w:r>
      <w:r>
        <w:fldChar w:fldCharType="end"/>
      </w:r>
    </w:p>
    <w:p w14:paraId="1E42A6F1" w14:textId="77777777" w:rsidR="008C7882" w:rsidRDefault="008C7882" w:rsidP="008C7882"/>
    <w:p w14:paraId="7E0B2A6A" w14:textId="09580062"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3266" w:author="Gerard" w:date="2015-08-25T08:50:00Z">
          <w:r w:rsidR="009F25FF">
            <w:instrText>(6.152)</w:instrText>
          </w:r>
        </w:ins>
        <w:del w:id="3267" w:author="Gerard" w:date="2015-07-27T22:14:00Z">
          <w:r w:rsidR="00D3178E" w:rsidDel="00C175E9">
            <w:delInstrText>(6.123)</w:delInstrText>
          </w:r>
        </w:del>
      </w:fldSimple>
      <w:r>
        <w:fldChar w:fldCharType="end"/>
      </w:r>
      <w:r>
        <w:t>, a similar discretization procedure leads to,</w:t>
      </w:r>
    </w:p>
    <w:p w14:paraId="0D670D90" w14:textId="77777777" w:rsidR="008C7882" w:rsidRDefault="008C7882" w:rsidP="008C7882"/>
    <w:p w14:paraId="457FF3E7" w14:textId="101371B1" w:rsidR="008C7882" w:rsidRDefault="008C7882" w:rsidP="008C7882">
      <w:pPr>
        <w:pStyle w:val="MTDisplayEquation"/>
      </w:pPr>
      <w:r>
        <w:tab/>
      </w:r>
      <w:r w:rsidR="00905817" w:rsidRPr="00905817">
        <w:rPr>
          <w:position w:val="-28"/>
        </w:rPr>
        <w:object w:dxaOrig="3140" w:dyaOrig="760" w14:anchorId="230DA2AD">
          <v:shape id="_x0000_i2980" type="#_x0000_t75" style="width:156.65pt;height:37.35pt" o:ole="">
            <v:imagedata r:id="rId4069" o:title=""/>
          </v:shape>
          <o:OLEObject Type="Embed" ProgID="Equation.DSMT4" ShapeID="_x0000_i2980" DrawAspect="Content" ObjectID="_1375862128" r:id="rId4070"/>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68" w:author="Gerard" w:date="2015-08-25T08:50:00Z">
          <w:r w:rsidR="009F25FF">
            <w:rPr>
              <w:noProof/>
            </w:rPr>
            <w:instrText>163</w:instrText>
          </w:r>
        </w:ins>
        <w:del w:id="3269" w:author="Gerard" w:date="2015-07-27T22:14:00Z">
          <w:r w:rsidR="00D3178E" w:rsidDel="00C175E9">
            <w:rPr>
              <w:noProof/>
            </w:rPr>
            <w:delInstrText>134</w:delInstrText>
          </w:r>
        </w:del>
      </w:fldSimple>
      <w:r>
        <w:instrText>)</w:instrText>
      </w:r>
      <w:r>
        <w:fldChar w:fldCharType="end"/>
      </w:r>
    </w:p>
    <w:p w14:paraId="58BCAD4C" w14:textId="77777777" w:rsidR="008C7882" w:rsidRDefault="008C7882" w:rsidP="008C7882">
      <w:r>
        <w:t xml:space="preserve"> where</w:t>
      </w:r>
    </w:p>
    <w:p w14:paraId="59512848" w14:textId="54FD4EB8" w:rsidR="008C7882" w:rsidRDefault="008C7882" w:rsidP="008C7882">
      <w:pPr>
        <w:pStyle w:val="MTDisplayEquation"/>
      </w:pPr>
      <w:r>
        <w:tab/>
      </w:r>
      <w:r w:rsidR="00905817" w:rsidRPr="00905817">
        <w:rPr>
          <w:position w:val="-12"/>
        </w:rPr>
        <w:object w:dxaOrig="1200" w:dyaOrig="380" w14:anchorId="6C90B999">
          <v:shape id="_x0000_i2981" type="#_x0000_t75" style="width:60pt;height:19.35pt" o:ole="">
            <v:imagedata r:id="rId4071" o:title=""/>
          </v:shape>
          <o:OLEObject Type="Embed" ProgID="Equation.DSMT4" ShapeID="_x0000_i2981" DrawAspect="Content" ObjectID="_1375862129" r:id="rId4072"/>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9F25FF">
          <w:rPr>
            <w:noProof/>
          </w:rPr>
          <w:instrText>6</w:instrText>
        </w:r>
      </w:fldSimple>
      <w:r>
        <w:instrText>.</w:instrText>
      </w:r>
      <w:fldSimple w:instr=" SEQ MTEqn \c \* Arabic \* MERGEFORMAT ">
        <w:ins w:id="3270" w:author="Gerard" w:date="2015-08-25T08:50:00Z">
          <w:r w:rsidR="009F25FF">
            <w:rPr>
              <w:noProof/>
            </w:rPr>
            <w:instrText>164</w:instrText>
          </w:r>
        </w:ins>
        <w:del w:id="3271" w:author="Gerard" w:date="2015-07-27T22:14:00Z">
          <w:r w:rsidR="00D3178E" w:rsidDel="00C175E9">
            <w:rPr>
              <w:noProof/>
            </w:rPr>
            <w:delInstrText>135</w:delInstrText>
          </w:r>
        </w:del>
      </w:fldSimple>
      <w:r>
        <w:instrText>)</w:instrText>
      </w:r>
      <w:r>
        <w:fldChar w:fldCharType="end"/>
      </w:r>
    </w:p>
    <w:p w14:paraId="18EF3EED" w14:textId="77777777" w:rsidR="005A2224" w:rsidRDefault="005A2224" w:rsidP="005A2224">
      <w:pPr>
        <w:rPr>
          <w:ins w:id="3272" w:author="Gerard" w:date="2015-08-07T20:41:00Z"/>
        </w:rPr>
      </w:pPr>
    </w:p>
    <w:p w14:paraId="2D4DB868" w14:textId="37177DBF" w:rsidR="005A2224" w:rsidRDefault="005A2224" w:rsidP="005A2224">
      <w:pPr>
        <w:pStyle w:val="Heading2"/>
        <w:rPr>
          <w:ins w:id="3273" w:author="Gerard" w:date="2015-08-07T20:41:00Z"/>
        </w:rPr>
      </w:pPr>
      <w:bookmarkStart w:id="3274" w:name="_Toc302112120"/>
      <w:ins w:id="3275" w:author="Gerard" w:date="2015-08-07T20:42:00Z">
        <w:r>
          <w:t xml:space="preserve">Tied </w:t>
        </w:r>
      </w:ins>
      <w:ins w:id="3276" w:author="Gerard" w:date="2015-08-07T20:41:00Z">
        <w:r>
          <w:t>Biphasic Contact</w:t>
        </w:r>
        <w:bookmarkEnd w:id="3274"/>
      </w:ins>
    </w:p>
    <w:p w14:paraId="19A82B00" w14:textId="77777777" w:rsidR="005A2224" w:rsidRPr="006F687B" w:rsidRDefault="005A2224" w:rsidP="005A2224">
      <w:pPr>
        <w:pStyle w:val="Heading3"/>
        <w:rPr>
          <w:ins w:id="3277" w:author="Gerard" w:date="2015-08-07T20:41:00Z"/>
        </w:rPr>
      </w:pPr>
      <w:bookmarkStart w:id="3278" w:name="_Toc302112121"/>
      <w:ins w:id="3279" w:author="Gerard" w:date="2015-08-07T20:41:00Z">
        <w:r>
          <w:t>Contact Integral</w:t>
        </w:r>
        <w:bookmarkEnd w:id="3278"/>
      </w:ins>
    </w:p>
    <w:p w14:paraId="638661D6" w14:textId="57551756" w:rsidR="005A2224" w:rsidRDefault="005A2224" w:rsidP="005A2224">
      <w:pPr>
        <w:rPr>
          <w:ins w:id="3280" w:author="Gerard" w:date="2015-08-07T20:41:00Z"/>
        </w:rPr>
      </w:pPr>
      <w:ins w:id="3281" w:author="Gerard" w:date="2015-08-07T20:41:00Z">
        <w:r>
          <w:t xml:space="preserve">See Section </w:t>
        </w:r>
        <w:r>
          <w:fldChar w:fldCharType="begin"/>
        </w:r>
        <w:r>
          <w:instrText xml:space="preserve"> REF _Ref167097234 \r \h </w:instrText>
        </w:r>
      </w:ins>
      <w:ins w:id="3282" w:author="Gerard" w:date="2015-08-07T20:41:00Z">
        <w:r>
          <w:fldChar w:fldCharType="separate"/>
        </w:r>
      </w:ins>
      <w:r w:rsidR="009F25FF">
        <w:t>5.6</w:t>
      </w:r>
      <w:ins w:id="3283" w:author="Gerard" w:date="2015-08-07T20:41:00Z">
        <w:r>
          <w:fldChar w:fldCharType="end"/>
        </w:r>
        <w:r>
          <w:t xml:space="preserve"> for a review of biphasic materials, and </w:t>
        </w:r>
        <w:r>
          <w:fldChar w:fldCharType="begin"/>
        </w:r>
        <w:r>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Pr>
            <w:noProof/>
          </w:rPr>
          <w:t>[</w:t>
        </w:r>
        <w:r>
          <w:fldChar w:fldCharType="begin"/>
        </w:r>
        <w:r>
          <w:instrText xml:space="preserve"> HYPERLINK \l "_ENREF_50" \o "Ateshian, 2010 #39" </w:instrText>
        </w:r>
      </w:ins>
      <w:ins w:id="3284" w:author="Gerard" w:date="2015-08-25T08:12:00Z"/>
      <w:ins w:id="3285" w:author="Gerard" w:date="2015-08-07T20:41:00Z">
        <w:r>
          <w:fldChar w:fldCharType="separate"/>
        </w:r>
        <w:r>
          <w:rPr>
            <w:noProof/>
          </w:rPr>
          <w:t>50</w:t>
        </w:r>
        <w:r>
          <w:rPr>
            <w:noProof/>
          </w:rPr>
          <w:fldChar w:fldCharType="end"/>
        </w:r>
        <w:r>
          <w:rPr>
            <w:noProof/>
          </w:rPr>
          <w:t>]</w:t>
        </w:r>
        <w:r>
          <w:fldChar w:fldCharType="end"/>
        </w:r>
        <w:r>
          <w:t xml:space="preserve"> for additional details on biphasic contact.  The contact interface is defined between surfaces </w:t>
        </w:r>
      </w:ins>
      <w:ins w:id="3286" w:author="Gerard" w:date="2015-08-07T20:41:00Z">
        <w:r w:rsidRPr="00905817">
          <w:rPr>
            <w:position w:val="-10"/>
          </w:rPr>
          <w:object w:dxaOrig="360" w:dyaOrig="380" w14:anchorId="5AA389CE">
            <v:shape id="_x0000_i2982" type="#_x0000_t75" style="width:19.35pt;height:19.35pt" o:ole="">
              <v:imagedata r:id="rId4073" o:title=""/>
            </v:shape>
            <o:OLEObject Type="Embed" ProgID="Equation.DSMT4" ShapeID="_x0000_i2982" DrawAspect="Content" ObjectID="_1375862130" r:id="rId4074"/>
          </w:object>
        </w:r>
      </w:ins>
      <w:ins w:id="3287" w:author="Gerard" w:date="2015-08-07T20:41:00Z">
        <w:r>
          <w:t xml:space="preserve"> and </w:t>
        </w:r>
      </w:ins>
      <w:ins w:id="3288" w:author="Gerard" w:date="2015-08-07T20:41:00Z">
        <w:r w:rsidRPr="00905817">
          <w:rPr>
            <w:position w:val="-10"/>
          </w:rPr>
          <w:object w:dxaOrig="380" w:dyaOrig="380" w14:anchorId="4EEA9CC5">
            <v:shape id="_x0000_i2983" type="#_x0000_t75" style="width:19.35pt;height:19.35pt" o:ole="">
              <v:imagedata r:id="rId4075" o:title=""/>
            </v:shape>
            <o:OLEObject Type="Embed" ProgID="Equation.DSMT4" ShapeID="_x0000_i2983" DrawAspect="Content" ObjectID="_1375862131" r:id="rId4076"/>
          </w:object>
        </w:r>
      </w:ins>
      <w:ins w:id="3289" w:author="Gerard" w:date="2015-08-07T20:41:00Z">
        <w:r>
          <w:t xml:space="preserve">.  Due to continuity requirements on the traction and fluxes, the external virtual work resulting from contact tractions </w:t>
        </w:r>
      </w:ins>
      <w:ins w:id="3290" w:author="Gerard" w:date="2015-08-07T20:41:00Z">
        <w:r w:rsidRPr="00905817">
          <w:rPr>
            <w:position w:val="-6"/>
          </w:rPr>
          <w:object w:dxaOrig="320" w:dyaOrig="340" w14:anchorId="198D11DA">
            <v:shape id="_x0000_i2984" type="#_x0000_t75" style="width:15.35pt;height:17.35pt" o:ole="">
              <v:imagedata r:id="rId4077" o:title=""/>
            </v:shape>
            <o:OLEObject Type="Embed" ProgID="Equation.DSMT4" ShapeID="_x0000_i2984" DrawAspect="Content" ObjectID="_1375862132" r:id="rId4078"/>
          </w:object>
        </w:r>
      </w:ins>
      <w:ins w:id="3291" w:author="Gerard" w:date="2015-08-07T20:41:00Z">
        <w:r>
          <w:t xml:space="preserve"> and solvent fluxes </w:t>
        </w:r>
      </w:ins>
      <w:ins w:id="3292" w:author="Gerard" w:date="2015-08-07T20:41:00Z">
        <w:r w:rsidRPr="00905817">
          <w:rPr>
            <w:position w:val="-12"/>
          </w:rPr>
          <w:object w:dxaOrig="380" w:dyaOrig="400" w14:anchorId="53F29B55">
            <v:shape id="_x0000_i2985" type="#_x0000_t75" style="width:19.35pt;height:20pt" o:ole="">
              <v:imagedata r:id="rId4079" o:title=""/>
            </v:shape>
            <o:OLEObject Type="Embed" ProgID="Equation.DSMT4" ShapeID="_x0000_i2985" DrawAspect="Content" ObjectID="_1375862133" r:id="rId4080"/>
          </w:object>
        </w:r>
      </w:ins>
      <w:ins w:id="3293" w:author="Gerard" w:date="2015-08-07T20:41:00Z">
        <w:r>
          <w:t xml:space="preserve"> (</w:t>
        </w:r>
      </w:ins>
      <w:ins w:id="3294" w:author="Gerard" w:date="2015-08-07T20:41:00Z">
        <w:r w:rsidRPr="00905817">
          <w:rPr>
            <w:position w:val="-10"/>
          </w:rPr>
          <w:object w:dxaOrig="660" w:dyaOrig="320" w14:anchorId="1D3DDC21">
            <v:shape id="_x0000_i2986" type="#_x0000_t75" style="width:32.65pt;height:15.35pt" o:ole="">
              <v:imagedata r:id="rId4081" o:title=""/>
            </v:shape>
            <o:OLEObject Type="Embed" ProgID="Equation.DSMT4" ShapeID="_x0000_i2986" DrawAspect="Content" ObjectID="_1375862134" r:id="rId4082"/>
          </w:object>
        </w:r>
      </w:ins>
      <w:ins w:id="3295" w:author="Gerard" w:date="2015-08-07T20:41:00Z">
        <w:r w:rsidR="00164060">
          <w:t>)</w:t>
        </w:r>
        <w:r>
          <w:t xml:space="preserve"> may be combined into the contact integral</w:t>
        </w:r>
      </w:ins>
    </w:p>
    <w:p w14:paraId="3564297B" w14:textId="77777777" w:rsidR="005A2224" w:rsidRDefault="005A2224" w:rsidP="005A2224">
      <w:pPr>
        <w:pStyle w:val="MTDisplayEquation"/>
        <w:rPr>
          <w:ins w:id="3296" w:author="Gerard" w:date="2015-08-07T20:41:00Z"/>
        </w:rPr>
      </w:pPr>
      <w:ins w:id="3297" w:author="Gerard" w:date="2015-08-07T20:41:00Z">
        <w:r>
          <w:tab/>
        </w:r>
      </w:ins>
      <w:ins w:id="3298" w:author="Gerard" w:date="2015-08-07T20:41:00Z">
        <w:r w:rsidRPr="00905817">
          <w:rPr>
            <w:position w:val="-46"/>
          </w:rPr>
          <w:object w:dxaOrig="3300" w:dyaOrig="1040" w14:anchorId="6932A611">
            <v:shape id="_x0000_i2987" type="#_x0000_t75" style="width:164pt;height:52pt" o:ole="">
              <v:imagedata r:id="rId4083" o:title=""/>
            </v:shape>
            <o:OLEObject Type="Embed" ProgID="Equation.DSMT4" ShapeID="_x0000_i2987" DrawAspect="Content" ObjectID="_1375862135" r:id="rId4084"/>
          </w:object>
        </w:r>
      </w:ins>
      <w:ins w:id="3299" w:author="Gerard" w:date="2015-08-07T20:41:00Z">
        <w:r>
          <w:tab/>
        </w:r>
        <w:r>
          <w:fldChar w:fldCharType="begin"/>
        </w:r>
        <w:r>
          <w:instrText xml:space="preserve"> MACROBUTTON MTPlaceRef \* MERGEFORMAT </w:instrText>
        </w:r>
        <w:r>
          <w:fldChar w:fldCharType="begin"/>
        </w:r>
        <w:r>
          <w:instrText xml:space="preserve"> SEQ MTEqn \h \* MERGEFORMAT </w:instrText>
        </w:r>
      </w:ins>
      <w:del w:id="3300" w:author="Gerard" w:date="2015-08-25T08:12:00Z">
        <w:r w:rsidR="0023486D" w:rsidDel="0023486D">
          <w:fldChar w:fldCharType="separate"/>
        </w:r>
      </w:del>
      <w:del w:id="3301" w:author="Gerard" w:date="2015-08-24T17:22:00Z">
        <w:r>
          <w:fldChar w:fldCharType="end"/>
        </w:r>
      </w:del>
      <w:ins w:id="3302"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303" w:author="Gerard" w:date="2015-08-07T20:41:00Z">
        <w:r>
          <w:rPr>
            <w:noProof/>
          </w:rPr>
          <w:fldChar w:fldCharType="end"/>
        </w:r>
        <w:r>
          <w:instrText>.</w:instrText>
        </w:r>
        <w:r>
          <w:fldChar w:fldCharType="begin"/>
        </w:r>
        <w:r>
          <w:instrText xml:space="preserve"> SEQ MTEqn \c \* Arabic \* MERGEFORMAT </w:instrText>
        </w:r>
        <w:r>
          <w:fldChar w:fldCharType="separate"/>
        </w:r>
      </w:ins>
      <w:ins w:id="3304" w:author="Gerard" w:date="2015-08-25T08:50:00Z">
        <w:r w:rsidR="009F25FF">
          <w:rPr>
            <w:noProof/>
          </w:rPr>
          <w:instrText>165</w:instrText>
        </w:r>
      </w:ins>
      <w:del w:id="3305" w:author="Gerard" w:date="2015-08-10T20:35:00Z">
        <w:r w:rsidR="00AE264D" w:rsidDel="00A3050F">
          <w:rPr>
            <w:noProof/>
          </w:rPr>
          <w:delInstrText>137</w:delInstrText>
        </w:r>
      </w:del>
      <w:ins w:id="3306" w:author="Gerard" w:date="2015-08-07T20:41:00Z">
        <w:r>
          <w:rPr>
            <w:noProof/>
          </w:rPr>
          <w:fldChar w:fldCharType="end"/>
        </w:r>
        <w:r>
          <w:instrText>)</w:instrText>
        </w:r>
        <w:r>
          <w:fldChar w:fldCharType="end"/>
        </w:r>
      </w:ins>
    </w:p>
    <w:p w14:paraId="5E982C3F" w14:textId="3711F528" w:rsidR="005A2224" w:rsidRDefault="005A2224" w:rsidP="005A2224">
      <w:pPr>
        <w:rPr>
          <w:ins w:id="3307" w:author="Gerard" w:date="2015-08-07T20:41:00Z"/>
        </w:rPr>
      </w:pPr>
      <w:ins w:id="3308" w:author="Gerard" w:date="2015-08-07T20:41:00Z">
        <w:r>
          <w:t xml:space="preserve">To evaluate and linearize </w:t>
        </w:r>
      </w:ins>
      <w:ins w:id="3309" w:author="Gerard" w:date="2015-08-07T20:41:00Z">
        <w:r w:rsidRPr="00905817">
          <w:rPr>
            <w:position w:val="-12"/>
          </w:rPr>
          <w:object w:dxaOrig="440" w:dyaOrig="360" w14:anchorId="145A5E3E">
            <v:shape id="_x0000_i2988" type="#_x0000_t75" style="width:22pt;height:19.35pt" o:ole="">
              <v:imagedata r:id="rId4085" o:title=""/>
            </v:shape>
            <o:OLEObject Type="Embed" ProgID="Equation.DSMT4" ShapeID="_x0000_i2988" DrawAspect="Content" ObjectID="_1375862136" r:id="rId4086"/>
          </w:object>
        </w:r>
      </w:ins>
      <w:ins w:id="3310" w:author="Gerard" w:date="2015-08-07T20:41:00Z">
        <w:r>
          <w:t xml:space="preserve">, </w:t>
        </w:r>
        <w:r w:rsidRPr="00454D1E">
          <w:t>define the covariant basis vectors on each surface as</w:t>
        </w:r>
      </w:ins>
    </w:p>
    <w:p w14:paraId="0EE6618E" w14:textId="77777777" w:rsidR="005A2224" w:rsidRDefault="005A2224" w:rsidP="005A2224">
      <w:pPr>
        <w:pStyle w:val="MTDisplayEquation"/>
        <w:rPr>
          <w:ins w:id="3311" w:author="Gerard" w:date="2015-08-07T20:41:00Z"/>
        </w:rPr>
      </w:pPr>
      <w:ins w:id="3312" w:author="Gerard" w:date="2015-08-07T20:41:00Z">
        <w:r>
          <w:tab/>
        </w:r>
      </w:ins>
      <w:ins w:id="3313" w:author="Gerard" w:date="2015-08-07T20:41:00Z">
        <w:r w:rsidRPr="00905817">
          <w:rPr>
            <w:position w:val="-36"/>
          </w:rPr>
          <w:object w:dxaOrig="2079" w:dyaOrig="800" w14:anchorId="69DE32AF">
            <v:shape id="_x0000_i2989" type="#_x0000_t75" style="width:104pt;height:40pt" o:ole="">
              <v:imagedata r:id="rId4087" o:title=""/>
            </v:shape>
            <o:OLEObject Type="Embed" ProgID="Equation.DSMT4" ShapeID="_x0000_i2989" DrawAspect="Content" ObjectID="_1375862137" r:id="rId4088"/>
          </w:object>
        </w:r>
      </w:ins>
      <w:ins w:id="3314"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3315" w:author="Gerard" w:date="2015-08-25T08:12:00Z">
        <w:r w:rsidR="0023486D" w:rsidDel="0023486D">
          <w:fldChar w:fldCharType="separate"/>
        </w:r>
      </w:del>
      <w:del w:id="3316" w:author="Gerard" w:date="2015-08-24T17:22:00Z">
        <w:r>
          <w:fldChar w:fldCharType="end"/>
        </w:r>
      </w:del>
      <w:ins w:id="3317"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318" w:author="Gerard" w:date="2015-08-07T20:41:00Z">
        <w:r>
          <w:rPr>
            <w:noProof/>
          </w:rPr>
          <w:fldChar w:fldCharType="end"/>
        </w:r>
        <w:r>
          <w:instrText>.</w:instrText>
        </w:r>
        <w:r>
          <w:fldChar w:fldCharType="begin"/>
        </w:r>
        <w:r>
          <w:instrText xml:space="preserve"> SEQ MTEqn \c \* Arabic \* MERGEFORMAT </w:instrText>
        </w:r>
        <w:r>
          <w:fldChar w:fldCharType="separate"/>
        </w:r>
      </w:ins>
      <w:ins w:id="3319" w:author="Gerard" w:date="2015-08-25T08:50:00Z">
        <w:r w:rsidR="009F25FF">
          <w:rPr>
            <w:noProof/>
          </w:rPr>
          <w:instrText>166</w:instrText>
        </w:r>
      </w:ins>
      <w:del w:id="3320" w:author="Gerard" w:date="2015-08-10T20:35:00Z">
        <w:r w:rsidR="00AE264D" w:rsidDel="00A3050F">
          <w:rPr>
            <w:noProof/>
          </w:rPr>
          <w:delInstrText>138</w:delInstrText>
        </w:r>
      </w:del>
      <w:ins w:id="3321" w:author="Gerard" w:date="2015-08-07T20:41:00Z">
        <w:r>
          <w:rPr>
            <w:noProof/>
          </w:rPr>
          <w:fldChar w:fldCharType="end"/>
        </w:r>
        <w:r>
          <w:instrText>)</w:instrText>
        </w:r>
        <w:r>
          <w:fldChar w:fldCharType="end"/>
        </w:r>
      </w:ins>
    </w:p>
    <w:p w14:paraId="373930F2" w14:textId="77777777" w:rsidR="005A2224" w:rsidRDefault="005A2224" w:rsidP="005A2224">
      <w:pPr>
        <w:rPr>
          <w:ins w:id="3322" w:author="Gerard" w:date="2015-08-07T20:41:00Z"/>
        </w:rPr>
      </w:pPr>
      <w:ins w:id="3323" w:author="Gerard" w:date="2015-08-07T20:41:00Z">
        <w:r>
          <w:t xml:space="preserve">where </w:t>
        </w:r>
      </w:ins>
      <w:ins w:id="3324" w:author="Gerard" w:date="2015-08-07T20:41:00Z">
        <w:r w:rsidRPr="00905817">
          <w:rPr>
            <w:position w:val="-4"/>
          </w:rPr>
          <w:object w:dxaOrig="360" w:dyaOrig="320" w14:anchorId="0C4B4C54">
            <v:shape id="_x0000_i2990" type="#_x0000_t75" style="width:19.35pt;height:15.35pt" o:ole="">
              <v:imagedata r:id="rId4089" o:title=""/>
            </v:shape>
            <o:OLEObject Type="Embed" ProgID="Equation.DSMT4" ShapeID="_x0000_i2990" DrawAspect="Content" ObjectID="_1375862138" r:id="rId4090"/>
          </w:object>
        </w:r>
      </w:ins>
      <w:ins w:id="3325" w:author="Gerard" w:date="2015-08-07T20:41:00Z">
        <w:r>
          <w:t xml:space="preserve"> represents the spatial position of points on </w:t>
        </w:r>
      </w:ins>
      <w:ins w:id="3326" w:author="Gerard" w:date="2015-08-07T20:41:00Z">
        <w:r w:rsidRPr="00905817">
          <w:rPr>
            <w:position w:val="-10"/>
          </w:rPr>
          <w:object w:dxaOrig="360" w:dyaOrig="380" w14:anchorId="3FBBE372">
            <v:shape id="_x0000_i2991" type="#_x0000_t75" style="width:19.35pt;height:19.35pt" o:ole="">
              <v:imagedata r:id="rId4091" o:title=""/>
            </v:shape>
            <o:OLEObject Type="Embed" ProgID="Equation.DSMT4" ShapeID="_x0000_i2991" DrawAspect="Content" ObjectID="_1375862139" r:id="rId4092"/>
          </w:object>
        </w:r>
      </w:ins>
      <w:ins w:id="3327" w:author="Gerard" w:date="2015-08-07T20:41:00Z">
        <w:r>
          <w:t xml:space="preserve">, and </w:t>
        </w:r>
      </w:ins>
      <w:ins w:id="3328" w:author="Gerard" w:date="2015-08-07T20:41:00Z">
        <w:r w:rsidRPr="00905817">
          <w:rPr>
            <w:position w:val="-16"/>
          </w:rPr>
          <w:object w:dxaOrig="340" w:dyaOrig="420" w14:anchorId="26115758">
            <v:shape id="_x0000_i2992" type="#_x0000_t75" style="width:17.35pt;height:20pt" o:ole="">
              <v:imagedata r:id="rId4093" o:title=""/>
            </v:shape>
            <o:OLEObject Type="Embed" ProgID="Equation.DSMT4" ShapeID="_x0000_i2992" DrawAspect="Content" ObjectID="_1375862140" r:id="rId4094"/>
          </w:object>
        </w:r>
      </w:ins>
      <w:ins w:id="3329" w:author="Gerard" w:date="2015-08-07T20:41:00Z">
        <w:r>
          <w:t xml:space="preserve"> represent the parametric coordinates of that point.  </w:t>
        </w:r>
        <w:r w:rsidRPr="00454D1E">
          <w:t>The unit outward normal on each surface is</w:t>
        </w:r>
        <w:r>
          <w:t xml:space="preserve"> then given by</w:t>
        </w:r>
      </w:ins>
    </w:p>
    <w:p w14:paraId="28177BC6" w14:textId="77777777" w:rsidR="005A2224" w:rsidRDefault="005A2224" w:rsidP="005A2224">
      <w:pPr>
        <w:pStyle w:val="MTDisplayEquation"/>
        <w:rPr>
          <w:ins w:id="3330" w:author="Gerard" w:date="2015-08-07T20:41:00Z"/>
        </w:rPr>
      </w:pPr>
      <w:ins w:id="3331" w:author="Gerard" w:date="2015-08-07T20:41:00Z">
        <w:r>
          <w:tab/>
        </w:r>
      </w:ins>
      <w:ins w:id="3332" w:author="Gerard" w:date="2015-08-07T20:41:00Z">
        <w:r w:rsidRPr="00905817">
          <w:rPr>
            <w:position w:val="-42"/>
          </w:rPr>
          <w:object w:dxaOrig="1540" w:dyaOrig="859" w14:anchorId="02509706">
            <v:shape id="_x0000_i2993" type="#_x0000_t75" style="width:76.65pt;height:42.65pt" o:ole="">
              <v:imagedata r:id="rId4095" o:title=""/>
            </v:shape>
            <o:OLEObject Type="Embed" ProgID="Equation.DSMT4" ShapeID="_x0000_i2993" DrawAspect="Content" ObjectID="_1375862141" r:id="rId4096"/>
          </w:object>
        </w:r>
      </w:ins>
      <w:ins w:id="3333"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3334" w:author="Gerard" w:date="2015-08-25T08:12:00Z">
        <w:r w:rsidR="0023486D" w:rsidDel="0023486D">
          <w:fldChar w:fldCharType="separate"/>
        </w:r>
      </w:del>
      <w:del w:id="3335" w:author="Gerard" w:date="2015-08-24T17:22:00Z">
        <w:r>
          <w:fldChar w:fldCharType="end"/>
        </w:r>
      </w:del>
      <w:ins w:id="3336"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337" w:author="Gerard" w:date="2015-08-07T20:41:00Z">
        <w:r>
          <w:rPr>
            <w:noProof/>
          </w:rPr>
          <w:fldChar w:fldCharType="end"/>
        </w:r>
        <w:r>
          <w:instrText>.</w:instrText>
        </w:r>
        <w:r>
          <w:fldChar w:fldCharType="begin"/>
        </w:r>
        <w:r>
          <w:instrText xml:space="preserve"> SEQ MTEqn \c \* Arabic \* MERGEFORMAT </w:instrText>
        </w:r>
        <w:r>
          <w:fldChar w:fldCharType="separate"/>
        </w:r>
      </w:ins>
      <w:ins w:id="3338" w:author="Gerard" w:date="2015-08-25T08:50:00Z">
        <w:r w:rsidR="009F25FF">
          <w:rPr>
            <w:noProof/>
          </w:rPr>
          <w:instrText>167</w:instrText>
        </w:r>
      </w:ins>
      <w:del w:id="3339" w:author="Gerard" w:date="2015-08-10T20:35:00Z">
        <w:r w:rsidR="00AE264D" w:rsidDel="00A3050F">
          <w:rPr>
            <w:noProof/>
          </w:rPr>
          <w:delInstrText>139</w:delInstrText>
        </w:r>
      </w:del>
      <w:ins w:id="3340" w:author="Gerard" w:date="2015-08-07T20:41:00Z">
        <w:r>
          <w:rPr>
            <w:noProof/>
          </w:rPr>
          <w:fldChar w:fldCharType="end"/>
        </w:r>
        <w:r>
          <w:instrText>)</w:instrText>
        </w:r>
        <w:r>
          <w:fldChar w:fldCharType="end"/>
        </w:r>
      </w:ins>
    </w:p>
    <w:p w14:paraId="27F415D3" w14:textId="77777777" w:rsidR="005A2224" w:rsidRDefault="005A2224" w:rsidP="005A2224">
      <w:pPr>
        <w:rPr>
          <w:ins w:id="3341" w:author="Gerard" w:date="2015-08-07T20:41:00Z"/>
        </w:rPr>
      </w:pPr>
      <w:ins w:id="3342" w:author="Gerard" w:date="2015-08-07T20:41:00Z">
        <w:r w:rsidRPr="00454D1E">
          <w:t>Now the contact integral may be rewritten as</w:t>
        </w:r>
      </w:ins>
    </w:p>
    <w:p w14:paraId="59F610A6" w14:textId="77777777" w:rsidR="005A2224" w:rsidRDefault="005A2224" w:rsidP="005A2224">
      <w:pPr>
        <w:pStyle w:val="MTDisplayEquation"/>
        <w:rPr>
          <w:ins w:id="3343" w:author="Gerard" w:date="2015-08-07T20:41:00Z"/>
        </w:rPr>
      </w:pPr>
      <w:ins w:id="3344" w:author="Gerard" w:date="2015-08-07T20:41:00Z">
        <w:r>
          <w:tab/>
        </w:r>
      </w:ins>
      <w:ins w:id="3345" w:author="Gerard" w:date="2015-08-07T20:41:00Z">
        <w:r w:rsidR="00347E65" w:rsidRPr="00F60515">
          <w:rPr>
            <w:position w:val="-48"/>
          </w:rPr>
          <w:object w:dxaOrig="4580" w:dyaOrig="1100" w14:anchorId="68BE82AA">
            <v:shape id="_x0000_i2994" type="#_x0000_t75" style="width:230pt;height:54.65pt" o:ole="">
              <v:imagedata r:id="rId4097" o:title=""/>
            </v:shape>
            <o:OLEObject Type="Embed" ProgID="Equation.DSMT4" ShapeID="_x0000_i2994" DrawAspect="Content" ObjectID="_1375862142" r:id="rId4098"/>
          </w:object>
        </w:r>
      </w:ins>
      <w:ins w:id="3346" w:author="Gerard" w:date="2015-08-07T20:41:00Z">
        <w:r>
          <w:tab/>
        </w:r>
        <w:r>
          <w:fldChar w:fldCharType="begin"/>
        </w:r>
        <w:r>
          <w:instrText xml:space="preserve"> MACROBUTTON MTPlaceRef \* MERGEFORMAT </w:instrText>
        </w:r>
        <w:r>
          <w:fldChar w:fldCharType="begin"/>
        </w:r>
        <w:r>
          <w:instrText xml:space="preserve"> SEQ MTEqn \h \* MERGEFORMAT </w:instrText>
        </w:r>
      </w:ins>
      <w:del w:id="3347" w:author="Gerard" w:date="2015-08-25T08:12:00Z">
        <w:r w:rsidR="0023486D" w:rsidDel="0023486D">
          <w:fldChar w:fldCharType="separate"/>
        </w:r>
      </w:del>
      <w:del w:id="3348" w:author="Gerard" w:date="2015-08-24T17:22:00Z">
        <w:r>
          <w:fldChar w:fldCharType="end"/>
        </w:r>
      </w:del>
      <w:ins w:id="3349"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350" w:author="Gerard" w:date="2015-08-07T20:41:00Z">
        <w:r>
          <w:rPr>
            <w:noProof/>
          </w:rPr>
          <w:fldChar w:fldCharType="end"/>
        </w:r>
        <w:r>
          <w:instrText>.</w:instrText>
        </w:r>
        <w:r>
          <w:fldChar w:fldCharType="begin"/>
        </w:r>
        <w:r>
          <w:instrText xml:space="preserve"> SEQ MTEqn \c \* Arabic \* MERGEFORMAT </w:instrText>
        </w:r>
        <w:r>
          <w:fldChar w:fldCharType="separate"/>
        </w:r>
      </w:ins>
      <w:ins w:id="3351" w:author="Gerard" w:date="2015-08-25T08:50:00Z">
        <w:r w:rsidR="009F25FF">
          <w:rPr>
            <w:noProof/>
          </w:rPr>
          <w:instrText>168</w:instrText>
        </w:r>
      </w:ins>
      <w:del w:id="3352" w:author="Gerard" w:date="2015-08-10T20:35:00Z">
        <w:r w:rsidR="00AE264D" w:rsidDel="00A3050F">
          <w:rPr>
            <w:noProof/>
          </w:rPr>
          <w:delInstrText>140</w:delInstrText>
        </w:r>
      </w:del>
      <w:ins w:id="3353" w:author="Gerard" w:date="2015-08-07T20:41:00Z">
        <w:r>
          <w:rPr>
            <w:noProof/>
          </w:rPr>
          <w:fldChar w:fldCharType="end"/>
        </w:r>
        <w:r>
          <w:instrText>)</w:instrText>
        </w:r>
        <w:r>
          <w:fldChar w:fldCharType="end"/>
        </w:r>
      </w:ins>
    </w:p>
    <w:p w14:paraId="4FE997B5" w14:textId="2C8E1876" w:rsidR="005A2224" w:rsidRDefault="00F60515" w:rsidP="005A2224">
      <w:pPr>
        <w:rPr>
          <w:ins w:id="3354" w:author="Gerard" w:date="2015-08-07T20:41:00Z"/>
        </w:rPr>
      </w:pPr>
      <w:ins w:id="3355" w:author="Gerard" w:date="2015-08-07T20:54:00Z">
        <w:r>
          <w:t xml:space="preserve">where </w:t>
        </w:r>
      </w:ins>
      <w:ins w:id="3356" w:author="Gerard" w:date="2015-08-07T20:54:00Z">
        <w:r w:rsidRPr="00F60515">
          <w:rPr>
            <w:position w:val="-6"/>
          </w:rPr>
          <w:object w:dxaOrig="640" w:dyaOrig="380" w14:anchorId="5D2797FE">
            <v:shape id="_x0000_i2995" type="#_x0000_t75" style="width:32pt;height:19.35pt" o:ole="">
              <v:imagedata r:id="rId4099" o:title=""/>
            </v:shape>
            <o:OLEObject Type="Embed" ProgID="Equation.DSMT4" ShapeID="_x0000_i2995" DrawAspect="Content" ObjectID="_1375862143" r:id="rId4100"/>
          </w:object>
        </w:r>
      </w:ins>
      <w:ins w:id="3357" w:author="Gerard" w:date="2015-08-07T20:54:00Z">
        <w:r>
          <w:t xml:space="preserve"> and </w:t>
        </w:r>
      </w:ins>
      <w:ins w:id="3358" w:author="Gerard" w:date="2015-08-07T20:54:00Z">
        <w:r w:rsidRPr="006970E1">
          <w:rPr>
            <w:position w:val="-12"/>
          </w:rPr>
          <w:object w:dxaOrig="880" w:dyaOrig="440" w14:anchorId="3D3E40B3">
            <v:shape id="_x0000_i2996" type="#_x0000_t75" style="width:44pt;height:22pt" o:ole="">
              <v:imagedata r:id="rId4101" o:title=""/>
            </v:shape>
            <o:OLEObject Type="Embed" ProgID="Equation.DSMT4" ShapeID="_x0000_i2996" DrawAspect="Content" ObjectID="_1375862144" r:id="rId4102"/>
          </w:object>
        </w:r>
      </w:ins>
      <w:ins w:id="3359" w:author="Gerard" w:date="2015-08-07T20:54:00Z">
        <w:r w:rsidR="00347E65">
          <w:t>.</w:t>
        </w:r>
        <w:r>
          <w:t xml:space="preserve"> </w:t>
        </w:r>
        <w:r w:rsidR="00347E65">
          <w:t>T</w:t>
        </w:r>
      </w:ins>
      <w:ins w:id="3360" w:author="Gerard" w:date="2015-08-07T20:41:00Z">
        <w:r w:rsidR="005A2224" w:rsidRPr="007E76EC">
          <w:t xml:space="preserve">he linearization </w:t>
        </w:r>
      </w:ins>
      <w:ins w:id="3361" w:author="Gerard" w:date="2015-08-07T20:41:00Z">
        <w:r w:rsidR="005A2224" w:rsidRPr="00905817">
          <w:rPr>
            <w:position w:val="-12"/>
          </w:rPr>
          <w:object w:dxaOrig="620" w:dyaOrig="360" w14:anchorId="6FA7AA85">
            <v:shape id="_x0000_i2997" type="#_x0000_t75" style="width:31.35pt;height:19.35pt" o:ole="">
              <v:imagedata r:id="rId4103" o:title=""/>
            </v:shape>
            <o:OLEObject Type="Embed" ProgID="Equation.DSMT4" ShapeID="_x0000_i2997" DrawAspect="Content" ObjectID="_1375862145" r:id="rId4104"/>
          </w:object>
        </w:r>
      </w:ins>
      <w:ins w:id="3362" w:author="Gerard" w:date="2015-08-07T20:41:00Z">
        <w:r w:rsidR="005A2224" w:rsidRPr="007E76EC">
          <w:t xml:space="preserve"> of </w:t>
        </w:r>
      </w:ins>
      <w:ins w:id="3363" w:author="Gerard" w:date="2015-08-07T20:41:00Z">
        <w:r w:rsidR="005A2224" w:rsidRPr="00905817">
          <w:rPr>
            <w:position w:val="-12"/>
          </w:rPr>
          <w:object w:dxaOrig="440" w:dyaOrig="360" w14:anchorId="0E459D57">
            <v:shape id="_x0000_i2998" type="#_x0000_t75" style="width:22pt;height:19.35pt" o:ole="">
              <v:imagedata r:id="rId4105" o:title=""/>
            </v:shape>
            <o:OLEObject Type="Embed" ProgID="Equation.DSMT4" ShapeID="_x0000_i2998" DrawAspect="Content" ObjectID="_1375862146" r:id="rId4106"/>
          </w:object>
        </w:r>
      </w:ins>
      <w:ins w:id="3364" w:author="Gerard" w:date="2015-08-07T20:41:00Z">
        <w:r w:rsidR="005A2224" w:rsidRPr="007E76EC">
          <w:t xml:space="preserve"> has the form</w:t>
        </w:r>
      </w:ins>
    </w:p>
    <w:p w14:paraId="4F6DC7B4" w14:textId="77777777" w:rsidR="005A2224" w:rsidRDefault="005A2224" w:rsidP="005A2224">
      <w:pPr>
        <w:pStyle w:val="MTDisplayEquation"/>
        <w:rPr>
          <w:ins w:id="3365" w:author="Gerard" w:date="2015-08-07T20:41:00Z"/>
        </w:rPr>
      </w:pPr>
      <w:ins w:id="3366" w:author="Gerard" w:date="2015-08-07T20:41:00Z">
        <w:r>
          <w:tab/>
        </w:r>
      </w:ins>
      <w:ins w:id="3367" w:author="Gerard" w:date="2015-08-07T20:41:00Z">
        <w:r w:rsidRPr="00905817">
          <w:rPr>
            <w:position w:val="-28"/>
          </w:rPr>
          <w:object w:dxaOrig="3940" w:dyaOrig="680" w14:anchorId="1FB1D12C">
            <v:shape id="_x0000_i2999" type="#_x0000_t75" style="width:196pt;height:34.65pt" o:ole="">
              <v:imagedata r:id="rId4107" o:title=""/>
            </v:shape>
            <o:OLEObject Type="Embed" ProgID="Equation.DSMT4" ShapeID="_x0000_i2999" DrawAspect="Content" ObjectID="_1375862147" r:id="rId4108"/>
          </w:object>
        </w:r>
      </w:ins>
      <w:ins w:id="3368"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3369" w:author="Gerard" w:date="2015-08-25T08:12:00Z">
        <w:r w:rsidR="0023486D" w:rsidDel="0023486D">
          <w:fldChar w:fldCharType="separate"/>
        </w:r>
      </w:del>
      <w:del w:id="3370" w:author="Gerard" w:date="2015-08-24T17:22:00Z">
        <w:r>
          <w:fldChar w:fldCharType="end"/>
        </w:r>
      </w:del>
      <w:ins w:id="3371"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372" w:author="Gerard" w:date="2015-08-07T20:41:00Z">
        <w:r>
          <w:rPr>
            <w:noProof/>
          </w:rPr>
          <w:fldChar w:fldCharType="end"/>
        </w:r>
        <w:r>
          <w:instrText>.</w:instrText>
        </w:r>
        <w:r>
          <w:fldChar w:fldCharType="begin"/>
        </w:r>
        <w:r>
          <w:instrText xml:space="preserve"> SEQ MTEqn \c \* Arabic \* MERGEFORMAT </w:instrText>
        </w:r>
        <w:r>
          <w:fldChar w:fldCharType="separate"/>
        </w:r>
      </w:ins>
      <w:ins w:id="3373" w:author="Gerard" w:date="2015-08-25T08:50:00Z">
        <w:r w:rsidR="009F25FF">
          <w:rPr>
            <w:noProof/>
          </w:rPr>
          <w:instrText>169</w:instrText>
        </w:r>
      </w:ins>
      <w:del w:id="3374" w:author="Gerard" w:date="2015-08-10T20:35:00Z">
        <w:r w:rsidR="00AE264D" w:rsidDel="00A3050F">
          <w:rPr>
            <w:noProof/>
          </w:rPr>
          <w:delInstrText>141</w:delInstrText>
        </w:r>
      </w:del>
      <w:ins w:id="3375" w:author="Gerard" w:date="2015-08-07T20:41:00Z">
        <w:r>
          <w:rPr>
            <w:noProof/>
          </w:rPr>
          <w:fldChar w:fldCharType="end"/>
        </w:r>
        <w:r>
          <w:instrText>)</w:instrText>
        </w:r>
        <w:r>
          <w:fldChar w:fldCharType="end"/>
        </w:r>
      </w:ins>
    </w:p>
    <w:p w14:paraId="41933323" w14:textId="77777777" w:rsidR="005A2224" w:rsidRDefault="005A2224" w:rsidP="005A2224">
      <w:pPr>
        <w:pStyle w:val="Heading3"/>
        <w:rPr>
          <w:ins w:id="3376" w:author="Gerard" w:date="2015-08-07T20:41:00Z"/>
        </w:rPr>
      </w:pPr>
      <w:bookmarkStart w:id="3377" w:name="_Toc302112122"/>
      <w:ins w:id="3378" w:author="Gerard" w:date="2015-08-07T20:41:00Z">
        <w:r>
          <w:t>Gap Function</w:t>
        </w:r>
        <w:bookmarkEnd w:id="3377"/>
      </w:ins>
    </w:p>
    <w:p w14:paraId="471D8B06" w14:textId="55A1E829" w:rsidR="005A2224" w:rsidRDefault="005A2224" w:rsidP="005A2224">
      <w:pPr>
        <w:rPr>
          <w:ins w:id="3379" w:author="Gerard" w:date="2015-08-07T20:41:00Z"/>
        </w:rPr>
      </w:pPr>
      <w:ins w:id="3380" w:author="Gerard" w:date="2015-08-07T20:41:00Z">
        <w:r w:rsidRPr="007E76EC">
          <w:t xml:space="preserve">The </w:t>
        </w:r>
      </w:ins>
      <w:ins w:id="3381" w:author="Gerard" w:date="2015-08-07T20:48:00Z">
        <w:r w:rsidR="00F60515">
          <w:t xml:space="preserve">vector </w:t>
        </w:r>
      </w:ins>
      <w:ins w:id="3382" w:author="Gerard" w:date="2015-08-07T20:41:00Z">
        <w:r w:rsidRPr="007E76EC">
          <w:t xml:space="preserve">gap function </w:t>
        </w:r>
      </w:ins>
      <w:ins w:id="3383" w:author="Gerard" w:date="2015-08-07T20:41:00Z">
        <w:r w:rsidR="00F60515" w:rsidRPr="00905817">
          <w:rPr>
            <w:position w:val="-10"/>
          </w:rPr>
          <w:object w:dxaOrig="200" w:dyaOrig="260" w14:anchorId="03B2522A">
            <v:shape id="_x0000_i3000" type="#_x0000_t75" style="width:10pt;height:12.65pt" o:ole="">
              <v:imagedata r:id="rId4109" o:title=""/>
            </v:shape>
            <o:OLEObject Type="Embed" ProgID="Equation.DSMT4" ShapeID="_x0000_i3000" DrawAspect="Content" ObjectID="_1375862148" r:id="rId4110"/>
          </w:object>
        </w:r>
      </w:ins>
      <w:ins w:id="3384" w:author="Gerard" w:date="2015-08-07T20:41:00Z">
        <w:r>
          <w:t>, representing the distance between the contact surfaces,</w:t>
        </w:r>
        <w:r w:rsidRPr="007E76EC">
          <w:t xml:space="preserve"> is defined </w:t>
        </w:r>
        <w:r>
          <w:t>by</w:t>
        </w:r>
      </w:ins>
    </w:p>
    <w:p w14:paraId="536B3FB1" w14:textId="77777777" w:rsidR="005A2224" w:rsidRDefault="005A2224" w:rsidP="005A2224">
      <w:pPr>
        <w:pStyle w:val="MTDisplayEquation"/>
        <w:rPr>
          <w:ins w:id="3385" w:author="Gerard" w:date="2015-08-07T20:41:00Z"/>
        </w:rPr>
      </w:pPr>
      <w:ins w:id="3386" w:author="Gerard" w:date="2015-08-07T20:41:00Z">
        <w:r>
          <w:tab/>
        </w:r>
      </w:ins>
      <w:ins w:id="3387" w:author="Gerard" w:date="2015-08-07T20:41:00Z">
        <w:r w:rsidR="00F60515" w:rsidRPr="00F60515">
          <w:rPr>
            <w:position w:val="-10"/>
            <w:rPrChange w:id="3388" w:author="Gerard" w:date="2015-08-07T20:48:00Z">
              <w:rPr>
                <w:position w:val="-10"/>
              </w:rPr>
            </w:rPrChange>
          </w:rPr>
          <w:object w:dxaOrig="1260" w:dyaOrig="420" w14:anchorId="6B06CC2E">
            <v:shape id="_x0000_i3001" type="#_x0000_t75" style="width:62.65pt;height:22pt" o:ole="">
              <v:imagedata r:id="rId4111" o:title=""/>
            </v:shape>
            <o:OLEObject Type="Embed" ProgID="Equation.DSMT4" ShapeID="_x0000_i3001" DrawAspect="Content" ObjectID="_1375862149" r:id="rId4112"/>
          </w:object>
        </w:r>
      </w:ins>
      <w:ins w:id="3389"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3390" w:author="Gerard" w:date="2015-08-25T08:12:00Z">
        <w:r w:rsidR="0023486D" w:rsidDel="0023486D">
          <w:fldChar w:fldCharType="separate"/>
        </w:r>
      </w:del>
      <w:del w:id="3391" w:author="Gerard" w:date="2015-08-24T17:22:00Z">
        <w:r>
          <w:fldChar w:fldCharType="end"/>
        </w:r>
      </w:del>
      <w:ins w:id="3392"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393" w:author="Gerard" w:date="2015-08-07T20:41:00Z">
        <w:r>
          <w:rPr>
            <w:noProof/>
          </w:rPr>
          <w:fldChar w:fldCharType="end"/>
        </w:r>
        <w:r>
          <w:instrText>.</w:instrText>
        </w:r>
        <w:r>
          <w:fldChar w:fldCharType="begin"/>
        </w:r>
        <w:r>
          <w:instrText xml:space="preserve"> SEQ MTEqn \c \* Arabic \* MERGEFORMAT </w:instrText>
        </w:r>
        <w:r>
          <w:fldChar w:fldCharType="separate"/>
        </w:r>
      </w:ins>
      <w:ins w:id="3394" w:author="Gerard" w:date="2015-08-25T08:50:00Z">
        <w:r w:rsidR="009F25FF">
          <w:rPr>
            <w:noProof/>
          </w:rPr>
          <w:instrText>170</w:instrText>
        </w:r>
      </w:ins>
      <w:del w:id="3395" w:author="Gerard" w:date="2015-08-10T20:35:00Z">
        <w:r w:rsidR="00AE264D" w:rsidDel="00A3050F">
          <w:rPr>
            <w:noProof/>
          </w:rPr>
          <w:delInstrText>142</w:delInstrText>
        </w:r>
      </w:del>
      <w:ins w:id="3396" w:author="Gerard" w:date="2015-08-07T20:41:00Z">
        <w:r>
          <w:rPr>
            <w:noProof/>
          </w:rPr>
          <w:fldChar w:fldCharType="end"/>
        </w:r>
        <w:r>
          <w:instrText>)</w:instrText>
        </w:r>
        <w:r>
          <w:fldChar w:fldCharType="end"/>
        </w:r>
      </w:ins>
    </w:p>
    <w:p w14:paraId="60BCC4AD" w14:textId="6410CDAD" w:rsidR="00F60515" w:rsidRDefault="00F60515">
      <w:pPr>
        <w:rPr>
          <w:ins w:id="3397" w:author="Gerard" w:date="2015-08-07T20:49:00Z"/>
        </w:rPr>
        <w:pPrChange w:id="3398" w:author="Gerard" w:date="2015-08-07T21:34:00Z">
          <w:pPr>
            <w:pStyle w:val="NormalWeb"/>
            <w:spacing w:before="0" w:beforeAutospacing="0" w:after="0" w:afterAutospacing="0"/>
          </w:pPr>
        </w:pPrChange>
      </w:pPr>
      <w:ins w:id="3399" w:author="Gerard" w:date="2015-08-07T20:49:00Z">
        <w:r>
          <w:t>The premise of a tied interface is that the parametric coordinates</w:t>
        </w:r>
      </w:ins>
      <w:ins w:id="3400" w:author="Gerard" w:date="2015-08-07T20:50:00Z">
        <w:r>
          <w:t xml:space="preserve"> </w:t>
        </w:r>
      </w:ins>
      <w:ins w:id="3401" w:author="Gerard" w:date="2015-08-07T20:49:00Z">
        <w:r>
          <w:t xml:space="preserve">of </w:t>
        </w:r>
      </w:ins>
      <w:r w:rsidRPr="00025957">
        <w:rPr>
          <w:position w:val="-4"/>
        </w:rPr>
        <w:object w:dxaOrig="360" w:dyaOrig="360" w14:anchorId="2AF5FFDB">
          <v:shape id="_x0000_i3002" type="#_x0000_t75" style="width:18pt;height:18pt" o:ole="">
            <v:imagedata r:id="rId4113" o:title=""/>
          </v:shape>
          <o:OLEObject Type="Embed" ProgID="Equation.DSMT4" ShapeID="_x0000_i3002" DrawAspect="Content" ObjectID="_1375862150" r:id="rId4114"/>
        </w:object>
      </w:r>
      <w:ins w:id="3402" w:author="Gerard" w:date="2015-08-07T20:49:00Z">
        <w:r>
          <w:t xml:space="preserve"> and </w:t>
        </w:r>
      </w:ins>
      <w:r w:rsidRPr="00025957">
        <w:rPr>
          <w:position w:val="-4"/>
        </w:rPr>
        <w:object w:dxaOrig="380" w:dyaOrig="360" w14:anchorId="4D73383D">
          <v:shape id="_x0000_i3003" type="#_x0000_t75" style="width:19.35pt;height:18pt" o:ole="">
            <v:imagedata r:id="rId4115" o:title=""/>
          </v:shape>
          <o:OLEObject Type="Embed" ProgID="Equation.DSMT4" ShapeID="_x0000_i3003" DrawAspect="Content" ObjectID="_1375862151" r:id="rId4116"/>
        </w:object>
      </w:r>
      <w:ins w:id="3403" w:author="Gerard" w:date="2015-08-07T20:50:00Z">
        <w:r>
          <w:t xml:space="preserve"> </w:t>
        </w:r>
      </w:ins>
      <w:ins w:id="3404" w:author="Gerard" w:date="2015-08-07T20:49:00Z">
        <w:r>
          <w:t>are both invariants (i.e., they are determined in the reference configuration</w:t>
        </w:r>
      </w:ins>
      <w:ins w:id="3405" w:author="Gerard" w:date="2015-08-07T20:50:00Z">
        <w:r>
          <w:t xml:space="preserve"> </w:t>
        </w:r>
      </w:ins>
      <w:ins w:id="3406" w:author="Gerard" w:date="2015-08-07T20:49:00Z">
        <w:r>
          <w:t xml:space="preserve">and remain unchanged over time). </w:t>
        </w:r>
      </w:ins>
      <w:ins w:id="3407" w:author="Gerard" w:date="2015-08-07T21:34:00Z">
        <w:r w:rsidR="00164060">
          <w:t>T</w:t>
        </w:r>
      </w:ins>
      <w:ins w:id="3408" w:author="Gerard" w:date="2015-08-07T20:49:00Z">
        <w:r>
          <w:t>he parametric coordinates</w:t>
        </w:r>
      </w:ins>
      <w:ins w:id="3409" w:author="Gerard" w:date="2015-08-07T20:50:00Z">
        <w:r>
          <w:t xml:space="preserve"> </w:t>
        </w:r>
      </w:ins>
      <w:ins w:id="3410" w:author="Gerard" w:date="2015-08-07T20:49:00Z">
        <w:r>
          <w:t xml:space="preserve">of </w:t>
        </w:r>
      </w:ins>
      <w:r w:rsidRPr="00025957">
        <w:rPr>
          <w:position w:val="-4"/>
        </w:rPr>
        <w:object w:dxaOrig="360" w:dyaOrig="360" w14:anchorId="65CBB5E1">
          <v:shape id="_x0000_i3004" type="#_x0000_t75" style="width:18pt;height:18pt" o:ole="">
            <v:imagedata r:id="rId4117" o:title=""/>
          </v:shape>
          <o:OLEObject Type="Embed" ProgID="Equation.DSMT4" ShapeID="_x0000_i3004" DrawAspect="Content" ObjectID="_1375862152" r:id="rId4118"/>
        </w:object>
      </w:r>
      <w:ins w:id="3411" w:author="Gerard" w:date="2015-08-07T20:49:00Z">
        <w:r>
          <w:t xml:space="preserve"> correspond to the integration points</w:t>
        </w:r>
      </w:ins>
      <w:ins w:id="3412" w:author="Gerard" w:date="2015-08-07T20:50:00Z">
        <w:r>
          <w:t xml:space="preserve"> </w:t>
        </w:r>
      </w:ins>
      <w:ins w:id="3413" w:author="Gerard" w:date="2015-08-07T20:49:00Z">
        <w:r>
          <w:t xml:space="preserve">on </w:t>
        </w:r>
      </w:ins>
      <w:r w:rsidRPr="00F60515">
        <w:rPr>
          <w:position w:val="-10"/>
        </w:rPr>
        <w:object w:dxaOrig="360" w:dyaOrig="420" w14:anchorId="2B51113C">
          <v:shape id="_x0000_i3005" type="#_x0000_t75" style="width:18pt;height:20.65pt" o:ole="">
            <v:imagedata r:id="rId4119" o:title=""/>
          </v:shape>
          <o:OLEObject Type="Embed" ProgID="Equation.DSMT4" ShapeID="_x0000_i3005" DrawAspect="Content" ObjectID="_1375862153" r:id="rId4120"/>
        </w:object>
      </w:r>
      <w:ins w:id="3414" w:author="Gerard" w:date="2015-08-07T20:49:00Z">
        <w:r>
          <w:t xml:space="preserve">, and those of </w:t>
        </w:r>
      </w:ins>
      <w:r w:rsidRPr="00025957">
        <w:rPr>
          <w:position w:val="-4"/>
        </w:rPr>
        <w:object w:dxaOrig="380" w:dyaOrig="360" w14:anchorId="3BC9E88C">
          <v:shape id="_x0000_i3006" type="#_x0000_t75" style="width:19.35pt;height:18pt" o:ole="">
            <v:imagedata r:id="rId4121" o:title=""/>
          </v:shape>
          <o:OLEObject Type="Embed" ProgID="Equation.DSMT4" ShapeID="_x0000_i3006" DrawAspect="Content" ObjectID="_1375862154" r:id="rId4122"/>
        </w:object>
      </w:r>
      <w:ins w:id="3415" w:author="Gerard" w:date="2015-08-07T20:51:00Z">
        <w:r>
          <w:t xml:space="preserve"> </w:t>
        </w:r>
      </w:ins>
      <w:ins w:id="3416" w:author="Gerard" w:date="2015-08-07T20:49:00Z">
        <w:r>
          <w:t xml:space="preserve">are evaluated once, </w:t>
        </w:r>
      </w:ins>
      <w:ins w:id="3417" w:author="Gerard" w:date="2015-08-07T21:34:00Z">
        <w:r w:rsidR="00164060">
          <w:t xml:space="preserve">in the reference configuration, </w:t>
        </w:r>
      </w:ins>
      <w:ins w:id="3418" w:author="Gerard" w:date="2015-08-07T20:49:00Z">
        <w:r>
          <w:t>by shooting a ray from the integration point on</w:t>
        </w:r>
      </w:ins>
      <w:ins w:id="3419" w:author="Gerard" w:date="2015-08-07T20:51:00Z">
        <w:r>
          <w:t xml:space="preserve"> </w:t>
        </w:r>
      </w:ins>
      <w:r w:rsidRPr="00F60515">
        <w:rPr>
          <w:position w:val="-10"/>
        </w:rPr>
        <w:object w:dxaOrig="360" w:dyaOrig="420" w14:anchorId="095517AC">
          <v:shape id="_x0000_i3007" type="#_x0000_t75" style="width:18pt;height:20.65pt" o:ole="">
            <v:imagedata r:id="rId4123" o:title=""/>
          </v:shape>
          <o:OLEObject Type="Embed" ProgID="Equation.DSMT4" ShapeID="_x0000_i3007" DrawAspect="Content" ObjectID="_1375862155" r:id="rId4124"/>
        </w:object>
      </w:r>
      <w:ins w:id="3420" w:author="Gerard" w:date="2015-08-07T20:49:00Z">
        <w:r>
          <w:t xml:space="preserve"> to intersect </w:t>
        </w:r>
      </w:ins>
      <w:r w:rsidRPr="00F60515">
        <w:rPr>
          <w:position w:val="-10"/>
        </w:rPr>
        <w:object w:dxaOrig="400" w:dyaOrig="420" w14:anchorId="05452340">
          <v:shape id="_x0000_i3008" type="#_x0000_t75" style="width:20pt;height:20.65pt" o:ole="">
            <v:imagedata r:id="rId4125" o:title=""/>
          </v:shape>
          <o:OLEObject Type="Embed" ProgID="Equation.DSMT4" ShapeID="_x0000_i3008" DrawAspect="Content" ObjectID="_1375862156" r:id="rId4126"/>
        </w:object>
      </w:r>
      <w:ins w:id="3421" w:author="Gerard" w:date="2015-08-07T20:49:00Z">
        <w:r>
          <w:t>.</w:t>
        </w:r>
      </w:ins>
      <w:ins w:id="3422" w:author="Gerard" w:date="2015-08-07T20:51:00Z">
        <w:r>
          <w:t xml:space="preserve"> </w:t>
        </w:r>
      </w:ins>
      <w:ins w:id="3423" w:author="Gerard" w:date="2015-08-07T20:49:00Z">
        <w:r>
          <w:t>It follows from this premise that</w:t>
        </w:r>
      </w:ins>
    </w:p>
    <w:p w14:paraId="00C471D2" w14:textId="77777777" w:rsidR="005A2224" w:rsidRDefault="005A2224" w:rsidP="005A2224">
      <w:pPr>
        <w:pStyle w:val="MTDisplayEquation"/>
        <w:rPr>
          <w:ins w:id="3424" w:author="Gerard" w:date="2015-08-07T20:41:00Z"/>
        </w:rPr>
      </w:pPr>
      <w:ins w:id="3425" w:author="Gerard" w:date="2015-08-07T20:41:00Z">
        <w:r>
          <w:tab/>
        </w:r>
      </w:ins>
      <w:ins w:id="3426" w:author="Gerard" w:date="2015-08-07T20:41:00Z">
        <w:r w:rsidR="00F60515" w:rsidRPr="00F60515">
          <w:rPr>
            <w:position w:val="-76"/>
            <w:rPrChange w:id="3427" w:author="Gerard" w:date="2015-08-07T20:52:00Z">
              <w:rPr>
                <w:position w:val="-76"/>
              </w:rPr>
            </w:rPrChange>
          </w:rPr>
          <w:object w:dxaOrig="2820" w:dyaOrig="1660" w14:anchorId="7ED3E004">
            <v:shape id="_x0000_i3009" type="#_x0000_t75" style="width:141.35pt;height:82.65pt" o:ole="">
              <v:imagedata r:id="rId4127" o:title=""/>
            </v:shape>
            <o:OLEObject Type="Embed" ProgID="Equation.DSMT4" ShapeID="_x0000_i3009" DrawAspect="Content" ObjectID="_1375862157" r:id="rId4128"/>
          </w:object>
        </w:r>
      </w:ins>
      <w:ins w:id="3428" w:author="Gerard" w:date="2015-08-07T20:41:00Z">
        <w:r>
          <w:tab/>
        </w:r>
        <w:r>
          <w:fldChar w:fldCharType="begin"/>
        </w:r>
        <w:r>
          <w:instrText xml:space="preserve"> MACROBUTTON MTPlaceRef \* MERGEFORMAT </w:instrText>
        </w:r>
        <w:r>
          <w:fldChar w:fldCharType="begin"/>
        </w:r>
        <w:r>
          <w:instrText xml:space="preserve"> SEQ MTEqn \h \* MERGEFORMAT </w:instrText>
        </w:r>
      </w:ins>
      <w:del w:id="3429" w:author="Gerard" w:date="2015-08-25T08:12:00Z">
        <w:r w:rsidR="0023486D" w:rsidDel="0023486D">
          <w:fldChar w:fldCharType="separate"/>
        </w:r>
      </w:del>
      <w:del w:id="3430" w:author="Gerard" w:date="2015-08-24T17:22:00Z">
        <w:r>
          <w:fldChar w:fldCharType="end"/>
        </w:r>
      </w:del>
      <w:ins w:id="3431"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432" w:author="Gerard" w:date="2015-08-07T20:41:00Z">
        <w:r>
          <w:rPr>
            <w:noProof/>
          </w:rPr>
          <w:fldChar w:fldCharType="end"/>
        </w:r>
        <w:r>
          <w:instrText>.</w:instrText>
        </w:r>
        <w:r>
          <w:fldChar w:fldCharType="begin"/>
        </w:r>
        <w:r>
          <w:instrText xml:space="preserve"> SEQ MTEqn \c \* Arabic \* MERGEFORMAT </w:instrText>
        </w:r>
        <w:r>
          <w:fldChar w:fldCharType="separate"/>
        </w:r>
      </w:ins>
      <w:ins w:id="3433" w:author="Gerard" w:date="2015-08-25T08:50:00Z">
        <w:r w:rsidR="009F25FF">
          <w:rPr>
            <w:noProof/>
          </w:rPr>
          <w:instrText>171</w:instrText>
        </w:r>
      </w:ins>
      <w:del w:id="3434" w:author="Gerard" w:date="2015-08-10T20:35:00Z">
        <w:r w:rsidR="00AE264D" w:rsidDel="00A3050F">
          <w:rPr>
            <w:noProof/>
          </w:rPr>
          <w:delInstrText>143</w:delInstrText>
        </w:r>
      </w:del>
      <w:ins w:id="3435" w:author="Gerard" w:date="2015-08-07T20:41:00Z">
        <w:r>
          <w:rPr>
            <w:noProof/>
          </w:rPr>
          <w:fldChar w:fldCharType="end"/>
        </w:r>
        <w:r>
          <w:instrText>)</w:instrText>
        </w:r>
        <w:r>
          <w:fldChar w:fldCharType="end"/>
        </w:r>
      </w:ins>
    </w:p>
    <w:p w14:paraId="038D3D64" w14:textId="77777777" w:rsidR="005A2224" w:rsidRDefault="005A2224" w:rsidP="005A2224">
      <w:pPr>
        <w:pStyle w:val="Heading3"/>
        <w:rPr>
          <w:ins w:id="3436" w:author="Gerard" w:date="2015-08-07T20:41:00Z"/>
        </w:rPr>
      </w:pPr>
      <w:bookmarkStart w:id="3437" w:name="_Toc302112123"/>
      <w:ins w:id="3438" w:author="Gerard" w:date="2015-08-07T20:41:00Z">
        <w:r>
          <w:t>Penalty Method</w:t>
        </w:r>
        <w:bookmarkEnd w:id="3437"/>
      </w:ins>
    </w:p>
    <w:p w14:paraId="5C78C638" w14:textId="6024132A" w:rsidR="005A2224" w:rsidRDefault="005A2224" w:rsidP="005A2224">
      <w:pPr>
        <w:rPr>
          <w:ins w:id="3439" w:author="Gerard" w:date="2015-08-07T20:41:00Z"/>
        </w:rPr>
      </w:pPr>
      <w:ins w:id="3440" w:author="Gerard" w:date="2015-08-07T20:41:00Z">
        <w:r>
          <w:t xml:space="preserve">Let the </w:t>
        </w:r>
      </w:ins>
      <w:ins w:id="3441" w:author="Gerard" w:date="2015-08-07T20:53:00Z">
        <w:r w:rsidR="00F60515">
          <w:t>tied</w:t>
        </w:r>
      </w:ins>
      <w:ins w:id="3442" w:author="Gerard" w:date="2015-08-07T20:41:00Z">
        <w:r>
          <w:t xml:space="preserve"> contact traction be described by the penalty function,</w:t>
        </w:r>
      </w:ins>
    </w:p>
    <w:p w14:paraId="20594895" w14:textId="77777777" w:rsidR="005A2224" w:rsidRDefault="005A2224" w:rsidP="005A2224">
      <w:pPr>
        <w:pStyle w:val="MTDisplayEquation"/>
        <w:rPr>
          <w:ins w:id="3443" w:author="Gerard" w:date="2015-08-07T20:41:00Z"/>
        </w:rPr>
      </w:pPr>
      <w:ins w:id="3444" w:author="Gerard" w:date="2015-08-07T20:41:00Z">
        <w:r>
          <w:tab/>
        </w:r>
      </w:ins>
      <w:ins w:id="3445" w:author="Gerard" w:date="2015-08-07T20:41:00Z">
        <w:r w:rsidR="00F60515" w:rsidRPr="00F60515">
          <w:rPr>
            <w:position w:val="-12"/>
            <w:rPrChange w:id="3446" w:author="Gerard" w:date="2015-08-07T20:53:00Z">
              <w:rPr>
                <w:position w:val="-12"/>
              </w:rPr>
            </w:rPrChange>
          </w:rPr>
          <w:object w:dxaOrig="720" w:dyaOrig="380" w14:anchorId="0A7C4AA4">
            <v:shape id="_x0000_i3010" type="#_x0000_t75" style="width:35.35pt;height:19.35pt" o:ole="">
              <v:imagedata r:id="rId4129" o:title=""/>
            </v:shape>
            <o:OLEObject Type="Embed" ProgID="Equation.DSMT4" ShapeID="_x0000_i3010" DrawAspect="Content" ObjectID="_1375862158" r:id="rId4130"/>
          </w:object>
        </w:r>
      </w:ins>
      <w:ins w:id="3447"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3448" w:author="Gerard" w:date="2015-08-25T08:12:00Z">
        <w:r w:rsidR="0023486D" w:rsidDel="0023486D">
          <w:fldChar w:fldCharType="separate"/>
        </w:r>
      </w:del>
      <w:del w:id="3449" w:author="Gerard" w:date="2015-08-24T17:22:00Z">
        <w:r>
          <w:fldChar w:fldCharType="end"/>
        </w:r>
      </w:del>
      <w:ins w:id="3450"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451" w:author="Gerard" w:date="2015-08-07T20:41:00Z">
        <w:r>
          <w:rPr>
            <w:noProof/>
          </w:rPr>
          <w:fldChar w:fldCharType="end"/>
        </w:r>
        <w:r>
          <w:instrText>.</w:instrText>
        </w:r>
        <w:r>
          <w:fldChar w:fldCharType="begin"/>
        </w:r>
        <w:r>
          <w:instrText xml:space="preserve"> SEQ MTEqn \c \* Arabic \* MERGEFORMAT </w:instrText>
        </w:r>
        <w:r>
          <w:fldChar w:fldCharType="separate"/>
        </w:r>
      </w:ins>
      <w:ins w:id="3452" w:author="Gerard" w:date="2015-08-25T08:50:00Z">
        <w:r w:rsidR="009F25FF">
          <w:rPr>
            <w:noProof/>
          </w:rPr>
          <w:instrText>172</w:instrText>
        </w:r>
      </w:ins>
      <w:del w:id="3453" w:author="Gerard" w:date="2015-08-07T21:36:00Z">
        <w:r w:rsidDel="00AE264D">
          <w:rPr>
            <w:noProof/>
          </w:rPr>
          <w:delInstrText>145</w:delInstrText>
        </w:r>
      </w:del>
      <w:ins w:id="3454" w:author="Gerard" w:date="2015-08-07T20:41:00Z">
        <w:r>
          <w:rPr>
            <w:noProof/>
          </w:rPr>
          <w:fldChar w:fldCharType="end"/>
        </w:r>
        <w:r>
          <w:instrText>)</w:instrText>
        </w:r>
        <w:r>
          <w:fldChar w:fldCharType="end"/>
        </w:r>
      </w:ins>
    </w:p>
    <w:p w14:paraId="1C4247BC" w14:textId="77777777" w:rsidR="005A2224" w:rsidRDefault="005A2224" w:rsidP="005A2224">
      <w:pPr>
        <w:rPr>
          <w:ins w:id="3455" w:author="Gerard" w:date="2015-08-07T20:41:00Z"/>
        </w:rPr>
      </w:pPr>
      <w:ins w:id="3456" w:author="Gerard" w:date="2015-08-07T20:41:00Z">
        <w:r>
          <w:t xml:space="preserve">where </w:t>
        </w:r>
      </w:ins>
      <w:ins w:id="3457" w:author="Gerard" w:date="2015-08-07T20:41:00Z">
        <w:r w:rsidRPr="00905817">
          <w:rPr>
            <w:position w:val="-12"/>
          </w:rPr>
          <w:object w:dxaOrig="260" w:dyaOrig="360" w14:anchorId="5D4839EA">
            <v:shape id="_x0000_i3011" type="#_x0000_t75" style="width:12.65pt;height:19.35pt" o:ole="">
              <v:imagedata r:id="rId4131" o:title=""/>
            </v:shape>
            <o:OLEObject Type="Embed" ProgID="Equation.DSMT4" ShapeID="_x0000_i3011" DrawAspect="Content" ObjectID="_1375862159" r:id="rId4132"/>
          </w:object>
        </w:r>
      </w:ins>
      <w:ins w:id="3458" w:author="Gerard" w:date="2015-08-07T20:41:00Z">
        <w:r>
          <w:t xml:space="preserve"> is a penalty factor associated with </w:t>
        </w:r>
      </w:ins>
      <w:ins w:id="3459" w:author="Gerard" w:date="2015-08-07T20:41:00Z">
        <w:r w:rsidR="00F60515" w:rsidRPr="00F60515">
          <w:rPr>
            <w:position w:val="-6"/>
            <w:rPrChange w:id="3460" w:author="Gerard" w:date="2015-08-07T20:53:00Z">
              <w:rPr>
                <w:position w:val="-6"/>
              </w:rPr>
            </w:rPrChange>
          </w:rPr>
          <w:object w:dxaOrig="160" w:dyaOrig="260" w14:anchorId="36E2A9A7">
            <v:shape id="_x0000_i3012" type="#_x0000_t75" style="width:8pt;height:13.35pt" o:ole="">
              <v:imagedata r:id="rId4133" o:title=""/>
            </v:shape>
            <o:OLEObject Type="Embed" ProgID="Equation.DSMT4" ShapeID="_x0000_i3012" DrawAspect="Content" ObjectID="_1375862160" r:id="rId4134"/>
          </w:object>
        </w:r>
      </w:ins>
      <w:ins w:id="3461" w:author="Gerard" w:date="2015-08-07T20:41:00Z">
        <w:r>
          <w:t>.  Similarly, let</w:t>
        </w:r>
      </w:ins>
    </w:p>
    <w:p w14:paraId="35C6B557" w14:textId="77777777" w:rsidR="005A2224" w:rsidRDefault="005A2224" w:rsidP="005A2224">
      <w:pPr>
        <w:pStyle w:val="MTDisplayEquation"/>
        <w:rPr>
          <w:ins w:id="3462" w:author="Gerard" w:date="2015-08-07T20:41:00Z"/>
        </w:rPr>
      </w:pPr>
      <w:ins w:id="3463" w:author="Gerard" w:date="2015-08-07T20:41:00Z">
        <w:r>
          <w:tab/>
        </w:r>
      </w:ins>
      <w:ins w:id="3464" w:author="Gerard" w:date="2015-08-07T20:41:00Z">
        <w:r w:rsidR="00347E65" w:rsidRPr="00347E65">
          <w:rPr>
            <w:position w:val="-20"/>
            <w:rPrChange w:id="3465" w:author="Gerard" w:date="2015-08-07T20:55:00Z">
              <w:rPr>
                <w:position w:val="-20"/>
              </w:rPr>
            </w:rPrChange>
          </w:rPr>
          <w:object w:dxaOrig="2560" w:dyaOrig="540" w14:anchorId="30934C8D">
            <v:shape id="_x0000_i3013" type="#_x0000_t75" style="width:127.35pt;height:27.35pt" o:ole="">
              <v:imagedata r:id="rId4135" o:title=""/>
            </v:shape>
            <o:OLEObject Type="Embed" ProgID="Equation.DSMT4" ShapeID="_x0000_i3013" DrawAspect="Content" ObjectID="_1375862161" r:id="rId4136"/>
          </w:object>
        </w:r>
      </w:ins>
      <w:ins w:id="3466" w:author="Gerard" w:date="2015-08-07T20:41:00Z">
        <w:r>
          <w:tab/>
        </w:r>
        <w:r>
          <w:fldChar w:fldCharType="begin"/>
        </w:r>
        <w:r>
          <w:instrText xml:space="preserve"> MACROBUTTON MTPlaceRef \* MERGEFORMAT </w:instrText>
        </w:r>
        <w:r>
          <w:fldChar w:fldCharType="begin"/>
        </w:r>
        <w:r>
          <w:instrText xml:space="preserve"> SEQ MTEqn \h \* MERGEFORMAT </w:instrText>
        </w:r>
      </w:ins>
      <w:del w:id="3467" w:author="Gerard" w:date="2015-08-25T08:12:00Z">
        <w:r w:rsidR="0023486D" w:rsidDel="0023486D">
          <w:fldChar w:fldCharType="separate"/>
        </w:r>
      </w:del>
      <w:del w:id="3468" w:author="Gerard" w:date="2015-08-24T17:22:00Z">
        <w:r>
          <w:fldChar w:fldCharType="end"/>
        </w:r>
      </w:del>
      <w:ins w:id="3469"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470" w:author="Gerard" w:date="2015-08-07T20:41:00Z">
        <w:r>
          <w:rPr>
            <w:noProof/>
          </w:rPr>
          <w:fldChar w:fldCharType="end"/>
        </w:r>
        <w:r>
          <w:instrText>.</w:instrText>
        </w:r>
        <w:r>
          <w:fldChar w:fldCharType="begin"/>
        </w:r>
        <w:r>
          <w:instrText xml:space="preserve"> SEQ MTEqn \c \* Arabic \* MERGEFORMAT </w:instrText>
        </w:r>
        <w:r>
          <w:fldChar w:fldCharType="separate"/>
        </w:r>
      </w:ins>
      <w:ins w:id="3471" w:author="Gerard" w:date="2015-08-25T08:50:00Z">
        <w:r w:rsidR="009F25FF">
          <w:rPr>
            <w:noProof/>
          </w:rPr>
          <w:instrText>173</w:instrText>
        </w:r>
      </w:ins>
      <w:del w:id="3472" w:author="Gerard" w:date="2015-08-07T21:36:00Z">
        <w:r w:rsidDel="00AE264D">
          <w:rPr>
            <w:noProof/>
          </w:rPr>
          <w:delInstrText>146</w:delInstrText>
        </w:r>
      </w:del>
      <w:ins w:id="3473" w:author="Gerard" w:date="2015-08-07T20:41:00Z">
        <w:r>
          <w:rPr>
            <w:noProof/>
          </w:rPr>
          <w:fldChar w:fldCharType="end"/>
        </w:r>
        <w:r>
          <w:instrText>)</w:instrText>
        </w:r>
        <w:r>
          <w:fldChar w:fldCharType="end"/>
        </w:r>
      </w:ins>
    </w:p>
    <w:p w14:paraId="23278D5E" w14:textId="77777777" w:rsidR="005A2224" w:rsidRDefault="005A2224" w:rsidP="005A2224">
      <w:pPr>
        <w:rPr>
          <w:ins w:id="3474" w:author="Gerard" w:date="2015-08-07T20:41:00Z"/>
        </w:rPr>
      </w:pPr>
      <w:ins w:id="3475" w:author="Gerard" w:date="2015-08-07T20:41:00Z">
        <w:r>
          <w:t xml:space="preserve">where </w:t>
        </w:r>
      </w:ins>
      <w:ins w:id="3476" w:author="Gerard" w:date="2015-08-07T20:41:00Z">
        <w:r w:rsidRPr="00905817">
          <w:rPr>
            <w:position w:val="-14"/>
          </w:rPr>
          <w:object w:dxaOrig="279" w:dyaOrig="380" w14:anchorId="1DEC91BF">
            <v:shape id="_x0000_i3014" type="#_x0000_t75" style="width:14.65pt;height:19.35pt" o:ole="">
              <v:imagedata r:id="rId4137" o:title=""/>
            </v:shape>
            <o:OLEObject Type="Embed" ProgID="Equation.DSMT4" ShapeID="_x0000_i3014" DrawAspect="Content" ObjectID="_1375862162" r:id="rId4138"/>
          </w:object>
        </w:r>
      </w:ins>
      <w:ins w:id="3477" w:author="Gerard" w:date="2015-08-07T20:41:00Z">
        <w:r>
          <w:t xml:space="preserve"> is a penalty factor associated with </w:t>
        </w:r>
      </w:ins>
      <w:ins w:id="3478" w:author="Gerard" w:date="2015-08-07T20:41:00Z">
        <w:r w:rsidRPr="00905817">
          <w:rPr>
            <w:position w:val="-12"/>
          </w:rPr>
          <w:object w:dxaOrig="300" w:dyaOrig="360" w14:anchorId="179FFBAB">
            <v:shape id="_x0000_i3015" type="#_x0000_t75" style="width:14.65pt;height:19.35pt" o:ole="">
              <v:imagedata r:id="rId4139" o:title=""/>
            </v:shape>
            <o:OLEObject Type="Embed" ProgID="Equation.DSMT4" ShapeID="_x0000_i3015" DrawAspect="Content" ObjectID="_1375862163" r:id="rId4140"/>
          </w:object>
        </w:r>
      </w:ins>
      <w:ins w:id="3479" w:author="Gerard" w:date="2015-08-07T20:41:00Z">
        <w:r>
          <w:t>.  It follows that</w:t>
        </w:r>
      </w:ins>
    </w:p>
    <w:p w14:paraId="3F6722EB" w14:textId="77777777" w:rsidR="005A2224" w:rsidRPr="00A63D29" w:rsidRDefault="005A2224" w:rsidP="005A2224">
      <w:pPr>
        <w:pStyle w:val="MTDisplayEquation"/>
        <w:rPr>
          <w:ins w:id="3480" w:author="Gerard" w:date="2015-08-07T20:41:00Z"/>
        </w:rPr>
      </w:pPr>
      <w:ins w:id="3481" w:author="Gerard" w:date="2015-08-07T20:41:00Z">
        <w:r>
          <w:tab/>
        </w:r>
      </w:ins>
      <w:ins w:id="3482" w:author="Gerard" w:date="2015-08-07T20:41:00Z">
        <w:r w:rsidR="00347E65" w:rsidRPr="00347E65">
          <w:rPr>
            <w:position w:val="-46"/>
            <w:rPrChange w:id="3483" w:author="Gerard" w:date="2015-08-07T20:55:00Z">
              <w:rPr>
                <w:position w:val="-46"/>
              </w:rPr>
            </w:rPrChange>
          </w:rPr>
          <w:object w:dxaOrig="2400" w:dyaOrig="1060" w14:anchorId="6F869A32">
            <v:shape id="_x0000_i3016" type="#_x0000_t75" style="width:120.65pt;height:52.65pt" o:ole="">
              <v:imagedata r:id="rId4141" o:title=""/>
            </v:shape>
            <o:OLEObject Type="Embed" ProgID="Equation.DSMT4" ShapeID="_x0000_i3016" DrawAspect="Content" ObjectID="_1375862164" r:id="rId4142"/>
          </w:object>
        </w:r>
      </w:ins>
      <w:ins w:id="3484" w:author="Gerard" w:date="2015-08-07T20:41:00Z">
        <w:r>
          <w:tab/>
        </w:r>
        <w:r>
          <w:fldChar w:fldCharType="begin"/>
        </w:r>
        <w:r>
          <w:instrText xml:space="preserve"> MACROBUTTON MTPlaceRef \* MERGEFORMAT </w:instrText>
        </w:r>
        <w:r>
          <w:fldChar w:fldCharType="begin"/>
        </w:r>
        <w:r>
          <w:instrText xml:space="preserve"> SEQ MTEqn \h \* MERGEFORMAT </w:instrText>
        </w:r>
      </w:ins>
      <w:del w:id="3485" w:author="Gerard" w:date="2015-08-25T08:12:00Z">
        <w:r w:rsidR="0023486D" w:rsidDel="0023486D">
          <w:fldChar w:fldCharType="separate"/>
        </w:r>
      </w:del>
      <w:del w:id="3486" w:author="Gerard" w:date="2015-08-24T17:22:00Z">
        <w:r>
          <w:fldChar w:fldCharType="end"/>
        </w:r>
      </w:del>
      <w:ins w:id="3487"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488" w:author="Gerard" w:date="2015-08-07T20:41:00Z">
        <w:r>
          <w:rPr>
            <w:noProof/>
          </w:rPr>
          <w:fldChar w:fldCharType="end"/>
        </w:r>
        <w:r>
          <w:instrText>.</w:instrText>
        </w:r>
        <w:r>
          <w:fldChar w:fldCharType="begin"/>
        </w:r>
        <w:r>
          <w:instrText xml:space="preserve"> SEQ MTEqn \c \* Arabic \* MERGEFORMAT </w:instrText>
        </w:r>
        <w:r>
          <w:fldChar w:fldCharType="separate"/>
        </w:r>
      </w:ins>
      <w:ins w:id="3489" w:author="Gerard" w:date="2015-08-25T08:50:00Z">
        <w:r w:rsidR="009F25FF">
          <w:rPr>
            <w:noProof/>
          </w:rPr>
          <w:instrText>174</w:instrText>
        </w:r>
      </w:ins>
      <w:del w:id="3490" w:author="Gerard" w:date="2015-08-07T21:36:00Z">
        <w:r w:rsidDel="00AE264D">
          <w:rPr>
            <w:noProof/>
          </w:rPr>
          <w:delInstrText>147</w:delInstrText>
        </w:r>
      </w:del>
      <w:ins w:id="3491" w:author="Gerard" w:date="2015-08-07T20:41:00Z">
        <w:r>
          <w:rPr>
            <w:noProof/>
          </w:rPr>
          <w:fldChar w:fldCharType="end"/>
        </w:r>
        <w:r>
          <w:instrText>)</w:instrText>
        </w:r>
        <w:r>
          <w:fldChar w:fldCharType="end"/>
        </w:r>
      </w:ins>
    </w:p>
    <w:p w14:paraId="72B36E0E" w14:textId="77777777" w:rsidR="005A2224" w:rsidRDefault="005A2224" w:rsidP="005A2224">
      <w:pPr>
        <w:rPr>
          <w:ins w:id="3492" w:author="Gerard" w:date="2015-08-07T20:41:00Z"/>
        </w:rPr>
      </w:pPr>
      <w:ins w:id="3493" w:author="Gerard" w:date="2015-08-07T20:41:00Z">
        <w:r w:rsidRPr="00A63D29">
          <w:t>Given these relations, it can be shown that the directional derivative</w:t>
        </w:r>
        <w:r>
          <w:t>s</w:t>
        </w:r>
        <w:r w:rsidRPr="00A63D29">
          <w:t xml:space="preserve"> of the various terms appearing in the integrand of </w:t>
        </w:r>
      </w:ins>
      <w:ins w:id="3494" w:author="Gerard" w:date="2015-08-07T20:41:00Z">
        <w:r w:rsidRPr="00905817">
          <w:rPr>
            <w:position w:val="-12"/>
          </w:rPr>
          <w:object w:dxaOrig="440" w:dyaOrig="360" w14:anchorId="19D67085">
            <v:shape id="_x0000_i3017" type="#_x0000_t75" style="width:22pt;height:19.35pt" o:ole="">
              <v:imagedata r:id="rId4143" o:title=""/>
            </v:shape>
            <o:OLEObject Type="Embed" ProgID="Equation.DSMT4" ShapeID="_x0000_i3017" DrawAspect="Content" ObjectID="_1375862165" r:id="rId4144"/>
          </w:object>
        </w:r>
      </w:ins>
      <w:ins w:id="3495" w:author="Gerard" w:date="2015-08-07T20:41:00Z">
        <w:r w:rsidRPr="00A63D29">
          <w:t xml:space="preserve"> are</w:t>
        </w:r>
      </w:ins>
    </w:p>
    <w:p w14:paraId="6892035F" w14:textId="77777777" w:rsidR="005A2224" w:rsidRDefault="005A2224" w:rsidP="005A2224">
      <w:pPr>
        <w:pStyle w:val="MTDisplayEquation"/>
        <w:rPr>
          <w:ins w:id="3496" w:author="Gerard" w:date="2015-08-07T20:41:00Z"/>
        </w:rPr>
      </w:pPr>
      <w:ins w:id="3497" w:author="Gerard" w:date="2015-08-07T20:41:00Z">
        <w:r>
          <w:tab/>
        </w:r>
      </w:ins>
      <w:ins w:id="3498" w:author="Gerard" w:date="2015-08-07T20:41:00Z">
        <w:r w:rsidR="00282952" w:rsidRPr="00282952">
          <w:rPr>
            <w:position w:val="-70"/>
          </w:rPr>
          <w:object w:dxaOrig="8320" w:dyaOrig="1520" w14:anchorId="52A757A3">
            <v:shape id="_x0000_i3018" type="#_x0000_t75" style="width:415.35pt;height:76.65pt" o:ole="">
              <v:imagedata r:id="rId4145" o:title=""/>
            </v:shape>
            <o:OLEObject Type="Embed" ProgID="Equation.DSMT4" ShapeID="_x0000_i3018" DrawAspect="Content" ObjectID="_1375862166" r:id="rId4146"/>
          </w:object>
        </w:r>
      </w:ins>
      <w:ins w:id="3499" w:author="Gerard" w:date="2015-08-07T20:41:00Z">
        <w:r>
          <w:tab/>
        </w:r>
        <w:r>
          <w:fldChar w:fldCharType="begin"/>
        </w:r>
        <w:r>
          <w:instrText xml:space="preserve"> MACROBUTTON MTPlaceRef \* MERGEFORMAT </w:instrText>
        </w:r>
        <w:r>
          <w:fldChar w:fldCharType="begin"/>
        </w:r>
        <w:r>
          <w:instrText xml:space="preserve"> SEQ MTEqn \h \* MERGEFORMAT </w:instrText>
        </w:r>
      </w:ins>
      <w:del w:id="3500" w:author="Gerard" w:date="2015-08-25T08:12:00Z">
        <w:r w:rsidR="0023486D" w:rsidDel="0023486D">
          <w:fldChar w:fldCharType="separate"/>
        </w:r>
      </w:del>
      <w:del w:id="3501" w:author="Gerard" w:date="2015-08-24T17:22:00Z">
        <w:r>
          <w:fldChar w:fldCharType="end"/>
        </w:r>
      </w:del>
      <w:ins w:id="3502"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503" w:author="Gerard" w:date="2015-08-07T20:41:00Z">
        <w:r>
          <w:rPr>
            <w:noProof/>
          </w:rPr>
          <w:fldChar w:fldCharType="end"/>
        </w:r>
        <w:r>
          <w:instrText>.</w:instrText>
        </w:r>
        <w:r>
          <w:fldChar w:fldCharType="begin"/>
        </w:r>
        <w:r>
          <w:instrText xml:space="preserve"> SEQ MTEqn \c \* Arabic \* MERGEFORMAT </w:instrText>
        </w:r>
        <w:r>
          <w:fldChar w:fldCharType="separate"/>
        </w:r>
      </w:ins>
      <w:ins w:id="3504" w:author="Gerard" w:date="2015-08-25T08:50:00Z">
        <w:r w:rsidR="009F25FF">
          <w:rPr>
            <w:noProof/>
          </w:rPr>
          <w:instrText>175</w:instrText>
        </w:r>
      </w:ins>
      <w:del w:id="3505" w:author="Gerard" w:date="2015-08-07T21:36:00Z">
        <w:r w:rsidDel="00AE264D">
          <w:rPr>
            <w:noProof/>
          </w:rPr>
          <w:delInstrText>148</w:delInstrText>
        </w:r>
      </w:del>
      <w:ins w:id="3506" w:author="Gerard" w:date="2015-08-07T20:41:00Z">
        <w:r>
          <w:rPr>
            <w:noProof/>
          </w:rPr>
          <w:fldChar w:fldCharType="end"/>
        </w:r>
        <w:r>
          <w:instrText>)</w:instrText>
        </w:r>
        <w:r>
          <w:fldChar w:fldCharType="end"/>
        </w:r>
      </w:ins>
    </w:p>
    <w:p w14:paraId="4498501E" w14:textId="77777777" w:rsidR="005A2224" w:rsidRDefault="005A2224" w:rsidP="005A2224">
      <w:pPr>
        <w:pStyle w:val="MTDisplayEquation"/>
        <w:rPr>
          <w:ins w:id="3507" w:author="Gerard" w:date="2015-08-07T20:41:00Z"/>
        </w:rPr>
      </w:pPr>
      <w:ins w:id="3508" w:author="Gerard" w:date="2015-08-07T20:41:00Z">
        <w:r>
          <w:tab/>
        </w:r>
      </w:ins>
      <w:ins w:id="3509" w:author="Gerard" w:date="2015-08-07T20:41:00Z">
        <w:r w:rsidR="00282952" w:rsidRPr="00282952">
          <w:rPr>
            <w:position w:val="-70"/>
          </w:rPr>
          <w:object w:dxaOrig="6140" w:dyaOrig="1520" w14:anchorId="78D9E054">
            <v:shape id="_x0000_i3019" type="#_x0000_t75" style="width:305.35pt;height:75.35pt" o:ole="">
              <v:imagedata r:id="rId4147" o:title=""/>
            </v:shape>
            <o:OLEObject Type="Embed" ProgID="Equation.DSMT4" ShapeID="_x0000_i3019" DrawAspect="Content" ObjectID="_1375862167" r:id="rId4148"/>
          </w:object>
        </w:r>
      </w:ins>
      <w:ins w:id="3510" w:author="Gerard" w:date="2015-08-07T20:41:00Z">
        <w:r>
          <w:tab/>
        </w:r>
        <w:r>
          <w:fldChar w:fldCharType="begin"/>
        </w:r>
        <w:r>
          <w:instrText xml:space="preserve"> MACROBUTTON MTPlaceRef \* MERGEFORMAT </w:instrText>
        </w:r>
        <w:r>
          <w:fldChar w:fldCharType="begin"/>
        </w:r>
        <w:r>
          <w:instrText xml:space="preserve"> SEQ MTEqn \h \* MERGEFORMAT </w:instrText>
        </w:r>
      </w:ins>
      <w:del w:id="3511" w:author="Gerard" w:date="2015-08-25T08:12:00Z">
        <w:r w:rsidR="0023486D" w:rsidDel="0023486D">
          <w:fldChar w:fldCharType="separate"/>
        </w:r>
      </w:del>
      <w:del w:id="3512" w:author="Gerard" w:date="2015-08-24T17:22:00Z">
        <w:r>
          <w:fldChar w:fldCharType="end"/>
        </w:r>
      </w:del>
      <w:ins w:id="3513"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514" w:author="Gerard" w:date="2015-08-07T20:41:00Z">
        <w:r>
          <w:rPr>
            <w:noProof/>
          </w:rPr>
          <w:fldChar w:fldCharType="end"/>
        </w:r>
        <w:r>
          <w:instrText>.</w:instrText>
        </w:r>
        <w:r>
          <w:fldChar w:fldCharType="begin"/>
        </w:r>
        <w:r>
          <w:instrText xml:space="preserve"> SEQ MTEqn \c \* Arabic \* MERGEFORMAT </w:instrText>
        </w:r>
        <w:r>
          <w:fldChar w:fldCharType="separate"/>
        </w:r>
      </w:ins>
      <w:ins w:id="3515" w:author="Gerard" w:date="2015-08-25T08:50:00Z">
        <w:r w:rsidR="009F25FF">
          <w:rPr>
            <w:noProof/>
          </w:rPr>
          <w:instrText>176</w:instrText>
        </w:r>
      </w:ins>
      <w:del w:id="3516" w:author="Gerard" w:date="2015-08-07T21:36:00Z">
        <w:r w:rsidDel="00AE264D">
          <w:rPr>
            <w:noProof/>
          </w:rPr>
          <w:delInstrText>149</w:delInstrText>
        </w:r>
      </w:del>
      <w:ins w:id="3517" w:author="Gerard" w:date="2015-08-07T20:41:00Z">
        <w:r>
          <w:rPr>
            <w:noProof/>
          </w:rPr>
          <w:fldChar w:fldCharType="end"/>
        </w:r>
        <w:r>
          <w:instrText>)</w:instrText>
        </w:r>
        <w:r>
          <w:fldChar w:fldCharType="end"/>
        </w:r>
      </w:ins>
    </w:p>
    <w:p w14:paraId="22466B5D" w14:textId="77777777" w:rsidR="005A2224" w:rsidRDefault="005A2224" w:rsidP="005A2224">
      <w:pPr>
        <w:rPr>
          <w:ins w:id="3518" w:author="Gerard" w:date="2015-08-07T20:41:00Z"/>
        </w:rPr>
      </w:pPr>
      <w:ins w:id="3519" w:author="Gerard" w:date="2015-08-07T20:41:00Z">
        <w:r>
          <w:t xml:space="preserve">where </w:t>
        </w:r>
      </w:ins>
      <w:ins w:id="3520" w:author="Gerard" w:date="2015-08-07T20:41:00Z">
        <w:r w:rsidRPr="00905817">
          <w:rPr>
            <w:position w:val="-18"/>
          </w:rPr>
          <w:object w:dxaOrig="1520" w:dyaOrig="480" w14:anchorId="597FE7BB">
            <v:shape id="_x0000_i3020" type="#_x0000_t75" style="width:75.35pt;height:24.65pt" o:ole="">
              <v:imagedata r:id="rId4149" o:title=""/>
            </v:shape>
            <o:OLEObject Type="Embed" ProgID="Equation.DSMT4" ShapeID="_x0000_i3020" DrawAspect="Content" ObjectID="_1375862168" r:id="rId4150"/>
          </w:object>
        </w:r>
      </w:ins>
      <w:ins w:id="3521" w:author="Gerard" w:date="2015-08-07T20:41:00Z">
        <w:r>
          <w:t>.</w:t>
        </w:r>
      </w:ins>
    </w:p>
    <w:p w14:paraId="029187CF" w14:textId="77777777" w:rsidR="005A2224" w:rsidRDefault="005A2224" w:rsidP="005A2224">
      <w:pPr>
        <w:pStyle w:val="Heading3"/>
        <w:rPr>
          <w:ins w:id="3522" w:author="Gerard" w:date="2015-08-07T20:41:00Z"/>
        </w:rPr>
      </w:pPr>
      <w:bookmarkStart w:id="3523" w:name="_Toc302112124"/>
      <w:ins w:id="3524" w:author="Gerard" w:date="2015-08-07T20:41:00Z">
        <w:r>
          <w:t>Discretization</w:t>
        </w:r>
        <w:bookmarkEnd w:id="3523"/>
      </w:ins>
    </w:p>
    <w:p w14:paraId="2413CC72" w14:textId="77777777" w:rsidR="005A2224" w:rsidRDefault="005A2224" w:rsidP="005A2224">
      <w:pPr>
        <w:rPr>
          <w:ins w:id="3525" w:author="Gerard" w:date="2015-08-07T20:41:00Z"/>
        </w:rPr>
      </w:pPr>
      <w:ins w:id="3526" w:author="Gerard" w:date="2015-08-07T20:41:00Z">
        <w:r w:rsidRPr="0054008E">
          <w:t>The contact integral may be discretized as</w:t>
        </w:r>
      </w:ins>
    </w:p>
    <w:p w14:paraId="2696E665" w14:textId="77777777" w:rsidR="005A2224" w:rsidRDefault="005A2224" w:rsidP="005A2224">
      <w:pPr>
        <w:pStyle w:val="MTDisplayEquation"/>
        <w:rPr>
          <w:ins w:id="3527" w:author="Gerard" w:date="2015-08-07T20:41:00Z"/>
        </w:rPr>
      </w:pPr>
      <w:ins w:id="3528" w:author="Gerard" w:date="2015-08-07T20:41:00Z">
        <w:r>
          <w:tab/>
        </w:r>
      </w:ins>
      <w:ins w:id="3529" w:author="Gerard" w:date="2015-08-07T20:41:00Z">
        <w:r w:rsidR="00347E65" w:rsidRPr="00905817">
          <w:rPr>
            <w:position w:val="-28"/>
          </w:rPr>
          <w:object w:dxaOrig="5400" w:dyaOrig="780" w14:anchorId="1AE9DC75">
            <v:shape id="_x0000_i3021" type="#_x0000_t75" style="width:270pt;height:38pt" o:ole="">
              <v:imagedata r:id="rId4151" o:title=""/>
            </v:shape>
            <o:OLEObject Type="Embed" ProgID="Equation.DSMT4" ShapeID="_x0000_i3021" DrawAspect="Content" ObjectID="_1375862169" r:id="rId4152"/>
          </w:object>
        </w:r>
      </w:ins>
      <w:ins w:id="3530" w:author="Gerard" w:date="2015-08-07T20:41:00Z">
        <w:r>
          <w:t>.</w:t>
        </w:r>
        <w:r>
          <w:tab/>
        </w:r>
        <w:r>
          <w:fldChar w:fldCharType="begin"/>
        </w:r>
        <w:r>
          <w:instrText xml:space="preserve"> MACROBUTTON MTPlaceRef \* MERGEFORMAT </w:instrText>
        </w:r>
        <w:r>
          <w:fldChar w:fldCharType="begin"/>
        </w:r>
        <w:r>
          <w:instrText xml:space="preserve"> SEQ MTEqn \h \* MERGEFORMAT </w:instrText>
        </w:r>
      </w:ins>
      <w:del w:id="3531" w:author="Gerard" w:date="2015-08-25T08:12:00Z">
        <w:r w:rsidR="0023486D" w:rsidDel="0023486D">
          <w:fldChar w:fldCharType="separate"/>
        </w:r>
      </w:del>
      <w:del w:id="3532" w:author="Gerard" w:date="2015-08-24T17:22:00Z">
        <w:r>
          <w:fldChar w:fldCharType="end"/>
        </w:r>
      </w:del>
      <w:ins w:id="3533"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534" w:author="Gerard" w:date="2015-08-07T20:41:00Z">
        <w:r>
          <w:rPr>
            <w:noProof/>
          </w:rPr>
          <w:fldChar w:fldCharType="end"/>
        </w:r>
        <w:r>
          <w:instrText>.</w:instrText>
        </w:r>
        <w:r>
          <w:fldChar w:fldCharType="begin"/>
        </w:r>
        <w:r>
          <w:instrText xml:space="preserve"> SEQ MTEqn \c \* Arabic \* MERGEFORMAT </w:instrText>
        </w:r>
        <w:r>
          <w:fldChar w:fldCharType="separate"/>
        </w:r>
      </w:ins>
      <w:ins w:id="3535" w:author="Gerard" w:date="2015-08-25T08:50:00Z">
        <w:r w:rsidR="009F25FF">
          <w:rPr>
            <w:noProof/>
          </w:rPr>
          <w:instrText>177</w:instrText>
        </w:r>
      </w:ins>
      <w:del w:id="3536" w:author="Gerard" w:date="2015-08-07T21:36:00Z">
        <w:r w:rsidDel="00AE264D">
          <w:rPr>
            <w:noProof/>
          </w:rPr>
          <w:delInstrText>150</w:delInstrText>
        </w:r>
      </w:del>
      <w:ins w:id="3537" w:author="Gerard" w:date="2015-08-07T20:41:00Z">
        <w:r>
          <w:rPr>
            <w:noProof/>
          </w:rPr>
          <w:fldChar w:fldCharType="end"/>
        </w:r>
        <w:r>
          <w:instrText>)</w:instrText>
        </w:r>
        <w:r>
          <w:fldChar w:fldCharType="end"/>
        </w:r>
      </w:ins>
    </w:p>
    <w:p w14:paraId="061164EC" w14:textId="77777777" w:rsidR="005A2224" w:rsidRDefault="005A2224" w:rsidP="005A2224">
      <w:pPr>
        <w:rPr>
          <w:ins w:id="3538" w:author="Gerard" w:date="2015-08-07T20:41:00Z"/>
        </w:rPr>
      </w:pPr>
      <w:ins w:id="3539" w:author="Gerard" w:date="2015-08-07T20:41:00Z">
        <w:r w:rsidRPr="0054008E">
          <w:t>The variables may be interpolated over each element face according to</w:t>
        </w:r>
      </w:ins>
    </w:p>
    <w:p w14:paraId="645955FF" w14:textId="77777777" w:rsidR="005A2224" w:rsidRDefault="005A2224" w:rsidP="005A2224">
      <w:pPr>
        <w:pStyle w:val="MTDisplayEquation"/>
        <w:rPr>
          <w:ins w:id="3540" w:author="Gerard" w:date="2015-08-07T20:41:00Z"/>
        </w:rPr>
      </w:pPr>
      <w:ins w:id="3541" w:author="Gerard" w:date="2015-08-07T20:41:00Z">
        <w:r>
          <w:tab/>
        </w:r>
      </w:ins>
      <w:ins w:id="3542" w:author="Gerard" w:date="2015-08-07T20:41:00Z">
        <w:r w:rsidRPr="00905817">
          <w:rPr>
            <w:position w:val="-142"/>
          </w:rPr>
          <w:object w:dxaOrig="4220" w:dyaOrig="2960" w14:anchorId="18BB4115">
            <v:shape id="_x0000_i3022" type="#_x0000_t75" style="width:211.35pt;height:148.65pt" o:ole="">
              <v:imagedata r:id="rId4153" o:title=""/>
            </v:shape>
            <o:OLEObject Type="Embed" ProgID="Equation.DSMT4" ShapeID="_x0000_i3022" DrawAspect="Content" ObjectID="_1375862170" r:id="rId4154"/>
          </w:object>
        </w:r>
      </w:ins>
      <w:ins w:id="3543" w:author="Gerard" w:date="2015-08-07T20:41:00Z">
        <w:r>
          <w:tab/>
        </w:r>
        <w:r>
          <w:fldChar w:fldCharType="begin"/>
        </w:r>
        <w:r>
          <w:instrText xml:space="preserve"> MACROBUTTON MTPlaceRef \* MERGEFORMAT </w:instrText>
        </w:r>
        <w:r>
          <w:fldChar w:fldCharType="begin"/>
        </w:r>
        <w:r>
          <w:instrText xml:space="preserve"> SEQ MTEqn \h \* MERGEFORMAT </w:instrText>
        </w:r>
      </w:ins>
      <w:del w:id="3544" w:author="Gerard" w:date="2015-08-25T08:12:00Z">
        <w:r w:rsidR="0023486D" w:rsidDel="0023486D">
          <w:fldChar w:fldCharType="separate"/>
        </w:r>
      </w:del>
      <w:del w:id="3545" w:author="Gerard" w:date="2015-08-24T17:22:00Z">
        <w:r>
          <w:fldChar w:fldCharType="end"/>
        </w:r>
      </w:del>
      <w:ins w:id="3546"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547" w:author="Gerard" w:date="2015-08-07T20:41:00Z">
        <w:r>
          <w:rPr>
            <w:noProof/>
          </w:rPr>
          <w:fldChar w:fldCharType="end"/>
        </w:r>
        <w:r>
          <w:instrText>.</w:instrText>
        </w:r>
        <w:r>
          <w:fldChar w:fldCharType="begin"/>
        </w:r>
        <w:r>
          <w:instrText xml:space="preserve"> SEQ MTEqn \c \* Arabic \* MERGEFORMAT </w:instrText>
        </w:r>
        <w:r>
          <w:fldChar w:fldCharType="separate"/>
        </w:r>
      </w:ins>
      <w:ins w:id="3548" w:author="Gerard" w:date="2015-08-25T08:50:00Z">
        <w:r w:rsidR="009F25FF">
          <w:rPr>
            <w:noProof/>
          </w:rPr>
          <w:instrText>178</w:instrText>
        </w:r>
      </w:ins>
      <w:del w:id="3549" w:author="Gerard" w:date="2015-08-07T21:36:00Z">
        <w:r w:rsidDel="00AE264D">
          <w:rPr>
            <w:noProof/>
          </w:rPr>
          <w:delInstrText>151</w:delInstrText>
        </w:r>
      </w:del>
      <w:ins w:id="3550" w:author="Gerard" w:date="2015-08-07T20:41:00Z">
        <w:r>
          <w:rPr>
            <w:noProof/>
          </w:rPr>
          <w:fldChar w:fldCharType="end"/>
        </w:r>
        <w:r>
          <w:instrText>)</w:instrText>
        </w:r>
        <w:r>
          <w:fldChar w:fldCharType="end"/>
        </w:r>
      </w:ins>
    </w:p>
    <w:p w14:paraId="5245148B" w14:textId="77777777" w:rsidR="005A2224" w:rsidRDefault="005A2224" w:rsidP="005A2224">
      <w:pPr>
        <w:rPr>
          <w:ins w:id="3551" w:author="Gerard" w:date="2015-08-07T20:41:00Z"/>
        </w:rPr>
      </w:pPr>
      <w:ins w:id="3552" w:author="Gerard" w:date="2015-08-07T20:41:00Z">
        <w:r>
          <w:t>Then,</w:t>
        </w:r>
      </w:ins>
    </w:p>
    <w:p w14:paraId="3F31EA78" w14:textId="77777777" w:rsidR="005A2224" w:rsidRDefault="005A2224" w:rsidP="005A2224">
      <w:pPr>
        <w:pStyle w:val="MTDisplayEquation"/>
        <w:rPr>
          <w:ins w:id="3553" w:author="Gerard" w:date="2015-08-07T20:41:00Z"/>
        </w:rPr>
      </w:pPr>
      <w:ins w:id="3554" w:author="Gerard" w:date="2015-08-07T20:41:00Z">
        <w:r>
          <w:tab/>
        </w:r>
      </w:ins>
      <w:ins w:id="3555" w:author="Gerard" w:date="2015-08-07T20:41:00Z">
        <w:r w:rsidR="00DF4825" w:rsidRPr="00DF4825">
          <w:rPr>
            <w:position w:val="-106"/>
          </w:rPr>
          <w:object w:dxaOrig="4800" w:dyaOrig="2240" w14:anchorId="62BC8E88">
            <v:shape id="_x0000_i3023" type="#_x0000_t75" style="width:240pt;height:113.35pt" o:ole="">
              <v:imagedata r:id="rId4155" o:title=""/>
            </v:shape>
            <o:OLEObject Type="Embed" ProgID="Equation.DSMT4" ShapeID="_x0000_i3023" DrawAspect="Content" ObjectID="_1375862171" r:id="rId4156"/>
          </w:object>
        </w:r>
      </w:ins>
      <w:ins w:id="3556" w:author="Gerard" w:date="2015-08-07T20:41:00Z">
        <w:r>
          <w:tab/>
        </w:r>
        <w:r>
          <w:fldChar w:fldCharType="begin"/>
        </w:r>
        <w:r>
          <w:instrText xml:space="preserve"> MACROBUTTON MTPlaceRef \* MERGEFORMAT </w:instrText>
        </w:r>
        <w:r>
          <w:fldChar w:fldCharType="begin"/>
        </w:r>
        <w:r>
          <w:instrText xml:space="preserve"> SEQ MTEqn \h \* MERGEFORMAT </w:instrText>
        </w:r>
      </w:ins>
      <w:del w:id="3557" w:author="Gerard" w:date="2015-08-25T08:12:00Z">
        <w:r w:rsidR="0023486D" w:rsidDel="0023486D">
          <w:fldChar w:fldCharType="separate"/>
        </w:r>
      </w:del>
      <w:del w:id="3558" w:author="Gerard" w:date="2015-08-24T17:22:00Z">
        <w:r>
          <w:fldChar w:fldCharType="end"/>
        </w:r>
      </w:del>
      <w:ins w:id="3559"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560" w:author="Gerard" w:date="2015-08-07T20:41:00Z">
        <w:r>
          <w:rPr>
            <w:noProof/>
          </w:rPr>
          <w:fldChar w:fldCharType="end"/>
        </w:r>
        <w:r>
          <w:instrText>.</w:instrText>
        </w:r>
        <w:r>
          <w:fldChar w:fldCharType="begin"/>
        </w:r>
        <w:r>
          <w:instrText xml:space="preserve"> SEQ MTEqn \c \* Arabic \* MERGEFORMAT </w:instrText>
        </w:r>
        <w:r>
          <w:fldChar w:fldCharType="separate"/>
        </w:r>
      </w:ins>
      <w:ins w:id="3561" w:author="Gerard" w:date="2015-08-25T08:50:00Z">
        <w:r w:rsidR="009F25FF">
          <w:rPr>
            <w:noProof/>
          </w:rPr>
          <w:instrText>179</w:instrText>
        </w:r>
      </w:ins>
      <w:del w:id="3562" w:author="Gerard" w:date="2015-08-07T21:36:00Z">
        <w:r w:rsidDel="00AE264D">
          <w:rPr>
            <w:noProof/>
          </w:rPr>
          <w:delInstrText>152</w:delInstrText>
        </w:r>
      </w:del>
      <w:ins w:id="3563" w:author="Gerard" w:date="2015-08-07T20:41:00Z">
        <w:r>
          <w:rPr>
            <w:noProof/>
          </w:rPr>
          <w:fldChar w:fldCharType="end"/>
        </w:r>
        <w:r>
          <w:instrText>)</w:instrText>
        </w:r>
        <w:r>
          <w:fldChar w:fldCharType="end"/>
        </w:r>
      </w:ins>
    </w:p>
    <w:p w14:paraId="78FCCC7D" w14:textId="77777777" w:rsidR="005A2224" w:rsidRDefault="005A2224" w:rsidP="005A2224">
      <w:pPr>
        <w:rPr>
          <w:ins w:id="3564" w:author="Gerard" w:date="2015-08-07T20:41:00Z"/>
        </w:rPr>
      </w:pPr>
      <w:ins w:id="3565" w:author="Gerard" w:date="2015-08-07T20:41:00Z">
        <w:r>
          <w:t>where</w:t>
        </w:r>
      </w:ins>
    </w:p>
    <w:p w14:paraId="153DE1E1" w14:textId="77777777" w:rsidR="005A2224" w:rsidRDefault="005A2224" w:rsidP="005A2224">
      <w:pPr>
        <w:pStyle w:val="MTDisplayEquation"/>
        <w:rPr>
          <w:ins w:id="3566" w:author="Gerard" w:date="2015-08-07T20:41:00Z"/>
        </w:rPr>
      </w:pPr>
      <w:ins w:id="3567" w:author="Gerard" w:date="2015-08-07T20:41:00Z">
        <w:r>
          <w:tab/>
        </w:r>
      </w:ins>
      <w:ins w:id="3568" w:author="Gerard" w:date="2015-08-07T20:41:00Z">
        <w:r w:rsidR="00347E65" w:rsidRPr="00347E65">
          <w:rPr>
            <w:position w:val="-40"/>
          </w:rPr>
          <w:object w:dxaOrig="3720" w:dyaOrig="920" w14:anchorId="76B4D151">
            <v:shape id="_x0000_i3024" type="#_x0000_t75" style="width:186pt;height:45.35pt" o:ole="">
              <v:imagedata r:id="rId4157" o:title=""/>
            </v:shape>
            <o:OLEObject Type="Embed" ProgID="Equation.DSMT4" ShapeID="_x0000_i3024" DrawAspect="Content" ObjectID="_1375862172" r:id="rId4158"/>
          </w:object>
        </w:r>
      </w:ins>
      <w:ins w:id="3569" w:author="Gerard" w:date="2015-08-07T20:41:00Z">
        <w:r>
          <w:tab/>
        </w:r>
        <w:r>
          <w:fldChar w:fldCharType="begin"/>
        </w:r>
        <w:r>
          <w:instrText xml:space="preserve"> MACROBUTTON MTPlaceRef \* MERGEFORMAT </w:instrText>
        </w:r>
        <w:r>
          <w:fldChar w:fldCharType="begin"/>
        </w:r>
        <w:r>
          <w:instrText xml:space="preserve"> SEQ MTEqn \h \* MERGEFORMAT </w:instrText>
        </w:r>
      </w:ins>
      <w:del w:id="3570" w:author="Gerard" w:date="2015-08-25T08:12:00Z">
        <w:r w:rsidR="0023486D" w:rsidDel="0023486D">
          <w:fldChar w:fldCharType="separate"/>
        </w:r>
      </w:del>
      <w:del w:id="3571" w:author="Gerard" w:date="2015-08-24T17:22:00Z">
        <w:r>
          <w:fldChar w:fldCharType="end"/>
        </w:r>
      </w:del>
      <w:ins w:id="3572"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573" w:author="Gerard" w:date="2015-08-07T20:41:00Z">
        <w:r>
          <w:rPr>
            <w:noProof/>
          </w:rPr>
          <w:fldChar w:fldCharType="end"/>
        </w:r>
        <w:r>
          <w:instrText>.</w:instrText>
        </w:r>
        <w:r>
          <w:fldChar w:fldCharType="begin"/>
        </w:r>
        <w:r>
          <w:instrText xml:space="preserve"> SEQ MTEqn \c \* Arabic \* MERGEFORMAT </w:instrText>
        </w:r>
        <w:r>
          <w:fldChar w:fldCharType="separate"/>
        </w:r>
      </w:ins>
      <w:ins w:id="3574" w:author="Gerard" w:date="2015-08-25T08:50:00Z">
        <w:r w:rsidR="009F25FF">
          <w:rPr>
            <w:noProof/>
          </w:rPr>
          <w:instrText>180</w:instrText>
        </w:r>
      </w:ins>
      <w:del w:id="3575" w:author="Gerard" w:date="2015-08-07T21:36:00Z">
        <w:r w:rsidDel="00AE264D">
          <w:rPr>
            <w:noProof/>
          </w:rPr>
          <w:delInstrText>153</w:delInstrText>
        </w:r>
      </w:del>
      <w:ins w:id="3576" w:author="Gerard" w:date="2015-08-07T20:41:00Z">
        <w:r>
          <w:rPr>
            <w:noProof/>
          </w:rPr>
          <w:fldChar w:fldCharType="end"/>
        </w:r>
        <w:r>
          <w:instrText>)</w:instrText>
        </w:r>
        <w:r>
          <w:fldChar w:fldCharType="end"/>
        </w:r>
      </w:ins>
    </w:p>
    <w:p w14:paraId="020F41FE" w14:textId="77777777" w:rsidR="005A2224" w:rsidRDefault="005A2224" w:rsidP="005A2224">
      <w:pPr>
        <w:rPr>
          <w:ins w:id="3577" w:author="Gerard" w:date="2015-08-07T20:41:00Z"/>
        </w:rPr>
      </w:pPr>
      <w:ins w:id="3578" w:author="Gerard" w:date="2015-08-07T20:41:00Z">
        <w:r w:rsidRPr="00B64CEC">
          <w:t>Similarly,</w:t>
        </w:r>
      </w:ins>
    </w:p>
    <w:p w14:paraId="1E636B2B" w14:textId="77777777" w:rsidR="005A2224" w:rsidRPr="00B64CEC" w:rsidRDefault="005A2224" w:rsidP="005A2224">
      <w:pPr>
        <w:pStyle w:val="MTDisplayEquation"/>
        <w:rPr>
          <w:ins w:id="3579" w:author="Gerard" w:date="2015-08-07T20:41:00Z"/>
        </w:rPr>
      </w:pPr>
      <w:ins w:id="3580" w:author="Gerard" w:date="2015-08-07T20:41:00Z">
        <w:r>
          <w:tab/>
        </w:r>
      </w:ins>
      <w:ins w:id="3581" w:author="Gerard" w:date="2015-08-07T20:41:00Z">
        <w:r w:rsidR="00164060" w:rsidRPr="00D606F9">
          <w:rPr>
            <w:position w:val="-282"/>
          </w:rPr>
          <w:object w:dxaOrig="6180" w:dyaOrig="5380" w14:anchorId="11CF0F6F">
            <v:shape id="_x0000_i3025" type="#_x0000_t75" style="width:308pt;height:268.65pt" o:ole="">
              <v:imagedata r:id="rId4159" o:title=""/>
            </v:shape>
            <o:OLEObject Type="Embed" ProgID="Equation.DSMT4" ShapeID="_x0000_i3025" DrawAspect="Content" ObjectID="_1375862173" r:id="rId4160"/>
          </w:object>
        </w:r>
      </w:ins>
      <w:ins w:id="3582" w:author="Gerard" w:date="2015-08-07T20:41:00Z">
        <w:r>
          <w:tab/>
        </w:r>
        <w:r>
          <w:fldChar w:fldCharType="begin"/>
        </w:r>
        <w:r>
          <w:instrText xml:space="preserve"> MACROBUTTON MTPlaceRef \* MERGEFORMAT </w:instrText>
        </w:r>
        <w:r>
          <w:fldChar w:fldCharType="begin"/>
        </w:r>
        <w:r>
          <w:instrText xml:space="preserve"> SEQ MTEqn \h \* MERGEFORMAT </w:instrText>
        </w:r>
      </w:ins>
      <w:del w:id="3583" w:author="Gerard" w:date="2015-08-25T08:12:00Z">
        <w:r w:rsidR="0023486D" w:rsidDel="0023486D">
          <w:fldChar w:fldCharType="separate"/>
        </w:r>
      </w:del>
      <w:del w:id="3584" w:author="Gerard" w:date="2015-08-24T17:22:00Z">
        <w:r>
          <w:fldChar w:fldCharType="end"/>
        </w:r>
      </w:del>
      <w:ins w:id="3585"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586" w:author="Gerard" w:date="2015-08-07T20:41:00Z">
        <w:r>
          <w:rPr>
            <w:noProof/>
          </w:rPr>
          <w:fldChar w:fldCharType="end"/>
        </w:r>
        <w:r>
          <w:instrText>.</w:instrText>
        </w:r>
        <w:r>
          <w:fldChar w:fldCharType="begin"/>
        </w:r>
        <w:r>
          <w:instrText xml:space="preserve"> SEQ MTEqn \c \* Arabic \* MERGEFORMAT </w:instrText>
        </w:r>
        <w:r>
          <w:fldChar w:fldCharType="separate"/>
        </w:r>
      </w:ins>
      <w:ins w:id="3587" w:author="Gerard" w:date="2015-08-25T08:50:00Z">
        <w:r w:rsidR="009F25FF">
          <w:rPr>
            <w:noProof/>
          </w:rPr>
          <w:instrText>181</w:instrText>
        </w:r>
      </w:ins>
      <w:del w:id="3588" w:author="Gerard" w:date="2015-08-07T21:36:00Z">
        <w:r w:rsidDel="00AE264D">
          <w:rPr>
            <w:noProof/>
          </w:rPr>
          <w:delInstrText>154</w:delInstrText>
        </w:r>
      </w:del>
      <w:ins w:id="3589" w:author="Gerard" w:date="2015-08-07T20:41:00Z">
        <w:r>
          <w:rPr>
            <w:noProof/>
          </w:rPr>
          <w:fldChar w:fldCharType="end"/>
        </w:r>
        <w:r>
          <w:instrText>)</w:instrText>
        </w:r>
        <w:r>
          <w:fldChar w:fldCharType="end"/>
        </w:r>
      </w:ins>
    </w:p>
    <w:p w14:paraId="31F2485A" w14:textId="36CE6296" w:rsidR="00D606F9" w:rsidRDefault="005A2224" w:rsidP="005A2224">
      <w:pPr>
        <w:rPr>
          <w:ins w:id="3590" w:author="Gerard" w:date="2015-08-07T20:41:00Z"/>
        </w:rPr>
      </w:pPr>
      <w:ins w:id="3591" w:author="Gerard" w:date="2015-08-07T20:41:00Z">
        <w:r>
          <w:t>where</w:t>
        </w:r>
      </w:ins>
    </w:p>
    <w:p w14:paraId="5FC4D96D" w14:textId="77777777" w:rsidR="005A2224" w:rsidRDefault="005A2224" w:rsidP="005A2224">
      <w:pPr>
        <w:pStyle w:val="MTDisplayEquation"/>
        <w:rPr>
          <w:ins w:id="3592" w:author="Gerard" w:date="2015-08-07T20:41:00Z"/>
        </w:rPr>
      </w:pPr>
      <w:ins w:id="3593" w:author="Gerard" w:date="2015-08-07T20:41:00Z">
        <w:r>
          <w:tab/>
        </w:r>
      </w:ins>
      <w:ins w:id="3594" w:author="Gerard" w:date="2015-08-07T20:41:00Z">
        <w:r w:rsidR="00164060" w:rsidRPr="00164060">
          <w:rPr>
            <w:position w:val="-94"/>
          </w:rPr>
          <w:object w:dxaOrig="3060" w:dyaOrig="2000" w14:anchorId="4F8FC44E">
            <v:shape id="_x0000_i3026" type="#_x0000_t75" style="width:153.35pt;height:99.35pt" o:ole="">
              <v:imagedata r:id="rId4161" o:title=""/>
            </v:shape>
            <o:OLEObject Type="Embed" ProgID="Equation.DSMT4" ShapeID="_x0000_i3026" DrawAspect="Content" ObjectID="_1375862174" r:id="rId4162"/>
          </w:object>
        </w:r>
      </w:ins>
      <w:ins w:id="3595" w:author="Gerard" w:date="2015-08-07T20:41:00Z">
        <w:r>
          <w:tab/>
        </w:r>
        <w:r>
          <w:fldChar w:fldCharType="begin"/>
        </w:r>
        <w:r>
          <w:instrText xml:space="preserve"> MACROBUTTON MTPlaceRef \* MERGEFORMAT </w:instrText>
        </w:r>
        <w:r>
          <w:fldChar w:fldCharType="begin"/>
        </w:r>
        <w:r>
          <w:instrText xml:space="preserve"> SEQ MTEqn \h \* MERGEFORMAT </w:instrText>
        </w:r>
      </w:ins>
      <w:del w:id="3596" w:author="Gerard" w:date="2015-08-25T08:12:00Z">
        <w:r w:rsidR="0023486D" w:rsidDel="0023486D">
          <w:fldChar w:fldCharType="separate"/>
        </w:r>
      </w:del>
      <w:del w:id="3597" w:author="Gerard" w:date="2015-08-24T17:22:00Z">
        <w:r>
          <w:fldChar w:fldCharType="end"/>
        </w:r>
      </w:del>
      <w:ins w:id="3598"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599" w:author="Gerard" w:date="2015-08-07T20:41:00Z">
        <w:r>
          <w:rPr>
            <w:noProof/>
          </w:rPr>
          <w:fldChar w:fldCharType="end"/>
        </w:r>
        <w:r>
          <w:instrText>.</w:instrText>
        </w:r>
        <w:r>
          <w:fldChar w:fldCharType="begin"/>
        </w:r>
        <w:r>
          <w:instrText xml:space="preserve"> SEQ MTEqn \c \* Arabic \* MERGEFORMAT </w:instrText>
        </w:r>
        <w:r>
          <w:fldChar w:fldCharType="separate"/>
        </w:r>
      </w:ins>
      <w:ins w:id="3600" w:author="Gerard" w:date="2015-08-25T08:50:00Z">
        <w:r w:rsidR="009F25FF">
          <w:rPr>
            <w:noProof/>
          </w:rPr>
          <w:instrText>182</w:instrText>
        </w:r>
      </w:ins>
      <w:del w:id="3601" w:author="Gerard" w:date="2015-08-07T21:36:00Z">
        <w:r w:rsidDel="00AE264D">
          <w:rPr>
            <w:noProof/>
          </w:rPr>
          <w:delInstrText>155</w:delInstrText>
        </w:r>
      </w:del>
      <w:ins w:id="3602" w:author="Gerard" w:date="2015-08-07T20:41:00Z">
        <w:r>
          <w:rPr>
            <w:noProof/>
          </w:rPr>
          <w:fldChar w:fldCharType="end"/>
        </w:r>
        <w:r>
          <w:instrText>)</w:instrText>
        </w:r>
        <w:r>
          <w:fldChar w:fldCharType="end"/>
        </w:r>
      </w:ins>
    </w:p>
    <w:p w14:paraId="1DD623D6" w14:textId="77777777" w:rsidR="005A2224" w:rsidRDefault="005A2224" w:rsidP="005A2224">
      <w:pPr>
        <w:pStyle w:val="MTDisplayEquation"/>
        <w:rPr>
          <w:ins w:id="3603" w:author="Gerard" w:date="2015-08-07T20:41:00Z"/>
        </w:rPr>
      </w:pPr>
      <w:ins w:id="3604" w:author="Gerard" w:date="2015-08-07T20:41:00Z">
        <w:r>
          <w:tab/>
        </w:r>
      </w:ins>
      <w:ins w:id="3605" w:author="Gerard" w:date="2015-08-07T20:41:00Z">
        <w:r w:rsidR="00164060" w:rsidRPr="00164060">
          <w:rPr>
            <w:position w:val="-38"/>
          </w:rPr>
          <w:object w:dxaOrig="1860" w:dyaOrig="900" w14:anchorId="596AB9E7">
            <v:shape id="_x0000_i3027" type="#_x0000_t75" style="width:92.65pt;height:44.65pt" o:ole="">
              <v:imagedata r:id="rId4163" o:title=""/>
            </v:shape>
            <o:OLEObject Type="Embed" ProgID="Equation.DSMT4" ShapeID="_x0000_i3027" DrawAspect="Content" ObjectID="_1375862175" r:id="rId4164"/>
          </w:object>
        </w:r>
      </w:ins>
      <w:ins w:id="3606" w:author="Gerard" w:date="2015-08-07T20:41:00Z">
        <w:r>
          <w:tab/>
        </w:r>
        <w:r>
          <w:fldChar w:fldCharType="begin"/>
        </w:r>
        <w:r>
          <w:instrText xml:space="preserve"> MACROBUTTON MTPlaceRef \* MERGEFORMAT </w:instrText>
        </w:r>
        <w:r>
          <w:fldChar w:fldCharType="begin"/>
        </w:r>
        <w:r>
          <w:instrText xml:space="preserve"> SEQ MTEqn \h \* MERGEFORMAT </w:instrText>
        </w:r>
      </w:ins>
      <w:del w:id="3607" w:author="Gerard" w:date="2015-08-25T08:12:00Z">
        <w:r w:rsidR="0023486D" w:rsidDel="0023486D">
          <w:fldChar w:fldCharType="separate"/>
        </w:r>
      </w:del>
      <w:del w:id="3608" w:author="Gerard" w:date="2015-08-24T17:22:00Z">
        <w:r>
          <w:fldChar w:fldCharType="end"/>
        </w:r>
      </w:del>
      <w:ins w:id="3609"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610" w:author="Gerard" w:date="2015-08-07T20:41:00Z">
        <w:r>
          <w:rPr>
            <w:noProof/>
          </w:rPr>
          <w:fldChar w:fldCharType="end"/>
        </w:r>
        <w:r>
          <w:instrText>.</w:instrText>
        </w:r>
        <w:r>
          <w:fldChar w:fldCharType="begin"/>
        </w:r>
        <w:r>
          <w:instrText xml:space="preserve"> SEQ MTEqn \c \* Arabic \* MERGEFORMAT </w:instrText>
        </w:r>
        <w:r>
          <w:fldChar w:fldCharType="separate"/>
        </w:r>
      </w:ins>
      <w:ins w:id="3611" w:author="Gerard" w:date="2015-08-25T08:50:00Z">
        <w:r w:rsidR="009F25FF">
          <w:rPr>
            <w:noProof/>
          </w:rPr>
          <w:instrText>183</w:instrText>
        </w:r>
      </w:ins>
      <w:del w:id="3612" w:author="Gerard" w:date="2015-08-07T21:36:00Z">
        <w:r w:rsidDel="00AE264D">
          <w:rPr>
            <w:noProof/>
          </w:rPr>
          <w:delInstrText>156</w:delInstrText>
        </w:r>
      </w:del>
      <w:ins w:id="3613" w:author="Gerard" w:date="2015-08-07T20:41:00Z">
        <w:r>
          <w:rPr>
            <w:noProof/>
          </w:rPr>
          <w:fldChar w:fldCharType="end"/>
        </w:r>
        <w:r>
          <w:instrText>)</w:instrText>
        </w:r>
        <w:r>
          <w:fldChar w:fldCharType="end"/>
        </w:r>
      </w:ins>
    </w:p>
    <w:p w14:paraId="3B29782C" w14:textId="77777777" w:rsidR="005A2224" w:rsidRDefault="005A2224" w:rsidP="005A2224">
      <w:pPr>
        <w:pStyle w:val="MTDisplayEquation"/>
        <w:rPr>
          <w:ins w:id="3614" w:author="Gerard" w:date="2015-08-07T20:41:00Z"/>
        </w:rPr>
      </w:pPr>
      <w:ins w:id="3615" w:author="Gerard" w:date="2015-08-07T20:41:00Z">
        <w:r>
          <w:tab/>
        </w:r>
      </w:ins>
      <w:ins w:id="3616" w:author="Gerard" w:date="2015-08-07T20:41:00Z">
        <w:r w:rsidR="00164060" w:rsidRPr="00164060">
          <w:rPr>
            <w:position w:val="-88"/>
          </w:rPr>
          <w:object w:dxaOrig="1980" w:dyaOrig="1880" w14:anchorId="6E6ABD63">
            <v:shape id="_x0000_i3028" type="#_x0000_t75" style="width:99.35pt;height:94pt" o:ole="">
              <v:imagedata r:id="rId4165" o:title=""/>
            </v:shape>
            <o:OLEObject Type="Embed" ProgID="Equation.DSMT4" ShapeID="_x0000_i3028" DrawAspect="Content" ObjectID="_1375862176" r:id="rId4166"/>
          </w:object>
        </w:r>
      </w:ins>
      <w:ins w:id="3617" w:author="Gerard" w:date="2015-08-07T20:41:00Z">
        <w:r>
          <w:tab/>
        </w:r>
        <w:r>
          <w:fldChar w:fldCharType="begin"/>
        </w:r>
        <w:r>
          <w:instrText xml:space="preserve"> MACROBUTTON MTPlaceRef \* MERGEFORMAT </w:instrText>
        </w:r>
        <w:r>
          <w:fldChar w:fldCharType="begin"/>
        </w:r>
        <w:r>
          <w:instrText xml:space="preserve"> SEQ MTEqn \h \* MERGEFORMAT </w:instrText>
        </w:r>
      </w:ins>
      <w:del w:id="3618" w:author="Gerard" w:date="2015-08-25T08:12:00Z">
        <w:r w:rsidR="0023486D" w:rsidDel="0023486D">
          <w:fldChar w:fldCharType="separate"/>
        </w:r>
      </w:del>
      <w:del w:id="3619" w:author="Gerard" w:date="2015-08-24T17:22:00Z">
        <w:r>
          <w:fldChar w:fldCharType="end"/>
        </w:r>
      </w:del>
      <w:ins w:id="3620"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621" w:author="Gerard" w:date="2015-08-07T20:41:00Z">
        <w:r>
          <w:rPr>
            <w:noProof/>
          </w:rPr>
          <w:fldChar w:fldCharType="end"/>
        </w:r>
        <w:r>
          <w:instrText>.</w:instrText>
        </w:r>
        <w:r>
          <w:fldChar w:fldCharType="begin"/>
        </w:r>
        <w:r>
          <w:instrText xml:space="preserve"> SEQ MTEqn \c \* Arabic \* MERGEFORMAT </w:instrText>
        </w:r>
        <w:r>
          <w:fldChar w:fldCharType="separate"/>
        </w:r>
      </w:ins>
      <w:ins w:id="3622" w:author="Gerard" w:date="2015-08-25T08:50:00Z">
        <w:r w:rsidR="009F25FF">
          <w:rPr>
            <w:noProof/>
          </w:rPr>
          <w:instrText>184</w:instrText>
        </w:r>
      </w:ins>
      <w:del w:id="3623" w:author="Gerard" w:date="2015-08-07T21:36:00Z">
        <w:r w:rsidDel="00AE264D">
          <w:rPr>
            <w:noProof/>
          </w:rPr>
          <w:delInstrText>157</w:delInstrText>
        </w:r>
      </w:del>
      <w:ins w:id="3624" w:author="Gerard" w:date="2015-08-07T20:41:00Z">
        <w:r>
          <w:rPr>
            <w:noProof/>
          </w:rPr>
          <w:fldChar w:fldCharType="end"/>
        </w:r>
        <w:r>
          <w:instrText>)</w:instrText>
        </w:r>
        <w:r>
          <w:fldChar w:fldCharType="end"/>
        </w:r>
      </w:ins>
    </w:p>
    <w:p w14:paraId="40F40900" w14:textId="77777777" w:rsidR="005A2224" w:rsidRDefault="005A2224" w:rsidP="005A2224">
      <w:pPr>
        <w:rPr>
          <w:ins w:id="3625" w:author="Gerard" w:date="2015-08-07T20:41:00Z"/>
        </w:rPr>
      </w:pPr>
      <w:ins w:id="3626" w:author="Gerard" w:date="2015-08-07T20:41:00Z">
        <w:r>
          <w:t>and</w:t>
        </w:r>
      </w:ins>
    </w:p>
    <w:p w14:paraId="6D0A16BF" w14:textId="77777777" w:rsidR="005A2224" w:rsidRPr="002F00FB" w:rsidRDefault="005A2224" w:rsidP="005A2224">
      <w:pPr>
        <w:pStyle w:val="MTDisplayEquation"/>
        <w:rPr>
          <w:ins w:id="3627" w:author="Gerard" w:date="2015-08-07T20:41:00Z"/>
        </w:rPr>
      </w:pPr>
      <w:ins w:id="3628" w:author="Gerard" w:date="2015-08-07T20:41:00Z">
        <w:r>
          <w:tab/>
        </w:r>
      </w:ins>
      <w:ins w:id="3629" w:author="Gerard" w:date="2015-08-07T20:41:00Z">
        <w:r w:rsidR="00164060" w:rsidRPr="00164060">
          <w:rPr>
            <w:position w:val="-40"/>
            <w:rPrChange w:id="3630" w:author="Gerard" w:date="2015-08-07T21:32:00Z">
              <w:rPr>
                <w:position w:val="-40"/>
              </w:rPr>
            </w:rPrChange>
          </w:rPr>
          <w:object w:dxaOrig="3740" w:dyaOrig="940" w14:anchorId="0FF08371">
            <v:shape id="_x0000_i3029" type="#_x0000_t75" style="width:186.65pt;height:47.35pt" o:ole="">
              <v:imagedata r:id="rId4167" o:title=""/>
            </v:shape>
            <o:OLEObject Type="Embed" ProgID="Equation.DSMT4" ShapeID="_x0000_i3029" DrawAspect="Content" ObjectID="_1375862177" r:id="rId4168"/>
          </w:object>
        </w:r>
      </w:ins>
      <w:ins w:id="3631" w:author="Gerard" w:date="2015-08-07T20:41:00Z">
        <w:r>
          <w:tab/>
        </w:r>
        <w:r>
          <w:fldChar w:fldCharType="begin"/>
        </w:r>
        <w:r>
          <w:instrText xml:space="preserve"> MACROBUTTON MTPlaceRef \* MERGEFORMAT </w:instrText>
        </w:r>
        <w:r>
          <w:fldChar w:fldCharType="begin"/>
        </w:r>
        <w:r>
          <w:instrText xml:space="preserve"> SEQ MTEqn \h \* MERGEFORMAT </w:instrText>
        </w:r>
      </w:ins>
      <w:del w:id="3632" w:author="Gerard" w:date="2015-08-25T08:12:00Z">
        <w:r w:rsidR="0023486D" w:rsidDel="0023486D">
          <w:fldChar w:fldCharType="separate"/>
        </w:r>
      </w:del>
      <w:del w:id="3633" w:author="Gerard" w:date="2015-08-24T17:22:00Z">
        <w:r>
          <w:fldChar w:fldCharType="end"/>
        </w:r>
      </w:del>
      <w:ins w:id="3634" w:author="Gerard" w:date="2015-08-07T20:41:00Z">
        <w:r>
          <w:instrText>(</w:instrText>
        </w:r>
        <w:r>
          <w:fldChar w:fldCharType="begin"/>
        </w:r>
        <w:r>
          <w:instrText xml:space="preserve"> SEQ MTSec \c \* Arabic \* MERGEFORMAT </w:instrText>
        </w:r>
        <w:r>
          <w:fldChar w:fldCharType="separate"/>
        </w:r>
      </w:ins>
      <w:r w:rsidR="009F25FF">
        <w:rPr>
          <w:noProof/>
        </w:rPr>
        <w:instrText>6</w:instrText>
      </w:r>
      <w:ins w:id="3635" w:author="Gerard" w:date="2015-08-07T20:41:00Z">
        <w:r>
          <w:rPr>
            <w:noProof/>
          </w:rPr>
          <w:fldChar w:fldCharType="end"/>
        </w:r>
        <w:r>
          <w:instrText>.</w:instrText>
        </w:r>
        <w:r>
          <w:fldChar w:fldCharType="begin"/>
        </w:r>
        <w:r>
          <w:instrText xml:space="preserve"> SEQ MTEqn \c \* Arabic \* MERGEFORMAT </w:instrText>
        </w:r>
        <w:r>
          <w:fldChar w:fldCharType="separate"/>
        </w:r>
      </w:ins>
      <w:ins w:id="3636" w:author="Gerard" w:date="2015-08-25T08:50:00Z">
        <w:r w:rsidR="009F25FF">
          <w:rPr>
            <w:noProof/>
          </w:rPr>
          <w:instrText>185</w:instrText>
        </w:r>
      </w:ins>
      <w:del w:id="3637" w:author="Gerard" w:date="2015-08-07T21:36:00Z">
        <w:r w:rsidDel="00AE264D">
          <w:rPr>
            <w:noProof/>
          </w:rPr>
          <w:delInstrText>158</w:delInstrText>
        </w:r>
      </w:del>
      <w:ins w:id="3638" w:author="Gerard" w:date="2015-08-07T20:41:00Z">
        <w:r>
          <w:rPr>
            <w:noProof/>
          </w:rPr>
          <w:fldChar w:fldCharType="end"/>
        </w:r>
        <w:r>
          <w:instrText>)</w:instrText>
        </w:r>
        <w:r>
          <w:fldChar w:fldCharType="end"/>
        </w:r>
      </w:ins>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3639" w:name="_Toc302112125"/>
      <w:r>
        <w:t>Dynamics</w:t>
      </w:r>
      <w:bookmarkEnd w:id="3639"/>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6094AFA" w:rsidR="002B7157" w:rsidRDefault="002B7157" w:rsidP="00F75A04">
      <w:pPr>
        <w:pStyle w:val="MTDisplayEquation"/>
      </w:pPr>
      <w:r>
        <w:tab/>
      </w:r>
      <w:r w:rsidR="00905817" w:rsidRPr="00905817">
        <w:rPr>
          <w:position w:val="-32"/>
        </w:rPr>
        <w:object w:dxaOrig="2620" w:dyaOrig="760" w14:anchorId="1409B655">
          <v:shape id="_x0000_i3030" type="#_x0000_t75" style="width:131.35pt;height:37.35pt" o:ole="">
            <v:imagedata r:id="rId4169" o:title=""/>
          </v:shape>
          <o:OLEObject Type="Embed" ProgID="Equation.DSMT4" ShapeID="_x0000_i3030" DrawAspect="Content" ObjectID="_1375862178" r:id="rId4170"/>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fldSimple w:instr=" SEQ MTEqn \h \* MERGEFORMAT "/>
      <w:bookmarkStart w:id="3640" w:name="ZEqnNum633324"/>
      <w:r w:rsidR="00B70E0F">
        <w:instrText>(</w:instrText>
      </w:r>
      <w:fldSimple w:instr=" SEQ MTSec \c \* Arabic \* MERGEFORMAT ">
        <w:ins w:id="3641" w:author="Gerard" w:date="2015-08-25T08:50:00Z">
          <w:r w:rsidR="009F25FF">
            <w:rPr>
              <w:noProof/>
            </w:rPr>
            <w:instrText>6</w:instrText>
          </w:r>
        </w:ins>
        <w:del w:id="3642" w:author="Gerard" w:date="2015-07-27T22:14:00Z">
          <w:r w:rsidR="00D3178E" w:rsidDel="00C175E9">
            <w:rPr>
              <w:noProof/>
            </w:rPr>
            <w:delInstrText>7</w:delInstrText>
          </w:r>
        </w:del>
      </w:fldSimple>
      <w:r w:rsidR="00B70E0F">
        <w:instrText>.</w:instrText>
      </w:r>
      <w:fldSimple w:instr=" SEQ MTEqn \c \* Arabic \* MERGEFORMAT ">
        <w:ins w:id="3643" w:author="Gerard" w:date="2015-08-25T08:50:00Z">
          <w:r w:rsidR="009F25FF">
            <w:rPr>
              <w:noProof/>
            </w:rPr>
            <w:instrText>186</w:instrText>
          </w:r>
        </w:ins>
        <w:del w:id="3644" w:author="Gerard" w:date="2015-07-27T22:14:00Z">
          <w:r w:rsidR="00D3178E" w:rsidDel="00C175E9">
            <w:rPr>
              <w:noProof/>
            </w:rPr>
            <w:delInstrText>1</w:delInstrText>
          </w:r>
        </w:del>
      </w:fldSimple>
      <w:r w:rsidR="00B70E0F">
        <w:instrText>)</w:instrText>
      </w:r>
      <w:bookmarkEnd w:id="3640"/>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0D8E5548" w:rsidR="00734D81" w:rsidRDefault="00734D81" w:rsidP="00F75A04">
      <w:pPr>
        <w:pStyle w:val="MTDisplayEquation"/>
      </w:pPr>
      <w:r>
        <w:tab/>
      </w:r>
      <w:r w:rsidR="00905817" w:rsidRPr="00905817">
        <w:rPr>
          <w:position w:val="-58"/>
        </w:rPr>
        <w:object w:dxaOrig="2340" w:dyaOrig="1280" w14:anchorId="5AAFD9E4">
          <v:shape id="_x0000_i3031" type="#_x0000_t75" style="width:116.65pt;height:64pt" o:ole="">
            <v:imagedata r:id="rId4171" o:title=""/>
          </v:shape>
          <o:OLEObject Type="Embed" ProgID="Equation.DSMT4" ShapeID="_x0000_i3031" DrawAspect="Content" ObjectID="_1375862179" r:id="rId4172"/>
        </w:object>
      </w:r>
      <w:r>
        <w:t xml:space="preserve"> </w:t>
      </w:r>
      <w:r>
        <w:tab/>
      </w:r>
      <w:r w:rsidR="00B70E0F">
        <w:fldChar w:fldCharType="begin"/>
      </w:r>
      <w:r w:rsidR="00B70E0F">
        <w:instrText xml:space="preserve"> MACROBUTTON MTPlaceRef \* MERGEFORMAT </w:instrText>
      </w:r>
      <w:fldSimple w:instr=" SEQ MTEqn \h \* MERGEFORMAT "/>
      <w:bookmarkStart w:id="3645" w:name="ZEqnNum748144"/>
      <w:r w:rsidR="00B70E0F">
        <w:instrText>(</w:instrText>
      </w:r>
      <w:fldSimple w:instr=" SEQ MTSec \c \* Arabic \* MERGEFORMAT ">
        <w:ins w:id="3646" w:author="Gerard" w:date="2015-08-25T08:50:00Z">
          <w:r w:rsidR="009F25FF">
            <w:rPr>
              <w:noProof/>
            </w:rPr>
            <w:instrText>6</w:instrText>
          </w:r>
        </w:ins>
        <w:del w:id="3647" w:author="Gerard" w:date="2015-07-27T22:14:00Z">
          <w:r w:rsidR="00D3178E" w:rsidDel="00C175E9">
            <w:rPr>
              <w:noProof/>
            </w:rPr>
            <w:delInstrText>7</w:delInstrText>
          </w:r>
        </w:del>
      </w:fldSimple>
      <w:r w:rsidR="00B70E0F">
        <w:instrText>.</w:instrText>
      </w:r>
      <w:fldSimple w:instr=" SEQ MTEqn \c \* Arabic \* MERGEFORMAT ">
        <w:ins w:id="3648" w:author="Gerard" w:date="2015-08-25T08:50:00Z">
          <w:r w:rsidR="009F25FF">
            <w:rPr>
              <w:noProof/>
            </w:rPr>
            <w:instrText>187</w:instrText>
          </w:r>
        </w:ins>
        <w:del w:id="3649" w:author="Gerard" w:date="2015-07-27T22:14:00Z">
          <w:r w:rsidR="00D3178E" w:rsidDel="00C175E9">
            <w:rPr>
              <w:noProof/>
            </w:rPr>
            <w:delInstrText>2</w:delInstrText>
          </w:r>
        </w:del>
      </w:fldSimple>
      <w:r w:rsidR="00B70E0F">
        <w:instrText>)</w:instrText>
      </w:r>
      <w:bookmarkEnd w:id="3645"/>
      <w:r w:rsidR="00B70E0F">
        <w:fldChar w:fldCharType="end"/>
      </w:r>
    </w:p>
    <w:p w14:paraId="22907663" w14:textId="75B168E5" w:rsidR="00734D81" w:rsidRDefault="00734D81" w:rsidP="00F75A04">
      <w:r>
        <w:t xml:space="preserve">Using </w:t>
      </w:r>
      <w:r w:rsidR="00D3178E">
        <w:fldChar w:fldCharType="begin"/>
      </w:r>
      <w:r w:rsidR="00D3178E">
        <w:instrText xml:space="preserve"> GOTOBUTTON ZEqnNum748144  \* MERGEFORMAT </w:instrText>
      </w:r>
      <w:fldSimple w:instr=" REF ZEqnNum748144 \* Charformat \! \* MERGEFORMAT ">
        <w:ins w:id="3650" w:author="Gerard" w:date="2015-08-25T08:50:00Z">
          <w:r w:rsidR="009F25FF">
            <w:instrText>(6.187)</w:instrText>
          </w:r>
        </w:ins>
        <w:del w:id="3651" w:author="Gerard" w:date="2015-07-27T22:14:00Z">
          <w:r w:rsidR="00D3178E" w:rsidDel="00C175E9">
            <w:delInstrText>(7.2)</w:delInstrText>
          </w:r>
        </w:del>
      </w:fldSimple>
      <w:r w:rsidR="00D3178E">
        <w:fldChar w:fldCharType="end"/>
      </w:r>
      <w:r>
        <w:t xml:space="preserve"> we can solve for </w:t>
      </w:r>
      <w:r w:rsidR="00905817" w:rsidRPr="00905817">
        <w:rPr>
          <w:position w:val="-12"/>
        </w:rPr>
        <w:object w:dxaOrig="420" w:dyaOrig="380" w14:anchorId="3E0F07D0">
          <v:shape id="_x0000_i3032" type="#_x0000_t75" style="width:20pt;height:19.35pt" o:ole="">
            <v:imagedata r:id="rId4173" o:title=""/>
          </v:shape>
          <o:OLEObject Type="Embed" ProgID="Equation.DSMT4" ShapeID="_x0000_i3032" DrawAspect="Content" ObjectID="_1375862180" r:id="rId4174"/>
        </w:object>
      </w:r>
      <w:r>
        <w:t xml:space="preserve"> .</w:t>
      </w:r>
    </w:p>
    <w:p w14:paraId="1B1A8497" w14:textId="286A5352" w:rsidR="00734D81" w:rsidRDefault="00734D81" w:rsidP="00F75A04">
      <w:pPr>
        <w:pStyle w:val="MTDisplayEquation"/>
      </w:pPr>
      <w:r>
        <w:tab/>
      </w:r>
      <w:r w:rsidR="00905817" w:rsidRPr="00905817">
        <w:rPr>
          <w:position w:val="-24"/>
        </w:rPr>
        <w:object w:dxaOrig="3640" w:dyaOrig="620" w14:anchorId="2D92F39F">
          <v:shape id="_x0000_i3033" type="#_x0000_t75" style="width:183.35pt;height:31.35pt" o:ole="">
            <v:imagedata r:id="rId4175" o:title=""/>
          </v:shape>
          <o:OLEObject Type="Embed" ProgID="Equation.DSMT4" ShapeID="_x0000_i3033" DrawAspect="Content" ObjectID="_1375862181" r:id="rId4176"/>
        </w:object>
      </w:r>
      <w:r>
        <w:t xml:space="preserve"> </w:t>
      </w:r>
      <w:r>
        <w:tab/>
      </w:r>
      <w:r w:rsidR="00B70E0F">
        <w:fldChar w:fldCharType="begin"/>
      </w:r>
      <w:r w:rsidR="00B70E0F">
        <w:instrText xml:space="preserve"> MACROBUTTON MTPlaceRef \* MERGEFORMAT </w:instrText>
      </w:r>
      <w:fldSimple w:instr=" SEQ MTEqn \h \* MERGEFORMAT "/>
      <w:bookmarkStart w:id="3652" w:name="ZEqnNum747290"/>
      <w:r w:rsidR="00B70E0F">
        <w:instrText>(</w:instrText>
      </w:r>
      <w:fldSimple w:instr=" SEQ MTSec \c \* Arabic \* MERGEFORMAT ">
        <w:ins w:id="3653" w:author="Gerard" w:date="2015-08-25T08:50:00Z">
          <w:r w:rsidR="009F25FF">
            <w:rPr>
              <w:noProof/>
            </w:rPr>
            <w:instrText>6</w:instrText>
          </w:r>
        </w:ins>
        <w:del w:id="3654" w:author="Gerard" w:date="2015-07-27T22:14:00Z">
          <w:r w:rsidR="00D3178E" w:rsidDel="00C175E9">
            <w:rPr>
              <w:noProof/>
            </w:rPr>
            <w:delInstrText>7</w:delInstrText>
          </w:r>
        </w:del>
      </w:fldSimple>
      <w:r w:rsidR="00B70E0F">
        <w:instrText>.</w:instrText>
      </w:r>
      <w:fldSimple w:instr=" SEQ MTEqn \c \* Arabic \* MERGEFORMAT ">
        <w:ins w:id="3655" w:author="Gerard" w:date="2015-08-25T08:50:00Z">
          <w:r w:rsidR="009F25FF">
            <w:rPr>
              <w:noProof/>
            </w:rPr>
            <w:instrText>188</w:instrText>
          </w:r>
        </w:ins>
        <w:del w:id="3656" w:author="Gerard" w:date="2015-07-27T22:14:00Z">
          <w:r w:rsidR="00D3178E" w:rsidDel="00C175E9">
            <w:rPr>
              <w:noProof/>
            </w:rPr>
            <w:delInstrText>3</w:delInstrText>
          </w:r>
        </w:del>
      </w:fldSimple>
      <w:r w:rsidR="00B70E0F">
        <w:instrText>)</w:instrText>
      </w:r>
      <w:bookmarkEnd w:id="3652"/>
      <w:r w:rsidR="00B70E0F">
        <w:fldChar w:fldCharType="end"/>
      </w:r>
    </w:p>
    <w:p w14:paraId="635D596A" w14:textId="014A0573"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fldSimple w:instr=" REF ZEqnNum633324 \* Charformat \! \* MERGEFORMAT ">
        <w:ins w:id="3657" w:author="Gerard" w:date="2015-08-25T08:50:00Z">
          <w:r w:rsidR="009F25FF">
            <w:instrText>(6.186)</w:instrText>
          </w:r>
        </w:ins>
        <w:del w:id="3658" w:author="Gerard" w:date="2015-07-27T22:14:00Z">
          <w:r w:rsidR="00D3178E" w:rsidDel="00C175E9">
            <w:delInstrText>(7.1)</w:delInstrText>
          </w:r>
        </w:del>
      </w:fldSimple>
      <w:r w:rsidR="00D3178E">
        <w:fldChar w:fldCharType="end"/>
      </w:r>
      <w:r w:rsidR="00D3178E">
        <w:t xml:space="preserve"> </w:t>
      </w:r>
      <w:r>
        <w:t>results in the following linear system of equations.</w:t>
      </w:r>
    </w:p>
    <w:p w14:paraId="0F3C1911" w14:textId="77777777" w:rsidR="00CC7944" w:rsidRDefault="00CC7944" w:rsidP="00F75A04"/>
    <w:p w14:paraId="0F9A67B0" w14:textId="120B320E" w:rsidR="00CC7944" w:rsidRDefault="00CC7944" w:rsidP="00F75A04">
      <w:pPr>
        <w:pStyle w:val="MTDisplayEquation"/>
      </w:pPr>
      <w:r>
        <w:tab/>
      </w:r>
      <w:r w:rsidR="00905817" w:rsidRPr="00905817">
        <w:rPr>
          <w:position w:val="-28"/>
        </w:rPr>
        <w:object w:dxaOrig="5940" w:dyaOrig="680" w14:anchorId="69670505">
          <v:shape id="_x0000_i3034" type="#_x0000_t75" style="width:298pt;height:34.65pt" o:ole="">
            <v:imagedata r:id="rId4177" o:title=""/>
          </v:shape>
          <o:OLEObject Type="Embed" ProgID="Equation.DSMT4" ShapeID="_x0000_i3034" DrawAspect="Content" ObjectID="_1375862182" r:id="rId4178"/>
        </w:object>
      </w:r>
      <w:r>
        <w:t xml:space="preserve"> </w:t>
      </w:r>
      <w:r>
        <w:tab/>
      </w:r>
      <w:r w:rsidR="00B70E0F">
        <w:fldChar w:fldCharType="begin"/>
      </w:r>
      <w:r w:rsidR="00B70E0F">
        <w:instrText xml:space="preserve"> MACROBUTTON MTPlaceRef \* MERGEFORMAT </w:instrText>
      </w:r>
      <w:fldSimple w:instr=" SEQ MTEqn \h \* MERGEFORMAT "/>
      <w:r w:rsidR="00B70E0F">
        <w:instrText>(</w:instrText>
      </w:r>
      <w:fldSimple w:instr=" SEQ MTSec \c \* Arabic \* MERGEFORMAT ">
        <w:ins w:id="3659" w:author="Gerard" w:date="2015-08-25T08:50:00Z">
          <w:r w:rsidR="009F25FF">
            <w:rPr>
              <w:noProof/>
            </w:rPr>
            <w:instrText>6</w:instrText>
          </w:r>
        </w:ins>
        <w:del w:id="3660" w:author="Gerard" w:date="2015-07-27T22:14:00Z">
          <w:r w:rsidR="00D3178E" w:rsidDel="00C175E9">
            <w:rPr>
              <w:noProof/>
            </w:rPr>
            <w:delInstrText>7</w:delInstrText>
          </w:r>
        </w:del>
      </w:fldSimple>
      <w:r w:rsidR="00B70E0F">
        <w:instrText>.</w:instrText>
      </w:r>
      <w:fldSimple w:instr=" SEQ MTEqn \c \* Arabic \* MERGEFORMAT ">
        <w:ins w:id="3661" w:author="Gerard" w:date="2015-08-25T08:50:00Z">
          <w:r w:rsidR="009F25FF">
            <w:rPr>
              <w:noProof/>
            </w:rPr>
            <w:instrText>189</w:instrText>
          </w:r>
        </w:ins>
        <w:del w:id="3662" w:author="Gerard" w:date="2015-07-27T22:14:00Z">
          <w:r w:rsidR="00D3178E" w:rsidDel="00C175E9">
            <w:rPr>
              <w:noProof/>
            </w:rPr>
            <w:delInstrText>4</w:delInstrText>
          </w:r>
        </w:del>
      </w:fldSimple>
      <w:r w:rsidR="00B70E0F">
        <w:instrText>)</w:instrText>
      </w:r>
      <w:r w:rsidR="00B70E0F">
        <w:fldChar w:fldCharType="end"/>
      </w:r>
    </w:p>
    <w:p w14:paraId="31887B7E" w14:textId="77777777" w:rsidR="00CC7944" w:rsidRDefault="00CC7944" w:rsidP="00F75A04"/>
    <w:p w14:paraId="5BF65F39" w14:textId="5FB25625" w:rsidR="00BF50BB" w:rsidRPr="00BF50BB" w:rsidRDefault="00BF50BB" w:rsidP="00F75A04">
      <w:r>
        <w:t xml:space="preserve">Solving this equation for </w:t>
      </w:r>
      <w:r w:rsidR="00905817" w:rsidRPr="00905817">
        <w:rPr>
          <w:position w:val="-6"/>
        </w:rPr>
        <w:object w:dxaOrig="440" w:dyaOrig="320" w14:anchorId="6E96725B">
          <v:shape id="_x0000_i3035" type="#_x0000_t75" style="width:22pt;height:15.35pt" o:ole="">
            <v:imagedata r:id="rId4179" o:title=""/>
          </v:shape>
          <o:OLEObject Type="Embed" ProgID="Equation.DSMT4" ShapeID="_x0000_i3035" DrawAspect="Content" ObjectID="_1375862183" r:id="rId4180"/>
        </w:object>
      </w:r>
      <w:r>
        <w:t xml:space="preserve"> and using</w:t>
      </w:r>
      <w:r w:rsidR="00D3178E">
        <w:t xml:space="preserve"> </w:t>
      </w:r>
      <w:r w:rsidR="00D3178E">
        <w:fldChar w:fldCharType="begin"/>
      </w:r>
      <w:r w:rsidR="00D3178E">
        <w:instrText xml:space="preserve"> GOTOBUTTON ZEqnNum633324  \* MERGEFORMAT </w:instrText>
      </w:r>
      <w:fldSimple w:instr=" REF ZEqnNum633324 \* Charformat \! \* MERGEFORMAT ">
        <w:ins w:id="3663" w:author="Gerard" w:date="2015-08-25T08:50:00Z">
          <w:r w:rsidR="009F25FF">
            <w:instrText>(6.186)</w:instrText>
          </w:r>
        </w:ins>
        <w:del w:id="3664" w:author="Gerard" w:date="2015-07-27T22:14:00Z">
          <w:r w:rsidR="00D3178E" w:rsidDel="00C175E9">
            <w:delInstrText>(7.1)</w:delInstrText>
          </w:r>
        </w:del>
      </w:fldSimple>
      <w:r w:rsidR="00D3178E">
        <w:fldChar w:fldCharType="end"/>
      </w:r>
      <w:r w:rsidR="00D3178E">
        <w:t xml:space="preserve"> </w:t>
      </w:r>
      <w:r>
        <w:t xml:space="preserve">gives the new displacement vector </w:t>
      </w:r>
      <w:r w:rsidR="00905817" w:rsidRPr="00905817">
        <w:rPr>
          <w:position w:val="-12"/>
        </w:rPr>
        <w:object w:dxaOrig="420" w:dyaOrig="380" w14:anchorId="7BEAA7A6">
          <v:shape id="_x0000_i3036" type="#_x0000_t75" style="width:20pt;height:19.35pt" o:ole="">
            <v:imagedata r:id="rId4181" o:title=""/>
          </v:shape>
          <o:OLEObject Type="Embed" ProgID="Equation.DSMT4" ShapeID="_x0000_i3036" DrawAspect="Content" ObjectID="_1375862184" r:id="rId4182"/>
        </w:object>
      </w:r>
      <w:r>
        <w:t xml:space="preserve"> . The acceleration vector </w:t>
      </w:r>
      <w:r w:rsidR="00905817" w:rsidRPr="00905817">
        <w:rPr>
          <w:position w:val="-12"/>
        </w:rPr>
        <w:object w:dxaOrig="420" w:dyaOrig="380" w14:anchorId="3EE78515">
          <v:shape id="_x0000_i3037" type="#_x0000_t75" style="width:20pt;height:19.35pt" o:ole="">
            <v:imagedata r:id="rId4183" o:title=""/>
          </v:shape>
          <o:OLEObject Type="Embed" ProgID="Equation.DSMT4" ShapeID="_x0000_i3037" DrawAspect="Content" ObjectID="_1375862185" r:id="rId4184"/>
        </w:object>
      </w:r>
      <w:r>
        <w:t xml:space="preserve"> can then be found from</w:t>
      </w:r>
      <w:r w:rsidR="00D3178E">
        <w:t xml:space="preserve"> </w:t>
      </w:r>
      <w:r w:rsidR="00D3178E">
        <w:fldChar w:fldCharType="begin"/>
      </w:r>
      <w:r w:rsidR="00D3178E">
        <w:instrText xml:space="preserve"> GOTOBUTTON ZEqnNum747290  \* MERGEFORMAT </w:instrText>
      </w:r>
      <w:fldSimple w:instr=" REF ZEqnNum747290 \* Charformat \! \* MERGEFORMAT ">
        <w:ins w:id="3665" w:author="Gerard" w:date="2015-08-25T08:50:00Z">
          <w:r w:rsidR="009F25FF">
            <w:instrText>(6.188)</w:instrText>
          </w:r>
        </w:ins>
        <w:del w:id="3666" w:author="Gerard" w:date="2015-07-27T22:14:00Z">
          <w:r w:rsidR="00D3178E" w:rsidDel="00C175E9">
            <w:delInstrText>(7.3)</w:delInstrText>
          </w:r>
        </w:del>
      </w:fldSimple>
      <w:r w:rsidR="00D3178E">
        <w:fldChar w:fldCharType="end"/>
      </w:r>
      <w:r w:rsidR="00D3178E">
        <w:t xml:space="preserve"> </w:t>
      </w:r>
      <w:r>
        <w:t xml:space="preserve">and the velocity vector </w:t>
      </w:r>
      <w:r w:rsidR="00905817" w:rsidRPr="00905817">
        <w:rPr>
          <w:position w:val="-12"/>
        </w:rPr>
        <w:object w:dxaOrig="420" w:dyaOrig="380" w14:anchorId="16A2E2FB">
          <v:shape id="_x0000_i3038" type="#_x0000_t75" style="width:20pt;height:19.35pt" o:ole="">
            <v:imagedata r:id="rId4185" o:title=""/>
          </v:shape>
          <o:OLEObject Type="Embed" ProgID="Equation.DSMT4" ShapeID="_x0000_i3038" DrawAspect="Content" ObjectID="_1375862186" r:id="rId4186"/>
        </w:object>
      </w:r>
      <w:r>
        <w:t xml:space="preserve"> from</w:t>
      </w:r>
      <w:r w:rsidR="00D3178E">
        <w:fldChar w:fldCharType="begin"/>
      </w:r>
      <w:r w:rsidR="00D3178E">
        <w:instrText xml:space="preserve"> GOTOBUTTON ZEqnNum747290  \* MERGEFORMAT </w:instrText>
      </w:r>
      <w:fldSimple w:instr=" REF ZEqnNum747290 \* Charformat \! \* MERGEFORMAT ">
        <w:ins w:id="3667" w:author="Gerard" w:date="2015-08-25T08:50:00Z">
          <w:r w:rsidR="009F25FF">
            <w:instrText>(6.188)</w:instrText>
          </w:r>
        </w:ins>
        <w:del w:id="3668" w:author="Gerard" w:date="2015-07-27T22:14:00Z">
          <w:r w:rsidR="00D3178E" w:rsidDel="00C175E9">
            <w:delInstrText>(7.3)</w:delInstrText>
          </w:r>
        </w:del>
      </w:fldSimple>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3669" w:name="_Toc302112126"/>
      <w:r>
        <w:t>References</w:t>
      </w:r>
      <w:bookmarkEnd w:id="3669"/>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3670" w:name="_ENREF_1"/>
      <w:r w:rsidR="00214E15" w:rsidRPr="00214E15">
        <w:rPr>
          <w:noProof/>
        </w:rPr>
        <w:t>[1]</w:t>
      </w:r>
      <w:r w:rsidR="00214E15" w:rsidRPr="00214E15">
        <w:rPr>
          <w:noProof/>
        </w:rPr>
        <w:tab/>
        <w:t>Bonet, J., and Wood, R. D., 1997, Nonlinear continuum mechanics for finite element analysis, Cambridge University Press.</w:t>
      </w:r>
      <w:bookmarkEnd w:id="3670"/>
    </w:p>
    <w:p w14:paraId="074A42DF" w14:textId="77777777" w:rsidR="00214E15" w:rsidRPr="00214E15" w:rsidRDefault="00214E15" w:rsidP="00214E15">
      <w:pPr>
        <w:pStyle w:val="EndNoteBibliography"/>
        <w:rPr>
          <w:noProof/>
        </w:rPr>
      </w:pPr>
      <w:bookmarkStart w:id="3671" w:name="_ENREF_2"/>
      <w:r w:rsidRPr="00214E15">
        <w:rPr>
          <w:noProof/>
        </w:rPr>
        <w:t>[2]</w:t>
      </w:r>
      <w:r w:rsidRPr="00214E15">
        <w:rPr>
          <w:noProof/>
        </w:rPr>
        <w:tab/>
        <w:t>Lai, W. M., Rubin, D., and Krempl, E., 2010, Introduction to continuum mechanics, Butterworth-Heinemann/Elsevier, Amsterdam ; Boston.</w:t>
      </w:r>
      <w:bookmarkEnd w:id="3671"/>
    </w:p>
    <w:p w14:paraId="2044C397" w14:textId="77777777" w:rsidR="00214E15" w:rsidRPr="00214E15" w:rsidRDefault="00214E15" w:rsidP="00214E15">
      <w:pPr>
        <w:pStyle w:val="EndNoteBibliography"/>
        <w:rPr>
          <w:noProof/>
        </w:rPr>
      </w:pPr>
      <w:bookmarkStart w:id="3672" w:name="_ENREF_3"/>
      <w:r w:rsidRPr="00214E15">
        <w:rPr>
          <w:noProof/>
        </w:rPr>
        <w:t>[3]</w:t>
      </w:r>
      <w:r w:rsidRPr="00214E15">
        <w:rPr>
          <w:noProof/>
        </w:rPr>
        <w:tab/>
        <w:t>Spencer, A. J. M., 1984, Continuum Theory of the Mechanics of Fibre-Reinforced Composites, Springer-Verlag, New York.</w:t>
      </w:r>
      <w:bookmarkEnd w:id="3672"/>
    </w:p>
    <w:p w14:paraId="4D4F828F" w14:textId="77777777" w:rsidR="00214E15" w:rsidRPr="00214E15" w:rsidRDefault="00214E15" w:rsidP="00214E15">
      <w:pPr>
        <w:pStyle w:val="EndNoteBibliography"/>
        <w:rPr>
          <w:noProof/>
        </w:rPr>
      </w:pPr>
      <w:bookmarkStart w:id="3673" w:name="_ENREF_4"/>
      <w:r w:rsidRPr="00214E15">
        <w:rPr>
          <w:noProof/>
        </w:rPr>
        <w:t>[4]</w:t>
      </w:r>
      <w:r w:rsidRPr="00214E15">
        <w:rPr>
          <w:noProof/>
        </w:rPr>
        <w:tab/>
        <w:t>Holzapfel, G. A., 2000, Nonlinear solid mechanics : a continuum approach for engineering, Wiley, Chichester ; New York.</w:t>
      </w:r>
      <w:bookmarkEnd w:id="3673"/>
    </w:p>
    <w:p w14:paraId="487E6488" w14:textId="77777777" w:rsidR="00214E15" w:rsidRPr="00214E15" w:rsidRDefault="00214E15" w:rsidP="00214E15">
      <w:pPr>
        <w:pStyle w:val="EndNoteBibliography"/>
        <w:rPr>
          <w:noProof/>
        </w:rPr>
      </w:pPr>
      <w:bookmarkStart w:id="3674"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3674"/>
    </w:p>
    <w:p w14:paraId="42183145" w14:textId="77777777" w:rsidR="00214E15" w:rsidRPr="00214E15" w:rsidRDefault="00214E15" w:rsidP="00214E15">
      <w:pPr>
        <w:pStyle w:val="EndNoteBibliography"/>
        <w:rPr>
          <w:noProof/>
        </w:rPr>
      </w:pPr>
      <w:bookmarkStart w:id="3675"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3675"/>
    </w:p>
    <w:p w14:paraId="1A22C2AF" w14:textId="77777777" w:rsidR="00214E15" w:rsidRPr="00214E15" w:rsidRDefault="00214E15" w:rsidP="00214E15">
      <w:pPr>
        <w:pStyle w:val="EndNoteBibliography"/>
        <w:rPr>
          <w:noProof/>
        </w:rPr>
      </w:pPr>
      <w:bookmarkStart w:id="3676"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3676"/>
    </w:p>
    <w:p w14:paraId="2E2135A9" w14:textId="77777777" w:rsidR="00214E15" w:rsidRPr="00214E15" w:rsidRDefault="00214E15" w:rsidP="00214E15">
      <w:pPr>
        <w:pStyle w:val="EndNoteBibliography"/>
        <w:rPr>
          <w:noProof/>
        </w:rPr>
      </w:pPr>
      <w:bookmarkStart w:id="3677"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3677"/>
    </w:p>
    <w:p w14:paraId="6799BF34" w14:textId="77777777" w:rsidR="00214E15" w:rsidRPr="00214E15" w:rsidRDefault="00214E15" w:rsidP="00214E15">
      <w:pPr>
        <w:pStyle w:val="EndNoteBibliography"/>
        <w:rPr>
          <w:noProof/>
        </w:rPr>
      </w:pPr>
      <w:bookmarkStart w:id="3678" w:name="_ENREF_9"/>
      <w:r w:rsidRPr="00214E15">
        <w:rPr>
          <w:noProof/>
        </w:rPr>
        <w:t>[9]</w:t>
      </w:r>
      <w:r w:rsidRPr="00214E15">
        <w:rPr>
          <w:noProof/>
        </w:rPr>
        <w:tab/>
        <w:t>Bowen, R. M., 1980, "Incompressible porous media models by use of the theory of mixtures," Int J Eng Sci, 18(9), pp. 1129-1148.</w:t>
      </w:r>
      <w:bookmarkEnd w:id="3678"/>
    </w:p>
    <w:p w14:paraId="02D50742" w14:textId="77777777" w:rsidR="00214E15" w:rsidRPr="00214E15" w:rsidRDefault="00214E15" w:rsidP="00214E15">
      <w:pPr>
        <w:pStyle w:val="EndNoteBibliography"/>
        <w:rPr>
          <w:noProof/>
        </w:rPr>
      </w:pPr>
      <w:bookmarkStart w:id="3679"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3679"/>
    </w:p>
    <w:p w14:paraId="026D2D60" w14:textId="77777777" w:rsidR="00214E15" w:rsidRPr="00214E15" w:rsidRDefault="00214E15" w:rsidP="00214E15">
      <w:pPr>
        <w:pStyle w:val="EndNoteBibliography"/>
        <w:rPr>
          <w:noProof/>
        </w:rPr>
      </w:pPr>
      <w:bookmarkStart w:id="3680" w:name="_ENREF_11"/>
      <w:r w:rsidRPr="00214E15">
        <w:rPr>
          <w:noProof/>
        </w:rPr>
        <w:t>[11]</w:t>
      </w:r>
      <w:r w:rsidRPr="00214E15">
        <w:rPr>
          <w:noProof/>
        </w:rPr>
        <w:tab/>
        <w:t>Truesdell, C., and Toupin, R., 1960, The classical field theories, Springer, Heidelberg.</w:t>
      </w:r>
      <w:bookmarkEnd w:id="3680"/>
    </w:p>
    <w:p w14:paraId="0CFE8EB2" w14:textId="77777777" w:rsidR="00214E15" w:rsidRPr="00214E15" w:rsidRDefault="00214E15" w:rsidP="00214E15">
      <w:pPr>
        <w:pStyle w:val="EndNoteBibliography"/>
        <w:rPr>
          <w:noProof/>
        </w:rPr>
      </w:pPr>
      <w:bookmarkStart w:id="3681" w:name="_ENREF_12"/>
      <w:r w:rsidRPr="00214E15">
        <w:rPr>
          <w:noProof/>
        </w:rPr>
        <w:t>[12]</w:t>
      </w:r>
      <w:r w:rsidRPr="00214E15">
        <w:rPr>
          <w:noProof/>
        </w:rPr>
        <w:tab/>
        <w:t>Bowen, R. M., 1976, Theory of mixtures, Academic Press, New York.</w:t>
      </w:r>
      <w:bookmarkEnd w:id="3681"/>
    </w:p>
    <w:p w14:paraId="2588C29A" w14:textId="77777777" w:rsidR="00214E15" w:rsidRPr="00214E15" w:rsidRDefault="00214E15" w:rsidP="00214E15">
      <w:pPr>
        <w:pStyle w:val="EndNoteBibliography"/>
        <w:rPr>
          <w:noProof/>
        </w:rPr>
      </w:pPr>
      <w:bookmarkStart w:id="3682"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3682"/>
    </w:p>
    <w:p w14:paraId="6F03BEFC" w14:textId="77777777" w:rsidR="00214E15" w:rsidRPr="00214E15" w:rsidRDefault="00214E15" w:rsidP="00214E15">
      <w:pPr>
        <w:pStyle w:val="EndNoteBibliography"/>
        <w:rPr>
          <w:noProof/>
        </w:rPr>
      </w:pPr>
      <w:bookmarkStart w:id="3683"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3683"/>
    </w:p>
    <w:p w14:paraId="29770900" w14:textId="77777777" w:rsidR="00214E15" w:rsidRPr="00214E15" w:rsidRDefault="00214E15" w:rsidP="00214E15">
      <w:pPr>
        <w:pStyle w:val="EndNoteBibliography"/>
        <w:rPr>
          <w:noProof/>
        </w:rPr>
      </w:pPr>
      <w:bookmarkStart w:id="3684"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3684"/>
    </w:p>
    <w:p w14:paraId="396AEFA7" w14:textId="77777777" w:rsidR="00214E15" w:rsidRPr="00214E15" w:rsidRDefault="00214E15" w:rsidP="00214E15">
      <w:pPr>
        <w:pStyle w:val="EndNoteBibliography"/>
        <w:rPr>
          <w:noProof/>
        </w:rPr>
      </w:pPr>
      <w:bookmarkStart w:id="3685"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3685"/>
    </w:p>
    <w:p w14:paraId="6EBC5D35" w14:textId="77777777" w:rsidR="00214E15" w:rsidRPr="00214E15" w:rsidRDefault="00214E15" w:rsidP="00214E15">
      <w:pPr>
        <w:pStyle w:val="EndNoteBibliography"/>
        <w:rPr>
          <w:noProof/>
        </w:rPr>
      </w:pPr>
      <w:bookmarkStart w:id="3686" w:name="_ENREF_17"/>
      <w:r w:rsidRPr="00214E15">
        <w:rPr>
          <w:noProof/>
        </w:rPr>
        <w:t>[17]</w:t>
      </w:r>
      <w:r w:rsidRPr="00214E15">
        <w:rPr>
          <w:noProof/>
        </w:rPr>
        <w:tab/>
        <w:t>Tinoco Jr., I., Sauer, K., and Wang, J. C., 1995, Physical chemistry : principles and applications in biological sciences, Prentice Hall.</w:t>
      </w:r>
      <w:bookmarkEnd w:id="3686"/>
    </w:p>
    <w:p w14:paraId="4D1E7722" w14:textId="77777777" w:rsidR="00214E15" w:rsidRPr="00214E15" w:rsidRDefault="00214E15" w:rsidP="00214E15">
      <w:pPr>
        <w:pStyle w:val="EndNoteBibliography"/>
        <w:rPr>
          <w:noProof/>
        </w:rPr>
      </w:pPr>
      <w:bookmarkStart w:id="3687" w:name="_ENREF_18"/>
      <w:r w:rsidRPr="00214E15">
        <w:rPr>
          <w:noProof/>
        </w:rPr>
        <w:t>[18]</w:t>
      </w:r>
      <w:r w:rsidRPr="00214E15">
        <w:rPr>
          <w:noProof/>
        </w:rPr>
        <w:tab/>
        <w:t>Laurent, T. C., and Killander, J., 1963, "A Theory of Gel Filtration and its Experimental Verification," J Chromatogr, 14, pp. 317-330.</w:t>
      </w:r>
      <w:bookmarkEnd w:id="3687"/>
    </w:p>
    <w:p w14:paraId="2E7439FA" w14:textId="77777777" w:rsidR="00214E15" w:rsidRPr="00214E15" w:rsidRDefault="00214E15" w:rsidP="00214E15">
      <w:pPr>
        <w:pStyle w:val="EndNoteBibliography"/>
        <w:rPr>
          <w:noProof/>
        </w:rPr>
      </w:pPr>
      <w:bookmarkStart w:id="3688" w:name="_ENREF_19"/>
      <w:r w:rsidRPr="00214E15">
        <w:rPr>
          <w:noProof/>
        </w:rPr>
        <w:t>[19]</w:t>
      </w:r>
      <w:r w:rsidRPr="00214E15">
        <w:rPr>
          <w:noProof/>
        </w:rPr>
        <w:tab/>
        <w:t>Ogston, A. G., and Phelps, C. F., 1961, "The partition of solutes between buffer solutions and solutions containing hyaluronic acid," Biochem J, 78, pp. 827-833.</w:t>
      </w:r>
      <w:bookmarkEnd w:id="3688"/>
    </w:p>
    <w:p w14:paraId="40FF48F3" w14:textId="77777777" w:rsidR="00214E15" w:rsidRPr="00214E15" w:rsidRDefault="00214E15" w:rsidP="00214E15">
      <w:pPr>
        <w:pStyle w:val="EndNoteBibliography"/>
        <w:rPr>
          <w:noProof/>
        </w:rPr>
      </w:pPr>
      <w:bookmarkStart w:id="3689" w:name="_ENREF_20"/>
      <w:r w:rsidRPr="00214E15">
        <w:rPr>
          <w:noProof/>
        </w:rPr>
        <w:t>[20]</w:t>
      </w:r>
      <w:r w:rsidRPr="00214E15">
        <w:rPr>
          <w:noProof/>
        </w:rPr>
        <w:tab/>
        <w:t>Ateshian, G. A., 2007, "On the theory of reactive mixtures for modeling biological growth," Biomech Model Mechanobiol, 6(6), pp. 423-445.</w:t>
      </w:r>
      <w:bookmarkEnd w:id="3689"/>
    </w:p>
    <w:p w14:paraId="263618CD" w14:textId="77777777" w:rsidR="00214E15" w:rsidRPr="00214E15" w:rsidRDefault="00214E15" w:rsidP="00214E15">
      <w:pPr>
        <w:pStyle w:val="EndNoteBibliography"/>
        <w:rPr>
          <w:noProof/>
        </w:rPr>
      </w:pPr>
      <w:bookmarkStart w:id="3690" w:name="_ENREF_21"/>
      <w:r w:rsidRPr="00214E15">
        <w:rPr>
          <w:noProof/>
        </w:rPr>
        <w:t>[21]</w:t>
      </w:r>
      <w:r w:rsidRPr="00214E15">
        <w:rPr>
          <w:noProof/>
        </w:rPr>
        <w:tab/>
        <w:t>Ateshian, G. A., and Weiss, J. A., 2010, "Anisotropic hydraulic permeability under finite deformation," J Biomech Eng, 132(11), p. 111004.</w:t>
      </w:r>
      <w:bookmarkEnd w:id="3690"/>
    </w:p>
    <w:p w14:paraId="445D6634" w14:textId="77777777" w:rsidR="00214E15" w:rsidRPr="00214E15" w:rsidRDefault="00214E15" w:rsidP="00214E15">
      <w:pPr>
        <w:pStyle w:val="EndNoteBibliography"/>
        <w:rPr>
          <w:noProof/>
        </w:rPr>
      </w:pPr>
      <w:bookmarkStart w:id="3691" w:name="_ENREF_22"/>
      <w:r w:rsidRPr="00214E15">
        <w:rPr>
          <w:noProof/>
        </w:rPr>
        <w:t>[22]</w:t>
      </w:r>
      <w:r w:rsidRPr="00214E15">
        <w:rPr>
          <w:noProof/>
        </w:rPr>
        <w:tab/>
        <w:t>Eringen, A. C., and Ingram, J. D., 1965, "Continuum theory of chemically reacting media -- 1," Int J Eng Sci, 3, pp. 197 - 212.</w:t>
      </w:r>
      <w:bookmarkEnd w:id="3691"/>
    </w:p>
    <w:p w14:paraId="25870109" w14:textId="77777777" w:rsidR="00214E15" w:rsidRPr="00214E15" w:rsidRDefault="00214E15" w:rsidP="00214E15">
      <w:pPr>
        <w:pStyle w:val="EndNoteBibliography"/>
        <w:rPr>
          <w:noProof/>
        </w:rPr>
      </w:pPr>
      <w:bookmarkStart w:id="3692" w:name="_ENREF_23"/>
      <w:r w:rsidRPr="00214E15">
        <w:rPr>
          <w:noProof/>
        </w:rPr>
        <w:t>[23]</w:t>
      </w:r>
      <w:r w:rsidRPr="00214E15">
        <w:rPr>
          <w:noProof/>
        </w:rPr>
        <w:tab/>
        <w:t>Katzir-Katchalsky, A., and Curran, P. F., 1965, Nonequilibrium thermodynamics in biophysics, Harvard University Press, Cambridge,.</w:t>
      </w:r>
      <w:bookmarkEnd w:id="3692"/>
    </w:p>
    <w:p w14:paraId="7E3E2386" w14:textId="77777777" w:rsidR="00214E15" w:rsidRPr="00214E15" w:rsidRDefault="00214E15" w:rsidP="00214E15">
      <w:pPr>
        <w:pStyle w:val="EndNoteBibliography"/>
        <w:rPr>
          <w:noProof/>
        </w:rPr>
      </w:pPr>
      <w:bookmarkStart w:id="3693"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3693"/>
    </w:p>
    <w:p w14:paraId="7B60E81F" w14:textId="77777777" w:rsidR="00214E15" w:rsidRPr="00214E15" w:rsidRDefault="00214E15" w:rsidP="00214E15">
      <w:pPr>
        <w:pStyle w:val="EndNoteBibliography"/>
        <w:rPr>
          <w:noProof/>
        </w:rPr>
      </w:pPr>
      <w:bookmarkStart w:id="3694"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3694"/>
    </w:p>
    <w:p w14:paraId="7A357F56" w14:textId="77777777" w:rsidR="00214E15" w:rsidRPr="00214E15" w:rsidRDefault="00214E15" w:rsidP="00214E15">
      <w:pPr>
        <w:pStyle w:val="EndNoteBibliography"/>
        <w:rPr>
          <w:noProof/>
        </w:rPr>
      </w:pPr>
      <w:bookmarkStart w:id="3695"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3695"/>
    </w:p>
    <w:p w14:paraId="313D13C9" w14:textId="77777777" w:rsidR="00214E15" w:rsidRPr="00214E15" w:rsidRDefault="00214E15" w:rsidP="00214E15">
      <w:pPr>
        <w:pStyle w:val="EndNoteBibliography"/>
        <w:rPr>
          <w:noProof/>
        </w:rPr>
      </w:pPr>
      <w:bookmarkStart w:id="3696" w:name="_ENREF_27"/>
      <w:r w:rsidRPr="00214E15">
        <w:rPr>
          <w:noProof/>
        </w:rPr>
        <w:t>[27]</w:t>
      </w:r>
      <w:r w:rsidRPr="00214E15">
        <w:rPr>
          <w:noProof/>
        </w:rPr>
        <w:tab/>
        <w:t>Curnier, A., Qi-Chang, H., and Zysset, P., 1995, "Conewise linear elastic materials," J Elasticity, 37(1), pp. 1-38.</w:t>
      </w:r>
      <w:bookmarkEnd w:id="3696"/>
    </w:p>
    <w:p w14:paraId="46589AD2" w14:textId="77777777" w:rsidR="00214E15" w:rsidRPr="00214E15" w:rsidRDefault="00214E15" w:rsidP="00214E15">
      <w:pPr>
        <w:pStyle w:val="EndNoteBibliography"/>
        <w:rPr>
          <w:noProof/>
        </w:rPr>
      </w:pPr>
      <w:bookmarkStart w:id="3697"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3697"/>
    </w:p>
    <w:p w14:paraId="426C0AB8" w14:textId="77777777" w:rsidR="00214E15" w:rsidRPr="00214E15" w:rsidRDefault="00214E15" w:rsidP="00214E15">
      <w:pPr>
        <w:pStyle w:val="EndNoteBibliography"/>
        <w:rPr>
          <w:noProof/>
        </w:rPr>
      </w:pPr>
      <w:bookmarkStart w:id="3698" w:name="_ENREF_29"/>
      <w:r w:rsidRPr="00214E15">
        <w:rPr>
          <w:noProof/>
        </w:rPr>
        <w:t>[29]</w:t>
      </w:r>
      <w:r w:rsidRPr="00214E15">
        <w:rPr>
          <w:noProof/>
        </w:rPr>
        <w:tab/>
        <w:t>Marsden, J. E., and Hughes, T. J., 1994, Mathematical Foundations of Elasticity, Dover Publications.</w:t>
      </w:r>
      <w:bookmarkEnd w:id="3698"/>
    </w:p>
    <w:p w14:paraId="577913BD" w14:textId="77777777" w:rsidR="00214E15" w:rsidRPr="00214E15" w:rsidRDefault="00214E15" w:rsidP="00214E15">
      <w:pPr>
        <w:pStyle w:val="EndNoteBibliography"/>
        <w:rPr>
          <w:noProof/>
        </w:rPr>
      </w:pPr>
      <w:bookmarkStart w:id="3699" w:name="_ENREF_30"/>
      <w:r w:rsidRPr="00214E15">
        <w:rPr>
          <w:noProof/>
        </w:rPr>
        <w:t>[30]</w:t>
      </w:r>
      <w:r w:rsidRPr="00214E15">
        <w:rPr>
          <w:noProof/>
        </w:rPr>
        <w:tab/>
        <w:t>Matthies, H., and Strang, G., 1979, "The solution of nonlinear finite element equations," Intl J Num Meth Eng, 14, pp. 1613-1626.</w:t>
      </w:r>
      <w:bookmarkEnd w:id="3699"/>
    </w:p>
    <w:p w14:paraId="52F466CD" w14:textId="77777777" w:rsidR="00214E15" w:rsidRPr="00214E15" w:rsidRDefault="00214E15" w:rsidP="00214E15">
      <w:pPr>
        <w:pStyle w:val="EndNoteBibliography"/>
        <w:rPr>
          <w:noProof/>
        </w:rPr>
      </w:pPr>
      <w:bookmarkStart w:id="3700"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3700"/>
    </w:p>
    <w:p w14:paraId="66EBCAC1" w14:textId="77777777" w:rsidR="00214E15" w:rsidRPr="00214E15" w:rsidRDefault="00214E15" w:rsidP="00214E15">
      <w:pPr>
        <w:pStyle w:val="EndNoteBibliography"/>
        <w:rPr>
          <w:noProof/>
        </w:rPr>
      </w:pPr>
      <w:bookmarkStart w:id="3701"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3701"/>
    </w:p>
    <w:p w14:paraId="6C56B5CF" w14:textId="77777777" w:rsidR="00214E15" w:rsidRPr="00214E15" w:rsidRDefault="00214E15" w:rsidP="00214E15">
      <w:pPr>
        <w:pStyle w:val="EndNoteBibliography"/>
        <w:rPr>
          <w:noProof/>
        </w:rPr>
      </w:pPr>
      <w:bookmarkStart w:id="3702"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3702"/>
    </w:p>
    <w:p w14:paraId="0BA9D097" w14:textId="77777777" w:rsidR="00214E15" w:rsidRPr="00214E15" w:rsidRDefault="00214E15" w:rsidP="00214E15">
      <w:pPr>
        <w:pStyle w:val="EndNoteBibliography"/>
        <w:rPr>
          <w:noProof/>
        </w:rPr>
      </w:pPr>
      <w:bookmarkStart w:id="3703"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3703"/>
    </w:p>
    <w:p w14:paraId="1B36CA25" w14:textId="77777777" w:rsidR="00214E15" w:rsidRPr="00214E15" w:rsidRDefault="00214E15" w:rsidP="00214E15">
      <w:pPr>
        <w:pStyle w:val="EndNoteBibliography"/>
        <w:rPr>
          <w:noProof/>
        </w:rPr>
      </w:pPr>
      <w:bookmarkStart w:id="3704"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3704"/>
    </w:p>
    <w:p w14:paraId="7B0984E5" w14:textId="77777777" w:rsidR="00214E15" w:rsidRPr="00214E15" w:rsidRDefault="00214E15" w:rsidP="00214E15">
      <w:pPr>
        <w:pStyle w:val="EndNoteBibliography"/>
        <w:rPr>
          <w:noProof/>
        </w:rPr>
      </w:pPr>
      <w:bookmarkStart w:id="3705"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3705"/>
    </w:p>
    <w:p w14:paraId="1B6D85D4" w14:textId="77777777" w:rsidR="00214E15" w:rsidRPr="00214E15" w:rsidRDefault="00214E15" w:rsidP="00214E15">
      <w:pPr>
        <w:pStyle w:val="EndNoteBibliography"/>
        <w:rPr>
          <w:noProof/>
        </w:rPr>
      </w:pPr>
      <w:bookmarkStart w:id="3706" w:name="_ENREF_37"/>
      <w:r w:rsidRPr="00214E15">
        <w:rPr>
          <w:noProof/>
        </w:rPr>
        <w:t>[37]</w:t>
      </w:r>
      <w:r w:rsidRPr="00214E15">
        <w:rPr>
          <w:noProof/>
        </w:rPr>
        <w:tab/>
        <w:t>Veronda, D. R., and Westmann, R. A., 1970, "Mechanical Characterization of Skin - Finite Deformations," J. Biomechanics, Vol. 3, pp. 111-124.</w:t>
      </w:r>
      <w:bookmarkEnd w:id="3706"/>
    </w:p>
    <w:p w14:paraId="4FE16F89" w14:textId="77777777" w:rsidR="00214E15" w:rsidRPr="00214E15" w:rsidRDefault="00214E15" w:rsidP="00214E15">
      <w:pPr>
        <w:pStyle w:val="EndNoteBibliography"/>
        <w:rPr>
          <w:noProof/>
        </w:rPr>
      </w:pPr>
      <w:bookmarkStart w:id="3707" w:name="_ENREF_38"/>
      <w:r w:rsidRPr="00214E15">
        <w:rPr>
          <w:noProof/>
        </w:rPr>
        <w:t>[38]</w:t>
      </w:r>
      <w:r w:rsidRPr="00214E15">
        <w:rPr>
          <w:noProof/>
        </w:rPr>
        <w:tab/>
        <w:t>Arruda, E. M., and Boyce, M. C., 1993, "A Three-Dimensional Constitutive Model for the Large Stretch Behavior of Rubber Elastic Materials," J. Mech. Phys. Solids, 41(2), pp. 389-412.</w:t>
      </w:r>
      <w:bookmarkEnd w:id="3707"/>
    </w:p>
    <w:p w14:paraId="426D7DFE" w14:textId="77777777" w:rsidR="00214E15" w:rsidRPr="00214E15" w:rsidRDefault="00214E15" w:rsidP="00214E15">
      <w:pPr>
        <w:pStyle w:val="EndNoteBibliography"/>
        <w:rPr>
          <w:noProof/>
        </w:rPr>
      </w:pPr>
      <w:bookmarkStart w:id="3708"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3708"/>
    </w:p>
    <w:p w14:paraId="4B55B3AA" w14:textId="77777777" w:rsidR="00214E15" w:rsidRPr="00214E15" w:rsidRDefault="00214E15" w:rsidP="00214E15">
      <w:pPr>
        <w:pStyle w:val="EndNoteBibliography"/>
        <w:rPr>
          <w:noProof/>
        </w:rPr>
      </w:pPr>
      <w:bookmarkStart w:id="3709" w:name="_ENREF_40"/>
      <w:r w:rsidRPr="00214E15">
        <w:rPr>
          <w:noProof/>
        </w:rPr>
        <w:t>[40]</w:t>
      </w:r>
      <w:r w:rsidRPr="00214E15">
        <w:rPr>
          <w:noProof/>
        </w:rPr>
        <w:tab/>
        <w:t>Quapp, K. M., and Weiss, J. A., 1998, "Material characterization of human medial collateral ligament," J Biomech Eng, 120(6), pp. 757-763.</w:t>
      </w:r>
      <w:bookmarkEnd w:id="3709"/>
    </w:p>
    <w:p w14:paraId="28B64241" w14:textId="77777777" w:rsidR="00214E15" w:rsidRPr="00214E15" w:rsidRDefault="00214E15" w:rsidP="00214E15">
      <w:pPr>
        <w:pStyle w:val="EndNoteBibliography"/>
        <w:rPr>
          <w:noProof/>
        </w:rPr>
      </w:pPr>
      <w:bookmarkStart w:id="3710" w:name="_ENREF_41"/>
      <w:r w:rsidRPr="00214E15">
        <w:rPr>
          <w:noProof/>
        </w:rPr>
        <w:t>[41]</w:t>
      </w:r>
      <w:r w:rsidRPr="00214E15">
        <w:rPr>
          <w:noProof/>
        </w:rPr>
        <w:tab/>
        <w:t>Ateshian, G. A., 2007, "Anisotropy of fibrous tissues in relation to the distribution of tensed and buckled fibers," J Biomech Eng, 129(2), pp. 240-249.</w:t>
      </w:r>
      <w:bookmarkEnd w:id="3710"/>
    </w:p>
    <w:p w14:paraId="0FB94A84" w14:textId="77777777" w:rsidR="00214E15" w:rsidRPr="00214E15" w:rsidRDefault="00214E15" w:rsidP="00214E15">
      <w:pPr>
        <w:pStyle w:val="EndNoteBibliography"/>
        <w:rPr>
          <w:noProof/>
        </w:rPr>
      </w:pPr>
      <w:bookmarkStart w:id="3711" w:name="_ENREF_42"/>
      <w:r w:rsidRPr="00214E15">
        <w:rPr>
          <w:noProof/>
        </w:rPr>
        <w:t>[42]</w:t>
      </w:r>
      <w:r w:rsidRPr="00214E15">
        <w:rPr>
          <w:noProof/>
        </w:rPr>
        <w:tab/>
        <w:t>Lanir, Y., 1983, "Constitutive equations for fibrous connective tissues," J Biomech, 16(1), pp. 1-12.</w:t>
      </w:r>
      <w:bookmarkEnd w:id="3711"/>
    </w:p>
    <w:p w14:paraId="3F900B9E" w14:textId="77777777" w:rsidR="00214E15" w:rsidRPr="00214E15" w:rsidRDefault="00214E15" w:rsidP="00214E15">
      <w:pPr>
        <w:pStyle w:val="EndNoteBibliography"/>
        <w:rPr>
          <w:noProof/>
        </w:rPr>
      </w:pPr>
      <w:bookmarkStart w:id="3712" w:name="_ENREF_43"/>
      <w:r w:rsidRPr="00214E15">
        <w:rPr>
          <w:noProof/>
        </w:rPr>
        <w:t>[43]</w:t>
      </w:r>
      <w:r w:rsidRPr="00214E15">
        <w:rPr>
          <w:noProof/>
        </w:rPr>
        <w:tab/>
        <w:t>Fung, Y. C., 1993, Biomechanics : mechanical properties of living tissues, Springer-Verlag, New York.</w:t>
      </w:r>
      <w:bookmarkEnd w:id="3712"/>
    </w:p>
    <w:p w14:paraId="5838085B" w14:textId="77777777" w:rsidR="00214E15" w:rsidRPr="00214E15" w:rsidRDefault="00214E15" w:rsidP="00214E15">
      <w:pPr>
        <w:pStyle w:val="EndNoteBibliography"/>
        <w:rPr>
          <w:noProof/>
        </w:rPr>
      </w:pPr>
      <w:bookmarkStart w:id="3713" w:name="_ENREF_44"/>
      <w:r w:rsidRPr="00214E15">
        <w:rPr>
          <w:noProof/>
        </w:rPr>
        <w:t>[44]</w:t>
      </w:r>
      <w:r w:rsidRPr="00214E15">
        <w:rPr>
          <w:noProof/>
        </w:rPr>
        <w:tab/>
        <w:t>Fung, Y. C., Fronek, K., and Patitucci, P., 1979, "Pseudoelasticity of arteries and the choice of its mathematical expression," Am J Physiol, 237(5), pp. H620-631.</w:t>
      </w:r>
      <w:bookmarkEnd w:id="3713"/>
    </w:p>
    <w:p w14:paraId="6C20FFA8" w14:textId="77777777" w:rsidR="00214E15" w:rsidRPr="00214E15" w:rsidRDefault="00214E15" w:rsidP="00214E15">
      <w:pPr>
        <w:pStyle w:val="EndNoteBibliography"/>
        <w:rPr>
          <w:noProof/>
        </w:rPr>
      </w:pPr>
      <w:bookmarkStart w:id="3714"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3714"/>
    </w:p>
    <w:p w14:paraId="55599679" w14:textId="77777777" w:rsidR="00214E15" w:rsidRPr="00214E15" w:rsidRDefault="00214E15" w:rsidP="00214E15">
      <w:pPr>
        <w:pStyle w:val="EndNoteBibliography"/>
        <w:rPr>
          <w:noProof/>
        </w:rPr>
      </w:pPr>
      <w:bookmarkStart w:id="3715" w:name="_ENREF_46"/>
      <w:r w:rsidRPr="00214E15">
        <w:rPr>
          <w:noProof/>
        </w:rPr>
        <w:t>[46]</w:t>
      </w:r>
      <w:r w:rsidRPr="00214E15">
        <w:rPr>
          <w:noProof/>
        </w:rPr>
        <w:tab/>
        <w:t>Ateshian, G. A., 2015, "Viscoelasticity using reactive constrained solid mixtures," J Biomech.</w:t>
      </w:r>
      <w:bookmarkEnd w:id="3715"/>
    </w:p>
    <w:p w14:paraId="20BA8DA9" w14:textId="77777777" w:rsidR="00214E15" w:rsidRPr="00214E15" w:rsidRDefault="00214E15" w:rsidP="00214E15">
      <w:pPr>
        <w:pStyle w:val="EndNoteBibliography"/>
        <w:rPr>
          <w:noProof/>
        </w:rPr>
      </w:pPr>
      <w:bookmarkStart w:id="3716"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3716"/>
    </w:p>
    <w:p w14:paraId="378F2BFB" w14:textId="77777777" w:rsidR="00214E15" w:rsidRPr="00214E15" w:rsidRDefault="00214E15" w:rsidP="00214E15">
      <w:pPr>
        <w:pStyle w:val="EndNoteBibliography"/>
        <w:rPr>
          <w:noProof/>
        </w:rPr>
      </w:pPr>
      <w:bookmarkStart w:id="3717" w:name="_ENREF_48"/>
      <w:r w:rsidRPr="00214E15">
        <w:rPr>
          <w:noProof/>
        </w:rPr>
        <w:t>[48]</w:t>
      </w:r>
      <w:r w:rsidRPr="00214E15">
        <w:rPr>
          <w:noProof/>
        </w:rPr>
        <w:tab/>
        <w:t>Maker, B. N., 1995, "Rigid bodies for metal forming analysis with NIKE3D," University of California, Lawrence Livermore Lab Rept, UCRL-JC-119862, pp. 1-8.</w:t>
      </w:r>
      <w:bookmarkEnd w:id="3717"/>
    </w:p>
    <w:p w14:paraId="5E073A73" w14:textId="77777777" w:rsidR="00214E15" w:rsidRPr="00214E15" w:rsidRDefault="00214E15" w:rsidP="00214E15">
      <w:pPr>
        <w:pStyle w:val="EndNoteBibliography"/>
        <w:rPr>
          <w:noProof/>
        </w:rPr>
      </w:pPr>
      <w:bookmarkStart w:id="3718" w:name="_ENREF_49"/>
      <w:r w:rsidRPr="00214E15">
        <w:rPr>
          <w:noProof/>
        </w:rPr>
        <w:t>[49]</w:t>
      </w:r>
      <w:r w:rsidRPr="00214E15">
        <w:rPr>
          <w:noProof/>
        </w:rPr>
        <w:tab/>
        <w:t>Laursen, T. A., 2002, Computational Contact and Impact Mechanics, Springer.</w:t>
      </w:r>
      <w:bookmarkEnd w:id="3718"/>
    </w:p>
    <w:p w14:paraId="0F7B9E2C" w14:textId="77777777" w:rsidR="00214E15" w:rsidRPr="00214E15" w:rsidRDefault="00214E15" w:rsidP="00214E15">
      <w:pPr>
        <w:pStyle w:val="EndNoteBibliography"/>
        <w:rPr>
          <w:noProof/>
        </w:rPr>
      </w:pPr>
      <w:bookmarkStart w:id="3719"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3719"/>
    </w:p>
    <w:p w14:paraId="1DEF72B4" w14:textId="2C589039" w:rsidR="008C7882" w:rsidRPr="002D1348" w:rsidRDefault="008C7882" w:rsidP="007412C6">
      <w:pPr>
        <w:ind w:left="720" w:hanging="720"/>
      </w:pPr>
      <w:r>
        <w:fldChar w:fldCharType="end"/>
      </w:r>
    </w:p>
    <w:sectPr w:rsidR="008C7882" w:rsidRPr="002D1348" w:rsidSect="00A97B84">
      <w:headerReference w:type="even" r:id="rId4187"/>
      <w:headerReference w:type="default" r:id="rId418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5" w:author="Jeff Weiss" w:date="2011-09-14T09:15:00Z" w:initials="JW">
    <w:p w14:paraId="124F542B" w14:textId="77777777" w:rsidR="004060BA" w:rsidRDefault="004060BA">
      <w:pPr>
        <w:pStyle w:val="CommentText"/>
      </w:pPr>
      <w:r>
        <w:rPr>
          <w:rStyle w:val="CommentReference"/>
        </w:rPr>
        <w:annotationRef/>
      </w:r>
      <w:r>
        <w:t>what is this?</w:t>
      </w:r>
    </w:p>
  </w:comment>
  <w:comment w:id="2328" w:author="Jeff Weiss" w:date="2011-09-14T17:20:00Z" w:initials="JW">
    <w:p w14:paraId="085CB577" w14:textId="77777777" w:rsidR="004060BA" w:rsidRDefault="004060BA">
      <w:pPr>
        <w:pStyle w:val="CommentText"/>
      </w:pPr>
      <w:r>
        <w:rPr>
          <w:rStyle w:val="CommentReference"/>
        </w:rPr>
        <w:annotationRef/>
      </w:r>
      <w:r>
        <w:t>This material needs stress and elasticity tensor equations.</w:t>
      </w:r>
    </w:p>
  </w:comment>
  <w:comment w:id="2348" w:author="Jeff Weiss" w:date="2011-09-14T17:23:00Z" w:initials="JW">
    <w:p w14:paraId="67AA406A" w14:textId="77777777" w:rsidR="004060BA" w:rsidRDefault="004060BA">
      <w:pPr>
        <w:pStyle w:val="CommentText"/>
      </w:pPr>
      <w:r>
        <w:rPr>
          <w:rStyle w:val="CommentReference"/>
        </w:rPr>
        <w:annotationRef/>
      </w:r>
      <w:r>
        <w:t>This material description still needs the elasticity tensor.</w:t>
      </w:r>
    </w:p>
  </w:comment>
  <w:comment w:id="2359" w:author="Jeff Weiss" w:date="2011-09-14T17:24:00Z" w:initials="JW">
    <w:p w14:paraId="09760677" w14:textId="77777777" w:rsidR="004060BA" w:rsidRDefault="004060BA">
      <w:pPr>
        <w:pStyle w:val="CommentText"/>
      </w:pPr>
      <w:r>
        <w:rPr>
          <w:rStyle w:val="CommentReference"/>
        </w:rPr>
        <w:annotationRef/>
      </w:r>
      <w:r>
        <w:t>This material needs the stress and elasticity tensor.</w:t>
      </w:r>
    </w:p>
  </w:comment>
  <w:comment w:id="2419" w:author="Jeff Weiss" w:date="2011-09-14T17:34:00Z" w:initials="JW">
    <w:p w14:paraId="0FE2C28C" w14:textId="77777777" w:rsidR="004060BA" w:rsidRDefault="004060BA">
      <w:pPr>
        <w:pStyle w:val="CommentText"/>
      </w:pPr>
      <w:r>
        <w:rPr>
          <w:rStyle w:val="CommentReference"/>
        </w:rPr>
        <w:annotationRef/>
      </w:r>
      <w:r>
        <w:t>This material is missing the elasticity tensor.</w:t>
      </w:r>
    </w:p>
  </w:comment>
  <w:comment w:id="2553" w:author="Jeff Weiss" w:date="2011-09-14T17:40:00Z" w:initials="JW">
    <w:p w14:paraId="094E3AFF" w14:textId="77777777" w:rsidR="004060BA" w:rsidRDefault="004060BA">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9991EB" w14:textId="77777777" w:rsidR="004060BA" w:rsidRDefault="004060BA">
      <w:r>
        <w:separator/>
      </w:r>
    </w:p>
  </w:endnote>
  <w:endnote w:type="continuationSeparator" w:id="0">
    <w:p w14:paraId="500EF18C" w14:textId="77777777" w:rsidR="004060BA" w:rsidRDefault="00406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E615B" w14:textId="77777777" w:rsidR="004060BA" w:rsidRDefault="004060BA">
      <w:r>
        <w:separator/>
      </w:r>
    </w:p>
  </w:footnote>
  <w:footnote w:type="continuationSeparator" w:id="0">
    <w:p w14:paraId="4B0C4F8E" w14:textId="77777777" w:rsidR="004060BA" w:rsidRDefault="004060BA">
      <w:r>
        <w:continuationSeparator/>
      </w:r>
    </w:p>
  </w:footnote>
  <w:footnote w:id="1">
    <w:p w14:paraId="0863F7CE" w14:textId="4F84BA06" w:rsidR="004060BA" w:rsidRDefault="004060BA">
      <w:pPr>
        <w:pStyle w:val="FootnoteText"/>
      </w:pPr>
      <w:r>
        <w:rPr>
          <w:rStyle w:val="FootnoteReference"/>
        </w:rPr>
        <w:footnoteRef/>
      </w:r>
      <w:r>
        <w:t xml:space="preserve"> Note that weights sum up to one and not to the volume of the tet in the natural coordinate system (i.e. 1/6).</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4060BA" w:rsidRDefault="004060B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F25FF">
      <w:rPr>
        <w:rStyle w:val="PageNumber"/>
        <w:noProof/>
      </w:rPr>
      <w:t>147</w:t>
    </w:r>
    <w:r>
      <w:rPr>
        <w:rStyle w:val="PageNumber"/>
      </w:rPr>
      <w:fldChar w:fldCharType="end"/>
    </w:r>
  </w:p>
  <w:p w14:paraId="658E01C7" w14:textId="77777777" w:rsidR="004060BA" w:rsidRDefault="004060BA"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4060BA" w:rsidRDefault="004060B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F25FF">
      <w:rPr>
        <w:rStyle w:val="PageNumber"/>
        <w:noProof/>
      </w:rPr>
      <w:t>68</w:t>
    </w:r>
    <w:r>
      <w:rPr>
        <w:rStyle w:val="PageNumber"/>
      </w:rPr>
      <w:fldChar w:fldCharType="end"/>
    </w:r>
  </w:p>
  <w:p w14:paraId="1D3585AE" w14:textId="77777777" w:rsidR="004060BA" w:rsidRDefault="004060BA"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4098"/>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3E94"/>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C7049"/>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4060"/>
    <w:rsid w:val="00164EE2"/>
    <w:rsid w:val="001677E3"/>
    <w:rsid w:val="001679DF"/>
    <w:rsid w:val="00167CB4"/>
    <w:rsid w:val="001700D6"/>
    <w:rsid w:val="001723A9"/>
    <w:rsid w:val="00172AE7"/>
    <w:rsid w:val="001734DC"/>
    <w:rsid w:val="001763A3"/>
    <w:rsid w:val="00176A40"/>
    <w:rsid w:val="0018091D"/>
    <w:rsid w:val="0018420A"/>
    <w:rsid w:val="001852AF"/>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0787C"/>
    <w:rsid w:val="002147C8"/>
    <w:rsid w:val="00214E15"/>
    <w:rsid w:val="00221FBA"/>
    <w:rsid w:val="00222D29"/>
    <w:rsid w:val="002264FC"/>
    <w:rsid w:val="00227682"/>
    <w:rsid w:val="0023486D"/>
    <w:rsid w:val="002354DE"/>
    <w:rsid w:val="002358BD"/>
    <w:rsid w:val="00236764"/>
    <w:rsid w:val="00246BAC"/>
    <w:rsid w:val="00246FDD"/>
    <w:rsid w:val="0025005C"/>
    <w:rsid w:val="0025081E"/>
    <w:rsid w:val="00256ACE"/>
    <w:rsid w:val="002573A9"/>
    <w:rsid w:val="00260954"/>
    <w:rsid w:val="002632B5"/>
    <w:rsid w:val="002720BF"/>
    <w:rsid w:val="00275186"/>
    <w:rsid w:val="00275D24"/>
    <w:rsid w:val="00277B83"/>
    <w:rsid w:val="00282952"/>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5750"/>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47E65"/>
    <w:rsid w:val="00351D6C"/>
    <w:rsid w:val="00353E1C"/>
    <w:rsid w:val="00357411"/>
    <w:rsid w:val="00362FD7"/>
    <w:rsid w:val="00365A88"/>
    <w:rsid w:val="003735AA"/>
    <w:rsid w:val="003747B4"/>
    <w:rsid w:val="00383BC6"/>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060BA"/>
    <w:rsid w:val="0041761F"/>
    <w:rsid w:val="00417E33"/>
    <w:rsid w:val="004212D5"/>
    <w:rsid w:val="00423D1B"/>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294A"/>
    <w:rsid w:val="00484504"/>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11485"/>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A2224"/>
    <w:rsid w:val="005B35B0"/>
    <w:rsid w:val="005C3A32"/>
    <w:rsid w:val="005D060C"/>
    <w:rsid w:val="005D4AAE"/>
    <w:rsid w:val="005F21BF"/>
    <w:rsid w:val="005F3B18"/>
    <w:rsid w:val="00605580"/>
    <w:rsid w:val="0060617F"/>
    <w:rsid w:val="00613648"/>
    <w:rsid w:val="00615AC9"/>
    <w:rsid w:val="00621248"/>
    <w:rsid w:val="00623742"/>
    <w:rsid w:val="00625D56"/>
    <w:rsid w:val="006273F3"/>
    <w:rsid w:val="00632618"/>
    <w:rsid w:val="00644EF7"/>
    <w:rsid w:val="006460ED"/>
    <w:rsid w:val="0064700D"/>
    <w:rsid w:val="0065080B"/>
    <w:rsid w:val="00656B2A"/>
    <w:rsid w:val="0066127C"/>
    <w:rsid w:val="00661E2B"/>
    <w:rsid w:val="006633F6"/>
    <w:rsid w:val="006658BB"/>
    <w:rsid w:val="00677041"/>
    <w:rsid w:val="0068098A"/>
    <w:rsid w:val="00681424"/>
    <w:rsid w:val="0068272F"/>
    <w:rsid w:val="0068502A"/>
    <w:rsid w:val="006854C0"/>
    <w:rsid w:val="00691C49"/>
    <w:rsid w:val="006951AD"/>
    <w:rsid w:val="006970E1"/>
    <w:rsid w:val="006B0F68"/>
    <w:rsid w:val="006B4CAD"/>
    <w:rsid w:val="006D35C9"/>
    <w:rsid w:val="006D3994"/>
    <w:rsid w:val="006D4F5F"/>
    <w:rsid w:val="006D7619"/>
    <w:rsid w:val="006D7B8B"/>
    <w:rsid w:val="006E0743"/>
    <w:rsid w:val="006E0769"/>
    <w:rsid w:val="006E32EB"/>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63F4"/>
    <w:rsid w:val="00747431"/>
    <w:rsid w:val="00752FD5"/>
    <w:rsid w:val="007553D6"/>
    <w:rsid w:val="00757CCC"/>
    <w:rsid w:val="00764400"/>
    <w:rsid w:val="00772356"/>
    <w:rsid w:val="007742F0"/>
    <w:rsid w:val="0077444B"/>
    <w:rsid w:val="00781A7B"/>
    <w:rsid w:val="00785327"/>
    <w:rsid w:val="0079603F"/>
    <w:rsid w:val="007A0C8E"/>
    <w:rsid w:val="007A5BB0"/>
    <w:rsid w:val="007A645C"/>
    <w:rsid w:val="007B2D9E"/>
    <w:rsid w:val="007B3A82"/>
    <w:rsid w:val="007D1C0E"/>
    <w:rsid w:val="007D2D17"/>
    <w:rsid w:val="007E0937"/>
    <w:rsid w:val="007E2473"/>
    <w:rsid w:val="007E656F"/>
    <w:rsid w:val="007E76EC"/>
    <w:rsid w:val="007F1CEB"/>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8F54E9"/>
    <w:rsid w:val="00900236"/>
    <w:rsid w:val="00905817"/>
    <w:rsid w:val="00907E2E"/>
    <w:rsid w:val="00912318"/>
    <w:rsid w:val="0091287E"/>
    <w:rsid w:val="00913D51"/>
    <w:rsid w:val="009145C5"/>
    <w:rsid w:val="009312C5"/>
    <w:rsid w:val="00940C78"/>
    <w:rsid w:val="00946F99"/>
    <w:rsid w:val="00950FA4"/>
    <w:rsid w:val="00964529"/>
    <w:rsid w:val="00965907"/>
    <w:rsid w:val="00966979"/>
    <w:rsid w:val="00973DC5"/>
    <w:rsid w:val="0097431B"/>
    <w:rsid w:val="009773FE"/>
    <w:rsid w:val="00981087"/>
    <w:rsid w:val="00993C44"/>
    <w:rsid w:val="00994232"/>
    <w:rsid w:val="00996074"/>
    <w:rsid w:val="009B3557"/>
    <w:rsid w:val="009B630D"/>
    <w:rsid w:val="009B696E"/>
    <w:rsid w:val="009B7404"/>
    <w:rsid w:val="009C3643"/>
    <w:rsid w:val="009C720C"/>
    <w:rsid w:val="009D07E4"/>
    <w:rsid w:val="009D61A1"/>
    <w:rsid w:val="009E0067"/>
    <w:rsid w:val="009E0444"/>
    <w:rsid w:val="009E518B"/>
    <w:rsid w:val="009F07AE"/>
    <w:rsid w:val="009F1978"/>
    <w:rsid w:val="009F25FF"/>
    <w:rsid w:val="009F434C"/>
    <w:rsid w:val="009F55A6"/>
    <w:rsid w:val="009F6084"/>
    <w:rsid w:val="009F7596"/>
    <w:rsid w:val="00A03F83"/>
    <w:rsid w:val="00A0627D"/>
    <w:rsid w:val="00A11939"/>
    <w:rsid w:val="00A12EF4"/>
    <w:rsid w:val="00A178F2"/>
    <w:rsid w:val="00A224D0"/>
    <w:rsid w:val="00A3050F"/>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5D71"/>
    <w:rsid w:val="00A671D9"/>
    <w:rsid w:val="00A7274E"/>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E264D"/>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C57B2"/>
    <w:rsid w:val="00BE2FD1"/>
    <w:rsid w:val="00BE3E25"/>
    <w:rsid w:val="00BF16DC"/>
    <w:rsid w:val="00BF1A0E"/>
    <w:rsid w:val="00BF50BB"/>
    <w:rsid w:val="00BF6ECC"/>
    <w:rsid w:val="00C013CB"/>
    <w:rsid w:val="00C027F5"/>
    <w:rsid w:val="00C067D4"/>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1AD"/>
    <w:rsid w:val="00C96E5B"/>
    <w:rsid w:val="00CA0005"/>
    <w:rsid w:val="00CA4A7F"/>
    <w:rsid w:val="00CB13D9"/>
    <w:rsid w:val="00CB173E"/>
    <w:rsid w:val="00CB489A"/>
    <w:rsid w:val="00CC0A33"/>
    <w:rsid w:val="00CC5A71"/>
    <w:rsid w:val="00CC7944"/>
    <w:rsid w:val="00CC7E2C"/>
    <w:rsid w:val="00CD36C4"/>
    <w:rsid w:val="00CD45F0"/>
    <w:rsid w:val="00CD6991"/>
    <w:rsid w:val="00CE2162"/>
    <w:rsid w:val="00CF0A94"/>
    <w:rsid w:val="00D000EA"/>
    <w:rsid w:val="00D13FD3"/>
    <w:rsid w:val="00D1791B"/>
    <w:rsid w:val="00D17EAC"/>
    <w:rsid w:val="00D20009"/>
    <w:rsid w:val="00D25725"/>
    <w:rsid w:val="00D30784"/>
    <w:rsid w:val="00D30919"/>
    <w:rsid w:val="00D3178E"/>
    <w:rsid w:val="00D32A20"/>
    <w:rsid w:val="00D417F9"/>
    <w:rsid w:val="00D41B2F"/>
    <w:rsid w:val="00D5035D"/>
    <w:rsid w:val="00D57045"/>
    <w:rsid w:val="00D574F2"/>
    <w:rsid w:val="00D606F9"/>
    <w:rsid w:val="00D60CC6"/>
    <w:rsid w:val="00D6556C"/>
    <w:rsid w:val="00D7123D"/>
    <w:rsid w:val="00D7352A"/>
    <w:rsid w:val="00D77B42"/>
    <w:rsid w:val="00D80579"/>
    <w:rsid w:val="00D822EA"/>
    <w:rsid w:val="00D8268F"/>
    <w:rsid w:val="00D85C52"/>
    <w:rsid w:val="00D86E1E"/>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DF4825"/>
    <w:rsid w:val="00E11829"/>
    <w:rsid w:val="00E11D29"/>
    <w:rsid w:val="00E149F6"/>
    <w:rsid w:val="00E1526F"/>
    <w:rsid w:val="00E16837"/>
    <w:rsid w:val="00E22F0B"/>
    <w:rsid w:val="00E27097"/>
    <w:rsid w:val="00E3488F"/>
    <w:rsid w:val="00E3755C"/>
    <w:rsid w:val="00E452AB"/>
    <w:rsid w:val="00E52B44"/>
    <w:rsid w:val="00E557D9"/>
    <w:rsid w:val="00E569BD"/>
    <w:rsid w:val="00E62E14"/>
    <w:rsid w:val="00E63BE2"/>
    <w:rsid w:val="00E67C66"/>
    <w:rsid w:val="00E738DB"/>
    <w:rsid w:val="00E77A80"/>
    <w:rsid w:val="00E903D4"/>
    <w:rsid w:val="00E93F61"/>
    <w:rsid w:val="00E976CC"/>
    <w:rsid w:val="00EA3E30"/>
    <w:rsid w:val="00EA4CC5"/>
    <w:rsid w:val="00EB2008"/>
    <w:rsid w:val="00EC2506"/>
    <w:rsid w:val="00ED4800"/>
    <w:rsid w:val="00EE0E0E"/>
    <w:rsid w:val="00EE136A"/>
    <w:rsid w:val="00EE77AB"/>
    <w:rsid w:val="00EF07DC"/>
    <w:rsid w:val="00EF4B20"/>
    <w:rsid w:val="00EF5846"/>
    <w:rsid w:val="00F00F47"/>
    <w:rsid w:val="00F02353"/>
    <w:rsid w:val="00F119D4"/>
    <w:rsid w:val="00F11C2A"/>
    <w:rsid w:val="00F14D84"/>
    <w:rsid w:val="00F20490"/>
    <w:rsid w:val="00F24778"/>
    <w:rsid w:val="00F248D2"/>
    <w:rsid w:val="00F31C72"/>
    <w:rsid w:val="00F45C7B"/>
    <w:rsid w:val="00F46AF2"/>
    <w:rsid w:val="00F53B52"/>
    <w:rsid w:val="00F54684"/>
    <w:rsid w:val="00F55CEE"/>
    <w:rsid w:val="00F60515"/>
    <w:rsid w:val="00F64B9A"/>
    <w:rsid w:val="00F7043E"/>
    <w:rsid w:val="00F70585"/>
    <w:rsid w:val="00F71297"/>
    <w:rsid w:val="00F72C05"/>
    <w:rsid w:val="00F73358"/>
    <w:rsid w:val="00F7480E"/>
    <w:rsid w:val="00F75A04"/>
    <w:rsid w:val="00F76D52"/>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3293"/>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2,3"/>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44560994">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24490441">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3.wmf"/><Relationship Id="rId231" Type="http://schemas.openxmlformats.org/officeDocument/2006/relationships/oleObject" Target="embeddings/oleObject110.bin"/><Relationship Id="rId232" Type="http://schemas.openxmlformats.org/officeDocument/2006/relationships/image" Target="media/image114.wmf"/><Relationship Id="rId233" Type="http://schemas.openxmlformats.org/officeDocument/2006/relationships/oleObject" Target="embeddings/oleObject111.bin"/><Relationship Id="rId234" Type="http://schemas.openxmlformats.org/officeDocument/2006/relationships/image" Target="media/image115.wmf"/><Relationship Id="rId235" Type="http://schemas.openxmlformats.org/officeDocument/2006/relationships/oleObject" Target="embeddings/oleObject112.bin"/><Relationship Id="rId236" Type="http://schemas.openxmlformats.org/officeDocument/2006/relationships/image" Target="media/image116.wmf"/><Relationship Id="rId237" Type="http://schemas.openxmlformats.org/officeDocument/2006/relationships/oleObject" Target="embeddings/oleObject113.bin"/><Relationship Id="rId238" Type="http://schemas.openxmlformats.org/officeDocument/2006/relationships/image" Target="media/image117.wmf"/><Relationship Id="rId239" Type="http://schemas.openxmlformats.org/officeDocument/2006/relationships/oleObject" Target="embeddings/oleObject114.bin"/><Relationship Id="rId1170" Type="http://schemas.openxmlformats.org/officeDocument/2006/relationships/oleObject" Target="embeddings/oleObject579.bin"/><Relationship Id="rId1171" Type="http://schemas.openxmlformats.org/officeDocument/2006/relationships/image" Target="media/image583.wmf"/><Relationship Id="rId2600" Type="http://schemas.openxmlformats.org/officeDocument/2006/relationships/image" Target="media/image1299.wmf"/><Relationship Id="rId2601" Type="http://schemas.openxmlformats.org/officeDocument/2006/relationships/oleObject" Target="embeddings/oleObject1291.bin"/><Relationship Id="rId2602" Type="http://schemas.openxmlformats.org/officeDocument/2006/relationships/image" Target="media/image1300.wmf"/><Relationship Id="rId2603" Type="http://schemas.openxmlformats.org/officeDocument/2006/relationships/oleObject" Target="embeddings/oleObject1292.bin"/><Relationship Id="rId2604" Type="http://schemas.openxmlformats.org/officeDocument/2006/relationships/image" Target="media/image1301.wmf"/><Relationship Id="rId2605" Type="http://schemas.openxmlformats.org/officeDocument/2006/relationships/oleObject" Target="embeddings/oleObject1293.bin"/><Relationship Id="rId2606" Type="http://schemas.openxmlformats.org/officeDocument/2006/relationships/image" Target="media/image1302.wmf"/><Relationship Id="rId2607" Type="http://schemas.openxmlformats.org/officeDocument/2006/relationships/oleObject" Target="embeddings/oleObject1294.bin"/><Relationship Id="rId2608" Type="http://schemas.openxmlformats.org/officeDocument/2006/relationships/image" Target="media/image1303.wmf"/><Relationship Id="rId2609" Type="http://schemas.openxmlformats.org/officeDocument/2006/relationships/oleObject" Target="embeddings/oleObject1295.bin"/><Relationship Id="rId1172" Type="http://schemas.openxmlformats.org/officeDocument/2006/relationships/oleObject" Target="embeddings/oleObject580.bin"/><Relationship Id="rId1173" Type="http://schemas.openxmlformats.org/officeDocument/2006/relationships/image" Target="media/image584.wmf"/><Relationship Id="rId1174" Type="http://schemas.openxmlformats.org/officeDocument/2006/relationships/oleObject" Target="embeddings/oleObject581.bin"/><Relationship Id="rId1175" Type="http://schemas.openxmlformats.org/officeDocument/2006/relationships/image" Target="media/image585.wmf"/><Relationship Id="rId1176" Type="http://schemas.openxmlformats.org/officeDocument/2006/relationships/oleObject" Target="embeddings/oleObject582.bin"/><Relationship Id="rId1177" Type="http://schemas.openxmlformats.org/officeDocument/2006/relationships/image" Target="media/image586.wmf"/><Relationship Id="rId1178" Type="http://schemas.openxmlformats.org/officeDocument/2006/relationships/oleObject" Target="embeddings/oleObject583.bin"/><Relationship Id="rId1179" Type="http://schemas.openxmlformats.org/officeDocument/2006/relationships/image" Target="media/image587.wmf"/><Relationship Id="rId3850" Type="http://schemas.openxmlformats.org/officeDocument/2006/relationships/oleObject" Target="embeddings/oleObject1915.bin"/><Relationship Id="rId3851" Type="http://schemas.openxmlformats.org/officeDocument/2006/relationships/image" Target="media/image1925.wmf"/><Relationship Id="rId3852" Type="http://schemas.openxmlformats.org/officeDocument/2006/relationships/oleObject" Target="embeddings/oleObject1916.bin"/><Relationship Id="rId3853" Type="http://schemas.openxmlformats.org/officeDocument/2006/relationships/image" Target="media/image1926.wmf"/><Relationship Id="rId3854" Type="http://schemas.openxmlformats.org/officeDocument/2006/relationships/oleObject" Target="embeddings/oleObject1917.bin"/><Relationship Id="rId3855" Type="http://schemas.openxmlformats.org/officeDocument/2006/relationships/image" Target="media/image1927.wmf"/><Relationship Id="rId3856" Type="http://schemas.openxmlformats.org/officeDocument/2006/relationships/oleObject" Target="embeddings/oleObject1918.bin"/><Relationship Id="rId3857" Type="http://schemas.openxmlformats.org/officeDocument/2006/relationships/image" Target="media/image1928.wmf"/><Relationship Id="rId3858" Type="http://schemas.openxmlformats.org/officeDocument/2006/relationships/oleObject" Target="embeddings/oleObject1919.bin"/><Relationship Id="rId3859" Type="http://schemas.openxmlformats.org/officeDocument/2006/relationships/image" Target="media/image1929.wmf"/><Relationship Id="rId4010" Type="http://schemas.openxmlformats.org/officeDocument/2006/relationships/oleObject" Target="embeddings/oleObject1995.bin"/><Relationship Id="rId4011" Type="http://schemas.openxmlformats.org/officeDocument/2006/relationships/image" Target="media/image2005.emf"/><Relationship Id="rId4012" Type="http://schemas.openxmlformats.org/officeDocument/2006/relationships/oleObject" Target="embeddings/oleObject1996.bin"/><Relationship Id="rId4013" Type="http://schemas.openxmlformats.org/officeDocument/2006/relationships/image" Target="media/image2006.emf"/><Relationship Id="rId4014" Type="http://schemas.openxmlformats.org/officeDocument/2006/relationships/oleObject" Target="embeddings/oleObject1997.bin"/><Relationship Id="rId4015" Type="http://schemas.openxmlformats.org/officeDocument/2006/relationships/image" Target="media/image2007.emf"/><Relationship Id="rId4016" Type="http://schemas.openxmlformats.org/officeDocument/2006/relationships/oleObject" Target="embeddings/oleObject1998.bin"/><Relationship Id="rId4017" Type="http://schemas.openxmlformats.org/officeDocument/2006/relationships/image" Target="media/image2008.emf"/><Relationship Id="rId4018" Type="http://schemas.openxmlformats.org/officeDocument/2006/relationships/oleObject" Target="embeddings/oleObject1999.bin"/><Relationship Id="rId4019" Type="http://schemas.openxmlformats.org/officeDocument/2006/relationships/image" Target="media/image2009.emf"/><Relationship Id="rId1900" Type="http://schemas.openxmlformats.org/officeDocument/2006/relationships/image" Target="media/image948.wmf"/><Relationship Id="rId1901" Type="http://schemas.openxmlformats.org/officeDocument/2006/relationships/oleObject" Target="embeddings/oleObject944.bin"/><Relationship Id="rId1902" Type="http://schemas.openxmlformats.org/officeDocument/2006/relationships/image" Target="media/image949.wmf"/><Relationship Id="rId1903" Type="http://schemas.openxmlformats.org/officeDocument/2006/relationships/oleObject" Target="embeddings/oleObject945.bin"/><Relationship Id="rId1904" Type="http://schemas.openxmlformats.org/officeDocument/2006/relationships/image" Target="media/image950.wmf"/><Relationship Id="rId1905" Type="http://schemas.openxmlformats.org/officeDocument/2006/relationships/oleObject" Target="embeddings/oleObject946.bin"/><Relationship Id="rId1906" Type="http://schemas.openxmlformats.org/officeDocument/2006/relationships/image" Target="media/image951.wmf"/><Relationship Id="rId1907" Type="http://schemas.openxmlformats.org/officeDocument/2006/relationships/oleObject" Target="embeddings/oleObject947.bin"/><Relationship Id="rId1908" Type="http://schemas.openxmlformats.org/officeDocument/2006/relationships/image" Target="media/image952.wmf"/><Relationship Id="rId1909" Type="http://schemas.openxmlformats.org/officeDocument/2006/relationships/oleObject" Target="embeddings/oleObject948.bin"/><Relationship Id="rId780" Type="http://schemas.openxmlformats.org/officeDocument/2006/relationships/oleObject" Target="embeddings/oleObject384.bin"/><Relationship Id="rId781" Type="http://schemas.openxmlformats.org/officeDocument/2006/relationships/image" Target="media/image388.wmf"/><Relationship Id="rId782" Type="http://schemas.openxmlformats.org/officeDocument/2006/relationships/oleObject" Target="embeddings/oleObject385.bin"/><Relationship Id="rId783" Type="http://schemas.openxmlformats.org/officeDocument/2006/relationships/image" Target="media/image389.wmf"/><Relationship Id="rId784" Type="http://schemas.openxmlformats.org/officeDocument/2006/relationships/oleObject" Target="embeddings/oleObject386.bin"/><Relationship Id="rId785" Type="http://schemas.openxmlformats.org/officeDocument/2006/relationships/image" Target="media/image390.wmf"/><Relationship Id="rId786" Type="http://schemas.openxmlformats.org/officeDocument/2006/relationships/oleObject" Target="embeddings/oleObject387.bin"/><Relationship Id="rId787" Type="http://schemas.openxmlformats.org/officeDocument/2006/relationships/image" Target="media/image391.wmf"/><Relationship Id="rId788" Type="http://schemas.openxmlformats.org/officeDocument/2006/relationships/oleObject" Target="embeddings/oleObject388.bin"/><Relationship Id="rId789" Type="http://schemas.openxmlformats.org/officeDocument/2006/relationships/image" Target="media/image392.wmf"/><Relationship Id="rId3310" Type="http://schemas.openxmlformats.org/officeDocument/2006/relationships/image" Target="media/image1654.emf"/><Relationship Id="rId3311" Type="http://schemas.openxmlformats.org/officeDocument/2006/relationships/oleObject" Target="embeddings/oleObject1646.bin"/><Relationship Id="rId3312" Type="http://schemas.openxmlformats.org/officeDocument/2006/relationships/image" Target="media/image1655.wmf"/><Relationship Id="rId3313" Type="http://schemas.openxmlformats.org/officeDocument/2006/relationships/oleObject" Target="embeddings/oleObject1647.bin"/><Relationship Id="rId3314" Type="http://schemas.openxmlformats.org/officeDocument/2006/relationships/image" Target="media/image1656.wmf"/><Relationship Id="rId3315" Type="http://schemas.openxmlformats.org/officeDocument/2006/relationships/oleObject" Target="embeddings/oleObject1648.bin"/><Relationship Id="rId3316" Type="http://schemas.openxmlformats.org/officeDocument/2006/relationships/image" Target="media/image1657.wmf"/><Relationship Id="rId3317" Type="http://schemas.openxmlformats.org/officeDocument/2006/relationships/oleObject" Target="embeddings/oleObject1649.bin"/><Relationship Id="rId3318" Type="http://schemas.openxmlformats.org/officeDocument/2006/relationships/image" Target="media/image1658.wmf"/><Relationship Id="rId3319" Type="http://schemas.openxmlformats.org/officeDocument/2006/relationships/oleObject" Target="embeddings/oleObject1650.bin"/><Relationship Id="rId240" Type="http://schemas.openxmlformats.org/officeDocument/2006/relationships/image" Target="media/image118.wmf"/><Relationship Id="rId241" Type="http://schemas.openxmlformats.org/officeDocument/2006/relationships/oleObject" Target="embeddings/oleObject115.bin"/><Relationship Id="rId242" Type="http://schemas.openxmlformats.org/officeDocument/2006/relationships/image" Target="media/image119.wmf"/><Relationship Id="rId243" Type="http://schemas.openxmlformats.org/officeDocument/2006/relationships/oleObject" Target="embeddings/oleObject116.bin"/><Relationship Id="rId244" Type="http://schemas.openxmlformats.org/officeDocument/2006/relationships/image" Target="media/image120.wmf"/><Relationship Id="rId245" Type="http://schemas.openxmlformats.org/officeDocument/2006/relationships/oleObject" Target="embeddings/oleObject117.bin"/><Relationship Id="rId246" Type="http://schemas.openxmlformats.org/officeDocument/2006/relationships/image" Target="media/image121.wmf"/><Relationship Id="rId247" Type="http://schemas.openxmlformats.org/officeDocument/2006/relationships/oleObject" Target="embeddings/oleObject118.bin"/><Relationship Id="rId248" Type="http://schemas.openxmlformats.org/officeDocument/2006/relationships/image" Target="media/image122.wmf"/><Relationship Id="rId249" Type="http://schemas.openxmlformats.org/officeDocument/2006/relationships/oleObject" Target="embeddings/oleObject119.bin"/><Relationship Id="rId1180" Type="http://schemas.openxmlformats.org/officeDocument/2006/relationships/oleObject" Target="embeddings/oleObject584.bin"/><Relationship Id="rId1181" Type="http://schemas.openxmlformats.org/officeDocument/2006/relationships/image" Target="media/image588.wmf"/><Relationship Id="rId2610" Type="http://schemas.openxmlformats.org/officeDocument/2006/relationships/image" Target="media/image1304.wmf"/><Relationship Id="rId2611" Type="http://schemas.openxmlformats.org/officeDocument/2006/relationships/oleObject" Target="embeddings/oleObject1296.bin"/><Relationship Id="rId2612" Type="http://schemas.openxmlformats.org/officeDocument/2006/relationships/image" Target="media/image1305.wmf"/><Relationship Id="rId2613" Type="http://schemas.openxmlformats.org/officeDocument/2006/relationships/oleObject" Target="embeddings/oleObject1297.bin"/><Relationship Id="rId2614" Type="http://schemas.openxmlformats.org/officeDocument/2006/relationships/image" Target="media/image1306.wmf"/><Relationship Id="rId2615" Type="http://schemas.openxmlformats.org/officeDocument/2006/relationships/oleObject" Target="embeddings/oleObject1298.bin"/><Relationship Id="rId2616" Type="http://schemas.openxmlformats.org/officeDocument/2006/relationships/image" Target="media/image1307.wmf"/><Relationship Id="rId2617" Type="http://schemas.openxmlformats.org/officeDocument/2006/relationships/oleObject" Target="embeddings/oleObject1299.bin"/><Relationship Id="rId2618" Type="http://schemas.openxmlformats.org/officeDocument/2006/relationships/image" Target="media/image1308.wmf"/><Relationship Id="rId2619" Type="http://schemas.openxmlformats.org/officeDocument/2006/relationships/oleObject" Target="embeddings/oleObject1300.bin"/><Relationship Id="rId1182" Type="http://schemas.openxmlformats.org/officeDocument/2006/relationships/oleObject" Target="embeddings/oleObject585.bin"/><Relationship Id="rId1183" Type="http://schemas.openxmlformats.org/officeDocument/2006/relationships/image" Target="media/image589.wmf"/><Relationship Id="rId1184" Type="http://schemas.openxmlformats.org/officeDocument/2006/relationships/oleObject" Target="embeddings/oleObject586.bin"/><Relationship Id="rId1185" Type="http://schemas.openxmlformats.org/officeDocument/2006/relationships/image" Target="media/image590.wmf"/><Relationship Id="rId1186" Type="http://schemas.openxmlformats.org/officeDocument/2006/relationships/oleObject" Target="embeddings/oleObject587.bin"/><Relationship Id="rId1187" Type="http://schemas.openxmlformats.org/officeDocument/2006/relationships/image" Target="media/image591.wmf"/><Relationship Id="rId1188" Type="http://schemas.openxmlformats.org/officeDocument/2006/relationships/oleObject" Target="embeddings/oleObject588.bin"/><Relationship Id="rId1189" Type="http://schemas.openxmlformats.org/officeDocument/2006/relationships/image" Target="media/image592.wmf"/><Relationship Id="rId3860" Type="http://schemas.openxmlformats.org/officeDocument/2006/relationships/oleObject" Target="embeddings/oleObject1920.bin"/><Relationship Id="rId3861" Type="http://schemas.openxmlformats.org/officeDocument/2006/relationships/image" Target="media/image1930.wmf"/><Relationship Id="rId3862" Type="http://schemas.openxmlformats.org/officeDocument/2006/relationships/oleObject" Target="embeddings/oleObject1921.bin"/><Relationship Id="rId3863" Type="http://schemas.openxmlformats.org/officeDocument/2006/relationships/image" Target="media/image1931.wmf"/><Relationship Id="rId3864" Type="http://schemas.openxmlformats.org/officeDocument/2006/relationships/oleObject" Target="embeddings/oleObject1922.bin"/><Relationship Id="rId3865" Type="http://schemas.openxmlformats.org/officeDocument/2006/relationships/image" Target="media/image1932.wmf"/><Relationship Id="rId3866" Type="http://schemas.openxmlformats.org/officeDocument/2006/relationships/oleObject" Target="embeddings/oleObject1923.bin"/><Relationship Id="rId3867" Type="http://schemas.openxmlformats.org/officeDocument/2006/relationships/image" Target="media/image1933.wmf"/><Relationship Id="rId3868" Type="http://schemas.openxmlformats.org/officeDocument/2006/relationships/oleObject" Target="embeddings/oleObject1924.bin"/><Relationship Id="rId3869" Type="http://schemas.openxmlformats.org/officeDocument/2006/relationships/image" Target="media/image1934.wmf"/><Relationship Id="rId4020" Type="http://schemas.openxmlformats.org/officeDocument/2006/relationships/oleObject" Target="embeddings/oleObject2000.bin"/><Relationship Id="rId4021" Type="http://schemas.openxmlformats.org/officeDocument/2006/relationships/image" Target="media/image2010.emf"/><Relationship Id="rId4022" Type="http://schemas.openxmlformats.org/officeDocument/2006/relationships/oleObject" Target="embeddings/oleObject2001.bin"/><Relationship Id="rId4023" Type="http://schemas.openxmlformats.org/officeDocument/2006/relationships/image" Target="media/image2011.emf"/><Relationship Id="rId4024" Type="http://schemas.openxmlformats.org/officeDocument/2006/relationships/oleObject" Target="embeddings/oleObject2002.bin"/><Relationship Id="rId4025" Type="http://schemas.openxmlformats.org/officeDocument/2006/relationships/image" Target="media/image2012.emf"/><Relationship Id="rId4026" Type="http://schemas.openxmlformats.org/officeDocument/2006/relationships/oleObject" Target="embeddings/oleObject2003.bin"/><Relationship Id="rId4027" Type="http://schemas.openxmlformats.org/officeDocument/2006/relationships/image" Target="media/image2013.wmf"/><Relationship Id="rId4028" Type="http://schemas.openxmlformats.org/officeDocument/2006/relationships/oleObject" Target="embeddings/oleObject2004.bin"/><Relationship Id="rId4029" Type="http://schemas.openxmlformats.org/officeDocument/2006/relationships/image" Target="media/image2014.wmf"/><Relationship Id="rId1910" Type="http://schemas.openxmlformats.org/officeDocument/2006/relationships/image" Target="media/image953.wmf"/><Relationship Id="rId1911" Type="http://schemas.openxmlformats.org/officeDocument/2006/relationships/oleObject" Target="embeddings/oleObject949.bin"/><Relationship Id="rId1912" Type="http://schemas.openxmlformats.org/officeDocument/2006/relationships/image" Target="media/image954.wmf"/><Relationship Id="rId1913" Type="http://schemas.openxmlformats.org/officeDocument/2006/relationships/oleObject" Target="embeddings/oleObject950.bin"/><Relationship Id="rId1914" Type="http://schemas.openxmlformats.org/officeDocument/2006/relationships/image" Target="media/image955.wmf"/><Relationship Id="rId1915" Type="http://schemas.openxmlformats.org/officeDocument/2006/relationships/oleObject" Target="embeddings/oleObject951.bin"/><Relationship Id="rId1916" Type="http://schemas.openxmlformats.org/officeDocument/2006/relationships/image" Target="media/image956.wmf"/><Relationship Id="rId1917" Type="http://schemas.openxmlformats.org/officeDocument/2006/relationships/oleObject" Target="embeddings/oleObject952.bin"/><Relationship Id="rId1918" Type="http://schemas.openxmlformats.org/officeDocument/2006/relationships/image" Target="media/image957.wmf"/><Relationship Id="rId1919" Type="http://schemas.openxmlformats.org/officeDocument/2006/relationships/oleObject" Target="embeddings/oleObject953.bin"/><Relationship Id="rId790" Type="http://schemas.openxmlformats.org/officeDocument/2006/relationships/oleObject" Target="embeddings/oleObject389.bin"/><Relationship Id="rId791" Type="http://schemas.openxmlformats.org/officeDocument/2006/relationships/image" Target="media/image393.wmf"/><Relationship Id="rId792" Type="http://schemas.openxmlformats.org/officeDocument/2006/relationships/oleObject" Target="embeddings/oleObject390.bin"/><Relationship Id="rId793" Type="http://schemas.openxmlformats.org/officeDocument/2006/relationships/image" Target="media/image394.wmf"/><Relationship Id="rId794" Type="http://schemas.openxmlformats.org/officeDocument/2006/relationships/oleObject" Target="embeddings/oleObject391.bin"/><Relationship Id="rId795" Type="http://schemas.openxmlformats.org/officeDocument/2006/relationships/image" Target="media/image395.emf"/><Relationship Id="rId796" Type="http://schemas.openxmlformats.org/officeDocument/2006/relationships/oleObject" Target="embeddings/oleObject392.bin"/><Relationship Id="rId797" Type="http://schemas.openxmlformats.org/officeDocument/2006/relationships/image" Target="media/image396.wmf"/><Relationship Id="rId798" Type="http://schemas.openxmlformats.org/officeDocument/2006/relationships/oleObject" Target="embeddings/oleObject393.bin"/><Relationship Id="rId799" Type="http://schemas.openxmlformats.org/officeDocument/2006/relationships/image" Target="media/image397.wmf"/><Relationship Id="rId3320" Type="http://schemas.openxmlformats.org/officeDocument/2006/relationships/image" Target="media/image1659.wmf"/><Relationship Id="rId3321" Type="http://schemas.openxmlformats.org/officeDocument/2006/relationships/oleObject" Target="embeddings/oleObject1651.bin"/><Relationship Id="rId3322" Type="http://schemas.openxmlformats.org/officeDocument/2006/relationships/image" Target="media/image1660.wmf"/><Relationship Id="rId3323" Type="http://schemas.openxmlformats.org/officeDocument/2006/relationships/oleObject" Target="embeddings/oleObject1652.bin"/><Relationship Id="rId3324" Type="http://schemas.openxmlformats.org/officeDocument/2006/relationships/image" Target="media/image1661.wmf"/><Relationship Id="rId3325" Type="http://schemas.openxmlformats.org/officeDocument/2006/relationships/oleObject" Target="embeddings/oleObject1653.bin"/><Relationship Id="rId3326" Type="http://schemas.openxmlformats.org/officeDocument/2006/relationships/image" Target="media/image1662.wmf"/><Relationship Id="rId3327" Type="http://schemas.openxmlformats.org/officeDocument/2006/relationships/oleObject" Target="embeddings/oleObject1654.bin"/><Relationship Id="rId3328" Type="http://schemas.openxmlformats.org/officeDocument/2006/relationships/image" Target="media/image1663.wmf"/><Relationship Id="rId3329" Type="http://schemas.openxmlformats.org/officeDocument/2006/relationships/oleObject" Target="embeddings/oleObject1655.bin"/><Relationship Id="rId250" Type="http://schemas.openxmlformats.org/officeDocument/2006/relationships/image" Target="media/image123.wmf"/><Relationship Id="rId251" Type="http://schemas.openxmlformats.org/officeDocument/2006/relationships/oleObject" Target="embeddings/oleObject120.bin"/><Relationship Id="rId252" Type="http://schemas.openxmlformats.org/officeDocument/2006/relationships/image" Target="media/image124.wmf"/><Relationship Id="rId253" Type="http://schemas.openxmlformats.org/officeDocument/2006/relationships/oleObject" Target="embeddings/oleObject121.bin"/><Relationship Id="rId254" Type="http://schemas.openxmlformats.org/officeDocument/2006/relationships/image" Target="media/image125.wmf"/><Relationship Id="rId255" Type="http://schemas.openxmlformats.org/officeDocument/2006/relationships/oleObject" Target="embeddings/oleObject122.bin"/><Relationship Id="rId256" Type="http://schemas.openxmlformats.org/officeDocument/2006/relationships/image" Target="media/image126.wmf"/><Relationship Id="rId257" Type="http://schemas.openxmlformats.org/officeDocument/2006/relationships/oleObject" Target="embeddings/oleObject123.bin"/><Relationship Id="rId258" Type="http://schemas.openxmlformats.org/officeDocument/2006/relationships/image" Target="media/image127.wmf"/><Relationship Id="rId259" Type="http://schemas.openxmlformats.org/officeDocument/2006/relationships/oleObject" Target="embeddings/oleObject124.bin"/><Relationship Id="rId1190" Type="http://schemas.openxmlformats.org/officeDocument/2006/relationships/oleObject" Target="embeddings/oleObject589.bin"/><Relationship Id="rId1191" Type="http://schemas.openxmlformats.org/officeDocument/2006/relationships/image" Target="media/image593.wmf"/><Relationship Id="rId2620" Type="http://schemas.openxmlformats.org/officeDocument/2006/relationships/image" Target="media/image1309.wmf"/><Relationship Id="rId2621" Type="http://schemas.openxmlformats.org/officeDocument/2006/relationships/oleObject" Target="embeddings/oleObject1301.bin"/><Relationship Id="rId2622" Type="http://schemas.openxmlformats.org/officeDocument/2006/relationships/image" Target="media/image1310.wmf"/><Relationship Id="rId2623" Type="http://schemas.openxmlformats.org/officeDocument/2006/relationships/oleObject" Target="embeddings/oleObject1302.bin"/><Relationship Id="rId2624" Type="http://schemas.openxmlformats.org/officeDocument/2006/relationships/image" Target="media/image1311.wmf"/><Relationship Id="rId2625" Type="http://schemas.openxmlformats.org/officeDocument/2006/relationships/oleObject" Target="embeddings/oleObject1303.bin"/><Relationship Id="rId2626" Type="http://schemas.openxmlformats.org/officeDocument/2006/relationships/image" Target="media/image1312.wmf"/><Relationship Id="rId2627" Type="http://schemas.openxmlformats.org/officeDocument/2006/relationships/oleObject" Target="embeddings/oleObject1304.bin"/><Relationship Id="rId2628" Type="http://schemas.openxmlformats.org/officeDocument/2006/relationships/image" Target="media/image1313.wmf"/><Relationship Id="rId2629" Type="http://schemas.openxmlformats.org/officeDocument/2006/relationships/oleObject" Target="embeddings/oleObject1305.bin"/><Relationship Id="rId1192" Type="http://schemas.openxmlformats.org/officeDocument/2006/relationships/oleObject" Target="embeddings/oleObject590.bin"/><Relationship Id="rId1193" Type="http://schemas.openxmlformats.org/officeDocument/2006/relationships/image" Target="media/image594.wmf"/><Relationship Id="rId1194" Type="http://schemas.openxmlformats.org/officeDocument/2006/relationships/oleObject" Target="embeddings/oleObject591.bin"/><Relationship Id="rId1195" Type="http://schemas.openxmlformats.org/officeDocument/2006/relationships/image" Target="media/image595.wmf"/><Relationship Id="rId1196" Type="http://schemas.openxmlformats.org/officeDocument/2006/relationships/oleObject" Target="embeddings/oleObject592.bin"/><Relationship Id="rId1197" Type="http://schemas.openxmlformats.org/officeDocument/2006/relationships/image" Target="media/image596.wmf"/><Relationship Id="rId1198" Type="http://schemas.openxmlformats.org/officeDocument/2006/relationships/oleObject" Target="embeddings/oleObject593.bin"/><Relationship Id="rId1199" Type="http://schemas.openxmlformats.org/officeDocument/2006/relationships/image" Target="media/image597.wmf"/><Relationship Id="rId3870" Type="http://schemas.openxmlformats.org/officeDocument/2006/relationships/oleObject" Target="embeddings/oleObject1925.bin"/><Relationship Id="rId3871" Type="http://schemas.openxmlformats.org/officeDocument/2006/relationships/image" Target="media/image1935.wmf"/><Relationship Id="rId3872" Type="http://schemas.openxmlformats.org/officeDocument/2006/relationships/oleObject" Target="embeddings/oleObject1926.bin"/><Relationship Id="rId3873" Type="http://schemas.openxmlformats.org/officeDocument/2006/relationships/image" Target="media/image1936.wmf"/><Relationship Id="rId3874" Type="http://schemas.openxmlformats.org/officeDocument/2006/relationships/oleObject" Target="embeddings/oleObject1927.bin"/><Relationship Id="rId3875" Type="http://schemas.openxmlformats.org/officeDocument/2006/relationships/image" Target="media/image1937.wmf"/><Relationship Id="rId3876" Type="http://schemas.openxmlformats.org/officeDocument/2006/relationships/oleObject" Target="embeddings/oleObject1928.bin"/><Relationship Id="rId3877" Type="http://schemas.openxmlformats.org/officeDocument/2006/relationships/image" Target="media/image1938.wmf"/><Relationship Id="rId3878" Type="http://schemas.openxmlformats.org/officeDocument/2006/relationships/oleObject" Target="embeddings/oleObject1929.bin"/><Relationship Id="rId3879" Type="http://schemas.openxmlformats.org/officeDocument/2006/relationships/image" Target="media/image1939.wmf"/><Relationship Id="rId4030" Type="http://schemas.openxmlformats.org/officeDocument/2006/relationships/oleObject" Target="embeddings/oleObject2005.bin"/><Relationship Id="rId4031" Type="http://schemas.openxmlformats.org/officeDocument/2006/relationships/image" Target="media/image2015.wmf"/><Relationship Id="rId4032" Type="http://schemas.openxmlformats.org/officeDocument/2006/relationships/oleObject" Target="embeddings/oleObject2006.bin"/><Relationship Id="rId4033" Type="http://schemas.openxmlformats.org/officeDocument/2006/relationships/image" Target="media/image2016.wmf"/><Relationship Id="rId4034" Type="http://schemas.openxmlformats.org/officeDocument/2006/relationships/oleObject" Target="embeddings/oleObject2007.bin"/><Relationship Id="rId4035" Type="http://schemas.openxmlformats.org/officeDocument/2006/relationships/image" Target="media/image2017.wmf"/><Relationship Id="rId4036" Type="http://schemas.openxmlformats.org/officeDocument/2006/relationships/oleObject" Target="embeddings/oleObject2008.bin"/><Relationship Id="rId4037" Type="http://schemas.openxmlformats.org/officeDocument/2006/relationships/image" Target="media/image2018.wmf"/><Relationship Id="rId4038" Type="http://schemas.openxmlformats.org/officeDocument/2006/relationships/oleObject" Target="embeddings/oleObject2009.bin"/><Relationship Id="rId4039" Type="http://schemas.openxmlformats.org/officeDocument/2006/relationships/image" Target="media/image2019.wmf"/><Relationship Id="rId1920" Type="http://schemas.openxmlformats.org/officeDocument/2006/relationships/image" Target="media/image958.wmf"/><Relationship Id="rId1921" Type="http://schemas.openxmlformats.org/officeDocument/2006/relationships/oleObject" Target="embeddings/oleObject954.bin"/><Relationship Id="rId1922" Type="http://schemas.openxmlformats.org/officeDocument/2006/relationships/image" Target="media/image959.wmf"/><Relationship Id="rId1923" Type="http://schemas.openxmlformats.org/officeDocument/2006/relationships/oleObject" Target="embeddings/oleObject955.bin"/><Relationship Id="rId1924" Type="http://schemas.openxmlformats.org/officeDocument/2006/relationships/image" Target="media/image960.wmf"/><Relationship Id="rId1925" Type="http://schemas.openxmlformats.org/officeDocument/2006/relationships/oleObject" Target="embeddings/oleObject956.bin"/><Relationship Id="rId1926" Type="http://schemas.openxmlformats.org/officeDocument/2006/relationships/image" Target="media/image961.wmf"/><Relationship Id="rId1927" Type="http://schemas.openxmlformats.org/officeDocument/2006/relationships/oleObject" Target="embeddings/oleObject957.bin"/><Relationship Id="rId1928" Type="http://schemas.openxmlformats.org/officeDocument/2006/relationships/image" Target="media/image962.wmf"/><Relationship Id="rId1929" Type="http://schemas.openxmlformats.org/officeDocument/2006/relationships/oleObject" Target="embeddings/oleObject958.bin"/><Relationship Id="rId3330" Type="http://schemas.openxmlformats.org/officeDocument/2006/relationships/image" Target="media/image1664.wmf"/><Relationship Id="rId3331" Type="http://schemas.openxmlformats.org/officeDocument/2006/relationships/oleObject" Target="embeddings/oleObject1656.bin"/><Relationship Id="rId3332" Type="http://schemas.openxmlformats.org/officeDocument/2006/relationships/image" Target="media/image1665.wmf"/><Relationship Id="rId3333" Type="http://schemas.openxmlformats.org/officeDocument/2006/relationships/oleObject" Target="embeddings/oleObject1657.bin"/><Relationship Id="rId3334" Type="http://schemas.openxmlformats.org/officeDocument/2006/relationships/image" Target="media/image1666.wmf"/><Relationship Id="rId3335" Type="http://schemas.openxmlformats.org/officeDocument/2006/relationships/oleObject" Target="embeddings/oleObject1658.bin"/><Relationship Id="rId3336" Type="http://schemas.openxmlformats.org/officeDocument/2006/relationships/image" Target="media/image1667.wmf"/><Relationship Id="rId3337" Type="http://schemas.openxmlformats.org/officeDocument/2006/relationships/oleObject" Target="embeddings/oleObject1659.bin"/><Relationship Id="rId3338" Type="http://schemas.openxmlformats.org/officeDocument/2006/relationships/image" Target="media/image1668.wmf"/><Relationship Id="rId3339" Type="http://schemas.openxmlformats.org/officeDocument/2006/relationships/oleObject" Target="embeddings/oleObject1660.bin"/><Relationship Id="rId260" Type="http://schemas.openxmlformats.org/officeDocument/2006/relationships/image" Target="media/image128.wmf"/><Relationship Id="rId261" Type="http://schemas.openxmlformats.org/officeDocument/2006/relationships/oleObject" Target="embeddings/oleObject125.bin"/><Relationship Id="rId262" Type="http://schemas.openxmlformats.org/officeDocument/2006/relationships/image" Target="media/image129.wmf"/><Relationship Id="rId263" Type="http://schemas.openxmlformats.org/officeDocument/2006/relationships/oleObject" Target="embeddings/oleObject126.bin"/><Relationship Id="rId264" Type="http://schemas.openxmlformats.org/officeDocument/2006/relationships/image" Target="media/image130.wmf"/><Relationship Id="rId265" Type="http://schemas.openxmlformats.org/officeDocument/2006/relationships/oleObject" Target="embeddings/oleObject127.bin"/><Relationship Id="rId266" Type="http://schemas.openxmlformats.org/officeDocument/2006/relationships/image" Target="media/image131.wmf"/><Relationship Id="rId267" Type="http://schemas.openxmlformats.org/officeDocument/2006/relationships/oleObject" Target="embeddings/oleObject128.bin"/><Relationship Id="rId268" Type="http://schemas.openxmlformats.org/officeDocument/2006/relationships/image" Target="media/image132.wmf"/><Relationship Id="rId269" Type="http://schemas.openxmlformats.org/officeDocument/2006/relationships/oleObject" Target="embeddings/oleObject129.bin"/><Relationship Id="rId2630" Type="http://schemas.openxmlformats.org/officeDocument/2006/relationships/image" Target="media/image1314.wmf"/><Relationship Id="rId2631" Type="http://schemas.openxmlformats.org/officeDocument/2006/relationships/oleObject" Target="embeddings/oleObject1306.bin"/><Relationship Id="rId2632" Type="http://schemas.openxmlformats.org/officeDocument/2006/relationships/image" Target="media/image1315.wmf"/><Relationship Id="rId2633" Type="http://schemas.openxmlformats.org/officeDocument/2006/relationships/oleObject" Target="embeddings/oleObject1307.bin"/><Relationship Id="rId2634" Type="http://schemas.openxmlformats.org/officeDocument/2006/relationships/image" Target="media/image1316.wmf"/><Relationship Id="rId2635" Type="http://schemas.openxmlformats.org/officeDocument/2006/relationships/oleObject" Target="embeddings/oleObject1308.bin"/><Relationship Id="rId2636" Type="http://schemas.openxmlformats.org/officeDocument/2006/relationships/image" Target="media/image1317.wmf"/><Relationship Id="rId2637" Type="http://schemas.openxmlformats.org/officeDocument/2006/relationships/oleObject" Target="embeddings/oleObject1309.bin"/><Relationship Id="rId2638" Type="http://schemas.openxmlformats.org/officeDocument/2006/relationships/image" Target="media/image1318.wmf"/><Relationship Id="rId2639" Type="http://schemas.openxmlformats.org/officeDocument/2006/relationships/oleObject" Target="embeddings/oleObject1310.bin"/><Relationship Id="rId3880" Type="http://schemas.openxmlformats.org/officeDocument/2006/relationships/oleObject" Target="embeddings/oleObject1930.bin"/><Relationship Id="rId3881" Type="http://schemas.openxmlformats.org/officeDocument/2006/relationships/image" Target="media/image1940.wmf"/><Relationship Id="rId3882" Type="http://schemas.openxmlformats.org/officeDocument/2006/relationships/oleObject" Target="embeddings/oleObject1931.bin"/><Relationship Id="rId3883" Type="http://schemas.openxmlformats.org/officeDocument/2006/relationships/image" Target="media/image1941.wmf"/><Relationship Id="rId3884" Type="http://schemas.openxmlformats.org/officeDocument/2006/relationships/oleObject" Target="embeddings/oleObject1932.bin"/><Relationship Id="rId3885" Type="http://schemas.openxmlformats.org/officeDocument/2006/relationships/image" Target="media/image1942.wmf"/><Relationship Id="rId3886" Type="http://schemas.openxmlformats.org/officeDocument/2006/relationships/oleObject" Target="embeddings/oleObject1933.bin"/><Relationship Id="rId3887" Type="http://schemas.openxmlformats.org/officeDocument/2006/relationships/image" Target="media/image1943.wmf"/><Relationship Id="rId3888" Type="http://schemas.openxmlformats.org/officeDocument/2006/relationships/oleObject" Target="embeddings/oleObject1934.bin"/><Relationship Id="rId3889" Type="http://schemas.openxmlformats.org/officeDocument/2006/relationships/image" Target="media/image1944.wmf"/><Relationship Id="rId4040" Type="http://schemas.openxmlformats.org/officeDocument/2006/relationships/oleObject" Target="embeddings/oleObject2010.bin"/><Relationship Id="rId4041" Type="http://schemas.openxmlformats.org/officeDocument/2006/relationships/image" Target="media/image2020.wmf"/><Relationship Id="rId4042" Type="http://schemas.openxmlformats.org/officeDocument/2006/relationships/oleObject" Target="embeddings/oleObject2011.bin"/><Relationship Id="rId4043" Type="http://schemas.openxmlformats.org/officeDocument/2006/relationships/image" Target="media/image2021.wmf"/><Relationship Id="rId4044" Type="http://schemas.openxmlformats.org/officeDocument/2006/relationships/oleObject" Target="embeddings/oleObject2012.bin"/><Relationship Id="rId4045" Type="http://schemas.openxmlformats.org/officeDocument/2006/relationships/image" Target="media/image2022.wmf"/><Relationship Id="rId4046" Type="http://schemas.openxmlformats.org/officeDocument/2006/relationships/oleObject" Target="embeddings/oleObject2013.bin"/><Relationship Id="rId4047" Type="http://schemas.openxmlformats.org/officeDocument/2006/relationships/image" Target="media/image2023.wmf"/><Relationship Id="rId4048" Type="http://schemas.openxmlformats.org/officeDocument/2006/relationships/oleObject" Target="embeddings/oleObject2014.bin"/><Relationship Id="rId4049" Type="http://schemas.openxmlformats.org/officeDocument/2006/relationships/image" Target="media/image2024.wmf"/><Relationship Id="rId1930" Type="http://schemas.openxmlformats.org/officeDocument/2006/relationships/image" Target="media/image963.wmf"/><Relationship Id="rId1931" Type="http://schemas.openxmlformats.org/officeDocument/2006/relationships/oleObject" Target="embeddings/oleObject959.bin"/><Relationship Id="rId1932" Type="http://schemas.openxmlformats.org/officeDocument/2006/relationships/image" Target="media/image964.wmf"/><Relationship Id="rId1933" Type="http://schemas.openxmlformats.org/officeDocument/2006/relationships/oleObject" Target="embeddings/oleObject960.bin"/><Relationship Id="rId1934" Type="http://schemas.openxmlformats.org/officeDocument/2006/relationships/image" Target="media/image965.wmf"/><Relationship Id="rId1935" Type="http://schemas.openxmlformats.org/officeDocument/2006/relationships/oleObject" Target="embeddings/oleObject961.bin"/><Relationship Id="rId1936" Type="http://schemas.openxmlformats.org/officeDocument/2006/relationships/image" Target="media/image966.wmf"/><Relationship Id="rId1937" Type="http://schemas.openxmlformats.org/officeDocument/2006/relationships/oleObject" Target="embeddings/oleObject962.bin"/><Relationship Id="rId1938" Type="http://schemas.openxmlformats.org/officeDocument/2006/relationships/image" Target="media/image967.wmf"/><Relationship Id="rId1939" Type="http://schemas.openxmlformats.org/officeDocument/2006/relationships/oleObject" Target="embeddings/oleObject963.bin"/><Relationship Id="rId3340" Type="http://schemas.openxmlformats.org/officeDocument/2006/relationships/image" Target="media/image1669.wmf"/><Relationship Id="rId3341" Type="http://schemas.openxmlformats.org/officeDocument/2006/relationships/oleObject" Target="embeddings/oleObject1661.bin"/><Relationship Id="rId3342" Type="http://schemas.openxmlformats.org/officeDocument/2006/relationships/image" Target="media/image1670.wmf"/><Relationship Id="rId3343" Type="http://schemas.openxmlformats.org/officeDocument/2006/relationships/oleObject" Target="embeddings/oleObject1662.bin"/><Relationship Id="rId3344" Type="http://schemas.openxmlformats.org/officeDocument/2006/relationships/image" Target="media/image1671.wmf"/><Relationship Id="rId3345" Type="http://schemas.openxmlformats.org/officeDocument/2006/relationships/oleObject" Target="embeddings/oleObject1663.bin"/><Relationship Id="rId3346" Type="http://schemas.openxmlformats.org/officeDocument/2006/relationships/image" Target="media/image1672.wmf"/><Relationship Id="rId3347" Type="http://schemas.openxmlformats.org/officeDocument/2006/relationships/oleObject" Target="embeddings/oleObject1664.bin"/><Relationship Id="rId3348" Type="http://schemas.openxmlformats.org/officeDocument/2006/relationships/image" Target="media/image1673.wmf"/><Relationship Id="rId3349" Type="http://schemas.openxmlformats.org/officeDocument/2006/relationships/oleObject" Target="embeddings/oleObject1665.bin"/><Relationship Id="rId270" Type="http://schemas.openxmlformats.org/officeDocument/2006/relationships/image" Target="media/image133.wmf"/><Relationship Id="rId271" Type="http://schemas.openxmlformats.org/officeDocument/2006/relationships/oleObject" Target="embeddings/oleObject130.bin"/><Relationship Id="rId272" Type="http://schemas.openxmlformats.org/officeDocument/2006/relationships/image" Target="media/image134.wmf"/><Relationship Id="rId273" Type="http://schemas.openxmlformats.org/officeDocument/2006/relationships/oleObject" Target="embeddings/oleObject131.bin"/><Relationship Id="rId274" Type="http://schemas.openxmlformats.org/officeDocument/2006/relationships/image" Target="media/image135.wmf"/><Relationship Id="rId275" Type="http://schemas.openxmlformats.org/officeDocument/2006/relationships/oleObject" Target="embeddings/oleObject132.bin"/><Relationship Id="rId276" Type="http://schemas.openxmlformats.org/officeDocument/2006/relationships/image" Target="media/image136.wmf"/><Relationship Id="rId277" Type="http://schemas.openxmlformats.org/officeDocument/2006/relationships/oleObject" Target="embeddings/oleObject133.bin"/><Relationship Id="rId278" Type="http://schemas.openxmlformats.org/officeDocument/2006/relationships/image" Target="media/image137.wmf"/><Relationship Id="rId279" Type="http://schemas.openxmlformats.org/officeDocument/2006/relationships/oleObject" Target="embeddings/oleObject134.bin"/><Relationship Id="rId2640" Type="http://schemas.openxmlformats.org/officeDocument/2006/relationships/image" Target="media/image1319.wmf"/><Relationship Id="rId2641" Type="http://schemas.openxmlformats.org/officeDocument/2006/relationships/oleObject" Target="embeddings/oleObject1311.bin"/><Relationship Id="rId2642" Type="http://schemas.openxmlformats.org/officeDocument/2006/relationships/image" Target="media/image1320.wmf"/><Relationship Id="rId2643" Type="http://schemas.openxmlformats.org/officeDocument/2006/relationships/oleObject" Target="embeddings/oleObject1312.bin"/><Relationship Id="rId2644" Type="http://schemas.openxmlformats.org/officeDocument/2006/relationships/image" Target="media/image1321.wmf"/><Relationship Id="rId2645" Type="http://schemas.openxmlformats.org/officeDocument/2006/relationships/oleObject" Target="embeddings/oleObject1313.bin"/><Relationship Id="rId2646" Type="http://schemas.openxmlformats.org/officeDocument/2006/relationships/image" Target="media/image1322.wmf"/><Relationship Id="rId2647" Type="http://schemas.openxmlformats.org/officeDocument/2006/relationships/oleObject" Target="embeddings/oleObject1314.bin"/><Relationship Id="rId2648" Type="http://schemas.openxmlformats.org/officeDocument/2006/relationships/image" Target="media/image1323.wmf"/><Relationship Id="rId2649" Type="http://schemas.openxmlformats.org/officeDocument/2006/relationships/oleObject" Target="embeddings/oleObject1315.bin"/><Relationship Id="rId3890" Type="http://schemas.openxmlformats.org/officeDocument/2006/relationships/oleObject" Target="embeddings/oleObject1935.bin"/><Relationship Id="rId3891" Type="http://schemas.openxmlformats.org/officeDocument/2006/relationships/image" Target="media/image1945.wmf"/><Relationship Id="rId3892" Type="http://schemas.openxmlformats.org/officeDocument/2006/relationships/oleObject" Target="embeddings/oleObject1936.bin"/><Relationship Id="rId3893" Type="http://schemas.openxmlformats.org/officeDocument/2006/relationships/image" Target="media/image1946.wmf"/><Relationship Id="rId3894" Type="http://schemas.openxmlformats.org/officeDocument/2006/relationships/oleObject" Target="embeddings/oleObject1937.bin"/><Relationship Id="rId3895" Type="http://schemas.openxmlformats.org/officeDocument/2006/relationships/image" Target="media/image1947.wmf"/><Relationship Id="rId3896" Type="http://schemas.openxmlformats.org/officeDocument/2006/relationships/oleObject" Target="embeddings/oleObject1938.bin"/><Relationship Id="rId3897" Type="http://schemas.openxmlformats.org/officeDocument/2006/relationships/image" Target="media/image1948.wmf"/><Relationship Id="rId3898" Type="http://schemas.openxmlformats.org/officeDocument/2006/relationships/oleObject" Target="embeddings/oleObject1939.bin"/><Relationship Id="rId3899" Type="http://schemas.openxmlformats.org/officeDocument/2006/relationships/image" Target="media/image1949.wmf"/><Relationship Id="rId4050" Type="http://schemas.openxmlformats.org/officeDocument/2006/relationships/oleObject" Target="embeddings/oleObject2015.bin"/><Relationship Id="rId4051" Type="http://schemas.openxmlformats.org/officeDocument/2006/relationships/image" Target="media/image2025.wmf"/><Relationship Id="rId4052" Type="http://schemas.openxmlformats.org/officeDocument/2006/relationships/oleObject" Target="embeddings/oleObject2016.bin"/><Relationship Id="rId4053" Type="http://schemas.openxmlformats.org/officeDocument/2006/relationships/image" Target="media/image2026.wmf"/><Relationship Id="rId4054" Type="http://schemas.openxmlformats.org/officeDocument/2006/relationships/oleObject" Target="embeddings/oleObject2017.bin"/><Relationship Id="rId4055" Type="http://schemas.openxmlformats.org/officeDocument/2006/relationships/image" Target="media/image2027.wmf"/><Relationship Id="rId4056" Type="http://schemas.openxmlformats.org/officeDocument/2006/relationships/oleObject" Target="embeddings/oleObject2018.bin"/><Relationship Id="rId4057" Type="http://schemas.openxmlformats.org/officeDocument/2006/relationships/image" Target="media/image2028.wmf"/><Relationship Id="rId4058" Type="http://schemas.openxmlformats.org/officeDocument/2006/relationships/oleObject" Target="embeddings/oleObject2019.bin"/><Relationship Id="rId4059" Type="http://schemas.openxmlformats.org/officeDocument/2006/relationships/image" Target="media/image2029.wmf"/><Relationship Id="rId1940" Type="http://schemas.openxmlformats.org/officeDocument/2006/relationships/image" Target="media/image968.wmf"/><Relationship Id="rId1941" Type="http://schemas.openxmlformats.org/officeDocument/2006/relationships/oleObject" Target="embeddings/oleObject964.bin"/><Relationship Id="rId1942" Type="http://schemas.openxmlformats.org/officeDocument/2006/relationships/image" Target="media/image969.wmf"/><Relationship Id="rId1943" Type="http://schemas.openxmlformats.org/officeDocument/2006/relationships/oleObject" Target="embeddings/oleObject965.bin"/><Relationship Id="rId1944" Type="http://schemas.openxmlformats.org/officeDocument/2006/relationships/image" Target="media/image970.wmf"/><Relationship Id="rId1945" Type="http://schemas.openxmlformats.org/officeDocument/2006/relationships/oleObject" Target="embeddings/oleObject966.bin"/><Relationship Id="rId1946" Type="http://schemas.openxmlformats.org/officeDocument/2006/relationships/image" Target="media/image971.wmf"/><Relationship Id="rId1947" Type="http://schemas.openxmlformats.org/officeDocument/2006/relationships/oleObject" Target="embeddings/oleObject967.bin"/><Relationship Id="rId1948" Type="http://schemas.openxmlformats.org/officeDocument/2006/relationships/image" Target="media/image972.wmf"/><Relationship Id="rId1949" Type="http://schemas.openxmlformats.org/officeDocument/2006/relationships/oleObject" Target="embeddings/oleObject968.bin"/><Relationship Id="rId2100" Type="http://schemas.openxmlformats.org/officeDocument/2006/relationships/image" Target="media/image1048.wmf"/><Relationship Id="rId2101" Type="http://schemas.openxmlformats.org/officeDocument/2006/relationships/oleObject" Target="embeddings/oleObject1044.bin"/><Relationship Id="rId2102" Type="http://schemas.openxmlformats.org/officeDocument/2006/relationships/image" Target="media/image1049.wmf"/><Relationship Id="rId2103" Type="http://schemas.openxmlformats.org/officeDocument/2006/relationships/oleObject" Target="embeddings/oleObject1045.bin"/><Relationship Id="rId2104" Type="http://schemas.openxmlformats.org/officeDocument/2006/relationships/image" Target="media/image1050.wmf"/><Relationship Id="rId2105" Type="http://schemas.openxmlformats.org/officeDocument/2006/relationships/oleObject" Target="embeddings/oleObject1046.bin"/><Relationship Id="rId2106" Type="http://schemas.openxmlformats.org/officeDocument/2006/relationships/image" Target="media/image1051.emf"/><Relationship Id="rId2107" Type="http://schemas.openxmlformats.org/officeDocument/2006/relationships/oleObject" Target="embeddings/oleObject1047.bin"/><Relationship Id="rId2108" Type="http://schemas.openxmlformats.org/officeDocument/2006/relationships/image" Target="media/image1052.emf"/><Relationship Id="rId2109" Type="http://schemas.openxmlformats.org/officeDocument/2006/relationships/oleObject" Target="embeddings/oleObject1048.bin"/><Relationship Id="rId3350" Type="http://schemas.openxmlformats.org/officeDocument/2006/relationships/image" Target="media/image1674.wmf"/><Relationship Id="rId3351" Type="http://schemas.openxmlformats.org/officeDocument/2006/relationships/oleObject" Target="embeddings/oleObject1666.bin"/><Relationship Id="rId3352" Type="http://schemas.openxmlformats.org/officeDocument/2006/relationships/image" Target="media/image1675.wmf"/><Relationship Id="rId3353" Type="http://schemas.openxmlformats.org/officeDocument/2006/relationships/oleObject" Target="embeddings/oleObject1667.bin"/><Relationship Id="rId3354" Type="http://schemas.openxmlformats.org/officeDocument/2006/relationships/image" Target="media/image1676.wmf"/><Relationship Id="rId3355" Type="http://schemas.openxmlformats.org/officeDocument/2006/relationships/oleObject" Target="embeddings/oleObject1668.bin"/><Relationship Id="rId3356" Type="http://schemas.openxmlformats.org/officeDocument/2006/relationships/image" Target="media/image1677.wmf"/><Relationship Id="rId3357" Type="http://schemas.openxmlformats.org/officeDocument/2006/relationships/oleObject" Target="embeddings/oleObject1669.bin"/><Relationship Id="rId3358" Type="http://schemas.openxmlformats.org/officeDocument/2006/relationships/image" Target="media/image1678.wmf"/><Relationship Id="rId3359" Type="http://schemas.openxmlformats.org/officeDocument/2006/relationships/oleObject" Target="embeddings/oleObject1670.bin"/><Relationship Id="rId1400" Type="http://schemas.openxmlformats.org/officeDocument/2006/relationships/image" Target="media/image698.wmf"/><Relationship Id="rId1401" Type="http://schemas.openxmlformats.org/officeDocument/2006/relationships/oleObject" Target="embeddings/oleObject694.bin"/><Relationship Id="rId1402" Type="http://schemas.openxmlformats.org/officeDocument/2006/relationships/image" Target="media/image699.wmf"/><Relationship Id="rId1403" Type="http://schemas.openxmlformats.org/officeDocument/2006/relationships/oleObject" Target="embeddings/oleObject695.bin"/><Relationship Id="rId1404" Type="http://schemas.openxmlformats.org/officeDocument/2006/relationships/image" Target="media/image700.wmf"/><Relationship Id="rId1405" Type="http://schemas.openxmlformats.org/officeDocument/2006/relationships/oleObject" Target="embeddings/oleObject696.bin"/><Relationship Id="rId1406" Type="http://schemas.openxmlformats.org/officeDocument/2006/relationships/image" Target="media/image701.wmf"/><Relationship Id="rId1407" Type="http://schemas.openxmlformats.org/officeDocument/2006/relationships/oleObject" Target="embeddings/oleObject697.bin"/><Relationship Id="rId1408" Type="http://schemas.openxmlformats.org/officeDocument/2006/relationships/image" Target="media/image702.wmf"/><Relationship Id="rId1409" Type="http://schemas.openxmlformats.org/officeDocument/2006/relationships/oleObject" Target="embeddings/oleObject698.bin"/><Relationship Id="rId280" Type="http://schemas.openxmlformats.org/officeDocument/2006/relationships/image" Target="media/image138.wmf"/><Relationship Id="rId281" Type="http://schemas.openxmlformats.org/officeDocument/2006/relationships/oleObject" Target="embeddings/oleObject135.bin"/><Relationship Id="rId282" Type="http://schemas.openxmlformats.org/officeDocument/2006/relationships/image" Target="media/image139.wmf"/><Relationship Id="rId283" Type="http://schemas.openxmlformats.org/officeDocument/2006/relationships/oleObject" Target="embeddings/oleObject136.bin"/><Relationship Id="rId284" Type="http://schemas.openxmlformats.org/officeDocument/2006/relationships/image" Target="media/image140.wmf"/><Relationship Id="rId285" Type="http://schemas.openxmlformats.org/officeDocument/2006/relationships/oleObject" Target="embeddings/oleObject137.bin"/><Relationship Id="rId286" Type="http://schemas.openxmlformats.org/officeDocument/2006/relationships/image" Target="media/image141.wmf"/><Relationship Id="rId287" Type="http://schemas.openxmlformats.org/officeDocument/2006/relationships/oleObject" Target="embeddings/oleObject138.bin"/><Relationship Id="rId288" Type="http://schemas.openxmlformats.org/officeDocument/2006/relationships/image" Target="media/image142.wmf"/><Relationship Id="rId289" Type="http://schemas.openxmlformats.org/officeDocument/2006/relationships/oleObject" Target="embeddings/oleObject139.bin"/><Relationship Id="rId2650" Type="http://schemas.openxmlformats.org/officeDocument/2006/relationships/image" Target="media/image1324.wmf"/><Relationship Id="rId2651" Type="http://schemas.openxmlformats.org/officeDocument/2006/relationships/oleObject" Target="embeddings/oleObject1316.bin"/><Relationship Id="rId2652" Type="http://schemas.openxmlformats.org/officeDocument/2006/relationships/image" Target="media/image1325.wmf"/><Relationship Id="rId2653" Type="http://schemas.openxmlformats.org/officeDocument/2006/relationships/oleObject" Target="embeddings/oleObject1317.bin"/><Relationship Id="rId2654" Type="http://schemas.openxmlformats.org/officeDocument/2006/relationships/image" Target="media/image1326.wmf"/><Relationship Id="rId2655" Type="http://schemas.openxmlformats.org/officeDocument/2006/relationships/oleObject" Target="embeddings/oleObject1318.bin"/><Relationship Id="rId2656" Type="http://schemas.openxmlformats.org/officeDocument/2006/relationships/image" Target="media/image1327.wmf"/><Relationship Id="rId2657" Type="http://schemas.openxmlformats.org/officeDocument/2006/relationships/oleObject" Target="embeddings/oleObject1319.bin"/><Relationship Id="rId2658" Type="http://schemas.openxmlformats.org/officeDocument/2006/relationships/image" Target="media/image1328.wmf"/><Relationship Id="rId2659" Type="http://schemas.openxmlformats.org/officeDocument/2006/relationships/oleObject" Target="embeddings/oleObject1320.bin"/><Relationship Id="rId4060" Type="http://schemas.openxmlformats.org/officeDocument/2006/relationships/oleObject" Target="embeddings/oleObject2020.bin"/><Relationship Id="rId4061" Type="http://schemas.openxmlformats.org/officeDocument/2006/relationships/image" Target="media/image2030.wmf"/><Relationship Id="rId4062" Type="http://schemas.openxmlformats.org/officeDocument/2006/relationships/oleObject" Target="embeddings/oleObject2021.bin"/><Relationship Id="rId4063" Type="http://schemas.openxmlformats.org/officeDocument/2006/relationships/image" Target="media/image2031.wmf"/><Relationship Id="rId4064" Type="http://schemas.openxmlformats.org/officeDocument/2006/relationships/oleObject" Target="embeddings/oleObject2022.bin"/><Relationship Id="rId4065" Type="http://schemas.openxmlformats.org/officeDocument/2006/relationships/image" Target="media/image2032.wmf"/><Relationship Id="rId4066" Type="http://schemas.openxmlformats.org/officeDocument/2006/relationships/oleObject" Target="embeddings/oleObject2023.bin"/><Relationship Id="rId4067" Type="http://schemas.openxmlformats.org/officeDocument/2006/relationships/image" Target="media/image2033.wmf"/><Relationship Id="rId4068" Type="http://schemas.openxmlformats.org/officeDocument/2006/relationships/oleObject" Target="embeddings/oleObject2024.bin"/><Relationship Id="rId4069" Type="http://schemas.openxmlformats.org/officeDocument/2006/relationships/image" Target="media/image2034.wmf"/><Relationship Id="rId1950" Type="http://schemas.openxmlformats.org/officeDocument/2006/relationships/image" Target="media/image973.wmf"/><Relationship Id="rId1951" Type="http://schemas.openxmlformats.org/officeDocument/2006/relationships/oleObject" Target="embeddings/oleObject969.bin"/><Relationship Id="rId1952" Type="http://schemas.openxmlformats.org/officeDocument/2006/relationships/image" Target="media/image974.wmf"/><Relationship Id="rId1953" Type="http://schemas.openxmlformats.org/officeDocument/2006/relationships/oleObject" Target="embeddings/oleObject970.bin"/><Relationship Id="rId1954" Type="http://schemas.openxmlformats.org/officeDocument/2006/relationships/image" Target="media/image975.wmf"/><Relationship Id="rId1955" Type="http://schemas.openxmlformats.org/officeDocument/2006/relationships/oleObject" Target="embeddings/oleObject971.bin"/><Relationship Id="rId1956" Type="http://schemas.openxmlformats.org/officeDocument/2006/relationships/image" Target="media/image976.wmf"/><Relationship Id="rId1957" Type="http://schemas.openxmlformats.org/officeDocument/2006/relationships/oleObject" Target="embeddings/oleObject972.bin"/><Relationship Id="rId1958" Type="http://schemas.openxmlformats.org/officeDocument/2006/relationships/image" Target="media/image977.wmf"/><Relationship Id="rId1959" Type="http://schemas.openxmlformats.org/officeDocument/2006/relationships/oleObject" Target="embeddings/oleObject973.bin"/><Relationship Id="rId2110" Type="http://schemas.openxmlformats.org/officeDocument/2006/relationships/image" Target="media/image1053.wmf"/><Relationship Id="rId2111" Type="http://schemas.openxmlformats.org/officeDocument/2006/relationships/oleObject" Target="embeddings/oleObject1049.bin"/><Relationship Id="rId2112" Type="http://schemas.openxmlformats.org/officeDocument/2006/relationships/image" Target="media/image1054.wmf"/><Relationship Id="rId2113" Type="http://schemas.openxmlformats.org/officeDocument/2006/relationships/oleObject" Target="embeddings/oleObject1050.bin"/><Relationship Id="rId2114" Type="http://schemas.openxmlformats.org/officeDocument/2006/relationships/image" Target="media/image1055.wmf"/><Relationship Id="rId2115" Type="http://schemas.openxmlformats.org/officeDocument/2006/relationships/oleObject" Target="embeddings/oleObject1051.bin"/><Relationship Id="rId2116" Type="http://schemas.openxmlformats.org/officeDocument/2006/relationships/image" Target="media/image1056.wmf"/><Relationship Id="rId2117" Type="http://schemas.openxmlformats.org/officeDocument/2006/relationships/oleObject" Target="embeddings/oleObject1052.bin"/><Relationship Id="rId2118" Type="http://schemas.openxmlformats.org/officeDocument/2006/relationships/image" Target="media/image1057.wmf"/><Relationship Id="rId2119" Type="http://schemas.openxmlformats.org/officeDocument/2006/relationships/oleObject" Target="embeddings/oleObject1053.bin"/><Relationship Id="rId3360" Type="http://schemas.openxmlformats.org/officeDocument/2006/relationships/image" Target="media/image1679.wmf"/><Relationship Id="rId3361" Type="http://schemas.openxmlformats.org/officeDocument/2006/relationships/oleObject" Target="embeddings/oleObject1671.bin"/><Relationship Id="rId3362" Type="http://schemas.openxmlformats.org/officeDocument/2006/relationships/image" Target="media/image1680.wmf"/><Relationship Id="rId3363" Type="http://schemas.openxmlformats.org/officeDocument/2006/relationships/oleObject" Target="embeddings/oleObject1672.bin"/><Relationship Id="rId3364" Type="http://schemas.openxmlformats.org/officeDocument/2006/relationships/image" Target="media/image1681.wmf"/><Relationship Id="rId3365" Type="http://schemas.openxmlformats.org/officeDocument/2006/relationships/oleObject" Target="embeddings/oleObject1673.bin"/><Relationship Id="rId3366" Type="http://schemas.openxmlformats.org/officeDocument/2006/relationships/image" Target="media/image1682.wmf"/><Relationship Id="rId3367" Type="http://schemas.openxmlformats.org/officeDocument/2006/relationships/oleObject" Target="embeddings/oleObject1674.bin"/><Relationship Id="rId3368" Type="http://schemas.openxmlformats.org/officeDocument/2006/relationships/image" Target="media/image1683.wmf"/><Relationship Id="rId3369" Type="http://schemas.openxmlformats.org/officeDocument/2006/relationships/oleObject" Target="embeddings/oleObject1675.bin"/><Relationship Id="rId1410" Type="http://schemas.openxmlformats.org/officeDocument/2006/relationships/image" Target="media/image703.wmf"/><Relationship Id="rId1411" Type="http://schemas.openxmlformats.org/officeDocument/2006/relationships/oleObject" Target="embeddings/oleObject699.bin"/><Relationship Id="rId1412" Type="http://schemas.openxmlformats.org/officeDocument/2006/relationships/image" Target="media/image704.wmf"/><Relationship Id="rId1413" Type="http://schemas.openxmlformats.org/officeDocument/2006/relationships/oleObject" Target="embeddings/oleObject700.bin"/><Relationship Id="rId1414" Type="http://schemas.openxmlformats.org/officeDocument/2006/relationships/image" Target="media/image705.wmf"/><Relationship Id="rId1415" Type="http://schemas.openxmlformats.org/officeDocument/2006/relationships/oleObject" Target="embeddings/oleObject701.bin"/><Relationship Id="rId1416" Type="http://schemas.openxmlformats.org/officeDocument/2006/relationships/image" Target="media/image706.wmf"/><Relationship Id="rId1417" Type="http://schemas.openxmlformats.org/officeDocument/2006/relationships/oleObject" Target="embeddings/oleObject702.bin"/><Relationship Id="rId1418" Type="http://schemas.openxmlformats.org/officeDocument/2006/relationships/image" Target="media/image707.wmf"/><Relationship Id="rId1419" Type="http://schemas.openxmlformats.org/officeDocument/2006/relationships/oleObject" Target="embeddings/oleObject703.bin"/><Relationship Id="rId290" Type="http://schemas.openxmlformats.org/officeDocument/2006/relationships/image" Target="media/image143.wmf"/><Relationship Id="rId291" Type="http://schemas.openxmlformats.org/officeDocument/2006/relationships/oleObject" Target="embeddings/oleObject140.bin"/><Relationship Id="rId292" Type="http://schemas.openxmlformats.org/officeDocument/2006/relationships/image" Target="media/image144.wmf"/><Relationship Id="rId293" Type="http://schemas.openxmlformats.org/officeDocument/2006/relationships/oleObject" Target="embeddings/oleObject141.bin"/><Relationship Id="rId294" Type="http://schemas.openxmlformats.org/officeDocument/2006/relationships/image" Target="media/image145.wmf"/><Relationship Id="rId295" Type="http://schemas.openxmlformats.org/officeDocument/2006/relationships/oleObject" Target="embeddings/oleObject142.bin"/><Relationship Id="rId296" Type="http://schemas.openxmlformats.org/officeDocument/2006/relationships/image" Target="media/image146.wmf"/><Relationship Id="rId297" Type="http://schemas.openxmlformats.org/officeDocument/2006/relationships/oleObject" Target="embeddings/oleObject143.bin"/><Relationship Id="rId298" Type="http://schemas.openxmlformats.org/officeDocument/2006/relationships/image" Target="media/image147.wmf"/><Relationship Id="rId299" Type="http://schemas.openxmlformats.org/officeDocument/2006/relationships/oleObject" Target="embeddings/oleObject144.bin"/><Relationship Id="rId2660" Type="http://schemas.openxmlformats.org/officeDocument/2006/relationships/image" Target="media/image1329.wmf"/><Relationship Id="rId2661" Type="http://schemas.openxmlformats.org/officeDocument/2006/relationships/oleObject" Target="embeddings/oleObject1321.bin"/><Relationship Id="rId2662" Type="http://schemas.openxmlformats.org/officeDocument/2006/relationships/image" Target="media/image1330.wmf"/><Relationship Id="rId2663" Type="http://schemas.openxmlformats.org/officeDocument/2006/relationships/oleObject" Target="embeddings/oleObject1322.bin"/><Relationship Id="rId2664" Type="http://schemas.openxmlformats.org/officeDocument/2006/relationships/image" Target="media/image1331.wmf"/><Relationship Id="rId2665" Type="http://schemas.openxmlformats.org/officeDocument/2006/relationships/oleObject" Target="embeddings/oleObject1323.bin"/><Relationship Id="rId2666" Type="http://schemas.openxmlformats.org/officeDocument/2006/relationships/image" Target="media/image1332.wmf"/><Relationship Id="rId2667" Type="http://schemas.openxmlformats.org/officeDocument/2006/relationships/oleObject" Target="embeddings/oleObject1324.bin"/><Relationship Id="rId2668" Type="http://schemas.openxmlformats.org/officeDocument/2006/relationships/image" Target="media/image1333.wmf"/><Relationship Id="rId2669" Type="http://schemas.openxmlformats.org/officeDocument/2006/relationships/oleObject" Target="embeddings/oleObject1325.bin"/><Relationship Id="rId4070" Type="http://schemas.openxmlformats.org/officeDocument/2006/relationships/oleObject" Target="embeddings/oleObject2025.bin"/><Relationship Id="rId4071" Type="http://schemas.openxmlformats.org/officeDocument/2006/relationships/image" Target="media/image2035.wmf"/><Relationship Id="rId4072" Type="http://schemas.openxmlformats.org/officeDocument/2006/relationships/oleObject" Target="embeddings/oleObject2026.bin"/><Relationship Id="rId4073" Type="http://schemas.openxmlformats.org/officeDocument/2006/relationships/image" Target="media/image2036.wmf"/><Relationship Id="rId4074" Type="http://schemas.openxmlformats.org/officeDocument/2006/relationships/oleObject" Target="embeddings/oleObject2027.bin"/><Relationship Id="rId4075" Type="http://schemas.openxmlformats.org/officeDocument/2006/relationships/image" Target="media/image2037.wmf"/><Relationship Id="rId4076" Type="http://schemas.openxmlformats.org/officeDocument/2006/relationships/oleObject" Target="embeddings/oleObject2028.bin"/><Relationship Id="rId4077" Type="http://schemas.openxmlformats.org/officeDocument/2006/relationships/image" Target="media/image2038.wmf"/><Relationship Id="rId4078" Type="http://schemas.openxmlformats.org/officeDocument/2006/relationships/oleObject" Target="embeddings/oleObject2029.bin"/><Relationship Id="rId4079" Type="http://schemas.openxmlformats.org/officeDocument/2006/relationships/image" Target="media/image2039.wmf"/><Relationship Id="rId1960" Type="http://schemas.openxmlformats.org/officeDocument/2006/relationships/image" Target="media/image978.wmf"/><Relationship Id="rId1961" Type="http://schemas.openxmlformats.org/officeDocument/2006/relationships/oleObject" Target="embeddings/oleObject974.bin"/><Relationship Id="rId1962" Type="http://schemas.openxmlformats.org/officeDocument/2006/relationships/image" Target="media/image979.wmf"/><Relationship Id="rId1963" Type="http://schemas.openxmlformats.org/officeDocument/2006/relationships/oleObject" Target="embeddings/oleObject975.bin"/><Relationship Id="rId1964" Type="http://schemas.openxmlformats.org/officeDocument/2006/relationships/image" Target="media/image980.wmf"/><Relationship Id="rId1965" Type="http://schemas.openxmlformats.org/officeDocument/2006/relationships/oleObject" Target="embeddings/oleObject976.bin"/><Relationship Id="rId1966" Type="http://schemas.openxmlformats.org/officeDocument/2006/relationships/image" Target="media/image981.wmf"/><Relationship Id="rId1967" Type="http://schemas.openxmlformats.org/officeDocument/2006/relationships/oleObject" Target="embeddings/oleObject977.bin"/><Relationship Id="rId1968" Type="http://schemas.openxmlformats.org/officeDocument/2006/relationships/image" Target="media/image982.wmf"/><Relationship Id="rId1969" Type="http://schemas.openxmlformats.org/officeDocument/2006/relationships/oleObject" Target="embeddings/oleObject978.bin"/><Relationship Id="rId2120" Type="http://schemas.openxmlformats.org/officeDocument/2006/relationships/image" Target="media/image1058.emf"/><Relationship Id="rId2121" Type="http://schemas.openxmlformats.org/officeDocument/2006/relationships/oleObject" Target="embeddings/oleObject1054.bin"/><Relationship Id="rId2122" Type="http://schemas.openxmlformats.org/officeDocument/2006/relationships/image" Target="media/image1059.wmf"/><Relationship Id="rId2123" Type="http://schemas.openxmlformats.org/officeDocument/2006/relationships/oleObject" Target="embeddings/oleObject1055.bin"/><Relationship Id="rId2124" Type="http://schemas.openxmlformats.org/officeDocument/2006/relationships/image" Target="media/image1060.wmf"/><Relationship Id="rId2125" Type="http://schemas.openxmlformats.org/officeDocument/2006/relationships/oleObject" Target="embeddings/oleObject1056.bin"/><Relationship Id="rId2126" Type="http://schemas.openxmlformats.org/officeDocument/2006/relationships/image" Target="media/image1061.emf"/><Relationship Id="rId2127" Type="http://schemas.openxmlformats.org/officeDocument/2006/relationships/oleObject" Target="embeddings/oleObject1057.bin"/><Relationship Id="rId2128" Type="http://schemas.openxmlformats.org/officeDocument/2006/relationships/image" Target="media/image1062.emf"/><Relationship Id="rId2129" Type="http://schemas.openxmlformats.org/officeDocument/2006/relationships/oleObject" Target="embeddings/oleObject1058.bin"/><Relationship Id="rId3370" Type="http://schemas.openxmlformats.org/officeDocument/2006/relationships/image" Target="media/image1684.wmf"/><Relationship Id="rId3371" Type="http://schemas.openxmlformats.org/officeDocument/2006/relationships/oleObject" Target="embeddings/oleObject1676.bin"/><Relationship Id="rId3372" Type="http://schemas.openxmlformats.org/officeDocument/2006/relationships/image" Target="media/image1685.wmf"/><Relationship Id="rId3373" Type="http://schemas.openxmlformats.org/officeDocument/2006/relationships/oleObject" Target="embeddings/oleObject1677.bin"/><Relationship Id="rId3374" Type="http://schemas.openxmlformats.org/officeDocument/2006/relationships/image" Target="media/image1686.wmf"/><Relationship Id="rId3375" Type="http://schemas.openxmlformats.org/officeDocument/2006/relationships/oleObject" Target="embeddings/oleObject1678.bin"/><Relationship Id="rId3376" Type="http://schemas.openxmlformats.org/officeDocument/2006/relationships/image" Target="media/image1687.wmf"/><Relationship Id="rId3377" Type="http://schemas.openxmlformats.org/officeDocument/2006/relationships/oleObject" Target="embeddings/oleObject1679.bin"/><Relationship Id="rId3378" Type="http://schemas.openxmlformats.org/officeDocument/2006/relationships/image" Target="media/image1688.wmf"/><Relationship Id="rId3379" Type="http://schemas.openxmlformats.org/officeDocument/2006/relationships/oleObject" Target="embeddings/oleObject1680.bin"/><Relationship Id="rId1420" Type="http://schemas.openxmlformats.org/officeDocument/2006/relationships/image" Target="media/image708.wmf"/><Relationship Id="rId1421" Type="http://schemas.openxmlformats.org/officeDocument/2006/relationships/oleObject" Target="embeddings/oleObject704.bin"/><Relationship Id="rId1422" Type="http://schemas.openxmlformats.org/officeDocument/2006/relationships/image" Target="media/image709.wmf"/><Relationship Id="rId1423" Type="http://schemas.openxmlformats.org/officeDocument/2006/relationships/oleObject" Target="embeddings/oleObject705.bin"/><Relationship Id="rId1424" Type="http://schemas.openxmlformats.org/officeDocument/2006/relationships/image" Target="media/image710.wmf"/><Relationship Id="rId1425" Type="http://schemas.openxmlformats.org/officeDocument/2006/relationships/oleObject" Target="embeddings/oleObject706.bin"/><Relationship Id="rId1426" Type="http://schemas.openxmlformats.org/officeDocument/2006/relationships/image" Target="media/image711.wmf"/><Relationship Id="rId1427" Type="http://schemas.openxmlformats.org/officeDocument/2006/relationships/oleObject" Target="embeddings/oleObject707.bin"/><Relationship Id="rId1428" Type="http://schemas.openxmlformats.org/officeDocument/2006/relationships/image" Target="media/image712.wmf"/><Relationship Id="rId1429" Type="http://schemas.openxmlformats.org/officeDocument/2006/relationships/oleObject" Target="embeddings/oleObject708.bin"/><Relationship Id="rId2670" Type="http://schemas.openxmlformats.org/officeDocument/2006/relationships/image" Target="media/image1334.wmf"/><Relationship Id="rId2671" Type="http://schemas.openxmlformats.org/officeDocument/2006/relationships/oleObject" Target="embeddings/oleObject1326.bin"/><Relationship Id="rId2672" Type="http://schemas.openxmlformats.org/officeDocument/2006/relationships/image" Target="media/image1335.wmf"/><Relationship Id="rId2673" Type="http://schemas.openxmlformats.org/officeDocument/2006/relationships/oleObject" Target="embeddings/oleObject1327.bin"/><Relationship Id="rId2674" Type="http://schemas.openxmlformats.org/officeDocument/2006/relationships/image" Target="media/image1336.wmf"/><Relationship Id="rId2675" Type="http://schemas.openxmlformats.org/officeDocument/2006/relationships/oleObject" Target="embeddings/oleObject1328.bin"/><Relationship Id="rId2676" Type="http://schemas.openxmlformats.org/officeDocument/2006/relationships/image" Target="media/image1337.wmf"/><Relationship Id="rId2677" Type="http://schemas.openxmlformats.org/officeDocument/2006/relationships/oleObject" Target="embeddings/oleObject1329.bin"/><Relationship Id="rId2678" Type="http://schemas.openxmlformats.org/officeDocument/2006/relationships/image" Target="media/image1338.wmf"/><Relationship Id="rId2679" Type="http://schemas.openxmlformats.org/officeDocument/2006/relationships/oleObject" Target="embeddings/oleObject1330.bin"/><Relationship Id="rId4080" Type="http://schemas.openxmlformats.org/officeDocument/2006/relationships/oleObject" Target="embeddings/oleObject2030.bin"/><Relationship Id="rId4081" Type="http://schemas.openxmlformats.org/officeDocument/2006/relationships/image" Target="media/image2040.wmf"/><Relationship Id="rId4082" Type="http://schemas.openxmlformats.org/officeDocument/2006/relationships/oleObject" Target="embeddings/oleObject2031.bin"/><Relationship Id="rId4083" Type="http://schemas.openxmlformats.org/officeDocument/2006/relationships/image" Target="media/image2041.wmf"/><Relationship Id="rId4084" Type="http://schemas.openxmlformats.org/officeDocument/2006/relationships/oleObject" Target="embeddings/oleObject2032.bin"/><Relationship Id="rId4085" Type="http://schemas.openxmlformats.org/officeDocument/2006/relationships/image" Target="media/image2042.wmf"/><Relationship Id="rId4086" Type="http://schemas.openxmlformats.org/officeDocument/2006/relationships/oleObject" Target="embeddings/oleObject2033.bin"/><Relationship Id="rId4087" Type="http://schemas.openxmlformats.org/officeDocument/2006/relationships/image" Target="media/image2043.wmf"/><Relationship Id="rId4088" Type="http://schemas.openxmlformats.org/officeDocument/2006/relationships/oleObject" Target="embeddings/oleObject2034.bin"/><Relationship Id="rId4089" Type="http://schemas.openxmlformats.org/officeDocument/2006/relationships/image" Target="media/image2044.wmf"/><Relationship Id="rId1970" Type="http://schemas.openxmlformats.org/officeDocument/2006/relationships/image" Target="media/image983.wmf"/><Relationship Id="rId1971" Type="http://schemas.openxmlformats.org/officeDocument/2006/relationships/oleObject" Target="embeddings/oleObject979.bin"/><Relationship Id="rId1972" Type="http://schemas.openxmlformats.org/officeDocument/2006/relationships/image" Target="media/image984.wmf"/><Relationship Id="rId1973" Type="http://schemas.openxmlformats.org/officeDocument/2006/relationships/oleObject" Target="embeddings/oleObject980.bin"/><Relationship Id="rId1974" Type="http://schemas.openxmlformats.org/officeDocument/2006/relationships/image" Target="media/image985.wmf"/><Relationship Id="rId1975" Type="http://schemas.openxmlformats.org/officeDocument/2006/relationships/oleObject" Target="embeddings/oleObject981.bin"/><Relationship Id="rId1976" Type="http://schemas.openxmlformats.org/officeDocument/2006/relationships/image" Target="media/image986.emf"/><Relationship Id="rId1977" Type="http://schemas.openxmlformats.org/officeDocument/2006/relationships/oleObject" Target="embeddings/oleObject982.bin"/><Relationship Id="rId1978" Type="http://schemas.openxmlformats.org/officeDocument/2006/relationships/image" Target="media/image987.emf"/><Relationship Id="rId1979" Type="http://schemas.openxmlformats.org/officeDocument/2006/relationships/oleObject" Target="embeddings/oleObject983.bin"/><Relationship Id="rId2130" Type="http://schemas.openxmlformats.org/officeDocument/2006/relationships/image" Target="media/image1063.wmf"/><Relationship Id="rId2131" Type="http://schemas.openxmlformats.org/officeDocument/2006/relationships/oleObject" Target="embeddings/oleObject1059.bin"/><Relationship Id="rId2132" Type="http://schemas.openxmlformats.org/officeDocument/2006/relationships/image" Target="media/image1064.emf"/><Relationship Id="rId2133" Type="http://schemas.openxmlformats.org/officeDocument/2006/relationships/oleObject" Target="embeddings/oleObject1060.bin"/><Relationship Id="rId2134" Type="http://schemas.openxmlformats.org/officeDocument/2006/relationships/image" Target="media/image1065.emf"/><Relationship Id="rId2135" Type="http://schemas.openxmlformats.org/officeDocument/2006/relationships/oleObject" Target="embeddings/oleObject1061.bin"/><Relationship Id="rId2136" Type="http://schemas.openxmlformats.org/officeDocument/2006/relationships/image" Target="media/image1066.emf"/><Relationship Id="rId2137" Type="http://schemas.openxmlformats.org/officeDocument/2006/relationships/oleObject" Target="embeddings/oleObject1062.bin"/><Relationship Id="rId2138" Type="http://schemas.openxmlformats.org/officeDocument/2006/relationships/image" Target="media/image1067.emf"/><Relationship Id="rId2139" Type="http://schemas.openxmlformats.org/officeDocument/2006/relationships/oleObject" Target="embeddings/oleObject1063.bin"/><Relationship Id="rId3380" Type="http://schemas.openxmlformats.org/officeDocument/2006/relationships/image" Target="media/image1689.wmf"/><Relationship Id="rId3381" Type="http://schemas.openxmlformats.org/officeDocument/2006/relationships/oleObject" Target="embeddings/oleObject1681.bin"/><Relationship Id="rId3382" Type="http://schemas.openxmlformats.org/officeDocument/2006/relationships/image" Target="media/image1690.wmf"/><Relationship Id="rId3383" Type="http://schemas.openxmlformats.org/officeDocument/2006/relationships/oleObject" Target="embeddings/oleObject1682.bin"/><Relationship Id="rId3384" Type="http://schemas.openxmlformats.org/officeDocument/2006/relationships/image" Target="media/image1691.wmf"/><Relationship Id="rId3385" Type="http://schemas.openxmlformats.org/officeDocument/2006/relationships/oleObject" Target="embeddings/oleObject1683.bin"/><Relationship Id="rId3386" Type="http://schemas.openxmlformats.org/officeDocument/2006/relationships/image" Target="media/image1692.wmf"/><Relationship Id="rId3387" Type="http://schemas.openxmlformats.org/officeDocument/2006/relationships/oleObject" Target="embeddings/oleObject1684.bin"/><Relationship Id="rId3388" Type="http://schemas.openxmlformats.org/officeDocument/2006/relationships/image" Target="media/image1693.wmf"/><Relationship Id="rId3389" Type="http://schemas.openxmlformats.org/officeDocument/2006/relationships/oleObject" Target="embeddings/oleObject1685.bin"/><Relationship Id="rId1430" Type="http://schemas.openxmlformats.org/officeDocument/2006/relationships/image" Target="media/image713.wmf"/><Relationship Id="rId1431" Type="http://schemas.openxmlformats.org/officeDocument/2006/relationships/oleObject" Target="embeddings/oleObject709.bin"/><Relationship Id="rId1432" Type="http://schemas.openxmlformats.org/officeDocument/2006/relationships/image" Target="media/image714.wmf"/><Relationship Id="rId1433" Type="http://schemas.openxmlformats.org/officeDocument/2006/relationships/oleObject" Target="embeddings/oleObject710.bin"/><Relationship Id="rId1434" Type="http://schemas.openxmlformats.org/officeDocument/2006/relationships/image" Target="media/image715.wmf"/><Relationship Id="rId1435" Type="http://schemas.openxmlformats.org/officeDocument/2006/relationships/oleObject" Target="embeddings/oleObject711.bin"/><Relationship Id="rId1436" Type="http://schemas.openxmlformats.org/officeDocument/2006/relationships/image" Target="media/image716.wmf"/><Relationship Id="rId1437" Type="http://schemas.openxmlformats.org/officeDocument/2006/relationships/oleObject" Target="embeddings/oleObject712.bin"/><Relationship Id="rId1438" Type="http://schemas.openxmlformats.org/officeDocument/2006/relationships/image" Target="media/image717.wmf"/><Relationship Id="rId1439" Type="http://schemas.openxmlformats.org/officeDocument/2006/relationships/oleObject" Target="embeddings/oleObject713.bin"/><Relationship Id="rId2680" Type="http://schemas.openxmlformats.org/officeDocument/2006/relationships/image" Target="media/image1339.wmf"/><Relationship Id="rId2681" Type="http://schemas.openxmlformats.org/officeDocument/2006/relationships/oleObject" Target="embeddings/oleObject1331.bin"/><Relationship Id="rId2682" Type="http://schemas.openxmlformats.org/officeDocument/2006/relationships/image" Target="media/image1340.wmf"/><Relationship Id="rId2683" Type="http://schemas.openxmlformats.org/officeDocument/2006/relationships/oleObject" Target="embeddings/oleObject1332.bin"/><Relationship Id="rId2684" Type="http://schemas.openxmlformats.org/officeDocument/2006/relationships/image" Target="media/image1341.wmf"/><Relationship Id="rId2685" Type="http://schemas.openxmlformats.org/officeDocument/2006/relationships/oleObject" Target="embeddings/oleObject1333.bin"/><Relationship Id="rId2686" Type="http://schemas.openxmlformats.org/officeDocument/2006/relationships/image" Target="media/image1342.wmf"/><Relationship Id="rId2687" Type="http://schemas.openxmlformats.org/officeDocument/2006/relationships/oleObject" Target="embeddings/oleObject1334.bin"/><Relationship Id="rId2688" Type="http://schemas.openxmlformats.org/officeDocument/2006/relationships/image" Target="media/image1343.wmf"/><Relationship Id="rId2689" Type="http://schemas.openxmlformats.org/officeDocument/2006/relationships/oleObject" Target="embeddings/oleObject1335.bin"/><Relationship Id="rId4090" Type="http://schemas.openxmlformats.org/officeDocument/2006/relationships/oleObject" Target="embeddings/oleObject2035.bin"/><Relationship Id="rId4091" Type="http://schemas.openxmlformats.org/officeDocument/2006/relationships/image" Target="media/image2045.wmf"/><Relationship Id="rId4092" Type="http://schemas.openxmlformats.org/officeDocument/2006/relationships/oleObject" Target="embeddings/oleObject2036.bin"/><Relationship Id="rId4093" Type="http://schemas.openxmlformats.org/officeDocument/2006/relationships/image" Target="media/image2046.wmf"/><Relationship Id="rId4094" Type="http://schemas.openxmlformats.org/officeDocument/2006/relationships/oleObject" Target="embeddings/oleObject2037.bin"/><Relationship Id="rId4095" Type="http://schemas.openxmlformats.org/officeDocument/2006/relationships/image" Target="media/image2047.wmf"/><Relationship Id="rId4096" Type="http://schemas.openxmlformats.org/officeDocument/2006/relationships/oleObject" Target="embeddings/oleObject2038.bin"/><Relationship Id="rId4097" Type="http://schemas.openxmlformats.org/officeDocument/2006/relationships/image" Target="media/image2048.emf"/><Relationship Id="rId4098" Type="http://schemas.openxmlformats.org/officeDocument/2006/relationships/oleObject" Target="embeddings/oleObject2039.bin"/><Relationship Id="rId4099" Type="http://schemas.openxmlformats.org/officeDocument/2006/relationships/image" Target="media/image2049.emf"/><Relationship Id="rId1980" Type="http://schemas.openxmlformats.org/officeDocument/2006/relationships/image" Target="media/image988.wmf"/><Relationship Id="rId1981" Type="http://schemas.openxmlformats.org/officeDocument/2006/relationships/oleObject" Target="embeddings/oleObject984.bin"/><Relationship Id="rId1982" Type="http://schemas.openxmlformats.org/officeDocument/2006/relationships/image" Target="media/image989.wmf"/><Relationship Id="rId1983" Type="http://schemas.openxmlformats.org/officeDocument/2006/relationships/oleObject" Target="embeddings/oleObject985.bin"/><Relationship Id="rId1984" Type="http://schemas.openxmlformats.org/officeDocument/2006/relationships/image" Target="media/image990.wmf"/><Relationship Id="rId1985" Type="http://schemas.openxmlformats.org/officeDocument/2006/relationships/oleObject" Target="embeddings/oleObject986.bin"/><Relationship Id="rId1986" Type="http://schemas.openxmlformats.org/officeDocument/2006/relationships/image" Target="media/image991.wmf"/><Relationship Id="rId1987" Type="http://schemas.openxmlformats.org/officeDocument/2006/relationships/oleObject" Target="embeddings/oleObject987.bin"/><Relationship Id="rId1988" Type="http://schemas.openxmlformats.org/officeDocument/2006/relationships/image" Target="media/image992.wmf"/><Relationship Id="rId1989" Type="http://schemas.openxmlformats.org/officeDocument/2006/relationships/oleObject" Target="embeddings/oleObject988.bin"/><Relationship Id="rId2140" Type="http://schemas.openxmlformats.org/officeDocument/2006/relationships/image" Target="media/image1068.emf"/><Relationship Id="rId2141" Type="http://schemas.openxmlformats.org/officeDocument/2006/relationships/oleObject" Target="embeddings/oleObject1064.bin"/><Relationship Id="rId2142" Type="http://schemas.openxmlformats.org/officeDocument/2006/relationships/image" Target="media/image1069.wmf"/><Relationship Id="rId2143" Type="http://schemas.openxmlformats.org/officeDocument/2006/relationships/oleObject" Target="embeddings/oleObject1065.bin"/><Relationship Id="rId2144" Type="http://schemas.openxmlformats.org/officeDocument/2006/relationships/image" Target="media/image1070.emf"/><Relationship Id="rId2145" Type="http://schemas.openxmlformats.org/officeDocument/2006/relationships/oleObject" Target="embeddings/oleObject1066.bin"/><Relationship Id="rId2146" Type="http://schemas.openxmlformats.org/officeDocument/2006/relationships/image" Target="media/image1071.emf"/><Relationship Id="rId2147" Type="http://schemas.openxmlformats.org/officeDocument/2006/relationships/oleObject" Target="embeddings/oleObject1067.bin"/><Relationship Id="rId2148" Type="http://schemas.openxmlformats.org/officeDocument/2006/relationships/image" Target="media/image1072.emf"/><Relationship Id="rId2149" Type="http://schemas.openxmlformats.org/officeDocument/2006/relationships/oleObject" Target="embeddings/oleObject1068.bin"/><Relationship Id="rId3390" Type="http://schemas.openxmlformats.org/officeDocument/2006/relationships/image" Target="media/image1694.wmf"/><Relationship Id="rId3391" Type="http://schemas.openxmlformats.org/officeDocument/2006/relationships/oleObject" Target="embeddings/oleObject1686.bin"/><Relationship Id="rId3392" Type="http://schemas.openxmlformats.org/officeDocument/2006/relationships/image" Target="media/image1695.wmf"/><Relationship Id="rId3393" Type="http://schemas.openxmlformats.org/officeDocument/2006/relationships/oleObject" Target="embeddings/oleObject1687.bin"/><Relationship Id="rId3394" Type="http://schemas.openxmlformats.org/officeDocument/2006/relationships/image" Target="media/image1696.wmf"/><Relationship Id="rId3395" Type="http://schemas.openxmlformats.org/officeDocument/2006/relationships/oleObject" Target="embeddings/oleObject1688.bin"/><Relationship Id="rId3396" Type="http://schemas.openxmlformats.org/officeDocument/2006/relationships/image" Target="media/image1697.wmf"/><Relationship Id="rId3397" Type="http://schemas.openxmlformats.org/officeDocument/2006/relationships/oleObject" Target="embeddings/oleObject1689.bin"/><Relationship Id="rId3398" Type="http://schemas.openxmlformats.org/officeDocument/2006/relationships/image" Target="media/image1698.wmf"/><Relationship Id="rId3399" Type="http://schemas.openxmlformats.org/officeDocument/2006/relationships/oleObject" Target="embeddings/oleObject1690.bin"/><Relationship Id="rId500" Type="http://schemas.openxmlformats.org/officeDocument/2006/relationships/oleObject" Target="embeddings/oleObject244.bin"/><Relationship Id="rId501" Type="http://schemas.openxmlformats.org/officeDocument/2006/relationships/image" Target="media/image248.wmf"/><Relationship Id="rId502" Type="http://schemas.openxmlformats.org/officeDocument/2006/relationships/oleObject" Target="embeddings/oleObject245.bin"/><Relationship Id="rId503" Type="http://schemas.openxmlformats.org/officeDocument/2006/relationships/image" Target="media/image249.wmf"/><Relationship Id="rId504" Type="http://schemas.openxmlformats.org/officeDocument/2006/relationships/oleObject" Target="embeddings/oleObject246.bin"/><Relationship Id="rId505" Type="http://schemas.openxmlformats.org/officeDocument/2006/relationships/image" Target="media/image250.wmf"/><Relationship Id="rId506" Type="http://schemas.openxmlformats.org/officeDocument/2006/relationships/oleObject" Target="embeddings/oleObject247.bin"/><Relationship Id="rId507" Type="http://schemas.openxmlformats.org/officeDocument/2006/relationships/image" Target="media/image251.wmf"/><Relationship Id="rId508" Type="http://schemas.openxmlformats.org/officeDocument/2006/relationships/oleObject" Target="embeddings/oleObject248.bin"/><Relationship Id="rId509" Type="http://schemas.openxmlformats.org/officeDocument/2006/relationships/image" Target="media/image252.wmf"/><Relationship Id="rId1440" Type="http://schemas.openxmlformats.org/officeDocument/2006/relationships/image" Target="media/image718.wmf"/><Relationship Id="rId1441" Type="http://schemas.openxmlformats.org/officeDocument/2006/relationships/oleObject" Target="embeddings/oleObject714.bin"/><Relationship Id="rId1442" Type="http://schemas.openxmlformats.org/officeDocument/2006/relationships/image" Target="media/image719.wmf"/><Relationship Id="rId1443" Type="http://schemas.openxmlformats.org/officeDocument/2006/relationships/oleObject" Target="embeddings/oleObject715.bin"/><Relationship Id="rId1444" Type="http://schemas.openxmlformats.org/officeDocument/2006/relationships/image" Target="media/image720.wmf"/><Relationship Id="rId1445" Type="http://schemas.openxmlformats.org/officeDocument/2006/relationships/oleObject" Target="embeddings/oleObject716.bin"/><Relationship Id="rId1446" Type="http://schemas.openxmlformats.org/officeDocument/2006/relationships/image" Target="media/image721.wmf"/><Relationship Id="rId1447" Type="http://schemas.openxmlformats.org/officeDocument/2006/relationships/oleObject" Target="embeddings/oleObject717.bin"/><Relationship Id="rId1448" Type="http://schemas.openxmlformats.org/officeDocument/2006/relationships/image" Target="media/image722.wmf"/><Relationship Id="rId1449" Type="http://schemas.openxmlformats.org/officeDocument/2006/relationships/oleObject" Target="embeddings/oleObject718.bin"/><Relationship Id="rId2690" Type="http://schemas.openxmlformats.org/officeDocument/2006/relationships/image" Target="media/image1344.wmf"/><Relationship Id="rId2691" Type="http://schemas.openxmlformats.org/officeDocument/2006/relationships/oleObject" Target="embeddings/oleObject1336.bin"/><Relationship Id="rId2692" Type="http://schemas.openxmlformats.org/officeDocument/2006/relationships/image" Target="media/image1345.wmf"/><Relationship Id="rId2693" Type="http://schemas.openxmlformats.org/officeDocument/2006/relationships/oleObject" Target="embeddings/oleObject1337.bin"/><Relationship Id="rId2694" Type="http://schemas.openxmlformats.org/officeDocument/2006/relationships/image" Target="media/image1346.wmf"/><Relationship Id="rId2695" Type="http://schemas.openxmlformats.org/officeDocument/2006/relationships/oleObject" Target="embeddings/oleObject1338.bin"/><Relationship Id="rId2696" Type="http://schemas.openxmlformats.org/officeDocument/2006/relationships/image" Target="media/image1347.wmf"/><Relationship Id="rId2697" Type="http://schemas.openxmlformats.org/officeDocument/2006/relationships/oleObject" Target="embeddings/oleObject1339.bin"/><Relationship Id="rId2698" Type="http://schemas.openxmlformats.org/officeDocument/2006/relationships/image" Target="media/image1348.wmf"/><Relationship Id="rId2699" Type="http://schemas.openxmlformats.org/officeDocument/2006/relationships/oleObject" Target="embeddings/oleObject1340.bin"/><Relationship Id="rId1990" Type="http://schemas.openxmlformats.org/officeDocument/2006/relationships/image" Target="media/image993.wmf"/><Relationship Id="rId1991" Type="http://schemas.openxmlformats.org/officeDocument/2006/relationships/oleObject" Target="embeddings/oleObject989.bin"/><Relationship Id="rId1992" Type="http://schemas.openxmlformats.org/officeDocument/2006/relationships/image" Target="media/image994.wmf"/><Relationship Id="rId1993" Type="http://schemas.openxmlformats.org/officeDocument/2006/relationships/oleObject" Target="embeddings/oleObject990.bin"/><Relationship Id="rId1994" Type="http://schemas.openxmlformats.org/officeDocument/2006/relationships/image" Target="media/image995.wmf"/><Relationship Id="rId1995" Type="http://schemas.openxmlformats.org/officeDocument/2006/relationships/oleObject" Target="embeddings/oleObject991.bin"/><Relationship Id="rId1996" Type="http://schemas.openxmlformats.org/officeDocument/2006/relationships/image" Target="media/image996.wmf"/><Relationship Id="rId1997" Type="http://schemas.openxmlformats.org/officeDocument/2006/relationships/oleObject" Target="embeddings/oleObject992.bin"/><Relationship Id="rId1998" Type="http://schemas.openxmlformats.org/officeDocument/2006/relationships/image" Target="media/image997.wmf"/><Relationship Id="rId1999" Type="http://schemas.openxmlformats.org/officeDocument/2006/relationships/oleObject" Target="embeddings/oleObject993.bin"/><Relationship Id="rId2150" Type="http://schemas.openxmlformats.org/officeDocument/2006/relationships/image" Target="media/image1073.emf"/><Relationship Id="rId2151" Type="http://schemas.openxmlformats.org/officeDocument/2006/relationships/oleObject" Target="embeddings/oleObject1069.bin"/><Relationship Id="rId2152" Type="http://schemas.openxmlformats.org/officeDocument/2006/relationships/image" Target="media/image1074.emf"/><Relationship Id="rId2153" Type="http://schemas.openxmlformats.org/officeDocument/2006/relationships/oleObject" Target="embeddings/oleObject1070.bin"/><Relationship Id="rId2154" Type="http://schemas.openxmlformats.org/officeDocument/2006/relationships/image" Target="media/image1075.wmf"/><Relationship Id="rId2155" Type="http://schemas.openxmlformats.org/officeDocument/2006/relationships/oleObject" Target="embeddings/oleObject1071.bin"/><Relationship Id="rId2156" Type="http://schemas.openxmlformats.org/officeDocument/2006/relationships/image" Target="media/image1076.emf"/><Relationship Id="rId2157" Type="http://schemas.openxmlformats.org/officeDocument/2006/relationships/oleObject" Target="embeddings/oleObject1072.bin"/><Relationship Id="rId2158" Type="http://schemas.openxmlformats.org/officeDocument/2006/relationships/image" Target="media/image1077.emf"/><Relationship Id="rId2159" Type="http://schemas.openxmlformats.org/officeDocument/2006/relationships/oleObject" Target="embeddings/oleObject1073.bin"/><Relationship Id="rId510" Type="http://schemas.openxmlformats.org/officeDocument/2006/relationships/oleObject" Target="embeddings/oleObject249.bin"/><Relationship Id="rId511" Type="http://schemas.openxmlformats.org/officeDocument/2006/relationships/image" Target="media/image253.wmf"/><Relationship Id="rId512" Type="http://schemas.openxmlformats.org/officeDocument/2006/relationships/oleObject" Target="embeddings/oleObject250.bin"/><Relationship Id="rId513" Type="http://schemas.openxmlformats.org/officeDocument/2006/relationships/image" Target="media/image254.wmf"/><Relationship Id="rId514" Type="http://schemas.openxmlformats.org/officeDocument/2006/relationships/oleObject" Target="embeddings/oleObject251.bin"/><Relationship Id="rId515" Type="http://schemas.openxmlformats.org/officeDocument/2006/relationships/image" Target="media/image255.wmf"/><Relationship Id="rId516" Type="http://schemas.openxmlformats.org/officeDocument/2006/relationships/oleObject" Target="embeddings/oleObject252.bin"/><Relationship Id="rId517" Type="http://schemas.openxmlformats.org/officeDocument/2006/relationships/image" Target="media/image256.wmf"/><Relationship Id="rId518" Type="http://schemas.openxmlformats.org/officeDocument/2006/relationships/oleObject" Target="embeddings/oleObject253.bin"/><Relationship Id="rId519" Type="http://schemas.openxmlformats.org/officeDocument/2006/relationships/image" Target="media/image257.wmf"/><Relationship Id="rId1450" Type="http://schemas.openxmlformats.org/officeDocument/2006/relationships/image" Target="media/image723.wmf"/><Relationship Id="rId1451" Type="http://schemas.openxmlformats.org/officeDocument/2006/relationships/oleObject" Target="embeddings/oleObject719.bin"/><Relationship Id="rId1452" Type="http://schemas.openxmlformats.org/officeDocument/2006/relationships/image" Target="media/image724.wmf"/><Relationship Id="rId1453" Type="http://schemas.openxmlformats.org/officeDocument/2006/relationships/oleObject" Target="embeddings/oleObject720.bin"/><Relationship Id="rId1454" Type="http://schemas.openxmlformats.org/officeDocument/2006/relationships/image" Target="media/image725.wmf"/><Relationship Id="rId1455" Type="http://schemas.openxmlformats.org/officeDocument/2006/relationships/oleObject" Target="embeddings/oleObject721.bin"/><Relationship Id="rId1456" Type="http://schemas.openxmlformats.org/officeDocument/2006/relationships/image" Target="media/image726.wmf"/><Relationship Id="rId1457" Type="http://schemas.openxmlformats.org/officeDocument/2006/relationships/oleObject" Target="embeddings/oleObject722.bin"/><Relationship Id="rId1458" Type="http://schemas.openxmlformats.org/officeDocument/2006/relationships/image" Target="media/image727.wmf"/><Relationship Id="rId1459" Type="http://schemas.openxmlformats.org/officeDocument/2006/relationships/oleObject" Target="embeddings/oleObject723.bin"/><Relationship Id="rId2160" Type="http://schemas.openxmlformats.org/officeDocument/2006/relationships/image" Target="media/image1078.emf"/><Relationship Id="rId2161" Type="http://schemas.openxmlformats.org/officeDocument/2006/relationships/oleObject" Target="embeddings/oleObject1074.bin"/><Relationship Id="rId2162" Type="http://schemas.openxmlformats.org/officeDocument/2006/relationships/image" Target="media/image1079.emf"/><Relationship Id="rId2163" Type="http://schemas.openxmlformats.org/officeDocument/2006/relationships/oleObject" Target="embeddings/oleObject1075.bin"/><Relationship Id="rId2164" Type="http://schemas.openxmlformats.org/officeDocument/2006/relationships/image" Target="media/image1080.emf"/><Relationship Id="rId2165" Type="http://schemas.openxmlformats.org/officeDocument/2006/relationships/oleObject" Target="embeddings/oleObject1076.bin"/><Relationship Id="rId2166" Type="http://schemas.openxmlformats.org/officeDocument/2006/relationships/image" Target="media/image1081.emf"/><Relationship Id="rId2167" Type="http://schemas.openxmlformats.org/officeDocument/2006/relationships/oleObject" Target="embeddings/oleObject1077.bin"/><Relationship Id="rId2168" Type="http://schemas.openxmlformats.org/officeDocument/2006/relationships/image" Target="media/image1082.emf"/><Relationship Id="rId2169" Type="http://schemas.openxmlformats.org/officeDocument/2006/relationships/oleObject" Target="embeddings/oleObject1078.bin"/><Relationship Id="rId520" Type="http://schemas.openxmlformats.org/officeDocument/2006/relationships/oleObject" Target="embeddings/oleObject254.bin"/><Relationship Id="rId521" Type="http://schemas.openxmlformats.org/officeDocument/2006/relationships/image" Target="media/image258.wmf"/><Relationship Id="rId522" Type="http://schemas.openxmlformats.org/officeDocument/2006/relationships/oleObject" Target="embeddings/oleObject255.bin"/><Relationship Id="rId523" Type="http://schemas.openxmlformats.org/officeDocument/2006/relationships/image" Target="media/image259.wmf"/><Relationship Id="rId524" Type="http://schemas.openxmlformats.org/officeDocument/2006/relationships/oleObject" Target="embeddings/oleObject256.bin"/><Relationship Id="rId525" Type="http://schemas.openxmlformats.org/officeDocument/2006/relationships/image" Target="media/image260.wmf"/><Relationship Id="rId526" Type="http://schemas.openxmlformats.org/officeDocument/2006/relationships/oleObject" Target="embeddings/oleObject257.bin"/><Relationship Id="rId527" Type="http://schemas.openxmlformats.org/officeDocument/2006/relationships/image" Target="media/image261.wmf"/><Relationship Id="rId528" Type="http://schemas.openxmlformats.org/officeDocument/2006/relationships/oleObject" Target="embeddings/oleObject258.bin"/><Relationship Id="rId529" Type="http://schemas.openxmlformats.org/officeDocument/2006/relationships/image" Target="media/image262.wmf"/><Relationship Id="rId1460" Type="http://schemas.openxmlformats.org/officeDocument/2006/relationships/image" Target="media/image728.wmf"/><Relationship Id="rId1461" Type="http://schemas.openxmlformats.org/officeDocument/2006/relationships/oleObject" Target="embeddings/oleObject724.bin"/><Relationship Id="rId1462" Type="http://schemas.openxmlformats.org/officeDocument/2006/relationships/image" Target="media/image729.wmf"/><Relationship Id="rId1463" Type="http://schemas.openxmlformats.org/officeDocument/2006/relationships/oleObject" Target="embeddings/oleObject725.bin"/><Relationship Id="rId1464" Type="http://schemas.openxmlformats.org/officeDocument/2006/relationships/image" Target="media/image730.wmf"/><Relationship Id="rId1465" Type="http://schemas.openxmlformats.org/officeDocument/2006/relationships/oleObject" Target="embeddings/oleObject726.bin"/><Relationship Id="rId1466" Type="http://schemas.openxmlformats.org/officeDocument/2006/relationships/image" Target="media/image731.wmf"/><Relationship Id="rId1467" Type="http://schemas.openxmlformats.org/officeDocument/2006/relationships/oleObject" Target="embeddings/oleObject727.bin"/><Relationship Id="rId1468" Type="http://schemas.openxmlformats.org/officeDocument/2006/relationships/image" Target="media/image732.wmf"/><Relationship Id="rId1469" Type="http://schemas.openxmlformats.org/officeDocument/2006/relationships/oleObject" Target="embeddings/oleObject728.bin"/><Relationship Id="rId2170" Type="http://schemas.openxmlformats.org/officeDocument/2006/relationships/image" Target="media/image1083.emf"/><Relationship Id="rId2171" Type="http://schemas.openxmlformats.org/officeDocument/2006/relationships/oleObject" Target="embeddings/oleObject1079.bin"/><Relationship Id="rId2172" Type="http://schemas.openxmlformats.org/officeDocument/2006/relationships/image" Target="media/image1084.emf"/><Relationship Id="rId2173" Type="http://schemas.openxmlformats.org/officeDocument/2006/relationships/oleObject" Target="embeddings/oleObject1080.bin"/><Relationship Id="rId2174" Type="http://schemas.openxmlformats.org/officeDocument/2006/relationships/image" Target="media/image1085.emf"/><Relationship Id="rId2175" Type="http://schemas.openxmlformats.org/officeDocument/2006/relationships/oleObject" Target="embeddings/oleObject1081.bin"/><Relationship Id="rId2176" Type="http://schemas.openxmlformats.org/officeDocument/2006/relationships/image" Target="media/image1086.wmf"/><Relationship Id="rId2177" Type="http://schemas.openxmlformats.org/officeDocument/2006/relationships/oleObject" Target="embeddings/oleObject1082.bin"/><Relationship Id="rId2178" Type="http://schemas.openxmlformats.org/officeDocument/2006/relationships/image" Target="media/image1087.wmf"/><Relationship Id="rId2179" Type="http://schemas.openxmlformats.org/officeDocument/2006/relationships/oleObject" Target="embeddings/oleObject1083.bin"/><Relationship Id="rId3600" Type="http://schemas.openxmlformats.org/officeDocument/2006/relationships/oleObject" Target="embeddings/oleObject1790.bin"/><Relationship Id="rId3601" Type="http://schemas.openxmlformats.org/officeDocument/2006/relationships/image" Target="media/image1800.wmf"/><Relationship Id="rId3602" Type="http://schemas.openxmlformats.org/officeDocument/2006/relationships/oleObject" Target="embeddings/oleObject1791.bin"/><Relationship Id="rId3603" Type="http://schemas.openxmlformats.org/officeDocument/2006/relationships/image" Target="media/image1801.wmf"/><Relationship Id="rId3604" Type="http://schemas.openxmlformats.org/officeDocument/2006/relationships/oleObject" Target="embeddings/oleObject1792.bin"/><Relationship Id="rId3605" Type="http://schemas.openxmlformats.org/officeDocument/2006/relationships/image" Target="media/image1802.wmf"/><Relationship Id="rId3606" Type="http://schemas.openxmlformats.org/officeDocument/2006/relationships/oleObject" Target="embeddings/oleObject1793.bin"/><Relationship Id="rId3607" Type="http://schemas.openxmlformats.org/officeDocument/2006/relationships/image" Target="media/image1803.wmf"/><Relationship Id="rId3608" Type="http://schemas.openxmlformats.org/officeDocument/2006/relationships/oleObject" Target="embeddings/oleObject1794.bin"/><Relationship Id="rId3609" Type="http://schemas.openxmlformats.org/officeDocument/2006/relationships/image" Target="media/image1804.wmf"/><Relationship Id="rId530" Type="http://schemas.openxmlformats.org/officeDocument/2006/relationships/oleObject" Target="embeddings/oleObject259.bin"/><Relationship Id="rId531" Type="http://schemas.openxmlformats.org/officeDocument/2006/relationships/image" Target="media/image263.wmf"/><Relationship Id="rId532" Type="http://schemas.openxmlformats.org/officeDocument/2006/relationships/oleObject" Target="embeddings/oleObject260.bin"/><Relationship Id="rId533" Type="http://schemas.openxmlformats.org/officeDocument/2006/relationships/image" Target="media/image264.wmf"/><Relationship Id="rId534" Type="http://schemas.openxmlformats.org/officeDocument/2006/relationships/oleObject" Target="embeddings/oleObject261.bin"/><Relationship Id="rId535" Type="http://schemas.openxmlformats.org/officeDocument/2006/relationships/image" Target="media/image265.wmf"/><Relationship Id="rId536" Type="http://schemas.openxmlformats.org/officeDocument/2006/relationships/oleObject" Target="embeddings/oleObject262.bin"/><Relationship Id="rId537" Type="http://schemas.openxmlformats.org/officeDocument/2006/relationships/image" Target="media/image266.wmf"/><Relationship Id="rId538" Type="http://schemas.openxmlformats.org/officeDocument/2006/relationships/oleObject" Target="embeddings/oleObject263.bin"/><Relationship Id="rId539" Type="http://schemas.openxmlformats.org/officeDocument/2006/relationships/image" Target="media/image267.wmf"/><Relationship Id="rId1470" Type="http://schemas.openxmlformats.org/officeDocument/2006/relationships/image" Target="media/image733.wmf"/><Relationship Id="rId1471" Type="http://schemas.openxmlformats.org/officeDocument/2006/relationships/oleObject" Target="embeddings/oleObject729.bin"/><Relationship Id="rId1472" Type="http://schemas.openxmlformats.org/officeDocument/2006/relationships/image" Target="media/image734.wmf"/><Relationship Id="rId1473" Type="http://schemas.openxmlformats.org/officeDocument/2006/relationships/oleObject" Target="embeddings/oleObject730.bin"/><Relationship Id="rId1474" Type="http://schemas.openxmlformats.org/officeDocument/2006/relationships/image" Target="media/image735.wmf"/><Relationship Id="rId1475" Type="http://schemas.openxmlformats.org/officeDocument/2006/relationships/oleObject" Target="embeddings/oleObject731.bin"/><Relationship Id="rId1476" Type="http://schemas.openxmlformats.org/officeDocument/2006/relationships/image" Target="media/image736.wmf"/><Relationship Id="rId1477" Type="http://schemas.openxmlformats.org/officeDocument/2006/relationships/oleObject" Target="embeddings/oleObject732.bin"/><Relationship Id="rId1478" Type="http://schemas.openxmlformats.org/officeDocument/2006/relationships/image" Target="media/image737.wmf"/><Relationship Id="rId1479" Type="http://schemas.openxmlformats.org/officeDocument/2006/relationships/oleObject" Target="embeddings/oleObject733.bin"/><Relationship Id="rId2900" Type="http://schemas.openxmlformats.org/officeDocument/2006/relationships/image" Target="media/image1449.wmf"/><Relationship Id="rId2901" Type="http://schemas.openxmlformats.org/officeDocument/2006/relationships/oleObject" Target="embeddings/oleObject1441.bin"/><Relationship Id="rId2902" Type="http://schemas.openxmlformats.org/officeDocument/2006/relationships/image" Target="media/image1450.wmf"/><Relationship Id="rId2903" Type="http://schemas.openxmlformats.org/officeDocument/2006/relationships/oleObject" Target="embeddings/oleObject1442.bin"/><Relationship Id="rId2904" Type="http://schemas.openxmlformats.org/officeDocument/2006/relationships/image" Target="media/image1451.wmf"/><Relationship Id="rId2905" Type="http://schemas.openxmlformats.org/officeDocument/2006/relationships/oleObject" Target="embeddings/oleObject1443.bin"/><Relationship Id="rId2906" Type="http://schemas.openxmlformats.org/officeDocument/2006/relationships/image" Target="media/image1452.wmf"/><Relationship Id="rId2907" Type="http://schemas.openxmlformats.org/officeDocument/2006/relationships/oleObject" Target="embeddings/oleObject1444.bin"/><Relationship Id="rId2908" Type="http://schemas.openxmlformats.org/officeDocument/2006/relationships/image" Target="media/image1453.wmf"/><Relationship Id="rId2909" Type="http://schemas.openxmlformats.org/officeDocument/2006/relationships/oleObject" Target="embeddings/oleObject1445.bin"/><Relationship Id="rId2180" Type="http://schemas.openxmlformats.org/officeDocument/2006/relationships/image" Target="media/image1088.wmf"/><Relationship Id="rId2181" Type="http://schemas.openxmlformats.org/officeDocument/2006/relationships/oleObject" Target="embeddings/oleObject1084.bin"/><Relationship Id="rId2182" Type="http://schemas.openxmlformats.org/officeDocument/2006/relationships/image" Target="media/image1089.emf"/><Relationship Id="rId2183" Type="http://schemas.openxmlformats.org/officeDocument/2006/relationships/oleObject" Target="embeddings/oleObject1085.bin"/><Relationship Id="rId2184" Type="http://schemas.openxmlformats.org/officeDocument/2006/relationships/image" Target="media/image1090.wmf"/><Relationship Id="rId2185" Type="http://schemas.openxmlformats.org/officeDocument/2006/relationships/oleObject" Target="embeddings/oleObject1086.bin"/><Relationship Id="rId2186" Type="http://schemas.openxmlformats.org/officeDocument/2006/relationships/image" Target="media/image1091.wmf"/><Relationship Id="rId2187" Type="http://schemas.openxmlformats.org/officeDocument/2006/relationships/oleObject" Target="embeddings/oleObject1087.bin"/><Relationship Id="rId2188" Type="http://schemas.openxmlformats.org/officeDocument/2006/relationships/image" Target="media/image1092.wmf"/><Relationship Id="rId2189" Type="http://schemas.openxmlformats.org/officeDocument/2006/relationships/oleObject" Target="embeddings/oleObject1088.bin"/><Relationship Id="rId3610" Type="http://schemas.openxmlformats.org/officeDocument/2006/relationships/oleObject" Target="embeddings/oleObject1795.bin"/><Relationship Id="rId3611" Type="http://schemas.openxmlformats.org/officeDocument/2006/relationships/image" Target="media/image1805.wmf"/><Relationship Id="rId3612" Type="http://schemas.openxmlformats.org/officeDocument/2006/relationships/oleObject" Target="embeddings/oleObject1796.bin"/><Relationship Id="rId3613" Type="http://schemas.openxmlformats.org/officeDocument/2006/relationships/image" Target="media/image1806.wmf"/><Relationship Id="rId3614" Type="http://schemas.openxmlformats.org/officeDocument/2006/relationships/oleObject" Target="embeddings/oleObject1797.bin"/><Relationship Id="rId3615" Type="http://schemas.openxmlformats.org/officeDocument/2006/relationships/image" Target="media/image1807.wmf"/><Relationship Id="rId3616" Type="http://schemas.openxmlformats.org/officeDocument/2006/relationships/oleObject" Target="embeddings/oleObject1798.bin"/><Relationship Id="rId3617" Type="http://schemas.openxmlformats.org/officeDocument/2006/relationships/image" Target="media/image1808.wmf"/><Relationship Id="rId3618" Type="http://schemas.openxmlformats.org/officeDocument/2006/relationships/oleObject" Target="embeddings/oleObject1799.bin"/><Relationship Id="rId3619" Type="http://schemas.openxmlformats.org/officeDocument/2006/relationships/image" Target="media/image1809.wmf"/><Relationship Id="rId540" Type="http://schemas.openxmlformats.org/officeDocument/2006/relationships/oleObject" Target="embeddings/oleObject264.bin"/><Relationship Id="rId541" Type="http://schemas.openxmlformats.org/officeDocument/2006/relationships/image" Target="media/image268.wmf"/><Relationship Id="rId542" Type="http://schemas.openxmlformats.org/officeDocument/2006/relationships/oleObject" Target="embeddings/oleObject265.bin"/><Relationship Id="rId543" Type="http://schemas.openxmlformats.org/officeDocument/2006/relationships/image" Target="media/image269.wmf"/><Relationship Id="rId544" Type="http://schemas.openxmlformats.org/officeDocument/2006/relationships/oleObject" Target="embeddings/oleObject266.bin"/><Relationship Id="rId545" Type="http://schemas.openxmlformats.org/officeDocument/2006/relationships/image" Target="media/image270.wmf"/><Relationship Id="rId546" Type="http://schemas.openxmlformats.org/officeDocument/2006/relationships/oleObject" Target="embeddings/oleObject267.bin"/><Relationship Id="rId547" Type="http://schemas.openxmlformats.org/officeDocument/2006/relationships/image" Target="media/image271.wmf"/><Relationship Id="rId548" Type="http://schemas.openxmlformats.org/officeDocument/2006/relationships/oleObject" Target="embeddings/oleObject268.bin"/><Relationship Id="rId549" Type="http://schemas.openxmlformats.org/officeDocument/2006/relationships/image" Target="media/image272.wmf"/><Relationship Id="rId1480" Type="http://schemas.openxmlformats.org/officeDocument/2006/relationships/image" Target="media/image738.wmf"/><Relationship Id="rId1481" Type="http://schemas.openxmlformats.org/officeDocument/2006/relationships/oleObject" Target="embeddings/oleObject734.bin"/><Relationship Id="rId1482" Type="http://schemas.openxmlformats.org/officeDocument/2006/relationships/image" Target="media/image739.wmf"/><Relationship Id="rId1483" Type="http://schemas.openxmlformats.org/officeDocument/2006/relationships/oleObject" Target="embeddings/oleObject735.bin"/><Relationship Id="rId1484" Type="http://schemas.openxmlformats.org/officeDocument/2006/relationships/image" Target="media/image740.wmf"/><Relationship Id="rId1485" Type="http://schemas.openxmlformats.org/officeDocument/2006/relationships/oleObject" Target="embeddings/oleObject736.bin"/><Relationship Id="rId1486" Type="http://schemas.openxmlformats.org/officeDocument/2006/relationships/image" Target="media/image741.wmf"/><Relationship Id="rId1487" Type="http://schemas.openxmlformats.org/officeDocument/2006/relationships/oleObject" Target="embeddings/oleObject737.bin"/><Relationship Id="rId1488" Type="http://schemas.openxmlformats.org/officeDocument/2006/relationships/image" Target="media/image742.wmf"/><Relationship Id="rId1489" Type="http://schemas.openxmlformats.org/officeDocument/2006/relationships/oleObject" Target="embeddings/oleObject738.bin"/><Relationship Id="rId2910" Type="http://schemas.openxmlformats.org/officeDocument/2006/relationships/image" Target="media/image1454.wmf"/><Relationship Id="rId2911" Type="http://schemas.openxmlformats.org/officeDocument/2006/relationships/oleObject" Target="embeddings/oleObject1446.bin"/><Relationship Id="rId2912" Type="http://schemas.openxmlformats.org/officeDocument/2006/relationships/image" Target="media/image1455.wmf"/><Relationship Id="rId2913" Type="http://schemas.openxmlformats.org/officeDocument/2006/relationships/oleObject" Target="embeddings/oleObject1447.bin"/><Relationship Id="rId2914" Type="http://schemas.openxmlformats.org/officeDocument/2006/relationships/image" Target="media/image1456.wmf"/><Relationship Id="rId2915" Type="http://schemas.openxmlformats.org/officeDocument/2006/relationships/oleObject" Target="embeddings/oleObject1448.bin"/><Relationship Id="rId2916" Type="http://schemas.openxmlformats.org/officeDocument/2006/relationships/image" Target="media/image1457.wmf"/><Relationship Id="rId2917" Type="http://schemas.openxmlformats.org/officeDocument/2006/relationships/oleObject" Target="embeddings/oleObject1449.bin"/><Relationship Id="rId2918" Type="http://schemas.openxmlformats.org/officeDocument/2006/relationships/image" Target="media/image1458.wmf"/><Relationship Id="rId2919" Type="http://schemas.openxmlformats.org/officeDocument/2006/relationships/oleObject" Target="embeddings/oleObject1450.bin"/><Relationship Id="rId2190" Type="http://schemas.openxmlformats.org/officeDocument/2006/relationships/image" Target="media/image1093.wmf"/><Relationship Id="rId2191" Type="http://schemas.openxmlformats.org/officeDocument/2006/relationships/oleObject" Target="embeddings/oleObject1089.bin"/><Relationship Id="rId2192" Type="http://schemas.openxmlformats.org/officeDocument/2006/relationships/image" Target="media/image1094.wmf"/><Relationship Id="rId2193" Type="http://schemas.openxmlformats.org/officeDocument/2006/relationships/oleObject" Target="embeddings/oleObject1090.bin"/><Relationship Id="rId2194" Type="http://schemas.openxmlformats.org/officeDocument/2006/relationships/image" Target="media/image1095.emf"/><Relationship Id="rId2195" Type="http://schemas.openxmlformats.org/officeDocument/2006/relationships/oleObject" Target="embeddings/oleObject1091.bin"/><Relationship Id="rId2196" Type="http://schemas.openxmlformats.org/officeDocument/2006/relationships/image" Target="media/image1096.wmf"/><Relationship Id="rId2197" Type="http://schemas.openxmlformats.org/officeDocument/2006/relationships/oleObject" Target="embeddings/oleObject1092.bin"/><Relationship Id="rId2198" Type="http://schemas.openxmlformats.org/officeDocument/2006/relationships/image" Target="media/image1097.wmf"/><Relationship Id="rId2199" Type="http://schemas.openxmlformats.org/officeDocument/2006/relationships/oleObject" Target="embeddings/oleObject1093.bin"/><Relationship Id="rId3620" Type="http://schemas.openxmlformats.org/officeDocument/2006/relationships/oleObject" Target="embeddings/oleObject1800.bin"/><Relationship Id="rId3621" Type="http://schemas.openxmlformats.org/officeDocument/2006/relationships/image" Target="media/image1810.wmf"/><Relationship Id="rId3622" Type="http://schemas.openxmlformats.org/officeDocument/2006/relationships/oleObject" Target="embeddings/oleObject1801.bin"/><Relationship Id="rId3623" Type="http://schemas.openxmlformats.org/officeDocument/2006/relationships/image" Target="media/image1811.wmf"/><Relationship Id="rId3624" Type="http://schemas.openxmlformats.org/officeDocument/2006/relationships/oleObject" Target="embeddings/oleObject1802.bin"/><Relationship Id="rId3625" Type="http://schemas.openxmlformats.org/officeDocument/2006/relationships/image" Target="media/image1812.wmf"/><Relationship Id="rId3626" Type="http://schemas.openxmlformats.org/officeDocument/2006/relationships/oleObject" Target="embeddings/oleObject1803.bin"/><Relationship Id="rId3627" Type="http://schemas.openxmlformats.org/officeDocument/2006/relationships/image" Target="media/image1813.wmf"/><Relationship Id="rId3628" Type="http://schemas.openxmlformats.org/officeDocument/2006/relationships/oleObject" Target="embeddings/oleObject1804.bin"/><Relationship Id="rId3629" Type="http://schemas.openxmlformats.org/officeDocument/2006/relationships/image" Target="media/image1814.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9.bin"/><Relationship Id="rId551" Type="http://schemas.openxmlformats.org/officeDocument/2006/relationships/image" Target="media/image273.wmf"/><Relationship Id="rId552" Type="http://schemas.openxmlformats.org/officeDocument/2006/relationships/oleObject" Target="embeddings/oleObject270.bin"/><Relationship Id="rId553" Type="http://schemas.openxmlformats.org/officeDocument/2006/relationships/image" Target="media/image274.wmf"/><Relationship Id="rId554" Type="http://schemas.openxmlformats.org/officeDocument/2006/relationships/oleObject" Target="embeddings/oleObject271.bin"/><Relationship Id="rId555" Type="http://schemas.openxmlformats.org/officeDocument/2006/relationships/image" Target="media/image275.wmf"/><Relationship Id="rId556" Type="http://schemas.openxmlformats.org/officeDocument/2006/relationships/oleObject" Target="embeddings/oleObject272.bin"/><Relationship Id="rId557" Type="http://schemas.openxmlformats.org/officeDocument/2006/relationships/image" Target="media/image276.wmf"/><Relationship Id="rId558" Type="http://schemas.openxmlformats.org/officeDocument/2006/relationships/oleObject" Target="embeddings/oleObject273.bin"/><Relationship Id="rId559" Type="http://schemas.openxmlformats.org/officeDocument/2006/relationships/image" Target="media/image277.wmf"/><Relationship Id="rId1490" Type="http://schemas.openxmlformats.org/officeDocument/2006/relationships/image" Target="media/image743.wmf"/><Relationship Id="rId1491" Type="http://schemas.openxmlformats.org/officeDocument/2006/relationships/oleObject" Target="embeddings/oleObject739.bin"/><Relationship Id="rId1492" Type="http://schemas.openxmlformats.org/officeDocument/2006/relationships/image" Target="media/image744.wmf"/><Relationship Id="rId1493" Type="http://schemas.openxmlformats.org/officeDocument/2006/relationships/oleObject" Target="embeddings/oleObject740.bin"/><Relationship Id="rId1494" Type="http://schemas.openxmlformats.org/officeDocument/2006/relationships/image" Target="media/image745.wmf"/><Relationship Id="rId1495" Type="http://schemas.openxmlformats.org/officeDocument/2006/relationships/oleObject" Target="embeddings/oleObject741.bin"/><Relationship Id="rId1496" Type="http://schemas.openxmlformats.org/officeDocument/2006/relationships/image" Target="media/image746.wmf"/><Relationship Id="rId1497" Type="http://schemas.openxmlformats.org/officeDocument/2006/relationships/oleObject" Target="embeddings/oleObject742.bin"/><Relationship Id="rId1498" Type="http://schemas.openxmlformats.org/officeDocument/2006/relationships/image" Target="media/image747.wmf"/><Relationship Id="rId1499" Type="http://schemas.openxmlformats.org/officeDocument/2006/relationships/oleObject" Target="embeddings/oleObject743.bin"/><Relationship Id="rId2920" Type="http://schemas.openxmlformats.org/officeDocument/2006/relationships/image" Target="media/image1459.wmf"/><Relationship Id="rId2921" Type="http://schemas.openxmlformats.org/officeDocument/2006/relationships/oleObject" Target="embeddings/oleObject1451.bin"/><Relationship Id="rId2922" Type="http://schemas.openxmlformats.org/officeDocument/2006/relationships/image" Target="media/image1460.wmf"/><Relationship Id="rId2923" Type="http://schemas.openxmlformats.org/officeDocument/2006/relationships/oleObject" Target="embeddings/oleObject1452.bin"/><Relationship Id="rId2924" Type="http://schemas.openxmlformats.org/officeDocument/2006/relationships/image" Target="media/image1461.wmf"/><Relationship Id="rId2925" Type="http://schemas.openxmlformats.org/officeDocument/2006/relationships/oleObject" Target="embeddings/oleObject1453.bin"/><Relationship Id="rId2926" Type="http://schemas.openxmlformats.org/officeDocument/2006/relationships/image" Target="media/image1462.wmf"/><Relationship Id="rId2927" Type="http://schemas.openxmlformats.org/officeDocument/2006/relationships/oleObject" Target="embeddings/oleObject1454.bin"/><Relationship Id="rId2928" Type="http://schemas.openxmlformats.org/officeDocument/2006/relationships/image" Target="media/image1463.wmf"/><Relationship Id="rId2929" Type="http://schemas.openxmlformats.org/officeDocument/2006/relationships/oleObject" Target="embeddings/oleObject1455.bin"/><Relationship Id="rId3630" Type="http://schemas.openxmlformats.org/officeDocument/2006/relationships/oleObject" Target="embeddings/oleObject1805.bin"/><Relationship Id="rId3631" Type="http://schemas.openxmlformats.org/officeDocument/2006/relationships/image" Target="media/image1815.wmf"/><Relationship Id="rId3632" Type="http://schemas.openxmlformats.org/officeDocument/2006/relationships/oleObject" Target="embeddings/oleObject1806.bin"/><Relationship Id="rId3633" Type="http://schemas.openxmlformats.org/officeDocument/2006/relationships/image" Target="media/image1816.wmf"/><Relationship Id="rId3634" Type="http://schemas.openxmlformats.org/officeDocument/2006/relationships/oleObject" Target="embeddings/oleObject1807.bin"/><Relationship Id="rId3635" Type="http://schemas.openxmlformats.org/officeDocument/2006/relationships/image" Target="media/image1817.wmf"/><Relationship Id="rId3636" Type="http://schemas.openxmlformats.org/officeDocument/2006/relationships/oleObject" Target="embeddings/oleObject1808.bin"/><Relationship Id="rId3637" Type="http://schemas.openxmlformats.org/officeDocument/2006/relationships/image" Target="media/image1818.wmf"/><Relationship Id="rId3638" Type="http://schemas.openxmlformats.org/officeDocument/2006/relationships/oleObject" Target="embeddings/oleObject1809.bin"/><Relationship Id="rId3639" Type="http://schemas.openxmlformats.org/officeDocument/2006/relationships/image" Target="media/image1819.wmf"/><Relationship Id="rId560" Type="http://schemas.openxmlformats.org/officeDocument/2006/relationships/oleObject" Target="embeddings/oleObject274.bin"/><Relationship Id="rId561" Type="http://schemas.openxmlformats.org/officeDocument/2006/relationships/image" Target="media/image278.wmf"/><Relationship Id="rId562" Type="http://schemas.openxmlformats.org/officeDocument/2006/relationships/oleObject" Target="embeddings/oleObject275.bin"/><Relationship Id="rId563" Type="http://schemas.openxmlformats.org/officeDocument/2006/relationships/image" Target="media/image279.wmf"/><Relationship Id="rId564" Type="http://schemas.openxmlformats.org/officeDocument/2006/relationships/oleObject" Target="embeddings/oleObject276.bin"/><Relationship Id="rId565" Type="http://schemas.openxmlformats.org/officeDocument/2006/relationships/image" Target="media/image280.wmf"/><Relationship Id="rId566" Type="http://schemas.openxmlformats.org/officeDocument/2006/relationships/oleObject" Target="embeddings/oleObject277.bin"/><Relationship Id="rId567" Type="http://schemas.openxmlformats.org/officeDocument/2006/relationships/image" Target="media/image281.wmf"/><Relationship Id="rId568" Type="http://schemas.openxmlformats.org/officeDocument/2006/relationships/oleObject" Target="embeddings/oleObject278.bin"/><Relationship Id="rId569" Type="http://schemas.openxmlformats.org/officeDocument/2006/relationships/image" Target="media/image282.wmf"/><Relationship Id="rId2930" Type="http://schemas.openxmlformats.org/officeDocument/2006/relationships/image" Target="media/image1464.wmf"/><Relationship Id="rId2931" Type="http://schemas.openxmlformats.org/officeDocument/2006/relationships/oleObject" Target="embeddings/oleObject1456.bin"/><Relationship Id="rId2932" Type="http://schemas.openxmlformats.org/officeDocument/2006/relationships/image" Target="media/image1465.wmf"/><Relationship Id="rId2933" Type="http://schemas.openxmlformats.org/officeDocument/2006/relationships/oleObject" Target="embeddings/oleObject1457.bin"/><Relationship Id="rId2934" Type="http://schemas.openxmlformats.org/officeDocument/2006/relationships/image" Target="media/image1466.wmf"/><Relationship Id="rId2935" Type="http://schemas.openxmlformats.org/officeDocument/2006/relationships/oleObject" Target="embeddings/oleObject1458.bin"/><Relationship Id="rId2936" Type="http://schemas.openxmlformats.org/officeDocument/2006/relationships/image" Target="media/image1467.wmf"/><Relationship Id="rId2937" Type="http://schemas.openxmlformats.org/officeDocument/2006/relationships/oleObject" Target="embeddings/oleObject1459.bin"/><Relationship Id="rId2938" Type="http://schemas.openxmlformats.org/officeDocument/2006/relationships/image" Target="media/image1468.wmf"/><Relationship Id="rId2939" Type="http://schemas.openxmlformats.org/officeDocument/2006/relationships/oleObject" Target="embeddings/oleObject1460.bin"/><Relationship Id="rId3640" Type="http://schemas.openxmlformats.org/officeDocument/2006/relationships/oleObject" Target="embeddings/oleObject1810.bin"/><Relationship Id="rId3641" Type="http://schemas.openxmlformats.org/officeDocument/2006/relationships/image" Target="media/image1820.wmf"/><Relationship Id="rId3642" Type="http://schemas.openxmlformats.org/officeDocument/2006/relationships/oleObject" Target="embeddings/oleObject1811.bin"/><Relationship Id="rId3643" Type="http://schemas.openxmlformats.org/officeDocument/2006/relationships/image" Target="media/image1821.wmf"/><Relationship Id="rId3644" Type="http://schemas.openxmlformats.org/officeDocument/2006/relationships/oleObject" Target="embeddings/oleObject1812.bin"/><Relationship Id="rId3645" Type="http://schemas.openxmlformats.org/officeDocument/2006/relationships/image" Target="media/image1822.wmf"/><Relationship Id="rId3646" Type="http://schemas.openxmlformats.org/officeDocument/2006/relationships/oleObject" Target="embeddings/oleObject1813.bin"/><Relationship Id="rId3647" Type="http://schemas.openxmlformats.org/officeDocument/2006/relationships/image" Target="media/image1823.wmf"/><Relationship Id="rId3648" Type="http://schemas.openxmlformats.org/officeDocument/2006/relationships/oleObject" Target="embeddings/oleObject1814.bin"/><Relationship Id="rId3649" Type="http://schemas.openxmlformats.org/officeDocument/2006/relationships/image" Target="media/image1824.wmf"/><Relationship Id="rId570" Type="http://schemas.openxmlformats.org/officeDocument/2006/relationships/oleObject" Target="embeddings/oleObject279.bin"/><Relationship Id="rId571" Type="http://schemas.openxmlformats.org/officeDocument/2006/relationships/image" Target="media/image283.wmf"/><Relationship Id="rId572" Type="http://schemas.openxmlformats.org/officeDocument/2006/relationships/oleObject" Target="embeddings/oleObject280.bin"/><Relationship Id="rId573" Type="http://schemas.openxmlformats.org/officeDocument/2006/relationships/image" Target="media/image284.wmf"/><Relationship Id="rId574" Type="http://schemas.openxmlformats.org/officeDocument/2006/relationships/oleObject" Target="embeddings/oleObject281.bin"/><Relationship Id="rId575" Type="http://schemas.openxmlformats.org/officeDocument/2006/relationships/image" Target="media/image285.wmf"/><Relationship Id="rId576" Type="http://schemas.openxmlformats.org/officeDocument/2006/relationships/oleObject" Target="embeddings/oleObject282.bin"/><Relationship Id="rId577" Type="http://schemas.openxmlformats.org/officeDocument/2006/relationships/image" Target="media/image286.wmf"/><Relationship Id="rId578" Type="http://schemas.openxmlformats.org/officeDocument/2006/relationships/oleObject" Target="embeddings/oleObject283.bin"/><Relationship Id="rId579" Type="http://schemas.openxmlformats.org/officeDocument/2006/relationships/image" Target="media/image287.wmf"/><Relationship Id="rId2940" Type="http://schemas.openxmlformats.org/officeDocument/2006/relationships/image" Target="media/image1469.wmf"/><Relationship Id="rId2941" Type="http://schemas.openxmlformats.org/officeDocument/2006/relationships/oleObject" Target="embeddings/oleObject1461.bin"/><Relationship Id="rId2942" Type="http://schemas.openxmlformats.org/officeDocument/2006/relationships/image" Target="media/image1470.wmf"/><Relationship Id="rId2943" Type="http://schemas.openxmlformats.org/officeDocument/2006/relationships/oleObject" Target="embeddings/oleObject1462.bin"/><Relationship Id="rId2944" Type="http://schemas.openxmlformats.org/officeDocument/2006/relationships/image" Target="media/image1471.wmf"/><Relationship Id="rId2945" Type="http://schemas.openxmlformats.org/officeDocument/2006/relationships/oleObject" Target="embeddings/oleObject1463.bin"/><Relationship Id="rId2946" Type="http://schemas.openxmlformats.org/officeDocument/2006/relationships/image" Target="media/image1472.wmf"/><Relationship Id="rId2947" Type="http://schemas.openxmlformats.org/officeDocument/2006/relationships/oleObject" Target="embeddings/oleObject1464.bin"/><Relationship Id="rId2948" Type="http://schemas.openxmlformats.org/officeDocument/2006/relationships/image" Target="media/image1473.wmf"/><Relationship Id="rId2949" Type="http://schemas.openxmlformats.org/officeDocument/2006/relationships/oleObject" Target="embeddings/oleObject1465.bin"/><Relationship Id="rId3100" Type="http://schemas.openxmlformats.org/officeDocument/2006/relationships/image" Target="media/image1549.emf"/><Relationship Id="rId3101" Type="http://schemas.openxmlformats.org/officeDocument/2006/relationships/oleObject" Target="embeddings/oleObject1541.bin"/><Relationship Id="rId3102" Type="http://schemas.openxmlformats.org/officeDocument/2006/relationships/image" Target="media/image1550.emf"/><Relationship Id="rId3103" Type="http://schemas.openxmlformats.org/officeDocument/2006/relationships/oleObject" Target="embeddings/oleObject1542.bin"/><Relationship Id="rId3104" Type="http://schemas.openxmlformats.org/officeDocument/2006/relationships/image" Target="media/image1551.emf"/><Relationship Id="rId3105" Type="http://schemas.openxmlformats.org/officeDocument/2006/relationships/oleObject" Target="embeddings/oleObject1543.bin"/><Relationship Id="rId3106" Type="http://schemas.openxmlformats.org/officeDocument/2006/relationships/image" Target="media/image1552.emf"/><Relationship Id="rId3107" Type="http://schemas.openxmlformats.org/officeDocument/2006/relationships/oleObject" Target="embeddings/oleObject1544.bin"/><Relationship Id="rId3108" Type="http://schemas.openxmlformats.org/officeDocument/2006/relationships/image" Target="media/image1553.emf"/><Relationship Id="rId3109" Type="http://schemas.openxmlformats.org/officeDocument/2006/relationships/oleObject" Target="embeddings/oleObject1545.bin"/><Relationship Id="rId2400" Type="http://schemas.openxmlformats.org/officeDocument/2006/relationships/image" Target="media/image1198.emf"/><Relationship Id="rId2401" Type="http://schemas.openxmlformats.org/officeDocument/2006/relationships/oleObject" Target="embeddings/oleObject1194.bin"/><Relationship Id="rId2402" Type="http://schemas.openxmlformats.org/officeDocument/2006/relationships/image" Target="media/image1199.emf"/><Relationship Id="rId2403" Type="http://schemas.openxmlformats.org/officeDocument/2006/relationships/oleObject" Target="embeddings/oleObject1195.bin"/><Relationship Id="rId2404" Type="http://schemas.openxmlformats.org/officeDocument/2006/relationships/image" Target="media/image1200.emf"/><Relationship Id="rId2405" Type="http://schemas.openxmlformats.org/officeDocument/2006/relationships/oleObject" Target="embeddings/oleObject1196.bin"/><Relationship Id="rId2406" Type="http://schemas.openxmlformats.org/officeDocument/2006/relationships/image" Target="media/image1201.emf"/><Relationship Id="rId2407" Type="http://schemas.openxmlformats.org/officeDocument/2006/relationships/oleObject" Target="embeddings/oleObject1197.bin"/><Relationship Id="rId2408" Type="http://schemas.openxmlformats.org/officeDocument/2006/relationships/image" Target="media/image1202.emf"/><Relationship Id="rId2409" Type="http://schemas.openxmlformats.org/officeDocument/2006/relationships/oleObject" Target="embeddings/oleObject1198.bin"/><Relationship Id="rId3650" Type="http://schemas.openxmlformats.org/officeDocument/2006/relationships/oleObject" Target="embeddings/oleObject1815.bin"/><Relationship Id="rId3651" Type="http://schemas.openxmlformats.org/officeDocument/2006/relationships/image" Target="media/image1825.wmf"/><Relationship Id="rId3652" Type="http://schemas.openxmlformats.org/officeDocument/2006/relationships/oleObject" Target="embeddings/oleObject1816.bin"/><Relationship Id="rId3653" Type="http://schemas.openxmlformats.org/officeDocument/2006/relationships/image" Target="media/image1826.wmf"/><Relationship Id="rId3654" Type="http://schemas.openxmlformats.org/officeDocument/2006/relationships/oleObject" Target="embeddings/oleObject1817.bin"/><Relationship Id="rId3655" Type="http://schemas.openxmlformats.org/officeDocument/2006/relationships/image" Target="media/image1827.wmf"/><Relationship Id="rId3656" Type="http://schemas.openxmlformats.org/officeDocument/2006/relationships/oleObject" Target="embeddings/oleObject1818.bin"/><Relationship Id="rId3657" Type="http://schemas.openxmlformats.org/officeDocument/2006/relationships/image" Target="media/image1828.wmf"/><Relationship Id="rId3658" Type="http://schemas.openxmlformats.org/officeDocument/2006/relationships/oleObject" Target="embeddings/oleObject1819.bin"/><Relationship Id="rId3659" Type="http://schemas.openxmlformats.org/officeDocument/2006/relationships/image" Target="media/image1829.wmf"/><Relationship Id="rId1700" Type="http://schemas.openxmlformats.org/officeDocument/2006/relationships/image" Target="media/image848.wmf"/><Relationship Id="rId1701" Type="http://schemas.openxmlformats.org/officeDocument/2006/relationships/oleObject" Target="embeddings/oleObject844.bin"/><Relationship Id="rId1702" Type="http://schemas.openxmlformats.org/officeDocument/2006/relationships/image" Target="media/image849.wmf"/><Relationship Id="rId580" Type="http://schemas.openxmlformats.org/officeDocument/2006/relationships/oleObject" Target="embeddings/oleObject284.bin"/><Relationship Id="rId581" Type="http://schemas.openxmlformats.org/officeDocument/2006/relationships/image" Target="media/image288.wmf"/><Relationship Id="rId582" Type="http://schemas.openxmlformats.org/officeDocument/2006/relationships/oleObject" Target="embeddings/oleObject285.bin"/><Relationship Id="rId583" Type="http://schemas.openxmlformats.org/officeDocument/2006/relationships/image" Target="media/image289.wmf"/><Relationship Id="rId584" Type="http://schemas.openxmlformats.org/officeDocument/2006/relationships/oleObject" Target="embeddings/oleObject286.bin"/><Relationship Id="rId585" Type="http://schemas.openxmlformats.org/officeDocument/2006/relationships/image" Target="media/image290.wmf"/><Relationship Id="rId586" Type="http://schemas.openxmlformats.org/officeDocument/2006/relationships/oleObject" Target="embeddings/oleObject287.bin"/><Relationship Id="rId587" Type="http://schemas.openxmlformats.org/officeDocument/2006/relationships/image" Target="media/image291.wmf"/><Relationship Id="rId588" Type="http://schemas.openxmlformats.org/officeDocument/2006/relationships/oleObject" Target="embeddings/oleObject288.bin"/><Relationship Id="rId589" Type="http://schemas.openxmlformats.org/officeDocument/2006/relationships/image" Target="media/image292.wmf"/><Relationship Id="rId1703" Type="http://schemas.openxmlformats.org/officeDocument/2006/relationships/oleObject" Target="embeddings/oleObject845.bin"/><Relationship Id="rId1704" Type="http://schemas.openxmlformats.org/officeDocument/2006/relationships/image" Target="media/image850.wmf"/><Relationship Id="rId1705" Type="http://schemas.openxmlformats.org/officeDocument/2006/relationships/oleObject" Target="embeddings/oleObject846.bin"/><Relationship Id="rId1706" Type="http://schemas.openxmlformats.org/officeDocument/2006/relationships/image" Target="media/image851.wmf"/><Relationship Id="rId1707" Type="http://schemas.openxmlformats.org/officeDocument/2006/relationships/oleObject" Target="embeddings/oleObject847.bin"/><Relationship Id="rId1708" Type="http://schemas.openxmlformats.org/officeDocument/2006/relationships/image" Target="media/image852.wmf"/><Relationship Id="rId1709" Type="http://schemas.openxmlformats.org/officeDocument/2006/relationships/oleObject" Target="embeddings/oleObject848.bin"/><Relationship Id="rId2950" Type="http://schemas.openxmlformats.org/officeDocument/2006/relationships/image" Target="media/image1474.wmf"/><Relationship Id="rId2951" Type="http://schemas.openxmlformats.org/officeDocument/2006/relationships/oleObject" Target="embeddings/oleObject1466.bin"/><Relationship Id="rId2952" Type="http://schemas.openxmlformats.org/officeDocument/2006/relationships/image" Target="media/image1475.wmf"/><Relationship Id="rId2953" Type="http://schemas.openxmlformats.org/officeDocument/2006/relationships/oleObject" Target="embeddings/oleObject1467.bin"/><Relationship Id="rId2954" Type="http://schemas.openxmlformats.org/officeDocument/2006/relationships/image" Target="media/image1476.wmf"/><Relationship Id="rId2955" Type="http://schemas.openxmlformats.org/officeDocument/2006/relationships/oleObject" Target="embeddings/oleObject1468.bin"/><Relationship Id="rId2956" Type="http://schemas.openxmlformats.org/officeDocument/2006/relationships/image" Target="media/image1477.wmf"/><Relationship Id="rId2957" Type="http://schemas.openxmlformats.org/officeDocument/2006/relationships/oleObject" Target="embeddings/oleObject1469.bin"/><Relationship Id="rId2958" Type="http://schemas.openxmlformats.org/officeDocument/2006/relationships/image" Target="media/image1478.wmf"/><Relationship Id="rId2959" Type="http://schemas.openxmlformats.org/officeDocument/2006/relationships/oleObject" Target="embeddings/oleObject1470.bin"/><Relationship Id="rId3110" Type="http://schemas.openxmlformats.org/officeDocument/2006/relationships/image" Target="media/image1554.emf"/><Relationship Id="rId3111" Type="http://schemas.openxmlformats.org/officeDocument/2006/relationships/oleObject" Target="embeddings/oleObject1546.bin"/><Relationship Id="rId3112" Type="http://schemas.openxmlformats.org/officeDocument/2006/relationships/image" Target="media/image1555.emf"/><Relationship Id="rId3113" Type="http://schemas.openxmlformats.org/officeDocument/2006/relationships/oleObject" Target="embeddings/oleObject1547.bin"/><Relationship Id="rId3114" Type="http://schemas.openxmlformats.org/officeDocument/2006/relationships/image" Target="media/image1556.emf"/><Relationship Id="rId3115" Type="http://schemas.openxmlformats.org/officeDocument/2006/relationships/oleObject" Target="embeddings/oleObject1548.bin"/><Relationship Id="rId3116" Type="http://schemas.openxmlformats.org/officeDocument/2006/relationships/image" Target="media/image1557.emf"/><Relationship Id="rId3117" Type="http://schemas.openxmlformats.org/officeDocument/2006/relationships/oleObject" Target="embeddings/oleObject1549.bin"/><Relationship Id="rId3118" Type="http://schemas.openxmlformats.org/officeDocument/2006/relationships/image" Target="media/image1558.emf"/><Relationship Id="rId3119" Type="http://schemas.openxmlformats.org/officeDocument/2006/relationships/oleObject" Target="embeddings/oleObject1550.bin"/><Relationship Id="rId2410" Type="http://schemas.openxmlformats.org/officeDocument/2006/relationships/image" Target="media/image1203.emf"/><Relationship Id="rId2411" Type="http://schemas.openxmlformats.org/officeDocument/2006/relationships/oleObject" Target="embeddings/oleObject1199.bin"/><Relationship Id="rId2412" Type="http://schemas.openxmlformats.org/officeDocument/2006/relationships/image" Target="media/image1204.emf"/><Relationship Id="rId2413" Type="http://schemas.openxmlformats.org/officeDocument/2006/relationships/oleObject" Target="embeddings/oleObject1200.bin"/><Relationship Id="rId2414" Type="http://schemas.openxmlformats.org/officeDocument/2006/relationships/image" Target="media/image1205.emf"/><Relationship Id="rId2415" Type="http://schemas.openxmlformats.org/officeDocument/2006/relationships/oleObject" Target="embeddings/oleObject1201.bin"/><Relationship Id="rId2416" Type="http://schemas.openxmlformats.org/officeDocument/2006/relationships/image" Target="media/image1206.emf"/><Relationship Id="rId2417" Type="http://schemas.openxmlformats.org/officeDocument/2006/relationships/oleObject" Target="embeddings/oleObject1202.bin"/><Relationship Id="rId2418" Type="http://schemas.openxmlformats.org/officeDocument/2006/relationships/image" Target="media/image1207.emf"/><Relationship Id="rId2419" Type="http://schemas.openxmlformats.org/officeDocument/2006/relationships/oleObject" Target="embeddings/oleObject1203.bin"/><Relationship Id="rId3660" Type="http://schemas.openxmlformats.org/officeDocument/2006/relationships/oleObject" Target="embeddings/oleObject1820.bin"/><Relationship Id="rId3661" Type="http://schemas.openxmlformats.org/officeDocument/2006/relationships/image" Target="media/image1830.wmf"/><Relationship Id="rId3662" Type="http://schemas.openxmlformats.org/officeDocument/2006/relationships/oleObject" Target="embeddings/oleObject1821.bin"/><Relationship Id="rId3663" Type="http://schemas.openxmlformats.org/officeDocument/2006/relationships/image" Target="media/image1831.wmf"/><Relationship Id="rId3664" Type="http://schemas.openxmlformats.org/officeDocument/2006/relationships/oleObject" Target="embeddings/oleObject1822.bin"/><Relationship Id="rId3665" Type="http://schemas.openxmlformats.org/officeDocument/2006/relationships/image" Target="media/image1832.wmf"/><Relationship Id="rId3666" Type="http://schemas.openxmlformats.org/officeDocument/2006/relationships/oleObject" Target="embeddings/oleObject1823.bin"/><Relationship Id="rId3667" Type="http://schemas.openxmlformats.org/officeDocument/2006/relationships/image" Target="media/image1833.wmf"/><Relationship Id="rId3668" Type="http://schemas.openxmlformats.org/officeDocument/2006/relationships/oleObject" Target="embeddings/oleObject1824.bin"/><Relationship Id="rId3669" Type="http://schemas.openxmlformats.org/officeDocument/2006/relationships/image" Target="media/image1834.wmf"/><Relationship Id="rId1710" Type="http://schemas.openxmlformats.org/officeDocument/2006/relationships/image" Target="media/image853.wmf"/><Relationship Id="rId1711" Type="http://schemas.openxmlformats.org/officeDocument/2006/relationships/oleObject" Target="embeddings/oleObject849.bin"/><Relationship Id="rId1712" Type="http://schemas.openxmlformats.org/officeDocument/2006/relationships/image" Target="media/image854.wmf"/><Relationship Id="rId590" Type="http://schemas.openxmlformats.org/officeDocument/2006/relationships/oleObject" Target="embeddings/oleObject289.bin"/><Relationship Id="rId591" Type="http://schemas.openxmlformats.org/officeDocument/2006/relationships/image" Target="media/image293.wmf"/><Relationship Id="rId592" Type="http://schemas.openxmlformats.org/officeDocument/2006/relationships/oleObject" Target="embeddings/oleObject290.bin"/><Relationship Id="rId593" Type="http://schemas.openxmlformats.org/officeDocument/2006/relationships/image" Target="media/image294.wmf"/><Relationship Id="rId594" Type="http://schemas.openxmlformats.org/officeDocument/2006/relationships/oleObject" Target="embeddings/oleObject291.bin"/><Relationship Id="rId595" Type="http://schemas.openxmlformats.org/officeDocument/2006/relationships/image" Target="media/image295.wmf"/><Relationship Id="rId596" Type="http://schemas.openxmlformats.org/officeDocument/2006/relationships/oleObject" Target="embeddings/oleObject292.bin"/><Relationship Id="rId597" Type="http://schemas.openxmlformats.org/officeDocument/2006/relationships/image" Target="media/image296.wmf"/><Relationship Id="rId598" Type="http://schemas.openxmlformats.org/officeDocument/2006/relationships/oleObject" Target="embeddings/oleObject293.bin"/><Relationship Id="rId599" Type="http://schemas.openxmlformats.org/officeDocument/2006/relationships/image" Target="media/image297.wmf"/><Relationship Id="rId1713" Type="http://schemas.openxmlformats.org/officeDocument/2006/relationships/oleObject" Target="embeddings/oleObject850.bin"/><Relationship Id="rId1714" Type="http://schemas.openxmlformats.org/officeDocument/2006/relationships/image" Target="media/image855.wmf"/><Relationship Id="rId1715" Type="http://schemas.openxmlformats.org/officeDocument/2006/relationships/oleObject" Target="embeddings/oleObject851.bin"/><Relationship Id="rId1716" Type="http://schemas.openxmlformats.org/officeDocument/2006/relationships/image" Target="media/image856.wmf"/><Relationship Id="rId1717" Type="http://schemas.openxmlformats.org/officeDocument/2006/relationships/oleObject" Target="embeddings/oleObject852.bin"/><Relationship Id="rId1718" Type="http://schemas.openxmlformats.org/officeDocument/2006/relationships/image" Target="media/image857.wmf"/><Relationship Id="rId1719" Type="http://schemas.openxmlformats.org/officeDocument/2006/relationships/oleObject" Target="embeddings/oleObject853.bin"/><Relationship Id="rId2960" Type="http://schemas.openxmlformats.org/officeDocument/2006/relationships/image" Target="media/image1479.wmf"/><Relationship Id="rId2961" Type="http://schemas.openxmlformats.org/officeDocument/2006/relationships/oleObject" Target="embeddings/oleObject1471.bin"/><Relationship Id="rId2962" Type="http://schemas.openxmlformats.org/officeDocument/2006/relationships/image" Target="media/image1480.wmf"/><Relationship Id="rId2963" Type="http://schemas.openxmlformats.org/officeDocument/2006/relationships/oleObject" Target="embeddings/oleObject1472.bin"/><Relationship Id="rId2964" Type="http://schemas.openxmlformats.org/officeDocument/2006/relationships/image" Target="media/image1481.wmf"/><Relationship Id="rId2965" Type="http://schemas.openxmlformats.org/officeDocument/2006/relationships/oleObject" Target="embeddings/oleObject1473.bin"/><Relationship Id="rId2966" Type="http://schemas.openxmlformats.org/officeDocument/2006/relationships/image" Target="media/image1482.wmf"/><Relationship Id="rId2967" Type="http://schemas.openxmlformats.org/officeDocument/2006/relationships/oleObject" Target="embeddings/oleObject1474.bin"/><Relationship Id="rId2968" Type="http://schemas.openxmlformats.org/officeDocument/2006/relationships/image" Target="media/image1483.wmf"/><Relationship Id="rId2969" Type="http://schemas.openxmlformats.org/officeDocument/2006/relationships/oleObject" Target="embeddings/oleObject1475.bin"/><Relationship Id="rId3120" Type="http://schemas.openxmlformats.org/officeDocument/2006/relationships/image" Target="media/image1559.emf"/><Relationship Id="rId3121" Type="http://schemas.openxmlformats.org/officeDocument/2006/relationships/oleObject" Target="embeddings/oleObject1551.bin"/><Relationship Id="rId3122" Type="http://schemas.openxmlformats.org/officeDocument/2006/relationships/image" Target="media/image1560.emf"/><Relationship Id="rId3123" Type="http://schemas.openxmlformats.org/officeDocument/2006/relationships/oleObject" Target="embeddings/oleObject1552.bin"/><Relationship Id="rId3124" Type="http://schemas.openxmlformats.org/officeDocument/2006/relationships/image" Target="media/image1561.emf"/><Relationship Id="rId3125" Type="http://schemas.openxmlformats.org/officeDocument/2006/relationships/oleObject" Target="embeddings/oleObject1553.bin"/><Relationship Id="rId3126" Type="http://schemas.openxmlformats.org/officeDocument/2006/relationships/image" Target="media/image1562.emf"/><Relationship Id="rId3127" Type="http://schemas.openxmlformats.org/officeDocument/2006/relationships/oleObject" Target="embeddings/oleObject1554.bin"/><Relationship Id="rId3128" Type="http://schemas.openxmlformats.org/officeDocument/2006/relationships/image" Target="media/image1563.emf"/><Relationship Id="rId3129" Type="http://schemas.openxmlformats.org/officeDocument/2006/relationships/oleObject" Target="embeddings/oleObject1555.bin"/><Relationship Id="rId2420" Type="http://schemas.openxmlformats.org/officeDocument/2006/relationships/image" Target="media/image1208.emf"/><Relationship Id="rId2421" Type="http://schemas.openxmlformats.org/officeDocument/2006/relationships/oleObject" Target="embeddings/oleObject1204.bin"/><Relationship Id="rId2422" Type="http://schemas.openxmlformats.org/officeDocument/2006/relationships/image" Target="media/image1209.emf"/><Relationship Id="rId2423" Type="http://schemas.openxmlformats.org/officeDocument/2006/relationships/oleObject" Target="embeddings/oleObject1205.bin"/><Relationship Id="rId2424" Type="http://schemas.openxmlformats.org/officeDocument/2006/relationships/image" Target="media/image1210.emf"/><Relationship Id="rId2425" Type="http://schemas.openxmlformats.org/officeDocument/2006/relationships/oleObject" Target="embeddings/oleObject1206.bin"/><Relationship Id="rId2426" Type="http://schemas.openxmlformats.org/officeDocument/2006/relationships/image" Target="media/image1211.wmf"/><Relationship Id="rId2427" Type="http://schemas.openxmlformats.org/officeDocument/2006/relationships/oleObject" Target="embeddings/oleObject1207.bin"/><Relationship Id="rId2428" Type="http://schemas.openxmlformats.org/officeDocument/2006/relationships/image" Target="media/image1212.wmf"/><Relationship Id="rId2429" Type="http://schemas.openxmlformats.org/officeDocument/2006/relationships/oleObject" Target="embeddings/oleObject1208.bin"/><Relationship Id="rId3670" Type="http://schemas.openxmlformats.org/officeDocument/2006/relationships/oleObject" Target="embeddings/oleObject1825.bin"/><Relationship Id="rId3671" Type="http://schemas.openxmlformats.org/officeDocument/2006/relationships/image" Target="media/image1835.wmf"/><Relationship Id="rId3672" Type="http://schemas.openxmlformats.org/officeDocument/2006/relationships/oleObject" Target="embeddings/oleObject1826.bin"/><Relationship Id="rId3673" Type="http://schemas.openxmlformats.org/officeDocument/2006/relationships/image" Target="media/image1836.wmf"/><Relationship Id="rId3674" Type="http://schemas.openxmlformats.org/officeDocument/2006/relationships/oleObject" Target="embeddings/oleObject1827.bin"/><Relationship Id="rId3675" Type="http://schemas.openxmlformats.org/officeDocument/2006/relationships/image" Target="media/image1837.wmf"/><Relationship Id="rId3676" Type="http://schemas.openxmlformats.org/officeDocument/2006/relationships/oleObject" Target="embeddings/oleObject1828.bin"/><Relationship Id="rId3677" Type="http://schemas.openxmlformats.org/officeDocument/2006/relationships/image" Target="media/image1838.wmf"/><Relationship Id="rId3678" Type="http://schemas.openxmlformats.org/officeDocument/2006/relationships/oleObject" Target="embeddings/oleObject1829.bin"/><Relationship Id="rId3679" Type="http://schemas.openxmlformats.org/officeDocument/2006/relationships/image" Target="media/image1839.wmf"/><Relationship Id="rId1720" Type="http://schemas.openxmlformats.org/officeDocument/2006/relationships/image" Target="media/image858.wmf"/><Relationship Id="rId1721" Type="http://schemas.openxmlformats.org/officeDocument/2006/relationships/oleObject" Target="embeddings/oleObject854.bin"/><Relationship Id="rId1722" Type="http://schemas.openxmlformats.org/officeDocument/2006/relationships/image" Target="media/image859.wmf"/><Relationship Id="rId1723" Type="http://schemas.openxmlformats.org/officeDocument/2006/relationships/oleObject" Target="embeddings/oleObject855.bin"/><Relationship Id="rId1724" Type="http://schemas.openxmlformats.org/officeDocument/2006/relationships/image" Target="media/image860.wmf"/><Relationship Id="rId1725" Type="http://schemas.openxmlformats.org/officeDocument/2006/relationships/oleObject" Target="embeddings/oleObject856.bin"/><Relationship Id="rId1726" Type="http://schemas.openxmlformats.org/officeDocument/2006/relationships/image" Target="media/image861.wmf"/><Relationship Id="rId1727" Type="http://schemas.openxmlformats.org/officeDocument/2006/relationships/oleObject" Target="embeddings/oleObject857.bin"/><Relationship Id="rId1728" Type="http://schemas.openxmlformats.org/officeDocument/2006/relationships/image" Target="media/image862.wmf"/><Relationship Id="rId1729" Type="http://schemas.openxmlformats.org/officeDocument/2006/relationships/oleObject" Target="embeddings/oleObject858.bin"/><Relationship Id="rId2970" Type="http://schemas.openxmlformats.org/officeDocument/2006/relationships/image" Target="media/image1484.wmf"/><Relationship Id="rId2971" Type="http://schemas.openxmlformats.org/officeDocument/2006/relationships/oleObject" Target="embeddings/oleObject1476.bin"/><Relationship Id="rId2972" Type="http://schemas.openxmlformats.org/officeDocument/2006/relationships/image" Target="media/image1485.wmf"/><Relationship Id="rId2973" Type="http://schemas.openxmlformats.org/officeDocument/2006/relationships/oleObject" Target="embeddings/oleObject1477.bin"/><Relationship Id="rId2974" Type="http://schemas.openxmlformats.org/officeDocument/2006/relationships/image" Target="media/image1486.wmf"/><Relationship Id="rId2975" Type="http://schemas.openxmlformats.org/officeDocument/2006/relationships/oleObject" Target="embeddings/oleObject1478.bin"/><Relationship Id="rId2976" Type="http://schemas.openxmlformats.org/officeDocument/2006/relationships/image" Target="media/image1487.wmf"/><Relationship Id="rId2977" Type="http://schemas.openxmlformats.org/officeDocument/2006/relationships/oleObject" Target="embeddings/oleObject1479.bin"/><Relationship Id="rId2978" Type="http://schemas.openxmlformats.org/officeDocument/2006/relationships/image" Target="media/image1488.wmf"/><Relationship Id="rId2979" Type="http://schemas.openxmlformats.org/officeDocument/2006/relationships/oleObject" Target="embeddings/oleObject1480.bin"/><Relationship Id="rId3130" Type="http://schemas.openxmlformats.org/officeDocument/2006/relationships/image" Target="media/image1564.emf"/><Relationship Id="rId3131" Type="http://schemas.openxmlformats.org/officeDocument/2006/relationships/oleObject" Target="embeddings/oleObject1556.bin"/><Relationship Id="rId3132" Type="http://schemas.openxmlformats.org/officeDocument/2006/relationships/image" Target="media/image1565.emf"/><Relationship Id="rId3133" Type="http://schemas.openxmlformats.org/officeDocument/2006/relationships/oleObject" Target="embeddings/oleObject1557.bin"/><Relationship Id="rId3134" Type="http://schemas.openxmlformats.org/officeDocument/2006/relationships/image" Target="media/image1566.emf"/><Relationship Id="rId3135" Type="http://schemas.openxmlformats.org/officeDocument/2006/relationships/oleObject" Target="embeddings/oleObject1558.bin"/><Relationship Id="rId3136" Type="http://schemas.openxmlformats.org/officeDocument/2006/relationships/image" Target="media/image1567.emf"/><Relationship Id="rId3137" Type="http://schemas.openxmlformats.org/officeDocument/2006/relationships/oleObject" Target="embeddings/oleObject1559.bin"/><Relationship Id="rId3138" Type="http://schemas.openxmlformats.org/officeDocument/2006/relationships/image" Target="media/image1568.emf"/><Relationship Id="rId3139" Type="http://schemas.openxmlformats.org/officeDocument/2006/relationships/oleObject" Target="embeddings/oleObject1560.bin"/><Relationship Id="rId2430" Type="http://schemas.openxmlformats.org/officeDocument/2006/relationships/image" Target="media/image1213.wmf"/><Relationship Id="rId2431" Type="http://schemas.openxmlformats.org/officeDocument/2006/relationships/oleObject" Target="embeddings/oleObject1209.bin"/><Relationship Id="rId2432" Type="http://schemas.openxmlformats.org/officeDocument/2006/relationships/image" Target="media/image1214.wmf"/><Relationship Id="rId2433" Type="http://schemas.openxmlformats.org/officeDocument/2006/relationships/oleObject" Target="embeddings/oleObject1210.bin"/><Relationship Id="rId2434" Type="http://schemas.openxmlformats.org/officeDocument/2006/relationships/image" Target="media/image1215.wmf"/><Relationship Id="rId2435" Type="http://schemas.openxmlformats.org/officeDocument/2006/relationships/oleObject" Target="embeddings/oleObject1211.bin"/><Relationship Id="rId2436" Type="http://schemas.openxmlformats.org/officeDocument/2006/relationships/image" Target="media/image1216.wmf"/><Relationship Id="rId2437" Type="http://schemas.openxmlformats.org/officeDocument/2006/relationships/oleObject" Target="embeddings/oleObject1212.bin"/><Relationship Id="rId2438" Type="http://schemas.openxmlformats.org/officeDocument/2006/relationships/image" Target="media/image1217.wmf"/><Relationship Id="rId2439" Type="http://schemas.openxmlformats.org/officeDocument/2006/relationships/oleObject" Target="embeddings/oleObject1213.bin"/><Relationship Id="rId3680" Type="http://schemas.openxmlformats.org/officeDocument/2006/relationships/oleObject" Target="embeddings/oleObject1830.bin"/><Relationship Id="rId3681" Type="http://schemas.openxmlformats.org/officeDocument/2006/relationships/image" Target="media/image1840.emf"/><Relationship Id="rId3682" Type="http://schemas.openxmlformats.org/officeDocument/2006/relationships/oleObject" Target="embeddings/oleObject1831.bin"/><Relationship Id="rId3683" Type="http://schemas.openxmlformats.org/officeDocument/2006/relationships/image" Target="media/image1841.emf"/><Relationship Id="rId3684" Type="http://schemas.openxmlformats.org/officeDocument/2006/relationships/oleObject" Target="embeddings/oleObject1832.bin"/><Relationship Id="rId3685" Type="http://schemas.openxmlformats.org/officeDocument/2006/relationships/image" Target="media/image1842.wmf"/><Relationship Id="rId3686" Type="http://schemas.openxmlformats.org/officeDocument/2006/relationships/oleObject" Target="embeddings/oleObject1833.bin"/><Relationship Id="rId3687" Type="http://schemas.openxmlformats.org/officeDocument/2006/relationships/image" Target="media/image1843.wmf"/><Relationship Id="rId3688" Type="http://schemas.openxmlformats.org/officeDocument/2006/relationships/oleObject" Target="embeddings/oleObject1834.bin"/><Relationship Id="rId3689" Type="http://schemas.openxmlformats.org/officeDocument/2006/relationships/image" Target="media/image1844.wmf"/><Relationship Id="rId1730" Type="http://schemas.openxmlformats.org/officeDocument/2006/relationships/image" Target="media/image863.wmf"/><Relationship Id="rId1731" Type="http://schemas.openxmlformats.org/officeDocument/2006/relationships/oleObject" Target="embeddings/oleObject859.bin"/><Relationship Id="rId1732" Type="http://schemas.openxmlformats.org/officeDocument/2006/relationships/image" Target="media/image864.wmf"/><Relationship Id="rId1733" Type="http://schemas.openxmlformats.org/officeDocument/2006/relationships/oleObject" Target="embeddings/oleObject860.bin"/><Relationship Id="rId1734" Type="http://schemas.openxmlformats.org/officeDocument/2006/relationships/image" Target="media/image865.wmf"/><Relationship Id="rId1735" Type="http://schemas.openxmlformats.org/officeDocument/2006/relationships/oleObject" Target="embeddings/oleObject861.bin"/><Relationship Id="rId1736" Type="http://schemas.openxmlformats.org/officeDocument/2006/relationships/image" Target="media/image866.wmf"/><Relationship Id="rId1737" Type="http://schemas.openxmlformats.org/officeDocument/2006/relationships/oleObject" Target="embeddings/oleObject862.bin"/><Relationship Id="rId1738" Type="http://schemas.openxmlformats.org/officeDocument/2006/relationships/image" Target="media/image867.wmf"/><Relationship Id="rId1739" Type="http://schemas.openxmlformats.org/officeDocument/2006/relationships/oleObject" Target="embeddings/oleObject863.bin"/><Relationship Id="rId2980" Type="http://schemas.openxmlformats.org/officeDocument/2006/relationships/image" Target="media/image1489.wmf"/><Relationship Id="rId2981" Type="http://schemas.openxmlformats.org/officeDocument/2006/relationships/oleObject" Target="embeddings/oleObject1481.bin"/><Relationship Id="rId2982" Type="http://schemas.openxmlformats.org/officeDocument/2006/relationships/image" Target="media/image1490.wmf"/><Relationship Id="rId2983" Type="http://schemas.openxmlformats.org/officeDocument/2006/relationships/oleObject" Target="embeddings/oleObject1482.bin"/><Relationship Id="rId2984" Type="http://schemas.openxmlformats.org/officeDocument/2006/relationships/image" Target="media/image1491.wmf"/><Relationship Id="rId2985" Type="http://schemas.openxmlformats.org/officeDocument/2006/relationships/oleObject" Target="embeddings/oleObject1483.bin"/><Relationship Id="rId2986" Type="http://schemas.openxmlformats.org/officeDocument/2006/relationships/image" Target="media/image1492.wmf"/><Relationship Id="rId2987" Type="http://schemas.openxmlformats.org/officeDocument/2006/relationships/oleObject" Target="embeddings/oleObject1484.bin"/><Relationship Id="rId2988" Type="http://schemas.openxmlformats.org/officeDocument/2006/relationships/image" Target="media/image1493.wmf"/><Relationship Id="rId2989" Type="http://schemas.openxmlformats.org/officeDocument/2006/relationships/oleObject" Target="embeddings/oleObject1485.bin"/><Relationship Id="rId3140" Type="http://schemas.openxmlformats.org/officeDocument/2006/relationships/image" Target="media/image1569.emf"/><Relationship Id="rId3141" Type="http://schemas.openxmlformats.org/officeDocument/2006/relationships/oleObject" Target="embeddings/oleObject1561.bin"/><Relationship Id="rId3142" Type="http://schemas.openxmlformats.org/officeDocument/2006/relationships/image" Target="media/image1570.emf"/><Relationship Id="rId3143" Type="http://schemas.openxmlformats.org/officeDocument/2006/relationships/oleObject" Target="embeddings/oleObject1562.bin"/><Relationship Id="rId3144" Type="http://schemas.openxmlformats.org/officeDocument/2006/relationships/image" Target="media/image1571.emf"/><Relationship Id="rId3145" Type="http://schemas.openxmlformats.org/officeDocument/2006/relationships/oleObject" Target="embeddings/oleObject1563.bin"/><Relationship Id="rId3146" Type="http://schemas.openxmlformats.org/officeDocument/2006/relationships/image" Target="media/image1572.emf"/><Relationship Id="rId3147" Type="http://schemas.openxmlformats.org/officeDocument/2006/relationships/oleObject" Target="embeddings/oleObject1564.bin"/><Relationship Id="rId3148" Type="http://schemas.openxmlformats.org/officeDocument/2006/relationships/image" Target="media/image1573.emf"/><Relationship Id="rId3149" Type="http://schemas.openxmlformats.org/officeDocument/2006/relationships/oleObject" Target="embeddings/oleObject1565.bin"/><Relationship Id="rId2440" Type="http://schemas.openxmlformats.org/officeDocument/2006/relationships/image" Target="media/image1218.wmf"/><Relationship Id="rId2441" Type="http://schemas.openxmlformats.org/officeDocument/2006/relationships/oleObject" Target="embeddings/oleObject1214.bin"/><Relationship Id="rId2442" Type="http://schemas.openxmlformats.org/officeDocument/2006/relationships/image" Target="media/image1219.wmf"/><Relationship Id="rId2443" Type="http://schemas.openxmlformats.org/officeDocument/2006/relationships/oleObject" Target="embeddings/oleObject1215.bin"/><Relationship Id="rId2444" Type="http://schemas.openxmlformats.org/officeDocument/2006/relationships/image" Target="media/image1220.wmf"/><Relationship Id="rId2445" Type="http://schemas.openxmlformats.org/officeDocument/2006/relationships/oleObject" Target="embeddings/oleObject1216.bin"/><Relationship Id="rId2446" Type="http://schemas.openxmlformats.org/officeDocument/2006/relationships/image" Target="media/image1221.wmf"/><Relationship Id="rId2447" Type="http://schemas.openxmlformats.org/officeDocument/2006/relationships/oleObject" Target="embeddings/oleObject1217.bin"/><Relationship Id="rId2448" Type="http://schemas.openxmlformats.org/officeDocument/2006/relationships/image" Target="media/image1222.wmf"/><Relationship Id="rId2449" Type="http://schemas.openxmlformats.org/officeDocument/2006/relationships/oleObject" Target="embeddings/oleObject1218.bin"/><Relationship Id="rId3690" Type="http://schemas.openxmlformats.org/officeDocument/2006/relationships/oleObject" Target="embeddings/oleObject1835.bin"/><Relationship Id="rId3691" Type="http://schemas.openxmlformats.org/officeDocument/2006/relationships/image" Target="media/image1845.emf"/><Relationship Id="rId3692" Type="http://schemas.openxmlformats.org/officeDocument/2006/relationships/oleObject" Target="embeddings/oleObject1836.bin"/><Relationship Id="rId3693" Type="http://schemas.openxmlformats.org/officeDocument/2006/relationships/image" Target="media/image1846.emf"/><Relationship Id="rId3694" Type="http://schemas.openxmlformats.org/officeDocument/2006/relationships/oleObject" Target="embeddings/oleObject1837.bin"/><Relationship Id="rId3695" Type="http://schemas.openxmlformats.org/officeDocument/2006/relationships/image" Target="media/image1847.emf"/><Relationship Id="rId3696" Type="http://schemas.openxmlformats.org/officeDocument/2006/relationships/oleObject" Target="embeddings/oleObject1838.bin"/><Relationship Id="rId3697" Type="http://schemas.openxmlformats.org/officeDocument/2006/relationships/image" Target="media/image1848.emf"/><Relationship Id="rId3698" Type="http://schemas.openxmlformats.org/officeDocument/2006/relationships/oleObject" Target="embeddings/oleObject1839.bin"/><Relationship Id="rId3699" Type="http://schemas.openxmlformats.org/officeDocument/2006/relationships/image" Target="media/image1849.emf"/><Relationship Id="rId800" Type="http://schemas.openxmlformats.org/officeDocument/2006/relationships/oleObject" Target="embeddings/oleObject394.bin"/><Relationship Id="rId801" Type="http://schemas.openxmlformats.org/officeDocument/2006/relationships/image" Target="media/image398.wmf"/><Relationship Id="rId802" Type="http://schemas.openxmlformats.org/officeDocument/2006/relationships/oleObject" Target="embeddings/oleObject395.bin"/><Relationship Id="rId803" Type="http://schemas.openxmlformats.org/officeDocument/2006/relationships/image" Target="media/image399.wmf"/><Relationship Id="rId804" Type="http://schemas.openxmlformats.org/officeDocument/2006/relationships/oleObject" Target="embeddings/oleObject396.bin"/><Relationship Id="rId805" Type="http://schemas.openxmlformats.org/officeDocument/2006/relationships/image" Target="media/image400.wmf"/><Relationship Id="rId806" Type="http://schemas.openxmlformats.org/officeDocument/2006/relationships/oleObject" Target="embeddings/oleObject397.bin"/><Relationship Id="rId807" Type="http://schemas.openxmlformats.org/officeDocument/2006/relationships/image" Target="media/image401.wmf"/><Relationship Id="rId808" Type="http://schemas.openxmlformats.org/officeDocument/2006/relationships/oleObject" Target="embeddings/oleObject398.bin"/><Relationship Id="rId809" Type="http://schemas.openxmlformats.org/officeDocument/2006/relationships/image" Target="media/image402.wmf"/><Relationship Id="rId1740" Type="http://schemas.openxmlformats.org/officeDocument/2006/relationships/image" Target="media/image868.wmf"/><Relationship Id="rId1741" Type="http://schemas.openxmlformats.org/officeDocument/2006/relationships/oleObject" Target="embeddings/oleObject864.bin"/><Relationship Id="rId1742" Type="http://schemas.openxmlformats.org/officeDocument/2006/relationships/image" Target="media/image869.wmf"/><Relationship Id="rId1743" Type="http://schemas.openxmlformats.org/officeDocument/2006/relationships/oleObject" Target="embeddings/oleObject865.bin"/><Relationship Id="rId1744" Type="http://schemas.openxmlformats.org/officeDocument/2006/relationships/image" Target="media/image870.wmf"/><Relationship Id="rId1745" Type="http://schemas.openxmlformats.org/officeDocument/2006/relationships/oleObject" Target="embeddings/oleObject866.bin"/><Relationship Id="rId1746" Type="http://schemas.openxmlformats.org/officeDocument/2006/relationships/image" Target="media/image871.wmf"/><Relationship Id="rId1747" Type="http://schemas.openxmlformats.org/officeDocument/2006/relationships/oleObject" Target="embeddings/oleObject867.bin"/><Relationship Id="rId1748" Type="http://schemas.openxmlformats.org/officeDocument/2006/relationships/image" Target="media/image872.wmf"/><Relationship Id="rId1749" Type="http://schemas.openxmlformats.org/officeDocument/2006/relationships/oleObject" Target="embeddings/oleObject868.bin"/><Relationship Id="rId2990" Type="http://schemas.openxmlformats.org/officeDocument/2006/relationships/image" Target="media/image1494.wmf"/><Relationship Id="rId2991" Type="http://schemas.openxmlformats.org/officeDocument/2006/relationships/oleObject" Target="embeddings/oleObject1486.bin"/><Relationship Id="rId2992" Type="http://schemas.openxmlformats.org/officeDocument/2006/relationships/image" Target="media/image1495.wmf"/><Relationship Id="rId2993" Type="http://schemas.openxmlformats.org/officeDocument/2006/relationships/oleObject" Target="embeddings/oleObject1487.bin"/><Relationship Id="rId2994" Type="http://schemas.openxmlformats.org/officeDocument/2006/relationships/image" Target="media/image1496.wmf"/><Relationship Id="rId2995" Type="http://schemas.openxmlformats.org/officeDocument/2006/relationships/oleObject" Target="embeddings/oleObject1488.bin"/><Relationship Id="rId2996" Type="http://schemas.openxmlformats.org/officeDocument/2006/relationships/image" Target="media/image1497.wmf"/><Relationship Id="rId2997" Type="http://schemas.openxmlformats.org/officeDocument/2006/relationships/oleObject" Target="embeddings/oleObject1489.bin"/><Relationship Id="rId2998" Type="http://schemas.openxmlformats.org/officeDocument/2006/relationships/image" Target="media/image1498.wmf"/><Relationship Id="rId2999" Type="http://schemas.openxmlformats.org/officeDocument/2006/relationships/oleObject" Target="embeddings/oleObject1490.bin"/><Relationship Id="rId3150" Type="http://schemas.openxmlformats.org/officeDocument/2006/relationships/image" Target="media/image1574.emf"/><Relationship Id="rId3151" Type="http://schemas.openxmlformats.org/officeDocument/2006/relationships/oleObject" Target="embeddings/oleObject1566.bin"/><Relationship Id="rId3152" Type="http://schemas.openxmlformats.org/officeDocument/2006/relationships/image" Target="media/image1575.emf"/><Relationship Id="rId3153" Type="http://schemas.openxmlformats.org/officeDocument/2006/relationships/oleObject" Target="embeddings/oleObject1567.bin"/><Relationship Id="rId3154" Type="http://schemas.openxmlformats.org/officeDocument/2006/relationships/image" Target="media/image1576.emf"/><Relationship Id="rId3155" Type="http://schemas.openxmlformats.org/officeDocument/2006/relationships/oleObject" Target="embeddings/oleObject1568.bin"/><Relationship Id="rId3156" Type="http://schemas.openxmlformats.org/officeDocument/2006/relationships/image" Target="media/image1577.emf"/><Relationship Id="rId3157" Type="http://schemas.openxmlformats.org/officeDocument/2006/relationships/oleObject" Target="embeddings/oleObject1569.bin"/><Relationship Id="rId3158" Type="http://schemas.openxmlformats.org/officeDocument/2006/relationships/image" Target="media/image1578.emf"/><Relationship Id="rId3159" Type="http://schemas.openxmlformats.org/officeDocument/2006/relationships/oleObject" Target="embeddings/oleObject1570.bin"/><Relationship Id="rId1200" Type="http://schemas.openxmlformats.org/officeDocument/2006/relationships/oleObject" Target="embeddings/oleObject594.bin"/><Relationship Id="rId1201" Type="http://schemas.openxmlformats.org/officeDocument/2006/relationships/image" Target="media/image598.wmf"/><Relationship Id="rId1202" Type="http://schemas.openxmlformats.org/officeDocument/2006/relationships/oleObject" Target="embeddings/oleObject595.bin"/><Relationship Id="rId1203" Type="http://schemas.openxmlformats.org/officeDocument/2006/relationships/image" Target="media/image599.wmf"/><Relationship Id="rId1204" Type="http://schemas.openxmlformats.org/officeDocument/2006/relationships/oleObject" Target="embeddings/oleObject596.bin"/><Relationship Id="rId1205" Type="http://schemas.openxmlformats.org/officeDocument/2006/relationships/image" Target="media/image600.wmf"/><Relationship Id="rId1206" Type="http://schemas.openxmlformats.org/officeDocument/2006/relationships/oleObject" Target="embeddings/oleObject597.bin"/><Relationship Id="rId1207" Type="http://schemas.openxmlformats.org/officeDocument/2006/relationships/image" Target="media/image601.wmf"/><Relationship Id="rId1208" Type="http://schemas.openxmlformats.org/officeDocument/2006/relationships/oleObject" Target="embeddings/oleObject598.bin"/><Relationship Id="rId1209" Type="http://schemas.openxmlformats.org/officeDocument/2006/relationships/image" Target="media/image602.wmf"/><Relationship Id="rId2450" Type="http://schemas.openxmlformats.org/officeDocument/2006/relationships/image" Target="media/image1223.wmf"/><Relationship Id="rId2451" Type="http://schemas.openxmlformats.org/officeDocument/2006/relationships/oleObject" Target="embeddings/oleObject1219.bin"/><Relationship Id="rId2452" Type="http://schemas.openxmlformats.org/officeDocument/2006/relationships/image" Target="media/image1224.wmf"/><Relationship Id="rId2453" Type="http://schemas.openxmlformats.org/officeDocument/2006/relationships/oleObject" Target="embeddings/oleObject1220.bin"/><Relationship Id="rId2454" Type="http://schemas.openxmlformats.org/officeDocument/2006/relationships/image" Target="media/image1225.wmf"/><Relationship Id="rId2455" Type="http://schemas.openxmlformats.org/officeDocument/2006/relationships/oleObject" Target="embeddings/oleObject1221.bin"/><Relationship Id="rId2456" Type="http://schemas.openxmlformats.org/officeDocument/2006/relationships/image" Target="media/image1226.wmf"/><Relationship Id="rId2457" Type="http://schemas.openxmlformats.org/officeDocument/2006/relationships/oleObject" Target="embeddings/oleObject1222.bin"/><Relationship Id="rId2458" Type="http://schemas.openxmlformats.org/officeDocument/2006/relationships/image" Target="media/image1227.wmf"/><Relationship Id="rId2459" Type="http://schemas.openxmlformats.org/officeDocument/2006/relationships/oleObject" Target="embeddings/oleObject1223.bin"/><Relationship Id="rId810" Type="http://schemas.openxmlformats.org/officeDocument/2006/relationships/oleObject" Target="embeddings/oleObject399.bin"/><Relationship Id="rId811" Type="http://schemas.openxmlformats.org/officeDocument/2006/relationships/image" Target="media/image403.wmf"/><Relationship Id="rId812" Type="http://schemas.openxmlformats.org/officeDocument/2006/relationships/oleObject" Target="embeddings/oleObject400.bin"/><Relationship Id="rId813" Type="http://schemas.openxmlformats.org/officeDocument/2006/relationships/image" Target="media/image404.wmf"/><Relationship Id="rId814" Type="http://schemas.openxmlformats.org/officeDocument/2006/relationships/oleObject" Target="embeddings/oleObject401.bin"/><Relationship Id="rId815" Type="http://schemas.openxmlformats.org/officeDocument/2006/relationships/image" Target="media/image405.wmf"/><Relationship Id="rId816" Type="http://schemas.openxmlformats.org/officeDocument/2006/relationships/oleObject" Target="embeddings/oleObject402.bin"/><Relationship Id="rId817" Type="http://schemas.openxmlformats.org/officeDocument/2006/relationships/image" Target="media/image406.wmf"/><Relationship Id="rId818" Type="http://schemas.openxmlformats.org/officeDocument/2006/relationships/oleObject" Target="embeddings/oleObject403.bin"/><Relationship Id="rId819" Type="http://schemas.openxmlformats.org/officeDocument/2006/relationships/image" Target="media/image407.wmf"/><Relationship Id="rId1750" Type="http://schemas.openxmlformats.org/officeDocument/2006/relationships/image" Target="media/image873.wmf"/><Relationship Id="rId1751" Type="http://schemas.openxmlformats.org/officeDocument/2006/relationships/oleObject" Target="embeddings/oleObject869.bin"/><Relationship Id="rId1752" Type="http://schemas.openxmlformats.org/officeDocument/2006/relationships/image" Target="media/image874.wmf"/><Relationship Id="rId1753" Type="http://schemas.openxmlformats.org/officeDocument/2006/relationships/oleObject" Target="embeddings/oleObject870.bin"/><Relationship Id="rId1754" Type="http://schemas.openxmlformats.org/officeDocument/2006/relationships/image" Target="media/image875.wmf"/><Relationship Id="rId1755" Type="http://schemas.openxmlformats.org/officeDocument/2006/relationships/oleObject" Target="embeddings/oleObject871.bin"/><Relationship Id="rId1756" Type="http://schemas.openxmlformats.org/officeDocument/2006/relationships/image" Target="media/image876.wmf"/><Relationship Id="rId1757" Type="http://schemas.openxmlformats.org/officeDocument/2006/relationships/oleObject" Target="embeddings/oleObject872.bin"/><Relationship Id="rId1758" Type="http://schemas.openxmlformats.org/officeDocument/2006/relationships/image" Target="media/image877.wmf"/><Relationship Id="rId1759" Type="http://schemas.openxmlformats.org/officeDocument/2006/relationships/oleObject" Target="embeddings/oleObject873.bin"/><Relationship Id="rId3160" Type="http://schemas.openxmlformats.org/officeDocument/2006/relationships/image" Target="media/image1579.emf"/><Relationship Id="rId3161" Type="http://schemas.openxmlformats.org/officeDocument/2006/relationships/oleObject" Target="embeddings/oleObject1571.bin"/><Relationship Id="rId3162" Type="http://schemas.openxmlformats.org/officeDocument/2006/relationships/image" Target="media/image1580.emf"/><Relationship Id="rId3163" Type="http://schemas.openxmlformats.org/officeDocument/2006/relationships/oleObject" Target="embeddings/oleObject1572.bin"/><Relationship Id="rId3164" Type="http://schemas.openxmlformats.org/officeDocument/2006/relationships/image" Target="media/image1581.emf"/><Relationship Id="rId3165" Type="http://schemas.openxmlformats.org/officeDocument/2006/relationships/oleObject" Target="embeddings/oleObject1573.bin"/><Relationship Id="rId3166" Type="http://schemas.openxmlformats.org/officeDocument/2006/relationships/image" Target="media/image1582.emf"/><Relationship Id="rId3167" Type="http://schemas.openxmlformats.org/officeDocument/2006/relationships/oleObject" Target="embeddings/oleObject1574.bin"/><Relationship Id="rId3168" Type="http://schemas.openxmlformats.org/officeDocument/2006/relationships/image" Target="media/image1583.wmf"/><Relationship Id="rId3169" Type="http://schemas.openxmlformats.org/officeDocument/2006/relationships/oleObject" Target="embeddings/oleObject1575.bin"/><Relationship Id="rId1210" Type="http://schemas.openxmlformats.org/officeDocument/2006/relationships/oleObject" Target="embeddings/oleObject599.bin"/><Relationship Id="rId1211" Type="http://schemas.openxmlformats.org/officeDocument/2006/relationships/image" Target="media/image603.wmf"/><Relationship Id="rId1212" Type="http://schemas.openxmlformats.org/officeDocument/2006/relationships/oleObject" Target="embeddings/oleObject600.bin"/><Relationship Id="rId1213" Type="http://schemas.openxmlformats.org/officeDocument/2006/relationships/image" Target="media/image604.wmf"/><Relationship Id="rId1214" Type="http://schemas.openxmlformats.org/officeDocument/2006/relationships/oleObject" Target="embeddings/oleObject601.bin"/><Relationship Id="rId1215" Type="http://schemas.openxmlformats.org/officeDocument/2006/relationships/image" Target="media/image605.wmf"/><Relationship Id="rId1216" Type="http://schemas.openxmlformats.org/officeDocument/2006/relationships/oleObject" Target="embeddings/oleObject602.bin"/><Relationship Id="rId1217" Type="http://schemas.openxmlformats.org/officeDocument/2006/relationships/image" Target="media/image606.wmf"/><Relationship Id="rId1218" Type="http://schemas.openxmlformats.org/officeDocument/2006/relationships/oleObject" Target="embeddings/oleObject603.bin"/><Relationship Id="rId1219" Type="http://schemas.openxmlformats.org/officeDocument/2006/relationships/image" Target="media/image607.wmf"/><Relationship Id="rId2460" Type="http://schemas.openxmlformats.org/officeDocument/2006/relationships/image" Target="media/image1228.wmf"/><Relationship Id="rId2461" Type="http://schemas.openxmlformats.org/officeDocument/2006/relationships/oleObject" Target="embeddings/oleObject1224.bin"/><Relationship Id="rId2462" Type="http://schemas.openxmlformats.org/officeDocument/2006/relationships/image" Target="media/image1229.wmf"/><Relationship Id="rId2463" Type="http://schemas.openxmlformats.org/officeDocument/2006/relationships/oleObject" Target="embeddings/oleObject1225.bin"/><Relationship Id="rId2464" Type="http://schemas.openxmlformats.org/officeDocument/2006/relationships/image" Target="media/image1230.wmf"/><Relationship Id="rId2465" Type="http://schemas.openxmlformats.org/officeDocument/2006/relationships/oleObject" Target="embeddings/oleObject1226.bin"/><Relationship Id="rId2466" Type="http://schemas.openxmlformats.org/officeDocument/2006/relationships/image" Target="media/image1231.wmf"/><Relationship Id="rId2467" Type="http://schemas.openxmlformats.org/officeDocument/2006/relationships/oleObject" Target="embeddings/oleObject1227.bin"/><Relationship Id="rId2468" Type="http://schemas.openxmlformats.org/officeDocument/2006/relationships/image" Target="media/image1232.wmf"/><Relationship Id="rId2469" Type="http://schemas.openxmlformats.org/officeDocument/2006/relationships/oleObject" Target="embeddings/oleObject1228.bin"/><Relationship Id="rId820" Type="http://schemas.openxmlformats.org/officeDocument/2006/relationships/oleObject" Target="embeddings/oleObject404.bin"/><Relationship Id="rId821" Type="http://schemas.openxmlformats.org/officeDocument/2006/relationships/image" Target="media/image408.wmf"/><Relationship Id="rId822" Type="http://schemas.openxmlformats.org/officeDocument/2006/relationships/oleObject" Target="embeddings/oleObject405.bin"/><Relationship Id="rId823" Type="http://schemas.openxmlformats.org/officeDocument/2006/relationships/image" Target="media/image409.wmf"/><Relationship Id="rId824" Type="http://schemas.openxmlformats.org/officeDocument/2006/relationships/oleObject" Target="embeddings/oleObject406.bin"/><Relationship Id="rId825" Type="http://schemas.openxmlformats.org/officeDocument/2006/relationships/image" Target="media/image410.wmf"/><Relationship Id="rId826" Type="http://schemas.openxmlformats.org/officeDocument/2006/relationships/oleObject" Target="embeddings/oleObject407.bin"/><Relationship Id="rId827" Type="http://schemas.openxmlformats.org/officeDocument/2006/relationships/image" Target="media/image411.wmf"/><Relationship Id="rId828" Type="http://schemas.openxmlformats.org/officeDocument/2006/relationships/oleObject" Target="embeddings/oleObject408.bin"/><Relationship Id="rId829" Type="http://schemas.openxmlformats.org/officeDocument/2006/relationships/image" Target="media/image412.wmf"/><Relationship Id="rId1760" Type="http://schemas.openxmlformats.org/officeDocument/2006/relationships/image" Target="media/image878.wmf"/><Relationship Id="rId1761" Type="http://schemas.openxmlformats.org/officeDocument/2006/relationships/oleObject" Target="embeddings/oleObject874.bin"/><Relationship Id="rId1762" Type="http://schemas.openxmlformats.org/officeDocument/2006/relationships/image" Target="media/image879.wmf"/><Relationship Id="rId1763" Type="http://schemas.openxmlformats.org/officeDocument/2006/relationships/oleObject" Target="embeddings/oleObject875.bin"/><Relationship Id="rId1764" Type="http://schemas.openxmlformats.org/officeDocument/2006/relationships/image" Target="media/image880.wmf"/><Relationship Id="rId1765" Type="http://schemas.openxmlformats.org/officeDocument/2006/relationships/oleObject" Target="embeddings/oleObject876.bin"/><Relationship Id="rId1766" Type="http://schemas.openxmlformats.org/officeDocument/2006/relationships/image" Target="media/image881.wmf"/><Relationship Id="rId1767" Type="http://schemas.openxmlformats.org/officeDocument/2006/relationships/oleObject" Target="embeddings/oleObject877.bin"/><Relationship Id="rId1768" Type="http://schemas.openxmlformats.org/officeDocument/2006/relationships/image" Target="media/image882.wmf"/><Relationship Id="rId1769" Type="http://schemas.openxmlformats.org/officeDocument/2006/relationships/oleObject" Target="embeddings/oleObject878.bin"/><Relationship Id="rId3170" Type="http://schemas.openxmlformats.org/officeDocument/2006/relationships/image" Target="media/image1584.wmf"/><Relationship Id="rId3171" Type="http://schemas.openxmlformats.org/officeDocument/2006/relationships/oleObject" Target="embeddings/oleObject1576.bin"/><Relationship Id="rId3172" Type="http://schemas.openxmlformats.org/officeDocument/2006/relationships/image" Target="media/image1585.wmf"/><Relationship Id="rId3173" Type="http://schemas.openxmlformats.org/officeDocument/2006/relationships/oleObject" Target="embeddings/oleObject1577.bin"/><Relationship Id="rId3174" Type="http://schemas.openxmlformats.org/officeDocument/2006/relationships/image" Target="media/image1586.wmf"/><Relationship Id="rId3175" Type="http://schemas.openxmlformats.org/officeDocument/2006/relationships/oleObject" Target="embeddings/oleObject1578.bin"/><Relationship Id="rId3176" Type="http://schemas.openxmlformats.org/officeDocument/2006/relationships/image" Target="media/image1587.wmf"/><Relationship Id="rId3177" Type="http://schemas.openxmlformats.org/officeDocument/2006/relationships/oleObject" Target="embeddings/oleObject1579.bin"/><Relationship Id="rId3178" Type="http://schemas.openxmlformats.org/officeDocument/2006/relationships/image" Target="media/image1588.wmf"/><Relationship Id="rId3179" Type="http://schemas.openxmlformats.org/officeDocument/2006/relationships/oleObject" Target="embeddings/oleObject1580.bin"/><Relationship Id="rId1220" Type="http://schemas.openxmlformats.org/officeDocument/2006/relationships/oleObject" Target="embeddings/oleObject604.bin"/><Relationship Id="rId1221" Type="http://schemas.openxmlformats.org/officeDocument/2006/relationships/image" Target="media/image608.wmf"/><Relationship Id="rId1222" Type="http://schemas.openxmlformats.org/officeDocument/2006/relationships/oleObject" Target="embeddings/oleObject605.bin"/><Relationship Id="rId1223" Type="http://schemas.openxmlformats.org/officeDocument/2006/relationships/image" Target="media/image609.wmf"/><Relationship Id="rId1224" Type="http://schemas.openxmlformats.org/officeDocument/2006/relationships/oleObject" Target="embeddings/oleObject606.bin"/><Relationship Id="rId1225" Type="http://schemas.openxmlformats.org/officeDocument/2006/relationships/image" Target="media/image610.wmf"/><Relationship Id="rId1226" Type="http://schemas.openxmlformats.org/officeDocument/2006/relationships/oleObject" Target="embeddings/oleObject607.bin"/><Relationship Id="rId1227" Type="http://schemas.openxmlformats.org/officeDocument/2006/relationships/image" Target="media/image611.wmf"/><Relationship Id="rId1228" Type="http://schemas.openxmlformats.org/officeDocument/2006/relationships/oleObject" Target="embeddings/oleObject608.bin"/><Relationship Id="rId1229" Type="http://schemas.openxmlformats.org/officeDocument/2006/relationships/image" Target="media/image612.wmf"/><Relationship Id="rId2470" Type="http://schemas.openxmlformats.org/officeDocument/2006/relationships/image" Target="media/image1233.wmf"/><Relationship Id="rId2471" Type="http://schemas.openxmlformats.org/officeDocument/2006/relationships/oleObject" Target="embeddings/oleObject1229.bin"/><Relationship Id="rId2472" Type="http://schemas.openxmlformats.org/officeDocument/2006/relationships/image" Target="media/image1234.wmf"/><Relationship Id="rId2473" Type="http://schemas.openxmlformats.org/officeDocument/2006/relationships/oleObject" Target="embeddings/oleObject1230.bin"/><Relationship Id="rId2474" Type="http://schemas.openxmlformats.org/officeDocument/2006/relationships/image" Target="media/image1235.wmf"/><Relationship Id="rId2475" Type="http://schemas.openxmlformats.org/officeDocument/2006/relationships/oleObject" Target="embeddings/oleObject1231.bin"/><Relationship Id="rId2476" Type="http://schemas.openxmlformats.org/officeDocument/2006/relationships/image" Target="media/image1236.wmf"/><Relationship Id="rId2477" Type="http://schemas.openxmlformats.org/officeDocument/2006/relationships/oleObject" Target="embeddings/oleObject1232.bin"/><Relationship Id="rId2478" Type="http://schemas.openxmlformats.org/officeDocument/2006/relationships/image" Target="media/image1237.wmf"/><Relationship Id="rId2479" Type="http://schemas.openxmlformats.org/officeDocument/2006/relationships/oleObject" Target="embeddings/oleObject1233.bin"/><Relationship Id="rId3900" Type="http://schemas.openxmlformats.org/officeDocument/2006/relationships/oleObject" Target="embeddings/oleObject1940.bin"/><Relationship Id="rId3901" Type="http://schemas.openxmlformats.org/officeDocument/2006/relationships/image" Target="media/image1950.wmf"/><Relationship Id="rId3902" Type="http://schemas.openxmlformats.org/officeDocument/2006/relationships/oleObject" Target="embeddings/oleObject1941.bin"/><Relationship Id="rId3903" Type="http://schemas.openxmlformats.org/officeDocument/2006/relationships/image" Target="media/image1951.wmf"/><Relationship Id="rId3904" Type="http://schemas.openxmlformats.org/officeDocument/2006/relationships/oleObject" Target="embeddings/oleObject1942.bin"/><Relationship Id="rId3905" Type="http://schemas.openxmlformats.org/officeDocument/2006/relationships/image" Target="media/image1952.wmf"/><Relationship Id="rId3906" Type="http://schemas.openxmlformats.org/officeDocument/2006/relationships/oleObject" Target="embeddings/oleObject1943.bin"/><Relationship Id="rId3907" Type="http://schemas.openxmlformats.org/officeDocument/2006/relationships/image" Target="media/image1953.wmf"/><Relationship Id="rId3908" Type="http://schemas.openxmlformats.org/officeDocument/2006/relationships/oleObject" Target="embeddings/oleObject1944.bin"/><Relationship Id="rId3909" Type="http://schemas.openxmlformats.org/officeDocument/2006/relationships/image" Target="media/image1954.wmf"/><Relationship Id="rId830" Type="http://schemas.openxmlformats.org/officeDocument/2006/relationships/oleObject" Target="embeddings/oleObject409.bin"/><Relationship Id="rId831" Type="http://schemas.openxmlformats.org/officeDocument/2006/relationships/image" Target="media/image413.emf"/><Relationship Id="rId832" Type="http://schemas.openxmlformats.org/officeDocument/2006/relationships/oleObject" Target="embeddings/oleObject410.bin"/><Relationship Id="rId833" Type="http://schemas.openxmlformats.org/officeDocument/2006/relationships/image" Target="media/image414.emf"/><Relationship Id="rId834" Type="http://schemas.openxmlformats.org/officeDocument/2006/relationships/oleObject" Target="embeddings/oleObject411.bin"/><Relationship Id="rId835" Type="http://schemas.openxmlformats.org/officeDocument/2006/relationships/image" Target="media/image415.wmf"/><Relationship Id="rId836" Type="http://schemas.openxmlformats.org/officeDocument/2006/relationships/oleObject" Target="embeddings/oleObject412.bin"/><Relationship Id="rId837" Type="http://schemas.openxmlformats.org/officeDocument/2006/relationships/image" Target="media/image416.emf"/><Relationship Id="rId838" Type="http://schemas.openxmlformats.org/officeDocument/2006/relationships/oleObject" Target="embeddings/oleObject413.bin"/><Relationship Id="rId839" Type="http://schemas.openxmlformats.org/officeDocument/2006/relationships/image" Target="media/image417.wmf"/><Relationship Id="rId1770" Type="http://schemas.openxmlformats.org/officeDocument/2006/relationships/image" Target="media/image883.wmf"/><Relationship Id="rId1771" Type="http://schemas.openxmlformats.org/officeDocument/2006/relationships/oleObject" Target="embeddings/oleObject879.bin"/><Relationship Id="rId1772" Type="http://schemas.openxmlformats.org/officeDocument/2006/relationships/image" Target="media/image884.wmf"/><Relationship Id="rId1773" Type="http://schemas.openxmlformats.org/officeDocument/2006/relationships/oleObject" Target="embeddings/oleObject880.bin"/><Relationship Id="rId1774" Type="http://schemas.openxmlformats.org/officeDocument/2006/relationships/image" Target="media/image885.wmf"/><Relationship Id="rId1775" Type="http://schemas.openxmlformats.org/officeDocument/2006/relationships/oleObject" Target="embeddings/oleObject881.bin"/><Relationship Id="rId1776" Type="http://schemas.openxmlformats.org/officeDocument/2006/relationships/image" Target="media/image886.wmf"/><Relationship Id="rId1777" Type="http://schemas.openxmlformats.org/officeDocument/2006/relationships/oleObject" Target="embeddings/oleObject882.bin"/><Relationship Id="rId1778" Type="http://schemas.openxmlformats.org/officeDocument/2006/relationships/image" Target="media/image887.wmf"/><Relationship Id="rId1779" Type="http://schemas.openxmlformats.org/officeDocument/2006/relationships/oleObject" Target="embeddings/oleObject883.bin"/><Relationship Id="rId3180" Type="http://schemas.openxmlformats.org/officeDocument/2006/relationships/image" Target="media/image1589.wmf"/><Relationship Id="rId3181" Type="http://schemas.openxmlformats.org/officeDocument/2006/relationships/oleObject" Target="embeddings/oleObject1581.bin"/><Relationship Id="rId3182" Type="http://schemas.openxmlformats.org/officeDocument/2006/relationships/image" Target="media/image1590.wmf"/><Relationship Id="rId3183" Type="http://schemas.openxmlformats.org/officeDocument/2006/relationships/oleObject" Target="embeddings/oleObject1582.bin"/><Relationship Id="rId3184" Type="http://schemas.openxmlformats.org/officeDocument/2006/relationships/image" Target="media/image1591.wmf"/><Relationship Id="rId3185" Type="http://schemas.openxmlformats.org/officeDocument/2006/relationships/oleObject" Target="embeddings/oleObject1583.bin"/><Relationship Id="rId3186" Type="http://schemas.openxmlformats.org/officeDocument/2006/relationships/image" Target="media/image1592.wmf"/><Relationship Id="rId3187" Type="http://schemas.openxmlformats.org/officeDocument/2006/relationships/oleObject" Target="embeddings/oleObject1584.bin"/><Relationship Id="rId3188" Type="http://schemas.openxmlformats.org/officeDocument/2006/relationships/image" Target="media/image1593.wmf"/><Relationship Id="rId3189" Type="http://schemas.openxmlformats.org/officeDocument/2006/relationships/oleObject" Target="embeddings/oleObject1585.bin"/><Relationship Id="rId1230" Type="http://schemas.openxmlformats.org/officeDocument/2006/relationships/oleObject" Target="embeddings/oleObject609.bin"/><Relationship Id="rId1231" Type="http://schemas.openxmlformats.org/officeDocument/2006/relationships/image" Target="media/image613.wmf"/><Relationship Id="rId1232" Type="http://schemas.openxmlformats.org/officeDocument/2006/relationships/oleObject" Target="embeddings/oleObject610.bin"/><Relationship Id="rId1233" Type="http://schemas.openxmlformats.org/officeDocument/2006/relationships/image" Target="media/image614.wmf"/><Relationship Id="rId1234" Type="http://schemas.openxmlformats.org/officeDocument/2006/relationships/oleObject" Target="embeddings/oleObject611.bin"/><Relationship Id="rId1235" Type="http://schemas.openxmlformats.org/officeDocument/2006/relationships/image" Target="media/image615.wmf"/><Relationship Id="rId1236" Type="http://schemas.openxmlformats.org/officeDocument/2006/relationships/oleObject" Target="embeddings/oleObject612.bin"/><Relationship Id="rId1237" Type="http://schemas.openxmlformats.org/officeDocument/2006/relationships/image" Target="media/image616.wmf"/><Relationship Id="rId1238" Type="http://schemas.openxmlformats.org/officeDocument/2006/relationships/oleObject" Target="embeddings/oleObject613.bin"/><Relationship Id="rId1239" Type="http://schemas.openxmlformats.org/officeDocument/2006/relationships/image" Target="media/image617.wmf"/><Relationship Id="rId2480" Type="http://schemas.openxmlformats.org/officeDocument/2006/relationships/image" Target="media/image1238.wmf"/><Relationship Id="rId2481" Type="http://schemas.openxmlformats.org/officeDocument/2006/relationships/oleObject" Target="embeddings/oleObject1234.bin"/><Relationship Id="rId2482" Type="http://schemas.openxmlformats.org/officeDocument/2006/relationships/image" Target="media/image1239.wmf"/><Relationship Id="rId2483" Type="http://schemas.openxmlformats.org/officeDocument/2006/relationships/oleObject" Target="embeddings/oleObject1235.bin"/><Relationship Id="rId2484" Type="http://schemas.openxmlformats.org/officeDocument/2006/relationships/image" Target="media/image1240.wmf"/><Relationship Id="rId2485" Type="http://schemas.openxmlformats.org/officeDocument/2006/relationships/oleObject" Target="embeddings/oleObject1236.bin"/><Relationship Id="rId2486" Type="http://schemas.openxmlformats.org/officeDocument/2006/relationships/image" Target="media/image1241.wmf"/><Relationship Id="rId2487" Type="http://schemas.openxmlformats.org/officeDocument/2006/relationships/oleObject" Target="embeddings/oleObject1237.bin"/><Relationship Id="rId2488" Type="http://schemas.openxmlformats.org/officeDocument/2006/relationships/image" Target="media/image1242.wmf"/><Relationship Id="rId2489" Type="http://schemas.openxmlformats.org/officeDocument/2006/relationships/oleObject" Target="embeddings/oleObject1238.bin"/><Relationship Id="rId3910" Type="http://schemas.openxmlformats.org/officeDocument/2006/relationships/oleObject" Target="embeddings/oleObject1945.bin"/><Relationship Id="rId3911" Type="http://schemas.openxmlformats.org/officeDocument/2006/relationships/image" Target="media/image1955.wmf"/><Relationship Id="rId3912" Type="http://schemas.openxmlformats.org/officeDocument/2006/relationships/oleObject" Target="embeddings/oleObject1946.bin"/><Relationship Id="rId3913" Type="http://schemas.openxmlformats.org/officeDocument/2006/relationships/image" Target="media/image1956.wmf"/><Relationship Id="rId3914" Type="http://schemas.openxmlformats.org/officeDocument/2006/relationships/oleObject" Target="embeddings/oleObject1947.bin"/><Relationship Id="rId3915" Type="http://schemas.openxmlformats.org/officeDocument/2006/relationships/image" Target="media/image1957.wmf"/><Relationship Id="rId3916" Type="http://schemas.openxmlformats.org/officeDocument/2006/relationships/oleObject" Target="embeddings/oleObject1948.bin"/><Relationship Id="rId3917" Type="http://schemas.openxmlformats.org/officeDocument/2006/relationships/image" Target="media/image1958.wmf"/><Relationship Id="rId3918" Type="http://schemas.openxmlformats.org/officeDocument/2006/relationships/oleObject" Target="embeddings/oleObject1949.bin"/><Relationship Id="rId3919" Type="http://schemas.openxmlformats.org/officeDocument/2006/relationships/image" Target="media/image1959.wmf"/><Relationship Id="rId840" Type="http://schemas.openxmlformats.org/officeDocument/2006/relationships/oleObject" Target="embeddings/oleObject414.bin"/><Relationship Id="rId841" Type="http://schemas.openxmlformats.org/officeDocument/2006/relationships/image" Target="media/image418.wmf"/><Relationship Id="rId842" Type="http://schemas.openxmlformats.org/officeDocument/2006/relationships/oleObject" Target="embeddings/oleObject415.bin"/><Relationship Id="rId843" Type="http://schemas.openxmlformats.org/officeDocument/2006/relationships/image" Target="media/image419.wmf"/><Relationship Id="rId844" Type="http://schemas.openxmlformats.org/officeDocument/2006/relationships/oleObject" Target="embeddings/oleObject416.bin"/><Relationship Id="rId845" Type="http://schemas.openxmlformats.org/officeDocument/2006/relationships/image" Target="media/image420.wmf"/><Relationship Id="rId846" Type="http://schemas.openxmlformats.org/officeDocument/2006/relationships/oleObject" Target="embeddings/oleObject417.bin"/><Relationship Id="rId847" Type="http://schemas.openxmlformats.org/officeDocument/2006/relationships/image" Target="media/image421.wmf"/><Relationship Id="rId848" Type="http://schemas.openxmlformats.org/officeDocument/2006/relationships/oleObject" Target="embeddings/oleObject418.bin"/><Relationship Id="rId849" Type="http://schemas.openxmlformats.org/officeDocument/2006/relationships/image" Target="media/image422.wmf"/><Relationship Id="rId1780" Type="http://schemas.openxmlformats.org/officeDocument/2006/relationships/image" Target="media/image888.wmf"/><Relationship Id="rId1781" Type="http://schemas.openxmlformats.org/officeDocument/2006/relationships/oleObject" Target="embeddings/oleObject884.bin"/><Relationship Id="rId1782" Type="http://schemas.openxmlformats.org/officeDocument/2006/relationships/image" Target="media/image889.emf"/><Relationship Id="rId1783" Type="http://schemas.openxmlformats.org/officeDocument/2006/relationships/oleObject" Target="embeddings/oleObject885.bin"/><Relationship Id="rId1784" Type="http://schemas.openxmlformats.org/officeDocument/2006/relationships/image" Target="media/image890.emf"/><Relationship Id="rId1785" Type="http://schemas.openxmlformats.org/officeDocument/2006/relationships/oleObject" Target="embeddings/oleObject886.bin"/><Relationship Id="rId1786" Type="http://schemas.openxmlformats.org/officeDocument/2006/relationships/image" Target="media/image891.wmf"/><Relationship Id="rId1787" Type="http://schemas.openxmlformats.org/officeDocument/2006/relationships/oleObject" Target="embeddings/oleObject887.bin"/><Relationship Id="rId1788" Type="http://schemas.openxmlformats.org/officeDocument/2006/relationships/image" Target="media/image892.wmf"/><Relationship Id="rId1789" Type="http://schemas.openxmlformats.org/officeDocument/2006/relationships/oleObject" Target="embeddings/oleObject888.bin"/><Relationship Id="rId3190" Type="http://schemas.openxmlformats.org/officeDocument/2006/relationships/image" Target="media/image1594.wmf"/><Relationship Id="rId3191" Type="http://schemas.openxmlformats.org/officeDocument/2006/relationships/oleObject" Target="embeddings/oleObject1586.bin"/><Relationship Id="rId3192" Type="http://schemas.openxmlformats.org/officeDocument/2006/relationships/image" Target="media/image1595.wmf"/><Relationship Id="rId3193" Type="http://schemas.openxmlformats.org/officeDocument/2006/relationships/oleObject" Target="embeddings/oleObject1587.bin"/><Relationship Id="rId3194" Type="http://schemas.openxmlformats.org/officeDocument/2006/relationships/image" Target="media/image1596.wmf"/><Relationship Id="rId3195" Type="http://schemas.openxmlformats.org/officeDocument/2006/relationships/oleObject" Target="embeddings/oleObject1588.bin"/><Relationship Id="rId3196" Type="http://schemas.openxmlformats.org/officeDocument/2006/relationships/image" Target="media/image1597.wmf"/><Relationship Id="rId3197" Type="http://schemas.openxmlformats.org/officeDocument/2006/relationships/oleObject" Target="embeddings/oleObject1589.bin"/><Relationship Id="rId3198" Type="http://schemas.openxmlformats.org/officeDocument/2006/relationships/image" Target="media/image1598.wmf"/><Relationship Id="rId3199" Type="http://schemas.openxmlformats.org/officeDocument/2006/relationships/oleObject" Target="embeddings/oleObject1590.bin"/><Relationship Id="rId300" Type="http://schemas.openxmlformats.org/officeDocument/2006/relationships/image" Target="media/image148.wmf"/><Relationship Id="rId301" Type="http://schemas.openxmlformats.org/officeDocument/2006/relationships/oleObject" Target="embeddings/oleObject145.bin"/><Relationship Id="rId302" Type="http://schemas.openxmlformats.org/officeDocument/2006/relationships/image" Target="media/image149.wmf"/><Relationship Id="rId303" Type="http://schemas.openxmlformats.org/officeDocument/2006/relationships/oleObject" Target="embeddings/oleObject146.bin"/><Relationship Id="rId304" Type="http://schemas.openxmlformats.org/officeDocument/2006/relationships/image" Target="media/image150.wmf"/><Relationship Id="rId305" Type="http://schemas.openxmlformats.org/officeDocument/2006/relationships/oleObject" Target="embeddings/oleObject147.bin"/><Relationship Id="rId306" Type="http://schemas.openxmlformats.org/officeDocument/2006/relationships/image" Target="media/image151.wmf"/><Relationship Id="rId307" Type="http://schemas.openxmlformats.org/officeDocument/2006/relationships/oleObject" Target="embeddings/oleObject148.bin"/><Relationship Id="rId308" Type="http://schemas.openxmlformats.org/officeDocument/2006/relationships/image" Target="media/image152.wmf"/><Relationship Id="rId309" Type="http://schemas.openxmlformats.org/officeDocument/2006/relationships/oleObject" Target="embeddings/oleObject149.bin"/><Relationship Id="rId1240" Type="http://schemas.openxmlformats.org/officeDocument/2006/relationships/oleObject" Target="embeddings/oleObject614.bin"/><Relationship Id="rId1241" Type="http://schemas.openxmlformats.org/officeDocument/2006/relationships/image" Target="media/image618.wmf"/><Relationship Id="rId1242" Type="http://schemas.openxmlformats.org/officeDocument/2006/relationships/oleObject" Target="embeddings/oleObject615.bin"/><Relationship Id="rId1243" Type="http://schemas.openxmlformats.org/officeDocument/2006/relationships/image" Target="media/image619.wmf"/><Relationship Id="rId1244" Type="http://schemas.openxmlformats.org/officeDocument/2006/relationships/oleObject" Target="embeddings/oleObject616.bin"/><Relationship Id="rId1245" Type="http://schemas.openxmlformats.org/officeDocument/2006/relationships/image" Target="media/image620.wmf"/><Relationship Id="rId1246" Type="http://schemas.openxmlformats.org/officeDocument/2006/relationships/oleObject" Target="embeddings/oleObject617.bin"/><Relationship Id="rId1247" Type="http://schemas.openxmlformats.org/officeDocument/2006/relationships/image" Target="media/image621.wmf"/><Relationship Id="rId1248" Type="http://schemas.openxmlformats.org/officeDocument/2006/relationships/oleObject" Target="embeddings/oleObject618.bin"/><Relationship Id="rId1249" Type="http://schemas.openxmlformats.org/officeDocument/2006/relationships/image" Target="media/image622.wmf"/><Relationship Id="rId2490" Type="http://schemas.openxmlformats.org/officeDocument/2006/relationships/image" Target="media/image1243.wmf"/><Relationship Id="rId2491" Type="http://schemas.openxmlformats.org/officeDocument/2006/relationships/oleObject" Target="embeddings/oleObject1239.bin"/><Relationship Id="rId2492" Type="http://schemas.openxmlformats.org/officeDocument/2006/relationships/image" Target="media/image1244.wmf"/><Relationship Id="rId2493" Type="http://schemas.openxmlformats.org/officeDocument/2006/relationships/oleObject" Target="embeddings/oleObject1240.bin"/><Relationship Id="rId2494" Type="http://schemas.openxmlformats.org/officeDocument/2006/relationships/image" Target="media/image1245.wmf"/><Relationship Id="rId2495" Type="http://schemas.openxmlformats.org/officeDocument/2006/relationships/oleObject" Target="embeddings/oleObject1241.bin"/><Relationship Id="rId2496" Type="http://schemas.openxmlformats.org/officeDocument/2006/relationships/image" Target="media/image1246.wmf"/><Relationship Id="rId2497" Type="http://schemas.openxmlformats.org/officeDocument/2006/relationships/oleObject" Target="embeddings/oleObject1242.bin"/><Relationship Id="rId2498" Type="http://schemas.openxmlformats.org/officeDocument/2006/relationships/image" Target="media/image1247.wmf"/><Relationship Id="rId2499" Type="http://schemas.openxmlformats.org/officeDocument/2006/relationships/oleObject" Target="embeddings/oleObject1243.bin"/><Relationship Id="rId3920" Type="http://schemas.openxmlformats.org/officeDocument/2006/relationships/oleObject" Target="embeddings/oleObject1950.bin"/><Relationship Id="rId3921" Type="http://schemas.openxmlformats.org/officeDocument/2006/relationships/image" Target="media/image1960.wmf"/><Relationship Id="rId3922" Type="http://schemas.openxmlformats.org/officeDocument/2006/relationships/oleObject" Target="embeddings/oleObject1951.bin"/><Relationship Id="rId3923" Type="http://schemas.openxmlformats.org/officeDocument/2006/relationships/image" Target="media/image1961.wmf"/><Relationship Id="rId3924" Type="http://schemas.openxmlformats.org/officeDocument/2006/relationships/oleObject" Target="embeddings/oleObject1952.bin"/><Relationship Id="rId3925" Type="http://schemas.openxmlformats.org/officeDocument/2006/relationships/image" Target="media/image1962.wmf"/><Relationship Id="rId3926" Type="http://schemas.openxmlformats.org/officeDocument/2006/relationships/oleObject" Target="embeddings/oleObject1953.bin"/><Relationship Id="rId3927" Type="http://schemas.openxmlformats.org/officeDocument/2006/relationships/image" Target="media/image1963.wmf"/><Relationship Id="rId3928" Type="http://schemas.openxmlformats.org/officeDocument/2006/relationships/oleObject" Target="embeddings/oleObject1954.bin"/><Relationship Id="rId3929" Type="http://schemas.openxmlformats.org/officeDocument/2006/relationships/image" Target="media/image1964.emf"/><Relationship Id="rId850" Type="http://schemas.openxmlformats.org/officeDocument/2006/relationships/oleObject" Target="embeddings/oleObject419.bin"/><Relationship Id="rId851" Type="http://schemas.openxmlformats.org/officeDocument/2006/relationships/image" Target="media/image423.wmf"/><Relationship Id="rId852" Type="http://schemas.openxmlformats.org/officeDocument/2006/relationships/oleObject" Target="embeddings/oleObject420.bin"/><Relationship Id="rId853" Type="http://schemas.openxmlformats.org/officeDocument/2006/relationships/image" Target="media/image424.wmf"/><Relationship Id="rId854" Type="http://schemas.openxmlformats.org/officeDocument/2006/relationships/oleObject" Target="embeddings/oleObject421.bin"/><Relationship Id="rId855" Type="http://schemas.openxmlformats.org/officeDocument/2006/relationships/image" Target="media/image425.wmf"/><Relationship Id="rId856" Type="http://schemas.openxmlformats.org/officeDocument/2006/relationships/oleObject" Target="embeddings/oleObject422.bin"/><Relationship Id="rId857" Type="http://schemas.openxmlformats.org/officeDocument/2006/relationships/image" Target="media/image426.wmf"/><Relationship Id="rId858" Type="http://schemas.openxmlformats.org/officeDocument/2006/relationships/oleObject" Target="embeddings/oleObject423.bin"/><Relationship Id="rId859" Type="http://schemas.openxmlformats.org/officeDocument/2006/relationships/image" Target="media/image427.wmf"/><Relationship Id="rId1790" Type="http://schemas.openxmlformats.org/officeDocument/2006/relationships/image" Target="media/image893.wmf"/><Relationship Id="rId1791" Type="http://schemas.openxmlformats.org/officeDocument/2006/relationships/oleObject" Target="embeddings/oleObject889.bin"/><Relationship Id="rId1792" Type="http://schemas.openxmlformats.org/officeDocument/2006/relationships/image" Target="media/image894.emf"/><Relationship Id="rId1793" Type="http://schemas.openxmlformats.org/officeDocument/2006/relationships/oleObject" Target="embeddings/oleObject890.bin"/><Relationship Id="rId1794" Type="http://schemas.openxmlformats.org/officeDocument/2006/relationships/image" Target="media/image895.wmf"/><Relationship Id="rId1795" Type="http://schemas.openxmlformats.org/officeDocument/2006/relationships/oleObject" Target="embeddings/oleObject891.bin"/><Relationship Id="rId1796" Type="http://schemas.openxmlformats.org/officeDocument/2006/relationships/image" Target="media/image896.wmf"/><Relationship Id="rId1797" Type="http://schemas.openxmlformats.org/officeDocument/2006/relationships/oleObject" Target="embeddings/oleObject892.bin"/><Relationship Id="rId1798" Type="http://schemas.openxmlformats.org/officeDocument/2006/relationships/image" Target="media/image897.wmf"/><Relationship Id="rId1799" Type="http://schemas.openxmlformats.org/officeDocument/2006/relationships/oleObject" Target="embeddings/oleObject893.bin"/><Relationship Id="rId310" Type="http://schemas.openxmlformats.org/officeDocument/2006/relationships/image" Target="media/image153.wmf"/><Relationship Id="rId311" Type="http://schemas.openxmlformats.org/officeDocument/2006/relationships/oleObject" Target="embeddings/oleObject150.bin"/><Relationship Id="rId312" Type="http://schemas.openxmlformats.org/officeDocument/2006/relationships/image" Target="media/image154.wmf"/><Relationship Id="rId313" Type="http://schemas.openxmlformats.org/officeDocument/2006/relationships/oleObject" Target="embeddings/oleObject151.bin"/><Relationship Id="rId314" Type="http://schemas.openxmlformats.org/officeDocument/2006/relationships/image" Target="media/image155.wmf"/><Relationship Id="rId315" Type="http://schemas.openxmlformats.org/officeDocument/2006/relationships/oleObject" Target="embeddings/oleObject152.bin"/><Relationship Id="rId316" Type="http://schemas.openxmlformats.org/officeDocument/2006/relationships/image" Target="media/image156.wmf"/><Relationship Id="rId317" Type="http://schemas.openxmlformats.org/officeDocument/2006/relationships/oleObject" Target="embeddings/oleObject153.bin"/><Relationship Id="rId318" Type="http://schemas.openxmlformats.org/officeDocument/2006/relationships/image" Target="media/image157.wmf"/><Relationship Id="rId319" Type="http://schemas.openxmlformats.org/officeDocument/2006/relationships/oleObject" Target="embeddings/oleObject154.bin"/><Relationship Id="rId1250" Type="http://schemas.openxmlformats.org/officeDocument/2006/relationships/oleObject" Target="embeddings/oleObject619.bin"/><Relationship Id="rId1251" Type="http://schemas.openxmlformats.org/officeDocument/2006/relationships/image" Target="media/image623.wmf"/><Relationship Id="rId1252" Type="http://schemas.openxmlformats.org/officeDocument/2006/relationships/oleObject" Target="embeddings/oleObject620.bin"/><Relationship Id="rId1253" Type="http://schemas.openxmlformats.org/officeDocument/2006/relationships/image" Target="media/image624.wmf"/><Relationship Id="rId1254" Type="http://schemas.openxmlformats.org/officeDocument/2006/relationships/oleObject" Target="embeddings/oleObject621.bin"/><Relationship Id="rId1255" Type="http://schemas.openxmlformats.org/officeDocument/2006/relationships/image" Target="media/image625.wmf"/><Relationship Id="rId1256" Type="http://schemas.openxmlformats.org/officeDocument/2006/relationships/oleObject" Target="embeddings/oleObject622.bin"/><Relationship Id="rId1257" Type="http://schemas.openxmlformats.org/officeDocument/2006/relationships/image" Target="media/image626.wmf"/><Relationship Id="rId1258" Type="http://schemas.openxmlformats.org/officeDocument/2006/relationships/oleObject" Target="embeddings/oleObject623.bin"/><Relationship Id="rId1259" Type="http://schemas.openxmlformats.org/officeDocument/2006/relationships/image" Target="media/image627.wmf"/><Relationship Id="rId3930" Type="http://schemas.openxmlformats.org/officeDocument/2006/relationships/oleObject" Target="embeddings/oleObject1955.bin"/><Relationship Id="rId3931" Type="http://schemas.openxmlformats.org/officeDocument/2006/relationships/image" Target="media/image1965.emf"/><Relationship Id="rId3932" Type="http://schemas.openxmlformats.org/officeDocument/2006/relationships/oleObject" Target="embeddings/oleObject1956.bin"/><Relationship Id="rId3933" Type="http://schemas.openxmlformats.org/officeDocument/2006/relationships/image" Target="media/image1966.wmf"/><Relationship Id="rId3934" Type="http://schemas.openxmlformats.org/officeDocument/2006/relationships/oleObject" Target="embeddings/oleObject1957.bin"/><Relationship Id="rId3935" Type="http://schemas.openxmlformats.org/officeDocument/2006/relationships/image" Target="media/image1967.emf"/><Relationship Id="rId3936" Type="http://schemas.openxmlformats.org/officeDocument/2006/relationships/oleObject" Target="embeddings/oleObject1958.bin"/><Relationship Id="rId3937" Type="http://schemas.openxmlformats.org/officeDocument/2006/relationships/image" Target="media/image1968.wmf"/><Relationship Id="rId3938" Type="http://schemas.openxmlformats.org/officeDocument/2006/relationships/oleObject" Target="embeddings/oleObject1959.bin"/><Relationship Id="rId3939" Type="http://schemas.openxmlformats.org/officeDocument/2006/relationships/image" Target="media/image1969.wmf"/><Relationship Id="rId860" Type="http://schemas.openxmlformats.org/officeDocument/2006/relationships/oleObject" Target="embeddings/oleObject424.bin"/><Relationship Id="rId861" Type="http://schemas.openxmlformats.org/officeDocument/2006/relationships/image" Target="media/image428.wmf"/><Relationship Id="rId862" Type="http://schemas.openxmlformats.org/officeDocument/2006/relationships/oleObject" Target="embeddings/oleObject425.bin"/><Relationship Id="rId863" Type="http://schemas.openxmlformats.org/officeDocument/2006/relationships/image" Target="media/image429.wmf"/><Relationship Id="rId864" Type="http://schemas.openxmlformats.org/officeDocument/2006/relationships/oleObject" Target="embeddings/oleObject426.bin"/><Relationship Id="rId865" Type="http://schemas.openxmlformats.org/officeDocument/2006/relationships/image" Target="media/image430.wmf"/><Relationship Id="rId866" Type="http://schemas.openxmlformats.org/officeDocument/2006/relationships/oleObject" Target="embeddings/oleObject427.bin"/><Relationship Id="rId867" Type="http://schemas.openxmlformats.org/officeDocument/2006/relationships/image" Target="media/image431.wmf"/><Relationship Id="rId868" Type="http://schemas.openxmlformats.org/officeDocument/2006/relationships/oleObject" Target="embeddings/oleObject428.bin"/><Relationship Id="rId869" Type="http://schemas.openxmlformats.org/officeDocument/2006/relationships/image" Target="media/image432.wmf"/><Relationship Id="rId320" Type="http://schemas.openxmlformats.org/officeDocument/2006/relationships/image" Target="media/image158.wmf"/><Relationship Id="rId321" Type="http://schemas.openxmlformats.org/officeDocument/2006/relationships/oleObject" Target="embeddings/oleObject155.bin"/><Relationship Id="rId322" Type="http://schemas.openxmlformats.org/officeDocument/2006/relationships/image" Target="media/image159.wmf"/><Relationship Id="rId323" Type="http://schemas.openxmlformats.org/officeDocument/2006/relationships/oleObject" Target="embeddings/oleObject156.bin"/><Relationship Id="rId324" Type="http://schemas.openxmlformats.org/officeDocument/2006/relationships/image" Target="media/image160.wmf"/><Relationship Id="rId325" Type="http://schemas.openxmlformats.org/officeDocument/2006/relationships/oleObject" Target="embeddings/oleObject157.bin"/><Relationship Id="rId326" Type="http://schemas.openxmlformats.org/officeDocument/2006/relationships/image" Target="media/image161.wmf"/><Relationship Id="rId327" Type="http://schemas.openxmlformats.org/officeDocument/2006/relationships/oleObject" Target="embeddings/oleObject158.bin"/><Relationship Id="rId328" Type="http://schemas.openxmlformats.org/officeDocument/2006/relationships/image" Target="media/image162.wmf"/><Relationship Id="rId329" Type="http://schemas.openxmlformats.org/officeDocument/2006/relationships/oleObject" Target="embeddings/oleObject159.bin"/><Relationship Id="rId1260" Type="http://schemas.openxmlformats.org/officeDocument/2006/relationships/oleObject" Target="embeddings/oleObject624.bin"/><Relationship Id="rId1261" Type="http://schemas.openxmlformats.org/officeDocument/2006/relationships/image" Target="media/image628.wmf"/><Relationship Id="rId1262" Type="http://schemas.openxmlformats.org/officeDocument/2006/relationships/oleObject" Target="embeddings/oleObject625.bin"/><Relationship Id="rId1263" Type="http://schemas.openxmlformats.org/officeDocument/2006/relationships/image" Target="media/image629.wmf"/><Relationship Id="rId1264" Type="http://schemas.openxmlformats.org/officeDocument/2006/relationships/oleObject" Target="embeddings/oleObject626.bin"/><Relationship Id="rId1265" Type="http://schemas.openxmlformats.org/officeDocument/2006/relationships/image" Target="media/image630.wmf"/><Relationship Id="rId1266" Type="http://schemas.openxmlformats.org/officeDocument/2006/relationships/oleObject" Target="embeddings/oleObject627.bin"/><Relationship Id="rId1267" Type="http://schemas.openxmlformats.org/officeDocument/2006/relationships/image" Target="media/image631.wmf"/><Relationship Id="rId1268" Type="http://schemas.openxmlformats.org/officeDocument/2006/relationships/oleObject" Target="embeddings/oleObject628.bin"/><Relationship Id="rId1269" Type="http://schemas.openxmlformats.org/officeDocument/2006/relationships/image" Target="media/image632.wmf"/><Relationship Id="rId3940" Type="http://schemas.openxmlformats.org/officeDocument/2006/relationships/oleObject" Target="embeddings/oleObject1960.bin"/><Relationship Id="rId3941" Type="http://schemas.openxmlformats.org/officeDocument/2006/relationships/image" Target="media/image1970.wmf"/><Relationship Id="rId3942" Type="http://schemas.openxmlformats.org/officeDocument/2006/relationships/oleObject" Target="embeddings/oleObject1961.bin"/><Relationship Id="rId3943" Type="http://schemas.openxmlformats.org/officeDocument/2006/relationships/image" Target="media/image1971.wmf"/><Relationship Id="rId3944" Type="http://schemas.openxmlformats.org/officeDocument/2006/relationships/oleObject" Target="embeddings/oleObject1962.bin"/><Relationship Id="rId3945" Type="http://schemas.openxmlformats.org/officeDocument/2006/relationships/image" Target="media/image1972.wmf"/><Relationship Id="rId3946" Type="http://schemas.openxmlformats.org/officeDocument/2006/relationships/oleObject" Target="embeddings/oleObject1963.bin"/><Relationship Id="rId3947" Type="http://schemas.openxmlformats.org/officeDocument/2006/relationships/image" Target="media/image1973.wmf"/><Relationship Id="rId3948" Type="http://schemas.openxmlformats.org/officeDocument/2006/relationships/oleObject" Target="embeddings/oleObject1964.bin"/><Relationship Id="rId3949" Type="http://schemas.openxmlformats.org/officeDocument/2006/relationships/image" Target="media/image1974.wmf"/><Relationship Id="rId4100" Type="http://schemas.openxmlformats.org/officeDocument/2006/relationships/oleObject" Target="embeddings/oleObject2040.bin"/><Relationship Id="rId4101" Type="http://schemas.openxmlformats.org/officeDocument/2006/relationships/image" Target="media/image2050.emf"/><Relationship Id="rId4102" Type="http://schemas.openxmlformats.org/officeDocument/2006/relationships/oleObject" Target="embeddings/oleObject2041.bin"/><Relationship Id="rId4103" Type="http://schemas.openxmlformats.org/officeDocument/2006/relationships/image" Target="media/image2051.wmf"/><Relationship Id="rId4104" Type="http://schemas.openxmlformats.org/officeDocument/2006/relationships/oleObject" Target="embeddings/oleObject2042.bin"/><Relationship Id="rId4105" Type="http://schemas.openxmlformats.org/officeDocument/2006/relationships/image" Target="media/image2052.wmf"/><Relationship Id="rId4106" Type="http://schemas.openxmlformats.org/officeDocument/2006/relationships/oleObject" Target="embeddings/oleObject2043.bin"/><Relationship Id="rId4107" Type="http://schemas.openxmlformats.org/officeDocument/2006/relationships/image" Target="media/image2053.wmf"/><Relationship Id="rId4108" Type="http://schemas.openxmlformats.org/officeDocument/2006/relationships/oleObject" Target="embeddings/oleObject2044.bin"/><Relationship Id="rId4109" Type="http://schemas.openxmlformats.org/officeDocument/2006/relationships/image" Target="media/image2054.emf"/><Relationship Id="rId870" Type="http://schemas.openxmlformats.org/officeDocument/2006/relationships/oleObject" Target="embeddings/oleObject429.bin"/><Relationship Id="rId871" Type="http://schemas.openxmlformats.org/officeDocument/2006/relationships/image" Target="media/image433.wmf"/><Relationship Id="rId872" Type="http://schemas.openxmlformats.org/officeDocument/2006/relationships/oleObject" Target="embeddings/oleObject430.bin"/><Relationship Id="rId873" Type="http://schemas.openxmlformats.org/officeDocument/2006/relationships/image" Target="media/image434.wmf"/><Relationship Id="rId874" Type="http://schemas.openxmlformats.org/officeDocument/2006/relationships/oleObject" Target="embeddings/oleObject431.bin"/><Relationship Id="rId875" Type="http://schemas.openxmlformats.org/officeDocument/2006/relationships/image" Target="media/image435.wmf"/><Relationship Id="rId876" Type="http://schemas.openxmlformats.org/officeDocument/2006/relationships/oleObject" Target="embeddings/oleObject432.bin"/><Relationship Id="rId877" Type="http://schemas.openxmlformats.org/officeDocument/2006/relationships/image" Target="media/image436.wmf"/><Relationship Id="rId878" Type="http://schemas.openxmlformats.org/officeDocument/2006/relationships/oleObject" Target="embeddings/oleObject433.bin"/><Relationship Id="rId879" Type="http://schemas.openxmlformats.org/officeDocument/2006/relationships/image" Target="media/image437.wmf"/><Relationship Id="rId3400" Type="http://schemas.openxmlformats.org/officeDocument/2006/relationships/image" Target="media/image1699.wmf"/><Relationship Id="rId3401" Type="http://schemas.openxmlformats.org/officeDocument/2006/relationships/oleObject" Target="embeddings/oleObject1691.bin"/><Relationship Id="rId3402" Type="http://schemas.openxmlformats.org/officeDocument/2006/relationships/image" Target="media/image1700.wmf"/><Relationship Id="rId3403" Type="http://schemas.openxmlformats.org/officeDocument/2006/relationships/oleObject" Target="embeddings/oleObject1692.bin"/><Relationship Id="rId3404" Type="http://schemas.openxmlformats.org/officeDocument/2006/relationships/image" Target="media/image1701.wmf"/><Relationship Id="rId3405" Type="http://schemas.openxmlformats.org/officeDocument/2006/relationships/oleObject" Target="embeddings/oleObject1693.bin"/><Relationship Id="rId3406" Type="http://schemas.openxmlformats.org/officeDocument/2006/relationships/image" Target="media/image1702.wmf"/><Relationship Id="rId3407" Type="http://schemas.openxmlformats.org/officeDocument/2006/relationships/oleObject" Target="embeddings/oleObject1694.bin"/><Relationship Id="rId3408" Type="http://schemas.openxmlformats.org/officeDocument/2006/relationships/image" Target="media/image1703.wmf"/><Relationship Id="rId3409" Type="http://schemas.openxmlformats.org/officeDocument/2006/relationships/oleObject" Target="embeddings/oleObject1695.bin"/><Relationship Id="rId330" Type="http://schemas.openxmlformats.org/officeDocument/2006/relationships/image" Target="media/image163.wmf"/><Relationship Id="rId331" Type="http://schemas.openxmlformats.org/officeDocument/2006/relationships/oleObject" Target="embeddings/oleObject160.bin"/><Relationship Id="rId332" Type="http://schemas.openxmlformats.org/officeDocument/2006/relationships/image" Target="media/image164.wmf"/><Relationship Id="rId333" Type="http://schemas.openxmlformats.org/officeDocument/2006/relationships/oleObject" Target="embeddings/oleObject161.bin"/><Relationship Id="rId334" Type="http://schemas.openxmlformats.org/officeDocument/2006/relationships/image" Target="media/image165.wmf"/><Relationship Id="rId335" Type="http://schemas.openxmlformats.org/officeDocument/2006/relationships/oleObject" Target="embeddings/oleObject162.bin"/><Relationship Id="rId336" Type="http://schemas.openxmlformats.org/officeDocument/2006/relationships/image" Target="media/image166.wmf"/><Relationship Id="rId337" Type="http://schemas.openxmlformats.org/officeDocument/2006/relationships/oleObject" Target="embeddings/oleObject163.bin"/><Relationship Id="rId338" Type="http://schemas.openxmlformats.org/officeDocument/2006/relationships/image" Target="media/image167.wmf"/><Relationship Id="rId339" Type="http://schemas.openxmlformats.org/officeDocument/2006/relationships/oleObject" Target="embeddings/oleObject164.bin"/><Relationship Id="rId1270" Type="http://schemas.openxmlformats.org/officeDocument/2006/relationships/oleObject" Target="embeddings/oleObject629.bin"/><Relationship Id="rId1271" Type="http://schemas.openxmlformats.org/officeDocument/2006/relationships/image" Target="media/image633.wmf"/><Relationship Id="rId2700" Type="http://schemas.openxmlformats.org/officeDocument/2006/relationships/image" Target="media/image1349.wmf"/><Relationship Id="rId2701" Type="http://schemas.openxmlformats.org/officeDocument/2006/relationships/oleObject" Target="embeddings/oleObject1341.bin"/><Relationship Id="rId2702" Type="http://schemas.openxmlformats.org/officeDocument/2006/relationships/image" Target="media/image1350.wmf"/><Relationship Id="rId2703" Type="http://schemas.openxmlformats.org/officeDocument/2006/relationships/oleObject" Target="embeddings/oleObject1342.bin"/><Relationship Id="rId2704" Type="http://schemas.openxmlformats.org/officeDocument/2006/relationships/image" Target="media/image1351.wmf"/><Relationship Id="rId2705" Type="http://schemas.openxmlformats.org/officeDocument/2006/relationships/oleObject" Target="embeddings/oleObject1343.bin"/><Relationship Id="rId2706" Type="http://schemas.openxmlformats.org/officeDocument/2006/relationships/image" Target="media/image1352.wmf"/><Relationship Id="rId2707" Type="http://schemas.openxmlformats.org/officeDocument/2006/relationships/oleObject" Target="embeddings/oleObject1344.bin"/><Relationship Id="rId2708" Type="http://schemas.openxmlformats.org/officeDocument/2006/relationships/image" Target="media/image1353.wmf"/><Relationship Id="rId2709" Type="http://schemas.openxmlformats.org/officeDocument/2006/relationships/oleObject" Target="embeddings/oleObject1345.bin"/><Relationship Id="rId1272" Type="http://schemas.openxmlformats.org/officeDocument/2006/relationships/oleObject" Target="embeddings/oleObject630.bin"/><Relationship Id="rId1273" Type="http://schemas.openxmlformats.org/officeDocument/2006/relationships/image" Target="media/image634.wmf"/><Relationship Id="rId1274" Type="http://schemas.openxmlformats.org/officeDocument/2006/relationships/oleObject" Target="embeddings/oleObject631.bin"/><Relationship Id="rId1275" Type="http://schemas.openxmlformats.org/officeDocument/2006/relationships/image" Target="media/image635.wmf"/><Relationship Id="rId1276" Type="http://schemas.openxmlformats.org/officeDocument/2006/relationships/oleObject" Target="embeddings/oleObject632.bin"/><Relationship Id="rId1277" Type="http://schemas.openxmlformats.org/officeDocument/2006/relationships/image" Target="media/image636.png"/><Relationship Id="rId1278" Type="http://schemas.openxmlformats.org/officeDocument/2006/relationships/image" Target="media/image637.wmf"/><Relationship Id="rId1279" Type="http://schemas.openxmlformats.org/officeDocument/2006/relationships/oleObject" Target="embeddings/oleObject633.bin"/><Relationship Id="rId3950" Type="http://schemas.openxmlformats.org/officeDocument/2006/relationships/oleObject" Target="embeddings/oleObject1965.bin"/><Relationship Id="rId3951" Type="http://schemas.openxmlformats.org/officeDocument/2006/relationships/image" Target="media/image1975.emf"/><Relationship Id="rId3952" Type="http://schemas.openxmlformats.org/officeDocument/2006/relationships/oleObject" Target="embeddings/oleObject1966.bin"/><Relationship Id="rId3953" Type="http://schemas.openxmlformats.org/officeDocument/2006/relationships/image" Target="media/image1976.wmf"/><Relationship Id="rId3954" Type="http://schemas.openxmlformats.org/officeDocument/2006/relationships/oleObject" Target="embeddings/oleObject1967.bin"/><Relationship Id="rId3955" Type="http://schemas.openxmlformats.org/officeDocument/2006/relationships/image" Target="media/image1977.wmf"/><Relationship Id="rId3956" Type="http://schemas.openxmlformats.org/officeDocument/2006/relationships/oleObject" Target="embeddings/oleObject1968.bin"/><Relationship Id="rId3957" Type="http://schemas.openxmlformats.org/officeDocument/2006/relationships/image" Target="media/image1978.emf"/><Relationship Id="rId3958" Type="http://schemas.openxmlformats.org/officeDocument/2006/relationships/oleObject" Target="embeddings/oleObject1969.bin"/><Relationship Id="rId3959" Type="http://schemas.openxmlformats.org/officeDocument/2006/relationships/image" Target="media/image1979.wmf"/><Relationship Id="rId4110" Type="http://schemas.openxmlformats.org/officeDocument/2006/relationships/oleObject" Target="embeddings/oleObject2045.bin"/><Relationship Id="rId4111" Type="http://schemas.openxmlformats.org/officeDocument/2006/relationships/image" Target="media/image2055.emf"/><Relationship Id="rId4112" Type="http://schemas.openxmlformats.org/officeDocument/2006/relationships/oleObject" Target="embeddings/oleObject2046.bin"/><Relationship Id="rId4113" Type="http://schemas.openxmlformats.org/officeDocument/2006/relationships/image" Target="media/image2056.emf"/><Relationship Id="rId4114" Type="http://schemas.openxmlformats.org/officeDocument/2006/relationships/oleObject" Target="embeddings/oleObject2047.bin"/><Relationship Id="rId4115" Type="http://schemas.openxmlformats.org/officeDocument/2006/relationships/image" Target="media/image2057.emf"/><Relationship Id="rId4116" Type="http://schemas.openxmlformats.org/officeDocument/2006/relationships/oleObject" Target="embeddings/oleObject2048.bin"/><Relationship Id="rId4117" Type="http://schemas.openxmlformats.org/officeDocument/2006/relationships/image" Target="media/image2058.emf"/><Relationship Id="rId4118" Type="http://schemas.openxmlformats.org/officeDocument/2006/relationships/oleObject" Target="embeddings/oleObject2049.bin"/><Relationship Id="rId4119" Type="http://schemas.openxmlformats.org/officeDocument/2006/relationships/image" Target="media/image2059.emf"/><Relationship Id="rId880" Type="http://schemas.openxmlformats.org/officeDocument/2006/relationships/oleObject" Target="embeddings/oleObject434.bin"/><Relationship Id="rId881" Type="http://schemas.openxmlformats.org/officeDocument/2006/relationships/image" Target="media/image438.wmf"/><Relationship Id="rId882" Type="http://schemas.openxmlformats.org/officeDocument/2006/relationships/oleObject" Target="embeddings/oleObject435.bin"/><Relationship Id="rId883" Type="http://schemas.openxmlformats.org/officeDocument/2006/relationships/image" Target="media/image439.wmf"/><Relationship Id="rId884" Type="http://schemas.openxmlformats.org/officeDocument/2006/relationships/oleObject" Target="embeddings/oleObject436.bin"/><Relationship Id="rId885" Type="http://schemas.openxmlformats.org/officeDocument/2006/relationships/image" Target="media/image440.wmf"/><Relationship Id="rId886" Type="http://schemas.openxmlformats.org/officeDocument/2006/relationships/oleObject" Target="embeddings/oleObject437.bin"/><Relationship Id="rId887" Type="http://schemas.openxmlformats.org/officeDocument/2006/relationships/image" Target="media/image441.wmf"/><Relationship Id="rId888" Type="http://schemas.openxmlformats.org/officeDocument/2006/relationships/oleObject" Target="embeddings/oleObject438.bin"/><Relationship Id="rId889" Type="http://schemas.openxmlformats.org/officeDocument/2006/relationships/image" Target="media/image442.wmf"/><Relationship Id="rId3410" Type="http://schemas.openxmlformats.org/officeDocument/2006/relationships/image" Target="media/image1704.wmf"/><Relationship Id="rId3411" Type="http://schemas.openxmlformats.org/officeDocument/2006/relationships/oleObject" Target="embeddings/oleObject1696.bin"/><Relationship Id="rId3412" Type="http://schemas.openxmlformats.org/officeDocument/2006/relationships/image" Target="media/image1705.wmf"/><Relationship Id="rId3413" Type="http://schemas.openxmlformats.org/officeDocument/2006/relationships/oleObject" Target="embeddings/oleObject1697.bin"/><Relationship Id="rId3414" Type="http://schemas.openxmlformats.org/officeDocument/2006/relationships/image" Target="media/image1706.wmf"/><Relationship Id="rId3415" Type="http://schemas.openxmlformats.org/officeDocument/2006/relationships/oleObject" Target="embeddings/oleObject1698.bin"/><Relationship Id="rId3416" Type="http://schemas.openxmlformats.org/officeDocument/2006/relationships/image" Target="media/image1707.wmf"/><Relationship Id="rId3417" Type="http://schemas.openxmlformats.org/officeDocument/2006/relationships/oleObject" Target="embeddings/oleObject1699.bin"/><Relationship Id="rId3418" Type="http://schemas.openxmlformats.org/officeDocument/2006/relationships/image" Target="media/image1708.wmf"/><Relationship Id="rId3419" Type="http://schemas.openxmlformats.org/officeDocument/2006/relationships/oleObject" Target="embeddings/oleObject1700.bin"/><Relationship Id="rId340" Type="http://schemas.openxmlformats.org/officeDocument/2006/relationships/image" Target="media/image168.wmf"/><Relationship Id="rId341" Type="http://schemas.openxmlformats.org/officeDocument/2006/relationships/oleObject" Target="embeddings/oleObject165.bin"/><Relationship Id="rId342" Type="http://schemas.openxmlformats.org/officeDocument/2006/relationships/image" Target="media/image169.wmf"/><Relationship Id="rId343" Type="http://schemas.openxmlformats.org/officeDocument/2006/relationships/oleObject" Target="embeddings/oleObject166.bin"/><Relationship Id="rId344" Type="http://schemas.openxmlformats.org/officeDocument/2006/relationships/image" Target="media/image170.wmf"/><Relationship Id="rId345" Type="http://schemas.openxmlformats.org/officeDocument/2006/relationships/oleObject" Target="embeddings/oleObject167.bin"/><Relationship Id="rId346" Type="http://schemas.openxmlformats.org/officeDocument/2006/relationships/image" Target="media/image171.wmf"/><Relationship Id="rId347" Type="http://schemas.openxmlformats.org/officeDocument/2006/relationships/oleObject" Target="embeddings/oleObject168.bin"/><Relationship Id="rId348" Type="http://schemas.openxmlformats.org/officeDocument/2006/relationships/comments" Target="comments.xml"/><Relationship Id="rId349" Type="http://schemas.openxmlformats.org/officeDocument/2006/relationships/image" Target="media/image172.wmf"/><Relationship Id="rId1280" Type="http://schemas.openxmlformats.org/officeDocument/2006/relationships/image" Target="media/image638.wmf"/><Relationship Id="rId1281" Type="http://schemas.openxmlformats.org/officeDocument/2006/relationships/oleObject" Target="embeddings/oleObject634.bin"/><Relationship Id="rId2710" Type="http://schemas.openxmlformats.org/officeDocument/2006/relationships/image" Target="media/image1354.wmf"/><Relationship Id="rId2711" Type="http://schemas.openxmlformats.org/officeDocument/2006/relationships/oleObject" Target="embeddings/oleObject1346.bin"/><Relationship Id="rId2712" Type="http://schemas.openxmlformats.org/officeDocument/2006/relationships/image" Target="media/image1355.wmf"/><Relationship Id="rId2713" Type="http://schemas.openxmlformats.org/officeDocument/2006/relationships/oleObject" Target="embeddings/oleObject1347.bin"/><Relationship Id="rId2714" Type="http://schemas.openxmlformats.org/officeDocument/2006/relationships/image" Target="media/image1356.wmf"/><Relationship Id="rId2715" Type="http://schemas.openxmlformats.org/officeDocument/2006/relationships/oleObject" Target="embeddings/oleObject1348.bin"/><Relationship Id="rId2716" Type="http://schemas.openxmlformats.org/officeDocument/2006/relationships/image" Target="media/image1357.wmf"/><Relationship Id="rId2717" Type="http://schemas.openxmlformats.org/officeDocument/2006/relationships/oleObject" Target="embeddings/oleObject1349.bin"/><Relationship Id="rId2718" Type="http://schemas.openxmlformats.org/officeDocument/2006/relationships/image" Target="media/image1358.wmf"/><Relationship Id="rId2719" Type="http://schemas.openxmlformats.org/officeDocument/2006/relationships/oleObject" Target="embeddings/oleObject1350.bin"/><Relationship Id="rId1282" Type="http://schemas.openxmlformats.org/officeDocument/2006/relationships/image" Target="media/image639.wmf"/><Relationship Id="rId1283" Type="http://schemas.openxmlformats.org/officeDocument/2006/relationships/oleObject" Target="embeddings/oleObject635.bin"/><Relationship Id="rId1284" Type="http://schemas.openxmlformats.org/officeDocument/2006/relationships/image" Target="media/image640.wmf"/><Relationship Id="rId1285" Type="http://schemas.openxmlformats.org/officeDocument/2006/relationships/oleObject" Target="embeddings/oleObject636.bin"/><Relationship Id="rId1286" Type="http://schemas.openxmlformats.org/officeDocument/2006/relationships/image" Target="media/image641.wmf"/><Relationship Id="rId1287" Type="http://schemas.openxmlformats.org/officeDocument/2006/relationships/oleObject" Target="embeddings/oleObject637.bin"/><Relationship Id="rId1288" Type="http://schemas.openxmlformats.org/officeDocument/2006/relationships/image" Target="media/image642.wmf"/><Relationship Id="rId1289" Type="http://schemas.openxmlformats.org/officeDocument/2006/relationships/oleObject" Target="embeddings/oleObject638.bin"/><Relationship Id="rId3960" Type="http://schemas.openxmlformats.org/officeDocument/2006/relationships/oleObject" Target="embeddings/oleObject1970.bin"/><Relationship Id="rId3961" Type="http://schemas.openxmlformats.org/officeDocument/2006/relationships/image" Target="media/image1980.wmf"/><Relationship Id="rId3962" Type="http://schemas.openxmlformats.org/officeDocument/2006/relationships/oleObject" Target="embeddings/oleObject1971.bin"/><Relationship Id="rId3963" Type="http://schemas.openxmlformats.org/officeDocument/2006/relationships/image" Target="media/image1981.emf"/><Relationship Id="rId3964" Type="http://schemas.openxmlformats.org/officeDocument/2006/relationships/oleObject" Target="embeddings/oleObject1972.bin"/><Relationship Id="rId3965" Type="http://schemas.openxmlformats.org/officeDocument/2006/relationships/image" Target="media/image1982.emf"/><Relationship Id="rId3966" Type="http://schemas.openxmlformats.org/officeDocument/2006/relationships/oleObject" Target="embeddings/oleObject1973.bin"/><Relationship Id="rId3967" Type="http://schemas.openxmlformats.org/officeDocument/2006/relationships/image" Target="media/image1983.wmf"/><Relationship Id="rId3968" Type="http://schemas.openxmlformats.org/officeDocument/2006/relationships/oleObject" Target="embeddings/oleObject1974.bin"/><Relationship Id="rId3969" Type="http://schemas.openxmlformats.org/officeDocument/2006/relationships/image" Target="media/image1984.wmf"/><Relationship Id="rId4120" Type="http://schemas.openxmlformats.org/officeDocument/2006/relationships/oleObject" Target="embeddings/oleObject2050.bin"/><Relationship Id="rId4121" Type="http://schemas.openxmlformats.org/officeDocument/2006/relationships/image" Target="media/image2060.emf"/><Relationship Id="rId4122" Type="http://schemas.openxmlformats.org/officeDocument/2006/relationships/oleObject" Target="embeddings/oleObject2051.bin"/><Relationship Id="rId4123" Type="http://schemas.openxmlformats.org/officeDocument/2006/relationships/image" Target="media/image2061.emf"/><Relationship Id="rId4124" Type="http://schemas.openxmlformats.org/officeDocument/2006/relationships/oleObject" Target="embeddings/oleObject2052.bin"/><Relationship Id="rId4125" Type="http://schemas.openxmlformats.org/officeDocument/2006/relationships/image" Target="media/image2062.emf"/><Relationship Id="rId4126" Type="http://schemas.openxmlformats.org/officeDocument/2006/relationships/oleObject" Target="embeddings/oleObject2053.bin"/><Relationship Id="rId4127" Type="http://schemas.openxmlformats.org/officeDocument/2006/relationships/image" Target="media/image2063.emf"/><Relationship Id="rId4128" Type="http://schemas.openxmlformats.org/officeDocument/2006/relationships/oleObject" Target="embeddings/oleObject2054.bin"/><Relationship Id="rId4129" Type="http://schemas.openxmlformats.org/officeDocument/2006/relationships/image" Target="media/image2064.emf"/><Relationship Id="rId890" Type="http://schemas.openxmlformats.org/officeDocument/2006/relationships/oleObject" Target="embeddings/oleObject439.bin"/><Relationship Id="rId891" Type="http://schemas.openxmlformats.org/officeDocument/2006/relationships/image" Target="media/image443.wmf"/><Relationship Id="rId892" Type="http://schemas.openxmlformats.org/officeDocument/2006/relationships/oleObject" Target="embeddings/oleObject440.bin"/><Relationship Id="rId893" Type="http://schemas.openxmlformats.org/officeDocument/2006/relationships/image" Target="media/image444.wmf"/><Relationship Id="rId894" Type="http://schemas.openxmlformats.org/officeDocument/2006/relationships/oleObject" Target="embeddings/oleObject441.bin"/><Relationship Id="rId895" Type="http://schemas.openxmlformats.org/officeDocument/2006/relationships/image" Target="media/image445.wmf"/><Relationship Id="rId896" Type="http://schemas.openxmlformats.org/officeDocument/2006/relationships/oleObject" Target="embeddings/oleObject442.bin"/><Relationship Id="rId897" Type="http://schemas.openxmlformats.org/officeDocument/2006/relationships/image" Target="media/image446.wmf"/><Relationship Id="rId898" Type="http://schemas.openxmlformats.org/officeDocument/2006/relationships/oleObject" Target="embeddings/oleObject443.bin"/><Relationship Id="rId899" Type="http://schemas.openxmlformats.org/officeDocument/2006/relationships/image" Target="media/image447.wmf"/><Relationship Id="rId3420" Type="http://schemas.openxmlformats.org/officeDocument/2006/relationships/image" Target="media/image1709.wmf"/><Relationship Id="rId3421" Type="http://schemas.openxmlformats.org/officeDocument/2006/relationships/oleObject" Target="embeddings/oleObject1701.bin"/><Relationship Id="rId3422" Type="http://schemas.openxmlformats.org/officeDocument/2006/relationships/image" Target="media/image1710.wmf"/><Relationship Id="rId3423" Type="http://schemas.openxmlformats.org/officeDocument/2006/relationships/oleObject" Target="embeddings/oleObject1702.bin"/><Relationship Id="rId3424" Type="http://schemas.openxmlformats.org/officeDocument/2006/relationships/image" Target="media/image1711.wmf"/><Relationship Id="rId3425" Type="http://schemas.openxmlformats.org/officeDocument/2006/relationships/oleObject" Target="embeddings/oleObject1703.bin"/><Relationship Id="rId3426" Type="http://schemas.openxmlformats.org/officeDocument/2006/relationships/image" Target="media/image1712.wmf"/><Relationship Id="rId3427" Type="http://schemas.openxmlformats.org/officeDocument/2006/relationships/oleObject" Target="embeddings/oleObject1704.bin"/><Relationship Id="rId3428" Type="http://schemas.openxmlformats.org/officeDocument/2006/relationships/image" Target="media/image1713.wmf"/><Relationship Id="rId3429" Type="http://schemas.openxmlformats.org/officeDocument/2006/relationships/oleObject" Target="embeddings/oleObject1705.bin"/><Relationship Id="rId350" Type="http://schemas.openxmlformats.org/officeDocument/2006/relationships/oleObject" Target="embeddings/oleObject169.bin"/><Relationship Id="rId351" Type="http://schemas.openxmlformats.org/officeDocument/2006/relationships/image" Target="media/image173.wmf"/><Relationship Id="rId352" Type="http://schemas.openxmlformats.org/officeDocument/2006/relationships/oleObject" Target="embeddings/oleObject170.bin"/><Relationship Id="rId353" Type="http://schemas.openxmlformats.org/officeDocument/2006/relationships/image" Target="media/image174.wmf"/><Relationship Id="rId354" Type="http://schemas.openxmlformats.org/officeDocument/2006/relationships/oleObject" Target="embeddings/oleObject171.bin"/><Relationship Id="rId355" Type="http://schemas.openxmlformats.org/officeDocument/2006/relationships/image" Target="media/image175.wmf"/><Relationship Id="rId356" Type="http://schemas.openxmlformats.org/officeDocument/2006/relationships/oleObject" Target="embeddings/oleObject172.bin"/><Relationship Id="rId357" Type="http://schemas.openxmlformats.org/officeDocument/2006/relationships/image" Target="media/image176.wmf"/><Relationship Id="rId358" Type="http://schemas.openxmlformats.org/officeDocument/2006/relationships/oleObject" Target="embeddings/oleObject173.bin"/><Relationship Id="rId359" Type="http://schemas.openxmlformats.org/officeDocument/2006/relationships/image" Target="media/image177.wmf"/><Relationship Id="rId1290" Type="http://schemas.openxmlformats.org/officeDocument/2006/relationships/image" Target="media/image643.wmf"/><Relationship Id="rId1291" Type="http://schemas.openxmlformats.org/officeDocument/2006/relationships/oleObject" Target="embeddings/oleObject639.bin"/><Relationship Id="rId2720" Type="http://schemas.openxmlformats.org/officeDocument/2006/relationships/image" Target="media/image1359.wmf"/><Relationship Id="rId2721" Type="http://schemas.openxmlformats.org/officeDocument/2006/relationships/oleObject" Target="embeddings/oleObject1351.bin"/><Relationship Id="rId2722" Type="http://schemas.openxmlformats.org/officeDocument/2006/relationships/image" Target="media/image1360.wmf"/><Relationship Id="rId2723" Type="http://schemas.openxmlformats.org/officeDocument/2006/relationships/oleObject" Target="embeddings/oleObject1352.bin"/><Relationship Id="rId2724" Type="http://schemas.openxmlformats.org/officeDocument/2006/relationships/image" Target="media/image1361.wmf"/><Relationship Id="rId2725" Type="http://schemas.openxmlformats.org/officeDocument/2006/relationships/oleObject" Target="embeddings/oleObject1353.bin"/><Relationship Id="rId2726" Type="http://schemas.openxmlformats.org/officeDocument/2006/relationships/image" Target="media/image1362.wmf"/><Relationship Id="rId2727" Type="http://schemas.openxmlformats.org/officeDocument/2006/relationships/oleObject" Target="embeddings/oleObject1354.bin"/><Relationship Id="rId2728" Type="http://schemas.openxmlformats.org/officeDocument/2006/relationships/image" Target="media/image1363.wmf"/><Relationship Id="rId2729" Type="http://schemas.openxmlformats.org/officeDocument/2006/relationships/oleObject" Target="embeddings/oleObject1355.bin"/><Relationship Id="rId1292" Type="http://schemas.openxmlformats.org/officeDocument/2006/relationships/image" Target="media/image644.wmf"/><Relationship Id="rId1293" Type="http://schemas.openxmlformats.org/officeDocument/2006/relationships/oleObject" Target="embeddings/oleObject640.bin"/><Relationship Id="rId1294" Type="http://schemas.openxmlformats.org/officeDocument/2006/relationships/image" Target="media/image645.wmf"/><Relationship Id="rId1295" Type="http://schemas.openxmlformats.org/officeDocument/2006/relationships/oleObject" Target="embeddings/oleObject641.bin"/><Relationship Id="rId1296" Type="http://schemas.openxmlformats.org/officeDocument/2006/relationships/image" Target="media/image646.wmf"/><Relationship Id="rId1297" Type="http://schemas.openxmlformats.org/officeDocument/2006/relationships/oleObject" Target="embeddings/oleObject642.bin"/><Relationship Id="rId1298" Type="http://schemas.openxmlformats.org/officeDocument/2006/relationships/image" Target="media/image647.wmf"/><Relationship Id="rId1299" Type="http://schemas.openxmlformats.org/officeDocument/2006/relationships/oleObject" Target="embeddings/oleObject643.bin"/><Relationship Id="rId3970" Type="http://schemas.openxmlformats.org/officeDocument/2006/relationships/oleObject" Target="embeddings/oleObject1975.bin"/><Relationship Id="rId3971" Type="http://schemas.openxmlformats.org/officeDocument/2006/relationships/image" Target="media/image1985.emf"/><Relationship Id="rId3972" Type="http://schemas.openxmlformats.org/officeDocument/2006/relationships/oleObject" Target="embeddings/oleObject1976.bin"/><Relationship Id="rId3973" Type="http://schemas.openxmlformats.org/officeDocument/2006/relationships/image" Target="media/image1986.wmf"/><Relationship Id="rId3974" Type="http://schemas.openxmlformats.org/officeDocument/2006/relationships/oleObject" Target="embeddings/oleObject1977.bin"/><Relationship Id="rId3975" Type="http://schemas.openxmlformats.org/officeDocument/2006/relationships/image" Target="media/image1987.wmf"/><Relationship Id="rId3976" Type="http://schemas.openxmlformats.org/officeDocument/2006/relationships/oleObject" Target="embeddings/oleObject1978.bin"/><Relationship Id="rId3977" Type="http://schemas.openxmlformats.org/officeDocument/2006/relationships/image" Target="media/image1988.emf"/><Relationship Id="rId3978" Type="http://schemas.openxmlformats.org/officeDocument/2006/relationships/oleObject" Target="embeddings/oleObject1979.bin"/><Relationship Id="rId3979" Type="http://schemas.openxmlformats.org/officeDocument/2006/relationships/image" Target="media/image1989.emf"/><Relationship Id="rId4130" Type="http://schemas.openxmlformats.org/officeDocument/2006/relationships/oleObject" Target="embeddings/oleObject2055.bin"/><Relationship Id="rId4131" Type="http://schemas.openxmlformats.org/officeDocument/2006/relationships/image" Target="media/image2065.wmf"/><Relationship Id="rId4132" Type="http://schemas.openxmlformats.org/officeDocument/2006/relationships/oleObject" Target="embeddings/oleObject2056.bin"/><Relationship Id="rId4133" Type="http://schemas.openxmlformats.org/officeDocument/2006/relationships/image" Target="media/image2066.emf"/><Relationship Id="rId4134" Type="http://schemas.openxmlformats.org/officeDocument/2006/relationships/oleObject" Target="embeddings/oleObject2057.bin"/><Relationship Id="rId4135" Type="http://schemas.openxmlformats.org/officeDocument/2006/relationships/image" Target="media/image2067.emf"/><Relationship Id="rId4136" Type="http://schemas.openxmlformats.org/officeDocument/2006/relationships/oleObject" Target="embeddings/oleObject2058.bin"/><Relationship Id="rId4137" Type="http://schemas.openxmlformats.org/officeDocument/2006/relationships/image" Target="media/image2068.wmf"/><Relationship Id="rId4138" Type="http://schemas.openxmlformats.org/officeDocument/2006/relationships/oleObject" Target="embeddings/oleObject2059.bin"/><Relationship Id="rId4139" Type="http://schemas.openxmlformats.org/officeDocument/2006/relationships/image" Target="media/image2069.wmf"/><Relationship Id="rId3430" Type="http://schemas.openxmlformats.org/officeDocument/2006/relationships/image" Target="media/image1714.wmf"/><Relationship Id="rId3431" Type="http://schemas.openxmlformats.org/officeDocument/2006/relationships/oleObject" Target="embeddings/oleObject1706.bin"/><Relationship Id="rId3432" Type="http://schemas.openxmlformats.org/officeDocument/2006/relationships/image" Target="media/image1715.wmf"/><Relationship Id="rId3433" Type="http://schemas.openxmlformats.org/officeDocument/2006/relationships/oleObject" Target="embeddings/oleObject1707.bin"/><Relationship Id="rId3434" Type="http://schemas.openxmlformats.org/officeDocument/2006/relationships/image" Target="media/image1716.wmf"/><Relationship Id="rId3435" Type="http://schemas.openxmlformats.org/officeDocument/2006/relationships/oleObject" Target="embeddings/oleObject1708.bin"/><Relationship Id="rId3436" Type="http://schemas.openxmlformats.org/officeDocument/2006/relationships/image" Target="media/image1717.wmf"/><Relationship Id="rId3437" Type="http://schemas.openxmlformats.org/officeDocument/2006/relationships/oleObject" Target="embeddings/oleObject1709.bin"/><Relationship Id="rId3438" Type="http://schemas.openxmlformats.org/officeDocument/2006/relationships/image" Target="media/image1718.wmf"/><Relationship Id="rId3439" Type="http://schemas.openxmlformats.org/officeDocument/2006/relationships/oleObject" Target="embeddings/oleObject1710.bin"/><Relationship Id="rId360" Type="http://schemas.openxmlformats.org/officeDocument/2006/relationships/oleObject" Target="embeddings/oleObject174.bin"/><Relationship Id="rId361" Type="http://schemas.openxmlformats.org/officeDocument/2006/relationships/image" Target="media/image178.wmf"/><Relationship Id="rId362" Type="http://schemas.openxmlformats.org/officeDocument/2006/relationships/oleObject" Target="embeddings/oleObject175.bin"/><Relationship Id="rId363" Type="http://schemas.openxmlformats.org/officeDocument/2006/relationships/image" Target="media/image179.wmf"/><Relationship Id="rId364" Type="http://schemas.openxmlformats.org/officeDocument/2006/relationships/oleObject" Target="embeddings/oleObject176.bin"/><Relationship Id="rId365" Type="http://schemas.openxmlformats.org/officeDocument/2006/relationships/image" Target="media/image180.wmf"/><Relationship Id="rId366" Type="http://schemas.openxmlformats.org/officeDocument/2006/relationships/oleObject" Target="embeddings/oleObject177.bin"/><Relationship Id="rId367" Type="http://schemas.openxmlformats.org/officeDocument/2006/relationships/image" Target="media/image181.wmf"/><Relationship Id="rId368" Type="http://schemas.openxmlformats.org/officeDocument/2006/relationships/oleObject" Target="embeddings/oleObject178.bin"/><Relationship Id="rId369" Type="http://schemas.openxmlformats.org/officeDocument/2006/relationships/image" Target="media/image182.wmf"/><Relationship Id="rId2730" Type="http://schemas.openxmlformats.org/officeDocument/2006/relationships/image" Target="media/image1364.wmf"/><Relationship Id="rId2731" Type="http://schemas.openxmlformats.org/officeDocument/2006/relationships/oleObject" Target="embeddings/oleObject1356.bin"/><Relationship Id="rId2732" Type="http://schemas.openxmlformats.org/officeDocument/2006/relationships/image" Target="media/image1365.emf"/><Relationship Id="rId2733" Type="http://schemas.openxmlformats.org/officeDocument/2006/relationships/oleObject" Target="embeddings/oleObject1357.bin"/><Relationship Id="rId2734" Type="http://schemas.openxmlformats.org/officeDocument/2006/relationships/image" Target="media/image1366.wmf"/><Relationship Id="rId2735" Type="http://schemas.openxmlformats.org/officeDocument/2006/relationships/oleObject" Target="embeddings/oleObject1358.bin"/><Relationship Id="rId2736" Type="http://schemas.openxmlformats.org/officeDocument/2006/relationships/image" Target="media/image1367.wmf"/><Relationship Id="rId2737" Type="http://schemas.openxmlformats.org/officeDocument/2006/relationships/oleObject" Target="embeddings/oleObject1359.bin"/><Relationship Id="rId2738" Type="http://schemas.openxmlformats.org/officeDocument/2006/relationships/image" Target="media/image1368.wmf"/><Relationship Id="rId2739" Type="http://schemas.openxmlformats.org/officeDocument/2006/relationships/oleObject" Target="embeddings/oleObject1360.bin"/><Relationship Id="rId3980" Type="http://schemas.openxmlformats.org/officeDocument/2006/relationships/oleObject" Target="embeddings/oleObject1980.bin"/><Relationship Id="rId3981" Type="http://schemas.openxmlformats.org/officeDocument/2006/relationships/image" Target="media/image1990.wmf"/><Relationship Id="rId3982" Type="http://schemas.openxmlformats.org/officeDocument/2006/relationships/oleObject" Target="embeddings/oleObject1981.bin"/><Relationship Id="rId3983" Type="http://schemas.openxmlformats.org/officeDocument/2006/relationships/image" Target="media/image1991.wmf"/><Relationship Id="rId3984" Type="http://schemas.openxmlformats.org/officeDocument/2006/relationships/oleObject" Target="embeddings/oleObject1982.bin"/><Relationship Id="rId3985" Type="http://schemas.openxmlformats.org/officeDocument/2006/relationships/image" Target="media/image1992.emf"/><Relationship Id="rId3986" Type="http://schemas.openxmlformats.org/officeDocument/2006/relationships/oleObject" Target="embeddings/oleObject1983.bin"/><Relationship Id="rId3987" Type="http://schemas.openxmlformats.org/officeDocument/2006/relationships/image" Target="media/image1993.emf"/><Relationship Id="rId3988" Type="http://schemas.openxmlformats.org/officeDocument/2006/relationships/oleObject" Target="embeddings/oleObject1984.bin"/><Relationship Id="rId3989" Type="http://schemas.openxmlformats.org/officeDocument/2006/relationships/image" Target="media/image1994.emf"/><Relationship Id="rId4140" Type="http://schemas.openxmlformats.org/officeDocument/2006/relationships/oleObject" Target="embeddings/oleObject2060.bin"/><Relationship Id="rId4141" Type="http://schemas.openxmlformats.org/officeDocument/2006/relationships/image" Target="media/image2070.emf"/><Relationship Id="rId4142" Type="http://schemas.openxmlformats.org/officeDocument/2006/relationships/oleObject" Target="embeddings/oleObject2061.bin"/><Relationship Id="rId4143" Type="http://schemas.openxmlformats.org/officeDocument/2006/relationships/image" Target="media/image2071.wmf"/><Relationship Id="rId4144" Type="http://schemas.openxmlformats.org/officeDocument/2006/relationships/oleObject" Target="embeddings/oleObject2062.bin"/><Relationship Id="rId4145" Type="http://schemas.openxmlformats.org/officeDocument/2006/relationships/image" Target="media/image2072.emf"/><Relationship Id="rId4146" Type="http://schemas.openxmlformats.org/officeDocument/2006/relationships/oleObject" Target="embeddings/oleObject2063.bin"/><Relationship Id="rId4147" Type="http://schemas.openxmlformats.org/officeDocument/2006/relationships/image" Target="media/image2073.emf"/><Relationship Id="rId4148" Type="http://schemas.openxmlformats.org/officeDocument/2006/relationships/oleObject" Target="embeddings/oleObject2064.bin"/><Relationship Id="rId4149" Type="http://schemas.openxmlformats.org/officeDocument/2006/relationships/image" Target="media/image2074.wmf"/><Relationship Id="rId3440" Type="http://schemas.openxmlformats.org/officeDocument/2006/relationships/image" Target="media/image1719.wmf"/><Relationship Id="rId3441" Type="http://schemas.openxmlformats.org/officeDocument/2006/relationships/oleObject" Target="embeddings/oleObject1711.bin"/><Relationship Id="rId3442" Type="http://schemas.openxmlformats.org/officeDocument/2006/relationships/image" Target="media/image1720.wmf"/><Relationship Id="rId3443" Type="http://schemas.openxmlformats.org/officeDocument/2006/relationships/oleObject" Target="embeddings/oleObject1712.bin"/><Relationship Id="rId3444" Type="http://schemas.openxmlformats.org/officeDocument/2006/relationships/image" Target="media/image1721.wmf"/><Relationship Id="rId3445" Type="http://schemas.openxmlformats.org/officeDocument/2006/relationships/oleObject" Target="embeddings/oleObject1713.bin"/><Relationship Id="rId3446" Type="http://schemas.openxmlformats.org/officeDocument/2006/relationships/image" Target="media/image1722.wmf"/><Relationship Id="rId3447" Type="http://schemas.openxmlformats.org/officeDocument/2006/relationships/oleObject" Target="embeddings/oleObject1714.bin"/><Relationship Id="rId3448" Type="http://schemas.openxmlformats.org/officeDocument/2006/relationships/image" Target="media/image1723.wmf"/><Relationship Id="rId3449" Type="http://schemas.openxmlformats.org/officeDocument/2006/relationships/oleObject" Target="embeddings/oleObject1715.bin"/><Relationship Id="rId370" Type="http://schemas.openxmlformats.org/officeDocument/2006/relationships/oleObject" Target="embeddings/oleObject179.bin"/><Relationship Id="rId371" Type="http://schemas.openxmlformats.org/officeDocument/2006/relationships/image" Target="media/image183.wmf"/><Relationship Id="rId372" Type="http://schemas.openxmlformats.org/officeDocument/2006/relationships/oleObject" Target="embeddings/oleObject180.bin"/><Relationship Id="rId373" Type="http://schemas.openxmlformats.org/officeDocument/2006/relationships/image" Target="media/image184.wmf"/><Relationship Id="rId374" Type="http://schemas.openxmlformats.org/officeDocument/2006/relationships/oleObject" Target="embeddings/oleObject181.bin"/><Relationship Id="rId375" Type="http://schemas.openxmlformats.org/officeDocument/2006/relationships/image" Target="media/image185.wmf"/><Relationship Id="rId376" Type="http://schemas.openxmlformats.org/officeDocument/2006/relationships/oleObject" Target="embeddings/oleObject182.bin"/><Relationship Id="rId377" Type="http://schemas.openxmlformats.org/officeDocument/2006/relationships/image" Target="media/image186.wmf"/><Relationship Id="rId378" Type="http://schemas.openxmlformats.org/officeDocument/2006/relationships/oleObject" Target="embeddings/oleObject183.bin"/><Relationship Id="rId379" Type="http://schemas.openxmlformats.org/officeDocument/2006/relationships/image" Target="media/image187.wmf"/><Relationship Id="rId2740" Type="http://schemas.openxmlformats.org/officeDocument/2006/relationships/image" Target="media/image1369.emf"/><Relationship Id="rId2741" Type="http://schemas.openxmlformats.org/officeDocument/2006/relationships/oleObject" Target="embeddings/oleObject1361.bin"/><Relationship Id="rId2742" Type="http://schemas.openxmlformats.org/officeDocument/2006/relationships/image" Target="media/image1370.wmf"/><Relationship Id="rId2743" Type="http://schemas.openxmlformats.org/officeDocument/2006/relationships/oleObject" Target="embeddings/oleObject1362.bin"/><Relationship Id="rId2744" Type="http://schemas.openxmlformats.org/officeDocument/2006/relationships/image" Target="media/image1371.emf"/><Relationship Id="rId2745" Type="http://schemas.openxmlformats.org/officeDocument/2006/relationships/oleObject" Target="embeddings/oleObject1363.bin"/><Relationship Id="rId2746" Type="http://schemas.openxmlformats.org/officeDocument/2006/relationships/image" Target="media/image1372.emf"/><Relationship Id="rId2747" Type="http://schemas.openxmlformats.org/officeDocument/2006/relationships/oleObject" Target="embeddings/oleObject1364.bin"/><Relationship Id="rId2748" Type="http://schemas.openxmlformats.org/officeDocument/2006/relationships/image" Target="media/image1373.emf"/><Relationship Id="rId2749" Type="http://schemas.openxmlformats.org/officeDocument/2006/relationships/oleObject" Target="embeddings/oleObject1365.bin"/><Relationship Id="rId3990" Type="http://schemas.openxmlformats.org/officeDocument/2006/relationships/oleObject" Target="embeddings/oleObject1985.bin"/><Relationship Id="rId3991" Type="http://schemas.openxmlformats.org/officeDocument/2006/relationships/image" Target="media/image1995.emf"/><Relationship Id="rId3992" Type="http://schemas.openxmlformats.org/officeDocument/2006/relationships/oleObject" Target="embeddings/oleObject1986.bin"/><Relationship Id="rId3993" Type="http://schemas.openxmlformats.org/officeDocument/2006/relationships/image" Target="media/image1996.emf"/><Relationship Id="rId3994" Type="http://schemas.openxmlformats.org/officeDocument/2006/relationships/oleObject" Target="embeddings/oleObject1987.bin"/><Relationship Id="rId3995" Type="http://schemas.openxmlformats.org/officeDocument/2006/relationships/image" Target="media/image1997.wmf"/><Relationship Id="rId3996" Type="http://schemas.openxmlformats.org/officeDocument/2006/relationships/oleObject" Target="embeddings/oleObject1988.bin"/><Relationship Id="rId3997" Type="http://schemas.openxmlformats.org/officeDocument/2006/relationships/image" Target="media/image1998.emf"/><Relationship Id="rId3998" Type="http://schemas.openxmlformats.org/officeDocument/2006/relationships/oleObject" Target="embeddings/oleObject1989.bin"/><Relationship Id="rId3999" Type="http://schemas.openxmlformats.org/officeDocument/2006/relationships/image" Target="media/image1999.emf"/><Relationship Id="rId4150" Type="http://schemas.openxmlformats.org/officeDocument/2006/relationships/oleObject" Target="embeddings/oleObject2065.bin"/><Relationship Id="rId4151" Type="http://schemas.openxmlformats.org/officeDocument/2006/relationships/image" Target="media/image2075.emf"/><Relationship Id="rId4152" Type="http://schemas.openxmlformats.org/officeDocument/2006/relationships/oleObject" Target="embeddings/oleObject2066.bin"/><Relationship Id="rId4153" Type="http://schemas.openxmlformats.org/officeDocument/2006/relationships/image" Target="media/image2076.wmf"/><Relationship Id="rId4154" Type="http://schemas.openxmlformats.org/officeDocument/2006/relationships/oleObject" Target="embeddings/oleObject2067.bin"/><Relationship Id="rId4155" Type="http://schemas.openxmlformats.org/officeDocument/2006/relationships/image" Target="media/image2077.emf"/><Relationship Id="rId4156" Type="http://schemas.openxmlformats.org/officeDocument/2006/relationships/oleObject" Target="embeddings/oleObject2068.bin"/><Relationship Id="rId4157" Type="http://schemas.openxmlformats.org/officeDocument/2006/relationships/image" Target="media/image2078.emf"/><Relationship Id="rId4158" Type="http://schemas.openxmlformats.org/officeDocument/2006/relationships/oleObject" Target="embeddings/oleObject2069.bin"/><Relationship Id="rId4159" Type="http://schemas.openxmlformats.org/officeDocument/2006/relationships/image" Target="media/image2079.emf"/><Relationship Id="rId2200" Type="http://schemas.openxmlformats.org/officeDocument/2006/relationships/image" Target="media/image1098.wmf"/><Relationship Id="rId2201" Type="http://schemas.openxmlformats.org/officeDocument/2006/relationships/oleObject" Target="embeddings/oleObject1094.bin"/><Relationship Id="rId2202" Type="http://schemas.openxmlformats.org/officeDocument/2006/relationships/image" Target="media/image1099.wmf"/><Relationship Id="rId2203" Type="http://schemas.openxmlformats.org/officeDocument/2006/relationships/oleObject" Target="embeddings/oleObject1095.bin"/><Relationship Id="rId2204" Type="http://schemas.openxmlformats.org/officeDocument/2006/relationships/image" Target="media/image1100.wmf"/><Relationship Id="rId2205" Type="http://schemas.openxmlformats.org/officeDocument/2006/relationships/oleObject" Target="embeddings/oleObject1096.bin"/><Relationship Id="rId2206" Type="http://schemas.openxmlformats.org/officeDocument/2006/relationships/image" Target="media/image1101.wmf"/><Relationship Id="rId2207" Type="http://schemas.openxmlformats.org/officeDocument/2006/relationships/oleObject" Target="embeddings/oleObject1097.bin"/><Relationship Id="rId2208" Type="http://schemas.openxmlformats.org/officeDocument/2006/relationships/image" Target="media/image1102.wmf"/><Relationship Id="rId2209" Type="http://schemas.openxmlformats.org/officeDocument/2006/relationships/oleObject" Target="embeddings/oleObject1098.bin"/><Relationship Id="rId3450" Type="http://schemas.openxmlformats.org/officeDocument/2006/relationships/image" Target="media/image1724.wmf"/><Relationship Id="rId3451" Type="http://schemas.openxmlformats.org/officeDocument/2006/relationships/oleObject" Target="embeddings/oleObject1716.bin"/><Relationship Id="rId3452" Type="http://schemas.openxmlformats.org/officeDocument/2006/relationships/image" Target="media/image1725.wmf"/><Relationship Id="rId3453" Type="http://schemas.openxmlformats.org/officeDocument/2006/relationships/oleObject" Target="embeddings/oleObject1717.bin"/><Relationship Id="rId3454" Type="http://schemas.openxmlformats.org/officeDocument/2006/relationships/image" Target="media/image1726.wmf"/><Relationship Id="rId3455" Type="http://schemas.openxmlformats.org/officeDocument/2006/relationships/oleObject" Target="embeddings/oleObject1718.bin"/><Relationship Id="rId3456" Type="http://schemas.openxmlformats.org/officeDocument/2006/relationships/image" Target="media/image1727.wmf"/><Relationship Id="rId3457" Type="http://schemas.openxmlformats.org/officeDocument/2006/relationships/oleObject" Target="embeddings/oleObject1719.bin"/><Relationship Id="rId3458" Type="http://schemas.openxmlformats.org/officeDocument/2006/relationships/image" Target="media/image1728.wmf"/><Relationship Id="rId3459" Type="http://schemas.openxmlformats.org/officeDocument/2006/relationships/oleObject" Target="embeddings/oleObject1720.bin"/><Relationship Id="rId1500" Type="http://schemas.openxmlformats.org/officeDocument/2006/relationships/image" Target="media/image748.wmf"/><Relationship Id="rId1501" Type="http://schemas.openxmlformats.org/officeDocument/2006/relationships/oleObject" Target="embeddings/oleObject744.bin"/><Relationship Id="rId1502" Type="http://schemas.openxmlformats.org/officeDocument/2006/relationships/image" Target="media/image749.wmf"/><Relationship Id="rId1503" Type="http://schemas.openxmlformats.org/officeDocument/2006/relationships/oleObject" Target="embeddings/oleObject745.bin"/><Relationship Id="rId1504" Type="http://schemas.openxmlformats.org/officeDocument/2006/relationships/image" Target="media/image750.wmf"/><Relationship Id="rId1505" Type="http://schemas.openxmlformats.org/officeDocument/2006/relationships/oleObject" Target="embeddings/oleObject746.bin"/><Relationship Id="rId1506" Type="http://schemas.openxmlformats.org/officeDocument/2006/relationships/image" Target="media/image751.wmf"/><Relationship Id="rId1507" Type="http://schemas.openxmlformats.org/officeDocument/2006/relationships/oleObject" Target="embeddings/oleObject747.bin"/><Relationship Id="rId1508" Type="http://schemas.openxmlformats.org/officeDocument/2006/relationships/image" Target="media/image752.wmf"/><Relationship Id="rId1509" Type="http://schemas.openxmlformats.org/officeDocument/2006/relationships/oleObject" Target="embeddings/oleObject748.bin"/><Relationship Id="rId380" Type="http://schemas.openxmlformats.org/officeDocument/2006/relationships/oleObject" Target="embeddings/oleObject184.bin"/><Relationship Id="rId381" Type="http://schemas.openxmlformats.org/officeDocument/2006/relationships/image" Target="media/image188.wmf"/><Relationship Id="rId382" Type="http://schemas.openxmlformats.org/officeDocument/2006/relationships/oleObject" Target="embeddings/oleObject185.bin"/><Relationship Id="rId383" Type="http://schemas.openxmlformats.org/officeDocument/2006/relationships/image" Target="media/image189.wmf"/><Relationship Id="rId384" Type="http://schemas.openxmlformats.org/officeDocument/2006/relationships/oleObject" Target="embeddings/oleObject186.bin"/><Relationship Id="rId385" Type="http://schemas.openxmlformats.org/officeDocument/2006/relationships/image" Target="media/image190.wmf"/><Relationship Id="rId386" Type="http://schemas.openxmlformats.org/officeDocument/2006/relationships/oleObject" Target="embeddings/oleObject187.bin"/><Relationship Id="rId387" Type="http://schemas.openxmlformats.org/officeDocument/2006/relationships/image" Target="media/image191.wmf"/><Relationship Id="rId388" Type="http://schemas.openxmlformats.org/officeDocument/2006/relationships/oleObject" Target="embeddings/oleObject188.bin"/><Relationship Id="rId389" Type="http://schemas.openxmlformats.org/officeDocument/2006/relationships/image" Target="media/image192.wmf"/><Relationship Id="rId2750" Type="http://schemas.openxmlformats.org/officeDocument/2006/relationships/image" Target="media/image1374.emf"/><Relationship Id="rId2751" Type="http://schemas.openxmlformats.org/officeDocument/2006/relationships/oleObject" Target="embeddings/oleObject1366.bin"/><Relationship Id="rId2752" Type="http://schemas.openxmlformats.org/officeDocument/2006/relationships/image" Target="media/image1375.wmf"/><Relationship Id="rId2753" Type="http://schemas.openxmlformats.org/officeDocument/2006/relationships/oleObject" Target="embeddings/oleObject1367.bin"/><Relationship Id="rId2754" Type="http://schemas.openxmlformats.org/officeDocument/2006/relationships/image" Target="media/image1376.emf"/><Relationship Id="rId2755" Type="http://schemas.openxmlformats.org/officeDocument/2006/relationships/oleObject" Target="embeddings/oleObject1368.bin"/><Relationship Id="rId2756" Type="http://schemas.openxmlformats.org/officeDocument/2006/relationships/image" Target="media/image1377.wmf"/><Relationship Id="rId2757" Type="http://schemas.openxmlformats.org/officeDocument/2006/relationships/oleObject" Target="embeddings/oleObject1369.bin"/><Relationship Id="rId2758" Type="http://schemas.openxmlformats.org/officeDocument/2006/relationships/image" Target="media/image1378.emf"/><Relationship Id="rId2759" Type="http://schemas.openxmlformats.org/officeDocument/2006/relationships/oleObject" Target="embeddings/oleObject1370.bin"/><Relationship Id="rId4160" Type="http://schemas.openxmlformats.org/officeDocument/2006/relationships/oleObject" Target="embeddings/oleObject2070.bin"/><Relationship Id="rId4161" Type="http://schemas.openxmlformats.org/officeDocument/2006/relationships/image" Target="media/image2080.emf"/><Relationship Id="rId4162" Type="http://schemas.openxmlformats.org/officeDocument/2006/relationships/oleObject" Target="embeddings/oleObject2071.bin"/><Relationship Id="rId4163" Type="http://schemas.openxmlformats.org/officeDocument/2006/relationships/image" Target="media/image2081.emf"/><Relationship Id="rId4164" Type="http://schemas.openxmlformats.org/officeDocument/2006/relationships/oleObject" Target="embeddings/oleObject2072.bin"/><Relationship Id="rId4165" Type="http://schemas.openxmlformats.org/officeDocument/2006/relationships/image" Target="media/image2082.emf"/><Relationship Id="rId4166" Type="http://schemas.openxmlformats.org/officeDocument/2006/relationships/oleObject" Target="embeddings/oleObject2073.bin"/><Relationship Id="rId4167" Type="http://schemas.openxmlformats.org/officeDocument/2006/relationships/image" Target="media/image2083.emf"/><Relationship Id="rId4168" Type="http://schemas.openxmlformats.org/officeDocument/2006/relationships/oleObject" Target="embeddings/oleObject2074.bin"/><Relationship Id="rId4169" Type="http://schemas.openxmlformats.org/officeDocument/2006/relationships/image" Target="media/image2084.wmf"/><Relationship Id="rId2210" Type="http://schemas.openxmlformats.org/officeDocument/2006/relationships/image" Target="media/image1103.wmf"/><Relationship Id="rId2211" Type="http://schemas.openxmlformats.org/officeDocument/2006/relationships/oleObject" Target="embeddings/oleObject1099.bin"/><Relationship Id="rId2212" Type="http://schemas.openxmlformats.org/officeDocument/2006/relationships/image" Target="media/image1104.emf"/><Relationship Id="rId2213" Type="http://schemas.openxmlformats.org/officeDocument/2006/relationships/oleObject" Target="embeddings/oleObject1100.bin"/><Relationship Id="rId2214" Type="http://schemas.openxmlformats.org/officeDocument/2006/relationships/image" Target="media/image1105.emf"/><Relationship Id="rId2215" Type="http://schemas.openxmlformats.org/officeDocument/2006/relationships/oleObject" Target="embeddings/oleObject1101.bin"/><Relationship Id="rId2216" Type="http://schemas.openxmlformats.org/officeDocument/2006/relationships/image" Target="media/image1106.wmf"/><Relationship Id="rId2217" Type="http://schemas.openxmlformats.org/officeDocument/2006/relationships/oleObject" Target="embeddings/oleObject1102.bin"/><Relationship Id="rId2218" Type="http://schemas.openxmlformats.org/officeDocument/2006/relationships/image" Target="media/image1107.wmf"/><Relationship Id="rId2219" Type="http://schemas.openxmlformats.org/officeDocument/2006/relationships/oleObject" Target="embeddings/oleObject1103.bin"/><Relationship Id="rId3460" Type="http://schemas.openxmlformats.org/officeDocument/2006/relationships/image" Target="media/image1729.wmf"/><Relationship Id="rId3461" Type="http://schemas.openxmlformats.org/officeDocument/2006/relationships/oleObject" Target="embeddings/oleObject1721.bin"/><Relationship Id="rId3462" Type="http://schemas.openxmlformats.org/officeDocument/2006/relationships/image" Target="media/image1730.wmf"/><Relationship Id="rId3463" Type="http://schemas.openxmlformats.org/officeDocument/2006/relationships/oleObject" Target="embeddings/oleObject1722.bin"/><Relationship Id="rId3464" Type="http://schemas.openxmlformats.org/officeDocument/2006/relationships/image" Target="media/image1731.wmf"/><Relationship Id="rId3465" Type="http://schemas.openxmlformats.org/officeDocument/2006/relationships/oleObject" Target="embeddings/oleObject1723.bin"/><Relationship Id="rId3466" Type="http://schemas.openxmlformats.org/officeDocument/2006/relationships/image" Target="media/image1732.wmf"/><Relationship Id="rId3467" Type="http://schemas.openxmlformats.org/officeDocument/2006/relationships/oleObject" Target="embeddings/oleObject1724.bin"/><Relationship Id="rId3468" Type="http://schemas.openxmlformats.org/officeDocument/2006/relationships/image" Target="media/image1733.wmf"/><Relationship Id="rId3469" Type="http://schemas.openxmlformats.org/officeDocument/2006/relationships/oleObject" Target="embeddings/oleObject1725.bin"/><Relationship Id="rId1510" Type="http://schemas.openxmlformats.org/officeDocument/2006/relationships/image" Target="media/image753.wmf"/><Relationship Id="rId1511" Type="http://schemas.openxmlformats.org/officeDocument/2006/relationships/oleObject" Target="embeddings/oleObject749.bin"/><Relationship Id="rId1512" Type="http://schemas.openxmlformats.org/officeDocument/2006/relationships/image" Target="media/image754.wmf"/><Relationship Id="rId1513" Type="http://schemas.openxmlformats.org/officeDocument/2006/relationships/oleObject" Target="embeddings/oleObject750.bin"/><Relationship Id="rId1514" Type="http://schemas.openxmlformats.org/officeDocument/2006/relationships/image" Target="media/image755.wmf"/><Relationship Id="rId1515" Type="http://schemas.openxmlformats.org/officeDocument/2006/relationships/oleObject" Target="embeddings/oleObject751.bin"/><Relationship Id="rId1516" Type="http://schemas.openxmlformats.org/officeDocument/2006/relationships/image" Target="media/image756.wmf"/><Relationship Id="rId1517" Type="http://schemas.openxmlformats.org/officeDocument/2006/relationships/oleObject" Target="embeddings/oleObject752.bin"/><Relationship Id="rId1518" Type="http://schemas.openxmlformats.org/officeDocument/2006/relationships/image" Target="media/image757.wmf"/><Relationship Id="rId1519" Type="http://schemas.openxmlformats.org/officeDocument/2006/relationships/oleObject" Target="embeddings/oleObject753.bin"/><Relationship Id="rId390" Type="http://schemas.openxmlformats.org/officeDocument/2006/relationships/oleObject" Target="embeddings/oleObject189.bin"/><Relationship Id="rId391" Type="http://schemas.openxmlformats.org/officeDocument/2006/relationships/image" Target="media/image193.wmf"/><Relationship Id="rId392" Type="http://schemas.openxmlformats.org/officeDocument/2006/relationships/oleObject" Target="embeddings/oleObject190.bin"/><Relationship Id="rId393" Type="http://schemas.openxmlformats.org/officeDocument/2006/relationships/image" Target="media/image194.wmf"/><Relationship Id="rId394" Type="http://schemas.openxmlformats.org/officeDocument/2006/relationships/oleObject" Target="embeddings/oleObject191.bin"/><Relationship Id="rId395" Type="http://schemas.openxmlformats.org/officeDocument/2006/relationships/image" Target="media/image195.wmf"/><Relationship Id="rId396" Type="http://schemas.openxmlformats.org/officeDocument/2006/relationships/oleObject" Target="embeddings/oleObject192.bin"/><Relationship Id="rId397" Type="http://schemas.openxmlformats.org/officeDocument/2006/relationships/image" Target="media/image196.wmf"/><Relationship Id="rId398" Type="http://schemas.openxmlformats.org/officeDocument/2006/relationships/oleObject" Target="embeddings/oleObject193.bin"/><Relationship Id="rId399" Type="http://schemas.openxmlformats.org/officeDocument/2006/relationships/image" Target="media/image197.wmf"/><Relationship Id="rId2760" Type="http://schemas.openxmlformats.org/officeDocument/2006/relationships/image" Target="media/image1379.wmf"/><Relationship Id="rId2761" Type="http://schemas.openxmlformats.org/officeDocument/2006/relationships/oleObject" Target="embeddings/oleObject1371.bin"/><Relationship Id="rId2762" Type="http://schemas.openxmlformats.org/officeDocument/2006/relationships/image" Target="media/image1380.emf"/><Relationship Id="rId2763" Type="http://schemas.openxmlformats.org/officeDocument/2006/relationships/oleObject" Target="embeddings/oleObject1372.bin"/><Relationship Id="rId2764" Type="http://schemas.openxmlformats.org/officeDocument/2006/relationships/image" Target="media/image1381.emf"/><Relationship Id="rId2765" Type="http://schemas.openxmlformats.org/officeDocument/2006/relationships/oleObject" Target="embeddings/oleObject1373.bin"/><Relationship Id="rId2766" Type="http://schemas.openxmlformats.org/officeDocument/2006/relationships/image" Target="media/image1382.emf"/><Relationship Id="rId2767" Type="http://schemas.openxmlformats.org/officeDocument/2006/relationships/oleObject" Target="embeddings/oleObject1374.bin"/><Relationship Id="rId2768" Type="http://schemas.openxmlformats.org/officeDocument/2006/relationships/image" Target="media/image1383.wmf"/><Relationship Id="rId2769" Type="http://schemas.openxmlformats.org/officeDocument/2006/relationships/oleObject" Target="embeddings/oleObject1375.bin"/><Relationship Id="rId4170" Type="http://schemas.openxmlformats.org/officeDocument/2006/relationships/oleObject" Target="embeddings/oleObject2075.bin"/><Relationship Id="rId4171" Type="http://schemas.openxmlformats.org/officeDocument/2006/relationships/image" Target="media/image2085.wmf"/><Relationship Id="rId4172" Type="http://schemas.openxmlformats.org/officeDocument/2006/relationships/oleObject" Target="embeddings/oleObject2076.bin"/><Relationship Id="rId4173" Type="http://schemas.openxmlformats.org/officeDocument/2006/relationships/image" Target="media/image2086.wmf"/><Relationship Id="rId4174" Type="http://schemas.openxmlformats.org/officeDocument/2006/relationships/oleObject" Target="embeddings/oleObject2077.bin"/><Relationship Id="rId4175" Type="http://schemas.openxmlformats.org/officeDocument/2006/relationships/image" Target="media/image2087.wmf"/><Relationship Id="rId4176" Type="http://schemas.openxmlformats.org/officeDocument/2006/relationships/oleObject" Target="embeddings/oleObject2078.bin"/><Relationship Id="rId4177" Type="http://schemas.openxmlformats.org/officeDocument/2006/relationships/image" Target="media/image2088.wmf"/><Relationship Id="rId4178" Type="http://schemas.openxmlformats.org/officeDocument/2006/relationships/oleObject" Target="embeddings/oleObject2079.bin"/><Relationship Id="rId4179" Type="http://schemas.openxmlformats.org/officeDocument/2006/relationships/image" Target="media/image2089.wmf"/><Relationship Id="rId2220" Type="http://schemas.openxmlformats.org/officeDocument/2006/relationships/image" Target="media/image1108.wmf"/><Relationship Id="rId2221" Type="http://schemas.openxmlformats.org/officeDocument/2006/relationships/oleObject" Target="embeddings/oleObject1104.bin"/><Relationship Id="rId2222" Type="http://schemas.openxmlformats.org/officeDocument/2006/relationships/image" Target="media/image1109.wmf"/><Relationship Id="rId2223" Type="http://schemas.openxmlformats.org/officeDocument/2006/relationships/oleObject" Target="embeddings/oleObject1105.bin"/><Relationship Id="rId2224" Type="http://schemas.openxmlformats.org/officeDocument/2006/relationships/image" Target="media/image1110.wmf"/><Relationship Id="rId2225" Type="http://schemas.openxmlformats.org/officeDocument/2006/relationships/oleObject" Target="embeddings/oleObject1106.bin"/><Relationship Id="rId2226" Type="http://schemas.openxmlformats.org/officeDocument/2006/relationships/image" Target="media/image1111.emf"/><Relationship Id="rId2227" Type="http://schemas.openxmlformats.org/officeDocument/2006/relationships/oleObject" Target="embeddings/oleObject1107.bin"/><Relationship Id="rId2228" Type="http://schemas.openxmlformats.org/officeDocument/2006/relationships/image" Target="media/image1112.wmf"/><Relationship Id="rId2229" Type="http://schemas.openxmlformats.org/officeDocument/2006/relationships/oleObject" Target="embeddings/oleObject1108.bin"/><Relationship Id="rId3470" Type="http://schemas.openxmlformats.org/officeDocument/2006/relationships/image" Target="media/image1734.wmf"/><Relationship Id="rId3471" Type="http://schemas.openxmlformats.org/officeDocument/2006/relationships/oleObject" Target="embeddings/oleObject1726.bin"/><Relationship Id="rId3472" Type="http://schemas.openxmlformats.org/officeDocument/2006/relationships/image" Target="media/image1735.wmf"/><Relationship Id="rId3473" Type="http://schemas.openxmlformats.org/officeDocument/2006/relationships/oleObject" Target="embeddings/oleObject1727.bin"/><Relationship Id="rId3474" Type="http://schemas.openxmlformats.org/officeDocument/2006/relationships/image" Target="media/image1736.wmf"/><Relationship Id="rId3475" Type="http://schemas.openxmlformats.org/officeDocument/2006/relationships/oleObject" Target="embeddings/oleObject1728.bin"/><Relationship Id="rId3476" Type="http://schemas.openxmlformats.org/officeDocument/2006/relationships/image" Target="media/image1737.wmf"/><Relationship Id="rId3477" Type="http://schemas.openxmlformats.org/officeDocument/2006/relationships/oleObject" Target="embeddings/oleObject1729.bin"/><Relationship Id="rId3478" Type="http://schemas.openxmlformats.org/officeDocument/2006/relationships/image" Target="media/image1738.wmf"/><Relationship Id="rId3479" Type="http://schemas.openxmlformats.org/officeDocument/2006/relationships/oleObject" Target="embeddings/oleObject1730.bin"/><Relationship Id="rId1520" Type="http://schemas.openxmlformats.org/officeDocument/2006/relationships/image" Target="media/image758.wmf"/><Relationship Id="rId1521" Type="http://schemas.openxmlformats.org/officeDocument/2006/relationships/oleObject" Target="embeddings/oleObject754.bin"/><Relationship Id="rId1522" Type="http://schemas.openxmlformats.org/officeDocument/2006/relationships/image" Target="media/image759.wmf"/><Relationship Id="rId1523" Type="http://schemas.openxmlformats.org/officeDocument/2006/relationships/oleObject" Target="embeddings/oleObject755.bin"/><Relationship Id="rId1524" Type="http://schemas.openxmlformats.org/officeDocument/2006/relationships/image" Target="media/image760.wmf"/><Relationship Id="rId1525" Type="http://schemas.openxmlformats.org/officeDocument/2006/relationships/oleObject" Target="embeddings/oleObject756.bin"/><Relationship Id="rId1526" Type="http://schemas.openxmlformats.org/officeDocument/2006/relationships/image" Target="media/image761.wmf"/><Relationship Id="rId1527" Type="http://schemas.openxmlformats.org/officeDocument/2006/relationships/oleObject" Target="embeddings/oleObject757.bin"/><Relationship Id="rId1528" Type="http://schemas.openxmlformats.org/officeDocument/2006/relationships/image" Target="media/image762.wmf"/><Relationship Id="rId1529" Type="http://schemas.openxmlformats.org/officeDocument/2006/relationships/oleObject" Target="embeddings/oleObject758.bin"/><Relationship Id="rId2770" Type="http://schemas.openxmlformats.org/officeDocument/2006/relationships/image" Target="media/image1384.wmf"/><Relationship Id="rId2771" Type="http://schemas.openxmlformats.org/officeDocument/2006/relationships/oleObject" Target="embeddings/oleObject1376.bin"/><Relationship Id="rId2772" Type="http://schemas.openxmlformats.org/officeDocument/2006/relationships/image" Target="media/image1385.wmf"/><Relationship Id="rId2773" Type="http://schemas.openxmlformats.org/officeDocument/2006/relationships/oleObject" Target="embeddings/oleObject1377.bin"/><Relationship Id="rId2774" Type="http://schemas.openxmlformats.org/officeDocument/2006/relationships/image" Target="media/image1386.wmf"/><Relationship Id="rId2775" Type="http://schemas.openxmlformats.org/officeDocument/2006/relationships/oleObject" Target="embeddings/oleObject1378.bin"/><Relationship Id="rId2776" Type="http://schemas.openxmlformats.org/officeDocument/2006/relationships/image" Target="media/image1387.wmf"/><Relationship Id="rId2777" Type="http://schemas.openxmlformats.org/officeDocument/2006/relationships/oleObject" Target="embeddings/oleObject1379.bin"/><Relationship Id="rId2778" Type="http://schemas.openxmlformats.org/officeDocument/2006/relationships/image" Target="media/image1388.wmf"/><Relationship Id="rId2779" Type="http://schemas.openxmlformats.org/officeDocument/2006/relationships/oleObject" Target="embeddings/oleObject1380.bin"/><Relationship Id="rId4180" Type="http://schemas.openxmlformats.org/officeDocument/2006/relationships/oleObject" Target="embeddings/oleObject2080.bin"/><Relationship Id="rId4181" Type="http://schemas.openxmlformats.org/officeDocument/2006/relationships/image" Target="media/image2090.wmf"/><Relationship Id="rId4182" Type="http://schemas.openxmlformats.org/officeDocument/2006/relationships/oleObject" Target="embeddings/oleObject2081.bin"/><Relationship Id="rId4183" Type="http://schemas.openxmlformats.org/officeDocument/2006/relationships/image" Target="media/image2091.wmf"/><Relationship Id="rId4184" Type="http://schemas.openxmlformats.org/officeDocument/2006/relationships/oleObject" Target="embeddings/oleObject2082.bin"/><Relationship Id="rId4185" Type="http://schemas.openxmlformats.org/officeDocument/2006/relationships/image" Target="media/image2092.wmf"/><Relationship Id="rId4186" Type="http://schemas.openxmlformats.org/officeDocument/2006/relationships/oleObject" Target="embeddings/oleObject2083.bin"/><Relationship Id="rId4187" Type="http://schemas.openxmlformats.org/officeDocument/2006/relationships/header" Target="header1.xml"/><Relationship Id="rId4188" Type="http://schemas.openxmlformats.org/officeDocument/2006/relationships/header" Target="header2.xml"/><Relationship Id="rId4189" Type="http://schemas.openxmlformats.org/officeDocument/2006/relationships/fontTable" Target="fontTable.xml"/><Relationship Id="rId2230" Type="http://schemas.openxmlformats.org/officeDocument/2006/relationships/image" Target="media/image1113.emf"/><Relationship Id="rId2231" Type="http://schemas.openxmlformats.org/officeDocument/2006/relationships/oleObject" Target="embeddings/oleObject1109.bin"/><Relationship Id="rId2232" Type="http://schemas.openxmlformats.org/officeDocument/2006/relationships/image" Target="media/image1114.wmf"/><Relationship Id="rId2233" Type="http://schemas.openxmlformats.org/officeDocument/2006/relationships/oleObject" Target="embeddings/oleObject1110.bin"/><Relationship Id="rId2234" Type="http://schemas.openxmlformats.org/officeDocument/2006/relationships/image" Target="media/image1115.emf"/><Relationship Id="rId2235" Type="http://schemas.openxmlformats.org/officeDocument/2006/relationships/oleObject" Target="embeddings/oleObject1111.bin"/><Relationship Id="rId2236" Type="http://schemas.openxmlformats.org/officeDocument/2006/relationships/image" Target="media/image1116.emf"/><Relationship Id="rId2237" Type="http://schemas.openxmlformats.org/officeDocument/2006/relationships/oleObject" Target="embeddings/oleObject1112.bin"/><Relationship Id="rId2238" Type="http://schemas.openxmlformats.org/officeDocument/2006/relationships/image" Target="media/image1117.wmf"/><Relationship Id="rId2239" Type="http://schemas.openxmlformats.org/officeDocument/2006/relationships/oleObject" Target="embeddings/oleObject1113.bin"/><Relationship Id="rId3480" Type="http://schemas.openxmlformats.org/officeDocument/2006/relationships/image" Target="media/image1739.wmf"/><Relationship Id="rId3481" Type="http://schemas.openxmlformats.org/officeDocument/2006/relationships/oleObject" Target="embeddings/oleObject1731.bin"/><Relationship Id="rId3482" Type="http://schemas.openxmlformats.org/officeDocument/2006/relationships/image" Target="media/image1740.wmf"/><Relationship Id="rId3483" Type="http://schemas.openxmlformats.org/officeDocument/2006/relationships/oleObject" Target="embeddings/oleObject1732.bin"/><Relationship Id="rId3484" Type="http://schemas.openxmlformats.org/officeDocument/2006/relationships/image" Target="media/image1741.wmf"/><Relationship Id="rId3485" Type="http://schemas.openxmlformats.org/officeDocument/2006/relationships/oleObject" Target="embeddings/oleObject1733.bin"/><Relationship Id="rId3486" Type="http://schemas.openxmlformats.org/officeDocument/2006/relationships/image" Target="media/image1742.wmf"/><Relationship Id="rId3487" Type="http://schemas.openxmlformats.org/officeDocument/2006/relationships/oleObject" Target="embeddings/oleObject1734.bin"/><Relationship Id="rId3488" Type="http://schemas.openxmlformats.org/officeDocument/2006/relationships/image" Target="media/image1743.wmf"/><Relationship Id="rId3489" Type="http://schemas.openxmlformats.org/officeDocument/2006/relationships/oleObject" Target="embeddings/oleObject1735.bin"/><Relationship Id="rId1530" Type="http://schemas.openxmlformats.org/officeDocument/2006/relationships/image" Target="media/image763.wmf"/><Relationship Id="rId1531" Type="http://schemas.openxmlformats.org/officeDocument/2006/relationships/oleObject" Target="embeddings/oleObject759.bin"/><Relationship Id="rId1532" Type="http://schemas.openxmlformats.org/officeDocument/2006/relationships/image" Target="media/image764.wmf"/><Relationship Id="rId1533" Type="http://schemas.openxmlformats.org/officeDocument/2006/relationships/oleObject" Target="embeddings/oleObject760.bin"/><Relationship Id="rId1534" Type="http://schemas.openxmlformats.org/officeDocument/2006/relationships/image" Target="media/image765.wmf"/><Relationship Id="rId1535" Type="http://schemas.openxmlformats.org/officeDocument/2006/relationships/oleObject" Target="embeddings/oleObject761.bin"/><Relationship Id="rId1536" Type="http://schemas.openxmlformats.org/officeDocument/2006/relationships/image" Target="media/image766.wmf"/><Relationship Id="rId1537" Type="http://schemas.openxmlformats.org/officeDocument/2006/relationships/oleObject" Target="embeddings/oleObject762.bin"/><Relationship Id="rId1538" Type="http://schemas.openxmlformats.org/officeDocument/2006/relationships/image" Target="media/image767.wmf"/><Relationship Id="rId1539" Type="http://schemas.openxmlformats.org/officeDocument/2006/relationships/oleObject" Target="embeddings/oleObject763.bin"/><Relationship Id="rId2780" Type="http://schemas.openxmlformats.org/officeDocument/2006/relationships/image" Target="media/image1389.wmf"/><Relationship Id="rId2781" Type="http://schemas.openxmlformats.org/officeDocument/2006/relationships/oleObject" Target="embeddings/oleObject1381.bin"/><Relationship Id="rId2782" Type="http://schemas.openxmlformats.org/officeDocument/2006/relationships/image" Target="media/image1390.wmf"/><Relationship Id="rId2783" Type="http://schemas.openxmlformats.org/officeDocument/2006/relationships/oleObject" Target="embeddings/oleObject1382.bin"/><Relationship Id="rId2784" Type="http://schemas.openxmlformats.org/officeDocument/2006/relationships/image" Target="media/image1391.wmf"/><Relationship Id="rId2785" Type="http://schemas.openxmlformats.org/officeDocument/2006/relationships/oleObject" Target="embeddings/oleObject1383.bin"/><Relationship Id="rId2786" Type="http://schemas.openxmlformats.org/officeDocument/2006/relationships/image" Target="media/image1392.wmf"/><Relationship Id="rId2787" Type="http://schemas.openxmlformats.org/officeDocument/2006/relationships/oleObject" Target="embeddings/oleObject1384.bin"/><Relationship Id="rId2788" Type="http://schemas.openxmlformats.org/officeDocument/2006/relationships/image" Target="media/image1393.wmf"/><Relationship Id="rId2789" Type="http://schemas.openxmlformats.org/officeDocument/2006/relationships/oleObject" Target="embeddings/oleObject1385.bin"/><Relationship Id="rId4190" Type="http://schemas.openxmlformats.org/officeDocument/2006/relationships/theme" Target="theme/theme1.xml"/><Relationship Id="rId4191" Type="http://schemas.microsoft.com/office/2011/relationships/commentsExtended" Target="commentsExtended.xml"/><Relationship Id="rId2240" Type="http://schemas.openxmlformats.org/officeDocument/2006/relationships/image" Target="media/image1118.wmf"/><Relationship Id="rId2241" Type="http://schemas.openxmlformats.org/officeDocument/2006/relationships/oleObject" Target="embeddings/oleObject1114.bin"/><Relationship Id="rId2242" Type="http://schemas.openxmlformats.org/officeDocument/2006/relationships/image" Target="media/image1119.emf"/><Relationship Id="rId2243" Type="http://schemas.openxmlformats.org/officeDocument/2006/relationships/oleObject" Target="embeddings/oleObject1115.bin"/><Relationship Id="rId2244" Type="http://schemas.openxmlformats.org/officeDocument/2006/relationships/image" Target="media/image1120.emf"/><Relationship Id="rId2245" Type="http://schemas.openxmlformats.org/officeDocument/2006/relationships/oleObject" Target="embeddings/oleObject1116.bin"/><Relationship Id="rId2246" Type="http://schemas.openxmlformats.org/officeDocument/2006/relationships/image" Target="media/image1121.wmf"/><Relationship Id="rId2247" Type="http://schemas.openxmlformats.org/officeDocument/2006/relationships/oleObject" Target="embeddings/oleObject1117.bin"/><Relationship Id="rId2248" Type="http://schemas.openxmlformats.org/officeDocument/2006/relationships/image" Target="media/image1122.emf"/><Relationship Id="rId2249" Type="http://schemas.openxmlformats.org/officeDocument/2006/relationships/oleObject" Target="embeddings/oleObject1118.bin"/><Relationship Id="rId3490" Type="http://schemas.openxmlformats.org/officeDocument/2006/relationships/image" Target="media/image1744.wmf"/><Relationship Id="rId3491" Type="http://schemas.openxmlformats.org/officeDocument/2006/relationships/oleObject" Target="embeddings/oleObject1736.bin"/><Relationship Id="rId3492" Type="http://schemas.openxmlformats.org/officeDocument/2006/relationships/image" Target="media/image1745.wmf"/><Relationship Id="rId3493" Type="http://schemas.openxmlformats.org/officeDocument/2006/relationships/oleObject" Target="embeddings/oleObject1737.bin"/><Relationship Id="rId3494" Type="http://schemas.openxmlformats.org/officeDocument/2006/relationships/image" Target="media/image1746.wmf"/><Relationship Id="rId3495" Type="http://schemas.openxmlformats.org/officeDocument/2006/relationships/oleObject" Target="embeddings/oleObject1738.bin"/><Relationship Id="rId3496" Type="http://schemas.openxmlformats.org/officeDocument/2006/relationships/image" Target="media/image1747.wmf"/><Relationship Id="rId3497" Type="http://schemas.openxmlformats.org/officeDocument/2006/relationships/oleObject" Target="embeddings/oleObject1739.bin"/><Relationship Id="rId3498" Type="http://schemas.openxmlformats.org/officeDocument/2006/relationships/image" Target="media/image1748.wmf"/><Relationship Id="rId3499" Type="http://schemas.openxmlformats.org/officeDocument/2006/relationships/oleObject" Target="embeddings/oleObject1740.bin"/><Relationship Id="rId600" Type="http://schemas.openxmlformats.org/officeDocument/2006/relationships/oleObject" Target="embeddings/oleObject294.bin"/><Relationship Id="rId601" Type="http://schemas.openxmlformats.org/officeDocument/2006/relationships/image" Target="media/image298.wmf"/><Relationship Id="rId602" Type="http://schemas.openxmlformats.org/officeDocument/2006/relationships/oleObject" Target="embeddings/oleObject295.bin"/><Relationship Id="rId603" Type="http://schemas.openxmlformats.org/officeDocument/2006/relationships/image" Target="media/image299.wmf"/><Relationship Id="rId604" Type="http://schemas.openxmlformats.org/officeDocument/2006/relationships/oleObject" Target="embeddings/oleObject296.bin"/><Relationship Id="rId605" Type="http://schemas.openxmlformats.org/officeDocument/2006/relationships/image" Target="media/image300.wmf"/><Relationship Id="rId606" Type="http://schemas.openxmlformats.org/officeDocument/2006/relationships/oleObject" Target="embeddings/oleObject297.bin"/><Relationship Id="rId607" Type="http://schemas.openxmlformats.org/officeDocument/2006/relationships/image" Target="media/image301.wmf"/><Relationship Id="rId608" Type="http://schemas.openxmlformats.org/officeDocument/2006/relationships/oleObject" Target="embeddings/oleObject298.bin"/><Relationship Id="rId609" Type="http://schemas.openxmlformats.org/officeDocument/2006/relationships/image" Target="media/image302.wmf"/><Relationship Id="rId1540" Type="http://schemas.openxmlformats.org/officeDocument/2006/relationships/image" Target="media/image768.wmf"/><Relationship Id="rId1541" Type="http://schemas.openxmlformats.org/officeDocument/2006/relationships/oleObject" Target="embeddings/oleObject764.bin"/><Relationship Id="rId1542" Type="http://schemas.openxmlformats.org/officeDocument/2006/relationships/image" Target="media/image769.wmf"/><Relationship Id="rId1543" Type="http://schemas.openxmlformats.org/officeDocument/2006/relationships/oleObject" Target="embeddings/oleObject765.bin"/><Relationship Id="rId1544" Type="http://schemas.openxmlformats.org/officeDocument/2006/relationships/image" Target="media/image770.emf"/><Relationship Id="rId1545" Type="http://schemas.openxmlformats.org/officeDocument/2006/relationships/oleObject" Target="embeddings/oleObject766.bin"/><Relationship Id="rId1546" Type="http://schemas.openxmlformats.org/officeDocument/2006/relationships/image" Target="media/image771.wmf"/><Relationship Id="rId1547" Type="http://schemas.openxmlformats.org/officeDocument/2006/relationships/oleObject" Target="embeddings/oleObject767.bin"/><Relationship Id="rId1548" Type="http://schemas.openxmlformats.org/officeDocument/2006/relationships/image" Target="media/image772.wmf"/><Relationship Id="rId1549" Type="http://schemas.openxmlformats.org/officeDocument/2006/relationships/oleObject" Target="embeddings/oleObject768.bin"/><Relationship Id="rId2790" Type="http://schemas.openxmlformats.org/officeDocument/2006/relationships/image" Target="media/image1394.wmf"/><Relationship Id="rId2791" Type="http://schemas.openxmlformats.org/officeDocument/2006/relationships/oleObject" Target="embeddings/oleObject1386.bin"/><Relationship Id="rId2792" Type="http://schemas.openxmlformats.org/officeDocument/2006/relationships/image" Target="media/image1395.wmf"/><Relationship Id="rId2793" Type="http://schemas.openxmlformats.org/officeDocument/2006/relationships/oleObject" Target="embeddings/oleObject1387.bin"/><Relationship Id="rId2794" Type="http://schemas.openxmlformats.org/officeDocument/2006/relationships/image" Target="media/image1396.wmf"/><Relationship Id="rId2795" Type="http://schemas.openxmlformats.org/officeDocument/2006/relationships/oleObject" Target="embeddings/oleObject1388.bin"/><Relationship Id="rId2796" Type="http://schemas.openxmlformats.org/officeDocument/2006/relationships/image" Target="media/image1397.wmf"/><Relationship Id="rId2797" Type="http://schemas.openxmlformats.org/officeDocument/2006/relationships/oleObject" Target="embeddings/oleObject1389.bin"/><Relationship Id="rId2798" Type="http://schemas.openxmlformats.org/officeDocument/2006/relationships/image" Target="media/image1398.wmf"/><Relationship Id="rId2799" Type="http://schemas.openxmlformats.org/officeDocument/2006/relationships/oleObject" Target="embeddings/oleObject1390.bin"/><Relationship Id="rId1000" Type="http://schemas.openxmlformats.org/officeDocument/2006/relationships/oleObject" Target="embeddings/oleObject494.bin"/><Relationship Id="rId1001" Type="http://schemas.openxmlformats.org/officeDocument/2006/relationships/image" Target="media/image498.wmf"/><Relationship Id="rId1002" Type="http://schemas.openxmlformats.org/officeDocument/2006/relationships/oleObject" Target="embeddings/oleObject495.bin"/><Relationship Id="rId1003" Type="http://schemas.openxmlformats.org/officeDocument/2006/relationships/image" Target="media/image499.wmf"/><Relationship Id="rId1004" Type="http://schemas.openxmlformats.org/officeDocument/2006/relationships/oleObject" Target="embeddings/oleObject496.bin"/><Relationship Id="rId1005" Type="http://schemas.openxmlformats.org/officeDocument/2006/relationships/image" Target="media/image500.wmf"/><Relationship Id="rId1006" Type="http://schemas.openxmlformats.org/officeDocument/2006/relationships/oleObject" Target="embeddings/oleObject497.bin"/><Relationship Id="rId1007" Type="http://schemas.openxmlformats.org/officeDocument/2006/relationships/image" Target="media/image501.wmf"/><Relationship Id="rId1008" Type="http://schemas.openxmlformats.org/officeDocument/2006/relationships/oleObject" Target="embeddings/oleObject498.bin"/><Relationship Id="rId1009" Type="http://schemas.openxmlformats.org/officeDocument/2006/relationships/image" Target="media/image502.wmf"/><Relationship Id="rId2250" Type="http://schemas.openxmlformats.org/officeDocument/2006/relationships/image" Target="media/image1123.emf"/><Relationship Id="rId2251" Type="http://schemas.openxmlformats.org/officeDocument/2006/relationships/oleObject" Target="embeddings/oleObject1119.bin"/><Relationship Id="rId2252" Type="http://schemas.openxmlformats.org/officeDocument/2006/relationships/image" Target="media/image1124.wmf"/><Relationship Id="rId2253" Type="http://schemas.openxmlformats.org/officeDocument/2006/relationships/oleObject" Target="embeddings/oleObject1120.bin"/><Relationship Id="rId2254" Type="http://schemas.openxmlformats.org/officeDocument/2006/relationships/image" Target="media/image1125.emf"/><Relationship Id="rId2255" Type="http://schemas.openxmlformats.org/officeDocument/2006/relationships/oleObject" Target="embeddings/oleObject1121.bin"/><Relationship Id="rId2256" Type="http://schemas.openxmlformats.org/officeDocument/2006/relationships/image" Target="media/image1126.emf"/><Relationship Id="rId2257" Type="http://schemas.openxmlformats.org/officeDocument/2006/relationships/oleObject" Target="embeddings/oleObject1122.bin"/><Relationship Id="rId2258" Type="http://schemas.openxmlformats.org/officeDocument/2006/relationships/image" Target="media/image1127.wmf"/><Relationship Id="rId2259" Type="http://schemas.openxmlformats.org/officeDocument/2006/relationships/oleObject" Target="embeddings/oleObject1123.bin"/><Relationship Id="rId610" Type="http://schemas.openxmlformats.org/officeDocument/2006/relationships/oleObject" Target="embeddings/oleObject299.bin"/><Relationship Id="rId611" Type="http://schemas.openxmlformats.org/officeDocument/2006/relationships/image" Target="media/image303.wmf"/><Relationship Id="rId612" Type="http://schemas.openxmlformats.org/officeDocument/2006/relationships/oleObject" Target="embeddings/oleObject300.bin"/><Relationship Id="rId613" Type="http://schemas.openxmlformats.org/officeDocument/2006/relationships/image" Target="media/image304.wmf"/><Relationship Id="rId614" Type="http://schemas.openxmlformats.org/officeDocument/2006/relationships/oleObject" Target="embeddings/oleObject301.bin"/><Relationship Id="rId615" Type="http://schemas.openxmlformats.org/officeDocument/2006/relationships/image" Target="media/image305.wmf"/><Relationship Id="rId616" Type="http://schemas.openxmlformats.org/officeDocument/2006/relationships/oleObject" Target="embeddings/oleObject302.bin"/><Relationship Id="rId617" Type="http://schemas.openxmlformats.org/officeDocument/2006/relationships/image" Target="media/image306.wmf"/><Relationship Id="rId618" Type="http://schemas.openxmlformats.org/officeDocument/2006/relationships/oleObject" Target="embeddings/oleObject303.bin"/><Relationship Id="rId619" Type="http://schemas.openxmlformats.org/officeDocument/2006/relationships/image" Target="media/image307.wmf"/><Relationship Id="rId1550" Type="http://schemas.openxmlformats.org/officeDocument/2006/relationships/image" Target="media/image773.wmf"/><Relationship Id="rId1551" Type="http://schemas.openxmlformats.org/officeDocument/2006/relationships/oleObject" Target="embeddings/oleObject769.bin"/><Relationship Id="rId1552" Type="http://schemas.openxmlformats.org/officeDocument/2006/relationships/image" Target="media/image774.wmf"/><Relationship Id="rId1553" Type="http://schemas.openxmlformats.org/officeDocument/2006/relationships/oleObject" Target="embeddings/oleObject770.bin"/><Relationship Id="rId1554" Type="http://schemas.openxmlformats.org/officeDocument/2006/relationships/image" Target="media/image775.wmf"/><Relationship Id="rId1555" Type="http://schemas.openxmlformats.org/officeDocument/2006/relationships/oleObject" Target="embeddings/oleObject771.bin"/><Relationship Id="rId1556" Type="http://schemas.openxmlformats.org/officeDocument/2006/relationships/image" Target="media/image776.wmf"/><Relationship Id="rId1557" Type="http://schemas.openxmlformats.org/officeDocument/2006/relationships/oleObject" Target="embeddings/oleObject772.bin"/><Relationship Id="rId1558" Type="http://schemas.openxmlformats.org/officeDocument/2006/relationships/image" Target="media/image777.wmf"/><Relationship Id="rId1559" Type="http://schemas.openxmlformats.org/officeDocument/2006/relationships/oleObject" Target="embeddings/oleObject773.bin"/><Relationship Id="rId1010" Type="http://schemas.openxmlformats.org/officeDocument/2006/relationships/oleObject" Target="embeddings/oleObject499.bin"/><Relationship Id="rId1011" Type="http://schemas.openxmlformats.org/officeDocument/2006/relationships/image" Target="media/image503.wmf"/><Relationship Id="rId1012" Type="http://schemas.openxmlformats.org/officeDocument/2006/relationships/oleObject" Target="embeddings/oleObject500.bin"/><Relationship Id="rId1013" Type="http://schemas.openxmlformats.org/officeDocument/2006/relationships/image" Target="media/image504.wmf"/><Relationship Id="rId1014" Type="http://schemas.openxmlformats.org/officeDocument/2006/relationships/oleObject" Target="embeddings/oleObject501.bin"/><Relationship Id="rId1015" Type="http://schemas.openxmlformats.org/officeDocument/2006/relationships/image" Target="media/image505.wmf"/><Relationship Id="rId1016" Type="http://schemas.openxmlformats.org/officeDocument/2006/relationships/oleObject" Target="embeddings/oleObject502.bin"/><Relationship Id="rId1017" Type="http://schemas.openxmlformats.org/officeDocument/2006/relationships/image" Target="media/image506.wmf"/><Relationship Id="rId1018" Type="http://schemas.openxmlformats.org/officeDocument/2006/relationships/oleObject" Target="embeddings/oleObject503.bin"/><Relationship Id="rId1019" Type="http://schemas.openxmlformats.org/officeDocument/2006/relationships/image" Target="media/image507.wmf"/><Relationship Id="rId2260" Type="http://schemas.openxmlformats.org/officeDocument/2006/relationships/image" Target="media/image1128.emf"/><Relationship Id="rId2261" Type="http://schemas.openxmlformats.org/officeDocument/2006/relationships/oleObject" Target="embeddings/oleObject1124.bin"/><Relationship Id="rId2262" Type="http://schemas.openxmlformats.org/officeDocument/2006/relationships/image" Target="media/image1129.emf"/><Relationship Id="rId2263" Type="http://schemas.openxmlformats.org/officeDocument/2006/relationships/oleObject" Target="embeddings/oleObject1125.bin"/><Relationship Id="rId2264" Type="http://schemas.openxmlformats.org/officeDocument/2006/relationships/image" Target="media/image1130.wmf"/><Relationship Id="rId2265" Type="http://schemas.openxmlformats.org/officeDocument/2006/relationships/oleObject" Target="embeddings/oleObject1126.bin"/><Relationship Id="rId2266" Type="http://schemas.openxmlformats.org/officeDocument/2006/relationships/image" Target="media/image1131.wmf"/><Relationship Id="rId2267" Type="http://schemas.openxmlformats.org/officeDocument/2006/relationships/oleObject" Target="embeddings/oleObject1127.bin"/><Relationship Id="rId2268" Type="http://schemas.openxmlformats.org/officeDocument/2006/relationships/image" Target="media/image1132.emf"/><Relationship Id="rId2269" Type="http://schemas.openxmlformats.org/officeDocument/2006/relationships/oleObject" Target="embeddings/oleObject1128.bin"/><Relationship Id="rId620" Type="http://schemas.openxmlformats.org/officeDocument/2006/relationships/oleObject" Target="embeddings/oleObject304.bin"/><Relationship Id="rId621" Type="http://schemas.openxmlformats.org/officeDocument/2006/relationships/image" Target="media/image308.wmf"/><Relationship Id="rId622" Type="http://schemas.openxmlformats.org/officeDocument/2006/relationships/oleObject" Target="embeddings/oleObject305.bin"/><Relationship Id="rId623" Type="http://schemas.openxmlformats.org/officeDocument/2006/relationships/image" Target="media/image309.wmf"/><Relationship Id="rId624" Type="http://schemas.openxmlformats.org/officeDocument/2006/relationships/oleObject" Target="embeddings/oleObject306.bin"/><Relationship Id="rId625" Type="http://schemas.openxmlformats.org/officeDocument/2006/relationships/image" Target="media/image310.wmf"/><Relationship Id="rId626" Type="http://schemas.openxmlformats.org/officeDocument/2006/relationships/oleObject" Target="embeddings/oleObject307.bin"/><Relationship Id="rId627" Type="http://schemas.openxmlformats.org/officeDocument/2006/relationships/image" Target="media/image311.wmf"/><Relationship Id="rId628" Type="http://schemas.openxmlformats.org/officeDocument/2006/relationships/oleObject" Target="embeddings/oleObject308.bin"/><Relationship Id="rId629" Type="http://schemas.openxmlformats.org/officeDocument/2006/relationships/image" Target="media/image312.wmf"/><Relationship Id="rId1560" Type="http://schemas.openxmlformats.org/officeDocument/2006/relationships/image" Target="media/image778.wmf"/><Relationship Id="rId1561" Type="http://schemas.openxmlformats.org/officeDocument/2006/relationships/oleObject" Target="embeddings/oleObject774.bin"/><Relationship Id="rId1562" Type="http://schemas.openxmlformats.org/officeDocument/2006/relationships/image" Target="media/image779.wmf"/><Relationship Id="rId1563" Type="http://schemas.openxmlformats.org/officeDocument/2006/relationships/oleObject" Target="embeddings/oleObject775.bin"/><Relationship Id="rId1564" Type="http://schemas.openxmlformats.org/officeDocument/2006/relationships/image" Target="media/image780.wmf"/><Relationship Id="rId1565" Type="http://schemas.openxmlformats.org/officeDocument/2006/relationships/oleObject" Target="embeddings/oleObject776.bin"/><Relationship Id="rId1566" Type="http://schemas.openxmlformats.org/officeDocument/2006/relationships/image" Target="media/image781.wmf"/><Relationship Id="rId1567" Type="http://schemas.openxmlformats.org/officeDocument/2006/relationships/oleObject" Target="embeddings/oleObject777.bin"/><Relationship Id="rId1568" Type="http://schemas.openxmlformats.org/officeDocument/2006/relationships/image" Target="media/image782.wmf"/><Relationship Id="rId1569" Type="http://schemas.openxmlformats.org/officeDocument/2006/relationships/oleObject" Target="embeddings/oleObject778.bin"/><Relationship Id="rId1020" Type="http://schemas.openxmlformats.org/officeDocument/2006/relationships/oleObject" Target="embeddings/oleObject504.bin"/><Relationship Id="rId1021" Type="http://schemas.openxmlformats.org/officeDocument/2006/relationships/image" Target="media/image508.wmf"/><Relationship Id="rId1022" Type="http://schemas.openxmlformats.org/officeDocument/2006/relationships/oleObject" Target="embeddings/oleObject505.bin"/><Relationship Id="rId1023" Type="http://schemas.openxmlformats.org/officeDocument/2006/relationships/image" Target="media/image509.wmf"/><Relationship Id="rId1024" Type="http://schemas.openxmlformats.org/officeDocument/2006/relationships/oleObject" Target="embeddings/oleObject506.bin"/><Relationship Id="rId1025" Type="http://schemas.openxmlformats.org/officeDocument/2006/relationships/image" Target="media/image510.wmf"/><Relationship Id="rId1026" Type="http://schemas.openxmlformats.org/officeDocument/2006/relationships/oleObject" Target="embeddings/oleObject507.bin"/><Relationship Id="rId1027" Type="http://schemas.openxmlformats.org/officeDocument/2006/relationships/image" Target="media/image511.wmf"/><Relationship Id="rId1028" Type="http://schemas.openxmlformats.org/officeDocument/2006/relationships/oleObject" Target="embeddings/oleObject508.bin"/><Relationship Id="rId1029" Type="http://schemas.openxmlformats.org/officeDocument/2006/relationships/image" Target="media/image512.wmf"/><Relationship Id="rId2270" Type="http://schemas.openxmlformats.org/officeDocument/2006/relationships/image" Target="media/image1133.wmf"/><Relationship Id="rId2271" Type="http://schemas.openxmlformats.org/officeDocument/2006/relationships/oleObject" Target="embeddings/oleObject1129.bin"/><Relationship Id="rId2272" Type="http://schemas.openxmlformats.org/officeDocument/2006/relationships/image" Target="media/image1134.wmf"/><Relationship Id="rId2273" Type="http://schemas.openxmlformats.org/officeDocument/2006/relationships/oleObject" Target="embeddings/oleObject1130.bin"/><Relationship Id="rId2274" Type="http://schemas.openxmlformats.org/officeDocument/2006/relationships/image" Target="media/image1135.wmf"/><Relationship Id="rId2275" Type="http://schemas.openxmlformats.org/officeDocument/2006/relationships/oleObject" Target="embeddings/oleObject1131.bin"/><Relationship Id="rId2276" Type="http://schemas.openxmlformats.org/officeDocument/2006/relationships/image" Target="media/image1136.wmf"/><Relationship Id="rId2277" Type="http://schemas.openxmlformats.org/officeDocument/2006/relationships/oleObject" Target="embeddings/oleObject1132.bin"/><Relationship Id="rId2278" Type="http://schemas.openxmlformats.org/officeDocument/2006/relationships/image" Target="media/image1137.wmf"/><Relationship Id="rId2279" Type="http://schemas.openxmlformats.org/officeDocument/2006/relationships/oleObject" Target="embeddings/oleObject1133.bin"/><Relationship Id="rId3700" Type="http://schemas.openxmlformats.org/officeDocument/2006/relationships/oleObject" Target="embeddings/oleObject1840.bin"/><Relationship Id="rId3701" Type="http://schemas.openxmlformats.org/officeDocument/2006/relationships/image" Target="media/image1850.wmf"/><Relationship Id="rId3702" Type="http://schemas.openxmlformats.org/officeDocument/2006/relationships/oleObject" Target="embeddings/oleObject1841.bin"/><Relationship Id="rId3703" Type="http://schemas.openxmlformats.org/officeDocument/2006/relationships/image" Target="media/image1851.wmf"/><Relationship Id="rId3704" Type="http://schemas.openxmlformats.org/officeDocument/2006/relationships/oleObject" Target="embeddings/oleObject1842.bin"/><Relationship Id="rId3705" Type="http://schemas.openxmlformats.org/officeDocument/2006/relationships/image" Target="media/image1852.wmf"/><Relationship Id="rId3706" Type="http://schemas.openxmlformats.org/officeDocument/2006/relationships/oleObject" Target="embeddings/oleObject1843.bin"/><Relationship Id="rId3707" Type="http://schemas.openxmlformats.org/officeDocument/2006/relationships/image" Target="media/image1853.wmf"/><Relationship Id="rId3708" Type="http://schemas.openxmlformats.org/officeDocument/2006/relationships/oleObject" Target="embeddings/oleObject1844.bin"/><Relationship Id="rId3709" Type="http://schemas.openxmlformats.org/officeDocument/2006/relationships/image" Target="media/image1854.wmf"/><Relationship Id="rId630" Type="http://schemas.openxmlformats.org/officeDocument/2006/relationships/oleObject" Target="embeddings/oleObject309.bin"/><Relationship Id="rId631" Type="http://schemas.openxmlformats.org/officeDocument/2006/relationships/image" Target="media/image313.wmf"/><Relationship Id="rId632" Type="http://schemas.openxmlformats.org/officeDocument/2006/relationships/oleObject" Target="embeddings/oleObject310.bin"/><Relationship Id="rId633" Type="http://schemas.openxmlformats.org/officeDocument/2006/relationships/image" Target="media/image314.wmf"/><Relationship Id="rId634" Type="http://schemas.openxmlformats.org/officeDocument/2006/relationships/oleObject" Target="embeddings/oleObject311.bin"/><Relationship Id="rId635" Type="http://schemas.openxmlformats.org/officeDocument/2006/relationships/image" Target="media/image315.wmf"/><Relationship Id="rId636" Type="http://schemas.openxmlformats.org/officeDocument/2006/relationships/oleObject" Target="embeddings/oleObject312.bin"/><Relationship Id="rId637" Type="http://schemas.openxmlformats.org/officeDocument/2006/relationships/image" Target="media/image316.wmf"/><Relationship Id="rId638" Type="http://schemas.openxmlformats.org/officeDocument/2006/relationships/oleObject" Target="embeddings/oleObject313.bin"/><Relationship Id="rId639" Type="http://schemas.openxmlformats.org/officeDocument/2006/relationships/image" Target="media/image317.wmf"/><Relationship Id="rId1570" Type="http://schemas.openxmlformats.org/officeDocument/2006/relationships/image" Target="media/image783.wmf"/><Relationship Id="rId1571" Type="http://schemas.openxmlformats.org/officeDocument/2006/relationships/oleObject" Target="embeddings/oleObject779.bin"/><Relationship Id="rId1572" Type="http://schemas.openxmlformats.org/officeDocument/2006/relationships/image" Target="media/image784.wmf"/><Relationship Id="rId1573" Type="http://schemas.openxmlformats.org/officeDocument/2006/relationships/oleObject" Target="embeddings/oleObject780.bin"/><Relationship Id="rId1574" Type="http://schemas.openxmlformats.org/officeDocument/2006/relationships/image" Target="media/image785.wmf"/><Relationship Id="rId1575" Type="http://schemas.openxmlformats.org/officeDocument/2006/relationships/oleObject" Target="embeddings/oleObject781.bin"/><Relationship Id="rId1576" Type="http://schemas.openxmlformats.org/officeDocument/2006/relationships/image" Target="media/image786.wmf"/><Relationship Id="rId1577" Type="http://schemas.openxmlformats.org/officeDocument/2006/relationships/oleObject" Target="embeddings/oleObject782.bin"/><Relationship Id="rId1578" Type="http://schemas.openxmlformats.org/officeDocument/2006/relationships/image" Target="media/image787.wmf"/><Relationship Id="rId1579" Type="http://schemas.openxmlformats.org/officeDocument/2006/relationships/oleObject" Target="embeddings/oleObject783.bin"/><Relationship Id="rId1030" Type="http://schemas.openxmlformats.org/officeDocument/2006/relationships/oleObject" Target="embeddings/oleObject509.bin"/><Relationship Id="rId1031" Type="http://schemas.openxmlformats.org/officeDocument/2006/relationships/image" Target="media/image513.wmf"/><Relationship Id="rId1032" Type="http://schemas.openxmlformats.org/officeDocument/2006/relationships/oleObject" Target="embeddings/oleObject510.bin"/><Relationship Id="rId1033" Type="http://schemas.openxmlformats.org/officeDocument/2006/relationships/image" Target="media/image514.wmf"/><Relationship Id="rId1034" Type="http://schemas.openxmlformats.org/officeDocument/2006/relationships/oleObject" Target="embeddings/oleObject511.bin"/><Relationship Id="rId1035" Type="http://schemas.openxmlformats.org/officeDocument/2006/relationships/image" Target="media/image515.wmf"/><Relationship Id="rId1036" Type="http://schemas.openxmlformats.org/officeDocument/2006/relationships/oleObject" Target="embeddings/oleObject512.bin"/><Relationship Id="rId1037" Type="http://schemas.openxmlformats.org/officeDocument/2006/relationships/image" Target="media/image516.wmf"/><Relationship Id="rId1038" Type="http://schemas.openxmlformats.org/officeDocument/2006/relationships/oleObject" Target="embeddings/oleObject513.bin"/><Relationship Id="rId1039" Type="http://schemas.openxmlformats.org/officeDocument/2006/relationships/image" Target="media/image517.wmf"/><Relationship Id="rId2280" Type="http://schemas.openxmlformats.org/officeDocument/2006/relationships/image" Target="media/image1138.wmf"/><Relationship Id="rId2281" Type="http://schemas.openxmlformats.org/officeDocument/2006/relationships/oleObject" Target="embeddings/oleObject1134.bin"/><Relationship Id="rId2282" Type="http://schemas.openxmlformats.org/officeDocument/2006/relationships/image" Target="media/image1139.wmf"/><Relationship Id="rId2283" Type="http://schemas.openxmlformats.org/officeDocument/2006/relationships/oleObject" Target="embeddings/oleObject1135.bin"/><Relationship Id="rId2284" Type="http://schemas.openxmlformats.org/officeDocument/2006/relationships/image" Target="media/image1140.emf"/><Relationship Id="rId2285" Type="http://schemas.openxmlformats.org/officeDocument/2006/relationships/oleObject" Target="embeddings/oleObject1136.bin"/><Relationship Id="rId2286" Type="http://schemas.openxmlformats.org/officeDocument/2006/relationships/image" Target="media/image1141.wmf"/><Relationship Id="rId2287" Type="http://schemas.openxmlformats.org/officeDocument/2006/relationships/oleObject" Target="embeddings/oleObject1137.bin"/><Relationship Id="rId2288" Type="http://schemas.openxmlformats.org/officeDocument/2006/relationships/image" Target="media/image1142.wmf"/><Relationship Id="rId2289" Type="http://schemas.openxmlformats.org/officeDocument/2006/relationships/oleObject" Target="embeddings/oleObject1138.bin"/><Relationship Id="rId3710" Type="http://schemas.openxmlformats.org/officeDocument/2006/relationships/oleObject" Target="embeddings/oleObject1845.bin"/><Relationship Id="rId3711" Type="http://schemas.openxmlformats.org/officeDocument/2006/relationships/image" Target="media/image1855.wmf"/><Relationship Id="rId3712" Type="http://schemas.openxmlformats.org/officeDocument/2006/relationships/oleObject" Target="embeddings/oleObject1846.bin"/><Relationship Id="rId3713" Type="http://schemas.openxmlformats.org/officeDocument/2006/relationships/image" Target="media/image1856.wmf"/><Relationship Id="rId3714" Type="http://schemas.openxmlformats.org/officeDocument/2006/relationships/oleObject" Target="embeddings/oleObject1847.bin"/><Relationship Id="rId3715" Type="http://schemas.openxmlformats.org/officeDocument/2006/relationships/image" Target="media/image1857.wmf"/><Relationship Id="rId3716" Type="http://schemas.openxmlformats.org/officeDocument/2006/relationships/oleObject" Target="embeddings/oleObject1848.bin"/><Relationship Id="rId3717" Type="http://schemas.openxmlformats.org/officeDocument/2006/relationships/image" Target="media/image1858.wmf"/><Relationship Id="rId3718" Type="http://schemas.openxmlformats.org/officeDocument/2006/relationships/oleObject" Target="embeddings/oleObject1849.bin"/><Relationship Id="rId3719" Type="http://schemas.openxmlformats.org/officeDocument/2006/relationships/image" Target="media/image1859.wmf"/><Relationship Id="rId640" Type="http://schemas.openxmlformats.org/officeDocument/2006/relationships/oleObject" Target="embeddings/oleObject314.bin"/><Relationship Id="rId641" Type="http://schemas.openxmlformats.org/officeDocument/2006/relationships/image" Target="media/image318.wmf"/><Relationship Id="rId642" Type="http://schemas.openxmlformats.org/officeDocument/2006/relationships/oleObject" Target="embeddings/oleObject315.bin"/><Relationship Id="rId643" Type="http://schemas.openxmlformats.org/officeDocument/2006/relationships/image" Target="media/image319.wmf"/><Relationship Id="rId644" Type="http://schemas.openxmlformats.org/officeDocument/2006/relationships/oleObject" Target="embeddings/oleObject316.bin"/><Relationship Id="rId645" Type="http://schemas.openxmlformats.org/officeDocument/2006/relationships/image" Target="media/image320.wmf"/><Relationship Id="rId646" Type="http://schemas.openxmlformats.org/officeDocument/2006/relationships/oleObject" Target="embeddings/oleObject317.bin"/><Relationship Id="rId647" Type="http://schemas.openxmlformats.org/officeDocument/2006/relationships/image" Target="media/image321.wmf"/><Relationship Id="rId648" Type="http://schemas.openxmlformats.org/officeDocument/2006/relationships/oleObject" Target="embeddings/oleObject318.bin"/><Relationship Id="rId649" Type="http://schemas.openxmlformats.org/officeDocument/2006/relationships/image" Target="media/image322.wmf"/><Relationship Id="rId1580" Type="http://schemas.openxmlformats.org/officeDocument/2006/relationships/image" Target="media/image788.wmf"/><Relationship Id="rId1581" Type="http://schemas.openxmlformats.org/officeDocument/2006/relationships/oleObject" Target="embeddings/oleObject784.bin"/><Relationship Id="rId1582" Type="http://schemas.openxmlformats.org/officeDocument/2006/relationships/image" Target="media/image789.emf"/><Relationship Id="rId1583" Type="http://schemas.openxmlformats.org/officeDocument/2006/relationships/oleObject" Target="embeddings/oleObject785.bin"/><Relationship Id="rId1584" Type="http://schemas.openxmlformats.org/officeDocument/2006/relationships/image" Target="media/image790.wmf"/><Relationship Id="rId1585" Type="http://schemas.openxmlformats.org/officeDocument/2006/relationships/oleObject" Target="embeddings/oleObject786.bin"/><Relationship Id="rId1586" Type="http://schemas.openxmlformats.org/officeDocument/2006/relationships/image" Target="media/image791.wmf"/><Relationship Id="rId1587" Type="http://schemas.openxmlformats.org/officeDocument/2006/relationships/oleObject" Target="embeddings/oleObject787.bin"/><Relationship Id="rId1588" Type="http://schemas.openxmlformats.org/officeDocument/2006/relationships/image" Target="media/image792.wmf"/><Relationship Id="rId1589" Type="http://schemas.openxmlformats.org/officeDocument/2006/relationships/oleObject" Target="embeddings/oleObject788.bin"/><Relationship Id="rId10" Type="http://schemas.openxmlformats.org/officeDocument/2006/relationships/image" Target="media/image2.jpeg"/><Relationship Id="rId11" Type="http://schemas.openxmlformats.org/officeDocument/2006/relationships/image" Target="media/image3.wmf"/><Relationship Id="rId12" Type="http://schemas.openxmlformats.org/officeDocument/2006/relationships/oleObject" Target="embeddings/oleObject1.bin"/><Relationship Id="rId13" Type="http://schemas.openxmlformats.org/officeDocument/2006/relationships/image" Target="media/image4.wmf"/><Relationship Id="rId14" Type="http://schemas.openxmlformats.org/officeDocument/2006/relationships/oleObject" Target="embeddings/oleObject2.bin"/><Relationship Id="rId15" Type="http://schemas.openxmlformats.org/officeDocument/2006/relationships/image" Target="media/image5.wmf"/><Relationship Id="rId16" Type="http://schemas.openxmlformats.org/officeDocument/2006/relationships/oleObject" Target="embeddings/oleObject3.bin"/><Relationship Id="rId17" Type="http://schemas.openxmlformats.org/officeDocument/2006/relationships/image" Target="media/image6.wmf"/><Relationship Id="rId18" Type="http://schemas.openxmlformats.org/officeDocument/2006/relationships/oleObject" Target="embeddings/oleObject4.bin"/><Relationship Id="rId19" Type="http://schemas.openxmlformats.org/officeDocument/2006/relationships/image" Target="media/image7.wmf"/><Relationship Id="rId100" Type="http://schemas.openxmlformats.org/officeDocument/2006/relationships/oleObject" Target="embeddings/oleObject45.bin"/><Relationship Id="rId101" Type="http://schemas.openxmlformats.org/officeDocument/2006/relationships/image" Target="media/image48.wmf"/><Relationship Id="rId102" Type="http://schemas.openxmlformats.org/officeDocument/2006/relationships/oleObject" Target="embeddings/oleObject46.bin"/><Relationship Id="rId103" Type="http://schemas.openxmlformats.org/officeDocument/2006/relationships/image" Target="media/image49.wmf"/><Relationship Id="rId104" Type="http://schemas.openxmlformats.org/officeDocument/2006/relationships/oleObject" Target="embeddings/oleObject47.bin"/><Relationship Id="rId105" Type="http://schemas.openxmlformats.org/officeDocument/2006/relationships/image" Target="media/image50.wmf"/><Relationship Id="rId106" Type="http://schemas.openxmlformats.org/officeDocument/2006/relationships/oleObject" Target="embeddings/oleObject48.bin"/><Relationship Id="rId107" Type="http://schemas.openxmlformats.org/officeDocument/2006/relationships/image" Target="media/image51.wmf"/><Relationship Id="rId108" Type="http://schemas.openxmlformats.org/officeDocument/2006/relationships/oleObject" Target="embeddings/oleObject49.bin"/><Relationship Id="rId1040" Type="http://schemas.openxmlformats.org/officeDocument/2006/relationships/oleObject" Target="embeddings/oleObject514.bin"/><Relationship Id="rId1041" Type="http://schemas.openxmlformats.org/officeDocument/2006/relationships/image" Target="media/image518.wmf"/><Relationship Id="rId1042" Type="http://schemas.openxmlformats.org/officeDocument/2006/relationships/oleObject" Target="embeddings/oleObject515.bin"/><Relationship Id="rId1043" Type="http://schemas.openxmlformats.org/officeDocument/2006/relationships/image" Target="media/image519.wmf"/><Relationship Id="rId1044" Type="http://schemas.openxmlformats.org/officeDocument/2006/relationships/oleObject" Target="embeddings/oleObject516.bin"/><Relationship Id="rId1045" Type="http://schemas.openxmlformats.org/officeDocument/2006/relationships/image" Target="media/image520.wmf"/><Relationship Id="rId1046" Type="http://schemas.openxmlformats.org/officeDocument/2006/relationships/oleObject" Target="embeddings/oleObject517.bin"/><Relationship Id="rId1047" Type="http://schemas.openxmlformats.org/officeDocument/2006/relationships/image" Target="media/image521.wmf"/><Relationship Id="rId1048" Type="http://schemas.openxmlformats.org/officeDocument/2006/relationships/oleObject" Target="embeddings/oleObject518.bin"/><Relationship Id="rId1049" Type="http://schemas.openxmlformats.org/officeDocument/2006/relationships/image" Target="media/image522.wmf"/><Relationship Id="rId109" Type="http://schemas.openxmlformats.org/officeDocument/2006/relationships/image" Target="media/image52.wmf"/><Relationship Id="rId2290" Type="http://schemas.openxmlformats.org/officeDocument/2006/relationships/image" Target="media/image1143.wmf"/><Relationship Id="rId2291" Type="http://schemas.openxmlformats.org/officeDocument/2006/relationships/oleObject" Target="embeddings/oleObject1139.bin"/><Relationship Id="rId2292" Type="http://schemas.openxmlformats.org/officeDocument/2006/relationships/image" Target="media/image1144.emf"/><Relationship Id="rId2293" Type="http://schemas.openxmlformats.org/officeDocument/2006/relationships/oleObject" Target="embeddings/oleObject1140.bin"/><Relationship Id="rId2294" Type="http://schemas.openxmlformats.org/officeDocument/2006/relationships/image" Target="media/image1145.wmf"/><Relationship Id="rId2295" Type="http://schemas.openxmlformats.org/officeDocument/2006/relationships/oleObject" Target="embeddings/oleObject1141.bin"/><Relationship Id="rId2296" Type="http://schemas.openxmlformats.org/officeDocument/2006/relationships/image" Target="media/image1146.wmf"/><Relationship Id="rId2297" Type="http://schemas.openxmlformats.org/officeDocument/2006/relationships/oleObject" Target="embeddings/oleObject1142.bin"/><Relationship Id="rId2298" Type="http://schemas.openxmlformats.org/officeDocument/2006/relationships/image" Target="media/image1147.wmf"/><Relationship Id="rId2299" Type="http://schemas.openxmlformats.org/officeDocument/2006/relationships/oleObject" Target="embeddings/oleObject1143.bin"/><Relationship Id="rId3720" Type="http://schemas.openxmlformats.org/officeDocument/2006/relationships/oleObject" Target="embeddings/oleObject1850.bin"/><Relationship Id="rId3721" Type="http://schemas.openxmlformats.org/officeDocument/2006/relationships/image" Target="media/image1860.wmf"/><Relationship Id="rId3722" Type="http://schemas.openxmlformats.org/officeDocument/2006/relationships/oleObject" Target="embeddings/oleObject1851.bin"/><Relationship Id="rId3723" Type="http://schemas.openxmlformats.org/officeDocument/2006/relationships/image" Target="media/image1861.wmf"/><Relationship Id="rId3724" Type="http://schemas.openxmlformats.org/officeDocument/2006/relationships/oleObject" Target="embeddings/oleObject1852.bin"/><Relationship Id="rId3725" Type="http://schemas.openxmlformats.org/officeDocument/2006/relationships/image" Target="media/image1862.wmf"/><Relationship Id="rId3726" Type="http://schemas.openxmlformats.org/officeDocument/2006/relationships/oleObject" Target="embeddings/oleObject1853.bin"/><Relationship Id="rId3727" Type="http://schemas.openxmlformats.org/officeDocument/2006/relationships/image" Target="media/image1863.wmf"/><Relationship Id="rId3728" Type="http://schemas.openxmlformats.org/officeDocument/2006/relationships/oleObject" Target="embeddings/oleObject1854.bin"/><Relationship Id="rId3729" Type="http://schemas.openxmlformats.org/officeDocument/2006/relationships/image" Target="media/image1864.wmf"/><Relationship Id="rId650" Type="http://schemas.openxmlformats.org/officeDocument/2006/relationships/oleObject" Target="embeddings/oleObject319.bin"/><Relationship Id="rId651" Type="http://schemas.openxmlformats.org/officeDocument/2006/relationships/image" Target="media/image323.wmf"/><Relationship Id="rId652" Type="http://schemas.openxmlformats.org/officeDocument/2006/relationships/oleObject" Target="embeddings/oleObject320.bin"/><Relationship Id="rId653" Type="http://schemas.openxmlformats.org/officeDocument/2006/relationships/image" Target="media/image324.wmf"/><Relationship Id="rId654" Type="http://schemas.openxmlformats.org/officeDocument/2006/relationships/oleObject" Target="embeddings/oleObject321.bin"/><Relationship Id="rId655" Type="http://schemas.openxmlformats.org/officeDocument/2006/relationships/image" Target="media/image325.wmf"/><Relationship Id="rId656" Type="http://schemas.openxmlformats.org/officeDocument/2006/relationships/oleObject" Target="embeddings/oleObject322.bin"/><Relationship Id="rId657" Type="http://schemas.openxmlformats.org/officeDocument/2006/relationships/image" Target="media/image326.wmf"/><Relationship Id="rId658" Type="http://schemas.openxmlformats.org/officeDocument/2006/relationships/oleObject" Target="embeddings/oleObject323.bin"/><Relationship Id="rId659" Type="http://schemas.openxmlformats.org/officeDocument/2006/relationships/image" Target="media/image327.wmf"/><Relationship Id="rId1590" Type="http://schemas.openxmlformats.org/officeDocument/2006/relationships/image" Target="media/image793.wmf"/><Relationship Id="rId1591" Type="http://schemas.openxmlformats.org/officeDocument/2006/relationships/oleObject" Target="embeddings/oleObject789.bin"/><Relationship Id="rId1592" Type="http://schemas.openxmlformats.org/officeDocument/2006/relationships/image" Target="media/image794.wmf"/><Relationship Id="rId1593" Type="http://schemas.openxmlformats.org/officeDocument/2006/relationships/oleObject" Target="embeddings/oleObject790.bin"/><Relationship Id="rId1594" Type="http://schemas.openxmlformats.org/officeDocument/2006/relationships/image" Target="media/image795.wmf"/><Relationship Id="rId1595" Type="http://schemas.openxmlformats.org/officeDocument/2006/relationships/oleObject" Target="embeddings/oleObject791.bin"/><Relationship Id="rId1596" Type="http://schemas.openxmlformats.org/officeDocument/2006/relationships/image" Target="media/image796.wmf"/><Relationship Id="rId1597" Type="http://schemas.openxmlformats.org/officeDocument/2006/relationships/oleObject" Target="embeddings/oleObject792.bin"/><Relationship Id="rId1598" Type="http://schemas.openxmlformats.org/officeDocument/2006/relationships/image" Target="media/image797.wmf"/><Relationship Id="rId1599" Type="http://schemas.openxmlformats.org/officeDocument/2006/relationships/oleObject" Target="embeddings/oleObject793.bin"/><Relationship Id="rId20" Type="http://schemas.openxmlformats.org/officeDocument/2006/relationships/oleObject" Target="embeddings/oleObject5.bin"/><Relationship Id="rId21" Type="http://schemas.openxmlformats.org/officeDocument/2006/relationships/image" Target="media/image8.wmf"/><Relationship Id="rId22" Type="http://schemas.openxmlformats.org/officeDocument/2006/relationships/oleObject" Target="embeddings/oleObject6.bin"/><Relationship Id="rId23" Type="http://schemas.openxmlformats.org/officeDocument/2006/relationships/image" Target="media/image9.wmf"/><Relationship Id="rId24" Type="http://schemas.openxmlformats.org/officeDocument/2006/relationships/oleObject" Target="embeddings/oleObject7.bin"/><Relationship Id="rId25" Type="http://schemas.openxmlformats.org/officeDocument/2006/relationships/image" Target="media/image10.wmf"/><Relationship Id="rId26" Type="http://schemas.openxmlformats.org/officeDocument/2006/relationships/oleObject" Target="embeddings/oleObject8.bin"/><Relationship Id="rId27" Type="http://schemas.openxmlformats.org/officeDocument/2006/relationships/image" Target="media/image11.wmf"/><Relationship Id="rId28" Type="http://schemas.openxmlformats.org/officeDocument/2006/relationships/oleObject" Target="embeddings/oleObject9.bin"/><Relationship Id="rId110" Type="http://schemas.openxmlformats.org/officeDocument/2006/relationships/oleObject" Target="embeddings/oleObject50.bin"/><Relationship Id="rId111" Type="http://schemas.openxmlformats.org/officeDocument/2006/relationships/image" Target="media/image53.wmf"/><Relationship Id="rId112" Type="http://schemas.openxmlformats.org/officeDocument/2006/relationships/oleObject" Target="embeddings/oleObject51.bin"/><Relationship Id="rId113" Type="http://schemas.openxmlformats.org/officeDocument/2006/relationships/image" Target="media/image54.wmf"/><Relationship Id="rId114" Type="http://schemas.openxmlformats.org/officeDocument/2006/relationships/oleObject" Target="embeddings/oleObject52.bin"/><Relationship Id="rId115" Type="http://schemas.openxmlformats.org/officeDocument/2006/relationships/image" Target="media/image55.wmf"/><Relationship Id="rId116" Type="http://schemas.openxmlformats.org/officeDocument/2006/relationships/oleObject" Target="embeddings/oleObject53.bin"/><Relationship Id="rId117" Type="http://schemas.openxmlformats.org/officeDocument/2006/relationships/image" Target="media/image56.wmf"/><Relationship Id="rId118" Type="http://schemas.openxmlformats.org/officeDocument/2006/relationships/oleObject" Target="embeddings/oleObject54.bin"/><Relationship Id="rId119" Type="http://schemas.openxmlformats.org/officeDocument/2006/relationships/image" Target="media/image57.wmf"/><Relationship Id="rId1050" Type="http://schemas.openxmlformats.org/officeDocument/2006/relationships/oleObject" Target="embeddings/oleObject519.bin"/><Relationship Id="rId1051" Type="http://schemas.openxmlformats.org/officeDocument/2006/relationships/image" Target="media/image523.wmf"/><Relationship Id="rId1052" Type="http://schemas.openxmlformats.org/officeDocument/2006/relationships/oleObject" Target="embeddings/oleObject520.bin"/><Relationship Id="rId1053" Type="http://schemas.openxmlformats.org/officeDocument/2006/relationships/image" Target="media/image524.wmf"/><Relationship Id="rId1054" Type="http://schemas.openxmlformats.org/officeDocument/2006/relationships/oleObject" Target="embeddings/oleObject521.bin"/><Relationship Id="rId1055" Type="http://schemas.openxmlformats.org/officeDocument/2006/relationships/image" Target="media/image525.wmf"/><Relationship Id="rId1056" Type="http://schemas.openxmlformats.org/officeDocument/2006/relationships/oleObject" Target="embeddings/oleObject522.bin"/><Relationship Id="rId1057" Type="http://schemas.openxmlformats.org/officeDocument/2006/relationships/image" Target="media/image526.wmf"/><Relationship Id="rId1058" Type="http://schemas.openxmlformats.org/officeDocument/2006/relationships/oleObject" Target="embeddings/oleObject523.bin"/><Relationship Id="rId1059" Type="http://schemas.openxmlformats.org/officeDocument/2006/relationships/image" Target="media/image527.wmf"/><Relationship Id="rId29" Type="http://schemas.openxmlformats.org/officeDocument/2006/relationships/image" Target="media/image12.wmf"/><Relationship Id="rId3730" Type="http://schemas.openxmlformats.org/officeDocument/2006/relationships/oleObject" Target="embeddings/oleObject1855.bin"/><Relationship Id="rId3731" Type="http://schemas.openxmlformats.org/officeDocument/2006/relationships/image" Target="media/image1865.wmf"/><Relationship Id="rId3732" Type="http://schemas.openxmlformats.org/officeDocument/2006/relationships/oleObject" Target="embeddings/oleObject1856.bin"/><Relationship Id="rId3733" Type="http://schemas.openxmlformats.org/officeDocument/2006/relationships/image" Target="media/image1866.wmf"/><Relationship Id="rId3734" Type="http://schemas.openxmlformats.org/officeDocument/2006/relationships/oleObject" Target="embeddings/oleObject1857.bin"/><Relationship Id="rId3735" Type="http://schemas.openxmlformats.org/officeDocument/2006/relationships/image" Target="media/image1867.wmf"/><Relationship Id="rId3736" Type="http://schemas.openxmlformats.org/officeDocument/2006/relationships/oleObject" Target="embeddings/oleObject1858.bin"/><Relationship Id="rId3737" Type="http://schemas.openxmlformats.org/officeDocument/2006/relationships/image" Target="media/image1868.wmf"/><Relationship Id="rId3738" Type="http://schemas.openxmlformats.org/officeDocument/2006/relationships/oleObject" Target="embeddings/oleObject1859.bin"/><Relationship Id="rId3739" Type="http://schemas.openxmlformats.org/officeDocument/2006/relationships/image" Target="media/image1869.wmf"/><Relationship Id="rId660" Type="http://schemas.openxmlformats.org/officeDocument/2006/relationships/oleObject" Target="embeddings/oleObject324.bin"/><Relationship Id="rId661" Type="http://schemas.openxmlformats.org/officeDocument/2006/relationships/image" Target="media/image328.wmf"/><Relationship Id="rId662" Type="http://schemas.openxmlformats.org/officeDocument/2006/relationships/oleObject" Target="embeddings/oleObject325.bin"/><Relationship Id="rId663" Type="http://schemas.openxmlformats.org/officeDocument/2006/relationships/image" Target="media/image329.wmf"/><Relationship Id="rId664" Type="http://schemas.openxmlformats.org/officeDocument/2006/relationships/oleObject" Target="embeddings/oleObject326.bin"/><Relationship Id="rId665" Type="http://schemas.openxmlformats.org/officeDocument/2006/relationships/image" Target="media/image330.wmf"/><Relationship Id="rId666" Type="http://schemas.openxmlformats.org/officeDocument/2006/relationships/oleObject" Target="embeddings/oleObject327.bin"/><Relationship Id="rId667" Type="http://schemas.openxmlformats.org/officeDocument/2006/relationships/image" Target="media/image331.wmf"/><Relationship Id="rId668" Type="http://schemas.openxmlformats.org/officeDocument/2006/relationships/oleObject" Target="embeddings/oleObject328.bin"/><Relationship Id="rId669" Type="http://schemas.openxmlformats.org/officeDocument/2006/relationships/image" Target="media/image332.wmf"/><Relationship Id="rId30" Type="http://schemas.openxmlformats.org/officeDocument/2006/relationships/oleObject" Target="embeddings/oleObject10.bin"/><Relationship Id="rId31" Type="http://schemas.openxmlformats.org/officeDocument/2006/relationships/image" Target="media/image13.wmf"/><Relationship Id="rId32" Type="http://schemas.openxmlformats.org/officeDocument/2006/relationships/oleObject" Target="embeddings/oleObject11.bin"/><Relationship Id="rId33" Type="http://schemas.openxmlformats.org/officeDocument/2006/relationships/image" Target="media/image14.wmf"/><Relationship Id="rId34" Type="http://schemas.openxmlformats.org/officeDocument/2006/relationships/oleObject" Target="embeddings/oleObject12.bin"/><Relationship Id="rId35" Type="http://schemas.openxmlformats.org/officeDocument/2006/relationships/image" Target="media/image15.wmf"/><Relationship Id="rId36" Type="http://schemas.openxmlformats.org/officeDocument/2006/relationships/oleObject" Target="embeddings/oleObject13.bin"/><Relationship Id="rId37" Type="http://schemas.openxmlformats.org/officeDocument/2006/relationships/image" Target="media/image16.wmf"/><Relationship Id="rId38" Type="http://schemas.openxmlformats.org/officeDocument/2006/relationships/oleObject" Target="embeddings/oleObject14.bin"/><Relationship Id="rId120" Type="http://schemas.openxmlformats.org/officeDocument/2006/relationships/oleObject" Target="embeddings/oleObject55.bin"/><Relationship Id="rId121" Type="http://schemas.openxmlformats.org/officeDocument/2006/relationships/image" Target="media/image58.wmf"/><Relationship Id="rId122" Type="http://schemas.openxmlformats.org/officeDocument/2006/relationships/oleObject" Target="embeddings/oleObject56.bin"/><Relationship Id="rId123" Type="http://schemas.openxmlformats.org/officeDocument/2006/relationships/image" Target="media/image59.wmf"/><Relationship Id="rId124" Type="http://schemas.openxmlformats.org/officeDocument/2006/relationships/oleObject" Target="embeddings/oleObject57.bin"/><Relationship Id="rId125" Type="http://schemas.openxmlformats.org/officeDocument/2006/relationships/image" Target="media/image60.wmf"/><Relationship Id="rId126" Type="http://schemas.openxmlformats.org/officeDocument/2006/relationships/oleObject" Target="embeddings/oleObject58.bin"/><Relationship Id="rId127" Type="http://schemas.openxmlformats.org/officeDocument/2006/relationships/image" Target="media/image61.wmf"/><Relationship Id="rId128" Type="http://schemas.openxmlformats.org/officeDocument/2006/relationships/oleObject" Target="embeddings/oleObject59.bin"/><Relationship Id="rId129" Type="http://schemas.openxmlformats.org/officeDocument/2006/relationships/image" Target="media/image62.wmf"/><Relationship Id="rId1060" Type="http://schemas.openxmlformats.org/officeDocument/2006/relationships/oleObject" Target="embeddings/oleObject524.bin"/><Relationship Id="rId1061" Type="http://schemas.openxmlformats.org/officeDocument/2006/relationships/image" Target="media/image528.wmf"/><Relationship Id="rId1062" Type="http://schemas.openxmlformats.org/officeDocument/2006/relationships/oleObject" Target="embeddings/oleObject525.bin"/><Relationship Id="rId1063" Type="http://schemas.openxmlformats.org/officeDocument/2006/relationships/image" Target="media/image529.wmf"/><Relationship Id="rId1064" Type="http://schemas.openxmlformats.org/officeDocument/2006/relationships/oleObject" Target="embeddings/oleObject526.bin"/><Relationship Id="rId1065" Type="http://schemas.openxmlformats.org/officeDocument/2006/relationships/image" Target="media/image530.wmf"/><Relationship Id="rId1066" Type="http://schemas.openxmlformats.org/officeDocument/2006/relationships/oleObject" Target="embeddings/oleObject527.bin"/><Relationship Id="rId1067" Type="http://schemas.openxmlformats.org/officeDocument/2006/relationships/image" Target="media/image531.wmf"/><Relationship Id="rId1068" Type="http://schemas.openxmlformats.org/officeDocument/2006/relationships/oleObject" Target="embeddings/oleObject528.bin"/><Relationship Id="rId1069" Type="http://schemas.openxmlformats.org/officeDocument/2006/relationships/image" Target="media/image532.wmf"/><Relationship Id="rId39" Type="http://schemas.openxmlformats.org/officeDocument/2006/relationships/image" Target="media/image17.wmf"/><Relationship Id="rId3740" Type="http://schemas.openxmlformats.org/officeDocument/2006/relationships/oleObject" Target="embeddings/oleObject1860.bin"/><Relationship Id="rId3741" Type="http://schemas.openxmlformats.org/officeDocument/2006/relationships/image" Target="media/image1870.wmf"/><Relationship Id="rId3742" Type="http://schemas.openxmlformats.org/officeDocument/2006/relationships/oleObject" Target="embeddings/oleObject1861.bin"/><Relationship Id="rId3743" Type="http://schemas.openxmlformats.org/officeDocument/2006/relationships/image" Target="media/image1871.wmf"/><Relationship Id="rId3744" Type="http://schemas.openxmlformats.org/officeDocument/2006/relationships/oleObject" Target="embeddings/oleObject1862.bin"/><Relationship Id="rId3745" Type="http://schemas.openxmlformats.org/officeDocument/2006/relationships/image" Target="media/image1872.wmf"/><Relationship Id="rId3746" Type="http://schemas.openxmlformats.org/officeDocument/2006/relationships/oleObject" Target="embeddings/oleObject1863.bin"/><Relationship Id="rId3747" Type="http://schemas.openxmlformats.org/officeDocument/2006/relationships/image" Target="media/image1873.wmf"/><Relationship Id="rId3748" Type="http://schemas.openxmlformats.org/officeDocument/2006/relationships/oleObject" Target="embeddings/oleObject1864.bin"/><Relationship Id="rId3749" Type="http://schemas.openxmlformats.org/officeDocument/2006/relationships/image" Target="media/image1874.wmf"/><Relationship Id="rId670" Type="http://schemas.openxmlformats.org/officeDocument/2006/relationships/oleObject" Target="embeddings/oleObject329.bin"/><Relationship Id="rId671" Type="http://schemas.openxmlformats.org/officeDocument/2006/relationships/image" Target="media/image333.wmf"/><Relationship Id="rId672" Type="http://schemas.openxmlformats.org/officeDocument/2006/relationships/oleObject" Target="embeddings/oleObject330.bin"/><Relationship Id="rId673" Type="http://schemas.openxmlformats.org/officeDocument/2006/relationships/image" Target="media/image334.wmf"/><Relationship Id="rId674" Type="http://schemas.openxmlformats.org/officeDocument/2006/relationships/oleObject" Target="embeddings/oleObject331.bin"/><Relationship Id="rId675" Type="http://schemas.openxmlformats.org/officeDocument/2006/relationships/image" Target="media/image335.wmf"/><Relationship Id="rId676" Type="http://schemas.openxmlformats.org/officeDocument/2006/relationships/oleObject" Target="embeddings/oleObject332.bin"/><Relationship Id="rId677" Type="http://schemas.openxmlformats.org/officeDocument/2006/relationships/image" Target="media/image336.wmf"/><Relationship Id="rId678" Type="http://schemas.openxmlformats.org/officeDocument/2006/relationships/oleObject" Target="embeddings/oleObject333.bin"/><Relationship Id="rId679" Type="http://schemas.openxmlformats.org/officeDocument/2006/relationships/image" Target="media/image337.wmf"/><Relationship Id="rId3200" Type="http://schemas.openxmlformats.org/officeDocument/2006/relationships/image" Target="media/image1599.wmf"/><Relationship Id="rId3201" Type="http://schemas.openxmlformats.org/officeDocument/2006/relationships/oleObject" Target="embeddings/oleObject1591.bin"/><Relationship Id="rId3202" Type="http://schemas.openxmlformats.org/officeDocument/2006/relationships/image" Target="media/image1600.wmf"/><Relationship Id="rId3203" Type="http://schemas.openxmlformats.org/officeDocument/2006/relationships/oleObject" Target="embeddings/oleObject1592.bin"/><Relationship Id="rId3204" Type="http://schemas.openxmlformats.org/officeDocument/2006/relationships/image" Target="media/image1601.wmf"/><Relationship Id="rId3205" Type="http://schemas.openxmlformats.org/officeDocument/2006/relationships/oleObject" Target="embeddings/oleObject1593.bin"/><Relationship Id="rId3206" Type="http://schemas.openxmlformats.org/officeDocument/2006/relationships/image" Target="media/image1602.wmf"/><Relationship Id="rId3207" Type="http://schemas.openxmlformats.org/officeDocument/2006/relationships/oleObject" Target="embeddings/oleObject1594.bin"/><Relationship Id="rId3208" Type="http://schemas.openxmlformats.org/officeDocument/2006/relationships/image" Target="media/image1603.wmf"/><Relationship Id="rId3209" Type="http://schemas.openxmlformats.org/officeDocument/2006/relationships/oleObject" Target="embeddings/oleObject1595.bin"/><Relationship Id="rId40" Type="http://schemas.openxmlformats.org/officeDocument/2006/relationships/oleObject" Target="embeddings/oleObject15.bin"/><Relationship Id="rId41" Type="http://schemas.openxmlformats.org/officeDocument/2006/relationships/image" Target="media/image18.wmf"/><Relationship Id="rId42" Type="http://schemas.openxmlformats.org/officeDocument/2006/relationships/oleObject" Target="embeddings/oleObject16.bin"/><Relationship Id="rId43" Type="http://schemas.openxmlformats.org/officeDocument/2006/relationships/image" Target="media/image19.wmf"/><Relationship Id="rId44" Type="http://schemas.openxmlformats.org/officeDocument/2006/relationships/oleObject" Target="embeddings/oleObject17.bin"/><Relationship Id="rId45" Type="http://schemas.openxmlformats.org/officeDocument/2006/relationships/image" Target="media/image20.wmf"/><Relationship Id="rId46" Type="http://schemas.openxmlformats.org/officeDocument/2006/relationships/oleObject" Target="embeddings/oleObject18.bin"/><Relationship Id="rId47" Type="http://schemas.openxmlformats.org/officeDocument/2006/relationships/image" Target="media/image21.wmf"/><Relationship Id="rId48" Type="http://schemas.openxmlformats.org/officeDocument/2006/relationships/oleObject" Target="embeddings/oleObject19.bin"/><Relationship Id="rId130" Type="http://schemas.openxmlformats.org/officeDocument/2006/relationships/oleObject" Target="embeddings/oleObject60.bin"/><Relationship Id="rId131" Type="http://schemas.openxmlformats.org/officeDocument/2006/relationships/image" Target="media/image63.wmf"/><Relationship Id="rId132" Type="http://schemas.openxmlformats.org/officeDocument/2006/relationships/oleObject" Target="embeddings/oleObject61.bin"/><Relationship Id="rId133" Type="http://schemas.openxmlformats.org/officeDocument/2006/relationships/image" Target="media/image64.wmf"/><Relationship Id="rId134" Type="http://schemas.openxmlformats.org/officeDocument/2006/relationships/oleObject" Target="embeddings/oleObject62.bin"/><Relationship Id="rId135" Type="http://schemas.openxmlformats.org/officeDocument/2006/relationships/image" Target="media/image65.wmf"/><Relationship Id="rId136" Type="http://schemas.openxmlformats.org/officeDocument/2006/relationships/oleObject" Target="embeddings/oleObject63.bin"/><Relationship Id="rId137" Type="http://schemas.openxmlformats.org/officeDocument/2006/relationships/image" Target="media/image66.wmf"/><Relationship Id="rId138" Type="http://schemas.openxmlformats.org/officeDocument/2006/relationships/oleObject" Target="embeddings/oleObject64.bin"/><Relationship Id="rId139" Type="http://schemas.openxmlformats.org/officeDocument/2006/relationships/image" Target="media/image67.png"/><Relationship Id="rId1070" Type="http://schemas.openxmlformats.org/officeDocument/2006/relationships/oleObject" Target="embeddings/oleObject529.bin"/><Relationship Id="rId1071" Type="http://schemas.openxmlformats.org/officeDocument/2006/relationships/image" Target="media/image533.wmf"/><Relationship Id="rId2500" Type="http://schemas.openxmlformats.org/officeDocument/2006/relationships/image" Target="media/image1248.wmf"/><Relationship Id="rId2501" Type="http://schemas.openxmlformats.org/officeDocument/2006/relationships/oleObject" Target="embeddings/oleObject1244.bin"/><Relationship Id="rId2502" Type="http://schemas.openxmlformats.org/officeDocument/2006/relationships/image" Target="media/image1249.wmf"/><Relationship Id="rId2503" Type="http://schemas.openxmlformats.org/officeDocument/2006/relationships/oleObject" Target="embeddings/oleObject1245.bin"/><Relationship Id="rId2504" Type="http://schemas.openxmlformats.org/officeDocument/2006/relationships/image" Target="media/image1250.wmf"/><Relationship Id="rId2505" Type="http://schemas.openxmlformats.org/officeDocument/2006/relationships/oleObject" Target="embeddings/oleObject1246.bin"/><Relationship Id="rId2506" Type="http://schemas.openxmlformats.org/officeDocument/2006/relationships/image" Target="media/image1251.wmf"/><Relationship Id="rId2507" Type="http://schemas.openxmlformats.org/officeDocument/2006/relationships/oleObject" Target="embeddings/oleObject1247.bin"/><Relationship Id="rId2508" Type="http://schemas.openxmlformats.org/officeDocument/2006/relationships/image" Target="media/image1252.wmf"/><Relationship Id="rId2509" Type="http://schemas.openxmlformats.org/officeDocument/2006/relationships/oleObject" Target="embeddings/oleObject1248.bin"/><Relationship Id="rId1072" Type="http://schemas.openxmlformats.org/officeDocument/2006/relationships/oleObject" Target="embeddings/oleObject530.bin"/><Relationship Id="rId1073" Type="http://schemas.openxmlformats.org/officeDocument/2006/relationships/image" Target="media/image534.wmf"/><Relationship Id="rId1074" Type="http://schemas.openxmlformats.org/officeDocument/2006/relationships/oleObject" Target="embeddings/oleObject531.bin"/><Relationship Id="rId1075" Type="http://schemas.openxmlformats.org/officeDocument/2006/relationships/image" Target="media/image535.wmf"/><Relationship Id="rId1076" Type="http://schemas.openxmlformats.org/officeDocument/2006/relationships/oleObject" Target="embeddings/oleObject532.bin"/><Relationship Id="rId1077" Type="http://schemas.openxmlformats.org/officeDocument/2006/relationships/image" Target="media/image536.wmf"/><Relationship Id="rId1078" Type="http://schemas.openxmlformats.org/officeDocument/2006/relationships/oleObject" Target="embeddings/oleObject533.bin"/><Relationship Id="rId1079" Type="http://schemas.openxmlformats.org/officeDocument/2006/relationships/image" Target="media/image537.wmf"/><Relationship Id="rId49" Type="http://schemas.openxmlformats.org/officeDocument/2006/relationships/image" Target="media/image22.wmf"/><Relationship Id="rId3750" Type="http://schemas.openxmlformats.org/officeDocument/2006/relationships/oleObject" Target="embeddings/oleObject1865.bin"/><Relationship Id="rId3751" Type="http://schemas.openxmlformats.org/officeDocument/2006/relationships/image" Target="media/image1875.wmf"/><Relationship Id="rId3752" Type="http://schemas.openxmlformats.org/officeDocument/2006/relationships/oleObject" Target="embeddings/oleObject1866.bin"/><Relationship Id="rId3753" Type="http://schemas.openxmlformats.org/officeDocument/2006/relationships/image" Target="media/image1876.wmf"/><Relationship Id="rId3754" Type="http://schemas.openxmlformats.org/officeDocument/2006/relationships/oleObject" Target="embeddings/oleObject1867.bin"/><Relationship Id="rId3755" Type="http://schemas.openxmlformats.org/officeDocument/2006/relationships/image" Target="media/image1877.wmf"/><Relationship Id="rId3756" Type="http://schemas.openxmlformats.org/officeDocument/2006/relationships/oleObject" Target="embeddings/oleObject1868.bin"/><Relationship Id="rId3757" Type="http://schemas.openxmlformats.org/officeDocument/2006/relationships/image" Target="media/image1878.wmf"/><Relationship Id="rId3758" Type="http://schemas.openxmlformats.org/officeDocument/2006/relationships/oleObject" Target="embeddings/oleObject1869.bin"/><Relationship Id="rId3759" Type="http://schemas.openxmlformats.org/officeDocument/2006/relationships/image" Target="media/image1879.wmf"/><Relationship Id="rId1800" Type="http://schemas.openxmlformats.org/officeDocument/2006/relationships/image" Target="media/image898.wmf"/><Relationship Id="rId1801" Type="http://schemas.openxmlformats.org/officeDocument/2006/relationships/oleObject" Target="embeddings/oleObject894.bin"/><Relationship Id="rId1802" Type="http://schemas.openxmlformats.org/officeDocument/2006/relationships/image" Target="media/image899.wmf"/><Relationship Id="rId1803" Type="http://schemas.openxmlformats.org/officeDocument/2006/relationships/oleObject" Target="embeddings/oleObject895.bin"/><Relationship Id="rId1804" Type="http://schemas.openxmlformats.org/officeDocument/2006/relationships/image" Target="media/image900.wmf"/><Relationship Id="rId1805" Type="http://schemas.openxmlformats.org/officeDocument/2006/relationships/oleObject" Target="embeddings/oleObject896.bin"/><Relationship Id="rId1806" Type="http://schemas.openxmlformats.org/officeDocument/2006/relationships/image" Target="media/image901.wmf"/><Relationship Id="rId1807" Type="http://schemas.openxmlformats.org/officeDocument/2006/relationships/oleObject" Target="embeddings/oleObject897.bin"/><Relationship Id="rId1808" Type="http://schemas.openxmlformats.org/officeDocument/2006/relationships/image" Target="media/image902.wmf"/><Relationship Id="rId1809" Type="http://schemas.openxmlformats.org/officeDocument/2006/relationships/oleObject" Target="embeddings/oleObject898.bin"/><Relationship Id="rId680" Type="http://schemas.openxmlformats.org/officeDocument/2006/relationships/oleObject" Target="embeddings/oleObject334.bin"/><Relationship Id="rId681" Type="http://schemas.openxmlformats.org/officeDocument/2006/relationships/image" Target="media/image338.wmf"/><Relationship Id="rId682" Type="http://schemas.openxmlformats.org/officeDocument/2006/relationships/oleObject" Target="embeddings/oleObject335.bin"/><Relationship Id="rId683" Type="http://schemas.openxmlformats.org/officeDocument/2006/relationships/image" Target="media/image339.wmf"/><Relationship Id="rId684" Type="http://schemas.openxmlformats.org/officeDocument/2006/relationships/oleObject" Target="embeddings/oleObject336.bin"/><Relationship Id="rId685" Type="http://schemas.openxmlformats.org/officeDocument/2006/relationships/image" Target="media/image340.wmf"/><Relationship Id="rId686" Type="http://schemas.openxmlformats.org/officeDocument/2006/relationships/oleObject" Target="embeddings/oleObject337.bin"/><Relationship Id="rId687" Type="http://schemas.openxmlformats.org/officeDocument/2006/relationships/image" Target="media/image341.wmf"/><Relationship Id="rId688" Type="http://schemas.openxmlformats.org/officeDocument/2006/relationships/oleObject" Target="embeddings/oleObject338.bin"/><Relationship Id="rId689" Type="http://schemas.openxmlformats.org/officeDocument/2006/relationships/image" Target="media/image342.wmf"/><Relationship Id="rId3210" Type="http://schemas.openxmlformats.org/officeDocument/2006/relationships/image" Target="media/image1604.wmf"/><Relationship Id="rId3211" Type="http://schemas.openxmlformats.org/officeDocument/2006/relationships/oleObject" Target="embeddings/oleObject1596.bin"/><Relationship Id="rId3212" Type="http://schemas.openxmlformats.org/officeDocument/2006/relationships/image" Target="media/image1605.wmf"/><Relationship Id="rId3213" Type="http://schemas.openxmlformats.org/officeDocument/2006/relationships/oleObject" Target="embeddings/oleObject1597.bin"/><Relationship Id="rId3214" Type="http://schemas.openxmlformats.org/officeDocument/2006/relationships/image" Target="media/image1606.wmf"/><Relationship Id="rId3215" Type="http://schemas.openxmlformats.org/officeDocument/2006/relationships/oleObject" Target="embeddings/oleObject1598.bin"/><Relationship Id="rId3216" Type="http://schemas.openxmlformats.org/officeDocument/2006/relationships/image" Target="media/image1607.wmf"/><Relationship Id="rId3217" Type="http://schemas.openxmlformats.org/officeDocument/2006/relationships/oleObject" Target="embeddings/oleObject1599.bin"/><Relationship Id="rId3218" Type="http://schemas.openxmlformats.org/officeDocument/2006/relationships/image" Target="media/image1608.wmf"/><Relationship Id="rId3219" Type="http://schemas.openxmlformats.org/officeDocument/2006/relationships/oleObject" Target="embeddings/oleObject1600.bin"/><Relationship Id="rId50" Type="http://schemas.openxmlformats.org/officeDocument/2006/relationships/oleObject" Target="embeddings/oleObject20.bin"/><Relationship Id="rId51" Type="http://schemas.openxmlformats.org/officeDocument/2006/relationships/image" Target="media/image23.wmf"/><Relationship Id="rId52" Type="http://schemas.openxmlformats.org/officeDocument/2006/relationships/oleObject" Target="embeddings/oleObject21.bin"/><Relationship Id="rId53" Type="http://schemas.openxmlformats.org/officeDocument/2006/relationships/image" Target="media/image24.wmf"/><Relationship Id="rId54" Type="http://schemas.openxmlformats.org/officeDocument/2006/relationships/oleObject" Target="embeddings/oleObject22.bin"/><Relationship Id="rId55" Type="http://schemas.openxmlformats.org/officeDocument/2006/relationships/image" Target="media/image25.wmf"/><Relationship Id="rId56" Type="http://schemas.openxmlformats.org/officeDocument/2006/relationships/oleObject" Target="embeddings/oleObject23.bin"/><Relationship Id="rId57" Type="http://schemas.openxmlformats.org/officeDocument/2006/relationships/image" Target="media/image26.wmf"/><Relationship Id="rId58" Type="http://schemas.openxmlformats.org/officeDocument/2006/relationships/oleObject" Target="embeddings/oleObject24.bin"/><Relationship Id="rId140" Type="http://schemas.openxmlformats.org/officeDocument/2006/relationships/image" Target="media/image68.wmf"/><Relationship Id="rId141" Type="http://schemas.openxmlformats.org/officeDocument/2006/relationships/oleObject" Target="embeddings/oleObject65.bin"/><Relationship Id="rId142" Type="http://schemas.openxmlformats.org/officeDocument/2006/relationships/image" Target="media/image69.wmf"/><Relationship Id="rId143" Type="http://schemas.openxmlformats.org/officeDocument/2006/relationships/oleObject" Target="embeddings/oleObject66.bin"/><Relationship Id="rId144" Type="http://schemas.openxmlformats.org/officeDocument/2006/relationships/image" Target="media/image70.wmf"/><Relationship Id="rId145" Type="http://schemas.openxmlformats.org/officeDocument/2006/relationships/oleObject" Target="embeddings/oleObject67.bin"/><Relationship Id="rId146" Type="http://schemas.openxmlformats.org/officeDocument/2006/relationships/image" Target="media/image71.wmf"/><Relationship Id="rId147" Type="http://schemas.openxmlformats.org/officeDocument/2006/relationships/oleObject" Target="embeddings/oleObject68.bin"/><Relationship Id="rId148" Type="http://schemas.openxmlformats.org/officeDocument/2006/relationships/image" Target="media/image72.wmf"/><Relationship Id="rId149" Type="http://schemas.openxmlformats.org/officeDocument/2006/relationships/oleObject" Target="embeddings/oleObject69.bin"/><Relationship Id="rId1080" Type="http://schemas.openxmlformats.org/officeDocument/2006/relationships/oleObject" Target="embeddings/oleObject534.bin"/><Relationship Id="rId1081" Type="http://schemas.openxmlformats.org/officeDocument/2006/relationships/image" Target="media/image538.wmf"/><Relationship Id="rId2510" Type="http://schemas.openxmlformats.org/officeDocument/2006/relationships/image" Target="media/image1253.wmf"/><Relationship Id="rId2511" Type="http://schemas.openxmlformats.org/officeDocument/2006/relationships/oleObject" Target="embeddings/oleObject1249.bin"/><Relationship Id="rId2512" Type="http://schemas.openxmlformats.org/officeDocument/2006/relationships/image" Target="media/image1254.wmf"/><Relationship Id="rId2513" Type="http://schemas.openxmlformats.org/officeDocument/2006/relationships/oleObject" Target="embeddings/oleObject1250.bin"/><Relationship Id="rId2514" Type="http://schemas.openxmlformats.org/officeDocument/2006/relationships/image" Target="media/image1255.wmf"/><Relationship Id="rId2515" Type="http://schemas.openxmlformats.org/officeDocument/2006/relationships/oleObject" Target="embeddings/oleObject1251.bin"/><Relationship Id="rId2516" Type="http://schemas.openxmlformats.org/officeDocument/2006/relationships/image" Target="media/image1256.wmf"/><Relationship Id="rId2517" Type="http://schemas.openxmlformats.org/officeDocument/2006/relationships/oleObject" Target="embeddings/oleObject1252.bin"/><Relationship Id="rId2518" Type="http://schemas.openxmlformats.org/officeDocument/2006/relationships/image" Target="media/image1257.wmf"/><Relationship Id="rId2519" Type="http://schemas.openxmlformats.org/officeDocument/2006/relationships/oleObject" Target="embeddings/oleObject1253.bin"/><Relationship Id="rId1082" Type="http://schemas.openxmlformats.org/officeDocument/2006/relationships/oleObject" Target="embeddings/oleObject535.bin"/><Relationship Id="rId1083" Type="http://schemas.openxmlformats.org/officeDocument/2006/relationships/image" Target="media/image539.wmf"/><Relationship Id="rId1084" Type="http://schemas.openxmlformats.org/officeDocument/2006/relationships/oleObject" Target="embeddings/oleObject536.bin"/><Relationship Id="rId1085" Type="http://schemas.openxmlformats.org/officeDocument/2006/relationships/image" Target="media/image540.wmf"/><Relationship Id="rId1086" Type="http://schemas.openxmlformats.org/officeDocument/2006/relationships/oleObject" Target="embeddings/oleObject537.bin"/><Relationship Id="rId1087" Type="http://schemas.openxmlformats.org/officeDocument/2006/relationships/image" Target="media/image541.wmf"/><Relationship Id="rId1088" Type="http://schemas.openxmlformats.org/officeDocument/2006/relationships/oleObject" Target="embeddings/oleObject538.bin"/><Relationship Id="rId1089" Type="http://schemas.openxmlformats.org/officeDocument/2006/relationships/image" Target="media/image542.wmf"/><Relationship Id="rId59" Type="http://schemas.openxmlformats.org/officeDocument/2006/relationships/image" Target="media/image27.wmf"/><Relationship Id="rId3760" Type="http://schemas.openxmlformats.org/officeDocument/2006/relationships/oleObject" Target="embeddings/oleObject1870.bin"/><Relationship Id="rId3761" Type="http://schemas.openxmlformats.org/officeDocument/2006/relationships/image" Target="media/image1880.wmf"/><Relationship Id="rId3762" Type="http://schemas.openxmlformats.org/officeDocument/2006/relationships/oleObject" Target="embeddings/oleObject1871.bin"/><Relationship Id="rId3763" Type="http://schemas.openxmlformats.org/officeDocument/2006/relationships/image" Target="media/image1881.wmf"/><Relationship Id="rId3764" Type="http://schemas.openxmlformats.org/officeDocument/2006/relationships/oleObject" Target="embeddings/oleObject1872.bin"/><Relationship Id="rId3765" Type="http://schemas.openxmlformats.org/officeDocument/2006/relationships/image" Target="media/image1882.wmf"/><Relationship Id="rId3766" Type="http://schemas.openxmlformats.org/officeDocument/2006/relationships/oleObject" Target="embeddings/oleObject1873.bin"/><Relationship Id="rId3767" Type="http://schemas.openxmlformats.org/officeDocument/2006/relationships/image" Target="media/image1883.wmf"/><Relationship Id="rId3768" Type="http://schemas.openxmlformats.org/officeDocument/2006/relationships/oleObject" Target="embeddings/oleObject1874.bin"/><Relationship Id="rId3769" Type="http://schemas.openxmlformats.org/officeDocument/2006/relationships/image" Target="media/image1884.wmf"/><Relationship Id="rId1810" Type="http://schemas.openxmlformats.org/officeDocument/2006/relationships/image" Target="media/image903.wmf"/><Relationship Id="rId1811" Type="http://schemas.openxmlformats.org/officeDocument/2006/relationships/oleObject" Target="embeddings/oleObject899.bin"/><Relationship Id="rId1812" Type="http://schemas.openxmlformats.org/officeDocument/2006/relationships/image" Target="media/image904.wmf"/><Relationship Id="rId1813" Type="http://schemas.openxmlformats.org/officeDocument/2006/relationships/oleObject" Target="embeddings/oleObject900.bin"/><Relationship Id="rId1814" Type="http://schemas.openxmlformats.org/officeDocument/2006/relationships/image" Target="media/image905.wmf"/><Relationship Id="rId1815" Type="http://schemas.openxmlformats.org/officeDocument/2006/relationships/oleObject" Target="embeddings/oleObject901.bin"/><Relationship Id="rId1816" Type="http://schemas.openxmlformats.org/officeDocument/2006/relationships/image" Target="media/image906.wmf"/><Relationship Id="rId1817" Type="http://schemas.openxmlformats.org/officeDocument/2006/relationships/oleObject" Target="embeddings/oleObject902.bin"/><Relationship Id="rId1818" Type="http://schemas.openxmlformats.org/officeDocument/2006/relationships/image" Target="media/image907.wmf"/><Relationship Id="rId1819" Type="http://schemas.openxmlformats.org/officeDocument/2006/relationships/oleObject" Target="embeddings/oleObject903.bin"/><Relationship Id="rId690" Type="http://schemas.openxmlformats.org/officeDocument/2006/relationships/oleObject" Target="embeddings/oleObject339.bin"/><Relationship Id="rId691" Type="http://schemas.openxmlformats.org/officeDocument/2006/relationships/image" Target="media/image343.wmf"/><Relationship Id="rId692" Type="http://schemas.openxmlformats.org/officeDocument/2006/relationships/oleObject" Target="embeddings/oleObject340.bin"/><Relationship Id="rId693" Type="http://schemas.openxmlformats.org/officeDocument/2006/relationships/image" Target="media/image344.wmf"/><Relationship Id="rId694" Type="http://schemas.openxmlformats.org/officeDocument/2006/relationships/oleObject" Target="embeddings/oleObject341.bin"/><Relationship Id="rId695" Type="http://schemas.openxmlformats.org/officeDocument/2006/relationships/image" Target="media/image345.wmf"/><Relationship Id="rId696" Type="http://schemas.openxmlformats.org/officeDocument/2006/relationships/oleObject" Target="embeddings/oleObject342.bin"/><Relationship Id="rId697" Type="http://schemas.openxmlformats.org/officeDocument/2006/relationships/image" Target="media/image346.wmf"/><Relationship Id="rId698" Type="http://schemas.openxmlformats.org/officeDocument/2006/relationships/oleObject" Target="embeddings/oleObject343.bin"/><Relationship Id="rId699" Type="http://schemas.openxmlformats.org/officeDocument/2006/relationships/image" Target="media/image347.wmf"/><Relationship Id="rId3220" Type="http://schemas.openxmlformats.org/officeDocument/2006/relationships/image" Target="media/image1609.wmf"/><Relationship Id="rId3221" Type="http://schemas.openxmlformats.org/officeDocument/2006/relationships/oleObject" Target="embeddings/oleObject1601.bin"/><Relationship Id="rId3222" Type="http://schemas.openxmlformats.org/officeDocument/2006/relationships/image" Target="media/image1610.wmf"/><Relationship Id="rId3223" Type="http://schemas.openxmlformats.org/officeDocument/2006/relationships/oleObject" Target="embeddings/oleObject1602.bin"/><Relationship Id="rId3224" Type="http://schemas.openxmlformats.org/officeDocument/2006/relationships/image" Target="media/image1611.wmf"/><Relationship Id="rId3225" Type="http://schemas.openxmlformats.org/officeDocument/2006/relationships/oleObject" Target="embeddings/oleObject1603.bin"/><Relationship Id="rId3226" Type="http://schemas.openxmlformats.org/officeDocument/2006/relationships/image" Target="media/image1612.wmf"/><Relationship Id="rId3227" Type="http://schemas.openxmlformats.org/officeDocument/2006/relationships/oleObject" Target="embeddings/oleObject1604.bin"/><Relationship Id="rId3228" Type="http://schemas.openxmlformats.org/officeDocument/2006/relationships/image" Target="media/image1613.wmf"/><Relationship Id="rId3229" Type="http://schemas.openxmlformats.org/officeDocument/2006/relationships/oleObject" Target="embeddings/oleObject1605.bin"/><Relationship Id="rId60" Type="http://schemas.openxmlformats.org/officeDocument/2006/relationships/oleObject" Target="embeddings/oleObject25.bin"/><Relationship Id="rId61" Type="http://schemas.openxmlformats.org/officeDocument/2006/relationships/image" Target="media/image28.wmf"/><Relationship Id="rId62" Type="http://schemas.openxmlformats.org/officeDocument/2006/relationships/oleObject" Target="embeddings/oleObject26.bin"/><Relationship Id="rId63" Type="http://schemas.openxmlformats.org/officeDocument/2006/relationships/image" Target="media/image29.wmf"/><Relationship Id="rId64" Type="http://schemas.openxmlformats.org/officeDocument/2006/relationships/oleObject" Target="embeddings/oleObject27.bin"/><Relationship Id="rId65" Type="http://schemas.openxmlformats.org/officeDocument/2006/relationships/image" Target="media/image30.wmf"/><Relationship Id="rId66" Type="http://schemas.openxmlformats.org/officeDocument/2006/relationships/oleObject" Target="embeddings/oleObject28.bin"/><Relationship Id="rId67" Type="http://schemas.openxmlformats.org/officeDocument/2006/relationships/image" Target="media/image31.wmf"/><Relationship Id="rId68" Type="http://schemas.openxmlformats.org/officeDocument/2006/relationships/oleObject" Target="embeddings/oleObject29.bin"/><Relationship Id="rId150" Type="http://schemas.openxmlformats.org/officeDocument/2006/relationships/image" Target="media/image73.wmf"/><Relationship Id="rId151" Type="http://schemas.openxmlformats.org/officeDocument/2006/relationships/oleObject" Target="embeddings/oleObject70.bin"/><Relationship Id="rId152" Type="http://schemas.openxmlformats.org/officeDocument/2006/relationships/image" Target="media/image74.wmf"/><Relationship Id="rId153" Type="http://schemas.openxmlformats.org/officeDocument/2006/relationships/oleObject" Target="embeddings/oleObject71.bin"/><Relationship Id="rId154" Type="http://schemas.openxmlformats.org/officeDocument/2006/relationships/image" Target="media/image75.wmf"/><Relationship Id="rId155" Type="http://schemas.openxmlformats.org/officeDocument/2006/relationships/oleObject" Target="embeddings/oleObject72.bin"/><Relationship Id="rId156" Type="http://schemas.openxmlformats.org/officeDocument/2006/relationships/image" Target="media/image76.wmf"/><Relationship Id="rId157" Type="http://schemas.openxmlformats.org/officeDocument/2006/relationships/oleObject" Target="embeddings/oleObject73.bin"/><Relationship Id="rId158" Type="http://schemas.openxmlformats.org/officeDocument/2006/relationships/image" Target="media/image77.wmf"/><Relationship Id="rId159" Type="http://schemas.openxmlformats.org/officeDocument/2006/relationships/oleObject" Target="embeddings/oleObject74.bin"/><Relationship Id="rId1090" Type="http://schemas.openxmlformats.org/officeDocument/2006/relationships/oleObject" Target="embeddings/oleObject539.bin"/><Relationship Id="rId1091" Type="http://schemas.openxmlformats.org/officeDocument/2006/relationships/image" Target="media/image543.wmf"/><Relationship Id="rId2520" Type="http://schemas.openxmlformats.org/officeDocument/2006/relationships/image" Target="media/image1258.wmf"/><Relationship Id="rId2521" Type="http://schemas.openxmlformats.org/officeDocument/2006/relationships/oleObject" Target="embeddings/oleObject1254.bin"/><Relationship Id="rId2522" Type="http://schemas.openxmlformats.org/officeDocument/2006/relationships/image" Target="media/image1259.wmf"/><Relationship Id="rId2523" Type="http://schemas.openxmlformats.org/officeDocument/2006/relationships/oleObject" Target="embeddings/oleObject1255.bin"/><Relationship Id="rId2524" Type="http://schemas.openxmlformats.org/officeDocument/2006/relationships/image" Target="media/image1260.wmf"/><Relationship Id="rId2525" Type="http://schemas.openxmlformats.org/officeDocument/2006/relationships/oleObject" Target="embeddings/oleObject1256.bin"/><Relationship Id="rId2526" Type="http://schemas.openxmlformats.org/officeDocument/2006/relationships/image" Target="media/image1261.wmf"/><Relationship Id="rId2527" Type="http://schemas.openxmlformats.org/officeDocument/2006/relationships/oleObject" Target="embeddings/oleObject1257.bin"/><Relationship Id="rId2528" Type="http://schemas.openxmlformats.org/officeDocument/2006/relationships/image" Target="media/image1262.wmf"/><Relationship Id="rId2529" Type="http://schemas.openxmlformats.org/officeDocument/2006/relationships/oleObject" Target="embeddings/oleObject1258.bin"/><Relationship Id="rId1092" Type="http://schemas.openxmlformats.org/officeDocument/2006/relationships/oleObject" Target="embeddings/oleObject540.bin"/><Relationship Id="rId1093" Type="http://schemas.openxmlformats.org/officeDocument/2006/relationships/image" Target="media/image544.wmf"/><Relationship Id="rId1094" Type="http://schemas.openxmlformats.org/officeDocument/2006/relationships/oleObject" Target="embeddings/oleObject541.bin"/><Relationship Id="rId1095" Type="http://schemas.openxmlformats.org/officeDocument/2006/relationships/image" Target="media/image545.wmf"/><Relationship Id="rId1096" Type="http://schemas.openxmlformats.org/officeDocument/2006/relationships/oleObject" Target="embeddings/oleObject542.bin"/><Relationship Id="rId1097" Type="http://schemas.openxmlformats.org/officeDocument/2006/relationships/image" Target="media/image546.wmf"/><Relationship Id="rId1098" Type="http://schemas.openxmlformats.org/officeDocument/2006/relationships/oleObject" Target="embeddings/oleObject543.bin"/><Relationship Id="rId1099" Type="http://schemas.openxmlformats.org/officeDocument/2006/relationships/image" Target="media/image547.wmf"/><Relationship Id="rId69" Type="http://schemas.openxmlformats.org/officeDocument/2006/relationships/image" Target="media/image32.wmf"/><Relationship Id="rId3770" Type="http://schemas.openxmlformats.org/officeDocument/2006/relationships/oleObject" Target="embeddings/oleObject1875.bin"/><Relationship Id="rId3771" Type="http://schemas.openxmlformats.org/officeDocument/2006/relationships/image" Target="media/image1885.wmf"/><Relationship Id="rId3772" Type="http://schemas.openxmlformats.org/officeDocument/2006/relationships/oleObject" Target="embeddings/oleObject1876.bin"/><Relationship Id="rId3773" Type="http://schemas.openxmlformats.org/officeDocument/2006/relationships/image" Target="media/image1886.wmf"/><Relationship Id="rId3774" Type="http://schemas.openxmlformats.org/officeDocument/2006/relationships/oleObject" Target="embeddings/oleObject1877.bin"/><Relationship Id="rId3775" Type="http://schemas.openxmlformats.org/officeDocument/2006/relationships/image" Target="media/image1887.wmf"/><Relationship Id="rId3776" Type="http://schemas.openxmlformats.org/officeDocument/2006/relationships/oleObject" Target="embeddings/oleObject1878.bin"/><Relationship Id="rId3777" Type="http://schemas.openxmlformats.org/officeDocument/2006/relationships/image" Target="media/image1888.wmf"/><Relationship Id="rId3778" Type="http://schemas.openxmlformats.org/officeDocument/2006/relationships/oleObject" Target="embeddings/oleObject1879.bin"/><Relationship Id="rId3779" Type="http://schemas.openxmlformats.org/officeDocument/2006/relationships/image" Target="media/image1889.wmf"/><Relationship Id="rId1820" Type="http://schemas.openxmlformats.org/officeDocument/2006/relationships/image" Target="media/image908.wmf"/><Relationship Id="rId1821" Type="http://schemas.openxmlformats.org/officeDocument/2006/relationships/oleObject" Target="embeddings/oleObject904.bin"/><Relationship Id="rId1822" Type="http://schemas.openxmlformats.org/officeDocument/2006/relationships/image" Target="media/image909.wmf"/><Relationship Id="rId1823" Type="http://schemas.openxmlformats.org/officeDocument/2006/relationships/oleObject" Target="embeddings/oleObject905.bin"/><Relationship Id="rId1824" Type="http://schemas.openxmlformats.org/officeDocument/2006/relationships/image" Target="media/image910.wmf"/><Relationship Id="rId1825" Type="http://schemas.openxmlformats.org/officeDocument/2006/relationships/oleObject" Target="embeddings/oleObject906.bin"/><Relationship Id="rId1826" Type="http://schemas.openxmlformats.org/officeDocument/2006/relationships/image" Target="media/image911.wmf"/><Relationship Id="rId1827" Type="http://schemas.openxmlformats.org/officeDocument/2006/relationships/oleObject" Target="embeddings/oleObject907.bin"/><Relationship Id="rId1828" Type="http://schemas.openxmlformats.org/officeDocument/2006/relationships/image" Target="media/image912.wmf"/><Relationship Id="rId1829" Type="http://schemas.openxmlformats.org/officeDocument/2006/relationships/oleObject" Target="embeddings/oleObject908.bin"/><Relationship Id="rId3230" Type="http://schemas.openxmlformats.org/officeDocument/2006/relationships/image" Target="media/image1614.wmf"/><Relationship Id="rId3231" Type="http://schemas.openxmlformats.org/officeDocument/2006/relationships/oleObject" Target="embeddings/oleObject1606.bin"/><Relationship Id="rId3232" Type="http://schemas.openxmlformats.org/officeDocument/2006/relationships/image" Target="media/image1615.wmf"/><Relationship Id="rId3233" Type="http://schemas.openxmlformats.org/officeDocument/2006/relationships/oleObject" Target="embeddings/oleObject1607.bin"/><Relationship Id="rId3234" Type="http://schemas.openxmlformats.org/officeDocument/2006/relationships/image" Target="media/image1616.wmf"/><Relationship Id="rId3235" Type="http://schemas.openxmlformats.org/officeDocument/2006/relationships/oleObject" Target="embeddings/oleObject1608.bin"/><Relationship Id="rId3236" Type="http://schemas.openxmlformats.org/officeDocument/2006/relationships/image" Target="media/image1617.wmf"/><Relationship Id="rId3237" Type="http://schemas.openxmlformats.org/officeDocument/2006/relationships/oleObject" Target="embeddings/oleObject1609.bin"/><Relationship Id="rId3238" Type="http://schemas.openxmlformats.org/officeDocument/2006/relationships/image" Target="media/image1618.wmf"/><Relationship Id="rId3239" Type="http://schemas.openxmlformats.org/officeDocument/2006/relationships/oleObject" Target="embeddings/oleObject1610.bin"/><Relationship Id="rId70" Type="http://schemas.openxmlformats.org/officeDocument/2006/relationships/oleObject" Target="embeddings/oleObject30.bin"/><Relationship Id="rId71" Type="http://schemas.openxmlformats.org/officeDocument/2006/relationships/image" Target="media/image33.wmf"/><Relationship Id="rId72" Type="http://schemas.openxmlformats.org/officeDocument/2006/relationships/oleObject" Target="embeddings/oleObject31.bin"/><Relationship Id="rId73" Type="http://schemas.openxmlformats.org/officeDocument/2006/relationships/image" Target="media/image34.wmf"/><Relationship Id="rId74" Type="http://schemas.openxmlformats.org/officeDocument/2006/relationships/oleObject" Target="embeddings/oleObject32.bin"/><Relationship Id="rId75" Type="http://schemas.openxmlformats.org/officeDocument/2006/relationships/image" Target="media/image35.wmf"/><Relationship Id="rId76" Type="http://schemas.openxmlformats.org/officeDocument/2006/relationships/oleObject" Target="embeddings/oleObject33.bin"/><Relationship Id="rId77" Type="http://schemas.openxmlformats.org/officeDocument/2006/relationships/image" Target="media/image36.wmf"/><Relationship Id="rId78" Type="http://schemas.openxmlformats.org/officeDocument/2006/relationships/oleObject" Target="embeddings/oleObject34.bin"/><Relationship Id="rId160" Type="http://schemas.openxmlformats.org/officeDocument/2006/relationships/image" Target="media/image78.wmf"/><Relationship Id="rId161" Type="http://schemas.openxmlformats.org/officeDocument/2006/relationships/oleObject" Target="embeddings/oleObject75.bin"/><Relationship Id="rId162" Type="http://schemas.openxmlformats.org/officeDocument/2006/relationships/image" Target="media/image79.wmf"/><Relationship Id="rId163" Type="http://schemas.openxmlformats.org/officeDocument/2006/relationships/oleObject" Target="embeddings/oleObject76.bin"/><Relationship Id="rId164" Type="http://schemas.openxmlformats.org/officeDocument/2006/relationships/image" Target="media/image80.wmf"/><Relationship Id="rId165" Type="http://schemas.openxmlformats.org/officeDocument/2006/relationships/oleObject" Target="embeddings/oleObject77.bin"/><Relationship Id="rId166" Type="http://schemas.openxmlformats.org/officeDocument/2006/relationships/image" Target="media/image81.wmf"/><Relationship Id="rId167" Type="http://schemas.openxmlformats.org/officeDocument/2006/relationships/oleObject" Target="embeddings/oleObject78.bin"/><Relationship Id="rId168" Type="http://schemas.openxmlformats.org/officeDocument/2006/relationships/image" Target="media/image82.wmf"/><Relationship Id="rId169" Type="http://schemas.openxmlformats.org/officeDocument/2006/relationships/oleObject" Target="embeddings/oleObject79.bin"/><Relationship Id="rId79" Type="http://schemas.openxmlformats.org/officeDocument/2006/relationships/image" Target="media/image37.wmf"/><Relationship Id="rId2530" Type="http://schemas.openxmlformats.org/officeDocument/2006/relationships/image" Target="media/image1263.png"/><Relationship Id="rId2531" Type="http://schemas.openxmlformats.org/officeDocument/2006/relationships/image" Target="media/image1264.wmf"/><Relationship Id="rId2532" Type="http://schemas.openxmlformats.org/officeDocument/2006/relationships/oleObject" Target="embeddings/oleObject1259.bin"/><Relationship Id="rId2533" Type="http://schemas.openxmlformats.org/officeDocument/2006/relationships/image" Target="media/image1265.wmf"/><Relationship Id="rId2534" Type="http://schemas.openxmlformats.org/officeDocument/2006/relationships/oleObject" Target="embeddings/oleObject1260.bin"/><Relationship Id="rId2535" Type="http://schemas.openxmlformats.org/officeDocument/2006/relationships/image" Target="media/image1266.png"/><Relationship Id="rId2536" Type="http://schemas.openxmlformats.org/officeDocument/2006/relationships/image" Target="media/image1267.png"/><Relationship Id="rId2537" Type="http://schemas.openxmlformats.org/officeDocument/2006/relationships/image" Target="media/image10940.png"/><Relationship Id="rId2538" Type="http://schemas.openxmlformats.org/officeDocument/2006/relationships/image" Target="media/image1095.png"/><Relationship Id="rId2539" Type="http://schemas.openxmlformats.org/officeDocument/2006/relationships/image" Target="media/image1268.wmf"/><Relationship Id="rId3780" Type="http://schemas.openxmlformats.org/officeDocument/2006/relationships/oleObject" Target="embeddings/oleObject1880.bin"/><Relationship Id="rId3781" Type="http://schemas.openxmlformats.org/officeDocument/2006/relationships/image" Target="media/image1890.wmf"/><Relationship Id="rId3782" Type="http://schemas.openxmlformats.org/officeDocument/2006/relationships/oleObject" Target="embeddings/oleObject1881.bin"/><Relationship Id="rId3783" Type="http://schemas.openxmlformats.org/officeDocument/2006/relationships/image" Target="media/image1891.wmf"/><Relationship Id="rId3784" Type="http://schemas.openxmlformats.org/officeDocument/2006/relationships/oleObject" Target="embeddings/oleObject1882.bin"/><Relationship Id="rId3785" Type="http://schemas.openxmlformats.org/officeDocument/2006/relationships/image" Target="media/image1892.wmf"/><Relationship Id="rId3786" Type="http://schemas.openxmlformats.org/officeDocument/2006/relationships/oleObject" Target="embeddings/oleObject1883.bin"/><Relationship Id="rId3787" Type="http://schemas.openxmlformats.org/officeDocument/2006/relationships/image" Target="media/image1893.wmf"/><Relationship Id="rId3788" Type="http://schemas.openxmlformats.org/officeDocument/2006/relationships/oleObject" Target="embeddings/oleObject1884.bin"/><Relationship Id="rId3789" Type="http://schemas.openxmlformats.org/officeDocument/2006/relationships/image" Target="media/image1894.wmf"/><Relationship Id="rId1830" Type="http://schemas.openxmlformats.org/officeDocument/2006/relationships/image" Target="media/image913.emf"/><Relationship Id="rId1831" Type="http://schemas.openxmlformats.org/officeDocument/2006/relationships/oleObject" Target="embeddings/oleObject909.bin"/><Relationship Id="rId1832" Type="http://schemas.openxmlformats.org/officeDocument/2006/relationships/image" Target="media/image914.wmf"/><Relationship Id="rId1833" Type="http://schemas.openxmlformats.org/officeDocument/2006/relationships/oleObject" Target="embeddings/oleObject910.bin"/><Relationship Id="rId1834" Type="http://schemas.openxmlformats.org/officeDocument/2006/relationships/image" Target="media/image915.wmf"/><Relationship Id="rId1835" Type="http://schemas.openxmlformats.org/officeDocument/2006/relationships/oleObject" Target="embeddings/oleObject911.bin"/><Relationship Id="rId1836" Type="http://schemas.openxmlformats.org/officeDocument/2006/relationships/image" Target="media/image916.wmf"/><Relationship Id="rId1837" Type="http://schemas.openxmlformats.org/officeDocument/2006/relationships/oleObject" Target="embeddings/oleObject912.bin"/><Relationship Id="rId1838" Type="http://schemas.openxmlformats.org/officeDocument/2006/relationships/image" Target="media/image917.wmf"/><Relationship Id="rId1839" Type="http://schemas.openxmlformats.org/officeDocument/2006/relationships/oleObject" Target="embeddings/oleObject913.bin"/><Relationship Id="rId3240" Type="http://schemas.openxmlformats.org/officeDocument/2006/relationships/image" Target="media/image1619.wmf"/><Relationship Id="rId3241" Type="http://schemas.openxmlformats.org/officeDocument/2006/relationships/oleObject" Target="embeddings/oleObject1611.bin"/><Relationship Id="rId3242" Type="http://schemas.openxmlformats.org/officeDocument/2006/relationships/image" Target="media/image1620.wmf"/><Relationship Id="rId3243" Type="http://schemas.openxmlformats.org/officeDocument/2006/relationships/oleObject" Target="embeddings/oleObject1612.bin"/><Relationship Id="rId3244" Type="http://schemas.openxmlformats.org/officeDocument/2006/relationships/image" Target="media/image1621.wmf"/><Relationship Id="rId3245" Type="http://schemas.openxmlformats.org/officeDocument/2006/relationships/oleObject" Target="embeddings/oleObject1613.bin"/><Relationship Id="rId3246" Type="http://schemas.openxmlformats.org/officeDocument/2006/relationships/image" Target="media/image1622.wmf"/><Relationship Id="rId3247" Type="http://schemas.openxmlformats.org/officeDocument/2006/relationships/oleObject" Target="embeddings/oleObject1614.bin"/><Relationship Id="rId3248" Type="http://schemas.openxmlformats.org/officeDocument/2006/relationships/image" Target="media/image1623.wmf"/><Relationship Id="rId3249" Type="http://schemas.openxmlformats.org/officeDocument/2006/relationships/oleObject" Target="embeddings/oleObject1615.bin"/><Relationship Id="rId80" Type="http://schemas.openxmlformats.org/officeDocument/2006/relationships/oleObject" Target="embeddings/oleObject35.bin"/><Relationship Id="rId81" Type="http://schemas.openxmlformats.org/officeDocument/2006/relationships/image" Target="media/image38.wmf"/><Relationship Id="rId82" Type="http://schemas.openxmlformats.org/officeDocument/2006/relationships/oleObject" Target="embeddings/oleObject36.bin"/><Relationship Id="rId83" Type="http://schemas.openxmlformats.org/officeDocument/2006/relationships/image" Target="media/image39.wmf"/><Relationship Id="rId84" Type="http://schemas.openxmlformats.org/officeDocument/2006/relationships/oleObject" Target="embeddings/oleObject37.bin"/><Relationship Id="rId85" Type="http://schemas.openxmlformats.org/officeDocument/2006/relationships/image" Target="media/image40.wmf"/><Relationship Id="rId86" Type="http://schemas.openxmlformats.org/officeDocument/2006/relationships/oleObject" Target="embeddings/oleObject38.bin"/><Relationship Id="rId87" Type="http://schemas.openxmlformats.org/officeDocument/2006/relationships/image" Target="media/image41.wmf"/><Relationship Id="rId88" Type="http://schemas.openxmlformats.org/officeDocument/2006/relationships/oleObject" Target="embeddings/oleObject39.bin"/><Relationship Id="rId170" Type="http://schemas.openxmlformats.org/officeDocument/2006/relationships/image" Target="media/image83.wmf"/><Relationship Id="rId171" Type="http://schemas.openxmlformats.org/officeDocument/2006/relationships/oleObject" Target="embeddings/oleObject80.bin"/><Relationship Id="rId172" Type="http://schemas.openxmlformats.org/officeDocument/2006/relationships/image" Target="media/image84.wmf"/><Relationship Id="rId173" Type="http://schemas.openxmlformats.org/officeDocument/2006/relationships/oleObject" Target="embeddings/oleObject81.bin"/><Relationship Id="rId174" Type="http://schemas.openxmlformats.org/officeDocument/2006/relationships/image" Target="media/image85.wmf"/><Relationship Id="rId175" Type="http://schemas.openxmlformats.org/officeDocument/2006/relationships/oleObject" Target="embeddings/oleObject82.bin"/><Relationship Id="rId176" Type="http://schemas.openxmlformats.org/officeDocument/2006/relationships/image" Target="media/image86.wmf"/><Relationship Id="rId177" Type="http://schemas.openxmlformats.org/officeDocument/2006/relationships/oleObject" Target="embeddings/oleObject83.bin"/><Relationship Id="rId178" Type="http://schemas.openxmlformats.org/officeDocument/2006/relationships/image" Target="media/image87.wmf"/><Relationship Id="rId179" Type="http://schemas.openxmlformats.org/officeDocument/2006/relationships/oleObject" Target="embeddings/oleObject84.bin"/><Relationship Id="rId89" Type="http://schemas.openxmlformats.org/officeDocument/2006/relationships/image" Target="media/image42.wmf"/><Relationship Id="rId2540" Type="http://schemas.openxmlformats.org/officeDocument/2006/relationships/oleObject" Target="embeddings/oleObject1261.bin"/><Relationship Id="rId2541" Type="http://schemas.openxmlformats.org/officeDocument/2006/relationships/image" Target="media/image1269.wmf"/><Relationship Id="rId2542" Type="http://schemas.openxmlformats.org/officeDocument/2006/relationships/oleObject" Target="embeddings/oleObject1262.bin"/><Relationship Id="rId2543" Type="http://schemas.openxmlformats.org/officeDocument/2006/relationships/image" Target="media/image1270.wmf"/><Relationship Id="rId2544" Type="http://schemas.openxmlformats.org/officeDocument/2006/relationships/oleObject" Target="embeddings/oleObject1263.bin"/><Relationship Id="rId2545" Type="http://schemas.openxmlformats.org/officeDocument/2006/relationships/image" Target="media/image1271.wmf"/><Relationship Id="rId2546" Type="http://schemas.openxmlformats.org/officeDocument/2006/relationships/oleObject" Target="embeddings/oleObject1264.bin"/><Relationship Id="rId2547" Type="http://schemas.openxmlformats.org/officeDocument/2006/relationships/image" Target="media/image1272.wmf"/><Relationship Id="rId2548" Type="http://schemas.openxmlformats.org/officeDocument/2006/relationships/oleObject" Target="embeddings/oleObject1265.bin"/><Relationship Id="rId2549" Type="http://schemas.openxmlformats.org/officeDocument/2006/relationships/image" Target="media/image1273.wmf"/><Relationship Id="rId3790" Type="http://schemas.openxmlformats.org/officeDocument/2006/relationships/oleObject" Target="embeddings/oleObject1885.bin"/><Relationship Id="rId3791" Type="http://schemas.openxmlformats.org/officeDocument/2006/relationships/image" Target="media/image1895.wmf"/><Relationship Id="rId3792" Type="http://schemas.openxmlformats.org/officeDocument/2006/relationships/oleObject" Target="embeddings/oleObject1886.bin"/><Relationship Id="rId3793" Type="http://schemas.openxmlformats.org/officeDocument/2006/relationships/image" Target="media/image1896.wmf"/><Relationship Id="rId3794" Type="http://schemas.openxmlformats.org/officeDocument/2006/relationships/oleObject" Target="embeddings/oleObject1887.bin"/><Relationship Id="rId3795" Type="http://schemas.openxmlformats.org/officeDocument/2006/relationships/image" Target="media/image1897.wmf"/><Relationship Id="rId3796" Type="http://schemas.openxmlformats.org/officeDocument/2006/relationships/oleObject" Target="embeddings/oleObject1888.bin"/><Relationship Id="rId3797" Type="http://schemas.openxmlformats.org/officeDocument/2006/relationships/image" Target="media/image1898.wmf"/><Relationship Id="rId3798" Type="http://schemas.openxmlformats.org/officeDocument/2006/relationships/oleObject" Target="embeddings/oleObject1889.bin"/><Relationship Id="rId3799" Type="http://schemas.openxmlformats.org/officeDocument/2006/relationships/image" Target="media/image1899.wmf"/><Relationship Id="rId900" Type="http://schemas.openxmlformats.org/officeDocument/2006/relationships/oleObject" Target="embeddings/oleObject444.bin"/><Relationship Id="rId901" Type="http://schemas.openxmlformats.org/officeDocument/2006/relationships/image" Target="media/image448.wmf"/><Relationship Id="rId902" Type="http://schemas.openxmlformats.org/officeDocument/2006/relationships/oleObject" Target="embeddings/oleObject445.bin"/><Relationship Id="rId903" Type="http://schemas.openxmlformats.org/officeDocument/2006/relationships/image" Target="media/image449.wmf"/><Relationship Id="rId904" Type="http://schemas.openxmlformats.org/officeDocument/2006/relationships/oleObject" Target="embeddings/oleObject446.bin"/><Relationship Id="rId905" Type="http://schemas.openxmlformats.org/officeDocument/2006/relationships/image" Target="media/image450.wmf"/><Relationship Id="rId906" Type="http://schemas.openxmlformats.org/officeDocument/2006/relationships/oleObject" Target="embeddings/oleObject447.bin"/><Relationship Id="rId907" Type="http://schemas.openxmlformats.org/officeDocument/2006/relationships/image" Target="media/image451.wmf"/><Relationship Id="rId908" Type="http://schemas.openxmlformats.org/officeDocument/2006/relationships/oleObject" Target="embeddings/oleObject448.bin"/><Relationship Id="rId909" Type="http://schemas.openxmlformats.org/officeDocument/2006/relationships/image" Target="media/image452.wmf"/><Relationship Id="rId1840" Type="http://schemas.openxmlformats.org/officeDocument/2006/relationships/image" Target="media/image918.wmf"/><Relationship Id="rId1841" Type="http://schemas.openxmlformats.org/officeDocument/2006/relationships/oleObject" Target="embeddings/oleObject914.bin"/><Relationship Id="rId1842" Type="http://schemas.openxmlformats.org/officeDocument/2006/relationships/image" Target="media/image919.wmf"/><Relationship Id="rId1843" Type="http://schemas.openxmlformats.org/officeDocument/2006/relationships/oleObject" Target="embeddings/oleObject915.bin"/><Relationship Id="rId1844" Type="http://schemas.openxmlformats.org/officeDocument/2006/relationships/image" Target="media/image920.wmf"/><Relationship Id="rId1845" Type="http://schemas.openxmlformats.org/officeDocument/2006/relationships/oleObject" Target="embeddings/oleObject916.bin"/><Relationship Id="rId1846" Type="http://schemas.openxmlformats.org/officeDocument/2006/relationships/image" Target="media/image921.wmf"/><Relationship Id="rId1847" Type="http://schemas.openxmlformats.org/officeDocument/2006/relationships/oleObject" Target="embeddings/oleObject917.bin"/><Relationship Id="rId1848" Type="http://schemas.openxmlformats.org/officeDocument/2006/relationships/image" Target="media/image922.wmf"/><Relationship Id="rId1849" Type="http://schemas.openxmlformats.org/officeDocument/2006/relationships/oleObject" Target="embeddings/oleObject918.bin"/><Relationship Id="rId2000" Type="http://schemas.openxmlformats.org/officeDocument/2006/relationships/image" Target="media/image998.emf"/><Relationship Id="rId2001" Type="http://schemas.openxmlformats.org/officeDocument/2006/relationships/oleObject" Target="embeddings/oleObject994.bin"/><Relationship Id="rId2002" Type="http://schemas.openxmlformats.org/officeDocument/2006/relationships/image" Target="media/image999.wmf"/><Relationship Id="rId2003" Type="http://schemas.openxmlformats.org/officeDocument/2006/relationships/oleObject" Target="embeddings/oleObject995.bin"/><Relationship Id="rId2004" Type="http://schemas.openxmlformats.org/officeDocument/2006/relationships/image" Target="media/image1000.wmf"/><Relationship Id="rId2005" Type="http://schemas.openxmlformats.org/officeDocument/2006/relationships/oleObject" Target="embeddings/oleObject996.bin"/><Relationship Id="rId2006" Type="http://schemas.openxmlformats.org/officeDocument/2006/relationships/image" Target="media/image1001.wmf"/><Relationship Id="rId2007" Type="http://schemas.openxmlformats.org/officeDocument/2006/relationships/oleObject" Target="embeddings/oleObject997.bin"/><Relationship Id="rId2008" Type="http://schemas.openxmlformats.org/officeDocument/2006/relationships/image" Target="media/image1002.wmf"/><Relationship Id="rId2009" Type="http://schemas.openxmlformats.org/officeDocument/2006/relationships/oleObject" Target="embeddings/oleObject998.bin"/><Relationship Id="rId3250" Type="http://schemas.openxmlformats.org/officeDocument/2006/relationships/image" Target="media/image1624.wmf"/><Relationship Id="rId3251" Type="http://schemas.openxmlformats.org/officeDocument/2006/relationships/oleObject" Target="embeddings/oleObject1616.bin"/><Relationship Id="rId3252" Type="http://schemas.openxmlformats.org/officeDocument/2006/relationships/image" Target="media/image1625.wmf"/><Relationship Id="rId3253" Type="http://schemas.openxmlformats.org/officeDocument/2006/relationships/oleObject" Target="embeddings/oleObject1617.bin"/><Relationship Id="rId3254" Type="http://schemas.openxmlformats.org/officeDocument/2006/relationships/image" Target="media/image1626.wmf"/><Relationship Id="rId3255" Type="http://schemas.openxmlformats.org/officeDocument/2006/relationships/oleObject" Target="embeddings/oleObject1618.bin"/><Relationship Id="rId3256" Type="http://schemas.openxmlformats.org/officeDocument/2006/relationships/image" Target="media/image1627.wmf"/><Relationship Id="rId3257" Type="http://schemas.openxmlformats.org/officeDocument/2006/relationships/oleObject" Target="embeddings/oleObject1619.bin"/><Relationship Id="rId3258" Type="http://schemas.openxmlformats.org/officeDocument/2006/relationships/image" Target="media/image1628.wmf"/><Relationship Id="rId3259" Type="http://schemas.openxmlformats.org/officeDocument/2006/relationships/oleObject" Target="embeddings/oleObject1620.bin"/><Relationship Id="rId90" Type="http://schemas.openxmlformats.org/officeDocument/2006/relationships/oleObject" Target="embeddings/oleObject40.bin"/><Relationship Id="rId91" Type="http://schemas.openxmlformats.org/officeDocument/2006/relationships/image" Target="media/image43.wmf"/><Relationship Id="rId92" Type="http://schemas.openxmlformats.org/officeDocument/2006/relationships/oleObject" Target="embeddings/oleObject41.bin"/><Relationship Id="rId93" Type="http://schemas.openxmlformats.org/officeDocument/2006/relationships/image" Target="media/image44.wmf"/><Relationship Id="rId94" Type="http://schemas.openxmlformats.org/officeDocument/2006/relationships/oleObject" Target="embeddings/oleObject42.bin"/><Relationship Id="rId95" Type="http://schemas.openxmlformats.org/officeDocument/2006/relationships/image" Target="media/image45.wmf"/><Relationship Id="rId96" Type="http://schemas.openxmlformats.org/officeDocument/2006/relationships/oleObject" Target="embeddings/oleObject43.bin"/><Relationship Id="rId97" Type="http://schemas.openxmlformats.org/officeDocument/2006/relationships/image" Target="media/image46.wmf"/><Relationship Id="rId98" Type="http://schemas.openxmlformats.org/officeDocument/2006/relationships/oleObject" Target="embeddings/oleObject44.bin"/><Relationship Id="rId180" Type="http://schemas.openxmlformats.org/officeDocument/2006/relationships/image" Target="media/image88.wmf"/><Relationship Id="rId181" Type="http://schemas.openxmlformats.org/officeDocument/2006/relationships/oleObject" Target="embeddings/oleObject85.bin"/><Relationship Id="rId182" Type="http://schemas.openxmlformats.org/officeDocument/2006/relationships/image" Target="media/image89.wmf"/><Relationship Id="rId183" Type="http://schemas.openxmlformats.org/officeDocument/2006/relationships/oleObject" Target="embeddings/oleObject86.bin"/><Relationship Id="rId184" Type="http://schemas.openxmlformats.org/officeDocument/2006/relationships/image" Target="media/image90.wmf"/><Relationship Id="rId185" Type="http://schemas.openxmlformats.org/officeDocument/2006/relationships/oleObject" Target="embeddings/oleObject87.bin"/><Relationship Id="rId186" Type="http://schemas.openxmlformats.org/officeDocument/2006/relationships/image" Target="media/image91.wmf"/><Relationship Id="rId187" Type="http://schemas.openxmlformats.org/officeDocument/2006/relationships/oleObject" Target="embeddings/oleObject88.bin"/><Relationship Id="rId188" Type="http://schemas.openxmlformats.org/officeDocument/2006/relationships/image" Target="media/image92.wmf"/><Relationship Id="rId189" Type="http://schemas.openxmlformats.org/officeDocument/2006/relationships/oleObject" Target="embeddings/oleObject89.bin"/><Relationship Id="rId99" Type="http://schemas.openxmlformats.org/officeDocument/2006/relationships/image" Target="media/image47.wmf"/><Relationship Id="rId1300" Type="http://schemas.openxmlformats.org/officeDocument/2006/relationships/image" Target="media/image648.wmf"/><Relationship Id="rId2550" Type="http://schemas.openxmlformats.org/officeDocument/2006/relationships/oleObject" Target="embeddings/oleObject1266.bin"/><Relationship Id="rId2551" Type="http://schemas.openxmlformats.org/officeDocument/2006/relationships/image" Target="media/image1274.wmf"/><Relationship Id="rId2552" Type="http://schemas.openxmlformats.org/officeDocument/2006/relationships/oleObject" Target="embeddings/oleObject1267.bin"/><Relationship Id="rId2553" Type="http://schemas.openxmlformats.org/officeDocument/2006/relationships/image" Target="media/image1275.wmf"/><Relationship Id="rId2554" Type="http://schemas.openxmlformats.org/officeDocument/2006/relationships/oleObject" Target="embeddings/oleObject1268.bin"/><Relationship Id="rId2555" Type="http://schemas.openxmlformats.org/officeDocument/2006/relationships/image" Target="media/image1276.wmf"/><Relationship Id="rId2556" Type="http://schemas.openxmlformats.org/officeDocument/2006/relationships/oleObject" Target="embeddings/oleObject1269.bin"/><Relationship Id="rId2557" Type="http://schemas.openxmlformats.org/officeDocument/2006/relationships/image" Target="media/image1277.wmf"/><Relationship Id="rId2558" Type="http://schemas.openxmlformats.org/officeDocument/2006/relationships/oleObject" Target="embeddings/oleObject1270.bin"/><Relationship Id="rId2559" Type="http://schemas.openxmlformats.org/officeDocument/2006/relationships/image" Target="media/image1278.wmf"/><Relationship Id="rId1301" Type="http://schemas.openxmlformats.org/officeDocument/2006/relationships/oleObject" Target="embeddings/oleObject644.bin"/><Relationship Id="rId1302" Type="http://schemas.openxmlformats.org/officeDocument/2006/relationships/image" Target="media/image649.wmf"/><Relationship Id="rId1303" Type="http://schemas.openxmlformats.org/officeDocument/2006/relationships/oleObject" Target="embeddings/oleObject645.bin"/><Relationship Id="rId1304" Type="http://schemas.openxmlformats.org/officeDocument/2006/relationships/image" Target="media/image650.wmf"/><Relationship Id="rId1305" Type="http://schemas.openxmlformats.org/officeDocument/2006/relationships/oleObject" Target="embeddings/oleObject646.bin"/><Relationship Id="rId1306" Type="http://schemas.openxmlformats.org/officeDocument/2006/relationships/image" Target="media/image651.wmf"/><Relationship Id="rId1307" Type="http://schemas.openxmlformats.org/officeDocument/2006/relationships/oleObject" Target="embeddings/oleObject647.bin"/><Relationship Id="rId1308" Type="http://schemas.openxmlformats.org/officeDocument/2006/relationships/image" Target="media/image652.wmf"/><Relationship Id="rId1309" Type="http://schemas.openxmlformats.org/officeDocument/2006/relationships/oleObject" Target="embeddings/oleObject648.bin"/><Relationship Id="rId910" Type="http://schemas.openxmlformats.org/officeDocument/2006/relationships/oleObject" Target="embeddings/oleObject449.bin"/><Relationship Id="rId911" Type="http://schemas.openxmlformats.org/officeDocument/2006/relationships/image" Target="media/image453.wmf"/><Relationship Id="rId912" Type="http://schemas.openxmlformats.org/officeDocument/2006/relationships/oleObject" Target="embeddings/oleObject450.bin"/><Relationship Id="rId913" Type="http://schemas.openxmlformats.org/officeDocument/2006/relationships/image" Target="media/image454.wmf"/><Relationship Id="rId914" Type="http://schemas.openxmlformats.org/officeDocument/2006/relationships/oleObject" Target="embeddings/oleObject451.bin"/><Relationship Id="rId915" Type="http://schemas.openxmlformats.org/officeDocument/2006/relationships/image" Target="media/image455.wmf"/><Relationship Id="rId916" Type="http://schemas.openxmlformats.org/officeDocument/2006/relationships/oleObject" Target="embeddings/oleObject452.bin"/><Relationship Id="rId917" Type="http://schemas.openxmlformats.org/officeDocument/2006/relationships/image" Target="media/image456.wmf"/><Relationship Id="rId918" Type="http://schemas.openxmlformats.org/officeDocument/2006/relationships/oleObject" Target="embeddings/oleObject453.bin"/><Relationship Id="rId919" Type="http://schemas.openxmlformats.org/officeDocument/2006/relationships/image" Target="media/image457.wmf"/><Relationship Id="rId1850" Type="http://schemas.openxmlformats.org/officeDocument/2006/relationships/image" Target="media/image923.wmf"/><Relationship Id="rId1851" Type="http://schemas.openxmlformats.org/officeDocument/2006/relationships/oleObject" Target="embeddings/oleObject919.bin"/><Relationship Id="rId1852" Type="http://schemas.openxmlformats.org/officeDocument/2006/relationships/image" Target="media/image924.wmf"/><Relationship Id="rId1853" Type="http://schemas.openxmlformats.org/officeDocument/2006/relationships/oleObject" Target="embeddings/oleObject920.bin"/><Relationship Id="rId1854" Type="http://schemas.openxmlformats.org/officeDocument/2006/relationships/image" Target="media/image925.wmf"/><Relationship Id="rId1855" Type="http://schemas.openxmlformats.org/officeDocument/2006/relationships/oleObject" Target="embeddings/oleObject921.bin"/><Relationship Id="rId1856" Type="http://schemas.openxmlformats.org/officeDocument/2006/relationships/image" Target="media/image926.wmf"/><Relationship Id="rId1857" Type="http://schemas.openxmlformats.org/officeDocument/2006/relationships/oleObject" Target="embeddings/oleObject922.bin"/><Relationship Id="rId1858" Type="http://schemas.openxmlformats.org/officeDocument/2006/relationships/image" Target="media/image927.wmf"/><Relationship Id="rId1859" Type="http://schemas.openxmlformats.org/officeDocument/2006/relationships/oleObject" Target="embeddings/oleObject923.bin"/><Relationship Id="rId2010" Type="http://schemas.openxmlformats.org/officeDocument/2006/relationships/image" Target="media/image1003.wmf"/><Relationship Id="rId2011" Type="http://schemas.openxmlformats.org/officeDocument/2006/relationships/oleObject" Target="embeddings/oleObject999.bin"/><Relationship Id="rId2012" Type="http://schemas.openxmlformats.org/officeDocument/2006/relationships/image" Target="media/image1004.wmf"/><Relationship Id="rId2013" Type="http://schemas.openxmlformats.org/officeDocument/2006/relationships/oleObject" Target="embeddings/oleObject1000.bin"/><Relationship Id="rId2014" Type="http://schemas.openxmlformats.org/officeDocument/2006/relationships/image" Target="media/image1005.wmf"/><Relationship Id="rId2015" Type="http://schemas.openxmlformats.org/officeDocument/2006/relationships/oleObject" Target="embeddings/oleObject1001.bin"/><Relationship Id="rId2016" Type="http://schemas.openxmlformats.org/officeDocument/2006/relationships/image" Target="media/image1006.wmf"/><Relationship Id="rId2017" Type="http://schemas.openxmlformats.org/officeDocument/2006/relationships/oleObject" Target="embeddings/oleObject1002.bin"/><Relationship Id="rId2018" Type="http://schemas.openxmlformats.org/officeDocument/2006/relationships/image" Target="media/image1007.wmf"/><Relationship Id="rId2019" Type="http://schemas.openxmlformats.org/officeDocument/2006/relationships/oleObject" Target="embeddings/oleObject1003.bin"/><Relationship Id="rId3260" Type="http://schemas.openxmlformats.org/officeDocument/2006/relationships/image" Target="media/image1629.wmf"/><Relationship Id="rId3261" Type="http://schemas.openxmlformats.org/officeDocument/2006/relationships/oleObject" Target="embeddings/oleObject1621.bin"/><Relationship Id="rId3262" Type="http://schemas.openxmlformats.org/officeDocument/2006/relationships/image" Target="media/image1630.wmf"/><Relationship Id="rId3263" Type="http://schemas.openxmlformats.org/officeDocument/2006/relationships/oleObject" Target="embeddings/oleObject1622.bin"/><Relationship Id="rId3264" Type="http://schemas.openxmlformats.org/officeDocument/2006/relationships/image" Target="media/image1631.wmf"/><Relationship Id="rId3265" Type="http://schemas.openxmlformats.org/officeDocument/2006/relationships/oleObject" Target="embeddings/oleObject1623.bin"/><Relationship Id="rId3266" Type="http://schemas.openxmlformats.org/officeDocument/2006/relationships/image" Target="media/image1632.wmf"/><Relationship Id="rId3267" Type="http://schemas.openxmlformats.org/officeDocument/2006/relationships/oleObject" Target="embeddings/oleObject1624.bin"/><Relationship Id="rId3268" Type="http://schemas.openxmlformats.org/officeDocument/2006/relationships/image" Target="media/image1633.wmf"/><Relationship Id="rId3269" Type="http://schemas.openxmlformats.org/officeDocument/2006/relationships/oleObject" Target="embeddings/oleObject1625.bin"/><Relationship Id="rId1310" Type="http://schemas.openxmlformats.org/officeDocument/2006/relationships/image" Target="media/image653.wmf"/><Relationship Id="rId1311" Type="http://schemas.openxmlformats.org/officeDocument/2006/relationships/oleObject" Target="embeddings/oleObject649.bin"/><Relationship Id="rId1312" Type="http://schemas.openxmlformats.org/officeDocument/2006/relationships/image" Target="media/image654.wmf"/><Relationship Id="rId190" Type="http://schemas.openxmlformats.org/officeDocument/2006/relationships/image" Target="media/image93.wmf"/><Relationship Id="rId191" Type="http://schemas.openxmlformats.org/officeDocument/2006/relationships/oleObject" Target="embeddings/oleObject90.bin"/><Relationship Id="rId192" Type="http://schemas.openxmlformats.org/officeDocument/2006/relationships/image" Target="media/image94.wmf"/><Relationship Id="rId193" Type="http://schemas.openxmlformats.org/officeDocument/2006/relationships/oleObject" Target="embeddings/oleObject91.bin"/><Relationship Id="rId194" Type="http://schemas.openxmlformats.org/officeDocument/2006/relationships/image" Target="media/image95.wmf"/><Relationship Id="rId195" Type="http://schemas.openxmlformats.org/officeDocument/2006/relationships/oleObject" Target="embeddings/oleObject92.bin"/><Relationship Id="rId196" Type="http://schemas.openxmlformats.org/officeDocument/2006/relationships/image" Target="media/image96.wmf"/><Relationship Id="rId197" Type="http://schemas.openxmlformats.org/officeDocument/2006/relationships/oleObject" Target="embeddings/oleObject93.bin"/><Relationship Id="rId198" Type="http://schemas.openxmlformats.org/officeDocument/2006/relationships/image" Target="media/image97.wmf"/><Relationship Id="rId199" Type="http://schemas.openxmlformats.org/officeDocument/2006/relationships/oleObject" Target="embeddings/oleObject94.bin"/><Relationship Id="rId1313" Type="http://schemas.openxmlformats.org/officeDocument/2006/relationships/oleObject" Target="embeddings/oleObject650.bin"/><Relationship Id="rId1314" Type="http://schemas.openxmlformats.org/officeDocument/2006/relationships/image" Target="media/image655.wmf"/><Relationship Id="rId2560" Type="http://schemas.openxmlformats.org/officeDocument/2006/relationships/oleObject" Target="embeddings/oleObject1271.bin"/><Relationship Id="rId2561" Type="http://schemas.openxmlformats.org/officeDocument/2006/relationships/image" Target="media/image1279.wmf"/><Relationship Id="rId2562" Type="http://schemas.openxmlformats.org/officeDocument/2006/relationships/oleObject" Target="embeddings/oleObject1272.bin"/><Relationship Id="rId2563" Type="http://schemas.openxmlformats.org/officeDocument/2006/relationships/image" Target="media/image1280.wmf"/><Relationship Id="rId2564" Type="http://schemas.openxmlformats.org/officeDocument/2006/relationships/oleObject" Target="embeddings/oleObject1273.bin"/><Relationship Id="rId2565" Type="http://schemas.openxmlformats.org/officeDocument/2006/relationships/image" Target="media/image1281.wmf"/><Relationship Id="rId2566" Type="http://schemas.openxmlformats.org/officeDocument/2006/relationships/oleObject" Target="embeddings/oleObject1274.bin"/><Relationship Id="rId2567" Type="http://schemas.openxmlformats.org/officeDocument/2006/relationships/image" Target="media/image1282.wmf"/><Relationship Id="rId2568" Type="http://schemas.openxmlformats.org/officeDocument/2006/relationships/oleObject" Target="embeddings/oleObject1275.bin"/><Relationship Id="rId2569" Type="http://schemas.openxmlformats.org/officeDocument/2006/relationships/image" Target="media/image1283.wmf"/><Relationship Id="rId1315" Type="http://schemas.openxmlformats.org/officeDocument/2006/relationships/oleObject" Target="embeddings/oleObject651.bin"/><Relationship Id="rId1316" Type="http://schemas.openxmlformats.org/officeDocument/2006/relationships/image" Target="media/image656.wmf"/><Relationship Id="rId1317" Type="http://schemas.openxmlformats.org/officeDocument/2006/relationships/oleObject" Target="embeddings/oleObject652.bin"/><Relationship Id="rId1318" Type="http://schemas.openxmlformats.org/officeDocument/2006/relationships/image" Target="media/image657.wmf"/><Relationship Id="rId1319" Type="http://schemas.openxmlformats.org/officeDocument/2006/relationships/oleObject" Target="embeddings/oleObject653.bin"/><Relationship Id="rId920" Type="http://schemas.openxmlformats.org/officeDocument/2006/relationships/oleObject" Target="embeddings/oleObject454.bin"/><Relationship Id="rId921" Type="http://schemas.openxmlformats.org/officeDocument/2006/relationships/image" Target="media/image458.wmf"/><Relationship Id="rId922" Type="http://schemas.openxmlformats.org/officeDocument/2006/relationships/oleObject" Target="embeddings/oleObject455.bin"/><Relationship Id="rId923" Type="http://schemas.openxmlformats.org/officeDocument/2006/relationships/image" Target="media/image459.wmf"/><Relationship Id="rId924" Type="http://schemas.openxmlformats.org/officeDocument/2006/relationships/oleObject" Target="embeddings/oleObject456.bin"/><Relationship Id="rId925" Type="http://schemas.openxmlformats.org/officeDocument/2006/relationships/image" Target="media/image460.wmf"/><Relationship Id="rId926" Type="http://schemas.openxmlformats.org/officeDocument/2006/relationships/oleObject" Target="embeddings/oleObject457.bin"/><Relationship Id="rId927" Type="http://schemas.openxmlformats.org/officeDocument/2006/relationships/image" Target="media/image461.wmf"/><Relationship Id="rId928" Type="http://schemas.openxmlformats.org/officeDocument/2006/relationships/oleObject" Target="embeddings/oleObject458.bin"/><Relationship Id="rId929" Type="http://schemas.openxmlformats.org/officeDocument/2006/relationships/image" Target="media/image462.wmf"/><Relationship Id="rId1860" Type="http://schemas.openxmlformats.org/officeDocument/2006/relationships/image" Target="media/image928.wmf"/><Relationship Id="rId1861" Type="http://schemas.openxmlformats.org/officeDocument/2006/relationships/oleObject" Target="embeddings/oleObject924.bin"/><Relationship Id="rId1862" Type="http://schemas.openxmlformats.org/officeDocument/2006/relationships/image" Target="media/image929.wmf"/><Relationship Id="rId1863" Type="http://schemas.openxmlformats.org/officeDocument/2006/relationships/oleObject" Target="embeddings/oleObject925.bin"/><Relationship Id="rId1864" Type="http://schemas.openxmlformats.org/officeDocument/2006/relationships/image" Target="media/image930.wmf"/><Relationship Id="rId1865" Type="http://schemas.openxmlformats.org/officeDocument/2006/relationships/oleObject" Target="embeddings/oleObject926.bin"/><Relationship Id="rId1866" Type="http://schemas.openxmlformats.org/officeDocument/2006/relationships/image" Target="media/image931.wmf"/><Relationship Id="rId1867" Type="http://schemas.openxmlformats.org/officeDocument/2006/relationships/oleObject" Target="embeddings/oleObject927.bin"/><Relationship Id="rId1868" Type="http://schemas.openxmlformats.org/officeDocument/2006/relationships/image" Target="media/image932.wmf"/><Relationship Id="rId1869" Type="http://schemas.openxmlformats.org/officeDocument/2006/relationships/oleObject" Target="embeddings/oleObject928.bin"/><Relationship Id="rId2020" Type="http://schemas.openxmlformats.org/officeDocument/2006/relationships/image" Target="media/image1008.wmf"/><Relationship Id="rId2021" Type="http://schemas.openxmlformats.org/officeDocument/2006/relationships/oleObject" Target="embeddings/oleObject1004.bin"/><Relationship Id="rId2022" Type="http://schemas.openxmlformats.org/officeDocument/2006/relationships/image" Target="media/image1009.emf"/><Relationship Id="rId2023" Type="http://schemas.openxmlformats.org/officeDocument/2006/relationships/oleObject" Target="embeddings/oleObject1005.bin"/><Relationship Id="rId2024" Type="http://schemas.openxmlformats.org/officeDocument/2006/relationships/image" Target="media/image1010.wmf"/><Relationship Id="rId2025" Type="http://schemas.openxmlformats.org/officeDocument/2006/relationships/oleObject" Target="embeddings/oleObject1006.bin"/><Relationship Id="rId2026" Type="http://schemas.openxmlformats.org/officeDocument/2006/relationships/image" Target="media/image1011.wmf"/><Relationship Id="rId2027" Type="http://schemas.openxmlformats.org/officeDocument/2006/relationships/oleObject" Target="embeddings/oleObject1007.bin"/><Relationship Id="rId2028" Type="http://schemas.openxmlformats.org/officeDocument/2006/relationships/image" Target="media/image1012.wmf"/><Relationship Id="rId2029" Type="http://schemas.openxmlformats.org/officeDocument/2006/relationships/oleObject" Target="embeddings/oleObject1008.bin"/><Relationship Id="rId3270" Type="http://schemas.openxmlformats.org/officeDocument/2006/relationships/image" Target="media/image1634.wmf"/><Relationship Id="rId3271" Type="http://schemas.openxmlformats.org/officeDocument/2006/relationships/oleObject" Target="embeddings/oleObject1626.bin"/><Relationship Id="rId3272" Type="http://schemas.openxmlformats.org/officeDocument/2006/relationships/image" Target="media/image1635.wmf"/><Relationship Id="rId3273" Type="http://schemas.openxmlformats.org/officeDocument/2006/relationships/oleObject" Target="embeddings/oleObject1627.bin"/><Relationship Id="rId3274" Type="http://schemas.openxmlformats.org/officeDocument/2006/relationships/image" Target="media/image1636.wmf"/><Relationship Id="rId3275" Type="http://schemas.openxmlformats.org/officeDocument/2006/relationships/oleObject" Target="embeddings/oleObject1628.bin"/><Relationship Id="rId3276" Type="http://schemas.openxmlformats.org/officeDocument/2006/relationships/image" Target="media/image1637.wmf"/><Relationship Id="rId3277" Type="http://schemas.openxmlformats.org/officeDocument/2006/relationships/oleObject" Target="embeddings/oleObject1629.bin"/><Relationship Id="rId3278" Type="http://schemas.openxmlformats.org/officeDocument/2006/relationships/image" Target="media/image1638.wmf"/><Relationship Id="rId3279" Type="http://schemas.openxmlformats.org/officeDocument/2006/relationships/oleObject" Target="embeddings/oleObject1630.bin"/><Relationship Id="rId1320" Type="http://schemas.openxmlformats.org/officeDocument/2006/relationships/image" Target="media/image658.wmf"/><Relationship Id="rId1321" Type="http://schemas.openxmlformats.org/officeDocument/2006/relationships/oleObject" Target="embeddings/oleObject654.bin"/><Relationship Id="rId1322" Type="http://schemas.openxmlformats.org/officeDocument/2006/relationships/image" Target="media/image659.wmf"/><Relationship Id="rId1323" Type="http://schemas.openxmlformats.org/officeDocument/2006/relationships/oleObject" Target="embeddings/oleObject655.bin"/><Relationship Id="rId1324" Type="http://schemas.openxmlformats.org/officeDocument/2006/relationships/image" Target="media/image660.wmf"/><Relationship Id="rId1325" Type="http://schemas.openxmlformats.org/officeDocument/2006/relationships/oleObject" Target="embeddings/oleObject656.bin"/><Relationship Id="rId1326" Type="http://schemas.openxmlformats.org/officeDocument/2006/relationships/image" Target="media/image661.wmf"/><Relationship Id="rId1327" Type="http://schemas.openxmlformats.org/officeDocument/2006/relationships/oleObject" Target="embeddings/oleObject657.bin"/><Relationship Id="rId1328" Type="http://schemas.openxmlformats.org/officeDocument/2006/relationships/image" Target="media/image662.wmf"/><Relationship Id="rId1329" Type="http://schemas.openxmlformats.org/officeDocument/2006/relationships/oleObject" Target="embeddings/oleObject658.bin"/><Relationship Id="rId2570" Type="http://schemas.openxmlformats.org/officeDocument/2006/relationships/oleObject" Target="embeddings/oleObject1276.bin"/><Relationship Id="rId2571" Type="http://schemas.openxmlformats.org/officeDocument/2006/relationships/image" Target="media/image1284.wmf"/><Relationship Id="rId2572" Type="http://schemas.openxmlformats.org/officeDocument/2006/relationships/oleObject" Target="embeddings/oleObject1277.bin"/><Relationship Id="rId2573" Type="http://schemas.openxmlformats.org/officeDocument/2006/relationships/image" Target="media/image1285.png"/><Relationship Id="rId2574" Type="http://schemas.openxmlformats.org/officeDocument/2006/relationships/image" Target="media/image1286.wmf"/><Relationship Id="rId2575" Type="http://schemas.openxmlformats.org/officeDocument/2006/relationships/oleObject" Target="embeddings/oleObject1278.bin"/><Relationship Id="rId2576" Type="http://schemas.openxmlformats.org/officeDocument/2006/relationships/image" Target="media/image1287.wmf"/><Relationship Id="rId2577" Type="http://schemas.openxmlformats.org/officeDocument/2006/relationships/oleObject" Target="embeddings/oleObject1279.bin"/><Relationship Id="rId2578" Type="http://schemas.openxmlformats.org/officeDocument/2006/relationships/image" Target="media/image1288.wmf"/><Relationship Id="rId2579" Type="http://schemas.openxmlformats.org/officeDocument/2006/relationships/oleObject" Target="embeddings/oleObject1280.bin"/><Relationship Id="rId930" Type="http://schemas.openxmlformats.org/officeDocument/2006/relationships/oleObject" Target="embeddings/oleObject459.bin"/><Relationship Id="rId931" Type="http://schemas.openxmlformats.org/officeDocument/2006/relationships/image" Target="media/image463.wmf"/><Relationship Id="rId932" Type="http://schemas.openxmlformats.org/officeDocument/2006/relationships/oleObject" Target="embeddings/oleObject460.bin"/><Relationship Id="rId933" Type="http://schemas.openxmlformats.org/officeDocument/2006/relationships/image" Target="media/image464.wmf"/><Relationship Id="rId934" Type="http://schemas.openxmlformats.org/officeDocument/2006/relationships/oleObject" Target="embeddings/oleObject461.bin"/><Relationship Id="rId935" Type="http://schemas.openxmlformats.org/officeDocument/2006/relationships/image" Target="media/image465.wmf"/><Relationship Id="rId936" Type="http://schemas.openxmlformats.org/officeDocument/2006/relationships/oleObject" Target="embeddings/oleObject462.bin"/><Relationship Id="rId937" Type="http://schemas.openxmlformats.org/officeDocument/2006/relationships/image" Target="media/image466.wmf"/><Relationship Id="rId938" Type="http://schemas.openxmlformats.org/officeDocument/2006/relationships/oleObject" Target="embeddings/oleObject463.bin"/><Relationship Id="rId939" Type="http://schemas.openxmlformats.org/officeDocument/2006/relationships/image" Target="media/image467.wmf"/><Relationship Id="rId1870" Type="http://schemas.openxmlformats.org/officeDocument/2006/relationships/image" Target="media/image933.wmf"/><Relationship Id="rId1871" Type="http://schemas.openxmlformats.org/officeDocument/2006/relationships/oleObject" Target="embeddings/oleObject929.bin"/><Relationship Id="rId1872" Type="http://schemas.openxmlformats.org/officeDocument/2006/relationships/image" Target="media/image934.wmf"/><Relationship Id="rId1873" Type="http://schemas.openxmlformats.org/officeDocument/2006/relationships/oleObject" Target="embeddings/oleObject930.bin"/><Relationship Id="rId1874" Type="http://schemas.openxmlformats.org/officeDocument/2006/relationships/image" Target="media/image935.wmf"/><Relationship Id="rId1875" Type="http://schemas.openxmlformats.org/officeDocument/2006/relationships/oleObject" Target="embeddings/oleObject931.bin"/><Relationship Id="rId1876" Type="http://schemas.openxmlformats.org/officeDocument/2006/relationships/image" Target="media/image936.wmf"/><Relationship Id="rId1877" Type="http://schemas.openxmlformats.org/officeDocument/2006/relationships/oleObject" Target="embeddings/oleObject932.bin"/><Relationship Id="rId1878" Type="http://schemas.openxmlformats.org/officeDocument/2006/relationships/image" Target="media/image937.wmf"/><Relationship Id="rId1879" Type="http://schemas.openxmlformats.org/officeDocument/2006/relationships/oleObject" Target="embeddings/oleObject933.bin"/><Relationship Id="rId2030" Type="http://schemas.openxmlformats.org/officeDocument/2006/relationships/image" Target="media/image1013.wmf"/><Relationship Id="rId2031" Type="http://schemas.openxmlformats.org/officeDocument/2006/relationships/oleObject" Target="embeddings/oleObject1009.bin"/><Relationship Id="rId2032" Type="http://schemas.openxmlformats.org/officeDocument/2006/relationships/image" Target="media/image1014.wmf"/><Relationship Id="rId2033" Type="http://schemas.openxmlformats.org/officeDocument/2006/relationships/oleObject" Target="embeddings/oleObject1010.bin"/><Relationship Id="rId2034" Type="http://schemas.openxmlformats.org/officeDocument/2006/relationships/image" Target="media/image1015.wmf"/><Relationship Id="rId2035" Type="http://schemas.openxmlformats.org/officeDocument/2006/relationships/oleObject" Target="embeddings/oleObject1011.bin"/><Relationship Id="rId2036" Type="http://schemas.openxmlformats.org/officeDocument/2006/relationships/image" Target="media/image1016.wmf"/><Relationship Id="rId2037" Type="http://schemas.openxmlformats.org/officeDocument/2006/relationships/oleObject" Target="embeddings/oleObject1012.bin"/><Relationship Id="rId2038" Type="http://schemas.openxmlformats.org/officeDocument/2006/relationships/image" Target="media/image1017.wmf"/><Relationship Id="rId2039" Type="http://schemas.openxmlformats.org/officeDocument/2006/relationships/oleObject" Target="embeddings/oleObject1013.bin"/><Relationship Id="rId3280" Type="http://schemas.openxmlformats.org/officeDocument/2006/relationships/image" Target="media/image1639.wmf"/><Relationship Id="rId3281" Type="http://schemas.openxmlformats.org/officeDocument/2006/relationships/oleObject" Target="embeddings/oleObject1631.bin"/><Relationship Id="rId3282" Type="http://schemas.openxmlformats.org/officeDocument/2006/relationships/image" Target="media/image1640.wmf"/><Relationship Id="rId3283" Type="http://schemas.openxmlformats.org/officeDocument/2006/relationships/oleObject" Target="embeddings/oleObject1632.bin"/><Relationship Id="rId3284" Type="http://schemas.openxmlformats.org/officeDocument/2006/relationships/image" Target="media/image1641.wmf"/><Relationship Id="rId3285" Type="http://schemas.openxmlformats.org/officeDocument/2006/relationships/oleObject" Target="embeddings/oleObject1633.bin"/><Relationship Id="rId3286" Type="http://schemas.openxmlformats.org/officeDocument/2006/relationships/image" Target="media/image1642.wmf"/><Relationship Id="rId3287" Type="http://schemas.openxmlformats.org/officeDocument/2006/relationships/oleObject" Target="embeddings/oleObject1634.bin"/><Relationship Id="rId3288" Type="http://schemas.openxmlformats.org/officeDocument/2006/relationships/image" Target="media/image1643.emf"/><Relationship Id="rId3289" Type="http://schemas.openxmlformats.org/officeDocument/2006/relationships/oleObject" Target="embeddings/oleObject1635.bin"/><Relationship Id="rId1330" Type="http://schemas.openxmlformats.org/officeDocument/2006/relationships/image" Target="media/image663.wmf"/><Relationship Id="rId1331" Type="http://schemas.openxmlformats.org/officeDocument/2006/relationships/oleObject" Target="embeddings/oleObject659.bin"/><Relationship Id="rId1332" Type="http://schemas.openxmlformats.org/officeDocument/2006/relationships/image" Target="media/image664.wmf"/><Relationship Id="rId1333" Type="http://schemas.openxmlformats.org/officeDocument/2006/relationships/oleObject" Target="embeddings/oleObject660.bin"/><Relationship Id="rId1334" Type="http://schemas.openxmlformats.org/officeDocument/2006/relationships/image" Target="media/image665.wmf"/><Relationship Id="rId1335" Type="http://schemas.openxmlformats.org/officeDocument/2006/relationships/oleObject" Target="embeddings/oleObject661.bin"/><Relationship Id="rId1336" Type="http://schemas.openxmlformats.org/officeDocument/2006/relationships/image" Target="media/image666.wmf"/><Relationship Id="rId1337" Type="http://schemas.openxmlformats.org/officeDocument/2006/relationships/oleObject" Target="embeddings/oleObject662.bin"/><Relationship Id="rId1338" Type="http://schemas.openxmlformats.org/officeDocument/2006/relationships/image" Target="media/image667.wmf"/><Relationship Id="rId1339" Type="http://schemas.openxmlformats.org/officeDocument/2006/relationships/oleObject" Target="embeddings/oleObject663.bin"/><Relationship Id="rId2580" Type="http://schemas.openxmlformats.org/officeDocument/2006/relationships/image" Target="media/image1289.wmf"/><Relationship Id="rId2581" Type="http://schemas.openxmlformats.org/officeDocument/2006/relationships/oleObject" Target="embeddings/oleObject1281.bin"/><Relationship Id="rId2582" Type="http://schemas.openxmlformats.org/officeDocument/2006/relationships/image" Target="media/image1290.wmf"/><Relationship Id="rId2583" Type="http://schemas.openxmlformats.org/officeDocument/2006/relationships/oleObject" Target="embeddings/oleObject1282.bin"/><Relationship Id="rId2584" Type="http://schemas.openxmlformats.org/officeDocument/2006/relationships/image" Target="media/image1291.wmf"/><Relationship Id="rId2585" Type="http://schemas.openxmlformats.org/officeDocument/2006/relationships/oleObject" Target="embeddings/oleObject1283.bin"/><Relationship Id="rId2586" Type="http://schemas.openxmlformats.org/officeDocument/2006/relationships/image" Target="media/image1292.wmf"/><Relationship Id="rId2587" Type="http://schemas.openxmlformats.org/officeDocument/2006/relationships/oleObject" Target="embeddings/oleObject1284.bin"/><Relationship Id="rId2588" Type="http://schemas.openxmlformats.org/officeDocument/2006/relationships/image" Target="media/image1293.wmf"/><Relationship Id="rId2589" Type="http://schemas.openxmlformats.org/officeDocument/2006/relationships/oleObject" Target="embeddings/oleObject1285.bin"/><Relationship Id="rId940" Type="http://schemas.openxmlformats.org/officeDocument/2006/relationships/oleObject" Target="embeddings/oleObject464.bin"/><Relationship Id="rId941" Type="http://schemas.openxmlformats.org/officeDocument/2006/relationships/image" Target="media/image468.wmf"/><Relationship Id="rId942" Type="http://schemas.openxmlformats.org/officeDocument/2006/relationships/oleObject" Target="embeddings/oleObject465.bin"/><Relationship Id="rId943" Type="http://schemas.openxmlformats.org/officeDocument/2006/relationships/image" Target="media/image469.wmf"/><Relationship Id="rId944" Type="http://schemas.openxmlformats.org/officeDocument/2006/relationships/oleObject" Target="embeddings/oleObject466.bin"/><Relationship Id="rId945" Type="http://schemas.openxmlformats.org/officeDocument/2006/relationships/image" Target="media/image470.wmf"/><Relationship Id="rId946" Type="http://schemas.openxmlformats.org/officeDocument/2006/relationships/oleObject" Target="embeddings/oleObject467.bin"/><Relationship Id="rId947" Type="http://schemas.openxmlformats.org/officeDocument/2006/relationships/image" Target="media/image471.wmf"/><Relationship Id="rId948" Type="http://schemas.openxmlformats.org/officeDocument/2006/relationships/oleObject" Target="embeddings/oleObject468.bin"/><Relationship Id="rId949" Type="http://schemas.openxmlformats.org/officeDocument/2006/relationships/image" Target="media/image472.wmf"/><Relationship Id="rId1880" Type="http://schemas.openxmlformats.org/officeDocument/2006/relationships/image" Target="media/image938.wmf"/><Relationship Id="rId1881" Type="http://schemas.openxmlformats.org/officeDocument/2006/relationships/oleObject" Target="embeddings/oleObject934.bin"/><Relationship Id="rId1882" Type="http://schemas.openxmlformats.org/officeDocument/2006/relationships/image" Target="media/image939.wmf"/><Relationship Id="rId1883" Type="http://schemas.openxmlformats.org/officeDocument/2006/relationships/oleObject" Target="embeddings/oleObject935.bin"/><Relationship Id="rId1884" Type="http://schemas.openxmlformats.org/officeDocument/2006/relationships/image" Target="media/image940.wmf"/><Relationship Id="rId1885" Type="http://schemas.openxmlformats.org/officeDocument/2006/relationships/oleObject" Target="embeddings/oleObject936.bin"/><Relationship Id="rId1886" Type="http://schemas.openxmlformats.org/officeDocument/2006/relationships/image" Target="media/image941.wmf"/><Relationship Id="rId1887" Type="http://schemas.openxmlformats.org/officeDocument/2006/relationships/oleObject" Target="embeddings/oleObject937.bin"/><Relationship Id="rId1888" Type="http://schemas.openxmlformats.org/officeDocument/2006/relationships/image" Target="media/image942.wmf"/><Relationship Id="rId1889" Type="http://schemas.openxmlformats.org/officeDocument/2006/relationships/oleObject" Target="embeddings/oleObject938.bin"/><Relationship Id="rId2040" Type="http://schemas.openxmlformats.org/officeDocument/2006/relationships/image" Target="media/image1018.emf"/><Relationship Id="rId2041" Type="http://schemas.openxmlformats.org/officeDocument/2006/relationships/oleObject" Target="embeddings/oleObject1014.bin"/><Relationship Id="rId2042" Type="http://schemas.openxmlformats.org/officeDocument/2006/relationships/image" Target="media/image1019.wmf"/><Relationship Id="rId2043" Type="http://schemas.openxmlformats.org/officeDocument/2006/relationships/oleObject" Target="embeddings/oleObject1015.bin"/><Relationship Id="rId2044" Type="http://schemas.openxmlformats.org/officeDocument/2006/relationships/image" Target="media/image1020.emf"/><Relationship Id="rId2045" Type="http://schemas.openxmlformats.org/officeDocument/2006/relationships/oleObject" Target="embeddings/oleObject1016.bin"/><Relationship Id="rId2046" Type="http://schemas.openxmlformats.org/officeDocument/2006/relationships/image" Target="media/image1021.wmf"/><Relationship Id="rId2047" Type="http://schemas.openxmlformats.org/officeDocument/2006/relationships/oleObject" Target="embeddings/oleObject1017.bin"/><Relationship Id="rId2048" Type="http://schemas.openxmlformats.org/officeDocument/2006/relationships/image" Target="media/image1022.wmf"/><Relationship Id="rId2049" Type="http://schemas.openxmlformats.org/officeDocument/2006/relationships/oleObject" Target="embeddings/oleObject1018.bin"/><Relationship Id="rId3290" Type="http://schemas.openxmlformats.org/officeDocument/2006/relationships/image" Target="media/image1644.emf"/><Relationship Id="rId3291" Type="http://schemas.openxmlformats.org/officeDocument/2006/relationships/oleObject" Target="embeddings/oleObject1636.bin"/><Relationship Id="rId3292" Type="http://schemas.openxmlformats.org/officeDocument/2006/relationships/image" Target="media/image1645.emf"/><Relationship Id="rId3293" Type="http://schemas.openxmlformats.org/officeDocument/2006/relationships/oleObject" Target="embeddings/oleObject1637.bin"/><Relationship Id="rId3294" Type="http://schemas.openxmlformats.org/officeDocument/2006/relationships/image" Target="media/image1646.emf"/><Relationship Id="rId3295" Type="http://schemas.openxmlformats.org/officeDocument/2006/relationships/oleObject" Target="embeddings/oleObject1638.bin"/><Relationship Id="rId3296" Type="http://schemas.openxmlformats.org/officeDocument/2006/relationships/image" Target="media/image1647.emf"/><Relationship Id="rId3297" Type="http://schemas.openxmlformats.org/officeDocument/2006/relationships/oleObject" Target="embeddings/oleObject1639.bin"/><Relationship Id="rId3298" Type="http://schemas.openxmlformats.org/officeDocument/2006/relationships/image" Target="media/image1648.emf"/><Relationship Id="rId3299" Type="http://schemas.openxmlformats.org/officeDocument/2006/relationships/oleObject" Target="embeddings/oleObject1640.bin"/><Relationship Id="rId400" Type="http://schemas.openxmlformats.org/officeDocument/2006/relationships/oleObject" Target="embeddings/oleObject194.bin"/><Relationship Id="rId401" Type="http://schemas.openxmlformats.org/officeDocument/2006/relationships/image" Target="media/image198.wmf"/><Relationship Id="rId402" Type="http://schemas.openxmlformats.org/officeDocument/2006/relationships/oleObject" Target="embeddings/oleObject195.bin"/><Relationship Id="rId403" Type="http://schemas.openxmlformats.org/officeDocument/2006/relationships/image" Target="media/image199.wmf"/><Relationship Id="rId404" Type="http://schemas.openxmlformats.org/officeDocument/2006/relationships/oleObject" Target="embeddings/oleObject196.bin"/><Relationship Id="rId405" Type="http://schemas.openxmlformats.org/officeDocument/2006/relationships/image" Target="media/image200.wmf"/><Relationship Id="rId406" Type="http://schemas.openxmlformats.org/officeDocument/2006/relationships/oleObject" Target="embeddings/oleObject197.bin"/><Relationship Id="rId407" Type="http://schemas.openxmlformats.org/officeDocument/2006/relationships/image" Target="media/image201.wmf"/><Relationship Id="rId408" Type="http://schemas.openxmlformats.org/officeDocument/2006/relationships/oleObject" Target="embeddings/oleObject198.bin"/><Relationship Id="rId409" Type="http://schemas.openxmlformats.org/officeDocument/2006/relationships/image" Target="media/image202.wmf"/><Relationship Id="rId1340" Type="http://schemas.openxmlformats.org/officeDocument/2006/relationships/image" Target="media/image668.wmf"/><Relationship Id="rId1341" Type="http://schemas.openxmlformats.org/officeDocument/2006/relationships/oleObject" Target="embeddings/oleObject664.bin"/><Relationship Id="rId1342" Type="http://schemas.openxmlformats.org/officeDocument/2006/relationships/image" Target="media/image669.wmf"/><Relationship Id="rId1343" Type="http://schemas.openxmlformats.org/officeDocument/2006/relationships/oleObject" Target="embeddings/oleObject665.bin"/><Relationship Id="rId1344" Type="http://schemas.openxmlformats.org/officeDocument/2006/relationships/image" Target="media/image670.wmf"/><Relationship Id="rId1345" Type="http://schemas.openxmlformats.org/officeDocument/2006/relationships/oleObject" Target="embeddings/oleObject666.bin"/><Relationship Id="rId1346" Type="http://schemas.openxmlformats.org/officeDocument/2006/relationships/image" Target="media/image671.wmf"/><Relationship Id="rId1347" Type="http://schemas.openxmlformats.org/officeDocument/2006/relationships/oleObject" Target="embeddings/oleObject667.bin"/><Relationship Id="rId1348" Type="http://schemas.openxmlformats.org/officeDocument/2006/relationships/image" Target="media/image672.wmf"/><Relationship Id="rId1349" Type="http://schemas.openxmlformats.org/officeDocument/2006/relationships/oleObject" Target="embeddings/oleObject668.bin"/><Relationship Id="rId2590" Type="http://schemas.openxmlformats.org/officeDocument/2006/relationships/image" Target="media/image1294.wmf"/><Relationship Id="rId2591" Type="http://schemas.openxmlformats.org/officeDocument/2006/relationships/oleObject" Target="embeddings/oleObject1286.bin"/><Relationship Id="rId2592" Type="http://schemas.openxmlformats.org/officeDocument/2006/relationships/image" Target="media/image1295.wmf"/><Relationship Id="rId2593" Type="http://schemas.openxmlformats.org/officeDocument/2006/relationships/oleObject" Target="embeddings/oleObject1287.bin"/><Relationship Id="rId2594" Type="http://schemas.openxmlformats.org/officeDocument/2006/relationships/image" Target="media/image1296.wmf"/><Relationship Id="rId2595" Type="http://schemas.openxmlformats.org/officeDocument/2006/relationships/oleObject" Target="embeddings/oleObject1288.bin"/><Relationship Id="rId2596" Type="http://schemas.openxmlformats.org/officeDocument/2006/relationships/image" Target="media/image1297.wmf"/><Relationship Id="rId2597" Type="http://schemas.openxmlformats.org/officeDocument/2006/relationships/oleObject" Target="embeddings/oleObject1289.bin"/><Relationship Id="rId2598" Type="http://schemas.openxmlformats.org/officeDocument/2006/relationships/image" Target="media/image1298.wmf"/><Relationship Id="rId2599" Type="http://schemas.openxmlformats.org/officeDocument/2006/relationships/oleObject" Target="embeddings/oleObject1290.bin"/><Relationship Id="rId950" Type="http://schemas.openxmlformats.org/officeDocument/2006/relationships/oleObject" Target="embeddings/oleObject469.bin"/><Relationship Id="rId951" Type="http://schemas.openxmlformats.org/officeDocument/2006/relationships/image" Target="media/image473.wmf"/><Relationship Id="rId952" Type="http://schemas.openxmlformats.org/officeDocument/2006/relationships/oleObject" Target="embeddings/oleObject470.bin"/><Relationship Id="rId953" Type="http://schemas.openxmlformats.org/officeDocument/2006/relationships/image" Target="media/image474.wmf"/><Relationship Id="rId954" Type="http://schemas.openxmlformats.org/officeDocument/2006/relationships/oleObject" Target="embeddings/oleObject471.bin"/><Relationship Id="rId955" Type="http://schemas.openxmlformats.org/officeDocument/2006/relationships/image" Target="media/image475.wmf"/><Relationship Id="rId956" Type="http://schemas.openxmlformats.org/officeDocument/2006/relationships/oleObject" Target="embeddings/oleObject472.bin"/><Relationship Id="rId957" Type="http://schemas.openxmlformats.org/officeDocument/2006/relationships/image" Target="media/image476.wmf"/><Relationship Id="rId958" Type="http://schemas.openxmlformats.org/officeDocument/2006/relationships/oleObject" Target="embeddings/oleObject473.bin"/><Relationship Id="rId959" Type="http://schemas.openxmlformats.org/officeDocument/2006/relationships/image" Target="media/image477.wmf"/><Relationship Id="rId1890" Type="http://schemas.openxmlformats.org/officeDocument/2006/relationships/image" Target="media/image943.wmf"/><Relationship Id="rId1891" Type="http://schemas.openxmlformats.org/officeDocument/2006/relationships/oleObject" Target="embeddings/oleObject939.bin"/><Relationship Id="rId1892" Type="http://schemas.openxmlformats.org/officeDocument/2006/relationships/image" Target="media/image944.wmf"/><Relationship Id="rId1893" Type="http://schemas.openxmlformats.org/officeDocument/2006/relationships/oleObject" Target="embeddings/oleObject940.bin"/><Relationship Id="rId1894" Type="http://schemas.openxmlformats.org/officeDocument/2006/relationships/image" Target="media/image945.wmf"/><Relationship Id="rId1895" Type="http://schemas.openxmlformats.org/officeDocument/2006/relationships/oleObject" Target="embeddings/oleObject941.bin"/><Relationship Id="rId1896" Type="http://schemas.openxmlformats.org/officeDocument/2006/relationships/image" Target="media/image946.wmf"/><Relationship Id="rId1897" Type="http://schemas.openxmlformats.org/officeDocument/2006/relationships/oleObject" Target="embeddings/oleObject942.bin"/><Relationship Id="rId1898" Type="http://schemas.openxmlformats.org/officeDocument/2006/relationships/image" Target="media/image947.wmf"/><Relationship Id="rId1899" Type="http://schemas.openxmlformats.org/officeDocument/2006/relationships/oleObject" Target="embeddings/oleObject943.bin"/><Relationship Id="rId2050" Type="http://schemas.openxmlformats.org/officeDocument/2006/relationships/image" Target="media/image1023.wmf"/><Relationship Id="rId2051" Type="http://schemas.openxmlformats.org/officeDocument/2006/relationships/oleObject" Target="embeddings/oleObject1019.bin"/><Relationship Id="rId2052" Type="http://schemas.openxmlformats.org/officeDocument/2006/relationships/image" Target="media/image1024.wmf"/><Relationship Id="rId2053" Type="http://schemas.openxmlformats.org/officeDocument/2006/relationships/oleObject" Target="embeddings/oleObject1020.bin"/><Relationship Id="rId2054" Type="http://schemas.openxmlformats.org/officeDocument/2006/relationships/image" Target="media/image1025.wmf"/><Relationship Id="rId2055" Type="http://schemas.openxmlformats.org/officeDocument/2006/relationships/oleObject" Target="embeddings/oleObject1021.bin"/><Relationship Id="rId2056" Type="http://schemas.openxmlformats.org/officeDocument/2006/relationships/image" Target="media/image1026.wmf"/><Relationship Id="rId2057" Type="http://schemas.openxmlformats.org/officeDocument/2006/relationships/oleObject" Target="embeddings/oleObject1022.bin"/><Relationship Id="rId2058" Type="http://schemas.openxmlformats.org/officeDocument/2006/relationships/image" Target="media/image1027.wmf"/><Relationship Id="rId2059" Type="http://schemas.openxmlformats.org/officeDocument/2006/relationships/oleObject" Target="embeddings/oleObject1023.bin"/><Relationship Id="rId410" Type="http://schemas.openxmlformats.org/officeDocument/2006/relationships/oleObject" Target="embeddings/oleObject199.bin"/><Relationship Id="rId411" Type="http://schemas.openxmlformats.org/officeDocument/2006/relationships/image" Target="media/image203.wmf"/><Relationship Id="rId412" Type="http://schemas.openxmlformats.org/officeDocument/2006/relationships/oleObject" Target="embeddings/oleObject200.bin"/><Relationship Id="rId413" Type="http://schemas.openxmlformats.org/officeDocument/2006/relationships/image" Target="media/image204.wmf"/><Relationship Id="rId414" Type="http://schemas.openxmlformats.org/officeDocument/2006/relationships/oleObject" Target="embeddings/oleObject201.bin"/><Relationship Id="rId415" Type="http://schemas.openxmlformats.org/officeDocument/2006/relationships/image" Target="media/image205.wmf"/><Relationship Id="rId416" Type="http://schemas.openxmlformats.org/officeDocument/2006/relationships/oleObject" Target="embeddings/oleObject202.bin"/><Relationship Id="rId417" Type="http://schemas.openxmlformats.org/officeDocument/2006/relationships/image" Target="media/image206.wmf"/><Relationship Id="rId418" Type="http://schemas.openxmlformats.org/officeDocument/2006/relationships/oleObject" Target="embeddings/oleObject203.bin"/><Relationship Id="rId419" Type="http://schemas.openxmlformats.org/officeDocument/2006/relationships/image" Target="media/image207.wmf"/><Relationship Id="rId1350" Type="http://schemas.openxmlformats.org/officeDocument/2006/relationships/image" Target="media/image673.wmf"/><Relationship Id="rId1351" Type="http://schemas.openxmlformats.org/officeDocument/2006/relationships/oleObject" Target="embeddings/oleObject669.bin"/><Relationship Id="rId1352" Type="http://schemas.openxmlformats.org/officeDocument/2006/relationships/image" Target="media/image674.wmf"/><Relationship Id="rId1353" Type="http://schemas.openxmlformats.org/officeDocument/2006/relationships/oleObject" Target="embeddings/oleObject670.bin"/><Relationship Id="rId1354" Type="http://schemas.openxmlformats.org/officeDocument/2006/relationships/image" Target="media/image675.wmf"/><Relationship Id="rId1355" Type="http://schemas.openxmlformats.org/officeDocument/2006/relationships/oleObject" Target="embeddings/oleObject671.bin"/><Relationship Id="rId1356" Type="http://schemas.openxmlformats.org/officeDocument/2006/relationships/image" Target="media/image676.wmf"/><Relationship Id="rId1357" Type="http://schemas.openxmlformats.org/officeDocument/2006/relationships/oleObject" Target="embeddings/oleObject672.bin"/><Relationship Id="rId1358" Type="http://schemas.openxmlformats.org/officeDocument/2006/relationships/image" Target="media/image677.wmf"/><Relationship Id="rId1359" Type="http://schemas.openxmlformats.org/officeDocument/2006/relationships/oleObject" Target="embeddings/oleObject673.bin"/><Relationship Id="rId960" Type="http://schemas.openxmlformats.org/officeDocument/2006/relationships/oleObject" Target="embeddings/oleObject474.bin"/><Relationship Id="rId961" Type="http://schemas.openxmlformats.org/officeDocument/2006/relationships/image" Target="media/image478.wmf"/><Relationship Id="rId962" Type="http://schemas.openxmlformats.org/officeDocument/2006/relationships/oleObject" Target="embeddings/oleObject475.bin"/><Relationship Id="rId963" Type="http://schemas.openxmlformats.org/officeDocument/2006/relationships/image" Target="media/image479.wmf"/><Relationship Id="rId964" Type="http://schemas.openxmlformats.org/officeDocument/2006/relationships/oleObject" Target="embeddings/oleObject476.bin"/><Relationship Id="rId965" Type="http://schemas.openxmlformats.org/officeDocument/2006/relationships/image" Target="media/image480.wmf"/><Relationship Id="rId966" Type="http://schemas.openxmlformats.org/officeDocument/2006/relationships/oleObject" Target="embeddings/oleObject477.bin"/><Relationship Id="rId967" Type="http://schemas.openxmlformats.org/officeDocument/2006/relationships/image" Target="media/image481.wmf"/><Relationship Id="rId968" Type="http://schemas.openxmlformats.org/officeDocument/2006/relationships/oleObject" Target="embeddings/oleObject478.bin"/><Relationship Id="rId969" Type="http://schemas.openxmlformats.org/officeDocument/2006/relationships/image" Target="media/image482.wmf"/><Relationship Id="rId2060" Type="http://schemas.openxmlformats.org/officeDocument/2006/relationships/image" Target="media/image1028.wmf"/><Relationship Id="rId2061" Type="http://schemas.openxmlformats.org/officeDocument/2006/relationships/oleObject" Target="embeddings/oleObject1024.bin"/><Relationship Id="rId2062" Type="http://schemas.openxmlformats.org/officeDocument/2006/relationships/image" Target="media/image1029.wmf"/><Relationship Id="rId2063" Type="http://schemas.openxmlformats.org/officeDocument/2006/relationships/oleObject" Target="embeddings/oleObject1025.bin"/><Relationship Id="rId2064" Type="http://schemas.openxmlformats.org/officeDocument/2006/relationships/image" Target="media/image1030.wmf"/><Relationship Id="rId2065" Type="http://schemas.openxmlformats.org/officeDocument/2006/relationships/oleObject" Target="embeddings/oleObject1026.bin"/><Relationship Id="rId2066" Type="http://schemas.openxmlformats.org/officeDocument/2006/relationships/image" Target="media/image1031.wmf"/><Relationship Id="rId2067" Type="http://schemas.openxmlformats.org/officeDocument/2006/relationships/oleObject" Target="embeddings/oleObject1027.bin"/><Relationship Id="rId2068" Type="http://schemas.openxmlformats.org/officeDocument/2006/relationships/image" Target="media/image1032.wmf"/><Relationship Id="rId2069" Type="http://schemas.openxmlformats.org/officeDocument/2006/relationships/oleObject" Target="embeddings/oleObject1028.bin"/><Relationship Id="rId420" Type="http://schemas.openxmlformats.org/officeDocument/2006/relationships/oleObject" Target="embeddings/oleObject204.bin"/><Relationship Id="rId421" Type="http://schemas.openxmlformats.org/officeDocument/2006/relationships/image" Target="media/image208.wmf"/><Relationship Id="rId422" Type="http://schemas.openxmlformats.org/officeDocument/2006/relationships/oleObject" Target="embeddings/oleObject205.bin"/><Relationship Id="rId423" Type="http://schemas.openxmlformats.org/officeDocument/2006/relationships/image" Target="media/image209.wmf"/><Relationship Id="rId424" Type="http://schemas.openxmlformats.org/officeDocument/2006/relationships/oleObject" Target="embeddings/oleObject206.bin"/><Relationship Id="rId425" Type="http://schemas.openxmlformats.org/officeDocument/2006/relationships/image" Target="media/image210.wmf"/><Relationship Id="rId426" Type="http://schemas.openxmlformats.org/officeDocument/2006/relationships/oleObject" Target="embeddings/oleObject207.bin"/><Relationship Id="rId427" Type="http://schemas.openxmlformats.org/officeDocument/2006/relationships/image" Target="media/image211.wmf"/><Relationship Id="rId428" Type="http://schemas.openxmlformats.org/officeDocument/2006/relationships/oleObject" Target="embeddings/oleObject208.bin"/><Relationship Id="rId429" Type="http://schemas.openxmlformats.org/officeDocument/2006/relationships/image" Target="media/image212.wmf"/><Relationship Id="rId1360" Type="http://schemas.openxmlformats.org/officeDocument/2006/relationships/image" Target="media/image678.wmf"/><Relationship Id="rId1361" Type="http://schemas.openxmlformats.org/officeDocument/2006/relationships/oleObject" Target="embeddings/oleObject674.bin"/><Relationship Id="rId1362" Type="http://schemas.openxmlformats.org/officeDocument/2006/relationships/image" Target="media/image679.wmf"/><Relationship Id="rId1363" Type="http://schemas.openxmlformats.org/officeDocument/2006/relationships/oleObject" Target="embeddings/oleObject675.bin"/><Relationship Id="rId1364" Type="http://schemas.openxmlformats.org/officeDocument/2006/relationships/image" Target="media/image680.wmf"/><Relationship Id="rId1365" Type="http://schemas.openxmlformats.org/officeDocument/2006/relationships/oleObject" Target="embeddings/oleObject676.bin"/><Relationship Id="rId1366" Type="http://schemas.openxmlformats.org/officeDocument/2006/relationships/image" Target="media/image681.wmf"/><Relationship Id="rId1367" Type="http://schemas.openxmlformats.org/officeDocument/2006/relationships/oleObject" Target="embeddings/oleObject677.bin"/><Relationship Id="rId1368" Type="http://schemas.openxmlformats.org/officeDocument/2006/relationships/image" Target="media/image682.wmf"/><Relationship Id="rId1369" Type="http://schemas.openxmlformats.org/officeDocument/2006/relationships/oleObject" Target="embeddings/oleObject678.bin"/><Relationship Id="rId970" Type="http://schemas.openxmlformats.org/officeDocument/2006/relationships/oleObject" Target="embeddings/oleObject479.bin"/><Relationship Id="rId971" Type="http://schemas.openxmlformats.org/officeDocument/2006/relationships/image" Target="media/image483.wmf"/><Relationship Id="rId972" Type="http://schemas.openxmlformats.org/officeDocument/2006/relationships/oleObject" Target="embeddings/oleObject480.bin"/><Relationship Id="rId973" Type="http://schemas.openxmlformats.org/officeDocument/2006/relationships/image" Target="media/image484.wmf"/><Relationship Id="rId974" Type="http://schemas.openxmlformats.org/officeDocument/2006/relationships/oleObject" Target="embeddings/oleObject481.bin"/><Relationship Id="rId975" Type="http://schemas.openxmlformats.org/officeDocument/2006/relationships/image" Target="media/image485.wmf"/><Relationship Id="rId976" Type="http://schemas.openxmlformats.org/officeDocument/2006/relationships/oleObject" Target="embeddings/oleObject482.bin"/><Relationship Id="rId977" Type="http://schemas.openxmlformats.org/officeDocument/2006/relationships/image" Target="media/image486.wmf"/><Relationship Id="rId978" Type="http://schemas.openxmlformats.org/officeDocument/2006/relationships/oleObject" Target="embeddings/oleObject483.bin"/><Relationship Id="rId979" Type="http://schemas.openxmlformats.org/officeDocument/2006/relationships/image" Target="media/image487.wmf"/><Relationship Id="rId2070" Type="http://schemas.openxmlformats.org/officeDocument/2006/relationships/image" Target="media/image1033.wmf"/><Relationship Id="rId2071" Type="http://schemas.openxmlformats.org/officeDocument/2006/relationships/oleObject" Target="embeddings/oleObject1029.bin"/><Relationship Id="rId2072" Type="http://schemas.openxmlformats.org/officeDocument/2006/relationships/image" Target="media/image1034.wmf"/><Relationship Id="rId2073" Type="http://schemas.openxmlformats.org/officeDocument/2006/relationships/oleObject" Target="embeddings/oleObject1030.bin"/><Relationship Id="rId2074" Type="http://schemas.openxmlformats.org/officeDocument/2006/relationships/image" Target="media/image1035.wmf"/><Relationship Id="rId2075" Type="http://schemas.openxmlformats.org/officeDocument/2006/relationships/oleObject" Target="embeddings/oleObject1031.bin"/><Relationship Id="rId2076" Type="http://schemas.openxmlformats.org/officeDocument/2006/relationships/image" Target="media/image1036.wmf"/><Relationship Id="rId2077" Type="http://schemas.openxmlformats.org/officeDocument/2006/relationships/oleObject" Target="embeddings/oleObject1032.bin"/><Relationship Id="rId2078" Type="http://schemas.openxmlformats.org/officeDocument/2006/relationships/image" Target="media/image1037.wmf"/><Relationship Id="rId2079" Type="http://schemas.openxmlformats.org/officeDocument/2006/relationships/oleObject" Target="embeddings/oleObject1033.bin"/><Relationship Id="rId3500" Type="http://schemas.openxmlformats.org/officeDocument/2006/relationships/image" Target="media/image1749.wmf"/><Relationship Id="rId3501" Type="http://schemas.openxmlformats.org/officeDocument/2006/relationships/oleObject" Target="embeddings/oleObject1741.bin"/><Relationship Id="rId3502" Type="http://schemas.openxmlformats.org/officeDocument/2006/relationships/image" Target="media/image1750.wmf"/><Relationship Id="rId3503" Type="http://schemas.openxmlformats.org/officeDocument/2006/relationships/oleObject" Target="embeddings/oleObject1742.bin"/><Relationship Id="rId3504" Type="http://schemas.openxmlformats.org/officeDocument/2006/relationships/image" Target="media/image1751.wmf"/><Relationship Id="rId3505" Type="http://schemas.openxmlformats.org/officeDocument/2006/relationships/oleObject" Target="embeddings/oleObject1743.bin"/><Relationship Id="rId3506" Type="http://schemas.openxmlformats.org/officeDocument/2006/relationships/image" Target="media/image1752.wmf"/><Relationship Id="rId3507" Type="http://schemas.openxmlformats.org/officeDocument/2006/relationships/oleObject" Target="embeddings/oleObject1744.bin"/><Relationship Id="rId3508" Type="http://schemas.openxmlformats.org/officeDocument/2006/relationships/image" Target="media/image1753.wmf"/><Relationship Id="rId3509" Type="http://schemas.openxmlformats.org/officeDocument/2006/relationships/oleObject" Target="embeddings/oleObject1745.bin"/><Relationship Id="rId430" Type="http://schemas.openxmlformats.org/officeDocument/2006/relationships/oleObject" Target="embeddings/oleObject209.bin"/><Relationship Id="rId431" Type="http://schemas.openxmlformats.org/officeDocument/2006/relationships/image" Target="media/image213.wmf"/><Relationship Id="rId432" Type="http://schemas.openxmlformats.org/officeDocument/2006/relationships/oleObject" Target="embeddings/oleObject210.bin"/><Relationship Id="rId433" Type="http://schemas.openxmlformats.org/officeDocument/2006/relationships/image" Target="media/image214.wmf"/><Relationship Id="rId434" Type="http://schemas.openxmlformats.org/officeDocument/2006/relationships/oleObject" Target="embeddings/oleObject211.bin"/><Relationship Id="rId435" Type="http://schemas.openxmlformats.org/officeDocument/2006/relationships/image" Target="media/image215.wmf"/><Relationship Id="rId436" Type="http://schemas.openxmlformats.org/officeDocument/2006/relationships/oleObject" Target="embeddings/oleObject212.bin"/><Relationship Id="rId437" Type="http://schemas.openxmlformats.org/officeDocument/2006/relationships/image" Target="media/image216.wmf"/><Relationship Id="rId438" Type="http://schemas.openxmlformats.org/officeDocument/2006/relationships/oleObject" Target="embeddings/oleObject213.bin"/><Relationship Id="rId439" Type="http://schemas.openxmlformats.org/officeDocument/2006/relationships/image" Target="media/image217.wmf"/><Relationship Id="rId1370" Type="http://schemas.openxmlformats.org/officeDocument/2006/relationships/image" Target="media/image683.wmf"/><Relationship Id="rId1371" Type="http://schemas.openxmlformats.org/officeDocument/2006/relationships/oleObject" Target="embeddings/oleObject679.bin"/><Relationship Id="rId1372" Type="http://schemas.openxmlformats.org/officeDocument/2006/relationships/image" Target="media/image684.wmf"/><Relationship Id="rId1373" Type="http://schemas.openxmlformats.org/officeDocument/2006/relationships/oleObject" Target="embeddings/oleObject680.bin"/><Relationship Id="rId1374" Type="http://schemas.openxmlformats.org/officeDocument/2006/relationships/image" Target="media/image685.wmf"/><Relationship Id="rId1375" Type="http://schemas.openxmlformats.org/officeDocument/2006/relationships/oleObject" Target="embeddings/oleObject681.bin"/><Relationship Id="rId1376" Type="http://schemas.openxmlformats.org/officeDocument/2006/relationships/image" Target="media/image686.emf"/><Relationship Id="rId1377" Type="http://schemas.openxmlformats.org/officeDocument/2006/relationships/oleObject" Target="embeddings/oleObject682.bin"/><Relationship Id="rId1378" Type="http://schemas.openxmlformats.org/officeDocument/2006/relationships/image" Target="media/image687.emf"/><Relationship Id="rId1379" Type="http://schemas.openxmlformats.org/officeDocument/2006/relationships/oleObject" Target="embeddings/oleObject683.bin"/><Relationship Id="rId2800" Type="http://schemas.openxmlformats.org/officeDocument/2006/relationships/image" Target="media/image1399.wmf"/><Relationship Id="rId2801" Type="http://schemas.openxmlformats.org/officeDocument/2006/relationships/oleObject" Target="embeddings/oleObject1391.bin"/><Relationship Id="rId2802" Type="http://schemas.openxmlformats.org/officeDocument/2006/relationships/image" Target="media/image1400.wmf"/><Relationship Id="rId2803" Type="http://schemas.openxmlformats.org/officeDocument/2006/relationships/oleObject" Target="embeddings/oleObject1392.bin"/><Relationship Id="rId2804" Type="http://schemas.openxmlformats.org/officeDocument/2006/relationships/image" Target="media/image1401.wmf"/><Relationship Id="rId2805" Type="http://schemas.openxmlformats.org/officeDocument/2006/relationships/oleObject" Target="embeddings/oleObject1393.bin"/><Relationship Id="rId2806" Type="http://schemas.openxmlformats.org/officeDocument/2006/relationships/image" Target="media/image1402.wmf"/><Relationship Id="rId2807" Type="http://schemas.openxmlformats.org/officeDocument/2006/relationships/oleObject" Target="embeddings/oleObject1394.bin"/><Relationship Id="rId2808" Type="http://schemas.openxmlformats.org/officeDocument/2006/relationships/image" Target="media/image1403.wmf"/><Relationship Id="rId2809" Type="http://schemas.openxmlformats.org/officeDocument/2006/relationships/oleObject" Target="embeddings/oleObject1395.bin"/><Relationship Id="rId980" Type="http://schemas.openxmlformats.org/officeDocument/2006/relationships/oleObject" Target="embeddings/oleObject484.bin"/><Relationship Id="rId981" Type="http://schemas.openxmlformats.org/officeDocument/2006/relationships/image" Target="media/image488.wmf"/><Relationship Id="rId982" Type="http://schemas.openxmlformats.org/officeDocument/2006/relationships/oleObject" Target="embeddings/oleObject485.bin"/><Relationship Id="rId983" Type="http://schemas.openxmlformats.org/officeDocument/2006/relationships/image" Target="media/image489.wmf"/><Relationship Id="rId984" Type="http://schemas.openxmlformats.org/officeDocument/2006/relationships/oleObject" Target="embeddings/oleObject486.bin"/><Relationship Id="rId985" Type="http://schemas.openxmlformats.org/officeDocument/2006/relationships/image" Target="media/image490.wmf"/><Relationship Id="rId986" Type="http://schemas.openxmlformats.org/officeDocument/2006/relationships/oleObject" Target="embeddings/oleObject487.bin"/><Relationship Id="rId987" Type="http://schemas.openxmlformats.org/officeDocument/2006/relationships/image" Target="media/image491.wmf"/><Relationship Id="rId988" Type="http://schemas.openxmlformats.org/officeDocument/2006/relationships/oleObject" Target="embeddings/oleObject488.bin"/><Relationship Id="rId989" Type="http://schemas.openxmlformats.org/officeDocument/2006/relationships/image" Target="media/image492.wmf"/><Relationship Id="rId2080" Type="http://schemas.openxmlformats.org/officeDocument/2006/relationships/image" Target="media/image1038.wmf"/><Relationship Id="rId2081" Type="http://schemas.openxmlformats.org/officeDocument/2006/relationships/oleObject" Target="embeddings/oleObject1034.bin"/><Relationship Id="rId2082" Type="http://schemas.openxmlformats.org/officeDocument/2006/relationships/image" Target="media/image1039.wmf"/><Relationship Id="rId2083" Type="http://schemas.openxmlformats.org/officeDocument/2006/relationships/oleObject" Target="embeddings/oleObject1035.bin"/><Relationship Id="rId2084" Type="http://schemas.openxmlformats.org/officeDocument/2006/relationships/image" Target="media/image1040.wmf"/><Relationship Id="rId2085" Type="http://schemas.openxmlformats.org/officeDocument/2006/relationships/oleObject" Target="embeddings/oleObject1036.bin"/><Relationship Id="rId2086" Type="http://schemas.openxmlformats.org/officeDocument/2006/relationships/image" Target="media/image1041.wmf"/><Relationship Id="rId2087" Type="http://schemas.openxmlformats.org/officeDocument/2006/relationships/oleObject" Target="embeddings/oleObject1037.bin"/><Relationship Id="rId2088" Type="http://schemas.openxmlformats.org/officeDocument/2006/relationships/image" Target="media/image1042.wmf"/><Relationship Id="rId2089" Type="http://schemas.openxmlformats.org/officeDocument/2006/relationships/oleObject" Target="embeddings/oleObject1038.bin"/><Relationship Id="rId3510" Type="http://schemas.openxmlformats.org/officeDocument/2006/relationships/image" Target="media/image1754.wmf"/><Relationship Id="rId3511" Type="http://schemas.openxmlformats.org/officeDocument/2006/relationships/oleObject" Target="embeddings/oleObject1746.bin"/><Relationship Id="rId3512" Type="http://schemas.openxmlformats.org/officeDocument/2006/relationships/image" Target="media/image1755.wmf"/><Relationship Id="rId3513" Type="http://schemas.openxmlformats.org/officeDocument/2006/relationships/oleObject" Target="embeddings/oleObject1747.bin"/><Relationship Id="rId3514" Type="http://schemas.openxmlformats.org/officeDocument/2006/relationships/image" Target="media/image1756.wmf"/><Relationship Id="rId3515" Type="http://schemas.openxmlformats.org/officeDocument/2006/relationships/oleObject" Target="embeddings/oleObject1748.bin"/><Relationship Id="rId3516" Type="http://schemas.openxmlformats.org/officeDocument/2006/relationships/image" Target="media/image1757.wmf"/><Relationship Id="rId3517" Type="http://schemas.openxmlformats.org/officeDocument/2006/relationships/oleObject" Target="embeddings/oleObject1749.bin"/><Relationship Id="rId3518" Type="http://schemas.openxmlformats.org/officeDocument/2006/relationships/image" Target="media/image1758.wmf"/><Relationship Id="rId3519" Type="http://schemas.openxmlformats.org/officeDocument/2006/relationships/oleObject" Target="embeddings/oleObject1750.bin"/><Relationship Id="rId440" Type="http://schemas.openxmlformats.org/officeDocument/2006/relationships/oleObject" Target="embeddings/oleObject214.bin"/><Relationship Id="rId441" Type="http://schemas.openxmlformats.org/officeDocument/2006/relationships/image" Target="media/image218.wmf"/><Relationship Id="rId442" Type="http://schemas.openxmlformats.org/officeDocument/2006/relationships/oleObject" Target="embeddings/oleObject215.bin"/><Relationship Id="rId443" Type="http://schemas.openxmlformats.org/officeDocument/2006/relationships/image" Target="media/image219.wmf"/><Relationship Id="rId444" Type="http://schemas.openxmlformats.org/officeDocument/2006/relationships/oleObject" Target="embeddings/oleObject216.bin"/><Relationship Id="rId445" Type="http://schemas.openxmlformats.org/officeDocument/2006/relationships/image" Target="media/image220.wmf"/><Relationship Id="rId446" Type="http://schemas.openxmlformats.org/officeDocument/2006/relationships/oleObject" Target="embeddings/oleObject217.bin"/><Relationship Id="rId447" Type="http://schemas.openxmlformats.org/officeDocument/2006/relationships/image" Target="media/image221.wmf"/><Relationship Id="rId448" Type="http://schemas.openxmlformats.org/officeDocument/2006/relationships/oleObject" Target="embeddings/oleObject218.bin"/><Relationship Id="rId449" Type="http://schemas.openxmlformats.org/officeDocument/2006/relationships/image" Target="media/image222.wmf"/><Relationship Id="rId1380" Type="http://schemas.openxmlformats.org/officeDocument/2006/relationships/image" Target="media/image688.emf"/><Relationship Id="rId1381" Type="http://schemas.openxmlformats.org/officeDocument/2006/relationships/oleObject" Target="embeddings/oleObject684.bin"/><Relationship Id="rId1382" Type="http://schemas.openxmlformats.org/officeDocument/2006/relationships/image" Target="media/image689.wmf"/><Relationship Id="rId1383" Type="http://schemas.openxmlformats.org/officeDocument/2006/relationships/oleObject" Target="embeddings/oleObject685.bin"/><Relationship Id="rId1384" Type="http://schemas.openxmlformats.org/officeDocument/2006/relationships/image" Target="media/image690.emf"/><Relationship Id="rId1385" Type="http://schemas.openxmlformats.org/officeDocument/2006/relationships/oleObject" Target="embeddings/oleObject686.bin"/><Relationship Id="rId1386" Type="http://schemas.openxmlformats.org/officeDocument/2006/relationships/image" Target="media/image691.emf"/><Relationship Id="rId1387" Type="http://schemas.openxmlformats.org/officeDocument/2006/relationships/oleObject" Target="embeddings/oleObject687.bin"/><Relationship Id="rId1388" Type="http://schemas.openxmlformats.org/officeDocument/2006/relationships/image" Target="media/image692.emf"/><Relationship Id="rId1389" Type="http://schemas.openxmlformats.org/officeDocument/2006/relationships/oleObject" Target="embeddings/oleObject688.bin"/><Relationship Id="rId2810" Type="http://schemas.openxmlformats.org/officeDocument/2006/relationships/image" Target="media/image1404.wmf"/><Relationship Id="rId2811" Type="http://schemas.openxmlformats.org/officeDocument/2006/relationships/oleObject" Target="embeddings/oleObject1396.bin"/><Relationship Id="rId2812" Type="http://schemas.openxmlformats.org/officeDocument/2006/relationships/image" Target="media/image1405.wmf"/><Relationship Id="rId2813" Type="http://schemas.openxmlformats.org/officeDocument/2006/relationships/oleObject" Target="embeddings/oleObject1397.bin"/><Relationship Id="rId2814" Type="http://schemas.openxmlformats.org/officeDocument/2006/relationships/image" Target="media/image1406.wmf"/><Relationship Id="rId2815" Type="http://schemas.openxmlformats.org/officeDocument/2006/relationships/oleObject" Target="embeddings/oleObject1398.bin"/><Relationship Id="rId2816" Type="http://schemas.openxmlformats.org/officeDocument/2006/relationships/image" Target="media/image1407.wmf"/><Relationship Id="rId2817" Type="http://schemas.openxmlformats.org/officeDocument/2006/relationships/oleObject" Target="embeddings/oleObject1399.bin"/><Relationship Id="rId2818" Type="http://schemas.openxmlformats.org/officeDocument/2006/relationships/image" Target="media/image1408.wmf"/><Relationship Id="rId2819" Type="http://schemas.openxmlformats.org/officeDocument/2006/relationships/oleObject" Target="embeddings/oleObject1400.bin"/><Relationship Id="rId990" Type="http://schemas.openxmlformats.org/officeDocument/2006/relationships/oleObject" Target="embeddings/oleObject489.bin"/><Relationship Id="rId991" Type="http://schemas.openxmlformats.org/officeDocument/2006/relationships/image" Target="media/image493.wmf"/><Relationship Id="rId992" Type="http://schemas.openxmlformats.org/officeDocument/2006/relationships/oleObject" Target="embeddings/oleObject490.bin"/><Relationship Id="rId993" Type="http://schemas.openxmlformats.org/officeDocument/2006/relationships/image" Target="media/image494.wmf"/><Relationship Id="rId994" Type="http://schemas.openxmlformats.org/officeDocument/2006/relationships/oleObject" Target="embeddings/oleObject491.bin"/><Relationship Id="rId995" Type="http://schemas.openxmlformats.org/officeDocument/2006/relationships/image" Target="media/image495.wmf"/><Relationship Id="rId996" Type="http://schemas.openxmlformats.org/officeDocument/2006/relationships/oleObject" Target="embeddings/oleObject492.bin"/><Relationship Id="rId997" Type="http://schemas.openxmlformats.org/officeDocument/2006/relationships/image" Target="media/image496.wmf"/><Relationship Id="rId998" Type="http://schemas.openxmlformats.org/officeDocument/2006/relationships/oleObject" Target="embeddings/oleObject493.bin"/><Relationship Id="rId999" Type="http://schemas.openxmlformats.org/officeDocument/2006/relationships/image" Target="media/image497.wmf"/><Relationship Id="rId2090" Type="http://schemas.openxmlformats.org/officeDocument/2006/relationships/image" Target="media/image1043.wmf"/><Relationship Id="rId2091" Type="http://schemas.openxmlformats.org/officeDocument/2006/relationships/oleObject" Target="embeddings/oleObject1039.bin"/><Relationship Id="rId2092" Type="http://schemas.openxmlformats.org/officeDocument/2006/relationships/image" Target="media/image1044.wmf"/><Relationship Id="rId2093" Type="http://schemas.openxmlformats.org/officeDocument/2006/relationships/oleObject" Target="embeddings/oleObject1040.bin"/><Relationship Id="rId2094" Type="http://schemas.openxmlformats.org/officeDocument/2006/relationships/image" Target="media/image1045.wmf"/><Relationship Id="rId2095" Type="http://schemas.openxmlformats.org/officeDocument/2006/relationships/oleObject" Target="embeddings/oleObject1041.bin"/><Relationship Id="rId2096" Type="http://schemas.openxmlformats.org/officeDocument/2006/relationships/image" Target="media/image1046.wmf"/><Relationship Id="rId2097" Type="http://schemas.openxmlformats.org/officeDocument/2006/relationships/oleObject" Target="embeddings/oleObject1042.bin"/><Relationship Id="rId2098" Type="http://schemas.openxmlformats.org/officeDocument/2006/relationships/image" Target="media/image1047.emf"/><Relationship Id="rId2099" Type="http://schemas.openxmlformats.org/officeDocument/2006/relationships/oleObject" Target="embeddings/oleObject1043.bin"/><Relationship Id="rId3520" Type="http://schemas.openxmlformats.org/officeDocument/2006/relationships/image" Target="media/image1759.wmf"/><Relationship Id="rId3521" Type="http://schemas.openxmlformats.org/officeDocument/2006/relationships/oleObject" Target="embeddings/oleObject1751.bin"/><Relationship Id="rId3522" Type="http://schemas.openxmlformats.org/officeDocument/2006/relationships/image" Target="media/image1760.wmf"/><Relationship Id="rId3523" Type="http://schemas.openxmlformats.org/officeDocument/2006/relationships/oleObject" Target="embeddings/oleObject1752.bin"/><Relationship Id="rId3524" Type="http://schemas.openxmlformats.org/officeDocument/2006/relationships/image" Target="media/image1761.wmf"/><Relationship Id="rId3525" Type="http://schemas.openxmlformats.org/officeDocument/2006/relationships/oleObject" Target="embeddings/oleObject1753.bin"/><Relationship Id="rId3526" Type="http://schemas.openxmlformats.org/officeDocument/2006/relationships/image" Target="media/image1762.wmf"/><Relationship Id="rId3527" Type="http://schemas.openxmlformats.org/officeDocument/2006/relationships/oleObject" Target="embeddings/oleObject1754.bin"/><Relationship Id="rId3528" Type="http://schemas.openxmlformats.org/officeDocument/2006/relationships/image" Target="media/image1763.wmf"/><Relationship Id="rId3529" Type="http://schemas.openxmlformats.org/officeDocument/2006/relationships/oleObject" Target="embeddings/oleObject1755.bin"/><Relationship Id="rId450" Type="http://schemas.openxmlformats.org/officeDocument/2006/relationships/oleObject" Target="embeddings/oleObject219.bin"/><Relationship Id="rId451" Type="http://schemas.openxmlformats.org/officeDocument/2006/relationships/image" Target="media/image223.wmf"/><Relationship Id="rId452" Type="http://schemas.openxmlformats.org/officeDocument/2006/relationships/oleObject" Target="embeddings/oleObject220.bin"/><Relationship Id="rId453" Type="http://schemas.openxmlformats.org/officeDocument/2006/relationships/image" Target="media/image224.wmf"/><Relationship Id="rId454" Type="http://schemas.openxmlformats.org/officeDocument/2006/relationships/oleObject" Target="embeddings/oleObject221.bin"/><Relationship Id="rId455" Type="http://schemas.openxmlformats.org/officeDocument/2006/relationships/image" Target="media/image225.wmf"/><Relationship Id="rId456" Type="http://schemas.openxmlformats.org/officeDocument/2006/relationships/oleObject" Target="embeddings/oleObject222.bin"/><Relationship Id="rId457" Type="http://schemas.openxmlformats.org/officeDocument/2006/relationships/image" Target="media/image226.wmf"/><Relationship Id="rId458" Type="http://schemas.openxmlformats.org/officeDocument/2006/relationships/oleObject" Target="embeddings/oleObject223.bin"/><Relationship Id="rId459" Type="http://schemas.openxmlformats.org/officeDocument/2006/relationships/image" Target="media/image227.wmf"/><Relationship Id="rId1390" Type="http://schemas.openxmlformats.org/officeDocument/2006/relationships/image" Target="media/image693.wmf"/><Relationship Id="rId1391" Type="http://schemas.openxmlformats.org/officeDocument/2006/relationships/oleObject" Target="embeddings/oleObject689.bin"/><Relationship Id="rId1392" Type="http://schemas.openxmlformats.org/officeDocument/2006/relationships/image" Target="media/image694.emf"/><Relationship Id="rId1393" Type="http://schemas.openxmlformats.org/officeDocument/2006/relationships/oleObject" Target="embeddings/oleObject690.bin"/><Relationship Id="rId1394" Type="http://schemas.openxmlformats.org/officeDocument/2006/relationships/image" Target="media/image695.wmf"/><Relationship Id="rId1395" Type="http://schemas.openxmlformats.org/officeDocument/2006/relationships/oleObject" Target="embeddings/oleObject691.bin"/><Relationship Id="rId1396" Type="http://schemas.openxmlformats.org/officeDocument/2006/relationships/image" Target="media/image696.wmf"/><Relationship Id="rId1397" Type="http://schemas.openxmlformats.org/officeDocument/2006/relationships/oleObject" Target="embeddings/oleObject692.bin"/><Relationship Id="rId1398" Type="http://schemas.openxmlformats.org/officeDocument/2006/relationships/image" Target="media/image697.wmf"/><Relationship Id="rId1399" Type="http://schemas.openxmlformats.org/officeDocument/2006/relationships/oleObject" Target="embeddings/oleObject693.bin"/><Relationship Id="rId2820" Type="http://schemas.openxmlformats.org/officeDocument/2006/relationships/image" Target="media/image1409.wmf"/><Relationship Id="rId2821" Type="http://schemas.openxmlformats.org/officeDocument/2006/relationships/oleObject" Target="embeddings/oleObject1401.bin"/><Relationship Id="rId2822" Type="http://schemas.openxmlformats.org/officeDocument/2006/relationships/image" Target="media/image1410.wmf"/><Relationship Id="rId2823" Type="http://schemas.openxmlformats.org/officeDocument/2006/relationships/oleObject" Target="embeddings/oleObject1402.bin"/><Relationship Id="rId2824" Type="http://schemas.openxmlformats.org/officeDocument/2006/relationships/image" Target="media/image1411.wmf"/><Relationship Id="rId2825" Type="http://schemas.openxmlformats.org/officeDocument/2006/relationships/oleObject" Target="embeddings/oleObject1403.bin"/><Relationship Id="rId2826" Type="http://schemas.openxmlformats.org/officeDocument/2006/relationships/image" Target="media/image1412.wmf"/><Relationship Id="rId2827" Type="http://schemas.openxmlformats.org/officeDocument/2006/relationships/oleObject" Target="embeddings/oleObject1404.bin"/><Relationship Id="rId2828" Type="http://schemas.openxmlformats.org/officeDocument/2006/relationships/image" Target="media/image1413.wmf"/><Relationship Id="rId2829" Type="http://schemas.openxmlformats.org/officeDocument/2006/relationships/oleObject" Target="embeddings/oleObject1405.bin"/><Relationship Id="rId3530" Type="http://schemas.openxmlformats.org/officeDocument/2006/relationships/image" Target="media/image1764.wmf"/><Relationship Id="rId3531" Type="http://schemas.openxmlformats.org/officeDocument/2006/relationships/oleObject" Target="embeddings/oleObject1756.bin"/><Relationship Id="rId3532" Type="http://schemas.openxmlformats.org/officeDocument/2006/relationships/image" Target="media/image1765.wmf"/><Relationship Id="rId3533" Type="http://schemas.openxmlformats.org/officeDocument/2006/relationships/oleObject" Target="embeddings/oleObject1757.bin"/><Relationship Id="rId3534" Type="http://schemas.openxmlformats.org/officeDocument/2006/relationships/image" Target="media/image1766.png"/><Relationship Id="rId3535" Type="http://schemas.openxmlformats.org/officeDocument/2006/relationships/image" Target="media/image1767.wmf"/><Relationship Id="rId3536" Type="http://schemas.openxmlformats.org/officeDocument/2006/relationships/oleObject" Target="embeddings/oleObject1758.bin"/><Relationship Id="rId3537" Type="http://schemas.openxmlformats.org/officeDocument/2006/relationships/image" Target="media/image1768.wmf"/><Relationship Id="rId3538" Type="http://schemas.openxmlformats.org/officeDocument/2006/relationships/oleObject" Target="embeddings/oleObject1759.bin"/><Relationship Id="rId3539" Type="http://schemas.openxmlformats.org/officeDocument/2006/relationships/image" Target="media/image1769.wmf"/><Relationship Id="rId460" Type="http://schemas.openxmlformats.org/officeDocument/2006/relationships/oleObject" Target="embeddings/oleObject224.bin"/><Relationship Id="rId461" Type="http://schemas.openxmlformats.org/officeDocument/2006/relationships/image" Target="media/image228.wmf"/><Relationship Id="rId462" Type="http://schemas.openxmlformats.org/officeDocument/2006/relationships/oleObject" Target="embeddings/oleObject225.bin"/><Relationship Id="rId463" Type="http://schemas.openxmlformats.org/officeDocument/2006/relationships/image" Target="media/image229.wmf"/><Relationship Id="rId464" Type="http://schemas.openxmlformats.org/officeDocument/2006/relationships/oleObject" Target="embeddings/oleObject226.bin"/><Relationship Id="rId465" Type="http://schemas.openxmlformats.org/officeDocument/2006/relationships/image" Target="media/image230.wmf"/><Relationship Id="rId466" Type="http://schemas.openxmlformats.org/officeDocument/2006/relationships/oleObject" Target="embeddings/oleObject227.bin"/><Relationship Id="rId467" Type="http://schemas.openxmlformats.org/officeDocument/2006/relationships/image" Target="media/image231.wmf"/><Relationship Id="rId468" Type="http://schemas.openxmlformats.org/officeDocument/2006/relationships/oleObject" Target="embeddings/oleObject228.bin"/><Relationship Id="rId469" Type="http://schemas.openxmlformats.org/officeDocument/2006/relationships/image" Target="media/image232.wmf"/><Relationship Id="rId2830" Type="http://schemas.openxmlformats.org/officeDocument/2006/relationships/image" Target="media/image1414.wmf"/><Relationship Id="rId2831" Type="http://schemas.openxmlformats.org/officeDocument/2006/relationships/oleObject" Target="embeddings/oleObject1406.bin"/><Relationship Id="rId2832" Type="http://schemas.openxmlformats.org/officeDocument/2006/relationships/image" Target="media/image1415.wmf"/><Relationship Id="rId2833" Type="http://schemas.openxmlformats.org/officeDocument/2006/relationships/oleObject" Target="embeddings/oleObject1407.bin"/><Relationship Id="rId2834" Type="http://schemas.openxmlformats.org/officeDocument/2006/relationships/image" Target="media/image1416.wmf"/><Relationship Id="rId2835" Type="http://schemas.openxmlformats.org/officeDocument/2006/relationships/oleObject" Target="embeddings/oleObject1408.bin"/><Relationship Id="rId2836" Type="http://schemas.openxmlformats.org/officeDocument/2006/relationships/image" Target="media/image1417.wmf"/><Relationship Id="rId2837" Type="http://schemas.openxmlformats.org/officeDocument/2006/relationships/oleObject" Target="embeddings/oleObject1409.bin"/><Relationship Id="rId2838" Type="http://schemas.openxmlformats.org/officeDocument/2006/relationships/image" Target="media/image1418.wmf"/><Relationship Id="rId2839" Type="http://schemas.openxmlformats.org/officeDocument/2006/relationships/oleObject" Target="embeddings/oleObject1410.bin"/><Relationship Id="rId3540" Type="http://schemas.openxmlformats.org/officeDocument/2006/relationships/oleObject" Target="embeddings/oleObject1760.bin"/><Relationship Id="rId3541" Type="http://schemas.openxmlformats.org/officeDocument/2006/relationships/image" Target="media/image1770.wmf"/><Relationship Id="rId3542" Type="http://schemas.openxmlformats.org/officeDocument/2006/relationships/oleObject" Target="embeddings/oleObject1761.bin"/><Relationship Id="rId3543" Type="http://schemas.openxmlformats.org/officeDocument/2006/relationships/image" Target="media/image1771.wmf"/><Relationship Id="rId3544" Type="http://schemas.openxmlformats.org/officeDocument/2006/relationships/oleObject" Target="embeddings/oleObject1762.bin"/><Relationship Id="rId3545" Type="http://schemas.openxmlformats.org/officeDocument/2006/relationships/image" Target="media/image1772.wmf"/><Relationship Id="rId3546" Type="http://schemas.openxmlformats.org/officeDocument/2006/relationships/oleObject" Target="embeddings/oleObject1763.bin"/><Relationship Id="rId3547" Type="http://schemas.openxmlformats.org/officeDocument/2006/relationships/image" Target="media/image1773.wmf"/><Relationship Id="rId3548" Type="http://schemas.openxmlformats.org/officeDocument/2006/relationships/oleObject" Target="embeddings/oleObject1764.bin"/><Relationship Id="rId3549" Type="http://schemas.openxmlformats.org/officeDocument/2006/relationships/image" Target="media/image1774.wmf"/><Relationship Id="rId470" Type="http://schemas.openxmlformats.org/officeDocument/2006/relationships/oleObject" Target="embeddings/oleObject229.bin"/><Relationship Id="rId471" Type="http://schemas.openxmlformats.org/officeDocument/2006/relationships/image" Target="media/image233.wmf"/><Relationship Id="rId472" Type="http://schemas.openxmlformats.org/officeDocument/2006/relationships/oleObject" Target="embeddings/oleObject230.bin"/><Relationship Id="rId473" Type="http://schemas.openxmlformats.org/officeDocument/2006/relationships/image" Target="media/image234.wmf"/><Relationship Id="rId474" Type="http://schemas.openxmlformats.org/officeDocument/2006/relationships/oleObject" Target="embeddings/oleObject231.bin"/><Relationship Id="rId475" Type="http://schemas.openxmlformats.org/officeDocument/2006/relationships/image" Target="media/image235.wmf"/><Relationship Id="rId476" Type="http://schemas.openxmlformats.org/officeDocument/2006/relationships/oleObject" Target="embeddings/oleObject232.bin"/><Relationship Id="rId477" Type="http://schemas.openxmlformats.org/officeDocument/2006/relationships/image" Target="media/image236.wmf"/><Relationship Id="rId478" Type="http://schemas.openxmlformats.org/officeDocument/2006/relationships/oleObject" Target="embeddings/oleObject233.bin"/><Relationship Id="rId479" Type="http://schemas.openxmlformats.org/officeDocument/2006/relationships/image" Target="media/image237.wmf"/><Relationship Id="rId2840" Type="http://schemas.openxmlformats.org/officeDocument/2006/relationships/image" Target="media/image1419.wmf"/><Relationship Id="rId2841" Type="http://schemas.openxmlformats.org/officeDocument/2006/relationships/oleObject" Target="embeddings/oleObject1411.bin"/><Relationship Id="rId2842" Type="http://schemas.openxmlformats.org/officeDocument/2006/relationships/image" Target="media/image1420.wmf"/><Relationship Id="rId2843" Type="http://schemas.openxmlformats.org/officeDocument/2006/relationships/oleObject" Target="embeddings/oleObject1412.bin"/><Relationship Id="rId2844" Type="http://schemas.openxmlformats.org/officeDocument/2006/relationships/image" Target="media/image1421.wmf"/><Relationship Id="rId2845" Type="http://schemas.openxmlformats.org/officeDocument/2006/relationships/oleObject" Target="embeddings/oleObject1413.bin"/><Relationship Id="rId2846" Type="http://schemas.openxmlformats.org/officeDocument/2006/relationships/image" Target="media/image1422.wmf"/><Relationship Id="rId2847" Type="http://schemas.openxmlformats.org/officeDocument/2006/relationships/oleObject" Target="embeddings/oleObject1414.bin"/><Relationship Id="rId2848" Type="http://schemas.openxmlformats.org/officeDocument/2006/relationships/image" Target="media/image1423.wmf"/><Relationship Id="rId2849" Type="http://schemas.openxmlformats.org/officeDocument/2006/relationships/oleObject" Target="embeddings/oleObject1415.bin"/><Relationship Id="rId3000" Type="http://schemas.openxmlformats.org/officeDocument/2006/relationships/image" Target="media/image1499.wmf"/><Relationship Id="rId3001" Type="http://schemas.openxmlformats.org/officeDocument/2006/relationships/oleObject" Target="embeddings/oleObject1491.bin"/><Relationship Id="rId3002" Type="http://schemas.openxmlformats.org/officeDocument/2006/relationships/image" Target="media/image1500.wmf"/><Relationship Id="rId3003" Type="http://schemas.openxmlformats.org/officeDocument/2006/relationships/oleObject" Target="embeddings/oleObject1492.bin"/><Relationship Id="rId3004" Type="http://schemas.openxmlformats.org/officeDocument/2006/relationships/image" Target="media/image1501.wmf"/><Relationship Id="rId3005" Type="http://schemas.openxmlformats.org/officeDocument/2006/relationships/oleObject" Target="embeddings/oleObject1493.bin"/><Relationship Id="rId3006" Type="http://schemas.openxmlformats.org/officeDocument/2006/relationships/image" Target="media/image1502.wmf"/><Relationship Id="rId3007" Type="http://schemas.openxmlformats.org/officeDocument/2006/relationships/oleObject" Target="embeddings/oleObject1494.bin"/><Relationship Id="rId3008" Type="http://schemas.openxmlformats.org/officeDocument/2006/relationships/image" Target="media/image1503.wmf"/><Relationship Id="rId3009" Type="http://schemas.openxmlformats.org/officeDocument/2006/relationships/oleObject" Target="embeddings/oleObject1495.bin"/><Relationship Id="rId2300" Type="http://schemas.openxmlformats.org/officeDocument/2006/relationships/image" Target="media/image1148.wmf"/><Relationship Id="rId2301" Type="http://schemas.openxmlformats.org/officeDocument/2006/relationships/oleObject" Target="embeddings/oleObject1144.bin"/><Relationship Id="rId2302" Type="http://schemas.openxmlformats.org/officeDocument/2006/relationships/image" Target="media/image1149.wmf"/><Relationship Id="rId2303" Type="http://schemas.openxmlformats.org/officeDocument/2006/relationships/oleObject" Target="embeddings/oleObject1145.bin"/><Relationship Id="rId2304" Type="http://schemas.openxmlformats.org/officeDocument/2006/relationships/image" Target="media/image1150.emf"/><Relationship Id="rId2305" Type="http://schemas.openxmlformats.org/officeDocument/2006/relationships/oleObject" Target="embeddings/oleObject1146.bin"/><Relationship Id="rId2306" Type="http://schemas.openxmlformats.org/officeDocument/2006/relationships/image" Target="media/image1151.emf"/><Relationship Id="rId2307" Type="http://schemas.openxmlformats.org/officeDocument/2006/relationships/oleObject" Target="embeddings/oleObject1147.bin"/><Relationship Id="rId2308" Type="http://schemas.openxmlformats.org/officeDocument/2006/relationships/image" Target="media/image1152.wmf"/><Relationship Id="rId2309" Type="http://schemas.openxmlformats.org/officeDocument/2006/relationships/oleObject" Target="embeddings/oleObject1148.bin"/><Relationship Id="rId3550" Type="http://schemas.openxmlformats.org/officeDocument/2006/relationships/oleObject" Target="embeddings/oleObject1765.bin"/><Relationship Id="rId3551" Type="http://schemas.openxmlformats.org/officeDocument/2006/relationships/image" Target="media/image1775.wmf"/><Relationship Id="rId3552" Type="http://schemas.openxmlformats.org/officeDocument/2006/relationships/oleObject" Target="embeddings/oleObject1766.bin"/><Relationship Id="rId3553" Type="http://schemas.openxmlformats.org/officeDocument/2006/relationships/image" Target="media/image1776.wmf"/><Relationship Id="rId3554" Type="http://schemas.openxmlformats.org/officeDocument/2006/relationships/oleObject" Target="embeddings/oleObject1767.bin"/><Relationship Id="rId3555" Type="http://schemas.openxmlformats.org/officeDocument/2006/relationships/image" Target="media/image1777.wmf"/><Relationship Id="rId3556" Type="http://schemas.openxmlformats.org/officeDocument/2006/relationships/oleObject" Target="embeddings/oleObject1768.bin"/><Relationship Id="rId3557" Type="http://schemas.openxmlformats.org/officeDocument/2006/relationships/image" Target="media/image1778.wmf"/><Relationship Id="rId3558" Type="http://schemas.openxmlformats.org/officeDocument/2006/relationships/oleObject" Target="embeddings/oleObject1769.bin"/><Relationship Id="rId3559" Type="http://schemas.openxmlformats.org/officeDocument/2006/relationships/image" Target="media/image1779.wmf"/><Relationship Id="rId1600" Type="http://schemas.openxmlformats.org/officeDocument/2006/relationships/image" Target="media/image798.wmf"/><Relationship Id="rId1601" Type="http://schemas.openxmlformats.org/officeDocument/2006/relationships/oleObject" Target="embeddings/oleObject794.bin"/><Relationship Id="rId1602" Type="http://schemas.openxmlformats.org/officeDocument/2006/relationships/image" Target="media/image799.wmf"/><Relationship Id="rId1603" Type="http://schemas.openxmlformats.org/officeDocument/2006/relationships/oleObject" Target="embeddings/oleObject795.bin"/><Relationship Id="rId1604" Type="http://schemas.openxmlformats.org/officeDocument/2006/relationships/image" Target="media/image800.wmf"/><Relationship Id="rId1605" Type="http://schemas.openxmlformats.org/officeDocument/2006/relationships/oleObject" Target="embeddings/oleObject796.bin"/><Relationship Id="rId1606" Type="http://schemas.openxmlformats.org/officeDocument/2006/relationships/image" Target="media/image801.emf"/><Relationship Id="rId1607" Type="http://schemas.openxmlformats.org/officeDocument/2006/relationships/oleObject" Target="embeddings/oleObject797.bin"/><Relationship Id="rId1608" Type="http://schemas.openxmlformats.org/officeDocument/2006/relationships/image" Target="media/image802.wmf"/><Relationship Id="rId1609" Type="http://schemas.openxmlformats.org/officeDocument/2006/relationships/oleObject" Target="embeddings/oleObject798.bin"/><Relationship Id="rId480" Type="http://schemas.openxmlformats.org/officeDocument/2006/relationships/oleObject" Target="embeddings/oleObject234.bin"/><Relationship Id="rId481" Type="http://schemas.openxmlformats.org/officeDocument/2006/relationships/image" Target="media/image238.wmf"/><Relationship Id="rId482" Type="http://schemas.openxmlformats.org/officeDocument/2006/relationships/oleObject" Target="embeddings/oleObject235.bin"/><Relationship Id="rId483" Type="http://schemas.openxmlformats.org/officeDocument/2006/relationships/image" Target="media/image239.wmf"/><Relationship Id="rId484" Type="http://schemas.openxmlformats.org/officeDocument/2006/relationships/oleObject" Target="embeddings/oleObject236.bin"/><Relationship Id="rId485" Type="http://schemas.openxmlformats.org/officeDocument/2006/relationships/image" Target="media/image240.wmf"/><Relationship Id="rId486" Type="http://schemas.openxmlformats.org/officeDocument/2006/relationships/oleObject" Target="embeddings/oleObject237.bin"/><Relationship Id="rId487" Type="http://schemas.openxmlformats.org/officeDocument/2006/relationships/image" Target="media/image241.wmf"/><Relationship Id="rId488" Type="http://schemas.openxmlformats.org/officeDocument/2006/relationships/oleObject" Target="embeddings/oleObject238.bin"/><Relationship Id="rId489" Type="http://schemas.openxmlformats.org/officeDocument/2006/relationships/image" Target="media/image242.wmf"/><Relationship Id="rId2850" Type="http://schemas.openxmlformats.org/officeDocument/2006/relationships/image" Target="media/image1424.wmf"/><Relationship Id="rId2851" Type="http://schemas.openxmlformats.org/officeDocument/2006/relationships/oleObject" Target="embeddings/oleObject1416.bin"/><Relationship Id="rId2852" Type="http://schemas.openxmlformats.org/officeDocument/2006/relationships/image" Target="media/image1425.wmf"/><Relationship Id="rId2853" Type="http://schemas.openxmlformats.org/officeDocument/2006/relationships/oleObject" Target="embeddings/oleObject1417.bin"/><Relationship Id="rId2854" Type="http://schemas.openxmlformats.org/officeDocument/2006/relationships/image" Target="media/image1426.wmf"/><Relationship Id="rId2855" Type="http://schemas.openxmlformats.org/officeDocument/2006/relationships/oleObject" Target="embeddings/oleObject1418.bin"/><Relationship Id="rId2856" Type="http://schemas.openxmlformats.org/officeDocument/2006/relationships/image" Target="media/image1427.wmf"/><Relationship Id="rId2857" Type="http://schemas.openxmlformats.org/officeDocument/2006/relationships/oleObject" Target="embeddings/oleObject1419.bin"/><Relationship Id="rId2858" Type="http://schemas.openxmlformats.org/officeDocument/2006/relationships/image" Target="media/image1428.wmf"/><Relationship Id="rId2859" Type="http://schemas.openxmlformats.org/officeDocument/2006/relationships/oleObject" Target="embeddings/oleObject1420.bin"/><Relationship Id="rId3010" Type="http://schemas.openxmlformats.org/officeDocument/2006/relationships/image" Target="media/image1504.wmf"/><Relationship Id="rId3011" Type="http://schemas.openxmlformats.org/officeDocument/2006/relationships/oleObject" Target="embeddings/oleObject1496.bin"/><Relationship Id="rId3012" Type="http://schemas.openxmlformats.org/officeDocument/2006/relationships/image" Target="media/image1505.wmf"/><Relationship Id="rId3013" Type="http://schemas.openxmlformats.org/officeDocument/2006/relationships/oleObject" Target="embeddings/oleObject1497.bin"/><Relationship Id="rId3014" Type="http://schemas.openxmlformats.org/officeDocument/2006/relationships/image" Target="media/image1506.wmf"/><Relationship Id="rId3015" Type="http://schemas.openxmlformats.org/officeDocument/2006/relationships/oleObject" Target="embeddings/oleObject1498.bin"/><Relationship Id="rId3016" Type="http://schemas.openxmlformats.org/officeDocument/2006/relationships/image" Target="media/image1507.wmf"/><Relationship Id="rId3017" Type="http://schemas.openxmlformats.org/officeDocument/2006/relationships/oleObject" Target="embeddings/oleObject1499.bin"/><Relationship Id="rId3018" Type="http://schemas.openxmlformats.org/officeDocument/2006/relationships/image" Target="media/image1508.wmf"/><Relationship Id="rId3019" Type="http://schemas.openxmlformats.org/officeDocument/2006/relationships/oleObject" Target="embeddings/oleObject1500.bin"/><Relationship Id="rId2310" Type="http://schemas.openxmlformats.org/officeDocument/2006/relationships/image" Target="media/image1153.wmf"/><Relationship Id="rId2311" Type="http://schemas.openxmlformats.org/officeDocument/2006/relationships/oleObject" Target="embeddings/oleObject1149.bin"/><Relationship Id="rId2312" Type="http://schemas.openxmlformats.org/officeDocument/2006/relationships/image" Target="media/image1154.wmf"/><Relationship Id="rId2313" Type="http://schemas.openxmlformats.org/officeDocument/2006/relationships/oleObject" Target="embeddings/oleObject1150.bin"/><Relationship Id="rId2314" Type="http://schemas.openxmlformats.org/officeDocument/2006/relationships/image" Target="media/image1155.emf"/><Relationship Id="rId2315" Type="http://schemas.openxmlformats.org/officeDocument/2006/relationships/oleObject" Target="embeddings/oleObject1151.bin"/><Relationship Id="rId2316" Type="http://schemas.openxmlformats.org/officeDocument/2006/relationships/image" Target="media/image1156.emf"/><Relationship Id="rId2317" Type="http://schemas.openxmlformats.org/officeDocument/2006/relationships/oleObject" Target="embeddings/oleObject1152.bin"/><Relationship Id="rId2318" Type="http://schemas.openxmlformats.org/officeDocument/2006/relationships/image" Target="media/image1157.emf"/><Relationship Id="rId2319" Type="http://schemas.openxmlformats.org/officeDocument/2006/relationships/oleObject" Target="embeddings/oleObject1153.bin"/><Relationship Id="rId3560" Type="http://schemas.openxmlformats.org/officeDocument/2006/relationships/oleObject" Target="embeddings/oleObject1770.bin"/><Relationship Id="rId3561" Type="http://schemas.openxmlformats.org/officeDocument/2006/relationships/image" Target="media/image1780.wmf"/><Relationship Id="rId3562" Type="http://schemas.openxmlformats.org/officeDocument/2006/relationships/oleObject" Target="embeddings/oleObject1771.bin"/><Relationship Id="rId3563" Type="http://schemas.openxmlformats.org/officeDocument/2006/relationships/image" Target="media/image1781.wmf"/><Relationship Id="rId3564" Type="http://schemas.openxmlformats.org/officeDocument/2006/relationships/oleObject" Target="embeddings/oleObject1772.bin"/><Relationship Id="rId3565" Type="http://schemas.openxmlformats.org/officeDocument/2006/relationships/image" Target="media/image1782.wmf"/><Relationship Id="rId3566" Type="http://schemas.openxmlformats.org/officeDocument/2006/relationships/oleObject" Target="embeddings/oleObject1773.bin"/><Relationship Id="rId3567" Type="http://schemas.openxmlformats.org/officeDocument/2006/relationships/image" Target="media/image1783.wmf"/><Relationship Id="rId3568" Type="http://schemas.openxmlformats.org/officeDocument/2006/relationships/oleObject" Target="embeddings/oleObject1774.bin"/><Relationship Id="rId3569" Type="http://schemas.openxmlformats.org/officeDocument/2006/relationships/image" Target="media/image1784.wmf"/><Relationship Id="rId1610" Type="http://schemas.openxmlformats.org/officeDocument/2006/relationships/image" Target="media/image803.wmf"/><Relationship Id="rId1611" Type="http://schemas.openxmlformats.org/officeDocument/2006/relationships/oleObject" Target="embeddings/oleObject799.bin"/><Relationship Id="rId1612" Type="http://schemas.openxmlformats.org/officeDocument/2006/relationships/image" Target="media/image804.wmf"/><Relationship Id="rId1613" Type="http://schemas.openxmlformats.org/officeDocument/2006/relationships/oleObject" Target="embeddings/oleObject800.bin"/><Relationship Id="rId1614" Type="http://schemas.openxmlformats.org/officeDocument/2006/relationships/image" Target="media/image805.wmf"/><Relationship Id="rId1615" Type="http://schemas.openxmlformats.org/officeDocument/2006/relationships/oleObject" Target="embeddings/oleObject801.bin"/><Relationship Id="rId1616" Type="http://schemas.openxmlformats.org/officeDocument/2006/relationships/image" Target="media/image806.wmf"/><Relationship Id="rId1617" Type="http://schemas.openxmlformats.org/officeDocument/2006/relationships/oleObject" Target="embeddings/oleObject802.bin"/><Relationship Id="rId1618" Type="http://schemas.openxmlformats.org/officeDocument/2006/relationships/image" Target="media/image807.wmf"/><Relationship Id="rId1619" Type="http://schemas.openxmlformats.org/officeDocument/2006/relationships/oleObject" Target="embeddings/oleObject803.bin"/><Relationship Id="rId490" Type="http://schemas.openxmlformats.org/officeDocument/2006/relationships/oleObject" Target="embeddings/oleObject239.bin"/><Relationship Id="rId491" Type="http://schemas.openxmlformats.org/officeDocument/2006/relationships/image" Target="media/image243.wmf"/><Relationship Id="rId492" Type="http://schemas.openxmlformats.org/officeDocument/2006/relationships/oleObject" Target="embeddings/oleObject240.bin"/><Relationship Id="rId493" Type="http://schemas.openxmlformats.org/officeDocument/2006/relationships/image" Target="media/image244.wmf"/><Relationship Id="rId494" Type="http://schemas.openxmlformats.org/officeDocument/2006/relationships/oleObject" Target="embeddings/oleObject241.bin"/><Relationship Id="rId495" Type="http://schemas.openxmlformats.org/officeDocument/2006/relationships/image" Target="media/image245.wmf"/><Relationship Id="rId496" Type="http://schemas.openxmlformats.org/officeDocument/2006/relationships/oleObject" Target="embeddings/oleObject242.bin"/><Relationship Id="rId497" Type="http://schemas.openxmlformats.org/officeDocument/2006/relationships/image" Target="media/image246.wmf"/><Relationship Id="rId498" Type="http://schemas.openxmlformats.org/officeDocument/2006/relationships/oleObject" Target="embeddings/oleObject243.bin"/><Relationship Id="rId499" Type="http://schemas.openxmlformats.org/officeDocument/2006/relationships/image" Target="media/image247.wmf"/><Relationship Id="rId2860" Type="http://schemas.openxmlformats.org/officeDocument/2006/relationships/image" Target="media/image1429.wmf"/><Relationship Id="rId2861" Type="http://schemas.openxmlformats.org/officeDocument/2006/relationships/oleObject" Target="embeddings/oleObject1421.bin"/><Relationship Id="rId2862" Type="http://schemas.openxmlformats.org/officeDocument/2006/relationships/image" Target="media/image1430.wmf"/><Relationship Id="rId2863" Type="http://schemas.openxmlformats.org/officeDocument/2006/relationships/oleObject" Target="embeddings/oleObject1422.bin"/><Relationship Id="rId2864" Type="http://schemas.openxmlformats.org/officeDocument/2006/relationships/image" Target="media/image1431.wmf"/><Relationship Id="rId2865" Type="http://schemas.openxmlformats.org/officeDocument/2006/relationships/oleObject" Target="embeddings/oleObject1423.bin"/><Relationship Id="rId2866" Type="http://schemas.openxmlformats.org/officeDocument/2006/relationships/image" Target="media/image1432.wmf"/><Relationship Id="rId2867" Type="http://schemas.openxmlformats.org/officeDocument/2006/relationships/oleObject" Target="embeddings/oleObject1424.bin"/><Relationship Id="rId2868" Type="http://schemas.openxmlformats.org/officeDocument/2006/relationships/image" Target="media/image1433.wmf"/><Relationship Id="rId2869" Type="http://schemas.openxmlformats.org/officeDocument/2006/relationships/oleObject" Target="embeddings/oleObject1425.bin"/><Relationship Id="rId3020" Type="http://schemas.openxmlformats.org/officeDocument/2006/relationships/image" Target="media/image1509.wmf"/><Relationship Id="rId3021" Type="http://schemas.openxmlformats.org/officeDocument/2006/relationships/oleObject" Target="embeddings/oleObject1501.bin"/><Relationship Id="rId3022" Type="http://schemas.openxmlformats.org/officeDocument/2006/relationships/image" Target="media/image1510.wmf"/><Relationship Id="rId3023" Type="http://schemas.openxmlformats.org/officeDocument/2006/relationships/oleObject" Target="embeddings/oleObject1502.bin"/><Relationship Id="rId3024" Type="http://schemas.openxmlformats.org/officeDocument/2006/relationships/image" Target="media/image1511.wmf"/><Relationship Id="rId3025" Type="http://schemas.openxmlformats.org/officeDocument/2006/relationships/oleObject" Target="embeddings/oleObject1503.bin"/><Relationship Id="rId3026" Type="http://schemas.openxmlformats.org/officeDocument/2006/relationships/image" Target="media/image1512.wmf"/><Relationship Id="rId3027" Type="http://schemas.openxmlformats.org/officeDocument/2006/relationships/oleObject" Target="embeddings/oleObject1504.bin"/><Relationship Id="rId3028" Type="http://schemas.openxmlformats.org/officeDocument/2006/relationships/image" Target="media/image1513.wmf"/><Relationship Id="rId3029" Type="http://schemas.openxmlformats.org/officeDocument/2006/relationships/oleObject" Target="embeddings/oleObject1505.bin"/><Relationship Id="rId2320" Type="http://schemas.openxmlformats.org/officeDocument/2006/relationships/image" Target="media/image1158.emf"/><Relationship Id="rId2321" Type="http://schemas.openxmlformats.org/officeDocument/2006/relationships/oleObject" Target="embeddings/oleObject1154.bin"/><Relationship Id="rId2322" Type="http://schemas.openxmlformats.org/officeDocument/2006/relationships/image" Target="media/image1159.wmf"/><Relationship Id="rId2323" Type="http://schemas.openxmlformats.org/officeDocument/2006/relationships/oleObject" Target="embeddings/oleObject1155.bin"/><Relationship Id="rId2324" Type="http://schemas.openxmlformats.org/officeDocument/2006/relationships/image" Target="media/image1160.wmf"/><Relationship Id="rId2325" Type="http://schemas.openxmlformats.org/officeDocument/2006/relationships/oleObject" Target="embeddings/oleObject1156.bin"/><Relationship Id="rId2326" Type="http://schemas.openxmlformats.org/officeDocument/2006/relationships/image" Target="media/image1161.emf"/><Relationship Id="rId2327" Type="http://schemas.openxmlformats.org/officeDocument/2006/relationships/oleObject" Target="embeddings/oleObject1157.bin"/><Relationship Id="rId2328" Type="http://schemas.openxmlformats.org/officeDocument/2006/relationships/image" Target="media/image1162.emf"/><Relationship Id="rId2329" Type="http://schemas.openxmlformats.org/officeDocument/2006/relationships/oleObject" Target="embeddings/oleObject1158.bin"/><Relationship Id="rId3570" Type="http://schemas.openxmlformats.org/officeDocument/2006/relationships/oleObject" Target="embeddings/oleObject1775.bin"/><Relationship Id="rId3571" Type="http://schemas.openxmlformats.org/officeDocument/2006/relationships/image" Target="media/image1785.wmf"/><Relationship Id="rId3572" Type="http://schemas.openxmlformats.org/officeDocument/2006/relationships/oleObject" Target="embeddings/oleObject1776.bin"/><Relationship Id="rId3573" Type="http://schemas.openxmlformats.org/officeDocument/2006/relationships/image" Target="media/image1786.wmf"/><Relationship Id="rId3574" Type="http://schemas.openxmlformats.org/officeDocument/2006/relationships/oleObject" Target="embeddings/oleObject1777.bin"/><Relationship Id="rId3575" Type="http://schemas.openxmlformats.org/officeDocument/2006/relationships/image" Target="media/image1787.wmf"/><Relationship Id="rId3576" Type="http://schemas.openxmlformats.org/officeDocument/2006/relationships/oleObject" Target="embeddings/oleObject1778.bin"/><Relationship Id="rId3577" Type="http://schemas.openxmlformats.org/officeDocument/2006/relationships/image" Target="media/image1788.wmf"/><Relationship Id="rId3578" Type="http://schemas.openxmlformats.org/officeDocument/2006/relationships/oleObject" Target="embeddings/oleObject1779.bin"/><Relationship Id="rId3579" Type="http://schemas.openxmlformats.org/officeDocument/2006/relationships/image" Target="media/image1789.wmf"/><Relationship Id="rId1620" Type="http://schemas.openxmlformats.org/officeDocument/2006/relationships/image" Target="media/image808.wmf"/><Relationship Id="rId1621" Type="http://schemas.openxmlformats.org/officeDocument/2006/relationships/oleObject" Target="embeddings/oleObject804.bin"/><Relationship Id="rId1622" Type="http://schemas.openxmlformats.org/officeDocument/2006/relationships/image" Target="media/image809.wmf"/><Relationship Id="rId1623" Type="http://schemas.openxmlformats.org/officeDocument/2006/relationships/oleObject" Target="embeddings/oleObject805.bin"/><Relationship Id="rId1624" Type="http://schemas.openxmlformats.org/officeDocument/2006/relationships/image" Target="media/image810.wmf"/><Relationship Id="rId1625" Type="http://schemas.openxmlformats.org/officeDocument/2006/relationships/oleObject" Target="embeddings/oleObject806.bin"/><Relationship Id="rId1626" Type="http://schemas.openxmlformats.org/officeDocument/2006/relationships/image" Target="media/image811.wmf"/><Relationship Id="rId1627" Type="http://schemas.openxmlformats.org/officeDocument/2006/relationships/oleObject" Target="embeddings/oleObject807.bin"/><Relationship Id="rId1628" Type="http://schemas.openxmlformats.org/officeDocument/2006/relationships/image" Target="media/image812.wmf"/><Relationship Id="rId1629" Type="http://schemas.openxmlformats.org/officeDocument/2006/relationships/oleObject" Target="embeddings/oleObject808.bin"/><Relationship Id="rId2870" Type="http://schemas.openxmlformats.org/officeDocument/2006/relationships/image" Target="media/image1434.wmf"/><Relationship Id="rId2871" Type="http://schemas.openxmlformats.org/officeDocument/2006/relationships/oleObject" Target="embeddings/oleObject1426.bin"/><Relationship Id="rId2872" Type="http://schemas.openxmlformats.org/officeDocument/2006/relationships/image" Target="media/image1435.wmf"/><Relationship Id="rId2873" Type="http://schemas.openxmlformats.org/officeDocument/2006/relationships/oleObject" Target="embeddings/oleObject1427.bin"/><Relationship Id="rId2874" Type="http://schemas.openxmlformats.org/officeDocument/2006/relationships/image" Target="media/image1436.wmf"/><Relationship Id="rId2875" Type="http://schemas.openxmlformats.org/officeDocument/2006/relationships/oleObject" Target="embeddings/oleObject1428.bin"/><Relationship Id="rId2876" Type="http://schemas.openxmlformats.org/officeDocument/2006/relationships/image" Target="media/image1437.wmf"/><Relationship Id="rId2877" Type="http://schemas.openxmlformats.org/officeDocument/2006/relationships/oleObject" Target="embeddings/oleObject1429.bin"/><Relationship Id="rId2878" Type="http://schemas.openxmlformats.org/officeDocument/2006/relationships/image" Target="media/image1438.wmf"/><Relationship Id="rId2879" Type="http://schemas.openxmlformats.org/officeDocument/2006/relationships/oleObject" Target="embeddings/oleObject1430.bin"/><Relationship Id="rId3030" Type="http://schemas.openxmlformats.org/officeDocument/2006/relationships/image" Target="media/image1514.wmf"/><Relationship Id="rId3031" Type="http://schemas.openxmlformats.org/officeDocument/2006/relationships/oleObject" Target="embeddings/oleObject1506.bin"/><Relationship Id="rId3032" Type="http://schemas.openxmlformats.org/officeDocument/2006/relationships/image" Target="media/image1515.wmf"/><Relationship Id="rId3033" Type="http://schemas.openxmlformats.org/officeDocument/2006/relationships/oleObject" Target="embeddings/oleObject1507.bin"/><Relationship Id="rId3034" Type="http://schemas.openxmlformats.org/officeDocument/2006/relationships/image" Target="media/image1516.wmf"/><Relationship Id="rId3035" Type="http://schemas.openxmlformats.org/officeDocument/2006/relationships/oleObject" Target="embeddings/oleObject1508.bin"/><Relationship Id="rId3036" Type="http://schemas.openxmlformats.org/officeDocument/2006/relationships/image" Target="media/image1517.wmf"/><Relationship Id="rId3037" Type="http://schemas.openxmlformats.org/officeDocument/2006/relationships/oleObject" Target="embeddings/oleObject1509.bin"/><Relationship Id="rId3038" Type="http://schemas.openxmlformats.org/officeDocument/2006/relationships/image" Target="media/image1518.wmf"/><Relationship Id="rId3039" Type="http://schemas.openxmlformats.org/officeDocument/2006/relationships/oleObject" Target="embeddings/oleObject1510.bin"/><Relationship Id="rId2330" Type="http://schemas.openxmlformats.org/officeDocument/2006/relationships/image" Target="media/image1163.emf"/><Relationship Id="rId2331" Type="http://schemas.openxmlformats.org/officeDocument/2006/relationships/oleObject" Target="embeddings/oleObject1159.bin"/><Relationship Id="rId2332" Type="http://schemas.openxmlformats.org/officeDocument/2006/relationships/image" Target="media/image1164.emf"/><Relationship Id="rId2333" Type="http://schemas.openxmlformats.org/officeDocument/2006/relationships/oleObject" Target="embeddings/oleObject1160.bin"/><Relationship Id="rId2334" Type="http://schemas.openxmlformats.org/officeDocument/2006/relationships/image" Target="media/image1165.emf"/><Relationship Id="rId2335" Type="http://schemas.openxmlformats.org/officeDocument/2006/relationships/oleObject" Target="embeddings/oleObject1161.bin"/><Relationship Id="rId2336" Type="http://schemas.openxmlformats.org/officeDocument/2006/relationships/image" Target="media/image1166.emf"/><Relationship Id="rId2337" Type="http://schemas.openxmlformats.org/officeDocument/2006/relationships/oleObject" Target="embeddings/oleObject1162.bin"/><Relationship Id="rId2338" Type="http://schemas.openxmlformats.org/officeDocument/2006/relationships/image" Target="media/image1167.emf"/><Relationship Id="rId2339" Type="http://schemas.openxmlformats.org/officeDocument/2006/relationships/oleObject" Target="embeddings/oleObject1163.bin"/><Relationship Id="rId3580" Type="http://schemas.openxmlformats.org/officeDocument/2006/relationships/oleObject" Target="embeddings/oleObject1780.bin"/><Relationship Id="rId3581" Type="http://schemas.openxmlformats.org/officeDocument/2006/relationships/image" Target="media/image1790.wmf"/><Relationship Id="rId3582" Type="http://schemas.openxmlformats.org/officeDocument/2006/relationships/oleObject" Target="embeddings/oleObject1781.bin"/><Relationship Id="rId3583" Type="http://schemas.openxmlformats.org/officeDocument/2006/relationships/image" Target="media/image1791.wmf"/><Relationship Id="rId3584" Type="http://schemas.openxmlformats.org/officeDocument/2006/relationships/oleObject" Target="embeddings/oleObject1782.bin"/><Relationship Id="rId3585" Type="http://schemas.openxmlformats.org/officeDocument/2006/relationships/image" Target="media/image1792.wmf"/><Relationship Id="rId3586" Type="http://schemas.openxmlformats.org/officeDocument/2006/relationships/oleObject" Target="embeddings/oleObject1783.bin"/><Relationship Id="rId3587" Type="http://schemas.openxmlformats.org/officeDocument/2006/relationships/image" Target="media/image1793.wmf"/><Relationship Id="rId3588" Type="http://schemas.openxmlformats.org/officeDocument/2006/relationships/oleObject" Target="embeddings/oleObject1784.bin"/><Relationship Id="rId3589" Type="http://schemas.openxmlformats.org/officeDocument/2006/relationships/image" Target="media/image1794.wmf"/><Relationship Id="rId1630" Type="http://schemas.openxmlformats.org/officeDocument/2006/relationships/image" Target="media/image813.wmf"/><Relationship Id="rId1631" Type="http://schemas.openxmlformats.org/officeDocument/2006/relationships/oleObject" Target="embeddings/oleObject809.bin"/><Relationship Id="rId1632" Type="http://schemas.openxmlformats.org/officeDocument/2006/relationships/image" Target="media/image814.wmf"/><Relationship Id="rId1633" Type="http://schemas.openxmlformats.org/officeDocument/2006/relationships/oleObject" Target="embeddings/oleObject810.bin"/><Relationship Id="rId1634" Type="http://schemas.openxmlformats.org/officeDocument/2006/relationships/image" Target="media/image815.emf"/><Relationship Id="rId1635" Type="http://schemas.openxmlformats.org/officeDocument/2006/relationships/oleObject" Target="embeddings/oleObject811.bin"/><Relationship Id="rId1636" Type="http://schemas.openxmlformats.org/officeDocument/2006/relationships/image" Target="media/image816.wmf"/><Relationship Id="rId1637" Type="http://schemas.openxmlformats.org/officeDocument/2006/relationships/oleObject" Target="embeddings/oleObject812.bin"/><Relationship Id="rId1638" Type="http://schemas.openxmlformats.org/officeDocument/2006/relationships/image" Target="media/image817.wmf"/><Relationship Id="rId1639" Type="http://schemas.openxmlformats.org/officeDocument/2006/relationships/oleObject" Target="embeddings/oleObject813.bin"/><Relationship Id="rId2880" Type="http://schemas.openxmlformats.org/officeDocument/2006/relationships/image" Target="media/image1439.wmf"/><Relationship Id="rId2881" Type="http://schemas.openxmlformats.org/officeDocument/2006/relationships/oleObject" Target="embeddings/oleObject1431.bin"/><Relationship Id="rId2882" Type="http://schemas.openxmlformats.org/officeDocument/2006/relationships/image" Target="media/image1440.wmf"/><Relationship Id="rId2883" Type="http://schemas.openxmlformats.org/officeDocument/2006/relationships/oleObject" Target="embeddings/oleObject1432.bin"/><Relationship Id="rId2884" Type="http://schemas.openxmlformats.org/officeDocument/2006/relationships/image" Target="media/image1441.wmf"/><Relationship Id="rId2885" Type="http://schemas.openxmlformats.org/officeDocument/2006/relationships/oleObject" Target="embeddings/oleObject1433.bin"/><Relationship Id="rId2886" Type="http://schemas.openxmlformats.org/officeDocument/2006/relationships/image" Target="media/image1442.wmf"/><Relationship Id="rId2887" Type="http://schemas.openxmlformats.org/officeDocument/2006/relationships/oleObject" Target="embeddings/oleObject1434.bin"/><Relationship Id="rId2888" Type="http://schemas.openxmlformats.org/officeDocument/2006/relationships/image" Target="media/image1443.wmf"/><Relationship Id="rId2889" Type="http://schemas.openxmlformats.org/officeDocument/2006/relationships/oleObject" Target="embeddings/oleObject1435.bin"/><Relationship Id="rId3040" Type="http://schemas.openxmlformats.org/officeDocument/2006/relationships/image" Target="media/image1519.wmf"/><Relationship Id="rId3041" Type="http://schemas.openxmlformats.org/officeDocument/2006/relationships/oleObject" Target="embeddings/oleObject1511.bin"/><Relationship Id="rId3042" Type="http://schemas.openxmlformats.org/officeDocument/2006/relationships/image" Target="media/image1520.emf"/><Relationship Id="rId3043" Type="http://schemas.openxmlformats.org/officeDocument/2006/relationships/oleObject" Target="embeddings/oleObject1512.bin"/><Relationship Id="rId3044" Type="http://schemas.openxmlformats.org/officeDocument/2006/relationships/image" Target="media/image1521.emf"/><Relationship Id="rId3045" Type="http://schemas.openxmlformats.org/officeDocument/2006/relationships/oleObject" Target="embeddings/oleObject1513.bin"/><Relationship Id="rId3046" Type="http://schemas.openxmlformats.org/officeDocument/2006/relationships/image" Target="media/image1522.emf"/><Relationship Id="rId3047" Type="http://schemas.openxmlformats.org/officeDocument/2006/relationships/oleObject" Target="embeddings/oleObject1514.bin"/><Relationship Id="rId3048" Type="http://schemas.openxmlformats.org/officeDocument/2006/relationships/image" Target="media/image1523.emf"/><Relationship Id="rId3049" Type="http://schemas.openxmlformats.org/officeDocument/2006/relationships/oleObject" Target="embeddings/oleObject1515.bin"/><Relationship Id="rId2340" Type="http://schemas.openxmlformats.org/officeDocument/2006/relationships/image" Target="media/image1168.emf"/><Relationship Id="rId2341" Type="http://schemas.openxmlformats.org/officeDocument/2006/relationships/oleObject" Target="embeddings/oleObject1164.bin"/><Relationship Id="rId2342" Type="http://schemas.openxmlformats.org/officeDocument/2006/relationships/image" Target="media/image1169.emf"/><Relationship Id="rId2343" Type="http://schemas.openxmlformats.org/officeDocument/2006/relationships/oleObject" Target="embeddings/oleObject1165.bin"/><Relationship Id="rId2344" Type="http://schemas.openxmlformats.org/officeDocument/2006/relationships/image" Target="media/image1170.emf"/><Relationship Id="rId2345" Type="http://schemas.openxmlformats.org/officeDocument/2006/relationships/oleObject" Target="embeddings/oleObject1166.bin"/><Relationship Id="rId2346" Type="http://schemas.openxmlformats.org/officeDocument/2006/relationships/image" Target="media/image1171.emf"/><Relationship Id="rId2347" Type="http://schemas.openxmlformats.org/officeDocument/2006/relationships/oleObject" Target="embeddings/oleObject1167.bin"/><Relationship Id="rId2348" Type="http://schemas.openxmlformats.org/officeDocument/2006/relationships/image" Target="media/image1172.wmf"/><Relationship Id="rId2349" Type="http://schemas.openxmlformats.org/officeDocument/2006/relationships/oleObject" Target="embeddings/oleObject1168.bin"/><Relationship Id="rId3590" Type="http://schemas.openxmlformats.org/officeDocument/2006/relationships/oleObject" Target="embeddings/oleObject1785.bin"/><Relationship Id="rId3591" Type="http://schemas.openxmlformats.org/officeDocument/2006/relationships/image" Target="media/image1795.wmf"/><Relationship Id="rId3592" Type="http://schemas.openxmlformats.org/officeDocument/2006/relationships/oleObject" Target="embeddings/oleObject1786.bin"/><Relationship Id="rId3593" Type="http://schemas.openxmlformats.org/officeDocument/2006/relationships/image" Target="media/image1796.wmf"/><Relationship Id="rId3594" Type="http://schemas.openxmlformats.org/officeDocument/2006/relationships/oleObject" Target="embeddings/oleObject1787.bin"/><Relationship Id="rId3595" Type="http://schemas.openxmlformats.org/officeDocument/2006/relationships/image" Target="media/image1797.wmf"/><Relationship Id="rId3596" Type="http://schemas.openxmlformats.org/officeDocument/2006/relationships/oleObject" Target="embeddings/oleObject1788.bin"/><Relationship Id="rId3597" Type="http://schemas.openxmlformats.org/officeDocument/2006/relationships/image" Target="media/image1798.wmf"/><Relationship Id="rId3598" Type="http://schemas.openxmlformats.org/officeDocument/2006/relationships/oleObject" Target="embeddings/oleObject1789.bin"/><Relationship Id="rId3599" Type="http://schemas.openxmlformats.org/officeDocument/2006/relationships/image" Target="media/image1799.wmf"/><Relationship Id="rId700" Type="http://schemas.openxmlformats.org/officeDocument/2006/relationships/oleObject" Target="embeddings/oleObject344.bin"/><Relationship Id="rId701" Type="http://schemas.openxmlformats.org/officeDocument/2006/relationships/image" Target="media/image348.wmf"/><Relationship Id="rId702" Type="http://schemas.openxmlformats.org/officeDocument/2006/relationships/oleObject" Target="embeddings/oleObject345.bin"/><Relationship Id="rId703" Type="http://schemas.openxmlformats.org/officeDocument/2006/relationships/image" Target="media/image349.wmf"/><Relationship Id="rId704" Type="http://schemas.openxmlformats.org/officeDocument/2006/relationships/oleObject" Target="embeddings/oleObject346.bin"/><Relationship Id="rId705" Type="http://schemas.openxmlformats.org/officeDocument/2006/relationships/image" Target="media/image350.wmf"/><Relationship Id="rId706" Type="http://schemas.openxmlformats.org/officeDocument/2006/relationships/oleObject" Target="embeddings/oleObject347.bin"/><Relationship Id="rId707" Type="http://schemas.openxmlformats.org/officeDocument/2006/relationships/image" Target="media/image351.wmf"/><Relationship Id="rId708" Type="http://schemas.openxmlformats.org/officeDocument/2006/relationships/oleObject" Target="embeddings/oleObject348.bin"/><Relationship Id="rId709" Type="http://schemas.openxmlformats.org/officeDocument/2006/relationships/image" Target="media/image352.wmf"/><Relationship Id="rId1640" Type="http://schemas.openxmlformats.org/officeDocument/2006/relationships/image" Target="media/image818.wmf"/><Relationship Id="rId1641" Type="http://schemas.openxmlformats.org/officeDocument/2006/relationships/oleObject" Target="embeddings/oleObject814.bin"/><Relationship Id="rId1642" Type="http://schemas.openxmlformats.org/officeDocument/2006/relationships/image" Target="media/image819.wmf"/><Relationship Id="rId1643" Type="http://schemas.openxmlformats.org/officeDocument/2006/relationships/oleObject" Target="embeddings/oleObject815.bin"/><Relationship Id="rId1644" Type="http://schemas.openxmlformats.org/officeDocument/2006/relationships/image" Target="media/image820.wmf"/><Relationship Id="rId1645" Type="http://schemas.openxmlformats.org/officeDocument/2006/relationships/oleObject" Target="embeddings/oleObject816.bin"/><Relationship Id="rId1646" Type="http://schemas.openxmlformats.org/officeDocument/2006/relationships/image" Target="media/image821.wmf"/><Relationship Id="rId1647" Type="http://schemas.openxmlformats.org/officeDocument/2006/relationships/oleObject" Target="embeddings/oleObject817.bin"/><Relationship Id="rId1648" Type="http://schemas.openxmlformats.org/officeDocument/2006/relationships/image" Target="media/image822.wmf"/><Relationship Id="rId1649" Type="http://schemas.openxmlformats.org/officeDocument/2006/relationships/oleObject" Target="embeddings/oleObject818.bin"/><Relationship Id="rId2890" Type="http://schemas.openxmlformats.org/officeDocument/2006/relationships/image" Target="media/image1444.wmf"/><Relationship Id="rId2891" Type="http://schemas.openxmlformats.org/officeDocument/2006/relationships/oleObject" Target="embeddings/oleObject1436.bin"/><Relationship Id="rId2892" Type="http://schemas.openxmlformats.org/officeDocument/2006/relationships/image" Target="media/image1445.wmf"/><Relationship Id="rId2893" Type="http://schemas.openxmlformats.org/officeDocument/2006/relationships/oleObject" Target="embeddings/oleObject1437.bin"/><Relationship Id="rId2894" Type="http://schemas.openxmlformats.org/officeDocument/2006/relationships/image" Target="media/image1446.wmf"/><Relationship Id="rId2895" Type="http://schemas.openxmlformats.org/officeDocument/2006/relationships/oleObject" Target="embeddings/oleObject1438.bin"/><Relationship Id="rId2896" Type="http://schemas.openxmlformats.org/officeDocument/2006/relationships/image" Target="media/image1447.wmf"/><Relationship Id="rId2897" Type="http://schemas.openxmlformats.org/officeDocument/2006/relationships/oleObject" Target="embeddings/oleObject1439.bin"/><Relationship Id="rId2898" Type="http://schemas.openxmlformats.org/officeDocument/2006/relationships/image" Target="media/image1448.wmf"/><Relationship Id="rId2899" Type="http://schemas.openxmlformats.org/officeDocument/2006/relationships/oleObject" Target="embeddings/oleObject1440.bin"/><Relationship Id="rId3050" Type="http://schemas.openxmlformats.org/officeDocument/2006/relationships/image" Target="media/image1524.emf"/><Relationship Id="rId3051" Type="http://schemas.openxmlformats.org/officeDocument/2006/relationships/oleObject" Target="embeddings/oleObject1516.bin"/><Relationship Id="rId3052" Type="http://schemas.openxmlformats.org/officeDocument/2006/relationships/image" Target="media/image1525.emf"/><Relationship Id="rId3053" Type="http://schemas.openxmlformats.org/officeDocument/2006/relationships/oleObject" Target="embeddings/oleObject1517.bin"/><Relationship Id="rId3054" Type="http://schemas.openxmlformats.org/officeDocument/2006/relationships/image" Target="media/image1526.emf"/><Relationship Id="rId3055" Type="http://schemas.openxmlformats.org/officeDocument/2006/relationships/oleObject" Target="embeddings/oleObject1518.bin"/><Relationship Id="rId3056" Type="http://schemas.openxmlformats.org/officeDocument/2006/relationships/image" Target="media/image1527.emf"/><Relationship Id="rId3057" Type="http://schemas.openxmlformats.org/officeDocument/2006/relationships/oleObject" Target="embeddings/oleObject1519.bin"/><Relationship Id="rId3058" Type="http://schemas.openxmlformats.org/officeDocument/2006/relationships/image" Target="media/image1528.emf"/><Relationship Id="rId3059" Type="http://schemas.openxmlformats.org/officeDocument/2006/relationships/oleObject" Target="embeddings/oleObject1520.bin"/><Relationship Id="rId1100" Type="http://schemas.openxmlformats.org/officeDocument/2006/relationships/oleObject" Target="embeddings/oleObject544.bin"/><Relationship Id="rId1101" Type="http://schemas.openxmlformats.org/officeDocument/2006/relationships/image" Target="media/image548.wmf"/><Relationship Id="rId1102" Type="http://schemas.openxmlformats.org/officeDocument/2006/relationships/oleObject" Target="embeddings/oleObject545.bin"/><Relationship Id="rId1103" Type="http://schemas.openxmlformats.org/officeDocument/2006/relationships/image" Target="media/image549.wmf"/><Relationship Id="rId1104" Type="http://schemas.openxmlformats.org/officeDocument/2006/relationships/oleObject" Target="embeddings/oleObject546.bin"/><Relationship Id="rId1105" Type="http://schemas.openxmlformats.org/officeDocument/2006/relationships/image" Target="media/image550.wmf"/><Relationship Id="rId1106" Type="http://schemas.openxmlformats.org/officeDocument/2006/relationships/oleObject" Target="embeddings/oleObject547.bin"/><Relationship Id="rId1107" Type="http://schemas.openxmlformats.org/officeDocument/2006/relationships/image" Target="media/image551.wmf"/><Relationship Id="rId1108" Type="http://schemas.openxmlformats.org/officeDocument/2006/relationships/oleObject" Target="embeddings/oleObject548.bin"/><Relationship Id="rId1109" Type="http://schemas.openxmlformats.org/officeDocument/2006/relationships/image" Target="media/image552.wmf"/><Relationship Id="rId2350" Type="http://schemas.openxmlformats.org/officeDocument/2006/relationships/image" Target="media/image1173.emf"/><Relationship Id="rId2351" Type="http://schemas.openxmlformats.org/officeDocument/2006/relationships/oleObject" Target="embeddings/oleObject1169.bin"/><Relationship Id="rId2352" Type="http://schemas.openxmlformats.org/officeDocument/2006/relationships/image" Target="media/image1174.wmf"/><Relationship Id="rId2353" Type="http://schemas.openxmlformats.org/officeDocument/2006/relationships/oleObject" Target="embeddings/oleObject1170.bin"/><Relationship Id="rId2354" Type="http://schemas.openxmlformats.org/officeDocument/2006/relationships/image" Target="media/image1175.wmf"/><Relationship Id="rId2355" Type="http://schemas.openxmlformats.org/officeDocument/2006/relationships/oleObject" Target="embeddings/oleObject1171.bin"/><Relationship Id="rId2356" Type="http://schemas.openxmlformats.org/officeDocument/2006/relationships/image" Target="media/image1176.emf"/><Relationship Id="rId2357" Type="http://schemas.openxmlformats.org/officeDocument/2006/relationships/oleObject" Target="embeddings/oleObject1172.bin"/><Relationship Id="rId2358" Type="http://schemas.openxmlformats.org/officeDocument/2006/relationships/image" Target="media/image1177.emf"/><Relationship Id="rId2359" Type="http://schemas.openxmlformats.org/officeDocument/2006/relationships/oleObject" Target="embeddings/oleObject1173.bin"/><Relationship Id="rId710" Type="http://schemas.openxmlformats.org/officeDocument/2006/relationships/oleObject" Target="embeddings/oleObject349.bin"/><Relationship Id="rId711" Type="http://schemas.openxmlformats.org/officeDocument/2006/relationships/image" Target="media/image353.wmf"/><Relationship Id="rId712" Type="http://schemas.openxmlformats.org/officeDocument/2006/relationships/oleObject" Target="embeddings/oleObject350.bin"/><Relationship Id="rId713" Type="http://schemas.openxmlformats.org/officeDocument/2006/relationships/image" Target="media/image354.wmf"/><Relationship Id="rId714" Type="http://schemas.openxmlformats.org/officeDocument/2006/relationships/oleObject" Target="embeddings/oleObject351.bin"/><Relationship Id="rId715" Type="http://schemas.openxmlformats.org/officeDocument/2006/relationships/image" Target="media/image355.wmf"/><Relationship Id="rId716" Type="http://schemas.openxmlformats.org/officeDocument/2006/relationships/oleObject" Target="embeddings/oleObject352.bin"/><Relationship Id="rId717" Type="http://schemas.openxmlformats.org/officeDocument/2006/relationships/image" Target="media/image356.wmf"/><Relationship Id="rId718" Type="http://schemas.openxmlformats.org/officeDocument/2006/relationships/oleObject" Target="embeddings/oleObject353.bin"/><Relationship Id="rId719" Type="http://schemas.openxmlformats.org/officeDocument/2006/relationships/image" Target="media/image357.wmf"/><Relationship Id="rId1650" Type="http://schemas.openxmlformats.org/officeDocument/2006/relationships/image" Target="media/image823.wmf"/><Relationship Id="rId1651" Type="http://schemas.openxmlformats.org/officeDocument/2006/relationships/oleObject" Target="embeddings/oleObject819.bin"/><Relationship Id="rId1652" Type="http://schemas.openxmlformats.org/officeDocument/2006/relationships/image" Target="media/image824.wmf"/><Relationship Id="rId1653" Type="http://schemas.openxmlformats.org/officeDocument/2006/relationships/oleObject" Target="embeddings/oleObject820.bin"/><Relationship Id="rId1654" Type="http://schemas.openxmlformats.org/officeDocument/2006/relationships/image" Target="media/image825.wmf"/><Relationship Id="rId1655" Type="http://schemas.openxmlformats.org/officeDocument/2006/relationships/oleObject" Target="embeddings/oleObject821.bin"/><Relationship Id="rId1656" Type="http://schemas.openxmlformats.org/officeDocument/2006/relationships/image" Target="media/image826.wmf"/><Relationship Id="rId1657" Type="http://schemas.openxmlformats.org/officeDocument/2006/relationships/oleObject" Target="embeddings/oleObject822.bin"/><Relationship Id="rId1658" Type="http://schemas.openxmlformats.org/officeDocument/2006/relationships/image" Target="media/image827.wmf"/><Relationship Id="rId1659" Type="http://schemas.openxmlformats.org/officeDocument/2006/relationships/oleObject" Target="embeddings/oleObject823.bin"/><Relationship Id="rId3060" Type="http://schemas.openxmlformats.org/officeDocument/2006/relationships/image" Target="media/image1529.emf"/><Relationship Id="rId3061" Type="http://schemas.openxmlformats.org/officeDocument/2006/relationships/oleObject" Target="embeddings/oleObject1521.bin"/><Relationship Id="rId3062" Type="http://schemas.openxmlformats.org/officeDocument/2006/relationships/image" Target="media/image1530.emf"/><Relationship Id="rId3063" Type="http://schemas.openxmlformats.org/officeDocument/2006/relationships/oleObject" Target="embeddings/oleObject1522.bin"/><Relationship Id="rId3064" Type="http://schemas.openxmlformats.org/officeDocument/2006/relationships/image" Target="media/image1531.emf"/><Relationship Id="rId3065" Type="http://schemas.openxmlformats.org/officeDocument/2006/relationships/oleObject" Target="embeddings/oleObject1523.bin"/><Relationship Id="rId3066" Type="http://schemas.openxmlformats.org/officeDocument/2006/relationships/image" Target="media/image1532.emf"/><Relationship Id="rId3067" Type="http://schemas.openxmlformats.org/officeDocument/2006/relationships/oleObject" Target="embeddings/oleObject1524.bin"/><Relationship Id="rId3068" Type="http://schemas.openxmlformats.org/officeDocument/2006/relationships/image" Target="media/image1533.emf"/><Relationship Id="rId3069" Type="http://schemas.openxmlformats.org/officeDocument/2006/relationships/oleObject" Target="embeddings/oleObject1525.bin"/><Relationship Id="rId1110" Type="http://schemas.openxmlformats.org/officeDocument/2006/relationships/oleObject" Target="embeddings/oleObject549.bin"/><Relationship Id="rId1111" Type="http://schemas.openxmlformats.org/officeDocument/2006/relationships/image" Target="media/image553.wmf"/><Relationship Id="rId1112" Type="http://schemas.openxmlformats.org/officeDocument/2006/relationships/oleObject" Target="embeddings/oleObject550.bin"/><Relationship Id="rId1113" Type="http://schemas.openxmlformats.org/officeDocument/2006/relationships/image" Target="media/image554.wmf"/><Relationship Id="rId1114" Type="http://schemas.openxmlformats.org/officeDocument/2006/relationships/oleObject" Target="embeddings/oleObject551.bin"/><Relationship Id="rId1115" Type="http://schemas.openxmlformats.org/officeDocument/2006/relationships/image" Target="media/image555.wmf"/><Relationship Id="rId1116" Type="http://schemas.openxmlformats.org/officeDocument/2006/relationships/oleObject" Target="embeddings/oleObject552.bin"/><Relationship Id="rId1117" Type="http://schemas.openxmlformats.org/officeDocument/2006/relationships/image" Target="media/image556.wmf"/><Relationship Id="rId1118" Type="http://schemas.openxmlformats.org/officeDocument/2006/relationships/oleObject" Target="embeddings/oleObject553.bin"/><Relationship Id="rId1119" Type="http://schemas.openxmlformats.org/officeDocument/2006/relationships/image" Target="media/image557.wmf"/><Relationship Id="rId2360" Type="http://schemas.openxmlformats.org/officeDocument/2006/relationships/image" Target="media/image1178.emf"/><Relationship Id="rId2361" Type="http://schemas.openxmlformats.org/officeDocument/2006/relationships/oleObject" Target="embeddings/oleObject1174.bin"/><Relationship Id="rId2362" Type="http://schemas.openxmlformats.org/officeDocument/2006/relationships/image" Target="media/image1179.wmf"/><Relationship Id="rId2363" Type="http://schemas.openxmlformats.org/officeDocument/2006/relationships/oleObject" Target="embeddings/oleObject1175.bin"/><Relationship Id="rId2364" Type="http://schemas.openxmlformats.org/officeDocument/2006/relationships/image" Target="media/image1180.emf"/><Relationship Id="rId2365" Type="http://schemas.openxmlformats.org/officeDocument/2006/relationships/oleObject" Target="embeddings/oleObject1176.bin"/><Relationship Id="rId2366" Type="http://schemas.openxmlformats.org/officeDocument/2006/relationships/image" Target="media/image1181.wmf"/><Relationship Id="rId2367" Type="http://schemas.openxmlformats.org/officeDocument/2006/relationships/oleObject" Target="embeddings/oleObject1177.bin"/><Relationship Id="rId2368" Type="http://schemas.openxmlformats.org/officeDocument/2006/relationships/image" Target="media/image1182.emf"/><Relationship Id="rId2369" Type="http://schemas.openxmlformats.org/officeDocument/2006/relationships/oleObject" Target="embeddings/oleObject1178.bin"/><Relationship Id="rId720" Type="http://schemas.openxmlformats.org/officeDocument/2006/relationships/oleObject" Target="embeddings/oleObject354.bin"/><Relationship Id="rId721" Type="http://schemas.openxmlformats.org/officeDocument/2006/relationships/image" Target="media/image358.wmf"/><Relationship Id="rId722" Type="http://schemas.openxmlformats.org/officeDocument/2006/relationships/oleObject" Target="embeddings/oleObject355.bin"/><Relationship Id="rId723" Type="http://schemas.openxmlformats.org/officeDocument/2006/relationships/image" Target="media/image359.wmf"/><Relationship Id="rId724" Type="http://schemas.openxmlformats.org/officeDocument/2006/relationships/oleObject" Target="embeddings/oleObject356.bin"/><Relationship Id="rId725" Type="http://schemas.openxmlformats.org/officeDocument/2006/relationships/image" Target="media/image360.wmf"/><Relationship Id="rId726" Type="http://schemas.openxmlformats.org/officeDocument/2006/relationships/oleObject" Target="embeddings/oleObject357.bin"/><Relationship Id="rId727" Type="http://schemas.openxmlformats.org/officeDocument/2006/relationships/image" Target="media/image361.wmf"/><Relationship Id="rId728" Type="http://schemas.openxmlformats.org/officeDocument/2006/relationships/oleObject" Target="embeddings/oleObject358.bin"/><Relationship Id="rId729" Type="http://schemas.openxmlformats.org/officeDocument/2006/relationships/image" Target="media/image362.wmf"/><Relationship Id="rId1660" Type="http://schemas.openxmlformats.org/officeDocument/2006/relationships/image" Target="media/image828.wmf"/><Relationship Id="rId1661" Type="http://schemas.openxmlformats.org/officeDocument/2006/relationships/oleObject" Target="embeddings/oleObject824.bin"/><Relationship Id="rId1662" Type="http://schemas.openxmlformats.org/officeDocument/2006/relationships/image" Target="media/image829.wmf"/><Relationship Id="rId1663" Type="http://schemas.openxmlformats.org/officeDocument/2006/relationships/oleObject" Target="embeddings/oleObject825.bin"/><Relationship Id="rId1664" Type="http://schemas.openxmlformats.org/officeDocument/2006/relationships/image" Target="media/image830.wmf"/><Relationship Id="rId1665" Type="http://schemas.openxmlformats.org/officeDocument/2006/relationships/oleObject" Target="embeddings/oleObject826.bin"/><Relationship Id="rId1666" Type="http://schemas.openxmlformats.org/officeDocument/2006/relationships/image" Target="media/image831.wmf"/><Relationship Id="rId1667" Type="http://schemas.openxmlformats.org/officeDocument/2006/relationships/oleObject" Target="embeddings/oleObject827.bin"/><Relationship Id="rId1668" Type="http://schemas.openxmlformats.org/officeDocument/2006/relationships/image" Target="media/image832.wmf"/><Relationship Id="rId1669" Type="http://schemas.openxmlformats.org/officeDocument/2006/relationships/oleObject" Target="embeddings/oleObject828.bin"/><Relationship Id="rId3070" Type="http://schemas.openxmlformats.org/officeDocument/2006/relationships/image" Target="media/image1534.emf"/><Relationship Id="rId3071" Type="http://schemas.openxmlformats.org/officeDocument/2006/relationships/oleObject" Target="embeddings/oleObject1526.bin"/><Relationship Id="rId3072" Type="http://schemas.openxmlformats.org/officeDocument/2006/relationships/image" Target="media/image1535.emf"/><Relationship Id="rId3073" Type="http://schemas.openxmlformats.org/officeDocument/2006/relationships/oleObject" Target="embeddings/oleObject1527.bin"/><Relationship Id="rId3074" Type="http://schemas.openxmlformats.org/officeDocument/2006/relationships/image" Target="media/image1536.emf"/><Relationship Id="rId3075" Type="http://schemas.openxmlformats.org/officeDocument/2006/relationships/oleObject" Target="embeddings/oleObject1528.bin"/><Relationship Id="rId3076" Type="http://schemas.openxmlformats.org/officeDocument/2006/relationships/image" Target="media/image1537.emf"/><Relationship Id="rId3077" Type="http://schemas.openxmlformats.org/officeDocument/2006/relationships/oleObject" Target="embeddings/oleObject1529.bin"/><Relationship Id="rId3078" Type="http://schemas.openxmlformats.org/officeDocument/2006/relationships/image" Target="media/image1538.emf"/><Relationship Id="rId3079" Type="http://schemas.openxmlformats.org/officeDocument/2006/relationships/oleObject" Target="embeddings/oleObject1530.bin"/><Relationship Id="rId1120" Type="http://schemas.openxmlformats.org/officeDocument/2006/relationships/oleObject" Target="embeddings/oleObject554.bin"/><Relationship Id="rId1121" Type="http://schemas.openxmlformats.org/officeDocument/2006/relationships/image" Target="media/image558.wmf"/><Relationship Id="rId1122" Type="http://schemas.openxmlformats.org/officeDocument/2006/relationships/oleObject" Target="embeddings/oleObject555.bin"/><Relationship Id="rId1123" Type="http://schemas.openxmlformats.org/officeDocument/2006/relationships/image" Target="media/image559.wmf"/><Relationship Id="rId1124" Type="http://schemas.openxmlformats.org/officeDocument/2006/relationships/oleObject" Target="embeddings/oleObject556.bin"/><Relationship Id="rId1125" Type="http://schemas.openxmlformats.org/officeDocument/2006/relationships/image" Target="media/image560.wmf"/><Relationship Id="rId1126" Type="http://schemas.openxmlformats.org/officeDocument/2006/relationships/oleObject" Target="embeddings/oleObject557.bin"/><Relationship Id="rId1127" Type="http://schemas.openxmlformats.org/officeDocument/2006/relationships/image" Target="media/image561.wmf"/><Relationship Id="rId1128" Type="http://schemas.openxmlformats.org/officeDocument/2006/relationships/oleObject" Target="embeddings/oleObject558.bin"/><Relationship Id="rId1129" Type="http://schemas.openxmlformats.org/officeDocument/2006/relationships/image" Target="media/image562.wmf"/><Relationship Id="rId2370" Type="http://schemas.openxmlformats.org/officeDocument/2006/relationships/image" Target="media/image1183.emf"/><Relationship Id="rId2371" Type="http://schemas.openxmlformats.org/officeDocument/2006/relationships/oleObject" Target="embeddings/oleObject1179.bin"/><Relationship Id="rId2372" Type="http://schemas.openxmlformats.org/officeDocument/2006/relationships/image" Target="media/image1184.emf"/><Relationship Id="rId2373" Type="http://schemas.openxmlformats.org/officeDocument/2006/relationships/oleObject" Target="embeddings/oleObject1180.bin"/><Relationship Id="rId2374" Type="http://schemas.openxmlformats.org/officeDocument/2006/relationships/image" Target="media/image1185.emf"/><Relationship Id="rId2375" Type="http://schemas.openxmlformats.org/officeDocument/2006/relationships/oleObject" Target="embeddings/oleObject1181.bin"/><Relationship Id="rId2376" Type="http://schemas.openxmlformats.org/officeDocument/2006/relationships/image" Target="media/image1186.emf"/><Relationship Id="rId2377" Type="http://schemas.openxmlformats.org/officeDocument/2006/relationships/oleObject" Target="embeddings/oleObject1182.bin"/><Relationship Id="rId2378" Type="http://schemas.openxmlformats.org/officeDocument/2006/relationships/image" Target="media/image1187.emf"/><Relationship Id="rId2379" Type="http://schemas.openxmlformats.org/officeDocument/2006/relationships/oleObject" Target="embeddings/oleObject1183.bin"/><Relationship Id="rId3800" Type="http://schemas.openxmlformats.org/officeDocument/2006/relationships/oleObject" Target="embeddings/oleObject1890.bin"/><Relationship Id="rId3801" Type="http://schemas.openxmlformats.org/officeDocument/2006/relationships/image" Target="media/image1900.wmf"/><Relationship Id="rId3802" Type="http://schemas.openxmlformats.org/officeDocument/2006/relationships/oleObject" Target="embeddings/oleObject1891.bin"/><Relationship Id="rId3803" Type="http://schemas.openxmlformats.org/officeDocument/2006/relationships/image" Target="media/image1901.wmf"/><Relationship Id="rId3804" Type="http://schemas.openxmlformats.org/officeDocument/2006/relationships/oleObject" Target="embeddings/oleObject1892.bin"/><Relationship Id="rId3805" Type="http://schemas.openxmlformats.org/officeDocument/2006/relationships/image" Target="media/image1902.wmf"/><Relationship Id="rId3806" Type="http://schemas.openxmlformats.org/officeDocument/2006/relationships/oleObject" Target="embeddings/oleObject1893.bin"/><Relationship Id="rId3807" Type="http://schemas.openxmlformats.org/officeDocument/2006/relationships/image" Target="media/image1903.wmf"/><Relationship Id="rId3808" Type="http://schemas.openxmlformats.org/officeDocument/2006/relationships/oleObject" Target="embeddings/oleObject1894.bin"/><Relationship Id="rId3809" Type="http://schemas.openxmlformats.org/officeDocument/2006/relationships/image" Target="media/image1904.wmf"/><Relationship Id="rId730" Type="http://schemas.openxmlformats.org/officeDocument/2006/relationships/oleObject" Target="embeddings/oleObject359.bin"/><Relationship Id="rId731" Type="http://schemas.openxmlformats.org/officeDocument/2006/relationships/image" Target="media/image363.wmf"/><Relationship Id="rId732" Type="http://schemas.openxmlformats.org/officeDocument/2006/relationships/oleObject" Target="embeddings/oleObject360.bin"/><Relationship Id="rId733" Type="http://schemas.openxmlformats.org/officeDocument/2006/relationships/image" Target="media/image364.wmf"/><Relationship Id="rId734" Type="http://schemas.openxmlformats.org/officeDocument/2006/relationships/oleObject" Target="embeddings/oleObject361.bin"/><Relationship Id="rId735" Type="http://schemas.openxmlformats.org/officeDocument/2006/relationships/image" Target="media/image365.wmf"/><Relationship Id="rId736" Type="http://schemas.openxmlformats.org/officeDocument/2006/relationships/oleObject" Target="embeddings/oleObject362.bin"/><Relationship Id="rId737" Type="http://schemas.openxmlformats.org/officeDocument/2006/relationships/image" Target="media/image366.wmf"/><Relationship Id="rId738" Type="http://schemas.openxmlformats.org/officeDocument/2006/relationships/oleObject" Target="embeddings/oleObject363.bin"/><Relationship Id="rId739" Type="http://schemas.openxmlformats.org/officeDocument/2006/relationships/image" Target="media/image367.wmf"/><Relationship Id="rId1670" Type="http://schemas.openxmlformats.org/officeDocument/2006/relationships/image" Target="media/image833.wmf"/><Relationship Id="rId1671" Type="http://schemas.openxmlformats.org/officeDocument/2006/relationships/oleObject" Target="embeddings/oleObject829.bin"/><Relationship Id="rId1672" Type="http://schemas.openxmlformats.org/officeDocument/2006/relationships/image" Target="media/image834.wmf"/><Relationship Id="rId1673" Type="http://schemas.openxmlformats.org/officeDocument/2006/relationships/oleObject" Target="embeddings/oleObject830.bin"/><Relationship Id="rId1674" Type="http://schemas.openxmlformats.org/officeDocument/2006/relationships/image" Target="media/image835.wmf"/><Relationship Id="rId1675" Type="http://schemas.openxmlformats.org/officeDocument/2006/relationships/oleObject" Target="embeddings/oleObject831.bin"/><Relationship Id="rId1676" Type="http://schemas.openxmlformats.org/officeDocument/2006/relationships/image" Target="media/image836.wmf"/><Relationship Id="rId1677" Type="http://schemas.openxmlformats.org/officeDocument/2006/relationships/oleObject" Target="embeddings/oleObject832.bin"/><Relationship Id="rId1678" Type="http://schemas.openxmlformats.org/officeDocument/2006/relationships/image" Target="media/image837.wmf"/><Relationship Id="rId1679" Type="http://schemas.openxmlformats.org/officeDocument/2006/relationships/oleObject" Target="embeddings/oleObject833.bin"/><Relationship Id="rId3080" Type="http://schemas.openxmlformats.org/officeDocument/2006/relationships/image" Target="media/image1539.emf"/><Relationship Id="rId3081" Type="http://schemas.openxmlformats.org/officeDocument/2006/relationships/oleObject" Target="embeddings/oleObject1531.bin"/><Relationship Id="rId3082" Type="http://schemas.openxmlformats.org/officeDocument/2006/relationships/image" Target="media/image1540.emf"/><Relationship Id="rId3083" Type="http://schemas.openxmlformats.org/officeDocument/2006/relationships/oleObject" Target="embeddings/oleObject1532.bin"/><Relationship Id="rId3084" Type="http://schemas.openxmlformats.org/officeDocument/2006/relationships/image" Target="media/image1541.emf"/><Relationship Id="rId3085" Type="http://schemas.openxmlformats.org/officeDocument/2006/relationships/oleObject" Target="embeddings/oleObject1533.bin"/><Relationship Id="rId3086" Type="http://schemas.openxmlformats.org/officeDocument/2006/relationships/image" Target="media/image1542.emf"/><Relationship Id="rId3087" Type="http://schemas.openxmlformats.org/officeDocument/2006/relationships/oleObject" Target="embeddings/oleObject1534.bin"/><Relationship Id="rId3088" Type="http://schemas.openxmlformats.org/officeDocument/2006/relationships/image" Target="media/image1543.emf"/><Relationship Id="rId3089" Type="http://schemas.openxmlformats.org/officeDocument/2006/relationships/oleObject" Target="embeddings/oleObject1535.bin"/><Relationship Id="rId1130" Type="http://schemas.openxmlformats.org/officeDocument/2006/relationships/oleObject" Target="embeddings/oleObject559.bin"/><Relationship Id="rId1131" Type="http://schemas.openxmlformats.org/officeDocument/2006/relationships/image" Target="media/image563.wmf"/><Relationship Id="rId1132" Type="http://schemas.openxmlformats.org/officeDocument/2006/relationships/oleObject" Target="embeddings/oleObject560.bin"/><Relationship Id="rId1133" Type="http://schemas.openxmlformats.org/officeDocument/2006/relationships/image" Target="media/image564.wmf"/><Relationship Id="rId1134" Type="http://schemas.openxmlformats.org/officeDocument/2006/relationships/oleObject" Target="embeddings/oleObject561.bin"/><Relationship Id="rId1135" Type="http://schemas.openxmlformats.org/officeDocument/2006/relationships/image" Target="media/image565.wmf"/><Relationship Id="rId1136" Type="http://schemas.openxmlformats.org/officeDocument/2006/relationships/oleObject" Target="embeddings/oleObject562.bin"/><Relationship Id="rId1137" Type="http://schemas.openxmlformats.org/officeDocument/2006/relationships/image" Target="media/image566.wmf"/><Relationship Id="rId1138" Type="http://schemas.openxmlformats.org/officeDocument/2006/relationships/oleObject" Target="embeddings/oleObject563.bin"/><Relationship Id="rId1139" Type="http://schemas.openxmlformats.org/officeDocument/2006/relationships/image" Target="media/image567.wmf"/><Relationship Id="rId2380" Type="http://schemas.openxmlformats.org/officeDocument/2006/relationships/image" Target="media/image1188.emf"/><Relationship Id="rId2381" Type="http://schemas.openxmlformats.org/officeDocument/2006/relationships/oleObject" Target="embeddings/oleObject1184.bin"/><Relationship Id="rId2382" Type="http://schemas.openxmlformats.org/officeDocument/2006/relationships/image" Target="media/image1189.emf"/><Relationship Id="rId2383" Type="http://schemas.openxmlformats.org/officeDocument/2006/relationships/oleObject" Target="embeddings/oleObject1185.bin"/><Relationship Id="rId2384" Type="http://schemas.openxmlformats.org/officeDocument/2006/relationships/image" Target="media/image1190.emf"/><Relationship Id="rId2385" Type="http://schemas.openxmlformats.org/officeDocument/2006/relationships/oleObject" Target="embeddings/oleObject1186.bin"/><Relationship Id="rId2386" Type="http://schemas.openxmlformats.org/officeDocument/2006/relationships/image" Target="media/image1191.emf"/><Relationship Id="rId2387" Type="http://schemas.openxmlformats.org/officeDocument/2006/relationships/oleObject" Target="embeddings/oleObject1187.bin"/><Relationship Id="rId2388" Type="http://schemas.openxmlformats.org/officeDocument/2006/relationships/image" Target="media/image1192.emf"/><Relationship Id="rId2389" Type="http://schemas.openxmlformats.org/officeDocument/2006/relationships/oleObject" Target="embeddings/oleObject1188.bin"/><Relationship Id="rId3810" Type="http://schemas.openxmlformats.org/officeDocument/2006/relationships/oleObject" Target="embeddings/oleObject1895.bin"/><Relationship Id="rId3811" Type="http://schemas.openxmlformats.org/officeDocument/2006/relationships/image" Target="media/image1905.wmf"/><Relationship Id="rId3812" Type="http://schemas.openxmlformats.org/officeDocument/2006/relationships/oleObject" Target="embeddings/oleObject1896.bin"/><Relationship Id="rId3813" Type="http://schemas.openxmlformats.org/officeDocument/2006/relationships/image" Target="media/image1906.wmf"/><Relationship Id="rId3814" Type="http://schemas.openxmlformats.org/officeDocument/2006/relationships/oleObject" Target="embeddings/oleObject1897.bin"/><Relationship Id="rId3815" Type="http://schemas.openxmlformats.org/officeDocument/2006/relationships/image" Target="media/image1907.wmf"/><Relationship Id="rId3816" Type="http://schemas.openxmlformats.org/officeDocument/2006/relationships/oleObject" Target="embeddings/oleObject1898.bin"/><Relationship Id="rId3817" Type="http://schemas.openxmlformats.org/officeDocument/2006/relationships/image" Target="media/image1908.wmf"/><Relationship Id="rId3818" Type="http://schemas.openxmlformats.org/officeDocument/2006/relationships/oleObject" Target="embeddings/oleObject1899.bin"/><Relationship Id="rId3819" Type="http://schemas.openxmlformats.org/officeDocument/2006/relationships/image" Target="media/image1909.wmf"/><Relationship Id="rId740" Type="http://schemas.openxmlformats.org/officeDocument/2006/relationships/oleObject" Target="embeddings/oleObject364.bin"/><Relationship Id="rId741" Type="http://schemas.openxmlformats.org/officeDocument/2006/relationships/image" Target="media/image368.wmf"/><Relationship Id="rId742" Type="http://schemas.openxmlformats.org/officeDocument/2006/relationships/oleObject" Target="embeddings/oleObject365.bin"/><Relationship Id="rId743" Type="http://schemas.openxmlformats.org/officeDocument/2006/relationships/image" Target="media/image369.wmf"/><Relationship Id="rId744" Type="http://schemas.openxmlformats.org/officeDocument/2006/relationships/oleObject" Target="embeddings/oleObject366.bin"/><Relationship Id="rId745" Type="http://schemas.openxmlformats.org/officeDocument/2006/relationships/image" Target="media/image370.wmf"/><Relationship Id="rId746" Type="http://schemas.openxmlformats.org/officeDocument/2006/relationships/oleObject" Target="embeddings/oleObject367.bin"/><Relationship Id="rId747" Type="http://schemas.openxmlformats.org/officeDocument/2006/relationships/image" Target="media/image371.wmf"/><Relationship Id="rId748" Type="http://schemas.openxmlformats.org/officeDocument/2006/relationships/oleObject" Target="embeddings/oleObject368.bin"/><Relationship Id="rId749" Type="http://schemas.openxmlformats.org/officeDocument/2006/relationships/image" Target="media/image372.wmf"/><Relationship Id="rId1680" Type="http://schemas.openxmlformats.org/officeDocument/2006/relationships/image" Target="media/image838.wmf"/><Relationship Id="rId1681" Type="http://schemas.openxmlformats.org/officeDocument/2006/relationships/oleObject" Target="embeddings/oleObject834.bin"/><Relationship Id="rId1682" Type="http://schemas.openxmlformats.org/officeDocument/2006/relationships/image" Target="media/image839.wmf"/><Relationship Id="rId1683" Type="http://schemas.openxmlformats.org/officeDocument/2006/relationships/oleObject" Target="embeddings/oleObject835.bin"/><Relationship Id="rId1684" Type="http://schemas.openxmlformats.org/officeDocument/2006/relationships/image" Target="media/image840.wmf"/><Relationship Id="rId1685" Type="http://schemas.openxmlformats.org/officeDocument/2006/relationships/oleObject" Target="embeddings/oleObject836.bin"/><Relationship Id="rId1686" Type="http://schemas.openxmlformats.org/officeDocument/2006/relationships/image" Target="media/image841.wmf"/><Relationship Id="rId1687" Type="http://schemas.openxmlformats.org/officeDocument/2006/relationships/oleObject" Target="embeddings/oleObject837.bin"/><Relationship Id="rId1688" Type="http://schemas.openxmlformats.org/officeDocument/2006/relationships/image" Target="media/image842.wmf"/><Relationship Id="rId1689" Type="http://schemas.openxmlformats.org/officeDocument/2006/relationships/oleObject" Target="embeddings/oleObject838.bin"/><Relationship Id="rId3090" Type="http://schemas.openxmlformats.org/officeDocument/2006/relationships/image" Target="media/image1544.emf"/><Relationship Id="rId3091" Type="http://schemas.openxmlformats.org/officeDocument/2006/relationships/oleObject" Target="embeddings/oleObject1536.bin"/><Relationship Id="rId3092" Type="http://schemas.openxmlformats.org/officeDocument/2006/relationships/image" Target="media/image1545.emf"/><Relationship Id="rId3093" Type="http://schemas.openxmlformats.org/officeDocument/2006/relationships/oleObject" Target="embeddings/oleObject1537.bin"/><Relationship Id="rId3094" Type="http://schemas.openxmlformats.org/officeDocument/2006/relationships/image" Target="media/image1546.emf"/><Relationship Id="rId3095" Type="http://schemas.openxmlformats.org/officeDocument/2006/relationships/oleObject" Target="embeddings/oleObject1538.bin"/><Relationship Id="rId3096" Type="http://schemas.openxmlformats.org/officeDocument/2006/relationships/image" Target="media/image1547.emf"/><Relationship Id="rId3097" Type="http://schemas.openxmlformats.org/officeDocument/2006/relationships/oleObject" Target="embeddings/oleObject1539.bin"/><Relationship Id="rId3098" Type="http://schemas.openxmlformats.org/officeDocument/2006/relationships/image" Target="media/image1548.emf"/><Relationship Id="rId3099" Type="http://schemas.openxmlformats.org/officeDocument/2006/relationships/oleObject" Target="embeddings/oleObject1540.bin"/><Relationship Id="rId200" Type="http://schemas.openxmlformats.org/officeDocument/2006/relationships/image" Target="media/image98.wmf"/><Relationship Id="rId201" Type="http://schemas.openxmlformats.org/officeDocument/2006/relationships/oleObject" Target="embeddings/oleObject95.bin"/><Relationship Id="rId202" Type="http://schemas.openxmlformats.org/officeDocument/2006/relationships/image" Target="media/image99.wmf"/><Relationship Id="rId203" Type="http://schemas.openxmlformats.org/officeDocument/2006/relationships/oleObject" Target="embeddings/oleObject96.bin"/><Relationship Id="rId204" Type="http://schemas.openxmlformats.org/officeDocument/2006/relationships/image" Target="media/image100.wmf"/><Relationship Id="rId205" Type="http://schemas.openxmlformats.org/officeDocument/2006/relationships/oleObject" Target="embeddings/oleObject97.bin"/><Relationship Id="rId206" Type="http://schemas.openxmlformats.org/officeDocument/2006/relationships/image" Target="media/image101.wmf"/><Relationship Id="rId207" Type="http://schemas.openxmlformats.org/officeDocument/2006/relationships/oleObject" Target="embeddings/oleObject98.bin"/><Relationship Id="rId208" Type="http://schemas.openxmlformats.org/officeDocument/2006/relationships/image" Target="media/image102.wmf"/><Relationship Id="rId209" Type="http://schemas.openxmlformats.org/officeDocument/2006/relationships/oleObject" Target="embeddings/oleObject99.bin"/><Relationship Id="rId1140" Type="http://schemas.openxmlformats.org/officeDocument/2006/relationships/oleObject" Target="embeddings/oleObject564.bin"/><Relationship Id="rId1141" Type="http://schemas.openxmlformats.org/officeDocument/2006/relationships/image" Target="media/image568.wmf"/><Relationship Id="rId1142" Type="http://schemas.openxmlformats.org/officeDocument/2006/relationships/oleObject" Target="embeddings/oleObject565.bin"/><Relationship Id="rId1143" Type="http://schemas.openxmlformats.org/officeDocument/2006/relationships/image" Target="media/image569.wmf"/><Relationship Id="rId1144" Type="http://schemas.openxmlformats.org/officeDocument/2006/relationships/oleObject" Target="embeddings/oleObject566.bin"/><Relationship Id="rId1145" Type="http://schemas.openxmlformats.org/officeDocument/2006/relationships/image" Target="media/image570.wmf"/><Relationship Id="rId1146" Type="http://schemas.openxmlformats.org/officeDocument/2006/relationships/oleObject" Target="embeddings/oleObject567.bin"/><Relationship Id="rId1147" Type="http://schemas.openxmlformats.org/officeDocument/2006/relationships/image" Target="media/image571.wmf"/><Relationship Id="rId1148" Type="http://schemas.openxmlformats.org/officeDocument/2006/relationships/oleObject" Target="embeddings/oleObject568.bin"/><Relationship Id="rId1149" Type="http://schemas.openxmlformats.org/officeDocument/2006/relationships/image" Target="media/image572.wmf"/><Relationship Id="rId2390" Type="http://schemas.openxmlformats.org/officeDocument/2006/relationships/image" Target="media/image1193.emf"/><Relationship Id="rId2391" Type="http://schemas.openxmlformats.org/officeDocument/2006/relationships/oleObject" Target="embeddings/oleObject1189.bin"/><Relationship Id="rId2392" Type="http://schemas.openxmlformats.org/officeDocument/2006/relationships/image" Target="media/image1194.emf"/><Relationship Id="rId2393" Type="http://schemas.openxmlformats.org/officeDocument/2006/relationships/oleObject" Target="embeddings/oleObject1190.bin"/><Relationship Id="rId2394" Type="http://schemas.openxmlformats.org/officeDocument/2006/relationships/image" Target="media/image1195.emf"/><Relationship Id="rId2395" Type="http://schemas.openxmlformats.org/officeDocument/2006/relationships/oleObject" Target="embeddings/oleObject1191.bin"/><Relationship Id="rId2396" Type="http://schemas.openxmlformats.org/officeDocument/2006/relationships/image" Target="media/image1196.emf"/><Relationship Id="rId2397" Type="http://schemas.openxmlformats.org/officeDocument/2006/relationships/oleObject" Target="embeddings/oleObject1192.bin"/><Relationship Id="rId2398" Type="http://schemas.openxmlformats.org/officeDocument/2006/relationships/image" Target="media/image1197.emf"/><Relationship Id="rId2399" Type="http://schemas.openxmlformats.org/officeDocument/2006/relationships/oleObject" Target="embeddings/oleObject1193.bin"/><Relationship Id="rId3820" Type="http://schemas.openxmlformats.org/officeDocument/2006/relationships/oleObject" Target="embeddings/oleObject1900.bin"/><Relationship Id="rId3821" Type="http://schemas.openxmlformats.org/officeDocument/2006/relationships/image" Target="media/image1910.wmf"/><Relationship Id="rId3822" Type="http://schemas.openxmlformats.org/officeDocument/2006/relationships/oleObject" Target="embeddings/oleObject1901.bin"/><Relationship Id="rId3823" Type="http://schemas.openxmlformats.org/officeDocument/2006/relationships/image" Target="media/image1911.wmf"/><Relationship Id="rId3824" Type="http://schemas.openxmlformats.org/officeDocument/2006/relationships/oleObject" Target="embeddings/oleObject1902.bin"/><Relationship Id="rId3825" Type="http://schemas.openxmlformats.org/officeDocument/2006/relationships/image" Target="media/image1912.wmf"/><Relationship Id="rId3826" Type="http://schemas.openxmlformats.org/officeDocument/2006/relationships/oleObject" Target="embeddings/oleObject1903.bin"/><Relationship Id="rId3827" Type="http://schemas.openxmlformats.org/officeDocument/2006/relationships/image" Target="media/image1913.wmf"/><Relationship Id="rId3828" Type="http://schemas.openxmlformats.org/officeDocument/2006/relationships/oleObject" Target="embeddings/oleObject1904.bin"/><Relationship Id="rId3829" Type="http://schemas.openxmlformats.org/officeDocument/2006/relationships/image" Target="media/image1914.wmf"/><Relationship Id="rId750" Type="http://schemas.openxmlformats.org/officeDocument/2006/relationships/oleObject" Target="embeddings/oleObject369.bin"/><Relationship Id="rId751" Type="http://schemas.openxmlformats.org/officeDocument/2006/relationships/image" Target="media/image373.wmf"/><Relationship Id="rId752" Type="http://schemas.openxmlformats.org/officeDocument/2006/relationships/oleObject" Target="embeddings/oleObject370.bin"/><Relationship Id="rId753" Type="http://schemas.openxmlformats.org/officeDocument/2006/relationships/image" Target="media/image374.wmf"/><Relationship Id="rId754" Type="http://schemas.openxmlformats.org/officeDocument/2006/relationships/oleObject" Target="embeddings/oleObject371.bin"/><Relationship Id="rId755" Type="http://schemas.openxmlformats.org/officeDocument/2006/relationships/image" Target="media/image375.wmf"/><Relationship Id="rId756" Type="http://schemas.openxmlformats.org/officeDocument/2006/relationships/oleObject" Target="embeddings/oleObject372.bin"/><Relationship Id="rId757" Type="http://schemas.openxmlformats.org/officeDocument/2006/relationships/image" Target="media/image376.wmf"/><Relationship Id="rId758" Type="http://schemas.openxmlformats.org/officeDocument/2006/relationships/oleObject" Target="embeddings/oleObject373.bin"/><Relationship Id="rId759" Type="http://schemas.openxmlformats.org/officeDocument/2006/relationships/image" Target="media/image377.wmf"/><Relationship Id="rId1690" Type="http://schemas.openxmlformats.org/officeDocument/2006/relationships/image" Target="media/image843.wmf"/><Relationship Id="rId1691" Type="http://schemas.openxmlformats.org/officeDocument/2006/relationships/oleObject" Target="embeddings/oleObject839.bin"/><Relationship Id="rId1692" Type="http://schemas.openxmlformats.org/officeDocument/2006/relationships/image" Target="media/image844.wmf"/><Relationship Id="rId1693" Type="http://schemas.openxmlformats.org/officeDocument/2006/relationships/oleObject" Target="embeddings/oleObject840.bin"/><Relationship Id="rId1694" Type="http://schemas.openxmlformats.org/officeDocument/2006/relationships/image" Target="media/image845.wmf"/><Relationship Id="rId1695" Type="http://schemas.openxmlformats.org/officeDocument/2006/relationships/oleObject" Target="embeddings/oleObject841.bin"/><Relationship Id="rId1696" Type="http://schemas.openxmlformats.org/officeDocument/2006/relationships/image" Target="media/image846.wmf"/><Relationship Id="rId1697" Type="http://schemas.openxmlformats.org/officeDocument/2006/relationships/oleObject" Target="embeddings/oleObject842.bin"/><Relationship Id="rId1698" Type="http://schemas.openxmlformats.org/officeDocument/2006/relationships/image" Target="media/image847.wmf"/><Relationship Id="rId1699" Type="http://schemas.openxmlformats.org/officeDocument/2006/relationships/oleObject" Target="embeddings/oleObject843.bin"/><Relationship Id="rId210" Type="http://schemas.openxmlformats.org/officeDocument/2006/relationships/image" Target="media/image103.wmf"/><Relationship Id="rId211" Type="http://schemas.openxmlformats.org/officeDocument/2006/relationships/oleObject" Target="embeddings/oleObject100.bin"/><Relationship Id="rId212" Type="http://schemas.openxmlformats.org/officeDocument/2006/relationships/image" Target="media/image104.wmf"/><Relationship Id="rId213" Type="http://schemas.openxmlformats.org/officeDocument/2006/relationships/oleObject" Target="embeddings/oleObject101.bin"/><Relationship Id="rId214" Type="http://schemas.openxmlformats.org/officeDocument/2006/relationships/image" Target="media/image105.wmf"/><Relationship Id="rId215" Type="http://schemas.openxmlformats.org/officeDocument/2006/relationships/oleObject" Target="embeddings/oleObject102.bin"/><Relationship Id="rId216" Type="http://schemas.openxmlformats.org/officeDocument/2006/relationships/image" Target="media/image106.wmf"/><Relationship Id="rId217" Type="http://schemas.openxmlformats.org/officeDocument/2006/relationships/oleObject" Target="embeddings/oleObject103.bin"/><Relationship Id="rId218" Type="http://schemas.openxmlformats.org/officeDocument/2006/relationships/image" Target="media/image107.wmf"/><Relationship Id="rId219" Type="http://schemas.openxmlformats.org/officeDocument/2006/relationships/oleObject" Target="embeddings/oleObject104.bin"/><Relationship Id="rId1150" Type="http://schemas.openxmlformats.org/officeDocument/2006/relationships/oleObject" Target="embeddings/oleObject569.bin"/><Relationship Id="rId1151" Type="http://schemas.openxmlformats.org/officeDocument/2006/relationships/image" Target="media/image573.wmf"/><Relationship Id="rId1152" Type="http://schemas.openxmlformats.org/officeDocument/2006/relationships/oleObject" Target="embeddings/oleObject570.bin"/><Relationship Id="rId1153" Type="http://schemas.openxmlformats.org/officeDocument/2006/relationships/image" Target="media/image574.wmf"/><Relationship Id="rId1154" Type="http://schemas.openxmlformats.org/officeDocument/2006/relationships/oleObject" Target="embeddings/oleObject571.bin"/><Relationship Id="rId1155" Type="http://schemas.openxmlformats.org/officeDocument/2006/relationships/image" Target="media/image575.wmf"/><Relationship Id="rId1156" Type="http://schemas.openxmlformats.org/officeDocument/2006/relationships/oleObject" Target="embeddings/oleObject572.bin"/><Relationship Id="rId1157" Type="http://schemas.openxmlformats.org/officeDocument/2006/relationships/image" Target="media/image576.wmf"/><Relationship Id="rId1158" Type="http://schemas.openxmlformats.org/officeDocument/2006/relationships/oleObject" Target="embeddings/oleObject573.bin"/><Relationship Id="rId1159" Type="http://schemas.openxmlformats.org/officeDocument/2006/relationships/image" Target="media/image577.wmf"/><Relationship Id="rId3830" Type="http://schemas.openxmlformats.org/officeDocument/2006/relationships/oleObject" Target="embeddings/oleObject1905.bin"/><Relationship Id="rId3831" Type="http://schemas.openxmlformats.org/officeDocument/2006/relationships/image" Target="media/image1915.wmf"/><Relationship Id="rId3832" Type="http://schemas.openxmlformats.org/officeDocument/2006/relationships/oleObject" Target="embeddings/oleObject1906.bin"/><Relationship Id="rId3833" Type="http://schemas.openxmlformats.org/officeDocument/2006/relationships/image" Target="media/image1916.wmf"/><Relationship Id="rId3834" Type="http://schemas.openxmlformats.org/officeDocument/2006/relationships/oleObject" Target="embeddings/oleObject1907.bin"/><Relationship Id="rId3835" Type="http://schemas.openxmlformats.org/officeDocument/2006/relationships/image" Target="media/image1917.wmf"/><Relationship Id="rId3836" Type="http://schemas.openxmlformats.org/officeDocument/2006/relationships/oleObject" Target="embeddings/oleObject1908.bin"/><Relationship Id="rId3837" Type="http://schemas.openxmlformats.org/officeDocument/2006/relationships/image" Target="media/image1918.wmf"/><Relationship Id="rId3838" Type="http://schemas.openxmlformats.org/officeDocument/2006/relationships/oleObject" Target="embeddings/oleObject1909.bin"/><Relationship Id="rId3839" Type="http://schemas.openxmlformats.org/officeDocument/2006/relationships/image" Target="media/image1919.wmf"/><Relationship Id="rId760" Type="http://schemas.openxmlformats.org/officeDocument/2006/relationships/oleObject" Target="embeddings/oleObject374.bin"/><Relationship Id="rId761" Type="http://schemas.openxmlformats.org/officeDocument/2006/relationships/image" Target="media/image378.wmf"/><Relationship Id="rId762" Type="http://schemas.openxmlformats.org/officeDocument/2006/relationships/oleObject" Target="embeddings/oleObject375.bin"/><Relationship Id="rId763" Type="http://schemas.openxmlformats.org/officeDocument/2006/relationships/image" Target="media/image379.wmf"/><Relationship Id="rId764" Type="http://schemas.openxmlformats.org/officeDocument/2006/relationships/oleObject" Target="embeddings/oleObject376.bin"/><Relationship Id="rId765" Type="http://schemas.openxmlformats.org/officeDocument/2006/relationships/image" Target="media/image380.wmf"/><Relationship Id="rId766" Type="http://schemas.openxmlformats.org/officeDocument/2006/relationships/oleObject" Target="embeddings/oleObject377.bin"/><Relationship Id="rId767" Type="http://schemas.openxmlformats.org/officeDocument/2006/relationships/image" Target="media/image381.wmf"/><Relationship Id="rId768" Type="http://schemas.openxmlformats.org/officeDocument/2006/relationships/oleObject" Target="embeddings/oleObject378.bin"/><Relationship Id="rId769" Type="http://schemas.openxmlformats.org/officeDocument/2006/relationships/image" Target="media/image382.wmf"/><Relationship Id="rId220" Type="http://schemas.openxmlformats.org/officeDocument/2006/relationships/image" Target="media/image108.wmf"/><Relationship Id="rId221" Type="http://schemas.openxmlformats.org/officeDocument/2006/relationships/oleObject" Target="embeddings/oleObject105.bin"/><Relationship Id="rId222" Type="http://schemas.openxmlformats.org/officeDocument/2006/relationships/image" Target="media/image109.wmf"/><Relationship Id="rId223" Type="http://schemas.openxmlformats.org/officeDocument/2006/relationships/oleObject" Target="embeddings/oleObject106.bin"/><Relationship Id="rId224" Type="http://schemas.openxmlformats.org/officeDocument/2006/relationships/image" Target="media/image110.wmf"/><Relationship Id="rId225" Type="http://schemas.openxmlformats.org/officeDocument/2006/relationships/oleObject" Target="embeddings/oleObject107.bin"/><Relationship Id="rId226" Type="http://schemas.openxmlformats.org/officeDocument/2006/relationships/image" Target="media/image111.wmf"/><Relationship Id="rId227" Type="http://schemas.openxmlformats.org/officeDocument/2006/relationships/oleObject" Target="embeddings/oleObject108.bin"/><Relationship Id="rId228" Type="http://schemas.openxmlformats.org/officeDocument/2006/relationships/image" Target="media/image112.wmf"/><Relationship Id="rId229" Type="http://schemas.openxmlformats.org/officeDocument/2006/relationships/oleObject" Target="embeddings/oleObject109.bin"/><Relationship Id="rId1160" Type="http://schemas.openxmlformats.org/officeDocument/2006/relationships/oleObject" Target="embeddings/oleObject574.bin"/><Relationship Id="rId1161" Type="http://schemas.openxmlformats.org/officeDocument/2006/relationships/image" Target="media/image578.wmf"/><Relationship Id="rId1162" Type="http://schemas.openxmlformats.org/officeDocument/2006/relationships/oleObject" Target="embeddings/oleObject575.bin"/><Relationship Id="rId1163" Type="http://schemas.openxmlformats.org/officeDocument/2006/relationships/image" Target="media/image579.wmf"/><Relationship Id="rId1164" Type="http://schemas.openxmlformats.org/officeDocument/2006/relationships/oleObject" Target="embeddings/oleObject576.bin"/><Relationship Id="rId1165" Type="http://schemas.openxmlformats.org/officeDocument/2006/relationships/image" Target="media/image580.wmf"/><Relationship Id="rId1166" Type="http://schemas.openxmlformats.org/officeDocument/2006/relationships/oleObject" Target="embeddings/oleObject577.bin"/><Relationship Id="rId1167" Type="http://schemas.openxmlformats.org/officeDocument/2006/relationships/image" Target="media/image581.wmf"/><Relationship Id="rId1168" Type="http://schemas.openxmlformats.org/officeDocument/2006/relationships/oleObject" Target="embeddings/oleObject578.bin"/><Relationship Id="rId1169" Type="http://schemas.openxmlformats.org/officeDocument/2006/relationships/image" Target="media/image582.wmf"/><Relationship Id="rId3840" Type="http://schemas.openxmlformats.org/officeDocument/2006/relationships/oleObject" Target="embeddings/oleObject1910.bin"/><Relationship Id="rId3841" Type="http://schemas.openxmlformats.org/officeDocument/2006/relationships/image" Target="media/image1920.wmf"/><Relationship Id="rId3842" Type="http://schemas.openxmlformats.org/officeDocument/2006/relationships/oleObject" Target="embeddings/oleObject1911.bin"/><Relationship Id="rId3843" Type="http://schemas.openxmlformats.org/officeDocument/2006/relationships/image" Target="media/image1921.wmf"/><Relationship Id="rId3844" Type="http://schemas.openxmlformats.org/officeDocument/2006/relationships/oleObject" Target="embeddings/oleObject1912.bin"/><Relationship Id="rId3845" Type="http://schemas.openxmlformats.org/officeDocument/2006/relationships/image" Target="media/image1922.wmf"/><Relationship Id="rId3846" Type="http://schemas.openxmlformats.org/officeDocument/2006/relationships/oleObject" Target="embeddings/oleObject1913.bin"/><Relationship Id="rId3847" Type="http://schemas.openxmlformats.org/officeDocument/2006/relationships/image" Target="media/image1923.wmf"/><Relationship Id="rId3848" Type="http://schemas.openxmlformats.org/officeDocument/2006/relationships/oleObject" Target="embeddings/oleObject1914.bin"/><Relationship Id="rId3849" Type="http://schemas.openxmlformats.org/officeDocument/2006/relationships/image" Target="media/image1924.wmf"/><Relationship Id="rId4000" Type="http://schemas.openxmlformats.org/officeDocument/2006/relationships/oleObject" Target="embeddings/oleObject1990.bin"/><Relationship Id="rId4001" Type="http://schemas.openxmlformats.org/officeDocument/2006/relationships/image" Target="media/image2000.emf"/><Relationship Id="rId4002" Type="http://schemas.openxmlformats.org/officeDocument/2006/relationships/oleObject" Target="embeddings/oleObject1991.bin"/><Relationship Id="rId4003" Type="http://schemas.openxmlformats.org/officeDocument/2006/relationships/image" Target="media/image2001.wmf"/><Relationship Id="rId4004" Type="http://schemas.openxmlformats.org/officeDocument/2006/relationships/oleObject" Target="embeddings/oleObject1992.bin"/><Relationship Id="rId4005" Type="http://schemas.openxmlformats.org/officeDocument/2006/relationships/image" Target="media/image2002.emf"/><Relationship Id="rId4006" Type="http://schemas.openxmlformats.org/officeDocument/2006/relationships/oleObject" Target="embeddings/oleObject1993.bin"/><Relationship Id="rId4007" Type="http://schemas.openxmlformats.org/officeDocument/2006/relationships/image" Target="media/image2003.emf"/><Relationship Id="rId4008" Type="http://schemas.openxmlformats.org/officeDocument/2006/relationships/oleObject" Target="embeddings/oleObject1994.bin"/><Relationship Id="rId4009" Type="http://schemas.openxmlformats.org/officeDocument/2006/relationships/image" Target="media/image2004.emf"/><Relationship Id="rId770" Type="http://schemas.openxmlformats.org/officeDocument/2006/relationships/oleObject" Target="embeddings/oleObject379.bin"/><Relationship Id="rId771" Type="http://schemas.openxmlformats.org/officeDocument/2006/relationships/image" Target="media/image383.wmf"/><Relationship Id="rId772" Type="http://schemas.openxmlformats.org/officeDocument/2006/relationships/oleObject" Target="embeddings/oleObject380.bin"/><Relationship Id="rId773" Type="http://schemas.openxmlformats.org/officeDocument/2006/relationships/image" Target="media/image384.wmf"/><Relationship Id="rId774" Type="http://schemas.openxmlformats.org/officeDocument/2006/relationships/oleObject" Target="embeddings/oleObject381.bin"/><Relationship Id="rId775" Type="http://schemas.openxmlformats.org/officeDocument/2006/relationships/image" Target="media/image385.wmf"/><Relationship Id="rId776" Type="http://schemas.openxmlformats.org/officeDocument/2006/relationships/oleObject" Target="embeddings/oleObject382.bin"/><Relationship Id="rId777" Type="http://schemas.openxmlformats.org/officeDocument/2006/relationships/image" Target="media/image386.wmf"/><Relationship Id="rId778" Type="http://schemas.openxmlformats.org/officeDocument/2006/relationships/oleObject" Target="embeddings/oleObject383.bin"/><Relationship Id="rId779" Type="http://schemas.openxmlformats.org/officeDocument/2006/relationships/image" Target="media/image387.wmf"/><Relationship Id="rId3300" Type="http://schemas.openxmlformats.org/officeDocument/2006/relationships/image" Target="media/image1649.emf"/><Relationship Id="rId3301" Type="http://schemas.openxmlformats.org/officeDocument/2006/relationships/oleObject" Target="embeddings/oleObject1641.bin"/><Relationship Id="rId3302" Type="http://schemas.openxmlformats.org/officeDocument/2006/relationships/image" Target="media/image1650.emf"/><Relationship Id="rId3303" Type="http://schemas.openxmlformats.org/officeDocument/2006/relationships/oleObject" Target="embeddings/oleObject1642.bin"/><Relationship Id="rId3304" Type="http://schemas.openxmlformats.org/officeDocument/2006/relationships/image" Target="media/image1651.emf"/><Relationship Id="rId3305" Type="http://schemas.openxmlformats.org/officeDocument/2006/relationships/oleObject" Target="embeddings/oleObject1643.bin"/><Relationship Id="rId3306" Type="http://schemas.openxmlformats.org/officeDocument/2006/relationships/image" Target="media/image1652.emf"/><Relationship Id="rId3307" Type="http://schemas.openxmlformats.org/officeDocument/2006/relationships/oleObject" Target="embeddings/oleObject1644.bin"/><Relationship Id="rId3308" Type="http://schemas.openxmlformats.org/officeDocument/2006/relationships/image" Target="media/image1653.emf"/><Relationship Id="rId3309" Type="http://schemas.openxmlformats.org/officeDocument/2006/relationships/oleObject" Target="embeddings/oleObject164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58E99C-896F-F04E-B069-5BD20440A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148</Pages>
  <Words>64974</Words>
  <Characters>370358</Characters>
  <Application>Microsoft Macintosh Word</Application>
  <DocSecurity>0</DocSecurity>
  <Lines>3086</Lines>
  <Paragraphs>868</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434464</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69</cp:revision>
  <dcterms:created xsi:type="dcterms:W3CDTF">2014-12-23T22:51:00Z</dcterms:created>
  <dcterms:modified xsi:type="dcterms:W3CDTF">2015-08-25T12:51:00Z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