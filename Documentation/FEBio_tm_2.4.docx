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FDEC6D" w14:textId="77777777" w:rsidR="008C7882" w:rsidRDefault="008C7882" w:rsidP="00F75A04"/>
    <w:p w14:paraId="1A63D2CA" w14:textId="77777777" w:rsidR="008C7882" w:rsidRDefault="0087434A" w:rsidP="008C7882">
      <w:pPr>
        <w:jc w:val="center"/>
        <w:rPr>
          <w:rFonts w:ascii="Arial Narrow" w:hAnsi="Arial Narrow"/>
          <w:i/>
          <w:iCs/>
        </w:rPr>
      </w:pPr>
      <w:r>
        <w:rPr>
          <w:noProof/>
        </w:rPr>
        <w:drawing>
          <wp:inline distT="0" distB="0" distL="0" distR="0" wp14:anchorId="06101C0B" wp14:editId="331076E6">
            <wp:extent cx="4460875" cy="2538095"/>
            <wp:effectExtent l="0" t="0" r="0" b="0"/>
            <wp:docPr id="1" name="Picture 1" descr="FEBi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Bio_logo"/>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4460875" cy="2538095"/>
                    </a:xfrm>
                    <a:prstGeom prst="rect">
                      <a:avLst/>
                    </a:prstGeom>
                    <a:noFill/>
                    <a:ln>
                      <a:noFill/>
                    </a:ln>
                  </pic:spPr>
                </pic:pic>
              </a:graphicData>
            </a:graphic>
          </wp:inline>
        </w:drawing>
      </w:r>
    </w:p>
    <w:p w14:paraId="029A43E9" w14:textId="0AE6E90B" w:rsidR="008C7882" w:rsidRPr="00707FB1" w:rsidRDefault="008C7882" w:rsidP="008F047C">
      <w:pPr>
        <w:jc w:val="center"/>
        <w:rPr>
          <w:rFonts w:ascii="Arial Narrow" w:hAnsi="Arial Narrow"/>
          <w:i/>
          <w:iCs/>
        </w:rPr>
      </w:pPr>
      <w:r w:rsidRPr="00707FB1">
        <w:rPr>
          <w:rFonts w:ascii="Arial Narrow" w:hAnsi="Arial Narrow"/>
          <w:i/>
          <w:iCs/>
        </w:rPr>
        <w:t xml:space="preserve">Version </w:t>
      </w:r>
      <w:r w:rsidR="00CC5A71">
        <w:rPr>
          <w:rFonts w:ascii="Arial Narrow" w:hAnsi="Arial Narrow"/>
          <w:i/>
          <w:iCs/>
        </w:rPr>
        <w:t>2.</w:t>
      </w:r>
      <w:r w:rsidR="00362FD7">
        <w:rPr>
          <w:rFonts w:ascii="Arial Narrow" w:hAnsi="Arial Narrow"/>
          <w:i/>
          <w:iCs/>
        </w:rPr>
        <w:t>4</w:t>
      </w:r>
    </w:p>
    <w:p w14:paraId="732C01C8" w14:textId="77777777" w:rsidR="008C7882" w:rsidRPr="00707FB1" w:rsidRDefault="008C7882" w:rsidP="008F047C">
      <w:pPr>
        <w:jc w:val="center"/>
        <w:rPr>
          <w:rFonts w:ascii="Arial Narrow" w:hAnsi="Arial Narrow"/>
          <w:i/>
        </w:rPr>
      </w:pPr>
    </w:p>
    <w:p w14:paraId="7A4D4214" w14:textId="77777777" w:rsidR="008C7882" w:rsidRPr="00707FB1" w:rsidRDefault="008C7882" w:rsidP="008F047C">
      <w:pPr>
        <w:jc w:val="center"/>
        <w:rPr>
          <w:b/>
          <w:sz w:val="44"/>
          <w:szCs w:val="44"/>
        </w:rPr>
      </w:pPr>
      <w:bookmarkStart w:id="0" w:name="_Toc142743975"/>
      <w:bookmarkStart w:id="1" w:name="_Toc142744037"/>
      <w:bookmarkStart w:id="2" w:name="_Toc150242752"/>
      <w:bookmarkStart w:id="3" w:name="_Toc150246463"/>
      <w:bookmarkStart w:id="4" w:name="_Toc150246778"/>
      <w:bookmarkStart w:id="5" w:name="_Toc150247211"/>
      <w:bookmarkStart w:id="6" w:name="_Toc150325624"/>
      <w:bookmarkStart w:id="7" w:name="_Toc151872142"/>
      <w:bookmarkStart w:id="8" w:name="_Toc158898342"/>
      <w:bookmarkStart w:id="9" w:name="_Toc158898381"/>
      <w:bookmarkStart w:id="10" w:name="_Toc159492709"/>
      <w:bookmarkStart w:id="11" w:name="_Toc162086833"/>
      <w:bookmarkStart w:id="12" w:name="_Toc162086973"/>
      <w:bookmarkStart w:id="13" w:name="_Toc162157202"/>
      <w:bookmarkStart w:id="14" w:name="_Toc162162277"/>
      <w:bookmarkStart w:id="15" w:name="_Toc164497325"/>
      <w:bookmarkStart w:id="16" w:name="_Toc164578186"/>
      <w:bookmarkStart w:id="17" w:name="_Toc164778705"/>
      <w:r w:rsidRPr="00707FB1">
        <w:rPr>
          <w:b/>
          <w:sz w:val="44"/>
          <w:szCs w:val="44"/>
        </w:rPr>
        <w:t>Theory Manual</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00ECE3BE" w14:textId="77777777" w:rsidR="008C7882" w:rsidRDefault="008C7882" w:rsidP="008C7882">
      <w:pPr>
        <w:jc w:val="center"/>
      </w:pPr>
    </w:p>
    <w:p w14:paraId="1AE9A7D9" w14:textId="77777777" w:rsidR="008C7882" w:rsidRDefault="008C7882" w:rsidP="008C7882">
      <w:pPr>
        <w:jc w:val="center"/>
      </w:pPr>
    </w:p>
    <w:p w14:paraId="10D8EFAD" w14:textId="77777777" w:rsidR="008C7882" w:rsidRDefault="008C7882" w:rsidP="008C7882">
      <w:pPr>
        <w:jc w:val="center"/>
        <w:rPr>
          <w:b/>
        </w:rPr>
      </w:pPr>
    </w:p>
    <w:p w14:paraId="6D6F7588" w14:textId="77777777" w:rsidR="008C7882" w:rsidRDefault="008C7882" w:rsidP="008C7882">
      <w:pPr>
        <w:jc w:val="center"/>
        <w:rPr>
          <w:b/>
        </w:rPr>
      </w:pPr>
    </w:p>
    <w:p w14:paraId="67FCD502" w14:textId="77777777" w:rsidR="008C7882" w:rsidRDefault="008C7882" w:rsidP="008C7882">
      <w:pPr>
        <w:jc w:val="center"/>
        <w:rPr>
          <w:b/>
        </w:rPr>
      </w:pPr>
    </w:p>
    <w:p w14:paraId="698493DA" w14:textId="77777777" w:rsidR="008C7882" w:rsidRDefault="008C7882" w:rsidP="008C7882">
      <w:pPr>
        <w:jc w:val="center"/>
        <w:rPr>
          <w:b/>
        </w:rPr>
      </w:pPr>
    </w:p>
    <w:p w14:paraId="1E290224" w14:textId="740AB507" w:rsidR="008C7882" w:rsidRDefault="008C7882" w:rsidP="008C7882">
      <w:pPr>
        <w:jc w:val="center"/>
        <w:rPr>
          <w:b/>
        </w:rPr>
      </w:pPr>
      <w:r>
        <w:rPr>
          <w:b/>
        </w:rPr>
        <w:t xml:space="preserve">Last Updated:  </w:t>
      </w:r>
      <w:r>
        <w:rPr>
          <w:b/>
        </w:rPr>
        <w:fldChar w:fldCharType="begin"/>
      </w:r>
      <w:r>
        <w:rPr>
          <w:b/>
        </w:rPr>
        <w:instrText xml:space="preserve"> DATE \@ "MMMM d, yyyy" </w:instrText>
      </w:r>
      <w:r>
        <w:rPr>
          <w:b/>
        </w:rPr>
        <w:fldChar w:fldCharType="separate"/>
      </w:r>
      <w:ins w:id="18" w:author="Gerard" w:date="2015-08-07T21:36:00Z">
        <w:r w:rsidR="00AE264D">
          <w:rPr>
            <w:b/>
            <w:noProof/>
          </w:rPr>
          <w:t>August 7, 2015</w:t>
        </w:r>
      </w:ins>
      <w:del w:id="19" w:author="Gerard" w:date="2015-07-27T22:00:00Z">
        <w:r w:rsidR="00362FD7" w:rsidDel="00BC57B2">
          <w:rPr>
            <w:b/>
            <w:noProof/>
          </w:rPr>
          <w:delText>May 28, 2015</w:delText>
        </w:r>
      </w:del>
      <w:r>
        <w:rPr>
          <w:b/>
        </w:rPr>
        <w:fldChar w:fldCharType="end"/>
      </w:r>
    </w:p>
    <w:p w14:paraId="2643E0CB" w14:textId="77777777" w:rsidR="008C7882" w:rsidRDefault="008C7882" w:rsidP="008C7882">
      <w:pPr>
        <w:rPr>
          <w:b/>
        </w:rPr>
      </w:pPr>
    </w:p>
    <w:p w14:paraId="15138AB0" w14:textId="77777777" w:rsidR="008C7882" w:rsidRDefault="008C7882"/>
    <w:p w14:paraId="29BC4B98" w14:textId="77777777" w:rsidR="008C7882" w:rsidRDefault="008C7882" w:rsidP="008C7882">
      <w:pPr>
        <w:rPr>
          <w:b/>
        </w:rPr>
      </w:pPr>
      <w:r>
        <w:rPr>
          <w:b/>
        </w:rPr>
        <w:t>Contributors</w:t>
      </w:r>
    </w:p>
    <w:p w14:paraId="37ACCEE6" w14:textId="77777777" w:rsidR="008C7882" w:rsidRPr="00DC27ED" w:rsidRDefault="008C7882" w:rsidP="008C7882">
      <w:pPr>
        <w:numPr>
          <w:ilvl w:val="0"/>
          <w:numId w:val="11"/>
        </w:numPr>
        <w:rPr>
          <w:lang w:val="nl-BE"/>
        </w:rPr>
      </w:pPr>
      <w:r w:rsidRPr="00DC27ED">
        <w:rPr>
          <w:lang w:val="nl-BE"/>
        </w:rPr>
        <w:t>Steve Maas (</w:t>
      </w:r>
      <w:r w:rsidR="005F21BF">
        <w:fldChar w:fldCharType="begin"/>
      </w:r>
      <w:r w:rsidR="005F21BF">
        <w:instrText xml:space="preserve"> HYPERLINK "mailto:steve.maas@utah.edu" </w:instrText>
      </w:r>
      <w:ins w:id="20" w:author="Gerard" w:date="2015-08-07T21:36:00Z"/>
      <w:r w:rsidR="005F21BF">
        <w:fldChar w:fldCharType="separate"/>
      </w:r>
      <w:r w:rsidRPr="00DC27ED">
        <w:rPr>
          <w:rStyle w:val="Hyperlink"/>
          <w:lang w:val="nl-BE"/>
        </w:rPr>
        <w:t>steve.maas@utah.edu</w:t>
      </w:r>
      <w:r w:rsidR="005F21BF">
        <w:rPr>
          <w:rStyle w:val="Hyperlink"/>
          <w:lang w:val="nl-BE"/>
        </w:rPr>
        <w:fldChar w:fldCharType="end"/>
      </w:r>
      <w:r w:rsidRPr="00DC27ED">
        <w:rPr>
          <w:lang w:val="nl-BE"/>
        </w:rPr>
        <w:t>)</w:t>
      </w:r>
    </w:p>
    <w:p w14:paraId="7B8A2EBC" w14:textId="77777777" w:rsidR="008C7882" w:rsidRPr="00DC27ED" w:rsidRDefault="008C7882" w:rsidP="008C7882">
      <w:pPr>
        <w:numPr>
          <w:ilvl w:val="0"/>
          <w:numId w:val="11"/>
        </w:numPr>
      </w:pPr>
      <w:r w:rsidRPr="00DC27ED">
        <w:t>Dave Rawlins (</w:t>
      </w:r>
      <w:r w:rsidR="005F21BF">
        <w:fldChar w:fldCharType="begin"/>
      </w:r>
      <w:r w:rsidR="005F21BF">
        <w:instrText xml:space="preserve"> HYPERLINK "mailto:rawlins@sci.utah.edu" </w:instrText>
      </w:r>
      <w:ins w:id="21" w:author="Gerard" w:date="2015-08-07T21:36:00Z"/>
      <w:r w:rsidR="005F21BF">
        <w:fldChar w:fldCharType="separate"/>
      </w:r>
      <w:r w:rsidRPr="00DC27ED">
        <w:rPr>
          <w:rStyle w:val="Hyperlink"/>
        </w:rPr>
        <w:t>rawlins@sci.utah.edu</w:t>
      </w:r>
      <w:r w:rsidR="005F21BF">
        <w:rPr>
          <w:rStyle w:val="Hyperlink"/>
        </w:rPr>
        <w:fldChar w:fldCharType="end"/>
      </w:r>
      <w:r w:rsidRPr="00DC27ED">
        <w:t>)</w:t>
      </w:r>
    </w:p>
    <w:p w14:paraId="7F2FD2B0" w14:textId="77777777" w:rsidR="008C7882" w:rsidRPr="00DC27ED" w:rsidRDefault="008C7882" w:rsidP="008C7882">
      <w:pPr>
        <w:numPr>
          <w:ilvl w:val="0"/>
          <w:numId w:val="11"/>
        </w:numPr>
      </w:pPr>
      <w:r w:rsidRPr="00DC27ED">
        <w:t>Dr. Jeffrey Weiss (</w:t>
      </w:r>
      <w:r w:rsidR="005F21BF">
        <w:fldChar w:fldCharType="begin"/>
      </w:r>
      <w:r w:rsidR="005F21BF">
        <w:instrText xml:space="preserve"> HYPERLINK "mailto:jeff.weiss@utah.edu" </w:instrText>
      </w:r>
      <w:ins w:id="22" w:author="Gerard" w:date="2015-08-07T21:36:00Z"/>
      <w:r w:rsidR="005F21BF">
        <w:fldChar w:fldCharType="separate"/>
      </w:r>
      <w:r w:rsidRPr="00DC27ED">
        <w:rPr>
          <w:rStyle w:val="Hyperlink"/>
        </w:rPr>
        <w:t>jeff.weiss@utah.edu</w:t>
      </w:r>
      <w:r w:rsidR="005F21BF">
        <w:rPr>
          <w:rStyle w:val="Hyperlink"/>
        </w:rPr>
        <w:fldChar w:fldCharType="end"/>
      </w:r>
      <w:r w:rsidRPr="00DC27ED">
        <w:t>)</w:t>
      </w:r>
    </w:p>
    <w:p w14:paraId="68B29575" w14:textId="77777777" w:rsidR="008C7882" w:rsidRDefault="008C7882" w:rsidP="008C7882">
      <w:pPr>
        <w:numPr>
          <w:ilvl w:val="0"/>
          <w:numId w:val="11"/>
        </w:numPr>
      </w:pPr>
      <w:r>
        <w:t>Dr. Gerard Ateshian (</w:t>
      </w:r>
      <w:r w:rsidR="005F21BF">
        <w:fldChar w:fldCharType="begin"/>
      </w:r>
      <w:r w:rsidR="005F21BF">
        <w:instrText xml:space="preserve"> HYPERLINK "mailto:ateshian@columbia.edu" </w:instrText>
      </w:r>
      <w:ins w:id="23" w:author="Gerard" w:date="2015-08-07T21:36:00Z"/>
      <w:r w:rsidR="005F21BF">
        <w:fldChar w:fldCharType="separate"/>
      </w:r>
      <w:r w:rsidRPr="005223D1">
        <w:rPr>
          <w:rStyle w:val="Hyperlink"/>
        </w:rPr>
        <w:t>ateshian@columbia.edu</w:t>
      </w:r>
      <w:r w:rsidR="005F21BF">
        <w:rPr>
          <w:rStyle w:val="Hyperlink"/>
        </w:rPr>
        <w:fldChar w:fldCharType="end"/>
      </w:r>
      <w:r>
        <w:t>)</w:t>
      </w:r>
    </w:p>
    <w:p w14:paraId="261C9C85" w14:textId="77777777" w:rsidR="008C7882" w:rsidRDefault="008C7882" w:rsidP="008C7882"/>
    <w:p w14:paraId="32AD6D30" w14:textId="77777777" w:rsidR="008C7882" w:rsidRDefault="008C7882" w:rsidP="008C7882"/>
    <w:p w14:paraId="4242A03B" w14:textId="77777777" w:rsidR="008C7882" w:rsidRDefault="008C7882" w:rsidP="008C7882">
      <w:pPr>
        <w:rPr>
          <w:b/>
        </w:rPr>
      </w:pPr>
      <w:r>
        <w:rPr>
          <w:b/>
        </w:rPr>
        <w:t>Contact address</w:t>
      </w:r>
    </w:p>
    <w:p w14:paraId="1109D074" w14:textId="77777777" w:rsidR="008C7882" w:rsidRPr="00DC27ED" w:rsidRDefault="008C7882" w:rsidP="008C7882">
      <w:r w:rsidRPr="00DC27ED">
        <w:t>Musculoskeletal Research Laboratories, University of Utah</w:t>
      </w:r>
    </w:p>
    <w:p w14:paraId="408E9D86" w14:textId="77777777" w:rsidR="008C7882" w:rsidRPr="00DC27ED" w:rsidRDefault="008C7882" w:rsidP="008C7882">
      <w:r w:rsidRPr="00DC27ED">
        <w:t>72 S. Central Campus Drive, Room 2646</w:t>
      </w:r>
    </w:p>
    <w:p w14:paraId="3A3DFE0A" w14:textId="77777777" w:rsidR="008C7882" w:rsidRPr="00DC27ED" w:rsidRDefault="008C7882" w:rsidP="008C7882">
      <w:r w:rsidRPr="00DC27ED">
        <w:t>Salt Lake City, Utah</w:t>
      </w:r>
    </w:p>
    <w:p w14:paraId="77478FBC" w14:textId="77777777" w:rsidR="008C7882" w:rsidRDefault="008C7882" w:rsidP="008C7882"/>
    <w:p w14:paraId="0F6211CA" w14:textId="77777777" w:rsidR="008C7882" w:rsidRPr="00C62631" w:rsidRDefault="008C7882" w:rsidP="008C7882">
      <w:pPr>
        <w:rPr>
          <w:b/>
        </w:rPr>
      </w:pPr>
      <w:r>
        <w:rPr>
          <w:b/>
        </w:rPr>
        <w:t>Website</w:t>
      </w:r>
    </w:p>
    <w:p w14:paraId="40513AD7" w14:textId="77777777" w:rsidR="008C7882" w:rsidRDefault="008C7882" w:rsidP="008C7882">
      <w:r>
        <w:t xml:space="preserve">MRL: </w:t>
      </w:r>
      <w:r w:rsidR="005F21BF">
        <w:fldChar w:fldCharType="begin"/>
      </w:r>
      <w:r w:rsidR="005F21BF">
        <w:instrText xml:space="preserve"> HYPERLINK "http://mrl.sci.utah.edu" </w:instrText>
      </w:r>
      <w:ins w:id="24" w:author="Gerard" w:date="2015-08-07T21:36:00Z"/>
      <w:r w:rsidR="005F21BF">
        <w:fldChar w:fldCharType="separate"/>
      </w:r>
      <w:r w:rsidRPr="006D7874">
        <w:rPr>
          <w:rStyle w:val="Hyperlink"/>
        </w:rPr>
        <w:t>http://mrl.sci.utah.edu</w:t>
      </w:r>
      <w:r w:rsidR="005F21BF">
        <w:rPr>
          <w:rStyle w:val="Hyperlink"/>
        </w:rPr>
        <w:fldChar w:fldCharType="end"/>
      </w:r>
    </w:p>
    <w:p w14:paraId="074B1663" w14:textId="11B66559" w:rsidR="008C7882" w:rsidRPr="00C62631" w:rsidRDefault="008C7882" w:rsidP="008C7882">
      <w:r>
        <w:t xml:space="preserve">FEBio: </w:t>
      </w:r>
      <w:r w:rsidR="005F21BF">
        <w:fldChar w:fldCharType="begin"/>
      </w:r>
      <w:r w:rsidR="005F21BF">
        <w:instrText xml:space="preserve"> HYPERLINK "http://febio" </w:instrText>
      </w:r>
      <w:ins w:id="25" w:author="Gerard" w:date="2015-08-07T21:36:00Z"/>
      <w:r w:rsidR="005F21BF">
        <w:fldChar w:fldCharType="separate"/>
      </w:r>
      <w:r w:rsidR="00940C78" w:rsidRPr="00231A39">
        <w:rPr>
          <w:rStyle w:val="Hyperlink"/>
        </w:rPr>
        <w:t>http://febio</w:t>
      </w:r>
      <w:r w:rsidR="005F21BF">
        <w:rPr>
          <w:rStyle w:val="Hyperlink"/>
        </w:rPr>
        <w:fldChar w:fldCharType="end"/>
      </w:r>
      <w:r w:rsidR="00D32A20">
        <w:rPr>
          <w:rStyle w:val="Hyperlink"/>
        </w:rPr>
        <w:t>.org</w:t>
      </w:r>
    </w:p>
    <w:p w14:paraId="66A683FE" w14:textId="77777777" w:rsidR="008C7882" w:rsidRDefault="008C7882" w:rsidP="008C7882">
      <w:pPr>
        <w:rPr>
          <w:b/>
        </w:rPr>
      </w:pPr>
    </w:p>
    <w:p w14:paraId="1D2291AD" w14:textId="77777777" w:rsidR="008C7882" w:rsidRDefault="008C7882" w:rsidP="008C7882">
      <w:pPr>
        <w:rPr>
          <w:b/>
        </w:rPr>
      </w:pPr>
      <w:r>
        <w:rPr>
          <w:b/>
        </w:rPr>
        <w:t>Forum</w:t>
      </w:r>
    </w:p>
    <w:p w14:paraId="523B4AA0" w14:textId="77777777" w:rsidR="008C7882" w:rsidRDefault="005F21BF" w:rsidP="008C7882">
      <w:r>
        <w:fldChar w:fldCharType="begin"/>
      </w:r>
      <w:r>
        <w:instrText xml:space="preserve"> HYPERLINK "http://mrlforums.sci.utah.edu/forums/" </w:instrText>
      </w:r>
      <w:ins w:id="26" w:author="Gerard" w:date="2015-08-07T21:36:00Z"/>
      <w:r>
        <w:fldChar w:fldCharType="separate"/>
      </w:r>
      <w:r w:rsidR="008C7882" w:rsidRPr="002076AD">
        <w:rPr>
          <w:rStyle w:val="Hyperlink"/>
        </w:rPr>
        <w:t>http://mrlforums.sci.utah.edu/forums/</w:t>
      </w:r>
      <w:r>
        <w:rPr>
          <w:rStyle w:val="Hyperlink"/>
        </w:rPr>
        <w:fldChar w:fldCharType="end"/>
      </w:r>
    </w:p>
    <w:p w14:paraId="47AABF7B" w14:textId="77777777" w:rsidR="002E7F45" w:rsidRDefault="002E7F45" w:rsidP="008C7882"/>
    <w:p w14:paraId="7C80A5F9" w14:textId="77777777" w:rsidR="002E7F45" w:rsidRDefault="002E7F45" w:rsidP="008C7882"/>
    <w:p w14:paraId="6E6C4EEB" w14:textId="77777777" w:rsidR="002E7F45" w:rsidRDefault="002E7F45" w:rsidP="008C7882">
      <w:r>
        <w:t xml:space="preserve">Development of the FEBio project is supported in part by </w:t>
      </w:r>
      <w:r w:rsidR="00084CE6">
        <w:t>a grant from the U.S. National Institutes of Health</w:t>
      </w:r>
      <w:r w:rsidR="006F36D2">
        <w:t xml:space="preserve"> (</w:t>
      </w:r>
      <w:r w:rsidR="006F36D2" w:rsidRPr="00EF75EB">
        <w:t>R01GM083925</w:t>
      </w:r>
      <w:r w:rsidR="006F36D2">
        <w:t>)</w:t>
      </w:r>
      <w:r w:rsidR="00084CE6">
        <w:t>.</w:t>
      </w:r>
    </w:p>
    <w:p w14:paraId="4C1C8B2D" w14:textId="77777777" w:rsidR="00715ECB" w:rsidRDefault="0087434A" w:rsidP="00715ECB">
      <w:bookmarkStart w:id="27" w:name="_Toc300826262"/>
      <w:bookmarkStart w:id="28" w:name="_Toc302472632"/>
      <w:r>
        <w:rPr>
          <w:noProof/>
        </w:rPr>
        <w:drawing>
          <wp:inline distT="0" distB="0" distL="0" distR="0" wp14:anchorId="19AE2DC9" wp14:editId="4A1F3A25">
            <wp:extent cx="990600" cy="990600"/>
            <wp:effectExtent l="0" t="0" r="0" b="0"/>
            <wp:docPr id="2" name="Picture 2"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p w14:paraId="7E141649" w14:textId="77777777" w:rsidR="008C7882" w:rsidRDefault="008C7882" w:rsidP="00362FD7">
      <w:pPr>
        <w:pStyle w:val="Heading1"/>
        <w:numPr>
          <w:ilvl w:val="0"/>
          <w:numId w:val="18"/>
        </w:numPr>
      </w:pPr>
      <w:r w:rsidRPr="00BF16DC">
        <w:br w:type="page"/>
      </w:r>
      <w:bookmarkStart w:id="29" w:name="_Toc162086974"/>
      <w:bookmarkStart w:id="30" w:name="_Toc162157203"/>
      <w:bookmarkStart w:id="31" w:name="_Toc162162278"/>
      <w:bookmarkStart w:id="32" w:name="_Toc164497326"/>
      <w:bookmarkStart w:id="33" w:name="_Toc164578187"/>
      <w:bookmarkStart w:id="34" w:name="_Toc164778706"/>
      <w:bookmarkStart w:id="35" w:name="_Toc302472633"/>
      <w:bookmarkStart w:id="36" w:name="_Toc300602693"/>
      <w:r w:rsidRPr="00362FD7">
        <w:rPr>
          <w:sz w:val="48"/>
          <w:szCs w:val="48"/>
        </w:rPr>
        <w:lastRenderedPageBreak/>
        <w:t>Table of Contents</w:t>
      </w:r>
      <w:bookmarkEnd w:id="27"/>
      <w:bookmarkEnd w:id="28"/>
      <w:bookmarkEnd w:id="29"/>
      <w:bookmarkEnd w:id="30"/>
      <w:bookmarkEnd w:id="31"/>
      <w:bookmarkEnd w:id="32"/>
      <w:bookmarkEnd w:id="33"/>
      <w:bookmarkEnd w:id="34"/>
      <w:bookmarkEnd w:id="35"/>
      <w:bookmarkEnd w:id="36"/>
    </w:p>
    <w:p w14:paraId="63A7DFA9" w14:textId="77777777" w:rsidR="008C7882" w:rsidRPr="00707FB1" w:rsidRDefault="008C7882" w:rsidP="008C7882">
      <w:pPr>
        <w:rPr>
          <w:b/>
          <w:sz w:val="44"/>
          <w:szCs w:val="44"/>
        </w:rPr>
      </w:pPr>
    </w:p>
    <w:p w14:paraId="1AEE443C" w14:textId="77777777" w:rsidR="00AE264D" w:rsidRDefault="008C7882">
      <w:pPr>
        <w:pStyle w:val="TOC1"/>
        <w:rPr>
          <w:ins w:id="37" w:author="Gerard" w:date="2015-08-07T21:36:00Z"/>
          <w:rFonts w:asciiTheme="minorHAnsi" w:eastAsiaTheme="minorEastAsia" w:hAnsiTheme="minorHAnsi" w:cstheme="minorBidi"/>
          <w:b w:val="0"/>
          <w:lang w:eastAsia="ja-JP"/>
        </w:rPr>
      </w:pPr>
      <w:r>
        <w:rPr>
          <w:bCs/>
        </w:rPr>
        <w:fldChar w:fldCharType="begin"/>
      </w:r>
      <w:r>
        <w:rPr>
          <w:bCs/>
        </w:rPr>
        <w:instrText xml:space="preserve"> TOC \o "1-3" \h \z \u </w:instrText>
      </w:r>
      <w:r>
        <w:rPr>
          <w:bCs/>
        </w:rPr>
        <w:fldChar w:fldCharType="separate"/>
      </w:r>
      <w:ins w:id="38" w:author="Gerard" w:date="2015-08-07T21:36:00Z">
        <w:r w:rsidR="00AE264D">
          <w:t>Table of Contents</w:t>
        </w:r>
        <w:r w:rsidR="00AE264D">
          <w:tab/>
        </w:r>
        <w:r w:rsidR="00AE264D">
          <w:fldChar w:fldCharType="begin"/>
        </w:r>
        <w:r w:rsidR="00AE264D">
          <w:instrText xml:space="preserve"> PAGEREF _Toc300602693 \h </w:instrText>
        </w:r>
      </w:ins>
      <w:r w:rsidR="00AE264D">
        <w:fldChar w:fldCharType="separate"/>
      </w:r>
      <w:ins w:id="39" w:author="Gerard" w:date="2015-08-07T21:36:00Z">
        <w:r w:rsidR="00AE264D">
          <w:t>2</w:t>
        </w:r>
        <w:r w:rsidR="00AE264D">
          <w:fldChar w:fldCharType="end"/>
        </w:r>
      </w:ins>
    </w:p>
    <w:p w14:paraId="41BC7515" w14:textId="77777777" w:rsidR="00AE264D" w:rsidRDefault="00AE264D">
      <w:pPr>
        <w:pStyle w:val="TOC1"/>
        <w:rPr>
          <w:ins w:id="40" w:author="Gerard" w:date="2015-08-07T21:36:00Z"/>
          <w:rFonts w:asciiTheme="minorHAnsi" w:eastAsiaTheme="minorEastAsia" w:hAnsiTheme="minorHAnsi" w:cstheme="minorBidi"/>
          <w:b w:val="0"/>
          <w:lang w:eastAsia="ja-JP"/>
        </w:rPr>
      </w:pPr>
      <w:ins w:id="41" w:author="Gerard" w:date="2015-08-07T21:36:00Z">
        <w:r>
          <w:t>Chapter 1. Introduction</w:t>
        </w:r>
        <w:r>
          <w:tab/>
        </w:r>
        <w:r>
          <w:fldChar w:fldCharType="begin"/>
        </w:r>
        <w:r>
          <w:instrText xml:space="preserve"> PAGEREF _Toc300602694 \h </w:instrText>
        </w:r>
      </w:ins>
      <w:r>
        <w:fldChar w:fldCharType="separate"/>
      </w:r>
      <w:ins w:id="42" w:author="Gerard" w:date="2015-08-07T21:36:00Z">
        <w:r>
          <w:t>6</w:t>
        </w:r>
        <w:r>
          <w:fldChar w:fldCharType="end"/>
        </w:r>
      </w:ins>
    </w:p>
    <w:p w14:paraId="75E484D0" w14:textId="77777777" w:rsidR="00AE264D" w:rsidRDefault="00AE264D">
      <w:pPr>
        <w:pStyle w:val="TOC2"/>
        <w:tabs>
          <w:tab w:val="right" w:leader="dot" w:pos="9350"/>
        </w:tabs>
        <w:rPr>
          <w:ins w:id="43" w:author="Gerard" w:date="2015-08-07T21:36:00Z"/>
          <w:rFonts w:asciiTheme="minorHAnsi" w:eastAsiaTheme="minorEastAsia" w:hAnsiTheme="minorHAnsi" w:cstheme="minorBidi"/>
          <w:noProof/>
          <w:lang w:eastAsia="ja-JP"/>
        </w:rPr>
      </w:pPr>
      <w:ins w:id="44" w:author="Gerard" w:date="2015-08-07T21:36:00Z">
        <w:r>
          <w:rPr>
            <w:noProof/>
          </w:rPr>
          <w:t>1.1. Overview of FEBio</w:t>
        </w:r>
        <w:r>
          <w:rPr>
            <w:noProof/>
          </w:rPr>
          <w:tab/>
        </w:r>
        <w:r>
          <w:rPr>
            <w:noProof/>
          </w:rPr>
          <w:fldChar w:fldCharType="begin"/>
        </w:r>
        <w:r>
          <w:rPr>
            <w:noProof/>
          </w:rPr>
          <w:instrText xml:space="preserve"> PAGEREF _Toc300602695 \h </w:instrText>
        </w:r>
        <w:r>
          <w:rPr>
            <w:noProof/>
          </w:rPr>
        </w:r>
      </w:ins>
      <w:r>
        <w:rPr>
          <w:noProof/>
        </w:rPr>
        <w:fldChar w:fldCharType="separate"/>
      </w:r>
      <w:ins w:id="45" w:author="Gerard" w:date="2015-08-07T21:36:00Z">
        <w:r>
          <w:rPr>
            <w:noProof/>
          </w:rPr>
          <w:t>6</w:t>
        </w:r>
        <w:r>
          <w:rPr>
            <w:noProof/>
          </w:rPr>
          <w:fldChar w:fldCharType="end"/>
        </w:r>
      </w:ins>
    </w:p>
    <w:p w14:paraId="5AC805C3" w14:textId="77777777" w:rsidR="00AE264D" w:rsidRDefault="00AE264D">
      <w:pPr>
        <w:pStyle w:val="TOC2"/>
        <w:tabs>
          <w:tab w:val="right" w:leader="dot" w:pos="9350"/>
        </w:tabs>
        <w:rPr>
          <w:ins w:id="46" w:author="Gerard" w:date="2015-08-07T21:36:00Z"/>
          <w:rFonts w:asciiTheme="minorHAnsi" w:eastAsiaTheme="minorEastAsia" w:hAnsiTheme="minorHAnsi" w:cstheme="minorBidi"/>
          <w:noProof/>
          <w:lang w:eastAsia="ja-JP"/>
        </w:rPr>
      </w:pPr>
      <w:ins w:id="47" w:author="Gerard" w:date="2015-08-07T21:36:00Z">
        <w:r>
          <w:rPr>
            <w:noProof/>
          </w:rPr>
          <w:t>1.2. About this document</w:t>
        </w:r>
        <w:r>
          <w:rPr>
            <w:noProof/>
          </w:rPr>
          <w:tab/>
        </w:r>
        <w:r>
          <w:rPr>
            <w:noProof/>
          </w:rPr>
          <w:fldChar w:fldCharType="begin"/>
        </w:r>
        <w:r>
          <w:rPr>
            <w:noProof/>
          </w:rPr>
          <w:instrText xml:space="preserve"> PAGEREF _Toc300602696 \h </w:instrText>
        </w:r>
        <w:r>
          <w:rPr>
            <w:noProof/>
          </w:rPr>
        </w:r>
      </w:ins>
      <w:r>
        <w:rPr>
          <w:noProof/>
        </w:rPr>
        <w:fldChar w:fldCharType="separate"/>
      </w:r>
      <w:ins w:id="48" w:author="Gerard" w:date="2015-08-07T21:36:00Z">
        <w:r>
          <w:rPr>
            <w:noProof/>
          </w:rPr>
          <w:t>6</w:t>
        </w:r>
        <w:r>
          <w:rPr>
            <w:noProof/>
          </w:rPr>
          <w:fldChar w:fldCharType="end"/>
        </w:r>
      </w:ins>
    </w:p>
    <w:p w14:paraId="469200C0" w14:textId="77777777" w:rsidR="00AE264D" w:rsidRDefault="00AE264D">
      <w:pPr>
        <w:pStyle w:val="TOC1"/>
        <w:rPr>
          <w:ins w:id="49" w:author="Gerard" w:date="2015-08-07T21:36:00Z"/>
          <w:rFonts w:asciiTheme="minorHAnsi" w:eastAsiaTheme="minorEastAsia" w:hAnsiTheme="minorHAnsi" w:cstheme="minorBidi"/>
          <w:b w:val="0"/>
          <w:lang w:eastAsia="ja-JP"/>
        </w:rPr>
      </w:pPr>
      <w:ins w:id="50" w:author="Gerard" w:date="2015-08-07T21:36:00Z">
        <w:r>
          <w:t>Chapter 2. Continuum Mechanics</w:t>
        </w:r>
        <w:r>
          <w:tab/>
        </w:r>
        <w:r>
          <w:fldChar w:fldCharType="begin"/>
        </w:r>
        <w:r>
          <w:instrText xml:space="preserve"> PAGEREF _Toc300602697 \h </w:instrText>
        </w:r>
      </w:ins>
      <w:r>
        <w:fldChar w:fldCharType="separate"/>
      </w:r>
      <w:ins w:id="51" w:author="Gerard" w:date="2015-08-07T21:36:00Z">
        <w:r>
          <w:t>8</w:t>
        </w:r>
        <w:r>
          <w:fldChar w:fldCharType="end"/>
        </w:r>
      </w:ins>
    </w:p>
    <w:p w14:paraId="6A33A9B4" w14:textId="77777777" w:rsidR="00AE264D" w:rsidRDefault="00AE264D">
      <w:pPr>
        <w:pStyle w:val="TOC2"/>
        <w:tabs>
          <w:tab w:val="right" w:leader="dot" w:pos="9350"/>
        </w:tabs>
        <w:rPr>
          <w:ins w:id="52" w:author="Gerard" w:date="2015-08-07T21:36:00Z"/>
          <w:rFonts w:asciiTheme="minorHAnsi" w:eastAsiaTheme="minorEastAsia" w:hAnsiTheme="minorHAnsi" w:cstheme="minorBidi"/>
          <w:noProof/>
          <w:lang w:eastAsia="ja-JP"/>
        </w:rPr>
      </w:pPr>
      <w:ins w:id="53" w:author="Gerard" w:date="2015-08-07T21:36:00Z">
        <w:r>
          <w:rPr>
            <w:noProof/>
          </w:rPr>
          <w:t>2.1. Vectors and Tensors</w:t>
        </w:r>
        <w:r>
          <w:rPr>
            <w:noProof/>
          </w:rPr>
          <w:tab/>
        </w:r>
        <w:r>
          <w:rPr>
            <w:noProof/>
          </w:rPr>
          <w:fldChar w:fldCharType="begin"/>
        </w:r>
        <w:r>
          <w:rPr>
            <w:noProof/>
          </w:rPr>
          <w:instrText xml:space="preserve"> PAGEREF _Toc300602698 \h </w:instrText>
        </w:r>
        <w:r>
          <w:rPr>
            <w:noProof/>
          </w:rPr>
        </w:r>
      </w:ins>
      <w:r>
        <w:rPr>
          <w:noProof/>
        </w:rPr>
        <w:fldChar w:fldCharType="separate"/>
      </w:r>
      <w:ins w:id="54" w:author="Gerard" w:date="2015-08-07T21:36:00Z">
        <w:r>
          <w:rPr>
            <w:noProof/>
          </w:rPr>
          <w:t>8</w:t>
        </w:r>
        <w:r>
          <w:rPr>
            <w:noProof/>
          </w:rPr>
          <w:fldChar w:fldCharType="end"/>
        </w:r>
      </w:ins>
    </w:p>
    <w:p w14:paraId="5B024411" w14:textId="77777777" w:rsidR="00AE264D" w:rsidRDefault="00AE264D">
      <w:pPr>
        <w:pStyle w:val="TOC2"/>
        <w:tabs>
          <w:tab w:val="right" w:leader="dot" w:pos="9350"/>
        </w:tabs>
        <w:rPr>
          <w:ins w:id="55" w:author="Gerard" w:date="2015-08-07T21:36:00Z"/>
          <w:rFonts w:asciiTheme="minorHAnsi" w:eastAsiaTheme="minorEastAsia" w:hAnsiTheme="minorHAnsi" w:cstheme="minorBidi"/>
          <w:noProof/>
          <w:lang w:eastAsia="ja-JP"/>
        </w:rPr>
      </w:pPr>
      <w:ins w:id="56" w:author="Gerard" w:date="2015-08-07T21:36:00Z">
        <w:r>
          <w:rPr>
            <w:noProof/>
          </w:rPr>
          <w:t>2.2. The Directional Derivative</w:t>
        </w:r>
        <w:r>
          <w:rPr>
            <w:noProof/>
          </w:rPr>
          <w:tab/>
        </w:r>
        <w:r>
          <w:rPr>
            <w:noProof/>
          </w:rPr>
          <w:fldChar w:fldCharType="begin"/>
        </w:r>
        <w:r>
          <w:rPr>
            <w:noProof/>
          </w:rPr>
          <w:instrText xml:space="preserve"> PAGEREF _Toc300602699 \h </w:instrText>
        </w:r>
        <w:r>
          <w:rPr>
            <w:noProof/>
          </w:rPr>
        </w:r>
      </w:ins>
      <w:r>
        <w:rPr>
          <w:noProof/>
        </w:rPr>
        <w:fldChar w:fldCharType="separate"/>
      </w:r>
      <w:ins w:id="57" w:author="Gerard" w:date="2015-08-07T21:36:00Z">
        <w:r>
          <w:rPr>
            <w:noProof/>
          </w:rPr>
          <w:t>11</w:t>
        </w:r>
        <w:r>
          <w:rPr>
            <w:noProof/>
          </w:rPr>
          <w:fldChar w:fldCharType="end"/>
        </w:r>
      </w:ins>
    </w:p>
    <w:p w14:paraId="00FA2CAD" w14:textId="77777777" w:rsidR="00AE264D" w:rsidRDefault="00AE264D">
      <w:pPr>
        <w:pStyle w:val="TOC2"/>
        <w:tabs>
          <w:tab w:val="right" w:leader="dot" w:pos="9350"/>
        </w:tabs>
        <w:rPr>
          <w:ins w:id="58" w:author="Gerard" w:date="2015-08-07T21:36:00Z"/>
          <w:rFonts w:asciiTheme="minorHAnsi" w:eastAsiaTheme="minorEastAsia" w:hAnsiTheme="minorHAnsi" w:cstheme="minorBidi"/>
          <w:noProof/>
          <w:lang w:eastAsia="ja-JP"/>
        </w:rPr>
      </w:pPr>
      <w:ins w:id="59" w:author="Gerard" w:date="2015-08-07T21:36:00Z">
        <w:r>
          <w:rPr>
            <w:noProof/>
          </w:rPr>
          <w:t>2.3. Deformation, Strain and Stress</w:t>
        </w:r>
        <w:r>
          <w:rPr>
            <w:noProof/>
          </w:rPr>
          <w:tab/>
        </w:r>
        <w:r>
          <w:rPr>
            <w:noProof/>
          </w:rPr>
          <w:fldChar w:fldCharType="begin"/>
        </w:r>
        <w:r>
          <w:rPr>
            <w:noProof/>
          </w:rPr>
          <w:instrText xml:space="preserve"> PAGEREF _Toc300602700 \h </w:instrText>
        </w:r>
        <w:r>
          <w:rPr>
            <w:noProof/>
          </w:rPr>
        </w:r>
      </w:ins>
      <w:r>
        <w:rPr>
          <w:noProof/>
        </w:rPr>
        <w:fldChar w:fldCharType="separate"/>
      </w:r>
      <w:ins w:id="60" w:author="Gerard" w:date="2015-08-07T21:36:00Z">
        <w:r>
          <w:rPr>
            <w:noProof/>
          </w:rPr>
          <w:t>12</w:t>
        </w:r>
        <w:r>
          <w:rPr>
            <w:noProof/>
          </w:rPr>
          <w:fldChar w:fldCharType="end"/>
        </w:r>
      </w:ins>
    </w:p>
    <w:p w14:paraId="18909CED" w14:textId="77777777" w:rsidR="00AE264D" w:rsidRDefault="00AE264D">
      <w:pPr>
        <w:pStyle w:val="TOC3"/>
        <w:tabs>
          <w:tab w:val="right" w:leader="dot" w:pos="9350"/>
        </w:tabs>
        <w:rPr>
          <w:ins w:id="61" w:author="Gerard" w:date="2015-08-07T21:36:00Z"/>
          <w:rFonts w:asciiTheme="minorHAnsi" w:eastAsiaTheme="minorEastAsia" w:hAnsiTheme="minorHAnsi" w:cstheme="minorBidi"/>
          <w:noProof/>
          <w:lang w:eastAsia="ja-JP"/>
        </w:rPr>
      </w:pPr>
      <w:ins w:id="62" w:author="Gerard" w:date="2015-08-07T21:36:00Z">
        <w:r>
          <w:rPr>
            <w:noProof/>
          </w:rPr>
          <w:t>2.3.1. The deformation gradient tensor</w:t>
        </w:r>
        <w:r>
          <w:rPr>
            <w:noProof/>
          </w:rPr>
          <w:tab/>
        </w:r>
        <w:r>
          <w:rPr>
            <w:noProof/>
          </w:rPr>
          <w:fldChar w:fldCharType="begin"/>
        </w:r>
        <w:r>
          <w:rPr>
            <w:noProof/>
          </w:rPr>
          <w:instrText xml:space="preserve"> PAGEREF _Toc300602701 \h </w:instrText>
        </w:r>
        <w:r>
          <w:rPr>
            <w:noProof/>
          </w:rPr>
        </w:r>
      </w:ins>
      <w:r>
        <w:rPr>
          <w:noProof/>
        </w:rPr>
        <w:fldChar w:fldCharType="separate"/>
      </w:r>
      <w:ins w:id="63" w:author="Gerard" w:date="2015-08-07T21:36:00Z">
        <w:r>
          <w:rPr>
            <w:noProof/>
          </w:rPr>
          <w:t>12</w:t>
        </w:r>
        <w:r>
          <w:rPr>
            <w:noProof/>
          </w:rPr>
          <w:fldChar w:fldCharType="end"/>
        </w:r>
      </w:ins>
    </w:p>
    <w:p w14:paraId="7EE0ECCA" w14:textId="77777777" w:rsidR="00AE264D" w:rsidRDefault="00AE264D">
      <w:pPr>
        <w:pStyle w:val="TOC3"/>
        <w:tabs>
          <w:tab w:val="right" w:leader="dot" w:pos="9350"/>
        </w:tabs>
        <w:rPr>
          <w:ins w:id="64" w:author="Gerard" w:date="2015-08-07T21:36:00Z"/>
          <w:rFonts w:asciiTheme="minorHAnsi" w:eastAsiaTheme="minorEastAsia" w:hAnsiTheme="minorHAnsi" w:cstheme="minorBidi"/>
          <w:noProof/>
          <w:lang w:eastAsia="ja-JP"/>
        </w:rPr>
      </w:pPr>
      <w:ins w:id="65" w:author="Gerard" w:date="2015-08-07T21:36:00Z">
        <w:r>
          <w:rPr>
            <w:noProof/>
          </w:rPr>
          <w:t>2.3.2. Strain</w:t>
        </w:r>
        <w:r>
          <w:rPr>
            <w:noProof/>
          </w:rPr>
          <w:tab/>
        </w:r>
        <w:r>
          <w:rPr>
            <w:noProof/>
          </w:rPr>
          <w:fldChar w:fldCharType="begin"/>
        </w:r>
        <w:r>
          <w:rPr>
            <w:noProof/>
          </w:rPr>
          <w:instrText xml:space="preserve"> PAGEREF _Toc300602702 \h </w:instrText>
        </w:r>
        <w:r>
          <w:rPr>
            <w:noProof/>
          </w:rPr>
        </w:r>
      </w:ins>
      <w:r>
        <w:rPr>
          <w:noProof/>
        </w:rPr>
        <w:fldChar w:fldCharType="separate"/>
      </w:r>
      <w:ins w:id="66" w:author="Gerard" w:date="2015-08-07T21:36:00Z">
        <w:r>
          <w:rPr>
            <w:noProof/>
          </w:rPr>
          <w:t>13</w:t>
        </w:r>
        <w:r>
          <w:rPr>
            <w:noProof/>
          </w:rPr>
          <w:fldChar w:fldCharType="end"/>
        </w:r>
      </w:ins>
    </w:p>
    <w:p w14:paraId="15E8EBAC" w14:textId="77777777" w:rsidR="00AE264D" w:rsidRDefault="00AE264D">
      <w:pPr>
        <w:pStyle w:val="TOC3"/>
        <w:tabs>
          <w:tab w:val="right" w:leader="dot" w:pos="9350"/>
        </w:tabs>
        <w:rPr>
          <w:ins w:id="67" w:author="Gerard" w:date="2015-08-07T21:36:00Z"/>
          <w:rFonts w:asciiTheme="minorHAnsi" w:eastAsiaTheme="minorEastAsia" w:hAnsiTheme="minorHAnsi" w:cstheme="minorBidi"/>
          <w:noProof/>
          <w:lang w:eastAsia="ja-JP"/>
        </w:rPr>
      </w:pPr>
      <w:ins w:id="68" w:author="Gerard" w:date="2015-08-07T21:36:00Z">
        <w:r>
          <w:rPr>
            <w:noProof/>
          </w:rPr>
          <w:t>2.3.3. Stress</w:t>
        </w:r>
        <w:r>
          <w:rPr>
            <w:noProof/>
          </w:rPr>
          <w:tab/>
        </w:r>
        <w:r>
          <w:rPr>
            <w:noProof/>
          </w:rPr>
          <w:fldChar w:fldCharType="begin"/>
        </w:r>
        <w:r>
          <w:rPr>
            <w:noProof/>
          </w:rPr>
          <w:instrText xml:space="preserve"> PAGEREF _Toc300602703 \h </w:instrText>
        </w:r>
        <w:r>
          <w:rPr>
            <w:noProof/>
          </w:rPr>
        </w:r>
      </w:ins>
      <w:r>
        <w:rPr>
          <w:noProof/>
        </w:rPr>
        <w:fldChar w:fldCharType="separate"/>
      </w:r>
      <w:ins w:id="69" w:author="Gerard" w:date="2015-08-07T21:36:00Z">
        <w:r>
          <w:rPr>
            <w:noProof/>
          </w:rPr>
          <w:t>13</w:t>
        </w:r>
        <w:r>
          <w:rPr>
            <w:noProof/>
          </w:rPr>
          <w:fldChar w:fldCharType="end"/>
        </w:r>
      </w:ins>
    </w:p>
    <w:p w14:paraId="23A5DF1B" w14:textId="77777777" w:rsidR="00AE264D" w:rsidRDefault="00AE264D">
      <w:pPr>
        <w:pStyle w:val="TOC2"/>
        <w:tabs>
          <w:tab w:val="right" w:leader="dot" w:pos="9350"/>
        </w:tabs>
        <w:rPr>
          <w:ins w:id="70" w:author="Gerard" w:date="2015-08-07T21:36:00Z"/>
          <w:rFonts w:asciiTheme="minorHAnsi" w:eastAsiaTheme="minorEastAsia" w:hAnsiTheme="minorHAnsi" w:cstheme="minorBidi"/>
          <w:noProof/>
          <w:lang w:eastAsia="ja-JP"/>
        </w:rPr>
      </w:pPr>
      <w:ins w:id="71" w:author="Gerard" w:date="2015-08-07T21:36:00Z">
        <w:r>
          <w:rPr>
            <w:noProof/>
          </w:rPr>
          <w:t>2.4. Hyperelasticity</w:t>
        </w:r>
        <w:r>
          <w:rPr>
            <w:noProof/>
          </w:rPr>
          <w:tab/>
        </w:r>
        <w:r>
          <w:rPr>
            <w:noProof/>
          </w:rPr>
          <w:fldChar w:fldCharType="begin"/>
        </w:r>
        <w:r>
          <w:rPr>
            <w:noProof/>
          </w:rPr>
          <w:instrText xml:space="preserve"> PAGEREF _Toc300602704 \h </w:instrText>
        </w:r>
        <w:r>
          <w:rPr>
            <w:noProof/>
          </w:rPr>
        </w:r>
      </w:ins>
      <w:r>
        <w:rPr>
          <w:noProof/>
        </w:rPr>
        <w:fldChar w:fldCharType="separate"/>
      </w:r>
      <w:ins w:id="72" w:author="Gerard" w:date="2015-08-07T21:36:00Z">
        <w:r>
          <w:rPr>
            <w:noProof/>
          </w:rPr>
          <w:t>14</w:t>
        </w:r>
        <w:r>
          <w:rPr>
            <w:noProof/>
          </w:rPr>
          <w:fldChar w:fldCharType="end"/>
        </w:r>
      </w:ins>
    </w:p>
    <w:p w14:paraId="2D6CDC70" w14:textId="77777777" w:rsidR="00AE264D" w:rsidRDefault="00AE264D">
      <w:pPr>
        <w:pStyle w:val="TOC3"/>
        <w:tabs>
          <w:tab w:val="right" w:leader="dot" w:pos="9350"/>
        </w:tabs>
        <w:rPr>
          <w:ins w:id="73" w:author="Gerard" w:date="2015-08-07T21:36:00Z"/>
          <w:rFonts w:asciiTheme="minorHAnsi" w:eastAsiaTheme="minorEastAsia" w:hAnsiTheme="minorHAnsi" w:cstheme="minorBidi"/>
          <w:noProof/>
          <w:lang w:eastAsia="ja-JP"/>
        </w:rPr>
      </w:pPr>
      <w:ins w:id="74" w:author="Gerard" w:date="2015-08-07T21:36:00Z">
        <w:r>
          <w:rPr>
            <w:noProof/>
          </w:rPr>
          <w:t>2.4.1. Isotropic Hyperelasticity</w:t>
        </w:r>
        <w:r>
          <w:rPr>
            <w:noProof/>
          </w:rPr>
          <w:tab/>
        </w:r>
        <w:r>
          <w:rPr>
            <w:noProof/>
          </w:rPr>
          <w:fldChar w:fldCharType="begin"/>
        </w:r>
        <w:r>
          <w:rPr>
            <w:noProof/>
          </w:rPr>
          <w:instrText xml:space="preserve"> PAGEREF _Toc300602705 \h </w:instrText>
        </w:r>
        <w:r>
          <w:rPr>
            <w:noProof/>
          </w:rPr>
        </w:r>
      </w:ins>
      <w:r>
        <w:rPr>
          <w:noProof/>
        </w:rPr>
        <w:fldChar w:fldCharType="separate"/>
      </w:r>
      <w:ins w:id="75" w:author="Gerard" w:date="2015-08-07T21:36:00Z">
        <w:r>
          <w:rPr>
            <w:noProof/>
          </w:rPr>
          <w:t>15</w:t>
        </w:r>
        <w:r>
          <w:rPr>
            <w:noProof/>
          </w:rPr>
          <w:fldChar w:fldCharType="end"/>
        </w:r>
      </w:ins>
    </w:p>
    <w:p w14:paraId="44516F0F" w14:textId="77777777" w:rsidR="00AE264D" w:rsidRDefault="00AE264D">
      <w:pPr>
        <w:pStyle w:val="TOC3"/>
        <w:tabs>
          <w:tab w:val="right" w:leader="dot" w:pos="9350"/>
        </w:tabs>
        <w:rPr>
          <w:ins w:id="76" w:author="Gerard" w:date="2015-08-07T21:36:00Z"/>
          <w:rFonts w:asciiTheme="minorHAnsi" w:eastAsiaTheme="minorEastAsia" w:hAnsiTheme="minorHAnsi" w:cstheme="minorBidi"/>
          <w:noProof/>
          <w:lang w:eastAsia="ja-JP"/>
        </w:rPr>
      </w:pPr>
      <w:ins w:id="77" w:author="Gerard" w:date="2015-08-07T21:36:00Z">
        <w:r>
          <w:rPr>
            <w:noProof/>
          </w:rPr>
          <w:t>2.4.2. Isotropic Elasticity in Principal Directions</w:t>
        </w:r>
        <w:r>
          <w:rPr>
            <w:noProof/>
          </w:rPr>
          <w:tab/>
        </w:r>
        <w:r>
          <w:rPr>
            <w:noProof/>
          </w:rPr>
          <w:fldChar w:fldCharType="begin"/>
        </w:r>
        <w:r>
          <w:rPr>
            <w:noProof/>
          </w:rPr>
          <w:instrText xml:space="preserve"> PAGEREF _Toc300602706 \h </w:instrText>
        </w:r>
        <w:r>
          <w:rPr>
            <w:noProof/>
          </w:rPr>
        </w:r>
      </w:ins>
      <w:r>
        <w:rPr>
          <w:noProof/>
        </w:rPr>
        <w:fldChar w:fldCharType="separate"/>
      </w:r>
      <w:ins w:id="78" w:author="Gerard" w:date="2015-08-07T21:36:00Z">
        <w:r>
          <w:rPr>
            <w:noProof/>
          </w:rPr>
          <w:t>16</w:t>
        </w:r>
        <w:r>
          <w:rPr>
            <w:noProof/>
          </w:rPr>
          <w:fldChar w:fldCharType="end"/>
        </w:r>
      </w:ins>
    </w:p>
    <w:p w14:paraId="031E5909" w14:textId="77777777" w:rsidR="00AE264D" w:rsidRDefault="00AE264D">
      <w:pPr>
        <w:pStyle w:val="TOC3"/>
        <w:tabs>
          <w:tab w:val="right" w:leader="dot" w:pos="9350"/>
        </w:tabs>
        <w:rPr>
          <w:ins w:id="79" w:author="Gerard" w:date="2015-08-07T21:36:00Z"/>
          <w:rFonts w:asciiTheme="minorHAnsi" w:eastAsiaTheme="minorEastAsia" w:hAnsiTheme="minorHAnsi" w:cstheme="minorBidi"/>
          <w:noProof/>
          <w:lang w:eastAsia="ja-JP"/>
        </w:rPr>
      </w:pPr>
      <w:ins w:id="80" w:author="Gerard" w:date="2015-08-07T21:36:00Z">
        <w:r>
          <w:rPr>
            <w:noProof/>
          </w:rPr>
          <w:t>2.4.3. Nearly-Incompressible Hyperelasticity</w:t>
        </w:r>
        <w:r>
          <w:rPr>
            <w:noProof/>
          </w:rPr>
          <w:tab/>
        </w:r>
        <w:r>
          <w:rPr>
            <w:noProof/>
          </w:rPr>
          <w:fldChar w:fldCharType="begin"/>
        </w:r>
        <w:r>
          <w:rPr>
            <w:noProof/>
          </w:rPr>
          <w:instrText xml:space="preserve"> PAGEREF _Toc300602707 \h </w:instrText>
        </w:r>
        <w:r>
          <w:rPr>
            <w:noProof/>
          </w:rPr>
        </w:r>
      </w:ins>
      <w:r>
        <w:rPr>
          <w:noProof/>
        </w:rPr>
        <w:fldChar w:fldCharType="separate"/>
      </w:r>
      <w:ins w:id="81" w:author="Gerard" w:date="2015-08-07T21:36:00Z">
        <w:r>
          <w:rPr>
            <w:noProof/>
          </w:rPr>
          <w:t>17</w:t>
        </w:r>
        <w:r>
          <w:rPr>
            <w:noProof/>
          </w:rPr>
          <w:fldChar w:fldCharType="end"/>
        </w:r>
      </w:ins>
    </w:p>
    <w:p w14:paraId="3E4A65CB" w14:textId="77777777" w:rsidR="00AE264D" w:rsidRDefault="00AE264D">
      <w:pPr>
        <w:pStyle w:val="TOC3"/>
        <w:tabs>
          <w:tab w:val="right" w:leader="dot" w:pos="9350"/>
        </w:tabs>
        <w:rPr>
          <w:ins w:id="82" w:author="Gerard" w:date="2015-08-07T21:36:00Z"/>
          <w:rFonts w:asciiTheme="minorHAnsi" w:eastAsiaTheme="minorEastAsia" w:hAnsiTheme="minorHAnsi" w:cstheme="minorBidi"/>
          <w:noProof/>
          <w:lang w:eastAsia="ja-JP"/>
        </w:rPr>
      </w:pPr>
      <w:ins w:id="83" w:author="Gerard" w:date="2015-08-07T21:36:00Z">
        <w:r>
          <w:rPr>
            <w:noProof/>
          </w:rPr>
          <w:t>2.4.4. Transversely Isotropic Hyperelasticity</w:t>
        </w:r>
        <w:r>
          <w:rPr>
            <w:noProof/>
          </w:rPr>
          <w:tab/>
        </w:r>
        <w:r>
          <w:rPr>
            <w:noProof/>
          </w:rPr>
          <w:fldChar w:fldCharType="begin"/>
        </w:r>
        <w:r>
          <w:rPr>
            <w:noProof/>
          </w:rPr>
          <w:instrText xml:space="preserve"> PAGEREF _Toc300602708 \h </w:instrText>
        </w:r>
        <w:r>
          <w:rPr>
            <w:noProof/>
          </w:rPr>
        </w:r>
      </w:ins>
      <w:r>
        <w:rPr>
          <w:noProof/>
        </w:rPr>
        <w:fldChar w:fldCharType="separate"/>
      </w:r>
      <w:ins w:id="84" w:author="Gerard" w:date="2015-08-07T21:36:00Z">
        <w:r>
          <w:rPr>
            <w:noProof/>
          </w:rPr>
          <w:t>18</w:t>
        </w:r>
        <w:r>
          <w:rPr>
            <w:noProof/>
          </w:rPr>
          <w:fldChar w:fldCharType="end"/>
        </w:r>
      </w:ins>
    </w:p>
    <w:p w14:paraId="472FE714" w14:textId="77777777" w:rsidR="00AE264D" w:rsidRDefault="00AE264D">
      <w:pPr>
        <w:pStyle w:val="TOC2"/>
        <w:tabs>
          <w:tab w:val="right" w:leader="dot" w:pos="9350"/>
        </w:tabs>
        <w:rPr>
          <w:ins w:id="85" w:author="Gerard" w:date="2015-08-07T21:36:00Z"/>
          <w:rFonts w:asciiTheme="minorHAnsi" w:eastAsiaTheme="minorEastAsia" w:hAnsiTheme="minorHAnsi" w:cstheme="minorBidi"/>
          <w:noProof/>
          <w:lang w:eastAsia="ja-JP"/>
        </w:rPr>
      </w:pPr>
      <w:ins w:id="86" w:author="Gerard" w:date="2015-08-07T21:36:00Z">
        <w:r>
          <w:rPr>
            <w:noProof/>
          </w:rPr>
          <w:t>2.5. Biphasic Material</w:t>
        </w:r>
        <w:r>
          <w:rPr>
            <w:noProof/>
          </w:rPr>
          <w:tab/>
        </w:r>
        <w:r>
          <w:rPr>
            <w:noProof/>
          </w:rPr>
          <w:fldChar w:fldCharType="begin"/>
        </w:r>
        <w:r>
          <w:rPr>
            <w:noProof/>
          </w:rPr>
          <w:instrText xml:space="preserve"> PAGEREF _Toc300602709 \h </w:instrText>
        </w:r>
        <w:r>
          <w:rPr>
            <w:noProof/>
          </w:rPr>
        </w:r>
      </w:ins>
      <w:r>
        <w:rPr>
          <w:noProof/>
        </w:rPr>
        <w:fldChar w:fldCharType="separate"/>
      </w:r>
      <w:ins w:id="87" w:author="Gerard" w:date="2015-08-07T21:36:00Z">
        <w:r>
          <w:rPr>
            <w:noProof/>
          </w:rPr>
          <w:t>20</w:t>
        </w:r>
        <w:r>
          <w:rPr>
            <w:noProof/>
          </w:rPr>
          <w:fldChar w:fldCharType="end"/>
        </w:r>
      </w:ins>
    </w:p>
    <w:p w14:paraId="13C0BBF1" w14:textId="77777777" w:rsidR="00AE264D" w:rsidRDefault="00AE264D">
      <w:pPr>
        <w:pStyle w:val="TOC3"/>
        <w:tabs>
          <w:tab w:val="right" w:leader="dot" w:pos="9350"/>
        </w:tabs>
        <w:rPr>
          <w:ins w:id="88" w:author="Gerard" w:date="2015-08-07T21:36:00Z"/>
          <w:rFonts w:asciiTheme="minorHAnsi" w:eastAsiaTheme="minorEastAsia" w:hAnsiTheme="minorHAnsi" w:cstheme="minorBidi"/>
          <w:noProof/>
          <w:lang w:eastAsia="ja-JP"/>
        </w:rPr>
      </w:pPr>
      <w:ins w:id="89" w:author="Gerard" w:date="2015-08-07T21:36:00Z">
        <w:r>
          <w:rPr>
            <w:noProof/>
          </w:rPr>
          <w:t>2.5.1. Governing Equations</w:t>
        </w:r>
        <w:r>
          <w:rPr>
            <w:noProof/>
          </w:rPr>
          <w:tab/>
        </w:r>
        <w:r>
          <w:rPr>
            <w:noProof/>
          </w:rPr>
          <w:fldChar w:fldCharType="begin"/>
        </w:r>
        <w:r>
          <w:rPr>
            <w:noProof/>
          </w:rPr>
          <w:instrText xml:space="preserve"> PAGEREF _Toc300602710 \h </w:instrText>
        </w:r>
        <w:r>
          <w:rPr>
            <w:noProof/>
          </w:rPr>
        </w:r>
      </w:ins>
      <w:r>
        <w:rPr>
          <w:noProof/>
        </w:rPr>
        <w:fldChar w:fldCharType="separate"/>
      </w:r>
      <w:ins w:id="90" w:author="Gerard" w:date="2015-08-07T21:36:00Z">
        <w:r>
          <w:rPr>
            <w:noProof/>
          </w:rPr>
          <w:t>20</w:t>
        </w:r>
        <w:r>
          <w:rPr>
            <w:noProof/>
          </w:rPr>
          <w:fldChar w:fldCharType="end"/>
        </w:r>
      </w:ins>
    </w:p>
    <w:p w14:paraId="63F6BF93" w14:textId="77777777" w:rsidR="00AE264D" w:rsidRDefault="00AE264D">
      <w:pPr>
        <w:pStyle w:val="TOC2"/>
        <w:tabs>
          <w:tab w:val="right" w:leader="dot" w:pos="9350"/>
        </w:tabs>
        <w:rPr>
          <w:ins w:id="91" w:author="Gerard" w:date="2015-08-07T21:36:00Z"/>
          <w:rFonts w:asciiTheme="minorHAnsi" w:eastAsiaTheme="minorEastAsia" w:hAnsiTheme="minorHAnsi" w:cstheme="minorBidi"/>
          <w:noProof/>
          <w:lang w:eastAsia="ja-JP"/>
        </w:rPr>
      </w:pPr>
      <w:ins w:id="92" w:author="Gerard" w:date="2015-08-07T21:36:00Z">
        <w:r>
          <w:rPr>
            <w:noProof/>
          </w:rPr>
          <w:t>2.6. Biphasic-Solute Material</w:t>
        </w:r>
        <w:r>
          <w:rPr>
            <w:noProof/>
          </w:rPr>
          <w:tab/>
        </w:r>
        <w:r>
          <w:rPr>
            <w:noProof/>
          </w:rPr>
          <w:fldChar w:fldCharType="begin"/>
        </w:r>
        <w:r>
          <w:rPr>
            <w:noProof/>
          </w:rPr>
          <w:instrText xml:space="preserve"> PAGEREF _Toc300602711 \h </w:instrText>
        </w:r>
        <w:r>
          <w:rPr>
            <w:noProof/>
          </w:rPr>
        </w:r>
      </w:ins>
      <w:r>
        <w:rPr>
          <w:noProof/>
        </w:rPr>
        <w:fldChar w:fldCharType="separate"/>
      </w:r>
      <w:ins w:id="93" w:author="Gerard" w:date="2015-08-07T21:36:00Z">
        <w:r>
          <w:rPr>
            <w:noProof/>
          </w:rPr>
          <w:t>22</w:t>
        </w:r>
        <w:r>
          <w:rPr>
            <w:noProof/>
          </w:rPr>
          <w:fldChar w:fldCharType="end"/>
        </w:r>
      </w:ins>
    </w:p>
    <w:p w14:paraId="0C205EFF" w14:textId="77777777" w:rsidR="00AE264D" w:rsidRDefault="00AE264D">
      <w:pPr>
        <w:pStyle w:val="TOC3"/>
        <w:tabs>
          <w:tab w:val="right" w:leader="dot" w:pos="9350"/>
        </w:tabs>
        <w:rPr>
          <w:ins w:id="94" w:author="Gerard" w:date="2015-08-07T21:36:00Z"/>
          <w:rFonts w:asciiTheme="minorHAnsi" w:eastAsiaTheme="minorEastAsia" w:hAnsiTheme="minorHAnsi" w:cstheme="minorBidi"/>
          <w:noProof/>
          <w:lang w:eastAsia="ja-JP"/>
        </w:rPr>
      </w:pPr>
      <w:ins w:id="95" w:author="Gerard" w:date="2015-08-07T21:36:00Z">
        <w:r>
          <w:rPr>
            <w:noProof/>
          </w:rPr>
          <w:t>2.6.1. Governing Equations</w:t>
        </w:r>
        <w:r>
          <w:rPr>
            <w:noProof/>
          </w:rPr>
          <w:tab/>
        </w:r>
        <w:r>
          <w:rPr>
            <w:noProof/>
          </w:rPr>
          <w:fldChar w:fldCharType="begin"/>
        </w:r>
        <w:r>
          <w:rPr>
            <w:noProof/>
          </w:rPr>
          <w:instrText xml:space="preserve"> PAGEREF _Toc300602712 \h </w:instrText>
        </w:r>
        <w:r>
          <w:rPr>
            <w:noProof/>
          </w:rPr>
        </w:r>
      </w:ins>
      <w:r>
        <w:rPr>
          <w:noProof/>
        </w:rPr>
        <w:fldChar w:fldCharType="separate"/>
      </w:r>
      <w:ins w:id="96" w:author="Gerard" w:date="2015-08-07T21:36:00Z">
        <w:r>
          <w:rPr>
            <w:noProof/>
          </w:rPr>
          <w:t>22</w:t>
        </w:r>
        <w:r>
          <w:rPr>
            <w:noProof/>
          </w:rPr>
          <w:fldChar w:fldCharType="end"/>
        </w:r>
      </w:ins>
    </w:p>
    <w:p w14:paraId="50E90206" w14:textId="77777777" w:rsidR="00AE264D" w:rsidRDefault="00AE264D">
      <w:pPr>
        <w:pStyle w:val="TOC3"/>
        <w:tabs>
          <w:tab w:val="right" w:leader="dot" w:pos="9350"/>
        </w:tabs>
        <w:rPr>
          <w:ins w:id="97" w:author="Gerard" w:date="2015-08-07T21:36:00Z"/>
          <w:rFonts w:asciiTheme="minorHAnsi" w:eastAsiaTheme="minorEastAsia" w:hAnsiTheme="minorHAnsi" w:cstheme="minorBidi"/>
          <w:noProof/>
          <w:lang w:eastAsia="ja-JP"/>
        </w:rPr>
      </w:pPr>
      <w:ins w:id="98" w:author="Gerard" w:date="2015-08-07T21:36:00Z">
        <w:r>
          <w:rPr>
            <w:noProof/>
          </w:rPr>
          <w:t>2.6.2. Continuous Variables</w:t>
        </w:r>
        <w:r>
          <w:rPr>
            <w:noProof/>
          </w:rPr>
          <w:tab/>
        </w:r>
        <w:r>
          <w:rPr>
            <w:noProof/>
          </w:rPr>
          <w:fldChar w:fldCharType="begin"/>
        </w:r>
        <w:r>
          <w:rPr>
            <w:noProof/>
          </w:rPr>
          <w:instrText xml:space="preserve"> PAGEREF _Toc300602713 \h </w:instrText>
        </w:r>
        <w:r>
          <w:rPr>
            <w:noProof/>
          </w:rPr>
        </w:r>
      </w:ins>
      <w:r>
        <w:rPr>
          <w:noProof/>
        </w:rPr>
        <w:fldChar w:fldCharType="separate"/>
      </w:r>
      <w:ins w:id="99" w:author="Gerard" w:date="2015-08-07T21:36:00Z">
        <w:r>
          <w:rPr>
            <w:noProof/>
          </w:rPr>
          <w:t>25</w:t>
        </w:r>
        <w:r>
          <w:rPr>
            <w:noProof/>
          </w:rPr>
          <w:fldChar w:fldCharType="end"/>
        </w:r>
      </w:ins>
    </w:p>
    <w:p w14:paraId="15FF9286" w14:textId="77777777" w:rsidR="00AE264D" w:rsidRDefault="00AE264D">
      <w:pPr>
        <w:pStyle w:val="TOC2"/>
        <w:tabs>
          <w:tab w:val="right" w:leader="dot" w:pos="9350"/>
        </w:tabs>
        <w:rPr>
          <w:ins w:id="100" w:author="Gerard" w:date="2015-08-07T21:36:00Z"/>
          <w:rFonts w:asciiTheme="minorHAnsi" w:eastAsiaTheme="minorEastAsia" w:hAnsiTheme="minorHAnsi" w:cstheme="minorBidi"/>
          <w:noProof/>
          <w:lang w:eastAsia="ja-JP"/>
        </w:rPr>
      </w:pPr>
      <w:ins w:id="101" w:author="Gerard" w:date="2015-08-07T21:36:00Z">
        <w:r>
          <w:rPr>
            <w:noProof/>
          </w:rPr>
          <w:t>2.7. Triphasic and Multiphasic Materials</w:t>
        </w:r>
        <w:r>
          <w:rPr>
            <w:noProof/>
          </w:rPr>
          <w:tab/>
        </w:r>
        <w:r>
          <w:rPr>
            <w:noProof/>
          </w:rPr>
          <w:fldChar w:fldCharType="begin"/>
        </w:r>
        <w:r>
          <w:rPr>
            <w:noProof/>
          </w:rPr>
          <w:instrText xml:space="preserve"> PAGEREF _Toc300602714 \h </w:instrText>
        </w:r>
        <w:r>
          <w:rPr>
            <w:noProof/>
          </w:rPr>
        </w:r>
      </w:ins>
      <w:r>
        <w:rPr>
          <w:noProof/>
        </w:rPr>
        <w:fldChar w:fldCharType="separate"/>
      </w:r>
      <w:ins w:id="102" w:author="Gerard" w:date="2015-08-07T21:36:00Z">
        <w:r>
          <w:rPr>
            <w:noProof/>
          </w:rPr>
          <w:t>26</w:t>
        </w:r>
        <w:r>
          <w:rPr>
            <w:noProof/>
          </w:rPr>
          <w:fldChar w:fldCharType="end"/>
        </w:r>
      </w:ins>
    </w:p>
    <w:p w14:paraId="08A4D934" w14:textId="77777777" w:rsidR="00AE264D" w:rsidRDefault="00AE264D">
      <w:pPr>
        <w:pStyle w:val="TOC3"/>
        <w:tabs>
          <w:tab w:val="right" w:leader="dot" w:pos="9350"/>
        </w:tabs>
        <w:rPr>
          <w:ins w:id="103" w:author="Gerard" w:date="2015-08-07T21:36:00Z"/>
          <w:rFonts w:asciiTheme="minorHAnsi" w:eastAsiaTheme="minorEastAsia" w:hAnsiTheme="minorHAnsi" w:cstheme="minorBidi"/>
          <w:noProof/>
          <w:lang w:eastAsia="ja-JP"/>
        </w:rPr>
      </w:pPr>
      <w:ins w:id="104" w:author="Gerard" w:date="2015-08-07T21:36:00Z">
        <w:r>
          <w:rPr>
            <w:noProof/>
          </w:rPr>
          <w:t>2.7.1. Governing Equations</w:t>
        </w:r>
        <w:r>
          <w:rPr>
            <w:noProof/>
          </w:rPr>
          <w:tab/>
        </w:r>
        <w:r>
          <w:rPr>
            <w:noProof/>
          </w:rPr>
          <w:fldChar w:fldCharType="begin"/>
        </w:r>
        <w:r>
          <w:rPr>
            <w:noProof/>
          </w:rPr>
          <w:instrText xml:space="preserve"> PAGEREF _Toc300602715 \h </w:instrText>
        </w:r>
        <w:r>
          <w:rPr>
            <w:noProof/>
          </w:rPr>
        </w:r>
      </w:ins>
      <w:r>
        <w:rPr>
          <w:noProof/>
        </w:rPr>
        <w:fldChar w:fldCharType="separate"/>
      </w:r>
      <w:ins w:id="105" w:author="Gerard" w:date="2015-08-07T21:36:00Z">
        <w:r>
          <w:rPr>
            <w:noProof/>
          </w:rPr>
          <w:t>27</w:t>
        </w:r>
        <w:r>
          <w:rPr>
            <w:noProof/>
          </w:rPr>
          <w:fldChar w:fldCharType="end"/>
        </w:r>
      </w:ins>
    </w:p>
    <w:p w14:paraId="372D4E0C" w14:textId="77777777" w:rsidR="00AE264D" w:rsidRDefault="00AE264D">
      <w:pPr>
        <w:pStyle w:val="TOC2"/>
        <w:tabs>
          <w:tab w:val="right" w:leader="dot" w:pos="9350"/>
        </w:tabs>
        <w:rPr>
          <w:ins w:id="106" w:author="Gerard" w:date="2015-08-07T21:36:00Z"/>
          <w:rFonts w:asciiTheme="minorHAnsi" w:eastAsiaTheme="minorEastAsia" w:hAnsiTheme="minorHAnsi" w:cstheme="minorBidi"/>
          <w:noProof/>
          <w:lang w:eastAsia="ja-JP"/>
        </w:rPr>
      </w:pPr>
      <w:ins w:id="107" w:author="Gerard" w:date="2015-08-07T21:36:00Z">
        <w:r>
          <w:rPr>
            <w:noProof/>
          </w:rPr>
          <w:t>2.8. Mixture of Solids</w:t>
        </w:r>
        <w:r>
          <w:rPr>
            <w:noProof/>
          </w:rPr>
          <w:tab/>
        </w:r>
        <w:r>
          <w:rPr>
            <w:noProof/>
          </w:rPr>
          <w:fldChar w:fldCharType="begin"/>
        </w:r>
        <w:r>
          <w:rPr>
            <w:noProof/>
          </w:rPr>
          <w:instrText xml:space="preserve"> PAGEREF _Toc300602716 \h </w:instrText>
        </w:r>
        <w:r>
          <w:rPr>
            <w:noProof/>
          </w:rPr>
        </w:r>
      </w:ins>
      <w:r>
        <w:rPr>
          <w:noProof/>
        </w:rPr>
        <w:fldChar w:fldCharType="separate"/>
      </w:r>
      <w:ins w:id="108" w:author="Gerard" w:date="2015-08-07T21:36:00Z">
        <w:r>
          <w:rPr>
            <w:noProof/>
          </w:rPr>
          <w:t>29</w:t>
        </w:r>
        <w:r>
          <w:rPr>
            <w:noProof/>
          </w:rPr>
          <w:fldChar w:fldCharType="end"/>
        </w:r>
      </w:ins>
    </w:p>
    <w:p w14:paraId="6017F800" w14:textId="77777777" w:rsidR="00AE264D" w:rsidRDefault="00AE264D">
      <w:pPr>
        <w:pStyle w:val="TOC2"/>
        <w:tabs>
          <w:tab w:val="right" w:leader="dot" w:pos="9350"/>
        </w:tabs>
        <w:rPr>
          <w:ins w:id="109" w:author="Gerard" w:date="2015-08-07T21:36:00Z"/>
          <w:rFonts w:asciiTheme="minorHAnsi" w:eastAsiaTheme="minorEastAsia" w:hAnsiTheme="minorHAnsi" w:cstheme="minorBidi"/>
          <w:noProof/>
          <w:lang w:eastAsia="ja-JP"/>
        </w:rPr>
      </w:pPr>
      <w:ins w:id="110" w:author="Gerard" w:date="2015-08-07T21:36:00Z">
        <w:r>
          <w:rPr>
            <w:noProof/>
          </w:rPr>
          <w:t>2.9. Equilibrium Swelling</w:t>
        </w:r>
        <w:r>
          <w:rPr>
            <w:noProof/>
          </w:rPr>
          <w:tab/>
        </w:r>
        <w:r>
          <w:rPr>
            <w:noProof/>
          </w:rPr>
          <w:fldChar w:fldCharType="begin"/>
        </w:r>
        <w:r>
          <w:rPr>
            <w:noProof/>
          </w:rPr>
          <w:instrText xml:space="preserve"> PAGEREF _Toc300602717 \h </w:instrText>
        </w:r>
        <w:r>
          <w:rPr>
            <w:noProof/>
          </w:rPr>
        </w:r>
      </w:ins>
      <w:r>
        <w:rPr>
          <w:noProof/>
        </w:rPr>
        <w:fldChar w:fldCharType="separate"/>
      </w:r>
      <w:ins w:id="111" w:author="Gerard" w:date="2015-08-07T21:36:00Z">
        <w:r>
          <w:rPr>
            <w:noProof/>
          </w:rPr>
          <w:t>32</w:t>
        </w:r>
        <w:r>
          <w:rPr>
            <w:noProof/>
          </w:rPr>
          <w:fldChar w:fldCharType="end"/>
        </w:r>
      </w:ins>
    </w:p>
    <w:p w14:paraId="12920972" w14:textId="77777777" w:rsidR="00AE264D" w:rsidRDefault="00AE264D">
      <w:pPr>
        <w:pStyle w:val="TOC3"/>
        <w:tabs>
          <w:tab w:val="right" w:leader="dot" w:pos="9350"/>
        </w:tabs>
        <w:rPr>
          <w:ins w:id="112" w:author="Gerard" w:date="2015-08-07T21:36:00Z"/>
          <w:rFonts w:asciiTheme="minorHAnsi" w:eastAsiaTheme="minorEastAsia" w:hAnsiTheme="minorHAnsi" w:cstheme="minorBidi"/>
          <w:noProof/>
          <w:lang w:eastAsia="ja-JP"/>
        </w:rPr>
      </w:pPr>
      <w:ins w:id="113" w:author="Gerard" w:date="2015-08-07T21:36:00Z">
        <w:r>
          <w:rPr>
            <w:noProof/>
          </w:rPr>
          <w:t>2.9.1. Perfect Osmometer</w:t>
        </w:r>
        <w:r>
          <w:rPr>
            <w:noProof/>
          </w:rPr>
          <w:tab/>
        </w:r>
        <w:r>
          <w:rPr>
            <w:noProof/>
          </w:rPr>
          <w:fldChar w:fldCharType="begin"/>
        </w:r>
        <w:r>
          <w:rPr>
            <w:noProof/>
          </w:rPr>
          <w:instrText xml:space="preserve"> PAGEREF _Toc300602718 \h </w:instrText>
        </w:r>
        <w:r>
          <w:rPr>
            <w:noProof/>
          </w:rPr>
        </w:r>
      </w:ins>
      <w:r>
        <w:rPr>
          <w:noProof/>
        </w:rPr>
        <w:fldChar w:fldCharType="separate"/>
      </w:r>
      <w:ins w:id="114" w:author="Gerard" w:date="2015-08-07T21:36:00Z">
        <w:r>
          <w:rPr>
            <w:noProof/>
          </w:rPr>
          <w:t>33</w:t>
        </w:r>
        <w:r>
          <w:rPr>
            <w:noProof/>
          </w:rPr>
          <w:fldChar w:fldCharType="end"/>
        </w:r>
      </w:ins>
    </w:p>
    <w:p w14:paraId="07810E0B" w14:textId="77777777" w:rsidR="00AE264D" w:rsidRDefault="00AE264D">
      <w:pPr>
        <w:pStyle w:val="TOC3"/>
        <w:tabs>
          <w:tab w:val="right" w:leader="dot" w:pos="9350"/>
        </w:tabs>
        <w:rPr>
          <w:ins w:id="115" w:author="Gerard" w:date="2015-08-07T21:36:00Z"/>
          <w:rFonts w:asciiTheme="minorHAnsi" w:eastAsiaTheme="minorEastAsia" w:hAnsiTheme="minorHAnsi" w:cstheme="minorBidi"/>
          <w:noProof/>
          <w:lang w:eastAsia="ja-JP"/>
        </w:rPr>
      </w:pPr>
      <w:ins w:id="116" w:author="Gerard" w:date="2015-08-07T21:36:00Z">
        <w:r>
          <w:rPr>
            <w:noProof/>
          </w:rPr>
          <w:t>2.9.2. Cell Growth</w:t>
        </w:r>
        <w:r>
          <w:rPr>
            <w:noProof/>
          </w:rPr>
          <w:tab/>
        </w:r>
        <w:r>
          <w:rPr>
            <w:noProof/>
          </w:rPr>
          <w:fldChar w:fldCharType="begin"/>
        </w:r>
        <w:r>
          <w:rPr>
            <w:noProof/>
          </w:rPr>
          <w:instrText xml:space="preserve"> PAGEREF _Toc300602719 \h </w:instrText>
        </w:r>
        <w:r>
          <w:rPr>
            <w:noProof/>
          </w:rPr>
        </w:r>
      </w:ins>
      <w:r>
        <w:rPr>
          <w:noProof/>
        </w:rPr>
        <w:fldChar w:fldCharType="separate"/>
      </w:r>
      <w:ins w:id="117" w:author="Gerard" w:date="2015-08-07T21:36:00Z">
        <w:r>
          <w:rPr>
            <w:noProof/>
          </w:rPr>
          <w:t>33</w:t>
        </w:r>
        <w:r>
          <w:rPr>
            <w:noProof/>
          </w:rPr>
          <w:fldChar w:fldCharType="end"/>
        </w:r>
      </w:ins>
    </w:p>
    <w:p w14:paraId="7D04753D" w14:textId="77777777" w:rsidR="00AE264D" w:rsidRDefault="00AE264D">
      <w:pPr>
        <w:pStyle w:val="TOC3"/>
        <w:tabs>
          <w:tab w:val="right" w:leader="dot" w:pos="9350"/>
        </w:tabs>
        <w:rPr>
          <w:ins w:id="118" w:author="Gerard" w:date="2015-08-07T21:36:00Z"/>
          <w:rFonts w:asciiTheme="minorHAnsi" w:eastAsiaTheme="minorEastAsia" w:hAnsiTheme="minorHAnsi" w:cstheme="minorBidi"/>
          <w:noProof/>
          <w:lang w:eastAsia="ja-JP"/>
        </w:rPr>
      </w:pPr>
      <w:ins w:id="119" w:author="Gerard" w:date="2015-08-07T21:36:00Z">
        <w:r>
          <w:rPr>
            <w:noProof/>
          </w:rPr>
          <w:t>2.9.3. Donnan Equilibrium Swelling</w:t>
        </w:r>
        <w:r>
          <w:rPr>
            <w:noProof/>
          </w:rPr>
          <w:tab/>
        </w:r>
        <w:r>
          <w:rPr>
            <w:noProof/>
          </w:rPr>
          <w:fldChar w:fldCharType="begin"/>
        </w:r>
        <w:r>
          <w:rPr>
            <w:noProof/>
          </w:rPr>
          <w:instrText xml:space="preserve"> PAGEREF _Toc300602720 \h </w:instrText>
        </w:r>
        <w:r>
          <w:rPr>
            <w:noProof/>
          </w:rPr>
        </w:r>
      </w:ins>
      <w:r>
        <w:rPr>
          <w:noProof/>
        </w:rPr>
        <w:fldChar w:fldCharType="separate"/>
      </w:r>
      <w:ins w:id="120" w:author="Gerard" w:date="2015-08-07T21:36:00Z">
        <w:r>
          <w:rPr>
            <w:noProof/>
          </w:rPr>
          <w:t>34</w:t>
        </w:r>
        <w:r>
          <w:rPr>
            <w:noProof/>
          </w:rPr>
          <w:fldChar w:fldCharType="end"/>
        </w:r>
      </w:ins>
    </w:p>
    <w:p w14:paraId="2F129CAC" w14:textId="77777777" w:rsidR="00AE264D" w:rsidRDefault="00AE264D">
      <w:pPr>
        <w:pStyle w:val="TOC2"/>
        <w:tabs>
          <w:tab w:val="right" w:leader="dot" w:pos="9350"/>
        </w:tabs>
        <w:rPr>
          <w:ins w:id="121" w:author="Gerard" w:date="2015-08-07T21:36:00Z"/>
          <w:rFonts w:asciiTheme="minorHAnsi" w:eastAsiaTheme="minorEastAsia" w:hAnsiTheme="minorHAnsi" w:cstheme="minorBidi"/>
          <w:noProof/>
          <w:lang w:eastAsia="ja-JP"/>
        </w:rPr>
      </w:pPr>
      <w:ins w:id="122" w:author="Gerard" w:date="2015-08-07T21:36:00Z">
        <w:r>
          <w:rPr>
            <w:noProof/>
          </w:rPr>
          <w:t>2.10. Chemical Reactions</w:t>
        </w:r>
        <w:r>
          <w:rPr>
            <w:noProof/>
          </w:rPr>
          <w:tab/>
        </w:r>
        <w:r>
          <w:rPr>
            <w:noProof/>
          </w:rPr>
          <w:fldChar w:fldCharType="begin"/>
        </w:r>
        <w:r>
          <w:rPr>
            <w:noProof/>
          </w:rPr>
          <w:instrText xml:space="preserve"> PAGEREF _Toc300602721 \h </w:instrText>
        </w:r>
        <w:r>
          <w:rPr>
            <w:noProof/>
          </w:rPr>
        </w:r>
      </w:ins>
      <w:r>
        <w:rPr>
          <w:noProof/>
        </w:rPr>
        <w:fldChar w:fldCharType="separate"/>
      </w:r>
      <w:ins w:id="123" w:author="Gerard" w:date="2015-08-07T21:36:00Z">
        <w:r>
          <w:rPr>
            <w:noProof/>
          </w:rPr>
          <w:t>36</w:t>
        </w:r>
        <w:r>
          <w:rPr>
            <w:noProof/>
          </w:rPr>
          <w:fldChar w:fldCharType="end"/>
        </w:r>
      </w:ins>
    </w:p>
    <w:p w14:paraId="78114188" w14:textId="77777777" w:rsidR="00AE264D" w:rsidRDefault="00AE264D">
      <w:pPr>
        <w:pStyle w:val="TOC3"/>
        <w:tabs>
          <w:tab w:val="right" w:leader="dot" w:pos="9350"/>
        </w:tabs>
        <w:rPr>
          <w:ins w:id="124" w:author="Gerard" w:date="2015-08-07T21:36:00Z"/>
          <w:rFonts w:asciiTheme="minorHAnsi" w:eastAsiaTheme="minorEastAsia" w:hAnsiTheme="minorHAnsi" w:cstheme="minorBidi"/>
          <w:noProof/>
          <w:lang w:eastAsia="ja-JP"/>
        </w:rPr>
      </w:pPr>
      <w:ins w:id="125" w:author="Gerard" w:date="2015-08-07T21:36:00Z">
        <w:r>
          <w:rPr>
            <w:noProof/>
          </w:rPr>
          <w:t>2.10.1. Solid Matrix and Solid-Bound Molecular Constituents</w:t>
        </w:r>
        <w:r>
          <w:rPr>
            <w:noProof/>
          </w:rPr>
          <w:tab/>
        </w:r>
        <w:r>
          <w:rPr>
            <w:noProof/>
          </w:rPr>
          <w:fldChar w:fldCharType="begin"/>
        </w:r>
        <w:r>
          <w:rPr>
            <w:noProof/>
          </w:rPr>
          <w:instrText xml:space="preserve"> PAGEREF _Toc300602722 \h </w:instrText>
        </w:r>
        <w:r>
          <w:rPr>
            <w:noProof/>
          </w:rPr>
        </w:r>
      </w:ins>
      <w:r>
        <w:rPr>
          <w:noProof/>
        </w:rPr>
        <w:fldChar w:fldCharType="separate"/>
      </w:r>
      <w:ins w:id="126" w:author="Gerard" w:date="2015-08-07T21:36:00Z">
        <w:r>
          <w:rPr>
            <w:noProof/>
          </w:rPr>
          <w:t>36</w:t>
        </w:r>
        <w:r>
          <w:rPr>
            <w:noProof/>
          </w:rPr>
          <w:fldChar w:fldCharType="end"/>
        </w:r>
      </w:ins>
    </w:p>
    <w:p w14:paraId="490BF072" w14:textId="77777777" w:rsidR="00AE264D" w:rsidRDefault="00AE264D">
      <w:pPr>
        <w:pStyle w:val="TOC3"/>
        <w:tabs>
          <w:tab w:val="right" w:leader="dot" w:pos="9350"/>
        </w:tabs>
        <w:rPr>
          <w:ins w:id="127" w:author="Gerard" w:date="2015-08-07T21:36:00Z"/>
          <w:rFonts w:asciiTheme="minorHAnsi" w:eastAsiaTheme="minorEastAsia" w:hAnsiTheme="minorHAnsi" w:cstheme="minorBidi"/>
          <w:noProof/>
          <w:lang w:eastAsia="ja-JP"/>
        </w:rPr>
      </w:pPr>
      <w:ins w:id="128" w:author="Gerard" w:date="2015-08-07T21:36:00Z">
        <w:r>
          <w:rPr>
            <w:noProof/>
          </w:rPr>
          <w:t>2.10.2. Solutes</w:t>
        </w:r>
        <w:r>
          <w:rPr>
            <w:noProof/>
          </w:rPr>
          <w:tab/>
        </w:r>
        <w:r>
          <w:rPr>
            <w:noProof/>
          </w:rPr>
          <w:fldChar w:fldCharType="begin"/>
        </w:r>
        <w:r>
          <w:rPr>
            <w:noProof/>
          </w:rPr>
          <w:instrText xml:space="preserve"> PAGEREF _Toc300602723 \h </w:instrText>
        </w:r>
        <w:r>
          <w:rPr>
            <w:noProof/>
          </w:rPr>
        </w:r>
      </w:ins>
      <w:r>
        <w:rPr>
          <w:noProof/>
        </w:rPr>
        <w:fldChar w:fldCharType="separate"/>
      </w:r>
      <w:ins w:id="129" w:author="Gerard" w:date="2015-08-07T21:36:00Z">
        <w:r>
          <w:rPr>
            <w:noProof/>
          </w:rPr>
          <w:t>37</w:t>
        </w:r>
        <w:r>
          <w:rPr>
            <w:noProof/>
          </w:rPr>
          <w:fldChar w:fldCharType="end"/>
        </w:r>
      </w:ins>
    </w:p>
    <w:p w14:paraId="6A1430EF" w14:textId="77777777" w:rsidR="00AE264D" w:rsidRDefault="00AE264D">
      <w:pPr>
        <w:pStyle w:val="TOC3"/>
        <w:tabs>
          <w:tab w:val="right" w:leader="dot" w:pos="9350"/>
        </w:tabs>
        <w:rPr>
          <w:ins w:id="130" w:author="Gerard" w:date="2015-08-07T21:36:00Z"/>
          <w:rFonts w:asciiTheme="minorHAnsi" w:eastAsiaTheme="minorEastAsia" w:hAnsiTheme="minorHAnsi" w:cstheme="minorBidi"/>
          <w:noProof/>
          <w:lang w:eastAsia="ja-JP"/>
        </w:rPr>
      </w:pPr>
      <w:ins w:id="131" w:author="Gerard" w:date="2015-08-07T21:36:00Z">
        <w:r>
          <w:rPr>
            <w:noProof/>
          </w:rPr>
          <w:t>2.10.3. Mixture with Negligible Solute Volume Fraction</w:t>
        </w:r>
        <w:r>
          <w:rPr>
            <w:noProof/>
          </w:rPr>
          <w:tab/>
        </w:r>
        <w:r>
          <w:rPr>
            <w:noProof/>
          </w:rPr>
          <w:fldChar w:fldCharType="begin"/>
        </w:r>
        <w:r>
          <w:rPr>
            <w:noProof/>
          </w:rPr>
          <w:instrText xml:space="preserve"> PAGEREF _Toc300602724 \h </w:instrText>
        </w:r>
        <w:r>
          <w:rPr>
            <w:noProof/>
          </w:rPr>
        </w:r>
      </w:ins>
      <w:r>
        <w:rPr>
          <w:noProof/>
        </w:rPr>
        <w:fldChar w:fldCharType="separate"/>
      </w:r>
      <w:ins w:id="132" w:author="Gerard" w:date="2015-08-07T21:36:00Z">
        <w:r>
          <w:rPr>
            <w:noProof/>
          </w:rPr>
          <w:t>38</w:t>
        </w:r>
        <w:r>
          <w:rPr>
            <w:noProof/>
          </w:rPr>
          <w:fldChar w:fldCharType="end"/>
        </w:r>
      </w:ins>
    </w:p>
    <w:p w14:paraId="23A633C4" w14:textId="77777777" w:rsidR="00AE264D" w:rsidRDefault="00AE264D">
      <w:pPr>
        <w:pStyle w:val="TOC3"/>
        <w:tabs>
          <w:tab w:val="right" w:leader="dot" w:pos="9350"/>
        </w:tabs>
        <w:rPr>
          <w:ins w:id="133" w:author="Gerard" w:date="2015-08-07T21:36:00Z"/>
          <w:rFonts w:asciiTheme="minorHAnsi" w:eastAsiaTheme="minorEastAsia" w:hAnsiTheme="minorHAnsi" w:cstheme="minorBidi"/>
          <w:noProof/>
          <w:lang w:eastAsia="ja-JP"/>
        </w:rPr>
      </w:pPr>
      <w:ins w:id="134" w:author="Gerard" w:date="2015-08-07T21:36:00Z">
        <w:r>
          <w:rPr>
            <w:noProof/>
          </w:rPr>
          <w:t>2.10.4. Chemical Kinetics</w:t>
        </w:r>
        <w:r>
          <w:rPr>
            <w:noProof/>
          </w:rPr>
          <w:tab/>
        </w:r>
        <w:r>
          <w:rPr>
            <w:noProof/>
          </w:rPr>
          <w:fldChar w:fldCharType="begin"/>
        </w:r>
        <w:r>
          <w:rPr>
            <w:noProof/>
          </w:rPr>
          <w:instrText xml:space="preserve"> PAGEREF _Toc300602725 \h </w:instrText>
        </w:r>
        <w:r>
          <w:rPr>
            <w:noProof/>
          </w:rPr>
        </w:r>
      </w:ins>
      <w:r>
        <w:rPr>
          <w:noProof/>
        </w:rPr>
        <w:fldChar w:fldCharType="separate"/>
      </w:r>
      <w:ins w:id="135" w:author="Gerard" w:date="2015-08-07T21:36:00Z">
        <w:r>
          <w:rPr>
            <w:noProof/>
          </w:rPr>
          <w:t>38</w:t>
        </w:r>
        <w:r>
          <w:rPr>
            <w:noProof/>
          </w:rPr>
          <w:fldChar w:fldCharType="end"/>
        </w:r>
      </w:ins>
    </w:p>
    <w:p w14:paraId="3A1CB21B" w14:textId="77777777" w:rsidR="00AE264D" w:rsidRDefault="00AE264D">
      <w:pPr>
        <w:pStyle w:val="TOC1"/>
        <w:rPr>
          <w:ins w:id="136" w:author="Gerard" w:date="2015-08-07T21:36:00Z"/>
          <w:rFonts w:asciiTheme="minorHAnsi" w:eastAsiaTheme="minorEastAsia" w:hAnsiTheme="minorHAnsi" w:cstheme="minorBidi"/>
          <w:b w:val="0"/>
          <w:lang w:eastAsia="ja-JP"/>
        </w:rPr>
      </w:pPr>
      <w:ins w:id="137" w:author="Gerard" w:date="2015-08-07T21:36:00Z">
        <w:r>
          <w:t>Chapter 3. The Nonlinear FE Method</w:t>
        </w:r>
        <w:r>
          <w:tab/>
        </w:r>
        <w:r>
          <w:fldChar w:fldCharType="begin"/>
        </w:r>
        <w:r>
          <w:instrText xml:space="preserve"> PAGEREF _Toc300602726 \h </w:instrText>
        </w:r>
      </w:ins>
      <w:r>
        <w:fldChar w:fldCharType="separate"/>
      </w:r>
      <w:ins w:id="138" w:author="Gerard" w:date="2015-08-07T21:36:00Z">
        <w:r>
          <w:t>40</w:t>
        </w:r>
        <w:r>
          <w:fldChar w:fldCharType="end"/>
        </w:r>
      </w:ins>
    </w:p>
    <w:p w14:paraId="79E98FB8" w14:textId="77777777" w:rsidR="00AE264D" w:rsidRDefault="00AE264D">
      <w:pPr>
        <w:pStyle w:val="TOC2"/>
        <w:tabs>
          <w:tab w:val="right" w:leader="dot" w:pos="9350"/>
        </w:tabs>
        <w:rPr>
          <w:ins w:id="139" w:author="Gerard" w:date="2015-08-07T21:36:00Z"/>
          <w:rFonts w:asciiTheme="minorHAnsi" w:eastAsiaTheme="minorEastAsia" w:hAnsiTheme="minorHAnsi" w:cstheme="minorBidi"/>
          <w:noProof/>
          <w:lang w:eastAsia="ja-JP"/>
        </w:rPr>
      </w:pPr>
      <w:ins w:id="140" w:author="Gerard" w:date="2015-08-07T21:36:00Z">
        <w:r>
          <w:rPr>
            <w:noProof/>
          </w:rPr>
          <w:t>3.1. Weak formulation for Solid Materials</w:t>
        </w:r>
        <w:r>
          <w:rPr>
            <w:noProof/>
          </w:rPr>
          <w:tab/>
        </w:r>
        <w:r>
          <w:rPr>
            <w:noProof/>
          </w:rPr>
          <w:fldChar w:fldCharType="begin"/>
        </w:r>
        <w:r>
          <w:rPr>
            <w:noProof/>
          </w:rPr>
          <w:instrText xml:space="preserve"> PAGEREF _Toc300602727 \h </w:instrText>
        </w:r>
        <w:r>
          <w:rPr>
            <w:noProof/>
          </w:rPr>
        </w:r>
      </w:ins>
      <w:r>
        <w:rPr>
          <w:noProof/>
        </w:rPr>
        <w:fldChar w:fldCharType="separate"/>
      </w:r>
      <w:ins w:id="141" w:author="Gerard" w:date="2015-08-07T21:36:00Z">
        <w:r>
          <w:rPr>
            <w:noProof/>
          </w:rPr>
          <w:t>40</w:t>
        </w:r>
        <w:r>
          <w:rPr>
            <w:noProof/>
          </w:rPr>
          <w:fldChar w:fldCharType="end"/>
        </w:r>
      </w:ins>
    </w:p>
    <w:p w14:paraId="103B84DA" w14:textId="77777777" w:rsidR="00AE264D" w:rsidRDefault="00AE264D">
      <w:pPr>
        <w:pStyle w:val="TOC3"/>
        <w:tabs>
          <w:tab w:val="right" w:leader="dot" w:pos="9350"/>
        </w:tabs>
        <w:rPr>
          <w:ins w:id="142" w:author="Gerard" w:date="2015-08-07T21:36:00Z"/>
          <w:rFonts w:asciiTheme="minorHAnsi" w:eastAsiaTheme="minorEastAsia" w:hAnsiTheme="minorHAnsi" w:cstheme="minorBidi"/>
          <w:noProof/>
          <w:lang w:eastAsia="ja-JP"/>
        </w:rPr>
      </w:pPr>
      <w:ins w:id="143" w:author="Gerard" w:date="2015-08-07T21:36:00Z">
        <w:r>
          <w:rPr>
            <w:noProof/>
          </w:rPr>
          <w:t>3.1.1. Linearization</w:t>
        </w:r>
        <w:r>
          <w:rPr>
            <w:noProof/>
          </w:rPr>
          <w:tab/>
        </w:r>
        <w:r>
          <w:rPr>
            <w:noProof/>
          </w:rPr>
          <w:fldChar w:fldCharType="begin"/>
        </w:r>
        <w:r>
          <w:rPr>
            <w:noProof/>
          </w:rPr>
          <w:instrText xml:space="preserve"> PAGEREF _Toc300602728 \h </w:instrText>
        </w:r>
        <w:r>
          <w:rPr>
            <w:noProof/>
          </w:rPr>
        </w:r>
      </w:ins>
      <w:r>
        <w:rPr>
          <w:noProof/>
        </w:rPr>
        <w:fldChar w:fldCharType="separate"/>
      </w:r>
      <w:ins w:id="144" w:author="Gerard" w:date="2015-08-07T21:36:00Z">
        <w:r>
          <w:rPr>
            <w:noProof/>
          </w:rPr>
          <w:t>40</w:t>
        </w:r>
        <w:r>
          <w:rPr>
            <w:noProof/>
          </w:rPr>
          <w:fldChar w:fldCharType="end"/>
        </w:r>
      </w:ins>
    </w:p>
    <w:p w14:paraId="56644E2D" w14:textId="77777777" w:rsidR="00AE264D" w:rsidRDefault="00AE264D">
      <w:pPr>
        <w:pStyle w:val="TOC3"/>
        <w:tabs>
          <w:tab w:val="right" w:leader="dot" w:pos="9350"/>
        </w:tabs>
        <w:rPr>
          <w:ins w:id="145" w:author="Gerard" w:date="2015-08-07T21:36:00Z"/>
          <w:rFonts w:asciiTheme="minorHAnsi" w:eastAsiaTheme="minorEastAsia" w:hAnsiTheme="minorHAnsi" w:cstheme="minorBidi"/>
          <w:noProof/>
          <w:lang w:eastAsia="ja-JP"/>
        </w:rPr>
      </w:pPr>
      <w:ins w:id="146" w:author="Gerard" w:date="2015-08-07T21:36:00Z">
        <w:r>
          <w:rPr>
            <w:noProof/>
          </w:rPr>
          <w:t>3.1.2. Discretization</w:t>
        </w:r>
        <w:r>
          <w:rPr>
            <w:noProof/>
          </w:rPr>
          <w:tab/>
        </w:r>
        <w:r>
          <w:rPr>
            <w:noProof/>
          </w:rPr>
          <w:fldChar w:fldCharType="begin"/>
        </w:r>
        <w:r>
          <w:rPr>
            <w:noProof/>
          </w:rPr>
          <w:instrText xml:space="preserve"> PAGEREF _Toc300602729 \h </w:instrText>
        </w:r>
        <w:r>
          <w:rPr>
            <w:noProof/>
          </w:rPr>
        </w:r>
      </w:ins>
      <w:r>
        <w:rPr>
          <w:noProof/>
        </w:rPr>
        <w:fldChar w:fldCharType="separate"/>
      </w:r>
      <w:ins w:id="147" w:author="Gerard" w:date="2015-08-07T21:36:00Z">
        <w:r>
          <w:rPr>
            <w:noProof/>
          </w:rPr>
          <w:t>41</w:t>
        </w:r>
        <w:r>
          <w:rPr>
            <w:noProof/>
          </w:rPr>
          <w:fldChar w:fldCharType="end"/>
        </w:r>
      </w:ins>
    </w:p>
    <w:p w14:paraId="6117E9EA" w14:textId="77777777" w:rsidR="00AE264D" w:rsidRDefault="00AE264D">
      <w:pPr>
        <w:pStyle w:val="TOC2"/>
        <w:tabs>
          <w:tab w:val="right" w:leader="dot" w:pos="9350"/>
        </w:tabs>
        <w:rPr>
          <w:ins w:id="148" w:author="Gerard" w:date="2015-08-07T21:36:00Z"/>
          <w:rFonts w:asciiTheme="minorHAnsi" w:eastAsiaTheme="minorEastAsia" w:hAnsiTheme="minorHAnsi" w:cstheme="minorBidi"/>
          <w:noProof/>
          <w:lang w:eastAsia="ja-JP"/>
        </w:rPr>
      </w:pPr>
      <w:ins w:id="149" w:author="Gerard" w:date="2015-08-07T21:36:00Z">
        <w:r>
          <w:rPr>
            <w:noProof/>
          </w:rPr>
          <w:t>3.2. Weak formulation for biphasic materials</w:t>
        </w:r>
        <w:r>
          <w:rPr>
            <w:noProof/>
          </w:rPr>
          <w:tab/>
        </w:r>
        <w:r>
          <w:rPr>
            <w:noProof/>
          </w:rPr>
          <w:fldChar w:fldCharType="begin"/>
        </w:r>
        <w:r>
          <w:rPr>
            <w:noProof/>
          </w:rPr>
          <w:instrText xml:space="preserve"> PAGEREF _Toc300602730 \h </w:instrText>
        </w:r>
        <w:r>
          <w:rPr>
            <w:noProof/>
          </w:rPr>
        </w:r>
      </w:ins>
      <w:r>
        <w:rPr>
          <w:noProof/>
        </w:rPr>
        <w:fldChar w:fldCharType="separate"/>
      </w:r>
      <w:ins w:id="150" w:author="Gerard" w:date="2015-08-07T21:36:00Z">
        <w:r>
          <w:rPr>
            <w:noProof/>
          </w:rPr>
          <w:t>44</w:t>
        </w:r>
        <w:r>
          <w:rPr>
            <w:noProof/>
          </w:rPr>
          <w:fldChar w:fldCharType="end"/>
        </w:r>
      </w:ins>
    </w:p>
    <w:p w14:paraId="6D75A07A" w14:textId="77777777" w:rsidR="00AE264D" w:rsidRDefault="00AE264D">
      <w:pPr>
        <w:pStyle w:val="TOC3"/>
        <w:tabs>
          <w:tab w:val="right" w:leader="dot" w:pos="9350"/>
        </w:tabs>
        <w:rPr>
          <w:ins w:id="151" w:author="Gerard" w:date="2015-08-07T21:36:00Z"/>
          <w:rFonts w:asciiTheme="minorHAnsi" w:eastAsiaTheme="minorEastAsia" w:hAnsiTheme="minorHAnsi" w:cstheme="minorBidi"/>
          <w:noProof/>
          <w:lang w:eastAsia="ja-JP"/>
        </w:rPr>
      </w:pPr>
      <w:ins w:id="152" w:author="Gerard" w:date="2015-08-07T21:36:00Z">
        <w:r>
          <w:rPr>
            <w:noProof/>
          </w:rPr>
          <w:t>3.2.1. Linearization</w:t>
        </w:r>
        <w:r>
          <w:rPr>
            <w:noProof/>
          </w:rPr>
          <w:tab/>
        </w:r>
        <w:r>
          <w:rPr>
            <w:noProof/>
          </w:rPr>
          <w:fldChar w:fldCharType="begin"/>
        </w:r>
        <w:r>
          <w:rPr>
            <w:noProof/>
          </w:rPr>
          <w:instrText xml:space="preserve"> PAGEREF _Toc300602731 \h </w:instrText>
        </w:r>
        <w:r>
          <w:rPr>
            <w:noProof/>
          </w:rPr>
        </w:r>
      </w:ins>
      <w:r>
        <w:rPr>
          <w:noProof/>
        </w:rPr>
        <w:fldChar w:fldCharType="separate"/>
      </w:r>
      <w:ins w:id="153" w:author="Gerard" w:date="2015-08-07T21:36:00Z">
        <w:r>
          <w:rPr>
            <w:noProof/>
          </w:rPr>
          <w:t>44</w:t>
        </w:r>
        <w:r>
          <w:rPr>
            <w:noProof/>
          </w:rPr>
          <w:fldChar w:fldCharType="end"/>
        </w:r>
      </w:ins>
    </w:p>
    <w:p w14:paraId="549A6CCB" w14:textId="77777777" w:rsidR="00AE264D" w:rsidRDefault="00AE264D">
      <w:pPr>
        <w:pStyle w:val="TOC3"/>
        <w:tabs>
          <w:tab w:val="right" w:leader="dot" w:pos="9350"/>
        </w:tabs>
        <w:rPr>
          <w:ins w:id="154" w:author="Gerard" w:date="2015-08-07T21:36:00Z"/>
          <w:rFonts w:asciiTheme="minorHAnsi" w:eastAsiaTheme="minorEastAsia" w:hAnsiTheme="minorHAnsi" w:cstheme="minorBidi"/>
          <w:noProof/>
          <w:lang w:eastAsia="ja-JP"/>
        </w:rPr>
      </w:pPr>
      <w:ins w:id="155" w:author="Gerard" w:date="2015-08-07T21:36:00Z">
        <w:r>
          <w:rPr>
            <w:noProof/>
          </w:rPr>
          <w:t>3.2.2. Discretization</w:t>
        </w:r>
        <w:r>
          <w:rPr>
            <w:noProof/>
          </w:rPr>
          <w:tab/>
        </w:r>
        <w:r>
          <w:rPr>
            <w:noProof/>
          </w:rPr>
          <w:fldChar w:fldCharType="begin"/>
        </w:r>
        <w:r>
          <w:rPr>
            <w:noProof/>
          </w:rPr>
          <w:instrText xml:space="preserve"> PAGEREF _Toc300602732 \h </w:instrText>
        </w:r>
        <w:r>
          <w:rPr>
            <w:noProof/>
          </w:rPr>
        </w:r>
      </w:ins>
      <w:r>
        <w:rPr>
          <w:noProof/>
        </w:rPr>
        <w:fldChar w:fldCharType="separate"/>
      </w:r>
      <w:ins w:id="156" w:author="Gerard" w:date="2015-08-07T21:36:00Z">
        <w:r>
          <w:rPr>
            <w:noProof/>
          </w:rPr>
          <w:t>46</w:t>
        </w:r>
        <w:r>
          <w:rPr>
            <w:noProof/>
          </w:rPr>
          <w:fldChar w:fldCharType="end"/>
        </w:r>
      </w:ins>
    </w:p>
    <w:p w14:paraId="434C86FB" w14:textId="77777777" w:rsidR="00AE264D" w:rsidRDefault="00AE264D">
      <w:pPr>
        <w:pStyle w:val="TOC2"/>
        <w:tabs>
          <w:tab w:val="right" w:leader="dot" w:pos="9350"/>
        </w:tabs>
        <w:rPr>
          <w:ins w:id="157" w:author="Gerard" w:date="2015-08-07T21:36:00Z"/>
          <w:rFonts w:asciiTheme="minorHAnsi" w:eastAsiaTheme="minorEastAsia" w:hAnsiTheme="minorHAnsi" w:cstheme="minorBidi"/>
          <w:noProof/>
          <w:lang w:eastAsia="ja-JP"/>
        </w:rPr>
      </w:pPr>
      <w:ins w:id="158" w:author="Gerard" w:date="2015-08-07T21:36:00Z">
        <w:r>
          <w:rPr>
            <w:noProof/>
          </w:rPr>
          <w:t>3.3. Weak Formulation for Biphasic-Solute Materials</w:t>
        </w:r>
        <w:r>
          <w:rPr>
            <w:noProof/>
          </w:rPr>
          <w:tab/>
        </w:r>
        <w:r>
          <w:rPr>
            <w:noProof/>
          </w:rPr>
          <w:fldChar w:fldCharType="begin"/>
        </w:r>
        <w:r>
          <w:rPr>
            <w:noProof/>
          </w:rPr>
          <w:instrText xml:space="preserve"> PAGEREF _Toc300602733 \h </w:instrText>
        </w:r>
        <w:r>
          <w:rPr>
            <w:noProof/>
          </w:rPr>
        </w:r>
      </w:ins>
      <w:r>
        <w:rPr>
          <w:noProof/>
        </w:rPr>
        <w:fldChar w:fldCharType="separate"/>
      </w:r>
      <w:ins w:id="159" w:author="Gerard" w:date="2015-08-07T21:36:00Z">
        <w:r>
          <w:rPr>
            <w:noProof/>
          </w:rPr>
          <w:t>48</w:t>
        </w:r>
        <w:r>
          <w:rPr>
            <w:noProof/>
          </w:rPr>
          <w:fldChar w:fldCharType="end"/>
        </w:r>
      </w:ins>
    </w:p>
    <w:p w14:paraId="69E31FDA" w14:textId="77777777" w:rsidR="00AE264D" w:rsidRDefault="00AE264D">
      <w:pPr>
        <w:pStyle w:val="TOC3"/>
        <w:tabs>
          <w:tab w:val="right" w:leader="dot" w:pos="9350"/>
        </w:tabs>
        <w:rPr>
          <w:ins w:id="160" w:author="Gerard" w:date="2015-08-07T21:36:00Z"/>
          <w:rFonts w:asciiTheme="minorHAnsi" w:eastAsiaTheme="minorEastAsia" w:hAnsiTheme="minorHAnsi" w:cstheme="minorBidi"/>
          <w:noProof/>
          <w:lang w:eastAsia="ja-JP"/>
        </w:rPr>
      </w:pPr>
      <w:ins w:id="161" w:author="Gerard" w:date="2015-08-07T21:36:00Z">
        <w:r>
          <w:rPr>
            <w:noProof/>
          </w:rPr>
          <w:t>3.3.1. Linearization of Internal Virtual Work</w:t>
        </w:r>
        <w:r>
          <w:rPr>
            <w:noProof/>
          </w:rPr>
          <w:tab/>
        </w:r>
        <w:r>
          <w:rPr>
            <w:noProof/>
          </w:rPr>
          <w:fldChar w:fldCharType="begin"/>
        </w:r>
        <w:r>
          <w:rPr>
            <w:noProof/>
          </w:rPr>
          <w:instrText xml:space="preserve"> PAGEREF _Toc300602734 \h </w:instrText>
        </w:r>
        <w:r>
          <w:rPr>
            <w:noProof/>
          </w:rPr>
        </w:r>
      </w:ins>
      <w:r>
        <w:rPr>
          <w:noProof/>
        </w:rPr>
        <w:fldChar w:fldCharType="separate"/>
      </w:r>
      <w:ins w:id="162" w:author="Gerard" w:date="2015-08-07T21:36:00Z">
        <w:r>
          <w:rPr>
            <w:noProof/>
          </w:rPr>
          <w:t>50</w:t>
        </w:r>
        <w:r>
          <w:rPr>
            <w:noProof/>
          </w:rPr>
          <w:fldChar w:fldCharType="end"/>
        </w:r>
      </w:ins>
    </w:p>
    <w:p w14:paraId="4949D1C6" w14:textId="77777777" w:rsidR="00AE264D" w:rsidRDefault="00AE264D">
      <w:pPr>
        <w:pStyle w:val="TOC3"/>
        <w:tabs>
          <w:tab w:val="right" w:leader="dot" w:pos="9350"/>
        </w:tabs>
        <w:rPr>
          <w:ins w:id="163" w:author="Gerard" w:date="2015-08-07T21:36:00Z"/>
          <w:rFonts w:asciiTheme="minorHAnsi" w:eastAsiaTheme="minorEastAsia" w:hAnsiTheme="minorHAnsi" w:cstheme="minorBidi"/>
          <w:noProof/>
          <w:lang w:eastAsia="ja-JP"/>
        </w:rPr>
      </w:pPr>
      <w:ins w:id="164" w:author="Gerard" w:date="2015-08-07T21:36:00Z">
        <w:r>
          <w:rPr>
            <w:noProof/>
          </w:rPr>
          <w:lastRenderedPageBreak/>
          <w:t>3.3.2. Linearization of External Virtual Work</w:t>
        </w:r>
        <w:r>
          <w:rPr>
            <w:noProof/>
          </w:rPr>
          <w:tab/>
        </w:r>
        <w:r>
          <w:rPr>
            <w:noProof/>
          </w:rPr>
          <w:fldChar w:fldCharType="begin"/>
        </w:r>
        <w:r>
          <w:rPr>
            <w:noProof/>
          </w:rPr>
          <w:instrText xml:space="preserve"> PAGEREF _Toc300602735 \h </w:instrText>
        </w:r>
        <w:r>
          <w:rPr>
            <w:noProof/>
          </w:rPr>
        </w:r>
      </w:ins>
      <w:r>
        <w:rPr>
          <w:noProof/>
        </w:rPr>
        <w:fldChar w:fldCharType="separate"/>
      </w:r>
      <w:ins w:id="165" w:author="Gerard" w:date="2015-08-07T21:36:00Z">
        <w:r>
          <w:rPr>
            <w:noProof/>
          </w:rPr>
          <w:t>53</w:t>
        </w:r>
        <w:r>
          <w:rPr>
            <w:noProof/>
          </w:rPr>
          <w:fldChar w:fldCharType="end"/>
        </w:r>
      </w:ins>
    </w:p>
    <w:p w14:paraId="30018221" w14:textId="77777777" w:rsidR="00AE264D" w:rsidRDefault="00AE264D">
      <w:pPr>
        <w:pStyle w:val="TOC3"/>
        <w:tabs>
          <w:tab w:val="right" w:leader="dot" w:pos="9350"/>
        </w:tabs>
        <w:rPr>
          <w:ins w:id="166" w:author="Gerard" w:date="2015-08-07T21:36:00Z"/>
          <w:rFonts w:asciiTheme="minorHAnsi" w:eastAsiaTheme="minorEastAsia" w:hAnsiTheme="minorHAnsi" w:cstheme="minorBidi"/>
          <w:noProof/>
          <w:lang w:eastAsia="ja-JP"/>
        </w:rPr>
      </w:pPr>
      <w:ins w:id="167" w:author="Gerard" w:date="2015-08-07T21:36:00Z">
        <w:r>
          <w:rPr>
            <w:noProof/>
          </w:rPr>
          <w:t>3.3.3. Discretization</w:t>
        </w:r>
        <w:r>
          <w:rPr>
            <w:noProof/>
          </w:rPr>
          <w:tab/>
        </w:r>
        <w:r>
          <w:rPr>
            <w:noProof/>
          </w:rPr>
          <w:fldChar w:fldCharType="begin"/>
        </w:r>
        <w:r>
          <w:rPr>
            <w:noProof/>
          </w:rPr>
          <w:instrText xml:space="preserve"> PAGEREF _Toc300602736 \h </w:instrText>
        </w:r>
        <w:r>
          <w:rPr>
            <w:noProof/>
          </w:rPr>
        </w:r>
      </w:ins>
      <w:r>
        <w:rPr>
          <w:noProof/>
        </w:rPr>
        <w:fldChar w:fldCharType="separate"/>
      </w:r>
      <w:ins w:id="168" w:author="Gerard" w:date="2015-08-07T21:36:00Z">
        <w:r>
          <w:rPr>
            <w:noProof/>
          </w:rPr>
          <w:t>54</w:t>
        </w:r>
        <w:r>
          <w:rPr>
            <w:noProof/>
          </w:rPr>
          <w:fldChar w:fldCharType="end"/>
        </w:r>
      </w:ins>
    </w:p>
    <w:p w14:paraId="44EA06BA" w14:textId="77777777" w:rsidR="00AE264D" w:rsidRDefault="00AE264D">
      <w:pPr>
        <w:pStyle w:val="TOC2"/>
        <w:tabs>
          <w:tab w:val="right" w:leader="dot" w:pos="9350"/>
        </w:tabs>
        <w:rPr>
          <w:ins w:id="169" w:author="Gerard" w:date="2015-08-07T21:36:00Z"/>
          <w:rFonts w:asciiTheme="minorHAnsi" w:eastAsiaTheme="minorEastAsia" w:hAnsiTheme="minorHAnsi" w:cstheme="minorBidi"/>
          <w:noProof/>
          <w:lang w:eastAsia="ja-JP"/>
        </w:rPr>
      </w:pPr>
      <w:ins w:id="170" w:author="Gerard" w:date="2015-08-07T21:36:00Z">
        <w:r>
          <w:rPr>
            <w:noProof/>
          </w:rPr>
          <w:t>3.4. Weak Formulation for Multiphasic Materials</w:t>
        </w:r>
        <w:r>
          <w:rPr>
            <w:noProof/>
          </w:rPr>
          <w:tab/>
        </w:r>
        <w:r>
          <w:rPr>
            <w:noProof/>
          </w:rPr>
          <w:fldChar w:fldCharType="begin"/>
        </w:r>
        <w:r>
          <w:rPr>
            <w:noProof/>
          </w:rPr>
          <w:instrText xml:space="preserve"> PAGEREF _Toc300602737 \h </w:instrText>
        </w:r>
        <w:r>
          <w:rPr>
            <w:noProof/>
          </w:rPr>
        </w:r>
      </w:ins>
      <w:r>
        <w:rPr>
          <w:noProof/>
        </w:rPr>
        <w:fldChar w:fldCharType="separate"/>
      </w:r>
      <w:ins w:id="171" w:author="Gerard" w:date="2015-08-07T21:36:00Z">
        <w:r>
          <w:rPr>
            <w:noProof/>
          </w:rPr>
          <w:t>58</w:t>
        </w:r>
        <w:r>
          <w:rPr>
            <w:noProof/>
          </w:rPr>
          <w:fldChar w:fldCharType="end"/>
        </w:r>
      </w:ins>
    </w:p>
    <w:p w14:paraId="6110E622" w14:textId="77777777" w:rsidR="00AE264D" w:rsidRDefault="00AE264D">
      <w:pPr>
        <w:pStyle w:val="TOC3"/>
        <w:tabs>
          <w:tab w:val="right" w:leader="dot" w:pos="9350"/>
        </w:tabs>
        <w:rPr>
          <w:ins w:id="172" w:author="Gerard" w:date="2015-08-07T21:36:00Z"/>
          <w:rFonts w:asciiTheme="minorHAnsi" w:eastAsiaTheme="minorEastAsia" w:hAnsiTheme="minorHAnsi" w:cstheme="minorBidi"/>
          <w:noProof/>
          <w:lang w:eastAsia="ja-JP"/>
        </w:rPr>
      </w:pPr>
      <w:ins w:id="173" w:author="Gerard" w:date="2015-08-07T21:36:00Z">
        <w:r>
          <w:rPr>
            <w:noProof/>
          </w:rPr>
          <w:t>3.4.1. Chemical Reactions</w:t>
        </w:r>
        <w:r>
          <w:rPr>
            <w:noProof/>
          </w:rPr>
          <w:tab/>
        </w:r>
        <w:r>
          <w:rPr>
            <w:noProof/>
          </w:rPr>
          <w:fldChar w:fldCharType="begin"/>
        </w:r>
        <w:r>
          <w:rPr>
            <w:noProof/>
          </w:rPr>
          <w:instrText xml:space="preserve"> PAGEREF _Toc300602738 \h </w:instrText>
        </w:r>
        <w:r>
          <w:rPr>
            <w:noProof/>
          </w:rPr>
        </w:r>
      </w:ins>
      <w:r>
        <w:rPr>
          <w:noProof/>
        </w:rPr>
        <w:fldChar w:fldCharType="separate"/>
      </w:r>
      <w:ins w:id="174" w:author="Gerard" w:date="2015-08-07T21:36:00Z">
        <w:r>
          <w:rPr>
            <w:noProof/>
          </w:rPr>
          <w:t>59</w:t>
        </w:r>
        <w:r>
          <w:rPr>
            <w:noProof/>
          </w:rPr>
          <w:fldChar w:fldCharType="end"/>
        </w:r>
      </w:ins>
    </w:p>
    <w:p w14:paraId="60599B03" w14:textId="77777777" w:rsidR="00AE264D" w:rsidRDefault="00AE264D">
      <w:pPr>
        <w:pStyle w:val="TOC2"/>
        <w:tabs>
          <w:tab w:val="right" w:leader="dot" w:pos="9350"/>
        </w:tabs>
        <w:rPr>
          <w:ins w:id="175" w:author="Gerard" w:date="2015-08-07T21:36:00Z"/>
          <w:rFonts w:asciiTheme="minorHAnsi" w:eastAsiaTheme="minorEastAsia" w:hAnsiTheme="minorHAnsi" w:cstheme="minorBidi"/>
          <w:noProof/>
          <w:lang w:eastAsia="ja-JP"/>
        </w:rPr>
      </w:pPr>
      <w:ins w:id="176" w:author="Gerard" w:date="2015-08-07T21:36:00Z">
        <w:r>
          <w:rPr>
            <w:noProof/>
          </w:rPr>
          <w:t>3.5. Newton-Raphson Method</w:t>
        </w:r>
        <w:r>
          <w:rPr>
            <w:noProof/>
          </w:rPr>
          <w:tab/>
        </w:r>
        <w:r>
          <w:rPr>
            <w:noProof/>
          </w:rPr>
          <w:fldChar w:fldCharType="begin"/>
        </w:r>
        <w:r>
          <w:rPr>
            <w:noProof/>
          </w:rPr>
          <w:instrText xml:space="preserve"> PAGEREF _Toc300602739 \h </w:instrText>
        </w:r>
        <w:r>
          <w:rPr>
            <w:noProof/>
          </w:rPr>
        </w:r>
      </w:ins>
      <w:r>
        <w:rPr>
          <w:noProof/>
        </w:rPr>
        <w:fldChar w:fldCharType="separate"/>
      </w:r>
      <w:ins w:id="177" w:author="Gerard" w:date="2015-08-07T21:36:00Z">
        <w:r>
          <w:rPr>
            <w:noProof/>
          </w:rPr>
          <w:t>59</w:t>
        </w:r>
        <w:r>
          <w:rPr>
            <w:noProof/>
          </w:rPr>
          <w:fldChar w:fldCharType="end"/>
        </w:r>
      </w:ins>
    </w:p>
    <w:p w14:paraId="689CBB2C" w14:textId="77777777" w:rsidR="00AE264D" w:rsidRDefault="00AE264D">
      <w:pPr>
        <w:pStyle w:val="TOC3"/>
        <w:tabs>
          <w:tab w:val="right" w:leader="dot" w:pos="9350"/>
        </w:tabs>
        <w:rPr>
          <w:ins w:id="178" w:author="Gerard" w:date="2015-08-07T21:36:00Z"/>
          <w:rFonts w:asciiTheme="minorHAnsi" w:eastAsiaTheme="minorEastAsia" w:hAnsiTheme="minorHAnsi" w:cstheme="minorBidi"/>
          <w:noProof/>
          <w:lang w:eastAsia="ja-JP"/>
        </w:rPr>
      </w:pPr>
      <w:ins w:id="179" w:author="Gerard" w:date="2015-08-07T21:36:00Z">
        <w:r>
          <w:rPr>
            <w:noProof/>
          </w:rPr>
          <w:t>3.5.1. Full Newton Method</w:t>
        </w:r>
        <w:r>
          <w:rPr>
            <w:noProof/>
          </w:rPr>
          <w:tab/>
        </w:r>
        <w:r>
          <w:rPr>
            <w:noProof/>
          </w:rPr>
          <w:fldChar w:fldCharType="begin"/>
        </w:r>
        <w:r>
          <w:rPr>
            <w:noProof/>
          </w:rPr>
          <w:instrText xml:space="preserve"> PAGEREF _Toc300602740 \h </w:instrText>
        </w:r>
        <w:r>
          <w:rPr>
            <w:noProof/>
          </w:rPr>
        </w:r>
      </w:ins>
      <w:r>
        <w:rPr>
          <w:noProof/>
        </w:rPr>
        <w:fldChar w:fldCharType="separate"/>
      </w:r>
      <w:ins w:id="180" w:author="Gerard" w:date="2015-08-07T21:36:00Z">
        <w:r>
          <w:rPr>
            <w:noProof/>
          </w:rPr>
          <w:t>59</w:t>
        </w:r>
        <w:r>
          <w:rPr>
            <w:noProof/>
          </w:rPr>
          <w:fldChar w:fldCharType="end"/>
        </w:r>
      </w:ins>
    </w:p>
    <w:p w14:paraId="5FC57534" w14:textId="77777777" w:rsidR="00AE264D" w:rsidRDefault="00AE264D">
      <w:pPr>
        <w:pStyle w:val="TOC3"/>
        <w:tabs>
          <w:tab w:val="right" w:leader="dot" w:pos="9350"/>
        </w:tabs>
        <w:rPr>
          <w:ins w:id="181" w:author="Gerard" w:date="2015-08-07T21:36:00Z"/>
          <w:rFonts w:asciiTheme="minorHAnsi" w:eastAsiaTheme="minorEastAsia" w:hAnsiTheme="minorHAnsi" w:cstheme="minorBidi"/>
          <w:noProof/>
          <w:lang w:eastAsia="ja-JP"/>
        </w:rPr>
      </w:pPr>
      <w:ins w:id="182" w:author="Gerard" w:date="2015-08-07T21:36:00Z">
        <w:r>
          <w:rPr>
            <w:noProof/>
          </w:rPr>
          <w:t>3.5.2. BFGS Method</w:t>
        </w:r>
        <w:r>
          <w:rPr>
            <w:noProof/>
          </w:rPr>
          <w:tab/>
        </w:r>
        <w:r>
          <w:rPr>
            <w:noProof/>
          </w:rPr>
          <w:fldChar w:fldCharType="begin"/>
        </w:r>
        <w:r>
          <w:rPr>
            <w:noProof/>
          </w:rPr>
          <w:instrText xml:space="preserve"> PAGEREF _Toc300602741 \h </w:instrText>
        </w:r>
        <w:r>
          <w:rPr>
            <w:noProof/>
          </w:rPr>
        </w:r>
      </w:ins>
      <w:r>
        <w:rPr>
          <w:noProof/>
        </w:rPr>
        <w:fldChar w:fldCharType="separate"/>
      </w:r>
      <w:ins w:id="183" w:author="Gerard" w:date="2015-08-07T21:36:00Z">
        <w:r>
          <w:rPr>
            <w:noProof/>
          </w:rPr>
          <w:t>59</w:t>
        </w:r>
        <w:r>
          <w:rPr>
            <w:noProof/>
          </w:rPr>
          <w:fldChar w:fldCharType="end"/>
        </w:r>
      </w:ins>
    </w:p>
    <w:p w14:paraId="352E2D26" w14:textId="77777777" w:rsidR="00AE264D" w:rsidRDefault="00AE264D">
      <w:pPr>
        <w:pStyle w:val="TOC3"/>
        <w:tabs>
          <w:tab w:val="right" w:leader="dot" w:pos="9350"/>
        </w:tabs>
        <w:rPr>
          <w:ins w:id="184" w:author="Gerard" w:date="2015-08-07T21:36:00Z"/>
          <w:rFonts w:asciiTheme="minorHAnsi" w:eastAsiaTheme="minorEastAsia" w:hAnsiTheme="minorHAnsi" w:cstheme="minorBidi"/>
          <w:noProof/>
          <w:lang w:eastAsia="ja-JP"/>
        </w:rPr>
      </w:pPr>
      <w:ins w:id="185" w:author="Gerard" w:date="2015-08-07T21:36:00Z">
        <w:r>
          <w:rPr>
            <w:noProof/>
          </w:rPr>
          <w:t>3.5.3. Line Search Method</w:t>
        </w:r>
        <w:r>
          <w:rPr>
            <w:noProof/>
          </w:rPr>
          <w:tab/>
        </w:r>
        <w:r>
          <w:rPr>
            <w:noProof/>
          </w:rPr>
          <w:fldChar w:fldCharType="begin"/>
        </w:r>
        <w:r>
          <w:rPr>
            <w:noProof/>
          </w:rPr>
          <w:instrText xml:space="preserve"> PAGEREF _Toc300602742 \h </w:instrText>
        </w:r>
        <w:r>
          <w:rPr>
            <w:noProof/>
          </w:rPr>
        </w:r>
      </w:ins>
      <w:r>
        <w:rPr>
          <w:noProof/>
        </w:rPr>
        <w:fldChar w:fldCharType="separate"/>
      </w:r>
      <w:ins w:id="186" w:author="Gerard" w:date="2015-08-07T21:36:00Z">
        <w:r>
          <w:rPr>
            <w:noProof/>
          </w:rPr>
          <w:t>61</w:t>
        </w:r>
        <w:r>
          <w:rPr>
            <w:noProof/>
          </w:rPr>
          <w:fldChar w:fldCharType="end"/>
        </w:r>
      </w:ins>
    </w:p>
    <w:p w14:paraId="4786DBCD" w14:textId="77777777" w:rsidR="00AE264D" w:rsidRDefault="00AE264D">
      <w:pPr>
        <w:pStyle w:val="TOC1"/>
        <w:rPr>
          <w:ins w:id="187" w:author="Gerard" w:date="2015-08-07T21:36:00Z"/>
          <w:rFonts w:asciiTheme="minorHAnsi" w:eastAsiaTheme="minorEastAsia" w:hAnsiTheme="minorHAnsi" w:cstheme="minorBidi"/>
          <w:b w:val="0"/>
          <w:lang w:eastAsia="ja-JP"/>
        </w:rPr>
      </w:pPr>
      <w:ins w:id="188" w:author="Gerard" w:date="2015-08-07T21:36:00Z">
        <w:r>
          <w:t>Chapter 4. Element Library</w:t>
        </w:r>
        <w:r>
          <w:tab/>
        </w:r>
        <w:r>
          <w:fldChar w:fldCharType="begin"/>
        </w:r>
        <w:r>
          <w:instrText xml:space="preserve"> PAGEREF _Toc300602743 \h </w:instrText>
        </w:r>
      </w:ins>
      <w:r>
        <w:fldChar w:fldCharType="separate"/>
      </w:r>
      <w:ins w:id="189" w:author="Gerard" w:date="2015-08-07T21:36:00Z">
        <w:r>
          <w:t>62</w:t>
        </w:r>
        <w:r>
          <w:fldChar w:fldCharType="end"/>
        </w:r>
      </w:ins>
    </w:p>
    <w:p w14:paraId="1BAB2EE0" w14:textId="77777777" w:rsidR="00AE264D" w:rsidRDefault="00AE264D">
      <w:pPr>
        <w:pStyle w:val="TOC2"/>
        <w:tabs>
          <w:tab w:val="right" w:leader="dot" w:pos="9350"/>
        </w:tabs>
        <w:rPr>
          <w:ins w:id="190" w:author="Gerard" w:date="2015-08-07T21:36:00Z"/>
          <w:rFonts w:asciiTheme="minorHAnsi" w:eastAsiaTheme="minorEastAsia" w:hAnsiTheme="minorHAnsi" w:cstheme="minorBidi"/>
          <w:noProof/>
          <w:lang w:eastAsia="ja-JP"/>
        </w:rPr>
      </w:pPr>
      <w:ins w:id="191" w:author="Gerard" w:date="2015-08-07T21:36:00Z">
        <w:r>
          <w:rPr>
            <w:noProof/>
          </w:rPr>
          <w:t>4.1. Solid Elements</w:t>
        </w:r>
        <w:r>
          <w:rPr>
            <w:noProof/>
          </w:rPr>
          <w:tab/>
        </w:r>
        <w:r>
          <w:rPr>
            <w:noProof/>
          </w:rPr>
          <w:fldChar w:fldCharType="begin"/>
        </w:r>
        <w:r>
          <w:rPr>
            <w:noProof/>
          </w:rPr>
          <w:instrText xml:space="preserve"> PAGEREF _Toc300602744 \h </w:instrText>
        </w:r>
        <w:r>
          <w:rPr>
            <w:noProof/>
          </w:rPr>
        </w:r>
      </w:ins>
      <w:r>
        <w:rPr>
          <w:noProof/>
        </w:rPr>
        <w:fldChar w:fldCharType="separate"/>
      </w:r>
      <w:ins w:id="192" w:author="Gerard" w:date="2015-08-07T21:36:00Z">
        <w:r>
          <w:rPr>
            <w:noProof/>
          </w:rPr>
          <w:t>62</w:t>
        </w:r>
        <w:r>
          <w:rPr>
            <w:noProof/>
          </w:rPr>
          <w:fldChar w:fldCharType="end"/>
        </w:r>
      </w:ins>
    </w:p>
    <w:p w14:paraId="11321454" w14:textId="77777777" w:rsidR="00AE264D" w:rsidRDefault="00AE264D">
      <w:pPr>
        <w:pStyle w:val="TOC3"/>
        <w:tabs>
          <w:tab w:val="right" w:leader="dot" w:pos="9350"/>
        </w:tabs>
        <w:rPr>
          <w:ins w:id="193" w:author="Gerard" w:date="2015-08-07T21:36:00Z"/>
          <w:rFonts w:asciiTheme="minorHAnsi" w:eastAsiaTheme="minorEastAsia" w:hAnsiTheme="minorHAnsi" w:cstheme="minorBidi"/>
          <w:noProof/>
          <w:lang w:eastAsia="ja-JP"/>
        </w:rPr>
      </w:pPr>
      <w:ins w:id="194" w:author="Gerard" w:date="2015-08-07T21:36:00Z">
        <w:r>
          <w:rPr>
            <w:noProof/>
          </w:rPr>
          <w:t>4.1.1. Hexahedral Elements</w:t>
        </w:r>
        <w:r>
          <w:rPr>
            <w:noProof/>
          </w:rPr>
          <w:tab/>
        </w:r>
        <w:r>
          <w:rPr>
            <w:noProof/>
          </w:rPr>
          <w:fldChar w:fldCharType="begin"/>
        </w:r>
        <w:r>
          <w:rPr>
            <w:noProof/>
          </w:rPr>
          <w:instrText xml:space="preserve"> PAGEREF _Toc300602745 \h </w:instrText>
        </w:r>
        <w:r>
          <w:rPr>
            <w:noProof/>
          </w:rPr>
        </w:r>
      </w:ins>
      <w:r>
        <w:rPr>
          <w:noProof/>
        </w:rPr>
        <w:fldChar w:fldCharType="separate"/>
      </w:r>
      <w:ins w:id="195" w:author="Gerard" w:date="2015-08-07T21:36:00Z">
        <w:r>
          <w:rPr>
            <w:noProof/>
          </w:rPr>
          <w:t>62</w:t>
        </w:r>
        <w:r>
          <w:rPr>
            <w:noProof/>
          </w:rPr>
          <w:fldChar w:fldCharType="end"/>
        </w:r>
      </w:ins>
    </w:p>
    <w:p w14:paraId="4942A2E5" w14:textId="77777777" w:rsidR="00AE264D" w:rsidRDefault="00AE264D">
      <w:pPr>
        <w:pStyle w:val="TOC3"/>
        <w:tabs>
          <w:tab w:val="right" w:leader="dot" w:pos="9350"/>
        </w:tabs>
        <w:rPr>
          <w:ins w:id="196" w:author="Gerard" w:date="2015-08-07T21:36:00Z"/>
          <w:rFonts w:asciiTheme="minorHAnsi" w:eastAsiaTheme="minorEastAsia" w:hAnsiTheme="minorHAnsi" w:cstheme="minorBidi"/>
          <w:noProof/>
          <w:lang w:eastAsia="ja-JP"/>
        </w:rPr>
      </w:pPr>
      <w:ins w:id="197" w:author="Gerard" w:date="2015-08-07T21:36:00Z">
        <w:r>
          <w:rPr>
            <w:noProof/>
          </w:rPr>
          <w:t>4.1.2. Pentahedral Elements</w:t>
        </w:r>
        <w:r>
          <w:rPr>
            <w:noProof/>
          </w:rPr>
          <w:tab/>
        </w:r>
        <w:r>
          <w:rPr>
            <w:noProof/>
          </w:rPr>
          <w:fldChar w:fldCharType="begin"/>
        </w:r>
        <w:r>
          <w:rPr>
            <w:noProof/>
          </w:rPr>
          <w:instrText xml:space="preserve"> PAGEREF _Toc300602746 \h </w:instrText>
        </w:r>
        <w:r>
          <w:rPr>
            <w:noProof/>
          </w:rPr>
        </w:r>
      </w:ins>
      <w:r>
        <w:rPr>
          <w:noProof/>
        </w:rPr>
        <w:fldChar w:fldCharType="separate"/>
      </w:r>
      <w:ins w:id="198" w:author="Gerard" w:date="2015-08-07T21:36:00Z">
        <w:r>
          <w:rPr>
            <w:noProof/>
          </w:rPr>
          <w:t>63</w:t>
        </w:r>
        <w:r>
          <w:rPr>
            <w:noProof/>
          </w:rPr>
          <w:fldChar w:fldCharType="end"/>
        </w:r>
      </w:ins>
    </w:p>
    <w:p w14:paraId="1C7016DE" w14:textId="77777777" w:rsidR="00AE264D" w:rsidRDefault="00AE264D">
      <w:pPr>
        <w:pStyle w:val="TOC3"/>
        <w:tabs>
          <w:tab w:val="right" w:leader="dot" w:pos="9350"/>
        </w:tabs>
        <w:rPr>
          <w:ins w:id="199" w:author="Gerard" w:date="2015-08-07T21:36:00Z"/>
          <w:rFonts w:asciiTheme="minorHAnsi" w:eastAsiaTheme="minorEastAsia" w:hAnsiTheme="minorHAnsi" w:cstheme="minorBidi"/>
          <w:noProof/>
          <w:lang w:eastAsia="ja-JP"/>
        </w:rPr>
      </w:pPr>
      <w:ins w:id="200" w:author="Gerard" w:date="2015-08-07T21:36:00Z">
        <w:r>
          <w:rPr>
            <w:noProof/>
          </w:rPr>
          <w:t>4.1.3. Tetrahedral Elements</w:t>
        </w:r>
        <w:r>
          <w:rPr>
            <w:noProof/>
          </w:rPr>
          <w:tab/>
        </w:r>
        <w:r>
          <w:rPr>
            <w:noProof/>
          </w:rPr>
          <w:fldChar w:fldCharType="begin"/>
        </w:r>
        <w:r>
          <w:rPr>
            <w:noProof/>
          </w:rPr>
          <w:instrText xml:space="preserve"> PAGEREF _Toc300602747 \h </w:instrText>
        </w:r>
        <w:r>
          <w:rPr>
            <w:noProof/>
          </w:rPr>
        </w:r>
      </w:ins>
      <w:r>
        <w:rPr>
          <w:noProof/>
        </w:rPr>
        <w:fldChar w:fldCharType="separate"/>
      </w:r>
      <w:ins w:id="201" w:author="Gerard" w:date="2015-08-07T21:36:00Z">
        <w:r>
          <w:rPr>
            <w:noProof/>
          </w:rPr>
          <w:t>64</w:t>
        </w:r>
        <w:r>
          <w:rPr>
            <w:noProof/>
          </w:rPr>
          <w:fldChar w:fldCharType="end"/>
        </w:r>
      </w:ins>
    </w:p>
    <w:p w14:paraId="1329F6CD" w14:textId="77777777" w:rsidR="00AE264D" w:rsidRDefault="00AE264D">
      <w:pPr>
        <w:pStyle w:val="TOC3"/>
        <w:tabs>
          <w:tab w:val="right" w:leader="dot" w:pos="9350"/>
        </w:tabs>
        <w:rPr>
          <w:ins w:id="202" w:author="Gerard" w:date="2015-08-07T21:36:00Z"/>
          <w:rFonts w:asciiTheme="minorHAnsi" w:eastAsiaTheme="minorEastAsia" w:hAnsiTheme="minorHAnsi" w:cstheme="minorBidi"/>
          <w:noProof/>
          <w:lang w:eastAsia="ja-JP"/>
        </w:rPr>
      </w:pPr>
      <w:ins w:id="203" w:author="Gerard" w:date="2015-08-07T21:36:00Z">
        <w:r>
          <w:rPr>
            <w:noProof/>
          </w:rPr>
          <w:t>4.1.4. Quadratic Tetrahedral Elements</w:t>
        </w:r>
        <w:r>
          <w:rPr>
            <w:noProof/>
          </w:rPr>
          <w:tab/>
        </w:r>
        <w:r>
          <w:rPr>
            <w:noProof/>
          </w:rPr>
          <w:fldChar w:fldCharType="begin"/>
        </w:r>
        <w:r>
          <w:rPr>
            <w:noProof/>
          </w:rPr>
          <w:instrText xml:space="preserve"> PAGEREF _Toc300602748 \h </w:instrText>
        </w:r>
        <w:r>
          <w:rPr>
            <w:noProof/>
          </w:rPr>
        </w:r>
      </w:ins>
      <w:r>
        <w:rPr>
          <w:noProof/>
        </w:rPr>
        <w:fldChar w:fldCharType="separate"/>
      </w:r>
      <w:ins w:id="204" w:author="Gerard" w:date="2015-08-07T21:36:00Z">
        <w:r>
          <w:rPr>
            <w:noProof/>
          </w:rPr>
          <w:t>65</w:t>
        </w:r>
        <w:r>
          <w:rPr>
            <w:noProof/>
          </w:rPr>
          <w:fldChar w:fldCharType="end"/>
        </w:r>
      </w:ins>
    </w:p>
    <w:p w14:paraId="4BEDDA22" w14:textId="77777777" w:rsidR="00AE264D" w:rsidRDefault="00AE264D">
      <w:pPr>
        <w:pStyle w:val="TOC2"/>
        <w:tabs>
          <w:tab w:val="right" w:leader="dot" w:pos="9350"/>
        </w:tabs>
        <w:rPr>
          <w:ins w:id="205" w:author="Gerard" w:date="2015-08-07T21:36:00Z"/>
          <w:rFonts w:asciiTheme="minorHAnsi" w:eastAsiaTheme="minorEastAsia" w:hAnsiTheme="minorHAnsi" w:cstheme="minorBidi"/>
          <w:noProof/>
          <w:lang w:eastAsia="ja-JP"/>
        </w:rPr>
      </w:pPr>
      <w:ins w:id="206" w:author="Gerard" w:date="2015-08-07T21:36:00Z">
        <w:r>
          <w:rPr>
            <w:noProof/>
          </w:rPr>
          <w:t>4.2. Shell Elements</w:t>
        </w:r>
        <w:r>
          <w:rPr>
            <w:noProof/>
          </w:rPr>
          <w:tab/>
        </w:r>
        <w:r>
          <w:rPr>
            <w:noProof/>
          </w:rPr>
          <w:fldChar w:fldCharType="begin"/>
        </w:r>
        <w:r>
          <w:rPr>
            <w:noProof/>
          </w:rPr>
          <w:instrText xml:space="preserve"> PAGEREF _Toc300602749 \h </w:instrText>
        </w:r>
        <w:r>
          <w:rPr>
            <w:noProof/>
          </w:rPr>
        </w:r>
      </w:ins>
      <w:r>
        <w:rPr>
          <w:noProof/>
        </w:rPr>
        <w:fldChar w:fldCharType="separate"/>
      </w:r>
      <w:ins w:id="207" w:author="Gerard" w:date="2015-08-07T21:36:00Z">
        <w:r>
          <w:rPr>
            <w:noProof/>
          </w:rPr>
          <w:t>68</w:t>
        </w:r>
        <w:r>
          <w:rPr>
            <w:noProof/>
          </w:rPr>
          <w:fldChar w:fldCharType="end"/>
        </w:r>
      </w:ins>
    </w:p>
    <w:p w14:paraId="7ED62503" w14:textId="77777777" w:rsidR="00AE264D" w:rsidRDefault="00AE264D">
      <w:pPr>
        <w:pStyle w:val="TOC3"/>
        <w:tabs>
          <w:tab w:val="right" w:leader="dot" w:pos="9350"/>
        </w:tabs>
        <w:rPr>
          <w:ins w:id="208" w:author="Gerard" w:date="2015-08-07T21:36:00Z"/>
          <w:rFonts w:asciiTheme="minorHAnsi" w:eastAsiaTheme="minorEastAsia" w:hAnsiTheme="minorHAnsi" w:cstheme="minorBidi"/>
          <w:noProof/>
          <w:lang w:eastAsia="ja-JP"/>
        </w:rPr>
      </w:pPr>
      <w:ins w:id="209" w:author="Gerard" w:date="2015-08-07T21:36:00Z">
        <w:r>
          <w:rPr>
            <w:noProof/>
          </w:rPr>
          <w:t>4.2.1. Shell formulation</w:t>
        </w:r>
        <w:r>
          <w:rPr>
            <w:noProof/>
          </w:rPr>
          <w:tab/>
        </w:r>
        <w:r>
          <w:rPr>
            <w:noProof/>
          </w:rPr>
          <w:fldChar w:fldCharType="begin"/>
        </w:r>
        <w:r>
          <w:rPr>
            <w:noProof/>
          </w:rPr>
          <w:instrText xml:space="preserve"> PAGEREF _Toc300602750 \h </w:instrText>
        </w:r>
        <w:r>
          <w:rPr>
            <w:noProof/>
          </w:rPr>
        </w:r>
      </w:ins>
      <w:r>
        <w:rPr>
          <w:noProof/>
        </w:rPr>
        <w:fldChar w:fldCharType="separate"/>
      </w:r>
      <w:ins w:id="210" w:author="Gerard" w:date="2015-08-07T21:36:00Z">
        <w:r>
          <w:rPr>
            <w:noProof/>
          </w:rPr>
          <w:t>69</w:t>
        </w:r>
        <w:r>
          <w:rPr>
            <w:noProof/>
          </w:rPr>
          <w:fldChar w:fldCharType="end"/>
        </w:r>
      </w:ins>
    </w:p>
    <w:p w14:paraId="7856DC0C" w14:textId="77777777" w:rsidR="00AE264D" w:rsidRDefault="00AE264D">
      <w:pPr>
        <w:pStyle w:val="TOC3"/>
        <w:tabs>
          <w:tab w:val="right" w:leader="dot" w:pos="9350"/>
        </w:tabs>
        <w:rPr>
          <w:ins w:id="211" w:author="Gerard" w:date="2015-08-07T21:36:00Z"/>
          <w:rFonts w:asciiTheme="minorHAnsi" w:eastAsiaTheme="minorEastAsia" w:hAnsiTheme="minorHAnsi" w:cstheme="minorBidi"/>
          <w:noProof/>
          <w:lang w:eastAsia="ja-JP"/>
        </w:rPr>
      </w:pPr>
      <w:ins w:id="212" w:author="Gerard" w:date="2015-08-07T21:36:00Z">
        <w:r>
          <w:rPr>
            <w:noProof/>
          </w:rPr>
          <w:t>4.2.2. Quadrilateral shells</w:t>
        </w:r>
        <w:r>
          <w:rPr>
            <w:noProof/>
          </w:rPr>
          <w:tab/>
        </w:r>
        <w:r>
          <w:rPr>
            <w:noProof/>
          </w:rPr>
          <w:fldChar w:fldCharType="begin"/>
        </w:r>
        <w:r>
          <w:rPr>
            <w:noProof/>
          </w:rPr>
          <w:instrText xml:space="preserve"> PAGEREF _Toc300602751 \h </w:instrText>
        </w:r>
        <w:r>
          <w:rPr>
            <w:noProof/>
          </w:rPr>
        </w:r>
      </w:ins>
      <w:r>
        <w:rPr>
          <w:noProof/>
        </w:rPr>
        <w:fldChar w:fldCharType="separate"/>
      </w:r>
      <w:ins w:id="213" w:author="Gerard" w:date="2015-08-07T21:36:00Z">
        <w:r>
          <w:rPr>
            <w:noProof/>
          </w:rPr>
          <w:t>70</w:t>
        </w:r>
        <w:r>
          <w:rPr>
            <w:noProof/>
          </w:rPr>
          <w:fldChar w:fldCharType="end"/>
        </w:r>
      </w:ins>
    </w:p>
    <w:p w14:paraId="3744B138" w14:textId="77777777" w:rsidR="00AE264D" w:rsidRDefault="00AE264D">
      <w:pPr>
        <w:pStyle w:val="TOC3"/>
        <w:tabs>
          <w:tab w:val="right" w:leader="dot" w:pos="9350"/>
        </w:tabs>
        <w:rPr>
          <w:ins w:id="214" w:author="Gerard" w:date="2015-08-07T21:36:00Z"/>
          <w:rFonts w:asciiTheme="minorHAnsi" w:eastAsiaTheme="minorEastAsia" w:hAnsiTheme="minorHAnsi" w:cstheme="minorBidi"/>
          <w:noProof/>
          <w:lang w:eastAsia="ja-JP"/>
        </w:rPr>
      </w:pPr>
      <w:ins w:id="215" w:author="Gerard" w:date="2015-08-07T21:36:00Z">
        <w:r>
          <w:rPr>
            <w:noProof/>
          </w:rPr>
          <w:t>4.2.3. Triangular shells</w:t>
        </w:r>
        <w:r>
          <w:rPr>
            <w:noProof/>
          </w:rPr>
          <w:tab/>
        </w:r>
        <w:r>
          <w:rPr>
            <w:noProof/>
          </w:rPr>
          <w:fldChar w:fldCharType="begin"/>
        </w:r>
        <w:r>
          <w:rPr>
            <w:noProof/>
          </w:rPr>
          <w:instrText xml:space="preserve"> PAGEREF _Toc300602752 \h </w:instrText>
        </w:r>
        <w:r>
          <w:rPr>
            <w:noProof/>
          </w:rPr>
        </w:r>
      </w:ins>
      <w:r>
        <w:rPr>
          <w:noProof/>
        </w:rPr>
        <w:fldChar w:fldCharType="separate"/>
      </w:r>
      <w:ins w:id="216" w:author="Gerard" w:date="2015-08-07T21:36:00Z">
        <w:r>
          <w:rPr>
            <w:noProof/>
          </w:rPr>
          <w:t>71</w:t>
        </w:r>
        <w:r>
          <w:rPr>
            <w:noProof/>
          </w:rPr>
          <w:fldChar w:fldCharType="end"/>
        </w:r>
      </w:ins>
    </w:p>
    <w:p w14:paraId="614F8ABB" w14:textId="77777777" w:rsidR="00AE264D" w:rsidRDefault="00AE264D">
      <w:pPr>
        <w:pStyle w:val="TOC1"/>
        <w:rPr>
          <w:ins w:id="217" w:author="Gerard" w:date="2015-08-07T21:36:00Z"/>
          <w:rFonts w:asciiTheme="minorHAnsi" w:eastAsiaTheme="minorEastAsia" w:hAnsiTheme="minorHAnsi" w:cstheme="minorBidi"/>
          <w:b w:val="0"/>
          <w:lang w:eastAsia="ja-JP"/>
        </w:rPr>
      </w:pPr>
      <w:ins w:id="218" w:author="Gerard" w:date="2015-08-07T21:36:00Z">
        <w:r>
          <w:t>Chapter 5. Constitutive Models</w:t>
        </w:r>
        <w:r>
          <w:tab/>
        </w:r>
        <w:r>
          <w:fldChar w:fldCharType="begin"/>
        </w:r>
        <w:r>
          <w:instrText xml:space="preserve"> PAGEREF _Toc300602753 \h </w:instrText>
        </w:r>
      </w:ins>
      <w:r>
        <w:fldChar w:fldCharType="separate"/>
      </w:r>
      <w:ins w:id="219" w:author="Gerard" w:date="2015-08-07T21:36:00Z">
        <w:r>
          <w:t>72</w:t>
        </w:r>
        <w:r>
          <w:fldChar w:fldCharType="end"/>
        </w:r>
      </w:ins>
    </w:p>
    <w:p w14:paraId="438A1C86" w14:textId="77777777" w:rsidR="00AE264D" w:rsidRDefault="00AE264D">
      <w:pPr>
        <w:pStyle w:val="TOC2"/>
        <w:tabs>
          <w:tab w:val="right" w:leader="dot" w:pos="9350"/>
        </w:tabs>
        <w:rPr>
          <w:ins w:id="220" w:author="Gerard" w:date="2015-08-07T21:36:00Z"/>
          <w:rFonts w:asciiTheme="minorHAnsi" w:eastAsiaTheme="minorEastAsia" w:hAnsiTheme="minorHAnsi" w:cstheme="minorBidi"/>
          <w:noProof/>
          <w:lang w:eastAsia="ja-JP"/>
        </w:rPr>
      </w:pPr>
      <w:ins w:id="221" w:author="Gerard" w:date="2015-08-07T21:36:00Z">
        <w:r>
          <w:rPr>
            <w:noProof/>
          </w:rPr>
          <w:t>5.1. Linear Elasticity</w:t>
        </w:r>
        <w:r>
          <w:rPr>
            <w:noProof/>
          </w:rPr>
          <w:tab/>
        </w:r>
        <w:r>
          <w:rPr>
            <w:noProof/>
          </w:rPr>
          <w:fldChar w:fldCharType="begin"/>
        </w:r>
        <w:r>
          <w:rPr>
            <w:noProof/>
          </w:rPr>
          <w:instrText xml:space="preserve"> PAGEREF _Toc300602754 \h </w:instrText>
        </w:r>
        <w:r>
          <w:rPr>
            <w:noProof/>
          </w:rPr>
        </w:r>
      </w:ins>
      <w:r>
        <w:rPr>
          <w:noProof/>
        </w:rPr>
        <w:fldChar w:fldCharType="separate"/>
      </w:r>
      <w:ins w:id="222" w:author="Gerard" w:date="2015-08-07T21:36:00Z">
        <w:r>
          <w:rPr>
            <w:noProof/>
          </w:rPr>
          <w:t>72</w:t>
        </w:r>
        <w:r>
          <w:rPr>
            <w:noProof/>
          </w:rPr>
          <w:fldChar w:fldCharType="end"/>
        </w:r>
      </w:ins>
    </w:p>
    <w:p w14:paraId="24750C6F" w14:textId="77777777" w:rsidR="00AE264D" w:rsidRDefault="00AE264D">
      <w:pPr>
        <w:pStyle w:val="TOC2"/>
        <w:tabs>
          <w:tab w:val="right" w:leader="dot" w:pos="9350"/>
        </w:tabs>
        <w:rPr>
          <w:ins w:id="223" w:author="Gerard" w:date="2015-08-07T21:36:00Z"/>
          <w:rFonts w:asciiTheme="minorHAnsi" w:eastAsiaTheme="minorEastAsia" w:hAnsiTheme="minorHAnsi" w:cstheme="minorBidi"/>
          <w:noProof/>
          <w:lang w:eastAsia="ja-JP"/>
        </w:rPr>
      </w:pPr>
      <w:ins w:id="224" w:author="Gerard" w:date="2015-08-07T21:36:00Z">
        <w:r>
          <w:rPr>
            <w:noProof/>
          </w:rPr>
          <w:t>5.2. Compressible Materials</w:t>
        </w:r>
        <w:r>
          <w:rPr>
            <w:noProof/>
          </w:rPr>
          <w:tab/>
        </w:r>
        <w:r>
          <w:rPr>
            <w:noProof/>
          </w:rPr>
          <w:fldChar w:fldCharType="begin"/>
        </w:r>
        <w:r>
          <w:rPr>
            <w:noProof/>
          </w:rPr>
          <w:instrText xml:space="preserve"> PAGEREF _Toc300602755 \h </w:instrText>
        </w:r>
        <w:r>
          <w:rPr>
            <w:noProof/>
          </w:rPr>
        </w:r>
      </w:ins>
      <w:r>
        <w:rPr>
          <w:noProof/>
        </w:rPr>
        <w:fldChar w:fldCharType="separate"/>
      </w:r>
      <w:ins w:id="225" w:author="Gerard" w:date="2015-08-07T21:36:00Z">
        <w:r>
          <w:rPr>
            <w:noProof/>
          </w:rPr>
          <w:t>74</w:t>
        </w:r>
        <w:r>
          <w:rPr>
            <w:noProof/>
          </w:rPr>
          <w:fldChar w:fldCharType="end"/>
        </w:r>
      </w:ins>
    </w:p>
    <w:p w14:paraId="396ACA4D" w14:textId="77777777" w:rsidR="00AE264D" w:rsidRDefault="00AE264D">
      <w:pPr>
        <w:pStyle w:val="TOC3"/>
        <w:tabs>
          <w:tab w:val="right" w:leader="dot" w:pos="9350"/>
        </w:tabs>
        <w:rPr>
          <w:ins w:id="226" w:author="Gerard" w:date="2015-08-07T21:36:00Z"/>
          <w:rFonts w:asciiTheme="minorHAnsi" w:eastAsiaTheme="minorEastAsia" w:hAnsiTheme="minorHAnsi" w:cstheme="minorBidi"/>
          <w:noProof/>
          <w:lang w:eastAsia="ja-JP"/>
        </w:rPr>
      </w:pPr>
      <w:ins w:id="227" w:author="Gerard" w:date="2015-08-07T21:36:00Z">
        <w:r>
          <w:rPr>
            <w:noProof/>
          </w:rPr>
          <w:t>5.2.1. Isotropic Elasticity</w:t>
        </w:r>
        <w:r>
          <w:rPr>
            <w:noProof/>
          </w:rPr>
          <w:tab/>
        </w:r>
        <w:r>
          <w:rPr>
            <w:noProof/>
          </w:rPr>
          <w:fldChar w:fldCharType="begin"/>
        </w:r>
        <w:r>
          <w:rPr>
            <w:noProof/>
          </w:rPr>
          <w:instrText xml:space="preserve"> PAGEREF _Toc300602756 \h </w:instrText>
        </w:r>
        <w:r>
          <w:rPr>
            <w:noProof/>
          </w:rPr>
        </w:r>
      </w:ins>
      <w:r>
        <w:rPr>
          <w:noProof/>
        </w:rPr>
        <w:fldChar w:fldCharType="separate"/>
      </w:r>
      <w:ins w:id="228" w:author="Gerard" w:date="2015-08-07T21:36:00Z">
        <w:r>
          <w:rPr>
            <w:noProof/>
          </w:rPr>
          <w:t>74</w:t>
        </w:r>
        <w:r>
          <w:rPr>
            <w:noProof/>
          </w:rPr>
          <w:fldChar w:fldCharType="end"/>
        </w:r>
      </w:ins>
    </w:p>
    <w:p w14:paraId="50DFCCDB" w14:textId="77777777" w:rsidR="00AE264D" w:rsidRDefault="00AE264D">
      <w:pPr>
        <w:pStyle w:val="TOC3"/>
        <w:tabs>
          <w:tab w:val="right" w:leader="dot" w:pos="9350"/>
        </w:tabs>
        <w:rPr>
          <w:ins w:id="229" w:author="Gerard" w:date="2015-08-07T21:36:00Z"/>
          <w:rFonts w:asciiTheme="minorHAnsi" w:eastAsiaTheme="minorEastAsia" w:hAnsiTheme="minorHAnsi" w:cstheme="minorBidi"/>
          <w:noProof/>
          <w:lang w:eastAsia="ja-JP"/>
        </w:rPr>
      </w:pPr>
      <w:ins w:id="230" w:author="Gerard" w:date="2015-08-07T21:36:00Z">
        <w:r>
          <w:rPr>
            <w:noProof/>
          </w:rPr>
          <w:t>5.2.2. Orthotropic Elasticity</w:t>
        </w:r>
        <w:r>
          <w:rPr>
            <w:noProof/>
          </w:rPr>
          <w:tab/>
        </w:r>
        <w:r>
          <w:rPr>
            <w:noProof/>
          </w:rPr>
          <w:fldChar w:fldCharType="begin"/>
        </w:r>
        <w:r>
          <w:rPr>
            <w:noProof/>
          </w:rPr>
          <w:instrText xml:space="preserve"> PAGEREF _Toc300602757 \h </w:instrText>
        </w:r>
        <w:r>
          <w:rPr>
            <w:noProof/>
          </w:rPr>
        </w:r>
      </w:ins>
      <w:r>
        <w:rPr>
          <w:noProof/>
        </w:rPr>
        <w:fldChar w:fldCharType="separate"/>
      </w:r>
      <w:ins w:id="231" w:author="Gerard" w:date="2015-08-07T21:36:00Z">
        <w:r>
          <w:rPr>
            <w:noProof/>
          </w:rPr>
          <w:t>74</w:t>
        </w:r>
        <w:r>
          <w:rPr>
            <w:noProof/>
          </w:rPr>
          <w:fldChar w:fldCharType="end"/>
        </w:r>
      </w:ins>
    </w:p>
    <w:p w14:paraId="34C2C214" w14:textId="77777777" w:rsidR="00AE264D" w:rsidRDefault="00AE264D">
      <w:pPr>
        <w:pStyle w:val="TOC3"/>
        <w:tabs>
          <w:tab w:val="right" w:leader="dot" w:pos="9350"/>
        </w:tabs>
        <w:rPr>
          <w:ins w:id="232" w:author="Gerard" w:date="2015-08-07T21:36:00Z"/>
          <w:rFonts w:asciiTheme="minorHAnsi" w:eastAsiaTheme="minorEastAsia" w:hAnsiTheme="minorHAnsi" w:cstheme="minorBidi"/>
          <w:noProof/>
          <w:lang w:eastAsia="ja-JP"/>
        </w:rPr>
      </w:pPr>
      <w:ins w:id="233" w:author="Gerard" w:date="2015-08-07T21:36:00Z">
        <w:r>
          <w:rPr>
            <w:noProof/>
          </w:rPr>
          <w:t>5.2.3. Neo-Hookean Hyperelasticity</w:t>
        </w:r>
        <w:r>
          <w:rPr>
            <w:noProof/>
          </w:rPr>
          <w:tab/>
        </w:r>
        <w:r>
          <w:rPr>
            <w:noProof/>
          </w:rPr>
          <w:fldChar w:fldCharType="begin"/>
        </w:r>
        <w:r>
          <w:rPr>
            <w:noProof/>
          </w:rPr>
          <w:instrText xml:space="preserve"> PAGEREF _Toc300602758 \h </w:instrText>
        </w:r>
        <w:r>
          <w:rPr>
            <w:noProof/>
          </w:rPr>
        </w:r>
      </w:ins>
      <w:r>
        <w:rPr>
          <w:noProof/>
        </w:rPr>
        <w:fldChar w:fldCharType="separate"/>
      </w:r>
      <w:ins w:id="234" w:author="Gerard" w:date="2015-08-07T21:36:00Z">
        <w:r>
          <w:rPr>
            <w:noProof/>
          </w:rPr>
          <w:t>76</w:t>
        </w:r>
        <w:r>
          <w:rPr>
            <w:noProof/>
          </w:rPr>
          <w:fldChar w:fldCharType="end"/>
        </w:r>
      </w:ins>
    </w:p>
    <w:p w14:paraId="2E9C4EE9" w14:textId="77777777" w:rsidR="00AE264D" w:rsidRDefault="00AE264D">
      <w:pPr>
        <w:pStyle w:val="TOC3"/>
        <w:tabs>
          <w:tab w:val="right" w:leader="dot" w:pos="9350"/>
        </w:tabs>
        <w:rPr>
          <w:ins w:id="235" w:author="Gerard" w:date="2015-08-07T21:36:00Z"/>
          <w:rFonts w:asciiTheme="minorHAnsi" w:eastAsiaTheme="minorEastAsia" w:hAnsiTheme="minorHAnsi" w:cstheme="minorBidi"/>
          <w:noProof/>
          <w:lang w:eastAsia="ja-JP"/>
        </w:rPr>
      </w:pPr>
      <w:ins w:id="236" w:author="Gerard" w:date="2015-08-07T21:36:00Z">
        <w:r>
          <w:rPr>
            <w:noProof/>
          </w:rPr>
          <w:t>5.2.4. Ogden Unconstrained</w:t>
        </w:r>
        <w:r>
          <w:rPr>
            <w:noProof/>
          </w:rPr>
          <w:tab/>
        </w:r>
        <w:r>
          <w:rPr>
            <w:noProof/>
          </w:rPr>
          <w:fldChar w:fldCharType="begin"/>
        </w:r>
        <w:r>
          <w:rPr>
            <w:noProof/>
          </w:rPr>
          <w:instrText xml:space="preserve"> PAGEREF _Toc300602759 \h </w:instrText>
        </w:r>
        <w:r>
          <w:rPr>
            <w:noProof/>
          </w:rPr>
        </w:r>
      </w:ins>
      <w:r>
        <w:rPr>
          <w:noProof/>
        </w:rPr>
        <w:fldChar w:fldCharType="separate"/>
      </w:r>
      <w:ins w:id="237" w:author="Gerard" w:date="2015-08-07T21:36:00Z">
        <w:r>
          <w:rPr>
            <w:noProof/>
          </w:rPr>
          <w:t>76</w:t>
        </w:r>
        <w:r>
          <w:rPr>
            <w:noProof/>
          </w:rPr>
          <w:fldChar w:fldCharType="end"/>
        </w:r>
      </w:ins>
    </w:p>
    <w:p w14:paraId="3D8C0BB9" w14:textId="77777777" w:rsidR="00AE264D" w:rsidRDefault="00AE264D">
      <w:pPr>
        <w:pStyle w:val="TOC3"/>
        <w:tabs>
          <w:tab w:val="right" w:leader="dot" w:pos="9350"/>
        </w:tabs>
        <w:rPr>
          <w:ins w:id="238" w:author="Gerard" w:date="2015-08-07T21:36:00Z"/>
          <w:rFonts w:asciiTheme="minorHAnsi" w:eastAsiaTheme="minorEastAsia" w:hAnsiTheme="minorHAnsi" w:cstheme="minorBidi"/>
          <w:noProof/>
          <w:lang w:eastAsia="ja-JP"/>
        </w:rPr>
      </w:pPr>
      <w:ins w:id="239" w:author="Gerard" w:date="2015-08-07T21:36:00Z">
        <w:r>
          <w:rPr>
            <w:noProof/>
          </w:rPr>
          <w:t>5.2.5. Holmes-Mow</w:t>
        </w:r>
        <w:r>
          <w:rPr>
            <w:noProof/>
          </w:rPr>
          <w:tab/>
        </w:r>
        <w:r>
          <w:rPr>
            <w:noProof/>
          </w:rPr>
          <w:fldChar w:fldCharType="begin"/>
        </w:r>
        <w:r>
          <w:rPr>
            <w:noProof/>
          </w:rPr>
          <w:instrText xml:space="preserve"> PAGEREF _Toc300602760 \h </w:instrText>
        </w:r>
        <w:r>
          <w:rPr>
            <w:noProof/>
          </w:rPr>
        </w:r>
      </w:ins>
      <w:r>
        <w:rPr>
          <w:noProof/>
        </w:rPr>
        <w:fldChar w:fldCharType="separate"/>
      </w:r>
      <w:ins w:id="240" w:author="Gerard" w:date="2015-08-07T21:36:00Z">
        <w:r>
          <w:rPr>
            <w:noProof/>
          </w:rPr>
          <w:t>77</w:t>
        </w:r>
        <w:r>
          <w:rPr>
            <w:noProof/>
          </w:rPr>
          <w:fldChar w:fldCharType="end"/>
        </w:r>
      </w:ins>
    </w:p>
    <w:p w14:paraId="40AA9232" w14:textId="77777777" w:rsidR="00AE264D" w:rsidRDefault="00AE264D">
      <w:pPr>
        <w:pStyle w:val="TOC3"/>
        <w:tabs>
          <w:tab w:val="right" w:leader="dot" w:pos="9350"/>
        </w:tabs>
        <w:rPr>
          <w:ins w:id="241" w:author="Gerard" w:date="2015-08-07T21:36:00Z"/>
          <w:rFonts w:asciiTheme="minorHAnsi" w:eastAsiaTheme="minorEastAsia" w:hAnsiTheme="minorHAnsi" w:cstheme="minorBidi"/>
          <w:noProof/>
          <w:lang w:eastAsia="ja-JP"/>
        </w:rPr>
      </w:pPr>
      <w:ins w:id="242" w:author="Gerard" w:date="2015-08-07T21:36:00Z">
        <w:r>
          <w:rPr>
            <w:noProof/>
          </w:rPr>
          <w:t>5.2.6. Conewise Linear Elasticity</w:t>
        </w:r>
        <w:r>
          <w:rPr>
            <w:noProof/>
          </w:rPr>
          <w:tab/>
        </w:r>
        <w:r>
          <w:rPr>
            <w:noProof/>
          </w:rPr>
          <w:fldChar w:fldCharType="begin"/>
        </w:r>
        <w:r>
          <w:rPr>
            <w:noProof/>
          </w:rPr>
          <w:instrText xml:space="preserve"> PAGEREF _Toc300602761 \h </w:instrText>
        </w:r>
        <w:r>
          <w:rPr>
            <w:noProof/>
          </w:rPr>
        </w:r>
      </w:ins>
      <w:r>
        <w:rPr>
          <w:noProof/>
        </w:rPr>
        <w:fldChar w:fldCharType="separate"/>
      </w:r>
      <w:ins w:id="243" w:author="Gerard" w:date="2015-08-07T21:36:00Z">
        <w:r>
          <w:rPr>
            <w:noProof/>
          </w:rPr>
          <w:t>77</w:t>
        </w:r>
        <w:r>
          <w:rPr>
            <w:noProof/>
          </w:rPr>
          <w:fldChar w:fldCharType="end"/>
        </w:r>
      </w:ins>
    </w:p>
    <w:p w14:paraId="6AB767C5" w14:textId="77777777" w:rsidR="00AE264D" w:rsidRDefault="00AE264D">
      <w:pPr>
        <w:pStyle w:val="TOC3"/>
        <w:tabs>
          <w:tab w:val="right" w:leader="dot" w:pos="9350"/>
        </w:tabs>
        <w:rPr>
          <w:ins w:id="244" w:author="Gerard" w:date="2015-08-07T21:36:00Z"/>
          <w:rFonts w:asciiTheme="minorHAnsi" w:eastAsiaTheme="minorEastAsia" w:hAnsiTheme="minorHAnsi" w:cstheme="minorBidi"/>
          <w:noProof/>
          <w:lang w:eastAsia="ja-JP"/>
        </w:rPr>
      </w:pPr>
      <w:ins w:id="245" w:author="Gerard" w:date="2015-08-07T21:36:00Z">
        <w:r>
          <w:rPr>
            <w:noProof/>
          </w:rPr>
          <w:t>5.2.7. Donnan Equilibrium Swelling</w:t>
        </w:r>
        <w:r>
          <w:rPr>
            <w:noProof/>
          </w:rPr>
          <w:tab/>
        </w:r>
        <w:r>
          <w:rPr>
            <w:noProof/>
          </w:rPr>
          <w:fldChar w:fldCharType="begin"/>
        </w:r>
        <w:r>
          <w:rPr>
            <w:noProof/>
          </w:rPr>
          <w:instrText xml:space="preserve"> PAGEREF _Toc300602762 \h </w:instrText>
        </w:r>
        <w:r>
          <w:rPr>
            <w:noProof/>
          </w:rPr>
        </w:r>
      </w:ins>
      <w:r>
        <w:rPr>
          <w:noProof/>
        </w:rPr>
        <w:fldChar w:fldCharType="separate"/>
      </w:r>
      <w:ins w:id="246" w:author="Gerard" w:date="2015-08-07T21:36:00Z">
        <w:r>
          <w:rPr>
            <w:noProof/>
          </w:rPr>
          <w:t>79</w:t>
        </w:r>
        <w:r>
          <w:rPr>
            <w:noProof/>
          </w:rPr>
          <w:fldChar w:fldCharType="end"/>
        </w:r>
      </w:ins>
    </w:p>
    <w:p w14:paraId="1914E814" w14:textId="77777777" w:rsidR="00AE264D" w:rsidRDefault="00AE264D">
      <w:pPr>
        <w:pStyle w:val="TOC3"/>
        <w:tabs>
          <w:tab w:val="right" w:leader="dot" w:pos="9350"/>
        </w:tabs>
        <w:rPr>
          <w:ins w:id="247" w:author="Gerard" w:date="2015-08-07T21:36:00Z"/>
          <w:rFonts w:asciiTheme="minorHAnsi" w:eastAsiaTheme="minorEastAsia" w:hAnsiTheme="minorHAnsi" w:cstheme="minorBidi"/>
          <w:noProof/>
          <w:lang w:eastAsia="ja-JP"/>
        </w:rPr>
      </w:pPr>
      <w:ins w:id="248" w:author="Gerard" w:date="2015-08-07T21:36:00Z">
        <w:r>
          <w:rPr>
            <w:noProof/>
          </w:rPr>
          <w:t>5.2.8. Perfect Osmometer Equilibrium Osmotic Pressure</w:t>
        </w:r>
        <w:r>
          <w:rPr>
            <w:noProof/>
          </w:rPr>
          <w:tab/>
        </w:r>
        <w:r>
          <w:rPr>
            <w:noProof/>
          </w:rPr>
          <w:fldChar w:fldCharType="begin"/>
        </w:r>
        <w:r>
          <w:rPr>
            <w:noProof/>
          </w:rPr>
          <w:instrText xml:space="preserve"> PAGEREF _Toc300602763 \h </w:instrText>
        </w:r>
        <w:r>
          <w:rPr>
            <w:noProof/>
          </w:rPr>
        </w:r>
      </w:ins>
      <w:r>
        <w:rPr>
          <w:noProof/>
        </w:rPr>
        <w:fldChar w:fldCharType="separate"/>
      </w:r>
      <w:ins w:id="249" w:author="Gerard" w:date="2015-08-07T21:36:00Z">
        <w:r>
          <w:rPr>
            <w:noProof/>
          </w:rPr>
          <w:t>79</w:t>
        </w:r>
        <w:r>
          <w:rPr>
            <w:noProof/>
          </w:rPr>
          <w:fldChar w:fldCharType="end"/>
        </w:r>
      </w:ins>
    </w:p>
    <w:p w14:paraId="5218163D" w14:textId="77777777" w:rsidR="00AE264D" w:rsidRDefault="00AE264D">
      <w:pPr>
        <w:pStyle w:val="TOC2"/>
        <w:tabs>
          <w:tab w:val="right" w:leader="dot" w:pos="9350"/>
        </w:tabs>
        <w:rPr>
          <w:ins w:id="250" w:author="Gerard" w:date="2015-08-07T21:36:00Z"/>
          <w:rFonts w:asciiTheme="minorHAnsi" w:eastAsiaTheme="minorEastAsia" w:hAnsiTheme="minorHAnsi" w:cstheme="minorBidi"/>
          <w:noProof/>
          <w:lang w:eastAsia="ja-JP"/>
        </w:rPr>
      </w:pPr>
      <w:ins w:id="251" w:author="Gerard" w:date="2015-08-07T21:36:00Z">
        <w:r>
          <w:rPr>
            <w:noProof/>
          </w:rPr>
          <w:t>5.3. Nearly-Incompressible Materials</w:t>
        </w:r>
        <w:r>
          <w:rPr>
            <w:noProof/>
          </w:rPr>
          <w:tab/>
        </w:r>
        <w:r>
          <w:rPr>
            <w:noProof/>
          </w:rPr>
          <w:fldChar w:fldCharType="begin"/>
        </w:r>
        <w:r>
          <w:rPr>
            <w:noProof/>
          </w:rPr>
          <w:instrText xml:space="preserve"> PAGEREF _Toc300602764 \h </w:instrText>
        </w:r>
        <w:r>
          <w:rPr>
            <w:noProof/>
          </w:rPr>
        </w:r>
      </w:ins>
      <w:r>
        <w:rPr>
          <w:noProof/>
        </w:rPr>
        <w:fldChar w:fldCharType="separate"/>
      </w:r>
      <w:ins w:id="252" w:author="Gerard" w:date="2015-08-07T21:36:00Z">
        <w:r>
          <w:rPr>
            <w:noProof/>
          </w:rPr>
          <w:t>80</w:t>
        </w:r>
        <w:r>
          <w:rPr>
            <w:noProof/>
          </w:rPr>
          <w:fldChar w:fldCharType="end"/>
        </w:r>
      </w:ins>
    </w:p>
    <w:p w14:paraId="011A0D3D" w14:textId="77777777" w:rsidR="00AE264D" w:rsidRDefault="00AE264D">
      <w:pPr>
        <w:pStyle w:val="TOC3"/>
        <w:tabs>
          <w:tab w:val="right" w:leader="dot" w:pos="9350"/>
        </w:tabs>
        <w:rPr>
          <w:ins w:id="253" w:author="Gerard" w:date="2015-08-07T21:36:00Z"/>
          <w:rFonts w:asciiTheme="minorHAnsi" w:eastAsiaTheme="minorEastAsia" w:hAnsiTheme="minorHAnsi" w:cstheme="minorBidi"/>
          <w:noProof/>
          <w:lang w:eastAsia="ja-JP"/>
        </w:rPr>
      </w:pPr>
      <w:ins w:id="254" w:author="Gerard" w:date="2015-08-07T21:36:00Z">
        <w:r>
          <w:rPr>
            <w:noProof/>
          </w:rPr>
          <w:t>5.3.1. Mooney-Rivlin Hyperelasticity</w:t>
        </w:r>
        <w:r>
          <w:rPr>
            <w:noProof/>
          </w:rPr>
          <w:tab/>
        </w:r>
        <w:r>
          <w:rPr>
            <w:noProof/>
          </w:rPr>
          <w:fldChar w:fldCharType="begin"/>
        </w:r>
        <w:r>
          <w:rPr>
            <w:noProof/>
          </w:rPr>
          <w:instrText xml:space="preserve"> PAGEREF _Toc300602765 \h </w:instrText>
        </w:r>
        <w:r>
          <w:rPr>
            <w:noProof/>
          </w:rPr>
        </w:r>
      </w:ins>
      <w:r>
        <w:rPr>
          <w:noProof/>
        </w:rPr>
        <w:fldChar w:fldCharType="separate"/>
      </w:r>
      <w:ins w:id="255" w:author="Gerard" w:date="2015-08-07T21:36:00Z">
        <w:r>
          <w:rPr>
            <w:noProof/>
          </w:rPr>
          <w:t>80</w:t>
        </w:r>
        <w:r>
          <w:rPr>
            <w:noProof/>
          </w:rPr>
          <w:fldChar w:fldCharType="end"/>
        </w:r>
      </w:ins>
    </w:p>
    <w:p w14:paraId="5F7A7FED" w14:textId="77777777" w:rsidR="00AE264D" w:rsidRDefault="00AE264D">
      <w:pPr>
        <w:pStyle w:val="TOC3"/>
        <w:tabs>
          <w:tab w:val="right" w:leader="dot" w:pos="9350"/>
        </w:tabs>
        <w:rPr>
          <w:ins w:id="256" w:author="Gerard" w:date="2015-08-07T21:36:00Z"/>
          <w:rFonts w:asciiTheme="minorHAnsi" w:eastAsiaTheme="minorEastAsia" w:hAnsiTheme="minorHAnsi" w:cstheme="minorBidi"/>
          <w:noProof/>
          <w:lang w:eastAsia="ja-JP"/>
        </w:rPr>
      </w:pPr>
      <w:ins w:id="257" w:author="Gerard" w:date="2015-08-07T21:36:00Z">
        <w:r>
          <w:rPr>
            <w:noProof/>
          </w:rPr>
          <w:t>5.3.2. Ogden Hyperelastic</w:t>
        </w:r>
        <w:r>
          <w:rPr>
            <w:noProof/>
          </w:rPr>
          <w:tab/>
        </w:r>
        <w:r>
          <w:rPr>
            <w:noProof/>
          </w:rPr>
          <w:fldChar w:fldCharType="begin"/>
        </w:r>
        <w:r>
          <w:rPr>
            <w:noProof/>
          </w:rPr>
          <w:instrText xml:space="preserve"> PAGEREF _Toc300602766 \h </w:instrText>
        </w:r>
        <w:r>
          <w:rPr>
            <w:noProof/>
          </w:rPr>
        </w:r>
      </w:ins>
      <w:r>
        <w:rPr>
          <w:noProof/>
        </w:rPr>
        <w:fldChar w:fldCharType="separate"/>
      </w:r>
      <w:ins w:id="258" w:author="Gerard" w:date="2015-08-07T21:36:00Z">
        <w:r>
          <w:rPr>
            <w:noProof/>
          </w:rPr>
          <w:t>81</w:t>
        </w:r>
        <w:r>
          <w:rPr>
            <w:noProof/>
          </w:rPr>
          <w:fldChar w:fldCharType="end"/>
        </w:r>
      </w:ins>
    </w:p>
    <w:p w14:paraId="798A8BB9" w14:textId="77777777" w:rsidR="00AE264D" w:rsidRDefault="00AE264D">
      <w:pPr>
        <w:pStyle w:val="TOC3"/>
        <w:tabs>
          <w:tab w:val="right" w:leader="dot" w:pos="9350"/>
        </w:tabs>
        <w:rPr>
          <w:ins w:id="259" w:author="Gerard" w:date="2015-08-07T21:36:00Z"/>
          <w:rFonts w:asciiTheme="minorHAnsi" w:eastAsiaTheme="minorEastAsia" w:hAnsiTheme="minorHAnsi" w:cstheme="minorBidi"/>
          <w:noProof/>
          <w:lang w:eastAsia="ja-JP"/>
        </w:rPr>
      </w:pPr>
      <w:ins w:id="260" w:author="Gerard" w:date="2015-08-07T21:36:00Z">
        <w:r>
          <w:rPr>
            <w:noProof/>
          </w:rPr>
          <w:t>5.3.3. Veronda-Westmann Hyperelasticity</w:t>
        </w:r>
        <w:r>
          <w:rPr>
            <w:noProof/>
          </w:rPr>
          <w:tab/>
        </w:r>
        <w:r>
          <w:rPr>
            <w:noProof/>
          </w:rPr>
          <w:fldChar w:fldCharType="begin"/>
        </w:r>
        <w:r>
          <w:rPr>
            <w:noProof/>
          </w:rPr>
          <w:instrText xml:space="preserve"> PAGEREF _Toc300602767 \h </w:instrText>
        </w:r>
        <w:r>
          <w:rPr>
            <w:noProof/>
          </w:rPr>
        </w:r>
      </w:ins>
      <w:r>
        <w:rPr>
          <w:noProof/>
        </w:rPr>
        <w:fldChar w:fldCharType="separate"/>
      </w:r>
      <w:ins w:id="261" w:author="Gerard" w:date="2015-08-07T21:36:00Z">
        <w:r>
          <w:rPr>
            <w:noProof/>
          </w:rPr>
          <w:t>81</w:t>
        </w:r>
        <w:r>
          <w:rPr>
            <w:noProof/>
          </w:rPr>
          <w:fldChar w:fldCharType="end"/>
        </w:r>
      </w:ins>
    </w:p>
    <w:p w14:paraId="531F41B3" w14:textId="77777777" w:rsidR="00AE264D" w:rsidRDefault="00AE264D">
      <w:pPr>
        <w:pStyle w:val="TOC3"/>
        <w:tabs>
          <w:tab w:val="right" w:leader="dot" w:pos="9350"/>
        </w:tabs>
        <w:rPr>
          <w:ins w:id="262" w:author="Gerard" w:date="2015-08-07T21:36:00Z"/>
          <w:rFonts w:asciiTheme="minorHAnsi" w:eastAsiaTheme="minorEastAsia" w:hAnsiTheme="minorHAnsi" w:cstheme="minorBidi"/>
          <w:noProof/>
          <w:lang w:eastAsia="ja-JP"/>
        </w:rPr>
      </w:pPr>
      <w:ins w:id="263" w:author="Gerard" w:date="2015-08-07T21:36:00Z">
        <w:r>
          <w:rPr>
            <w:noProof/>
          </w:rPr>
          <w:t>5.3.4. Arruda-Boyce Hyperelasticity</w:t>
        </w:r>
        <w:r>
          <w:rPr>
            <w:noProof/>
          </w:rPr>
          <w:tab/>
        </w:r>
        <w:r>
          <w:rPr>
            <w:noProof/>
          </w:rPr>
          <w:fldChar w:fldCharType="begin"/>
        </w:r>
        <w:r>
          <w:rPr>
            <w:noProof/>
          </w:rPr>
          <w:instrText xml:space="preserve"> PAGEREF _Toc300602768 \h </w:instrText>
        </w:r>
        <w:r>
          <w:rPr>
            <w:noProof/>
          </w:rPr>
        </w:r>
      </w:ins>
      <w:r>
        <w:rPr>
          <w:noProof/>
        </w:rPr>
        <w:fldChar w:fldCharType="separate"/>
      </w:r>
      <w:ins w:id="264" w:author="Gerard" w:date="2015-08-07T21:36:00Z">
        <w:r>
          <w:rPr>
            <w:noProof/>
          </w:rPr>
          <w:t>81</w:t>
        </w:r>
        <w:r>
          <w:rPr>
            <w:noProof/>
          </w:rPr>
          <w:fldChar w:fldCharType="end"/>
        </w:r>
      </w:ins>
    </w:p>
    <w:p w14:paraId="712855DA" w14:textId="77777777" w:rsidR="00AE264D" w:rsidRDefault="00AE264D">
      <w:pPr>
        <w:pStyle w:val="TOC3"/>
        <w:tabs>
          <w:tab w:val="right" w:leader="dot" w:pos="9350"/>
        </w:tabs>
        <w:rPr>
          <w:ins w:id="265" w:author="Gerard" w:date="2015-08-07T21:36:00Z"/>
          <w:rFonts w:asciiTheme="minorHAnsi" w:eastAsiaTheme="minorEastAsia" w:hAnsiTheme="minorHAnsi" w:cstheme="minorBidi"/>
          <w:noProof/>
          <w:lang w:eastAsia="ja-JP"/>
        </w:rPr>
      </w:pPr>
      <w:ins w:id="266" w:author="Gerard" w:date="2015-08-07T21:36:00Z">
        <w:r>
          <w:rPr>
            <w:noProof/>
          </w:rPr>
          <w:t>5.3.5. Transversely Isotropic Hyperelastic</w:t>
        </w:r>
        <w:r>
          <w:rPr>
            <w:noProof/>
          </w:rPr>
          <w:tab/>
        </w:r>
        <w:r>
          <w:rPr>
            <w:noProof/>
          </w:rPr>
          <w:fldChar w:fldCharType="begin"/>
        </w:r>
        <w:r>
          <w:rPr>
            <w:noProof/>
          </w:rPr>
          <w:instrText xml:space="preserve"> PAGEREF _Toc300602769 \h </w:instrText>
        </w:r>
        <w:r>
          <w:rPr>
            <w:noProof/>
          </w:rPr>
        </w:r>
      </w:ins>
      <w:r>
        <w:rPr>
          <w:noProof/>
        </w:rPr>
        <w:fldChar w:fldCharType="separate"/>
      </w:r>
      <w:ins w:id="267" w:author="Gerard" w:date="2015-08-07T21:36:00Z">
        <w:r>
          <w:rPr>
            <w:noProof/>
          </w:rPr>
          <w:t>82</w:t>
        </w:r>
        <w:r>
          <w:rPr>
            <w:noProof/>
          </w:rPr>
          <w:fldChar w:fldCharType="end"/>
        </w:r>
      </w:ins>
    </w:p>
    <w:p w14:paraId="337286A1" w14:textId="77777777" w:rsidR="00AE264D" w:rsidRDefault="00AE264D">
      <w:pPr>
        <w:pStyle w:val="TOC3"/>
        <w:tabs>
          <w:tab w:val="right" w:leader="dot" w:pos="9350"/>
        </w:tabs>
        <w:rPr>
          <w:ins w:id="268" w:author="Gerard" w:date="2015-08-07T21:36:00Z"/>
          <w:rFonts w:asciiTheme="minorHAnsi" w:eastAsiaTheme="minorEastAsia" w:hAnsiTheme="minorHAnsi" w:cstheme="minorBidi"/>
          <w:noProof/>
          <w:lang w:eastAsia="ja-JP"/>
        </w:rPr>
      </w:pPr>
      <w:ins w:id="269" w:author="Gerard" w:date="2015-08-07T21:36:00Z">
        <w:r>
          <w:rPr>
            <w:noProof/>
          </w:rPr>
          <w:t>5.3.6. Ellipsoidal Fiber Distribution</w:t>
        </w:r>
        <w:r>
          <w:rPr>
            <w:noProof/>
          </w:rPr>
          <w:tab/>
        </w:r>
        <w:r>
          <w:rPr>
            <w:noProof/>
          </w:rPr>
          <w:fldChar w:fldCharType="begin"/>
        </w:r>
        <w:r>
          <w:rPr>
            <w:noProof/>
          </w:rPr>
          <w:instrText xml:space="preserve"> PAGEREF _Toc300602770 \h </w:instrText>
        </w:r>
        <w:r>
          <w:rPr>
            <w:noProof/>
          </w:rPr>
        </w:r>
      </w:ins>
      <w:r>
        <w:rPr>
          <w:noProof/>
        </w:rPr>
        <w:fldChar w:fldCharType="separate"/>
      </w:r>
      <w:ins w:id="270" w:author="Gerard" w:date="2015-08-07T21:36:00Z">
        <w:r>
          <w:rPr>
            <w:noProof/>
          </w:rPr>
          <w:t>83</w:t>
        </w:r>
        <w:r>
          <w:rPr>
            <w:noProof/>
          </w:rPr>
          <w:fldChar w:fldCharType="end"/>
        </w:r>
      </w:ins>
    </w:p>
    <w:p w14:paraId="4BA3A0D6" w14:textId="77777777" w:rsidR="00AE264D" w:rsidRDefault="00AE264D">
      <w:pPr>
        <w:pStyle w:val="TOC3"/>
        <w:tabs>
          <w:tab w:val="right" w:leader="dot" w:pos="9350"/>
        </w:tabs>
        <w:rPr>
          <w:ins w:id="271" w:author="Gerard" w:date="2015-08-07T21:36:00Z"/>
          <w:rFonts w:asciiTheme="minorHAnsi" w:eastAsiaTheme="minorEastAsia" w:hAnsiTheme="minorHAnsi" w:cstheme="minorBidi"/>
          <w:noProof/>
          <w:lang w:eastAsia="ja-JP"/>
        </w:rPr>
      </w:pPr>
      <w:ins w:id="272" w:author="Gerard" w:date="2015-08-07T21:36:00Z">
        <w:r>
          <w:rPr>
            <w:noProof/>
          </w:rPr>
          <w:t>5.3.7. Fiber with Exponential Power law</w:t>
        </w:r>
        <w:r>
          <w:rPr>
            <w:noProof/>
          </w:rPr>
          <w:tab/>
        </w:r>
        <w:r>
          <w:rPr>
            <w:noProof/>
          </w:rPr>
          <w:fldChar w:fldCharType="begin"/>
        </w:r>
        <w:r>
          <w:rPr>
            <w:noProof/>
          </w:rPr>
          <w:instrText xml:space="preserve"> PAGEREF _Toc300602771 \h </w:instrText>
        </w:r>
        <w:r>
          <w:rPr>
            <w:noProof/>
          </w:rPr>
        </w:r>
      </w:ins>
      <w:r>
        <w:rPr>
          <w:noProof/>
        </w:rPr>
        <w:fldChar w:fldCharType="separate"/>
      </w:r>
      <w:ins w:id="273" w:author="Gerard" w:date="2015-08-07T21:36:00Z">
        <w:r>
          <w:rPr>
            <w:noProof/>
          </w:rPr>
          <w:t>83</w:t>
        </w:r>
        <w:r>
          <w:rPr>
            <w:noProof/>
          </w:rPr>
          <w:fldChar w:fldCharType="end"/>
        </w:r>
      </w:ins>
    </w:p>
    <w:p w14:paraId="5F5DFD1E" w14:textId="77777777" w:rsidR="00AE264D" w:rsidRDefault="00AE264D">
      <w:pPr>
        <w:pStyle w:val="TOC3"/>
        <w:tabs>
          <w:tab w:val="right" w:leader="dot" w:pos="9350"/>
        </w:tabs>
        <w:rPr>
          <w:ins w:id="274" w:author="Gerard" w:date="2015-08-07T21:36:00Z"/>
          <w:rFonts w:asciiTheme="minorHAnsi" w:eastAsiaTheme="minorEastAsia" w:hAnsiTheme="minorHAnsi" w:cstheme="minorBidi"/>
          <w:noProof/>
          <w:lang w:eastAsia="ja-JP"/>
        </w:rPr>
      </w:pPr>
      <w:ins w:id="275" w:author="Gerard" w:date="2015-08-07T21:36:00Z">
        <w:r>
          <w:rPr>
            <w:noProof/>
          </w:rPr>
          <w:t>5.3.8. Fung Orthotropic</w:t>
        </w:r>
        <w:r>
          <w:rPr>
            <w:noProof/>
          </w:rPr>
          <w:tab/>
        </w:r>
        <w:r>
          <w:rPr>
            <w:noProof/>
          </w:rPr>
          <w:fldChar w:fldCharType="begin"/>
        </w:r>
        <w:r>
          <w:rPr>
            <w:noProof/>
          </w:rPr>
          <w:instrText xml:space="preserve"> PAGEREF _Toc300602772 \h </w:instrText>
        </w:r>
        <w:r>
          <w:rPr>
            <w:noProof/>
          </w:rPr>
        </w:r>
      </w:ins>
      <w:r>
        <w:rPr>
          <w:noProof/>
        </w:rPr>
        <w:fldChar w:fldCharType="separate"/>
      </w:r>
      <w:ins w:id="276" w:author="Gerard" w:date="2015-08-07T21:36:00Z">
        <w:r>
          <w:rPr>
            <w:noProof/>
          </w:rPr>
          <w:t>84</w:t>
        </w:r>
        <w:r>
          <w:rPr>
            <w:noProof/>
          </w:rPr>
          <w:fldChar w:fldCharType="end"/>
        </w:r>
      </w:ins>
    </w:p>
    <w:p w14:paraId="33C45DC3" w14:textId="77777777" w:rsidR="00AE264D" w:rsidRDefault="00AE264D">
      <w:pPr>
        <w:pStyle w:val="TOC3"/>
        <w:tabs>
          <w:tab w:val="right" w:leader="dot" w:pos="9350"/>
        </w:tabs>
        <w:rPr>
          <w:ins w:id="277" w:author="Gerard" w:date="2015-08-07T21:36:00Z"/>
          <w:rFonts w:asciiTheme="minorHAnsi" w:eastAsiaTheme="minorEastAsia" w:hAnsiTheme="minorHAnsi" w:cstheme="minorBidi"/>
          <w:noProof/>
          <w:lang w:eastAsia="ja-JP"/>
        </w:rPr>
      </w:pPr>
      <w:ins w:id="278" w:author="Gerard" w:date="2015-08-07T21:36:00Z">
        <w:r>
          <w:rPr>
            <w:noProof/>
          </w:rPr>
          <w:t>5.3.9. Tension-Compression Nonlinear Orthotropic</w:t>
        </w:r>
        <w:r>
          <w:rPr>
            <w:noProof/>
          </w:rPr>
          <w:tab/>
        </w:r>
        <w:r>
          <w:rPr>
            <w:noProof/>
          </w:rPr>
          <w:fldChar w:fldCharType="begin"/>
        </w:r>
        <w:r>
          <w:rPr>
            <w:noProof/>
          </w:rPr>
          <w:instrText xml:space="preserve"> PAGEREF _Toc300602773 \h </w:instrText>
        </w:r>
        <w:r>
          <w:rPr>
            <w:noProof/>
          </w:rPr>
        </w:r>
      </w:ins>
      <w:r>
        <w:rPr>
          <w:noProof/>
        </w:rPr>
        <w:fldChar w:fldCharType="separate"/>
      </w:r>
      <w:ins w:id="279" w:author="Gerard" w:date="2015-08-07T21:36:00Z">
        <w:r>
          <w:rPr>
            <w:noProof/>
          </w:rPr>
          <w:t>85</w:t>
        </w:r>
        <w:r>
          <w:rPr>
            <w:noProof/>
          </w:rPr>
          <w:fldChar w:fldCharType="end"/>
        </w:r>
      </w:ins>
    </w:p>
    <w:p w14:paraId="0F4DD0F8" w14:textId="77777777" w:rsidR="00AE264D" w:rsidRDefault="00AE264D">
      <w:pPr>
        <w:pStyle w:val="TOC2"/>
        <w:tabs>
          <w:tab w:val="right" w:leader="dot" w:pos="9350"/>
        </w:tabs>
        <w:rPr>
          <w:ins w:id="280" w:author="Gerard" w:date="2015-08-07T21:36:00Z"/>
          <w:rFonts w:asciiTheme="minorHAnsi" w:eastAsiaTheme="minorEastAsia" w:hAnsiTheme="minorHAnsi" w:cstheme="minorBidi"/>
          <w:noProof/>
          <w:lang w:eastAsia="ja-JP"/>
        </w:rPr>
      </w:pPr>
      <w:ins w:id="281" w:author="Gerard" w:date="2015-08-07T21:36:00Z">
        <w:r>
          <w:rPr>
            <w:noProof/>
          </w:rPr>
          <w:t>5.4. Viscoelasticity</w:t>
        </w:r>
        <w:r>
          <w:rPr>
            <w:noProof/>
          </w:rPr>
          <w:tab/>
        </w:r>
        <w:r>
          <w:rPr>
            <w:noProof/>
          </w:rPr>
          <w:fldChar w:fldCharType="begin"/>
        </w:r>
        <w:r>
          <w:rPr>
            <w:noProof/>
          </w:rPr>
          <w:instrText xml:space="preserve"> PAGEREF _Toc300602774 \h </w:instrText>
        </w:r>
        <w:r>
          <w:rPr>
            <w:noProof/>
          </w:rPr>
        </w:r>
      </w:ins>
      <w:r>
        <w:rPr>
          <w:noProof/>
        </w:rPr>
        <w:fldChar w:fldCharType="separate"/>
      </w:r>
      <w:ins w:id="282" w:author="Gerard" w:date="2015-08-07T21:36:00Z">
        <w:r>
          <w:rPr>
            <w:noProof/>
          </w:rPr>
          <w:t>85</w:t>
        </w:r>
        <w:r>
          <w:rPr>
            <w:noProof/>
          </w:rPr>
          <w:fldChar w:fldCharType="end"/>
        </w:r>
      </w:ins>
    </w:p>
    <w:p w14:paraId="37566661" w14:textId="77777777" w:rsidR="00AE264D" w:rsidRDefault="00AE264D">
      <w:pPr>
        <w:pStyle w:val="TOC2"/>
        <w:tabs>
          <w:tab w:val="right" w:leader="dot" w:pos="9350"/>
        </w:tabs>
        <w:rPr>
          <w:ins w:id="283" w:author="Gerard" w:date="2015-08-07T21:36:00Z"/>
          <w:rFonts w:asciiTheme="minorHAnsi" w:eastAsiaTheme="minorEastAsia" w:hAnsiTheme="minorHAnsi" w:cstheme="minorBidi"/>
          <w:noProof/>
          <w:lang w:eastAsia="ja-JP"/>
        </w:rPr>
      </w:pPr>
      <w:ins w:id="284" w:author="Gerard" w:date="2015-08-07T21:36:00Z">
        <w:r>
          <w:rPr>
            <w:noProof/>
          </w:rPr>
          <w:t>5.5. Reactive Viscoelasticity</w:t>
        </w:r>
        <w:r>
          <w:rPr>
            <w:noProof/>
          </w:rPr>
          <w:tab/>
        </w:r>
        <w:r>
          <w:rPr>
            <w:noProof/>
          </w:rPr>
          <w:fldChar w:fldCharType="begin"/>
        </w:r>
        <w:r>
          <w:rPr>
            <w:noProof/>
          </w:rPr>
          <w:instrText xml:space="preserve"> PAGEREF _Toc300602775 \h </w:instrText>
        </w:r>
        <w:r>
          <w:rPr>
            <w:noProof/>
          </w:rPr>
        </w:r>
      </w:ins>
      <w:r>
        <w:rPr>
          <w:noProof/>
        </w:rPr>
        <w:fldChar w:fldCharType="separate"/>
      </w:r>
      <w:ins w:id="285" w:author="Gerard" w:date="2015-08-07T21:36:00Z">
        <w:r>
          <w:rPr>
            <w:noProof/>
          </w:rPr>
          <w:t>87</w:t>
        </w:r>
        <w:r>
          <w:rPr>
            <w:noProof/>
          </w:rPr>
          <w:fldChar w:fldCharType="end"/>
        </w:r>
      </w:ins>
    </w:p>
    <w:p w14:paraId="08A25821" w14:textId="77777777" w:rsidR="00AE264D" w:rsidRDefault="00AE264D">
      <w:pPr>
        <w:pStyle w:val="TOC2"/>
        <w:tabs>
          <w:tab w:val="right" w:leader="dot" w:pos="9350"/>
        </w:tabs>
        <w:rPr>
          <w:ins w:id="286" w:author="Gerard" w:date="2015-08-07T21:36:00Z"/>
          <w:rFonts w:asciiTheme="minorHAnsi" w:eastAsiaTheme="minorEastAsia" w:hAnsiTheme="minorHAnsi" w:cstheme="minorBidi"/>
          <w:noProof/>
          <w:lang w:eastAsia="ja-JP"/>
        </w:rPr>
      </w:pPr>
      <w:ins w:id="287" w:author="Gerard" w:date="2015-08-07T21:36:00Z">
        <w:r>
          <w:rPr>
            <w:noProof/>
          </w:rPr>
          <w:t>5.6. Hydraulic Permeability</w:t>
        </w:r>
        <w:r>
          <w:rPr>
            <w:noProof/>
          </w:rPr>
          <w:tab/>
        </w:r>
        <w:r>
          <w:rPr>
            <w:noProof/>
          </w:rPr>
          <w:fldChar w:fldCharType="begin"/>
        </w:r>
        <w:r>
          <w:rPr>
            <w:noProof/>
          </w:rPr>
          <w:instrText xml:space="preserve"> PAGEREF _Toc300602776 \h </w:instrText>
        </w:r>
        <w:r>
          <w:rPr>
            <w:noProof/>
          </w:rPr>
        </w:r>
      </w:ins>
      <w:r>
        <w:rPr>
          <w:noProof/>
        </w:rPr>
        <w:fldChar w:fldCharType="separate"/>
      </w:r>
      <w:ins w:id="288" w:author="Gerard" w:date="2015-08-07T21:36:00Z">
        <w:r>
          <w:rPr>
            <w:noProof/>
          </w:rPr>
          <w:t>89</w:t>
        </w:r>
        <w:r>
          <w:rPr>
            <w:noProof/>
          </w:rPr>
          <w:fldChar w:fldCharType="end"/>
        </w:r>
      </w:ins>
    </w:p>
    <w:p w14:paraId="571BA900" w14:textId="77777777" w:rsidR="00AE264D" w:rsidRDefault="00AE264D">
      <w:pPr>
        <w:pStyle w:val="TOC3"/>
        <w:tabs>
          <w:tab w:val="right" w:leader="dot" w:pos="9350"/>
        </w:tabs>
        <w:rPr>
          <w:ins w:id="289" w:author="Gerard" w:date="2015-08-07T21:36:00Z"/>
          <w:rFonts w:asciiTheme="minorHAnsi" w:eastAsiaTheme="minorEastAsia" w:hAnsiTheme="minorHAnsi" w:cstheme="minorBidi"/>
          <w:noProof/>
          <w:lang w:eastAsia="ja-JP"/>
        </w:rPr>
      </w:pPr>
      <w:ins w:id="290" w:author="Gerard" w:date="2015-08-07T21:36:00Z">
        <w:r>
          <w:rPr>
            <w:noProof/>
          </w:rPr>
          <w:t>5.6.1. Constant Isotropic Permeability</w:t>
        </w:r>
        <w:r>
          <w:rPr>
            <w:noProof/>
          </w:rPr>
          <w:tab/>
        </w:r>
        <w:r>
          <w:rPr>
            <w:noProof/>
          </w:rPr>
          <w:fldChar w:fldCharType="begin"/>
        </w:r>
        <w:r>
          <w:rPr>
            <w:noProof/>
          </w:rPr>
          <w:instrText xml:space="preserve"> PAGEREF _Toc300602777 \h </w:instrText>
        </w:r>
        <w:r>
          <w:rPr>
            <w:noProof/>
          </w:rPr>
        </w:r>
      </w:ins>
      <w:r>
        <w:rPr>
          <w:noProof/>
        </w:rPr>
        <w:fldChar w:fldCharType="separate"/>
      </w:r>
      <w:ins w:id="291" w:author="Gerard" w:date="2015-08-07T21:36:00Z">
        <w:r>
          <w:rPr>
            <w:noProof/>
          </w:rPr>
          <w:t>89</w:t>
        </w:r>
        <w:r>
          <w:rPr>
            <w:noProof/>
          </w:rPr>
          <w:fldChar w:fldCharType="end"/>
        </w:r>
      </w:ins>
    </w:p>
    <w:p w14:paraId="5B2F5BFC" w14:textId="77777777" w:rsidR="00AE264D" w:rsidRDefault="00AE264D">
      <w:pPr>
        <w:pStyle w:val="TOC3"/>
        <w:tabs>
          <w:tab w:val="right" w:leader="dot" w:pos="9350"/>
        </w:tabs>
        <w:rPr>
          <w:ins w:id="292" w:author="Gerard" w:date="2015-08-07T21:36:00Z"/>
          <w:rFonts w:asciiTheme="minorHAnsi" w:eastAsiaTheme="minorEastAsia" w:hAnsiTheme="minorHAnsi" w:cstheme="minorBidi"/>
          <w:noProof/>
          <w:lang w:eastAsia="ja-JP"/>
        </w:rPr>
      </w:pPr>
      <w:ins w:id="293" w:author="Gerard" w:date="2015-08-07T21:36:00Z">
        <w:r>
          <w:rPr>
            <w:noProof/>
          </w:rPr>
          <w:t>5.6.2. Holmes-Mow</w:t>
        </w:r>
        <w:r>
          <w:rPr>
            <w:noProof/>
          </w:rPr>
          <w:tab/>
        </w:r>
        <w:r>
          <w:rPr>
            <w:noProof/>
          </w:rPr>
          <w:fldChar w:fldCharType="begin"/>
        </w:r>
        <w:r>
          <w:rPr>
            <w:noProof/>
          </w:rPr>
          <w:instrText xml:space="preserve"> PAGEREF _Toc300602778 \h </w:instrText>
        </w:r>
        <w:r>
          <w:rPr>
            <w:noProof/>
          </w:rPr>
        </w:r>
      </w:ins>
      <w:r>
        <w:rPr>
          <w:noProof/>
        </w:rPr>
        <w:fldChar w:fldCharType="separate"/>
      </w:r>
      <w:ins w:id="294" w:author="Gerard" w:date="2015-08-07T21:36:00Z">
        <w:r>
          <w:rPr>
            <w:noProof/>
          </w:rPr>
          <w:t>89</w:t>
        </w:r>
        <w:r>
          <w:rPr>
            <w:noProof/>
          </w:rPr>
          <w:fldChar w:fldCharType="end"/>
        </w:r>
      </w:ins>
    </w:p>
    <w:p w14:paraId="42E8BD78" w14:textId="77777777" w:rsidR="00AE264D" w:rsidRDefault="00AE264D">
      <w:pPr>
        <w:pStyle w:val="TOC3"/>
        <w:tabs>
          <w:tab w:val="right" w:leader="dot" w:pos="9350"/>
        </w:tabs>
        <w:rPr>
          <w:ins w:id="295" w:author="Gerard" w:date="2015-08-07T21:36:00Z"/>
          <w:rFonts w:asciiTheme="minorHAnsi" w:eastAsiaTheme="minorEastAsia" w:hAnsiTheme="minorHAnsi" w:cstheme="minorBidi"/>
          <w:noProof/>
          <w:lang w:eastAsia="ja-JP"/>
        </w:rPr>
      </w:pPr>
      <w:ins w:id="296" w:author="Gerard" w:date="2015-08-07T21:36:00Z">
        <w:r>
          <w:rPr>
            <w:noProof/>
          </w:rPr>
          <w:t>5.6.3. Referentially Isotropic Permeability</w:t>
        </w:r>
        <w:r>
          <w:rPr>
            <w:noProof/>
          </w:rPr>
          <w:tab/>
        </w:r>
        <w:r>
          <w:rPr>
            <w:noProof/>
          </w:rPr>
          <w:fldChar w:fldCharType="begin"/>
        </w:r>
        <w:r>
          <w:rPr>
            <w:noProof/>
          </w:rPr>
          <w:instrText xml:space="preserve"> PAGEREF _Toc300602779 \h </w:instrText>
        </w:r>
        <w:r>
          <w:rPr>
            <w:noProof/>
          </w:rPr>
        </w:r>
      </w:ins>
      <w:r>
        <w:rPr>
          <w:noProof/>
        </w:rPr>
        <w:fldChar w:fldCharType="separate"/>
      </w:r>
      <w:ins w:id="297" w:author="Gerard" w:date="2015-08-07T21:36:00Z">
        <w:r>
          <w:rPr>
            <w:noProof/>
          </w:rPr>
          <w:t>89</w:t>
        </w:r>
        <w:r>
          <w:rPr>
            <w:noProof/>
          </w:rPr>
          <w:fldChar w:fldCharType="end"/>
        </w:r>
      </w:ins>
    </w:p>
    <w:p w14:paraId="75B98626" w14:textId="77777777" w:rsidR="00AE264D" w:rsidRDefault="00AE264D">
      <w:pPr>
        <w:pStyle w:val="TOC3"/>
        <w:tabs>
          <w:tab w:val="right" w:leader="dot" w:pos="9350"/>
        </w:tabs>
        <w:rPr>
          <w:ins w:id="298" w:author="Gerard" w:date="2015-08-07T21:36:00Z"/>
          <w:rFonts w:asciiTheme="minorHAnsi" w:eastAsiaTheme="minorEastAsia" w:hAnsiTheme="minorHAnsi" w:cstheme="minorBidi"/>
          <w:noProof/>
          <w:lang w:eastAsia="ja-JP"/>
        </w:rPr>
      </w:pPr>
      <w:ins w:id="299" w:author="Gerard" w:date="2015-08-07T21:36:00Z">
        <w:r>
          <w:rPr>
            <w:noProof/>
          </w:rPr>
          <w:t>5.6.4. Referentially Orthotropic Permeability</w:t>
        </w:r>
        <w:r>
          <w:rPr>
            <w:noProof/>
          </w:rPr>
          <w:tab/>
        </w:r>
        <w:r>
          <w:rPr>
            <w:noProof/>
          </w:rPr>
          <w:fldChar w:fldCharType="begin"/>
        </w:r>
        <w:r>
          <w:rPr>
            <w:noProof/>
          </w:rPr>
          <w:instrText xml:space="preserve"> PAGEREF _Toc300602780 \h </w:instrText>
        </w:r>
        <w:r>
          <w:rPr>
            <w:noProof/>
          </w:rPr>
        </w:r>
      </w:ins>
      <w:r>
        <w:rPr>
          <w:noProof/>
        </w:rPr>
        <w:fldChar w:fldCharType="separate"/>
      </w:r>
      <w:ins w:id="300" w:author="Gerard" w:date="2015-08-07T21:36:00Z">
        <w:r>
          <w:rPr>
            <w:noProof/>
          </w:rPr>
          <w:t>89</w:t>
        </w:r>
        <w:r>
          <w:rPr>
            <w:noProof/>
          </w:rPr>
          <w:fldChar w:fldCharType="end"/>
        </w:r>
      </w:ins>
    </w:p>
    <w:p w14:paraId="695C4CAC" w14:textId="77777777" w:rsidR="00AE264D" w:rsidRDefault="00AE264D">
      <w:pPr>
        <w:pStyle w:val="TOC3"/>
        <w:tabs>
          <w:tab w:val="right" w:leader="dot" w:pos="9350"/>
        </w:tabs>
        <w:rPr>
          <w:ins w:id="301" w:author="Gerard" w:date="2015-08-07T21:36:00Z"/>
          <w:rFonts w:asciiTheme="minorHAnsi" w:eastAsiaTheme="minorEastAsia" w:hAnsiTheme="minorHAnsi" w:cstheme="minorBidi"/>
          <w:noProof/>
          <w:lang w:eastAsia="ja-JP"/>
        </w:rPr>
      </w:pPr>
      <w:ins w:id="302" w:author="Gerard" w:date="2015-08-07T21:36:00Z">
        <w:r>
          <w:rPr>
            <w:noProof/>
          </w:rPr>
          <w:lastRenderedPageBreak/>
          <w:t>5.6.5. Referentially Transversely Isotropic Permeability</w:t>
        </w:r>
        <w:r>
          <w:rPr>
            <w:noProof/>
          </w:rPr>
          <w:tab/>
        </w:r>
        <w:r>
          <w:rPr>
            <w:noProof/>
          </w:rPr>
          <w:fldChar w:fldCharType="begin"/>
        </w:r>
        <w:r>
          <w:rPr>
            <w:noProof/>
          </w:rPr>
          <w:instrText xml:space="preserve"> PAGEREF _Toc300602781 \h </w:instrText>
        </w:r>
        <w:r>
          <w:rPr>
            <w:noProof/>
          </w:rPr>
        </w:r>
      </w:ins>
      <w:r>
        <w:rPr>
          <w:noProof/>
        </w:rPr>
        <w:fldChar w:fldCharType="separate"/>
      </w:r>
      <w:ins w:id="303" w:author="Gerard" w:date="2015-08-07T21:36:00Z">
        <w:r>
          <w:rPr>
            <w:noProof/>
          </w:rPr>
          <w:t>90</w:t>
        </w:r>
        <w:r>
          <w:rPr>
            <w:noProof/>
          </w:rPr>
          <w:fldChar w:fldCharType="end"/>
        </w:r>
      </w:ins>
    </w:p>
    <w:p w14:paraId="14F65FD8" w14:textId="77777777" w:rsidR="00AE264D" w:rsidRDefault="00AE264D">
      <w:pPr>
        <w:pStyle w:val="TOC2"/>
        <w:tabs>
          <w:tab w:val="right" w:leader="dot" w:pos="9350"/>
        </w:tabs>
        <w:rPr>
          <w:ins w:id="304" w:author="Gerard" w:date="2015-08-07T21:36:00Z"/>
          <w:rFonts w:asciiTheme="minorHAnsi" w:eastAsiaTheme="minorEastAsia" w:hAnsiTheme="minorHAnsi" w:cstheme="minorBidi"/>
          <w:noProof/>
          <w:lang w:eastAsia="ja-JP"/>
        </w:rPr>
      </w:pPr>
      <w:ins w:id="305" w:author="Gerard" w:date="2015-08-07T21:36:00Z">
        <w:r>
          <w:rPr>
            <w:noProof/>
          </w:rPr>
          <w:t>5.7. Solute Diffusivity</w:t>
        </w:r>
        <w:r>
          <w:rPr>
            <w:noProof/>
          </w:rPr>
          <w:tab/>
        </w:r>
        <w:r>
          <w:rPr>
            <w:noProof/>
          </w:rPr>
          <w:fldChar w:fldCharType="begin"/>
        </w:r>
        <w:r>
          <w:rPr>
            <w:noProof/>
          </w:rPr>
          <w:instrText xml:space="preserve"> PAGEREF _Toc300602782 \h </w:instrText>
        </w:r>
        <w:r>
          <w:rPr>
            <w:noProof/>
          </w:rPr>
        </w:r>
      </w:ins>
      <w:r>
        <w:rPr>
          <w:noProof/>
        </w:rPr>
        <w:fldChar w:fldCharType="separate"/>
      </w:r>
      <w:ins w:id="306" w:author="Gerard" w:date="2015-08-07T21:36:00Z">
        <w:r>
          <w:rPr>
            <w:noProof/>
          </w:rPr>
          <w:t>91</w:t>
        </w:r>
        <w:r>
          <w:rPr>
            <w:noProof/>
          </w:rPr>
          <w:fldChar w:fldCharType="end"/>
        </w:r>
      </w:ins>
    </w:p>
    <w:p w14:paraId="4AC79086" w14:textId="77777777" w:rsidR="00AE264D" w:rsidRDefault="00AE264D">
      <w:pPr>
        <w:pStyle w:val="TOC3"/>
        <w:tabs>
          <w:tab w:val="right" w:leader="dot" w:pos="9350"/>
        </w:tabs>
        <w:rPr>
          <w:ins w:id="307" w:author="Gerard" w:date="2015-08-07T21:36:00Z"/>
          <w:rFonts w:asciiTheme="minorHAnsi" w:eastAsiaTheme="minorEastAsia" w:hAnsiTheme="minorHAnsi" w:cstheme="minorBidi"/>
          <w:noProof/>
          <w:lang w:eastAsia="ja-JP"/>
        </w:rPr>
      </w:pPr>
      <w:ins w:id="308" w:author="Gerard" w:date="2015-08-07T21:36:00Z">
        <w:r>
          <w:rPr>
            <w:noProof/>
          </w:rPr>
          <w:t>5.7.1. Constant Isotropic Diffusivity</w:t>
        </w:r>
        <w:r>
          <w:rPr>
            <w:noProof/>
          </w:rPr>
          <w:tab/>
        </w:r>
        <w:r>
          <w:rPr>
            <w:noProof/>
          </w:rPr>
          <w:fldChar w:fldCharType="begin"/>
        </w:r>
        <w:r>
          <w:rPr>
            <w:noProof/>
          </w:rPr>
          <w:instrText xml:space="preserve"> PAGEREF _Toc300602783 \h </w:instrText>
        </w:r>
        <w:r>
          <w:rPr>
            <w:noProof/>
          </w:rPr>
        </w:r>
      </w:ins>
      <w:r>
        <w:rPr>
          <w:noProof/>
        </w:rPr>
        <w:fldChar w:fldCharType="separate"/>
      </w:r>
      <w:ins w:id="309" w:author="Gerard" w:date="2015-08-07T21:36:00Z">
        <w:r>
          <w:rPr>
            <w:noProof/>
          </w:rPr>
          <w:t>91</w:t>
        </w:r>
        <w:r>
          <w:rPr>
            <w:noProof/>
          </w:rPr>
          <w:fldChar w:fldCharType="end"/>
        </w:r>
      </w:ins>
    </w:p>
    <w:p w14:paraId="65004137" w14:textId="77777777" w:rsidR="00AE264D" w:rsidRDefault="00AE264D">
      <w:pPr>
        <w:pStyle w:val="TOC3"/>
        <w:tabs>
          <w:tab w:val="right" w:leader="dot" w:pos="9350"/>
        </w:tabs>
        <w:rPr>
          <w:ins w:id="310" w:author="Gerard" w:date="2015-08-07T21:36:00Z"/>
          <w:rFonts w:asciiTheme="minorHAnsi" w:eastAsiaTheme="minorEastAsia" w:hAnsiTheme="minorHAnsi" w:cstheme="minorBidi"/>
          <w:noProof/>
          <w:lang w:eastAsia="ja-JP"/>
        </w:rPr>
      </w:pPr>
      <w:ins w:id="311" w:author="Gerard" w:date="2015-08-07T21:36:00Z">
        <w:r>
          <w:rPr>
            <w:noProof/>
          </w:rPr>
          <w:t>5.7.2. Constant Orthotropic Diffusivity</w:t>
        </w:r>
        <w:r>
          <w:rPr>
            <w:noProof/>
          </w:rPr>
          <w:tab/>
        </w:r>
        <w:r>
          <w:rPr>
            <w:noProof/>
          </w:rPr>
          <w:fldChar w:fldCharType="begin"/>
        </w:r>
        <w:r>
          <w:rPr>
            <w:noProof/>
          </w:rPr>
          <w:instrText xml:space="preserve"> PAGEREF _Toc300602784 \h </w:instrText>
        </w:r>
        <w:r>
          <w:rPr>
            <w:noProof/>
          </w:rPr>
        </w:r>
      </w:ins>
      <w:r>
        <w:rPr>
          <w:noProof/>
        </w:rPr>
        <w:fldChar w:fldCharType="separate"/>
      </w:r>
      <w:ins w:id="312" w:author="Gerard" w:date="2015-08-07T21:36:00Z">
        <w:r>
          <w:rPr>
            <w:noProof/>
          </w:rPr>
          <w:t>91</w:t>
        </w:r>
        <w:r>
          <w:rPr>
            <w:noProof/>
          </w:rPr>
          <w:fldChar w:fldCharType="end"/>
        </w:r>
      </w:ins>
    </w:p>
    <w:p w14:paraId="55D2C155" w14:textId="77777777" w:rsidR="00AE264D" w:rsidRDefault="00AE264D">
      <w:pPr>
        <w:pStyle w:val="TOC3"/>
        <w:tabs>
          <w:tab w:val="right" w:leader="dot" w:pos="9350"/>
        </w:tabs>
        <w:rPr>
          <w:ins w:id="313" w:author="Gerard" w:date="2015-08-07T21:36:00Z"/>
          <w:rFonts w:asciiTheme="minorHAnsi" w:eastAsiaTheme="minorEastAsia" w:hAnsiTheme="minorHAnsi" w:cstheme="minorBidi"/>
          <w:noProof/>
          <w:lang w:eastAsia="ja-JP"/>
        </w:rPr>
      </w:pPr>
      <w:ins w:id="314" w:author="Gerard" w:date="2015-08-07T21:36:00Z">
        <w:r>
          <w:rPr>
            <w:noProof/>
          </w:rPr>
          <w:t>5.7.3. Referentially Isotropic Diffusivity</w:t>
        </w:r>
        <w:r>
          <w:rPr>
            <w:noProof/>
          </w:rPr>
          <w:tab/>
        </w:r>
        <w:r>
          <w:rPr>
            <w:noProof/>
          </w:rPr>
          <w:fldChar w:fldCharType="begin"/>
        </w:r>
        <w:r>
          <w:rPr>
            <w:noProof/>
          </w:rPr>
          <w:instrText xml:space="preserve"> PAGEREF _Toc300602785 \h </w:instrText>
        </w:r>
        <w:r>
          <w:rPr>
            <w:noProof/>
          </w:rPr>
        </w:r>
      </w:ins>
      <w:r>
        <w:rPr>
          <w:noProof/>
        </w:rPr>
        <w:fldChar w:fldCharType="separate"/>
      </w:r>
      <w:ins w:id="315" w:author="Gerard" w:date="2015-08-07T21:36:00Z">
        <w:r>
          <w:rPr>
            <w:noProof/>
          </w:rPr>
          <w:t>91</w:t>
        </w:r>
        <w:r>
          <w:rPr>
            <w:noProof/>
          </w:rPr>
          <w:fldChar w:fldCharType="end"/>
        </w:r>
      </w:ins>
    </w:p>
    <w:p w14:paraId="114FB85E" w14:textId="77777777" w:rsidR="00AE264D" w:rsidRDefault="00AE264D">
      <w:pPr>
        <w:pStyle w:val="TOC3"/>
        <w:tabs>
          <w:tab w:val="right" w:leader="dot" w:pos="9350"/>
        </w:tabs>
        <w:rPr>
          <w:ins w:id="316" w:author="Gerard" w:date="2015-08-07T21:36:00Z"/>
          <w:rFonts w:asciiTheme="minorHAnsi" w:eastAsiaTheme="minorEastAsia" w:hAnsiTheme="minorHAnsi" w:cstheme="minorBidi"/>
          <w:noProof/>
          <w:lang w:eastAsia="ja-JP"/>
        </w:rPr>
      </w:pPr>
      <w:ins w:id="317" w:author="Gerard" w:date="2015-08-07T21:36:00Z">
        <w:r>
          <w:rPr>
            <w:noProof/>
          </w:rPr>
          <w:t>5.7.4. Referentially Orthotropic Diffusivity</w:t>
        </w:r>
        <w:r>
          <w:rPr>
            <w:noProof/>
          </w:rPr>
          <w:tab/>
        </w:r>
        <w:r>
          <w:rPr>
            <w:noProof/>
          </w:rPr>
          <w:fldChar w:fldCharType="begin"/>
        </w:r>
        <w:r>
          <w:rPr>
            <w:noProof/>
          </w:rPr>
          <w:instrText xml:space="preserve"> PAGEREF _Toc300602786 \h </w:instrText>
        </w:r>
        <w:r>
          <w:rPr>
            <w:noProof/>
          </w:rPr>
        </w:r>
      </w:ins>
      <w:r>
        <w:rPr>
          <w:noProof/>
        </w:rPr>
        <w:fldChar w:fldCharType="separate"/>
      </w:r>
      <w:ins w:id="318" w:author="Gerard" w:date="2015-08-07T21:36:00Z">
        <w:r>
          <w:rPr>
            <w:noProof/>
          </w:rPr>
          <w:t>91</w:t>
        </w:r>
        <w:r>
          <w:rPr>
            <w:noProof/>
          </w:rPr>
          <w:fldChar w:fldCharType="end"/>
        </w:r>
      </w:ins>
    </w:p>
    <w:p w14:paraId="3A60A380" w14:textId="77777777" w:rsidR="00AE264D" w:rsidRDefault="00AE264D">
      <w:pPr>
        <w:pStyle w:val="TOC2"/>
        <w:tabs>
          <w:tab w:val="right" w:leader="dot" w:pos="9350"/>
        </w:tabs>
        <w:rPr>
          <w:ins w:id="319" w:author="Gerard" w:date="2015-08-07T21:36:00Z"/>
          <w:rFonts w:asciiTheme="minorHAnsi" w:eastAsiaTheme="minorEastAsia" w:hAnsiTheme="minorHAnsi" w:cstheme="minorBidi"/>
          <w:noProof/>
          <w:lang w:eastAsia="ja-JP"/>
        </w:rPr>
      </w:pPr>
      <w:ins w:id="320" w:author="Gerard" w:date="2015-08-07T21:36:00Z">
        <w:r>
          <w:rPr>
            <w:noProof/>
          </w:rPr>
          <w:t>5.8. Solute Solubility</w:t>
        </w:r>
        <w:r>
          <w:rPr>
            <w:noProof/>
          </w:rPr>
          <w:tab/>
        </w:r>
        <w:r>
          <w:rPr>
            <w:noProof/>
          </w:rPr>
          <w:fldChar w:fldCharType="begin"/>
        </w:r>
        <w:r>
          <w:rPr>
            <w:noProof/>
          </w:rPr>
          <w:instrText xml:space="preserve"> PAGEREF _Toc300602787 \h </w:instrText>
        </w:r>
        <w:r>
          <w:rPr>
            <w:noProof/>
          </w:rPr>
        </w:r>
      </w:ins>
      <w:r>
        <w:rPr>
          <w:noProof/>
        </w:rPr>
        <w:fldChar w:fldCharType="separate"/>
      </w:r>
      <w:ins w:id="321" w:author="Gerard" w:date="2015-08-07T21:36:00Z">
        <w:r>
          <w:rPr>
            <w:noProof/>
          </w:rPr>
          <w:t>93</w:t>
        </w:r>
        <w:r>
          <w:rPr>
            <w:noProof/>
          </w:rPr>
          <w:fldChar w:fldCharType="end"/>
        </w:r>
      </w:ins>
    </w:p>
    <w:p w14:paraId="286D2591" w14:textId="77777777" w:rsidR="00AE264D" w:rsidRDefault="00AE264D">
      <w:pPr>
        <w:pStyle w:val="TOC3"/>
        <w:tabs>
          <w:tab w:val="right" w:leader="dot" w:pos="9350"/>
        </w:tabs>
        <w:rPr>
          <w:ins w:id="322" w:author="Gerard" w:date="2015-08-07T21:36:00Z"/>
          <w:rFonts w:asciiTheme="minorHAnsi" w:eastAsiaTheme="minorEastAsia" w:hAnsiTheme="minorHAnsi" w:cstheme="minorBidi"/>
          <w:noProof/>
          <w:lang w:eastAsia="ja-JP"/>
        </w:rPr>
      </w:pPr>
      <w:ins w:id="323" w:author="Gerard" w:date="2015-08-07T21:36:00Z">
        <w:r>
          <w:rPr>
            <w:noProof/>
          </w:rPr>
          <w:t>5.8.1. Constant Solubility</w:t>
        </w:r>
        <w:r>
          <w:rPr>
            <w:noProof/>
          </w:rPr>
          <w:tab/>
        </w:r>
        <w:r>
          <w:rPr>
            <w:noProof/>
          </w:rPr>
          <w:fldChar w:fldCharType="begin"/>
        </w:r>
        <w:r>
          <w:rPr>
            <w:noProof/>
          </w:rPr>
          <w:instrText xml:space="preserve"> PAGEREF _Toc300602788 \h </w:instrText>
        </w:r>
        <w:r>
          <w:rPr>
            <w:noProof/>
          </w:rPr>
        </w:r>
      </w:ins>
      <w:r>
        <w:rPr>
          <w:noProof/>
        </w:rPr>
        <w:fldChar w:fldCharType="separate"/>
      </w:r>
      <w:ins w:id="324" w:author="Gerard" w:date="2015-08-07T21:36:00Z">
        <w:r>
          <w:rPr>
            <w:noProof/>
          </w:rPr>
          <w:t>93</w:t>
        </w:r>
        <w:r>
          <w:rPr>
            <w:noProof/>
          </w:rPr>
          <w:fldChar w:fldCharType="end"/>
        </w:r>
      </w:ins>
    </w:p>
    <w:p w14:paraId="7E46EAC3" w14:textId="77777777" w:rsidR="00AE264D" w:rsidRDefault="00AE264D">
      <w:pPr>
        <w:pStyle w:val="TOC2"/>
        <w:tabs>
          <w:tab w:val="right" w:leader="dot" w:pos="9350"/>
        </w:tabs>
        <w:rPr>
          <w:ins w:id="325" w:author="Gerard" w:date="2015-08-07T21:36:00Z"/>
          <w:rFonts w:asciiTheme="minorHAnsi" w:eastAsiaTheme="minorEastAsia" w:hAnsiTheme="minorHAnsi" w:cstheme="minorBidi"/>
          <w:noProof/>
          <w:lang w:eastAsia="ja-JP"/>
        </w:rPr>
      </w:pPr>
      <w:ins w:id="326" w:author="Gerard" w:date="2015-08-07T21:36:00Z">
        <w:r>
          <w:rPr>
            <w:noProof/>
          </w:rPr>
          <w:t>5.9. Osmotic Coefficient</w:t>
        </w:r>
        <w:r>
          <w:rPr>
            <w:noProof/>
          </w:rPr>
          <w:tab/>
        </w:r>
        <w:r>
          <w:rPr>
            <w:noProof/>
          </w:rPr>
          <w:fldChar w:fldCharType="begin"/>
        </w:r>
        <w:r>
          <w:rPr>
            <w:noProof/>
          </w:rPr>
          <w:instrText xml:space="preserve"> PAGEREF _Toc300602789 \h </w:instrText>
        </w:r>
        <w:r>
          <w:rPr>
            <w:noProof/>
          </w:rPr>
        </w:r>
      </w:ins>
      <w:r>
        <w:rPr>
          <w:noProof/>
        </w:rPr>
        <w:fldChar w:fldCharType="separate"/>
      </w:r>
      <w:ins w:id="327" w:author="Gerard" w:date="2015-08-07T21:36:00Z">
        <w:r>
          <w:rPr>
            <w:noProof/>
          </w:rPr>
          <w:t>94</w:t>
        </w:r>
        <w:r>
          <w:rPr>
            <w:noProof/>
          </w:rPr>
          <w:fldChar w:fldCharType="end"/>
        </w:r>
      </w:ins>
    </w:p>
    <w:p w14:paraId="01A938CC" w14:textId="77777777" w:rsidR="00AE264D" w:rsidRDefault="00AE264D">
      <w:pPr>
        <w:pStyle w:val="TOC3"/>
        <w:tabs>
          <w:tab w:val="right" w:leader="dot" w:pos="9350"/>
        </w:tabs>
        <w:rPr>
          <w:ins w:id="328" w:author="Gerard" w:date="2015-08-07T21:36:00Z"/>
          <w:rFonts w:asciiTheme="minorHAnsi" w:eastAsiaTheme="minorEastAsia" w:hAnsiTheme="minorHAnsi" w:cstheme="minorBidi"/>
          <w:noProof/>
          <w:lang w:eastAsia="ja-JP"/>
        </w:rPr>
      </w:pPr>
      <w:ins w:id="329" w:author="Gerard" w:date="2015-08-07T21:36:00Z">
        <w:r>
          <w:rPr>
            <w:noProof/>
          </w:rPr>
          <w:t>5.9.1. Constant Osmotic Coefficient</w:t>
        </w:r>
        <w:r>
          <w:rPr>
            <w:noProof/>
          </w:rPr>
          <w:tab/>
        </w:r>
        <w:r>
          <w:rPr>
            <w:noProof/>
          </w:rPr>
          <w:fldChar w:fldCharType="begin"/>
        </w:r>
        <w:r>
          <w:rPr>
            <w:noProof/>
          </w:rPr>
          <w:instrText xml:space="preserve"> PAGEREF _Toc300602790 \h </w:instrText>
        </w:r>
        <w:r>
          <w:rPr>
            <w:noProof/>
          </w:rPr>
        </w:r>
      </w:ins>
      <w:r>
        <w:rPr>
          <w:noProof/>
        </w:rPr>
        <w:fldChar w:fldCharType="separate"/>
      </w:r>
      <w:ins w:id="330" w:author="Gerard" w:date="2015-08-07T21:36:00Z">
        <w:r>
          <w:rPr>
            <w:noProof/>
          </w:rPr>
          <w:t>94</w:t>
        </w:r>
        <w:r>
          <w:rPr>
            <w:noProof/>
          </w:rPr>
          <w:fldChar w:fldCharType="end"/>
        </w:r>
      </w:ins>
    </w:p>
    <w:p w14:paraId="53F4AA9F" w14:textId="77777777" w:rsidR="00AE264D" w:rsidRDefault="00AE264D">
      <w:pPr>
        <w:pStyle w:val="TOC2"/>
        <w:tabs>
          <w:tab w:val="right" w:leader="dot" w:pos="9350"/>
        </w:tabs>
        <w:rPr>
          <w:ins w:id="331" w:author="Gerard" w:date="2015-08-07T21:36:00Z"/>
          <w:rFonts w:asciiTheme="minorHAnsi" w:eastAsiaTheme="minorEastAsia" w:hAnsiTheme="minorHAnsi" w:cstheme="minorBidi"/>
          <w:noProof/>
          <w:lang w:eastAsia="ja-JP"/>
        </w:rPr>
      </w:pPr>
      <w:ins w:id="332" w:author="Gerard" w:date="2015-08-07T21:36:00Z">
        <w:r>
          <w:rPr>
            <w:noProof/>
          </w:rPr>
          <w:t>5.10. Active Contraction Model</w:t>
        </w:r>
        <w:r>
          <w:rPr>
            <w:noProof/>
          </w:rPr>
          <w:tab/>
        </w:r>
        <w:r>
          <w:rPr>
            <w:noProof/>
          </w:rPr>
          <w:fldChar w:fldCharType="begin"/>
        </w:r>
        <w:r>
          <w:rPr>
            <w:noProof/>
          </w:rPr>
          <w:instrText xml:space="preserve"> PAGEREF _Toc300602791 \h </w:instrText>
        </w:r>
        <w:r>
          <w:rPr>
            <w:noProof/>
          </w:rPr>
        </w:r>
      </w:ins>
      <w:r>
        <w:rPr>
          <w:noProof/>
        </w:rPr>
        <w:fldChar w:fldCharType="separate"/>
      </w:r>
      <w:ins w:id="333" w:author="Gerard" w:date="2015-08-07T21:36:00Z">
        <w:r>
          <w:rPr>
            <w:noProof/>
          </w:rPr>
          <w:t>95</w:t>
        </w:r>
        <w:r>
          <w:rPr>
            <w:noProof/>
          </w:rPr>
          <w:fldChar w:fldCharType="end"/>
        </w:r>
      </w:ins>
    </w:p>
    <w:p w14:paraId="6C427EA9" w14:textId="77777777" w:rsidR="00AE264D" w:rsidRDefault="00AE264D">
      <w:pPr>
        <w:pStyle w:val="TOC2"/>
        <w:tabs>
          <w:tab w:val="right" w:leader="dot" w:pos="9350"/>
        </w:tabs>
        <w:rPr>
          <w:ins w:id="334" w:author="Gerard" w:date="2015-08-07T21:36:00Z"/>
          <w:rFonts w:asciiTheme="minorHAnsi" w:eastAsiaTheme="minorEastAsia" w:hAnsiTheme="minorHAnsi" w:cstheme="minorBidi"/>
          <w:noProof/>
          <w:lang w:eastAsia="ja-JP"/>
        </w:rPr>
      </w:pPr>
      <w:ins w:id="335" w:author="Gerard" w:date="2015-08-07T21:36:00Z">
        <w:r>
          <w:rPr>
            <w:noProof/>
          </w:rPr>
          <w:t>5.11. Prescribed Active Contraction</w:t>
        </w:r>
        <w:r>
          <w:rPr>
            <w:noProof/>
          </w:rPr>
          <w:tab/>
        </w:r>
        <w:r>
          <w:rPr>
            <w:noProof/>
          </w:rPr>
          <w:fldChar w:fldCharType="begin"/>
        </w:r>
        <w:r>
          <w:rPr>
            <w:noProof/>
          </w:rPr>
          <w:instrText xml:space="preserve"> PAGEREF _Toc300602792 \h </w:instrText>
        </w:r>
        <w:r>
          <w:rPr>
            <w:noProof/>
          </w:rPr>
        </w:r>
      </w:ins>
      <w:r>
        <w:rPr>
          <w:noProof/>
        </w:rPr>
        <w:fldChar w:fldCharType="separate"/>
      </w:r>
      <w:ins w:id="336" w:author="Gerard" w:date="2015-08-07T21:36:00Z">
        <w:r>
          <w:rPr>
            <w:noProof/>
          </w:rPr>
          <w:t>96</w:t>
        </w:r>
        <w:r>
          <w:rPr>
            <w:noProof/>
          </w:rPr>
          <w:fldChar w:fldCharType="end"/>
        </w:r>
      </w:ins>
    </w:p>
    <w:p w14:paraId="4E020A16" w14:textId="77777777" w:rsidR="00AE264D" w:rsidRDefault="00AE264D">
      <w:pPr>
        <w:pStyle w:val="TOC3"/>
        <w:tabs>
          <w:tab w:val="right" w:leader="dot" w:pos="9350"/>
        </w:tabs>
        <w:rPr>
          <w:ins w:id="337" w:author="Gerard" w:date="2015-08-07T21:36:00Z"/>
          <w:rFonts w:asciiTheme="minorHAnsi" w:eastAsiaTheme="minorEastAsia" w:hAnsiTheme="minorHAnsi" w:cstheme="minorBidi"/>
          <w:noProof/>
          <w:lang w:eastAsia="ja-JP"/>
        </w:rPr>
      </w:pPr>
      <w:ins w:id="338" w:author="Gerard" w:date="2015-08-07T21:36:00Z">
        <w:r>
          <w:rPr>
            <w:noProof/>
          </w:rPr>
          <w:t>5.11.1. Uniaxial Active Contraction</w:t>
        </w:r>
        <w:r>
          <w:rPr>
            <w:noProof/>
          </w:rPr>
          <w:tab/>
        </w:r>
        <w:r>
          <w:rPr>
            <w:noProof/>
          </w:rPr>
          <w:fldChar w:fldCharType="begin"/>
        </w:r>
        <w:r>
          <w:rPr>
            <w:noProof/>
          </w:rPr>
          <w:instrText xml:space="preserve"> PAGEREF _Toc300602793 \h </w:instrText>
        </w:r>
        <w:r>
          <w:rPr>
            <w:noProof/>
          </w:rPr>
        </w:r>
      </w:ins>
      <w:r>
        <w:rPr>
          <w:noProof/>
        </w:rPr>
        <w:fldChar w:fldCharType="separate"/>
      </w:r>
      <w:ins w:id="339" w:author="Gerard" w:date="2015-08-07T21:36:00Z">
        <w:r>
          <w:rPr>
            <w:noProof/>
          </w:rPr>
          <w:t>96</w:t>
        </w:r>
        <w:r>
          <w:rPr>
            <w:noProof/>
          </w:rPr>
          <w:fldChar w:fldCharType="end"/>
        </w:r>
      </w:ins>
    </w:p>
    <w:p w14:paraId="3F49CF06" w14:textId="77777777" w:rsidR="00AE264D" w:rsidRDefault="00AE264D">
      <w:pPr>
        <w:pStyle w:val="TOC3"/>
        <w:tabs>
          <w:tab w:val="right" w:leader="dot" w:pos="9350"/>
        </w:tabs>
        <w:rPr>
          <w:ins w:id="340" w:author="Gerard" w:date="2015-08-07T21:36:00Z"/>
          <w:rFonts w:asciiTheme="minorHAnsi" w:eastAsiaTheme="minorEastAsia" w:hAnsiTheme="minorHAnsi" w:cstheme="minorBidi"/>
          <w:noProof/>
          <w:lang w:eastAsia="ja-JP"/>
        </w:rPr>
      </w:pPr>
      <w:ins w:id="341" w:author="Gerard" w:date="2015-08-07T21:36:00Z">
        <w:r>
          <w:rPr>
            <w:noProof/>
          </w:rPr>
          <w:t>5.11.2. Transversely Isotropic Active Contraction</w:t>
        </w:r>
        <w:r>
          <w:rPr>
            <w:noProof/>
          </w:rPr>
          <w:tab/>
        </w:r>
        <w:r>
          <w:rPr>
            <w:noProof/>
          </w:rPr>
          <w:fldChar w:fldCharType="begin"/>
        </w:r>
        <w:r>
          <w:rPr>
            <w:noProof/>
          </w:rPr>
          <w:instrText xml:space="preserve"> PAGEREF _Toc300602794 \h </w:instrText>
        </w:r>
        <w:r>
          <w:rPr>
            <w:noProof/>
          </w:rPr>
        </w:r>
      </w:ins>
      <w:r>
        <w:rPr>
          <w:noProof/>
        </w:rPr>
        <w:fldChar w:fldCharType="separate"/>
      </w:r>
      <w:ins w:id="342" w:author="Gerard" w:date="2015-08-07T21:36:00Z">
        <w:r>
          <w:rPr>
            <w:noProof/>
          </w:rPr>
          <w:t>96</w:t>
        </w:r>
        <w:r>
          <w:rPr>
            <w:noProof/>
          </w:rPr>
          <w:fldChar w:fldCharType="end"/>
        </w:r>
      </w:ins>
    </w:p>
    <w:p w14:paraId="0D97FBA4" w14:textId="77777777" w:rsidR="00AE264D" w:rsidRDefault="00AE264D">
      <w:pPr>
        <w:pStyle w:val="TOC3"/>
        <w:tabs>
          <w:tab w:val="right" w:leader="dot" w:pos="9350"/>
        </w:tabs>
        <w:rPr>
          <w:ins w:id="343" w:author="Gerard" w:date="2015-08-07T21:36:00Z"/>
          <w:rFonts w:asciiTheme="minorHAnsi" w:eastAsiaTheme="minorEastAsia" w:hAnsiTheme="minorHAnsi" w:cstheme="minorBidi"/>
          <w:noProof/>
          <w:lang w:eastAsia="ja-JP"/>
        </w:rPr>
      </w:pPr>
      <w:ins w:id="344" w:author="Gerard" w:date="2015-08-07T21:36:00Z">
        <w:r>
          <w:rPr>
            <w:noProof/>
          </w:rPr>
          <w:t>5.11.3. Isotropic Active Contraction</w:t>
        </w:r>
        <w:r>
          <w:rPr>
            <w:noProof/>
          </w:rPr>
          <w:tab/>
        </w:r>
        <w:r>
          <w:rPr>
            <w:noProof/>
          </w:rPr>
          <w:fldChar w:fldCharType="begin"/>
        </w:r>
        <w:r>
          <w:rPr>
            <w:noProof/>
          </w:rPr>
          <w:instrText xml:space="preserve"> PAGEREF _Toc300602795 \h </w:instrText>
        </w:r>
        <w:r>
          <w:rPr>
            <w:noProof/>
          </w:rPr>
        </w:r>
      </w:ins>
      <w:r>
        <w:rPr>
          <w:noProof/>
        </w:rPr>
        <w:fldChar w:fldCharType="separate"/>
      </w:r>
      <w:ins w:id="345" w:author="Gerard" w:date="2015-08-07T21:36:00Z">
        <w:r>
          <w:rPr>
            <w:noProof/>
          </w:rPr>
          <w:t>96</w:t>
        </w:r>
        <w:r>
          <w:rPr>
            <w:noProof/>
          </w:rPr>
          <w:fldChar w:fldCharType="end"/>
        </w:r>
      </w:ins>
    </w:p>
    <w:p w14:paraId="1A9D699E" w14:textId="77777777" w:rsidR="00AE264D" w:rsidRDefault="00AE264D">
      <w:pPr>
        <w:pStyle w:val="TOC2"/>
        <w:tabs>
          <w:tab w:val="right" w:leader="dot" w:pos="9350"/>
        </w:tabs>
        <w:rPr>
          <w:ins w:id="346" w:author="Gerard" w:date="2015-08-07T21:36:00Z"/>
          <w:rFonts w:asciiTheme="minorHAnsi" w:eastAsiaTheme="minorEastAsia" w:hAnsiTheme="minorHAnsi" w:cstheme="minorBidi"/>
          <w:noProof/>
          <w:lang w:eastAsia="ja-JP"/>
        </w:rPr>
      </w:pPr>
      <w:ins w:id="347" w:author="Gerard" w:date="2015-08-07T21:36:00Z">
        <w:r>
          <w:rPr>
            <w:noProof/>
          </w:rPr>
          <w:t>5.12. Chemical Reaction Production Rate</w:t>
        </w:r>
        <w:r>
          <w:rPr>
            <w:noProof/>
          </w:rPr>
          <w:tab/>
        </w:r>
        <w:r>
          <w:rPr>
            <w:noProof/>
          </w:rPr>
          <w:fldChar w:fldCharType="begin"/>
        </w:r>
        <w:r>
          <w:rPr>
            <w:noProof/>
          </w:rPr>
          <w:instrText xml:space="preserve"> PAGEREF _Toc300602796 \h </w:instrText>
        </w:r>
        <w:r>
          <w:rPr>
            <w:noProof/>
          </w:rPr>
        </w:r>
      </w:ins>
      <w:r>
        <w:rPr>
          <w:noProof/>
        </w:rPr>
        <w:fldChar w:fldCharType="separate"/>
      </w:r>
      <w:ins w:id="348" w:author="Gerard" w:date="2015-08-07T21:36:00Z">
        <w:r>
          <w:rPr>
            <w:noProof/>
          </w:rPr>
          <w:t>97</w:t>
        </w:r>
        <w:r>
          <w:rPr>
            <w:noProof/>
          </w:rPr>
          <w:fldChar w:fldCharType="end"/>
        </w:r>
      </w:ins>
    </w:p>
    <w:p w14:paraId="23E99E3A" w14:textId="77777777" w:rsidR="00AE264D" w:rsidRDefault="00AE264D">
      <w:pPr>
        <w:pStyle w:val="TOC3"/>
        <w:tabs>
          <w:tab w:val="right" w:leader="dot" w:pos="9350"/>
        </w:tabs>
        <w:rPr>
          <w:ins w:id="349" w:author="Gerard" w:date="2015-08-07T21:36:00Z"/>
          <w:rFonts w:asciiTheme="minorHAnsi" w:eastAsiaTheme="minorEastAsia" w:hAnsiTheme="minorHAnsi" w:cstheme="minorBidi"/>
          <w:noProof/>
          <w:lang w:eastAsia="ja-JP"/>
        </w:rPr>
      </w:pPr>
      <w:ins w:id="350" w:author="Gerard" w:date="2015-08-07T21:36:00Z">
        <w:r>
          <w:rPr>
            <w:noProof/>
          </w:rPr>
          <w:t>5.12.1. Mass Action Forward</w:t>
        </w:r>
        <w:r>
          <w:rPr>
            <w:noProof/>
          </w:rPr>
          <w:tab/>
        </w:r>
        <w:r>
          <w:rPr>
            <w:noProof/>
          </w:rPr>
          <w:fldChar w:fldCharType="begin"/>
        </w:r>
        <w:r>
          <w:rPr>
            <w:noProof/>
          </w:rPr>
          <w:instrText xml:space="preserve"> PAGEREF _Toc300602797 \h </w:instrText>
        </w:r>
        <w:r>
          <w:rPr>
            <w:noProof/>
          </w:rPr>
        </w:r>
      </w:ins>
      <w:r>
        <w:rPr>
          <w:noProof/>
        </w:rPr>
        <w:fldChar w:fldCharType="separate"/>
      </w:r>
      <w:ins w:id="351" w:author="Gerard" w:date="2015-08-07T21:36:00Z">
        <w:r>
          <w:rPr>
            <w:noProof/>
          </w:rPr>
          <w:t>97</w:t>
        </w:r>
        <w:r>
          <w:rPr>
            <w:noProof/>
          </w:rPr>
          <w:fldChar w:fldCharType="end"/>
        </w:r>
      </w:ins>
    </w:p>
    <w:p w14:paraId="5467EA04" w14:textId="77777777" w:rsidR="00AE264D" w:rsidRDefault="00AE264D">
      <w:pPr>
        <w:pStyle w:val="TOC3"/>
        <w:tabs>
          <w:tab w:val="right" w:leader="dot" w:pos="9350"/>
        </w:tabs>
        <w:rPr>
          <w:ins w:id="352" w:author="Gerard" w:date="2015-08-07T21:36:00Z"/>
          <w:rFonts w:asciiTheme="minorHAnsi" w:eastAsiaTheme="minorEastAsia" w:hAnsiTheme="minorHAnsi" w:cstheme="minorBidi"/>
          <w:noProof/>
          <w:lang w:eastAsia="ja-JP"/>
        </w:rPr>
      </w:pPr>
      <w:ins w:id="353" w:author="Gerard" w:date="2015-08-07T21:36:00Z">
        <w:r>
          <w:rPr>
            <w:noProof/>
          </w:rPr>
          <w:t>5.12.2. Mass Action Reversible</w:t>
        </w:r>
        <w:r>
          <w:rPr>
            <w:noProof/>
          </w:rPr>
          <w:tab/>
        </w:r>
        <w:r>
          <w:rPr>
            <w:noProof/>
          </w:rPr>
          <w:fldChar w:fldCharType="begin"/>
        </w:r>
        <w:r>
          <w:rPr>
            <w:noProof/>
          </w:rPr>
          <w:instrText xml:space="preserve"> PAGEREF _Toc300602798 \h </w:instrText>
        </w:r>
        <w:r>
          <w:rPr>
            <w:noProof/>
          </w:rPr>
        </w:r>
      </w:ins>
      <w:r>
        <w:rPr>
          <w:noProof/>
        </w:rPr>
        <w:fldChar w:fldCharType="separate"/>
      </w:r>
      <w:ins w:id="354" w:author="Gerard" w:date="2015-08-07T21:36:00Z">
        <w:r>
          <w:rPr>
            <w:noProof/>
          </w:rPr>
          <w:t>97</w:t>
        </w:r>
        <w:r>
          <w:rPr>
            <w:noProof/>
          </w:rPr>
          <w:fldChar w:fldCharType="end"/>
        </w:r>
      </w:ins>
    </w:p>
    <w:p w14:paraId="31897837" w14:textId="77777777" w:rsidR="00AE264D" w:rsidRDefault="00AE264D">
      <w:pPr>
        <w:pStyle w:val="TOC3"/>
        <w:tabs>
          <w:tab w:val="right" w:leader="dot" w:pos="9350"/>
        </w:tabs>
        <w:rPr>
          <w:ins w:id="355" w:author="Gerard" w:date="2015-08-07T21:36:00Z"/>
          <w:rFonts w:asciiTheme="minorHAnsi" w:eastAsiaTheme="minorEastAsia" w:hAnsiTheme="minorHAnsi" w:cstheme="minorBidi"/>
          <w:noProof/>
          <w:lang w:eastAsia="ja-JP"/>
        </w:rPr>
      </w:pPr>
      <w:ins w:id="356" w:author="Gerard" w:date="2015-08-07T21:36:00Z">
        <w:r>
          <w:rPr>
            <w:noProof/>
          </w:rPr>
          <w:t>5.12.3. Michaelis-Menten</w:t>
        </w:r>
        <w:r>
          <w:rPr>
            <w:noProof/>
          </w:rPr>
          <w:tab/>
        </w:r>
        <w:r>
          <w:rPr>
            <w:noProof/>
          </w:rPr>
          <w:fldChar w:fldCharType="begin"/>
        </w:r>
        <w:r>
          <w:rPr>
            <w:noProof/>
          </w:rPr>
          <w:instrText xml:space="preserve"> PAGEREF _Toc300602799 \h </w:instrText>
        </w:r>
        <w:r>
          <w:rPr>
            <w:noProof/>
          </w:rPr>
        </w:r>
      </w:ins>
      <w:r>
        <w:rPr>
          <w:noProof/>
        </w:rPr>
        <w:fldChar w:fldCharType="separate"/>
      </w:r>
      <w:ins w:id="357" w:author="Gerard" w:date="2015-08-07T21:36:00Z">
        <w:r>
          <w:rPr>
            <w:noProof/>
          </w:rPr>
          <w:t>97</w:t>
        </w:r>
        <w:r>
          <w:rPr>
            <w:noProof/>
          </w:rPr>
          <w:fldChar w:fldCharType="end"/>
        </w:r>
      </w:ins>
    </w:p>
    <w:p w14:paraId="01D5AAE1" w14:textId="77777777" w:rsidR="00AE264D" w:rsidRDefault="00AE264D">
      <w:pPr>
        <w:pStyle w:val="TOC2"/>
        <w:tabs>
          <w:tab w:val="right" w:leader="dot" w:pos="9350"/>
        </w:tabs>
        <w:rPr>
          <w:ins w:id="358" w:author="Gerard" w:date="2015-08-07T21:36:00Z"/>
          <w:rFonts w:asciiTheme="minorHAnsi" w:eastAsiaTheme="minorEastAsia" w:hAnsiTheme="minorHAnsi" w:cstheme="minorBidi"/>
          <w:noProof/>
          <w:lang w:eastAsia="ja-JP"/>
        </w:rPr>
      </w:pPr>
      <w:ins w:id="359" w:author="Gerard" w:date="2015-08-07T21:36:00Z">
        <w:r>
          <w:rPr>
            <w:noProof/>
          </w:rPr>
          <w:t>5.13. Specific Reaction Rate</w:t>
        </w:r>
        <w:r>
          <w:rPr>
            <w:noProof/>
          </w:rPr>
          <w:tab/>
        </w:r>
        <w:r>
          <w:rPr>
            <w:noProof/>
          </w:rPr>
          <w:fldChar w:fldCharType="begin"/>
        </w:r>
        <w:r>
          <w:rPr>
            <w:noProof/>
          </w:rPr>
          <w:instrText xml:space="preserve"> PAGEREF _Toc300602800 \h </w:instrText>
        </w:r>
        <w:r>
          <w:rPr>
            <w:noProof/>
          </w:rPr>
        </w:r>
      </w:ins>
      <w:r>
        <w:rPr>
          <w:noProof/>
        </w:rPr>
        <w:fldChar w:fldCharType="separate"/>
      </w:r>
      <w:ins w:id="360" w:author="Gerard" w:date="2015-08-07T21:36:00Z">
        <w:r>
          <w:rPr>
            <w:noProof/>
          </w:rPr>
          <w:t>98</w:t>
        </w:r>
        <w:r>
          <w:rPr>
            <w:noProof/>
          </w:rPr>
          <w:fldChar w:fldCharType="end"/>
        </w:r>
      </w:ins>
    </w:p>
    <w:p w14:paraId="7D09257E" w14:textId="77777777" w:rsidR="00AE264D" w:rsidRDefault="00AE264D">
      <w:pPr>
        <w:pStyle w:val="TOC3"/>
        <w:tabs>
          <w:tab w:val="right" w:leader="dot" w:pos="9350"/>
        </w:tabs>
        <w:rPr>
          <w:ins w:id="361" w:author="Gerard" w:date="2015-08-07T21:36:00Z"/>
          <w:rFonts w:asciiTheme="minorHAnsi" w:eastAsiaTheme="minorEastAsia" w:hAnsiTheme="minorHAnsi" w:cstheme="minorBidi"/>
          <w:noProof/>
          <w:lang w:eastAsia="ja-JP"/>
        </w:rPr>
      </w:pPr>
      <w:ins w:id="362" w:author="Gerard" w:date="2015-08-07T21:36:00Z">
        <w:r>
          <w:rPr>
            <w:noProof/>
          </w:rPr>
          <w:t>5.13.1. Constant Specific Reaction Rate</w:t>
        </w:r>
        <w:r>
          <w:rPr>
            <w:noProof/>
          </w:rPr>
          <w:tab/>
        </w:r>
        <w:r>
          <w:rPr>
            <w:noProof/>
          </w:rPr>
          <w:fldChar w:fldCharType="begin"/>
        </w:r>
        <w:r>
          <w:rPr>
            <w:noProof/>
          </w:rPr>
          <w:instrText xml:space="preserve"> PAGEREF _Toc300602801 \h </w:instrText>
        </w:r>
        <w:r>
          <w:rPr>
            <w:noProof/>
          </w:rPr>
        </w:r>
      </w:ins>
      <w:r>
        <w:rPr>
          <w:noProof/>
        </w:rPr>
        <w:fldChar w:fldCharType="separate"/>
      </w:r>
      <w:ins w:id="363" w:author="Gerard" w:date="2015-08-07T21:36:00Z">
        <w:r>
          <w:rPr>
            <w:noProof/>
          </w:rPr>
          <w:t>98</w:t>
        </w:r>
        <w:r>
          <w:rPr>
            <w:noProof/>
          </w:rPr>
          <w:fldChar w:fldCharType="end"/>
        </w:r>
      </w:ins>
    </w:p>
    <w:p w14:paraId="62F055F9" w14:textId="77777777" w:rsidR="00AE264D" w:rsidRDefault="00AE264D">
      <w:pPr>
        <w:pStyle w:val="TOC3"/>
        <w:tabs>
          <w:tab w:val="right" w:leader="dot" w:pos="9350"/>
        </w:tabs>
        <w:rPr>
          <w:ins w:id="364" w:author="Gerard" w:date="2015-08-07T21:36:00Z"/>
          <w:rFonts w:asciiTheme="minorHAnsi" w:eastAsiaTheme="minorEastAsia" w:hAnsiTheme="minorHAnsi" w:cstheme="minorBidi"/>
          <w:noProof/>
          <w:lang w:eastAsia="ja-JP"/>
        </w:rPr>
      </w:pPr>
      <w:ins w:id="365" w:author="Gerard" w:date="2015-08-07T21:36:00Z">
        <w:r>
          <w:rPr>
            <w:noProof/>
          </w:rPr>
          <w:t>5.13.2. Huiskes Remodeling</w:t>
        </w:r>
        <w:r>
          <w:rPr>
            <w:noProof/>
          </w:rPr>
          <w:tab/>
        </w:r>
        <w:r>
          <w:rPr>
            <w:noProof/>
          </w:rPr>
          <w:fldChar w:fldCharType="begin"/>
        </w:r>
        <w:r>
          <w:rPr>
            <w:noProof/>
          </w:rPr>
          <w:instrText xml:space="preserve"> PAGEREF _Toc300602802 \h </w:instrText>
        </w:r>
        <w:r>
          <w:rPr>
            <w:noProof/>
          </w:rPr>
        </w:r>
      </w:ins>
      <w:r>
        <w:rPr>
          <w:noProof/>
        </w:rPr>
        <w:fldChar w:fldCharType="separate"/>
      </w:r>
      <w:ins w:id="366" w:author="Gerard" w:date="2015-08-07T21:36:00Z">
        <w:r>
          <w:rPr>
            <w:noProof/>
          </w:rPr>
          <w:t>98</w:t>
        </w:r>
        <w:r>
          <w:rPr>
            <w:noProof/>
          </w:rPr>
          <w:fldChar w:fldCharType="end"/>
        </w:r>
      </w:ins>
    </w:p>
    <w:p w14:paraId="391F2453" w14:textId="77777777" w:rsidR="00AE264D" w:rsidRDefault="00AE264D">
      <w:pPr>
        <w:pStyle w:val="TOC1"/>
        <w:rPr>
          <w:ins w:id="367" w:author="Gerard" w:date="2015-08-07T21:36:00Z"/>
          <w:rFonts w:asciiTheme="minorHAnsi" w:eastAsiaTheme="minorEastAsia" w:hAnsiTheme="minorHAnsi" w:cstheme="minorBidi"/>
          <w:b w:val="0"/>
          <w:lang w:eastAsia="ja-JP"/>
        </w:rPr>
      </w:pPr>
      <w:ins w:id="368" w:author="Gerard" w:date="2015-08-07T21:36:00Z">
        <w:r>
          <w:t>Chapter 6. Contact and Coupling</w:t>
        </w:r>
        <w:r>
          <w:tab/>
        </w:r>
        <w:r>
          <w:fldChar w:fldCharType="begin"/>
        </w:r>
        <w:r>
          <w:instrText xml:space="preserve"> PAGEREF _Toc300602803 \h </w:instrText>
        </w:r>
      </w:ins>
      <w:r>
        <w:fldChar w:fldCharType="separate"/>
      </w:r>
      <w:ins w:id="369" w:author="Gerard" w:date="2015-08-07T21:36:00Z">
        <w:r>
          <w:t>99</w:t>
        </w:r>
        <w:r>
          <w:fldChar w:fldCharType="end"/>
        </w:r>
      </w:ins>
    </w:p>
    <w:p w14:paraId="7AC14915" w14:textId="77777777" w:rsidR="00AE264D" w:rsidRDefault="00AE264D">
      <w:pPr>
        <w:pStyle w:val="TOC2"/>
        <w:tabs>
          <w:tab w:val="right" w:leader="dot" w:pos="9350"/>
        </w:tabs>
        <w:rPr>
          <w:ins w:id="370" w:author="Gerard" w:date="2015-08-07T21:36:00Z"/>
          <w:rFonts w:asciiTheme="minorHAnsi" w:eastAsiaTheme="minorEastAsia" w:hAnsiTheme="minorHAnsi" w:cstheme="minorBidi"/>
          <w:noProof/>
          <w:lang w:eastAsia="ja-JP"/>
        </w:rPr>
      </w:pPr>
      <w:ins w:id="371" w:author="Gerard" w:date="2015-08-07T21:36:00Z">
        <w:r>
          <w:rPr>
            <w:noProof/>
          </w:rPr>
          <w:t>6.1. Rigid-Deformable Coupling</w:t>
        </w:r>
        <w:r>
          <w:rPr>
            <w:noProof/>
          </w:rPr>
          <w:tab/>
        </w:r>
        <w:r>
          <w:rPr>
            <w:noProof/>
          </w:rPr>
          <w:fldChar w:fldCharType="begin"/>
        </w:r>
        <w:r>
          <w:rPr>
            <w:noProof/>
          </w:rPr>
          <w:instrText xml:space="preserve"> PAGEREF _Toc300602804 \h </w:instrText>
        </w:r>
        <w:r>
          <w:rPr>
            <w:noProof/>
          </w:rPr>
        </w:r>
      </w:ins>
      <w:r>
        <w:rPr>
          <w:noProof/>
        </w:rPr>
        <w:fldChar w:fldCharType="separate"/>
      </w:r>
      <w:ins w:id="372" w:author="Gerard" w:date="2015-08-07T21:36:00Z">
        <w:r>
          <w:rPr>
            <w:noProof/>
          </w:rPr>
          <w:t>99</w:t>
        </w:r>
        <w:r>
          <w:rPr>
            <w:noProof/>
          </w:rPr>
          <w:fldChar w:fldCharType="end"/>
        </w:r>
      </w:ins>
    </w:p>
    <w:p w14:paraId="641DAF06" w14:textId="77777777" w:rsidR="00AE264D" w:rsidRDefault="00AE264D">
      <w:pPr>
        <w:pStyle w:val="TOC3"/>
        <w:tabs>
          <w:tab w:val="right" w:leader="dot" w:pos="9350"/>
        </w:tabs>
        <w:rPr>
          <w:ins w:id="373" w:author="Gerard" w:date="2015-08-07T21:36:00Z"/>
          <w:rFonts w:asciiTheme="minorHAnsi" w:eastAsiaTheme="minorEastAsia" w:hAnsiTheme="minorHAnsi" w:cstheme="minorBidi"/>
          <w:noProof/>
          <w:lang w:eastAsia="ja-JP"/>
        </w:rPr>
      </w:pPr>
      <w:ins w:id="374" w:author="Gerard" w:date="2015-08-07T21:36:00Z">
        <w:r>
          <w:rPr>
            <w:noProof/>
          </w:rPr>
          <w:t>6.1.1. Kinematics</w:t>
        </w:r>
        <w:r>
          <w:rPr>
            <w:noProof/>
          </w:rPr>
          <w:tab/>
        </w:r>
        <w:r>
          <w:rPr>
            <w:noProof/>
          </w:rPr>
          <w:fldChar w:fldCharType="begin"/>
        </w:r>
        <w:r>
          <w:rPr>
            <w:noProof/>
          </w:rPr>
          <w:instrText xml:space="preserve"> PAGEREF _Toc300602805 \h </w:instrText>
        </w:r>
        <w:r>
          <w:rPr>
            <w:noProof/>
          </w:rPr>
        </w:r>
      </w:ins>
      <w:r>
        <w:rPr>
          <w:noProof/>
        </w:rPr>
        <w:fldChar w:fldCharType="separate"/>
      </w:r>
      <w:ins w:id="375" w:author="Gerard" w:date="2015-08-07T21:36:00Z">
        <w:r>
          <w:rPr>
            <w:noProof/>
          </w:rPr>
          <w:t>99</w:t>
        </w:r>
        <w:r>
          <w:rPr>
            <w:noProof/>
          </w:rPr>
          <w:fldChar w:fldCharType="end"/>
        </w:r>
      </w:ins>
    </w:p>
    <w:p w14:paraId="61D077E2" w14:textId="77777777" w:rsidR="00AE264D" w:rsidRDefault="00AE264D">
      <w:pPr>
        <w:pStyle w:val="TOC3"/>
        <w:tabs>
          <w:tab w:val="right" w:leader="dot" w:pos="9350"/>
        </w:tabs>
        <w:rPr>
          <w:ins w:id="376" w:author="Gerard" w:date="2015-08-07T21:36:00Z"/>
          <w:rFonts w:asciiTheme="minorHAnsi" w:eastAsiaTheme="minorEastAsia" w:hAnsiTheme="minorHAnsi" w:cstheme="minorBidi"/>
          <w:noProof/>
          <w:lang w:eastAsia="ja-JP"/>
        </w:rPr>
      </w:pPr>
      <w:ins w:id="377" w:author="Gerard" w:date="2015-08-07T21:36:00Z">
        <w:r>
          <w:rPr>
            <w:noProof/>
          </w:rPr>
          <w:t>6.1.2. A single rigid body</w:t>
        </w:r>
        <w:r>
          <w:rPr>
            <w:noProof/>
          </w:rPr>
          <w:tab/>
        </w:r>
        <w:r>
          <w:rPr>
            <w:noProof/>
          </w:rPr>
          <w:fldChar w:fldCharType="begin"/>
        </w:r>
        <w:r>
          <w:rPr>
            <w:noProof/>
          </w:rPr>
          <w:instrText xml:space="preserve"> PAGEREF _Toc300602806 \h </w:instrText>
        </w:r>
        <w:r>
          <w:rPr>
            <w:noProof/>
          </w:rPr>
        </w:r>
      </w:ins>
      <w:r>
        <w:rPr>
          <w:noProof/>
        </w:rPr>
        <w:fldChar w:fldCharType="separate"/>
      </w:r>
      <w:ins w:id="378" w:author="Gerard" w:date="2015-08-07T21:36:00Z">
        <w:r>
          <w:rPr>
            <w:noProof/>
          </w:rPr>
          <w:t>100</w:t>
        </w:r>
        <w:r>
          <w:rPr>
            <w:noProof/>
          </w:rPr>
          <w:fldChar w:fldCharType="end"/>
        </w:r>
      </w:ins>
    </w:p>
    <w:p w14:paraId="1593F8DD" w14:textId="77777777" w:rsidR="00AE264D" w:rsidRDefault="00AE264D">
      <w:pPr>
        <w:pStyle w:val="TOC3"/>
        <w:tabs>
          <w:tab w:val="right" w:leader="dot" w:pos="9350"/>
        </w:tabs>
        <w:rPr>
          <w:ins w:id="379" w:author="Gerard" w:date="2015-08-07T21:36:00Z"/>
          <w:rFonts w:asciiTheme="minorHAnsi" w:eastAsiaTheme="minorEastAsia" w:hAnsiTheme="minorHAnsi" w:cstheme="minorBidi"/>
          <w:noProof/>
          <w:lang w:eastAsia="ja-JP"/>
        </w:rPr>
      </w:pPr>
      <w:ins w:id="380" w:author="Gerard" w:date="2015-08-07T21:36:00Z">
        <w:r>
          <w:rPr>
            <w:noProof/>
          </w:rPr>
          <w:t>6.1.3. Multiple Rigid Bodies</w:t>
        </w:r>
        <w:r>
          <w:rPr>
            <w:noProof/>
          </w:rPr>
          <w:tab/>
        </w:r>
        <w:r>
          <w:rPr>
            <w:noProof/>
          </w:rPr>
          <w:fldChar w:fldCharType="begin"/>
        </w:r>
        <w:r>
          <w:rPr>
            <w:noProof/>
          </w:rPr>
          <w:instrText xml:space="preserve"> PAGEREF _Toc300602807 \h </w:instrText>
        </w:r>
        <w:r>
          <w:rPr>
            <w:noProof/>
          </w:rPr>
        </w:r>
      </w:ins>
      <w:r>
        <w:rPr>
          <w:noProof/>
        </w:rPr>
        <w:fldChar w:fldCharType="separate"/>
      </w:r>
      <w:ins w:id="381" w:author="Gerard" w:date="2015-08-07T21:36:00Z">
        <w:r>
          <w:rPr>
            <w:noProof/>
          </w:rPr>
          <w:t>101</w:t>
        </w:r>
        <w:r>
          <w:rPr>
            <w:noProof/>
          </w:rPr>
          <w:fldChar w:fldCharType="end"/>
        </w:r>
      </w:ins>
    </w:p>
    <w:p w14:paraId="68BEEF01" w14:textId="77777777" w:rsidR="00AE264D" w:rsidRDefault="00AE264D">
      <w:pPr>
        <w:pStyle w:val="TOC2"/>
        <w:tabs>
          <w:tab w:val="right" w:leader="dot" w:pos="9350"/>
        </w:tabs>
        <w:rPr>
          <w:ins w:id="382" w:author="Gerard" w:date="2015-08-07T21:36:00Z"/>
          <w:rFonts w:asciiTheme="minorHAnsi" w:eastAsiaTheme="minorEastAsia" w:hAnsiTheme="minorHAnsi" w:cstheme="minorBidi"/>
          <w:noProof/>
          <w:lang w:eastAsia="ja-JP"/>
        </w:rPr>
      </w:pPr>
      <w:ins w:id="383" w:author="Gerard" w:date="2015-08-07T21:36:00Z">
        <w:r>
          <w:rPr>
            <w:noProof/>
          </w:rPr>
          <w:t>6.2. Rigid Joints</w:t>
        </w:r>
        <w:r>
          <w:rPr>
            <w:noProof/>
          </w:rPr>
          <w:tab/>
        </w:r>
        <w:r>
          <w:rPr>
            <w:noProof/>
          </w:rPr>
          <w:fldChar w:fldCharType="begin"/>
        </w:r>
        <w:r>
          <w:rPr>
            <w:noProof/>
          </w:rPr>
          <w:instrText xml:space="preserve"> PAGEREF _Toc300602808 \h </w:instrText>
        </w:r>
        <w:r>
          <w:rPr>
            <w:noProof/>
          </w:rPr>
        </w:r>
      </w:ins>
      <w:r>
        <w:rPr>
          <w:noProof/>
        </w:rPr>
        <w:fldChar w:fldCharType="separate"/>
      </w:r>
      <w:ins w:id="384" w:author="Gerard" w:date="2015-08-07T21:36:00Z">
        <w:r>
          <w:rPr>
            <w:noProof/>
          </w:rPr>
          <w:t>102</w:t>
        </w:r>
        <w:r>
          <w:rPr>
            <w:noProof/>
          </w:rPr>
          <w:fldChar w:fldCharType="end"/>
        </w:r>
      </w:ins>
    </w:p>
    <w:p w14:paraId="7FE3E675" w14:textId="77777777" w:rsidR="00AE264D" w:rsidRDefault="00AE264D">
      <w:pPr>
        <w:pStyle w:val="TOC2"/>
        <w:tabs>
          <w:tab w:val="right" w:leader="dot" w:pos="9350"/>
        </w:tabs>
        <w:rPr>
          <w:ins w:id="385" w:author="Gerard" w:date="2015-08-07T21:36:00Z"/>
          <w:rFonts w:asciiTheme="minorHAnsi" w:eastAsiaTheme="minorEastAsia" w:hAnsiTheme="minorHAnsi" w:cstheme="minorBidi"/>
          <w:noProof/>
          <w:lang w:eastAsia="ja-JP"/>
        </w:rPr>
      </w:pPr>
      <w:ins w:id="386" w:author="Gerard" w:date="2015-08-07T21:36:00Z">
        <w:r>
          <w:rPr>
            <w:noProof/>
          </w:rPr>
          <w:t>6.3. Sliding Interfaces</w:t>
        </w:r>
        <w:r>
          <w:rPr>
            <w:noProof/>
          </w:rPr>
          <w:tab/>
        </w:r>
        <w:r>
          <w:rPr>
            <w:noProof/>
          </w:rPr>
          <w:fldChar w:fldCharType="begin"/>
        </w:r>
        <w:r>
          <w:rPr>
            <w:noProof/>
          </w:rPr>
          <w:instrText xml:space="preserve"> PAGEREF _Toc300602809 \h </w:instrText>
        </w:r>
        <w:r>
          <w:rPr>
            <w:noProof/>
          </w:rPr>
        </w:r>
      </w:ins>
      <w:r>
        <w:rPr>
          <w:noProof/>
        </w:rPr>
        <w:fldChar w:fldCharType="separate"/>
      </w:r>
      <w:ins w:id="387" w:author="Gerard" w:date="2015-08-07T21:36:00Z">
        <w:r>
          <w:rPr>
            <w:noProof/>
          </w:rPr>
          <w:t>103</w:t>
        </w:r>
        <w:r>
          <w:rPr>
            <w:noProof/>
          </w:rPr>
          <w:fldChar w:fldCharType="end"/>
        </w:r>
      </w:ins>
    </w:p>
    <w:p w14:paraId="650D0253" w14:textId="77777777" w:rsidR="00AE264D" w:rsidRDefault="00AE264D">
      <w:pPr>
        <w:pStyle w:val="TOC3"/>
        <w:tabs>
          <w:tab w:val="right" w:leader="dot" w:pos="9350"/>
        </w:tabs>
        <w:rPr>
          <w:ins w:id="388" w:author="Gerard" w:date="2015-08-07T21:36:00Z"/>
          <w:rFonts w:asciiTheme="minorHAnsi" w:eastAsiaTheme="minorEastAsia" w:hAnsiTheme="minorHAnsi" w:cstheme="minorBidi"/>
          <w:noProof/>
          <w:lang w:eastAsia="ja-JP"/>
        </w:rPr>
      </w:pPr>
      <w:ins w:id="389" w:author="Gerard" w:date="2015-08-07T21:36:00Z">
        <w:r>
          <w:rPr>
            <w:noProof/>
          </w:rPr>
          <w:t>6.3.1. Contact Kinematics</w:t>
        </w:r>
        <w:r>
          <w:rPr>
            <w:noProof/>
          </w:rPr>
          <w:tab/>
        </w:r>
        <w:r>
          <w:rPr>
            <w:noProof/>
          </w:rPr>
          <w:fldChar w:fldCharType="begin"/>
        </w:r>
        <w:r>
          <w:rPr>
            <w:noProof/>
          </w:rPr>
          <w:instrText xml:space="preserve"> PAGEREF _Toc300602810 \h </w:instrText>
        </w:r>
        <w:r>
          <w:rPr>
            <w:noProof/>
          </w:rPr>
        </w:r>
      </w:ins>
      <w:r>
        <w:rPr>
          <w:noProof/>
        </w:rPr>
        <w:fldChar w:fldCharType="separate"/>
      </w:r>
      <w:ins w:id="390" w:author="Gerard" w:date="2015-08-07T21:36:00Z">
        <w:r>
          <w:rPr>
            <w:noProof/>
          </w:rPr>
          <w:t>103</w:t>
        </w:r>
        <w:r>
          <w:rPr>
            <w:noProof/>
          </w:rPr>
          <w:fldChar w:fldCharType="end"/>
        </w:r>
      </w:ins>
    </w:p>
    <w:p w14:paraId="3F1F12AD" w14:textId="77777777" w:rsidR="00AE264D" w:rsidRDefault="00AE264D">
      <w:pPr>
        <w:pStyle w:val="TOC3"/>
        <w:tabs>
          <w:tab w:val="right" w:leader="dot" w:pos="9350"/>
        </w:tabs>
        <w:rPr>
          <w:ins w:id="391" w:author="Gerard" w:date="2015-08-07T21:36:00Z"/>
          <w:rFonts w:asciiTheme="minorHAnsi" w:eastAsiaTheme="minorEastAsia" w:hAnsiTheme="minorHAnsi" w:cstheme="minorBidi"/>
          <w:noProof/>
          <w:lang w:eastAsia="ja-JP"/>
        </w:rPr>
      </w:pPr>
      <w:ins w:id="392" w:author="Gerard" w:date="2015-08-07T21:36:00Z">
        <w:r>
          <w:rPr>
            <w:noProof/>
          </w:rPr>
          <w:t>6.3.2. Weak Form of Two Body Contact</w:t>
        </w:r>
        <w:r>
          <w:rPr>
            <w:noProof/>
          </w:rPr>
          <w:tab/>
        </w:r>
        <w:r>
          <w:rPr>
            <w:noProof/>
          </w:rPr>
          <w:fldChar w:fldCharType="begin"/>
        </w:r>
        <w:r>
          <w:rPr>
            <w:noProof/>
          </w:rPr>
          <w:instrText xml:space="preserve"> PAGEREF _Toc300602811 \h </w:instrText>
        </w:r>
        <w:r>
          <w:rPr>
            <w:noProof/>
          </w:rPr>
        </w:r>
      </w:ins>
      <w:r>
        <w:rPr>
          <w:noProof/>
        </w:rPr>
        <w:fldChar w:fldCharType="separate"/>
      </w:r>
      <w:ins w:id="393" w:author="Gerard" w:date="2015-08-07T21:36:00Z">
        <w:r>
          <w:rPr>
            <w:noProof/>
          </w:rPr>
          <w:t>105</w:t>
        </w:r>
        <w:r>
          <w:rPr>
            <w:noProof/>
          </w:rPr>
          <w:fldChar w:fldCharType="end"/>
        </w:r>
      </w:ins>
    </w:p>
    <w:p w14:paraId="261C5F99" w14:textId="77777777" w:rsidR="00AE264D" w:rsidRDefault="00AE264D">
      <w:pPr>
        <w:pStyle w:val="TOC3"/>
        <w:tabs>
          <w:tab w:val="right" w:leader="dot" w:pos="9350"/>
        </w:tabs>
        <w:rPr>
          <w:ins w:id="394" w:author="Gerard" w:date="2015-08-07T21:36:00Z"/>
          <w:rFonts w:asciiTheme="minorHAnsi" w:eastAsiaTheme="minorEastAsia" w:hAnsiTheme="minorHAnsi" w:cstheme="minorBidi"/>
          <w:noProof/>
          <w:lang w:eastAsia="ja-JP"/>
        </w:rPr>
      </w:pPr>
      <w:ins w:id="395" w:author="Gerard" w:date="2015-08-07T21:36:00Z">
        <w:r>
          <w:rPr>
            <w:noProof/>
          </w:rPr>
          <w:t>6.3.3. Linearization of the Contact Integral</w:t>
        </w:r>
        <w:r>
          <w:rPr>
            <w:noProof/>
          </w:rPr>
          <w:tab/>
        </w:r>
        <w:r>
          <w:rPr>
            <w:noProof/>
          </w:rPr>
          <w:fldChar w:fldCharType="begin"/>
        </w:r>
        <w:r>
          <w:rPr>
            <w:noProof/>
          </w:rPr>
          <w:instrText xml:space="preserve"> PAGEREF _Toc300602812 \h </w:instrText>
        </w:r>
        <w:r>
          <w:rPr>
            <w:noProof/>
          </w:rPr>
        </w:r>
      </w:ins>
      <w:r>
        <w:rPr>
          <w:noProof/>
        </w:rPr>
        <w:fldChar w:fldCharType="separate"/>
      </w:r>
      <w:ins w:id="396" w:author="Gerard" w:date="2015-08-07T21:36:00Z">
        <w:r>
          <w:rPr>
            <w:noProof/>
          </w:rPr>
          <w:t>106</w:t>
        </w:r>
        <w:r>
          <w:rPr>
            <w:noProof/>
          </w:rPr>
          <w:fldChar w:fldCharType="end"/>
        </w:r>
      </w:ins>
    </w:p>
    <w:p w14:paraId="298C47E0" w14:textId="77777777" w:rsidR="00AE264D" w:rsidRDefault="00AE264D">
      <w:pPr>
        <w:pStyle w:val="TOC3"/>
        <w:tabs>
          <w:tab w:val="right" w:leader="dot" w:pos="9350"/>
        </w:tabs>
        <w:rPr>
          <w:ins w:id="397" w:author="Gerard" w:date="2015-08-07T21:36:00Z"/>
          <w:rFonts w:asciiTheme="minorHAnsi" w:eastAsiaTheme="minorEastAsia" w:hAnsiTheme="minorHAnsi" w:cstheme="minorBidi"/>
          <w:noProof/>
          <w:lang w:eastAsia="ja-JP"/>
        </w:rPr>
      </w:pPr>
      <w:ins w:id="398" w:author="Gerard" w:date="2015-08-07T21:36:00Z">
        <w:r>
          <w:rPr>
            <w:noProof/>
          </w:rPr>
          <w:t>6.3.4. Discretization of the Contact Integral</w:t>
        </w:r>
        <w:r>
          <w:rPr>
            <w:noProof/>
          </w:rPr>
          <w:tab/>
        </w:r>
        <w:r>
          <w:rPr>
            <w:noProof/>
          </w:rPr>
          <w:fldChar w:fldCharType="begin"/>
        </w:r>
        <w:r>
          <w:rPr>
            <w:noProof/>
          </w:rPr>
          <w:instrText xml:space="preserve"> PAGEREF _Toc300602813 \h </w:instrText>
        </w:r>
        <w:r>
          <w:rPr>
            <w:noProof/>
          </w:rPr>
        </w:r>
      </w:ins>
      <w:r>
        <w:rPr>
          <w:noProof/>
        </w:rPr>
        <w:fldChar w:fldCharType="separate"/>
      </w:r>
      <w:ins w:id="399" w:author="Gerard" w:date="2015-08-07T21:36:00Z">
        <w:r>
          <w:rPr>
            <w:noProof/>
          </w:rPr>
          <w:t>106</w:t>
        </w:r>
        <w:r>
          <w:rPr>
            <w:noProof/>
          </w:rPr>
          <w:fldChar w:fldCharType="end"/>
        </w:r>
      </w:ins>
    </w:p>
    <w:p w14:paraId="05AE274F" w14:textId="77777777" w:rsidR="00AE264D" w:rsidRDefault="00AE264D">
      <w:pPr>
        <w:pStyle w:val="TOC3"/>
        <w:tabs>
          <w:tab w:val="right" w:leader="dot" w:pos="9350"/>
        </w:tabs>
        <w:rPr>
          <w:ins w:id="400" w:author="Gerard" w:date="2015-08-07T21:36:00Z"/>
          <w:rFonts w:asciiTheme="minorHAnsi" w:eastAsiaTheme="minorEastAsia" w:hAnsiTheme="minorHAnsi" w:cstheme="minorBidi"/>
          <w:noProof/>
          <w:lang w:eastAsia="ja-JP"/>
        </w:rPr>
      </w:pPr>
      <w:ins w:id="401" w:author="Gerard" w:date="2015-08-07T21:36:00Z">
        <w:r>
          <w:rPr>
            <w:noProof/>
          </w:rPr>
          <w:t>6.3.5. Discretization of the Contact Stiffness</w:t>
        </w:r>
        <w:r>
          <w:rPr>
            <w:noProof/>
          </w:rPr>
          <w:tab/>
        </w:r>
        <w:r>
          <w:rPr>
            <w:noProof/>
          </w:rPr>
          <w:fldChar w:fldCharType="begin"/>
        </w:r>
        <w:r>
          <w:rPr>
            <w:noProof/>
          </w:rPr>
          <w:instrText xml:space="preserve"> PAGEREF _Toc300602814 \h </w:instrText>
        </w:r>
        <w:r>
          <w:rPr>
            <w:noProof/>
          </w:rPr>
        </w:r>
      </w:ins>
      <w:r>
        <w:rPr>
          <w:noProof/>
        </w:rPr>
        <w:fldChar w:fldCharType="separate"/>
      </w:r>
      <w:ins w:id="402" w:author="Gerard" w:date="2015-08-07T21:36:00Z">
        <w:r>
          <w:rPr>
            <w:noProof/>
          </w:rPr>
          <w:t>107</w:t>
        </w:r>
        <w:r>
          <w:rPr>
            <w:noProof/>
          </w:rPr>
          <w:fldChar w:fldCharType="end"/>
        </w:r>
      </w:ins>
    </w:p>
    <w:p w14:paraId="0526A764" w14:textId="77777777" w:rsidR="00AE264D" w:rsidRDefault="00AE264D">
      <w:pPr>
        <w:pStyle w:val="TOC3"/>
        <w:tabs>
          <w:tab w:val="right" w:leader="dot" w:pos="9350"/>
        </w:tabs>
        <w:rPr>
          <w:ins w:id="403" w:author="Gerard" w:date="2015-08-07T21:36:00Z"/>
          <w:rFonts w:asciiTheme="minorHAnsi" w:eastAsiaTheme="minorEastAsia" w:hAnsiTheme="minorHAnsi" w:cstheme="minorBidi"/>
          <w:noProof/>
          <w:lang w:eastAsia="ja-JP"/>
        </w:rPr>
      </w:pPr>
      <w:ins w:id="404" w:author="Gerard" w:date="2015-08-07T21:36:00Z">
        <w:r>
          <w:rPr>
            <w:noProof/>
          </w:rPr>
          <w:t>6.3.6. Augmented Lagrangian Method</w:t>
        </w:r>
        <w:r>
          <w:rPr>
            <w:noProof/>
          </w:rPr>
          <w:tab/>
        </w:r>
        <w:r>
          <w:rPr>
            <w:noProof/>
          </w:rPr>
          <w:fldChar w:fldCharType="begin"/>
        </w:r>
        <w:r>
          <w:rPr>
            <w:noProof/>
          </w:rPr>
          <w:instrText xml:space="preserve"> PAGEREF _Toc300602815 \h </w:instrText>
        </w:r>
        <w:r>
          <w:rPr>
            <w:noProof/>
          </w:rPr>
        </w:r>
      </w:ins>
      <w:r>
        <w:rPr>
          <w:noProof/>
        </w:rPr>
        <w:fldChar w:fldCharType="separate"/>
      </w:r>
      <w:ins w:id="405" w:author="Gerard" w:date="2015-08-07T21:36:00Z">
        <w:r>
          <w:rPr>
            <w:noProof/>
          </w:rPr>
          <w:t>108</w:t>
        </w:r>
        <w:r>
          <w:rPr>
            <w:noProof/>
          </w:rPr>
          <w:fldChar w:fldCharType="end"/>
        </w:r>
      </w:ins>
    </w:p>
    <w:p w14:paraId="36F068D1" w14:textId="77777777" w:rsidR="00AE264D" w:rsidRDefault="00AE264D">
      <w:pPr>
        <w:pStyle w:val="TOC3"/>
        <w:tabs>
          <w:tab w:val="right" w:leader="dot" w:pos="9350"/>
        </w:tabs>
        <w:rPr>
          <w:ins w:id="406" w:author="Gerard" w:date="2015-08-07T21:36:00Z"/>
          <w:rFonts w:asciiTheme="minorHAnsi" w:eastAsiaTheme="minorEastAsia" w:hAnsiTheme="minorHAnsi" w:cstheme="minorBidi"/>
          <w:noProof/>
          <w:lang w:eastAsia="ja-JP"/>
        </w:rPr>
      </w:pPr>
      <w:ins w:id="407" w:author="Gerard" w:date="2015-08-07T21:36:00Z">
        <w:r>
          <w:rPr>
            <w:noProof/>
          </w:rPr>
          <w:t>6.3.7. Automatic Penalty Calculation</w:t>
        </w:r>
        <w:r>
          <w:rPr>
            <w:noProof/>
          </w:rPr>
          <w:tab/>
        </w:r>
        <w:r>
          <w:rPr>
            <w:noProof/>
          </w:rPr>
          <w:fldChar w:fldCharType="begin"/>
        </w:r>
        <w:r>
          <w:rPr>
            <w:noProof/>
          </w:rPr>
          <w:instrText xml:space="preserve"> PAGEREF _Toc300602816 \h </w:instrText>
        </w:r>
        <w:r>
          <w:rPr>
            <w:noProof/>
          </w:rPr>
        </w:r>
      </w:ins>
      <w:r>
        <w:rPr>
          <w:noProof/>
        </w:rPr>
        <w:fldChar w:fldCharType="separate"/>
      </w:r>
      <w:ins w:id="408" w:author="Gerard" w:date="2015-08-07T21:36:00Z">
        <w:r>
          <w:rPr>
            <w:noProof/>
          </w:rPr>
          <w:t>109</w:t>
        </w:r>
        <w:r>
          <w:rPr>
            <w:noProof/>
          </w:rPr>
          <w:fldChar w:fldCharType="end"/>
        </w:r>
      </w:ins>
    </w:p>
    <w:p w14:paraId="3FF1EA53" w14:textId="77777777" w:rsidR="00AE264D" w:rsidRDefault="00AE264D">
      <w:pPr>
        <w:pStyle w:val="TOC3"/>
        <w:tabs>
          <w:tab w:val="right" w:leader="dot" w:pos="9350"/>
        </w:tabs>
        <w:rPr>
          <w:ins w:id="409" w:author="Gerard" w:date="2015-08-07T21:36:00Z"/>
          <w:rFonts w:asciiTheme="minorHAnsi" w:eastAsiaTheme="minorEastAsia" w:hAnsiTheme="minorHAnsi" w:cstheme="minorBidi"/>
          <w:noProof/>
          <w:lang w:eastAsia="ja-JP"/>
        </w:rPr>
      </w:pPr>
      <w:ins w:id="410" w:author="Gerard" w:date="2015-08-07T21:36:00Z">
        <w:r>
          <w:rPr>
            <w:noProof/>
          </w:rPr>
          <w:t>6.3.8. Alternative Formulations</w:t>
        </w:r>
        <w:r>
          <w:rPr>
            <w:noProof/>
          </w:rPr>
          <w:tab/>
        </w:r>
        <w:r>
          <w:rPr>
            <w:noProof/>
          </w:rPr>
          <w:fldChar w:fldCharType="begin"/>
        </w:r>
        <w:r>
          <w:rPr>
            <w:noProof/>
          </w:rPr>
          <w:instrText xml:space="preserve"> PAGEREF _Toc300602817 \h </w:instrText>
        </w:r>
        <w:r>
          <w:rPr>
            <w:noProof/>
          </w:rPr>
        </w:r>
      </w:ins>
      <w:r>
        <w:rPr>
          <w:noProof/>
        </w:rPr>
        <w:fldChar w:fldCharType="separate"/>
      </w:r>
      <w:ins w:id="411" w:author="Gerard" w:date="2015-08-07T21:36:00Z">
        <w:r>
          <w:rPr>
            <w:noProof/>
          </w:rPr>
          <w:t>109</w:t>
        </w:r>
        <w:r>
          <w:rPr>
            <w:noProof/>
          </w:rPr>
          <w:fldChar w:fldCharType="end"/>
        </w:r>
      </w:ins>
    </w:p>
    <w:p w14:paraId="3EB7482C" w14:textId="77777777" w:rsidR="00AE264D" w:rsidRDefault="00AE264D">
      <w:pPr>
        <w:pStyle w:val="TOC2"/>
        <w:tabs>
          <w:tab w:val="right" w:leader="dot" w:pos="9350"/>
        </w:tabs>
        <w:rPr>
          <w:ins w:id="412" w:author="Gerard" w:date="2015-08-07T21:36:00Z"/>
          <w:rFonts w:asciiTheme="minorHAnsi" w:eastAsiaTheme="minorEastAsia" w:hAnsiTheme="minorHAnsi" w:cstheme="minorBidi"/>
          <w:noProof/>
          <w:lang w:eastAsia="ja-JP"/>
        </w:rPr>
      </w:pPr>
      <w:ins w:id="413" w:author="Gerard" w:date="2015-08-07T21:36:00Z">
        <w:r>
          <w:rPr>
            <w:noProof/>
          </w:rPr>
          <w:t>6.4. Biphasic Contact</w:t>
        </w:r>
        <w:r>
          <w:rPr>
            <w:noProof/>
          </w:rPr>
          <w:tab/>
        </w:r>
        <w:r>
          <w:rPr>
            <w:noProof/>
          </w:rPr>
          <w:fldChar w:fldCharType="begin"/>
        </w:r>
        <w:r>
          <w:rPr>
            <w:noProof/>
          </w:rPr>
          <w:instrText xml:space="preserve"> PAGEREF _Toc300602818 \h </w:instrText>
        </w:r>
        <w:r>
          <w:rPr>
            <w:noProof/>
          </w:rPr>
        </w:r>
      </w:ins>
      <w:r>
        <w:rPr>
          <w:noProof/>
        </w:rPr>
        <w:fldChar w:fldCharType="separate"/>
      </w:r>
      <w:ins w:id="414" w:author="Gerard" w:date="2015-08-07T21:36:00Z">
        <w:r>
          <w:rPr>
            <w:noProof/>
          </w:rPr>
          <w:t>111</w:t>
        </w:r>
        <w:r>
          <w:rPr>
            <w:noProof/>
          </w:rPr>
          <w:fldChar w:fldCharType="end"/>
        </w:r>
      </w:ins>
    </w:p>
    <w:p w14:paraId="1858878B" w14:textId="77777777" w:rsidR="00AE264D" w:rsidRDefault="00AE264D">
      <w:pPr>
        <w:pStyle w:val="TOC3"/>
        <w:tabs>
          <w:tab w:val="right" w:leader="dot" w:pos="9350"/>
        </w:tabs>
        <w:rPr>
          <w:ins w:id="415" w:author="Gerard" w:date="2015-08-07T21:36:00Z"/>
          <w:rFonts w:asciiTheme="minorHAnsi" w:eastAsiaTheme="minorEastAsia" w:hAnsiTheme="minorHAnsi" w:cstheme="minorBidi"/>
          <w:noProof/>
          <w:lang w:eastAsia="ja-JP"/>
        </w:rPr>
      </w:pPr>
      <w:ins w:id="416" w:author="Gerard" w:date="2015-08-07T21:36:00Z">
        <w:r>
          <w:rPr>
            <w:noProof/>
          </w:rPr>
          <w:t>6.4.1. Contact Integral</w:t>
        </w:r>
        <w:r>
          <w:rPr>
            <w:noProof/>
          </w:rPr>
          <w:tab/>
        </w:r>
        <w:r>
          <w:rPr>
            <w:noProof/>
          </w:rPr>
          <w:fldChar w:fldCharType="begin"/>
        </w:r>
        <w:r>
          <w:rPr>
            <w:noProof/>
          </w:rPr>
          <w:instrText xml:space="preserve"> PAGEREF _Toc300602819 \h </w:instrText>
        </w:r>
        <w:r>
          <w:rPr>
            <w:noProof/>
          </w:rPr>
        </w:r>
      </w:ins>
      <w:r>
        <w:rPr>
          <w:noProof/>
        </w:rPr>
        <w:fldChar w:fldCharType="separate"/>
      </w:r>
      <w:ins w:id="417" w:author="Gerard" w:date="2015-08-07T21:36:00Z">
        <w:r>
          <w:rPr>
            <w:noProof/>
          </w:rPr>
          <w:t>111</w:t>
        </w:r>
        <w:r>
          <w:rPr>
            <w:noProof/>
          </w:rPr>
          <w:fldChar w:fldCharType="end"/>
        </w:r>
      </w:ins>
    </w:p>
    <w:p w14:paraId="1754A4E2" w14:textId="77777777" w:rsidR="00AE264D" w:rsidRDefault="00AE264D">
      <w:pPr>
        <w:pStyle w:val="TOC3"/>
        <w:tabs>
          <w:tab w:val="right" w:leader="dot" w:pos="9350"/>
        </w:tabs>
        <w:rPr>
          <w:ins w:id="418" w:author="Gerard" w:date="2015-08-07T21:36:00Z"/>
          <w:rFonts w:asciiTheme="minorHAnsi" w:eastAsiaTheme="minorEastAsia" w:hAnsiTheme="minorHAnsi" w:cstheme="minorBidi"/>
          <w:noProof/>
          <w:lang w:eastAsia="ja-JP"/>
        </w:rPr>
      </w:pPr>
      <w:ins w:id="419" w:author="Gerard" w:date="2015-08-07T21:36:00Z">
        <w:r>
          <w:rPr>
            <w:noProof/>
          </w:rPr>
          <w:t>6.4.2. Gap Function</w:t>
        </w:r>
        <w:r>
          <w:rPr>
            <w:noProof/>
          </w:rPr>
          <w:tab/>
        </w:r>
        <w:r>
          <w:rPr>
            <w:noProof/>
          </w:rPr>
          <w:fldChar w:fldCharType="begin"/>
        </w:r>
        <w:r>
          <w:rPr>
            <w:noProof/>
          </w:rPr>
          <w:instrText xml:space="preserve"> PAGEREF _Toc300602820 \h </w:instrText>
        </w:r>
        <w:r>
          <w:rPr>
            <w:noProof/>
          </w:rPr>
        </w:r>
      </w:ins>
      <w:r>
        <w:rPr>
          <w:noProof/>
        </w:rPr>
        <w:fldChar w:fldCharType="separate"/>
      </w:r>
      <w:ins w:id="420" w:author="Gerard" w:date="2015-08-07T21:36:00Z">
        <w:r>
          <w:rPr>
            <w:noProof/>
          </w:rPr>
          <w:t>111</w:t>
        </w:r>
        <w:r>
          <w:rPr>
            <w:noProof/>
          </w:rPr>
          <w:fldChar w:fldCharType="end"/>
        </w:r>
      </w:ins>
    </w:p>
    <w:p w14:paraId="25462D39" w14:textId="77777777" w:rsidR="00AE264D" w:rsidRDefault="00AE264D">
      <w:pPr>
        <w:pStyle w:val="TOC3"/>
        <w:tabs>
          <w:tab w:val="right" w:leader="dot" w:pos="9350"/>
        </w:tabs>
        <w:rPr>
          <w:ins w:id="421" w:author="Gerard" w:date="2015-08-07T21:36:00Z"/>
          <w:rFonts w:asciiTheme="minorHAnsi" w:eastAsiaTheme="minorEastAsia" w:hAnsiTheme="minorHAnsi" w:cstheme="minorBidi"/>
          <w:noProof/>
          <w:lang w:eastAsia="ja-JP"/>
        </w:rPr>
      </w:pPr>
      <w:ins w:id="422" w:author="Gerard" w:date="2015-08-07T21:36:00Z">
        <w:r>
          <w:rPr>
            <w:noProof/>
          </w:rPr>
          <w:t>6.4.3. Penalty Method</w:t>
        </w:r>
        <w:r>
          <w:rPr>
            <w:noProof/>
          </w:rPr>
          <w:tab/>
        </w:r>
        <w:r>
          <w:rPr>
            <w:noProof/>
          </w:rPr>
          <w:fldChar w:fldCharType="begin"/>
        </w:r>
        <w:r>
          <w:rPr>
            <w:noProof/>
          </w:rPr>
          <w:instrText xml:space="preserve"> PAGEREF _Toc300602821 \h </w:instrText>
        </w:r>
        <w:r>
          <w:rPr>
            <w:noProof/>
          </w:rPr>
        </w:r>
      </w:ins>
      <w:r>
        <w:rPr>
          <w:noProof/>
        </w:rPr>
        <w:fldChar w:fldCharType="separate"/>
      </w:r>
      <w:ins w:id="423" w:author="Gerard" w:date="2015-08-07T21:36:00Z">
        <w:r>
          <w:rPr>
            <w:noProof/>
          </w:rPr>
          <w:t>112</w:t>
        </w:r>
        <w:r>
          <w:rPr>
            <w:noProof/>
          </w:rPr>
          <w:fldChar w:fldCharType="end"/>
        </w:r>
      </w:ins>
    </w:p>
    <w:p w14:paraId="1041A340" w14:textId="77777777" w:rsidR="00AE264D" w:rsidRDefault="00AE264D">
      <w:pPr>
        <w:pStyle w:val="TOC3"/>
        <w:tabs>
          <w:tab w:val="right" w:leader="dot" w:pos="9350"/>
        </w:tabs>
        <w:rPr>
          <w:ins w:id="424" w:author="Gerard" w:date="2015-08-07T21:36:00Z"/>
          <w:rFonts w:asciiTheme="minorHAnsi" w:eastAsiaTheme="minorEastAsia" w:hAnsiTheme="minorHAnsi" w:cstheme="minorBidi"/>
          <w:noProof/>
          <w:lang w:eastAsia="ja-JP"/>
        </w:rPr>
      </w:pPr>
      <w:ins w:id="425" w:author="Gerard" w:date="2015-08-07T21:36:00Z">
        <w:r>
          <w:rPr>
            <w:noProof/>
          </w:rPr>
          <w:t>6.4.4. Discretization</w:t>
        </w:r>
        <w:r>
          <w:rPr>
            <w:noProof/>
          </w:rPr>
          <w:tab/>
        </w:r>
        <w:r>
          <w:rPr>
            <w:noProof/>
          </w:rPr>
          <w:fldChar w:fldCharType="begin"/>
        </w:r>
        <w:r>
          <w:rPr>
            <w:noProof/>
          </w:rPr>
          <w:instrText xml:space="preserve"> PAGEREF _Toc300602822 \h </w:instrText>
        </w:r>
        <w:r>
          <w:rPr>
            <w:noProof/>
          </w:rPr>
        </w:r>
      </w:ins>
      <w:r>
        <w:rPr>
          <w:noProof/>
        </w:rPr>
        <w:fldChar w:fldCharType="separate"/>
      </w:r>
      <w:ins w:id="426" w:author="Gerard" w:date="2015-08-07T21:36:00Z">
        <w:r>
          <w:rPr>
            <w:noProof/>
          </w:rPr>
          <w:t>113</w:t>
        </w:r>
        <w:r>
          <w:rPr>
            <w:noProof/>
          </w:rPr>
          <w:fldChar w:fldCharType="end"/>
        </w:r>
      </w:ins>
    </w:p>
    <w:p w14:paraId="412082ED" w14:textId="77777777" w:rsidR="00AE264D" w:rsidRDefault="00AE264D">
      <w:pPr>
        <w:pStyle w:val="TOC2"/>
        <w:tabs>
          <w:tab w:val="right" w:leader="dot" w:pos="9350"/>
        </w:tabs>
        <w:rPr>
          <w:ins w:id="427" w:author="Gerard" w:date="2015-08-07T21:36:00Z"/>
          <w:rFonts w:asciiTheme="minorHAnsi" w:eastAsiaTheme="minorEastAsia" w:hAnsiTheme="minorHAnsi" w:cstheme="minorBidi"/>
          <w:noProof/>
          <w:lang w:eastAsia="ja-JP"/>
        </w:rPr>
      </w:pPr>
      <w:ins w:id="428" w:author="Gerard" w:date="2015-08-07T21:36:00Z">
        <w:r>
          <w:rPr>
            <w:noProof/>
          </w:rPr>
          <w:t>6.5. Biphasic-Solute Contact</w:t>
        </w:r>
        <w:r>
          <w:rPr>
            <w:noProof/>
          </w:rPr>
          <w:tab/>
        </w:r>
        <w:r>
          <w:rPr>
            <w:noProof/>
          </w:rPr>
          <w:fldChar w:fldCharType="begin"/>
        </w:r>
        <w:r>
          <w:rPr>
            <w:noProof/>
          </w:rPr>
          <w:instrText xml:space="preserve"> PAGEREF _Toc300602823 \h </w:instrText>
        </w:r>
        <w:r>
          <w:rPr>
            <w:noProof/>
          </w:rPr>
        </w:r>
      </w:ins>
      <w:r>
        <w:rPr>
          <w:noProof/>
        </w:rPr>
        <w:fldChar w:fldCharType="separate"/>
      </w:r>
      <w:ins w:id="429" w:author="Gerard" w:date="2015-08-07T21:36:00Z">
        <w:r>
          <w:rPr>
            <w:noProof/>
          </w:rPr>
          <w:t>115</w:t>
        </w:r>
        <w:r>
          <w:rPr>
            <w:noProof/>
          </w:rPr>
          <w:fldChar w:fldCharType="end"/>
        </w:r>
      </w:ins>
    </w:p>
    <w:p w14:paraId="174B8C2D" w14:textId="77777777" w:rsidR="00AE264D" w:rsidRDefault="00AE264D">
      <w:pPr>
        <w:pStyle w:val="TOC3"/>
        <w:tabs>
          <w:tab w:val="right" w:leader="dot" w:pos="9350"/>
        </w:tabs>
        <w:rPr>
          <w:ins w:id="430" w:author="Gerard" w:date="2015-08-07T21:36:00Z"/>
          <w:rFonts w:asciiTheme="minorHAnsi" w:eastAsiaTheme="minorEastAsia" w:hAnsiTheme="minorHAnsi" w:cstheme="minorBidi"/>
          <w:noProof/>
          <w:lang w:eastAsia="ja-JP"/>
        </w:rPr>
      </w:pPr>
      <w:ins w:id="431" w:author="Gerard" w:date="2015-08-07T21:36:00Z">
        <w:r>
          <w:rPr>
            <w:noProof/>
          </w:rPr>
          <w:t>6.5.1. Contact Integral</w:t>
        </w:r>
        <w:r>
          <w:rPr>
            <w:noProof/>
          </w:rPr>
          <w:tab/>
        </w:r>
        <w:r>
          <w:rPr>
            <w:noProof/>
          </w:rPr>
          <w:fldChar w:fldCharType="begin"/>
        </w:r>
        <w:r>
          <w:rPr>
            <w:noProof/>
          </w:rPr>
          <w:instrText xml:space="preserve"> PAGEREF _Toc300602824 \h </w:instrText>
        </w:r>
        <w:r>
          <w:rPr>
            <w:noProof/>
          </w:rPr>
        </w:r>
      </w:ins>
      <w:r>
        <w:rPr>
          <w:noProof/>
        </w:rPr>
        <w:fldChar w:fldCharType="separate"/>
      </w:r>
      <w:ins w:id="432" w:author="Gerard" w:date="2015-08-07T21:36:00Z">
        <w:r>
          <w:rPr>
            <w:noProof/>
          </w:rPr>
          <w:t>115</w:t>
        </w:r>
        <w:r>
          <w:rPr>
            <w:noProof/>
          </w:rPr>
          <w:fldChar w:fldCharType="end"/>
        </w:r>
      </w:ins>
    </w:p>
    <w:p w14:paraId="484D582A" w14:textId="77777777" w:rsidR="00AE264D" w:rsidRDefault="00AE264D">
      <w:pPr>
        <w:pStyle w:val="TOC3"/>
        <w:tabs>
          <w:tab w:val="right" w:leader="dot" w:pos="9350"/>
        </w:tabs>
        <w:rPr>
          <w:ins w:id="433" w:author="Gerard" w:date="2015-08-07T21:36:00Z"/>
          <w:rFonts w:asciiTheme="minorHAnsi" w:eastAsiaTheme="minorEastAsia" w:hAnsiTheme="minorHAnsi" w:cstheme="minorBidi"/>
          <w:noProof/>
          <w:lang w:eastAsia="ja-JP"/>
        </w:rPr>
      </w:pPr>
      <w:ins w:id="434" w:author="Gerard" w:date="2015-08-07T21:36:00Z">
        <w:r>
          <w:rPr>
            <w:noProof/>
          </w:rPr>
          <w:t>6.5.2. Gap Function</w:t>
        </w:r>
        <w:r>
          <w:rPr>
            <w:noProof/>
          </w:rPr>
          <w:tab/>
        </w:r>
        <w:r>
          <w:rPr>
            <w:noProof/>
          </w:rPr>
          <w:fldChar w:fldCharType="begin"/>
        </w:r>
        <w:r>
          <w:rPr>
            <w:noProof/>
          </w:rPr>
          <w:instrText xml:space="preserve"> PAGEREF _Toc300602825 \h </w:instrText>
        </w:r>
        <w:r>
          <w:rPr>
            <w:noProof/>
          </w:rPr>
        </w:r>
      </w:ins>
      <w:r>
        <w:rPr>
          <w:noProof/>
        </w:rPr>
        <w:fldChar w:fldCharType="separate"/>
      </w:r>
      <w:ins w:id="435" w:author="Gerard" w:date="2015-08-07T21:36:00Z">
        <w:r>
          <w:rPr>
            <w:noProof/>
          </w:rPr>
          <w:t>116</w:t>
        </w:r>
        <w:r>
          <w:rPr>
            <w:noProof/>
          </w:rPr>
          <w:fldChar w:fldCharType="end"/>
        </w:r>
      </w:ins>
    </w:p>
    <w:p w14:paraId="5A3C177A" w14:textId="77777777" w:rsidR="00AE264D" w:rsidRDefault="00AE264D">
      <w:pPr>
        <w:pStyle w:val="TOC3"/>
        <w:tabs>
          <w:tab w:val="right" w:leader="dot" w:pos="9350"/>
        </w:tabs>
        <w:rPr>
          <w:ins w:id="436" w:author="Gerard" w:date="2015-08-07T21:36:00Z"/>
          <w:rFonts w:asciiTheme="minorHAnsi" w:eastAsiaTheme="minorEastAsia" w:hAnsiTheme="minorHAnsi" w:cstheme="minorBidi"/>
          <w:noProof/>
          <w:lang w:eastAsia="ja-JP"/>
        </w:rPr>
      </w:pPr>
      <w:ins w:id="437" w:author="Gerard" w:date="2015-08-07T21:36:00Z">
        <w:r>
          <w:rPr>
            <w:noProof/>
          </w:rPr>
          <w:t>6.5.3. Penalty Method</w:t>
        </w:r>
        <w:r>
          <w:rPr>
            <w:noProof/>
          </w:rPr>
          <w:tab/>
        </w:r>
        <w:r>
          <w:rPr>
            <w:noProof/>
          </w:rPr>
          <w:fldChar w:fldCharType="begin"/>
        </w:r>
        <w:r>
          <w:rPr>
            <w:noProof/>
          </w:rPr>
          <w:instrText xml:space="preserve"> PAGEREF _Toc300602826 \h </w:instrText>
        </w:r>
        <w:r>
          <w:rPr>
            <w:noProof/>
          </w:rPr>
        </w:r>
      </w:ins>
      <w:r>
        <w:rPr>
          <w:noProof/>
        </w:rPr>
        <w:fldChar w:fldCharType="separate"/>
      </w:r>
      <w:ins w:id="438" w:author="Gerard" w:date="2015-08-07T21:36:00Z">
        <w:r>
          <w:rPr>
            <w:noProof/>
          </w:rPr>
          <w:t>116</w:t>
        </w:r>
        <w:r>
          <w:rPr>
            <w:noProof/>
          </w:rPr>
          <w:fldChar w:fldCharType="end"/>
        </w:r>
      </w:ins>
    </w:p>
    <w:p w14:paraId="4E5D8374" w14:textId="77777777" w:rsidR="00AE264D" w:rsidRDefault="00AE264D">
      <w:pPr>
        <w:pStyle w:val="TOC3"/>
        <w:tabs>
          <w:tab w:val="right" w:leader="dot" w:pos="9350"/>
        </w:tabs>
        <w:rPr>
          <w:ins w:id="439" w:author="Gerard" w:date="2015-08-07T21:36:00Z"/>
          <w:rFonts w:asciiTheme="minorHAnsi" w:eastAsiaTheme="minorEastAsia" w:hAnsiTheme="minorHAnsi" w:cstheme="minorBidi"/>
          <w:noProof/>
          <w:lang w:eastAsia="ja-JP"/>
        </w:rPr>
      </w:pPr>
      <w:ins w:id="440" w:author="Gerard" w:date="2015-08-07T21:36:00Z">
        <w:r>
          <w:rPr>
            <w:noProof/>
          </w:rPr>
          <w:lastRenderedPageBreak/>
          <w:t>6.5.4. Discretization</w:t>
        </w:r>
        <w:r>
          <w:rPr>
            <w:noProof/>
          </w:rPr>
          <w:tab/>
        </w:r>
        <w:r>
          <w:rPr>
            <w:noProof/>
          </w:rPr>
          <w:fldChar w:fldCharType="begin"/>
        </w:r>
        <w:r>
          <w:rPr>
            <w:noProof/>
          </w:rPr>
          <w:instrText xml:space="preserve"> PAGEREF _Toc300602827 \h </w:instrText>
        </w:r>
        <w:r>
          <w:rPr>
            <w:noProof/>
          </w:rPr>
        </w:r>
      </w:ins>
      <w:r>
        <w:rPr>
          <w:noProof/>
        </w:rPr>
        <w:fldChar w:fldCharType="separate"/>
      </w:r>
      <w:ins w:id="441" w:author="Gerard" w:date="2015-08-07T21:36:00Z">
        <w:r>
          <w:rPr>
            <w:noProof/>
          </w:rPr>
          <w:t>118</w:t>
        </w:r>
        <w:r>
          <w:rPr>
            <w:noProof/>
          </w:rPr>
          <w:fldChar w:fldCharType="end"/>
        </w:r>
      </w:ins>
    </w:p>
    <w:p w14:paraId="7488D4B3" w14:textId="77777777" w:rsidR="00AE264D" w:rsidRDefault="00AE264D">
      <w:pPr>
        <w:pStyle w:val="TOC2"/>
        <w:tabs>
          <w:tab w:val="right" w:leader="dot" w:pos="9350"/>
        </w:tabs>
        <w:rPr>
          <w:ins w:id="442" w:author="Gerard" w:date="2015-08-07T21:36:00Z"/>
          <w:rFonts w:asciiTheme="minorHAnsi" w:eastAsiaTheme="minorEastAsia" w:hAnsiTheme="minorHAnsi" w:cstheme="minorBidi"/>
          <w:noProof/>
          <w:lang w:eastAsia="ja-JP"/>
        </w:rPr>
      </w:pPr>
      <w:ins w:id="443" w:author="Gerard" w:date="2015-08-07T21:36:00Z">
        <w:r>
          <w:rPr>
            <w:noProof/>
          </w:rPr>
          <w:t>6.6. Tied Contact</w:t>
        </w:r>
        <w:r>
          <w:rPr>
            <w:noProof/>
          </w:rPr>
          <w:tab/>
        </w:r>
        <w:r>
          <w:rPr>
            <w:noProof/>
          </w:rPr>
          <w:fldChar w:fldCharType="begin"/>
        </w:r>
        <w:r>
          <w:rPr>
            <w:noProof/>
          </w:rPr>
          <w:instrText xml:space="preserve"> PAGEREF _Toc300602828 \h </w:instrText>
        </w:r>
        <w:r>
          <w:rPr>
            <w:noProof/>
          </w:rPr>
        </w:r>
      </w:ins>
      <w:r>
        <w:rPr>
          <w:noProof/>
        </w:rPr>
        <w:fldChar w:fldCharType="separate"/>
      </w:r>
      <w:ins w:id="444" w:author="Gerard" w:date="2015-08-07T21:36:00Z">
        <w:r>
          <w:rPr>
            <w:noProof/>
          </w:rPr>
          <w:t>122</w:t>
        </w:r>
        <w:r>
          <w:rPr>
            <w:noProof/>
          </w:rPr>
          <w:fldChar w:fldCharType="end"/>
        </w:r>
      </w:ins>
    </w:p>
    <w:p w14:paraId="4054D5E2" w14:textId="77777777" w:rsidR="00AE264D" w:rsidRDefault="00AE264D">
      <w:pPr>
        <w:pStyle w:val="TOC3"/>
        <w:tabs>
          <w:tab w:val="right" w:leader="dot" w:pos="9350"/>
        </w:tabs>
        <w:rPr>
          <w:ins w:id="445" w:author="Gerard" w:date="2015-08-07T21:36:00Z"/>
          <w:rFonts w:asciiTheme="minorHAnsi" w:eastAsiaTheme="minorEastAsia" w:hAnsiTheme="minorHAnsi" w:cstheme="minorBidi"/>
          <w:noProof/>
          <w:lang w:eastAsia="ja-JP"/>
        </w:rPr>
      </w:pPr>
      <w:ins w:id="446" w:author="Gerard" w:date="2015-08-07T21:36:00Z">
        <w:r>
          <w:rPr>
            <w:noProof/>
          </w:rPr>
          <w:t>6.6.1. Gap Function</w:t>
        </w:r>
        <w:r>
          <w:rPr>
            <w:noProof/>
          </w:rPr>
          <w:tab/>
        </w:r>
        <w:r>
          <w:rPr>
            <w:noProof/>
          </w:rPr>
          <w:fldChar w:fldCharType="begin"/>
        </w:r>
        <w:r>
          <w:rPr>
            <w:noProof/>
          </w:rPr>
          <w:instrText xml:space="preserve"> PAGEREF _Toc300602829 \h </w:instrText>
        </w:r>
        <w:r>
          <w:rPr>
            <w:noProof/>
          </w:rPr>
        </w:r>
      </w:ins>
      <w:r>
        <w:rPr>
          <w:noProof/>
        </w:rPr>
        <w:fldChar w:fldCharType="separate"/>
      </w:r>
      <w:ins w:id="447" w:author="Gerard" w:date="2015-08-07T21:36:00Z">
        <w:r>
          <w:rPr>
            <w:noProof/>
          </w:rPr>
          <w:t>122</w:t>
        </w:r>
        <w:r>
          <w:rPr>
            <w:noProof/>
          </w:rPr>
          <w:fldChar w:fldCharType="end"/>
        </w:r>
      </w:ins>
    </w:p>
    <w:p w14:paraId="119E0683" w14:textId="77777777" w:rsidR="00AE264D" w:rsidRDefault="00AE264D">
      <w:pPr>
        <w:pStyle w:val="TOC3"/>
        <w:tabs>
          <w:tab w:val="right" w:leader="dot" w:pos="9350"/>
        </w:tabs>
        <w:rPr>
          <w:ins w:id="448" w:author="Gerard" w:date="2015-08-07T21:36:00Z"/>
          <w:rFonts w:asciiTheme="minorHAnsi" w:eastAsiaTheme="minorEastAsia" w:hAnsiTheme="minorHAnsi" w:cstheme="minorBidi"/>
          <w:noProof/>
          <w:lang w:eastAsia="ja-JP"/>
        </w:rPr>
      </w:pPr>
      <w:ins w:id="449" w:author="Gerard" w:date="2015-08-07T21:36:00Z">
        <w:r>
          <w:rPr>
            <w:noProof/>
          </w:rPr>
          <w:t>6.6.2. Tied Contact Integral</w:t>
        </w:r>
        <w:r>
          <w:rPr>
            <w:noProof/>
          </w:rPr>
          <w:tab/>
        </w:r>
        <w:r>
          <w:rPr>
            <w:noProof/>
          </w:rPr>
          <w:fldChar w:fldCharType="begin"/>
        </w:r>
        <w:r>
          <w:rPr>
            <w:noProof/>
          </w:rPr>
          <w:instrText xml:space="preserve"> PAGEREF _Toc300602830 \h </w:instrText>
        </w:r>
        <w:r>
          <w:rPr>
            <w:noProof/>
          </w:rPr>
        </w:r>
      </w:ins>
      <w:r>
        <w:rPr>
          <w:noProof/>
        </w:rPr>
        <w:fldChar w:fldCharType="separate"/>
      </w:r>
      <w:ins w:id="450" w:author="Gerard" w:date="2015-08-07T21:36:00Z">
        <w:r>
          <w:rPr>
            <w:noProof/>
          </w:rPr>
          <w:t>122</w:t>
        </w:r>
        <w:r>
          <w:rPr>
            <w:noProof/>
          </w:rPr>
          <w:fldChar w:fldCharType="end"/>
        </w:r>
      </w:ins>
    </w:p>
    <w:p w14:paraId="766C8709" w14:textId="77777777" w:rsidR="00AE264D" w:rsidRDefault="00AE264D">
      <w:pPr>
        <w:pStyle w:val="TOC3"/>
        <w:tabs>
          <w:tab w:val="right" w:leader="dot" w:pos="9350"/>
        </w:tabs>
        <w:rPr>
          <w:ins w:id="451" w:author="Gerard" w:date="2015-08-07T21:36:00Z"/>
          <w:rFonts w:asciiTheme="minorHAnsi" w:eastAsiaTheme="minorEastAsia" w:hAnsiTheme="minorHAnsi" w:cstheme="minorBidi"/>
          <w:noProof/>
          <w:lang w:eastAsia="ja-JP"/>
        </w:rPr>
      </w:pPr>
      <w:ins w:id="452" w:author="Gerard" w:date="2015-08-07T21:36:00Z">
        <w:r>
          <w:rPr>
            <w:noProof/>
          </w:rPr>
          <w:t>6.6.3. Linearization of the Contact Integral</w:t>
        </w:r>
        <w:r>
          <w:rPr>
            <w:noProof/>
          </w:rPr>
          <w:tab/>
        </w:r>
        <w:r>
          <w:rPr>
            <w:noProof/>
          </w:rPr>
          <w:fldChar w:fldCharType="begin"/>
        </w:r>
        <w:r>
          <w:rPr>
            <w:noProof/>
          </w:rPr>
          <w:instrText xml:space="preserve"> PAGEREF _Toc300602831 \h </w:instrText>
        </w:r>
        <w:r>
          <w:rPr>
            <w:noProof/>
          </w:rPr>
        </w:r>
      </w:ins>
      <w:r>
        <w:rPr>
          <w:noProof/>
        </w:rPr>
        <w:fldChar w:fldCharType="separate"/>
      </w:r>
      <w:ins w:id="453" w:author="Gerard" w:date="2015-08-07T21:36:00Z">
        <w:r>
          <w:rPr>
            <w:noProof/>
          </w:rPr>
          <w:t>123</w:t>
        </w:r>
        <w:r>
          <w:rPr>
            <w:noProof/>
          </w:rPr>
          <w:fldChar w:fldCharType="end"/>
        </w:r>
      </w:ins>
    </w:p>
    <w:p w14:paraId="3C854DFE" w14:textId="77777777" w:rsidR="00AE264D" w:rsidRDefault="00AE264D">
      <w:pPr>
        <w:pStyle w:val="TOC3"/>
        <w:tabs>
          <w:tab w:val="right" w:leader="dot" w:pos="9350"/>
        </w:tabs>
        <w:rPr>
          <w:ins w:id="454" w:author="Gerard" w:date="2015-08-07T21:36:00Z"/>
          <w:rFonts w:asciiTheme="minorHAnsi" w:eastAsiaTheme="minorEastAsia" w:hAnsiTheme="minorHAnsi" w:cstheme="minorBidi"/>
          <w:noProof/>
          <w:lang w:eastAsia="ja-JP"/>
        </w:rPr>
      </w:pPr>
      <w:ins w:id="455" w:author="Gerard" w:date="2015-08-07T21:36:00Z">
        <w:r>
          <w:rPr>
            <w:noProof/>
          </w:rPr>
          <w:t>6.6.4. Discretization</w:t>
        </w:r>
        <w:r>
          <w:rPr>
            <w:noProof/>
          </w:rPr>
          <w:tab/>
        </w:r>
        <w:r>
          <w:rPr>
            <w:noProof/>
          </w:rPr>
          <w:fldChar w:fldCharType="begin"/>
        </w:r>
        <w:r>
          <w:rPr>
            <w:noProof/>
          </w:rPr>
          <w:instrText xml:space="preserve"> PAGEREF _Toc300602832 \h </w:instrText>
        </w:r>
        <w:r>
          <w:rPr>
            <w:noProof/>
          </w:rPr>
        </w:r>
      </w:ins>
      <w:r>
        <w:rPr>
          <w:noProof/>
        </w:rPr>
        <w:fldChar w:fldCharType="separate"/>
      </w:r>
      <w:ins w:id="456" w:author="Gerard" w:date="2015-08-07T21:36:00Z">
        <w:r>
          <w:rPr>
            <w:noProof/>
          </w:rPr>
          <w:t>123</w:t>
        </w:r>
        <w:r>
          <w:rPr>
            <w:noProof/>
          </w:rPr>
          <w:fldChar w:fldCharType="end"/>
        </w:r>
      </w:ins>
    </w:p>
    <w:p w14:paraId="610DEE80" w14:textId="77777777" w:rsidR="00AE264D" w:rsidRDefault="00AE264D">
      <w:pPr>
        <w:pStyle w:val="TOC2"/>
        <w:tabs>
          <w:tab w:val="right" w:leader="dot" w:pos="9350"/>
        </w:tabs>
        <w:rPr>
          <w:ins w:id="457" w:author="Gerard" w:date="2015-08-07T21:36:00Z"/>
          <w:rFonts w:asciiTheme="minorHAnsi" w:eastAsiaTheme="minorEastAsia" w:hAnsiTheme="minorHAnsi" w:cstheme="minorBidi"/>
          <w:noProof/>
          <w:lang w:eastAsia="ja-JP"/>
        </w:rPr>
      </w:pPr>
      <w:ins w:id="458" w:author="Gerard" w:date="2015-08-07T21:36:00Z">
        <w:r>
          <w:rPr>
            <w:noProof/>
          </w:rPr>
          <w:t>6.7. Tied Biphasic Contact</w:t>
        </w:r>
        <w:r>
          <w:rPr>
            <w:noProof/>
          </w:rPr>
          <w:tab/>
        </w:r>
        <w:r>
          <w:rPr>
            <w:noProof/>
          </w:rPr>
          <w:fldChar w:fldCharType="begin"/>
        </w:r>
        <w:r>
          <w:rPr>
            <w:noProof/>
          </w:rPr>
          <w:instrText xml:space="preserve"> PAGEREF _Toc300602833 \h </w:instrText>
        </w:r>
        <w:r>
          <w:rPr>
            <w:noProof/>
          </w:rPr>
        </w:r>
      </w:ins>
      <w:r>
        <w:rPr>
          <w:noProof/>
        </w:rPr>
        <w:fldChar w:fldCharType="separate"/>
      </w:r>
      <w:ins w:id="459" w:author="Gerard" w:date="2015-08-07T21:36:00Z">
        <w:r>
          <w:rPr>
            <w:noProof/>
          </w:rPr>
          <w:t>124</w:t>
        </w:r>
        <w:r>
          <w:rPr>
            <w:noProof/>
          </w:rPr>
          <w:fldChar w:fldCharType="end"/>
        </w:r>
      </w:ins>
    </w:p>
    <w:p w14:paraId="6E838D8C" w14:textId="77777777" w:rsidR="00AE264D" w:rsidRDefault="00AE264D">
      <w:pPr>
        <w:pStyle w:val="TOC3"/>
        <w:tabs>
          <w:tab w:val="right" w:leader="dot" w:pos="9350"/>
        </w:tabs>
        <w:rPr>
          <w:ins w:id="460" w:author="Gerard" w:date="2015-08-07T21:36:00Z"/>
          <w:rFonts w:asciiTheme="minorHAnsi" w:eastAsiaTheme="minorEastAsia" w:hAnsiTheme="minorHAnsi" w:cstheme="minorBidi"/>
          <w:noProof/>
          <w:lang w:eastAsia="ja-JP"/>
        </w:rPr>
      </w:pPr>
      <w:ins w:id="461" w:author="Gerard" w:date="2015-08-07T21:36:00Z">
        <w:r>
          <w:rPr>
            <w:noProof/>
          </w:rPr>
          <w:t>6.7.1. Contact Integral</w:t>
        </w:r>
        <w:r>
          <w:rPr>
            <w:noProof/>
          </w:rPr>
          <w:tab/>
        </w:r>
        <w:r>
          <w:rPr>
            <w:noProof/>
          </w:rPr>
          <w:fldChar w:fldCharType="begin"/>
        </w:r>
        <w:r>
          <w:rPr>
            <w:noProof/>
          </w:rPr>
          <w:instrText xml:space="preserve"> PAGEREF _Toc300602834 \h </w:instrText>
        </w:r>
        <w:r>
          <w:rPr>
            <w:noProof/>
          </w:rPr>
        </w:r>
      </w:ins>
      <w:r>
        <w:rPr>
          <w:noProof/>
        </w:rPr>
        <w:fldChar w:fldCharType="separate"/>
      </w:r>
      <w:ins w:id="462" w:author="Gerard" w:date="2015-08-07T21:36:00Z">
        <w:r>
          <w:rPr>
            <w:noProof/>
          </w:rPr>
          <w:t>124</w:t>
        </w:r>
        <w:r>
          <w:rPr>
            <w:noProof/>
          </w:rPr>
          <w:fldChar w:fldCharType="end"/>
        </w:r>
      </w:ins>
    </w:p>
    <w:p w14:paraId="47DA2706" w14:textId="77777777" w:rsidR="00AE264D" w:rsidRDefault="00AE264D">
      <w:pPr>
        <w:pStyle w:val="TOC3"/>
        <w:tabs>
          <w:tab w:val="right" w:leader="dot" w:pos="9350"/>
        </w:tabs>
        <w:rPr>
          <w:ins w:id="463" w:author="Gerard" w:date="2015-08-07T21:36:00Z"/>
          <w:rFonts w:asciiTheme="minorHAnsi" w:eastAsiaTheme="minorEastAsia" w:hAnsiTheme="minorHAnsi" w:cstheme="minorBidi"/>
          <w:noProof/>
          <w:lang w:eastAsia="ja-JP"/>
        </w:rPr>
      </w:pPr>
      <w:ins w:id="464" w:author="Gerard" w:date="2015-08-07T21:36:00Z">
        <w:r>
          <w:rPr>
            <w:noProof/>
          </w:rPr>
          <w:t>6.7.2. Gap Function</w:t>
        </w:r>
        <w:r>
          <w:rPr>
            <w:noProof/>
          </w:rPr>
          <w:tab/>
        </w:r>
        <w:r>
          <w:rPr>
            <w:noProof/>
          </w:rPr>
          <w:fldChar w:fldCharType="begin"/>
        </w:r>
        <w:r>
          <w:rPr>
            <w:noProof/>
          </w:rPr>
          <w:instrText xml:space="preserve"> PAGEREF _Toc300602835 \h </w:instrText>
        </w:r>
        <w:r>
          <w:rPr>
            <w:noProof/>
          </w:rPr>
        </w:r>
      </w:ins>
      <w:r>
        <w:rPr>
          <w:noProof/>
        </w:rPr>
        <w:fldChar w:fldCharType="separate"/>
      </w:r>
      <w:ins w:id="465" w:author="Gerard" w:date="2015-08-07T21:36:00Z">
        <w:r>
          <w:rPr>
            <w:noProof/>
          </w:rPr>
          <w:t>125</w:t>
        </w:r>
        <w:r>
          <w:rPr>
            <w:noProof/>
          </w:rPr>
          <w:fldChar w:fldCharType="end"/>
        </w:r>
      </w:ins>
    </w:p>
    <w:p w14:paraId="1717F211" w14:textId="77777777" w:rsidR="00AE264D" w:rsidRDefault="00AE264D">
      <w:pPr>
        <w:pStyle w:val="TOC3"/>
        <w:tabs>
          <w:tab w:val="right" w:leader="dot" w:pos="9350"/>
        </w:tabs>
        <w:rPr>
          <w:ins w:id="466" w:author="Gerard" w:date="2015-08-07T21:36:00Z"/>
          <w:rFonts w:asciiTheme="minorHAnsi" w:eastAsiaTheme="minorEastAsia" w:hAnsiTheme="minorHAnsi" w:cstheme="minorBidi"/>
          <w:noProof/>
          <w:lang w:eastAsia="ja-JP"/>
        </w:rPr>
      </w:pPr>
      <w:ins w:id="467" w:author="Gerard" w:date="2015-08-07T21:36:00Z">
        <w:r>
          <w:rPr>
            <w:noProof/>
          </w:rPr>
          <w:t>6.7.3. Penalty Method</w:t>
        </w:r>
        <w:r>
          <w:rPr>
            <w:noProof/>
          </w:rPr>
          <w:tab/>
        </w:r>
        <w:r>
          <w:rPr>
            <w:noProof/>
          </w:rPr>
          <w:fldChar w:fldCharType="begin"/>
        </w:r>
        <w:r>
          <w:rPr>
            <w:noProof/>
          </w:rPr>
          <w:instrText xml:space="preserve"> PAGEREF _Toc300602836 \h </w:instrText>
        </w:r>
        <w:r>
          <w:rPr>
            <w:noProof/>
          </w:rPr>
        </w:r>
      </w:ins>
      <w:r>
        <w:rPr>
          <w:noProof/>
        </w:rPr>
        <w:fldChar w:fldCharType="separate"/>
      </w:r>
      <w:ins w:id="468" w:author="Gerard" w:date="2015-08-07T21:36:00Z">
        <w:r>
          <w:rPr>
            <w:noProof/>
          </w:rPr>
          <w:t>125</w:t>
        </w:r>
        <w:r>
          <w:rPr>
            <w:noProof/>
          </w:rPr>
          <w:fldChar w:fldCharType="end"/>
        </w:r>
      </w:ins>
    </w:p>
    <w:p w14:paraId="0CAE2456" w14:textId="77777777" w:rsidR="00AE264D" w:rsidRDefault="00AE264D">
      <w:pPr>
        <w:pStyle w:val="TOC3"/>
        <w:tabs>
          <w:tab w:val="right" w:leader="dot" w:pos="9350"/>
        </w:tabs>
        <w:rPr>
          <w:ins w:id="469" w:author="Gerard" w:date="2015-08-07T21:36:00Z"/>
          <w:rFonts w:asciiTheme="minorHAnsi" w:eastAsiaTheme="minorEastAsia" w:hAnsiTheme="minorHAnsi" w:cstheme="minorBidi"/>
          <w:noProof/>
          <w:lang w:eastAsia="ja-JP"/>
        </w:rPr>
      </w:pPr>
      <w:ins w:id="470" w:author="Gerard" w:date="2015-08-07T21:36:00Z">
        <w:r>
          <w:rPr>
            <w:noProof/>
          </w:rPr>
          <w:t>6.7.4. Discretization</w:t>
        </w:r>
        <w:r>
          <w:rPr>
            <w:noProof/>
          </w:rPr>
          <w:tab/>
        </w:r>
        <w:r>
          <w:rPr>
            <w:noProof/>
          </w:rPr>
          <w:fldChar w:fldCharType="begin"/>
        </w:r>
        <w:r>
          <w:rPr>
            <w:noProof/>
          </w:rPr>
          <w:instrText xml:space="preserve"> PAGEREF _Toc300602837 \h </w:instrText>
        </w:r>
        <w:r>
          <w:rPr>
            <w:noProof/>
          </w:rPr>
        </w:r>
      </w:ins>
      <w:r>
        <w:rPr>
          <w:noProof/>
        </w:rPr>
        <w:fldChar w:fldCharType="separate"/>
      </w:r>
      <w:ins w:id="471" w:author="Gerard" w:date="2015-08-07T21:36:00Z">
        <w:r>
          <w:rPr>
            <w:noProof/>
          </w:rPr>
          <w:t>126</w:t>
        </w:r>
        <w:r>
          <w:rPr>
            <w:noProof/>
          </w:rPr>
          <w:fldChar w:fldCharType="end"/>
        </w:r>
      </w:ins>
    </w:p>
    <w:p w14:paraId="0FB4A686" w14:textId="77777777" w:rsidR="00AE264D" w:rsidRDefault="00AE264D">
      <w:pPr>
        <w:pStyle w:val="TOC1"/>
        <w:rPr>
          <w:ins w:id="472" w:author="Gerard" w:date="2015-08-07T21:36:00Z"/>
          <w:rFonts w:asciiTheme="minorHAnsi" w:eastAsiaTheme="minorEastAsia" w:hAnsiTheme="minorHAnsi" w:cstheme="minorBidi"/>
          <w:b w:val="0"/>
          <w:lang w:eastAsia="ja-JP"/>
        </w:rPr>
      </w:pPr>
      <w:ins w:id="473" w:author="Gerard" w:date="2015-08-07T21:36:00Z">
        <w:r>
          <w:t>Chapter 7. Dynamics</w:t>
        </w:r>
        <w:r>
          <w:tab/>
        </w:r>
        <w:r>
          <w:fldChar w:fldCharType="begin"/>
        </w:r>
        <w:r>
          <w:instrText xml:space="preserve"> PAGEREF _Toc300602838 \h </w:instrText>
        </w:r>
      </w:ins>
      <w:r>
        <w:fldChar w:fldCharType="separate"/>
      </w:r>
      <w:ins w:id="474" w:author="Gerard" w:date="2015-08-07T21:36:00Z">
        <w:r>
          <w:t>128</w:t>
        </w:r>
        <w:r>
          <w:fldChar w:fldCharType="end"/>
        </w:r>
      </w:ins>
    </w:p>
    <w:p w14:paraId="20652DC3" w14:textId="77777777" w:rsidR="00AE264D" w:rsidRDefault="00AE264D">
      <w:pPr>
        <w:pStyle w:val="TOC1"/>
        <w:rPr>
          <w:ins w:id="475" w:author="Gerard" w:date="2015-08-07T21:36:00Z"/>
          <w:rFonts w:asciiTheme="minorHAnsi" w:eastAsiaTheme="minorEastAsia" w:hAnsiTheme="minorHAnsi" w:cstheme="minorBidi"/>
          <w:b w:val="0"/>
          <w:lang w:eastAsia="ja-JP"/>
        </w:rPr>
      </w:pPr>
      <w:ins w:id="476" w:author="Gerard" w:date="2015-08-07T21:36:00Z">
        <w:r>
          <w:t>References</w:t>
        </w:r>
        <w:r>
          <w:tab/>
        </w:r>
        <w:r>
          <w:fldChar w:fldCharType="begin"/>
        </w:r>
        <w:r>
          <w:instrText xml:space="preserve"> PAGEREF _Toc300602839 \h </w:instrText>
        </w:r>
      </w:ins>
      <w:r>
        <w:fldChar w:fldCharType="separate"/>
      </w:r>
      <w:ins w:id="477" w:author="Gerard" w:date="2015-08-07T21:36:00Z">
        <w:r>
          <w:t>129</w:t>
        </w:r>
        <w:r>
          <w:fldChar w:fldCharType="end"/>
        </w:r>
      </w:ins>
    </w:p>
    <w:p w14:paraId="755DA646" w14:textId="77777777" w:rsidR="00153956" w:rsidDel="00AE264D" w:rsidRDefault="00153956">
      <w:pPr>
        <w:pStyle w:val="TOC1"/>
        <w:rPr>
          <w:del w:id="478" w:author="Gerard" w:date="2015-08-07T21:36:00Z"/>
          <w:rFonts w:asciiTheme="minorHAnsi" w:eastAsiaTheme="minorEastAsia" w:hAnsiTheme="minorHAnsi" w:cstheme="minorBidi"/>
          <w:b w:val="0"/>
          <w:lang w:eastAsia="ja-JP"/>
        </w:rPr>
      </w:pPr>
      <w:del w:id="479" w:author="Gerard" w:date="2015-08-07T21:36:00Z">
        <w:r w:rsidDel="00AE264D">
          <w:delText>Chapter 1. Introduction</w:delText>
        </w:r>
        <w:r w:rsidDel="00AE264D">
          <w:tab/>
        </w:r>
        <w:r w:rsidR="005F21BF" w:rsidDel="00AE264D">
          <w:delText>6</w:delText>
        </w:r>
      </w:del>
    </w:p>
    <w:p w14:paraId="24C0BAB3" w14:textId="77777777" w:rsidR="00153956" w:rsidDel="00AE264D" w:rsidRDefault="00153956">
      <w:pPr>
        <w:pStyle w:val="TOC2"/>
        <w:tabs>
          <w:tab w:val="right" w:leader="dot" w:pos="9350"/>
        </w:tabs>
        <w:rPr>
          <w:del w:id="480" w:author="Gerard" w:date="2015-08-07T21:36:00Z"/>
          <w:rFonts w:asciiTheme="minorHAnsi" w:eastAsiaTheme="minorEastAsia" w:hAnsiTheme="minorHAnsi" w:cstheme="minorBidi"/>
          <w:noProof/>
          <w:lang w:eastAsia="ja-JP"/>
        </w:rPr>
      </w:pPr>
      <w:del w:id="481" w:author="Gerard" w:date="2015-08-07T21:36:00Z">
        <w:r w:rsidDel="00AE264D">
          <w:rPr>
            <w:noProof/>
          </w:rPr>
          <w:delText>1.1. Overview of FEBio</w:delText>
        </w:r>
        <w:r w:rsidDel="00AE264D">
          <w:rPr>
            <w:noProof/>
          </w:rPr>
          <w:tab/>
        </w:r>
        <w:r w:rsidR="005F21BF" w:rsidDel="00AE264D">
          <w:rPr>
            <w:noProof/>
          </w:rPr>
          <w:delText>6</w:delText>
        </w:r>
      </w:del>
    </w:p>
    <w:p w14:paraId="10C734D4" w14:textId="77777777" w:rsidR="00153956" w:rsidDel="00AE264D" w:rsidRDefault="00153956">
      <w:pPr>
        <w:pStyle w:val="TOC2"/>
        <w:tabs>
          <w:tab w:val="right" w:leader="dot" w:pos="9350"/>
        </w:tabs>
        <w:rPr>
          <w:del w:id="482" w:author="Gerard" w:date="2015-08-07T21:36:00Z"/>
          <w:rFonts w:asciiTheme="minorHAnsi" w:eastAsiaTheme="minorEastAsia" w:hAnsiTheme="minorHAnsi" w:cstheme="minorBidi"/>
          <w:noProof/>
          <w:lang w:eastAsia="ja-JP"/>
        </w:rPr>
      </w:pPr>
      <w:del w:id="483" w:author="Gerard" w:date="2015-08-07T21:36:00Z">
        <w:r w:rsidDel="00AE264D">
          <w:rPr>
            <w:noProof/>
          </w:rPr>
          <w:delText>1.2. About this document</w:delText>
        </w:r>
        <w:r w:rsidDel="00AE264D">
          <w:rPr>
            <w:noProof/>
          </w:rPr>
          <w:tab/>
        </w:r>
        <w:r w:rsidR="005F21BF" w:rsidDel="00AE264D">
          <w:rPr>
            <w:noProof/>
          </w:rPr>
          <w:delText>6</w:delText>
        </w:r>
      </w:del>
    </w:p>
    <w:p w14:paraId="45426DA6" w14:textId="77777777" w:rsidR="00153956" w:rsidDel="00AE264D" w:rsidRDefault="00153956">
      <w:pPr>
        <w:pStyle w:val="TOC1"/>
        <w:rPr>
          <w:del w:id="484" w:author="Gerard" w:date="2015-08-07T21:36:00Z"/>
          <w:rFonts w:asciiTheme="minorHAnsi" w:eastAsiaTheme="minorEastAsia" w:hAnsiTheme="minorHAnsi" w:cstheme="minorBidi"/>
          <w:b w:val="0"/>
          <w:lang w:eastAsia="ja-JP"/>
        </w:rPr>
      </w:pPr>
      <w:del w:id="485" w:author="Gerard" w:date="2015-08-07T21:36:00Z">
        <w:r w:rsidDel="00AE264D">
          <w:delText>Chapter 2. Continuum Mechanics</w:delText>
        </w:r>
        <w:r w:rsidDel="00AE264D">
          <w:tab/>
        </w:r>
        <w:r w:rsidR="005F21BF" w:rsidDel="00AE264D">
          <w:delText>8</w:delText>
        </w:r>
      </w:del>
    </w:p>
    <w:p w14:paraId="207561D5" w14:textId="77777777" w:rsidR="00153956" w:rsidDel="00AE264D" w:rsidRDefault="00153956">
      <w:pPr>
        <w:pStyle w:val="TOC2"/>
        <w:tabs>
          <w:tab w:val="right" w:leader="dot" w:pos="9350"/>
        </w:tabs>
        <w:rPr>
          <w:del w:id="486" w:author="Gerard" w:date="2015-08-07T21:36:00Z"/>
          <w:rFonts w:asciiTheme="minorHAnsi" w:eastAsiaTheme="minorEastAsia" w:hAnsiTheme="minorHAnsi" w:cstheme="minorBidi"/>
          <w:noProof/>
          <w:lang w:eastAsia="ja-JP"/>
        </w:rPr>
      </w:pPr>
      <w:del w:id="487" w:author="Gerard" w:date="2015-08-07T21:36:00Z">
        <w:r w:rsidDel="00AE264D">
          <w:rPr>
            <w:noProof/>
          </w:rPr>
          <w:delText>2.1. Vectors and Tensors</w:delText>
        </w:r>
        <w:r w:rsidDel="00AE264D">
          <w:rPr>
            <w:noProof/>
          </w:rPr>
          <w:tab/>
        </w:r>
        <w:r w:rsidR="005F21BF" w:rsidDel="00AE264D">
          <w:rPr>
            <w:noProof/>
          </w:rPr>
          <w:delText>8</w:delText>
        </w:r>
      </w:del>
    </w:p>
    <w:p w14:paraId="5236EAC4" w14:textId="77777777" w:rsidR="00153956" w:rsidDel="00AE264D" w:rsidRDefault="00153956">
      <w:pPr>
        <w:pStyle w:val="TOC2"/>
        <w:tabs>
          <w:tab w:val="right" w:leader="dot" w:pos="9350"/>
        </w:tabs>
        <w:rPr>
          <w:del w:id="488" w:author="Gerard" w:date="2015-08-07T21:36:00Z"/>
          <w:rFonts w:asciiTheme="minorHAnsi" w:eastAsiaTheme="minorEastAsia" w:hAnsiTheme="minorHAnsi" w:cstheme="minorBidi"/>
          <w:noProof/>
          <w:lang w:eastAsia="ja-JP"/>
        </w:rPr>
      </w:pPr>
      <w:del w:id="489" w:author="Gerard" w:date="2015-08-07T21:36:00Z">
        <w:r w:rsidDel="00AE264D">
          <w:rPr>
            <w:noProof/>
          </w:rPr>
          <w:delText>2.2. The Directional Derivative</w:delText>
        </w:r>
        <w:r w:rsidDel="00AE264D">
          <w:rPr>
            <w:noProof/>
          </w:rPr>
          <w:tab/>
        </w:r>
        <w:r w:rsidR="005F21BF" w:rsidDel="00AE264D">
          <w:rPr>
            <w:noProof/>
          </w:rPr>
          <w:delText>11</w:delText>
        </w:r>
      </w:del>
    </w:p>
    <w:p w14:paraId="1FD9387F" w14:textId="77777777" w:rsidR="00153956" w:rsidDel="00AE264D" w:rsidRDefault="00153956">
      <w:pPr>
        <w:pStyle w:val="TOC2"/>
        <w:tabs>
          <w:tab w:val="right" w:leader="dot" w:pos="9350"/>
        </w:tabs>
        <w:rPr>
          <w:del w:id="490" w:author="Gerard" w:date="2015-08-07T21:36:00Z"/>
          <w:rFonts w:asciiTheme="minorHAnsi" w:eastAsiaTheme="minorEastAsia" w:hAnsiTheme="minorHAnsi" w:cstheme="minorBidi"/>
          <w:noProof/>
          <w:lang w:eastAsia="ja-JP"/>
        </w:rPr>
      </w:pPr>
      <w:del w:id="491" w:author="Gerard" w:date="2015-08-07T21:36:00Z">
        <w:r w:rsidDel="00AE264D">
          <w:rPr>
            <w:noProof/>
          </w:rPr>
          <w:delText>2.3. Deformation, Strain and Stress</w:delText>
        </w:r>
        <w:r w:rsidDel="00AE264D">
          <w:rPr>
            <w:noProof/>
          </w:rPr>
          <w:tab/>
        </w:r>
        <w:r w:rsidR="005F21BF" w:rsidDel="00AE264D">
          <w:rPr>
            <w:noProof/>
          </w:rPr>
          <w:delText>12</w:delText>
        </w:r>
      </w:del>
    </w:p>
    <w:p w14:paraId="6B592B10" w14:textId="77777777" w:rsidR="00153956" w:rsidDel="00AE264D" w:rsidRDefault="00153956">
      <w:pPr>
        <w:pStyle w:val="TOC3"/>
        <w:tabs>
          <w:tab w:val="right" w:leader="dot" w:pos="9350"/>
        </w:tabs>
        <w:rPr>
          <w:del w:id="492" w:author="Gerard" w:date="2015-08-07T21:36:00Z"/>
          <w:rFonts w:asciiTheme="minorHAnsi" w:eastAsiaTheme="minorEastAsia" w:hAnsiTheme="minorHAnsi" w:cstheme="minorBidi"/>
          <w:noProof/>
          <w:lang w:eastAsia="ja-JP"/>
        </w:rPr>
      </w:pPr>
      <w:del w:id="493" w:author="Gerard" w:date="2015-08-07T21:36:00Z">
        <w:r w:rsidDel="00AE264D">
          <w:rPr>
            <w:noProof/>
          </w:rPr>
          <w:delText>2.3.1. The deformation gradient tensor</w:delText>
        </w:r>
        <w:r w:rsidDel="00AE264D">
          <w:rPr>
            <w:noProof/>
          </w:rPr>
          <w:tab/>
        </w:r>
        <w:r w:rsidR="005F21BF" w:rsidDel="00AE264D">
          <w:rPr>
            <w:noProof/>
          </w:rPr>
          <w:delText>12</w:delText>
        </w:r>
      </w:del>
    </w:p>
    <w:p w14:paraId="56D5F73A" w14:textId="77777777" w:rsidR="00153956" w:rsidDel="00AE264D" w:rsidRDefault="00153956">
      <w:pPr>
        <w:pStyle w:val="TOC3"/>
        <w:tabs>
          <w:tab w:val="right" w:leader="dot" w:pos="9350"/>
        </w:tabs>
        <w:rPr>
          <w:del w:id="494" w:author="Gerard" w:date="2015-08-07T21:36:00Z"/>
          <w:rFonts w:asciiTheme="minorHAnsi" w:eastAsiaTheme="minorEastAsia" w:hAnsiTheme="minorHAnsi" w:cstheme="minorBidi"/>
          <w:noProof/>
          <w:lang w:eastAsia="ja-JP"/>
        </w:rPr>
      </w:pPr>
      <w:del w:id="495" w:author="Gerard" w:date="2015-08-07T21:36:00Z">
        <w:r w:rsidDel="00AE264D">
          <w:rPr>
            <w:noProof/>
          </w:rPr>
          <w:delText>2.3.2. Strain</w:delText>
        </w:r>
        <w:r w:rsidDel="00AE264D">
          <w:rPr>
            <w:noProof/>
          </w:rPr>
          <w:tab/>
        </w:r>
        <w:r w:rsidR="005F21BF" w:rsidDel="00AE264D">
          <w:rPr>
            <w:noProof/>
          </w:rPr>
          <w:delText>13</w:delText>
        </w:r>
      </w:del>
    </w:p>
    <w:p w14:paraId="697A53FE" w14:textId="77777777" w:rsidR="00153956" w:rsidDel="00AE264D" w:rsidRDefault="00153956">
      <w:pPr>
        <w:pStyle w:val="TOC3"/>
        <w:tabs>
          <w:tab w:val="right" w:leader="dot" w:pos="9350"/>
        </w:tabs>
        <w:rPr>
          <w:del w:id="496" w:author="Gerard" w:date="2015-08-07T21:36:00Z"/>
          <w:rFonts w:asciiTheme="minorHAnsi" w:eastAsiaTheme="minorEastAsia" w:hAnsiTheme="minorHAnsi" w:cstheme="minorBidi"/>
          <w:noProof/>
          <w:lang w:eastAsia="ja-JP"/>
        </w:rPr>
      </w:pPr>
      <w:del w:id="497" w:author="Gerard" w:date="2015-08-07T21:36:00Z">
        <w:r w:rsidDel="00AE264D">
          <w:rPr>
            <w:noProof/>
          </w:rPr>
          <w:delText>2.3.3. Stress</w:delText>
        </w:r>
        <w:r w:rsidDel="00AE264D">
          <w:rPr>
            <w:noProof/>
          </w:rPr>
          <w:tab/>
        </w:r>
        <w:r w:rsidR="005F21BF" w:rsidDel="00AE264D">
          <w:rPr>
            <w:noProof/>
          </w:rPr>
          <w:delText>13</w:delText>
        </w:r>
      </w:del>
    </w:p>
    <w:p w14:paraId="14F53502" w14:textId="77777777" w:rsidR="00153956" w:rsidDel="00AE264D" w:rsidRDefault="00153956">
      <w:pPr>
        <w:pStyle w:val="TOC2"/>
        <w:tabs>
          <w:tab w:val="right" w:leader="dot" w:pos="9350"/>
        </w:tabs>
        <w:rPr>
          <w:del w:id="498" w:author="Gerard" w:date="2015-08-07T21:36:00Z"/>
          <w:rFonts w:asciiTheme="minorHAnsi" w:eastAsiaTheme="minorEastAsia" w:hAnsiTheme="minorHAnsi" w:cstheme="minorBidi"/>
          <w:noProof/>
          <w:lang w:eastAsia="ja-JP"/>
        </w:rPr>
      </w:pPr>
      <w:del w:id="499" w:author="Gerard" w:date="2015-08-07T21:36:00Z">
        <w:r w:rsidDel="00AE264D">
          <w:rPr>
            <w:noProof/>
          </w:rPr>
          <w:delText>2.4. Hyperelasticity</w:delText>
        </w:r>
        <w:r w:rsidDel="00AE264D">
          <w:rPr>
            <w:noProof/>
          </w:rPr>
          <w:tab/>
        </w:r>
        <w:r w:rsidR="005F21BF" w:rsidDel="00AE264D">
          <w:rPr>
            <w:noProof/>
          </w:rPr>
          <w:delText>14</w:delText>
        </w:r>
      </w:del>
    </w:p>
    <w:p w14:paraId="1DFF3943" w14:textId="77777777" w:rsidR="00153956" w:rsidDel="00AE264D" w:rsidRDefault="00153956">
      <w:pPr>
        <w:pStyle w:val="TOC3"/>
        <w:tabs>
          <w:tab w:val="right" w:leader="dot" w:pos="9350"/>
        </w:tabs>
        <w:rPr>
          <w:del w:id="500" w:author="Gerard" w:date="2015-08-07T21:36:00Z"/>
          <w:rFonts w:asciiTheme="minorHAnsi" w:eastAsiaTheme="minorEastAsia" w:hAnsiTheme="minorHAnsi" w:cstheme="minorBidi"/>
          <w:noProof/>
          <w:lang w:eastAsia="ja-JP"/>
        </w:rPr>
      </w:pPr>
      <w:del w:id="501" w:author="Gerard" w:date="2015-08-07T21:36:00Z">
        <w:r w:rsidDel="00AE264D">
          <w:rPr>
            <w:noProof/>
          </w:rPr>
          <w:delText>2.4.1. Isotropic Hyperelasticity</w:delText>
        </w:r>
        <w:r w:rsidDel="00AE264D">
          <w:rPr>
            <w:noProof/>
          </w:rPr>
          <w:tab/>
        </w:r>
        <w:r w:rsidR="005F21BF" w:rsidDel="00AE264D">
          <w:rPr>
            <w:noProof/>
          </w:rPr>
          <w:delText>15</w:delText>
        </w:r>
      </w:del>
    </w:p>
    <w:p w14:paraId="63448745" w14:textId="77777777" w:rsidR="00153956" w:rsidDel="00AE264D" w:rsidRDefault="00153956">
      <w:pPr>
        <w:pStyle w:val="TOC3"/>
        <w:tabs>
          <w:tab w:val="right" w:leader="dot" w:pos="9350"/>
        </w:tabs>
        <w:rPr>
          <w:del w:id="502" w:author="Gerard" w:date="2015-08-07T21:36:00Z"/>
          <w:rFonts w:asciiTheme="minorHAnsi" w:eastAsiaTheme="minorEastAsia" w:hAnsiTheme="minorHAnsi" w:cstheme="minorBidi"/>
          <w:noProof/>
          <w:lang w:eastAsia="ja-JP"/>
        </w:rPr>
      </w:pPr>
      <w:del w:id="503" w:author="Gerard" w:date="2015-08-07T21:36:00Z">
        <w:r w:rsidDel="00AE264D">
          <w:rPr>
            <w:noProof/>
          </w:rPr>
          <w:delText>2.4.2. Isotropic Elasticity in Principal Directions</w:delText>
        </w:r>
        <w:r w:rsidDel="00AE264D">
          <w:rPr>
            <w:noProof/>
          </w:rPr>
          <w:tab/>
        </w:r>
        <w:r w:rsidR="005F21BF" w:rsidDel="00AE264D">
          <w:rPr>
            <w:noProof/>
          </w:rPr>
          <w:delText>16</w:delText>
        </w:r>
      </w:del>
    </w:p>
    <w:p w14:paraId="57064A4A" w14:textId="77777777" w:rsidR="00153956" w:rsidDel="00AE264D" w:rsidRDefault="00153956">
      <w:pPr>
        <w:pStyle w:val="TOC3"/>
        <w:tabs>
          <w:tab w:val="right" w:leader="dot" w:pos="9350"/>
        </w:tabs>
        <w:rPr>
          <w:del w:id="504" w:author="Gerard" w:date="2015-08-07T21:36:00Z"/>
          <w:rFonts w:asciiTheme="minorHAnsi" w:eastAsiaTheme="minorEastAsia" w:hAnsiTheme="minorHAnsi" w:cstheme="minorBidi"/>
          <w:noProof/>
          <w:lang w:eastAsia="ja-JP"/>
        </w:rPr>
      </w:pPr>
      <w:del w:id="505" w:author="Gerard" w:date="2015-08-07T21:36:00Z">
        <w:r w:rsidDel="00AE264D">
          <w:rPr>
            <w:noProof/>
          </w:rPr>
          <w:delText>2.4.3. Nearly-Incompressible Hyperelasticity</w:delText>
        </w:r>
        <w:r w:rsidDel="00AE264D">
          <w:rPr>
            <w:noProof/>
          </w:rPr>
          <w:tab/>
        </w:r>
        <w:r w:rsidR="005F21BF" w:rsidDel="00AE264D">
          <w:rPr>
            <w:noProof/>
          </w:rPr>
          <w:delText>17</w:delText>
        </w:r>
      </w:del>
    </w:p>
    <w:p w14:paraId="275CEC20" w14:textId="77777777" w:rsidR="00153956" w:rsidDel="00AE264D" w:rsidRDefault="00153956">
      <w:pPr>
        <w:pStyle w:val="TOC3"/>
        <w:tabs>
          <w:tab w:val="right" w:leader="dot" w:pos="9350"/>
        </w:tabs>
        <w:rPr>
          <w:del w:id="506" w:author="Gerard" w:date="2015-08-07T21:36:00Z"/>
          <w:rFonts w:asciiTheme="minorHAnsi" w:eastAsiaTheme="minorEastAsia" w:hAnsiTheme="minorHAnsi" w:cstheme="minorBidi"/>
          <w:noProof/>
          <w:lang w:eastAsia="ja-JP"/>
        </w:rPr>
      </w:pPr>
      <w:del w:id="507" w:author="Gerard" w:date="2015-08-07T21:36:00Z">
        <w:r w:rsidDel="00AE264D">
          <w:rPr>
            <w:noProof/>
          </w:rPr>
          <w:delText>2.4.4. Transversely Isotropic Hyperelasticity</w:delText>
        </w:r>
        <w:r w:rsidDel="00AE264D">
          <w:rPr>
            <w:noProof/>
          </w:rPr>
          <w:tab/>
        </w:r>
        <w:r w:rsidR="005F21BF" w:rsidDel="00AE264D">
          <w:rPr>
            <w:noProof/>
          </w:rPr>
          <w:delText>18</w:delText>
        </w:r>
      </w:del>
    </w:p>
    <w:p w14:paraId="32DB490A" w14:textId="77777777" w:rsidR="00153956" w:rsidDel="00AE264D" w:rsidRDefault="00153956">
      <w:pPr>
        <w:pStyle w:val="TOC2"/>
        <w:tabs>
          <w:tab w:val="right" w:leader="dot" w:pos="9350"/>
        </w:tabs>
        <w:rPr>
          <w:del w:id="508" w:author="Gerard" w:date="2015-08-07T21:36:00Z"/>
          <w:rFonts w:asciiTheme="minorHAnsi" w:eastAsiaTheme="minorEastAsia" w:hAnsiTheme="minorHAnsi" w:cstheme="minorBidi"/>
          <w:noProof/>
          <w:lang w:eastAsia="ja-JP"/>
        </w:rPr>
      </w:pPr>
      <w:del w:id="509" w:author="Gerard" w:date="2015-08-07T21:36:00Z">
        <w:r w:rsidDel="00AE264D">
          <w:rPr>
            <w:noProof/>
          </w:rPr>
          <w:delText>2.5. Biphasic Material</w:delText>
        </w:r>
        <w:r w:rsidDel="00AE264D">
          <w:rPr>
            <w:noProof/>
          </w:rPr>
          <w:tab/>
        </w:r>
        <w:r w:rsidR="005F21BF" w:rsidDel="00AE264D">
          <w:rPr>
            <w:noProof/>
          </w:rPr>
          <w:delText>20</w:delText>
        </w:r>
      </w:del>
    </w:p>
    <w:p w14:paraId="218DCE11" w14:textId="77777777" w:rsidR="00153956" w:rsidDel="00AE264D" w:rsidRDefault="00153956">
      <w:pPr>
        <w:pStyle w:val="TOC3"/>
        <w:tabs>
          <w:tab w:val="right" w:leader="dot" w:pos="9350"/>
        </w:tabs>
        <w:rPr>
          <w:del w:id="510" w:author="Gerard" w:date="2015-08-07T21:36:00Z"/>
          <w:rFonts w:asciiTheme="minorHAnsi" w:eastAsiaTheme="minorEastAsia" w:hAnsiTheme="minorHAnsi" w:cstheme="minorBidi"/>
          <w:noProof/>
          <w:lang w:eastAsia="ja-JP"/>
        </w:rPr>
      </w:pPr>
      <w:del w:id="511" w:author="Gerard" w:date="2015-08-07T21:36:00Z">
        <w:r w:rsidDel="00AE264D">
          <w:rPr>
            <w:noProof/>
          </w:rPr>
          <w:delText>2.5.1. Governing Equations</w:delText>
        </w:r>
        <w:r w:rsidDel="00AE264D">
          <w:rPr>
            <w:noProof/>
          </w:rPr>
          <w:tab/>
        </w:r>
        <w:r w:rsidR="005F21BF" w:rsidDel="00AE264D">
          <w:rPr>
            <w:noProof/>
          </w:rPr>
          <w:delText>20</w:delText>
        </w:r>
      </w:del>
    </w:p>
    <w:p w14:paraId="582715F3" w14:textId="77777777" w:rsidR="00153956" w:rsidDel="00AE264D" w:rsidRDefault="00153956">
      <w:pPr>
        <w:pStyle w:val="TOC2"/>
        <w:tabs>
          <w:tab w:val="right" w:leader="dot" w:pos="9350"/>
        </w:tabs>
        <w:rPr>
          <w:del w:id="512" w:author="Gerard" w:date="2015-08-07T21:36:00Z"/>
          <w:rFonts w:asciiTheme="minorHAnsi" w:eastAsiaTheme="minorEastAsia" w:hAnsiTheme="minorHAnsi" w:cstheme="minorBidi"/>
          <w:noProof/>
          <w:lang w:eastAsia="ja-JP"/>
        </w:rPr>
      </w:pPr>
      <w:del w:id="513" w:author="Gerard" w:date="2015-08-07T21:36:00Z">
        <w:r w:rsidDel="00AE264D">
          <w:rPr>
            <w:noProof/>
          </w:rPr>
          <w:delText>2.6. Biphasic-Solute Material</w:delText>
        </w:r>
        <w:r w:rsidDel="00AE264D">
          <w:rPr>
            <w:noProof/>
          </w:rPr>
          <w:tab/>
        </w:r>
        <w:r w:rsidR="005F21BF" w:rsidDel="00AE264D">
          <w:rPr>
            <w:noProof/>
          </w:rPr>
          <w:delText>22</w:delText>
        </w:r>
      </w:del>
    </w:p>
    <w:p w14:paraId="6E81F8D2" w14:textId="77777777" w:rsidR="00153956" w:rsidDel="00AE264D" w:rsidRDefault="00153956">
      <w:pPr>
        <w:pStyle w:val="TOC3"/>
        <w:tabs>
          <w:tab w:val="right" w:leader="dot" w:pos="9350"/>
        </w:tabs>
        <w:rPr>
          <w:del w:id="514" w:author="Gerard" w:date="2015-08-07T21:36:00Z"/>
          <w:rFonts w:asciiTheme="minorHAnsi" w:eastAsiaTheme="minorEastAsia" w:hAnsiTheme="minorHAnsi" w:cstheme="minorBidi"/>
          <w:noProof/>
          <w:lang w:eastAsia="ja-JP"/>
        </w:rPr>
      </w:pPr>
      <w:del w:id="515" w:author="Gerard" w:date="2015-08-07T21:36:00Z">
        <w:r w:rsidDel="00AE264D">
          <w:rPr>
            <w:noProof/>
          </w:rPr>
          <w:delText>2.6.1. Governing Equations</w:delText>
        </w:r>
        <w:r w:rsidDel="00AE264D">
          <w:rPr>
            <w:noProof/>
          </w:rPr>
          <w:tab/>
        </w:r>
        <w:r w:rsidR="005F21BF" w:rsidDel="00AE264D">
          <w:rPr>
            <w:noProof/>
          </w:rPr>
          <w:delText>22</w:delText>
        </w:r>
      </w:del>
    </w:p>
    <w:p w14:paraId="0B337F90" w14:textId="77777777" w:rsidR="00153956" w:rsidDel="00AE264D" w:rsidRDefault="00153956">
      <w:pPr>
        <w:pStyle w:val="TOC3"/>
        <w:tabs>
          <w:tab w:val="right" w:leader="dot" w:pos="9350"/>
        </w:tabs>
        <w:rPr>
          <w:del w:id="516" w:author="Gerard" w:date="2015-08-07T21:36:00Z"/>
          <w:rFonts w:asciiTheme="minorHAnsi" w:eastAsiaTheme="minorEastAsia" w:hAnsiTheme="minorHAnsi" w:cstheme="minorBidi"/>
          <w:noProof/>
          <w:lang w:eastAsia="ja-JP"/>
        </w:rPr>
      </w:pPr>
      <w:del w:id="517" w:author="Gerard" w:date="2015-08-07T21:36:00Z">
        <w:r w:rsidDel="00AE264D">
          <w:rPr>
            <w:noProof/>
          </w:rPr>
          <w:delText>2.6.2. Continuous Variables</w:delText>
        </w:r>
        <w:r w:rsidDel="00AE264D">
          <w:rPr>
            <w:noProof/>
          </w:rPr>
          <w:tab/>
        </w:r>
        <w:r w:rsidR="005F21BF" w:rsidDel="00AE264D">
          <w:rPr>
            <w:noProof/>
          </w:rPr>
          <w:delText>25</w:delText>
        </w:r>
      </w:del>
    </w:p>
    <w:p w14:paraId="51B160BF" w14:textId="77777777" w:rsidR="00153956" w:rsidDel="00AE264D" w:rsidRDefault="00153956">
      <w:pPr>
        <w:pStyle w:val="TOC2"/>
        <w:tabs>
          <w:tab w:val="right" w:leader="dot" w:pos="9350"/>
        </w:tabs>
        <w:rPr>
          <w:del w:id="518" w:author="Gerard" w:date="2015-08-07T21:36:00Z"/>
          <w:rFonts w:asciiTheme="minorHAnsi" w:eastAsiaTheme="minorEastAsia" w:hAnsiTheme="minorHAnsi" w:cstheme="minorBidi"/>
          <w:noProof/>
          <w:lang w:eastAsia="ja-JP"/>
        </w:rPr>
      </w:pPr>
      <w:del w:id="519" w:author="Gerard" w:date="2015-08-07T21:36:00Z">
        <w:r w:rsidDel="00AE264D">
          <w:rPr>
            <w:noProof/>
          </w:rPr>
          <w:delText>2.7. Triphasic and Multiphasic Materials</w:delText>
        </w:r>
        <w:r w:rsidDel="00AE264D">
          <w:rPr>
            <w:noProof/>
          </w:rPr>
          <w:tab/>
        </w:r>
        <w:r w:rsidR="005F21BF" w:rsidDel="00AE264D">
          <w:rPr>
            <w:noProof/>
          </w:rPr>
          <w:delText>26</w:delText>
        </w:r>
      </w:del>
    </w:p>
    <w:p w14:paraId="1CD96A63" w14:textId="77777777" w:rsidR="00153956" w:rsidDel="00AE264D" w:rsidRDefault="00153956">
      <w:pPr>
        <w:pStyle w:val="TOC3"/>
        <w:tabs>
          <w:tab w:val="right" w:leader="dot" w:pos="9350"/>
        </w:tabs>
        <w:rPr>
          <w:del w:id="520" w:author="Gerard" w:date="2015-08-07T21:36:00Z"/>
          <w:rFonts w:asciiTheme="minorHAnsi" w:eastAsiaTheme="minorEastAsia" w:hAnsiTheme="minorHAnsi" w:cstheme="minorBidi"/>
          <w:noProof/>
          <w:lang w:eastAsia="ja-JP"/>
        </w:rPr>
      </w:pPr>
      <w:del w:id="521" w:author="Gerard" w:date="2015-08-07T21:36:00Z">
        <w:r w:rsidDel="00AE264D">
          <w:rPr>
            <w:noProof/>
          </w:rPr>
          <w:delText>2.7.1. Governing Equations</w:delText>
        </w:r>
        <w:r w:rsidDel="00AE264D">
          <w:rPr>
            <w:noProof/>
          </w:rPr>
          <w:tab/>
        </w:r>
        <w:r w:rsidR="005F21BF" w:rsidDel="00AE264D">
          <w:rPr>
            <w:noProof/>
          </w:rPr>
          <w:delText>27</w:delText>
        </w:r>
      </w:del>
    </w:p>
    <w:p w14:paraId="5BD31A20" w14:textId="77777777" w:rsidR="00153956" w:rsidDel="00AE264D" w:rsidRDefault="00153956">
      <w:pPr>
        <w:pStyle w:val="TOC2"/>
        <w:tabs>
          <w:tab w:val="right" w:leader="dot" w:pos="9350"/>
        </w:tabs>
        <w:rPr>
          <w:del w:id="522" w:author="Gerard" w:date="2015-08-07T21:36:00Z"/>
          <w:rFonts w:asciiTheme="minorHAnsi" w:eastAsiaTheme="minorEastAsia" w:hAnsiTheme="minorHAnsi" w:cstheme="minorBidi"/>
          <w:noProof/>
          <w:lang w:eastAsia="ja-JP"/>
        </w:rPr>
      </w:pPr>
      <w:del w:id="523" w:author="Gerard" w:date="2015-08-07T21:36:00Z">
        <w:r w:rsidDel="00AE264D">
          <w:rPr>
            <w:noProof/>
          </w:rPr>
          <w:delText>2.8. Mixture of Solids</w:delText>
        </w:r>
        <w:r w:rsidDel="00AE264D">
          <w:rPr>
            <w:noProof/>
          </w:rPr>
          <w:tab/>
        </w:r>
        <w:r w:rsidR="005F21BF" w:rsidDel="00AE264D">
          <w:rPr>
            <w:noProof/>
          </w:rPr>
          <w:delText>29</w:delText>
        </w:r>
      </w:del>
    </w:p>
    <w:p w14:paraId="4C9E2660" w14:textId="77777777" w:rsidR="00153956" w:rsidDel="00AE264D" w:rsidRDefault="00153956">
      <w:pPr>
        <w:pStyle w:val="TOC2"/>
        <w:tabs>
          <w:tab w:val="right" w:leader="dot" w:pos="9350"/>
        </w:tabs>
        <w:rPr>
          <w:del w:id="524" w:author="Gerard" w:date="2015-08-07T21:36:00Z"/>
          <w:rFonts w:asciiTheme="minorHAnsi" w:eastAsiaTheme="minorEastAsia" w:hAnsiTheme="minorHAnsi" w:cstheme="minorBidi"/>
          <w:noProof/>
          <w:lang w:eastAsia="ja-JP"/>
        </w:rPr>
      </w:pPr>
      <w:del w:id="525" w:author="Gerard" w:date="2015-08-07T21:36:00Z">
        <w:r w:rsidDel="00AE264D">
          <w:rPr>
            <w:noProof/>
          </w:rPr>
          <w:delText>2.9. Equilibrium Swelling</w:delText>
        </w:r>
        <w:r w:rsidDel="00AE264D">
          <w:rPr>
            <w:noProof/>
          </w:rPr>
          <w:tab/>
        </w:r>
        <w:r w:rsidR="005F21BF" w:rsidDel="00AE264D">
          <w:rPr>
            <w:noProof/>
          </w:rPr>
          <w:delText>32</w:delText>
        </w:r>
      </w:del>
    </w:p>
    <w:p w14:paraId="6A33082A" w14:textId="77777777" w:rsidR="00153956" w:rsidDel="00AE264D" w:rsidRDefault="00153956">
      <w:pPr>
        <w:pStyle w:val="TOC3"/>
        <w:tabs>
          <w:tab w:val="right" w:leader="dot" w:pos="9350"/>
        </w:tabs>
        <w:rPr>
          <w:del w:id="526" w:author="Gerard" w:date="2015-08-07T21:36:00Z"/>
          <w:rFonts w:asciiTheme="minorHAnsi" w:eastAsiaTheme="minorEastAsia" w:hAnsiTheme="minorHAnsi" w:cstheme="minorBidi"/>
          <w:noProof/>
          <w:lang w:eastAsia="ja-JP"/>
        </w:rPr>
      </w:pPr>
      <w:del w:id="527" w:author="Gerard" w:date="2015-08-07T21:36:00Z">
        <w:r w:rsidDel="00AE264D">
          <w:rPr>
            <w:noProof/>
          </w:rPr>
          <w:delText>2.9.1. Perfect Osmometer</w:delText>
        </w:r>
        <w:r w:rsidDel="00AE264D">
          <w:rPr>
            <w:noProof/>
          </w:rPr>
          <w:tab/>
        </w:r>
        <w:r w:rsidR="005F21BF" w:rsidDel="00AE264D">
          <w:rPr>
            <w:noProof/>
          </w:rPr>
          <w:delText>33</w:delText>
        </w:r>
      </w:del>
    </w:p>
    <w:p w14:paraId="42CD248D" w14:textId="77777777" w:rsidR="00153956" w:rsidDel="00AE264D" w:rsidRDefault="00153956">
      <w:pPr>
        <w:pStyle w:val="TOC3"/>
        <w:tabs>
          <w:tab w:val="right" w:leader="dot" w:pos="9350"/>
        </w:tabs>
        <w:rPr>
          <w:del w:id="528" w:author="Gerard" w:date="2015-08-07T21:36:00Z"/>
          <w:rFonts w:asciiTheme="minorHAnsi" w:eastAsiaTheme="minorEastAsia" w:hAnsiTheme="minorHAnsi" w:cstheme="minorBidi"/>
          <w:noProof/>
          <w:lang w:eastAsia="ja-JP"/>
        </w:rPr>
      </w:pPr>
      <w:del w:id="529" w:author="Gerard" w:date="2015-08-07T21:36:00Z">
        <w:r w:rsidDel="00AE264D">
          <w:rPr>
            <w:noProof/>
          </w:rPr>
          <w:delText>2.9.2. Cell Growth</w:delText>
        </w:r>
        <w:r w:rsidDel="00AE264D">
          <w:rPr>
            <w:noProof/>
          </w:rPr>
          <w:tab/>
        </w:r>
        <w:r w:rsidR="005F21BF" w:rsidDel="00AE264D">
          <w:rPr>
            <w:noProof/>
          </w:rPr>
          <w:delText>33</w:delText>
        </w:r>
      </w:del>
    </w:p>
    <w:p w14:paraId="53000146" w14:textId="77777777" w:rsidR="00153956" w:rsidDel="00AE264D" w:rsidRDefault="00153956">
      <w:pPr>
        <w:pStyle w:val="TOC3"/>
        <w:tabs>
          <w:tab w:val="right" w:leader="dot" w:pos="9350"/>
        </w:tabs>
        <w:rPr>
          <w:del w:id="530" w:author="Gerard" w:date="2015-08-07T21:36:00Z"/>
          <w:rFonts w:asciiTheme="minorHAnsi" w:eastAsiaTheme="minorEastAsia" w:hAnsiTheme="minorHAnsi" w:cstheme="minorBidi"/>
          <w:noProof/>
          <w:lang w:eastAsia="ja-JP"/>
        </w:rPr>
      </w:pPr>
      <w:del w:id="531" w:author="Gerard" w:date="2015-08-07T21:36:00Z">
        <w:r w:rsidDel="00AE264D">
          <w:rPr>
            <w:noProof/>
          </w:rPr>
          <w:delText>2.9.3. Donnan Equilibrium Swelling</w:delText>
        </w:r>
        <w:r w:rsidDel="00AE264D">
          <w:rPr>
            <w:noProof/>
          </w:rPr>
          <w:tab/>
        </w:r>
        <w:r w:rsidR="005F21BF" w:rsidDel="00AE264D">
          <w:rPr>
            <w:noProof/>
          </w:rPr>
          <w:delText>34</w:delText>
        </w:r>
      </w:del>
    </w:p>
    <w:p w14:paraId="423DC248" w14:textId="77777777" w:rsidR="00153956" w:rsidDel="00AE264D" w:rsidRDefault="00153956">
      <w:pPr>
        <w:pStyle w:val="TOC2"/>
        <w:tabs>
          <w:tab w:val="right" w:leader="dot" w:pos="9350"/>
        </w:tabs>
        <w:rPr>
          <w:del w:id="532" w:author="Gerard" w:date="2015-08-07T21:36:00Z"/>
          <w:rFonts w:asciiTheme="minorHAnsi" w:eastAsiaTheme="minorEastAsia" w:hAnsiTheme="minorHAnsi" w:cstheme="minorBidi"/>
          <w:noProof/>
          <w:lang w:eastAsia="ja-JP"/>
        </w:rPr>
      </w:pPr>
      <w:del w:id="533" w:author="Gerard" w:date="2015-08-07T21:36:00Z">
        <w:r w:rsidDel="00AE264D">
          <w:rPr>
            <w:noProof/>
          </w:rPr>
          <w:delText>2.10. Chemical Reactions</w:delText>
        </w:r>
        <w:r w:rsidDel="00AE264D">
          <w:rPr>
            <w:noProof/>
          </w:rPr>
          <w:tab/>
        </w:r>
        <w:r w:rsidR="005F21BF" w:rsidDel="00AE264D">
          <w:rPr>
            <w:noProof/>
          </w:rPr>
          <w:delText>36</w:delText>
        </w:r>
      </w:del>
    </w:p>
    <w:p w14:paraId="5653148E" w14:textId="77777777" w:rsidR="00153956" w:rsidDel="00AE264D" w:rsidRDefault="00153956">
      <w:pPr>
        <w:pStyle w:val="TOC3"/>
        <w:tabs>
          <w:tab w:val="right" w:leader="dot" w:pos="9350"/>
        </w:tabs>
        <w:rPr>
          <w:del w:id="534" w:author="Gerard" w:date="2015-08-07T21:36:00Z"/>
          <w:rFonts w:asciiTheme="minorHAnsi" w:eastAsiaTheme="minorEastAsia" w:hAnsiTheme="minorHAnsi" w:cstheme="minorBidi"/>
          <w:noProof/>
          <w:lang w:eastAsia="ja-JP"/>
        </w:rPr>
      </w:pPr>
      <w:del w:id="535" w:author="Gerard" w:date="2015-08-07T21:36:00Z">
        <w:r w:rsidDel="00AE264D">
          <w:rPr>
            <w:noProof/>
          </w:rPr>
          <w:delText>2.10.1. Solid Matrix and Solid-Bound Molecular Constituents</w:delText>
        </w:r>
        <w:r w:rsidDel="00AE264D">
          <w:rPr>
            <w:noProof/>
          </w:rPr>
          <w:tab/>
        </w:r>
        <w:r w:rsidR="005F21BF" w:rsidDel="00AE264D">
          <w:rPr>
            <w:noProof/>
          </w:rPr>
          <w:delText>36</w:delText>
        </w:r>
      </w:del>
    </w:p>
    <w:p w14:paraId="4C48619A" w14:textId="77777777" w:rsidR="00153956" w:rsidDel="00AE264D" w:rsidRDefault="00153956">
      <w:pPr>
        <w:pStyle w:val="TOC3"/>
        <w:tabs>
          <w:tab w:val="right" w:leader="dot" w:pos="9350"/>
        </w:tabs>
        <w:rPr>
          <w:del w:id="536" w:author="Gerard" w:date="2015-08-07T21:36:00Z"/>
          <w:rFonts w:asciiTheme="minorHAnsi" w:eastAsiaTheme="minorEastAsia" w:hAnsiTheme="minorHAnsi" w:cstheme="minorBidi"/>
          <w:noProof/>
          <w:lang w:eastAsia="ja-JP"/>
        </w:rPr>
      </w:pPr>
      <w:del w:id="537" w:author="Gerard" w:date="2015-08-07T21:36:00Z">
        <w:r w:rsidDel="00AE264D">
          <w:rPr>
            <w:noProof/>
          </w:rPr>
          <w:delText>2.10.2. Solutes</w:delText>
        </w:r>
        <w:r w:rsidDel="00AE264D">
          <w:rPr>
            <w:noProof/>
          </w:rPr>
          <w:tab/>
        </w:r>
        <w:r w:rsidR="005F21BF" w:rsidDel="00AE264D">
          <w:rPr>
            <w:noProof/>
          </w:rPr>
          <w:delText>37</w:delText>
        </w:r>
      </w:del>
    </w:p>
    <w:p w14:paraId="0FD53EDE" w14:textId="77777777" w:rsidR="00153956" w:rsidDel="00AE264D" w:rsidRDefault="00153956">
      <w:pPr>
        <w:pStyle w:val="TOC3"/>
        <w:tabs>
          <w:tab w:val="right" w:leader="dot" w:pos="9350"/>
        </w:tabs>
        <w:rPr>
          <w:del w:id="538" w:author="Gerard" w:date="2015-08-07T21:36:00Z"/>
          <w:rFonts w:asciiTheme="minorHAnsi" w:eastAsiaTheme="minorEastAsia" w:hAnsiTheme="minorHAnsi" w:cstheme="minorBidi"/>
          <w:noProof/>
          <w:lang w:eastAsia="ja-JP"/>
        </w:rPr>
      </w:pPr>
      <w:del w:id="539" w:author="Gerard" w:date="2015-08-07T21:36:00Z">
        <w:r w:rsidDel="00AE264D">
          <w:rPr>
            <w:noProof/>
          </w:rPr>
          <w:delText>2.10.3. Mixture with Negligible Solute Volume Fraction</w:delText>
        </w:r>
        <w:r w:rsidDel="00AE264D">
          <w:rPr>
            <w:noProof/>
          </w:rPr>
          <w:tab/>
        </w:r>
        <w:r w:rsidR="005F21BF" w:rsidDel="00AE264D">
          <w:rPr>
            <w:noProof/>
          </w:rPr>
          <w:delText>38</w:delText>
        </w:r>
      </w:del>
    </w:p>
    <w:p w14:paraId="02D99009" w14:textId="77777777" w:rsidR="00153956" w:rsidDel="00AE264D" w:rsidRDefault="00153956">
      <w:pPr>
        <w:pStyle w:val="TOC3"/>
        <w:tabs>
          <w:tab w:val="right" w:leader="dot" w:pos="9350"/>
        </w:tabs>
        <w:rPr>
          <w:del w:id="540" w:author="Gerard" w:date="2015-08-07T21:36:00Z"/>
          <w:rFonts w:asciiTheme="minorHAnsi" w:eastAsiaTheme="minorEastAsia" w:hAnsiTheme="minorHAnsi" w:cstheme="minorBidi"/>
          <w:noProof/>
          <w:lang w:eastAsia="ja-JP"/>
        </w:rPr>
      </w:pPr>
      <w:del w:id="541" w:author="Gerard" w:date="2015-08-07T21:36:00Z">
        <w:r w:rsidDel="00AE264D">
          <w:rPr>
            <w:noProof/>
          </w:rPr>
          <w:delText>2.10.4. Chemical Kinetics</w:delText>
        </w:r>
        <w:r w:rsidDel="00AE264D">
          <w:rPr>
            <w:noProof/>
          </w:rPr>
          <w:tab/>
        </w:r>
        <w:r w:rsidR="005F21BF" w:rsidDel="00AE264D">
          <w:rPr>
            <w:noProof/>
          </w:rPr>
          <w:delText>38</w:delText>
        </w:r>
      </w:del>
    </w:p>
    <w:p w14:paraId="6F776463" w14:textId="77777777" w:rsidR="00153956" w:rsidDel="00AE264D" w:rsidRDefault="00153956">
      <w:pPr>
        <w:pStyle w:val="TOC1"/>
        <w:rPr>
          <w:del w:id="542" w:author="Gerard" w:date="2015-08-07T21:36:00Z"/>
          <w:rFonts w:asciiTheme="minorHAnsi" w:eastAsiaTheme="minorEastAsia" w:hAnsiTheme="minorHAnsi" w:cstheme="minorBidi"/>
          <w:b w:val="0"/>
          <w:lang w:eastAsia="ja-JP"/>
        </w:rPr>
      </w:pPr>
      <w:del w:id="543" w:author="Gerard" w:date="2015-08-07T21:36:00Z">
        <w:r w:rsidDel="00AE264D">
          <w:delText>Chapter 3. The Nonlinear FE Method</w:delText>
        </w:r>
        <w:r w:rsidDel="00AE264D">
          <w:tab/>
        </w:r>
        <w:r w:rsidR="005F21BF" w:rsidDel="00AE264D">
          <w:delText>40</w:delText>
        </w:r>
      </w:del>
    </w:p>
    <w:p w14:paraId="52530FDE" w14:textId="77777777" w:rsidR="00153956" w:rsidDel="00AE264D" w:rsidRDefault="00153956">
      <w:pPr>
        <w:pStyle w:val="TOC2"/>
        <w:tabs>
          <w:tab w:val="right" w:leader="dot" w:pos="9350"/>
        </w:tabs>
        <w:rPr>
          <w:del w:id="544" w:author="Gerard" w:date="2015-08-07T21:36:00Z"/>
          <w:rFonts w:asciiTheme="minorHAnsi" w:eastAsiaTheme="minorEastAsia" w:hAnsiTheme="minorHAnsi" w:cstheme="minorBidi"/>
          <w:noProof/>
          <w:lang w:eastAsia="ja-JP"/>
        </w:rPr>
      </w:pPr>
      <w:del w:id="545" w:author="Gerard" w:date="2015-08-07T21:36:00Z">
        <w:r w:rsidDel="00AE264D">
          <w:rPr>
            <w:noProof/>
          </w:rPr>
          <w:delText>3.1. Weak formulation for Solid Materials</w:delText>
        </w:r>
        <w:r w:rsidDel="00AE264D">
          <w:rPr>
            <w:noProof/>
          </w:rPr>
          <w:tab/>
        </w:r>
        <w:r w:rsidR="005F21BF" w:rsidDel="00AE264D">
          <w:rPr>
            <w:noProof/>
          </w:rPr>
          <w:delText>40</w:delText>
        </w:r>
      </w:del>
    </w:p>
    <w:p w14:paraId="5794A9C3" w14:textId="77777777" w:rsidR="00153956" w:rsidDel="00AE264D" w:rsidRDefault="00153956">
      <w:pPr>
        <w:pStyle w:val="TOC3"/>
        <w:tabs>
          <w:tab w:val="right" w:leader="dot" w:pos="9350"/>
        </w:tabs>
        <w:rPr>
          <w:del w:id="546" w:author="Gerard" w:date="2015-08-07T21:36:00Z"/>
          <w:rFonts w:asciiTheme="minorHAnsi" w:eastAsiaTheme="minorEastAsia" w:hAnsiTheme="minorHAnsi" w:cstheme="minorBidi"/>
          <w:noProof/>
          <w:lang w:eastAsia="ja-JP"/>
        </w:rPr>
      </w:pPr>
      <w:del w:id="547" w:author="Gerard" w:date="2015-08-07T21:36:00Z">
        <w:r w:rsidDel="00AE264D">
          <w:rPr>
            <w:noProof/>
          </w:rPr>
          <w:delText>3.1.1. Linearization</w:delText>
        </w:r>
        <w:r w:rsidDel="00AE264D">
          <w:rPr>
            <w:noProof/>
          </w:rPr>
          <w:tab/>
        </w:r>
        <w:r w:rsidR="005F21BF" w:rsidDel="00AE264D">
          <w:rPr>
            <w:noProof/>
          </w:rPr>
          <w:delText>40</w:delText>
        </w:r>
      </w:del>
    </w:p>
    <w:p w14:paraId="7D41902D" w14:textId="77777777" w:rsidR="00153956" w:rsidDel="00AE264D" w:rsidRDefault="00153956">
      <w:pPr>
        <w:pStyle w:val="TOC3"/>
        <w:tabs>
          <w:tab w:val="right" w:leader="dot" w:pos="9350"/>
        </w:tabs>
        <w:rPr>
          <w:del w:id="548" w:author="Gerard" w:date="2015-08-07T21:36:00Z"/>
          <w:rFonts w:asciiTheme="minorHAnsi" w:eastAsiaTheme="minorEastAsia" w:hAnsiTheme="minorHAnsi" w:cstheme="minorBidi"/>
          <w:noProof/>
          <w:lang w:eastAsia="ja-JP"/>
        </w:rPr>
      </w:pPr>
      <w:del w:id="549" w:author="Gerard" w:date="2015-08-07T21:36:00Z">
        <w:r w:rsidDel="00AE264D">
          <w:rPr>
            <w:noProof/>
          </w:rPr>
          <w:delText>3.1.2. Discretization</w:delText>
        </w:r>
        <w:r w:rsidDel="00AE264D">
          <w:rPr>
            <w:noProof/>
          </w:rPr>
          <w:tab/>
        </w:r>
        <w:r w:rsidR="005F21BF" w:rsidDel="00AE264D">
          <w:rPr>
            <w:noProof/>
          </w:rPr>
          <w:delText>41</w:delText>
        </w:r>
      </w:del>
    </w:p>
    <w:p w14:paraId="57451598" w14:textId="77777777" w:rsidR="00153956" w:rsidDel="00AE264D" w:rsidRDefault="00153956">
      <w:pPr>
        <w:pStyle w:val="TOC2"/>
        <w:tabs>
          <w:tab w:val="right" w:leader="dot" w:pos="9350"/>
        </w:tabs>
        <w:rPr>
          <w:del w:id="550" w:author="Gerard" w:date="2015-08-07T21:36:00Z"/>
          <w:rFonts w:asciiTheme="minorHAnsi" w:eastAsiaTheme="minorEastAsia" w:hAnsiTheme="minorHAnsi" w:cstheme="minorBidi"/>
          <w:noProof/>
          <w:lang w:eastAsia="ja-JP"/>
        </w:rPr>
      </w:pPr>
      <w:del w:id="551" w:author="Gerard" w:date="2015-08-07T21:36:00Z">
        <w:r w:rsidDel="00AE264D">
          <w:rPr>
            <w:noProof/>
          </w:rPr>
          <w:delText>3.2. Weak formulation for biphasic materials</w:delText>
        </w:r>
        <w:r w:rsidDel="00AE264D">
          <w:rPr>
            <w:noProof/>
          </w:rPr>
          <w:tab/>
        </w:r>
        <w:r w:rsidR="005F21BF" w:rsidDel="00AE264D">
          <w:rPr>
            <w:noProof/>
          </w:rPr>
          <w:delText>44</w:delText>
        </w:r>
      </w:del>
    </w:p>
    <w:p w14:paraId="105A3CD1" w14:textId="77777777" w:rsidR="00153956" w:rsidDel="00AE264D" w:rsidRDefault="00153956">
      <w:pPr>
        <w:pStyle w:val="TOC3"/>
        <w:tabs>
          <w:tab w:val="right" w:leader="dot" w:pos="9350"/>
        </w:tabs>
        <w:rPr>
          <w:del w:id="552" w:author="Gerard" w:date="2015-08-07T21:36:00Z"/>
          <w:rFonts w:asciiTheme="minorHAnsi" w:eastAsiaTheme="minorEastAsia" w:hAnsiTheme="minorHAnsi" w:cstheme="minorBidi"/>
          <w:noProof/>
          <w:lang w:eastAsia="ja-JP"/>
        </w:rPr>
      </w:pPr>
      <w:del w:id="553" w:author="Gerard" w:date="2015-08-07T21:36:00Z">
        <w:r w:rsidDel="00AE264D">
          <w:rPr>
            <w:noProof/>
          </w:rPr>
          <w:delText>3.2.1. Linearization</w:delText>
        </w:r>
        <w:r w:rsidDel="00AE264D">
          <w:rPr>
            <w:noProof/>
          </w:rPr>
          <w:tab/>
        </w:r>
        <w:r w:rsidR="005F21BF" w:rsidDel="00AE264D">
          <w:rPr>
            <w:noProof/>
          </w:rPr>
          <w:delText>44</w:delText>
        </w:r>
      </w:del>
    </w:p>
    <w:p w14:paraId="70DBD42C" w14:textId="77777777" w:rsidR="00153956" w:rsidDel="00AE264D" w:rsidRDefault="00153956">
      <w:pPr>
        <w:pStyle w:val="TOC3"/>
        <w:tabs>
          <w:tab w:val="right" w:leader="dot" w:pos="9350"/>
        </w:tabs>
        <w:rPr>
          <w:del w:id="554" w:author="Gerard" w:date="2015-08-07T21:36:00Z"/>
          <w:rFonts w:asciiTheme="minorHAnsi" w:eastAsiaTheme="minorEastAsia" w:hAnsiTheme="minorHAnsi" w:cstheme="minorBidi"/>
          <w:noProof/>
          <w:lang w:eastAsia="ja-JP"/>
        </w:rPr>
      </w:pPr>
      <w:del w:id="555" w:author="Gerard" w:date="2015-08-07T21:36:00Z">
        <w:r w:rsidDel="00AE264D">
          <w:rPr>
            <w:noProof/>
          </w:rPr>
          <w:delText>3.2.2. Discretization</w:delText>
        </w:r>
        <w:r w:rsidDel="00AE264D">
          <w:rPr>
            <w:noProof/>
          </w:rPr>
          <w:tab/>
        </w:r>
        <w:r w:rsidR="005F21BF" w:rsidDel="00AE264D">
          <w:rPr>
            <w:noProof/>
          </w:rPr>
          <w:delText>46</w:delText>
        </w:r>
      </w:del>
    </w:p>
    <w:p w14:paraId="3C67894E" w14:textId="77777777" w:rsidR="00153956" w:rsidDel="00AE264D" w:rsidRDefault="00153956">
      <w:pPr>
        <w:pStyle w:val="TOC2"/>
        <w:tabs>
          <w:tab w:val="right" w:leader="dot" w:pos="9350"/>
        </w:tabs>
        <w:rPr>
          <w:del w:id="556" w:author="Gerard" w:date="2015-08-07T21:36:00Z"/>
          <w:rFonts w:asciiTheme="minorHAnsi" w:eastAsiaTheme="minorEastAsia" w:hAnsiTheme="minorHAnsi" w:cstheme="minorBidi"/>
          <w:noProof/>
          <w:lang w:eastAsia="ja-JP"/>
        </w:rPr>
      </w:pPr>
      <w:del w:id="557" w:author="Gerard" w:date="2015-08-07T21:36:00Z">
        <w:r w:rsidDel="00AE264D">
          <w:rPr>
            <w:noProof/>
          </w:rPr>
          <w:delText>3.3. Weak Formulation for Biphasic-Solute Materials</w:delText>
        </w:r>
        <w:r w:rsidDel="00AE264D">
          <w:rPr>
            <w:noProof/>
          </w:rPr>
          <w:tab/>
        </w:r>
        <w:r w:rsidR="005F21BF" w:rsidDel="00AE264D">
          <w:rPr>
            <w:noProof/>
          </w:rPr>
          <w:delText>48</w:delText>
        </w:r>
      </w:del>
    </w:p>
    <w:p w14:paraId="6B0B4FC6" w14:textId="77777777" w:rsidR="00153956" w:rsidDel="00AE264D" w:rsidRDefault="00153956">
      <w:pPr>
        <w:pStyle w:val="TOC3"/>
        <w:tabs>
          <w:tab w:val="right" w:leader="dot" w:pos="9350"/>
        </w:tabs>
        <w:rPr>
          <w:del w:id="558" w:author="Gerard" w:date="2015-08-07T21:36:00Z"/>
          <w:rFonts w:asciiTheme="minorHAnsi" w:eastAsiaTheme="minorEastAsia" w:hAnsiTheme="minorHAnsi" w:cstheme="minorBidi"/>
          <w:noProof/>
          <w:lang w:eastAsia="ja-JP"/>
        </w:rPr>
      </w:pPr>
      <w:del w:id="559" w:author="Gerard" w:date="2015-08-07T21:36:00Z">
        <w:r w:rsidDel="00AE264D">
          <w:rPr>
            <w:noProof/>
          </w:rPr>
          <w:delText>3.3.1. Linearization of Internal Virtual Work</w:delText>
        </w:r>
        <w:r w:rsidDel="00AE264D">
          <w:rPr>
            <w:noProof/>
          </w:rPr>
          <w:tab/>
        </w:r>
        <w:r w:rsidR="005F21BF" w:rsidDel="00AE264D">
          <w:rPr>
            <w:noProof/>
          </w:rPr>
          <w:delText>50</w:delText>
        </w:r>
      </w:del>
    </w:p>
    <w:p w14:paraId="2C0041FD" w14:textId="77777777" w:rsidR="00153956" w:rsidDel="00AE264D" w:rsidRDefault="00153956">
      <w:pPr>
        <w:pStyle w:val="TOC3"/>
        <w:tabs>
          <w:tab w:val="right" w:leader="dot" w:pos="9350"/>
        </w:tabs>
        <w:rPr>
          <w:del w:id="560" w:author="Gerard" w:date="2015-08-07T21:36:00Z"/>
          <w:rFonts w:asciiTheme="minorHAnsi" w:eastAsiaTheme="minorEastAsia" w:hAnsiTheme="minorHAnsi" w:cstheme="minorBidi"/>
          <w:noProof/>
          <w:lang w:eastAsia="ja-JP"/>
        </w:rPr>
      </w:pPr>
      <w:del w:id="561" w:author="Gerard" w:date="2015-08-07T21:36:00Z">
        <w:r w:rsidDel="00AE264D">
          <w:rPr>
            <w:noProof/>
          </w:rPr>
          <w:delText>3.3.2. Linearization of External Virtual Work</w:delText>
        </w:r>
        <w:r w:rsidDel="00AE264D">
          <w:rPr>
            <w:noProof/>
          </w:rPr>
          <w:tab/>
        </w:r>
        <w:r w:rsidR="005F21BF" w:rsidDel="00AE264D">
          <w:rPr>
            <w:noProof/>
          </w:rPr>
          <w:delText>53</w:delText>
        </w:r>
      </w:del>
    </w:p>
    <w:p w14:paraId="20F03F7C" w14:textId="77777777" w:rsidR="00153956" w:rsidDel="00AE264D" w:rsidRDefault="00153956">
      <w:pPr>
        <w:pStyle w:val="TOC3"/>
        <w:tabs>
          <w:tab w:val="right" w:leader="dot" w:pos="9350"/>
        </w:tabs>
        <w:rPr>
          <w:del w:id="562" w:author="Gerard" w:date="2015-08-07T21:36:00Z"/>
          <w:rFonts w:asciiTheme="minorHAnsi" w:eastAsiaTheme="minorEastAsia" w:hAnsiTheme="minorHAnsi" w:cstheme="minorBidi"/>
          <w:noProof/>
          <w:lang w:eastAsia="ja-JP"/>
        </w:rPr>
      </w:pPr>
      <w:del w:id="563" w:author="Gerard" w:date="2015-08-07T21:36:00Z">
        <w:r w:rsidDel="00AE264D">
          <w:rPr>
            <w:noProof/>
          </w:rPr>
          <w:delText>3.3.3. Discretization</w:delText>
        </w:r>
        <w:r w:rsidDel="00AE264D">
          <w:rPr>
            <w:noProof/>
          </w:rPr>
          <w:tab/>
        </w:r>
        <w:r w:rsidR="005F21BF" w:rsidDel="00AE264D">
          <w:rPr>
            <w:noProof/>
          </w:rPr>
          <w:delText>54</w:delText>
        </w:r>
      </w:del>
    </w:p>
    <w:p w14:paraId="3BC030D8" w14:textId="77777777" w:rsidR="00153956" w:rsidDel="00AE264D" w:rsidRDefault="00153956">
      <w:pPr>
        <w:pStyle w:val="TOC2"/>
        <w:tabs>
          <w:tab w:val="right" w:leader="dot" w:pos="9350"/>
        </w:tabs>
        <w:rPr>
          <w:del w:id="564" w:author="Gerard" w:date="2015-08-07T21:36:00Z"/>
          <w:rFonts w:asciiTheme="minorHAnsi" w:eastAsiaTheme="minorEastAsia" w:hAnsiTheme="minorHAnsi" w:cstheme="minorBidi"/>
          <w:noProof/>
          <w:lang w:eastAsia="ja-JP"/>
        </w:rPr>
      </w:pPr>
      <w:del w:id="565" w:author="Gerard" w:date="2015-08-07T21:36:00Z">
        <w:r w:rsidDel="00AE264D">
          <w:rPr>
            <w:noProof/>
          </w:rPr>
          <w:delText>3.4. Weak Formulation for Multiphasic Materials</w:delText>
        </w:r>
        <w:r w:rsidDel="00AE264D">
          <w:rPr>
            <w:noProof/>
          </w:rPr>
          <w:tab/>
        </w:r>
        <w:r w:rsidR="005F21BF" w:rsidDel="00AE264D">
          <w:rPr>
            <w:noProof/>
          </w:rPr>
          <w:delText>58</w:delText>
        </w:r>
      </w:del>
    </w:p>
    <w:p w14:paraId="571E9C2B" w14:textId="77777777" w:rsidR="00153956" w:rsidDel="00AE264D" w:rsidRDefault="00153956">
      <w:pPr>
        <w:pStyle w:val="TOC3"/>
        <w:tabs>
          <w:tab w:val="right" w:leader="dot" w:pos="9350"/>
        </w:tabs>
        <w:rPr>
          <w:del w:id="566" w:author="Gerard" w:date="2015-08-07T21:36:00Z"/>
          <w:rFonts w:asciiTheme="minorHAnsi" w:eastAsiaTheme="minorEastAsia" w:hAnsiTheme="minorHAnsi" w:cstheme="minorBidi"/>
          <w:noProof/>
          <w:lang w:eastAsia="ja-JP"/>
        </w:rPr>
      </w:pPr>
      <w:del w:id="567" w:author="Gerard" w:date="2015-08-07T21:36:00Z">
        <w:r w:rsidDel="00AE264D">
          <w:rPr>
            <w:noProof/>
          </w:rPr>
          <w:delText>3.4.1. Chemical Reactions</w:delText>
        </w:r>
        <w:r w:rsidDel="00AE264D">
          <w:rPr>
            <w:noProof/>
          </w:rPr>
          <w:tab/>
        </w:r>
        <w:r w:rsidR="005F21BF" w:rsidDel="00AE264D">
          <w:rPr>
            <w:noProof/>
          </w:rPr>
          <w:delText>59</w:delText>
        </w:r>
      </w:del>
    </w:p>
    <w:p w14:paraId="4C5A0552" w14:textId="77777777" w:rsidR="00153956" w:rsidDel="00AE264D" w:rsidRDefault="00153956">
      <w:pPr>
        <w:pStyle w:val="TOC2"/>
        <w:tabs>
          <w:tab w:val="right" w:leader="dot" w:pos="9350"/>
        </w:tabs>
        <w:rPr>
          <w:del w:id="568" w:author="Gerard" w:date="2015-08-07T21:36:00Z"/>
          <w:rFonts w:asciiTheme="minorHAnsi" w:eastAsiaTheme="minorEastAsia" w:hAnsiTheme="minorHAnsi" w:cstheme="minorBidi"/>
          <w:noProof/>
          <w:lang w:eastAsia="ja-JP"/>
        </w:rPr>
      </w:pPr>
      <w:del w:id="569" w:author="Gerard" w:date="2015-08-07T21:36:00Z">
        <w:r w:rsidDel="00AE264D">
          <w:rPr>
            <w:noProof/>
          </w:rPr>
          <w:delText>3.5. Newton-Raphson Method</w:delText>
        </w:r>
        <w:r w:rsidDel="00AE264D">
          <w:rPr>
            <w:noProof/>
          </w:rPr>
          <w:tab/>
        </w:r>
        <w:r w:rsidR="005F21BF" w:rsidDel="00AE264D">
          <w:rPr>
            <w:noProof/>
          </w:rPr>
          <w:delText>59</w:delText>
        </w:r>
      </w:del>
    </w:p>
    <w:p w14:paraId="348B039D" w14:textId="77777777" w:rsidR="00153956" w:rsidDel="00AE264D" w:rsidRDefault="00153956">
      <w:pPr>
        <w:pStyle w:val="TOC3"/>
        <w:tabs>
          <w:tab w:val="right" w:leader="dot" w:pos="9350"/>
        </w:tabs>
        <w:rPr>
          <w:del w:id="570" w:author="Gerard" w:date="2015-08-07T21:36:00Z"/>
          <w:rFonts w:asciiTheme="minorHAnsi" w:eastAsiaTheme="minorEastAsia" w:hAnsiTheme="minorHAnsi" w:cstheme="minorBidi"/>
          <w:noProof/>
          <w:lang w:eastAsia="ja-JP"/>
        </w:rPr>
      </w:pPr>
      <w:del w:id="571" w:author="Gerard" w:date="2015-08-07T21:36:00Z">
        <w:r w:rsidDel="00AE264D">
          <w:rPr>
            <w:noProof/>
          </w:rPr>
          <w:delText>3.5.1. Full Newton Method</w:delText>
        </w:r>
        <w:r w:rsidDel="00AE264D">
          <w:rPr>
            <w:noProof/>
          </w:rPr>
          <w:tab/>
        </w:r>
        <w:r w:rsidR="005F21BF" w:rsidDel="00AE264D">
          <w:rPr>
            <w:noProof/>
          </w:rPr>
          <w:delText>59</w:delText>
        </w:r>
      </w:del>
    </w:p>
    <w:p w14:paraId="54167C4B" w14:textId="77777777" w:rsidR="00153956" w:rsidDel="00AE264D" w:rsidRDefault="00153956">
      <w:pPr>
        <w:pStyle w:val="TOC3"/>
        <w:tabs>
          <w:tab w:val="right" w:leader="dot" w:pos="9350"/>
        </w:tabs>
        <w:rPr>
          <w:del w:id="572" w:author="Gerard" w:date="2015-08-07T21:36:00Z"/>
          <w:rFonts w:asciiTheme="minorHAnsi" w:eastAsiaTheme="minorEastAsia" w:hAnsiTheme="minorHAnsi" w:cstheme="minorBidi"/>
          <w:noProof/>
          <w:lang w:eastAsia="ja-JP"/>
        </w:rPr>
      </w:pPr>
      <w:del w:id="573" w:author="Gerard" w:date="2015-08-07T21:36:00Z">
        <w:r w:rsidDel="00AE264D">
          <w:rPr>
            <w:noProof/>
          </w:rPr>
          <w:delText>3.5.2. BFGS Method</w:delText>
        </w:r>
        <w:r w:rsidDel="00AE264D">
          <w:rPr>
            <w:noProof/>
          </w:rPr>
          <w:tab/>
        </w:r>
        <w:r w:rsidR="005F21BF" w:rsidDel="00AE264D">
          <w:rPr>
            <w:noProof/>
          </w:rPr>
          <w:delText>59</w:delText>
        </w:r>
      </w:del>
    </w:p>
    <w:p w14:paraId="7DAB366A" w14:textId="77777777" w:rsidR="00153956" w:rsidDel="00AE264D" w:rsidRDefault="00153956">
      <w:pPr>
        <w:pStyle w:val="TOC3"/>
        <w:tabs>
          <w:tab w:val="right" w:leader="dot" w:pos="9350"/>
        </w:tabs>
        <w:rPr>
          <w:del w:id="574" w:author="Gerard" w:date="2015-08-07T21:36:00Z"/>
          <w:rFonts w:asciiTheme="minorHAnsi" w:eastAsiaTheme="minorEastAsia" w:hAnsiTheme="minorHAnsi" w:cstheme="minorBidi"/>
          <w:noProof/>
          <w:lang w:eastAsia="ja-JP"/>
        </w:rPr>
      </w:pPr>
      <w:del w:id="575" w:author="Gerard" w:date="2015-08-07T21:36:00Z">
        <w:r w:rsidDel="00AE264D">
          <w:rPr>
            <w:noProof/>
          </w:rPr>
          <w:delText>3.5.3. Line Search Method</w:delText>
        </w:r>
        <w:r w:rsidDel="00AE264D">
          <w:rPr>
            <w:noProof/>
          </w:rPr>
          <w:tab/>
        </w:r>
        <w:r w:rsidR="005F21BF" w:rsidDel="00AE264D">
          <w:rPr>
            <w:noProof/>
          </w:rPr>
          <w:delText>61</w:delText>
        </w:r>
      </w:del>
    </w:p>
    <w:p w14:paraId="2C53734D" w14:textId="77777777" w:rsidR="00153956" w:rsidDel="00AE264D" w:rsidRDefault="00153956">
      <w:pPr>
        <w:pStyle w:val="TOC1"/>
        <w:rPr>
          <w:del w:id="576" w:author="Gerard" w:date="2015-08-07T21:36:00Z"/>
          <w:rFonts w:asciiTheme="minorHAnsi" w:eastAsiaTheme="minorEastAsia" w:hAnsiTheme="minorHAnsi" w:cstheme="minorBidi"/>
          <w:b w:val="0"/>
          <w:lang w:eastAsia="ja-JP"/>
        </w:rPr>
      </w:pPr>
      <w:del w:id="577" w:author="Gerard" w:date="2015-08-07T21:36:00Z">
        <w:r w:rsidDel="00AE264D">
          <w:delText>Chapter 4. Element Library</w:delText>
        </w:r>
        <w:r w:rsidDel="00AE264D">
          <w:tab/>
        </w:r>
        <w:r w:rsidR="005F21BF" w:rsidDel="00AE264D">
          <w:delText>62</w:delText>
        </w:r>
      </w:del>
    </w:p>
    <w:p w14:paraId="187B0EF1" w14:textId="77777777" w:rsidR="00153956" w:rsidDel="00AE264D" w:rsidRDefault="00153956">
      <w:pPr>
        <w:pStyle w:val="TOC2"/>
        <w:tabs>
          <w:tab w:val="right" w:leader="dot" w:pos="9350"/>
        </w:tabs>
        <w:rPr>
          <w:del w:id="578" w:author="Gerard" w:date="2015-08-07T21:36:00Z"/>
          <w:rFonts w:asciiTheme="minorHAnsi" w:eastAsiaTheme="minorEastAsia" w:hAnsiTheme="minorHAnsi" w:cstheme="minorBidi"/>
          <w:noProof/>
          <w:lang w:eastAsia="ja-JP"/>
        </w:rPr>
      </w:pPr>
      <w:del w:id="579" w:author="Gerard" w:date="2015-08-07T21:36:00Z">
        <w:r w:rsidDel="00AE264D">
          <w:rPr>
            <w:noProof/>
          </w:rPr>
          <w:delText>4.1. Solid Elements</w:delText>
        </w:r>
        <w:r w:rsidDel="00AE264D">
          <w:rPr>
            <w:noProof/>
          </w:rPr>
          <w:tab/>
        </w:r>
        <w:r w:rsidR="005F21BF" w:rsidDel="00AE264D">
          <w:rPr>
            <w:noProof/>
          </w:rPr>
          <w:delText>62</w:delText>
        </w:r>
      </w:del>
    </w:p>
    <w:p w14:paraId="43F8EF58" w14:textId="77777777" w:rsidR="00153956" w:rsidDel="00AE264D" w:rsidRDefault="00153956">
      <w:pPr>
        <w:pStyle w:val="TOC3"/>
        <w:tabs>
          <w:tab w:val="right" w:leader="dot" w:pos="9350"/>
        </w:tabs>
        <w:rPr>
          <w:del w:id="580" w:author="Gerard" w:date="2015-08-07T21:36:00Z"/>
          <w:rFonts w:asciiTheme="minorHAnsi" w:eastAsiaTheme="minorEastAsia" w:hAnsiTheme="minorHAnsi" w:cstheme="minorBidi"/>
          <w:noProof/>
          <w:lang w:eastAsia="ja-JP"/>
        </w:rPr>
      </w:pPr>
      <w:del w:id="581" w:author="Gerard" w:date="2015-08-07T21:36:00Z">
        <w:r w:rsidDel="00AE264D">
          <w:rPr>
            <w:noProof/>
          </w:rPr>
          <w:delText>4.1.1. Hexahedral Elements</w:delText>
        </w:r>
        <w:r w:rsidDel="00AE264D">
          <w:rPr>
            <w:noProof/>
          </w:rPr>
          <w:tab/>
        </w:r>
        <w:r w:rsidR="005F21BF" w:rsidDel="00AE264D">
          <w:rPr>
            <w:noProof/>
          </w:rPr>
          <w:delText>62</w:delText>
        </w:r>
      </w:del>
    </w:p>
    <w:p w14:paraId="4002DADC" w14:textId="77777777" w:rsidR="00153956" w:rsidDel="00AE264D" w:rsidRDefault="00153956">
      <w:pPr>
        <w:pStyle w:val="TOC3"/>
        <w:tabs>
          <w:tab w:val="right" w:leader="dot" w:pos="9350"/>
        </w:tabs>
        <w:rPr>
          <w:del w:id="582" w:author="Gerard" w:date="2015-08-07T21:36:00Z"/>
          <w:rFonts w:asciiTheme="minorHAnsi" w:eastAsiaTheme="minorEastAsia" w:hAnsiTheme="minorHAnsi" w:cstheme="minorBidi"/>
          <w:noProof/>
          <w:lang w:eastAsia="ja-JP"/>
        </w:rPr>
      </w:pPr>
      <w:del w:id="583" w:author="Gerard" w:date="2015-08-07T21:36:00Z">
        <w:r w:rsidDel="00AE264D">
          <w:rPr>
            <w:noProof/>
          </w:rPr>
          <w:delText>4.1.2. Pentahedral Elements</w:delText>
        </w:r>
        <w:r w:rsidDel="00AE264D">
          <w:rPr>
            <w:noProof/>
          </w:rPr>
          <w:tab/>
        </w:r>
        <w:r w:rsidR="005F21BF" w:rsidDel="00AE264D">
          <w:rPr>
            <w:noProof/>
          </w:rPr>
          <w:delText>63</w:delText>
        </w:r>
      </w:del>
    </w:p>
    <w:p w14:paraId="4893063C" w14:textId="77777777" w:rsidR="00153956" w:rsidDel="00AE264D" w:rsidRDefault="00153956">
      <w:pPr>
        <w:pStyle w:val="TOC3"/>
        <w:tabs>
          <w:tab w:val="right" w:leader="dot" w:pos="9350"/>
        </w:tabs>
        <w:rPr>
          <w:del w:id="584" w:author="Gerard" w:date="2015-08-07T21:36:00Z"/>
          <w:rFonts w:asciiTheme="minorHAnsi" w:eastAsiaTheme="minorEastAsia" w:hAnsiTheme="minorHAnsi" w:cstheme="minorBidi"/>
          <w:noProof/>
          <w:lang w:eastAsia="ja-JP"/>
        </w:rPr>
      </w:pPr>
      <w:del w:id="585" w:author="Gerard" w:date="2015-08-07T21:36:00Z">
        <w:r w:rsidDel="00AE264D">
          <w:rPr>
            <w:noProof/>
          </w:rPr>
          <w:delText>4.1.3. Tetrahedral Elements</w:delText>
        </w:r>
        <w:r w:rsidDel="00AE264D">
          <w:rPr>
            <w:noProof/>
          </w:rPr>
          <w:tab/>
        </w:r>
        <w:r w:rsidR="005F21BF" w:rsidDel="00AE264D">
          <w:rPr>
            <w:noProof/>
          </w:rPr>
          <w:delText>64</w:delText>
        </w:r>
      </w:del>
    </w:p>
    <w:p w14:paraId="4B62FD3E" w14:textId="77777777" w:rsidR="00153956" w:rsidDel="00AE264D" w:rsidRDefault="00153956">
      <w:pPr>
        <w:pStyle w:val="TOC3"/>
        <w:tabs>
          <w:tab w:val="right" w:leader="dot" w:pos="9350"/>
        </w:tabs>
        <w:rPr>
          <w:del w:id="586" w:author="Gerard" w:date="2015-08-07T21:36:00Z"/>
          <w:rFonts w:asciiTheme="minorHAnsi" w:eastAsiaTheme="minorEastAsia" w:hAnsiTheme="minorHAnsi" w:cstheme="minorBidi"/>
          <w:noProof/>
          <w:lang w:eastAsia="ja-JP"/>
        </w:rPr>
      </w:pPr>
      <w:del w:id="587" w:author="Gerard" w:date="2015-08-07T21:36:00Z">
        <w:r w:rsidDel="00AE264D">
          <w:rPr>
            <w:noProof/>
          </w:rPr>
          <w:delText>4.1.4. Quadratic Tetrahedral Elements</w:delText>
        </w:r>
        <w:r w:rsidDel="00AE264D">
          <w:rPr>
            <w:noProof/>
          </w:rPr>
          <w:tab/>
        </w:r>
        <w:r w:rsidR="005F21BF" w:rsidDel="00AE264D">
          <w:rPr>
            <w:noProof/>
          </w:rPr>
          <w:delText>65</w:delText>
        </w:r>
      </w:del>
    </w:p>
    <w:p w14:paraId="2F9A1E5F" w14:textId="1D5AD3E9" w:rsidR="00153956" w:rsidDel="00AE264D" w:rsidRDefault="00153956">
      <w:pPr>
        <w:pStyle w:val="TOC2"/>
        <w:tabs>
          <w:tab w:val="right" w:leader="dot" w:pos="9350"/>
        </w:tabs>
        <w:rPr>
          <w:del w:id="588" w:author="Gerard" w:date="2015-08-07T21:36:00Z"/>
          <w:rFonts w:asciiTheme="minorHAnsi" w:eastAsiaTheme="minorEastAsia" w:hAnsiTheme="minorHAnsi" w:cstheme="minorBidi"/>
          <w:noProof/>
          <w:lang w:eastAsia="ja-JP"/>
        </w:rPr>
      </w:pPr>
      <w:del w:id="589" w:author="Gerard" w:date="2015-08-07T21:36:00Z">
        <w:r w:rsidDel="00AE264D">
          <w:rPr>
            <w:noProof/>
          </w:rPr>
          <w:delText>4.2. Shell Elements</w:delText>
        </w:r>
        <w:r w:rsidDel="00AE264D">
          <w:rPr>
            <w:noProof/>
          </w:rPr>
          <w:tab/>
        </w:r>
        <w:r w:rsidR="005F21BF" w:rsidDel="00AE264D">
          <w:rPr>
            <w:noProof/>
          </w:rPr>
          <w:delText>68</w:delText>
        </w:r>
      </w:del>
    </w:p>
    <w:p w14:paraId="468BFD1A" w14:textId="40805D8C" w:rsidR="00153956" w:rsidDel="00AE264D" w:rsidRDefault="00153956">
      <w:pPr>
        <w:pStyle w:val="TOC3"/>
        <w:tabs>
          <w:tab w:val="right" w:leader="dot" w:pos="9350"/>
        </w:tabs>
        <w:rPr>
          <w:del w:id="590" w:author="Gerard" w:date="2015-08-07T21:36:00Z"/>
          <w:rFonts w:asciiTheme="minorHAnsi" w:eastAsiaTheme="minorEastAsia" w:hAnsiTheme="minorHAnsi" w:cstheme="minorBidi"/>
          <w:noProof/>
          <w:lang w:eastAsia="ja-JP"/>
        </w:rPr>
      </w:pPr>
      <w:del w:id="591" w:author="Gerard" w:date="2015-08-07T21:36:00Z">
        <w:r w:rsidDel="00AE264D">
          <w:rPr>
            <w:noProof/>
          </w:rPr>
          <w:delText>4.2.1. Shell formulation</w:delText>
        </w:r>
        <w:r w:rsidDel="00AE264D">
          <w:rPr>
            <w:noProof/>
          </w:rPr>
          <w:tab/>
        </w:r>
        <w:r w:rsidR="005F21BF" w:rsidDel="00AE264D">
          <w:rPr>
            <w:noProof/>
          </w:rPr>
          <w:delText>69</w:delText>
        </w:r>
      </w:del>
    </w:p>
    <w:p w14:paraId="03799914" w14:textId="17919DC7" w:rsidR="00153956" w:rsidDel="00AE264D" w:rsidRDefault="00153956">
      <w:pPr>
        <w:pStyle w:val="TOC3"/>
        <w:tabs>
          <w:tab w:val="right" w:leader="dot" w:pos="9350"/>
        </w:tabs>
        <w:rPr>
          <w:del w:id="592" w:author="Gerard" w:date="2015-08-07T21:36:00Z"/>
          <w:rFonts w:asciiTheme="minorHAnsi" w:eastAsiaTheme="minorEastAsia" w:hAnsiTheme="minorHAnsi" w:cstheme="minorBidi"/>
          <w:noProof/>
          <w:lang w:eastAsia="ja-JP"/>
        </w:rPr>
      </w:pPr>
      <w:del w:id="593" w:author="Gerard" w:date="2015-08-07T21:36:00Z">
        <w:r w:rsidDel="00AE264D">
          <w:rPr>
            <w:noProof/>
          </w:rPr>
          <w:delText>4.2.2. Quadrilateral shells</w:delText>
        </w:r>
        <w:r w:rsidDel="00AE264D">
          <w:rPr>
            <w:noProof/>
          </w:rPr>
          <w:tab/>
        </w:r>
        <w:r w:rsidR="005F21BF" w:rsidDel="00AE264D">
          <w:rPr>
            <w:noProof/>
          </w:rPr>
          <w:delText>70</w:delText>
        </w:r>
      </w:del>
    </w:p>
    <w:p w14:paraId="6AF24471" w14:textId="485E8D92" w:rsidR="00153956" w:rsidDel="00AE264D" w:rsidRDefault="00153956">
      <w:pPr>
        <w:pStyle w:val="TOC3"/>
        <w:tabs>
          <w:tab w:val="right" w:leader="dot" w:pos="9350"/>
        </w:tabs>
        <w:rPr>
          <w:del w:id="594" w:author="Gerard" w:date="2015-08-07T21:36:00Z"/>
          <w:rFonts w:asciiTheme="minorHAnsi" w:eastAsiaTheme="minorEastAsia" w:hAnsiTheme="minorHAnsi" w:cstheme="minorBidi"/>
          <w:noProof/>
          <w:lang w:eastAsia="ja-JP"/>
        </w:rPr>
      </w:pPr>
      <w:del w:id="595" w:author="Gerard" w:date="2015-08-07T21:36:00Z">
        <w:r w:rsidDel="00AE264D">
          <w:rPr>
            <w:noProof/>
          </w:rPr>
          <w:delText>4.2.3. Triangular shells</w:delText>
        </w:r>
        <w:r w:rsidDel="00AE264D">
          <w:rPr>
            <w:noProof/>
          </w:rPr>
          <w:tab/>
        </w:r>
        <w:r w:rsidR="005F21BF" w:rsidDel="00AE264D">
          <w:rPr>
            <w:noProof/>
          </w:rPr>
          <w:delText>71</w:delText>
        </w:r>
      </w:del>
    </w:p>
    <w:p w14:paraId="6B389B62" w14:textId="6E69EF4E" w:rsidR="00153956" w:rsidDel="00AE264D" w:rsidRDefault="00153956">
      <w:pPr>
        <w:pStyle w:val="TOC1"/>
        <w:rPr>
          <w:del w:id="596" w:author="Gerard" w:date="2015-08-07T21:36:00Z"/>
          <w:rFonts w:asciiTheme="minorHAnsi" w:eastAsiaTheme="minorEastAsia" w:hAnsiTheme="minorHAnsi" w:cstheme="minorBidi"/>
          <w:b w:val="0"/>
          <w:lang w:eastAsia="ja-JP"/>
        </w:rPr>
      </w:pPr>
      <w:del w:id="597" w:author="Gerard" w:date="2015-08-07T21:36:00Z">
        <w:r w:rsidDel="00AE264D">
          <w:delText>Chapter 5. Constitutive Models</w:delText>
        </w:r>
        <w:r w:rsidDel="00AE264D">
          <w:tab/>
        </w:r>
        <w:r w:rsidR="005F21BF" w:rsidDel="00AE264D">
          <w:delText>72</w:delText>
        </w:r>
      </w:del>
    </w:p>
    <w:p w14:paraId="75ADF403" w14:textId="710E784C" w:rsidR="00153956" w:rsidDel="00AE264D" w:rsidRDefault="00153956">
      <w:pPr>
        <w:pStyle w:val="TOC2"/>
        <w:tabs>
          <w:tab w:val="right" w:leader="dot" w:pos="9350"/>
        </w:tabs>
        <w:rPr>
          <w:del w:id="598" w:author="Gerard" w:date="2015-08-07T21:36:00Z"/>
          <w:rFonts w:asciiTheme="minorHAnsi" w:eastAsiaTheme="minorEastAsia" w:hAnsiTheme="minorHAnsi" w:cstheme="minorBidi"/>
          <w:noProof/>
          <w:lang w:eastAsia="ja-JP"/>
        </w:rPr>
      </w:pPr>
      <w:del w:id="599" w:author="Gerard" w:date="2015-08-07T21:36:00Z">
        <w:r w:rsidDel="00AE264D">
          <w:rPr>
            <w:noProof/>
          </w:rPr>
          <w:delText>5.1. Linear Elasticity</w:delText>
        </w:r>
        <w:r w:rsidDel="00AE264D">
          <w:rPr>
            <w:noProof/>
          </w:rPr>
          <w:tab/>
        </w:r>
        <w:r w:rsidR="005F21BF" w:rsidDel="00AE264D">
          <w:rPr>
            <w:noProof/>
          </w:rPr>
          <w:delText>72</w:delText>
        </w:r>
      </w:del>
    </w:p>
    <w:p w14:paraId="2D770935" w14:textId="5329EA47" w:rsidR="00153956" w:rsidDel="00AE264D" w:rsidRDefault="00153956">
      <w:pPr>
        <w:pStyle w:val="TOC2"/>
        <w:tabs>
          <w:tab w:val="right" w:leader="dot" w:pos="9350"/>
        </w:tabs>
        <w:rPr>
          <w:del w:id="600" w:author="Gerard" w:date="2015-08-07T21:36:00Z"/>
          <w:rFonts w:asciiTheme="minorHAnsi" w:eastAsiaTheme="minorEastAsia" w:hAnsiTheme="minorHAnsi" w:cstheme="minorBidi"/>
          <w:noProof/>
          <w:lang w:eastAsia="ja-JP"/>
        </w:rPr>
      </w:pPr>
      <w:del w:id="601" w:author="Gerard" w:date="2015-08-07T21:36:00Z">
        <w:r w:rsidDel="00AE264D">
          <w:rPr>
            <w:noProof/>
          </w:rPr>
          <w:delText>5.2. Compressible Materials</w:delText>
        </w:r>
        <w:r w:rsidDel="00AE264D">
          <w:rPr>
            <w:noProof/>
          </w:rPr>
          <w:tab/>
        </w:r>
        <w:r w:rsidR="005F21BF" w:rsidDel="00AE264D">
          <w:rPr>
            <w:noProof/>
          </w:rPr>
          <w:delText>74</w:delText>
        </w:r>
      </w:del>
    </w:p>
    <w:p w14:paraId="4AA9024E" w14:textId="0A0D8A93" w:rsidR="00153956" w:rsidDel="00AE264D" w:rsidRDefault="00153956">
      <w:pPr>
        <w:pStyle w:val="TOC3"/>
        <w:tabs>
          <w:tab w:val="right" w:leader="dot" w:pos="9350"/>
        </w:tabs>
        <w:rPr>
          <w:del w:id="602" w:author="Gerard" w:date="2015-08-07T21:36:00Z"/>
          <w:rFonts w:asciiTheme="minorHAnsi" w:eastAsiaTheme="minorEastAsia" w:hAnsiTheme="minorHAnsi" w:cstheme="minorBidi"/>
          <w:noProof/>
          <w:lang w:eastAsia="ja-JP"/>
        </w:rPr>
      </w:pPr>
      <w:del w:id="603" w:author="Gerard" w:date="2015-08-07T21:36:00Z">
        <w:r w:rsidDel="00AE264D">
          <w:rPr>
            <w:noProof/>
          </w:rPr>
          <w:delText>5.2.1. Isotropic Elasticity</w:delText>
        </w:r>
        <w:r w:rsidDel="00AE264D">
          <w:rPr>
            <w:noProof/>
          </w:rPr>
          <w:tab/>
        </w:r>
        <w:r w:rsidR="005F21BF" w:rsidDel="00AE264D">
          <w:rPr>
            <w:noProof/>
          </w:rPr>
          <w:delText>74</w:delText>
        </w:r>
      </w:del>
    </w:p>
    <w:p w14:paraId="50CA5230" w14:textId="4489E8A4" w:rsidR="00153956" w:rsidDel="00AE264D" w:rsidRDefault="00153956">
      <w:pPr>
        <w:pStyle w:val="TOC3"/>
        <w:tabs>
          <w:tab w:val="right" w:leader="dot" w:pos="9350"/>
        </w:tabs>
        <w:rPr>
          <w:del w:id="604" w:author="Gerard" w:date="2015-08-07T21:36:00Z"/>
          <w:rFonts w:asciiTheme="minorHAnsi" w:eastAsiaTheme="minorEastAsia" w:hAnsiTheme="minorHAnsi" w:cstheme="minorBidi"/>
          <w:noProof/>
          <w:lang w:eastAsia="ja-JP"/>
        </w:rPr>
      </w:pPr>
      <w:del w:id="605" w:author="Gerard" w:date="2015-08-07T21:36:00Z">
        <w:r w:rsidDel="00AE264D">
          <w:rPr>
            <w:noProof/>
          </w:rPr>
          <w:delText>5.2.2. Orthotropic Elasticity</w:delText>
        </w:r>
        <w:r w:rsidDel="00AE264D">
          <w:rPr>
            <w:noProof/>
          </w:rPr>
          <w:tab/>
        </w:r>
        <w:r w:rsidR="005F21BF" w:rsidDel="00AE264D">
          <w:rPr>
            <w:noProof/>
          </w:rPr>
          <w:delText>74</w:delText>
        </w:r>
      </w:del>
    </w:p>
    <w:p w14:paraId="7CBFCBD5" w14:textId="79AEC11A" w:rsidR="00153956" w:rsidDel="00AE264D" w:rsidRDefault="00153956">
      <w:pPr>
        <w:pStyle w:val="TOC3"/>
        <w:tabs>
          <w:tab w:val="right" w:leader="dot" w:pos="9350"/>
        </w:tabs>
        <w:rPr>
          <w:del w:id="606" w:author="Gerard" w:date="2015-08-07T21:36:00Z"/>
          <w:rFonts w:asciiTheme="minorHAnsi" w:eastAsiaTheme="minorEastAsia" w:hAnsiTheme="minorHAnsi" w:cstheme="minorBidi"/>
          <w:noProof/>
          <w:lang w:eastAsia="ja-JP"/>
        </w:rPr>
      </w:pPr>
      <w:del w:id="607" w:author="Gerard" w:date="2015-08-07T21:36:00Z">
        <w:r w:rsidDel="00AE264D">
          <w:rPr>
            <w:noProof/>
          </w:rPr>
          <w:delText>5.2.3. Neo-Hookean Hyperelasticity</w:delText>
        </w:r>
        <w:r w:rsidDel="00AE264D">
          <w:rPr>
            <w:noProof/>
          </w:rPr>
          <w:tab/>
        </w:r>
        <w:r w:rsidR="005F21BF" w:rsidDel="00AE264D">
          <w:rPr>
            <w:noProof/>
          </w:rPr>
          <w:delText>76</w:delText>
        </w:r>
      </w:del>
    </w:p>
    <w:p w14:paraId="64FBA6C2" w14:textId="4033075E" w:rsidR="00153956" w:rsidDel="00AE264D" w:rsidRDefault="00153956">
      <w:pPr>
        <w:pStyle w:val="TOC3"/>
        <w:tabs>
          <w:tab w:val="right" w:leader="dot" w:pos="9350"/>
        </w:tabs>
        <w:rPr>
          <w:del w:id="608" w:author="Gerard" w:date="2015-08-07T21:36:00Z"/>
          <w:rFonts w:asciiTheme="minorHAnsi" w:eastAsiaTheme="minorEastAsia" w:hAnsiTheme="minorHAnsi" w:cstheme="minorBidi"/>
          <w:noProof/>
          <w:lang w:eastAsia="ja-JP"/>
        </w:rPr>
      </w:pPr>
      <w:del w:id="609" w:author="Gerard" w:date="2015-08-07T21:36:00Z">
        <w:r w:rsidDel="00AE264D">
          <w:rPr>
            <w:noProof/>
          </w:rPr>
          <w:delText>5.2.4. Ogden Unconstrained</w:delText>
        </w:r>
        <w:r w:rsidDel="00AE264D">
          <w:rPr>
            <w:noProof/>
          </w:rPr>
          <w:tab/>
        </w:r>
        <w:r w:rsidR="005F21BF" w:rsidDel="00AE264D">
          <w:rPr>
            <w:noProof/>
          </w:rPr>
          <w:delText>76</w:delText>
        </w:r>
      </w:del>
    </w:p>
    <w:p w14:paraId="25394E66" w14:textId="00AE83FC" w:rsidR="00153956" w:rsidDel="00AE264D" w:rsidRDefault="00153956">
      <w:pPr>
        <w:pStyle w:val="TOC3"/>
        <w:tabs>
          <w:tab w:val="right" w:leader="dot" w:pos="9350"/>
        </w:tabs>
        <w:rPr>
          <w:del w:id="610" w:author="Gerard" w:date="2015-08-07T21:36:00Z"/>
          <w:rFonts w:asciiTheme="minorHAnsi" w:eastAsiaTheme="minorEastAsia" w:hAnsiTheme="minorHAnsi" w:cstheme="minorBidi"/>
          <w:noProof/>
          <w:lang w:eastAsia="ja-JP"/>
        </w:rPr>
      </w:pPr>
      <w:del w:id="611" w:author="Gerard" w:date="2015-08-07T21:36:00Z">
        <w:r w:rsidDel="00AE264D">
          <w:rPr>
            <w:noProof/>
          </w:rPr>
          <w:delText>5.2.5. Holmes-Mow</w:delText>
        </w:r>
        <w:r w:rsidDel="00AE264D">
          <w:rPr>
            <w:noProof/>
          </w:rPr>
          <w:tab/>
        </w:r>
        <w:r w:rsidR="005F21BF" w:rsidDel="00AE264D">
          <w:rPr>
            <w:noProof/>
          </w:rPr>
          <w:delText>77</w:delText>
        </w:r>
      </w:del>
    </w:p>
    <w:p w14:paraId="22816471" w14:textId="4209FE10" w:rsidR="00153956" w:rsidDel="00AE264D" w:rsidRDefault="00153956">
      <w:pPr>
        <w:pStyle w:val="TOC3"/>
        <w:tabs>
          <w:tab w:val="right" w:leader="dot" w:pos="9350"/>
        </w:tabs>
        <w:rPr>
          <w:del w:id="612" w:author="Gerard" w:date="2015-08-07T21:36:00Z"/>
          <w:rFonts w:asciiTheme="minorHAnsi" w:eastAsiaTheme="minorEastAsia" w:hAnsiTheme="minorHAnsi" w:cstheme="minorBidi"/>
          <w:noProof/>
          <w:lang w:eastAsia="ja-JP"/>
        </w:rPr>
      </w:pPr>
      <w:del w:id="613" w:author="Gerard" w:date="2015-08-07T21:36:00Z">
        <w:r w:rsidDel="00AE264D">
          <w:rPr>
            <w:noProof/>
          </w:rPr>
          <w:delText>5.2.6. Conewise Linear Elasticity</w:delText>
        </w:r>
        <w:r w:rsidDel="00AE264D">
          <w:rPr>
            <w:noProof/>
          </w:rPr>
          <w:tab/>
        </w:r>
        <w:r w:rsidR="005F21BF" w:rsidDel="00AE264D">
          <w:rPr>
            <w:noProof/>
          </w:rPr>
          <w:delText>77</w:delText>
        </w:r>
      </w:del>
    </w:p>
    <w:p w14:paraId="58F6FE2B" w14:textId="14648967" w:rsidR="00153956" w:rsidDel="00AE264D" w:rsidRDefault="00153956">
      <w:pPr>
        <w:pStyle w:val="TOC3"/>
        <w:tabs>
          <w:tab w:val="right" w:leader="dot" w:pos="9350"/>
        </w:tabs>
        <w:rPr>
          <w:del w:id="614" w:author="Gerard" w:date="2015-08-07T21:36:00Z"/>
          <w:rFonts w:asciiTheme="minorHAnsi" w:eastAsiaTheme="minorEastAsia" w:hAnsiTheme="minorHAnsi" w:cstheme="minorBidi"/>
          <w:noProof/>
          <w:lang w:eastAsia="ja-JP"/>
        </w:rPr>
      </w:pPr>
      <w:del w:id="615" w:author="Gerard" w:date="2015-08-07T21:36:00Z">
        <w:r w:rsidDel="00AE264D">
          <w:rPr>
            <w:noProof/>
          </w:rPr>
          <w:delText>5.2.7. Donnan Equilibrium Swelling</w:delText>
        </w:r>
        <w:r w:rsidDel="00AE264D">
          <w:rPr>
            <w:noProof/>
          </w:rPr>
          <w:tab/>
        </w:r>
        <w:r w:rsidR="005F21BF" w:rsidDel="00AE264D">
          <w:rPr>
            <w:noProof/>
          </w:rPr>
          <w:delText>79</w:delText>
        </w:r>
      </w:del>
    </w:p>
    <w:p w14:paraId="16819D87" w14:textId="6FF7EE56" w:rsidR="00153956" w:rsidDel="00AE264D" w:rsidRDefault="00153956">
      <w:pPr>
        <w:pStyle w:val="TOC3"/>
        <w:tabs>
          <w:tab w:val="right" w:leader="dot" w:pos="9350"/>
        </w:tabs>
        <w:rPr>
          <w:del w:id="616" w:author="Gerard" w:date="2015-08-07T21:36:00Z"/>
          <w:rFonts w:asciiTheme="minorHAnsi" w:eastAsiaTheme="minorEastAsia" w:hAnsiTheme="minorHAnsi" w:cstheme="minorBidi"/>
          <w:noProof/>
          <w:lang w:eastAsia="ja-JP"/>
        </w:rPr>
      </w:pPr>
      <w:del w:id="617" w:author="Gerard" w:date="2015-08-07T21:36:00Z">
        <w:r w:rsidDel="00AE264D">
          <w:rPr>
            <w:noProof/>
          </w:rPr>
          <w:delText>5.2.8. Perfect Osmometer Equilibrium Osmotic Pressure</w:delText>
        </w:r>
        <w:r w:rsidDel="00AE264D">
          <w:rPr>
            <w:noProof/>
          </w:rPr>
          <w:tab/>
        </w:r>
        <w:r w:rsidR="005F21BF" w:rsidDel="00AE264D">
          <w:rPr>
            <w:noProof/>
          </w:rPr>
          <w:delText>79</w:delText>
        </w:r>
      </w:del>
    </w:p>
    <w:p w14:paraId="0584F8B9" w14:textId="157F42BF" w:rsidR="00153956" w:rsidDel="00AE264D" w:rsidRDefault="00153956">
      <w:pPr>
        <w:pStyle w:val="TOC2"/>
        <w:tabs>
          <w:tab w:val="right" w:leader="dot" w:pos="9350"/>
        </w:tabs>
        <w:rPr>
          <w:del w:id="618" w:author="Gerard" w:date="2015-08-07T21:36:00Z"/>
          <w:rFonts w:asciiTheme="minorHAnsi" w:eastAsiaTheme="minorEastAsia" w:hAnsiTheme="minorHAnsi" w:cstheme="minorBidi"/>
          <w:noProof/>
          <w:lang w:eastAsia="ja-JP"/>
        </w:rPr>
      </w:pPr>
      <w:del w:id="619" w:author="Gerard" w:date="2015-08-07T21:36:00Z">
        <w:r w:rsidDel="00AE264D">
          <w:rPr>
            <w:noProof/>
          </w:rPr>
          <w:delText>5.3. Nearly-Incompressible Materials</w:delText>
        </w:r>
        <w:r w:rsidDel="00AE264D">
          <w:rPr>
            <w:noProof/>
          </w:rPr>
          <w:tab/>
        </w:r>
        <w:r w:rsidR="005F21BF" w:rsidDel="00AE264D">
          <w:rPr>
            <w:noProof/>
          </w:rPr>
          <w:delText>80</w:delText>
        </w:r>
      </w:del>
    </w:p>
    <w:p w14:paraId="594678EB" w14:textId="4E304345" w:rsidR="00153956" w:rsidDel="00AE264D" w:rsidRDefault="00153956">
      <w:pPr>
        <w:pStyle w:val="TOC3"/>
        <w:tabs>
          <w:tab w:val="right" w:leader="dot" w:pos="9350"/>
        </w:tabs>
        <w:rPr>
          <w:del w:id="620" w:author="Gerard" w:date="2015-08-07T21:36:00Z"/>
          <w:rFonts w:asciiTheme="minorHAnsi" w:eastAsiaTheme="minorEastAsia" w:hAnsiTheme="minorHAnsi" w:cstheme="minorBidi"/>
          <w:noProof/>
          <w:lang w:eastAsia="ja-JP"/>
        </w:rPr>
      </w:pPr>
      <w:del w:id="621" w:author="Gerard" w:date="2015-08-07T21:36:00Z">
        <w:r w:rsidDel="00AE264D">
          <w:rPr>
            <w:noProof/>
          </w:rPr>
          <w:delText>5.3.1. Mooney-Rivlin Hyperelasticity</w:delText>
        </w:r>
        <w:r w:rsidDel="00AE264D">
          <w:rPr>
            <w:noProof/>
          </w:rPr>
          <w:tab/>
        </w:r>
        <w:r w:rsidR="005F21BF" w:rsidDel="00AE264D">
          <w:rPr>
            <w:noProof/>
          </w:rPr>
          <w:delText>80</w:delText>
        </w:r>
      </w:del>
    </w:p>
    <w:p w14:paraId="7F99B38C" w14:textId="2C919C83" w:rsidR="00153956" w:rsidDel="00AE264D" w:rsidRDefault="00153956">
      <w:pPr>
        <w:pStyle w:val="TOC3"/>
        <w:tabs>
          <w:tab w:val="right" w:leader="dot" w:pos="9350"/>
        </w:tabs>
        <w:rPr>
          <w:del w:id="622" w:author="Gerard" w:date="2015-08-07T21:36:00Z"/>
          <w:rFonts w:asciiTheme="minorHAnsi" w:eastAsiaTheme="minorEastAsia" w:hAnsiTheme="minorHAnsi" w:cstheme="minorBidi"/>
          <w:noProof/>
          <w:lang w:eastAsia="ja-JP"/>
        </w:rPr>
      </w:pPr>
      <w:del w:id="623" w:author="Gerard" w:date="2015-08-07T21:36:00Z">
        <w:r w:rsidDel="00AE264D">
          <w:rPr>
            <w:noProof/>
          </w:rPr>
          <w:delText>5.3.2. Ogden Hyperelastic</w:delText>
        </w:r>
        <w:r w:rsidDel="00AE264D">
          <w:rPr>
            <w:noProof/>
          </w:rPr>
          <w:tab/>
        </w:r>
        <w:r w:rsidR="005F21BF" w:rsidDel="00AE264D">
          <w:rPr>
            <w:noProof/>
          </w:rPr>
          <w:delText>81</w:delText>
        </w:r>
      </w:del>
    </w:p>
    <w:p w14:paraId="4689FC71" w14:textId="692E1D63" w:rsidR="00153956" w:rsidDel="00AE264D" w:rsidRDefault="00153956">
      <w:pPr>
        <w:pStyle w:val="TOC3"/>
        <w:tabs>
          <w:tab w:val="right" w:leader="dot" w:pos="9350"/>
        </w:tabs>
        <w:rPr>
          <w:del w:id="624" w:author="Gerard" w:date="2015-08-07T21:36:00Z"/>
          <w:rFonts w:asciiTheme="minorHAnsi" w:eastAsiaTheme="minorEastAsia" w:hAnsiTheme="minorHAnsi" w:cstheme="minorBidi"/>
          <w:noProof/>
          <w:lang w:eastAsia="ja-JP"/>
        </w:rPr>
      </w:pPr>
      <w:del w:id="625" w:author="Gerard" w:date="2015-08-07T21:36:00Z">
        <w:r w:rsidDel="00AE264D">
          <w:rPr>
            <w:noProof/>
          </w:rPr>
          <w:delText>5.3.3. Veronda-Westmann Hyperelasticity</w:delText>
        </w:r>
        <w:r w:rsidDel="00AE264D">
          <w:rPr>
            <w:noProof/>
          </w:rPr>
          <w:tab/>
        </w:r>
        <w:r w:rsidR="005F21BF" w:rsidDel="00AE264D">
          <w:rPr>
            <w:noProof/>
          </w:rPr>
          <w:delText>81</w:delText>
        </w:r>
      </w:del>
    </w:p>
    <w:p w14:paraId="36A65B2F" w14:textId="292A49F7" w:rsidR="00153956" w:rsidDel="00AE264D" w:rsidRDefault="00153956">
      <w:pPr>
        <w:pStyle w:val="TOC3"/>
        <w:tabs>
          <w:tab w:val="right" w:leader="dot" w:pos="9350"/>
        </w:tabs>
        <w:rPr>
          <w:del w:id="626" w:author="Gerard" w:date="2015-08-07T21:36:00Z"/>
          <w:rFonts w:asciiTheme="minorHAnsi" w:eastAsiaTheme="minorEastAsia" w:hAnsiTheme="minorHAnsi" w:cstheme="minorBidi"/>
          <w:noProof/>
          <w:lang w:eastAsia="ja-JP"/>
        </w:rPr>
      </w:pPr>
      <w:del w:id="627" w:author="Gerard" w:date="2015-08-07T21:36:00Z">
        <w:r w:rsidDel="00AE264D">
          <w:rPr>
            <w:noProof/>
          </w:rPr>
          <w:delText>5.3.4. Arruda-Boyce Hyperelasticity</w:delText>
        </w:r>
        <w:r w:rsidDel="00AE264D">
          <w:rPr>
            <w:noProof/>
          </w:rPr>
          <w:tab/>
        </w:r>
        <w:r w:rsidR="005F21BF" w:rsidDel="00AE264D">
          <w:rPr>
            <w:noProof/>
          </w:rPr>
          <w:delText>81</w:delText>
        </w:r>
      </w:del>
    </w:p>
    <w:p w14:paraId="2704F5A3" w14:textId="56644AE4" w:rsidR="00153956" w:rsidDel="00AE264D" w:rsidRDefault="00153956">
      <w:pPr>
        <w:pStyle w:val="TOC3"/>
        <w:tabs>
          <w:tab w:val="right" w:leader="dot" w:pos="9350"/>
        </w:tabs>
        <w:rPr>
          <w:del w:id="628" w:author="Gerard" w:date="2015-08-07T21:36:00Z"/>
          <w:rFonts w:asciiTheme="minorHAnsi" w:eastAsiaTheme="minorEastAsia" w:hAnsiTheme="minorHAnsi" w:cstheme="minorBidi"/>
          <w:noProof/>
          <w:lang w:eastAsia="ja-JP"/>
        </w:rPr>
      </w:pPr>
      <w:del w:id="629" w:author="Gerard" w:date="2015-08-07T21:36:00Z">
        <w:r w:rsidDel="00AE264D">
          <w:rPr>
            <w:noProof/>
          </w:rPr>
          <w:delText>5.3.5. Transversely Isotropic Hyperelastic</w:delText>
        </w:r>
        <w:r w:rsidDel="00AE264D">
          <w:rPr>
            <w:noProof/>
          </w:rPr>
          <w:tab/>
        </w:r>
        <w:r w:rsidR="005F21BF" w:rsidDel="00AE264D">
          <w:rPr>
            <w:noProof/>
          </w:rPr>
          <w:delText>82</w:delText>
        </w:r>
      </w:del>
    </w:p>
    <w:p w14:paraId="045046B6" w14:textId="6099F594" w:rsidR="00153956" w:rsidDel="00AE264D" w:rsidRDefault="00153956">
      <w:pPr>
        <w:pStyle w:val="TOC3"/>
        <w:tabs>
          <w:tab w:val="right" w:leader="dot" w:pos="9350"/>
        </w:tabs>
        <w:rPr>
          <w:del w:id="630" w:author="Gerard" w:date="2015-08-07T21:36:00Z"/>
          <w:rFonts w:asciiTheme="minorHAnsi" w:eastAsiaTheme="minorEastAsia" w:hAnsiTheme="minorHAnsi" w:cstheme="minorBidi"/>
          <w:noProof/>
          <w:lang w:eastAsia="ja-JP"/>
        </w:rPr>
      </w:pPr>
      <w:del w:id="631" w:author="Gerard" w:date="2015-08-07T21:36:00Z">
        <w:r w:rsidDel="00AE264D">
          <w:rPr>
            <w:noProof/>
          </w:rPr>
          <w:delText>5.3.6. Ellipsoidal Fiber Distribution</w:delText>
        </w:r>
        <w:r w:rsidDel="00AE264D">
          <w:rPr>
            <w:noProof/>
          </w:rPr>
          <w:tab/>
        </w:r>
        <w:r w:rsidR="005F21BF" w:rsidDel="00AE264D">
          <w:rPr>
            <w:noProof/>
          </w:rPr>
          <w:delText>83</w:delText>
        </w:r>
      </w:del>
    </w:p>
    <w:p w14:paraId="16B55517" w14:textId="0D6F060F" w:rsidR="00153956" w:rsidDel="00AE264D" w:rsidRDefault="00153956">
      <w:pPr>
        <w:pStyle w:val="TOC3"/>
        <w:tabs>
          <w:tab w:val="right" w:leader="dot" w:pos="9350"/>
        </w:tabs>
        <w:rPr>
          <w:del w:id="632" w:author="Gerard" w:date="2015-08-07T21:36:00Z"/>
          <w:rFonts w:asciiTheme="minorHAnsi" w:eastAsiaTheme="minorEastAsia" w:hAnsiTheme="minorHAnsi" w:cstheme="minorBidi"/>
          <w:noProof/>
          <w:lang w:eastAsia="ja-JP"/>
        </w:rPr>
      </w:pPr>
      <w:del w:id="633" w:author="Gerard" w:date="2015-08-07T21:36:00Z">
        <w:r w:rsidDel="00AE264D">
          <w:rPr>
            <w:noProof/>
          </w:rPr>
          <w:delText>5.3.7. Fiber with Exponential Power law</w:delText>
        </w:r>
        <w:r w:rsidDel="00AE264D">
          <w:rPr>
            <w:noProof/>
          </w:rPr>
          <w:tab/>
        </w:r>
        <w:r w:rsidR="005F21BF" w:rsidDel="00AE264D">
          <w:rPr>
            <w:noProof/>
          </w:rPr>
          <w:delText>83</w:delText>
        </w:r>
      </w:del>
    </w:p>
    <w:p w14:paraId="458E03D6" w14:textId="77483860" w:rsidR="00153956" w:rsidDel="00AE264D" w:rsidRDefault="00153956">
      <w:pPr>
        <w:pStyle w:val="TOC3"/>
        <w:tabs>
          <w:tab w:val="right" w:leader="dot" w:pos="9350"/>
        </w:tabs>
        <w:rPr>
          <w:del w:id="634" w:author="Gerard" w:date="2015-08-07T21:36:00Z"/>
          <w:rFonts w:asciiTheme="minorHAnsi" w:eastAsiaTheme="minorEastAsia" w:hAnsiTheme="minorHAnsi" w:cstheme="minorBidi"/>
          <w:noProof/>
          <w:lang w:eastAsia="ja-JP"/>
        </w:rPr>
      </w:pPr>
      <w:del w:id="635" w:author="Gerard" w:date="2015-08-07T21:36:00Z">
        <w:r w:rsidDel="00AE264D">
          <w:rPr>
            <w:noProof/>
          </w:rPr>
          <w:delText>5.3.8. Fung Orthotropic</w:delText>
        </w:r>
        <w:r w:rsidDel="00AE264D">
          <w:rPr>
            <w:noProof/>
          </w:rPr>
          <w:tab/>
        </w:r>
        <w:r w:rsidR="005F21BF" w:rsidDel="00AE264D">
          <w:rPr>
            <w:noProof/>
          </w:rPr>
          <w:delText>84</w:delText>
        </w:r>
      </w:del>
    </w:p>
    <w:p w14:paraId="7435F039" w14:textId="28A7AD4B" w:rsidR="00153956" w:rsidDel="00AE264D" w:rsidRDefault="00153956">
      <w:pPr>
        <w:pStyle w:val="TOC3"/>
        <w:tabs>
          <w:tab w:val="right" w:leader="dot" w:pos="9350"/>
        </w:tabs>
        <w:rPr>
          <w:del w:id="636" w:author="Gerard" w:date="2015-08-07T21:36:00Z"/>
          <w:rFonts w:asciiTheme="minorHAnsi" w:eastAsiaTheme="minorEastAsia" w:hAnsiTheme="minorHAnsi" w:cstheme="minorBidi"/>
          <w:noProof/>
          <w:lang w:eastAsia="ja-JP"/>
        </w:rPr>
      </w:pPr>
      <w:del w:id="637" w:author="Gerard" w:date="2015-08-07T21:36:00Z">
        <w:r w:rsidDel="00AE264D">
          <w:rPr>
            <w:noProof/>
          </w:rPr>
          <w:delText>5.3.9. Tension-Compression Nonlinear Orthotropic</w:delText>
        </w:r>
        <w:r w:rsidDel="00AE264D">
          <w:rPr>
            <w:noProof/>
          </w:rPr>
          <w:tab/>
        </w:r>
        <w:r w:rsidR="005F21BF" w:rsidDel="00AE264D">
          <w:rPr>
            <w:noProof/>
          </w:rPr>
          <w:delText>85</w:delText>
        </w:r>
      </w:del>
    </w:p>
    <w:p w14:paraId="544D9F7C" w14:textId="43AFD7CF" w:rsidR="00153956" w:rsidDel="00AE264D" w:rsidRDefault="00153956">
      <w:pPr>
        <w:pStyle w:val="TOC2"/>
        <w:tabs>
          <w:tab w:val="right" w:leader="dot" w:pos="9350"/>
        </w:tabs>
        <w:rPr>
          <w:del w:id="638" w:author="Gerard" w:date="2015-08-07T21:36:00Z"/>
          <w:rFonts w:asciiTheme="minorHAnsi" w:eastAsiaTheme="minorEastAsia" w:hAnsiTheme="minorHAnsi" w:cstheme="minorBidi"/>
          <w:noProof/>
          <w:lang w:eastAsia="ja-JP"/>
        </w:rPr>
      </w:pPr>
      <w:del w:id="639" w:author="Gerard" w:date="2015-08-07T21:36:00Z">
        <w:r w:rsidDel="00AE264D">
          <w:rPr>
            <w:noProof/>
          </w:rPr>
          <w:delText>5.4. Viscoelasticity</w:delText>
        </w:r>
        <w:r w:rsidDel="00AE264D">
          <w:rPr>
            <w:noProof/>
          </w:rPr>
          <w:tab/>
        </w:r>
        <w:r w:rsidR="005F21BF" w:rsidDel="00AE264D">
          <w:rPr>
            <w:noProof/>
          </w:rPr>
          <w:delText>85</w:delText>
        </w:r>
      </w:del>
    </w:p>
    <w:p w14:paraId="40EC3DBA" w14:textId="4BF6F791" w:rsidR="00153956" w:rsidDel="00AE264D" w:rsidRDefault="00153956">
      <w:pPr>
        <w:pStyle w:val="TOC2"/>
        <w:tabs>
          <w:tab w:val="right" w:leader="dot" w:pos="9350"/>
        </w:tabs>
        <w:rPr>
          <w:del w:id="640" w:author="Gerard" w:date="2015-08-07T21:36:00Z"/>
          <w:rFonts w:asciiTheme="minorHAnsi" w:eastAsiaTheme="minorEastAsia" w:hAnsiTheme="minorHAnsi" w:cstheme="minorBidi"/>
          <w:noProof/>
          <w:lang w:eastAsia="ja-JP"/>
        </w:rPr>
      </w:pPr>
      <w:del w:id="641" w:author="Gerard" w:date="2015-08-07T21:36:00Z">
        <w:r w:rsidDel="00AE264D">
          <w:rPr>
            <w:noProof/>
          </w:rPr>
          <w:delText>5.5. Reactive Viscoelasticity</w:delText>
        </w:r>
        <w:r w:rsidDel="00AE264D">
          <w:rPr>
            <w:noProof/>
          </w:rPr>
          <w:tab/>
        </w:r>
        <w:r w:rsidR="005F21BF" w:rsidDel="00AE264D">
          <w:rPr>
            <w:noProof/>
          </w:rPr>
          <w:delText>87</w:delText>
        </w:r>
      </w:del>
    </w:p>
    <w:p w14:paraId="4208CEB4" w14:textId="77777777" w:rsidR="00153956" w:rsidDel="00AE264D" w:rsidRDefault="00153956">
      <w:pPr>
        <w:pStyle w:val="TOC2"/>
        <w:tabs>
          <w:tab w:val="right" w:leader="dot" w:pos="9350"/>
        </w:tabs>
        <w:rPr>
          <w:del w:id="642" w:author="Gerard" w:date="2015-08-07T21:36:00Z"/>
          <w:rFonts w:asciiTheme="minorHAnsi" w:eastAsiaTheme="minorEastAsia" w:hAnsiTheme="minorHAnsi" w:cstheme="minorBidi"/>
          <w:noProof/>
          <w:lang w:eastAsia="ja-JP"/>
        </w:rPr>
      </w:pPr>
      <w:del w:id="643" w:author="Gerard" w:date="2015-08-07T21:36:00Z">
        <w:r w:rsidDel="00AE264D">
          <w:rPr>
            <w:noProof/>
          </w:rPr>
          <w:delText>5.6. Hydraulic Permeability</w:delText>
        </w:r>
        <w:r w:rsidDel="00AE264D">
          <w:rPr>
            <w:noProof/>
          </w:rPr>
          <w:tab/>
        </w:r>
        <w:r w:rsidR="005F21BF" w:rsidDel="00AE264D">
          <w:rPr>
            <w:noProof/>
          </w:rPr>
          <w:delText>89</w:delText>
        </w:r>
      </w:del>
    </w:p>
    <w:p w14:paraId="66EEA9D4" w14:textId="77777777" w:rsidR="00153956" w:rsidDel="00AE264D" w:rsidRDefault="00153956">
      <w:pPr>
        <w:pStyle w:val="TOC3"/>
        <w:tabs>
          <w:tab w:val="right" w:leader="dot" w:pos="9350"/>
        </w:tabs>
        <w:rPr>
          <w:del w:id="644" w:author="Gerard" w:date="2015-08-07T21:36:00Z"/>
          <w:rFonts w:asciiTheme="minorHAnsi" w:eastAsiaTheme="minorEastAsia" w:hAnsiTheme="minorHAnsi" w:cstheme="minorBidi"/>
          <w:noProof/>
          <w:lang w:eastAsia="ja-JP"/>
        </w:rPr>
      </w:pPr>
      <w:del w:id="645" w:author="Gerard" w:date="2015-08-07T21:36:00Z">
        <w:r w:rsidDel="00AE264D">
          <w:rPr>
            <w:noProof/>
          </w:rPr>
          <w:delText>5.6.1. Constant Isotropic Permeability</w:delText>
        </w:r>
        <w:r w:rsidDel="00AE264D">
          <w:rPr>
            <w:noProof/>
          </w:rPr>
          <w:tab/>
        </w:r>
        <w:r w:rsidR="005F21BF" w:rsidDel="00AE264D">
          <w:rPr>
            <w:noProof/>
          </w:rPr>
          <w:delText>89</w:delText>
        </w:r>
      </w:del>
    </w:p>
    <w:p w14:paraId="6CF60D12" w14:textId="77777777" w:rsidR="00153956" w:rsidDel="00AE264D" w:rsidRDefault="00153956">
      <w:pPr>
        <w:pStyle w:val="TOC3"/>
        <w:tabs>
          <w:tab w:val="right" w:leader="dot" w:pos="9350"/>
        </w:tabs>
        <w:rPr>
          <w:del w:id="646" w:author="Gerard" w:date="2015-08-07T21:36:00Z"/>
          <w:rFonts w:asciiTheme="minorHAnsi" w:eastAsiaTheme="minorEastAsia" w:hAnsiTheme="minorHAnsi" w:cstheme="minorBidi"/>
          <w:noProof/>
          <w:lang w:eastAsia="ja-JP"/>
        </w:rPr>
      </w:pPr>
      <w:del w:id="647" w:author="Gerard" w:date="2015-08-07T21:36:00Z">
        <w:r w:rsidDel="00AE264D">
          <w:rPr>
            <w:noProof/>
          </w:rPr>
          <w:delText>5.6.2. Holmes-Mow</w:delText>
        </w:r>
        <w:r w:rsidDel="00AE264D">
          <w:rPr>
            <w:noProof/>
          </w:rPr>
          <w:tab/>
        </w:r>
        <w:r w:rsidR="005F21BF" w:rsidDel="00AE264D">
          <w:rPr>
            <w:noProof/>
          </w:rPr>
          <w:delText>89</w:delText>
        </w:r>
      </w:del>
    </w:p>
    <w:p w14:paraId="36604A53" w14:textId="77777777" w:rsidR="00153956" w:rsidDel="00AE264D" w:rsidRDefault="00153956">
      <w:pPr>
        <w:pStyle w:val="TOC3"/>
        <w:tabs>
          <w:tab w:val="right" w:leader="dot" w:pos="9350"/>
        </w:tabs>
        <w:rPr>
          <w:del w:id="648" w:author="Gerard" w:date="2015-08-07T21:36:00Z"/>
          <w:rFonts w:asciiTheme="minorHAnsi" w:eastAsiaTheme="minorEastAsia" w:hAnsiTheme="minorHAnsi" w:cstheme="minorBidi"/>
          <w:noProof/>
          <w:lang w:eastAsia="ja-JP"/>
        </w:rPr>
      </w:pPr>
      <w:del w:id="649" w:author="Gerard" w:date="2015-08-07T21:36:00Z">
        <w:r w:rsidDel="00AE264D">
          <w:rPr>
            <w:noProof/>
          </w:rPr>
          <w:delText>5.6.3. Referentially Isotropic Permeability</w:delText>
        </w:r>
        <w:r w:rsidDel="00AE264D">
          <w:rPr>
            <w:noProof/>
          </w:rPr>
          <w:tab/>
        </w:r>
        <w:r w:rsidR="005F21BF" w:rsidDel="00AE264D">
          <w:rPr>
            <w:noProof/>
          </w:rPr>
          <w:delText>89</w:delText>
        </w:r>
      </w:del>
    </w:p>
    <w:p w14:paraId="27102374" w14:textId="77777777" w:rsidR="00153956" w:rsidDel="00AE264D" w:rsidRDefault="00153956">
      <w:pPr>
        <w:pStyle w:val="TOC3"/>
        <w:tabs>
          <w:tab w:val="right" w:leader="dot" w:pos="9350"/>
        </w:tabs>
        <w:rPr>
          <w:del w:id="650" w:author="Gerard" w:date="2015-08-07T21:36:00Z"/>
          <w:rFonts w:asciiTheme="minorHAnsi" w:eastAsiaTheme="minorEastAsia" w:hAnsiTheme="minorHAnsi" w:cstheme="minorBidi"/>
          <w:noProof/>
          <w:lang w:eastAsia="ja-JP"/>
        </w:rPr>
      </w:pPr>
      <w:del w:id="651" w:author="Gerard" w:date="2015-08-07T21:36:00Z">
        <w:r w:rsidDel="00AE264D">
          <w:rPr>
            <w:noProof/>
          </w:rPr>
          <w:delText>5.6.4. Referentially Orthotropic Permeability</w:delText>
        </w:r>
        <w:r w:rsidDel="00AE264D">
          <w:rPr>
            <w:noProof/>
          </w:rPr>
          <w:tab/>
        </w:r>
        <w:r w:rsidR="005F21BF" w:rsidDel="00AE264D">
          <w:rPr>
            <w:noProof/>
          </w:rPr>
          <w:delText>89</w:delText>
        </w:r>
      </w:del>
    </w:p>
    <w:p w14:paraId="312CCFB1" w14:textId="77777777" w:rsidR="00153956" w:rsidDel="00AE264D" w:rsidRDefault="00153956">
      <w:pPr>
        <w:pStyle w:val="TOC3"/>
        <w:tabs>
          <w:tab w:val="right" w:leader="dot" w:pos="9350"/>
        </w:tabs>
        <w:rPr>
          <w:del w:id="652" w:author="Gerard" w:date="2015-08-07T21:36:00Z"/>
          <w:rFonts w:asciiTheme="minorHAnsi" w:eastAsiaTheme="minorEastAsia" w:hAnsiTheme="minorHAnsi" w:cstheme="minorBidi"/>
          <w:noProof/>
          <w:lang w:eastAsia="ja-JP"/>
        </w:rPr>
      </w:pPr>
      <w:del w:id="653" w:author="Gerard" w:date="2015-08-07T21:36:00Z">
        <w:r w:rsidDel="00AE264D">
          <w:rPr>
            <w:noProof/>
          </w:rPr>
          <w:delText>5.6.5. Referentially Transversely Isotropic Permeability</w:delText>
        </w:r>
        <w:r w:rsidDel="00AE264D">
          <w:rPr>
            <w:noProof/>
          </w:rPr>
          <w:tab/>
        </w:r>
        <w:r w:rsidR="005F21BF" w:rsidDel="00AE264D">
          <w:rPr>
            <w:noProof/>
          </w:rPr>
          <w:delText>90</w:delText>
        </w:r>
      </w:del>
    </w:p>
    <w:p w14:paraId="1F2875C5" w14:textId="77777777" w:rsidR="00153956" w:rsidDel="00AE264D" w:rsidRDefault="00153956">
      <w:pPr>
        <w:pStyle w:val="TOC2"/>
        <w:tabs>
          <w:tab w:val="right" w:leader="dot" w:pos="9350"/>
        </w:tabs>
        <w:rPr>
          <w:del w:id="654" w:author="Gerard" w:date="2015-08-07T21:36:00Z"/>
          <w:rFonts w:asciiTheme="minorHAnsi" w:eastAsiaTheme="minorEastAsia" w:hAnsiTheme="minorHAnsi" w:cstheme="minorBidi"/>
          <w:noProof/>
          <w:lang w:eastAsia="ja-JP"/>
        </w:rPr>
      </w:pPr>
      <w:del w:id="655" w:author="Gerard" w:date="2015-08-07T21:36:00Z">
        <w:r w:rsidDel="00AE264D">
          <w:rPr>
            <w:noProof/>
          </w:rPr>
          <w:delText>5.7. Solute Diffusivity</w:delText>
        </w:r>
        <w:r w:rsidDel="00AE264D">
          <w:rPr>
            <w:noProof/>
          </w:rPr>
          <w:tab/>
        </w:r>
        <w:r w:rsidR="005F21BF" w:rsidDel="00AE264D">
          <w:rPr>
            <w:noProof/>
          </w:rPr>
          <w:delText>91</w:delText>
        </w:r>
      </w:del>
    </w:p>
    <w:p w14:paraId="6E3AD071" w14:textId="77777777" w:rsidR="00153956" w:rsidDel="00AE264D" w:rsidRDefault="00153956">
      <w:pPr>
        <w:pStyle w:val="TOC3"/>
        <w:tabs>
          <w:tab w:val="right" w:leader="dot" w:pos="9350"/>
        </w:tabs>
        <w:rPr>
          <w:del w:id="656" w:author="Gerard" w:date="2015-08-07T21:36:00Z"/>
          <w:rFonts w:asciiTheme="minorHAnsi" w:eastAsiaTheme="minorEastAsia" w:hAnsiTheme="minorHAnsi" w:cstheme="minorBidi"/>
          <w:noProof/>
          <w:lang w:eastAsia="ja-JP"/>
        </w:rPr>
      </w:pPr>
      <w:del w:id="657" w:author="Gerard" w:date="2015-08-07T21:36:00Z">
        <w:r w:rsidDel="00AE264D">
          <w:rPr>
            <w:noProof/>
          </w:rPr>
          <w:delText>5.7.1. Constant Isotropic Diffusivity</w:delText>
        </w:r>
        <w:r w:rsidDel="00AE264D">
          <w:rPr>
            <w:noProof/>
          </w:rPr>
          <w:tab/>
        </w:r>
        <w:r w:rsidR="005F21BF" w:rsidDel="00AE264D">
          <w:rPr>
            <w:noProof/>
          </w:rPr>
          <w:delText>91</w:delText>
        </w:r>
      </w:del>
    </w:p>
    <w:p w14:paraId="615B82FF" w14:textId="77777777" w:rsidR="00153956" w:rsidDel="00AE264D" w:rsidRDefault="00153956">
      <w:pPr>
        <w:pStyle w:val="TOC3"/>
        <w:tabs>
          <w:tab w:val="right" w:leader="dot" w:pos="9350"/>
        </w:tabs>
        <w:rPr>
          <w:del w:id="658" w:author="Gerard" w:date="2015-08-07T21:36:00Z"/>
          <w:rFonts w:asciiTheme="minorHAnsi" w:eastAsiaTheme="minorEastAsia" w:hAnsiTheme="minorHAnsi" w:cstheme="minorBidi"/>
          <w:noProof/>
          <w:lang w:eastAsia="ja-JP"/>
        </w:rPr>
      </w:pPr>
      <w:del w:id="659" w:author="Gerard" w:date="2015-08-07T21:36:00Z">
        <w:r w:rsidDel="00AE264D">
          <w:rPr>
            <w:noProof/>
          </w:rPr>
          <w:delText>5.7.2. Constant Orthotropic Diffusivity</w:delText>
        </w:r>
        <w:r w:rsidDel="00AE264D">
          <w:rPr>
            <w:noProof/>
          </w:rPr>
          <w:tab/>
        </w:r>
        <w:r w:rsidR="005F21BF" w:rsidDel="00AE264D">
          <w:rPr>
            <w:noProof/>
          </w:rPr>
          <w:delText>91</w:delText>
        </w:r>
      </w:del>
    </w:p>
    <w:p w14:paraId="0EBD6BE6" w14:textId="77777777" w:rsidR="00153956" w:rsidDel="00AE264D" w:rsidRDefault="00153956">
      <w:pPr>
        <w:pStyle w:val="TOC3"/>
        <w:tabs>
          <w:tab w:val="right" w:leader="dot" w:pos="9350"/>
        </w:tabs>
        <w:rPr>
          <w:del w:id="660" w:author="Gerard" w:date="2015-08-07T21:36:00Z"/>
          <w:rFonts w:asciiTheme="minorHAnsi" w:eastAsiaTheme="minorEastAsia" w:hAnsiTheme="minorHAnsi" w:cstheme="minorBidi"/>
          <w:noProof/>
          <w:lang w:eastAsia="ja-JP"/>
        </w:rPr>
      </w:pPr>
      <w:del w:id="661" w:author="Gerard" w:date="2015-08-07T21:36:00Z">
        <w:r w:rsidDel="00AE264D">
          <w:rPr>
            <w:noProof/>
          </w:rPr>
          <w:delText>5.7.3. Referentially Isotropic Diffusivity</w:delText>
        </w:r>
        <w:r w:rsidDel="00AE264D">
          <w:rPr>
            <w:noProof/>
          </w:rPr>
          <w:tab/>
        </w:r>
        <w:r w:rsidR="005F21BF" w:rsidDel="00AE264D">
          <w:rPr>
            <w:noProof/>
          </w:rPr>
          <w:delText>91</w:delText>
        </w:r>
      </w:del>
    </w:p>
    <w:p w14:paraId="13E10251" w14:textId="77777777" w:rsidR="00153956" w:rsidDel="00AE264D" w:rsidRDefault="00153956">
      <w:pPr>
        <w:pStyle w:val="TOC3"/>
        <w:tabs>
          <w:tab w:val="right" w:leader="dot" w:pos="9350"/>
        </w:tabs>
        <w:rPr>
          <w:del w:id="662" w:author="Gerard" w:date="2015-08-07T21:36:00Z"/>
          <w:rFonts w:asciiTheme="minorHAnsi" w:eastAsiaTheme="minorEastAsia" w:hAnsiTheme="minorHAnsi" w:cstheme="minorBidi"/>
          <w:noProof/>
          <w:lang w:eastAsia="ja-JP"/>
        </w:rPr>
      </w:pPr>
      <w:del w:id="663" w:author="Gerard" w:date="2015-08-07T21:36:00Z">
        <w:r w:rsidDel="00AE264D">
          <w:rPr>
            <w:noProof/>
          </w:rPr>
          <w:delText>5.7.4. Referentially Orthotropic Diffusivity</w:delText>
        </w:r>
        <w:r w:rsidDel="00AE264D">
          <w:rPr>
            <w:noProof/>
          </w:rPr>
          <w:tab/>
        </w:r>
        <w:r w:rsidR="005F21BF" w:rsidDel="00AE264D">
          <w:rPr>
            <w:noProof/>
          </w:rPr>
          <w:delText>91</w:delText>
        </w:r>
      </w:del>
    </w:p>
    <w:p w14:paraId="3A2293E6" w14:textId="77777777" w:rsidR="00153956" w:rsidDel="00AE264D" w:rsidRDefault="00153956">
      <w:pPr>
        <w:pStyle w:val="TOC2"/>
        <w:tabs>
          <w:tab w:val="right" w:leader="dot" w:pos="9350"/>
        </w:tabs>
        <w:rPr>
          <w:del w:id="664" w:author="Gerard" w:date="2015-08-07T21:36:00Z"/>
          <w:rFonts w:asciiTheme="minorHAnsi" w:eastAsiaTheme="minorEastAsia" w:hAnsiTheme="minorHAnsi" w:cstheme="minorBidi"/>
          <w:noProof/>
          <w:lang w:eastAsia="ja-JP"/>
        </w:rPr>
      </w:pPr>
      <w:del w:id="665" w:author="Gerard" w:date="2015-08-07T21:36:00Z">
        <w:r w:rsidDel="00AE264D">
          <w:rPr>
            <w:noProof/>
          </w:rPr>
          <w:delText>5.8. Solute Solubility</w:delText>
        </w:r>
        <w:r w:rsidDel="00AE264D">
          <w:rPr>
            <w:noProof/>
          </w:rPr>
          <w:tab/>
        </w:r>
        <w:r w:rsidR="005F21BF" w:rsidDel="00AE264D">
          <w:rPr>
            <w:noProof/>
          </w:rPr>
          <w:delText>93</w:delText>
        </w:r>
      </w:del>
    </w:p>
    <w:p w14:paraId="5B90BA6A" w14:textId="77777777" w:rsidR="00153956" w:rsidDel="00AE264D" w:rsidRDefault="00153956">
      <w:pPr>
        <w:pStyle w:val="TOC3"/>
        <w:tabs>
          <w:tab w:val="right" w:leader="dot" w:pos="9350"/>
        </w:tabs>
        <w:rPr>
          <w:del w:id="666" w:author="Gerard" w:date="2015-08-07T21:36:00Z"/>
          <w:rFonts w:asciiTheme="minorHAnsi" w:eastAsiaTheme="minorEastAsia" w:hAnsiTheme="minorHAnsi" w:cstheme="minorBidi"/>
          <w:noProof/>
          <w:lang w:eastAsia="ja-JP"/>
        </w:rPr>
      </w:pPr>
      <w:del w:id="667" w:author="Gerard" w:date="2015-08-07T21:36:00Z">
        <w:r w:rsidDel="00AE264D">
          <w:rPr>
            <w:noProof/>
          </w:rPr>
          <w:delText>5.8.1. Constant Solubility</w:delText>
        </w:r>
        <w:r w:rsidDel="00AE264D">
          <w:rPr>
            <w:noProof/>
          </w:rPr>
          <w:tab/>
        </w:r>
        <w:r w:rsidR="005F21BF" w:rsidDel="00AE264D">
          <w:rPr>
            <w:noProof/>
          </w:rPr>
          <w:delText>93</w:delText>
        </w:r>
      </w:del>
    </w:p>
    <w:p w14:paraId="5A4C68DF" w14:textId="77777777" w:rsidR="00153956" w:rsidDel="00AE264D" w:rsidRDefault="00153956">
      <w:pPr>
        <w:pStyle w:val="TOC2"/>
        <w:tabs>
          <w:tab w:val="right" w:leader="dot" w:pos="9350"/>
        </w:tabs>
        <w:rPr>
          <w:del w:id="668" w:author="Gerard" w:date="2015-08-07T21:36:00Z"/>
          <w:rFonts w:asciiTheme="minorHAnsi" w:eastAsiaTheme="minorEastAsia" w:hAnsiTheme="minorHAnsi" w:cstheme="minorBidi"/>
          <w:noProof/>
          <w:lang w:eastAsia="ja-JP"/>
        </w:rPr>
      </w:pPr>
      <w:del w:id="669" w:author="Gerard" w:date="2015-08-07T21:36:00Z">
        <w:r w:rsidDel="00AE264D">
          <w:rPr>
            <w:noProof/>
          </w:rPr>
          <w:delText>5.9. Osmotic Coefficient</w:delText>
        </w:r>
        <w:r w:rsidDel="00AE264D">
          <w:rPr>
            <w:noProof/>
          </w:rPr>
          <w:tab/>
        </w:r>
        <w:r w:rsidR="005F21BF" w:rsidDel="00AE264D">
          <w:rPr>
            <w:noProof/>
          </w:rPr>
          <w:delText>94</w:delText>
        </w:r>
      </w:del>
    </w:p>
    <w:p w14:paraId="40601039" w14:textId="77777777" w:rsidR="00153956" w:rsidDel="00AE264D" w:rsidRDefault="00153956">
      <w:pPr>
        <w:pStyle w:val="TOC3"/>
        <w:tabs>
          <w:tab w:val="right" w:leader="dot" w:pos="9350"/>
        </w:tabs>
        <w:rPr>
          <w:del w:id="670" w:author="Gerard" w:date="2015-08-07T21:36:00Z"/>
          <w:rFonts w:asciiTheme="minorHAnsi" w:eastAsiaTheme="minorEastAsia" w:hAnsiTheme="minorHAnsi" w:cstheme="minorBidi"/>
          <w:noProof/>
          <w:lang w:eastAsia="ja-JP"/>
        </w:rPr>
      </w:pPr>
      <w:del w:id="671" w:author="Gerard" w:date="2015-08-07T21:36:00Z">
        <w:r w:rsidDel="00AE264D">
          <w:rPr>
            <w:noProof/>
          </w:rPr>
          <w:delText>5.9.1. Constant Osmotic Coefficient</w:delText>
        </w:r>
        <w:r w:rsidDel="00AE264D">
          <w:rPr>
            <w:noProof/>
          </w:rPr>
          <w:tab/>
        </w:r>
        <w:r w:rsidR="005F21BF" w:rsidDel="00AE264D">
          <w:rPr>
            <w:noProof/>
          </w:rPr>
          <w:delText>94</w:delText>
        </w:r>
      </w:del>
    </w:p>
    <w:p w14:paraId="405B330C" w14:textId="77777777" w:rsidR="00153956" w:rsidDel="00AE264D" w:rsidRDefault="00153956">
      <w:pPr>
        <w:pStyle w:val="TOC2"/>
        <w:tabs>
          <w:tab w:val="right" w:leader="dot" w:pos="9350"/>
        </w:tabs>
        <w:rPr>
          <w:del w:id="672" w:author="Gerard" w:date="2015-08-07T21:36:00Z"/>
          <w:rFonts w:asciiTheme="minorHAnsi" w:eastAsiaTheme="minorEastAsia" w:hAnsiTheme="minorHAnsi" w:cstheme="minorBidi"/>
          <w:noProof/>
          <w:lang w:eastAsia="ja-JP"/>
        </w:rPr>
      </w:pPr>
      <w:del w:id="673" w:author="Gerard" w:date="2015-08-07T21:36:00Z">
        <w:r w:rsidDel="00AE264D">
          <w:rPr>
            <w:noProof/>
          </w:rPr>
          <w:delText>5.10. Active Contraction Model</w:delText>
        </w:r>
        <w:r w:rsidDel="00AE264D">
          <w:rPr>
            <w:noProof/>
          </w:rPr>
          <w:tab/>
        </w:r>
        <w:r w:rsidR="005F21BF" w:rsidDel="00AE264D">
          <w:rPr>
            <w:noProof/>
          </w:rPr>
          <w:delText>95</w:delText>
        </w:r>
      </w:del>
    </w:p>
    <w:p w14:paraId="05C2331F" w14:textId="77777777" w:rsidR="00153956" w:rsidDel="00AE264D" w:rsidRDefault="00153956">
      <w:pPr>
        <w:pStyle w:val="TOC2"/>
        <w:tabs>
          <w:tab w:val="right" w:leader="dot" w:pos="9350"/>
        </w:tabs>
        <w:rPr>
          <w:del w:id="674" w:author="Gerard" w:date="2015-08-07T21:36:00Z"/>
          <w:rFonts w:asciiTheme="minorHAnsi" w:eastAsiaTheme="minorEastAsia" w:hAnsiTheme="minorHAnsi" w:cstheme="minorBidi"/>
          <w:noProof/>
          <w:lang w:eastAsia="ja-JP"/>
        </w:rPr>
      </w:pPr>
      <w:del w:id="675" w:author="Gerard" w:date="2015-08-07T21:36:00Z">
        <w:r w:rsidDel="00AE264D">
          <w:rPr>
            <w:noProof/>
          </w:rPr>
          <w:delText>5.11. Prescribed Active Contraction</w:delText>
        </w:r>
        <w:r w:rsidDel="00AE264D">
          <w:rPr>
            <w:noProof/>
          </w:rPr>
          <w:tab/>
        </w:r>
        <w:r w:rsidR="005F21BF" w:rsidDel="00AE264D">
          <w:rPr>
            <w:noProof/>
          </w:rPr>
          <w:delText>96</w:delText>
        </w:r>
      </w:del>
    </w:p>
    <w:p w14:paraId="062FE4FC" w14:textId="77777777" w:rsidR="00153956" w:rsidDel="00AE264D" w:rsidRDefault="00153956">
      <w:pPr>
        <w:pStyle w:val="TOC3"/>
        <w:tabs>
          <w:tab w:val="right" w:leader="dot" w:pos="9350"/>
        </w:tabs>
        <w:rPr>
          <w:del w:id="676" w:author="Gerard" w:date="2015-08-07T21:36:00Z"/>
          <w:rFonts w:asciiTheme="minorHAnsi" w:eastAsiaTheme="minorEastAsia" w:hAnsiTheme="minorHAnsi" w:cstheme="minorBidi"/>
          <w:noProof/>
          <w:lang w:eastAsia="ja-JP"/>
        </w:rPr>
      </w:pPr>
      <w:del w:id="677" w:author="Gerard" w:date="2015-08-07T21:36:00Z">
        <w:r w:rsidDel="00AE264D">
          <w:rPr>
            <w:noProof/>
          </w:rPr>
          <w:delText>5.11.1. Uniaxial Active Contraction</w:delText>
        </w:r>
        <w:r w:rsidDel="00AE264D">
          <w:rPr>
            <w:noProof/>
          </w:rPr>
          <w:tab/>
        </w:r>
        <w:r w:rsidR="005F21BF" w:rsidDel="00AE264D">
          <w:rPr>
            <w:noProof/>
          </w:rPr>
          <w:delText>96</w:delText>
        </w:r>
      </w:del>
    </w:p>
    <w:p w14:paraId="76705E47" w14:textId="77777777" w:rsidR="00153956" w:rsidDel="00AE264D" w:rsidRDefault="00153956">
      <w:pPr>
        <w:pStyle w:val="TOC3"/>
        <w:tabs>
          <w:tab w:val="right" w:leader="dot" w:pos="9350"/>
        </w:tabs>
        <w:rPr>
          <w:del w:id="678" w:author="Gerard" w:date="2015-08-07T21:36:00Z"/>
          <w:rFonts w:asciiTheme="minorHAnsi" w:eastAsiaTheme="minorEastAsia" w:hAnsiTheme="minorHAnsi" w:cstheme="minorBidi"/>
          <w:noProof/>
          <w:lang w:eastAsia="ja-JP"/>
        </w:rPr>
      </w:pPr>
      <w:del w:id="679" w:author="Gerard" w:date="2015-08-07T21:36:00Z">
        <w:r w:rsidDel="00AE264D">
          <w:rPr>
            <w:noProof/>
          </w:rPr>
          <w:delText>5.11.2. Transversely Isotropic Active Contraction</w:delText>
        </w:r>
        <w:r w:rsidDel="00AE264D">
          <w:rPr>
            <w:noProof/>
          </w:rPr>
          <w:tab/>
        </w:r>
        <w:r w:rsidR="005F21BF" w:rsidDel="00AE264D">
          <w:rPr>
            <w:noProof/>
          </w:rPr>
          <w:delText>96</w:delText>
        </w:r>
      </w:del>
    </w:p>
    <w:p w14:paraId="4FDDB59D" w14:textId="77777777" w:rsidR="00153956" w:rsidDel="00AE264D" w:rsidRDefault="00153956">
      <w:pPr>
        <w:pStyle w:val="TOC3"/>
        <w:tabs>
          <w:tab w:val="right" w:leader="dot" w:pos="9350"/>
        </w:tabs>
        <w:rPr>
          <w:del w:id="680" w:author="Gerard" w:date="2015-08-07T21:36:00Z"/>
          <w:rFonts w:asciiTheme="minorHAnsi" w:eastAsiaTheme="minorEastAsia" w:hAnsiTheme="minorHAnsi" w:cstheme="minorBidi"/>
          <w:noProof/>
          <w:lang w:eastAsia="ja-JP"/>
        </w:rPr>
      </w:pPr>
      <w:del w:id="681" w:author="Gerard" w:date="2015-08-07T21:36:00Z">
        <w:r w:rsidDel="00AE264D">
          <w:rPr>
            <w:noProof/>
          </w:rPr>
          <w:delText>5.11.3. Isotropic Active Contraction</w:delText>
        </w:r>
        <w:r w:rsidDel="00AE264D">
          <w:rPr>
            <w:noProof/>
          </w:rPr>
          <w:tab/>
        </w:r>
        <w:r w:rsidR="005F21BF" w:rsidDel="00AE264D">
          <w:rPr>
            <w:noProof/>
          </w:rPr>
          <w:delText>96</w:delText>
        </w:r>
      </w:del>
    </w:p>
    <w:p w14:paraId="078D3090" w14:textId="77777777" w:rsidR="00153956" w:rsidDel="00AE264D" w:rsidRDefault="00153956">
      <w:pPr>
        <w:pStyle w:val="TOC2"/>
        <w:tabs>
          <w:tab w:val="right" w:leader="dot" w:pos="9350"/>
        </w:tabs>
        <w:rPr>
          <w:del w:id="682" w:author="Gerard" w:date="2015-08-07T21:36:00Z"/>
          <w:rFonts w:asciiTheme="minorHAnsi" w:eastAsiaTheme="minorEastAsia" w:hAnsiTheme="minorHAnsi" w:cstheme="minorBidi"/>
          <w:noProof/>
          <w:lang w:eastAsia="ja-JP"/>
        </w:rPr>
      </w:pPr>
      <w:del w:id="683" w:author="Gerard" w:date="2015-08-07T21:36:00Z">
        <w:r w:rsidDel="00AE264D">
          <w:rPr>
            <w:noProof/>
          </w:rPr>
          <w:delText>5.12. Chemical Reaction Production Rate</w:delText>
        </w:r>
        <w:r w:rsidDel="00AE264D">
          <w:rPr>
            <w:noProof/>
          </w:rPr>
          <w:tab/>
        </w:r>
        <w:r w:rsidR="005F21BF" w:rsidDel="00AE264D">
          <w:rPr>
            <w:noProof/>
          </w:rPr>
          <w:delText>97</w:delText>
        </w:r>
      </w:del>
    </w:p>
    <w:p w14:paraId="4E8CC6B3" w14:textId="77777777" w:rsidR="00153956" w:rsidDel="00AE264D" w:rsidRDefault="00153956">
      <w:pPr>
        <w:pStyle w:val="TOC3"/>
        <w:tabs>
          <w:tab w:val="right" w:leader="dot" w:pos="9350"/>
        </w:tabs>
        <w:rPr>
          <w:del w:id="684" w:author="Gerard" w:date="2015-08-07T21:36:00Z"/>
          <w:rFonts w:asciiTheme="minorHAnsi" w:eastAsiaTheme="minorEastAsia" w:hAnsiTheme="minorHAnsi" w:cstheme="minorBidi"/>
          <w:noProof/>
          <w:lang w:eastAsia="ja-JP"/>
        </w:rPr>
      </w:pPr>
      <w:del w:id="685" w:author="Gerard" w:date="2015-08-07T21:36:00Z">
        <w:r w:rsidDel="00AE264D">
          <w:rPr>
            <w:noProof/>
          </w:rPr>
          <w:delText>5.12.1. Mass Action Forward</w:delText>
        </w:r>
        <w:r w:rsidDel="00AE264D">
          <w:rPr>
            <w:noProof/>
          </w:rPr>
          <w:tab/>
        </w:r>
        <w:r w:rsidR="005F21BF" w:rsidDel="00AE264D">
          <w:rPr>
            <w:noProof/>
          </w:rPr>
          <w:delText>97</w:delText>
        </w:r>
      </w:del>
    </w:p>
    <w:p w14:paraId="09AF9853" w14:textId="77777777" w:rsidR="00153956" w:rsidDel="00AE264D" w:rsidRDefault="00153956">
      <w:pPr>
        <w:pStyle w:val="TOC3"/>
        <w:tabs>
          <w:tab w:val="right" w:leader="dot" w:pos="9350"/>
        </w:tabs>
        <w:rPr>
          <w:del w:id="686" w:author="Gerard" w:date="2015-08-07T21:36:00Z"/>
          <w:rFonts w:asciiTheme="minorHAnsi" w:eastAsiaTheme="minorEastAsia" w:hAnsiTheme="minorHAnsi" w:cstheme="minorBidi"/>
          <w:noProof/>
          <w:lang w:eastAsia="ja-JP"/>
        </w:rPr>
      </w:pPr>
      <w:del w:id="687" w:author="Gerard" w:date="2015-08-07T21:36:00Z">
        <w:r w:rsidDel="00AE264D">
          <w:rPr>
            <w:noProof/>
          </w:rPr>
          <w:delText>5.12.2. Mass Action Reversible</w:delText>
        </w:r>
        <w:r w:rsidDel="00AE264D">
          <w:rPr>
            <w:noProof/>
          </w:rPr>
          <w:tab/>
        </w:r>
        <w:r w:rsidR="005F21BF" w:rsidDel="00AE264D">
          <w:rPr>
            <w:noProof/>
          </w:rPr>
          <w:delText>97</w:delText>
        </w:r>
      </w:del>
    </w:p>
    <w:p w14:paraId="30734CB8" w14:textId="77777777" w:rsidR="00153956" w:rsidDel="00AE264D" w:rsidRDefault="00153956">
      <w:pPr>
        <w:pStyle w:val="TOC3"/>
        <w:tabs>
          <w:tab w:val="right" w:leader="dot" w:pos="9350"/>
        </w:tabs>
        <w:rPr>
          <w:del w:id="688" w:author="Gerard" w:date="2015-08-07T21:36:00Z"/>
          <w:rFonts w:asciiTheme="minorHAnsi" w:eastAsiaTheme="minorEastAsia" w:hAnsiTheme="minorHAnsi" w:cstheme="minorBidi"/>
          <w:noProof/>
          <w:lang w:eastAsia="ja-JP"/>
        </w:rPr>
      </w:pPr>
      <w:del w:id="689" w:author="Gerard" w:date="2015-08-07T21:36:00Z">
        <w:r w:rsidDel="00AE264D">
          <w:rPr>
            <w:noProof/>
          </w:rPr>
          <w:delText>5.12.3. Michaelis-Menten</w:delText>
        </w:r>
        <w:r w:rsidDel="00AE264D">
          <w:rPr>
            <w:noProof/>
          </w:rPr>
          <w:tab/>
        </w:r>
        <w:r w:rsidR="005F21BF" w:rsidDel="00AE264D">
          <w:rPr>
            <w:noProof/>
          </w:rPr>
          <w:delText>97</w:delText>
        </w:r>
      </w:del>
    </w:p>
    <w:p w14:paraId="5252FAE5" w14:textId="77777777" w:rsidR="00153956" w:rsidDel="00AE264D" w:rsidRDefault="00153956">
      <w:pPr>
        <w:pStyle w:val="TOC2"/>
        <w:tabs>
          <w:tab w:val="right" w:leader="dot" w:pos="9350"/>
        </w:tabs>
        <w:rPr>
          <w:del w:id="690" w:author="Gerard" w:date="2015-08-07T21:36:00Z"/>
          <w:rFonts w:asciiTheme="minorHAnsi" w:eastAsiaTheme="minorEastAsia" w:hAnsiTheme="minorHAnsi" w:cstheme="minorBidi"/>
          <w:noProof/>
          <w:lang w:eastAsia="ja-JP"/>
        </w:rPr>
      </w:pPr>
      <w:del w:id="691" w:author="Gerard" w:date="2015-08-07T21:36:00Z">
        <w:r w:rsidDel="00AE264D">
          <w:rPr>
            <w:noProof/>
          </w:rPr>
          <w:delText>5.13. Specific Reaction Rate</w:delText>
        </w:r>
        <w:r w:rsidDel="00AE264D">
          <w:rPr>
            <w:noProof/>
          </w:rPr>
          <w:tab/>
        </w:r>
        <w:r w:rsidR="005F21BF" w:rsidDel="00AE264D">
          <w:rPr>
            <w:noProof/>
          </w:rPr>
          <w:delText>98</w:delText>
        </w:r>
      </w:del>
    </w:p>
    <w:p w14:paraId="54700B0B" w14:textId="77777777" w:rsidR="00153956" w:rsidDel="00AE264D" w:rsidRDefault="00153956">
      <w:pPr>
        <w:pStyle w:val="TOC3"/>
        <w:tabs>
          <w:tab w:val="right" w:leader="dot" w:pos="9350"/>
        </w:tabs>
        <w:rPr>
          <w:del w:id="692" w:author="Gerard" w:date="2015-08-07T21:36:00Z"/>
          <w:rFonts w:asciiTheme="minorHAnsi" w:eastAsiaTheme="minorEastAsia" w:hAnsiTheme="minorHAnsi" w:cstheme="minorBidi"/>
          <w:noProof/>
          <w:lang w:eastAsia="ja-JP"/>
        </w:rPr>
      </w:pPr>
      <w:del w:id="693" w:author="Gerard" w:date="2015-08-07T21:36:00Z">
        <w:r w:rsidDel="00AE264D">
          <w:rPr>
            <w:noProof/>
          </w:rPr>
          <w:delText>5.13.1. Constant Specific Reaction Rate</w:delText>
        </w:r>
        <w:r w:rsidDel="00AE264D">
          <w:rPr>
            <w:noProof/>
          </w:rPr>
          <w:tab/>
        </w:r>
        <w:r w:rsidR="005F21BF" w:rsidDel="00AE264D">
          <w:rPr>
            <w:noProof/>
          </w:rPr>
          <w:delText>98</w:delText>
        </w:r>
      </w:del>
    </w:p>
    <w:p w14:paraId="69647564" w14:textId="77777777" w:rsidR="00153956" w:rsidDel="00AE264D" w:rsidRDefault="00153956">
      <w:pPr>
        <w:pStyle w:val="TOC3"/>
        <w:tabs>
          <w:tab w:val="right" w:leader="dot" w:pos="9350"/>
        </w:tabs>
        <w:rPr>
          <w:del w:id="694" w:author="Gerard" w:date="2015-08-07T21:36:00Z"/>
          <w:rFonts w:asciiTheme="minorHAnsi" w:eastAsiaTheme="minorEastAsia" w:hAnsiTheme="minorHAnsi" w:cstheme="minorBidi"/>
          <w:noProof/>
          <w:lang w:eastAsia="ja-JP"/>
        </w:rPr>
      </w:pPr>
      <w:del w:id="695" w:author="Gerard" w:date="2015-08-07T21:36:00Z">
        <w:r w:rsidDel="00AE264D">
          <w:rPr>
            <w:noProof/>
          </w:rPr>
          <w:delText>5.13.2. Huiskes Remodeling</w:delText>
        </w:r>
        <w:r w:rsidDel="00AE264D">
          <w:rPr>
            <w:noProof/>
          </w:rPr>
          <w:tab/>
        </w:r>
        <w:r w:rsidR="005F21BF" w:rsidDel="00AE264D">
          <w:rPr>
            <w:noProof/>
          </w:rPr>
          <w:delText>98</w:delText>
        </w:r>
      </w:del>
    </w:p>
    <w:p w14:paraId="4DF879B5" w14:textId="77777777" w:rsidR="00153956" w:rsidDel="00AE264D" w:rsidRDefault="00153956">
      <w:pPr>
        <w:pStyle w:val="TOC1"/>
        <w:rPr>
          <w:del w:id="696" w:author="Gerard" w:date="2015-08-07T21:36:00Z"/>
          <w:rFonts w:asciiTheme="minorHAnsi" w:eastAsiaTheme="minorEastAsia" w:hAnsiTheme="minorHAnsi" w:cstheme="minorBidi"/>
          <w:b w:val="0"/>
          <w:lang w:eastAsia="ja-JP"/>
        </w:rPr>
      </w:pPr>
      <w:del w:id="697" w:author="Gerard" w:date="2015-08-07T21:36:00Z">
        <w:r w:rsidDel="00AE264D">
          <w:delText>Chapter 6. Contact and Coupling</w:delText>
        </w:r>
        <w:r w:rsidDel="00AE264D">
          <w:tab/>
        </w:r>
        <w:r w:rsidR="005F21BF" w:rsidDel="00AE264D">
          <w:delText>99</w:delText>
        </w:r>
      </w:del>
    </w:p>
    <w:p w14:paraId="506202AC" w14:textId="77777777" w:rsidR="00153956" w:rsidDel="00AE264D" w:rsidRDefault="00153956">
      <w:pPr>
        <w:pStyle w:val="TOC2"/>
        <w:tabs>
          <w:tab w:val="right" w:leader="dot" w:pos="9350"/>
        </w:tabs>
        <w:rPr>
          <w:del w:id="698" w:author="Gerard" w:date="2015-08-07T21:36:00Z"/>
          <w:rFonts w:asciiTheme="minorHAnsi" w:eastAsiaTheme="minorEastAsia" w:hAnsiTheme="minorHAnsi" w:cstheme="minorBidi"/>
          <w:noProof/>
          <w:lang w:eastAsia="ja-JP"/>
        </w:rPr>
      </w:pPr>
      <w:del w:id="699" w:author="Gerard" w:date="2015-08-07T21:36:00Z">
        <w:r w:rsidDel="00AE264D">
          <w:rPr>
            <w:noProof/>
          </w:rPr>
          <w:delText>6.1. Rigid-Deformable Coupling</w:delText>
        </w:r>
        <w:r w:rsidDel="00AE264D">
          <w:rPr>
            <w:noProof/>
          </w:rPr>
          <w:tab/>
        </w:r>
        <w:r w:rsidR="005F21BF" w:rsidDel="00AE264D">
          <w:rPr>
            <w:noProof/>
          </w:rPr>
          <w:delText>99</w:delText>
        </w:r>
      </w:del>
    </w:p>
    <w:p w14:paraId="5B0D6C3B" w14:textId="77777777" w:rsidR="00153956" w:rsidDel="00AE264D" w:rsidRDefault="00153956">
      <w:pPr>
        <w:pStyle w:val="TOC3"/>
        <w:tabs>
          <w:tab w:val="right" w:leader="dot" w:pos="9350"/>
        </w:tabs>
        <w:rPr>
          <w:del w:id="700" w:author="Gerard" w:date="2015-08-07T21:36:00Z"/>
          <w:rFonts w:asciiTheme="minorHAnsi" w:eastAsiaTheme="minorEastAsia" w:hAnsiTheme="minorHAnsi" w:cstheme="minorBidi"/>
          <w:noProof/>
          <w:lang w:eastAsia="ja-JP"/>
        </w:rPr>
      </w:pPr>
      <w:del w:id="701" w:author="Gerard" w:date="2015-08-07T21:36:00Z">
        <w:r w:rsidDel="00AE264D">
          <w:rPr>
            <w:noProof/>
          </w:rPr>
          <w:delText>6.1.1. Kinematics</w:delText>
        </w:r>
        <w:r w:rsidDel="00AE264D">
          <w:rPr>
            <w:noProof/>
          </w:rPr>
          <w:tab/>
        </w:r>
        <w:r w:rsidR="005F21BF" w:rsidDel="00AE264D">
          <w:rPr>
            <w:noProof/>
          </w:rPr>
          <w:delText>99</w:delText>
        </w:r>
      </w:del>
    </w:p>
    <w:p w14:paraId="2CFDF4EB" w14:textId="77777777" w:rsidR="00153956" w:rsidDel="00AE264D" w:rsidRDefault="00153956">
      <w:pPr>
        <w:pStyle w:val="TOC3"/>
        <w:tabs>
          <w:tab w:val="right" w:leader="dot" w:pos="9350"/>
        </w:tabs>
        <w:rPr>
          <w:del w:id="702" w:author="Gerard" w:date="2015-08-07T21:36:00Z"/>
          <w:rFonts w:asciiTheme="minorHAnsi" w:eastAsiaTheme="minorEastAsia" w:hAnsiTheme="minorHAnsi" w:cstheme="minorBidi"/>
          <w:noProof/>
          <w:lang w:eastAsia="ja-JP"/>
        </w:rPr>
      </w:pPr>
      <w:del w:id="703" w:author="Gerard" w:date="2015-08-07T21:36:00Z">
        <w:r w:rsidDel="00AE264D">
          <w:rPr>
            <w:noProof/>
          </w:rPr>
          <w:delText>6.1.2. A single rigid body</w:delText>
        </w:r>
        <w:r w:rsidDel="00AE264D">
          <w:rPr>
            <w:noProof/>
          </w:rPr>
          <w:tab/>
        </w:r>
        <w:r w:rsidR="005F21BF" w:rsidDel="00AE264D">
          <w:rPr>
            <w:noProof/>
          </w:rPr>
          <w:delText>100</w:delText>
        </w:r>
      </w:del>
    </w:p>
    <w:p w14:paraId="25A99AEA" w14:textId="77777777" w:rsidR="00153956" w:rsidDel="00AE264D" w:rsidRDefault="00153956">
      <w:pPr>
        <w:pStyle w:val="TOC3"/>
        <w:tabs>
          <w:tab w:val="right" w:leader="dot" w:pos="9350"/>
        </w:tabs>
        <w:rPr>
          <w:del w:id="704" w:author="Gerard" w:date="2015-08-07T21:36:00Z"/>
          <w:rFonts w:asciiTheme="minorHAnsi" w:eastAsiaTheme="minorEastAsia" w:hAnsiTheme="minorHAnsi" w:cstheme="minorBidi"/>
          <w:noProof/>
          <w:lang w:eastAsia="ja-JP"/>
        </w:rPr>
      </w:pPr>
      <w:del w:id="705" w:author="Gerard" w:date="2015-08-07T21:36:00Z">
        <w:r w:rsidDel="00AE264D">
          <w:rPr>
            <w:noProof/>
          </w:rPr>
          <w:delText>6.1.3. Multiple Rigid Bodies</w:delText>
        </w:r>
        <w:r w:rsidDel="00AE264D">
          <w:rPr>
            <w:noProof/>
          </w:rPr>
          <w:tab/>
        </w:r>
        <w:r w:rsidR="005F21BF" w:rsidDel="00AE264D">
          <w:rPr>
            <w:noProof/>
          </w:rPr>
          <w:delText>101</w:delText>
        </w:r>
      </w:del>
    </w:p>
    <w:p w14:paraId="76A8B7AE" w14:textId="77777777" w:rsidR="00153956" w:rsidDel="00AE264D" w:rsidRDefault="00153956">
      <w:pPr>
        <w:pStyle w:val="TOC2"/>
        <w:tabs>
          <w:tab w:val="right" w:leader="dot" w:pos="9350"/>
        </w:tabs>
        <w:rPr>
          <w:del w:id="706" w:author="Gerard" w:date="2015-08-07T21:36:00Z"/>
          <w:rFonts w:asciiTheme="minorHAnsi" w:eastAsiaTheme="minorEastAsia" w:hAnsiTheme="minorHAnsi" w:cstheme="minorBidi"/>
          <w:noProof/>
          <w:lang w:eastAsia="ja-JP"/>
        </w:rPr>
      </w:pPr>
      <w:del w:id="707" w:author="Gerard" w:date="2015-08-07T21:36:00Z">
        <w:r w:rsidDel="00AE264D">
          <w:rPr>
            <w:noProof/>
          </w:rPr>
          <w:delText>6.2. Rigid Joints</w:delText>
        </w:r>
        <w:r w:rsidDel="00AE264D">
          <w:rPr>
            <w:noProof/>
          </w:rPr>
          <w:tab/>
        </w:r>
        <w:r w:rsidR="005F21BF" w:rsidDel="00AE264D">
          <w:rPr>
            <w:noProof/>
          </w:rPr>
          <w:delText>102</w:delText>
        </w:r>
      </w:del>
    </w:p>
    <w:p w14:paraId="419B82A6" w14:textId="77777777" w:rsidR="00153956" w:rsidDel="00AE264D" w:rsidRDefault="00153956">
      <w:pPr>
        <w:pStyle w:val="TOC2"/>
        <w:tabs>
          <w:tab w:val="right" w:leader="dot" w:pos="9350"/>
        </w:tabs>
        <w:rPr>
          <w:del w:id="708" w:author="Gerard" w:date="2015-08-07T21:36:00Z"/>
          <w:rFonts w:asciiTheme="minorHAnsi" w:eastAsiaTheme="minorEastAsia" w:hAnsiTheme="minorHAnsi" w:cstheme="minorBidi"/>
          <w:noProof/>
          <w:lang w:eastAsia="ja-JP"/>
        </w:rPr>
      </w:pPr>
      <w:del w:id="709" w:author="Gerard" w:date="2015-08-07T21:36:00Z">
        <w:r w:rsidDel="00AE264D">
          <w:rPr>
            <w:noProof/>
          </w:rPr>
          <w:delText>6.3. Sliding Interfaces</w:delText>
        </w:r>
        <w:r w:rsidDel="00AE264D">
          <w:rPr>
            <w:noProof/>
          </w:rPr>
          <w:tab/>
        </w:r>
        <w:r w:rsidR="005F21BF" w:rsidDel="00AE264D">
          <w:rPr>
            <w:noProof/>
          </w:rPr>
          <w:delText>103</w:delText>
        </w:r>
      </w:del>
    </w:p>
    <w:p w14:paraId="05EFFEA3" w14:textId="77777777" w:rsidR="00153956" w:rsidDel="00AE264D" w:rsidRDefault="00153956">
      <w:pPr>
        <w:pStyle w:val="TOC3"/>
        <w:tabs>
          <w:tab w:val="right" w:leader="dot" w:pos="9350"/>
        </w:tabs>
        <w:rPr>
          <w:del w:id="710" w:author="Gerard" w:date="2015-08-07T21:36:00Z"/>
          <w:rFonts w:asciiTheme="minorHAnsi" w:eastAsiaTheme="minorEastAsia" w:hAnsiTheme="minorHAnsi" w:cstheme="minorBidi"/>
          <w:noProof/>
          <w:lang w:eastAsia="ja-JP"/>
        </w:rPr>
      </w:pPr>
      <w:del w:id="711" w:author="Gerard" w:date="2015-08-07T21:36:00Z">
        <w:r w:rsidDel="00AE264D">
          <w:rPr>
            <w:noProof/>
          </w:rPr>
          <w:delText>6.3.1. Contact Kinematics</w:delText>
        </w:r>
        <w:r w:rsidDel="00AE264D">
          <w:rPr>
            <w:noProof/>
          </w:rPr>
          <w:tab/>
        </w:r>
        <w:r w:rsidR="005F21BF" w:rsidDel="00AE264D">
          <w:rPr>
            <w:noProof/>
          </w:rPr>
          <w:delText>103</w:delText>
        </w:r>
      </w:del>
    </w:p>
    <w:p w14:paraId="63086F01" w14:textId="77777777" w:rsidR="00153956" w:rsidDel="00AE264D" w:rsidRDefault="00153956">
      <w:pPr>
        <w:pStyle w:val="TOC3"/>
        <w:tabs>
          <w:tab w:val="right" w:leader="dot" w:pos="9350"/>
        </w:tabs>
        <w:rPr>
          <w:del w:id="712" w:author="Gerard" w:date="2015-08-07T21:36:00Z"/>
          <w:rFonts w:asciiTheme="minorHAnsi" w:eastAsiaTheme="minorEastAsia" w:hAnsiTheme="minorHAnsi" w:cstheme="minorBidi"/>
          <w:noProof/>
          <w:lang w:eastAsia="ja-JP"/>
        </w:rPr>
      </w:pPr>
      <w:del w:id="713" w:author="Gerard" w:date="2015-08-07T21:36:00Z">
        <w:r w:rsidDel="00AE264D">
          <w:rPr>
            <w:noProof/>
          </w:rPr>
          <w:delText>6.3.2. Weak Form of Two Body Contact</w:delText>
        </w:r>
        <w:r w:rsidDel="00AE264D">
          <w:rPr>
            <w:noProof/>
          </w:rPr>
          <w:tab/>
        </w:r>
        <w:r w:rsidR="005F21BF" w:rsidDel="00AE264D">
          <w:rPr>
            <w:noProof/>
          </w:rPr>
          <w:delText>105</w:delText>
        </w:r>
      </w:del>
    </w:p>
    <w:p w14:paraId="5597779E" w14:textId="77777777" w:rsidR="00153956" w:rsidDel="00AE264D" w:rsidRDefault="00153956">
      <w:pPr>
        <w:pStyle w:val="TOC3"/>
        <w:tabs>
          <w:tab w:val="right" w:leader="dot" w:pos="9350"/>
        </w:tabs>
        <w:rPr>
          <w:del w:id="714" w:author="Gerard" w:date="2015-08-07T21:36:00Z"/>
          <w:rFonts w:asciiTheme="minorHAnsi" w:eastAsiaTheme="minorEastAsia" w:hAnsiTheme="minorHAnsi" w:cstheme="minorBidi"/>
          <w:noProof/>
          <w:lang w:eastAsia="ja-JP"/>
        </w:rPr>
      </w:pPr>
      <w:del w:id="715" w:author="Gerard" w:date="2015-08-07T21:36:00Z">
        <w:r w:rsidDel="00AE264D">
          <w:rPr>
            <w:noProof/>
          </w:rPr>
          <w:delText>6.3.3. Linearization of the Contact Integral</w:delText>
        </w:r>
        <w:r w:rsidDel="00AE264D">
          <w:rPr>
            <w:noProof/>
          </w:rPr>
          <w:tab/>
        </w:r>
        <w:r w:rsidR="005F21BF" w:rsidDel="00AE264D">
          <w:rPr>
            <w:noProof/>
          </w:rPr>
          <w:delText>106</w:delText>
        </w:r>
      </w:del>
    </w:p>
    <w:p w14:paraId="2ED4C4B6" w14:textId="77777777" w:rsidR="00153956" w:rsidDel="00AE264D" w:rsidRDefault="00153956">
      <w:pPr>
        <w:pStyle w:val="TOC3"/>
        <w:tabs>
          <w:tab w:val="right" w:leader="dot" w:pos="9350"/>
        </w:tabs>
        <w:rPr>
          <w:del w:id="716" w:author="Gerard" w:date="2015-08-07T21:36:00Z"/>
          <w:rFonts w:asciiTheme="minorHAnsi" w:eastAsiaTheme="minorEastAsia" w:hAnsiTheme="minorHAnsi" w:cstheme="minorBidi"/>
          <w:noProof/>
          <w:lang w:eastAsia="ja-JP"/>
        </w:rPr>
      </w:pPr>
      <w:del w:id="717" w:author="Gerard" w:date="2015-08-07T21:36:00Z">
        <w:r w:rsidDel="00AE264D">
          <w:rPr>
            <w:noProof/>
          </w:rPr>
          <w:delText>6.3.4. Discretization of the Contact Integral</w:delText>
        </w:r>
        <w:r w:rsidDel="00AE264D">
          <w:rPr>
            <w:noProof/>
          </w:rPr>
          <w:tab/>
        </w:r>
        <w:r w:rsidR="005F21BF" w:rsidDel="00AE264D">
          <w:rPr>
            <w:noProof/>
          </w:rPr>
          <w:delText>106</w:delText>
        </w:r>
      </w:del>
    </w:p>
    <w:p w14:paraId="338B4B91" w14:textId="77777777" w:rsidR="00153956" w:rsidDel="00AE264D" w:rsidRDefault="00153956">
      <w:pPr>
        <w:pStyle w:val="TOC3"/>
        <w:tabs>
          <w:tab w:val="right" w:leader="dot" w:pos="9350"/>
        </w:tabs>
        <w:rPr>
          <w:del w:id="718" w:author="Gerard" w:date="2015-08-07T21:36:00Z"/>
          <w:rFonts w:asciiTheme="minorHAnsi" w:eastAsiaTheme="minorEastAsia" w:hAnsiTheme="minorHAnsi" w:cstheme="minorBidi"/>
          <w:noProof/>
          <w:lang w:eastAsia="ja-JP"/>
        </w:rPr>
      </w:pPr>
      <w:del w:id="719" w:author="Gerard" w:date="2015-08-07T21:36:00Z">
        <w:r w:rsidDel="00AE264D">
          <w:rPr>
            <w:noProof/>
          </w:rPr>
          <w:delText>6.3.5. Discretization of the Contact Stiffness</w:delText>
        </w:r>
        <w:r w:rsidDel="00AE264D">
          <w:rPr>
            <w:noProof/>
          </w:rPr>
          <w:tab/>
        </w:r>
        <w:r w:rsidR="005F21BF" w:rsidDel="00AE264D">
          <w:rPr>
            <w:noProof/>
          </w:rPr>
          <w:delText>107</w:delText>
        </w:r>
      </w:del>
    </w:p>
    <w:p w14:paraId="01DEBE2A" w14:textId="77777777" w:rsidR="00153956" w:rsidDel="00AE264D" w:rsidRDefault="00153956">
      <w:pPr>
        <w:pStyle w:val="TOC3"/>
        <w:tabs>
          <w:tab w:val="right" w:leader="dot" w:pos="9350"/>
        </w:tabs>
        <w:rPr>
          <w:del w:id="720" w:author="Gerard" w:date="2015-08-07T21:36:00Z"/>
          <w:rFonts w:asciiTheme="minorHAnsi" w:eastAsiaTheme="minorEastAsia" w:hAnsiTheme="minorHAnsi" w:cstheme="minorBidi"/>
          <w:noProof/>
          <w:lang w:eastAsia="ja-JP"/>
        </w:rPr>
      </w:pPr>
      <w:del w:id="721" w:author="Gerard" w:date="2015-08-07T21:36:00Z">
        <w:r w:rsidDel="00AE264D">
          <w:rPr>
            <w:noProof/>
          </w:rPr>
          <w:delText>6.3.6. Augmented Lagrangian Method</w:delText>
        </w:r>
        <w:r w:rsidDel="00AE264D">
          <w:rPr>
            <w:noProof/>
          </w:rPr>
          <w:tab/>
        </w:r>
        <w:r w:rsidR="005F21BF" w:rsidDel="00AE264D">
          <w:rPr>
            <w:noProof/>
          </w:rPr>
          <w:delText>108</w:delText>
        </w:r>
      </w:del>
    </w:p>
    <w:p w14:paraId="5932057B" w14:textId="77777777" w:rsidR="00153956" w:rsidDel="00AE264D" w:rsidRDefault="00153956">
      <w:pPr>
        <w:pStyle w:val="TOC3"/>
        <w:tabs>
          <w:tab w:val="right" w:leader="dot" w:pos="9350"/>
        </w:tabs>
        <w:rPr>
          <w:del w:id="722" w:author="Gerard" w:date="2015-08-07T21:36:00Z"/>
          <w:rFonts w:asciiTheme="minorHAnsi" w:eastAsiaTheme="minorEastAsia" w:hAnsiTheme="minorHAnsi" w:cstheme="minorBidi"/>
          <w:noProof/>
          <w:lang w:eastAsia="ja-JP"/>
        </w:rPr>
      </w:pPr>
      <w:del w:id="723" w:author="Gerard" w:date="2015-08-07T21:36:00Z">
        <w:r w:rsidDel="00AE264D">
          <w:rPr>
            <w:noProof/>
          </w:rPr>
          <w:delText>6.3.7. Automatic Penalty Calculation</w:delText>
        </w:r>
        <w:r w:rsidDel="00AE264D">
          <w:rPr>
            <w:noProof/>
          </w:rPr>
          <w:tab/>
        </w:r>
        <w:r w:rsidR="005F21BF" w:rsidDel="00AE264D">
          <w:rPr>
            <w:noProof/>
          </w:rPr>
          <w:delText>109</w:delText>
        </w:r>
      </w:del>
    </w:p>
    <w:p w14:paraId="6F0930AD" w14:textId="77777777" w:rsidR="00153956" w:rsidDel="00AE264D" w:rsidRDefault="00153956">
      <w:pPr>
        <w:pStyle w:val="TOC3"/>
        <w:tabs>
          <w:tab w:val="right" w:leader="dot" w:pos="9350"/>
        </w:tabs>
        <w:rPr>
          <w:del w:id="724" w:author="Gerard" w:date="2015-08-07T21:36:00Z"/>
          <w:rFonts w:asciiTheme="minorHAnsi" w:eastAsiaTheme="minorEastAsia" w:hAnsiTheme="minorHAnsi" w:cstheme="minorBidi"/>
          <w:noProof/>
          <w:lang w:eastAsia="ja-JP"/>
        </w:rPr>
      </w:pPr>
      <w:del w:id="725" w:author="Gerard" w:date="2015-08-07T21:36:00Z">
        <w:r w:rsidDel="00AE264D">
          <w:rPr>
            <w:noProof/>
          </w:rPr>
          <w:delText>6.3.8. Alternative Formulations</w:delText>
        </w:r>
        <w:r w:rsidDel="00AE264D">
          <w:rPr>
            <w:noProof/>
          </w:rPr>
          <w:tab/>
        </w:r>
        <w:r w:rsidR="005F21BF" w:rsidDel="00AE264D">
          <w:rPr>
            <w:noProof/>
          </w:rPr>
          <w:delText>109</w:delText>
        </w:r>
      </w:del>
    </w:p>
    <w:p w14:paraId="4E9D4A64" w14:textId="77777777" w:rsidR="00153956" w:rsidDel="00AE264D" w:rsidRDefault="00153956">
      <w:pPr>
        <w:pStyle w:val="TOC2"/>
        <w:tabs>
          <w:tab w:val="right" w:leader="dot" w:pos="9350"/>
        </w:tabs>
        <w:rPr>
          <w:del w:id="726" w:author="Gerard" w:date="2015-08-07T21:36:00Z"/>
          <w:rFonts w:asciiTheme="minorHAnsi" w:eastAsiaTheme="minorEastAsia" w:hAnsiTheme="minorHAnsi" w:cstheme="minorBidi"/>
          <w:noProof/>
          <w:lang w:eastAsia="ja-JP"/>
        </w:rPr>
      </w:pPr>
      <w:del w:id="727" w:author="Gerard" w:date="2015-08-07T21:36:00Z">
        <w:r w:rsidDel="00AE264D">
          <w:rPr>
            <w:noProof/>
          </w:rPr>
          <w:delText>6.4. Biphasic Contact</w:delText>
        </w:r>
        <w:r w:rsidDel="00AE264D">
          <w:rPr>
            <w:noProof/>
          </w:rPr>
          <w:tab/>
        </w:r>
        <w:r w:rsidR="005F21BF" w:rsidDel="00AE264D">
          <w:rPr>
            <w:noProof/>
          </w:rPr>
          <w:delText>111</w:delText>
        </w:r>
      </w:del>
    </w:p>
    <w:p w14:paraId="033BCDC0" w14:textId="77777777" w:rsidR="00153956" w:rsidDel="00AE264D" w:rsidRDefault="00153956">
      <w:pPr>
        <w:pStyle w:val="TOC3"/>
        <w:tabs>
          <w:tab w:val="right" w:leader="dot" w:pos="9350"/>
        </w:tabs>
        <w:rPr>
          <w:del w:id="728" w:author="Gerard" w:date="2015-08-07T21:36:00Z"/>
          <w:rFonts w:asciiTheme="minorHAnsi" w:eastAsiaTheme="minorEastAsia" w:hAnsiTheme="minorHAnsi" w:cstheme="minorBidi"/>
          <w:noProof/>
          <w:lang w:eastAsia="ja-JP"/>
        </w:rPr>
      </w:pPr>
      <w:del w:id="729" w:author="Gerard" w:date="2015-08-07T21:36:00Z">
        <w:r w:rsidDel="00AE264D">
          <w:rPr>
            <w:noProof/>
          </w:rPr>
          <w:delText>6.4.1. Contact Integral</w:delText>
        </w:r>
        <w:r w:rsidDel="00AE264D">
          <w:rPr>
            <w:noProof/>
          </w:rPr>
          <w:tab/>
        </w:r>
        <w:r w:rsidR="005F21BF" w:rsidDel="00AE264D">
          <w:rPr>
            <w:noProof/>
          </w:rPr>
          <w:delText>111</w:delText>
        </w:r>
      </w:del>
    </w:p>
    <w:p w14:paraId="2850F60D" w14:textId="77777777" w:rsidR="00153956" w:rsidDel="00AE264D" w:rsidRDefault="00153956">
      <w:pPr>
        <w:pStyle w:val="TOC3"/>
        <w:tabs>
          <w:tab w:val="right" w:leader="dot" w:pos="9350"/>
        </w:tabs>
        <w:rPr>
          <w:del w:id="730" w:author="Gerard" w:date="2015-08-07T21:36:00Z"/>
          <w:rFonts w:asciiTheme="minorHAnsi" w:eastAsiaTheme="minorEastAsia" w:hAnsiTheme="minorHAnsi" w:cstheme="minorBidi"/>
          <w:noProof/>
          <w:lang w:eastAsia="ja-JP"/>
        </w:rPr>
      </w:pPr>
      <w:del w:id="731" w:author="Gerard" w:date="2015-08-07T21:36:00Z">
        <w:r w:rsidDel="00AE264D">
          <w:rPr>
            <w:noProof/>
          </w:rPr>
          <w:delText>6.4.2. Gap Function</w:delText>
        </w:r>
        <w:r w:rsidDel="00AE264D">
          <w:rPr>
            <w:noProof/>
          </w:rPr>
          <w:tab/>
        </w:r>
        <w:r w:rsidR="005F21BF" w:rsidDel="00AE264D">
          <w:rPr>
            <w:noProof/>
          </w:rPr>
          <w:delText>111</w:delText>
        </w:r>
      </w:del>
    </w:p>
    <w:p w14:paraId="44FC0626" w14:textId="77777777" w:rsidR="00153956" w:rsidDel="00AE264D" w:rsidRDefault="00153956">
      <w:pPr>
        <w:pStyle w:val="TOC3"/>
        <w:tabs>
          <w:tab w:val="right" w:leader="dot" w:pos="9350"/>
        </w:tabs>
        <w:rPr>
          <w:del w:id="732" w:author="Gerard" w:date="2015-08-07T21:36:00Z"/>
          <w:rFonts w:asciiTheme="minorHAnsi" w:eastAsiaTheme="minorEastAsia" w:hAnsiTheme="minorHAnsi" w:cstheme="minorBidi"/>
          <w:noProof/>
          <w:lang w:eastAsia="ja-JP"/>
        </w:rPr>
      </w:pPr>
      <w:del w:id="733" w:author="Gerard" w:date="2015-08-07T21:36:00Z">
        <w:r w:rsidDel="00AE264D">
          <w:rPr>
            <w:noProof/>
          </w:rPr>
          <w:delText>6.4.3. Penalty Method</w:delText>
        </w:r>
        <w:r w:rsidDel="00AE264D">
          <w:rPr>
            <w:noProof/>
          </w:rPr>
          <w:tab/>
        </w:r>
        <w:r w:rsidR="005F21BF" w:rsidDel="00AE264D">
          <w:rPr>
            <w:noProof/>
          </w:rPr>
          <w:delText>112</w:delText>
        </w:r>
      </w:del>
    </w:p>
    <w:p w14:paraId="1384BDD8" w14:textId="77777777" w:rsidR="00153956" w:rsidDel="00AE264D" w:rsidRDefault="00153956">
      <w:pPr>
        <w:pStyle w:val="TOC3"/>
        <w:tabs>
          <w:tab w:val="right" w:leader="dot" w:pos="9350"/>
        </w:tabs>
        <w:rPr>
          <w:del w:id="734" w:author="Gerard" w:date="2015-08-07T21:36:00Z"/>
          <w:rFonts w:asciiTheme="minorHAnsi" w:eastAsiaTheme="minorEastAsia" w:hAnsiTheme="minorHAnsi" w:cstheme="minorBidi"/>
          <w:noProof/>
          <w:lang w:eastAsia="ja-JP"/>
        </w:rPr>
      </w:pPr>
      <w:del w:id="735" w:author="Gerard" w:date="2015-08-07T21:36:00Z">
        <w:r w:rsidDel="00AE264D">
          <w:rPr>
            <w:noProof/>
          </w:rPr>
          <w:delText>6.4.4. Discretization</w:delText>
        </w:r>
        <w:r w:rsidDel="00AE264D">
          <w:rPr>
            <w:noProof/>
          </w:rPr>
          <w:tab/>
        </w:r>
        <w:r w:rsidR="005F21BF" w:rsidDel="00AE264D">
          <w:rPr>
            <w:noProof/>
          </w:rPr>
          <w:delText>113</w:delText>
        </w:r>
      </w:del>
    </w:p>
    <w:p w14:paraId="6673B95E" w14:textId="77777777" w:rsidR="00153956" w:rsidDel="00AE264D" w:rsidRDefault="00153956">
      <w:pPr>
        <w:pStyle w:val="TOC2"/>
        <w:tabs>
          <w:tab w:val="right" w:leader="dot" w:pos="9350"/>
        </w:tabs>
        <w:rPr>
          <w:del w:id="736" w:author="Gerard" w:date="2015-08-07T21:36:00Z"/>
          <w:rFonts w:asciiTheme="minorHAnsi" w:eastAsiaTheme="minorEastAsia" w:hAnsiTheme="minorHAnsi" w:cstheme="minorBidi"/>
          <w:noProof/>
          <w:lang w:eastAsia="ja-JP"/>
        </w:rPr>
      </w:pPr>
      <w:del w:id="737" w:author="Gerard" w:date="2015-08-07T21:36:00Z">
        <w:r w:rsidDel="00AE264D">
          <w:rPr>
            <w:noProof/>
          </w:rPr>
          <w:delText>6.5. Biphasic-Solute Contact</w:delText>
        </w:r>
        <w:r w:rsidDel="00AE264D">
          <w:rPr>
            <w:noProof/>
          </w:rPr>
          <w:tab/>
        </w:r>
        <w:r w:rsidR="005F21BF" w:rsidDel="00AE264D">
          <w:rPr>
            <w:noProof/>
          </w:rPr>
          <w:delText>115</w:delText>
        </w:r>
      </w:del>
    </w:p>
    <w:p w14:paraId="009B4A4E" w14:textId="77777777" w:rsidR="00153956" w:rsidDel="00AE264D" w:rsidRDefault="00153956">
      <w:pPr>
        <w:pStyle w:val="TOC3"/>
        <w:tabs>
          <w:tab w:val="right" w:leader="dot" w:pos="9350"/>
        </w:tabs>
        <w:rPr>
          <w:del w:id="738" w:author="Gerard" w:date="2015-08-07T21:36:00Z"/>
          <w:rFonts w:asciiTheme="minorHAnsi" w:eastAsiaTheme="minorEastAsia" w:hAnsiTheme="minorHAnsi" w:cstheme="minorBidi"/>
          <w:noProof/>
          <w:lang w:eastAsia="ja-JP"/>
        </w:rPr>
      </w:pPr>
      <w:del w:id="739" w:author="Gerard" w:date="2015-08-07T21:36:00Z">
        <w:r w:rsidDel="00AE264D">
          <w:rPr>
            <w:noProof/>
          </w:rPr>
          <w:delText>6.5.1. Contact Integral</w:delText>
        </w:r>
        <w:r w:rsidDel="00AE264D">
          <w:rPr>
            <w:noProof/>
          </w:rPr>
          <w:tab/>
        </w:r>
        <w:r w:rsidR="005F21BF" w:rsidDel="00AE264D">
          <w:rPr>
            <w:noProof/>
          </w:rPr>
          <w:delText>115</w:delText>
        </w:r>
      </w:del>
    </w:p>
    <w:p w14:paraId="607E4F2D" w14:textId="77777777" w:rsidR="00153956" w:rsidDel="00AE264D" w:rsidRDefault="00153956">
      <w:pPr>
        <w:pStyle w:val="TOC3"/>
        <w:tabs>
          <w:tab w:val="right" w:leader="dot" w:pos="9350"/>
        </w:tabs>
        <w:rPr>
          <w:del w:id="740" w:author="Gerard" w:date="2015-08-07T21:36:00Z"/>
          <w:rFonts w:asciiTheme="minorHAnsi" w:eastAsiaTheme="minorEastAsia" w:hAnsiTheme="minorHAnsi" w:cstheme="minorBidi"/>
          <w:noProof/>
          <w:lang w:eastAsia="ja-JP"/>
        </w:rPr>
      </w:pPr>
      <w:del w:id="741" w:author="Gerard" w:date="2015-08-07T21:36:00Z">
        <w:r w:rsidDel="00AE264D">
          <w:rPr>
            <w:noProof/>
          </w:rPr>
          <w:delText>6.5.2. Gap Function</w:delText>
        </w:r>
        <w:r w:rsidDel="00AE264D">
          <w:rPr>
            <w:noProof/>
          </w:rPr>
          <w:tab/>
        </w:r>
        <w:r w:rsidR="005F21BF" w:rsidDel="00AE264D">
          <w:rPr>
            <w:noProof/>
          </w:rPr>
          <w:delText>116</w:delText>
        </w:r>
      </w:del>
    </w:p>
    <w:p w14:paraId="68B05E11" w14:textId="77777777" w:rsidR="00153956" w:rsidDel="00AE264D" w:rsidRDefault="00153956">
      <w:pPr>
        <w:pStyle w:val="TOC3"/>
        <w:tabs>
          <w:tab w:val="right" w:leader="dot" w:pos="9350"/>
        </w:tabs>
        <w:rPr>
          <w:del w:id="742" w:author="Gerard" w:date="2015-08-07T21:36:00Z"/>
          <w:rFonts w:asciiTheme="minorHAnsi" w:eastAsiaTheme="minorEastAsia" w:hAnsiTheme="minorHAnsi" w:cstheme="minorBidi"/>
          <w:noProof/>
          <w:lang w:eastAsia="ja-JP"/>
        </w:rPr>
      </w:pPr>
      <w:del w:id="743" w:author="Gerard" w:date="2015-08-07T21:36:00Z">
        <w:r w:rsidDel="00AE264D">
          <w:rPr>
            <w:noProof/>
          </w:rPr>
          <w:delText>6.5.3. Penalty Method</w:delText>
        </w:r>
        <w:r w:rsidDel="00AE264D">
          <w:rPr>
            <w:noProof/>
          </w:rPr>
          <w:tab/>
        </w:r>
        <w:r w:rsidR="005F21BF" w:rsidDel="00AE264D">
          <w:rPr>
            <w:noProof/>
          </w:rPr>
          <w:delText>116</w:delText>
        </w:r>
      </w:del>
    </w:p>
    <w:p w14:paraId="5115ACFC" w14:textId="77777777" w:rsidR="00153956" w:rsidDel="00AE264D" w:rsidRDefault="00153956">
      <w:pPr>
        <w:pStyle w:val="TOC3"/>
        <w:tabs>
          <w:tab w:val="right" w:leader="dot" w:pos="9350"/>
        </w:tabs>
        <w:rPr>
          <w:del w:id="744" w:author="Gerard" w:date="2015-08-07T21:36:00Z"/>
          <w:rFonts w:asciiTheme="minorHAnsi" w:eastAsiaTheme="minorEastAsia" w:hAnsiTheme="minorHAnsi" w:cstheme="minorBidi"/>
          <w:noProof/>
          <w:lang w:eastAsia="ja-JP"/>
        </w:rPr>
      </w:pPr>
      <w:del w:id="745" w:author="Gerard" w:date="2015-08-07T21:36:00Z">
        <w:r w:rsidDel="00AE264D">
          <w:rPr>
            <w:noProof/>
          </w:rPr>
          <w:delText>6.5.4. Discretization</w:delText>
        </w:r>
        <w:r w:rsidDel="00AE264D">
          <w:rPr>
            <w:noProof/>
          </w:rPr>
          <w:tab/>
        </w:r>
        <w:r w:rsidR="005F21BF" w:rsidDel="00AE264D">
          <w:rPr>
            <w:noProof/>
          </w:rPr>
          <w:delText>118</w:delText>
        </w:r>
      </w:del>
    </w:p>
    <w:p w14:paraId="479A0E39" w14:textId="77777777" w:rsidR="00153956" w:rsidDel="00AE264D" w:rsidRDefault="00153956">
      <w:pPr>
        <w:pStyle w:val="TOC2"/>
        <w:tabs>
          <w:tab w:val="right" w:leader="dot" w:pos="9350"/>
        </w:tabs>
        <w:rPr>
          <w:del w:id="746" w:author="Gerard" w:date="2015-08-07T21:36:00Z"/>
          <w:rFonts w:asciiTheme="minorHAnsi" w:eastAsiaTheme="minorEastAsia" w:hAnsiTheme="minorHAnsi" w:cstheme="minorBidi"/>
          <w:noProof/>
          <w:lang w:eastAsia="ja-JP"/>
        </w:rPr>
      </w:pPr>
      <w:del w:id="747" w:author="Gerard" w:date="2015-08-07T21:36:00Z">
        <w:r w:rsidDel="00AE264D">
          <w:rPr>
            <w:noProof/>
          </w:rPr>
          <w:delText>6.6. Tied Contact</w:delText>
        </w:r>
        <w:r w:rsidDel="00AE264D">
          <w:rPr>
            <w:noProof/>
          </w:rPr>
          <w:tab/>
        </w:r>
        <w:r w:rsidR="005F21BF" w:rsidDel="00AE264D">
          <w:rPr>
            <w:noProof/>
          </w:rPr>
          <w:delText>122</w:delText>
        </w:r>
      </w:del>
    </w:p>
    <w:p w14:paraId="7C206FE7" w14:textId="77777777" w:rsidR="00153956" w:rsidDel="00AE264D" w:rsidRDefault="00153956">
      <w:pPr>
        <w:pStyle w:val="TOC3"/>
        <w:tabs>
          <w:tab w:val="right" w:leader="dot" w:pos="9350"/>
        </w:tabs>
        <w:rPr>
          <w:del w:id="748" w:author="Gerard" w:date="2015-08-07T21:36:00Z"/>
          <w:rFonts w:asciiTheme="minorHAnsi" w:eastAsiaTheme="minorEastAsia" w:hAnsiTheme="minorHAnsi" w:cstheme="minorBidi"/>
          <w:noProof/>
          <w:lang w:eastAsia="ja-JP"/>
        </w:rPr>
      </w:pPr>
      <w:del w:id="749" w:author="Gerard" w:date="2015-08-07T21:36:00Z">
        <w:r w:rsidDel="00AE264D">
          <w:rPr>
            <w:noProof/>
          </w:rPr>
          <w:delText>6.6.1. Gap Function</w:delText>
        </w:r>
        <w:r w:rsidDel="00AE264D">
          <w:rPr>
            <w:noProof/>
          </w:rPr>
          <w:tab/>
        </w:r>
        <w:r w:rsidR="005F21BF" w:rsidDel="00AE264D">
          <w:rPr>
            <w:noProof/>
          </w:rPr>
          <w:delText>122</w:delText>
        </w:r>
      </w:del>
    </w:p>
    <w:p w14:paraId="0371F0E6" w14:textId="77777777" w:rsidR="00153956" w:rsidDel="00AE264D" w:rsidRDefault="00153956">
      <w:pPr>
        <w:pStyle w:val="TOC3"/>
        <w:tabs>
          <w:tab w:val="right" w:leader="dot" w:pos="9350"/>
        </w:tabs>
        <w:rPr>
          <w:del w:id="750" w:author="Gerard" w:date="2015-08-07T21:36:00Z"/>
          <w:rFonts w:asciiTheme="minorHAnsi" w:eastAsiaTheme="minorEastAsia" w:hAnsiTheme="minorHAnsi" w:cstheme="minorBidi"/>
          <w:noProof/>
          <w:lang w:eastAsia="ja-JP"/>
        </w:rPr>
      </w:pPr>
      <w:del w:id="751" w:author="Gerard" w:date="2015-08-07T21:36:00Z">
        <w:r w:rsidDel="00AE264D">
          <w:rPr>
            <w:noProof/>
          </w:rPr>
          <w:delText>6.6.2. Tied Contact Integral</w:delText>
        </w:r>
        <w:r w:rsidDel="00AE264D">
          <w:rPr>
            <w:noProof/>
          </w:rPr>
          <w:tab/>
        </w:r>
        <w:r w:rsidR="005F21BF" w:rsidDel="00AE264D">
          <w:rPr>
            <w:noProof/>
          </w:rPr>
          <w:delText>122</w:delText>
        </w:r>
      </w:del>
    </w:p>
    <w:p w14:paraId="45336452" w14:textId="77777777" w:rsidR="00153956" w:rsidDel="00AE264D" w:rsidRDefault="00153956">
      <w:pPr>
        <w:pStyle w:val="TOC3"/>
        <w:tabs>
          <w:tab w:val="right" w:leader="dot" w:pos="9350"/>
        </w:tabs>
        <w:rPr>
          <w:del w:id="752" w:author="Gerard" w:date="2015-08-07T21:36:00Z"/>
          <w:rFonts w:asciiTheme="minorHAnsi" w:eastAsiaTheme="minorEastAsia" w:hAnsiTheme="minorHAnsi" w:cstheme="minorBidi"/>
          <w:noProof/>
          <w:lang w:eastAsia="ja-JP"/>
        </w:rPr>
      </w:pPr>
      <w:del w:id="753" w:author="Gerard" w:date="2015-08-07T21:36:00Z">
        <w:r w:rsidDel="00AE264D">
          <w:rPr>
            <w:noProof/>
          </w:rPr>
          <w:delText>6.6.3. Linearization of the Contact Integral</w:delText>
        </w:r>
        <w:r w:rsidDel="00AE264D">
          <w:rPr>
            <w:noProof/>
          </w:rPr>
          <w:tab/>
        </w:r>
        <w:r w:rsidR="005F21BF" w:rsidDel="00AE264D">
          <w:rPr>
            <w:noProof/>
          </w:rPr>
          <w:delText>123</w:delText>
        </w:r>
      </w:del>
    </w:p>
    <w:p w14:paraId="5F9C838A" w14:textId="77777777" w:rsidR="00153956" w:rsidDel="00AE264D" w:rsidRDefault="00153956">
      <w:pPr>
        <w:pStyle w:val="TOC3"/>
        <w:tabs>
          <w:tab w:val="right" w:leader="dot" w:pos="9350"/>
        </w:tabs>
        <w:rPr>
          <w:del w:id="754" w:author="Gerard" w:date="2015-08-07T21:36:00Z"/>
          <w:rFonts w:asciiTheme="minorHAnsi" w:eastAsiaTheme="minorEastAsia" w:hAnsiTheme="minorHAnsi" w:cstheme="minorBidi"/>
          <w:noProof/>
          <w:lang w:eastAsia="ja-JP"/>
        </w:rPr>
      </w:pPr>
      <w:del w:id="755" w:author="Gerard" w:date="2015-08-07T21:36:00Z">
        <w:r w:rsidDel="00AE264D">
          <w:rPr>
            <w:noProof/>
          </w:rPr>
          <w:delText>6.6.4. Discretization</w:delText>
        </w:r>
        <w:r w:rsidDel="00AE264D">
          <w:rPr>
            <w:noProof/>
          </w:rPr>
          <w:tab/>
        </w:r>
        <w:r w:rsidR="005F21BF" w:rsidDel="00AE264D">
          <w:rPr>
            <w:noProof/>
          </w:rPr>
          <w:delText>123</w:delText>
        </w:r>
      </w:del>
    </w:p>
    <w:p w14:paraId="126F389A" w14:textId="77777777" w:rsidR="00153956" w:rsidDel="00AE264D" w:rsidRDefault="00153956">
      <w:pPr>
        <w:pStyle w:val="TOC1"/>
        <w:rPr>
          <w:del w:id="756" w:author="Gerard" w:date="2015-08-07T21:36:00Z"/>
          <w:rFonts w:asciiTheme="minorHAnsi" w:eastAsiaTheme="minorEastAsia" w:hAnsiTheme="minorHAnsi" w:cstheme="minorBidi"/>
          <w:b w:val="0"/>
          <w:lang w:eastAsia="ja-JP"/>
        </w:rPr>
      </w:pPr>
      <w:del w:id="757" w:author="Gerard" w:date="2015-08-07T21:36:00Z">
        <w:r w:rsidDel="00AE264D">
          <w:delText>Chapter 7. Dynamics</w:delText>
        </w:r>
        <w:r w:rsidDel="00AE264D">
          <w:tab/>
        </w:r>
        <w:r w:rsidR="005F21BF" w:rsidDel="00AE264D">
          <w:delText>125</w:delText>
        </w:r>
      </w:del>
    </w:p>
    <w:p w14:paraId="4FDB1BE6" w14:textId="77777777" w:rsidR="00153956" w:rsidDel="00AE264D" w:rsidRDefault="00153956">
      <w:pPr>
        <w:pStyle w:val="TOC1"/>
        <w:rPr>
          <w:del w:id="758" w:author="Gerard" w:date="2015-08-07T21:36:00Z"/>
          <w:rFonts w:asciiTheme="minorHAnsi" w:eastAsiaTheme="minorEastAsia" w:hAnsiTheme="minorHAnsi" w:cstheme="minorBidi"/>
          <w:b w:val="0"/>
          <w:lang w:eastAsia="ja-JP"/>
        </w:rPr>
      </w:pPr>
      <w:del w:id="759" w:author="Gerard" w:date="2015-08-07T21:36:00Z">
        <w:r w:rsidDel="00AE264D">
          <w:delText>References</w:delText>
        </w:r>
        <w:r w:rsidDel="00AE264D">
          <w:tab/>
        </w:r>
        <w:r w:rsidR="005F21BF" w:rsidDel="00AE264D">
          <w:delText>126</w:delText>
        </w:r>
      </w:del>
    </w:p>
    <w:p w14:paraId="4AD173FB" w14:textId="77777777" w:rsidR="008C7882" w:rsidRDefault="008C7882" w:rsidP="008C7882">
      <w:r>
        <w:rPr>
          <w:bCs/>
          <w:noProof/>
        </w:rPr>
        <w:fldChar w:fldCharType="end"/>
      </w:r>
    </w:p>
    <w:p w14:paraId="605B3EEC" w14:textId="77777777" w:rsidR="008C7882" w:rsidRDefault="008C7882" w:rsidP="00362FD7">
      <w:pPr>
        <w:pStyle w:val="Heading1"/>
        <w:numPr>
          <w:ilvl w:val="0"/>
          <w:numId w:val="19"/>
        </w:numPr>
      </w:pPr>
      <w:r>
        <w:br w:type="page"/>
      </w:r>
      <w:bookmarkStart w:id="760" w:name="_Toc300602694"/>
      <w:r>
        <w:lastRenderedPageBreak/>
        <w:t>Introduction</w:t>
      </w:r>
      <w:bookmarkEnd w:id="760"/>
    </w:p>
    <w:p w14:paraId="2789BC4D" w14:textId="77777777" w:rsidR="008C7882" w:rsidRPr="008F49E5" w:rsidRDefault="008C7882" w:rsidP="008C7882">
      <w:pPr>
        <w:rPr>
          <w:sz w:val="20"/>
          <w:szCs w:val="20"/>
        </w:rPr>
      </w:pPr>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6A09A445" w14:textId="77777777" w:rsidR="008C7882" w:rsidRDefault="008C7882" w:rsidP="008C7882">
      <w:pPr>
        <w:pStyle w:val="Heading2"/>
      </w:pPr>
      <w:bookmarkStart w:id="761" w:name="_Toc300602695"/>
      <w:r>
        <w:t>Overview of FEBio</w:t>
      </w:r>
      <w:bookmarkEnd w:id="761"/>
    </w:p>
    <w:p w14:paraId="0EEFE427" w14:textId="5C844792" w:rsidR="008C7882" w:rsidRDefault="008C7882" w:rsidP="008C7882">
      <w:r>
        <w:t xml:space="preserve">FEBio is an implicit, nonlinear finite element solver that is specifically designed for applications in biomechanics. It offers </w:t>
      </w:r>
      <w:r w:rsidR="008F047C">
        <w:t>analyses</w:t>
      </w:r>
      <w:r>
        <w:t xml:space="preserve">, constitutive models and boundary conditions that are relevant for this particular field. This section describes </w:t>
      </w:r>
      <w:r w:rsidR="008F047C">
        <w:t xml:space="preserve">briefly </w:t>
      </w:r>
      <w:r>
        <w:t>the available features of FEBio.</w:t>
      </w:r>
      <w:r w:rsidR="008F047C">
        <w:t xml:space="preserve"> A more detailed overview of features can be found in the </w:t>
      </w:r>
      <w:r w:rsidR="005F21BF">
        <w:fldChar w:fldCharType="begin"/>
      </w:r>
      <w:r w:rsidR="005F21BF">
        <w:instrText xml:space="preserve"> HYPERLINK "http://help.mrl.sci.utah.edu/help/index.jsp" </w:instrText>
      </w:r>
      <w:ins w:id="762" w:author="Gerard" w:date="2015-08-07T21:36:00Z"/>
      <w:r w:rsidR="005F21BF">
        <w:fldChar w:fldCharType="separate"/>
      </w:r>
      <w:r w:rsidR="00E52B44" w:rsidRPr="00E52B44">
        <w:rPr>
          <w:rStyle w:val="Hyperlink"/>
        </w:rPr>
        <w:t>User’s Manual</w:t>
      </w:r>
      <w:r w:rsidR="005F21BF">
        <w:rPr>
          <w:rStyle w:val="Hyperlink"/>
        </w:rPr>
        <w:fldChar w:fldCharType="end"/>
      </w:r>
      <w:r w:rsidR="008F047C">
        <w:t>.</w:t>
      </w:r>
    </w:p>
    <w:p w14:paraId="24107407" w14:textId="77777777" w:rsidR="008C7882" w:rsidRDefault="008C7882" w:rsidP="008C7882"/>
    <w:p w14:paraId="263FEB70" w14:textId="77777777" w:rsidR="008C7882" w:rsidRDefault="008C7882" w:rsidP="008C7882">
      <w:r>
        <w:t xml:space="preserve">FEBio supports two analysis types, namely </w:t>
      </w:r>
      <w:r w:rsidRPr="00263C16">
        <w:rPr>
          <w:i/>
        </w:rPr>
        <w:t>quasi-static</w:t>
      </w:r>
      <w:r>
        <w:t xml:space="preserve"> and </w:t>
      </w:r>
      <w:r w:rsidRPr="00263C16">
        <w:rPr>
          <w:i/>
        </w:rPr>
        <w:t>quasi-static</w:t>
      </w:r>
      <w:r>
        <w:rPr>
          <w:i/>
        </w:rPr>
        <w:t xml:space="preserve"> </w:t>
      </w:r>
      <w:r w:rsidRPr="00263C16">
        <w:rPr>
          <w:i/>
        </w:rPr>
        <w:t>poroelastic</w:t>
      </w:r>
      <w:r>
        <w:t xml:space="preserve">. In a </w:t>
      </w:r>
      <w:r w:rsidRPr="00EB4D15">
        <w:rPr>
          <w:i/>
        </w:rPr>
        <w:t>quasi-static</w:t>
      </w:r>
      <w:r>
        <w:t xml:space="preserve"> analysis the (quasi-) static response of the system is sought; inertial terms are ignored. In a </w:t>
      </w:r>
      <w:r>
        <w:rPr>
          <w:i/>
        </w:rPr>
        <w:t>quasi-static poroelastic</w:t>
      </w:r>
      <w:r>
        <w:t xml:space="preserve"> analysis a coupled solid-fluid problem is solved. The latter analysis type is useful for modeling tissues that have high water content and the explicit modeling of fluid movement relative to the solid phase is important. </w:t>
      </w:r>
    </w:p>
    <w:p w14:paraId="7D37F8AE" w14:textId="77777777" w:rsidR="008C7882" w:rsidRDefault="008C7882" w:rsidP="008C7882"/>
    <w:p w14:paraId="674C38F9" w14:textId="77777777" w:rsidR="008C7882" w:rsidRPr="00C83888" w:rsidRDefault="008C7882" w:rsidP="008C7882">
      <w:r>
        <w:t xml:space="preserve">Several nonlinear constitutive models are available to allow the user to model the often complicated biological tissue behavior. Several isotropic constitutive models are supported such as Neo-Hookean, Mooney-Rivlin, Veronda-Westmann, Arruda-Boyce and Ogden. These models have a nonlinear stress-strain response. In addition to the isotropic models, there are several anisotropic models available. These materials show anisotropic behavior in at least one preferred direction and are useful for modeling biological tissues such as tendons, muscles and other tissues that contain fibers. FEBio also contains a </w:t>
      </w:r>
      <w:r>
        <w:rPr>
          <w:i/>
        </w:rPr>
        <w:t xml:space="preserve">rigid body </w:t>
      </w:r>
      <w:r>
        <w:t>material model, which can be used to model rigid structures whose deformation is negligible compared to the deformable geometry.</w:t>
      </w:r>
    </w:p>
    <w:p w14:paraId="72329BC5" w14:textId="77777777" w:rsidR="008C7882" w:rsidRDefault="008C7882" w:rsidP="008C7882"/>
    <w:p w14:paraId="1A8EC350" w14:textId="77777777" w:rsidR="008C7882" w:rsidRDefault="008C7882" w:rsidP="008C7882">
      <w:r>
        <w:t>Biological tissues can interact in very complicated ways. Therefore FEBio supports a wide range of boundary conditions to model these interactions. These include prescribed displacements, nodal forces, and pressure forces. Deformable models can also be connected to rigid bodies so that the user can model prescribed rotations and torques. Rigid bodies can be connected with rigid joints. Even more complicated interactions can be modeled using FEBio’s contact interfaces. The user can choose between different types of contact interfaces, such as sliding interfaces, tied interfaces and rigid wall interfaces. A sliding interface is defined between two surfaces that are allowed to separate and slide across each other but are not allowed to penetrate. The rigid wall interface is also similar to the sliding interface, except that one of the contacting surfaces is a movable rigid wall. As of version 1.2, there is an implementation of a sliding interface that allows for fluid flow crossing the contact interface. The tied interface is similar to the sliding interface, but in this case, the surfaces are not allowed to slide or separate. In addition, the user may specify a body force which can be used to model the effects of gravity or base acceleration.</w:t>
      </w:r>
    </w:p>
    <w:p w14:paraId="71E79985" w14:textId="77777777" w:rsidR="008C7882" w:rsidRDefault="008C7882" w:rsidP="008C7882"/>
    <w:p w14:paraId="5CF96BC4" w14:textId="77777777" w:rsidR="008C7882" w:rsidRDefault="008C7882" w:rsidP="008C7882">
      <w:pPr>
        <w:pStyle w:val="Heading2"/>
      </w:pPr>
      <w:bookmarkStart w:id="763" w:name="_Toc300602696"/>
      <w:r>
        <w:t>About this document</w:t>
      </w:r>
      <w:bookmarkEnd w:id="763"/>
    </w:p>
    <w:p w14:paraId="67A82022" w14:textId="66BF971A" w:rsidR="008C7882" w:rsidRDefault="008C7882" w:rsidP="008C7882">
      <w:r>
        <w:t xml:space="preserve">This document is a part of a set of three manuals that accompany FEBio: the </w:t>
      </w:r>
      <w:r w:rsidR="005F21BF">
        <w:fldChar w:fldCharType="begin"/>
      </w:r>
      <w:r w:rsidR="005F21BF">
        <w:instrText xml:space="preserve"> HYPERLINK "http://help.mrl.sci.utah.edu/help/index.jsp" </w:instrText>
      </w:r>
      <w:ins w:id="764" w:author="Gerard" w:date="2015-08-07T21:36:00Z"/>
      <w:r w:rsidR="005F21BF">
        <w:fldChar w:fldCharType="separate"/>
      </w:r>
      <w:r w:rsidRPr="001D3771">
        <w:rPr>
          <w:rStyle w:val="Hyperlink"/>
          <w:i/>
        </w:rPr>
        <w:t>User’s Manual</w:t>
      </w:r>
      <w:r w:rsidRPr="001D3771">
        <w:rPr>
          <w:rStyle w:val="Hyperlink"/>
        </w:rPr>
        <w:t>,</w:t>
      </w:r>
      <w:r w:rsidR="005F21BF">
        <w:rPr>
          <w:rStyle w:val="Hyperlink"/>
        </w:rPr>
        <w:fldChar w:fldCharType="end"/>
      </w:r>
      <w:r>
        <w:t xml:space="preserve"> describing how to use FEBio, the </w:t>
      </w:r>
      <w:r w:rsidR="005F21BF">
        <w:fldChar w:fldCharType="begin"/>
      </w:r>
      <w:r w:rsidR="005F21BF">
        <w:instrText xml:space="preserve"> HYPERLINK "http://febiodoc.sci.utah.edu/doxygen/" </w:instrText>
      </w:r>
      <w:ins w:id="765" w:author="Gerard" w:date="2015-08-07T21:36:00Z"/>
      <w:r w:rsidR="005F21BF">
        <w:fldChar w:fldCharType="separate"/>
      </w:r>
      <w:r w:rsidRPr="002F5EDE">
        <w:rPr>
          <w:rStyle w:val="Hyperlink"/>
        </w:rPr>
        <w:t>online</w:t>
      </w:r>
      <w:r w:rsidR="005F21BF">
        <w:rPr>
          <w:rStyle w:val="Hyperlink"/>
        </w:rPr>
        <w:fldChar w:fldCharType="end"/>
      </w:r>
      <w:r>
        <w:t xml:space="preserve"> code documentation for users who wish to modify or </w:t>
      </w:r>
      <w:r>
        <w:lastRenderedPageBreak/>
        <w:t xml:space="preserve">add features to the code, and this manual, which describes the theory behind most of the FEBio algorithms. </w:t>
      </w:r>
    </w:p>
    <w:p w14:paraId="37E5A1B4" w14:textId="77777777" w:rsidR="008C7882" w:rsidRDefault="008C7882" w:rsidP="008C7882"/>
    <w:p w14:paraId="7F7938B3" w14:textId="77777777" w:rsidR="008C7882" w:rsidRDefault="008C7882" w:rsidP="008C7882">
      <w:r>
        <w:t xml:space="preserve">The purpose of this manual is to provide theoretical background on many of the algorithms that are implemented in FEBio. In this way the user can develop a better understanding of how the program works and how it can be used to create well defined biomechanical simulations. The authors have tried to be as detailed as possible to make the text coherent and comprehensible, but due to the complexity of some of the topics, some descriptions only skim the surface. Many of the theoretical ideas discussed in this manual can and have filled entire bookshelves. The explanations contained herein should be sufficient to give the reader a basic understanding of the theoretical developments. References to textbooks and the primary literature are provided for further reading. </w:t>
      </w:r>
    </w:p>
    <w:p w14:paraId="688121B6" w14:textId="77777777" w:rsidR="008C7882" w:rsidRDefault="008C7882" w:rsidP="008C7882"/>
    <w:p w14:paraId="3CF73888" w14:textId="77777777" w:rsidR="008C7882" w:rsidRDefault="00E149F6" w:rsidP="008C7882">
      <w:r>
        <w:fldChar w:fldCharType="begin"/>
      </w:r>
      <w:r>
        <w:instrText xml:space="preserve"> REF _Ref300825912 \r \h </w:instrText>
      </w:r>
      <w:r>
        <w:fldChar w:fldCharType="separate"/>
      </w:r>
      <w:r w:rsidR="00AE264D">
        <w:t>Chapter 2</w:t>
      </w:r>
      <w:r>
        <w:fldChar w:fldCharType="end"/>
      </w:r>
      <w:r>
        <w:t xml:space="preserve"> </w:t>
      </w:r>
      <w:r w:rsidR="008C7882">
        <w:t xml:space="preserve">starts with a brief overview of some of the important concepts in continuum mechanics. Readers who are already familiar with this field can skip this chapter, although the material may be useful to get familiar with the notation and terminology used in this manual. </w:t>
      </w:r>
    </w:p>
    <w:p w14:paraId="73408515" w14:textId="77777777" w:rsidR="008C7882" w:rsidRDefault="008C7882" w:rsidP="008C7882"/>
    <w:p w14:paraId="0D3E6201" w14:textId="77777777" w:rsidR="008C7882" w:rsidRDefault="00E149F6" w:rsidP="008C7882">
      <w:r>
        <w:fldChar w:fldCharType="begin"/>
      </w:r>
      <w:r>
        <w:instrText xml:space="preserve"> REF _Ref174786840 \r \h </w:instrText>
      </w:r>
      <w:r>
        <w:fldChar w:fldCharType="separate"/>
      </w:r>
      <w:r w:rsidR="00AE264D">
        <w:t>Chapter 3</w:t>
      </w:r>
      <w:r>
        <w:fldChar w:fldCharType="end"/>
      </w:r>
      <w:r>
        <w:t xml:space="preserve"> </w:t>
      </w:r>
      <w:r w:rsidR="008C7882">
        <w:t>describes the nonlinear finite element method. It also explains the Newton-Raphson method, which is the basis for most implementations of the nonlinear finite element method. A more specialized version of this algorithm, the BFGS method, is described as well since it is used in FEBio.</w:t>
      </w:r>
    </w:p>
    <w:p w14:paraId="2D427F14" w14:textId="77777777" w:rsidR="008C7882" w:rsidRDefault="008C7882" w:rsidP="008C7882"/>
    <w:p w14:paraId="6B11FD60" w14:textId="77777777" w:rsidR="008C7882" w:rsidRDefault="008C7882" w:rsidP="008C7882">
      <w:r>
        <w:t xml:space="preserve">In </w:t>
      </w:r>
      <w:r w:rsidR="00E149F6">
        <w:fldChar w:fldCharType="begin"/>
      </w:r>
      <w:r w:rsidR="00E149F6">
        <w:instrText xml:space="preserve"> REF _Ref300825953 \r \h </w:instrText>
      </w:r>
      <w:r w:rsidR="00E149F6">
        <w:fldChar w:fldCharType="separate"/>
      </w:r>
      <w:r w:rsidR="00AE264D">
        <w:t>Chapter 4</w:t>
      </w:r>
      <w:r w:rsidR="00E149F6">
        <w:fldChar w:fldCharType="end"/>
      </w:r>
      <w:r w:rsidR="00E149F6">
        <w:t xml:space="preserve"> </w:t>
      </w:r>
      <w:r>
        <w:t xml:space="preserve">the different element types that are available in FEBio are described in detail. FEBio currently supports 3D solid elements, such as the linear hexahedral, pentahedral and tetrahedral elements, as well as quadrilateral and triangular shell elements. </w:t>
      </w:r>
    </w:p>
    <w:p w14:paraId="2C324749" w14:textId="77777777" w:rsidR="008C7882" w:rsidRDefault="008C7882" w:rsidP="008C7882"/>
    <w:p w14:paraId="1FE5754B" w14:textId="77777777" w:rsidR="008C7882" w:rsidRDefault="00E149F6" w:rsidP="008C7882">
      <w:r>
        <w:fldChar w:fldCharType="begin"/>
      </w:r>
      <w:r>
        <w:instrText xml:space="preserve"> REF _Ref172970092 \r \h </w:instrText>
      </w:r>
      <w:r>
        <w:fldChar w:fldCharType="separate"/>
      </w:r>
      <w:r w:rsidR="00AE264D">
        <w:t>Chapter 5</w:t>
      </w:r>
      <w:r>
        <w:fldChar w:fldCharType="end"/>
      </w:r>
      <w:r>
        <w:t xml:space="preserve"> </w:t>
      </w:r>
      <w:r w:rsidR="008C7882">
        <w:t>contains a detailed description of the material models in FEBio. Most of these models are based on hyperelasticity, which is introduced in chapter 2. Several transversely isotropic materials are described as well. This also discusses the biphasic material and its implementation in FEBio.</w:t>
      </w:r>
    </w:p>
    <w:p w14:paraId="40D17372" w14:textId="77777777" w:rsidR="008C7882" w:rsidRDefault="008C7882" w:rsidP="008C7882"/>
    <w:p w14:paraId="3E46B4E8" w14:textId="77777777" w:rsidR="008C7882" w:rsidRDefault="00E149F6" w:rsidP="008C7882">
      <w:r>
        <w:fldChar w:fldCharType="begin"/>
      </w:r>
      <w:r>
        <w:instrText xml:space="preserve"> REF _Ref300826013 \r \h </w:instrText>
      </w:r>
      <w:r>
        <w:fldChar w:fldCharType="separate"/>
      </w:r>
      <w:r w:rsidR="00AE264D">
        <w:t>Chapter 6</w:t>
      </w:r>
      <w:r>
        <w:fldChar w:fldCharType="end"/>
      </w:r>
      <w:r w:rsidR="008C7882">
        <w:t xml:space="preserve"> describes the basics of the theory of contact and coupling. In FEBio the user can connect the different parts of the geometry in a variety of ways. There are rigid interfaces where a deformable model is attached to a rigid model, rigid joints where two or more rigid bodies connect, and sliding interfaces where two surfaces are allowed to separate and slide across each other but are not allowed to penetrate. The various contact and coupling algorithms are discussed as well together with their implementation in FEBio.</w:t>
      </w:r>
    </w:p>
    <w:p w14:paraId="3996EF9D" w14:textId="77777777" w:rsidR="008C7882" w:rsidRDefault="008C7882" w:rsidP="008C7882"/>
    <w:p w14:paraId="6E7330E0" w14:textId="77777777" w:rsidR="008C7882" w:rsidRDefault="008C7882" w:rsidP="008C7882">
      <w:pPr>
        <w:pStyle w:val="Heading1"/>
      </w:pPr>
      <w:r>
        <w:br w:type="page"/>
      </w:r>
      <w:bookmarkStart w:id="766" w:name="_Ref300825912"/>
      <w:bookmarkStart w:id="767" w:name="_Toc300602697"/>
      <w:r>
        <w:lastRenderedPageBreak/>
        <w:t>Continuum Mechanics</w:t>
      </w:r>
      <w:bookmarkEnd w:id="766"/>
      <w:bookmarkEnd w:id="767"/>
    </w:p>
    <w:p w14:paraId="5426EF38" w14:textId="3639ED22" w:rsidR="008C7882" w:rsidRDefault="008C7882" w:rsidP="008C7882">
      <w:r>
        <w:t xml:space="preserve">This chapter contains an overview of some of the important concepts from continuum mechanics and establishes some of the notation and terminology that will be used in the rest of this document. The section begins by introducing the important concepts of deformation, stress and strain. Next the concept of hyperelasticity is discussed. Finally the concept of virtual work is discussed.  This concept will be used later to derive the nonlinear finite element equations. For a more thorough introduction to the mathematics needed for continuum mechanics, the user can consult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768" w:author="Gerard" w:date="2015-08-07T21:36:00Z"/>
      <w:r w:rsidR="005F21BF">
        <w:fldChar w:fldCharType="separate"/>
      </w:r>
      <w:r w:rsidR="00214E15">
        <w:rPr>
          <w:noProof/>
        </w:rPr>
        <w:t>1</w:t>
      </w:r>
      <w:r w:rsidR="005F21BF">
        <w:rPr>
          <w:noProof/>
        </w:rPr>
        <w:fldChar w:fldCharType="end"/>
      </w:r>
      <w:r w:rsidR="00A56950">
        <w:rPr>
          <w:noProof/>
        </w:rPr>
        <w:t>]</w:t>
      </w:r>
      <w:r>
        <w:fldChar w:fldCharType="end"/>
      </w:r>
      <w:r>
        <w:t>.</w:t>
      </w:r>
    </w:p>
    <w:p w14:paraId="74B41C45" w14:textId="77777777" w:rsidR="008C7882" w:rsidRDefault="008C7882" w:rsidP="008C7882">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3CAD769B" w14:textId="77777777" w:rsidR="008C7882" w:rsidRDefault="008C7882" w:rsidP="008C7882">
      <w:pPr>
        <w:pStyle w:val="Heading2"/>
      </w:pPr>
      <w:bookmarkStart w:id="769" w:name="_Toc300602698"/>
      <w:r>
        <w:t>Vectors and Tensors</w:t>
      </w:r>
      <w:bookmarkEnd w:id="769"/>
    </w:p>
    <w:p w14:paraId="65ABF5BE" w14:textId="77777777" w:rsidR="008C7882" w:rsidRDefault="008C7882" w:rsidP="008C7882">
      <w:r>
        <w:t>It is assumed that the reader is familiar with the concepts of vectors and tensors. This section summarizes the notation and some useful relations that will be used throughout the manual.</w:t>
      </w:r>
    </w:p>
    <w:p w14:paraId="10FF6746" w14:textId="77777777" w:rsidR="008C7882" w:rsidRDefault="008C7882" w:rsidP="008C7882"/>
    <w:p w14:paraId="31299576" w14:textId="45140EA2" w:rsidR="008C7882" w:rsidRDefault="008C7882" w:rsidP="008C7882">
      <w:r>
        <w:t xml:space="preserve">Vectors are denoted by small, bold letters, e.g. </w:t>
      </w:r>
      <w:r>
        <w:rPr>
          <w:b/>
        </w:rPr>
        <w:t>v</w:t>
      </w:r>
      <w:r>
        <w:t>. Their components will be denoted by</w:t>
      </w:r>
      <w:r>
        <w:rPr>
          <w:i/>
        </w:rPr>
        <w:t xml:space="preserve"> </w:t>
      </w:r>
      <w:r w:rsidR="00905817" w:rsidRPr="00905817">
        <w:rPr>
          <w:i/>
          <w:position w:val="-12"/>
        </w:rPr>
        <w:object w:dxaOrig="220" w:dyaOrig="360" w14:anchorId="6CE4E7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95pt;height:19.15pt" o:ole="">
            <v:imagedata r:id="rId11" o:title=""/>
          </v:shape>
          <o:OLEObject Type="Embed" ProgID="Equation.DSMT4" ShapeID="_x0000_i1025" DrawAspect="Content" ObjectID="_1374350098" r:id="rId12"/>
        </w:object>
      </w:r>
      <w:r>
        <w:t xml:space="preserve">, where, unless otherwise stated, Latin under scripts such as </w:t>
      </w:r>
      <w:r>
        <w:rPr>
          <w:i/>
        </w:rPr>
        <w:t xml:space="preserve">i </w:t>
      </w:r>
      <w:r>
        <w:t xml:space="preserve">or </w:t>
      </w:r>
      <w:r>
        <w:rPr>
          <w:i/>
        </w:rPr>
        <w:t xml:space="preserve">I </w:t>
      </w:r>
      <w:r>
        <w:t>will range from 1 to 3. In matrix form a vector will be represented as a column vector and its transpose as a row vector:</w:t>
      </w:r>
    </w:p>
    <w:p w14:paraId="2357B014" w14:textId="73091F4A" w:rsidR="008C7882" w:rsidRDefault="008C7882" w:rsidP="008C7882">
      <w:pPr>
        <w:pStyle w:val="MTDisplayEquation"/>
      </w:pPr>
      <w:r>
        <w:tab/>
      </w:r>
      <w:r w:rsidR="00905817" w:rsidRPr="00905817">
        <w:rPr>
          <w:position w:val="-50"/>
        </w:rPr>
        <w:object w:dxaOrig="2980" w:dyaOrig="1120" w14:anchorId="75DD8A87">
          <v:shape id="_x0000_i1026" type="#_x0000_t75" style="width:148.55pt;height:56.5pt" o:ole="">
            <v:imagedata r:id="rId13" o:title=""/>
          </v:shape>
          <o:OLEObject Type="Embed" ProgID="Equation.DSMT4" ShapeID="_x0000_i1026" DrawAspect="Content" ObjectID="_1374350099" r:id="rId14"/>
        </w:object>
      </w:r>
      <w:r w:rsidR="0079603F">
        <w:t>.</w:t>
      </w:r>
      <w:r>
        <w:tab/>
      </w:r>
      <w:r w:rsidR="009B7404">
        <w:fldChar w:fldCharType="begin"/>
      </w:r>
      <w:r w:rsidR="009B7404">
        <w:instrText xml:space="preserve"> MACROBUTTON MTEditEquationSection2 </w:instrText>
      </w:r>
      <w:r w:rsidR="009B7404" w:rsidRPr="001A6C6A">
        <w:rPr>
          <w:rStyle w:val="MTEquationSection"/>
        </w:rPr>
        <w:instrText>Equation Section 2</w:instrText>
      </w:r>
      <w:fldSimple w:instr=" SEQ MTEqn \r \h \* MERGEFORMAT "/>
      <w:fldSimple w:instr=" SEQ MTSec \r 2 \h \* MERGEFORMAT "/>
      <w:r w:rsidR="009B7404">
        <w:fldChar w:fldCharType="end"/>
      </w:r>
      <w:r w:rsidR="009B7404">
        <w:fldChar w:fldCharType="begin"/>
      </w:r>
      <w:r w:rsidR="009B7404">
        <w:instrText xml:space="preserve"> MACROBUTTON MTPlaceRef \* MERGEFORMAT </w:instrText>
      </w:r>
      <w:fldSimple w:instr=" SEQ MTEqn \h \* MERGEFORMAT "/>
      <w:r w:rsidR="009B7404">
        <w:instrText>(</w:instrText>
      </w:r>
      <w:fldSimple w:instr=" SEQ MTSec \c \* Arabic \* MERGEFORMAT ">
        <w:r w:rsidR="00AE264D">
          <w:rPr>
            <w:noProof/>
          </w:rPr>
          <w:instrText>2</w:instrText>
        </w:r>
      </w:fldSimple>
      <w:r w:rsidR="009B7404">
        <w:instrText>.</w:instrText>
      </w:r>
      <w:fldSimple w:instr=" SEQ MTEqn \c \* Arabic \* MERGEFORMAT ">
        <w:r w:rsidR="00AE264D">
          <w:rPr>
            <w:noProof/>
          </w:rPr>
          <w:instrText>1</w:instrText>
        </w:r>
      </w:fldSimple>
      <w:r w:rsidR="009B7404">
        <w:instrText>)</w:instrText>
      </w:r>
      <w:r w:rsidR="009B7404">
        <w:fldChar w:fldCharType="end"/>
      </w:r>
    </w:p>
    <w:p w14:paraId="760AAB6E" w14:textId="6FD442C8" w:rsidR="008C7882" w:rsidRPr="0099596A" w:rsidRDefault="008C7882" w:rsidP="008C7882">
      <w:r>
        <w:t xml:space="preserve">The following products are defined between vectors. Assume </w:t>
      </w:r>
      <w:r>
        <w:rPr>
          <w:b/>
        </w:rPr>
        <w:t>u</w:t>
      </w:r>
      <w:r>
        <w:t xml:space="preserve">, </w:t>
      </w:r>
      <w:r>
        <w:rPr>
          <w:b/>
        </w:rPr>
        <w:t>v</w:t>
      </w:r>
      <w:r>
        <w:t xml:space="preserve"> are vectors. Also note that the Einstein summation convention </w:t>
      </w:r>
      <w:r w:rsidR="00435D3B">
        <w:t xml:space="preserve">is used </w:t>
      </w:r>
      <w:r>
        <w:t>throughout this manual</w:t>
      </w:r>
      <w:r w:rsidR="006F36D2">
        <w:t xml:space="preserve"> </w:t>
      </w:r>
      <w:r w:rsidR="00A56950">
        <w:fldChar w:fldCharType="begin"/>
      </w:r>
      <w:r w:rsidR="00A56950">
        <w:instrText xml:space="preserve"> ADDIN EN.CITE &lt;EndNote&gt;&lt;Cite&gt;&lt;Author&gt;Lai&lt;/Author&gt;&lt;Year&gt;2010&lt;/Year&gt;&lt;RecNum&gt;68&lt;/RecNum&gt;&lt;DisplayText&gt;[2]&lt;/DisplayText&gt;&lt;record&gt;&lt;rec-number&gt;68&lt;/rec-number&gt;&lt;foreign-keys&gt;&lt;key app="EN" db-id="xxf0rdw27fzf0ie5dv9xdazn9pr5svpwws09"&gt;68&lt;/key&gt;&lt;/foreign-keys&gt;&lt;ref-type name="Book"&gt;6&lt;/ref-type&gt;&lt;contributors&gt;&lt;authors&gt;&lt;author&gt;Lai, W. Michael&lt;/author&gt;&lt;author&gt;Rubin, David&lt;/author&gt;&lt;author&gt;Krempl, Erhard&lt;/author&gt;&lt;/authors&gt;&lt;/contributors&gt;&lt;titles&gt;&lt;title&gt;Introduction to continuum mechanics&lt;/title&gt;&lt;/titles&gt;&lt;pages&gt;xiv, 520 p.&lt;/pages&gt;&lt;edition&gt;4th&lt;/edition&gt;&lt;keywords&gt;&lt;keyword&gt;Continuum mechanics.&lt;/keyword&gt;&lt;/keywords&gt;&lt;dates&gt;&lt;year&gt;2010&lt;/year&gt;&lt;/dates&gt;&lt;pub-location&gt;Amsterdam ; Boston&lt;/pub-location&gt;&lt;publisher&gt;Butterworth-Heinemann/Elsevier&lt;/publisher&gt;&lt;isbn&gt;9780750685603 (hardcover)&amp;#xD;0750685603 (hardcover)&lt;/isbn&gt;&lt;accession-num&gt;15604001&lt;/accession-num&gt;&lt;call-num&gt;Jefferson or Adams Building Reading Rooms QA808.2; .L3 2010&lt;/call-num&gt;&lt;urls&gt;&lt;/urls&gt;&lt;/record&gt;&lt;/Cite&gt;&lt;/EndNote&gt;</w:instrText>
      </w:r>
      <w:r w:rsidR="00A56950">
        <w:fldChar w:fldCharType="separate"/>
      </w:r>
      <w:r w:rsidR="00A56950">
        <w:rPr>
          <w:noProof/>
        </w:rPr>
        <w:t>[</w:t>
      </w:r>
      <w:r w:rsidR="005F21BF">
        <w:fldChar w:fldCharType="begin"/>
      </w:r>
      <w:r w:rsidR="005F21BF">
        <w:instrText xml:space="preserve"> HYPERLINK \l "_ENREF_2" \o "Lai, 2010 #68" </w:instrText>
      </w:r>
      <w:ins w:id="770" w:author="Gerard" w:date="2015-08-07T21:36:00Z"/>
      <w:r w:rsidR="005F21BF">
        <w:fldChar w:fldCharType="separate"/>
      </w:r>
      <w:r w:rsidR="00214E15">
        <w:rPr>
          <w:noProof/>
        </w:rPr>
        <w:t>2</w:t>
      </w:r>
      <w:r w:rsidR="005F21BF">
        <w:rPr>
          <w:noProof/>
        </w:rPr>
        <w:fldChar w:fldCharType="end"/>
      </w:r>
      <w:r w:rsidR="00A56950">
        <w:rPr>
          <w:noProof/>
        </w:rPr>
        <w:t>]</w:t>
      </w:r>
      <w:r w:rsidR="00A56950">
        <w:fldChar w:fldCharType="end"/>
      </w:r>
      <w:r>
        <w:t xml:space="preserve">. </w:t>
      </w:r>
    </w:p>
    <w:p w14:paraId="125F95B2" w14:textId="77777777" w:rsidR="008C7882" w:rsidRDefault="008C7882" w:rsidP="008C7882"/>
    <w:p w14:paraId="77FE9584" w14:textId="77777777" w:rsidR="008C7882" w:rsidRDefault="008C7882" w:rsidP="008C7882">
      <w:r>
        <w:t xml:space="preserve">The </w:t>
      </w:r>
      <w:r>
        <w:rPr>
          <w:i/>
        </w:rPr>
        <w:t xml:space="preserve">dot </w:t>
      </w:r>
      <w:r>
        <w:t xml:space="preserve">or </w:t>
      </w:r>
      <w:r>
        <w:rPr>
          <w:i/>
        </w:rPr>
        <w:t>scalar product</w:t>
      </w:r>
      <w:r>
        <w:t>:</w:t>
      </w:r>
    </w:p>
    <w:p w14:paraId="7CBAF092" w14:textId="0ABDBD57" w:rsidR="008C7882" w:rsidRDefault="008C7882" w:rsidP="008C7882">
      <w:pPr>
        <w:pStyle w:val="MTDisplayEquation"/>
      </w:pPr>
      <w:r>
        <w:tab/>
      </w:r>
      <w:r w:rsidR="00905817" w:rsidRPr="00905817">
        <w:rPr>
          <w:position w:val="-12"/>
        </w:rPr>
        <w:object w:dxaOrig="999" w:dyaOrig="360" w14:anchorId="106004B2">
          <v:shape id="_x0000_i1027" type="#_x0000_t75" style="width:50.15pt;height:19.15pt" o:ole="">
            <v:imagedata r:id="rId15" o:title=""/>
          </v:shape>
          <o:OLEObject Type="Embed" ProgID="Equation.DSMT4" ShapeID="_x0000_i1027" DrawAspect="Content" ObjectID="_1374350100" r:id="rId16"/>
        </w:object>
      </w:r>
      <w:r>
        <w:t>.</w:t>
      </w:r>
      <w:r>
        <w:tab/>
      </w:r>
      <w:r w:rsidR="009B7404">
        <w:fldChar w:fldCharType="begin"/>
      </w:r>
      <w:r w:rsidR="009B7404">
        <w:instrText xml:space="preserve"> MACROBUTTON MTPlaceRef \* MERGEFORMAT </w:instrText>
      </w:r>
      <w:fldSimple w:instr=" SEQ MTEqn \h \* MERGEFORMAT "/>
      <w:r w:rsidR="009B7404">
        <w:instrText>(</w:instrText>
      </w:r>
      <w:fldSimple w:instr=" SEQ MTSec \c \* Arabic \* MERGEFORMAT ">
        <w:r w:rsidR="00AE264D">
          <w:rPr>
            <w:noProof/>
          </w:rPr>
          <w:instrText>2</w:instrText>
        </w:r>
      </w:fldSimple>
      <w:r w:rsidR="009B7404">
        <w:instrText>.</w:instrText>
      </w:r>
      <w:fldSimple w:instr=" SEQ MTEqn \c \* Arabic \* MERGEFORMAT ">
        <w:r w:rsidR="00AE264D">
          <w:rPr>
            <w:noProof/>
          </w:rPr>
          <w:instrText>2</w:instrText>
        </w:r>
      </w:fldSimple>
      <w:r w:rsidR="009B7404">
        <w:instrText>)</w:instrText>
      </w:r>
      <w:r w:rsidR="009B7404">
        <w:fldChar w:fldCharType="end"/>
      </w:r>
    </w:p>
    <w:p w14:paraId="2AAC088D" w14:textId="77777777" w:rsidR="008C7882" w:rsidRDefault="008C7882" w:rsidP="008C7882">
      <w:r>
        <w:t xml:space="preserve">The </w:t>
      </w:r>
      <w:r>
        <w:rPr>
          <w:i/>
        </w:rPr>
        <w:t>cross product</w:t>
      </w:r>
      <w:r>
        <w:t>:</w:t>
      </w:r>
    </w:p>
    <w:p w14:paraId="24D0D846" w14:textId="6C81B153" w:rsidR="008C7882" w:rsidRDefault="008C7882" w:rsidP="008C7882">
      <w:pPr>
        <w:pStyle w:val="MTDisplayEquation"/>
      </w:pPr>
      <w:r>
        <w:tab/>
      </w:r>
      <w:r w:rsidR="00905817" w:rsidRPr="00905817">
        <w:rPr>
          <w:position w:val="-50"/>
        </w:rPr>
        <w:object w:dxaOrig="1960" w:dyaOrig="1120" w14:anchorId="5F9CD3A9">
          <v:shape id="_x0000_i1028" type="#_x0000_t75" style="width:97.5pt;height:56.5pt" o:ole="">
            <v:imagedata r:id="rId17" o:title=""/>
          </v:shape>
          <o:OLEObject Type="Embed" ProgID="Equation.DSMT4" ShapeID="_x0000_i1028" DrawAspect="Content" ObjectID="_1374350101" r:id="rId18"/>
        </w:object>
      </w:r>
      <w:r>
        <w:t>.</w:t>
      </w:r>
      <w:r>
        <w:tab/>
      </w:r>
      <w:r w:rsidR="009B7404">
        <w:fldChar w:fldCharType="begin"/>
      </w:r>
      <w:r w:rsidR="009B7404">
        <w:instrText xml:space="preserve"> MACROBUTTON MTPlaceRef \* MERGEFORMAT </w:instrText>
      </w:r>
      <w:fldSimple w:instr=" SEQ MTEqn \h \* MERGEFORMAT "/>
      <w:r w:rsidR="009B7404">
        <w:instrText>(</w:instrText>
      </w:r>
      <w:fldSimple w:instr=" SEQ MTSec \c \* Arabic \* MERGEFORMAT ">
        <w:r w:rsidR="00AE264D">
          <w:rPr>
            <w:noProof/>
          </w:rPr>
          <w:instrText>2</w:instrText>
        </w:r>
      </w:fldSimple>
      <w:r w:rsidR="009B7404">
        <w:instrText>.</w:instrText>
      </w:r>
      <w:fldSimple w:instr=" SEQ MTEqn \c \* Arabic \* MERGEFORMAT ">
        <w:r w:rsidR="00AE264D">
          <w:rPr>
            <w:noProof/>
          </w:rPr>
          <w:instrText>3</w:instrText>
        </w:r>
      </w:fldSimple>
      <w:r w:rsidR="009B7404">
        <w:instrText>)</w:instrText>
      </w:r>
      <w:r w:rsidR="009B7404">
        <w:fldChar w:fldCharType="end"/>
      </w:r>
    </w:p>
    <w:p w14:paraId="7B05C11B" w14:textId="77777777" w:rsidR="008C7882" w:rsidRDefault="008C7882" w:rsidP="008C7882">
      <w:r>
        <w:t xml:space="preserve">The </w:t>
      </w:r>
      <w:r w:rsidR="00435D3B" w:rsidRPr="00CB13D9">
        <w:rPr>
          <w:i/>
        </w:rPr>
        <w:t>vector</w:t>
      </w:r>
      <w:r w:rsidR="00435D3B">
        <w:t xml:space="preserve"> </w:t>
      </w:r>
      <w:r>
        <w:rPr>
          <w:i/>
        </w:rPr>
        <w:t>outer product</w:t>
      </w:r>
      <w:r>
        <w:t>:</w:t>
      </w:r>
    </w:p>
    <w:p w14:paraId="26CE142F" w14:textId="25A9E75C" w:rsidR="008C7882" w:rsidRDefault="008C7882" w:rsidP="008C7882">
      <w:pPr>
        <w:pStyle w:val="MTDisplayEquation"/>
      </w:pPr>
      <w:r>
        <w:tab/>
      </w:r>
      <w:r w:rsidR="00905817" w:rsidRPr="00905817">
        <w:rPr>
          <w:position w:val="-18"/>
        </w:rPr>
        <w:object w:dxaOrig="1480" w:dyaOrig="440" w14:anchorId="3C133E1E">
          <v:shape id="_x0000_i1029" type="#_x0000_t75" style="width:73.8pt;height:21.85pt" o:ole="">
            <v:imagedata r:id="rId19" o:title=""/>
          </v:shape>
          <o:OLEObject Type="Embed" ProgID="Equation.DSMT4" ShapeID="_x0000_i1029" DrawAspect="Content" ObjectID="_1374350102" r:id="rId20"/>
        </w:object>
      </w:r>
      <w:r>
        <w:t>.</w:t>
      </w:r>
      <w:r>
        <w:tab/>
      </w:r>
      <w:r w:rsidR="009B7404">
        <w:fldChar w:fldCharType="begin"/>
      </w:r>
      <w:r w:rsidR="009B7404">
        <w:instrText xml:space="preserve"> MACROBUTTON MTPlaceRef \* MERGEFORMAT </w:instrText>
      </w:r>
      <w:fldSimple w:instr=" SEQ MTEqn \h \* MERGEFORMAT "/>
      <w:bookmarkStart w:id="771" w:name="ZEqnNum548927"/>
      <w:r w:rsidR="009B7404">
        <w:instrText>(</w:instrText>
      </w:r>
      <w:fldSimple w:instr=" SEQ MTSec \c \* Arabic \* MERGEFORMAT ">
        <w:r w:rsidR="00AE264D">
          <w:rPr>
            <w:noProof/>
          </w:rPr>
          <w:instrText>2</w:instrText>
        </w:r>
      </w:fldSimple>
      <w:r w:rsidR="009B7404">
        <w:instrText>.</w:instrText>
      </w:r>
      <w:fldSimple w:instr=" SEQ MTEqn \c \* Arabic \* MERGEFORMAT ">
        <w:r w:rsidR="00AE264D">
          <w:rPr>
            <w:noProof/>
          </w:rPr>
          <w:instrText>4</w:instrText>
        </w:r>
      </w:fldSimple>
      <w:r w:rsidR="009B7404">
        <w:instrText>)</w:instrText>
      </w:r>
      <w:bookmarkEnd w:id="771"/>
      <w:r w:rsidR="009B7404">
        <w:fldChar w:fldCharType="end"/>
      </w:r>
    </w:p>
    <w:p w14:paraId="4AE90DCA" w14:textId="77777777" w:rsidR="008C7882" w:rsidRDefault="008C7882" w:rsidP="008C7882">
      <w:r>
        <w:t>Note that vectors are also known as first order tensors. Scalars are known as zero order tensors. The outer product, defined by equation</w:t>
      </w:r>
      <w:r w:rsidR="009B7404">
        <w:t xml:space="preserve"> </w:t>
      </w:r>
      <w:r w:rsidR="009B7404">
        <w:fldChar w:fldCharType="begin"/>
      </w:r>
      <w:r w:rsidR="009B7404">
        <w:instrText xml:space="preserve"> GOTOBUTTON ZEqnNum548927  \* MERGEFORMAT </w:instrText>
      </w:r>
      <w:fldSimple w:instr=" REF ZEqnNum548927 \* Charformat \! \* MERGEFORMAT ">
        <w:r w:rsidR="00AE264D">
          <w:instrText>(2.4)</w:instrText>
        </w:r>
      </w:fldSimple>
      <w:r w:rsidR="009B7404">
        <w:fldChar w:fldCharType="end"/>
      </w:r>
      <w:r>
        <w:t>, is a second order tensor.</w:t>
      </w:r>
    </w:p>
    <w:p w14:paraId="69C2D97E" w14:textId="77777777" w:rsidR="008C7882" w:rsidRDefault="008C7882" w:rsidP="008C7882"/>
    <w:p w14:paraId="731EB22D" w14:textId="2A1B2F8E" w:rsidR="008C7882" w:rsidRDefault="008C7882" w:rsidP="008C7882">
      <w:r>
        <w:t xml:space="preserve">Second order tensors are denoted by bold, capital letters, e.g. </w:t>
      </w:r>
      <w:r>
        <w:rPr>
          <w:b/>
        </w:rPr>
        <w:t>A</w:t>
      </w:r>
      <w:r>
        <w:t xml:space="preserve">. Some exceptions will be made to remain consistent with the literature. For instance, the Cauchy stress tensor is denoted by </w:t>
      </w:r>
      <w:r w:rsidR="00905817" w:rsidRPr="00905817">
        <w:rPr>
          <w:position w:val="-6"/>
        </w:rPr>
        <w:object w:dxaOrig="200" w:dyaOrig="220" w14:anchorId="5F875315">
          <v:shape id="_x0000_i1030" type="#_x0000_t75" style="width:10.05pt;height:10.95pt" o:ole="">
            <v:imagedata r:id="rId21" o:title=""/>
          </v:shape>
          <o:OLEObject Type="Embed" ProgID="Equation.DSMT4" ShapeID="_x0000_i1030" DrawAspect="Content" ObjectID="_1374350103" r:id="rId22"/>
        </w:object>
      </w:r>
      <w:r>
        <w:t xml:space="preserve">. However, the nature of the objects will always be clear from the context. The following operations on tensors are defined. Assume </w:t>
      </w:r>
      <w:r>
        <w:rPr>
          <w:b/>
        </w:rPr>
        <w:t xml:space="preserve">A </w:t>
      </w:r>
      <w:r>
        <w:t xml:space="preserve">and </w:t>
      </w:r>
      <w:r>
        <w:rPr>
          <w:b/>
        </w:rPr>
        <w:t xml:space="preserve">B </w:t>
      </w:r>
      <w:r>
        <w:t xml:space="preserve">are second-order tensors. </w:t>
      </w:r>
    </w:p>
    <w:p w14:paraId="7BA66EC4" w14:textId="77777777" w:rsidR="008C7882" w:rsidRDefault="008C7882" w:rsidP="008C7882"/>
    <w:p w14:paraId="3AF45050" w14:textId="77777777" w:rsidR="00876348" w:rsidRDefault="00876348" w:rsidP="008C7882"/>
    <w:p w14:paraId="49B9D152" w14:textId="77777777" w:rsidR="00876348" w:rsidRDefault="00876348" w:rsidP="008C7882"/>
    <w:p w14:paraId="78A022D5" w14:textId="77777777" w:rsidR="008C7882" w:rsidRDefault="008C7882" w:rsidP="008C7882">
      <w:r>
        <w:lastRenderedPageBreak/>
        <w:t xml:space="preserve">The </w:t>
      </w:r>
      <w:r>
        <w:rPr>
          <w:i/>
        </w:rPr>
        <w:t xml:space="preserve">double </w:t>
      </w:r>
      <w:r w:rsidR="007A0C8E">
        <w:rPr>
          <w:i/>
        </w:rPr>
        <w:t>contraction</w:t>
      </w:r>
      <w:r w:rsidRPr="00EC1649">
        <w:t xml:space="preserve"> or </w:t>
      </w:r>
      <w:r>
        <w:rPr>
          <w:i/>
        </w:rPr>
        <w:t>tensor inner product</w:t>
      </w:r>
      <w:r w:rsidRPr="004014BF">
        <w:t xml:space="preserve"> is defined as</w:t>
      </w:r>
      <w:r>
        <w:t>:</w:t>
      </w:r>
    </w:p>
    <w:p w14:paraId="326542BC" w14:textId="30EB8419" w:rsidR="008C7882" w:rsidRDefault="008C7882" w:rsidP="008C7882">
      <w:pPr>
        <w:pStyle w:val="MTDisplayEquation"/>
      </w:pPr>
      <w:r>
        <w:tab/>
      </w:r>
      <w:r w:rsidR="00905817" w:rsidRPr="00905817">
        <w:rPr>
          <w:position w:val="-14"/>
        </w:rPr>
        <w:object w:dxaOrig="1260" w:dyaOrig="380" w14:anchorId="60F12A26">
          <v:shape id="_x0000_i1031" type="#_x0000_t75" style="width:62.9pt;height:19.15pt" o:ole="">
            <v:imagedata r:id="rId23" o:title=""/>
          </v:shape>
          <o:OLEObject Type="Embed" ProgID="Equation.DSMT4" ShapeID="_x0000_i1031" DrawAspect="Content" ObjectID="_1374350104" r:id="rId2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5</w:instrText>
        </w:r>
      </w:fldSimple>
      <w:r>
        <w:instrText>)</w:instrText>
      </w:r>
      <w:r>
        <w:fldChar w:fldCharType="end"/>
      </w:r>
    </w:p>
    <w:p w14:paraId="71BDFBCA" w14:textId="77777777" w:rsidR="008C7882" w:rsidRDefault="008C7882" w:rsidP="008C7882">
      <w:r>
        <w:t xml:space="preserve">The </w:t>
      </w:r>
      <w:r>
        <w:rPr>
          <w:i/>
        </w:rPr>
        <w:t>trace</w:t>
      </w:r>
      <w:r w:rsidRPr="004014BF">
        <w:t xml:space="preserve"> is defined as</w:t>
      </w:r>
      <w:r>
        <w:t>:</w:t>
      </w:r>
    </w:p>
    <w:p w14:paraId="207157E4" w14:textId="1E35B4E7" w:rsidR="008C7882" w:rsidRDefault="008C7882" w:rsidP="008C7882">
      <w:pPr>
        <w:pStyle w:val="MTDisplayEquation"/>
      </w:pPr>
      <w:r>
        <w:tab/>
      </w:r>
      <w:r w:rsidR="00905817" w:rsidRPr="00905817">
        <w:rPr>
          <w:position w:val="-12"/>
        </w:rPr>
        <w:object w:dxaOrig="1579" w:dyaOrig="360" w14:anchorId="1DA4E661">
          <v:shape id="_x0000_i1032" type="#_x0000_t75" style="width:78.4pt;height:19.15pt" o:ole="">
            <v:imagedata r:id="rId25" o:title=""/>
          </v:shape>
          <o:OLEObject Type="Embed" ProgID="Equation.DSMT4" ShapeID="_x0000_i1032" DrawAspect="Content" ObjectID="_1374350105" r:id="rId2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6</w:instrText>
        </w:r>
      </w:fldSimple>
      <w:r>
        <w:instrText>)</w:instrText>
      </w:r>
      <w:r>
        <w:fldChar w:fldCharType="end"/>
      </w:r>
    </w:p>
    <w:p w14:paraId="374581B2" w14:textId="61B1FDBD" w:rsidR="008C7882" w:rsidRDefault="008C7882" w:rsidP="008C7882">
      <w:r>
        <w:t xml:space="preserve">Here </w:t>
      </w:r>
      <w:r w:rsidRPr="00E41741">
        <w:rPr>
          <w:b/>
        </w:rPr>
        <w:t>1</w:t>
      </w:r>
      <w:r>
        <w:t xml:space="preserve"> is the second order identity tensor</w:t>
      </w:r>
      <w:r w:rsidR="00FA2BC4">
        <w:t xml:space="preserve"> with components </w:t>
      </w:r>
      <w:r w:rsidR="00905817" w:rsidRPr="00905817">
        <w:rPr>
          <w:position w:val="-14"/>
        </w:rPr>
        <w:object w:dxaOrig="279" w:dyaOrig="380" w14:anchorId="6A195C96">
          <v:shape id="_x0000_i1033" type="#_x0000_t75" style="width:14.6pt;height:19.15pt" o:ole="">
            <v:imagedata r:id="rId27" o:title=""/>
          </v:shape>
          <o:OLEObject Type="Embed" ProgID="Equation.DSMT4" ShapeID="_x0000_i1033" DrawAspect="Content" ObjectID="_1374350106" r:id="rId28"/>
        </w:object>
      </w:r>
      <w:r w:rsidR="00FA2BC4">
        <w:t>.</w:t>
      </w:r>
    </w:p>
    <w:p w14:paraId="008D6887" w14:textId="77777777" w:rsidR="008C7882" w:rsidRDefault="008C7882" w:rsidP="008C7882"/>
    <w:p w14:paraId="4BEFB4DF" w14:textId="77777777" w:rsidR="008C7882" w:rsidRDefault="008C7882" w:rsidP="008C7882">
      <w:r w:rsidRPr="00E41741">
        <w:t>In</w:t>
      </w:r>
      <w:r>
        <w:t xml:space="preserve"> general the components of tensors will change under a change of coordinate system. Nevertheless, certain intrinsic quantities associated with them will remain invariant under such a transformation. The scalar product between two vectors is such an example. The double contraction between two second-order tensors is another example. The following set of invariants for second-order tensors is commonly used:</w:t>
      </w:r>
    </w:p>
    <w:p w14:paraId="45FAA0D6" w14:textId="657E0B6D" w:rsidR="008C7882" w:rsidRDefault="008C7882" w:rsidP="008C7882">
      <w:pPr>
        <w:pStyle w:val="MTDisplayEquation"/>
      </w:pPr>
      <w:r>
        <w:tab/>
      </w:r>
      <w:r w:rsidR="00905817" w:rsidRPr="00905817">
        <w:rPr>
          <w:position w:val="-60"/>
        </w:rPr>
        <w:object w:dxaOrig="2320" w:dyaOrig="1359" w14:anchorId="2216ED9E">
          <v:shape id="_x0000_i1034" type="#_x0000_t75" style="width:115.75pt;height:67.45pt" o:ole="">
            <v:imagedata r:id="rId29" o:title=""/>
          </v:shape>
          <o:OLEObject Type="Embed" ProgID="Equation.DSMT4" ShapeID="_x0000_i1034" DrawAspect="Content" ObjectID="_1374350107" r:id="rId30"/>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7</w:instrText>
        </w:r>
      </w:fldSimple>
      <w:r>
        <w:instrText>)</w:instrText>
      </w:r>
      <w:r>
        <w:fldChar w:fldCharType="end"/>
      </w:r>
    </w:p>
    <w:p w14:paraId="3AF8FE2B" w14:textId="77777777" w:rsidR="008C7882" w:rsidRDefault="008C7882" w:rsidP="008C7882">
      <w:r>
        <w:t xml:space="preserve">A tensor </w:t>
      </w:r>
      <w:r w:rsidRPr="00FF53B2">
        <w:rPr>
          <w:b/>
        </w:rPr>
        <w:t>S</w:t>
      </w:r>
      <w:r>
        <w:rPr>
          <w:b/>
        </w:rPr>
        <w:t xml:space="preserve"> </w:t>
      </w:r>
      <w:r>
        <w:t>is called symmetric if it is equal to its transpose:</w:t>
      </w:r>
    </w:p>
    <w:p w14:paraId="7D3B9BF2" w14:textId="20E528BE" w:rsidR="008C7882" w:rsidRDefault="008C7882" w:rsidP="008C7882">
      <w:pPr>
        <w:pStyle w:val="MTDisplayEquation"/>
      </w:pPr>
      <w:r>
        <w:tab/>
      </w:r>
      <w:r w:rsidR="00905817" w:rsidRPr="00905817">
        <w:rPr>
          <w:position w:val="-6"/>
        </w:rPr>
        <w:object w:dxaOrig="680" w:dyaOrig="320" w14:anchorId="1125197D">
          <v:shape id="_x0000_i1035" type="#_x0000_t75" style="width:34.65pt;height:15.5pt" o:ole="">
            <v:imagedata r:id="rId31" o:title=""/>
          </v:shape>
          <o:OLEObject Type="Embed" ProgID="Equation.DSMT4" ShapeID="_x0000_i1035" DrawAspect="Content" ObjectID="_1374350108" r:id="rId3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8</w:instrText>
        </w:r>
      </w:fldSimple>
      <w:r>
        <w:instrText>)</w:instrText>
      </w:r>
      <w:r>
        <w:fldChar w:fldCharType="end"/>
      </w:r>
    </w:p>
    <w:p w14:paraId="72DA9B6E" w14:textId="77777777" w:rsidR="008C7882" w:rsidRDefault="008C7882" w:rsidP="008C7882">
      <w:r>
        <w:t xml:space="preserve">A tensor </w:t>
      </w:r>
      <w:r>
        <w:rPr>
          <w:b/>
        </w:rPr>
        <w:t xml:space="preserve">W </w:t>
      </w:r>
      <w:r>
        <w:t>is called anti-symmetric if it is equal to the negative of its transpose:</w:t>
      </w:r>
    </w:p>
    <w:p w14:paraId="4789C95D" w14:textId="1870CF1D" w:rsidR="008C7882" w:rsidRDefault="008C7882" w:rsidP="008C7882">
      <w:pPr>
        <w:pStyle w:val="MTDisplayEquation"/>
      </w:pPr>
      <w:r>
        <w:tab/>
      </w:r>
      <w:r w:rsidR="00905817" w:rsidRPr="00905817">
        <w:rPr>
          <w:position w:val="-6"/>
        </w:rPr>
        <w:object w:dxaOrig="1060" w:dyaOrig="320" w14:anchorId="5DE5058F">
          <v:shape id="_x0000_i1036" type="#_x0000_t75" style="width:51.95pt;height:15.5pt" o:ole="">
            <v:imagedata r:id="rId33" o:title=""/>
          </v:shape>
          <o:OLEObject Type="Embed" ProgID="Equation.DSMT4" ShapeID="_x0000_i1036" DrawAspect="Content" ObjectID="_1374350109" r:id="rId3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9</w:instrText>
        </w:r>
      </w:fldSimple>
      <w:r>
        <w:instrText>)</w:instrText>
      </w:r>
      <w:r>
        <w:fldChar w:fldCharType="end"/>
      </w:r>
    </w:p>
    <w:p w14:paraId="0BFEDF1D" w14:textId="77777777" w:rsidR="008C7882" w:rsidRDefault="008C7882" w:rsidP="008C7882">
      <w:pPr>
        <w:rPr>
          <w:b/>
        </w:rPr>
      </w:pPr>
      <w:r>
        <w:t xml:space="preserve">Any second order tensor </w:t>
      </w:r>
      <w:r>
        <w:rPr>
          <w:b/>
        </w:rPr>
        <w:t xml:space="preserve">A </w:t>
      </w:r>
      <w:r>
        <w:t xml:space="preserve">can be written as the sum of a symmetric tensor </w:t>
      </w:r>
      <w:r>
        <w:rPr>
          <w:b/>
        </w:rPr>
        <w:t xml:space="preserve">S </w:t>
      </w:r>
      <w:r>
        <w:t xml:space="preserve">and an anti-symmetric tensor </w:t>
      </w:r>
      <w:r>
        <w:rPr>
          <w:b/>
        </w:rPr>
        <w:t>W</w:t>
      </w:r>
      <w:r w:rsidRPr="00FF53B2">
        <w:t>:</w:t>
      </w:r>
    </w:p>
    <w:p w14:paraId="4BC20558" w14:textId="66EBE60F" w:rsidR="008C7882" w:rsidRDefault="008C7882" w:rsidP="008C7882">
      <w:pPr>
        <w:pStyle w:val="MTDisplayEquation"/>
      </w:pPr>
      <w:r>
        <w:tab/>
      </w:r>
      <w:r w:rsidR="00905817" w:rsidRPr="00905817">
        <w:rPr>
          <w:position w:val="-6"/>
        </w:rPr>
        <w:object w:dxaOrig="1100" w:dyaOrig="279" w14:anchorId="0413A62E">
          <v:shape id="_x0000_i1037" type="#_x0000_t75" style="width:54.7pt;height:14.6pt" o:ole="">
            <v:imagedata r:id="rId35" o:title=""/>
          </v:shape>
          <o:OLEObject Type="Embed" ProgID="Equation.DSMT4" ShapeID="_x0000_i1037" DrawAspect="Content" ObjectID="_1374350110" r:id="rId3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10</w:instrText>
        </w:r>
      </w:fldSimple>
      <w:r>
        <w:instrText>)</w:instrText>
      </w:r>
      <w:r>
        <w:fldChar w:fldCharType="end"/>
      </w:r>
    </w:p>
    <w:p w14:paraId="6D53E871" w14:textId="77777777" w:rsidR="008C7882" w:rsidRDefault="008C7882" w:rsidP="008C7882">
      <w:r>
        <w:t xml:space="preserve"> where</w:t>
      </w:r>
    </w:p>
    <w:p w14:paraId="47093155" w14:textId="3875045B" w:rsidR="008C7882" w:rsidRDefault="008C7882" w:rsidP="008C7882">
      <w:pPr>
        <w:pStyle w:val="MTDisplayEquation"/>
      </w:pPr>
      <w:r>
        <w:tab/>
      </w:r>
      <w:r w:rsidR="00905817" w:rsidRPr="00905817">
        <w:rPr>
          <w:position w:val="-24"/>
        </w:rPr>
        <w:object w:dxaOrig="3660" w:dyaOrig="620" w14:anchorId="49FC6CD8">
          <v:shape id="_x0000_i1038" type="#_x0000_t75" style="width:183.2pt;height:31pt" o:ole="">
            <v:imagedata r:id="rId37" o:title=""/>
          </v:shape>
          <o:OLEObject Type="Embed" ProgID="Equation.DSMT4" ShapeID="_x0000_i1038" DrawAspect="Content" ObjectID="_1374350111" r:id="rId38"/>
        </w:object>
      </w:r>
      <w:r w:rsidR="00AB0BD0">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11</w:instrText>
        </w:r>
      </w:fldSimple>
      <w:r>
        <w:instrText>)</w:instrText>
      </w:r>
      <w:r>
        <w:fldChar w:fldCharType="end"/>
      </w:r>
    </w:p>
    <w:p w14:paraId="46B67480" w14:textId="77777777" w:rsidR="008C7882" w:rsidRDefault="008C7882" w:rsidP="008C7882">
      <w:r>
        <w:t xml:space="preserve">Also note that for any tensor </w:t>
      </w:r>
      <w:r>
        <w:rPr>
          <w:b/>
        </w:rPr>
        <w:t xml:space="preserve">B </w:t>
      </w:r>
      <w:r>
        <w:t>the following holds:</w:t>
      </w:r>
    </w:p>
    <w:p w14:paraId="60A03E8C" w14:textId="635E60D9" w:rsidR="008C7882" w:rsidRDefault="008C7882" w:rsidP="008C7882">
      <w:pPr>
        <w:pStyle w:val="MTDisplayEquation"/>
      </w:pPr>
      <w:r>
        <w:tab/>
      </w:r>
      <w:r w:rsidR="00905817" w:rsidRPr="00905817">
        <w:rPr>
          <w:position w:val="-10"/>
        </w:rPr>
        <w:object w:dxaOrig="2420" w:dyaOrig="340" w14:anchorId="723BB920">
          <v:shape id="_x0000_i1039" type="#_x0000_t75" style="width:121.2pt;height:17.3pt" o:ole="">
            <v:imagedata r:id="rId39" o:title=""/>
          </v:shape>
          <o:OLEObject Type="Embed" ProgID="Equation.DSMT4" ShapeID="_x0000_i1039" DrawAspect="Content" ObjectID="_1374350112" r:id="rId4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12</w:instrText>
        </w:r>
      </w:fldSimple>
      <w:r>
        <w:instrText>)</w:instrText>
      </w:r>
      <w:r>
        <w:fldChar w:fldCharType="end"/>
      </w:r>
    </w:p>
    <w:p w14:paraId="7E8C57D9" w14:textId="77777777" w:rsidR="008C7882" w:rsidRPr="00FF53B2" w:rsidRDefault="008C7882" w:rsidP="008C7882"/>
    <w:p w14:paraId="69131B9D" w14:textId="77777777" w:rsidR="008C7882" w:rsidRDefault="008C7882" w:rsidP="008C7882">
      <w:r>
        <w:t xml:space="preserve">With any anti-symmetric tensor a vector </w:t>
      </w:r>
      <w:r>
        <w:rPr>
          <w:b/>
        </w:rPr>
        <w:t xml:space="preserve">w </w:t>
      </w:r>
      <w:r>
        <w:t>can be associated such that,</w:t>
      </w:r>
    </w:p>
    <w:p w14:paraId="1D173293" w14:textId="165AF2BB" w:rsidR="008C7882" w:rsidRDefault="008C7882" w:rsidP="008C7882">
      <w:pPr>
        <w:pStyle w:val="MTDisplayEquation"/>
      </w:pPr>
      <w:r>
        <w:tab/>
      </w:r>
      <w:r w:rsidR="00905817" w:rsidRPr="00905817">
        <w:rPr>
          <w:position w:val="-6"/>
        </w:rPr>
        <w:object w:dxaOrig="1140" w:dyaOrig="279" w14:anchorId="48637D4C">
          <v:shape id="_x0000_i1040" type="#_x0000_t75" style="width:57.4pt;height:14.6pt" o:ole="">
            <v:imagedata r:id="rId41" o:title=""/>
          </v:shape>
          <o:OLEObject Type="Embed" ProgID="Equation.DSMT4" ShapeID="_x0000_i1040" DrawAspect="Content" ObjectID="_1374350113" r:id="rId4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13</w:instrText>
        </w:r>
      </w:fldSimple>
      <w:r>
        <w:instrText>)</w:instrText>
      </w:r>
      <w:r>
        <w:fldChar w:fldCharType="end"/>
      </w:r>
    </w:p>
    <w:p w14:paraId="1DFBF165" w14:textId="739A9B0E" w:rsidR="008C7882" w:rsidRDefault="008C7882" w:rsidP="008C7882">
      <w:r>
        <w:t xml:space="preserve">where the second order tensor </w:t>
      </w:r>
      <w:r w:rsidR="00905817" w:rsidRPr="00905817">
        <w:rPr>
          <w:position w:val="-6"/>
        </w:rPr>
        <w:object w:dxaOrig="260" w:dyaOrig="279" w14:anchorId="79BD4AE1">
          <v:shape id="_x0000_i1041" type="#_x0000_t75" style="width:12.75pt;height:14.6pt" o:ole="">
            <v:imagedata r:id="rId43" o:title=""/>
          </v:shape>
          <o:OLEObject Type="Embed" ProgID="Equation.DSMT4" ShapeID="_x0000_i1041" DrawAspect="Content" ObjectID="_1374350114" r:id="rId44"/>
        </w:object>
      </w:r>
      <w:r w:rsidR="00EE0E0E">
        <w:t xml:space="preserve"> </w:t>
      </w:r>
      <w:r>
        <w:t>is defined as,</w:t>
      </w:r>
    </w:p>
    <w:p w14:paraId="656867D0" w14:textId="545642F8" w:rsidR="008C7882" w:rsidRDefault="008C7882" w:rsidP="008C7882">
      <w:pPr>
        <w:pStyle w:val="MTDisplayEquation"/>
      </w:pPr>
      <w:r>
        <w:tab/>
      </w:r>
      <w:r w:rsidR="00905817" w:rsidRPr="00905817">
        <w:rPr>
          <w:position w:val="-50"/>
        </w:rPr>
        <w:object w:dxaOrig="2299" w:dyaOrig="1120" w14:anchorId="7BABD35D">
          <v:shape id="_x0000_i1042" type="#_x0000_t75" style="width:114.85pt;height:56.5pt" o:ole="">
            <v:imagedata r:id="rId45" o:title=""/>
          </v:shape>
          <o:OLEObject Type="Embed" ProgID="Equation.DSMT4" ShapeID="_x0000_i1042" DrawAspect="Content" ObjectID="_1374350115" r:id="rId4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14</w:instrText>
        </w:r>
      </w:fldSimple>
      <w:r>
        <w:instrText>)</w:instrText>
      </w:r>
      <w:r>
        <w:fldChar w:fldCharType="end"/>
      </w:r>
    </w:p>
    <w:p w14:paraId="71637246" w14:textId="77777777" w:rsidR="008C7882" w:rsidRDefault="008C7882" w:rsidP="008C7882"/>
    <w:p w14:paraId="0F23CDDC" w14:textId="5A8BB88A" w:rsidR="008C7882" w:rsidRDefault="008C7882" w:rsidP="008C7882">
      <w:r>
        <w:t xml:space="preserve">A second order </w:t>
      </w:r>
      <w:r>
        <w:rPr>
          <w:b/>
        </w:rPr>
        <w:t xml:space="preserve">Q </w:t>
      </w:r>
      <w:r>
        <w:t xml:space="preserve">tensor is called </w:t>
      </w:r>
      <w:r>
        <w:rPr>
          <w:i/>
        </w:rPr>
        <w:t xml:space="preserve">orthogonal </w:t>
      </w:r>
      <w:r>
        <w:t xml:space="preserve">if </w:t>
      </w:r>
      <w:r w:rsidR="00905817" w:rsidRPr="00905817">
        <w:rPr>
          <w:position w:val="-8"/>
        </w:rPr>
        <w:object w:dxaOrig="940" w:dyaOrig="340" w14:anchorId="1B427AE0">
          <v:shape id="_x0000_i1043" type="#_x0000_t75" style="width:47.4pt;height:17.3pt" o:ole="">
            <v:imagedata r:id="rId47" o:title=""/>
          </v:shape>
          <o:OLEObject Type="Embed" ProgID="Equation.DSMT4" ShapeID="_x0000_i1043" DrawAspect="Content" ObjectID="_1374350116" r:id="rId48"/>
        </w:object>
      </w:r>
      <w:r>
        <w:t>.</w:t>
      </w:r>
    </w:p>
    <w:p w14:paraId="6B9D3016" w14:textId="77777777" w:rsidR="004566B7" w:rsidRPr="00B34046" w:rsidRDefault="004566B7" w:rsidP="008C7882"/>
    <w:p w14:paraId="084A9A8E" w14:textId="77777777" w:rsidR="008C7882" w:rsidRDefault="008C7882" w:rsidP="008C7882">
      <w:r>
        <w:t xml:space="preserve">In the implementation of the FE method it is often convenient to write symmetric second-order tensors using </w:t>
      </w:r>
      <w:r w:rsidRPr="00BE14E9">
        <w:rPr>
          <w:i/>
        </w:rPr>
        <w:t>Voigt notation</w:t>
      </w:r>
      <w:r>
        <w:t>. In this notation the components of a 2</w:t>
      </w:r>
      <w:r w:rsidRPr="00C74CA9">
        <w:rPr>
          <w:vertAlign w:val="superscript"/>
        </w:rPr>
        <w:t>nd</w:t>
      </w:r>
      <w:r>
        <w:t xml:space="preserve"> order symmetric tensor </w:t>
      </w:r>
      <w:r>
        <w:rPr>
          <w:b/>
        </w:rPr>
        <w:t xml:space="preserve">A </w:t>
      </w:r>
      <w:r>
        <w:t>are arranged as a column vector:</w:t>
      </w:r>
    </w:p>
    <w:p w14:paraId="3117F60E" w14:textId="13570304" w:rsidR="008C7882" w:rsidRDefault="008C7882" w:rsidP="008C7882">
      <w:pPr>
        <w:pStyle w:val="MTDisplayEquation"/>
      </w:pPr>
      <w:r>
        <w:lastRenderedPageBreak/>
        <w:tab/>
      </w:r>
      <w:r w:rsidR="00905817" w:rsidRPr="00905817">
        <w:rPr>
          <w:position w:val="-104"/>
        </w:rPr>
        <w:object w:dxaOrig="1180" w:dyaOrig="2200" w14:anchorId="581F08D0">
          <v:shape id="_x0000_i1044" type="#_x0000_t75" style="width:59.25pt;height:109.35pt" o:ole="">
            <v:imagedata r:id="rId49" o:title=""/>
          </v:shape>
          <o:OLEObject Type="Embed" ProgID="Equation.DSMT4" ShapeID="_x0000_i1044" DrawAspect="Content" ObjectID="_1374350117" r:id="rId5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15</w:instrText>
        </w:r>
      </w:fldSimple>
      <w:r>
        <w:instrText>)</w:instrText>
      </w:r>
      <w:r>
        <w:fldChar w:fldCharType="end"/>
      </w:r>
    </w:p>
    <w:p w14:paraId="7F4740F6" w14:textId="77777777" w:rsidR="008C7882" w:rsidRDefault="008C7882" w:rsidP="008C7882"/>
    <w:p w14:paraId="6B942150" w14:textId="1EE45554" w:rsidR="008C7882" w:rsidRDefault="008C7882" w:rsidP="008C7882">
      <w:r>
        <w:t xml:space="preserve">Higher order tensors will be denoted by bold, capital, script symbols, e.g. </w:t>
      </w:r>
      <w:r w:rsidR="00905817" w:rsidRPr="00905817">
        <w:rPr>
          <w:position w:val="-6"/>
        </w:rPr>
        <w:object w:dxaOrig="320" w:dyaOrig="279" w14:anchorId="42B8FAA5">
          <v:shape id="_x0000_i1045" type="#_x0000_t75" style="width:15.5pt;height:14.6pt" o:ole="">
            <v:imagedata r:id="rId51" o:title=""/>
          </v:shape>
          <o:OLEObject Type="Embed" ProgID="Equation.DSMT4" ShapeID="_x0000_i1045" DrawAspect="Content" ObjectID="_1374350118" r:id="rId52"/>
        </w:object>
      </w:r>
      <w:r>
        <w:t xml:space="preserve">. An example of a third-order tensor is the </w:t>
      </w:r>
      <w:r>
        <w:rPr>
          <w:i/>
        </w:rPr>
        <w:t xml:space="preserve">permutation tensor </w:t>
      </w:r>
      <w:r w:rsidR="00905817" w:rsidRPr="00905817">
        <w:rPr>
          <w:i/>
          <w:position w:val="-14"/>
        </w:rPr>
        <w:object w:dxaOrig="340" w:dyaOrig="380" w14:anchorId="2EEA731B">
          <v:shape id="_x0000_i1046" type="#_x0000_t75" style="width:17.3pt;height:19.15pt" o:ole="">
            <v:imagedata r:id="rId53" o:title=""/>
          </v:shape>
          <o:OLEObject Type="Embed" ProgID="Equation.DSMT4" ShapeID="_x0000_i1046" DrawAspect="Content" ObjectID="_1374350119" r:id="rId54"/>
        </w:object>
      </w:r>
      <w:r>
        <w:t xml:space="preserve">, whose components are 1 for an even permutation of </w:t>
      </w:r>
      <w:r w:rsidR="00905817" w:rsidRPr="00905817">
        <w:rPr>
          <w:position w:val="-14"/>
        </w:rPr>
        <w:object w:dxaOrig="720" w:dyaOrig="400" w14:anchorId="3E2749AB">
          <v:shape id="_x0000_i1047" type="#_x0000_t75" style="width:36.45pt;height:20.05pt" o:ole="">
            <v:imagedata r:id="rId55" o:title=""/>
          </v:shape>
          <o:OLEObject Type="Embed" ProgID="Equation.DSMT4" ShapeID="_x0000_i1047" DrawAspect="Content" ObjectID="_1374350120" r:id="rId56"/>
        </w:object>
      </w:r>
      <w:r>
        <w:t xml:space="preserve">, -1 for an odd permutation of </w:t>
      </w:r>
      <w:r w:rsidR="00905817" w:rsidRPr="00905817">
        <w:rPr>
          <w:position w:val="-14"/>
        </w:rPr>
        <w:object w:dxaOrig="720" w:dyaOrig="400" w14:anchorId="5E5074D5">
          <v:shape id="_x0000_i1048" type="#_x0000_t75" style="width:36.45pt;height:20.05pt" o:ole="">
            <v:imagedata r:id="rId57" o:title=""/>
          </v:shape>
          <o:OLEObject Type="Embed" ProgID="Equation.DSMT4" ShapeID="_x0000_i1048" DrawAspect="Content" ObjectID="_1374350121" r:id="rId58"/>
        </w:object>
      </w:r>
      <w:r w:rsidR="00EE0E0E">
        <w:t xml:space="preserve"> </w:t>
      </w:r>
      <w:r>
        <w:t>and zero otherwise. The permutation symbol is useful for expressing the cross-product of two vectors in index notation</w:t>
      </w:r>
      <w:r w:rsidR="004566B7">
        <w:t>:</w:t>
      </w:r>
    </w:p>
    <w:p w14:paraId="2CCEF552" w14:textId="3E980966" w:rsidR="008C7882" w:rsidRDefault="008C7882" w:rsidP="008C7882">
      <w:pPr>
        <w:pStyle w:val="MTDisplayEquation"/>
      </w:pPr>
      <w:r>
        <w:tab/>
      </w:r>
      <w:r w:rsidR="00905817" w:rsidRPr="00905817">
        <w:rPr>
          <w:position w:val="-14"/>
        </w:rPr>
        <w:object w:dxaOrig="1680" w:dyaOrig="400" w14:anchorId="52F86B87">
          <v:shape id="_x0000_i1049" type="#_x0000_t75" style="width:83.85pt;height:20.05pt" o:ole="">
            <v:imagedata r:id="rId59" o:title=""/>
          </v:shape>
          <o:OLEObject Type="Embed" ProgID="Equation.DSMT4" ShapeID="_x0000_i1049" DrawAspect="Content" ObjectID="_1374350122" r:id="rId60"/>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16</w:instrText>
        </w:r>
      </w:fldSimple>
      <w:r>
        <w:instrText>)</w:instrText>
      </w:r>
      <w:r>
        <w:fldChar w:fldCharType="end"/>
      </w:r>
    </w:p>
    <w:p w14:paraId="1AA61CFD" w14:textId="77777777" w:rsidR="008C7882" w:rsidRPr="00FF53B2" w:rsidRDefault="008C7882" w:rsidP="008C7882"/>
    <w:p w14:paraId="71B2D359" w14:textId="7EF7D82A" w:rsidR="008C7882" w:rsidRDefault="008C7882" w:rsidP="008C7882">
      <w:r>
        <w:t xml:space="preserve">An example of a fourth order tensor is the elasticity tensor </w:t>
      </w:r>
      <w:r w:rsidR="00905817" w:rsidRPr="00905817">
        <w:rPr>
          <w:position w:val="-6"/>
        </w:rPr>
        <w:object w:dxaOrig="220" w:dyaOrig="279" w14:anchorId="0AC98764">
          <v:shape id="_x0000_i1050" type="#_x0000_t75" style="width:10.95pt;height:14.6pt" o:ole="">
            <v:imagedata r:id="rId61" o:title=""/>
          </v:shape>
          <o:OLEObject Type="Embed" ProgID="Equation.DSMT4" ShapeID="_x0000_i1050" DrawAspect="Content" ObjectID="_1374350123" r:id="rId62"/>
        </w:object>
      </w:r>
      <w:r>
        <w:t xml:space="preserve"> which, in linear elasticity theory, relates the small strain tensor </w:t>
      </w:r>
      <w:r w:rsidR="00905817" w:rsidRPr="00905817">
        <w:rPr>
          <w:position w:val="-6"/>
        </w:rPr>
        <w:object w:dxaOrig="180" w:dyaOrig="220" w14:anchorId="6AA9E7BD">
          <v:shape id="_x0000_i1051" type="#_x0000_t75" style="width:9.1pt;height:10.95pt" o:ole="">
            <v:imagedata r:id="rId63" o:title=""/>
          </v:shape>
          <o:OLEObject Type="Embed" ProgID="Equation.DSMT4" ShapeID="_x0000_i1051" DrawAspect="Content" ObjectID="_1374350124" r:id="rId64"/>
        </w:object>
      </w:r>
      <w:r w:rsidR="00EE0E0E">
        <w:t xml:space="preserve"> </w:t>
      </w:r>
      <w:r>
        <w:t xml:space="preserve">and the Cauchy stress tensor </w:t>
      </w:r>
      <w:r w:rsidR="00905817" w:rsidRPr="00905817">
        <w:rPr>
          <w:position w:val="-6"/>
        </w:rPr>
        <w:object w:dxaOrig="859" w:dyaOrig="279" w14:anchorId="5B0B3447">
          <v:shape id="_x0000_i1052" type="#_x0000_t75" style="width:42.85pt;height:14.6pt" o:ole="">
            <v:imagedata r:id="rId65" o:title=""/>
          </v:shape>
          <o:OLEObject Type="Embed" ProgID="Equation.DSMT4" ShapeID="_x0000_i1052" DrawAspect="Content" ObjectID="_1374350125" r:id="rId66"/>
        </w:object>
      </w:r>
      <w:r>
        <w:t>.</w:t>
      </w:r>
    </w:p>
    <w:p w14:paraId="7462FB6F" w14:textId="77777777" w:rsidR="00B53B08" w:rsidRDefault="00B53B08" w:rsidP="008C7882"/>
    <w:p w14:paraId="1454C624" w14:textId="54F1D8E0" w:rsidR="00C013CB" w:rsidRDefault="00484E84" w:rsidP="008C7882">
      <w:r>
        <w:t xml:space="preserve">Higher order tensors can be constructed from second order tensors </w:t>
      </w:r>
      <w:r w:rsidR="00E63BE2">
        <w:t xml:space="preserve">in a similar way as second order tensors can be constructed from vectors. </w:t>
      </w:r>
      <w:r>
        <w:t xml:space="preserve">If </w:t>
      </w:r>
      <w:r w:rsidR="00905817" w:rsidRPr="00905817">
        <w:rPr>
          <w:position w:val="-4"/>
        </w:rPr>
        <w:object w:dxaOrig="260" w:dyaOrig="260" w14:anchorId="0B4C3F67">
          <v:shape id="_x0000_i1053" type="#_x0000_t75" style="width:12.75pt;height:12.75pt" o:ole="">
            <v:imagedata r:id="rId67" o:title=""/>
          </v:shape>
          <o:OLEObject Type="Embed" ProgID="Equation.DSMT4" ShapeID="_x0000_i1053" DrawAspect="Content" ObjectID="_1374350126" r:id="rId68"/>
        </w:object>
      </w:r>
      <w:r w:rsidR="00512516">
        <w:t xml:space="preserve"> and </w:t>
      </w:r>
      <w:r w:rsidR="00905817" w:rsidRPr="00905817">
        <w:rPr>
          <w:position w:val="-4"/>
        </w:rPr>
        <w:object w:dxaOrig="240" w:dyaOrig="260" w14:anchorId="1BD5FEB4">
          <v:shape id="_x0000_i1054" type="#_x0000_t75" style="width:11.85pt;height:12.75pt" o:ole="">
            <v:imagedata r:id="rId69" o:title=""/>
          </v:shape>
          <o:OLEObject Type="Embed" ProgID="Equation.DSMT4" ShapeID="_x0000_i1054" DrawAspect="Content" ObjectID="_1374350127" r:id="rId70"/>
        </w:object>
      </w:r>
      <w:r w:rsidR="00512516">
        <w:t xml:space="preserve"> are </w:t>
      </w:r>
      <w:r w:rsidR="0065080B">
        <w:t>second order tensors</w:t>
      </w:r>
      <w:r w:rsidR="004566B7">
        <w:t>,</w:t>
      </w:r>
      <w:r w:rsidR="0065080B">
        <w:t xml:space="preserve"> then the following </w:t>
      </w:r>
      <w:r w:rsidR="00E63BE2">
        <w:t xml:space="preserve">fourth order tensors </w:t>
      </w:r>
      <w:r w:rsidR="004566B7">
        <w:t xml:space="preserve">can be defind </w:t>
      </w:r>
      <w:r w:rsidR="00E63BE2">
        <w:t xml:space="preserve">by requiring </w:t>
      </w:r>
      <w:r w:rsidR="0065080B">
        <w:t xml:space="preserve">that the following must hold for any second order tensor </w:t>
      </w:r>
      <w:r w:rsidR="00905817" w:rsidRPr="00905817">
        <w:rPr>
          <w:position w:val="-4"/>
        </w:rPr>
        <w:object w:dxaOrig="260" w:dyaOrig="260" w14:anchorId="132F9297">
          <v:shape id="_x0000_i1055" type="#_x0000_t75" style="width:12.75pt;height:12.75pt" o:ole="">
            <v:imagedata r:id="rId71" o:title=""/>
          </v:shape>
          <o:OLEObject Type="Embed" ProgID="Equation.DSMT4" ShapeID="_x0000_i1055" DrawAspect="Content" ObjectID="_1374350128" r:id="rId72"/>
        </w:object>
      </w:r>
      <w:r w:rsidR="004566B7">
        <w:t>:</w:t>
      </w:r>
    </w:p>
    <w:p w14:paraId="13420D73" w14:textId="21629457" w:rsidR="001520FC" w:rsidRDefault="001520FC" w:rsidP="001520FC">
      <w:pPr>
        <w:pStyle w:val="MTDisplayEquation"/>
      </w:pPr>
      <w:r>
        <w:tab/>
      </w:r>
      <w:r w:rsidR="00905817" w:rsidRPr="00905817">
        <w:rPr>
          <w:position w:val="-14"/>
        </w:rPr>
        <w:object w:dxaOrig="2299" w:dyaOrig="400" w14:anchorId="22FD8F2A">
          <v:shape id="_x0000_i1056" type="#_x0000_t75" style="width:114.85pt;height:20.05pt" o:ole="">
            <v:imagedata r:id="rId73" o:title=""/>
          </v:shape>
          <o:OLEObject Type="Embed" ProgID="Equation.DSMT4" ShapeID="_x0000_i1056" DrawAspect="Content" ObjectID="_1374350129" r:id="rId74"/>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17</w:instrText>
        </w:r>
      </w:fldSimple>
      <w:r>
        <w:instrText>)</w:instrText>
      </w:r>
      <w:r>
        <w:fldChar w:fldCharType="end"/>
      </w:r>
    </w:p>
    <w:p w14:paraId="680ABB5C" w14:textId="6EDAB54C" w:rsidR="001520FC" w:rsidRDefault="001520FC" w:rsidP="001520FC">
      <w:pPr>
        <w:pStyle w:val="MTDisplayEquation"/>
      </w:pPr>
      <w:r>
        <w:tab/>
      </w:r>
      <w:r w:rsidR="00905817" w:rsidRPr="00905817">
        <w:rPr>
          <w:position w:val="-14"/>
        </w:rPr>
        <w:object w:dxaOrig="2260" w:dyaOrig="400" w14:anchorId="37CE2D2C">
          <v:shape id="_x0000_i1057" type="#_x0000_t75" style="width:113pt;height:20.05pt" o:ole="">
            <v:imagedata r:id="rId75" o:title=""/>
          </v:shape>
          <o:OLEObject Type="Embed" ProgID="Equation.DSMT4" ShapeID="_x0000_i1057" DrawAspect="Content" ObjectID="_1374350130" r:id="rId76"/>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18</w:instrText>
        </w:r>
      </w:fldSimple>
      <w:r>
        <w:instrText>)</w:instrText>
      </w:r>
      <w:r>
        <w:fldChar w:fldCharType="end"/>
      </w:r>
    </w:p>
    <w:p w14:paraId="7EC2964E" w14:textId="5157FACD" w:rsidR="00EE0E0E" w:rsidRPr="00EE0E0E" w:rsidRDefault="00EE0E0E" w:rsidP="00EE0E0E">
      <w:pPr>
        <w:pStyle w:val="MTDisplayEquation"/>
      </w:pPr>
      <w:r>
        <w:tab/>
      </w:r>
      <w:r w:rsidR="00905817" w:rsidRPr="00905817">
        <w:rPr>
          <w:position w:val="-16"/>
        </w:rPr>
        <w:object w:dxaOrig="2400" w:dyaOrig="440" w14:anchorId="0BE97F43">
          <v:shape id="_x0000_i1058" type="#_x0000_t75" style="width:119.4pt;height:21.85pt" o:ole="">
            <v:imagedata r:id="rId77" o:title=""/>
          </v:shape>
          <o:OLEObject Type="Embed" ProgID="Equation.DSMT4" ShapeID="_x0000_i1058" DrawAspect="Content" ObjectID="_1374350131" r:id="rId78"/>
        </w:object>
      </w:r>
      <w:r w:rsidR="004B1907">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19</w:instrText>
        </w:r>
      </w:fldSimple>
      <w:r>
        <w:instrText>)</w:instrText>
      </w:r>
      <w:r>
        <w:fldChar w:fldCharType="end"/>
      </w:r>
    </w:p>
    <w:p w14:paraId="0A0D1F08" w14:textId="31A93A8C" w:rsidR="001520FC" w:rsidRDefault="001520FC" w:rsidP="001520FC">
      <w:pPr>
        <w:pStyle w:val="MTDisplayEquation"/>
      </w:pPr>
      <w:r>
        <w:tab/>
      </w:r>
      <w:r w:rsidR="00905817" w:rsidRPr="00905817">
        <w:rPr>
          <w:position w:val="-24"/>
        </w:rPr>
        <w:object w:dxaOrig="3860" w:dyaOrig="620" w14:anchorId="2A18CF5B">
          <v:shape id="_x0000_i1059" type="#_x0000_t75" style="width:191.4pt;height:31pt" o:ole="">
            <v:imagedata r:id="rId79" o:title=""/>
          </v:shape>
          <o:OLEObject Type="Embed" ProgID="Equation.DSMT4" ShapeID="_x0000_i1059" DrawAspect="Content" ObjectID="_1374350132" r:id="rId80"/>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20</w:instrText>
        </w:r>
      </w:fldSimple>
      <w:r>
        <w:instrText>)</w:instrText>
      </w:r>
      <w:r>
        <w:fldChar w:fldCharType="end"/>
      </w:r>
    </w:p>
    <w:p w14:paraId="346C3093" w14:textId="5A1ACD14" w:rsidR="001520FC" w:rsidRDefault="004566B7" w:rsidP="008C7882">
      <w:r>
        <w:t>T</w:t>
      </w:r>
      <w:r w:rsidR="00020B52">
        <w:t xml:space="preserve">he </w:t>
      </w:r>
      <w:r w:rsidR="00D17EAC">
        <w:t xml:space="preserve">Cartesian </w:t>
      </w:r>
      <w:r w:rsidR="00020B52">
        <w:t>component form</w:t>
      </w:r>
      <w:r w:rsidR="00D17EAC">
        <w:t>s</w:t>
      </w:r>
      <w:r w:rsidR="00020B52">
        <w:t xml:space="preserve"> of the</w:t>
      </w:r>
      <w:r>
        <w:t xml:space="preserve"> operators </w:t>
      </w:r>
      <w:r w:rsidR="00905817" w:rsidRPr="00905817">
        <w:rPr>
          <w:position w:val="-6"/>
        </w:rPr>
        <w:object w:dxaOrig="260" w:dyaOrig="279" w14:anchorId="77C41F47">
          <v:shape id="_x0000_i1060" type="#_x0000_t75" style="width:12.75pt;height:14.6pt" o:ole="">
            <v:imagedata r:id="rId81" o:title=""/>
          </v:shape>
          <o:OLEObject Type="Embed" ProgID="Equation.DSMT4" ShapeID="_x0000_i1060" DrawAspect="Content" ObjectID="_1374350133" r:id="rId82"/>
        </w:object>
      </w:r>
      <w:r w:rsidR="00D17EAC">
        <w:t xml:space="preserve">, </w:t>
      </w:r>
      <w:r w:rsidR="00905817" w:rsidRPr="00905817">
        <w:rPr>
          <w:position w:val="-10"/>
        </w:rPr>
        <w:object w:dxaOrig="260" w:dyaOrig="320" w14:anchorId="727864F1">
          <v:shape id="_x0000_i1061" type="#_x0000_t75" style="width:12.75pt;height:15.5pt" o:ole="">
            <v:imagedata r:id="rId83" o:title=""/>
          </v:shape>
          <o:OLEObject Type="Embed" ProgID="Equation.DSMT4" ShapeID="_x0000_i1061" DrawAspect="Content" ObjectID="_1374350134" r:id="rId84"/>
        </w:object>
      </w:r>
      <w:r w:rsidR="00D17EAC">
        <w:t xml:space="preserve">, </w:t>
      </w:r>
      <w:r w:rsidR="00905817" w:rsidRPr="00905817">
        <w:rPr>
          <w:position w:val="-6"/>
        </w:rPr>
        <w:object w:dxaOrig="260" w:dyaOrig="320" w14:anchorId="7B4B6DFA">
          <v:shape id="_x0000_i1062" type="#_x0000_t75" style="width:12.75pt;height:15.5pt" o:ole="">
            <v:imagedata r:id="rId85" o:title=""/>
          </v:shape>
          <o:OLEObject Type="Embed" ProgID="Equation.DSMT4" ShapeID="_x0000_i1062" DrawAspect="Content" ObjectID="_1374350135" r:id="rId86"/>
        </w:object>
      </w:r>
      <w:r w:rsidR="00D17EAC">
        <w:t xml:space="preserve"> and </w:t>
      </w:r>
      <w:r w:rsidR="00905817" w:rsidRPr="00905817">
        <w:rPr>
          <w:position w:val="-10"/>
        </w:rPr>
        <w:object w:dxaOrig="260" w:dyaOrig="360" w14:anchorId="7E1D89DC">
          <v:shape id="_x0000_i1063" type="#_x0000_t75" style="width:12.75pt;height:19.15pt" o:ole="">
            <v:imagedata r:id="rId87" o:title=""/>
          </v:shape>
          <o:OLEObject Type="Embed" ProgID="Equation.DSMT4" ShapeID="_x0000_i1063" DrawAspect="Content" ObjectID="_1374350136" r:id="rId88"/>
        </w:object>
      </w:r>
      <w:r w:rsidR="00D17EAC">
        <w:t xml:space="preserve"> </w:t>
      </w:r>
      <w:r>
        <w:t>are defined as follows:</w:t>
      </w:r>
    </w:p>
    <w:p w14:paraId="359059DC" w14:textId="5B5C493B" w:rsidR="00020B52" w:rsidRDefault="001520FC" w:rsidP="001520FC">
      <w:pPr>
        <w:pStyle w:val="MTDisplayEquation"/>
      </w:pPr>
      <w:r>
        <w:tab/>
      </w:r>
      <w:r w:rsidR="00905817" w:rsidRPr="00905817">
        <w:rPr>
          <w:position w:val="-18"/>
        </w:rPr>
        <w:object w:dxaOrig="1880" w:dyaOrig="440" w14:anchorId="2A509F4A">
          <v:shape id="_x0000_i1064" type="#_x0000_t75" style="width:94.8pt;height:21.85pt" o:ole="">
            <v:imagedata r:id="rId89" o:title=""/>
          </v:shape>
          <o:OLEObject Type="Embed" ProgID="Equation.DSMT4" ShapeID="_x0000_i1064" DrawAspect="Content" ObjectID="_1374350137" r:id="rId90"/>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21</w:instrText>
        </w:r>
      </w:fldSimple>
      <w:r>
        <w:instrText>)</w:instrText>
      </w:r>
      <w:r>
        <w:fldChar w:fldCharType="end"/>
      </w:r>
    </w:p>
    <w:p w14:paraId="7DD41A52" w14:textId="1018738C" w:rsidR="001520FC" w:rsidRDefault="001520FC" w:rsidP="001520FC">
      <w:pPr>
        <w:pStyle w:val="MTDisplayEquation"/>
      </w:pPr>
      <w:r>
        <w:tab/>
      </w:r>
      <w:r w:rsidR="00905817" w:rsidRPr="00905817">
        <w:rPr>
          <w:position w:val="-18"/>
        </w:rPr>
        <w:object w:dxaOrig="1900" w:dyaOrig="440" w14:anchorId="773808D4">
          <v:shape id="_x0000_i1065" type="#_x0000_t75" style="width:94.8pt;height:21.85pt" o:ole="">
            <v:imagedata r:id="rId91" o:title=""/>
          </v:shape>
          <o:OLEObject Type="Embed" ProgID="Equation.DSMT4" ShapeID="_x0000_i1065" DrawAspect="Content" ObjectID="_1374350138" r:id="rId92"/>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22</w:instrText>
        </w:r>
      </w:fldSimple>
      <w:r>
        <w:instrText>)</w:instrText>
      </w:r>
      <w:r>
        <w:fldChar w:fldCharType="end"/>
      </w:r>
    </w:p>
    <w:p w14:paraId="4D02ADFB" w14:textId="6E5E403D" w:rsidR="00D17EAC" w:rsidRPr="00D17EAC" w:rsidRDefault="00D17EAC" w:rsidP="00D17EAC">
      <w:pPr>
        <w:pStyle w:val="MTDisplayEquation"/>
      </w:pPr>
      <w:r>
        <w:tab/>
      </w:r>
      <w:r w:rsidR="00905817" w:rsidRPr="00905817">
        <w:rPr>
          <w:position w:val="-20"/>
        </w:rPr>
        <w:object w:dxaOrig="1840" w:dyaOrig="480" w14:anchorId="2E2792FF">
          <v:shape id="_x0000_i1066" type="#_x0000_t75" style="width:92.05pt;height:24.6pt" o:ole="">
            <v:imagedata r:id="rId93" o:title=""/>
          </v:shape>
          <o:OLEObject Type="Embed" ProgID="Equation.DSMT4" ShapeID="_x0000_i1066" DrawAspect="Content" ObjectID="_1374350139" r:id="rId94"/>
        </w:object>
      </w:r>
      <w:r w:rsidR="004B1907">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23</w:instrText>
        </w:r>
      </w:fldSimple>
      <w:r>
        <w:instrText>)</w:instrText>
      </w:r>
      <w:r>
        <w:fldChar w:fldCharType="end"/>
      </w:r>
    </w:p>
    <w:p w14:paraId="7AD94920" w14:textId="4FD9325F" w:rsidR="001520FC" w:rsidRPr="001520FC" w:rsidRDefault="001520FC" w:rsidP="001520FC">
      <w:pPr>
        <w:pStyle w:val="MTDisplayEquation"/>
      </w:pPr>
      <w:r>
        <w:tab/>
      </w:r>
      <w:r w:rsidR="00905817" w:rsidRPr="00905817">
        <w:rPr>
          <w:position w:val="-24"/>
        </w:rPr>
        <w:object w:dxaOrig="3120" w:dyaOrig="620" w14:anchorId="29B6A10C">
          <v:shape id="_x0000_i1067" type="#_x0000_t75" style="width:156.75pt;height:31pt" o:ole="">
            <v:imagedata r:id="rId95" o:title=""/>
          </v:shape>
          <o:OLEObject Type="Embed" ProgID="Equation.DSMT4" ShapeID="_x0000_i1067" DrawAspect="Content" ObjectID="_1374350140" r:id="rId96"/>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24</w:instrText>
        </w:r>
      </w:fldSimple>
      <w:r>
        <w:instrText>)</w:instrText>
      </w:r>
      <w:r>
        <w:fldChar w:fldCharType="end"/>
      </w:r>
    </w:p>
    <w:p w14:paraId="7CD753BF" w14:textId="77777777" w:rsidR="00876348" w:rsidRDefault="00876348" w:rsidP="00876348"/>
    <w:p w14:paraId="6BB4C1CB" w14:textId="77777777" w:rsidR="00876348" w:rsidRDefault="004566B7" w:rsidP="00876348">
      <w:r>
        <w:t xml:space="preserve">The </w:t>
      </w:r>
      <w:r w:rsidR="00876348">
        <w:t>fourth order identity tensors</w:t>
      </w:r>
      <w:r>
        <w:t xml:space="preserve"> are defined as:</w:t>
      </w:r>
    </w:p>
    <w:p w14:paraId="107B68E2" w14:textId="28205B0E" w:rsidR="00876348" w:rsidRDefault="001520FC" w:rsidP="001520FC">
      <w:pPr>
        <w:pStyle w:val="MTDisplayEquation"/>
      </w:pPr>
      <w:r>
        <w:tab/>
      </w:r>
      <w:r w:rsidR="00905817" w:rsidRPr="00905817">
        <w:rPr>
          <w:position w:val="-30"/>
        </w:rPr>
        <w:object w:dxaOrig="1219" w:dyaOrig="720" w14:anchorId="02310440">
          <v:shape id="_x0000_i1068" type="#_x0000_t75" style="width:61.05pt;height:36.45pt" o:ole="">
            <v:imagedata r:id="rId97" o:title=""/>
          </v:shape>
          <o:OLEObject Type="Embed" ProgID="Equation.DSMT4" ShapeID="_x0000_i1068" DrawAspect="Content" ObjectID="_1374350141" r:id="rId98"/>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25</w:instrText>
        </w:r>
      </w:fldSimple>
      <w:r>
        <w:instrText>)</w:instrText>
      </w:r>
      <w:r>
        <w:fldChar w:fldCharType="end"/>
      </w:r>
    </w:p>
    <w:p w14:paraId="69735B60" w14:textId="42EDF8DD" w:rsidR="00876348" w:rsidRDefault="00D17EAC" w:rsidP="00876348">
      <w:r>
        <w:t xml:space="preserve">where </w:t>
      </w:r>
      <w:r w:rsidR="00905817" w:rsidRPr="00905817">
        <w:rPr>
          <w:position w:val="-10"/>
        </w:rPr>
        <w:object w:dxaOrig="960" w:dyaOrig="320" w14:anchorId="2F924021">
          <v:shape id="_x0000_i1069" type="#_x0000_t75" style="width:47.4pt;height:15.5pt" o:ole="">
            <v:imagedata r:id="rId99" o:title=""/>
          </v:shape>
          <o:OLEObject Type="Embed" ProgID="Equation.DSMT4" ShapeID="_x0000_i1069" DrawAspect="Content" ObjectID="_1374350142" r:id="rId100"/>
        </w:object>
      </w:r>
      <w:r>
        <w:t xml:space="preserve"> and </w:t>
      </w:r>
      <w:r w:rsidR="00905817" w:rsidRPr="00905817">
        <w:rPr>
          <w:position w:val="-6"/>
        </w:rPr>
        <w:object w:dxaOrig="960" w:dyaOrig="340" w14:anchorId="386CDD3D">
          <v:shape id="_x0000_i1070" type="#_x0000_t75" style="width:47.4pt;height:17.3pt" o:ole="">
            <v:imagedata r:id="rId101" o:title=""/>
          </v:shape>
          <o:OLEObject Type="Embed" ProgID="Equation.DSMT4" ShapeID="_x0000_i1070" DrawAspect="Content" ObjectID="_1374350143" r:id="rId102"/>
        </w:object>
      </w:r>
      <w:r>
        <w:t xml:space="preserve">.  </w:t>
      </w:r>
      <w:r w:rsidR="00876348">
        <w:t>The components are given by</w:t>
      </w:r>
      <w:r w:rsidR="004566B7">
        <w:t>:</w:t>
      </w:r>
    </w:p>
    <w:p w14:paraId="09855156" w14:textId="2AA93A2D" w:rsidR="00876348" w:rsidRPr="00876348" w:rsidRDefault="001520FC" w:rsidP="001520FC">
      <w:pPr>
        <w:pStyle w:val="MTDisplayEquation"/>
      </w:pPr>
      <w:r>
        <w:lastRenderedPageBreak/>
        <w:tab/>
      </w:r>
      <w:r w:rsidR="00905817" w:rsidRPr="00905817">
        <w:rPr>
          <w:position w:val="-34"/>
        </w:rPr>
        <w:object w:dxaOrig="1280" w:dyaOrig="800" w14:anchorId="35293D75">
          <v:shape id="_x0000_i1071" type="#_x0000_t75" style="width:63.8pt;height:40.1pt" o:ole="">
            <v:imagedata r:id="rId103" o:title=""/>
          </v:shape>
          <o:OLEObject Type="Embed" ProgID="Equation.DSMT4" ShapeID="_x0000_i1071" DrawAspect="Content" ObjectID="_1374350144" r:id="rId104"/>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26</w:instrText>
        </w:r>
      </w:fldSimple>
      <w:r>
        <w:instrText>)</w:instrText>
      </w:r>
      <w:r>
        <w:fldChar w:fldCharType="end"/>
      </w:r>
    </w:p>
    <w:p w14:paraId="5A8E1374" w14:textId="77777777" w:rsidR="008C7882" w:rsidRDefault="008C7882" w:rsidP="008C7882">
      <w:pPr>
        <w:pStyle w:val="Heading2"/>
      </w:pPr>
      <w:bookmarkStart w:id="772" w:name="_Ref176056702"/>
      <w:bookmarkStart w:id="773" w:name="_Toc300602699"/>
      <w:r>
        <w:t>The Directional Derivative</w:t>
      </w:r>
      <w:bookmarkEnd w:id="772"/>
      <w:bookmarkEnd w:id="773"/>
    </w:p>
    <w:p w14:paraId="178D205C" w14:textId="6A505FAA" w:rsidR="008C7882" w:rsidRDefault="008C7882" w:rsidP="008C7882">
      <w:r>
        <w:t xml:space="preserve">In later sections the nonlinear finite element method will be formulated. Anticipating an iterative solution method to solve the nonlinear equations, it will be necessary to linearize the quantities involved. This linearization process will utilize a construction called the </w:t>
      </w:r>
      <w:r>
        <w:rPr>
          <w:i/>
        </w:rPr>
        <w:t xml:space="preserve">directional derivative </w:t>
      </w:r>
      <w:r w:rsidRPr="000F6FBB">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rsidRPr="000F6FBB">
        <w:fldChar w:fldCharType="separate"/>
      </w:r>
      <w:r w:rsidR="00A56950">
        <w:rPr>
          <w:noProof/>
        </w:rPr>
        <w:t>[</w:t>
      </w:r>
      <w:r w:rsidR="005F21BF">
        <w:fldChar w:fldCharType="begin"/>
      </w:r>
      <w:r w:rsidR="005F21BF">
        <w:instrText xml:space="preserve"> HYPERLINK \l "_ENREF_1" \o "Bonet, 1997 #21" </w:instrText>
      </w:r>
      <w:ins w:id="774" w:author="Gerard" w:date="2015-08-07T21:36:00Z"/>
      <w:r w:rsidR="005F21BF">
        <w:fldChar w:fldCharType="separate"/>
      </w:r>
      <w:r w:rsidR="00214E15">
        <w:rPr>
          <w:noProof/>
        </w:rPr>
        <w:t>1</w:t>
      </w:r>
      <w:r w:rsidR="005F21BF">
        <w:rPr>
          <w:noProof/>
        </w:rPr>
        <w:fldChar w:fldCharType="end"/>
      </w:r>
      <w:r w:rsidR="00A56950">
        <w:rPr>
          <w:noProof/>
        </w:rPr>
        <w:t>]</w:t>
      </w:r>
      <w:r w:rsidRPr="000F6FBB">
        <w:fldChar w:fldCharType="end"/>
      </w:r>
      <w:r>
        <w:t>.</w:t>
      </w:r>
    </w:p>
    <w:p w14:paraId="1C1F2D62" w14:textId="77777777" w:rsidR="008C7882" w:rsidRPr="00750B0F" w:rsidRDefault="008C7882" w:rsidP="008C7882"/>
    <w:p w14:paraId="731CD8C6" w14:textId="0ED96AD5" w:rsidR="008C7882" w:rsidRDefault="008C7882" w:rsidP="008C7882">
      <w:r>
        <w:t xml:space="preserve">The directional derivative of a function </w:t>
      </w:r>
      <w:r w:rsidR="00905817" w:rsidRPr="00905817">
        <w:rPr>
          <w:position w:val="-14"/>
        </w:rPr>
        <w:object w:dxaOrig="580" w:dyaOrig="400" w14:anchorId="21CDD688">
          <v:shape id="_x0000_i1072" type="#_x0000_t75" style="width:29.15pt;height:20.05pt" o:ole="">
            <v:imagedata r:id="rId105" o:title=""/>
          </v:shape>
          <o:OLEObject Type="Embed" ProgID="Equation.DSMT4" ShapeID="_x0000_i1072" DrawAspect="Content" ObjectID="_1374350145" r:id="rId106"/>
        </w:object>
      </w:r>
      <w:r>
        <w:t xml:space="preserve"> is defined as follows:</w:t>
      </w:r>
    </w:p>
    <w:p w14:paraId="34B50B68" w14:textId="6392AB40" w:rsidR="008C7882" w:rsidRDefault="008C7882" w:rsidP="008C7882">
      <w:pPr>
        <w:pStyle w:val="MTDisplayEquation"/>
      </w:pPr>
      <w:r>
        <w:tab/>
      </w:r>
      <w:r w:rsidR="00905817" w:rsidRPr="00905817">
        <w:rPr>
          <w:position w:val="-30"/>
        </w:rPr>
        <w:object w:dxaOrig="2880" w:dyaOrig="700" w14:anchorId="5C7F8702">
          <v:shape id="_x0000_i1073" type="#_x0000_t75" style="width:2in;height:34.65pt" o:ole="">
            <v:imagedata r:id="rId107" o:title=""/>
          </v:shape>
          <o:OLEObject Type="Embed" ProgID="Equation.DSMT4" ShapeID="_x0000_i1073" DrawAspect="Content" ObjectID="_1374350146" r:id="rId10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27</w:instrText>
        </w:r>
      </w:fldSimple>
      <w:r>
        <w:instrText>)</w:instrText>
      </w:r>
      <w:r>
        <w:fldChar w:fldCharType="end"/>
      </w:r>
    </w:p>
    <w:p w14:paraId="208368C7" w14:textId="6DC5C52C" w:rsidR="008C7882" w:rsidRDefault="008C7882" w:rsidP="008C7882">
      <w:r>
        <w:t xml:space="preserve">The quantity </w:t>
      </w:r>
      <w:r>
        <w:rPr>
          <w:b/>
        </w:rPr>
        <w:t xml:space="preserve">x </w:t>
      </w:r>
      <w:r>
        <w:t xml:space="preserve">may be a scalar, a vector or even a vector of unknown functions. For instance, consider a scalar function </w:t>
      </w:r>
      <w:r w:rsidR="00905817" w:rsidRPr="00905817">
        <w:rPr>
          <w:position w:val="-14"/>
        </w:rPr>
        <w:object w:dxaOrig="580" w:dyaOrig="400" w14:anchorId="699845FA">
          <v:shape id="_x0000_i1074" type="#_x0000_t75" style="width:29.15pt;height:20.05pt" o:ole="">
            <v:imagedata r:id="rId109" o:title=""/>
          </v:shape>
          <o:OLEObject Type="Embed" ProgID="Equation.DSMT4" ShapeID="_x0000_i1074" DrawAspect="Content" ObjectID="_1374350147" r:id="rId110"/>
        </w:object>
      </w:r>
      <w:r>
        <w:t xml:space="preserve">, where </w:t>
      </w:r>
      <w:r>
        <w:rPr>
          <w:b/>
        </w:rPr>
        <w:t xml:space="preserve">x </w:t>
      </w:r>
      <w:r>
        <w:t xml:space="preserve">is the position vector in </w:t>
      </w:r>
      <w:r w:rsidR="00905817" w:rsidRPr="00905817">
        <w:rPr>
          <w:position w:val="-4"/>
        </w:rPr>
        <w:object w:dxaOrig="320" w:dyaOrig="300" w14:anchorId="4ACA7547">
          <v:shape id="_x0000_i1075" type="#_x0000_t75" style="width:15.5pt;height:14.6pt" o:ole="">
            <v:imagedata r:id="rId111" o:title=""/>
          </v:shape>
          <o:OLEObject Type="Embed" ProgID="Equation.DSMT4" ShapeID="_x0000_i1075" DrawAspect="Content" ObjectID="_1374350148" r:id="rId112"/>
        </w:object>
      </w:r>
      <w:r>
        <w:t>. In this case the directional derivative is given by</w:t>
      </w:r>
      <w:r w:rsidR="004566B7">
        <w:t>:</w:t>
      </w:r>
    </w:p>
    <w:p w14:paraId="6C576585" w14:textId="77777777" w:rsidR="008C7882" w:rsidRDefault="008C7882" w:rsidP="008C7882"/>
    <w:p w14:paraId="6FDE873D" w14:textId="443F43DC" w:rsidR="008C7882" w:rsidRDefault="008C7882" w:rsidP="008C7882">
      <w:pPr>
        <w:pStyle w:val="MTDisplayEquation"/>
      </w:pPr>
      <w:r>
        <w:tab/>
      </w:r>
      <w:r w:rsidR="00905817" w:rsidRPr="00905817">
        <w:rPr>
          <w:position w:val="-66"/>
        </w:rPr>
        <w:object w:dxaOrig="2880" w:dyaOrig="1760" w14:anchorId="74008AF4">
          <v:shape id="_x0000_i1076" type="#_x0000_t75" style="width:2in;height:87.5pt" o:ole="">
            <v:imagedata r:id="rId113" o:title=""/>
          </v:shape>
          <o:OLEObject Type="Embed" ProgID="Equation.DSMT4" ShapeID="_x0000_i1076" DrawAspect="Content" ObjectID="_1374350149" r:id="rId114"/>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28</w:instrText>
        </w:r>
      </w:fldSimple>
      <w:r>
        <w:instrText>)</w:instrText>
      </w:r>
      <w:r>
        <w:fldChar w:fldCharType="end"/>
      </w:r>
    </w:p>
    <w:p w14:paraId="46F72CF7" w14:textId="68B18D71" w:rsidR="008C7882" w:rsidRDefault="008C7882" w:rsidP="008C7882">
      <w:r>
        <w:t xml:space="preserve">Here, the symbol </w:t>
      </w:r>
      <w:r w:rsidR="00905817" w:rsidRPr="00905817">
        <w:rPr>
          <w:position w:val="-6"/>
        </w:rPr>
        <w:object w:dxaOrig="240" w:dyaOrig="279" w14:anchorId="1C16BA58">
          <v:shape id="_x0000_i1077" type="#_x0000_t75" style="width:11.85pt;height:14.6pt" o:ole="">
            <v:imagedata r:id="rId115" o:title=""/>
          </v:shape>
          <o:OLEObject Type="Embed" ProgID="Equation.DSMT4" ShapeID="_x0000_i1077" DrawAspect="Content" ObjectID="_1374350150" r:id="rId116"/>
        </w:object>
      </w:r>
      <w:r>
        <w:t>(“del”) depicts the gradient operator.</w:t>
      </w:r>
    </w:p>
    <w:p w14:paraId="1384D8AC" w14:textId="77777777" w:rsidR="008C7882" w:rsidRDefault="008C7882" w:rsidP="008C7882"/>
    <w:p w14:paraId="6A790943" w14:textId="77777777" w:rsidR="008C7882" w:rsidRDefault="008C7882" w:rsidP="008C7882">
      <w:r>
        <w:t>The linearization of a function implies that it is approximated by a linear function. Using the directional derivative</w:t>
      </w:r>
      <w:r w:rsidR="004566B7">
        <w:t>,</w:t>
      </w:r>
      <w:r>
        <w:t xml:space="preserve"> a function </w:t>
      </w:r>
      <w:r>
        <w:rPr>
          <w:i/>
        </w:rPr>
        <w:t>f</w:t>
      </w:r>
      <w:r>
        <w:t xml:space="preserve"> can be linearized as follows:</w:t>
      </w:r>
    </w:p>
    <w:p w14:paraId="406533D2" w14:textId="1E2B0DA8" w:rsidR="008C7882" w:rsidRDefault="008C7882" w:rsidP="008C7882">
      <w:pPr>
        <w:pStyle w:val="MTDisplayEquation"/>
      </w:pPr>
      <w:r>
        <w:tab/>
      </w:r>
      <w:r w:rsidR="00905817" w:rsidRPr="00905817">
        <w:rPr>
          <w:position w:val="-14"/>
        </w:rPr>
        <w:object w:dxaOrig="2840" w:dyaOrig="400" w14:anchorId="4E337FB7">
          <v:shape id="_x0000_i1078" type="#_x0000_t75" style="width:142.2pt;height:20.05pt" o:ole="">
            <v:imagedata r:id="rId117" o:title=""/>
          </v:shape>
          <o:OLEObject Type="Embed" ProgID="Equation.DSMT4" ShapeID="_x0000_i1078" DrawAspect="Content" ObjectID="_1374350151" r:id="rId118"/>
        </w:object>
      </w:r>
      <w:r>
        <w:t xml:space="preserve">. </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29</w:instrText>
        </w:r>
      </w:fldSimple>
      <w:r>
        <w:instrText>)</w:instrText>
      </w:r>
      <w:r>
        <w:fldChar w:fldCharType="end"/>
      </w:r>
    </w:p>
    <w:p w14:paraId="0581C906" w14:textId="77777777" w:rsidR="008C7882" w:rsidRDefault="008C7882" w:rsidP="008C7882">
      <w:r>
        <w:t>The directional derivative obeys the usual properties for derivatives.</w:t>
      </w:r>
    </w:p>
    <w:p w14:paraId="5F099477" w14:textId="11E4E180" w:rsidR="008C7882" w:rsidRDefault="008C7882" w:rsidP="008C7882">
      <w:r>
        <w:t xml:space="preserve">(a) </w:t>
      </w:r>
      <w:r>
        <w:rPr>
          <w:i/>
        </w:rPr>
        <w:t>sum rule</w:t>
      </w:r>
      <w:r>
        <w:t>:</w:t>
      </w:r>
      <w:r>
        <w:rPr>
          <w:i/>
        </w:rPr>
        <w:t xml:space="preserve"> </w:t>
      </w:r>
      <w:r w:rsidR="004566B7">
        <w:rPr>
          <w:i/>
        </w:rPr>
        <w:t xml:space="preserve"> </w:t>
      </w:r>
      <w:r>
        <w:t xml:space="preserve">If </w:t>
      </w:r>
      <w:r w:rsidR="00905817" w:rsidRPr="00905817">
        <w:rPr>
          <w:position w:val="-12"/>
        </w:rPr>
        <w:object w:dxaOrig="1080" w:dyaOrig="360" w14:anchorId="2CED509F">
          <v:shape id="_x0000_i1079" type="#_x0000_t75" style="width:54.7pt;height:19.15pt" o:ole="">
            <v:imagedata r:id="rId119" o:title=""/>
          </v:shape>
          <o:OLEObject Type="Embed" ProgID="Equation.DSMT4" ShapeID="_x0000_i1079" DrawAspect="Content" ObjectID="_1374350152" r:id="rId120"/>
        </w:object>
      </w:r>
      <w:r>
        <w:t>, then</w:t>
      </w:r>
    </w:p>
    <w:p w14:paraId="0D91764B" w14:textId="04D60C42" w:rsidR="008C7882" w:rsidRDefault="008C7882" w:rsidP="008C7882">
      <w:pPr>
        <w:pStyle w:val="MTDisplayEquation"/>
      </w:pPr>
      <w:r>
        <w:tab/>
      </w:r>
      <w:r w:rsidR="00905817" w:rsidRPr="00905817">
        <w:rPr>
          <w:position w:val="-14"/>
        </w:rPr>
        <w:object w:dxaOrig="3460" w:dyaOrig="400" w14:anchorId="72D2270C">
          <v:shape id="_x0000_i1080" type="#_x0000_t75" style="width:173.15pt;height:20.05pt" o:ole="">
            <v:imagedata r:id="rId121" o:title=""/>
          </v:shape>
          <o:OLEObject Type="Embed" ProgID="Equation.DSMT4" ShapeID="_x0000_i1080" DrawAspect="Content" ObjectID="_1374350153" r:id="rId12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30</w:instrText>
        </w:r>
      </w:fldSimple>
      <w:r>
        <w:instrText>)</w:instrText>
      </w:r>
      <w:r>
        <w:fldChar w:fldCharType="end"/>
      </w:r>
    </w:p>
    <w:p w14:paraId="2073E5A7" w14:textId="50C4C6A0" w:rsidR="008C7882" w:rsidRDefault="008C7882" w:rsidP="008C7882">
      <w:r>
        <w:t xml:space="preserve">(b) </w:t>
      </w:r>
      <w:r>
        <w:rPr>
          <w:i/>
        </w:rPr>
        <w:t xml:space="preserve">product </w:t>
      </w:r>
      <w:r w:rsidRPr="00E41741">
        <w:rPr>
          <w:i/>
        </w:rPr>
        <w:t>rule</w:t>
      </w:r>
      <w:r>
        <w:t xml:space="preserve">: </w:t>
      </w:r>
      <w:r w:rsidR="004566B7">
        <w:t xml:space="preserve"> </w:t>
      </w:r>
      <w:r w:rsidRPr="00E41741">
        <w:t>If</w:t>
      </w:r>
      <w:r>
        <w:t xml:space="preserve"> </w:t>
      </w:r>
      <w:r w:rsidR="00905817" w:rsidRPr="00905817">
        <w:rPr>
          <w:position w:val="-12"/>
        </w:rPr>
        <w:object w:dxaOrig="999" w:dyaOrig="360" w14:anchorId="22ABA278">
          <v:shape id="_x0000_i1081" type="#_x0000_t75" style="width:50.15pt;height:19.15pt" o:ole="">
            <v:imagedata r:id="rId123" o:title=""/>
          </v:shape>
          <o:OLEObject Type="Embed" ProgID="Equation.DSMT4" ShapeID="_x0000_i1081" DrawAspect="Content" ObjectID="_1374350154" r:id="rId124"/>
        </w:object>
      </w:r>
      <w:r>
        <w:t>, then</w:t>
      </w:r>
    </w:p>
    <w:p w14:paraId="193DF94F" w14:textId="2CCBB64E" w:rsidR="008C7882" w:rsidRDefault="008C7882" w:rsidP="008C7882">
      <w:pPr>
        <w:pStyle w:val="MTDisplayEquation"/>
      </w:pPr>
      <w:r>
        <w:tab/>
      </w:r>
      <w:r w:rsidR="00905817" w:rsidRPr="00905817">
        <w:rPr>
          <w:position w:val="-14"/>
        </w:rPr>
        <w:object w:dxaOrig="4440" w:dyaOrig="400" w14:anchorId="2068B903">
          <v:shape id="_x0000_i1082" type="#_x0000_t75" style="width:222.4pt;height:20.05pt" o:ole="">
            <v:imagedata r:id="rId125" o:title=""/>
          </v:shape>
          <o:OLEObject Type="Embed" ProgID="Equation.DSMT4" ShapeID="_x0000_i1082" DrawAspect="Content" ObjectID="_1374350155" r:id="rId12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31</w:instrText>
        </w:r>
      </w:fldSimple>
      <w:r>
        <w:instrText>)</w:instrText>
      </w:r>
      <w:r>
        <w:fldChar w:fldCharType="end"/>
      </w:r>
    </w:p>
    <w:p w14:paraId="799203AB" w14:textId="730B3384" w:rsidR="008C7882" w:rsidRDefault="008C7882" w:rsidP="008C7882">
      <w:r>
        <w:t xml:space="preserve">(c) </w:t>
      </w:r>
      <w:r w:rsidRPr="00E41741">
        <w:rPr>
          <w:i/>
        </w:rPr>
        <w:t>chain rule</w:t>
      </w:r>
      <w:r>
        <w:t xml:space="preserve">: </w:t>
      </w:r>
      <w:r w:rsidR="004566B7">
        <w:t xml:space="preserve"> </w:t>
      </w:r>
      <w:r>
        <w:t xml:space="preserve">If </w:t>
      </w:r>
      <w:r w:rsidR="00905817" w:rsidRPr="00905817">
        <w:rPr>
          <w:position w:val="-16"/>
        </w:rPr>
        <w:object w:dxaOrig="1300" w:dyaOrig="440" w14:anchorId="7BEFC3BF">
          <v:shape id="_x0000_i1083" type="#_x0000_t75" style="width:65.6pt;height:21.85pt" o:ole="">
            <v:imagedata r:id="rId127" o:title=""/>
          </v:shape>
          <o:OLEObject Type="Embed" ProgID="Equation.DSMT4" ShapeID="_x0000_i1083" DrawAspect="Content" ObjectID="_1374350156" r:id="rId128"/>
        </w:object>
      </w:r>
      <w:r>
        <w:t>, then</w:t>
      </w:r>
    </w:p>
    <w:p w14:paraId="71A3AB42" w14:textId="78161587" w:rsidR="008C7882" w:rsidRDefault="008C7882" w:rsidP="008C7882">
      <w:pPr>
        <w:pStyle w:val="MTDisplayEquation"/>
      </w:pPr>
      <w:r>
        <w:tab/>
      </w:r>
      <w:r w:rsidR="00905817" w:rsidRPr="00905817">
        <w:rPr>
          <w:position w:val="-16"/>
        </w:rPr>
        <w:object w:dxaOrig="3460" w:dyaOrig="440" w14:anchorId="3FE79088">
          <v:shape id="_x0000_i1084" type="#_x0000_t75" style="width:173.15pt;height:21.85pt" o:ole="">
            <v:imagedata r:id="rId129" o:title=""/>
          </v:shape>
          <o:OLEObject Type="Embed" ProgID="Equation.DSMT4" ShapeID="_x0000_i1084" DrawAspect="Content" ObjectID="_1374350157" r:id="rId13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32</w:instrText>
        </w:r>
      </w:fldSimple>
      <w:r>
        <w:instrText>)</w:instrText>
      </w:r>
      <w:r>
        <w:fldChar w:fldCharType="end"/>
      </w:r>
    </w:p>
    <w:p w14:paraId="2EEDF1CC" w14:textId="77777777" w:rsidR="008C7882" w:rsidRPr="00BB44BB" w:rsidRDefault="008C7882" w:rsidP="008C7882"/>
    <w:p w14:paraId="7961EB75" w14:textId="77777777" w:rsidR="008C7882" w:rsidRDefault="008C7882" w:rsidP="008C7882">
      <w:pPr>
        <w:pStyle w:val="Heading2"/>
      </w:pPr>
      <w:bookmarkStart w:id="775" w:name="_Toc300602700"/>
      <w:r>
        <w:lastRenderedPageBreak/>
        <w:t>Deformation, Strain and Stress</w:t>
      </w:r>
      <w:bookmarkEnd w:id="775"/>
    </w:p>
    <w:p w14:paraId="3C92EB3A" w14:textId="77777777" w:rsidR="008C7882" w:rsidRDefault="008C7882" w:rsidP="008C7882">
      <w:pPr>
        <w:pStyle w:val="Heading3"/>
      </w:pPr>
      <w:bookmarkStart w:id="776" w:name="_Toc300602701"/>
      <w:r>
        <w:t>The deformation gradient tensor</w:t>
      </w:r>
      <w:bookmarkEnd w:id="776"/>
    </w:p>
    <w:p w14:paraId="6B56F67F" w14:textId="492FD9F2" w:rsidR="008C7882" w:rsidRDefault="008C7882" w:rsidP="008C7882">
      <w:r>
        <w:t xml:space="preserve">Consider the deformation of an object from </w:t>
      </w:r>
      <w:r w:rsidR="004566B7">
        <w:t xml:space="preserve">an </w:t>
      </w:r>
      <w:r>
        <w:t xml:space="preserve">initial or </w:t>
      </w:r>
      <w:r>
        <w:rPr>
          <w:i/>
        </w:rPr>
        <w:t>reference configuration</w:t>
      </w:r>
      <w:r>
        <w:t xml:space="preserve"> to </w:t>
      </w:r>
      <w:r w:rsidR="004566B7">
        <w:t xml:space="preserve">a deformed or </w:t>
      </w:r>
      <w:r>
        <w:rPr>
          <w:i/>
        </w:rPr>
        <w:t>current configuration</w:t>
      </w:r>
      <w:r>
        <w:t xml:space="preserve">. The location of the material particles in the reference configuration are denoted by </w:t>
      </w:r>
      <w:r>
        <w:rPr>
          <w:b/>
        </w:rPr>
        <w:t>X</w:t>
      </w:r>
      <w:r>
        <w:t xml:space="preserve"> and are known as the </w:t>
      </w:r>
      <w:r>
        <w:rPr>
          <w:i/>
        </w:rPr>
        <w:t>material coordinates.</w:t>
      </w:r>
      <w:r>
        <w:t xml:space="preserve"> Their location in the current configuration is denoted by </w:t>
      </w:r>
      <w:r>
        <w:rPr>
          <w:b/>
        </w:rPr>
        <w:t>x</w:t>
      </w:r>
      <w:r>
        <w:t xml:space="preserve"> and known as the </w:t>
      </w:r>
      <w:r>
        <w:rPr>
          <w:i/>
        </w:rPr>
        <w:t>spatial coordinates</w:t>
      </w:r>
      <w:r>
        <w:t xml:space="preserve">. The </w:t>
      </w:r>
      <w:r w:rsidRPr="00564200">
        <w:rPr>
          <w:i/>
        </w:rPr>
        <w:t>deformation</w:t>
      </w:r>
      <w:r>
        <w:t xml:space="preserve"> </w:t>
      </w:r>
      <w:r w:rsidRPr="00564200">
        <w:rPr>
          <w:i/>
        </w:rPr>
        <w:t>map</w:t>
      </w:r>
      <w:r>
        <w:t xml:space="preserve"> </w:t>
      </w:r>
      <w:r w:rsidR="00905817" w:rsidRPr="00905817">
        <w:rPr>
          <w:position w:val="-10"/>
        </w:rPr>
        <w:object w:dxaOrig="220" w:dyaOrig="260" w14:anchorId="190C21D4">
          <v:shape id="_x0000_i1085" type="#_x0000_t75" style="width:10.95pt;height:12.75pt" o:ole="">
            <v:imagedata r:id="rId131" o:title=""/>
          </v:shape>
          <o:OLEObject Type="Embed" ProgID="Equation.DSMT4" ShapeID="_x0000_i1085" DrawAspect="Content" ObjectID="_1374350158" r:id="rId132"/>
        </w:object>
      </w:r>
      <w:r>
        <w:t xml:space="preserve">, which is a mapping from </w:t>
      </w:r>
      <w:r w:rsidR="00905817" w:rsidRPr="00905817">
        <w:rPr>
          <w:position w:val="-4"/>
        </w:rPr>
        <w:object w:dxaOrig="320" w:dyaOrig="300" w14:anchorId="0638962F">
          <v:shape id="_x0000_i1086" type="#_x0000_t75" style="width:15.5pt;height:14.6pt" o:ole="">
            <v:imagedata r:id="rId133" o:title=""/>
          </v:shape>
          <o:OLEObject Type="Embed" ProgID="Equation.DSMT4" ShapeID="_x0000_i1086" DrawAspect="Content" ObjectID="_1374350159" r:id="rId134"/>
        </w:object>
      </w:r>
      <w:r>
        <w:t>to</w:t>
      </w:r>
      <w:r w:rsidR="00905817" w:rsidRPr="00905817">
        <w:rPr>
          <w:position w:val="-4"/>
        </w:rPr>
        <w:object w:dxaOrig="320" w:dyaOrig="300" w14:anchorId="4E8723AE">
          <v:shape id="_x0000_i1087" type="#_x0000_t75" style="width:15.5pt;height:14.6pt" o:ole="">
            <v:imagedata r:id="rId135" o:title=""/>
          </v:shape>
          <o:OLEObject Type="Embed" ProgID="Equation.DSMT4" ShapeID="_x0000_i1087" DrawAspect="Content" ObjectID="_1374350160" r:id="rId136"/>
        </w:object>
      </w:r>
      <w:r>
        <w:t>, maps the coordinates of a material point to the spatial configuration:</w:t>
      </w:r>
    </w:p>
    <w:p w14:paraId="023B4B98" w14:textId="07367BF9" w:rsidR="008C7882" w:rsidRDefault="008C7882" w:rsidP="008C7882">
      <w:pPr>
        <w:pStyle w:val="MTDisplayEquation"/>
      </w:pPr>
      <w:r>
        <w:tab/>
      </w:r>
      <w:r w:rsidR="00905817" w:rsidRPr="00905817">
        <w:rPr>
          <w:position w:val="-14"/>
        </w:rPr>
        <w:object w:dxaOrig="980" w:dyaOrig="400" w14:anchorId="49A32524">
          <v:shape id="_x0000_i1088" type="#_x0000_t75" style="width:49.2pt;height:20.05pt" o:ole="">
            <v:imagedata r:id="rId137" o:title=""/>
          </v:shape>
          <o:OLEObject Type="Embed" ProgID="Equation.DSMT4" ShapeID="_x0000_i1088" DrawAspect="Content" ObjectID="_1374350161" r:id="rId13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33</w:instrText>
        </w:r>
      </w:fldSimple>
      <w:r>
        <w:instrText>)</w:instrText>
      </w:r>
      <w:r>
        <w:fldChar w:fldCharType="end"/>
      </w:r>
    </w:p>
    <w:p w14:paraId="37CFB799" w14:textId="77777777" w:rsidR="008C7882" w:rsidRDefault="0087434A" w:rsidP="008C7882">
      <w:pPr>
        <w:pStyle w:val="Caption"/>
        <w:jc w:val="center"/>
      </w:pPr>
      <w:r>
        <w:rPr>
          <w:noProof/>
        </w:rPr>
        <w:drawing>
          <wp:inline distT="0" distB="0" distL="0" distR="0" wp14:anchorId="49DF1DDF" wp14:editId="0F89D665">
            <wp:extent cx="3124200" cy="19634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124200" cy="1963420"/>
                    </a:xfrm>
                    <a:prstGeom prst="rect">
                      <a:avLst/>
                    </a:prstGeom>
                    <a:noFill/>
                    <a:ln>
                      <a:noFill/>
                    </a:ln>
                  </pic:spPr>
                </pic:pic>
              </a:graphicData>
            </a:graphic>
          </wp:inline>
        </w:drawing>
      </w:r>
    </w:p>
    <w:p w14:paraId="36C336F6" w14:textId="439ECE20" w:rsidR="008C7882" w:rsidRDefault="008C7882" w:rsidP="00FD7660">
      <w:pPr>
        <w:pStyle w:val="Caption"/>
        <w:jc w:val="center"/>
      </w:pPr>
      <w:r>
        <w:t xml:space="preserve">Figure </w:t>
      </w:r>
      <w:fldSimple w:instr=" STYLEREF 1 \s ">
        <w:r w:rsidR="00AE264D">
          <w:rPr>
            <w:noProof/>
          </w:rPr>
          <w:t>2</w:t>
        </w:r>
      </w:fldSimple>
      <w:r w:rsidR="00AB0524">
        <w:noBreakHyphen/>
      </w:r>
      <w:fldSimple w:instr=" SEQ Figure \* ARABIC \s 1 ">
        <w:r w:rsidR="00AE264D">
          <w:rPr>
            <w:noProof/>
          </w:rPr>
          <w:t>1</w:t>
        </w:r>
      </w:fldSimple>
      <w:r>
        <w:t>. The deformation map</w:t>
      </w:r>
    </w:p>
    <w:p w14:paraId="7A2045B1" w14:textId="77777777" w:rsidR="008C7882" w:rsidRDefault="008C7882" w:rsidP="008C7882"/>
    <w:p w14:paraId="431E9EB2" w14:textId="77777777" w:rsidR="008C7882" w:rsidRDefault="008C7882" w:rsidP="008C7882">
      <w:r>
        <w:t xml:space="preserve">The displacement map </w:t>
      </w:r>
      <w:r>
        <w:rPr>
          <w:b/>
        </w:rPr>
        <w:t xml:space="preserve">u </w:t>
      </w:r>
      <w:r>
        <w:t>is defined as the difference between the spatial and material coordinates:</w:t>
      </w:r>
    </w:p>
    <w:p w14:paraId="08BAF533" w14:textId="621F57F5" w:rsidR="008C7882" w:rsidRDefault="008C7882" w:rsidP="008C7882">
      <w:pPr>
        <w:pStyle w:val="MTDisplayEquation"/>
      </w:pPr>
      <w:r>
        <w:tab/>
      </w:r>
      <w:r w:rsidR="00905817" w:rsidRPr="00905817">
        <w:rPr>
          <w:position w:val="-14"/>
        </w:rPr>
        <w:object w:dxaOrig="1359" w:dyaOrig="400" w14:anchorId="0107DC67">
          <v:shape id="_x0000_i1089" type="#_x0000_t75" style="width:67.45pt;height:20.05pt" o:ole="">
            <v:imagedata r:id="rId140" o:title=""/>
          </v:shape>
          <o:OLEObject Type="Embed" ProgID="Equation.DSMT4" ShapeID="_x0000_i1089" DrawAspect="Content" ObjectID="_1374350162" r:id="rId14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34</w:instrText>
        </w:r>
      </w:fldSimple>
      <w:r>
        <w:instrText>)</w:instrText>
      </w:r>
      <w:r>
        <w:fldChar w:fldCharType="end"/>
      </w:r>
    </w:p>
    <w:p w14:paraId="075D5389" w14:textId="77777777" w:rsidR="008C7882" w:rsidRDefault="008C7882" w:rsidP="008C7882">
      <w:r>
        <w:t xml:space="preserve">The </w:t>
      </w:r>
      <w:r w:rsidRPr="00E738DB">
        <w:rPr>
          <w:i/>
        </w:rPr>
        <w:t>deformation gradient</w:t>
      </w:r>
      <w:r>
        <w:t xml:space="preserve"> is defined as</w:t>
      </w:r>
    </w:p>
    <w:p w14:paraId="225A767A" w14:textId="0AD7E4D9" w:rsidR="008C7882" w:rsidRDefault="008C7882" w:rsidP="008C7882">
      <w:pPr>
        <w:pStyle w:val="MTDisplayEquation"/>
      </w:pPr>
      <w:r>
        <w:tab/>
      </w:r>
      <w:r w:rsidR="00905817" w:rsidRPr="00905817">
        <w:rPr>
          <w:position w:val="-24"/>
        </w:rPr>
        <w:object w:dxaOrig="800" w:dyaOrig="620" w14:anchorId="145C3705">
          <v:shape id="_x0000_i1090" type="#_x0000_t75" style="width:40.1pt;height:31pt" o:ole="">
            <v:imagedata r:id="rId142" o:title=""/>
          </v:shape>
          <o:OLEObject Type="Embed" ProgID="Equation.DSMT4" ShapeID="_x0000_i1090" DrawAspect="Content" ObjectID="_1374350163" r:id="rId14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35</w:instrText>
        </w:r>
      </w:fldSimple>
      <w:r>
        <w:instrText>)</w:instrText>
      </w:r>
      <w:r>
        <w:fldChar w:fldCharType="end"/>
      </w:r>
    </w:p>
    <w:p w14:paraId="037FF9A5" w14:textId="163AD0B2" w:rsidR="008C7882" w:rsidRDefault="004566B7" w:rsidP="008C7882">
      <w:r>
        <w:t xml:space="preserve">The deformation gradient </w:t>
      </w:r>
      <w:r w:rsidR="008C7882">
        <w:t>relates an infinitesimal vector in the reference configuration</w:t>
      </w:r>
      <w:r w:rsidR="008C66E1">
        <w:t xml:space="preserve"> </w:t>
      </w:r>
      <w:r w:rsidR="00905817" w:rsidRPr="00905817">
        <w:rPr>
          <w:position w:val="-6"/>
        </w:rPr>
        <w:object w:dxaOrig="380" w:dyaOrig="279" w14:anchorId="75F7059C">
          <v:shape id="_x0000_i1091" type="#_x0000_t75" style="width:19.15pt;height:14.6pt" o:ole="">
            <v:imagedata r:id="rId144" o:title=""/>
          </v:shape>
          <o:OLEObject Type="Embed" ProgID="Equation.DSMT4" ShapeID="_x0000_i1091" DrawAspect="Content" ObjectID="_1374350164" r:id="rId145"/>
        </w:object>
      </w:r>
      <w:r w:rsidR="008C7882">
        <w:t xml:space="preserve"> to the corresponding vector in the current configuration:</w:t>
      </w:r>
    </w:p>
    <w:p w14:paraId="5F98E1D1" w14:textId="5B5EDC4C" w:rsidR="008C7882" w:rsidRDefault="008C7882" w:rsidP="008C7882">
      <w:pPr>
        <w:pStyle w:val="MTDisplayEquation"/>
      </w:pPr>
      <w:r>
        <w:tab/>
      </w:r>
      <w:r w:rsidR="00905817" w:rsidRPr="00905817">
        <w:rPr>
          <w:position w:val="-6"/>
        </w:rPr>
        <w:object w:dxaOrig="1120" w:dyaOrig="279" w14:anchorId="3D9D124E">
          <v:shape id="_x0000_i1092" type="#_x0000_t75" style="width:56.5pt;height:14.6pt" o:ole="">
            <v:imagedata r:id="rId146" o:title=""/>
          </v:shape>
          <o:OLEObject Type="Embed" ProgID="Equation.DSMT4" ShapeID="_x0000_i1092" DrawAspect="Content" ObjectID="_1374350165" r:id="rId14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36</w:instrText>
        </w:r>
      </w:fldSimple>
      <w:r>
        <w:instrText>)</w:instrText>
      </w:r>
      <w:r>
        <w:fldChar w:fldCharType="end"/>
      </w:r>
    </w:p>
    <w:p w14:paraId="071BF595" w14:textId="7C70D7FC" w:rsidR="008C7882" w:rsidRDefault="008C7882" w:rsidP="008C7882">
      <w:r>
        <w:t xml:space="preserve">The determinant of the deformation tensor </w:t>
      </w:r>
      <w:r w:rsidR="00905817" w:rsidRPr="00905817">
        <w:rPr>
          <w:position w:val="-6"/>
        </w:rPr>
        <w:object w:dxaOrig="940" w:dyaOrig="279" w14:anchorId="590109A8">
          <v:shape id="_x0000_i1093" type="#_x0000_t75" style="width:47.4pt;height:14.6pt" o:ole="">
            <v:imagedata r:id="rId148" o:title=""/>
          </v:shape>
          <o:OLEObject Type="Embed" ProgID="Equation.DSMT4" ShapeID="_x0000_i1093" DrawAspect="Content" ObjectID="_1374350166" r:id="rId149"/>
        </w:object>
      </w:r>
      <w:r>
        <w:t xml:space="preserve"> gives the volume change, or equivalently the change in density:</w:t>
      </w:r>
    </w:p>
    <w:p w14:paraId="56A902C2" w14:textId="4D56D2B0" w:rsidR="008C7882" w:rsidRDefault="008C7882" w:rsidP="008C7882">
      <w:pPr>
        <w:pStyle w:val="MTDisplayEquation"/>
      </w:pPr>
      <w:r>
        <w:tab/>
      </w:r>
      <w:r w:rsidR="00905817" w:rsidRPr="00905817">
        <w:rPr>
          <w:position w:val="-12"/>
        </w:rPr>
        <w:object w:dxaOrig="859" w:dyaOrig="360" w14:anchorId="018E665A">
          <v:shape id="_x0000_i1094" type="#_x0000_t75" style="width:42.85pt;height:19.15pt" o:ole="">
            <v:imagedata r:id="rId150" o:title=""/>
          </v:shape>
          <o:OLEObject Type="Embed" ProgID="Equation.DSMT4" ShapeID="_x0000_i1094" DrawAspect="Content" ObjectID="_1374350167" r:id="rId15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37</w:instrText>
        </w:r>
      </w:fldSimple>
      <w:r>
        <w:instrText>)</w:instrText>
      </w:r>
      <w:r>
        <w:fldChar w:fldCharType="end"/>
      </w:r>
    </w:p>
    <w:p w14:paraId="2CDBBE12" w14:textId="5E65BADB" w:rsidR="008C7882" w:rsidRPr="00181B1A" w:rsidRDefault="008C7882" w:rsidP="008C7882">
      <w:r>
        <w:t>Here</w:t>
      </w:r>
      <w:r w:rsidR="008C66E1">
        <w:t xml:space="preserve"> </w:t>
      </w:r>
      <w:r w:rsidR="00905817" w:rsidRPr="00905817">
        <w:rPr>
          <w:position w:val="-12"/>
        </w:rPr>
        <w:object w:dxaOrig="300" w:dyaOrig="360" w14:anchorId="653FF108">
          <v:shape id="_x0000_i1095" type="#_x0000_t75" style="width:14.6pt;height:19.15pt" o:ole="">
            <v:imagedata r:id="rId152" o:title=""/>
          </v:shape>
          <o:OLEObject Type="Embed" ProgID="Equation.DSMT4" ShapeID="_x0000_i1095" DrawAspect="Content" ObjectID="_1374350168" r:id="rId153"/>
        </w:object>
      </w:r>
      <w:r w:rsidR="008C66E1">
        <w:t xml:space="preserve"> </w:t>
      </w:r>
      <w:r>
        <w:t xml:space="preserve">is the density in the reference configuration and </w:t>
      </w:r>
      <w:r w:rsidR="00905817" w:rsidRPr="00905817">
        <w:rPr>
          <w:position w:val="-10"/>
        </w:rPr>
        <w:object w:dxaOrig="240" w:dyaOrig="260" w14:anchorId="0370EC98">
          <v:shape id="_x0000_i1096" type="#_x0000_t75" style="width:11.85pt;height:12.75pt" o:ole="">
            <v:imagedata r:id="rId154" o:title=""/>
          </v:shape>
          <o:OLEObject Type="Embed" ProgID="Equation.DSMT4" ShapeID="_x0000_i1096" DrawAspect="Content" ObjectID="_1374350169" r:id="rId155"/>
        </w:object>
      </w:r>
      <w:r w:rsidR="008C66E1">
        <w:t xml:space="preserve"> </w:t>
      </w:r>
      <w:r>
        <w:t>is the current density.</w:t>
      </w:r>
    </w:p>
    <w:p w14:paraId="05177A1B" w14:textId="77777777" w:rsidR="008C7882" w:rsidRDefault="008C7882" w:rsidP="008C7882"/>
    <w:p w14:paraId="70B40ECF" w14:textId="68928DC0" w:rsidR="008C7882" w:rsidRDefault="008C7882" w:rsidP="008C7882">
      <w:r>
        <w:t xml:space="preserve">When dealing with incompressible and nearly incompressible materials it will prove useful to separate the volumetric and the deviatoric (distortional) components of the deformation gradient. Such a separation must ensure that the deviatoric </w:t>
      </w:r>
      <w:r w:rsidR="00B3790A">
        <w:t>part of the deformation gradient</w:t>
      </w:r>
      <w:r>
        <w:t xml:space="preserve">, namely </w:t>
      </w:r>
      <w:r w:rsidR="00905817" w:rsidRPr="00905817">
        <w:rPr>
          <w:position w:val="-4"/>
        </w:rPr>
        <w:object w:dxaOrig="220" w:dyaOrig="300" w14:anchorId="65AA3F53">
          <v:shape id="_x0000_i1097" type="#_x0000_t75" style="width:10.95pt;height:14.6pt" o:ole="">
            <v:imagedata r:id="rId156" o:title=""/>
          </v:shape>
          <o:OLEObject Type="Embed" ProgID="Equation.DSMT4" ShapeID="_x0000_i1097" DrawAspect="Content" ObjectID="_1374350170" r:id="rId157"/>
        </w:object>
      </w:r>
      <w:r>
        <w:t xml:space="preserve">, does not produce any change in volume. Noting that the determinant of the deformation gradient gives the volume ratio, the determinant of </w:t>
      </w:r>
      <w:r w:rsidR="00905817" w:rsidRPr="00905817">
        <w:rPr>
          <w:position w:val="-4"/>
        </w:rPr>
        <w:object w:dxaOrig="220" w:dyaOrig="300" w14:anchorId="06DC080D">
          <v:shape id="_x0000_i1098" type="#_x0000_t75" style="width:10.95pt;height:14.6pt" o:ole="">
            <v:imagedata r:id="rId158" o:title=""/>
          </v:shape>
          <o:OLEObject Type="Embed" ProgID="Equation.DSMT4" ShapeID="_x0000_i1098" DrawAspect="Content" ObjectID="_1374350171" r:id="rId159"/>
        </w:object>
      </w:r>
      <w:r>
        <w:t xml:space="preserve"> must therefore satisfy,</w:t>
      </w:r>
    </w:p>
    <w:p w14:paraId="46A91376" w14:textId="0BDE5B53" w:rsidR="008C7882" w:rsidRDefault="008C7882" w:rsidP="008C7882">
      <w:pPr>
        <w:pStyle w:val="MTDisplayEquation"/>
      </w:pPr>
      <w:r>
        <w:tab/>
      </w:r>
      <w:r w:rsidR="00905817" w:rsidRPr="00905817">
        <w:rPr>
          <w:position w:val="-6"/>
        </w:rPr>
        <w:object w:dxaOrig="859" w:dyaOrig="320" w14:anchorId="70246861">
          <v:shape id="_x0000_i1099" type="#_x0000_t75" style="width:42.85pt;height:15.5pt" o:ole="">
            <v:imagedata r:id="rId160" o:title=""/>
          </v:shape>
          <o:OLEObject Type="Embed" ProgID="Equation.DSMT4" ShapeID="_x0000_i1099" DrawAspect="Content" ObjectID="_1374350172" r:id="rId16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38</w:instrText>
        </w:r>
      </w:fldSimple>
      <w:r>
        <w:instrText>)</w:instrText>
      </w:r>
      <w:r>
        <w:fldChar w:fldCharType="end"/>
      </w:r>
    </w:p>
    <w:p w14:paraId="5F5C5DDF" w14:textId="5303925A" w:rsidR="008C7882" w:rsidRDefault="008C7882" w:rsidP="008C7882">
      <w:r>
        <w:lastRenderedPageBreak/>
        <w:t xml:space="preserve">This condition can be achieved by choosing </w:t>
      </w:r>
      <w:r w:rsidR="00905817" w:rsidRPr="00905817">
        <w:rPr>
          <w:position w:val="-4"/>
        </w:rPr>
        <w:object w:dxaOrig="220" w:dyaOrig="300" w14:anchorId="4C621F99">
          <v:shape id="_x0000_i1100" type="#_x0000_t75" style="width:10.95pt;height:14.6pt" o:ole="">
            <v:imagedata r:id="rId162" o:title=""/>
          </v:shape>
          <o:OLEObject Type="Embed" ProgID="Equation.DSMT4" ShapeID="_x0000_i1100" DrawAspect="Content" ObjectID="_1374350173" r:id="rId163"/>
        </w:object>
      </w:r>
      <w:r w:rsidR="008C66E1">
        <w:t xml:space="preserve"> </w:t>
      </w:r>
      <w:r>
        <w:t>as,</w:t>
      </w:r>
    </w:p>
    <w:p w14:paraId="758A2334" w14:textId="1AA76F13" w:rsidR="008C7882" w:rsidRDefault="008C7882" w:rsidP="008C7882">
      <w:pPr>
        <w:pStyle w:val="MTDisplayEquation"/>
      </w:pPr>
      <w:r>
        <w:tab/>
      </w:r>
      <w:r w:rsidR="00905817" w:rsidRPr="00905817">
        <w:rPr>
          <w:position w:val="-6"/>
        </w:rPr>
        <w:object w:dxaOrig="1040" w:dyaOrig="320" w14:anchorId="49F0ACD1">
          <v:shape id="_x0000_i1101" type="#_x0000_t75" style="width:51.95pt;height:15.5pt" o:ole="">
            <v:imagedata r:id="rId164" o:title=""/>
          </v:shape>
          <o:OLEObject Type="Embed" ProgID="Equation.DSMT4" ShapeID="_x0000_i1101" DrawAspect="Content" ObjectID="_1374350174" r:id="rId165"/>
        </w:object>
      </w:r>
      <w:r>
        <w:t>.</w:t>
      </w:r>
      <w:r>
        <w:tab/>
      </w:r>
      <w:r>
        <w:fldChar w:fldCharType="begin"/>
      </w:r>
      <w:r>
        <w:instrText xml:space="preserve"> MACROBUTTON MTPlaceRef \* MERGEFORMAT </w:instrText>
      </w:r>
      <w:fldSimple w:instr=" SEQ MTEqn \h \* MERGEFORMAT "/>
      <w:bookmarkStart w:id="777" w:name="ZEqnNum821413"/>
      <w:r>
        <w:instrText>(</w:instrText>
      </w:r>
      <w:fldSimple w:instr=" SEQ MTSec \c \* Arabic \* MERGEFORMAT ">
        <w:r w:rsidR="00AE264D">
          <w:rPr>
            <w:noProof/>
          </w:rPr>
          <w:instrText>2</w:instrText>
        </w:r>
      </w:fldSimple>
      <w:r>
        <w:instrText>.</w:instrText>
      </w:r>
      <w:fldSimple w:instr=" SEQ MTEqn \c \* Arabic \* MERGEFORMAT ">
        <w:r w:rsidR="00AE264D">
          <w:rPr>
            <w:noProof/>
          </w:rPr>
          <w:instrText>39</w:instrText>
        </w:r>
      </w:fldSimple>
      <w:r>
        <w:instrText>)</w:instrText>
      </w:r>
      <w:bookmarkEnd w:id="777"/>
      <w:r>
        <w:fldChar w:fldCharType="end"/>
      </w:r>
    </w:p>
    <w:p w14:paraId="4F757102" w14:textId="5B84E2E1" w:rsidR="008C7882" w:rsidRDefault="008C7882" w:rsidP="008C7882">
      <w:r>
        <w:t xml:space="preserve">Using the polar decomposition of a second order tensor, the deformation gradient can be written as a product of a </w:t>
      </w:r>
      <w:r w:rsidR="00B3790A">
        <w:t xml:space="preserve">positive definite </w:t>
      </w:r>
      <w:r>
        <w:t xml:space="preserve">symmetric tensor </w:t>
      </w:r>
      <w:r w:rsidR="00905817" w:rsidRPr="00905817">
        <w:rPr>
          <w:position w:val="-6"/>
        </w:rPr>
        <w:object w:dxaOrig="260" w:dyaOrig="279" w14:anchorId="26D92983">
          <v:shape id="_x0000_i1102" type="#_x0000_t75" style="width:12.75pt;height:14.6pt" o:ole="">
            <v:imagedata r:id="rId166" o:title=""/>
          </v:shape>
          <o:OLEObject Type="Embed" ProgID="Equation.DSMT4" ShapeID="_x0000_i1102" DrawAspect="Content" ObjectID="_1374350175" r:id="rId167"/>
        </w:object>
      </w:r>
      <w:r>
        <w:rPr>
          <w:b/>
        </w:rPr>
        <w:t xml:space="preserve"> </w:t>
      </w:r>
      <w:r w:rsidR="00B3790A">
        <w:rPr>
          <w:b/>
        </w:rPr>
        <w:t xml:space="preserve">(or </w:t>
      </w:r>
      <w:r w:rsidR="00905817" w:rsidRPr="00905817">
        <w:rPr>
          <w:b/>
          <w:position w:val="-6"/>
        </w:rPr>
        <w:object w:dxaOrig="260" w:dyaOrig="279" w14:anchorId="33652249">
          <v:shape id="_x0000_i1103" type="#_x0000_t75" style="width:12.75pt;height:14.6pt" o:ole="">
            <v:imagedata r:id="rId168" o:title=""/>
          </v:shape>
          <o:OLEObject Type="Embed" ProgID="Equation.DSMT4" ShapeID="_x0000_i1103" DrawAspect="Content" ObjectID="_1374350176" r:id="rId169"/>
        </w:object>
      </w:r>
      <w:r w:rsidR="00B3790A">
        <w:rPr>
          <w:b/>
        </w:rPr>
        <w:t xml:space="preserve">) </w:t>
      </w:r>
      <w:r>
        <w:t xml:space="preserve">and a </w:t>
      </w:r>
      <w:r w:rsidR="00B3790A">
        <w:t xml:space="preserve">proper </w:t>
      </w:r>
      <w:r>
        <w:t xml:space="preserve">orthogonal tensor </w:t>
      </w:r>
      <w:r w:rsidR="00B3790A">
        <w:rPr>
          <w:b/>
        </w:rPr>
        <w:t>R</w:t>
      </w:r>
      <w:r>
        <w:t>:</w:t>
      </w:r>
    </w:p>
    <w:p w14:paraId="677D41F3" w14:textId="18D93667" w:rsidR="008C7882" w:rsidRDefault="008C7882" w:rsidP="008C7882">
      <w:pPr>
        <w:pStyle w:val="MTDisplayEquation"/>
      </w:pPr>
      <w:r>
        <w:tab/>
      </w:r>
      <w:r w:rsidR="00905817" w:rsidRPr="00905817">
        <w:rPr>
          <w:position w:val="-6"/>
        </w:rPr>
        <w:object w:dxaOrig="1420" w:dyaOrig="279" w14:anchorId="4707D10D">
          <v:shape id="_x0000_i1104" type="#_x0000_t75" style="width:71.1pt;height:14.6pt" o:ole="">
            <v:imagedata r:id="rId170" o:title=""/>
          </v:shape>
          <o:OLEObject Type="Embed" ProgID="Equation.DSMT4" ShapeID="_x0000_i1104" DrawAspect="Content" ObjectID="_1374350177" r:id="rId17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40</w:instrText>
        </w:r>
      </w:fldSimple>
      <w:r>
        <w:instrText>)</w:instrText>
      </w:r>
      <w:r>
        <w:fldChar w:fldCharType="end"/>
      </w:r>
    </w:p>
    <w:p w14:paraId="4B57FA84" w14:textId="2743330E" w:rsidR="008C7882" w:rsidRPr="00B34046" w:rsidRDefault="00905817" w:rsidP="008C7882">
      <w:r w:rsidRPr="00905817">
        <w:rPr>
          <w:position w:val="-6"/>
        </w:rPr>
        <w:object w:dxaOrig="260" w:dyaOrig="279" w14:anchorId="50D2186D">
          <v:shape id="_x0000_i1105" type="#_x0000_t75" style="width:12.75pt;height:14.6pt" o:ole="">
            <v:imagedata r:id="rId172" o:title=""/>
          </v:shape>
          <o:OLEObject Type="Embed" ProgID="Equation.DSMT4" ShapeID="_x0000_i1105" DrawAspect="Content" ObjectID="_1374350178" r:id="rId173"/>
        </w:object>
      </w:r>
      <w:r w:rsidR="008C7882">
        <w:rPr>
          <w:b/>
        </w:rPr>
        <w:t xml:space="preserve"> </w:t>
      </w:r>
      <w:r w:rsidR="008C7882">
        <w:t xml:space="preserve">is called the </w:t>
      </w:r>
      <w:r w:rsidR="008C7882">
        <w:rPr>
          <w:i/>
        </w:rPr>
        <w:t>left</w:t>
      </w:r>
      <w:r w:rsidR="008C7882">
        <w:t xml:space="preserve"> </w:t>
      </w:r>
      <w:r w:rsidR="008C7882">
        <w:rPr>
          <w:i/>
        </w:rPr>
        <w:t>stretch tensor</w:t>
      </w:r>
      <w:r w:rsidR="00B3790A">
        <w:t xml:space="preserve">, </w:t>
      </w:r>
      <w:r w:rsidRPr="00905817">
        <w:rPr>
          <w:position w:val="-6"/>
        </w:rPr>
        <w:object w:dxaOrig="260" w:dyaOrig="279" w14:anchorId="36A734DA">
          <v:shape id="_x0000_i1106" type="#_x0000_t75" style="width:12.75pt;height:14.6pt" o:ole="">
            <v:imagedata r:id="rId174" o:title=""/>
          </v:shape>
          <o:OLEObject Type="Embed" ProgID="Equation.DSMT4" ShapeID="_x0000_i1106" DrawAspect="Content" ObjectID="_1374350179" r:id="rId175"/>
        </w:object>
      </w:r>
      <w:r w:rsidR="00B3790A">
        <w:t xml:space="preserve"> is called the </w:t>
      </w:r>
      <w:r w:rsidR="00B3790A" w:rsidRPr="00CB13D9">
        <w:rPr>
          <w:i/>
        </w:rPr>
        <w:t>right stretch tensor</w:t>
      </w:r>
      <w:r w:rsidR="008C7882">
        <w:rPr>
          <w:i/>
        </w:rPr>
        <w:t xml:space="preserve"> </w:t>
      </w:r>
      <w:r w:rsidR="008C7882">
        <w:t xml:space="preserve">and the orthogonal tensor </w:t>
      </w:r>
      <w:r w:rsidRPr="00905817">
        <w:rPr>
          <w:position w:val="-4"/>
        </w:rPr>
        <w:object w:dxaOrig="260" w:dyaOrig="260" w14:anchorId="1F564E0E">
          <v:shape id="_x0000_i1107" type="#_x0000_t75" style="width:12.75pt;height:12.75pt" o:ole="">
            <v:imagedata r:id="rId176" o:title=""/>
          </v:shape>
          <o:OLEObject Type="Embed" ProgID="Equation.DSMT4" ShapeID="_x0000_i1107" DrawAspect="Content" ObjectID="_1374350180" r:id="rId177"/>
        </w:object>
      </w:r>
      <w:r w:rsidR="00B3790A">
        <w:rPr>
          <w:b/>
        </w:rPr>
        <w:t xml:space="preserve"> </w:t>
      </w:r>
      <w:r w:rsidR="008C7882">
        <w:t xml:space="preserve">is called the </w:t>
      </w:r>
      <w:r w:rsidR="008C7882">
        <w:rPr>
          <w:i/>
        </w:rPr>
        <w:t>rotation</w:t>
      </w:r>
      <w:r w:rsidR="008C7882">
        <w:t>.</w:t>
      </w:r>
    </w:p>
    <w:p w14:paraId="093281BC" w14:textId="77777777" w:rsidR="008C7882" w:rsidRDefault="008C7882" w:rsidP="008C7882">
      <w:pPr>
        <w:pStyle w:val="Heading3"/>
      </w:pPr>
      <w:bookmarkStart w:id="778" w:name="_Toc300602702"/>
      <w:r>
        <w:t>Strain</w:t>
      </w:r>
      <w:bookmarkEnd w:id="778"/>
    </w:p>
    <w:p w14:paraId="71A7AC5C" w14:textId="77777777" w:rsidR="008C7882" w:rsidRDefault="008C7882" w:rsidP="008C7882">
      <w:r>
        <w:t xml:space="preserve">The </w:t>
      </w:r>
      <w:r>
        <w:rPr>
          <w:i/>
        </w:rPr>
        <w:t>right Cauchy-Green deformation tensor</w:t>
      </w:r>
      <w:r>
        <w:t xml:space="preserve"> is defined as follows:</w:t>
      </w:r>
    </w:p>
    <w:p w14:paraId="488C45EC" w14:textId="21DA9638" w:rsidR="008C7882" w:rsidRDefault="008C7882" w:rsidP="008C7882">
      <w:pPr>
        <w:pStyle w:val="MTDisplayEquation"/>
      </w:pPr>
      <w:r>
        <w:tab/>
      </w:r>
      <w:r w:rsidR="00905817" w:rsidRPr="00905817">
        <w:rPr>
          <w:position w:val="-6"/>
        </w:rPr>
        <w:object w:dxaOrig="880" w:dyaOrig="320" w14:anchorId="24120314">
          <v:shape id="_x0000_i1108" type="#_x0000_t75" style="width:43.75pt;height:15.5pt" o:ole="">
            <v:imagedata r:id="rId178" o:title=""/>
          </v:shape>
          <o:OLEObject Type="Embed" ProgID="Equation.DSMT4" ShapeID="_x0000_i1108" DrawAspect="Content" ObjectID="_1374350181" r:id="rId17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41</w:instrText>
        </w:r>
      </w:fldSimple>
      <w:r>
        <w:instrText>)</w:instrText>
      </w:r>
      <w:r>
        <w:fldChar w:fldCharType="end"/>
      </w:r>
    </w:p>
    <w:p w14:paraId="48635C5B" w14:textId="77777777" w:rsidR="008C7882" w:rsidRDefault="008C7882" w:rsidP="008C7882">
      <w:r>
        <w:t xml:space="preserve">This tensor is an example of a </w:t>
      </w:r>
      <w:r>
        <w:rPr>
          <w:i/>
        </w:rPr>
        <w:t>material tensor</w:t>
      </w:r>
      <w:r>
        <w:t xml:space="preserve"> and is a function of the material coordinates </w:t>
      </w:r>
      <w:r>
        <w:rPr>
          <w:b/>
        </w:rPr>
        <w:t>X</w:t>
      </w:r>
      <w:r>
        <w:t xml:space="preserve">.  The </w:t>
      </w:r>
      <w:r>
        <w:rPr>
          <w:i/>
        </w:rPr>
        <w:t xml:space="preserve">left Cauchy-Green deformation tensor </w:t>
      </w:r>
      <w:r>
        <w:t>is defined as follows:</w:t>
      </w:r>
    </w:p>
    <w:p w14:paraId="26DADEEF" w14:textId="3F9605E2" w:rsidR="008C7882" w:rsidRDefault="008C7882" w:rsidP="008C7882">
      <w:pPr>
        <w:pStyle w:val="MTDisplayEquation"/>
      </w:pPr>
      <w:r>
        <w:tab/>
      </w:r>
      <w:r w:rsidR="00905817" w:rsidRPr="00905817">
        <w:rPr>
          <w:position w:val="-6"/>
        </w:rPr>
        <w:object w:dxaOrig="840" w:dyaOrig="320" w14:anchorId="62FA6541">
          <v:shape id="_x0000_i1109" type="#_x0000_t75" style="width:41.9pt;height:15.5pt" o:ole="">
            <v:imagedata r:id="rId180" o:title=""/>
          </v:shape>
          <o:OLEObject Type="Embed" ProgID="Equation.DSMT4" ShapeID="_x0000_i1109" DrawAspect="Content" ObjectID="_1374350182" r:id="rId18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42</w:instrText>
        </w:r>
      </w:fldSimple>
      <w:r>
        <w:instrText>)</w:instrText>
      </w:r>
      <w:r>
        <w:fldChar w:fldCharType="end"/>
      </w:r>
    </w:p>
    <w:p w14:paraId="35A7426E" w14:textId="77777777" w:rsidR="008C7882" w:rsidRDefault="008C7882" w:rsidP="008C7882">
      <w:r>
        <w:t xml:space="preserve">This tensor is an example of a </w:t>
      </w:r>
      <w:r>
        <w:rPr>
          <w:i/>
        </w:rPr>
        <w:t>spatial tensor</w:t>
      </w:r>
      <w:r>
        <w:t xml:space="preserve"> and is a function of the spatial coordinates </w:t>
      </w:r>
      <w:r>
        <w:rPr>
          <w:b/>
        </w:rPr>
        <w:t>x</w:t>
      </w:r>
      <w:r>
        <w:t>. The implementation of the updated Lagrangian finite element method used by FEBio is described in the spatial configuration.</w:t>
      </w:r>
    </w:p>
    <w:p w14:paraId="6CAC3400" w14:textId="77777777" w:rsidR="008C7882" w:rsidRDefault="008C7882" w:rsidP="008C7882"/>
    <w:p w14:paraId="2553CD20" w14:textId="77777777" w:rsidR="008C7882" w:rsidRDefault="008C7882" w:rsidP="008C7882">
      <w:r>
        <w:t>The left and right deformation tensors can also be split into volumetric and deviatoric components. With the use of,</w:t>
      </w:r>
      <w:r w:rsidR="003B102D">
        <w:fldChar w:fldCharType="begin"/>
      </w:r>
      <w:r w:rsidR="003B102D">
        <w:instrText xml:space="preserve"> GOTOBUTTON ZEqnNum821413  \* MERGEFORMAT </w:instrText>
      </w:r>
      <w:fldSimple w:instr=" REF ZEqnNum821413 \* Charformat \! \* MERGEFORMAT ">
        <w:r w:rsidR="00AE264D">
          <w:instrText>(2.39)</w:instrText>
        </w:r>
      </w:fldSimple>
      <w:r w:rsidR="003B102D">
        <w:fldChar w:fldCharType="end"/>
      </w:r>
      <w:r>
        <w:t xml:space="preserve"> the deviatoric deformation tensors are:</w:t>
      </w:r>
    </w:p>
    <w:p w14:paraId="1AF11879" w14:textId="6C76977C" w:rsidR="008C7882" w:rsidRDefault="008C7882" w:rsidP="008C7882">
      <w:pPr>
        <w:pStyle w:val="MTDisplayEquation"/>
      </w:pPr>
      <w:r>
        <w:tab/>
      </w:r>
      <w:r w:rsidR="00905817" w:rsidRPr="00905817">
        <w:rPr>
          <w:position w:val="-32"/>
        </w:rPr>
        <w:object w:dxaOrig="1820" w:dyaOrig="760" w14:anchorId="6E36141F">
          <v:shape id="_x0000_i1110" type="#_x0000_t75" style="width:92.05pt;height:37.35pt" o:ole="">
            <v:imagedata r:id="rId182" o:title=""/>
          </v:shape>
          <o:OLEObject Type="Embed" ProgID="Equation.DSMT4" ShapeID="_x0000_i1110" DrawAspect="Content" ObjectID="_1374350183" r:id="rId183"/>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43</w:instrText>
        </w:r>
      </w:fldSimple>
      <w:r>
        <w:instrText>)</w:instrText>
      </w:r>
      <w:r>
        <w:fldChar w:fldCharType="end"/>
      </w:r>
    </w:p>
    <w:p w14:paraId="2E449740" w14:textId="382D8140" w:rsidR="008C7882" w:rsidRDefault="008C7882" w:rsidP="008C7882">
      <w:r>
        <w:t xml:space="preserve">The deformation tensors defined above are not good candidates for strain measures since in the absence of strain they become the </w:t>
      </w:r>
      <w:r w:rsidR="008C66E1">
        <w:t xml:space="preserve">identity </w:t>
      </w:r>
      <w:r>
        <w:t xml:space="preserve">tensor </w:t>
      </w:r>
      <w:r w:rsidR="00905817" w:rsidRPr="00905817">
        <w:rPr>
          <w:position w:val="-4"/>
        </w:rPr>
        <w:object w:dxaOrig="180" w:dyaOrig="260" w14:anchorId="575ADEB5">
          <v:shape id="_x0000_i1111" type="#_x0000_t75" style="width:9.1pt;height:12.75pt" o:ole="">
            <v:imagedata r:id="rId184" o:title=""/>
          </v:shape>
          <o:OLEObject Type="Embed" ProgID="Equation.DSMT4" ShapeID="_x0000_i1111" DrawAspect="Content" ObjectID="_1374350184" r:id="rId185"/>
        </w:object>
      </w:r>
      <w:r>
        <w:t xml:space="preserve">. However, they can be used to define strain measures. The </w:t>
      </w:r>
      <w:r>
        <w:rPr>
          <w:i/>
        </w:rPr>
        <w:t>Green-Lagrange strain tensor</w:t>
      </w:r>
      <w:r>
        <w:t xml:space="preserve"> is defined as:</w:t>
      </w:r>
    </w:p>
    <w:p w14:paraId="186B3C0F" w14:textId="6D189925" w:rsidR="008C7882" w:rsidRDefault="008C7882" w:rsidP="008C7882">
      <w:pPr>
        <w:pStyle w:val="MTDisplayEquation"/>
      </w:pPr>
      <w:r>
        <w:tab/>
      </w:r>
      <w:r w:rsidR="00905817" w:rsidRPr="00905817">
        <w:rPr>
          <w:position w:val="-24"/>
        </w:rPr>
        <w:object w:dxaOrig="1320" w:dyaOrig="620" w14:anchorId="57A47667">
          <v:shape id="_x0000_i1112" type="#_x0000_t75" style="width:65.6pt;height:31pt" o:ole="">
            <v:imagedata r:id="rId186" o:title=""/>
          </v:shape>
          <o:OLEObject Type="Embed" ProgID="Equation.DSMT4" ShapeID="_x0000_i1112" DrawAspect="Content" ObjectID="_1374350185" r:id="rId18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44</w:instrText>
        </w:r>
      </w:fldSimple>
      <w:r>
        <w:instrText>)</w:instrText>
      </w:r>
      <w:r>
        <w:fldChar w:fldCharType="end"/>
      </w:r>
    </w:p>
    <w:p w14:paraId="64EBBBB3" w14:textId="77777777" w:rsidR="008C7882" w:rsidRDefault="008C7882" w:rsidP="008C7882">
      <w:r>
        <w:t xml:space="preserve">This tensor is a material tensor. Its spatial equivalent is known as the </w:t>
      </w:r>
      <w:r>
        <w:rPr>
          <w:i/>
        </w:rPr>
        <w:t xml:space="preserve">Almansi strain tensor </w:t>
      </w:r>
      <w:r>
        <w:t>and is defined as:</w:t>
      </w:r>
    </w:p>
    <w:p w14:paraId="428CC155" w14:textId="373642D7" w:rsidR="008C7882" w:rsidRDefault="008C7882" w:rsidP="008C7882">
      <w:pPr>
        <w:pStyle w:val="MTDisplayEquation"/>
      </w:pPr>
      <w:r>
        <w:tab/>
      </w:r>
      <w:r w:rsidR="00905817" w:rsidRPr="00905817">
        <w:rPr>
          <w:position w:val="-24"/>
        </w:rPr>
        <w:object w:dxaOrig="1400" w:dyaOrig="620" w14:anchorId="7A139C33">
          <v:shape id="_x0000_i1113" type="#_x0000_t75" style="width:70.2pt;height:31pt" o:ole="">
            <v:imagedata r:id="rId188" o:title=""/>
          </v:shape>
          <o:OLEObject Type="Embed" ProgID="Equation.DSMT4" ShapeID="_x0000_i1113" DrawAspect="Content" ObjectID="_1374350186" r:id="rId18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45</w:instrText>
        </w:r>
      </w:fldSimple>
      <w:r>
        <w:instrText>)</w:instrText>
      </w:r>
      <w:r>
        <w:fldChar w:fldCharType="end"/>
      </w:r>
    </w:p>
    <w:p w14:paraId="2CE1A4A9" w14:textId="77777777" w:rsidR="008C7882" w:rsidRDefault="008C7882" w:rsidP="008C7882">
      <w:r>
        <w:t xml:space="preserve">In the limit of small displacement gradients, the components of both strain tensors are identical, resulting in the </w:t>
      </w:r>
      <w:r>
        <w:rPr>
          <w:i/>
        </w:rPr>
        <w:t xml:space="preserve">small strain tensor </w:t>
      </w:r>
      <w:r w:rsidRPr="007F3A1C">
        <w:t>or</w:t>
      </w:r>
      <w:r>
        <w:rPr>
          <w:i/>
        </w:rPr>
        <w:t xml:space="preserve"> infinitesimal strain tensor</w:t>
      </w:r>
      <w:r>
        <w:t>:</w:t>
      </w:r>
    </w:p>
    <w:p w14:paraId="6776A582" w14:textId="624DE4E4" w:rsidR="008C7882" w:rsidRDefault="008C7882" w:rsidP="008C7882">
      <w:pPr>
        <w:pStyle w:val="MTDisplayEquation"/>
      </w:pPr>
      <w:r>
        <w:tab/>
      </w:r>
      <w:r w:rsidR="00905817" w:rsidRPr="00905817">
        <w:rPr>
          <w:position w:val="-36"/>
        </w:rPr>
        <w:object w:dxaOrig="2000" w:dyaOrig="840" w14:anchorId="2CE55389">
          <v:shape id="_x0000_i1114" type="#_x0000_t75" style="width:100.25pt;height:41.9pt" o:ole="">
            <v:imagedata r:id="rId190" o:title=""/>
          </v:shape>
          <o:OLEObject Type="Embed" ProgID="Equation.DSMT4" ShapeID="_x0000_i1114" DrawAspect="Content" ObjectID="_1374350187" r:id="rId19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46</w:instrText>
        </w:r>
      </w:fldSimple>
      <w:r>
        <w:instrText>)</w:instrText>
      </w:r>
      <w:r>
        <w:fldChar w:fldCharType="end"/>
      </w:r>
    </w:p>
    <w:p w14:paraId="4DB85C52" w14:textId="77777777" w:rsidR="008C7882" w:rsidRDefault="008C7882" w:rsidP="008C7882">
      <w:r>
        <w:t>Note that the small strain tensor is also the linearization of the Green Lagrange strain,</w:t>
      </w:r>
    </w:p>
    <w:p w14:paraId="34BA8570" w14:textId="23784780" w:rsidR="008C7882" w:rsidRDefault="008C7882" w:rsidP="008C7882">
      <w:pPr>
        <w:pStyle w:val="MTDisplayEquation"/>
      </w:pPr>
      <w:r>
        <w:tab/>
      </w:r>
      <w:r w:rsidR="00905817" w:rsidRPr="00905817">
        <w:rPr>
          <w:position w:val="-14"/>
        </w:rPr>
        <w:object w:dxaOrig="1480" w:dyaOrig="400" w14:anchorId="50D9D930">
          <v:shape id="_x0000_i1115" type="#_x0000_t75" style="width:73.8pt;height:20.05pt" o:ole="">
            <v:imagedata r:id="rId192" o:title=""/>
          </v:shape>
          <o:OLEObject Type="Embed" ProgID="Equation.DSMT4" ShapeID="_x0000_i1115" DrawAspect="Content" ObjectID="_1374350188" r:id="rId19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47</w:instrText>
        </w:r>
      </w:fldSimple>
      <w:r>
        <w:instrText>)</w:instrText>
      </w:r>
      <w:r>
        <w:fldChar w:fldCharType="end"/>
      </w:r>
    </w:p>
    <w:p w14:paraId="729DF6BF" w14:textId="77777777" w:rsidR="008C7882" w:rsidRPr="00750B0F" w:rsidRDefault="008C7882" w:rsidP="008C7882"/>
    <w:p w14:paraId="310FEE28" w14:textId="77777777" w:rsidR="008C7882" w:rsidRDefault="008C7882" w:rsidP="008C7882">
      <w:pPr>
        <w:pStyle w:val="Heading3"/>
      </w:pPr>
      <w:bookmarkStart w:id="779" w:name="_Toc300602703"/>
      <w:r>
        <w:t>Stress</w:t>
      </w:r>
      <w:bookmarkEnd w:id="779"/>
    </w:p>
    <w:p w14:paraId="4B30363E" w14:textId="77777777" w:rsidR="008C7882" w:rsidRDefault="008C7882" w:rsidP="008C7882">
      <w:r>
        <w:t xml:space="preserve">The traction </w:t>
      </w:r>
      <w:r>
        <w:rPr>
          <w:b/>
        </w:rPr>
        <w:t>t</w:t>
      </w:r>
      <w:r>
        <w:t xml:space="preserve"> on a plane bisecting the body is given by,</w:t>
      </w:r>
    </w:p>
    <w:p w14:paraId="139DCDD4" w14:textId="1E70EDCF" w:rsidR="008C7882" w:rsidRDefault="008C7882" w:rsidP="008C7882">
      <w:pPr>
        <w:pStyle w:val="MTDisplayEquation"/>
      </w:pPr>
      <w:r>
        <w:tab/>
      </w:r>
      <w:r w:rsidR="00905817" w:rsidRPr="00905817">
        <w:rPr>
          <w:position w:val="-6"/>
        </w:rPr>
        <w:object w:dxaOrig="780" w:dyaOrig="260" w14:anchorId="7D4695A1">
          <v:shape id="_x0000_i1116" type="#_x0000_t75" style="width:39.2pt;height:12.75pt" o:ole="">
            <v:imagedata r:id="rId194" o:title=""/>
          </v:shape>
          <o:OLEObject Type="Embed" ProgID="Equation.DSMT4" ShapeID="_x0000_i1116" DrawAspect="Content" ObjectID="_1374350189" r:id="rId19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48</w:instrText>
        </w:r>
      </w:fldSimple>
      <w:r>
        <w:instrText>)</w:instrText>
      </w:r>
      <w:r>
        <w:fldChar w:fldCharType="end"/>
      </w:r>
    </w:p>
    <w:p w14:paraId="27EE07AC" w14:textId="3242730C" w:rsidR="008C7882" w:rsidRDefault="008C7882" w:rsidP="008C7882">
      <w:r>
        <w:lastRenderedPageBreak/>
        <w:t xml:space="preserve">where </w:t>
      </w:r>
      <w:r w:rsidR="00905817" w:rsidRPr="00905817">
        <w:rPr>
          <w:position w:val="-6"/>
        </w:rPr>
        <w:object w:dxaOrig="200" w:dyaOrig="220" w14:anchorId="038803A8">
          <v:shape id="_x0000_i1117" type="#_x0000_t75" style="width:10.05pt;height:10.95pt" o:ole="">
            <v:imagedata r:id="rId196" o:title=""/>
          </v:shape>
          <o:OLEObject Type="Embed" ProgID="Equation.DSMT4" ShapeID="_x0000_i1117" DrawAspect="Content" ObjectID="_1374350190" r:id="rId197"/>
        </w:object>
      </w:r>
      <w:r w:rsidR="008C66E1">
        <w:t xml:space="preserve"> </w:t>
      </w:r>
      <w:r>
        <w:t xml:space="preserve">is the </w:t>
      </w:r>
      <w:r>
        <w:rPr>
          <w:i/>
        </w:rPr>
        <w:t>Cauchy stress tensor</w:t>
      </w:r>
      <w:r>
        <w:t xml:space="preserve"> and </w:t>
      </w:r>
      <w:r>
        <w:rPr>
          <w:b/>
        </w:rPr>
        <w:t>n</w:t>
      </w:r>
      <w:r>
        <w:t xml:space="preserve"> is the outward unit normal vector to the plane. It can be shown that by the conservation of angular momentum that this tensor is symmetric (</w:t>
      </w:r>
      <w:r w:rsidR="00905817" w:rsidRPr="00905817">
        <w:rPr>
          <w:position w:val="-14"/>
        </w:rPr>
        <w:object w:dxaOrig="840" w:dyaOrig="380" w14:anchorId="605D7368">
          <v:shape id="_x0000_i1118" type="#_x0000_t75" style="width:41.9pt;height:19.15pt" o:ole="">
            <v:imagedata r:id="rId198" o:title=""/>
          </v:shape>
          <o:OLEObject Type="Embed" ProgID="Equation.DSMT4" ShapeID="_x0000_i1118" DrawAspect="Content" ObjectID="_1374350191" r:id="rId199"/>
        </w:object>
      </w:r>
      <w:r>
        <w:t xml:space="preserve">)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r w:rsidR="005F21BF">
        <w:fldChar w:fldCharType="begin"/>
      </w:r>
      <w:r w:rsidR="005F21BF">
        <w:instrText xml:space="preserve"> HYPERLINK \l "_ENREF_3" \o "Spencer, 1984 #22" </w:instrText>
      </w:r>
      <w:ins w:id="780" w:author="Gerard" w:date="2015-08-07T21:36:00Z"/>
      <w:r w:rsidR="005F21BF">
        <w:fldChar w:fldCharType="separate"/>
      </w:r>
      <w:r w:rsidR="00214E15">
        <w:rPr>
          <w:noProof/>
        </w:rPr>
        <w:t>3</w:t>
      </w:r>
      <w:r w:rsidR="005F21BF">
        <w:rPr>
          <w:noProof/>
        </w:rPr>
        <w:fldChar w:fldCharType="end"/>
      </w:r>
      <w:r w:rsidR="00A56950">
        <w:rPr>
          <w:noProof/>
        </w:rPr>
        <w:t>]</w:t>
      </w:r>
      <w:r>
        <w:fldChar w:fldCharType="end"/>
      </w:r>
      <w:r>
        <w:t xml:space="preserve">. The Cauchy stress tensor, a spatial tensor, is the actual physical stress, that is, the force per unit deformed area. To simplify the equations of continuum mechanics, especially when working in the material configuration, several other stress measures are </w:t>
      </w:r>
      <w:r w:rsidR="00AC1927">
        <w:t>often used</w:t>
      </w:r>
      <w:r>
        <w:t xml:space="preserve">. The </w:t>
      </w:r>
      <w:r>
        <w:rPr>
          <w:i/>
        </w:rPr>
        <w:t>Kirchhoff stress tensor</w:t>
      </w:r>
      <w:r>
        <w:t xml:space="preserve"> is defined as</w:t>
      </w:r>
    </w:p>
    <w:p w14:paraId="71A91A2A" w14:textId="52460C6B" w:rsidR="008C7882" w:rsidRDefault="008C7882" w:rsidP="008C7882">
      <w:pPr>
        <w:pStyle w:val="MTDisplayEquation"/>
      </w:pPr>
      <w:r>
        <w:tab/>
      </w:r>
      <w:r w:rsidR="00905817" w:rsidRPr="00905817">
        <w:rPr>
          <w:position w:val="-6"/>
        </w:rPr>
        <w:object w:dxaOrig="700" w:dyaOrig="279" w14:anchorId="6D0FB9E8">
          <v:shape id="_x0000_i1119" type="#_x0000_t75" style="width:34.65pt;height:14.6pt" o:ole="">
            <v:imagedata r:id="rId200" o:title=""/>
          </v:shape>
          <o:OLEObject Type="Embed" ProgID="Equation.DSMT4" ShapeID="_x0000_i1119" DrawAspect="Content" ObjectID="_1374350192" r:id="rId20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49</w:instrText>
        </w:r>
      </w:fldSimple>
      <w:r>
        <w:instrText>)</w:instrText>
      </w:r>
      <w:r>
        <w:fldChar w:fldCharType="end"/>
      </w:r>
    </w:p>
    <w:p w14:paraId="7F5D9E70" w14:textId="77777777" w:rsidR="008C7882" w:rsidRDefault="008C7882" w:rsidP="008C7882">
      <w:r>
        <w:t xml:space="preserve">The </w:t>
      </w:r>
      <w:r>
        <w:rPr>
          <w:i/>
        </w:rPr>
        <w:t>first Piola-Kirchhoff stress tensor</w:t>
      </w:r>
      <w:r>
        <w:t xml:space="preserve"> is given as</w:t>
      </w:r>
    </w:p>
    <w:p w14:paraId="45941F28" w14:textId="2F82C134" w:rsidR="008C7882" w:rsidRDefault="008C7882" w:rsidP="008C7882">
      <w:pPr>
        <w:pStyle w:val="MTDisplayEquation"/>
      </w:pPr>
      <w:r>
        <w:tab/>
      </w:r>
      <w:r w:rsidR="00905817" w:rsidRPr="00905817">
        <w:rPr>
          <w:position w:val="-6"/>
        </w:rPr>
        <w:object w:dxaOrig="1060" w:dyaOrig="320" w14:anchorId="4E71B338">
          <v:shape id="_x0000_i1120" type="#_x0000_t75" style="width:51.95pt;height:15.5pt" o:ole="">
            <v:imagedata r:id="rId202" o:title=""/>
          </v:shape>
          <o:OLEObject Type="Embed" ProgID="Equation.DSMT4" ShapeID="_x0000_i1120" DrawAspect="Content" ObjectID="_1374350193" r:id="rId20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50</w:instrText>
        </w:r>
      </w:fldSimple>
      <w:r>
        <w:instrText>)</w:instrText>
      </w:r>
      <w:r>
        <w:fldChar w:fldCharType="end"/>
      </w:r>
    </w:p>
    <w:p w14:paraId="5E7C0DBB" w14:textId="77777777" w:rsidR="008C7882" w:rsidRDefault="008C7882" w:rsidP="008C7882">
      <w:r>
        <w:t xml:space="preserve">Note that </w:t>
      </w:r>
      <w:r w:rsidRPr="007F3A1C">
        <w:rPr>
          <w:b/>
        </w:rPr>
        <w:t>P</w:t>
      </w:r>
      <w:r>
        <w:t xml:space="preserve">, like </w:t>
      </w:r>
      <w:r>
        <w:rPr>
          <w:b/>
        </w:rPr>
        <w:t>F</w:t>
      </w:r>
      <w:r>
        <w:t xml:space="preserve">, is not symmetric. Also, like </w:t>
      </w:r>
      <w:r>
        <w:rPr>
          <w:b/>
        </w:rPr>
        <w:t>F</w:t>
      </w:r>
      <w:r>
        <w:t xml:space="preserve">, </w:t>
      </w:r>
      <w:r>
        <w:rPr>
          <w:b/>
        </w:rPr>
        <w:t xml:space="preserve">P </w:t>
      </w:r>
      <w:r>
        <w:t xml:space="preserve">is known as a </w:t>
      </w:r>
      <w:r>
        <w:rPr>
          <w:i/>
        </w:rPr>
        <w:t>two-point</w:t>
      </w:r>
      <w:r>
        <w:t xml:space="preserve"> tensor, meaning it is neither a material nor a spatial tensor. Since we have two strain tensors, one spatial and one material tensor, it would be useful to have similar stress measures. The Cauchy stress is a spatial tensor and the </w:t>
      </w:r>
      <w:r>
        <w:rPr>
          <w:i/>
        </w:rPr>
        <w:t>second Piola-Kirchhoff (2</w:t>
      </w:r>
      <w:r w:rsidRPr="00750B0F">
        <w:rPr>
          <w:i/>
          <w:vertAlign w:val="superscript"/>
        </w:rPr>
        <w:t>nd</w:t>
      </w:r>
      <w:r>
        <w:rPr>
          <w:i/>
        </w:rPr>
        <w:t xml:space="preserve"> PK) stress tensor</w:t>
      </w:r>
      <w:r>
        <w:t>, defined as</w:t>
      </w:r>
    </w:p>
    <w:p w14:paraId="5827B4B8" w14:textId="068E386B" w:rsidR="008C7882" w:rsidRDefault="008C7882" w:rsidP="008C7882">
      <w:pPr>
        <w:pStyle w:val="MTDisplayEquation"/>
      </w:pPr>
      <w:r>
        <w:tab/>
      </w:r>
      <w:r w:rsidR="00905817" w:rsidRPr="00905817">
        <w:rPr>
          <w:position w:val="-6"/>
        </w:rPr>
        <w:object w:dxaOrig="1340" w:dyaOrig="320" w14:anchorId="1A940925">
          <v:shape id="_x0000_i1121" type="#_x0000_t75" style="width:67.45pt;height:15.5pt" o:ole="">
            <v:imagedata r:id="rId204" o:title=""/>
          </v:shape>
          <o:OLEObject Type="Embed" ProgID="Equation.DSMT4" ShapeID="_x0000_i1121" DrawAspect="Content" ObjectID="_1374350194" r:id="rId20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51</w:instrText>
        </w:r>
      </w:fldSimple>
      <w:r>
        <w:instrText>)</w:instrText>
      </w:r>
      <w:r>
        <w:fldChar w:fldCharType="end"/>
      </w:r>
    </w:p>
    <w:p w14:paraId="064CE55E" w14:textId="77777777" w:rsidR="008C7882" w:rsidRDefault="008C7882" w:rsidP="008C7882">
      <w:r>
        <w:t>is a material tensor.  The inverse relations are:</w:t>
      </w:r>
    </w:p>
    <w:p w14:paraId="4F07F78D" w14:textId="1D2194EB" w:rsidR="008C7882" w:rsidRDefault="008C7882" w:rsidP="008C7882">
      <w:pPr>
        <w:pStyle w:val="MTDisplayEquation"/>
      </w:pPr>
      <w:r>
        <w:tab/>
      </w:r>
      <w:r w:rsidR="00905817" w:rsidRPr="00905817">
        <w:rPr>
          <w:position w:val="-24"/>
        </w:rPr>
        <w:object w:dxaOrig="3519" w:dyaOrig="620" w14:anchorId="20B8352F">
          <v:shape id="_x0000_i1122" type="#_x0000_t75" style="width:176.8pt;height:31pt" o:ole="">
            <v:imagedata r:id="rId206" o:title=""/>
          </v:shape>
          <o:OLEObject Type="Embed" ProgID="Equation.DSMT4" ShapeID="_x0000_i1122" DrawAspect="Content" ObjectID="_1374350195" r:id="rId207"/>
        </w:object>
      </w:r>
      <w:r>
        <w:t>.</w:t>
      </w:r>
      <w:r>
        <w:tab/>
      </w:r>
      <w:r>
        <w:fldChar w:fldCharType="begin"/>
      </w:r>
      <w:r>
        <w:instrText xml:space="preserve"> MACROBUTTON MTPlaceRef \* MERGEFORMAT </w:instrText>
      </w:r>
      <w:fldSimple w:instr=" SEQ MTEqn \h \* MERGEFORMAT "/>
      <w:bookmarkStart w:id="781" w:name="ZEqnNum356111"/>
      <w:r>
        <w:instrText>(</w:instrText>
      </w:r>
      <w:fldSimple w:instr=" SEQ MTSec \c \* Arabic \* MERGEFORMAT ">
        <w:r w:rsidR="00AE264D">
          <w:rPr>
            <w:noProof/>
          </w:rPr>
          <w:instrText>2</w:instrText>
        </w:r>
      </w:fldSimple>
      <w:r>
        <w:instrText>.</w:instrText>
      </w:r>
      <w:fldSimple w:instr=" SEQ MTEqn \c \* Arabic \* MERGEFORMAT ">
        <w:r w:rsidR="00AE264D">
          <w:rPr>
            <w:noProof/>
          </w:rPr>
          <w:instrText>52</w:instrText>
        </w:r>
      </w:fldSimple>
      <w:r>
        <w:instrText>)</w:instrText>
      </w:r>
      <w:bookmarkEnd w:id="781"/>
      <w:r>
        <w:fldChar w:fldCharType="end"/>
      </w:r>
    </w:p>
    <w:p w14:paraId="7FB0C318" w14:textId="192F6ADC" w:rsidR="008C7882" w:rsidRDefault="008C7882" w:rsidP="008C7882">
      <w:r>
        <w:t xml:space="preserve">In many practical applications it is physically relevant to separate the hydrostatic stress and the deviatoric stress </w:t>
      </w:r>
      <w:r w:rsidR="00905817" w:rsidRPr="00905817">
        <w:rPr>
          <w:position w:val="-6"/>
        </w:rPr>
        <w:object w:dxaOrig="200" w:dyaOrig="279" w14:anchorId="014CB98A">
          <v:shape id="_x0000_i1123" type="#_x0000_t75" style="width:10.05pt;height:14.6pt" o:ole="">
            <v:imagedata r:id="rId208" o:title=""/>
          </v:shape>
          <o:OLEObject Type="Embed" ProgID="Equation.DSMT4" ShapeID="_x0000_i1123" DrawAspect="Content" ObjectID="_1374350196" r:id="rId209"/>
        </w:object>
      </w:r>
      <w:r>
        <w:t xml:space="preserve"> of the Cauchy stress tensor</w:t>
      </w:r>
      <w:r w:rsidR="00AC1927">
        <w:t>:</w:t>
      </w:r>
    </w:p>
    <w:p w14:paraId="3B397EFB" w14:textId="59C67CD6" w:rsidR="008C7882" w:rsidRDefault="008C7882" w:rsidP="008C7882">
      <w:pPr>
        <w:pStyle w:val="MTDisplayEquation"/>
      </w:pPr>
      <w:r>
        <w:tab/>
      </w:r>
      <w:r w:rsidR="00905817" w:rsidRPr="00905817">
        <w:rPr>
          <w:position w:val="-10"/>
        </w:rPr>
        <w:object w:dxaOrig="1040" w:dyaOrig="320" w14:anchorId="69FDEBB1">
          <v:shape id="_x0000_i1124" type="#_x0000_t75" style="width:51.95pt;height:15.5pt" o:ole="">
            <v:imagedata r:id="rId210" o:title=""/>
          </v:shape>
          <o:OLEObject Type="Embed" ProgID="Equation.DSMT4" ShapeID="_x0000_i1124" DrawAspect="Content" ObjectID="_1374350197" r:id="rId211"/>
        </w:object>
      </w:r>
      <w:r w:rsidR="00AC1927">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53</w:instrText>
        </w:r>
      </w:fldSimple>
      <w:r>
        <w:instrText>)</w:instrText>
      </w:r>
      <w:r>
        <w:fldChar w:fldCharType="end"/>
      </w:r>
    </w:p>
    <w:p w14:paraId="27C9486A" w14:textId="751D502B" w:rsidR="008C7882" w:rsidRDefault="008C7882" w:rsidP="008C7882">
      <w:r>
        <w:t>Here, the pressure is defined as</w:t>
      </w:r>
      <w:r w:rsidR="008C66E1">
        <w:t xml:space="preserve"> </w:t>
      </w:r>
      <w:r w:rsidR="00905817" w:rsidRPr="00905817">
        <w:rPr>
          <w:position w:val="-24"/>
        </w:rPr>
        <w:object w:dxaOrig="960" w:dyaOrig="620" w14:anchorId="1F3A4438">
          <v:shape id="_x0000_i1125" type="#_x0000_t75" style="width:47.4pt;height:31pt" o:ole="">
            <v:imagedata r:id="rId212" o:title=""/>
          </v:shape>
          <o:OLEObject Type="Embed" ProgID="Equation.DSMT4" ShapeID="_x0000_i1125" DrawAspect="Content" ObjectID="_1374350198" r:id="rId213"/>
        </w:object>
      </w:r>
      <w:r>
        <w:t>. Note that the deviatoric Cauchy stress tensor satisfies</w:t>
      </w:r>
      <w:r w:rsidR="00AC1927">
        <w:t xml:space="preserve"> </w:t>
      </w:r>
      <w:r w:rsidR="00905817" w:rsidRPr="00905817">
        <w:rPr>
          <w:position w:val="-6"/>
        </w:rPr>
        <w:object w:dxaOrig="760" w:dyaOrig="279" w14:anchorId="367B1924">
          <v:shape id="_x0000_i1126" type="#_x0000_t75" style="width:37.35pt;height:14.6pt" o:ole="">
            <v:imagedata r:id="rId214" o:title=""/>
          </v:shape>
          <o:OLEObject Type="Embed" ProgID="Equation.DSMT4" ShapeID="_x0000_i1126" DrawAspect="Content" ObjectID="_1374350199" r:id="rId215"/>
        </w:object>
      </w:r>
      <w:r>
        <w:t>.</w:t>
      </w:r>
    </w:p>
    <w:p w14:paraId="6FEBCD31" w14:textId="77777777" w:rsidR="008C7882" w:rsidRDefault="008C7882" w:rsidP="008C7882"/>
    <w:p w14:paraId="442BC3F7" w14:textId="0BC5E462" w:rsidR="008C7882" w:rsidRDefault="00AC1927" w:rsidP="008C7882">
      <w:r>
        <w:t>T</w:t>
      </w:r>
      <w:r w:rsidR="008C7882">
        <w:t>he directional derivative of the 2</w:t>
      </w:r>
      <w:r w:rsidR="008C7882" w:rsidRPr="00750B0F">
        <w:rPr>
          <w:vertAlign w:val="superscript"/>
        </w:rPr>
        <w:t>nd</w:t>
      </w:r>
      <w:r w:rsidR="008C7882">
        <w:t xml:space="preserve"> PK stress tensor needs to be calculated</w:t>
      </w:r>
      <w:r>
        <w:t xml:space="preserve"> for the linearization of the finite element equations</w:t>
      </w:r>
      <w:r w:rsidR="008C7882">
        <w:t xml:space="preserve">. For a hyperelastic material, a linear relationship between the directional derivative of </w:t>
      </w:r>
      <w:r w:rsidR="00905817" w:rsidRPr="00905817">
        <w:rPr>
          <w:position w:val="-6"/>
        </w:rPr>
        <w:object w:dxaOrig="200" w:dyaOrig="279" w14:anchorId="33ABAEE5">
          <v:shape id="_x0000_i1127" type="#_x0000_t75" style="width:10.05pt;height:14.6pt" o:ole="">
            <v:imagedata r:id="rId216" o:title=""/>
          </v:shape>
          <o:OLEObject Type="Embed" ProgID="Equation.DSMT4" ShapeID="_x0000_i1127" DrawAspect="Content" ObjectID="_1374350200" r:id="rId217"/>
        </w:object>
      </w:r>
      <w:r w:rsidR="008C7882">
        <w:rPr>
          <w:b/>
        </w:rPr>
        <w:t xml:space="preserve"> </w:t>
      </w:r>
      <w:r w:rsidR="008C7882">
        <w:t xml:space="preserve">and the linearized strain </w:t>
      </w:r>
      <w:r w:rsidR="00905817" w:rsidRPr="00905817">
        <w:rPr>
          <w:position w:val="-14"/>
        </w:rPr>
        <w:object w:dxaOrig="720" w:dyaOrig="400" w14:anchorId="648F81F7">
          <v:shape id="_x0000_i1128" type="#_x0000_t75" style="width:36.45pt;height:20.05pt" o:ole="">
            <v:imagedata r:id="rId218" o:title=""/>
          </v:shape>
          <o:OLEObject Type="Embed" ProgID="Equation.DSMT4" ShapeID="_x0000_i1128" DrawAspect="Content" ObjectID="_1374350201" r:id="rId219"/>
        </w:object>
      </w:r>
      <w:r w:rsidR="008C66E1">
        <w:t xml:space="preserve"> </w:t>
      </w:r>
      <w:r w:rsidR="008C7882">
        <w:t>can be obtained:</w:t>
      </w:r>
    </w:p>
    <w:p w14:paraId="5E09BB9C" w14:textId="112F1343" w:rsidR="008C7882" w:rsidRDefault="008C7882" w:rsidP="008C7882">
      <w:pPr>
        <w:pStyle w:val="MTDisplayEquation"/>
      </w:pPr>
      <w:r>
        <w:tab/>
      </w:r>
      <w:r w:rsidR="00905817" w:rsidRPr="00905817">
        <w:rPr>
          <w:position w:val="-14"/>
        </w:rPr>
        <w:object w:dxaOrig="1900" w:dyaOrig="400" w14:anchorId="1681F168">
          <v:shape id="_x0000_i1129" type="#_x0000_t75" style="width:94.8pt;height:20.05pt" o:ole="">
            <v:imagedata r:id="rId220" o:title=""/>
          </v:shape>
          <o:OLEObject Type="Embed" ProgID="Equation.DSMT4" ShapeID="_x0000_i1129" DrawAspect="Content" ObjectID="_1374350202" r:id="rId22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54</w:instrText>
        </w:r>
      </w:fldSimple>
      <w:r>
        <w:instrText>)</w:instrText>
      </w:r>
      <w:r>
        <w:fldChar w:fldCharType="end"/>
      </w:r>
    </w:p>
    <w:p w14:paraId="366F4A8E" w14:textId="62F05F52" w:rsidR="008C7882" w:rsidRDefault="008C7882" w:rsidP="008C7882">
      <w:r>
        <w:t xml:space="preserve">Here, </w:t>
      </w:r>
      <w:r w:rsidR="00905817" w:rsidRPr="00905817">
        <w:rPr>
          <w:position w:val="-6"/>
        </w:rPr>
        <w:object w:dxaOrig="220" w:dyaOrig="279" w14:anchorId="5F1DE28D">
          <v:shape id="_x0000_i1130" type="#_x0000_t75" style="width:10.95pt;height:14.6pt" o:ole="">
            <v:imagedata r:id="rId222" o:title=""/>
          </v:shape>
          <o:OLEObject Type="Embed" ProgID="Equation.DSMT4" ShapeID="_x0000_i1130" DrawAspect="Content" ObjectID="_1374350203" r:id="rId223"/>
        </w:object>
      </w:r>
      <w:r w:rsidR="00BA6622">
        <w:t xml:space="preserve"> </w:t>
      </w:r>
      <w:r>
        <w:t xml:space="preserve">is a fourth-order tensor known as the </w:t>
      </w:r>
      <w:r>
        <w:rPr>
          <w:i/>
        </w:rPr>
        <w:t>material elasticity tensor</w:t>
      </w:r>
      <w:r>
        <w:t>. Its components are given by,</w:t>
      </w:r>
    </w:p>
    <w:p w14:paraId="668BFF3A" w14:textId="47B19FF3" w:rsidR="008C7882" w:rsidRDefault="008C7882" w:rsidP="008C7882">
      <w:pPr>
        <w:pStyle w:val="MTDisplayEquation"/>
      </w:pPr>
      <w:r>
        <w:tab/>
      </w:r>
      <w:r w:rsidR="00905817" w:rsidRPr="00905817">
        <w:rPr>
          <w:position w:val="-30"/>
        </w:rPr>
        <w:object w:dxaOrig="2420" w:dyaOrig="720" w14:anchorId="3BF32FEB">
          <v:shape id="_x0000_i1131" type="#_x0000_t75" style="width:121.2pt;height:36.45pt" o:ole="">
            <v:imagedata r:id="rId224" o:title=""/>
          </v:shape>
          <o:OLEObject Type="Embed" ProgID="Equation.DSMT4" ShapeID="_x0000_i1131" DrawAspect="Content" ObjectID="_1374350204" r:id="rId22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55</w:instrText>
        </w:r>
      </w:fldSimple>
      <w:r>
        <w:instrText>)</w:instrText>
      </w:r>
      <w:r>
        <w:fldChar w:fldCharType="end"/>
      </w:r>
    </w:p>
    <w:p w14:paraId="23CB4584" w14:textId="28B18F38" w:rsidR="008C7882" w:rsidRDefault="008C7882" w:rsidP="008C7882">
      <w:r>
        <w:t xml:space="preserve">where </w:t>
      </w:r>
      <w:r w:rsidR="00905817" w:rsidRPr="00905817">
        <w:rPr>
          <w:position w:val="-4"/>
        </w:rPr>
        <w:object w:dxaOrig="279" w:dyaOrig="260" w14:anchorId="369E0ED6">
          <v:shape id="_x0000_i1132" type="#_x0000_t75" style="width:14.6pt;height:12.75pt" o:ole="">
            <v:imagedata r:id="rId226" o:title=""/>
          </v:shape>
          <o:OLEObject Type="Embed" ProgID="Equation.DSMT4" ShapeID="_x0000_i1132" DrawAspect="Content" ObjectID="_1374350205" r:id="rId227"/>
        </w:object>
      </w:r>
      <w:r w:rsidR="00AC1927">
        <w:t xml:space="preserve"> </w:t>
      </w:r>
      <w:r>
        <w:t xml:space="preserve">is the strain-energy density function for the hyperelastic material. The spatial equivalent – the </w:t>
      </w:r>
      <w:r>
        <w:rPr>
          <w:i/>
        </w:rPr>
        <w:t xml:space="preserve">spatial elasticity tensor </w:t>
      </w:r>
      <w:r>
        <w:t>– can be obtained by,</w:t>
      </w:r>
    </w:p>
    <w:p w14:paraId="48368C94" w14:textId="0D1F1E65" w:rsidR="008C7882" w:rsidRDefault="008C7882" w:rsidP="008C7882">
      <w:pPr>
        <w:pStyle w:val="MTDisplayEquation"/>
      </w:pPr>
      <w:r>
        <w:tab/>
      </w:r>
      <w:r w:rsidR="00905817" w:rsidRPr="00905817">
        <w:rPr>
          <w:position w:val="-24"/>
        </w:rPr>
        <w:object w:dxaOrig="2360" w:dyaOrig="620" w14:anchorId="63BDB1D5">
          <v:shape id="_x0000_i1133" type="#_x0000_t75" style="width:118.5pt;height:31pt" o:ole="">
            <v:imagedata r:id="rId228" o:title=""/>
          </v:shape>
          <o:OLEObject Type="Embed" ProgID="Equation.DSMT4" ShapeID="_x0000_i1133" DrawAspect="Content" ObjectID="_1374350206" r:id="rId22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56</w:instrText>
        </w:r>
      </w:fldSimple>
      <w:r>
        <w:instrText>)</w:instrText>
      </w:r>
      <w:r>
        <w:fldChar w:fldCharType="end"/>
      </w:r>
    </w:p>
    <w:p w14:paraId="6FBBE95F" w14:textId="77777777" w:rsidR="008C7882" w:rsidRDefault="008C7882" w:rsidP="008C7882">
      <w:pPr>
        <w:pStyle w:val="Heading2"/>
      </w:pPr>
      <w:bookmarkStart w:id="782" w:name="_Ref174423034"/>
      <w:bookmarkStart w:id="783" w:name="_Toc300602704"/>
      <w:r>
        <w:t>Hyperelasticity</w:t>
      </w:r>
      <w:bookmarkEnd w:id="782"/>
      <w:bookmarkEnd w:id="783"/>
    </w:p>
    <w:p w14:paraId="16F4D906" w14:textId="77777777" w:rsidR="008C7882" w:rsidRDefault="008C7882" w:rsidP="008C7882">
      <w:r>
        <w:t xml:space="preserve">When the constitutive behavior is only a function of the current state of deformation, the material is </w:t>
      </w:r>
      <w:r>
        <w:rPr>
          <w:i/>
        </w:rPr>
        <w:t>elastic</w:t>
      </w:r>
      <w:r>
        <w:t xml:space="preserve">. In the special case when the work done by the stresses during a deformation is only dependent on the initial state and the final state, the material is termed </w:t>
      </w:r>
      <w:r>
        <w:rPr>
          <w:i/>
        </w:rPr>
        <w:t>hyperelastic</w:t>
      </w:r>
      <w:r>
        <w:t xml:space="preserve"> and its behavior is path-independent. As a consequence of the path-independence a </w:t>
      </w:r>
      <w:r>
        <w:rPr>
          <w:i/>
        </w:rPr>
        <w:t xml:space="preserve">strain energy </w:t>
      </w:r>
      <w:r>
        <w:rPr>
          <w:i/>
        </w:rPr>
        <w:lastRenderedPageBreak/>
        <w:t xml:space="preserve">function </w:t>
      </w:r>
      <w:r>
        <w:t>per unit undeformed volume can be defined as the work done by the stresses from the initial to the final configuration:</w:t>
      </w:r>
    </w:p>
    <w:p w14:paraId="4A368A3B" w14:textId="7C1B2D69" w:rsidR="008C7882" w:rsidRDefault="008C7882" w:rsidP="008C7882">
      <w:pPr>
        <w:pStyle w:val="MTDisplayEquation"/>
      </w:pPr>
      <w:r>
        <w:tab/>
      </w:r>
      <w:r w:rsidR="00905817" w:rsidRPr="00905817">
        <w:rPr>
          <w:position w:val="-34"/>
        </w:rPr>
        <w:object w:dxaOrig="3440" w:dyaOrig="760" w14:anchorId="66017E13">
          <v:shape id="_x0000_i1134" type="#_x0000_t75" style="width:172.25pt;height:37.35pt" o:ole="">
            <v:imagedata r:id="rId230" o:title=""/>
          </v:shape>
          <o:OLEObject Type="Embed" ProgID="Equation.DSMT4" ShapeID="_x0000_i1134" DrawAspect="Content" ObjectID="_1374350207" r:id="rId23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57</w:instrText>
        </w:r>
      </w:fldSimple>
      <w:r>
        <w:instrText>)</w:instrText>
      </w:r>
      <w:r>
        <w:fldChar w:fldCharType="end"/>
      </w:r>
    </w:p>
    <w:p w14:paraId="2961C51D" w14:textId="77777777" w:rsidR="008C7882" w:rsidRDefault="008C7882" w:rsidP="00FD7660">
      <w:r>
        <w:t>The rate of change of the potential is then given by</w:t>
      </w:r>
    </w:p>
    <w:p w14:paraId="26D3AE8C" w14:textId="0D06CC8D" w:rsidR="008C7882" w:rsidRDefault="008C7882" w:rsidP="008C7882">
      <w:pPr>
        <w:pStyle w:val="MTDisplayEquation"/>
      </w:pPr>
      <w:r>
        <w:tab/>
      </w:r>
      <w:r w:rsidR="00905817" w:rsidRPr="00905817">
        <w:rPr>
          <w:position w:val="-16"/>
        </w:rPr>
        <w:object w:dxaOrig="2000" w:dyaOrig="440" w14:anchorId="66F7D341">
          <v:shape id="_x0000_i1135" type="#_x0000_t75" style="width:100.25pt;height:21.85pt" o:ole="">
            <v:imagedata r:id="rId232" o:title=""/>
          </v:shape>
          <o:OLEObject Type="Embed" ProgID="Equation.DSMT4" ShapeID="_x0000_i1135" DrawAspect="Content" ObjectID="_1374350208" r:id="rId233"/>
        </w:object>
      </w:r>
      <w:r>
        <w:t>.</w:t>
      </w:r>
      <w:r>
        <w:tab/>
      </w:r>
      <w:r>
        <w:fldChar w:fldCharType="begin"/>
      </w:r>
      <w:r>
        <w:instrText xml:space="preserve"> MACROBUTTON MTPlaceRef \* MERGEFORMAT </w:instrText>
      </w:r>
      <w:fldSimple w:instr=" SEQ MTEqn \h \* MERGEFORMAT "/>
      <w:bookmarkStart w:id="784" w:name="ZEqnNum274871"/>
      <w:r>
        <w:instrText>(</w:instrText>
      </w:r>
      <w:fldSimple w:instr=" SEQ MTSec \c \* Arabic \* MERGEFORMAT ">
        <w:r w:rsidR="00AE264D">
          <w:rPr>
            <w:noProof/>
          </w:rPr>
          <w:instrText>2</w:instrText>
        </w:r>
      </w:fldSimple>
      <w:r>
        <w:instrText>.</w:instrText>
      </w:r>
      <w:fldSimple w:instr=" SEQ MTEqn \c \* Arabic \* MERGEFORMAT ">
        <w:r w:rsidR="00AE264D">
          <w:rPr>
            <w:noProof/>
          </w:rPr>
          <w:instrText>58</w:instrText>
        </w:r>
      </w:fldSimple>
      <w:r>
        <w:instrText>)</w:instrText>
      </w:r>
      <w:bookmarkEnd w:id="784"/>
      <w:r>
        <w:fldChar w:fldCharType="end"/>
      </w:r>
    </w:p>
    <w:p w14:paraId="21DBEF80" w14:textId="77777777" w:rsidR="008C7882" w:rsidRDefault="008C7882" w:rsidP="008C7882">
      <w:r>
        <w:t>Or alternatively,</w:t>
      </w:r>
    </w:p>
    <w:p w14:paraId="0D7FD5A6" w14:textId="310E1C0C" w:rsidR="008C7882" w:rsidRDefault="008C7882" w:rsidP="008C7882">
      <w:pPr>
        <w:pStyle w:val="MTDisplayEquation"/>
      </w:pPr>
      <w:r>
        <w:tab/>
      </w:r>
      <w:r w:rsidR="00905817" w:rsidRPr="00905817">
        <w:rPr>
          <w:position w:val="-30"/>
        </w:rPr>
        <w:object w:dxaOrig="1640" w:dyaOrig="700" w14:anchorId="2FF04231">
          <v:shape id="_x0000_i1136" type="#_x0000_t75" style="width:82.05pt;height:34.65pt" o:ole="">
            <v:imagedata r:id="rId234" o:title=""/>
          </v:shape>
          <o:OLEObject Type="Embed" ProgID="Equation.DSMT4" ShapeID="_x0000_i1136" DrawAspect="Content" ObjectID="_1374350209" r:id="rId235"/>
        </w:object>
      </w:r>
      <w:r>
        <w:t>.</w:t>
      </w:r>
      <w:r>
        <w:tab/>
      </w:r>
      <w:r>
        <w:fldChar w:fldCharType="begin"/>
      </w:r>
      <w:r>
        <w:instrText xml:space="preserve"> MACROBUTTON MTPlaceRef \* MERGEFORMAT </w:instrText>
      </w:r>
      <w:fldSimple w:instr=" SEQ MTEqn \h \* MERGEFORMAT "/>
      <w:bookmarkStart w:id="785" w:name="ZEqnNum349382"/>
      <w:r>
        <w:instrText>(</w:instrText>
      </w:r>
      <w:fldSimple w:instr=" SEQ MTSec \c \* Arabic \* MERGEFORMAT ">
        <w:r w:rsidR="00AE264D">
          <w:rPr>
            <w:noProof/>
          </w:rPr>
          <w:instrText>2</w:instrText>
        </w:r>
      </w:fldSimple>
      <w:r>
        <w:instrText>.</w:instrText>
      </w:r>
      <w:fldSimple w:instr=" SEQ MTEqn \c \* Arabic \* MERGEFORMAT ">
        <w:r w:rsidR="00AE264D">
          <w:rPr>
            <w:noProof/>
          </w:rPr>
          <w:instrText>59</w:instrText>
        </w:r>
      </w:fldSimple>
      <w:r>
        <w:instrText>)</w:instrText>
      </w:r>
      <w:bookmarkEnd w:id="785"/>
      <w:r>
        <w:fldChar w:fldCharType="end"/>
      </w:r>
    </w:p>
    <w:p w14:paraId="7C33F41A" w14:textId="77777777" w:rsidR="008C7882" w:rsidRDefault="008C7882" w:rsidP="00FD7660">
      <w:r>
        <w:t xml:space="preserve">Comparing </w:t>
      </w:r>
      <w:r>
        <w:fldChar w:fldCharType="begin"/>
      </w:r>
      <w:r>
        <w:instrText xml:space="preserve"> GOTOBUTTON ZEqnNum274871  \* MERGEFORMAT </w:instrText>
      </w:r>
      <w:fldSimple w:instr=" REF ZEqnNum274871 \! \* MERGEFORMAT ">
        <w:r w:rsidR="00AE264D">
          <w:instrText>(2.58)</w:instrText>
        </w:r>
      </w:fldSimple>
      <w:r>
        <w:fldChar w:fldCharType="end"/>
      </w:r>
      <w:r>
        <w:t xml:space="preserve"> with </w:t>
      </w:r>
      <w:r>
        <w:fldChar w:fldCharType="begin"/>
      </w:r>
      <w:r>
        <w:instrText xml:space="preserve"> GOTOBUTTON ZEqnNum349382  \* MERGEFORMAT </w:instrText>
      </w:r>
      <w:fldSimple w:instr=" REF ZEqnNum349382 \! \* MERGEFORMAT ">
        <w:r w:rsidR="00AE264D">
          <w:instrText>(2.59)</w:instrText>
        </w:r>
      </w:fldSimple>
      <w:r>
        <w:fldChar w:fldCharType="end"/>
      </w:r>
      <w:r>
        <w:t xml:space="preserve"> reveals that</w:t>
      </w:r>
    </w:p>
    <w:p w14:paraId="70288F7D" w14:textId="64755448" w:rsidR="008C7882" w:rsidRDefault="008C7882" w:rsidP="008C7882">
      <w:pPr>
        <w:pStyle w:val="MTDisplayEquation"/>
      </w:pPr>
      <w:r>
        <w:tab/>
      </w:r>
      <w:r w:rsidR="00905817" w:rsidRPr="00905817">
        <w:rPr>
          <w:position w:val="-24"/>
        </w:rPr>
        <w:object w:dxaOrig="2920" w:dyaOrig="700" w14:anchorId="2A0C0FC6">
          <v:shape id="_x0000_i1137" type="#_x0000_t75" style="width:145.8pt;height:34.65pt" o:ole="">
            <v:imagedata r:id="rId236" o:title=""/>
          </v:shape>
          <o:OLEObject Type="Embed" ProgID="Equation.DSMT4" ShapeID="_x0000_i1137" DrawAspect="Content" ObjectID="_1374350210" r:id="rId23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60</w:instrText>
        </w:r>
      </w:fldSimple>
      <w:r>
        <w:instrText>)</w:instrText>
      </w:r>
      <w:r>
        <w:fldChar w:fldCharType="end"/>
      </w:r>
    </w:p>
    <w:p w14:paraId="5F15ACF6" w14:textId="0EE256EF" w:rsidR="008C7882" w:rsidRDefault="008C7882" w:rsidP="008C7882">
      <w:r>
        <w:t xml:space="preserve">This general constitutive equation can be further </w:t>
      </w:r>
      <w:r w:rsidR="004D1047">
        <w:t xml:space="preserve">simplified </w:t>
      </w:r>
      <w:r>
        <w:t xml:space="preserve">by observing that, as a consequence of the objectivity requirement, </w:t>
      </w:r>
      <w:r w:rsidR="00905817" w:rsidRPr="00905817">
        <w:rPr>
          <w:position w:val="-4"/>
        </w:rPr>
        <w:object w:dxaOrig="279" w:dyaOrig="260" w14:anchorId="74F8590F">
          <v:shape id="_x0000_i1138" type="#_x0000_t75" style="width:14.6pt;height:12.75pt" o:ole="">
            <v:imagedata r:id="rId238" o:title=""/>
          </v:shape>
          <o:OLEObject Type="Embed" ProgID="Equation.DSMT4" ShapeID="_x0000_i1138" DrawAspect="Content" ObjectID="_1374350211" r:id="rId239"/>
        </w:object>
      </w:r>
      <w:r>
        <w:t xml:space="preserve">may only depend on </w:t>
      </w:r>
      <w:r>
        <w:rPr>
          <w:b/>
        </w:rPr>
        <w:t>F</w:t>
      </w:r>
      <w:r>
        <w:t xml:space="preserve"> through the stretch tensor </w:t>
      </w:r>
      <w:r>
        <w:rPr>
          <w:b/>
        </w:rPr>
        <w:t>U</w:t>
      </w:r>
      <w:r>
        <w:t xml:space="preserve"> and must be independent of the rotation component </w:t>
      </w:r>
      <w:r>
        <w:rPr>
          <w:b/>
        </w:rPr>
        <w:t>R</w:t>
      </w:r>
      <w:r>
        <w:t xml:space="preserve">. For convenience, however, </w:t>
      </w:r>
      <w:r w:rsidR="00905817" w:rsidRPr="00905817">
        <w:rPr>
          <w:position w:val="-4"/>
        </w:rPr>
        <w:object w:dxaOrig="279" w:dyaOrig="260" w14:anchorId="22337FA7">
          <v:shape id="_x0000_i1139" type="#_x0000_t75" style="width:14.6pt;height:12.75pt" o:ole="">
            <v:imagedata r:id="rId240" o:title=""/>
          </v:shape>
          <o:OLEObject Type="Embed" ProgID="Equation.DSMT4" ShapeID="_x0000_i1139" DrawAspect="Content" ObjectID="_1374350212" r:id="rId241"/>
        </w:object>
      </w:r>
      <w:r>
        <w:t xml:space="preserve">is often expressed as a function of </w:t>
      </w:r>
      <w:r w:rsidR="00905817" w:rsidRPr="00905817">
        <w:rPr>
          <w:position w:val="-6"/>
        </w:rPr>
        <w:object w:dxaOrig="1400" w:dyaOrig="320" w14:anchorId="19C0DC25">
          <v:shape id="_x0000_i1140" type="#_x0000_t75" style="width:70.2pt;height:15.5pt" o:ole="">
            <v:imagedata r:id="rId242" o:title=""/>
          </v:shape>
          <o:OLEObject Type="Embed" ProgID="Equation.DSMT4" ShapeID="_x0000_i1140" DrawAspect="Content" ObjectID="_1374350213" r:id="rId243"/>
        </w:object>
      </w:r>
      <w:r>
        <w:rPr>
          <w:b/>
        </w:rPr>
        <w:t>.</w:t>
      </w:r>
      <w:r>
        <w:t xml:space="preserve"> Noting that </w:t>
      </w:r>
      <w:r w:rsidR="00905817" w:rsidRPr="00905817">
        <w:rPr>
          <w:position w:val="-24"/>
        </w:rPr>
        <w:object w:dxaOrig="820" w:dyaOrig="620" w14:anchorId="1C18AACE">
          <v:shape id="_x0000_i1141" type="#_x0000_t75" style="width:41pt;height:31pt" o:ole="">
            <v:imagedata r:id="rId244" o:title=""/>
          </v:shape>
          <o:OLEObject Type="Embed" ProgID="Equation.DSMT4" ShapeID="_x0000_i1141" DrawAspect="Content" ObjectID="_1374350214" r:id="rId245"/>
        </w:object>
      </w:r>
      <w:r>
        <w:t xml:space="preserve"> is work conjugate to the second Piola-Kirchhoff stress </w:t>
      </w:r>
      <w:r>
        <w:rPr>
          <w:b/>
        </w:rPr>
        <w:t>S</w:t>
      </w:r>
      <w:r>
        <w:t>, establishes the following general relationships for hyperelastic materials:</w:t>
      </w:r>
    </w:p>
    <w:p w14:paraId="5D9951A0" w14:textId="037E8A65" w:rsidR="008C7882" w:rsidRDefault="008C7882" w:rsidP="008C7882">
      <w:pPr>
        <w:pStyle w:val="MTDisplayEquation"/>
      </w:pPr>
      <w:r>
        <w:tab/>
      </w:r>
      <w:r w:rsidR="00905817" w:rsidRPr="00905817">
        <w:rPr>
          <w:position w:val="-30"/>
        </w:rPr>
        <w:object w:dxaOrig="4959" w:dyaOrig="740" w14:anchorId="229221CA">
          <v:shape id="_x0000_i1142" type="#_x0000_t75" style="width:246.1pt;height:37.35pt" o:ole="">
            <v:imagedata r:id="rId246" o:title=""/>
          </v:shape>
          <o:OLEObject Type="Embed" ProgID="Equation.DSMT4" ShapeID="_x0000_i1142" DrawAspect="Content" ObjectID="_1374350215" r:id="rId247"/>
        </w:object>
      </w:r>
      <w:r w:rsidR="006D35C9">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61</w:instrText>
        </w:r>
      </w:fldSimple>
      <w:r>
        <w:instrText>)</w:instrText>
      </w:r>
      <w:r>
        <w:fldChar w:fldCharType="end"/>
      </w:r>
    </w:p>
    <w:p w14:paraId="5DDD556B" w14:textId="77777777" w:rsidR="008C7882" w:rsidRPr="00C9343F" w:rsidRDefault="008C7882" w:rsidP="008C7882"/>
    <w:p w14:paraId="0F22D21A" w14:textId="77777777" w:rsidR="008C7882" w:rsidRDefault="008C7882" w:rsidP="008C7882">
      <w:pPr>
        <w:pStyle w:val="Heading3"/>
      </w:pPr>
      <w:bookmarkStart w:id="786" w:name="_Toc300602705"/>
      <w:r>
        <w:t>Isotropic Hyperelasticity</w:t>
      </w:r>
      <w:bookmarkEnd w:id="786"/>
    </w:p>
    <w:p w14:paraId="45E2D5F5" w14:textId="19B326C9" w:rsidR="008C7882" w:rsidRDefault="008C7882" w:rsidP="008C7882">
      <w:r>
        <w:t xml:space="preserve">The hyperelastic constitutive equations discussed so far are unrestricted in their application. Isotropic material symmetry is defined by requiring the constitutive behavior to be independent of the material axis chosen and, consequently, </w:t>
      </w:r>
      <w:r w:rsidR="00905817" w:rsidRPr="00905817">
        <w:rPr>
          <w:position w:val="-4"/>
        </w:rPr>
        <w:object w:dxaOrig="279" w:dyaOrig="260" w14:anchorId="14E0C420">
          <v:shape id="_x0000_i1143" type="#_x0000_t75" style="width:14.6pt;height:12.75pt" o:ole="">
            <v:imagedata r:id="rId248" o:title=""/>
          </v:shape>
          <o:OLEObject Type="Embed" ProgID="Equation.DSMT4" ShapeID="_x0000_i1143" DrawAspect="Content" ObjectID="_1374350216" r:id="rId249"/>
        </w:object>
      </w:r>
      <w:r>
        <w:t xml:space="preserve"> must only be a function of the invariants of </w:t>
      </w:r>
      <w:r>
        <w:rPr>
          <w:b/>
        </w:rPr>
        <w:t>C</w:t>
      </w:r>
      <w:r>
        <w:t>,</w:t>
      </w:r>
    </w:p>
    <w:p w14:paraId="2A36FFC8" w14:textId="0465AC0C" w:rsidR="008C7882" w:rsidRDefault="008C7882" w:rsidP="008C7882">
      <w:pPr>
        <w:pStyle w:val="MTDisplayEquation"/>
      </w:pPr>
      <w:r>
        <w:tab/>
      </w:r>
      <w:r w:rsidR="00905817" w:rsidRPr="00905817">
        <w:rPr>
          <w:position w:val="-16"/>
        </w:rPr>
        <w:object w:dxaOrig="3000" w:dyaOrig="440" w14:anchorId="45BF0576">
          <v:shape id="_x0000_i1144" type="#_x0000_t75" style="width:150.4pt;height:21.85pt" o:ole="">
            <v:imagedata r:id="rId250" o:title=""/>
          </v:shape>
          <o:OLEObject Type="Embed" ProgID="Equation.DSMT4" ShapeID="_x0000_i1144" DrawAspect="Content" ObjectID="_1374350217" r:id="rId25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62</w:instrText>
        </w:r>
      </w:fldSimple>
      <w:r>
        <w:instrText>)</w:instrText>
      </w:r>
      <w:r>
        <w:fldChar w:fldCharType="end"/>
      </w:r>
    </w:p>
    <w:p w14:paraId="1AFF6517" w14:textId="77777777" w:rsidR="008C7882" w:rsidRDefault="008C7882" w:rsidP="008C7882">
      <w:r>
        <w:t xml:space="preserve">where the invariants of </w:t>
      </w:r>
      <w:r>
        <w:rPr>
          <w:b/>
        </w:rPr>
        <w:t xml:space="preserve">C </w:t>
      </w:r>
      <w:r>
        <w:t>are defined here as,</w:t>
      </w:r>
    </w:p>
    <w:p w14:paraId="52D5D721" w14:textId="3BC5F4FA" w:rsidR="008C7882" w:rsidRDefault="008C7882" w:rsidP="008C7882">
      <w:pPr>
        <w:pStyle w:val="MTDisplayEquation"/>
      </w:pPr>
      <w:r>
        <w:tab/>
      </w:r>
      <w:r w:rsidR="00905817" w:rsidRPr="00905817">
        <w:rPr>
          <w:position w:val="-24"/>
        </w:rPr>
        <w:object w:dxaOrig="5340" w:dyaOrig="620" w14:anchorId="6C7CD9B8">
          <v:shape id="_x0000_i1145" type="#_x0000_t75" style="width:267.05pt;height:31pt" o:ole="">
            <v:imagedata r:id="rId252" o:title=""/>
          </v:shape>
          <o:OLEObject Type="Embed" ProgID="Equation.DSMT4" ShapeID="_x0000_i1145" DrawAspect="Content" ObjectID="_1374350218" r:id="rId253"/>
        </w:object>
      </w:r>
      <w:r w:rsidR="00913D51">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63</w:instrText>
        </w:r>
      </w:fldSimple>
      <w:r>
        <w:instrText>)</w:instrText>
      </w:r>
      <w:r>
        <w:fldChar w:fldCharType="end"/>
      </w:r>
    </w:p>
    <w:p w14:paraId="70AAFA88" w14:textId="77777777" w:rsidR="008C7882" w:rsidRDefault="008C7882" w:rsidP="008C7882">
      <w:r>
        <w:t>As a result of the isotropic restriction, the second Piola-Kirchhoff stress tensor can be written as,</w:t>
      </w:r>
    </w:p>
    <w:p w14:paraId="6A5A22AC" w14:textId="1BC13E32" w:rsidR="008C7882" w:rsidRDefault="008C7882" w:rsidP="008C7882">
      <w:pPr>
        <w:pStyle w:val="MTDisplayEquation"/>
      </w:pPr>
      <w:r>
        <w:tab/>
      </w:r>
      <w:r w:rsidR="00905817" w:rsidRPr="00905817">
        <w:rPr>
          <w:position w:val="-30"/>
        </w:rPr>
        <w:object w:dxaOrig="4220" w:dyaOrig="680" w14:anchorId="3CB9F691">
          <v:shape id="_x0000_i1146" type="#_x0000_t75" style="width:211.45pt;height:34.65pt" o:ole="">
            <v:imagedata r:id="rId254" o:title=""/>
          </v:shape>
          <o:OLEObject Type="Embed" ProgID="Equation.DSMT4" ShapeID="_x0000_i1146" DrawAspect="Content" ObjectID="_1374350219" r:id="rId255"/>
        </w:object>
      </w:r>
      <w:r>
        <w:t>.</w:t>
      </w:r>
      <w:r>
        <w:tab/>
      </w:r>
      <w:r>
        <w:fldChar w:fldCharType="begin"/>
      </w:r>
      <w:r>
        <w:instrText xml:space="preserve"> MACROBUTTON MTPlaceRef \* MERGEFORMAT </w:instrText>
      </w:r>
      <w:fldSimple w:instr=" SEQ MTEqn \h \* MERGEFORMAT "/>
      <w:bookmarkStart w:id="787" w:name="ZEqnNum929272"/>
      <w:r>
        <w:instrText>(</w:instrText>
      </w:r>
      <w:fldSimple w:instr=" SEQ MTSec \c \* Arabic \* MERGEFORMAT ">
        <w:r w:rsidR="00AE264D">
          <w:rPr>
            <w:noProof/>
          </w:rPr>
          <w:instrText>2</w:instrText>
        </w:r>
      </w:fldSimple>
      <w:r>
        <w:instrText>.</w:instrText>
      </w:r>
      <w:fldSimple w:instr=" SEQ MTEqn \c \* Arabic \* MERGEFORMAT ">
        <w:r w:rsidR="00AE264D">
          <w:rPr>
            <w:noProof/>
          </w:rPr>
          <w:instrText>64</w:instrText>
        </w:r>
      </w:fldSimple>
      <w:r>
        <w:instrText>)</w:instrText>
      </w:r>
      <w:bookmarkEnd w:id="787"/>
      <w:r>
        <w:fldChar w:fldCharType="end"/>
      </w:r>
    </w:p>
    <w:p w14:paraId="1EF116A6" w14:textId="77777777" w:rsidR="008C7882" w:rsidRDefault="008C7882" w:rsidP="008C7882">
      <w:r>
        <w:t xml:space="preserve">The second order tensors formed by the derivatives of the invariants with respect to </w:t>
      </w:r>
      <w:r>
        <w:rPr>
          <w:b/>
        </w:rPr>
        <w:t>C</w:t>
      </w:r>
      <w:r>
        <w:t xml:space="preserve"> can be evaluated as follows:</w:t>
      </w:r>
    </w:p>
    <w:p w14:paraId="21FEA2F1" w14:textId="65434C65" w:rsidR="008C7882" w:rsidRDefault="008C7882" w:rsidP="008C7882">
      <w:pPr>
        <w:pStyle w:val="MTDisplayEquation"/>
      </w:pPr>
      <w:r>
        <w:tab/>
      </w:r>
      <w:r w:rsidR="00905817" w:rsidRPr="00905817">
        <w:rPr>
          <w:position w:val="-24"/>
        </w:rPr>
        <w:object w:dxaOrig="3440" w:dyaOrig="620" w14:anchorId="4E3DE2ED">
          <v:shape id="_x0000_i1147" type="#_x0000_t75" style="width:172.25pt;height:31pt" o:ole="">
            <v:imagedata r:id="rId256" o:title=""/>
          </v:shape>
          <o:OLEObject Type="Embed" ProgID="Equation.DSMT4" ShapeID="_x0000_i1147" DrawAspect="Content" ObjectID="_1374350220" r:id="rId257"/>
        </w:object>
      </w:r>
      <w:r w:rsidR="00201B2F">
        <w:t>.</w:t>
      </w:r>
      <w:r>
        <w:tab/>
      </w:r>
      <w:r>
        <w:fldChar w:fldCharType="begin"/>
      </w:r>
      <w:r>
        <w:instrText xml:space="preserve"> MACROBUTTON MTPlaceRef \* MERGEFORMAT </w:instrText>
      </w:r>
      <w:fldSimple w:instr=" SEQ MTEqn \h \* MERGEFORMAT "/>
      <w:bookmarkStart w:id="788" w:name="ZEqnNum948931"/>
      <w:r>
        <w:instrText>(</w:instrText>
      </w:r>
      <w:fldSimple w:instr=" SEQ MTSec \c \* Arabic \* MERGEFORMAT ">
        <w:r w:rsidR="00AE264D">
          <w:rPr>
            <w:noProof/>
          </w:rPr>
          <w:instrText>2</w:instrText>
        </w:r>
      </w:fldSimple>
      <w:r>
        <w:instrText>.</w:instrText>
      </w:r>
      <w:fldSimple w:instr=" SEQ MTEqn \c \* Arabic \* MERGEFORMAT ">
        <w:r w:rsidR="00AE264D">
          <w:rPr>
            <w:noProof/>
          </w:rPr>
          <w:instrText>65</w:instrText>
        </w:r>
      </w:fldSimple>
      <w:r>
        <w:instrText>)</w:instrText>
      </w:r>
      <w:bookmarkEnd w:id="788"/>
      <w:r>
        <w:fldChar w:fldCharType="end"/>
      </w:r>
    </w:p>
    <w:p w14:paraId="40BDB9B6" w14:textId="77777777" w:rsidR="008C7882" w:rsidRDefault="008C7882" w:rsidP="008C7882">
      <w:r>
        <w:t xml:space="preserve">Introducing expressions </w:t>
      </w:r>
      <w:r>
        <w:fldChar w:fldCharType="begin"/>
      </w:r>
      <w:r>
        <w:instrText xml:space="preserve"> GOTOBUTTON ZEqnNum948931  \* MERGEFORMAT </w:instrText>
      </w:r>
      <w:fldSimple w:instr=" REF ZEqnNum948931 \! \* MERGEFORMAT ">
        <w:r w:rsidR="00AE264D">
          <w:instrText>(2.65)</w:instrText>
        </w:r>
      </w:fldSimple>
      <w:r>
        <w:fldChar w:fldCharType="end"/>
      </w:r>
      <w:r>
        <w:t xml:space="preserve"> into equation </w:t>
      </w:r>
      <w:r>
        <w:fldChar w:fldCharType="begin"/>
      </w:r>
      <w:r>
        <w:instrText xml:space="preserve"> GOTOBUTTON ZEqnNum929272  \* MERGEFORMAT </w:instrText>
      </w:r>
      <w:fldSimple w:instr=" REF ZEqnNum929272 \! \* MERGEFORMAT ">
        <w:r w:rsidR="00AE264D">
          <w:instrText>(2.64)</w:instrText>
        </w:r>
      </w:fldSimple>
      <w:r>
        <w:fldChar w:fldCharType="end"/>
      </w:r>
      <w:r>
        <w:t xml:space="preserve"> enables the second Piola-Kirchhoff stress to be evaluated as,</w:t>
      </w:r>
    </w:p>
    <w:p w14:paraId="498A63DE" w14:textId="3D339209" w:rsidR="008C7882" w:rsidRDefault="008C7882" w:rsidP="008C7882">
      <w:pPr>
        <w:pStyle w:val="MTDisplayEquation"/>
      </w:pPr>
      <w:r>
        <w:tab/>
      </w:r>
      <w:r w:rsidR="00905817" w:rsidRPr="00905817">
        <w:rPr>
          <w:position w:val="-16"/>
        </w:rPr>
        <w:object w:dxaOrig="5120" w:dyaOrig="440" w14:anchorId="1F70B890">
          <v:shape id="_x0000_i1148" type="#_x0000_t75" style="width:256.1pt;height:21.85pt" o:ole="">
            <v:imagedata r:id="rId258" o:title=""/>
          </v:shape>
          <o:OLEObject Type="Embed" ProgID="Equation.DSMT4" ShapeID="_x0000_i1148" DrawAspect="Content" ObjectID="_1374350221" r:id="rId25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66</w:instrText>
        </w:r>
      </w:fldSimple>
      <w:r>
        <w:instrText>)</w:instrText>
      </w:r>
      <w:r>
        <w:fldChar w:fldCharType="end"/>
      </w:r>
    </w:p>
    <w:p w14:paraId="5D2612F0" w14:textId="7B0E94E0" w:rsidR="008C7882" w:rsidRDefault="008C7882" w:rsidP="008C7882">
      <w:r>
        <w:lastRenderedPageBreak/>
        <w:t xml:space="preserve">where </w:t>
      </w:r>
      <w:r w:rsidR="00905817" w:rsidRPr="00905817">
        <w:rPr>
          <w:position w:val="-12"/>
        </w:rPr>
        <w:object w:dxaOrig="1340" w:dyaOrig="360" w14:anchorId="4DF497BD">
          <v:shape id="_x0000_i1149" type="#_x0000_t75" style="width:67.45pt;height:19.15pt" o:ole="">
            <v:imagedata r:id="rId260" o:title=""/>
          </v:shape>
          <o:OLEObject Type="Embed" ProgID="Equation.DSMT4" ShapeID="_x0000_i1149" DrawAspect="Content" ObjectID="_1374350222" r:id="rId261"/>
        </w:object>
      </w:r>
      <w:r>
        <w:t xml:space="preserve">, </w:t>
      </w:r>
      <w:r w:rsidR="00905817" w:rsidRPr="00905817">
        <w:rPr>
          <w:position w:val="-12"/>
        </w:rPr>
        <w:object w:dxaOrig="1380" w:dyaOrig="360" w14:anchorId="72040392">
          <v:shape id="_x0000_i1150" type="#_x0000_t75" style="width:69.25pt;height:19.15pt" o:ole="">
            <v:imagedata r:id="rId262" o:title=""/>
          </v:shape>
          <o:OLEObject Type="Embed" ProgID="Equation.DSMT4" ShapeID="_x0000_i1150" DrawAspect="Content" ObjectID="_1374350223" r:id="rId263"/>
        </w:object>
      </w:r>
      <w:r>
        <w:t xml:space="preserve">, and </w:t>
      </w:r>
      <w:r w:rsidR="00905817" w:rsidRPr="00905817">
        <w:rPr>
          <w:position w:val="-12"/>
        </w:rPr>
        <w:object w:dxaOrig="1359" w:dyaOrig="360" w14:anchorId="43927B08">
          <v:shape id="_x0000_i1151" type="#_x0000_t75" style="width:67.45pt;height:19.15pt" o:ole="">
            <v:imagedata r:id="rId264" o:title=""/>
          </v:shape>
          <o:OLEObject Type="Embed" ProgID="Equation.DSMT4" ShapeID="_x0000_i1151" DrawAspect="Content" ObjectID="_1374350224" r:id="rId265"/>
        </w:object>
      </w:r>
      <w:r>
        <w:t>.</w:t>
      </w:r>
    </w:p>
    <w:p w14:paraId="18B1727B" w14:textId="77777777" w:rsidR="008C7882" w:rsidRDefault="008C7882" w:rsidP="008C7882"/>
    <w:p w14:paraId="6A81A4BC" w14:textId="77777777" w:rsidR="008C7882" w:rsidRDefault="008C7882" w:rsidP="008C7882">
      <w:r>
        <w:t xml:space="preserve">The Cauchy stresses can now be obtained from the second Piola-Kirchhoff stresses by using </w:t>
      </w:r>
      <w:r>
        <w:fldChar w:fldCharType="begin"/>
      </w:r>
      <w:r>
        <w:instrText xml:space="preserve"> GOTOBUTTON ZEqnNum356111  \* MERGEFORMAT </w:instrText>
      </w:r>
      <w:fldSimple w:instr=" REF ZEqnNum356111 \! \* MERGEFORMAT ">
        <w:r w:rsidR="00AE264D">
          <w:instrText>(2.52)</w:instrText>
        </w:r>
      </w:fldSimple>
      <w:r>
        <w:fldChar w:fldCharType="end"/>
      </w:r>
      <w:r>
        <w:t>:</w:t>
      </w:r>
    </w:p>
    <w:p w14:paraId="0A99A827" w14:textId="0F2545D8" w:rsidR="008C7882" w:rsidRDefault="008C7882" w:rsidP="008C7882">
      <w:pPr>
        <w:pStyle w:val="MTDisplayEquation"/>
      </w:pPr>
      <w:r>
        <w:tab/>
      </w:r>
      <w:r w:rsidR="00905817" w:rsidRPr="00905817">
        <w:rPr>
          <w:position w:val="-16"/>
        </w:rPr>
        <w:object w:dxaOrig="5179" w:dyaOrig="440" w14:anchorId="6D8700E0">
          <v:shape id="_x0000_i1152" type="#_x0000_t75" style="width:257.9pt;height:21.85pt" o:ole="">
            <v:imagedata r:id="rId266" o:title=""/>
          </v:shape>
          <o:OLEObject Type="Embed" ProgID="Equation.DSMT4" ShapeID="_x0000_i1152" DrawAspect="Content" ObjectID="_1374350225" r:id="rId26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67</w:instrText>
        </w:r>
      </w:fldSimple>
      <w:r>
        <w:instrText>)</w:instrText>
      </w:r>
      <w:r>
        <w:fldChar w:fldCharType="end"/>
      </w:r>
    </w:p>
    <w:p w14:paraId="43D48A34" w14:textId="7CE8D98A" w:rsidR="008C7882" w:rsidRDefault="008C7882" w:rsidP="008C7882">
      <w:r>
        <w:t xml:space="preserve">Note that in this equation </w:t>
      </w:r>
      <w:r w:rsidR="00905817" w:rsidRPr="00905817">
        <w:rPr>
          <w:position w:val="-12"/>
        </w:rPr>
        <w:object w:dxaOrig="340" w:dyaOrig="360" w14:anchorId="206892D5">
          <v:shape id="_x0000_i1153" type="#_x0000_t75" style="width:17.3pt;height:19.15pt" o:ole="">
            <v:imagedata r:id="rId268" o:title=""/>
          </v:shape>
          <o:OLEObject Type="Embed" ProgID="Equation.DSMT4" ShapeID="_x0000_i1153" DrawAspect="Content" ObjectID="_1374350226" r:id="rId269"/>
        </w:object>
      </w:r>
      <w:r>
        <w:t xml:space="preserve">, </w:t>
      </w:r>
      <w:r w:rsidR="00905817" w:rsidRPr="00905817">
        <w:rPr>
          <w:position w:val="-12"/>
        </w:rPr>
        <w:object w:dxaOrig="360" w:dyaOrig="360" w14:anchorId="5719A982">
          <v:shape id="_x0000_i1154" type="#_x0000_t75" style="width:19.15pt;height:19.15pt" o:ole="">
            <v:imagedata r:id="rId270" o:title=""/>
          </v:shape>
          <o:OLEObject Type="Embed" ProgID="Equation.DSMT4" ShapeID="_x0000_i1154" DrawAspect="Content" ObjectID="_1374350227" r:id="rId271"/>
        </w:object>
      </w:r>
      <w:r>
        <w:t xml:space="preserve">, and </w:t>
      </w:r>
      <w:r w:rsidR="00905817" w:rsidRPr="00905817">
        <w:rPr>
          <w:position w:val="-12"/>
        </w:rPr>
        <w:object w:dxaOrig="340" w:dyaOrig="360" w14:anchorId="557E5D67">
          <v:shape id="_x0000_i1155" type="#_x0000_t75" style="width:17.3pt;height:19.15pt" o:ole="">
            <v:imagedata r:id="rId272" o:title=""/>
          </v:shape>
          <o:OLEObject Type="Embed" ProgID="Equation.DSMT4" ShapeID="_x0000_i1155" DrawAspect="Content" ObjectID="_1374350228" r:id="rId273"/>
        </w:object>
      </w:r>
      <w:r>
        <w:t xml:space="preserve"> still involve derivatives with respect to the invariants of </w:t>
      </w:r>
      <w:r>
        <w:rPr>
          <w:b/>
        </w:rPr>
        <w:t>C</w:t>
      </w:r>
      <w:r>
        <w:t xml:space="preserve">. However, since the invariants of </w:t>
      </w:r>
      <w:r w:rsidR="00056F8B">
        <w:rPr>
          <w:b/>
        </w:rPr>
        <w:t>b</w:t>
      </w:r>
      <w:r>
        <w:t xml:space="preserve"> are identical to those of </w:t>
      </w:r>
      <w:r>
        <w:rPr>
          <w:b/>
        </w:rPr>
        <w:t>C</w:t>
      </w:r>
      <w:r>
        <w:t>, the quantities</w:t>
      </w:r>
      <w:r w:rsidR="00905817" w:rsidRPr="00905817">
        <w:rPr>
          <w:position w:val="-12"/>
        </w:rPr>
        <w:object w:dxaOrig="340" w:dyaOrig="360" w14:anchorId="5B50E90A">
          <v:shape id="_x0000_i1156" type="#_x0000_t75" style="width:17.3pt;height:19.15pt" o:ole="">
            <v:imagedata r:id="rId274" o:title=""/>
          </v:shape>
          <o:OLEObject Type="Embed" ProgID="Equation.DSMT4" ShapeID="_x0000_i1156" DrawAspect="Content" ObjectID="_1374350229" r:id="rId275"/>
        </w:object>
      </w:r>
      <w:r>
        <w:t xml:space="preserve">, </w:t>
      </w:r>
      <w:r w:rsidR="00905817" w:rsidRPr="00905817">
        <w:rPr>
          <w:position w:val="-12"/>
        </w:rPr>
        <w:object w:dxaOrig="360" w:dyaOrig="360" w14:anchorId="0B128BD1">
          <v:shape id="_x0000_i1157" type="#_x0000_t75" style="width:19.15pt;height:19.15pt" o:ole="">
            <v:imagedata r:id="rId276" o:title=""/>
          </v:shape>
          <o:OLEObject Type="Embed" ProgID="Equation.DSMT4" ShapeID="_x0000_i1157" DrawAspect="Content" ObjectID="_1374350230" r:id="rId277"/>
        </w:object>
      </w:r>
      <w:r>
        <w:t xml:space="preserve"> and </w:t>
      </w:r>
      <w:r w:rsidR="00905817" w:rsidRPr="00905817">
        <w:rPr>
          <w:position w:val="-12"/>
        </w:rPr>
        <w:object w:dxaOrig="340" w:dyaOrig="360" w14:anchorId="4E9528F4">
          <v:shape id="_x0000_i1158" type="#_x0000_t75" style="width:17.3pt;height:19.15pt" o:ole="">
            <v:imagedata r:id="rId278" o:title=""/>
          </v:shape>
          <o:OLEObject Type="Embed" ProgID="Equation.DSMT4" ShapeID="_x0000_i1158" DrawAspect="Content" ObjectID="_1374350231" r:id="rId279"/>
        </w:object>
      </w:r>
      <w:r w:rsidR="004D1047">
        <w:t xml:space="preserve"> </w:t>
      </w:r>
      <w:r>
        <w:t xml:space="preserve">may also be considered to be the derivatives with respect to the invariants of </w:t>
      </w:r>
      <w:r w:rsidR="00056F8B">
        <w:rPr>
          <w:b/>
        </w:rPr>
        <w:t>b</w:t>
      </w:r>
      <w:r>
        <w:t xml:space="preserve">. </w:t>
      </w:r>
    </w:p>
    <w:p w14:paraId="4BC6C2E8" w14:textId="77777777" w:rsidR="008C7882" w:rsidRDefault="008C7882" w:rsidP="008C7882">
      <w:pPr>
        <w:pStyle w:val="Heading3"/>
      </w:pPr>
      <w:bookmarkStart w:id="789" w:name="_Toc300602706"/>
      <w:r>
        <w:t>Isotropic Elasticity in Principal Directions</w:t>
      </w:r>
      <w:bookmarkEnd w:id="789"/>
    </w:p>
    <w:p w14:paraId="23302C34" w14:textId="70C18D03" w:rsidR="008C7882" w:rsidRPr="00C1257B" w:rsidRDefault="008C7882" w:rsidP="008C7882">
      <w:r w:rsidRPr="00C1257B">
        <w:t xml:space="preserve">For isotropic materials, the principal directions of the strain and stress tensors are the same.  Let the eigenvalues of </w:t>
      </w:r>
      <w:r w:rsidR="00905817" w:rsidRPr="00905817">
        <w:rPr>
          <w:position w:val="-6"/>
        </w:rPr>
        <w:object w:dxaOrig="240" w:dyaOrig="279" w14:anchorId="59107422">
          <v:shape id="_x0000_i1159" type="#_x0000_t75" style="width:11.85pt;height:14.6pt" o:ole="">
            <v:imagedata r:id="rId280" o:title=""/>
          </v:shape>
          <o:OLEObject Type="Embed" ProgID="Equation.DSMT4" ShapeID="_x0000_i1159" DrawAspect="Content" ObjectID="_1374350232" r:id="rId281"/>
        </w:object>
      </w:r>
      <w:r w:rsidRPr="00C1257B">
        <w:t xml:space="preserve"> be denoted by </w:t>
      </w:r>
      <w:r w:rsidR="00905817" w:rsidRPr="00905817">
        <w:rPr>
          <w:position w:val="-12"/>
        </w:rPr>
        <w:object w:dxaOrig="300" w:dyaOrig="380" w14:anchorId="47B7D818">
          <v:shape id="_x0000_i1160" type="#_x0000_t75" style="width:14.6pt;height:19.15pt" o:ole="">
            <v:imagedata r:id="rId282" o:title=""/>
          </v:shape>
          <o:OLEObject Type="Embed" ProgID="Equation.DSMT4" ShapeID="_x0000_i1160" DrawAspect="Content" ObjectID="_1374350233" r:id="rId283"/>
        </w:object>
      </w:r>
      <w:r w:rsidRPr="00C1257B">
        <w:t xml:space="preserve"> (</w:t>
      </w:r>
      <w:r w:rsidR="00905817" w:rsidRPr="00905817">
        <w:rPr>
          <w:position w:val="-10"/>
        </w:rPr>
        <w:object w:dxaOrig="859" w:dyaOrig="320" w14:anchorId="1E6DE32F">
          <v:shape id="_x0000_i1161" type="#_x0000_t75" style="width:42.85pt;height:15.5pt" o:ole="">
            <v:imagedata r:id="rId284" o:title=""/>
          </v:shape>
          <o:OLEObject Type="Embed" ProgID="Equation.DSMT4" ShapeID="_x0000_i1161" DrawAspect="Content" ObjectID="_1374350234" r:id="rId285"/>
        </w:object>
      </w:r>
      <w:r w:rsidRPr="00C1257B">
        <w:t xml:space="preserve">), then the strain energy density may be given as a function of these eigenvalues, </w:t>
      </w:r>
      <w:r w:rsidR="00905817" w:rsidRPr="00905817">
        <w:rPr>
          <w:position w:val="-16"/>
        </w:rPr>
        <w:object w:dxaOrig="1400" w:dyaOrig="440" w14:anchorId="60B1B9F2">
          <v:shape id="_x0000_i1162" type="#_x0000_t75" style="width:70.2pt;height:21.85pt" o:ole="">
            <v:imagedata r:id="rId286" o:title=""/>
          </v:shape>
          <o:OLEObject Type="Embed" ProgID="Equation.DSMT4" ShapeID="_x0000_i1162" DrawAspect="Content" ObjectID="_1374350235" r:id="rId287"/>
        </w:object>
      </w:r>
      <w:r w:rsidRPr="00C1257B">
        <w:t>.  To derive the expression for the stress, recognize that</w:t>
      </w:r>
    </w:p>
    <w:p w14:paraId="0A1C8C47" w14:textId="56374E2F" w:rsidR="008C7882" w:rsidRPr="00C1257B" w:rsidRDefault="008C7882" w:rsidP="008C7882">
      <w:pPr>
        <w:pStyle w:val="MTDisplayEquation"/>
      </w:pPr>
      <w:r w:rsidRPr="00C1257B">
        <w:tab/>
      </w:r>
      <w:r w:rsidR="00905817" w:rsidRPr="00905817">
        <w:rPr>
          <w:position w:val="-24"/>
        </w:rPr>
        <w:object w:dxaOrig="1939" w:dyaOrig="660" w14:anchorId="1C58CF64">
          <v:shape id="_x0000_i1163" type="#_x0000_t75" style="width:96.6pt;height:32.8pt" o:ole="">
            <v:imagedata r:id="rId288" o:title=""/>
          </v:shape>
          <o:OLEObject Type="Embed" ProgID="Equation.DSMT4" ShapeID="_x0000_i1163" DrawAspect="Content" ObjectID="_1374350236" r:id="rId289"/>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AE264D">
          <w:rPr>
            <w:noProof/>
          </w:rPr>
          <w:instrText>2</w:instrText>
        </w:r>
      </w:fldSimple>
      <w:r w:rsidRPr="00C1257B">
        <w:instrText>.</w:instrText>
      </w:r>
      <w:fldSimple w:instr=" SEQ MTEqn \c \* Arabic \* MERGEFORMAT ">
        <w:r w:rsidR="00AE264D">
          <w:rPr>
            <w:noProof/>
          </w:rPr>
          <w:instrText>68</w:instrText>
        </w:r>
      </w:fldSimple>
      <w:r w:rsidRPr="00C1257B">
        <w:instrText>)</w:instrText>
      </w:r>
      <w:r w:rsidRPr="00C1257B">
        <w:fldChar w:fldCharType="end"/>
      </w:r>
    </w:p>
    <w:p w14:paraId="043E3AEA" w14:textId="1E45456D" w:rsidR="008C7882" w:rsidRPr="00C1257B" w:rsidRDefault="008C7882" w:rsidP="008C7882">
      <w:r w:rsidRPr="00C1257B">
        <w:t xml:space="preserve">where </w:t>
      </w:r>
      <w:r w:rsidR="004D1047">
        <w:t xml:space="preserve">the </w:t>
      </w:r>
      <w:r w:rsidR="00905817" w:rsidRPr="00905817">
        <w:rPr>
          <w:position w:val="-12"/>
        </w:rPr>
        <w:object w:dxaOrig="300" w:dyaOrig="360" w14:anchorId="6C89696F">
          <v:shape id="_x0000_i1164" type="#_x0000_t75" style="width:14.6pt;height:19.15pt" o:ole="">
            <v:imagedata r:id="rId290" o:title=""/>
          </v:shape>
          <o:OLEObject Type="Embed" ProgID="Equation.DSMT4" ShapeID="_x0000_i1164" DrawAspect="Content" ObjectID="_1374350237" r:id="rId291"/>
        </w:object>
      </w:r>
      <w:r w:rsidRPr="00C1257B">
        <w:t xml:space="preserve"> are the eigenvectors of </w:t>
      </w:r>
      <w:r w:rsidR="00905817" w:rsidRPr="00905817">
        <w:rPr>
          <w:position w:val="-6"/>
        </w:rPr>
        <w:object w:dxaOrig="240" w:dyaOrig="279" w14:anchorId="601F9167">
          <v:shape id="_x0000_i1165" type="#_x0000_t75" style="width:11.85pt;height:14.6pt" o:ole="">
            <v:imagedata r:id="rId292" o:title=""/>
          </v:shape>
          <o:OLEObject Type="Embed" ProgID="Equation.DSMT4" ShapeID="_x0000_i1165" DrawAspect="Content" ObjectID="_1374350238" r:id="rId293"/>
        </w:object>
      </w:r>
      <w:r w:rsidRPr="00C1257B">
        <w:t>.  It follows that the second Piola-Kirchhoff stress may be represented as</w:t>
      </w:r>
    </w:p>
    <w:p w14:paraId="6266E28C" w14:textId="60966E07" w:rsidR="008C7882" w:rsidRPr="00C1257B" w:rsidRDefault="008C7882" w:rsidP="008C7882">
      <w:pPr>
        <w:pStyle w:val="MTDisplayEquation"/>
      </w:pPr>
      <w:r w:rsidRPr="00C1257B">
        <w:tab/>
      </w:r>
      <w:r w:rsidR="00905817" w:rsidRPr="00905817">
        <w:rPr>
          <w:position w:val="-28"/>
        </w:rPr>
        <w:object w:dxaOrig="1160" w:dyaOrig="680" w14:anchorId="0AE087B3">
          <v:shape id="_x0000_i1166" type="#_x0000_t75" style="width:57.4pt;height:34.65pt" o:ole="">
            <v:imagedata r:id="rId294" o:title=""/>
          </v:shape>
          <o:OLEObject Type="Embed" ProgID="Equation.DSMT4" ShapeID="_x0000_i1166" DrawAspect="Content" ObjectID="_1374350239" r:id="rId295"/>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AE264D">
          <w:rPr>
            <w:noProof/>
          </w:rPr>
          <w:instrText>2</w:instrText>
        </w:r>
      </w:fldSimple>
      <w:r w:rsidRPr="00C1257B">
        <w:instrText>.</w:instrText>
      </w:r>
      <w:fldSimple w:instr=" SEQ MTEqn \c \* Arabic \* MERGEFORMAT ">
        <w:r w:rsidR="00AE264D">
          <w:rPr>
            <w:noProof/>
          </w:rPr>
          <w:instrText>69</w:instrText>
        </w:r>
      </w:fldSimple>
      <w:r w:rsidRPr="00C1257B">
        <w:instrText>)</w:instrText>
      </w:r>
      <w:r w:rsidRPr="00C1257B">
        <w:fldChar w:fldCharType="end"/>
      </w:r>
    </w:p>
    <w:p w14:paraId="200DEFE6" w14:textId="77777777" w:rsidR="008C7882" w:rsidRPr="00C1257B" w:rsidRDefault="008C7882" w:rsidP="008C7882">
      <w:r w:rsidRPr="00C1257B">
        <w:t>where</w:t>
      </w:r>
    </w:p>
    <w:p w14:paraId="51B918A1" w14:textId="05AB1EB4" w:rsidR="008C7882" w:rsidRPr="00C1257B" w:rsidRDefault="008C7882" w:rsidP="008C7882">
      <w:pPr>
        <w:pStyle w:val="MTDisplayEquation"/>
      </w:pPr>
      <w:r w:rsidRPr="00C1257B">
        <w:tab/>
      </w:r>
      <w:r w:rsidR="00905817" w:rsidRPr="00905817">
        <w:rPr>
          <w:position w:val="-30"/>
        </w:rPr>
        <w:object w:dxaOrig="1060" w:dyaOrig="680" w14:anchorId="4CE35A67">
          <v:shape id="_x0000_i1167" type="#_x0000_t75" style="width:51.95pt;height:34.65pt" o:ole="">
            <v:imagedata r:id="rId296" o:title=""/>
          </v:shape>
          <o:OLEObject Type="Embed" ProgID="Equation.DSMT4" ShapeID="_x0000_i1167" DrawAspect="Content" ObjectID="_1374350240" r:id="rId297"/>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AE264D">
          <w:rPr>
            <w:noProof/>
          </w:rPr>
          <w:instrText>2</w:instrText>
        </w:r>
      </w:fldSimple>
      <w:r w:rsidRPr="00C1257B">
        <w:instrText>.</w:instrText>
      </w:r>
      <w:fldSimple w:instr=" SEQ MTEqn \c \* Arabic \* MERGEFORMAT ">
        <w:r w:rsidR="00AE264D">
          <w:rPr>
            <w:noProof/>
          </w:rPr>
          <w:instrText>70</w:instrText>
        </w:r>
      </w:fldSimple>
      <w:r w:rsidRPr="00C1257B">
        <w:instrText>)</w:instrText>
      </w:r>
      <w:r w:rsidRPr="00C1257B">
        <w:fldChar w:fldCharType="end"/>
      </w:r>
    </w:p>
    <w:p w14:paraId="44F2BCAB" w14:textId="77777777" w:rsidR="008C7882" w:rsidRPr="00C1257B" w:rsidRDefault="008C7882" w:rsidP="008C7882">
      <w:r w:rsidRPr="00C1257B">
        <w:t>To evaluate the material elasticity tensor, recognize that</w:t>
      </w:r>
    </w:p>
    <w:p w14:paraId="2F3CC058" w14:textId="5BBE1105" w:rsidR="008C7882" w:rsidRPr="00C1257B" w:rsidRDefault="008C7882" w:rsidP="008C7882">
      <w:pPr>
        <w:pStyle w:val="MTDisplayEquation"/>
      </w:pPr>
      <w:r w:rsidRPr="00C1257B">
        <w:tab/>
      </w:r>
      <w:r w:rsidR="00905817" w:rsidRPr="00905817">
        <w:rPr>
          <w:position w:val="-32"/>
        </w:rPr>
        <w:object w:dxaOrig="6399" w:dyaOrig="700" w14:anchorId="65C86DEC">
          <v:shape id="_x0000_i1168" type="#_x0000_t75" style="width:319pt;height:34.65pt" o:ole="">
            <v:imagedata r:id="rId298" o:title=""/>
          </v:shape>
          <o:OLEObject Type="Embed" ProgID="Equation.DSMT4" ShapeID="_x0000_i1168" DrawAspect="Content" ObjectID="_1374350241" r:id="rId299"/>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AE264D">
          <w:rPr>
            <w:noProof/>
          </w:rPr>
          <w:instrText>2</w:instrText>
        </w:r>
      </w:fldSimple>
      <w:r w:rsidRPr="00C1257B">
        <w:instrText>.</w:instrText>
      </w:r>
      <w:fldSimple w:instr=" SEQ MTEqn \c \* Arabic \* MERGEFORMAT ">
        <w:r w:rsidR="00AE264D">
          <w:rPr>
            <w:noProof/>
          </w:rPr>
          <w:instrText>71</w:instrText>
        </w:r>
      </w:fldSimple>
      <w:r w:rsidRPr="00C1257B">
        <w:instrText>)</w:instrText>
      </w:r>
      <w:r w:rsidRPr="00C1257B">
        <w:fldChar w:fldCharType="end"/>
      </w:r>
    </w:p>
    <w:p w14:paraId="48ABA9BD" w14:textId="13A7CFE2" w:rsidR="008C7882" w:rsidRPr="00C1257B" w:rsidRDefault="008C7882" w:rsidP="008C7882">
      <w:r w:rsidRPr="00C1257B">
        <w:t xml:space="preserve">where </w:t>
      </w:r>
      <w:r w:rsidR="00905817" w:rsidRPr="00905817">
        <w:rPr>
          <w:position w:val="-10"/>
        </w:rPr>
        <w:object w:dxaOrig="560" w:dyaOrig="320" w14:anchorId="3CEA27FF">
          <v:shape id="_x0000_i1169" type="#_x0000_t75" style="width:28.25pt;height:15.5pt" o:ole="">
            <v:imagedata r:id="rId300" o:title=""/>
          </v:shape>
          <o:OLEObject Type="Embed" ProgID="Equation.DSMT4" ShapeID="_x0000_i1169" DrawAspect="Content" ObjectID="_1374350242" r:id="rId301"/>
        </w:object>
      </w:r>
      <w:r w:rsidRPr="00C1257B">
        <w:t xml:space="preserve"> form a permutation over </w:t>
      </w:r>
      <w:r w:rsidR="00905817" w:rsidRPr="00905817">
        <w:rPr>
          <w:position w:val="-10"/>
        </w:rPr>
        <w:object w:dxaOrig="540" w:dyaOrig="320" w14:anchorId="110E6D11">
          <v:shape id="_x0000_i1170" type="#_x0000_t75" style="width:27.35pt;height:15.5pt" o:ole="">
            <v:imagedata r:id="rId302" o:title=""/>
          </v:shape>
          <o:OLEObject Type="Embed" ProgID="Equation.DSMT4" ShapeID="_x0000_i1170" DrawAspect="Content" ObjectID="_1374350243" r:id="rId303"/>
        </w:object>
      </w:r>
      <w:r w:rsidRPr="00C1257B">
        <w:t>.  Then it can be shown that the material elasticity tensor is given by</w:t>
      </w:r>
    </w:p>
    <w:p w14:paraId="7C9B9338" w14:textId="336EAFD5" w:rsidR="008C7882" w:rsidRPr="00C1257B" w:rsidRDefault="008C7882" w:rsidP="008C7882">
      <w:pPr>
        <w:pStyle w:val="MTDisplayEquation"/>
      </w:pPr>
      <w:r w:rsidRPr="00C1257B">
        <w:tab/>
      </w:r>
      <w:r w:rsidR="00905817" w:rsidRPr="00905817">
        <w:rPr>
          <w:position w:val="-110"/>
        </w:rPr>
        <w:object w:dxaOrig="4140" w:dyaOrig="2240" w14:anchorId="30CBF029">
          <v:shape id="_x0000_i1171" type="#_x0000_t75" style="width:206.9pt;height:112.1pt" o:ole="">
            <v:imagedata r:id="rId304" o:title=""/>
          </v:shape>
          <o:OLEObject Type="Embed" ProgID="Equation.DSMT4" ShapeID="_x0000_i1171" DrawAspect="Content" ObjectID="_1374350244" r:id="rId305"/>
        </w:object>
      </w:r>
      <w:r w:rsidRPr="00C1257B">
        <w:tab/>
      </w:r>
      <w:r w:rsidRPr="00C1257B">
        <w:fldChar w:fldCharType="begin"/>
      </w:r>
      <w:r w:rsidRPr="00C1257B">
        <w:instrText xml:space="preserve"> MACROBUTTON MTPlaceRef \* MERGEFORMAT </w:instrText>
      </w:r>
      <w:fldSimple w:instr=" SEQ MTEqn \h \* MERGEFORMAT "/>
      <w:bookmarkStart w:id="790" w:name="ZEqnNum326891"/>
      <w:r w:rsidRPr="00C1257B">
        <w:instrText>(</w:instrText>
      </w:r>
      <w:fldSimple w:instr=" SEQ MTSec \c \* Arabic \* MERGEFORMAT ">
        <w:r w:rsidR="00AE264D">
          <w:rPr>
            <w:noProof/>
          </w:rPr>
          <w:instrText>2</w:instrText>
        </w:r>
      </w:fldSimple>
      <w:r w:rsidRPr="00C1257B">
        <w:instrText>.</w:instrText>
      </w:r>
      <w:fldSimple w:instr=" SEQ MTEqn \c \* Arabic \* MERGEFORMAT ">
        <w:r w:rsidR="00AE264D">
          <w:rPr>
            <w:noProof/>
          </w:rPr>
          <w:instrText>72</w:instrText>
        </w:r>
      </w:fldSimple>
      <w:r w:rsidRPr="00C1257B">
        <w:instrText>)</w:instrText>
      </w:r>
      <w:bookmarkEnd w:id="790"/>
      <w:r w:rsidRPr="00C1257B">
        <w:fldChar w:fldCharType="end"/>
      </w:r>
    </w:p>
    <w:p w14:paraId="776BCA32" w14:textId="77777777" w:rsidR="008C7882" w:rsidRPr="00C1257B" w:rsidRDefault="008C7882" w:rsidP="008C7882">
      <w:r w:rsidRPr="00C1257B">
        <w:t>When eigenvalues coincide, L’Hospital’s rule may be used to evalue the coefficient in the last term,</w:t>
      </w:r>
    </w:p>
    <w:p w14:paraId="7D38CDEE" w14:textId="451FCDC7" w:rsidR="008C7882" w:rsidRPr="00C1257B" w:rsidRDefault="008C7882" w:rsidP="008C7882">
      <w:pPr>
        <w:pStyle w:val="MTDisplayEquation"/>
      </w:pPr>
      <w:r w:rsidRPr="00C1257B">
        <w:lastRenderedPageBreak/>
        <w:tab/>
      </w:r>
      <w:r w:rsidR="00905817" w:rsidRPr="00905817">
        <w:rPr>
          <w:position w:val="-34"/>
        </w:rPr>
        <w:object w:dxaOrig="3800" w:dyaOrig="800" w14:anchorId="2ECE7FDE">
          <v:shape id="_x0000_i1172" type="#_x0000_t75" style="width:190.5pt;height:40.1pt" o:ole="">
            <v:imagedata r:id="rId306" o:title=""/>
          </v:shape>
          <o:OLEObject Type="Embed" ProgID="Equation.DSMT4" ShapeID="_x0000_i1172" DrawAspect="Content" ObjectID="_1374350245" r:id="rId307"/>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AE264D">
          <w:rPr>
            <w:noProof/>
          </w:rPr>
          <w:instrText>2</w:instrText>
        </w:r>
      </w:fldSimple>
      <w:r w:rsidRPr="00C1257B">
        <w:instrText>.</w:instrText>
      </w:r>
      <w:fldSimple w:instr=" SEQ MTEqn \c \* Arabic \* MERGEFORMAT ">
        <w:r w:rsidR="00AE264D">
          <w:rPr>
            <w:noProof/>
          </w:rPr>
          <w:instrText>73</w:instrText>
        </w:r>
      </w:fldSimple>
      <w:r w:rsidRPr="00C1257B">
        <w:instrText>)</w:instrText>
      </w:r>
      <w:r w:rsidRPr="00C1257B">
        <w:fldChar w:fldCharType="end"/>
      </w:r>
    </w:p>
    <w:p w14:paraId="074127B7" w14:textId="7584961D" w:rsidR="008C7882" w:rsidRPr="00C1257B" w:rsidRDefault="008C7882" w:rsidP="008C7882">
      <w:r w:rsidRPr="00C1257B">
        <w:t xml:space="preserve">The double summations in </w:t>
      </w:r>
      <w:r w:rsidRPr="00C1257B">
        <w:fldChar w:fldCharType="begin"/>
      </w:r>
      <w:r w:rsidRPr="00C1257B">
        <w:instrText xml:space="preserve"> GOTOBUTTON ZEqnNum326891  \* MERGEFORMAT </w:instrText>
      </w:r>
      <w:fldSimple w:instr=" REF ZEqnNum326891 \! \* MERGEFORMAT ">
        <w:ins w:id="791" w:author="Gerard" w:date="2015-08-07T21:36:00Z">
          <w:r w:rsidR="00AE264D" w:rsidRPr="00C1257B">
            <w:instrText>(</w:instrText>
          </w:r>
          <w:r w:rsidR="00AE264D">
            <w:instrText>2</w:instrText>
          </w:r>
          <w:r w:rsidR="00AE264D" w:rsidRPr="00C1257B">
            <w:instrText>.</w:instrText>
          </w:r>
          <w:r w:rsidR="00AE264D">
            <w:instrText>72</w:instrText>
          </w:r>
          <w:r w:rsidR="00AE264D" w:rsidRPr="00C1257B">
            <w:instrText>)</w:instrText>
          </w:r>
        </w:ins>
        <w:del w:id="792" w:author="Gerard" w:date="2015-07-27T22:14:00Z">
          <w:r w:rsidR="00D3178E" w:rsidRPr="00C1257B" w:rsidDel="00C175E9">
            <w:delInstrText>(</w:delInstrText>
          </w:r>
          <w:r w:rsidR="00D3178E" w:rsidDel="00C175E9">
            <w:delInstrText>2</w:delInstrText>
          </w:r>
          <w:r w:rsidR="00D3178E" w:rsidRPr="00C1257B" w:rsidDel="00C175E9">
            <w:delInstrText>.</w:delInstrText>
          </w:r>
          <w:r w:rsidR="00D3178E" w:rsidDel="00C175E9">
            <w:delInstrText>72</w:delInstrText>
          </w:r>
          <w:r w:rsidR="00D3178E" w:rsidRPr="00C1257B" w:rsidDel="00C175E9">
            <w:delInstrText>)</w:delInstrText>
          </w:r>
        </w:del>
      </w:fldSimple>
      <w:r w:rsidRPr="00C1257B">
        <w:fldChar w:fldCharType="end"/>
      </w:r>
      <w:r w:rsidRPr="00C1257B">
        <w:t xml:space="preserve"> are arranged such that the summands represent fourth-order tensors with major and minor symmetries.</w:t>
      </w:r>
    </w:p>
    <w:p w14:paraId="699D3B85" w14:textId="77777777" w:rsidR="008C7882" w:rsidRPr="00C1257B" w:rsidRDefault="008C7882" w:rsidP="008C7882">
      <w:r w:rsidRPr="00C1257B">
        <w:tab/>
        <w:t>In the spatial frame, the Cauchy stress is given by</w:t>
      </w:r>
    </w:p>
    <w:p w14:paraId="50014551" w14:textId="10A93C08" w:rsidR="008C7882" w:rsidRPr="00C1257B" w:rsidRDefault="008C7882" w:rsidP="008C7882">
      <w:pPr>
        <w:pStyle w:val="MTDisplayEquation"/>
      </w:pPr>
      <w:r w:rsidRPr="00C1257B">
        <w:tab/>
      </w:r>
      <w:r w:rsidR="00905817" w:rsidRPr="00905817">
        <w:rPr>
          <w:position w:val="-28"/>
        </w:rPr>
        <w:object w:dxaOrig="1140" w:dyaOrig="680" w14:anchorId="2D10ADF3">
          <v:shape id="_x0000_i1173" type="#_x0000_t75" style="width:57.4pt;height:34.65pt" o:ole="">
            <v:imagedata r:id="rId308" o:title=""/>
          </v:shape>
          <o:OLEObject Type="Embed" ProgID="Equation.DSMT4" ShapeID="_x0000_i1173" DrawAspect="Content" ObjectID="_1374350246" r:id="rId309"/>
        </w:object>
      </w:r>
      <w:r w:rsidR="004B1907">
        <w:t>.</w:t>
      </w:r>
      <w:r w:rsidRPr="00C1257B">
        <w:tab/>
      </w:r>
      <w:r w:rsidRPr="00C1257B">
        <w:fldChar w:fldCharType="begin"/>
      </w:r>
      <w:r w:rsidRPr="00C1257B">
        <w:instrText xml:space="preserve"> MACROBUTTON MTPlaceRef \* MERGEFORMAT </w:instrText>
      </w:r>
      <w:fldSimple w:instr=" SEQ MTEqn \h \* MERGEFORMAT "/>
      <w:bookmarkStart w:id="793" w:name="ZEqnNum891122"/>
      <w:r w:rsidRPr="00C1257B">
        <w:instrText>(</w:instrText>
      </w:r>
      <w:fldSimple w:instr=" SEQ MTSec \c \* Arabic \* MERGEFORMAT ">
        <w:r w:rsidR="00AE264D">
          <w:rPr>
            <w:noProof/>
          </w:rPr>
          <w:instrText>2</w:instrText>
        </w:r>
      </w:fldSimple>
      <w:r w:rsidRPr="00C1257B">
        <w:instrText>.</w:instrText>
      </w:r>
      <w:fldSimple w:instr=" SEQ MTEqn \c \* Arabic \* MERGEFORMAT ">
        <w:r w:rsidR="00AE264D">
          <w:rPr>
            <w:noProof/>
          </w:rPr>
          <w:instrText>74</w:instrText>
        </w:r>
      </w:fldSimple>
      <w:r w:rsidRPr="00C1257B">
        <w:instrText>)</w:instrText>
      </w:r>
      <w:bookmarkEnd w:id="793"/>
      <w:r w:rsidRPr="00C1257B">
        <w:fldChar w:fldCharType="end"/>
      </w:r>
    </w:p>
    <w:p w14:paraId="5BCD12C2" w14:textId="77777777" w:rsidR="008C7882" w:rsidRPr="00C1257B" w:rsidRDefault="008C7882" w:rsidP="008C7882">
      <w:r w:rsidRPr="00C1257B">
        <w:t xml:space="preserve">where </w:t>
      </w:r>
    </w:p>
    <w:p w14:paraId="6555909D" w14:textId="4838B690" w:rsidR="008C7882" w:rsidRPr="00C1257B" w:rsidRDefault="008C7882" w:rsidP="008C7882">
      <w:pPr>
        <w:pStyle w:val="MTDisplayEquation"/>
      </w:pPr>
      <w:r w:rsidRPr="00C1257B">
        <w:tab/>
      </w:r>
      <w:r w:rsidR="00905817" w:rsidRPr="00905817">
        <w:rPr>
          <w:position w:val="-12"/>
        </w:rPr>
        <w:object w:dxaOrig="1140" w:dyaOrig="360" w14:anchorId="7CB451C6">
          <v:shape id="_x0000_i1174" type="#_x0000_t75" style="width:57.4pt;height:19.15pt" o:ole="">
            <v:imagedata r:id="rId310" o:title=""/>
          </v:shape>
          <o:OLEObject Type="Embed" ProgID="Equation.DSMT4" ShapeID="_x0000_i1174" DrawAspect="Content" ObjectID="_1374350247" r:id="rId311"/>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AE264D">
          <w:rPr>
            <w:noProof/>
          </w:rPr>
          <w:instrText>2</w:instrText>
        </w:r>
      </w:fldSimple>
      <w:r w:rsidRPr="00C1257B">
        <w:instrText>.</w:instrText>
      </w:r>
      <w:fldSimple w:instr=" SEQ MTEqn \c \* Arabic \* MERGEFORMAT ">
        <w:r w:rsidR="00AE264D">
          <w:rPr>
            <w:noProof/>
          </w:rPr>
          <w:instrText>75</w:instrText>
        </w:r>
      </w:fldSimple>
      <w:r w:rsidRPr="00C1257B">
        <w:instrText>)</w:instrText>
      </w:r>
      <w:r w:rsidRPr="00C1257B">
        <w:fldChar w:fldCharType="end"/>
      </w:r>
    </w:p>
    <w:p w14:paraId="1E99C5B5" w14:textId="045D0637" w:rsidR="008C7882" w:rsidRPr="00C1257B" w:rsidRDefault="008C7882" w:rsidP="008C7882">
      <w:r w:rsidRPr="00C1257B">
        <w:t xml:space="preserve">and </w:t>
      </w:r>
      <w:r w:rsidR="00905817" w:rsidRPr="00905817">
        <w:rPr>
          <w:position w:val="-14"/>
        </w:rPr>
        <w:object w:dxaOrig="1520" w:dyaOrig="400" w14:anchorId="1691F59E">
          <v:shape id="_x0000_i1175" type="#_x0000_t75" style="width:75.65pt;height:20.05pt" o:ole="">
            <v:imagedata r:id="rId312" o:title=""/>
          </v:shape>
          <o:OLEObject Type="Embed" ProgID="Equation.DSMT4" ShapeID="_x0000_i1175" DrawAspect="Content" ObjectID="_1374350248" r:id="rId313"/>
        </w:object>
      </w:r>
      <w:r w:rsidRPr="00C1257B">
        <w:t xml:space="preserve"> are the eigenvectors of </w:t>
      </w:r>
      <w:r w:rsidR="00905817" w:rsidRPr="00905817">
        <w:rPr>
          <w:position w:val="-6"/>
        </w:rPr>
        <w:object w:dxaOrig="200" w:dyaOrig="279" w14:anchorId="56989ACE">
          <v:shape id="_x0000_i1176" type="#_x0000_t75" style="width:10.05pt;height:14.6pt" o:ole="">
            <v:imagedata r:id="rId314" o:title=""/>
          </v:shape>
          <o:OLEObject Type="Embed" ProgID="Equation.DSMT4" ShapeID="_x0000_i1176" DrawAspect="Content" ObjectID="_1374350249" r:id="rId315"/>
        </w:object>
      </w:r>
      <w:r w:rsidRPr="00C1257B">
        <w:t>. The principal normal stresses are</w:t>
      </w:r>
    </w:p>
    <w:p w14:paraId="0C426F19" w14:textId="64A91C45" w:rsidR="008C7882" w:rsidRPr="00C1257B" w:rsidRDefault="008C7882" w:rsidP="008C7882">
      <w:pPr>
        <w:pStyle w:val="MTDisplayEquation"/>
      </w:pPr>
      <w:r w:rsidRPr="00C1257B">
        <w:tab/>
      </w:r>
      <w:r w:rsidR="00905817" w:rsidRPr="00905817">
        <w:rPr>
          <w:position w:val="-30"/>
        </w:rPr>
        <w:object w:dxaOrig="1140" w:dyaOrig="680" w14:anchorId="42150FF2">
          <v:shape id="_x0000_i1177" type="#_x0000_t75" style="width:57.4pt;height:34.65pt" o:ole="">
            <v:imagedata r:id="rId316" o:title=""/>
          </v:shape>
          <o:OLEObject Type="Embed" ProgID="Equation.DSMT4" ShapeID="_x0000_i1177" DrawAspect="Content" ObjectID="_1374350250" r:id="rId317"/>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AE264D">
          <w:rPr>
            <w:noProof/>
          </w:rPr>
          <w:instrText>2</w:instrText>
        </w:r>
      </w:fldSimple>
      <w:r w:rsidRPr="00C1257B">
        <w:instrText>.</w:instrText>
      </w:r>
      <w:fldSimple w:instr=" SEQ MTEqn \c \* Arabic \* MERGEFORMAT ">
        <w:r w:rsidR="00AE264D">
          <w:rPr>
            <w:noProof/>
          </w:rPr>
          <w:instrText>76</w:instrText>
        </w:r>
      </w:fldSimple>
      <w:r w:rsidRPr="00C1257B">
        <w:instrText>)</w:instrText>
      </w:r>
      <w:r w:rsidRPr="00C1257B">
        <w:fldChar w:fldCharType="end"/>
      </w:r>
    </w:p>
    <w:p w14:paraId="6BACCA5A" w14:textId="77777777" w:rsidR="008C7882" w:rsidRPr="00C1257B" w:rsidRDefault="008C7882" w:rsidP="008C7882">
      <w:r w:rsidRPr="00C1257B">
        <w:t>The spatial elasticity tensor is given by</w:t>
      </w:r>
    </w:p>
    <w:p w14:paraId="5EDBC858" w14:textId="6BBAEE6B" w:rsidR="008C7882" w:rsidRPr="00C1257B" w:rsidRDefault="008C7882" w:rsidP="008C7882">
      <w:pPr>
        <w:pStyle w:val="MTDisplayEquation"/>
      </w:pPr>
      <w:r w:rsidRPr="00C1257B">
        <w:tab/>
      </w:r>
      <w:r w:rsidR="00905817" w:rsidRPr="00905817">
        <w:rPr>
          <w:position w:val="-112"/>
        </w:rPr>
        <w:object w:dxaOrig="4280" w:dyaOrig="2320" w14:anchorId="45C29FF5">
          <v:shape id="_x0000_i1178" type="#_x0000_t75" style="width:214.2pt;height:115.75pt" o:ole="">
            <v:imagedata r:id="rId318" o:title=""/>
          </v:shape>
          <o:OLEObject Type="Embed" ProgID="Equation.DSMT4" ShapeID="_x0000_i1178" DrawAspect="Content" ObjectID="_1374350251" r:id="rId319"/>
        </w:objec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AE264D">
          <w:rPr>
            <w:noProof/>
          </w:rPr>
          <w:instrText>2</w:instrText>
        </w:r>
      </w:fldSimple>
      <w:r w:rsidRPr="00C1257B">
        <w:instrText>.</w:instrText>
      </w:r>
      <w:fldSimple w:instr=" SEQ MTEqn \c \* Arabic \* MERGEFORMAT ">
        <w:r w:rsidR="00AE264D">
          <w:rPr>
            <w:noProof/>
          </w:rPr>
          <w:instrText>77</w:instrText>
        </w:r>
      </w:fldSimple>
      <w:r w:rsidRPr="00C1257B">
        <w:instrText>)</w:instrText>
      </w:r>
      <w:r w:rsidRPr="00C1257B">
        <w:fldChar w:fldCharType="end"/>
      </w:r>
    </w:p>
    <w:p w14:paraId="30A1B64E" w14:textId="77777777" w:rsidR="008C7882" w:rsidRPr="00C1257B" w:rsidRDefault="008C7882" w:rsidP="008C7882"/>
    <w:p w14:paraId="46DB9C1D" w14:textId="77777777" w:rsidR="008C7882" w:rsidRDefault="008C7882" w:rsidP="008C7882">
      <w:pPr>
        <w:pStyle w:val="Heading3"/>
      </w:pPr>
      <w:bookmarkStart w:id="794" w:name="_Ref176706100"/>
      <w:bookmarkStart w:id="795" w:name="_Toc300602707"/>
      <w:r>
        <w:t>Nearly-Incompressible Hyperelasticity</w:t>
      </w:r>
      <w:bookmarkEnd w:id="794"/>
      <w:bookmarkEnd w:id="795"/>
    </w:p>
    <w:p w14:paraId="7200CCD7" w14:textId="127B7B56" w:rsidR="008C7882" w:rsidRDefault="008C7882" w:rsidP="008C7882">
      <w:r>
        <w:t>A material is considered incompressible if it shows no change in volume during deformation, or otherwise stated</w:t>
      </w:r>
      <w:r w:rsidR="002147C8">
        <w:t>,</w:t>
      </w:r>
      <w:r>
        <w:t xml:space="preserve"> if </w:t>
      </w:r>
      <w:r w:rsidR="00905817" w:rsidRPr="00905817">
        <w:rPr>
          <w:position w:val="-6"/>
        </w:rPr>
        <w:object w:dxaOrig="540" w:dyaOrig="279" w14:anchorId="0456A2B4">
          <v:shape id="_x0000_i1179" type="#_x0000_t75" style="width:27.35pt;height:14.6pt" o:ole="">
            <v:imagedata r:id="rId320" o:title=""/>
          </v:shape>
          <o:OLEObject Type="Embed" ProgID="Equation.DSMT4" ShapeID="_x0000_i1179" DrawAspect="Content" ObjectID="_1374350252" r:id="rId321"/>
        </w:object>
      </w:r>
      <w:r>
        <w:t xml:space="preserve"> holds throughout the entire body. It can be shown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796" w:author="Gerard" w:date="2015-08-07T21:36:00Z"/>
      <w:r w:rsidR="005F21BF">
        <w:fldChar w:fldCharType="separate"/>
      </w:r>
      <w:r w:rsidR="00214E15">
        <w:rPr>
          <w:noProof/>
        </w:rPr>
        <w:t>1</w:t>
      </w:r>
      <w:r w:rsidR="005F21BF">
        <w:rPr>
          <w:noProof/>
        </w:rPr>
        <w:fldChar w:fldCharType="end"/>
      </w:r>
      <w:r w:rsidR="00A56950">
        <w:rPr>
          <w:noProof/>
        </w:rPr>
        <w:t>]</w:t>
      </w:r>
      <w:r>
        <w:fldChar w:fldCharType="end"/>
      </w:r>
      <w:r>
        <w:t xml:space="preserve"> that if the material is incompressible the hyperelastic constitutive equation becomes</w:t>
      </w:r>
    </w:p>
    <w:p w14:paraId="23BF38D0" w14:textId="35E122C2" w:rsidR="008C7882" w:rsidRDefault="008C7882" w:rsidP="008C7882">
      <w:pPr>
        <w:pStyle w:val="MTDisplayEquation"/>
      </w:pPr>
      <w:r>
        <w:tab/>
      </w:r>
      <w:r w:rsidR="00905817" w:rsidRPr="00905817">
        <w:rPr>
          <w:position w:val="-24"/>
        </w:rPr>
        <w:object w:dxaOrig="1740" w:dyaOrig="660" w14:anchorId="0F8EF2B6">
          <v:shape id="_x0000_i1180" type="#_x0000_t75" style="width:86.6pt;height:32.8pt" o:ole="">
            <v:imagedata r:id="rId322" o:title=""/>
          </v:shape>
          <o:OLEObject Type="Embed" ProgID="Equation.DSMT4" ShapeID="_x0000_i1180" DrawAspect="Content" ObjectID="_1374350253" r:id="rId323"/>
        </w:object>
      </w:r>
      <w:r>
        <w:t>,</w:t>
      </w:r>
      <w:r>
        <w:tab/>
      </w:r>
      <w:r>
        <w:fldChar w:fldCharType="begin"/>
      </w:r>
      <w:r>
        <w:instrText xml:space="preserve"> MACROBUTTON MTPlaceRef \* MERGEFORMAT </w:instrText>
      </w:r>
      <w:fldSimple w:instr=" SEQ MTEqn \h \* MERGEFORMAT "/>
      <w:bookmarkStart w:id="797" w:name="ZEqnNum517312"/>
      <w:r>
        <w:instrText>(</w:instrText>
      </w:r>
      <w:fldSimple w:instr=" SEQ MTSec \c \* Arabic \* MERGEFORMAT ">
        <w:r w:rsidR="00AE264D">
          <w:rPr>
            <w:noProof/>
          </w:rPr>
          <w:instrText>2</w:instrText>
        </w:r>
      </w:fldSimple>
      <w:r>
        <w:instrText>.</w:instrText>
      </w:r>
      <w:fldSimple w:instr=" SEQ MTEqn \c \* Arabic \* MERGEFORMAT ">
        <w:r w:rsidR="00AE264D">
          <w:rPr>
            <w:noProof/>
          </w:rPr>
          <w:instrText>78</w:instrText>
        </w:r>
      </w:fldSimple>
      <w:r>
        <w:instrText>)</w:instrText>
      </w:r>
      <w:bookmarkEnd w:id="797"/>
      <w:r>
        <w:fldChar w:fldCharType="end"/>
      </w:r>
    </w:p>
    <w:p w14:paraId="79F33BD5" w14:textId="5CC7BC2A" w:rsidR="008C7882" w:rsidRDefault="008C7882" w:rsidP="008C7882">
      <w:r>
        <w:t xml:space="preserve">where </w:t>
      </w:r>
      <w:r w:rsidR="00905817" w:rsidRPr="00905817">
        <w:rPr>
          <w:position w:val="-18"/>
        </w:rPr>
        <w:object w:dxaOrig="1100" w:dyaOrig="480" w14:anchorId="6E04682D">
          <v:shape id="_x0000_i1181" type="#_x0000_t75" style="width:54.7pt;height:24.6pt" o:ole="">
            <v:imagedata r:id="rId324" o:title=""/>
          </v:shape>
          <o:OLEObject Type="Embed" ProgID="Equation.DSMT4" ShapeID="_x0000_i1181" DrawAspect="Content" ObjectID="_1374350254" r:id="rId325"/>
        </w:object>
      </w:r>
      <w:r>
        <w:t xml:space="preserve">is the deviatoric strain energy function and </w:t>
      </w:r>
      <w:r>
        <w:rPr>
          <w:i/>
        </w:rPr>
        <w:t xml:space="preserve">p </w:t>
      </w:r>
      <w:r>
        <w:t xml:space="preserve">is the hydrostatic pressure. The presence of </w:t>
      </w:r>
      <w:r>
        <w:rPr>
          <w:i/>
        </w:rPr>
        <w:t xml:space="preserve">J </w:t>
      </w:r>
      <w:r>
        <w:t xml:space="preserve">may seem unnecessary, but retaining </w:t>
      </w:r>
      <w:r>
        <w:rPr>
          <w:i/>
        </w:rPr>
        <w:t>J</w:t>
      </w:r>
      <w:r>
        <w:t xml:space="preserve"> has the advantage that equation </w:t>
      </w:r>
      <w:r>
        <w:fldChar w:fldCharType="begin"/>
      </w:r>
      <w:r>
        <w:instrText xml:space="preserve"> GOTOBUTTON ZEqnNum517312  \* MERGEFORMAT </w:instrText>
      </w:r>
      <w:fldSimple w:instr=" REF ZEqnNum517312 \! \* MERGEFORMAT ">
        <w:r w:rsidR="00AE264D">
          <w:instrText>(2.78)</w:instrText>
        </w:r>
      </w:fldSimple>
      <w:r>
        <w:fldChar w:fldCharType="end"/>
      </w:r>
      <w:r>
        <w:t xml:space="preserve"> remains valid in the nearly incompressible case. Further, in practical terms, a finite element analysis rarely enforces </w:t>
      </w:r>
      <w:r w:rsidR="00905817" w:rsidRPr="00905817">
        <w:rPr>
          <w:position w:val="-6"/>
        </w:rPr>
        <w:object w:dxaOrig="540" w:dyaOrig="279" w14:anchorId="4A530B76">
          <v:shape id="_x0000_i1182" type="#_x0000_t75" style="width:27.35pt;height:14.6pt" o:ole="">
            <v:imagedata r:id="rId326" o:title=""/>
          </v:shape>
          <o:OLEObject Type="Embed" ProgID="Equation.DSMT4" ShapeID="_x0000_i1182" DrawAspect="Content" ObjectID="_1374350255" r:id="rId327"/>
        </w:object>
      </w:r>
      <w:r>
        <w:t xml:space="preserve"> in a pointwise manner, and hence its retention may be important for the evaluation of stresses.</w:t>
      </w:r>
    </w:p>
    <w:p w14:paraId="034B4408" w14:textId="77777777" w:rsidR="008C7882" w:rsidRDefault="008C7882" w:rsidP="008C7882"/>
    <w:p w14:paraId="797D9EE0" w14:textId="6E423790" w:rsidR="008C7882" w:rsidRDefault="008C7882" w:rsidP="008C7882">
      <w:r>
        <w:t xml:space="preserve">The process of defining constitutive equations in the case of nearly incompressible hyperelasticity is simplified by adding a volumetric energy component </w:t>
      </w:r>
      <w:r w:rsidR="00905817" w:rsidRPr="00905817">
        <w:rPr>
          <w:position w:val="-14"/>
        </w:rPr>
        <w:object w:dxaOrig="620" w:dyaOrig="400" w14:anchorId="62BB9B45">
          <v:shape id="_x0000_i1183" type="#_x0000_t75" style="width:31pt;height:20.05pt" o:ole="">
            <v:imagedata r:id="rId328" o:title=""/>
          </v:shape>
          <o:OLEObject Type="Embed" ProgID="Equation.DSMT4" ShapeID="_x0000_i1183" DrawAspect="Content" ObjectID="_1374350256" r:id="rId329"/>
        </w:object>
      </w:r>
      <w:r>
        <w:t xml:space="preserve"> to the distortional component </w:t>
      </w:r>
      <w:r w:rsidR="00905817" w:rsidRPr="00905817">
        <w:rPr>
          <w:position w:val="-14"/>
        </w:rPr>
        <w:object w:dxaOrig="660" w:dyaOrig="400" w14:anchorId="66C790A1">
          <v:shape id="_x0000_i1184" type="#_x0000_t75" style="width:32.8pt;height:20.05pt" o:ole="">
            <v:imagedata r:id="rId330" o:title=""/>
          </v:shape>
          <o:OLEObject Type="Embed" ProgID="Equation.DSMT4" ShapeID="_x0000_i1184" DrawAspect="Content" ObjectID="_1374350257" r:id="rId331"/>
        </w:object>
      </w:r>
      <w:r>
        <w:t>:</w:t>
      </w:r>
    </w:p>
    <w:p w14:paraId="6344EB84" w14:textId="33FC41B3" w:rsidR="008C7882" w:rsidRDefault="008C7882" w:rsidP="008C7882">
      <w:pPr>
        <w:pStyle w:val="MTDisplayEquation"/>
      </w:pPr>
      <w:r>
        <w:tab/>
      </w:r>
      <w:r w:rsidR="00905817" w:rsidRPr="00905817">
        <w:rPr>
          <w:position w:val="-14"/>
        </w:rPr>
        <w:object w:dxaOrig="2240" w:dyaOrig="400" w14:anchorId="33E54DDA">
          <v:shape id="_x0000_i1185" type="#_x0000_t75" style="width:112.1pt;height:20.05pt" o:ole="">
            <v:imagedata r:id="rId332" o:title=""/>
          </v:shape>
          <o:OLEObject Type="Embed" ProgID="Equation.DSMT4" ShapeID="_x0000_i1185" DrawAspect="Content" ObjectID="_1374350258" r:id="rId333"/>
        </w:object>
      </w:r>
      <w:r>
        <w:t>.</w:t>
      </w:r>
      <w:r>
        <w:tab/>
      </w:r>
      <w:r>
        <w:fldChar w:fldCharType="begin"/>
      </w:r>
      <w:r>
        <w:instrText xml:space="preserve"> MACROBUTTON MTPlaceRef \* MERGEFORMAT </w:instrText>
      </w:r>
      <w:fldSimple w:instr=" SEQ MTEqn \h \* MERGEFORMAT "/>
      <w:bookmarkStart w:id="798" w:name="ZEqnNum998550"/>
      <w:r>
        <w:instrText>(</w:instrText>
      </w:r>
      <w:fldSimple w:instr=" SEQ MTSec \c \* Arabic \* MERGEFORMAT ">
        <w:r w:rsidR="00AE264D">
          <w:rPr>
            <w:noProof/>
          </w:rPr>
          <w:instrText>2</w:instrText>
        </w:r>
      </w:fldSimple>
      <w:r>
        <w:instrText>.</w:instrText>
      </w:r>
      <w:fldSimple w:instr=" SEQ MTEqn \c \* Arabic \* MERGEFORMAT ">
        <w:r w:rsidR="00AE264D">
          <w:rPr>
            <w:noProof/>
          </w:rPr>
          <w:instrText>79</w:instrText>
        </w:r>
      </w:fldSimple>
      <w:r>
        <w:instrText>)</w:instrText>
      </w:r>
      <w:bookmarkEnd w:id="798"/>
      <w:r>
        <w:fldChar w:fldCharType="end"/>
      </w:r>
    </w:p>
    <w:p w14:paraId="660C0656" w14:textId="77777777" w:rsidR="008C7882" w:rsidRDefault="008C7882" w:rsidP="008C7882">
      <w:r>
        <w:lastRenderedPageBreak/>
        <w:t xml:space="preserve">The second Piola-Kirchhoff tensor for a material defined by  </w:t>
      </w:r>
      <w:r>
        <w:fldChar w:fldCharType="begin"/>
      </w:r>
      <w:r>
        <w:instrText xml:space="preserve"> GOTOBUTTON ZEqnNum998550  \* MERGEFORMAT </w:instrText>
      </w:r>
      <w:fldSimple w:instr=" REF ZEqnNum998550 \! \* MERGEFORMAT ">
        <w:r w:rsidR="00AE264D">
          <w:instrText>(2.79)</w:instrText>
        </w:r>
      </w:fldSimple>
      <w:r>
        <w:fldChar w:fldCharType="end"/>
      </w:r>
      <w:r>
        <w:t xml:space="preserve"> is obtained in the standard manner with the help of equation </w:t>
      </w:r>
      <w:r>
        <w:fldChar w:fldCharType="begin"/>
      </w:r>
      <w:r>
        <w:instrText xml:space="preserve"> GOTOBUTTON ZEqnNum929272  \* MERGEFORMAT </w:instrText>
      </w:r>
      <w:fldSimple w:instr=" REF ZEqnNum929272 \! \* MERGEFORMAT ">
        <w:r w:rsidR="00AE264D">
          <w:instrText>(2.64)</w:instrText>
        </w:r>
      </w:fldSimple>
      <w:r>
        <w:fldChar w:fldCharType="end"/>
      </w:r>
      <w:r>
        <w:t>.</w:t>
      </w:r>
    </w:p>
    <w:p w14:paraId="765BF3D8" w14:textId="235C3319" w:rsidR="008C7882" w:rsidRDefault="008C7882" w:rsidP="008C7882">
      <w:pPr>
        <w:pStyle w:val="MTDisplayEquation"/>
      </w:pPr>
      <w:r>
        <w:tab/>
      </w:r>
      <w:r w:rsidR="00905817" w:rsidRPr="00905817">
        <w:rPr>
          <w:position w:val="-92"/>
        </w:rPr>
        <w:object w:dxaOrig="2040" w:dyaOrig="1980" w14:anchorId="447F83B8">
          <v:shape id="_x0000_i1186" type="#_x0000_t75" style="width:102.1pt;height:98.45pt" o:ole="">
            <v:imagedata r:id="rId334" o:title=""/>
          </v:shape>
          <o:OLEObject Type="Embed" ProgID="Equation.DSMT4" ShapeID="_x0000_i1186" DrawAspect="Content" ObjectID="_1374350259" r:id="rId335"/>
        </w:object>
      </w:r>
      <w:r>
        <w:tab/>
      </w:r>
      <w:r>
        <w:fldChar w:fldCharType="begin"/>
      </w:r>
      <w:r>
        <w:instrText xml:space="preserve"> MACROBUTTON MTPlaceRef \* MERGEFORMAT </w:instrText>
      </w:r>
      <w:fldSimple w:instr=" SEQ MTEqn \h \* MERGEFORMAT "/>
      <w:bookmarkStart w:id="799" w:name="ZEqnNum918189"/>
      <w:r>
        <w:instrText>(</w:instrText>
      </w:r>
      <w:fldSimple w:instr=" SEQ MTSec \c \* Arabic \* MERGEFORMAT ">
        <w:r w:rsidR="00AE264D">
          <w:rPr>
            <w:noProof/>
          </w:rPr>
          <w:instrText>2</w:instrText>
        </w:r>
      </w:fldSimple>
      <w:r>
        <w:instrText>.</w:instrText>
      </w:r>
      <w:fldSimple w:instr=" SEQ MTEqn \c \* Arabic \* MERGEFORMAT ">
        <w:r w:rsidR="00AE264D">
          <w:rPr>
            <w:noProof/>
          </w:rPr>
          <w:instrText>80</w:instrText>
        </w:r>
      </w:fldSimple>
      <w:r>
        <w:instrText>)</w:instrText>
      </w:r>
      <w:bookmarkEnd w:id="799"/>
      <w:r>
        <w:fldChar w:fldCharType="end"/>
      </w:r>
    </w:p>
    <w:p w14:paraId="40A6A72B" w14:textId="77777777" w:rsidR="008C7882" w:rsidRDefault="008C7882" w:rsidP="008C7882">
      <w:r>
        <w:t xml:space="preserve">where the pressure </w:t>
      </w:r>
      <w:r w:rsidR="002147C8">
        <w:rPr>
          <w:i/>
        </w:rPr>
        <w:t xml:space="preserve">p </w:t>
      </w:r>
      <w:r>
        <w:t>is defined as</w:t>
      </w:r>
    </w:p>
    <w:p w14:paraId="546806A5" w14:textId="156F72CC" w:rsidR="008C7882" w:rsidRDefault="008C7882" w:rsidP="008C7882">
      <w:pPr>
        <w:pStyle w:val="MTDisplayEquation"/>
      </w:pPr>
      <w:r>
        <w:tab/>
      </w:r>
      <w:r w:rsidR="00905817" w:rsidRPr="00905817">
        <w:rPr>
          <w:position w:val="-24"/>
        </w:rPr>
        <w:object w:dxaOrig="840" w:dyaOrig="620" w14:anchorId="11C0AF16">
          <v:shape id="_x0000_i1187" type="#_x0000_t75" style="width:41.9pt;height:31pt" o:ole="">
            <v:imagedata r:id="rId336" o:title=""/>
          </v:shape>
          <o:OLEObject Type="Embed" ProgID="Equation.DSMT4" ShapeID="_x0000_i1187" DrawAspect="Content" ObjectID="_1374350260" r:id="rId33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81</w:instrText>
        </w:r>
      </w:fldSimple>
      <w:r>
        <w:instrText>)</w:instrText>
      </w:r>
      <w:r>
        <w:fldChar w:fldCharType="end"/>
      </w:r>
    </w:p>
    <w:p w14:paraId="35D3C29B" w14:textId="77777777" w:rsidR="008C7882" w:rsidRDefault="008C7882" w:rsidP="008C7882">
      <w:r>
        <w:t xml:space="preserve">An example for </w:t>
      </w:r>
      <w:r>
        <w:rPr>
          <w:i/>
        </w:rPr>
        <w:t xml:space="preserve">U </w:t>
      </w:r>
      <w:r>
        <w:t>that will be used later in the definition of the constitutive models is</w:t>
      </w:r>
    </w:p>
    <w:p w14:paraId="17DD85E9" w14:textId="31CD7A9D" w:rsidR="008C7882" w:rsidRDefault="008C7882" w:rsidP="008C7882">
      <w:pPr>
        <w:pStyle w:val="MTDisplayEquation"/>
      </w:pPr>
      <w:r>
        <w:tab/>
      </w:r>
      <w:r w:rsidR="00905817" w:rsidRPr="00905817">
        <w:rPr>
          <w:position w:val="-24"/>
        </w:rPr>
        <w:object w:dxaOrig="1860" w:dyaOrig="620" w14:anchorId="05AEA553">
          <v:shape id="_x0000_i1188" type="#_x0000_t75" style="width:92.05pt;height:31pt" o:ole="">
            <v:imagedata r:id="rId338" o:title=""/>
          </v:shape>
          <o:OLEObject Type="Embed" ProgID="Equation.DSMT4" ShapeID="_x0000_i1188" DrawAspect="Content" ObjectID="_1374350261" r:id="rId339"/>
        </w:object>
      </w:r>
      <w:r>
        <w:t>.</w:t>
      </w:r>
      <w:r>
        <w:tab/>
      </w:r>
      <w:r>
        <w:fldChar w:fldCharType="begin"/>
      </w:r>
      <w:r>
        <w:instrText xml:space="preserve"> MACROBUTTON MTPlaceRef \* MERGEFORMAT </w:instrText>
      </w:r>
      <w:fldSimple w:instr=" SEQ MTEqn \h \* MERGEFORMAT "/>
      <w:bookmarkStart w:id="800" w:name="ZEqnNum844451"/>
      <w:r>
        <w:instrText>(</w:instrText>
      </w:r>
      <w:fldSimple w:instr=" SEQ MTSec \c \* Arabic \* MERGEFORMAT ">
        <w:r w:rsidR="00AE264D">
          <w:rPr>
            <w:noProof/>
          </w:rPr>
          <w:instrText>2</w:instrText>
        </w:r>
      </w:fldSimple>
      <w:r>
        <w:instrText>.</w:instrText>
      </w:r>
      <w:fldSimple w:instr=" SEQ MTEqn \c \* Arabic \* MERGEFORMAT ">
        <w:r w:rsidR="00AE264D">
          <w:rPr>
            <w:noProof/>
          </w:rPr>
          <w:instrText>82</w:instrText>
        </w:r>
      </w:fldSimple>
      <w:r>
        <w:instrText>)</w:instrText>
      </w:r>
      <w:bookmarkEnd w:id="800"/>
      <w:r>
        <w:fldChar w:fldCharType="end"/>
      </w:r>
    </w:p>
    <w:p w14:paraId="2866E7B4" w14:textId="7594616D" w:rsidR="008C7882" w:rsidRDefault="008C7882" w:rsidP="008C7882">
      <w:r>
        <w:t xml:space="preserve">The parameter </w:t>
      </w:r>
      <w:r w:rsidR="00905817" w:rsidRPr="00905817">
        <w:rPr>
          <w:position w:val="-4"/>
        </w:rPr>
        <w:object w:dxaOrig="220" w:dyaOrig="200" w14:anchorId="1F547B7C">
          <v:shape id="_x0000_i1189" type="#_x0000_t75" style="width:10.95pt;height:10.05pt" o:ole="">
            <v:imagedata r:id="rId340" o:title=""/>
          </v:shape>
          <o:OLEObject Type="Embed" ProgID="Equation.DSMT4" ShapeID="_x0000_i1189" DrawAspect="Content" ObjectID="_1374350262" r:id="rId341"/>
        </w:object>
      </w:r>
      <w:r>
        <w:t xml:space="preserve"> will be used later as a penalty factor that will enforce the (nearly-) incompressible constraint. However, </w:t>
      </w:r>
      <w:r w:rsidR="00905817" w:rsidRPr="00905817">
        <w:rPr>
          <w:position w:val="-4"/>
        </w:rPr>
        <w:object w:dxaOrig="220" w:dyaOrig="200" w14:anchorId="3BA6120B">
          <v:shape id="_x0000_i1190" type="#_x0000_t75" style="width:10.95pt;height:10.05pt" o:ole="">
            <v:imagedata r:id="rId342" o:title=""/>
          </v:shape>
          <o:OLEObject Type="Embed" ProgID="Equation.DSMT4" ShapeID="_x0000_i1190" DrawAspect="Content" ObjectID="_1374350263" r:id="rId343"/>
        </w:object>
      </w:r>
      <w:r>
        <w:t xml:space="preserve"> can represent a true material coefficient, namely the bulk modulus, for a compressible material that happens to have a hyperelastic strain energy function in the form of </w:t>
      </w:r>
      <w:r>
        <w:fldChar w:fldCharType="begin"/>
      </w:r>
      <w:r>
        <w:instrText xml:space="preserve"> GOTOBUTTON ZEqnNum998550  \* MERGEFORMAT </w:instrText>
      </w:r>
      <w:fldSimple w:instr=" REF ZEqnNum998550 \! \* MERGEFORMAT ">
        <w:r w:rsidR="00AE264D">
          <w:instrText>(2.79)</w:instrText>
        </w:r>
      </w:fldSimple>
      <w:r>
        <w:fldChar w:fldCharType="end"/>
      </w:r>
      <w:r>
        <w:t xml:space="preserve">. In the case where the dilatational energy is given by </w:t>
      </w:r>
      <w:r>
        <w:fldChar w:fldCharType="begin"/>
      </w:r>
      <w:r>
        <w:instrText xml:space="preserve"> GOTOBUTTON ZEqnNum844451  \* MERGEFORMAT </w:instrText>
      </w:r>
      <w:fldSimple w:instr=" REF ZEqnNum844451 \! \* MERGEFORMAT ">
        <w:r w:rsidR="00AE264D">
          <w:instrText>(2.82)</w:instrText>
        </w:r>
      </w:fldSimple>
      <w:r>
        <w:fldChar w:fldCharType="end"/>
      </w:r>
      <w:r w:rsidR="004D1047">
        <w:t>,</w:t>
      </w:r>
      <w:r>
        <w:t xml:space="preserve"> the pressure is</w:t>
      </w:r>
    </w:p>
    <w:p w14:paraId="0ED3B6BD" w14:textId="0694133F" w:rsidR="008C7882" w:rsidRDefault="008C7882" w:rsidP="008C7882">
      <w:pPr>
        <w:pStyle w:val="MTDisplayEquation"/>
      </w:pPr>
      <w:r>
        <w:tab/>
      </w:r>
      <w:r w:rsidR="00905817" w:rsidRPr="00905817">
        <w:rPr>
          <w:position w:val="-24"/>
        </w:rPr>
        <w:object w:dxaOrig="1060" w:dyaOrig="620" w14:anchorId="22FEB532">
          <v:shape id="_x0000_i1191" type="#_x0000_t75" style="width:51.95pt;height:31pt" o:ole="">
            <v:imagedata r:id="rId344" o:title=""/>
          </v:shape>
          <o:OLEObject Type="Embed" ProgID="Equation.DSMT4" ShapeID="_x0000_i1191" DrawAspect="Content" ObjectID="_1374350264" r:id="rId34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83</w:instrText>
        </w:r>
      </w:fldSimple>
      <w:r>
        <w:instrText>)</w:instrText>
      </w:r>
      <w:r>
        <w:fldChar w:fldCharType="end"/>
      </w:r>
    </w:p>
    <w:p w14:paraId="6B163C09" w14:textId="77777777" w:rsidR="008C7882" w:rsidRDefault="002147C8" w:rsidP="008C7882">
      <w:r>
        <w:t xml:space="preserve">Equation </w:t>
      </w:r>
      <w:r>
        <w:fldChar w:fldCharType="begin"/>
      </w:r>
      <w:r>
        <w:instrText xml:space="preserve"> GOTOBUTTON ZEqnNum918189  \* MERGEFORMAT </w:instrText>
      </w:r>
      <w:fldSimple w:instr=" REF ZEqnNum918189 \* Charformat \! \* MERGEFORMAT ">
        <w:r w:rsidR="00AE264D">
          <w:instrText>(2.80)</w:instrText>
        </w:r>
      </w:fldSimple>
      <w:r>
        <w:fldChar w:fldCharType="end"/>
      </w:r>
      <w:r>
        <w:t xml:space="preserve"> can be further developed by applying the chain rule to the first term</w:t>
      </w:r>
      <w:r w:rsidR="004D1047">
        <w:t>:</w:t>
      </w:r>
    </w:p>
    <w:p w14:paraId="4F0A1B22" w14:textId="4BC09503" w:rsidR="00EE136A" w:rsidRDefault="00EE136A" w:rsidP="008F4203">
      <w:pPr>
        <w:pStyle w:val="MTDisplayEquation"/>
      </w:pPr>
      <w:r>
        <w:tab/>
      </w:r>
      <w:r w:rsidR="00905817" w:rsidRPr="00905817">
        <w:rPr>
          <w:position w:val="-10"/>
        </w:rPr>
        <w:object w:dxaOrig="2299" w:dyaOrig="380" w14:anchorId="6AE5B154">
          <v:shape id="_x0000_i1192" type="#_x0000_t75" style="width:114.85pt;height:19.15pt" o:ole="">
            <v:imagedata r:id="rId346" o:title=""/>
          </v:shape>
          <o:OLEObject Type="Embed" ProgID="Equation.DSMT4" ShapeID="_x0000_i1192" DrawAspect="Content" ObjectID="_1374350265" r:id="rId347"/>
        </w:object>
      </w:r>
      <w:r w:rsidR="004D1047">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84</w:instrText>
        </w:r>
      </w:fldSimple>
      <w:r>
        <w:instrText>)</w:instrText>
      </w:r>
      <w:r>
        <w:fldChar w:fldCharType="end"/>
      </w:r>
    </w:p>
    <w:p w14:paraId="51BFB68D" w14:textId="618834C1" w:rsidR="002147C8" w:rsidRDefault="002147C8" w:rsidP="002147C8">
      <w:r>
        <w:t xml:space="preserve">where the </w:t>
      </w:r>
      <w:commentRangeStart w:id="801"/>
      <w:r>
        <w:rPr>
          <w:i/>
        </w:rPr>
        <w:t xml:space="preserve">fictitious second Piola-Kirchoff </w:t>
      </w:r>
      <w:commentRangeEnd w:id="801"/>
      <w:r w:rsidR="00FC5099">
        <w:rPr>
          <w:rStyle w:val="CommentReference"/>
        </w:rPr>
        <w:commentReference w:id="801"/>
      </w:r>
      <w:r>
        <w:t>tensor</w:t>
      </w:r>
      <w:r w:rsidR="006F36D2">
        <w:t xml:space="preserve"> </w:t>
      </w:r>
      <w:r w:rsidR="00A56950">
        <w:fldChar w:fldCharType="begin"/>
      </w:r>
      <w:r w:rsidR="00A56950">
        <w:instrText xml:space="preserve"> ADDIN EN.CITE &lt;EndNote&gt;&lt;Cite&gt;&lt;Author&gt;Holzapfel&lt;/Author&gt;&lt;Year&gt;2000&lt;/Year&gt;&lt;RecNum&gt;69&lt;/RecNum&gt;&lt;DisplayText&gt;[4]&lt;/DisplayText&gt;&lt;record&gt;&lt;rec-number&gt;69&lt;/rec-number&gt;&lt;foreign-keys&gt;&lt;key app="EN" db-id="xxf0rdw27fzf0ie5dv9xdazn9pr5svpwws09"&gt;69&lt;/key&gt;&lt;/foreign-keys&gt;&lt;ref-type name="Book"&gt;6&lt;/ref-type&gt;&lt;contributors&gt;&lt;authors&gt;&lt;author&gt;Holzapfel, Gerhard A.&lt;/author&gt;&lt;/authors&gt;&lt;/contributors&gt;&lt;titles&gt;&lt;title&gt;Nonlinear solid mechanics : a continuum approach for engineering&lt;/title&gt;&lt;/titles&gt;&lt;pages&gt;xiv, 455 p.&lt;/pages&gt;&lt;keywords&gt;&lt;keyword&gt;Continuum mechanics.&lt;/keyword&gt;&lt;/keywords&gt;&lt;dates&gt;&lt;year&gt;2000&lt;/year&gt;&lt;/dates&gt;&lt;pub-location&gt;Chichester ; New York&lt;/pub-location&gt;&lt;publisher&gt;Wiley&lt;/publisher&gt;&lt;isbn&gt;047182304X (acid-free paper)&amp;#xD;0471823198 (acid-free paper)&lt;/isbn&gt;&lt;accession-num&gt;11922034&lt;/accession-num&gt;&lt;call-num&gt;Jefferson or Adams Building Reading Rooms QA808.2; .H655 2000&amp;#xD;Jefferson or Adams Building Reading Rooms - STORED OFFSITE QA808.2; .H655 2000&lt;/call-num&gt;&lt;urls&gt;&lt;related-urls&gt;&lt;url&gt;http://www.loc.gov/catdir/description/wiley035/00027315.html&lt;/url&gt;&lt;url&gt;http://www.loc.gov/catdir/toc/onix06/00027315.html&lt;/url&gt;&lt;/related-urls&gt;&lt;/urls&gt;&lt;/record&gt;&lt;/Cite&gt;&lt;/EndNote&gt;</w:instrText>
      </w:r>
      <w:r w:rsidR="00A56950">
        <w:fldChar w:fldCharType="separate"/>
      </w:r>
      <w:r w:rsidR="00A56950">
        <w:rPr>
          <w:noProof/>
        </w:rPr>
        <w:t>[</w:t>
      </w:r>
      <w:r w:rsidR="005F21BF">
        <w:fldChar w:fldCharType="begin"/>
      </w:r>
      <w:r w:rsidR="005F21BF">
        <w:instrText xml:space="preserve"> HYPERLINK \l "_ENREF_4" \o "Holzapfel, 2000 #69" </w:instrText>
      </w:r>
      <w:ins w:id="802" w:author="Gerard" w:date="2015-08-07T21:36:00Z"/>
      <w:r w:rsidR="005F21BF">
        <w:fldChar w:fldCharType="separate"/>
      </w:r>
      <w:r w:rsidR="00214E15">
        <w:rPr>
          <w:noProof/>
        </w:rPr>
        <w:t>4</w:t>
      </w:r>
      <w:r w:rsidR="005F21BF">
        <w:rPr>
          <w:noProof/>
        </w:rPr>
        <w:fldChar w:fldCharType="end"/>
      </w:r>
      <w:r w:rsidR="00A56950">
        <w:rPr>
          <w:noProof/>
        </w:rPr>
        <w:t>]</w:t>
      </w:r>
      <w:r w:rsidR="00A56950">
        <w:fldChar w:fldCharType="end"/>
      </w:r>
      <w:r>
        <w:t xml:space="preserve"> is defined by,</w:t>
      </w:r>
    </w:p>
    <w:p w14:paraId="42CB18D6" w14:textId="1A6A9105" w:rsidR="00EE136A" w:rsidRDefault="00EE136A" w:rsidP="008F4203">
      <w:pPr>
        <w:pStyle w:val="MTDisplayEquation"/>
      </w:pPr>
      <w:r>
        <w:tab/>
      </w:r>
      <w:r w:rsidR="00905817" w:rsidRPr="00905817">
        <w:rPr>
          <w:position w:val="-24"/>
        </w:rPr>
        <w:object w:dxaOrig="940" w:dyaOrig="660" w14:anchorId="62A7CB9A">
          <v:shape id="_x0000_i1193" type="#_x0000_t75" style="width:47.4pt;height:32.8pt" o:ole="">
            <v:imagedata r:id="rId349" o:title=""/>
          </v:shape>
          <o:OLEObject Type="Embed" ProgID="Equation.DSMT4" ShapeID="_x0000_i1193" DrawAspect="Content" ObjectID="_1374350266" r:id="rId350"/>
        </w:object>
      </w:r>
      <w:r w:rsidR="00FC5099">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85</w:instrText>
        </w:r>
      </w:fldSimple>
      <w:r>
        <w:instrText>)</w:instrText>
      </w:r>
      <w:r>
        <w:fldChar w:fldCharType="end"/>
      </w:r>
    </w:p>
    <w:p w14:paraId="0484ACE0" w14:textId="77777777" w:rsidR="00056F8B" w:rsidRDefault="00056F8B" w:rsidP="00056F8B">
      <w:r>
        <w:t>and Dev is the deviator operator in the reference frame:</w:t>
      </w:r>
    </w:p>
    <w:p w14:paraId="70E8CCC3" w14:textId="12ED181D" w:rsidR="00EE136A" w:rsidRDefault="00EE136A" w:rsidP="008F4203">
      <w:pPr>
        <w:pStyle w:val="MTDisplayEquation"/>
      </w:pPr>
      <w:r>
        <w:tab/>
      </w:r>
      <w:r w:rsidR="00905817" w:rsidRPr="00905817">
        <w:rPr>
          <w:position w:val="-24"/>
        </w:rPr>
        <w:object w:dxaOrig="2799" w:dyaOrig="620" w14:anchorId="30D42C99">
          <v:shape id="_x0000_i1194" type="#_x0000_t75" style="width:140.35pt;height:31pt" o:ole="">
            <v:imagedata r:id="rId351" o:title=""/>
          </v:shape>
          <o:OLEObject Type="Embed" ProgID="Equation.DSMT4" ShapeID="_x0000_i1194" DrawAspect="Content" ObjectID="_1374350267" r:id="rId352"/>
        </w:object>
      </w:r>
      <w:r w:rsidR="00FC5099">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86</w:instrText>
        </w:r>
      </w:fldSimple>
      <w:r>
        <w:instrText>)</w:instrText>
      </w:r>
      <w:r>
        <w:fldChar w:fldCharType="end"/>
      </w:r>
    </w:p>
    <w:p w14:paraId="2E04484E" w14:textId="77777777" w:rsidR="00056F8B" w:rsidRDefault="00056F8B" w:rsidP="00056F8B">
      <w:r>
        <w:t xml:space="preserve">The Cauchy stress can then be obtained from equation </w:t>
      </w:r>
      <w:r w:rsidR="00A30D09">
        <w:fldChar w:fldCharType="begin"/>
      </w:r>
      <w:r w:rsidR="00A30D09">
        <w:instrText xml:space="preserve"> GOTOBUTTON ZEqnNum356111  \* MERGEFORMAT </w:instrText>
      </w:r>
      <w:fldSimple w:instr=" REF ZEqnNum356111 \* Charformat \! \* MERGEFORMAT ">
        <w:r w:rsidR="00AE264D">
          <w:instrText>(2.52)</w:instrText>
        </w:r>
      </w:fldSimple>
      <w:r w:rsidR="00A30D09">
        <w:fldChar w:fldCharType="end"/>
      </w:r>
      <w:r w:rsidR="00A30D09">
        <w:rPr>
          <w:vertAlign w:val="subscript"/>
        </w:rPr>
        <w:t>3</w:t>
      </w:r>
      <w:r w:rsidR="00FC5099">
        <w:t>:</w:t>
      </w:r>
    </w:p>
    <w:p w14:paraId="7556AEBA" w14:textId="5124C7F3" w:rsidR="00A30D09" w:rsidRDefault="00EE136A" w:rsidP="008F4203">
      <w:pPr>
        <w:pStyle w:val="MTDisplayEquation"/>
      </w:pPr>
      <w:r>
        <w:tab/>
      </w:r>
      <w:r w:rsidR="00905817" w:rsidRPr="00905817">
        <w:rPr>
          <w:position w:val="-10"/>
        </w:rPr>
        <w:object w:dxaOrig="1460" w:dyaOrig="380" w14:anchorId="4EF988A8">
          <v:shape id="_x0000_i1195" type="#_x0000_t75" style="width:72.9pt;height:19.15pt" o:ole="">
            <v:imagedata r:id="rId353" o:title=""/>
          </v:shape>
          <o:OLEObject Type="Embed" ProgID="Equation.DSMT4" ShapeID="_x0000_i1195" DrawAspect="Content" ObjectID="_1374350268" r:id="rId354"/>
        </w:object>
      </w:r>
      <w:r w:rsidR="00FC5099">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87</w:instrText>
        </w:r>
      </w:fldSimple>
      <w:r>
        <w:instrText>)</w:instrText>
      </w:r>
      <w:r>
        <w:fldChar w:fldCharType="end"/>
      </w:r>
    </w:p>
    <w:p w14:paraId="1979FFF9" w14:textId="77777777" w:rsidR="00C2754B" w:rsidRDefault="00C2754B" w:rsidP="00C2754B">
      <w:r>
        <w:t>where</w:t>
      </w:r>
    </w:p>
    <w:p w14:paraId="785DA43B" w14:textId="7F3CC666" w:rsidR="00C2754B" w:rsidRPr="00C2754B" w:rsidRDefault="00C2754B" w:rsidP="00C2754B">
      <w:pPr>
        <w:pStyle w:val="MTDisplayEquation"/>
      </w:pPr>
      <w:r>
        <w:tab/>
      </w:r>
      <w:r w:rsidR="00905817" w:rsidRPr="00905817">
        <w:rPr>
          <w:position w:val="-24"/>
        </w:rPr>
        <w:object w:dxaOrig="1500" w:dyaOrig="660" w14:anchorId="51100A8F">
          <v:shape id="_x0000_i1196" type="#_x0000_t75" style="width:76.55pt;height:32.8pt" o:ole="">
            <v:imagedata r:id="rId355" o:title=""/>
          </v:shape>
          <o:OLEObject Type="Embed" ProgID="Equation.DSMT4" ShapeID="_x0000_i1196" DrawAspect="Content" ObjectID="_1374350269" r:id="rId356"/>
        </w:object>
      </w:r>
      <w:r w:rsidR="004B1907">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88</w:instrText>
        </w:r>
      </w:fldSimple>
      <w:r>
        <w:instrText>)</w:instrText>
      </w:r>
      <w:r>
        <w:fldChar w:fldCharType="end"/>
      </w:r>
    </w:p>
    <w:p w14:paraId="3B727527" w14:textId="77777777" w:rsidR="008C7882" w:rsidRPr="00272B4D" w:rsidRDefault="008C7882" w:rsidP="008C7882">
      <w:pPr>
        <w:pStyle w:val="Heading3"/>
      </w:pPr>
      <w:bookmarkStart w:id="803" w:name="_Toc300602708"/>
      <w:r>
        <w:t>Transversely Isotropic Hyperelasticity</w:t>
      </w:r>
      <w:bookmarkEnd w:id="803"/>
    </w:p>
    <w:p w14:paraId="31052D9D" w14:textId="7FF8FBE9" w:rsidR="008C7882" w:rsidRDefault="008C7882" w:rsidP="008C7882">
      <w:r>
        <w:t xml:space="preserve">Transverse isotropy can be introduced by adding a vector field representing the material preferred direction explicitly into the strain energy </w:t>
      </w:r>
      <w:r>
        <w:fldChar w:fldCharType="begin"/>
      </w:r>
      <w:r w:rsidR="001763A3">
        <w:instrText xml:space="preserve"> ADDIN EN.CITE &lt;EndNote&gt;&lt;Cite&gt;&lt;Author&gt;Weiss&lt;/Author&gt;&lt;Year&gt;1996&lt;/Year&gt;&lt;RecNum&gt;14&lt;/RecNum&gt;&lt;DisplayText&gt;[5]&lt;/DisplayText&gt;&lt;record&gt;&lt;rec-number&gt;14&lt;/rec-number&gt;&lt;foreign-keys&gt;&lt;key app="EN" db-id="fwxrfwzd5wwavcepe9epdeevxdsd2fftswrx"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fldChar w:fldCharType="separate"/>
      </w:r>
      <w:r w:rsidR="00A56950">
        <w:rPr>
          <w:noProof/>
        </w:rPr>
        <w:t>[</w:t>
      </w:r>
      <w:r w:rsidR="005F21BF">
        <w:fldChar w:fldCharType="begin"/>
      </w:r>
      <w:r w:rsidR="005F21BF">
        <w:instrText xml:space="preserve"> HYPERLINK \l "_ENREF_5" \o "Weiss, 1996 #14" </w:instrText>
      </w:r>
      <w:ins w:id="804" w:author="Gerard" w:date="2015-08-07T21:36:00Z"/>
      <w:r w:rsidR="005F21BF">
        <w:fldChar w:fldCharType="separate"/>
      </w:r>
      <w:r w:rsidR="00214E15">
        <w:rPr>
          <w:noProof/>
        </w:rPr>
        <w:t>5</w:t>
      </w:r>
      <w:r w:rsidR="005F21BF">
        <w:rPr>
          <w:noProof/>
        </w:rPr>
        <w:fldChar w:fldCharType="end"/>
      </w:r>
      <w:r w:rsidR="00A56950">
        <w:rPr>
          <w:noProof/>
        </w:rPr>
        <w:t>]</w:t>
      </w:r>
      <w:r>
        <w:fldChar w:fldCharType="end"/>
      </w:r>
      <w:r>
        <w:t xml:space="preserve">. We require that the strain energy depends on a unit vector field </w:t>
      </w:r>
      <w:r w:rsidR="00905817" w:rsidRPr="00905817">
        <w:rPr>
          <w:position w:val="-4"/>
        </w:rPr>
        <w:object w:dxaOrig="260" w:dyaOrig="260" w14:anchorId="6A40C850">
          <v:shape id="_x0000_i1197" type="#_x0000_t75" style="width:12.75pt;height:12.75pt" o:ole="">
            <v:imagedata r:id="rId357" o:title=""/>
          </v:shape>
          <o:OLEObject Type="Embed" ProgID="Equation.DSMT4" ShapeID="_x0000_i1197" DrawAspect="Content" ObjectID="_1374350270" r:id="rId358"/>
        </w:object>
      </w:r>
      <w:r>
        <w:t xml:space="preserve">, which describes the local fiber direction in the undeformed configuration. When the material undergoes deformation, the vector </w:t>
      </w:r>
      <w:r w:rsidR="00905817" w:rsidRPr="00905817">
        <w:rPr>
          <w:position w:val="-14"/>
        </w:rPr>
        <w:object w:dxaOrig="660" w:dyaOrig="400" w14:anchorId="71AE870C">
          <v:shape id="_x0000_i1198" type="#_x0000_t75" style="width:32.8pt;height:20.05pt" o:ole="">
            <v:imagedata r:id="rId359" o:title=""/>
          </v:shape>
          <o:OLEObject Type="Embed" ProgID="Equation.DSMT4" ShapeID="_x0000_i1198" DrawAspect="Content" ObjectID="_1374350271" r:id="rId360"/>
        </w:object>
      </w:r>
      <w:r>
        <w:t xml:space="preserve"> may be described by a unit vector field </w:t>
      </w:r>
      <w:r w:rsidR="00905817" w:rsidRPr="00905817">
        <w:rPr>
          <w:position w:val="-16"/>
        </w:rPr>
        <w:object w:dxaOrig="940" w:dyaOrig="440" w14:anchorId="68775AAC">
          <v:shape id="_x0000_i1199" type="#_x0000_t75" style="width:47.4pt;height:21.85pt" o:ole="">
            <v:imagedata r:id="rId361" o:title=""/>
          </v:shape>
          <o:OLEObject Type="Embed" ProgID="Equation.DSMT4" ShapeID="_x0000_i1199" DrawAspect="Content" ObjectID="_1374350272" r:id="rId362"/>
        </w:object>
      </w:r>
      <w:r>
        <w:t xml:space="preserve">. In general, the fibers will also undergo length change. The fiber </w:t>
      </w:r>
      <w:r>
        <w:lastRenderedPageBreak/>
        <w:t xml:space="preserve">stretch, </w:t>
      </w:r>
      <w:r w:rsidR="00905817" w:rsidRPr="00905817">
        <w:rPr>
          <w:position w:val="-6"/>
        </w:rPr>
        <w:object w:dxaOrig="220" w:dyaOrig="279" w14:anchorId="36DD6F16">
          <v:shape id="_x0000_i1200" type="#_x0000_t75" style="width:10.95pt;height:14.6pt" o:ole="">
            <v:imagedata r:id="rId363" o:title=""/>
          </v:shape>
          <o:OLEObject Type="Embed" ProgID="Equation.DSMT4" ShapeID="_x0000_i1200" DrawAspect="Content" ObjectID="_1374350273" r:id="rId364"/>
        </w:object>
      </w:r>
      <w:r>
        <w:t>, can be determined in terms of the deformation gradient and the fiber direction in the undeformed configuration,</w:t>
      </w:r>
    </w:p>
    <w:p w14:paraId="2EB3AEB6" w14:textId="209A4D0B" w:rsidR="008C7882" w:rsidRDefault="008C7882" w:rsidP="008C7882">
      <w:pPr>
        <w:pStyle w:val="MTDisplayEquation"/>
      </w:pPr>
      <w:r>
        <w:tab/>
      </w:r>
      <w:r w:rsidR="00905817" w:rsidRPr="00905817">
        <w:rPr>
          <w:position w:val="-6"/>
        </w:rPr>
        <w:object w:dxaOrig="1020" w:dyaOrig="279" w14:anchorId="461A2873">
          <v:shape id="_x0000_i1201" type="#_x0000_t75" style="width:51.95pt;height:14.6pt" o:ole="">
            <v:imagedata r:id="rId365" o:title=""/>
          </v:shape>
          <o:OLEObject Type="Embed" ProgID="Equation.DSMT4" ShapeID="_x0000_i1201" DrawAspect="Content" ObjectID="_1374350274" r:id="rId36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89</w:instrText>
        </w:r>
      </w:fldSimple>
      <w:r>
        <w:instrText>)</w:instrText>
      </w:r>
      <w:r>
        <w:fldChar w:fldCharType="end"/>
      </w:r>
    </w:p>
    <w:p w14:paraId="3E424B51" w14:textId="1AA05E48" w:rsidR="008C7882" w:rsidRDefault="008C7882" w:rsidP="008C7882">
      <w:r>
        <w:t>Also, since</w:t>
      </w:r>
      <w:r w:rsidR="00C2754B">
        <w:t xml:space="preserve"> </w:t>
      </w:r>
      <w:r w:rsidR="00905817" w:rsidRPr="00905817">
        <w:rPr>
          <w:position w:val="-6"/>
        </w:rPr>
        <w:object w:dxaOrig="200" w:dyaOrig="220" w14:anchorId="3A482149">
          <v:shape id="_x0000_i1202" type="#_x0000_t75" style="width:10.05pt;height:10.95pt" o:ole="">
            <v:imagedata r:id="rId367" o:title=""/>
          </v:shape>
          <o:OLEObject Type="Embed" ProgID="Equation.DSMT4" ShapeID="_x0000_i1202" DrawAspect="Content" ObjectID="_1374350275" r:id="rId368"/>
        </w:object>
      </w:r>
      <w:r w:rsidRPr="00C2754B">
        <w:t xml:space="preserve"> </w:t>
      </w:r>
      <w:r>
        <w:t>is a unit vector,</w:t>
      </w:r>
    </w:p>
    <w:p w14:paraId="10503C0B" w14:textId="1C97E545" w:rsidR="008C7882" w:rsidRDefault="008C7882" w:rsidP="008C7882">
      <w:pPr>
        <w:pStyle w:val="MTDisplayEquation"/>
      </w:pPr>
      <w:r>
        <w:tab/>
      </w:r>
      <w:r w:rsidR="00905817" w:rsidRPr="00905817">
        <w:rPr>
          <w:position w:val="-6"/>
        </w:rPr>
        <w:object w:dxaOrig="1320" w:dyaOrig="320" w14:anchorId="33DBBE46">
          <v:shape id="_x0000_i1203" type="#_x0000_t75" style="width:65.6pt;height:15.5pt" o:ole="">
            <v:imagedata r:id="rId369" o:title=""/>
          </v:shape>
          <o:OLEObject Type="Embed" ProgID="Equation.DSMT4" ShapeID="_x0000_i1203" DrawAspect="Content" ObjectID="_1374350276" r:id="rId37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90</w:instrText>
        </w:r>
      </w:fldSimple>
      <w:r>
        <w:instrText>)</w:instrText>
      </w:r>
      <w:r>
        <w:fldChar w:fldCharType="end"/>
      </w:r>
    </w:p>
    <w:p w14:paraId="711C2EC3" w14:textId="2C4EC738" w:rsidR="008C7882" w:rsidRDefault="008C7882" w:rsidP="008C7882">
      <w:r>
        <w:t xml:space="preserve">The strain energy function for a transversely isotropic material, </w:t>
      </w:r>
      <w:r w:rsidR="00905817" w:rsidRPr="00905817">
        <w:rPr>
          <w:position w:val="-14"/>
        </w:rPr>
        <w:object w:dxaOrig="1200" w:dyaOrig="400" w14:anchorId="3E01B803">
          <v:shape id="_x0000_i1204" type="#_x0000_t75" style="width:60.15pt;height:20.05pt" o:ole="">
            <v:imagedata r:id="rId371" o:title=""/>
          </v:shape>
          <o:OLEObject Type="Embed" ProgID="Equation.DSMT4" ShapeID="_x0000_i1204" DrawAspect="Content" ObjectID="_1374350277" r:id="rId372"/>
        </w:object>
      </w:r>
      <w:r>
        <w:t xml:space="preserve"> is an isotropic function of</w:t>
      </w:r>
      <w:r w:rsidR="00C2754B" w:rsidRPr="00C2754B">
        <w:t xml:space="preserve"> </w:t>
      </w:r>
      <w:r w:rsidR="00905817" w:rsidRPr="00905817">
        <w:rPr>
          <w:position w:val="-6"/>
        </w:rPr>
        <w:object w:dxaOrig="240" w:dyaOrig="279" w14:anchorId="04D9A7C0">
          <v:shape id="_x0000_i1205" type="#_x0000_t75" style="width:11.85pt;height:14.6pt" o:ole="">
            <v:imagedata r:id="rId373" o:title=""/>
          </v:shape>
          <o:OLEObject Type="Embed" ProgID="Equation.DSMT4" ShapeID="_x0000_i1205" DrawAspect="Content" ObjectID="_1374350278" r:id="rId374"/>
        </w:object>
      </w:r>
      <w:r w:rsidRPr="00C2754B">
        <w:t xml:space="preserve"> </w:t>
      </w:r>
      <w:r>
        <w:t xml:space="preserve">and </w:t>
      </w:r>
      <w:r w:rsidR="00905817" w:rsidRPr="00905817">
        <w:rPr>
          <w:position w:val="-6"/>
        </w:rPr>
        <w:object w:dxaOrig="700" w:dyaOrig="279" w14:anchorId="24101A66">
          <v:shape id="_x0000_i1206" type="#_x0000_t75" style="width:34.65pt;height:14.6pt" o:ole="">
            <v:imagedata r:id="rId375" o:title=""/>
          </v:shape>
          <o:OLEObject Type="Embed" ProgID="Equation.DSMT4" ShapeID="_x0000_i1206" DrawAspect="Content" ObjectID="_1374350279" r:id="rId376"/>
        </w:object>
      </w:r>
      <w:r>
        <w:t xml:space="preserve">. It can be shown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r w:rsidR="005F21BF">
        <w:fldChar w:fldCharType="begin"/>
      </w:r>
      <w:r w:rsidR="005F21BF">
        <w:instrText xml:space="preserve"> HYPERLINK \l "_ENREF_3" \o "Spencer, 1984 #22" </w:instrText>
      </w:r>
      <w:ins w:id="805" w:author="Gerard" w:date="2015-08-07T21:36:00Z"/>
      <w:r w:rsidR="005F21BF">
        <w:fldChar w:fldCharType="separate"/>
      </w:r>
      <w:r w:rsidR="00214E15">
        <w:rPr>
          <w:noProof/>
        </w:rPr>
        <w:t>3</w:t>
      </w:r>
      <w:r w:rsidR="005F21BF">
        <w:rPr>
          <w:noProof/>
        </w:rPr>
        <w:fldChar w:fldCharType="end"/>
      </w:r>
      <w:r w:rsidR="00A56950">
        <w:rPr>
          <w:noProof/>
        </w:rPr>
        <w:t>]</w:t>
      </w:r>
      <w:r>
        <w:fldChar w:fldCharType="end"/>
      </w:r>
      <w:r>
        <w:t xml:space="preserve"> that the following set of invariants are sufficient to describe the material fully:</w:t>
      </w:r>
    </w:p>
    <w:p w14:paraId="613AD497" w14:textId="2EBD321E" w:rsidR="008C7882" w:rsidRDefault="008C7882" w:rsidP="008C7882">
      <w:pPr>
        <w:pStyle w:val="MTDisplayEquation"/>
      </w:pPr>
      <w:r>
        <w:tab/>
      </w:r>
      <w:r w:rsidR="00905817" w:rsidRPr="00905817">
        <w:rPr>
          <w:position w:val="-58"/>
        </w:rPr>
        <w:object w:dxaOrig="5060" w:dyaOrig="620" w14:anchorId="36254168">
          <v:shape id="_x0000_i1207" type="#_x0000_t75" style="width:252.45pt;height:31pt" o:ole="">
            <v:imagedata r:id="rId377" o:title=""/>
          </v:shape>
          <o:OLEObject Type="Embed" ProgID="Equation.DSMT4" ShapeID="_x0000_i1207" DrawAspect="Content" ObjectID="_1374350280" r:id="rId378"/>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91</w:instrText>
        </w:r>
      </w:fldSimple>
      <w:r>
        <w:instrText>)</w:instrText>
      </w:r>
      <w:r>
        <w:fldChar w:fldCharType="end"/>
      </w:r>
    </w:p>
    <w:p w14:paraId="28FA9879" w14:textId="057824A3" w:rsidR="008C7882" w:rsidRDefault="008C7882" w:rsidP="008C7882">
      <w:pPr>
        <w:pStyle w:val="MTDisplayEquation"/>
      </w:pPr>
      <w:r>
        <w:tab/>
      </w:r>
      <w:r w:rsidR="00905817" w:rsidRPr="00905817">
        <w:rPr>
          <w:position w:val="-32"/>
        </w:rPr>
        <w:object w:dxaOrig="2940" w:dyaOrig="360" w14:anchorId="1834A6C7">
          <v:shape id="_x0000_i1208" type="#_x0000_t75" style="width:146.75pt;height:19.15pt" o:ole="">
            <v:imagedata r:id="rId379" o:title=""/>
          </v:shape>
          <o:OLEObject Type="Embed" ProgID="Equation.DSMT4" ShapeID="_x0000_i1208" DrawAspect="Content" ObjectID="_1374350281" r:id="rId380"/>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92</w:instrText>
        </w:r>
      </w:fldSimple>
      <w:r>
        <w:instrText>)</w:instrText>
      </w:r>
      <w:r>
        <w:fldChar w:fldCharType="end"/>
      </w:r>
    </w:p>
    <w:p w14:paraId="30B817D9" w14:textId="77777777" w:rsidR="008C7882" w:rsidRDefault="008C7882" w:rsidP="008C7882">
      <w:r>
        <w:t>The strain energy function can be written in terms of these invariants such that</w:t>
      </w:r>
    </w:p>
    <w:p w14:paraId="2177BB06" w14:textId="26661713" w:rsidR="008C7882" w:rsidRDefault="008C7882" w:rsidP="008C7882">
      <w:pPr>
        <w:pStyle w:val="MTDisplayEquation"/>
      </w:pPr>
      <w:r>
        <w:tab/>
      </w:r>
      <w:r w:rsidR="00905817" w:rsidRPr="00905817">
        <w:rPr>
          <w:position w:val="-16"/>
        </w:rPr>
        <w:object w:dxaOrig="5679" w:dyaOrig="440" w14:anchorId="5042C159">
          <v:shape id="_x0000_i1209" type="#_x0000_t75" style="width:284.35pt;height:21.85pt" o:ole="">
            <v:imagedata r:id="rId381" o:title=""/>
          </v:shape>
          <o:OLEObject Type="Embed" ProgID="Equation.DSMT4" ShapeID="_x0000_i1209" DrawAspect="Content" ObjectID="_1374350282" r:id="rId38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93</w:instrText>
        </w:r>
      </w:fldSimple>
      <w:r>
        <w:instrText>)</w:instrText>
      </w:r>
      <w:r>
        <w:fldChar w:fldCharType="end"/>
      </w:r>
    </w:p>
    <w:p w14:paraId="094E8AD5" w14:textId="77777777" w:rsidR="008C7882" w:rsidRDefault="008C7882" w:rsidP="008C7882">
      <w:r>
        <w:t>The second Piola-Kirchhoff can now be obtained in the standard manner:</w:t>
      </w:r>
    </w:p>
    <w:p w14:paraId="2530C2F4" w14:textId="08A11858" w:rsidR="008C7882" w:rsidRDefault="008C7882" w:rsidP="008C7882">
      <w:pPr>
        <w:pStyle w:val="MTDisplayEquation"/>
      </w:pPr>
      <w:r>
        <w:tab/>
      </w:r>
      <w:r w:rsidR="00905817" w:rsidRPr="00905817">
        <w:rPr>
          <w:position w:val="-30"/>
        </w:rPr>
        <w:object w:dxaOrig="2320" w:dyaOrig="700" w14:anchorId="5A0D42B0">
          <v:shape id="_x0000_i1210" type="#_x0000_t75" style="width:115.75pt;height:34.65pt" o:ole="">
            <v:imagedata r:id="rId383" o:title=""/>
          </v:shape>
          <o:OLEObject Type="Embed" ProgID="Equation.DSMT4" ShapeID="_x0000_i1210" DrawAspect="Content" ObjectID="_1374350283" r:id="rId38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94</w:instrText>
        </w:r>
      </w:fldSimple>
      <w:r>
        <w:instrText>)</w:instrText>
      </w:r>
      <w:r>
        <w:fldChar w:fldCharType="end"/>
      </w:r>
    </w:p>
    <w:p w14:paraId="5AB3DF9C" w14:textId="77777777" w:rsidR="008C7882" w:rsidRDefault="008C7882" w:rsidP="008C7882">
      <w:r>
        <w:t xml:space="preserve">In the transversely isotropic constitutive models described in </w:t>
      </w:r>
      <w:r>
        <w:fldChar w:fldCharType="begin"/>
      </w:r>
      <w:r>
        <w:instrText xml:space="preserve"> REF _Ref172970092 \r \h </w:instrText>
      </w:r>
      <w:r>
        <w:fldChar w:fldCharType="separate"/>
      </w:r>
      <w:r w:rsidR="00AE264D">
        <w:t>Chapter 5</w:t>
      </w:r>
      <w:r>
        <w:fldChar w:fldCharType="end"/>
      </w:r>
      <w:r>
        <w:t xml:space="preserve"> it is further assumed that the strain energy function can be split into the following terms:</w:t>
      </w:r>
    </w:p>
    <w:p w14:paraId="41963CC3" w14:textId="7613362D" w:rsidR="008C7882" w:rsidRDefault="008C7882" w:rsidP="008C7882">
      <w:pPr>
        <w:pStyle w:val="MTDisplayEquation"/>
      </w:pPr>
      <w:r>
        <w:tab/>
      </w:r>
      <w:r w:rsidR="00905817" w:rsidRPr="00905817">
        <w:rPr>
          <w:position w:val="-14"/>
        </w:rPr>
        <w:object w:dxaOrig="4940" w:dyaOrig="400" w14:anchorId="7057316E">
          <v:shape id="_x0000_i1211" type="#_x0000_t75" style="width:246.1pt;height:20.05pt" o:ole="">
            <v:imagedata r:id="rId385" o:title=""/>
          </v:shape>
          <o:OLEObject Type="Embed" ProgID="Equation.DSMT4" ShapeID="_x0000_i1211" DrawAspect="Content" ObjectID="_1374350284" r:id="rId386"/>
        </w:object>
      </w:r>
      <w:r>
        <w:t>.</w:t>
      </w:r>
      <w:r>
        <w:tab/>
      </w:r>
      <w:r>
        <w:fldChar w:fldCharType="begin"/>
      </w:r>
      <w:r>
        <w:instrText xml:space="preserve"> MACROBUTTON MTPlaceRef \* MERGEFORMAT </w:instrText>
      </w:r>
      <w:fldSimple w:instr=" SEQ MTEqn \h \* MERGEFORMAT "/>
      <w:bookmarkStart w:id="806" w:name="ZEqnNum550449"/>
      <w:r>
        <w:instrText>(</w:instrText>
      </w:r>
      <w:fldSimple w:instr=" SEQ MTSec \c \* Arabic \* MERGEFORMAT ">
        <w:r w:rsidR="00AE264D">
          <w:rPr>
            <w:noProof/>
          </w:rPr>
          <w:instrText>2</w:instrText>
        </w:r>
      </w:fldSimple>
      <w:r>
        <w:instrText>.</w:instrText>
      </w:r>
      <w:fldSimple w:instr=" SEQ MTEqn \c \* Arabic \* MERGEFORMAT ">
        <w:r w:rsidR="00AE264D">
          <w:rPr>
            <w:noProof/>
          </w:rPr>
          <w:instrText>95</w:instrText>
        </w:r>
      </w:fldSimple>
      <w:r>
        <w:instrText>)</w:instrText>
      </w:r>
      <w:bookmarkEnd w:id="806"/>
      <w:r>
        <w:fldChar w:fldCharType="end"/>
      </w:r>
    </w:p>
    <w:p w14:paraId="3BA5DD8E" w14:textId="72FF9319" w:rsidR="008C7882" w:rsidRDefault="008C7882" w:rsidP="008C7882">
      <w:r>
        <w:t xml:space="preserve">The strain energy function </w:t>
      </w:r>
      <w:r w:rsidR="00905817" w:rsidRPr="00905817">
        <w:rPr>
          <w:position w:val="-12"/>
        </w:rPr>
        <w:object w:dxaOrig="340" w:dyaOrig="360" w14:anchorId="7570E89B">
          <v:shape id="_x0000_i1212" type="#_x0000_t75" style="width:17.3pt;height:19.15pt" o:ole="">
            <v:imagedata r:id="rId387" o:title=""/>
          </v:shape>
          <o:OLEObject Type="Embed" ProgID="Equation.DSMT4" ShapeID="_x0000_i1212" DrawAspect="Content" ObjectID="_1374350285" r:id="rId388"/>
        </w:object>
      </w:r>
      <w:r w:rsidR="00BE2FD1">
        <w:t xml:space="preserve"> </w:t>
      </w:r>
      <w:r>
        <w:t xml:space="preserve">represents the material response of the isotropic ground substance matrix, </w:t>
      </w:r>
      <w:r w:rsidR="00905817" w:rsidRPr="00905817">
        <w:rPr>
          <w:position w:val="-12"/>
        </w:rPr>
        <w:object w:dxaOrig="360" w:dyaOrig="360" w14:anchorId="7A5EDD53">
          <v:shape id="_x0000_i1213" type="#_x0000_t75" style="width:19.15pt;height:19.15pt" o:ole="">
            <v:imagedata r:id="rId389" o:title=""/>
          </v:shape>
          <o:OLEObject Type="Embed" ProgID="Equation.DSMT4" ShapeID="_x0000_i1213" DrawAspect="Content" ObjectID="_1374350286" r:id="rId390"/>
        </w:object>
      </w:r>
      <w:r w:rsidR="00BE2FD1">
        <w:t xml:space="preserve"> </w:t>
      </w:r>
      <w:r>
        <w:t xml:space="preserve">represents the contribution from the fiber family (e.g. collagen), and </w:t>
      </w:r>
      <w:r w:rsidR="00905817" w:rsidRPr="00905817">
        <w:rPr>
          <w:position w:val="-12"/>
        </w:rPr>
        <w:object w:dxaOrig="340" w:dyaOrig="360" w14:anchorId="0EEF22DF">
          <v:shape id="_x0000_i1214" type="#_x0000_t75" style="width:17.3pt;height:19.15pt" o:ole="">
            <v:imagedata r:id="rId391" o:title=""/>
          </v:shape>
          <o:OLEObject Type="Embed" ProgID="Equation.DSMT4" ShapeID="_x0000_i1214" DrawAspect="Content" ObjectID="_1374350287" r:id="rId392"/>
        </w:object>
      </w:r>
      <w:r w:rsidR="00BE2FD1">
        <w:t xml:space="preserve"> </w:t>
      </w:r>
      <w:r>
        <w:t xml:space="preserve">is the contribution from interactions between the fibers and matrix. The form </w:t>
      </w:r>
      <w:r>
        <w:fldChar w:fldCharType="begin"/>
      </w:r>
      <w:r>
        <w:instrText xml:space="preserve"> GOTOBUTTON ZEqnNum550449  \* MERGEFORMAT </w:instrText>
      </w:r>
      <w:fldSimple w:instr=" REF ZEqnNum550449 \! \* MERGEFORMAT ">
        <w:r w:rsidR="00AE264D">
          <w:instrText>(2.95)</w:instrText>
        </w:r>
      </w:fldSimple>
      <w:r>
        <w:fldChar w:fldCharType="end"/>
      </w:r>
      <w:r>
        <w:t xml:space="preserve"> generalizes many constitutive equations that have been successfully used in the past to describe biological soft tissues e.g. </w:t>
      </w:r>
      <w:r>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 </w:instrText>
      </w:r>
      <w:r w:rsidR="001763A3">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EN.CITE.DATA </w:instrText>
      </w:r>
      <w:r w:rsidR="001763A3">
        <w:fldChar w:fldCharType="end"/>
      </w:r>
      <w:r>
        <w:fldChar w:fldCharType="separate"/>
      </w:r>
      <w:r w:rsidR="00A56950">
        <w:rPr>
          <w:noProof/>
        </w:rPr>
        <w:t>[</w:t>
      </w:r>
      <w:r w:rsidR="005F21BF">
        <w:fldChar w:fldCharType="begin"/>
      </w:r>
      <w:r w:rsidR="005F21BF">
        <w:instrText xml:space="preserve"> HYPERLINK \l "_ENREF_6" \o "Horowitz, 1988 #27" </w:instrText>
      </w:r>
      <w:ins w:id="807" w:author="Gerard" w:date="2015-08-07T21:36:00Z"/>
      <w:r w:rsidR="005F21BF">
        <w:fldChar w:fldCharType="separate"/>
      </w:r>
      <w:r w:rsidR="00214E15">
        <w:rPr>
          <w:noProof/>
        </w:rPr>
        <w:t>6-8</w:t>
      </w:r>
      <w:r w:rsidR="005F21BF">
        <w:rPr>
          <w:noProof/>
        </w:rPr>
        <w:fldChar w:fldCharType="end"/>
      </w:r>
      <w:r w:rsidR="00A56950">
        <w:rPr>
          <w:noProof/>
        </w:rPr>
        <w:t>]</w:t>
      </w:r>
      <w:r>
        <w:fldChar w:fldCharType="end"/>
      </w:r>
      <w:r>
        <w:t xml:space="preserve">. While this relation represents a large simplification when compared to the general case, it also embodies almost all of the material behavior that one would expect from transversely isotropic, large deformation matrix-fiber composites. </w:t>
      </w:r>
    </w:p>
    <w:p w14:paraId="65316CD2" w14:textId="77777777" w:rsidR="00FB6012" w:rsidRPr="00244DE8" w:rsidRDefault="00FB6012" w:rsidP="008C7882">
      <w:r>
        <w:br w:type="page"/>
      </w:r>
    </w:p>
    <w:p w14:paraId="3428A522" w14:textId="77777777" w:rsidR="00FB6012" w:rsidRDefault="00FB6012" w:rsidP="00FB6012">
      <w:pPr>
        <w:pStyle w:val="Heading2"/>
      </w:pPr>
      <w:bookmarkStart w:id="808" w:name="_Toc176704828"/>
      <w:bookmarkStart w:id="809" w:name="_Ref189743783"/>
      <w:bookmarkStart w:id="810" w:name="_Toc300602709"/>
      <w:r>
        <w:lastRenderedPageBreak/>
        <w:t>Biphasic Material</w:t>
      </w:r>
      <w:bookmarkEnd w:id="808"/>
      <w:bookmarkEnd w:id="809"/>
      <w:bookmarkEnd w:id="810"/>
    </w:p>
    <w:p w14:paraId="1653D1F6" w14:textId="77777777" w:rsidR="00FB6012" w:rsidRDefault="00FB6012" w:rsidP="00FB6012">
      <w:r>
        <w:t>Biphasic materials may be used to model deformable porous media.  A biphasic material represents a mixture of a porous permeable solid and an interstitial fluid.  Each constituent is intrinsically incompressible, but the mixture may change volume as interstitial fluid is exchanged with the pore space of the solid.  Biphasic materials require the explicit modeling of fluid that permeates the solid. The biphasic material model is useful to simulate materials that show flow-dependent viscoelastic behavior resulting from the frictional interactions of the fluid and solid. Several biological materials such as cartilage can be described more accurately this way.</w:t>
      </w:r>
    </w:p>
    <w:p w14:paraId="28AA7E38" w14:textId="77777777" w:rsidR="00FB6012" w:rsidRDefault="00FB6012" w:rsidP="00FB6012">
      <w:pPr>
        <w:pStyle w:val="Heading3"/>
      </w:pPr>
      <w:bookmarkStart w:id="811" w:name="_Toc176704829"/>
      <w:bookmarkStart w:id="812" w:name="_Toc300602710"/>
      <w:r>
        <w:t>Governing Equations</w:t>
      </w:r>
      <w:bookmarkEnd w:id="811"/>
      <w:bookmarkEnd w:id="812"/>
    </w:p>
    <w:p w14:paraId="2FB8F87F" w14:textId="506B09A2" w:rsidR="00FB6012" w:rsidRPr="000037DA" w:rsidRDefault="00FB6012" w:rsidP="00FB6012">
      <w:r>
        <w:t xml:space="preserve">Consider a mixture consisting of a solid constituent and a fluid constituent.  Both constituents are considered to be intrinsically incompressible, but the mixture can change volume when fluid enters or leaves the porous solid matrix </w:t>
      </w:r>
      <w:r>
        <w:fldChar w:fldCharType="begin"/>
      </w:r>
      <w:r w:rsidR="001763A3">
        <w:instrText xml:space="preserve"> ADDIN EN.CITE &lt;EndNote&gt;&lt;Cite&gt;&lt;Author&gt;Bowen&lt;/Author&gt;&lt;Year&gt;1980&lt;/Year&gt;&lt;RecNum&gt;18&lt;/RecNum&gt;&lt;DisplayText&gt;[9, 10]&lt;/DisplayText&gt;&lt;record&gt;&lt;rec-number&gt;18&lt;/rec-number&gt;&lt;foreign-keys&gt;&lt;key app="EN" db-id="fwxrfwzd5wwavcepe9epdeevxdsd2fftswrx" timestamp="0"&gt;18&lt;/key&gt;&lt;/foreign-keys&gt;&lt;ref-type name="Journal Article"&gt;17&lt;/ref-type&gt;&lt;contributors&gt;&lt;authors&gt;&lt;author&gt;Bowen, Ray M.&lt;/author&gt;&lt;/authors&gt;&lt;/contributors&gt;&lt;titles&gt;&lt;title&gt;Incompressible porous media models by use of the theory of mixtures&lt;/title&gt;&lt;secondary-title&gt;Int J Eng Sci&lt;/secondary-title&gt;&lt;/titles&gt;&lt;pages&gt;1129-1148&lt;/pages&gt;&lt;volume&gt;18&lt;/volume&gt;&lt;number&gt;9&lt;/number&gt;&lt;keywords&gt;&lt;keyword&gt;POROUS MATERIALS POROUS MATERIALS&lt;/keyword&gt;&lt;/keywords&gt;&lt;dates&gt;&lt;year&gt;1980&lt;/year&gt;&lt;/dates&gt;&lt;label&gt;Bowen:1980&lt;/label&gt;&lt;urls&gt;&lt;/urls&gt;&lt;custom3&gt;article&lt;/custom3&gt;&lt;/record&gt;&lt;/Cite&gt;&lt;Cite&gt;&lt;Author&gt;Mow&lt;/Author&gt;&lt;Year&gt;1980&lt;/Year&gt;&lt;RecNum&gt;33&lt;/RecNum&gt;&lt;record&gt;&lt;rec-number&gt;33&lt;/rec-number&gt;&lt;foreign-keys&gt;&lt;key app="EN" db-id="fwxrfwzd5wwavcepe9epdeevxdsd2fftswrx" timestamp="0"&gt;33&lt;/key&gt;&lt;/foreign-keys&gt;&lt;ref-type name="Journal Article"&gt;17&lt;/ref-type&gt;&lt;contributors&gt;&lt;authors&gt;&lt;author&gt;Mow, V.C.&lt;/author&gt;&lt;author&gt;Kuei, S.C.&lt;/author&gt;&lt;author&gt;Lai, W.M.&lt;/author&gt;&lt;author&gt;Armstrong, C.G.&lt;/author&gt;&lt;/authors&gt;&lt;/contributors&gt;&lt;titles&gt;&lt;title&gt;Biphasic creep and stress relaxation of articular cartilage in compression: Theory and experiments&lt;/title&gt;&lt;secondary-title&gt;J. Biomech. Eng.&lt;/secondary-title&gt;&lt;/titles&gt;&lt;pages&gt;73-84&lt;/pages&gt;&lt;volume&gt;102&lt;/volume&gt;&lt;dates&gt;&lt;year&gt;1980&lt;/year&gt;&lt;/dates&gt;&lt;urls&gt;&lt;/urls&gt;&lt;/record&gt;&lt;/Cite&gt;&lt;/EndNote&gt;</w:instrText>
      </w:r>
      <w:r>
        <w:fldChar w:fldCharType="separate"/>
      </w:r>
      <w:r w:rsidR="00A56950">
        <w:rPr>
          <w:noProof/>
        </w:rPr>
        <w:t>[</w:t>
      </w:r>
      <w:r w:rsidR="005F21BF">
        <w:fldChar w:fldCharType="begin"/>
      </w:r>
      <w:r w:rsidR="005F21BF">
        <w:instrText xml:space="preserve"> HYPERLINK \l "_ENREF_9" \o "Bowen, 1980 #18" </w:instrText>
      </w:r>
      <w:ins w:id="813" w:author="Gerard" w:date="2015-08-07T21:36:00Z"/>
      <w:r w:rsidR="005F21BF">
        <w:fldChar w:fldCharType="separate"/>
      </w:r>
      <w:r w:rsidR="00214E15">
        <w:rPr>
          <w:noProof/>
        </w:rPr>
        <w:t>9</w:t>
      </w:r>
      <w:r w:rsidR="005F21BF">
        <w:rPr>
          <w:noProof/>
        </w:rPr>
        <w:fldChar w:fldCharType="end"/>
      </w:r>
      <w:r w:rsidR="00A56950">
        <w:rPr>
          <w:noProof/>
        </w:rPr>
        <w:t xml:space="preserve">, </w:t>
      </w:r>
      <w:r w:rsidR="005F21BF">
        <w:fldChar w:fldCharType="begin"/>
      </w:r>
      <w:r w:rsidR="005F21BF">
        <w:instrText xml:space="preserve"> HYPERLINK \l "_ENREF_10" \o "Mow, 1980 #33" </w:instrText>
      </w:r>
      <w:ins w:id="814" w:author="Gerard" w:date="2015-08-07T21:36:00Z"/>
      <w:r w:rsidR="005F21BF">
        <w:fldChar w:fldCharType="separate"/>
      </w:r>
      <w:r w:rsidR="00214E15">
        <w:rPr>
          <w:noProof/>
        </w:rPr>
        <w:t>10</w:t>
      </w:r>
      <w:r w:rsidR="005F21BF">
        <w:rPr>
          <w:noProof/>
        </w:rPr>
        <w:fldChar w:fldCharType="end"/>
      </w:r>
      <w:r w:rsidR="00A56950">
        <w:rPr>
          <w:noProof/>
        </w:rPr>
        <w:t>]</w:t>
      </w:r>
      <w:r>
        <w:fldChar w:fldCharType="end"/>
      </w:r>
      <w:r>
        <w:t xml:space="preserve">. </w:t>
      </w:r>
      <w:r w:rsidRPr="000037DA">
        <w:t xml:space="preserve">According to the kinematics of the continuum </w:t>
      </w:r>
      <w:r>
        <w:fldChar w:fldCharType="begin"/>
      </w:r>
      <w:r w:rsidR="001763A3">
        <w:instrText xml:space="preserve"> ADDIN EN.CITE &lt;EndNote&gt;&lt;Cite&gt;&lt;Author&gt;Truesdell&lt;/Author&gt;&lt;Year&gt;1960&lt;/Year&gt;&lt;RecNum&gt;49&lt;/RecNum&gt;&lt;DisplayText&gt;[11]&lt;/DisplayText&gt;&lt;record&gt;&lt;rec-number&gt;49&lt;/rec-number&gt;&lt;foreign-keys&gt;&lt;key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EndNote&gt;</w:instrText>
      </w:r>
      <w:r>
        <w:fldChar w:fldCharType="separate"/>
      </w:r>
      <w:r w:rsidR="00A56950">
        <w:rPr>
          <w:noProof/>
        </w:rPr>
        <w:t>[</w:t>
      </w:r>
      <w:r w:rsidR="005F21BF">
        <w:fldChar w:fldCharType="begin"/>
      </w:r>
      <w:r w:rsidR="005F21BF">
        <w:instrText xml:space="preserve"> HYPERLINK \l "_ENREF_11" \o "Truesdell, 1960 #49" </w:instrText>
      </w:r>
      <w:ins w:id="815" w:author="Gerard" w:date="2015-08-07T21:36:00Z"/>
      <w:r w:rsidR="005F21BF">
        <w:fldChar w:fldCharType="separate"/>
      </w:r>
      <w:r w:rsidR="00214E15">
        <w:rPr>
          <w:noProof/>
        </w:rPr>
        <w:t>11</w:t>
      </w:r>
      <w:r w:rsidR="005F21BF">
        <w:rPr>
          <w:noProof/>
        </w:rPr>
        <w:fldChar w:fldCharType="end"/>
      </w:r>
      <w:r w:rsidR="00A56950">
        <w:rPr>
          <w:noProof/>
        </w:rPr>
        <w:t>]</w:t>
      </w:r>
      <w:r>
        <w:fldChar w:fldCharType="end"/>
      </w:r>
      <w:r w:rsidRPr="000037DA">
        <w:t xml:space="preserve">, each constituent </w:t>
      </w:r>
      <w:r w:rsidR="00905817" w:rsidRPr="00905817">
        <w:rPr>
          <w:position w:val="-6"/>
        </w:rPr>
        <w:object w:dxaOrig="240" w:dyaOrig="220" w14:anchorId="0BCB64D9">
          <v:shape id="_x0000_i1215" type="#_x0000_t75" style="width:11.85pt;height:10.95pt" o:ole="">
            <v:imagedata r:id="rId393" o:title=""/>
          </v:shape>
          <o:OLEObject Type="Embed" ProgID="Equation.DSMT4" ShapeID="_x0000_i1215" DrawAspect="Content" ObjectID="_1374350288" r:id="rId394"/>
        </w:object>
      </w:r>
      <w:r w:rsidRPr="000037DA">
        <w:t xml:space="preserve"> of a mixture (</w:t>
      </w:r>
      <w:r w:rsidR="00905817" w:rsidRPr="00905817">
        <w:rPr>
          <w:position w:val="-6"/>
        </w:rPr>
        <w:object w:dxaOrig="580" w:dyaOrig="220" w14:anchorId="1C3D006A">
          <v:shape id="_x0000_i1216" type="#_x0000_t75" style="width:29.15pt;height:10.95pt" o:ole="">
            <v:imagedata r:id="rId395" o:title=""/>
          </v:shape>
          <o:OLEObject Type="Embed" ProgID="Equation.DSMT4" ShapeID="_x0000_i1216" DrawAspect="Content" ObjectID="_1374350289" r:id="rId396"/>
        </w:object>
      </w:r>
      <w:r w:rsidRPr="000037DA">
        <w:t xml:space="preserve"> for the solid and </w:t>
      </w:r>
      <w:r w:rsidR="00905817" w:rsidRPr="00905817">
        <w:rPr>
          <w:position w:val="-6"/>
        </w:rPr>
        <w:object w:dxaOrig="639" w:dyaOrig="220" w14:anchorId="7DC08CBD">
          <v:shape id="_x0000_i1217" type="#_x0000_t75" style="width:31pt;height:10.95pt" o:ole="">
            <v:imagedata r:id="rId397" o:title=""/>
          </v:shape>
          <o:OLEObject Type="Embed" ProgID="Equation.DSMT4" ShapeID="_x0000_i1217" DrawAspect="Content" ObjectID="_1374350290" r:id="rId398"/>
        </w:object>
      </w:r>
      <w:r w:rsidRPr="000037DA">
        <w:t xml:space="preserve"> for the fluid) has a separate motion </w:t>
      </w:r>
      <w:r w:rsidR="00905817" w:rsidRPr="00905817">
        <w:rPr>
          <w:position w:val="-16"/>
        </w:rPr>
        <w:object w:dxaOrig="1020" w:dyaOrig="440" w14:anchorId="0EF7B0DD">
          <v:shape id="_x0000_i1218" type="#_x0000_t75" style="width:51.95pt;height:21.85pt" o:ole="">
            <v:imagedata r:id="rId399" o:title=""/>
          </v:shape>
          <o:OLEObject Type="Embed" ProgID="Equation.DSMT4" ShapeID="_x0000_i1218" DrawAspect="Content" ObjectID="_1374350291" r:id="rId400"/>
        </w:object>
      </w:r>
      <w:r w:rsidRPr="000037DA">
        <w:t xml:space="preserve"> which places particles of each mixture constituent, originally located at </w:t>
      </w:r>
      <w:r w:rsidR="00905817" w:rsidRPr="00905817">
        <w:rPr>
          <w:position w:val="-4"/>
        </w:rPr>
        <w:object w:dxaOrig="360" w:dyaOrig="300" w14:anchorId="784D91FE">
          <v:shape id="_x0000_i1219" type="#_x0000_t75" style="width:19.15pt;height:14.6pt" o:ole="">
            <v:imagedata r:id="rId401" o:title=""/>
          </v:shape>
          <o:OLEObject Type="Embed" ProgID="Equation.DSMT4" ShapeID="_x0000_i1219" DrawAspect="Content" ObjectID="_1374350292" r:id="rId402"/>
        </w:object>
      </w:r>
      <w:r w:rsidRPr="000037DA">
        <w:t xml:space="preserve">, in the current configuration </w:t>
      </w:r>
      <w:r w:rsidR="00905817" w:rsidRPr="00905817">
        <w:rPr>
          <w:position w:val="-4"/>
        </w:rPr>
        <w:object w:dxaOrig="200" w:dyaOrig="200" w14:anchorId="135294F3">
          <v:shape id="_x0000_i1220" type="#_x0000_t75" style="width:10.05pt;height:10.05pt" o:ole="">
            <v:imagedata r:id="rId403" o:title=""/>
          </v:shape>
          <o:OLEObject Type="Embed" ProgID="Equation.DSMT4" ShapeID="_x0000_i1220" DrawAspect="Content" ObjectID="_1374350293" r:id="rId404"/>
        </w:object>
      </w:r>
      <w:r w:rsidRPr="000037DA">
        <w:t xml:space="preserve"> according to</w:t>
      </w:r>
    </w:p>
    <w:p w14:paraId="6621E4EB" w14:textId="51B065DA" w:rsidR="00FB6012" w:rsidRPr="000037DA" w:rsidRDefault="00FB6012" w:rsidP="00FB6012">
      <w:pPr>
        <w:pStyle w:val="MTDisplayEquation"/>
      </w:pPr>
      <w:r w:rsidRPr="000037DA">
        <w:tab/>
      </w:r>
      <w:r w:rsidR="00905817" w:rsidRPr="00905817">
        <w:rPr>
          <w:position w:val="-16"/>
        </w:rPr>
        <w:object w:dxaOrig="1400" w:dyaOrig="440" w14:anchorId="1D0CADA7">
          <v:shape id="_x0000_i1221" type="#_x0000_t75" style="width:70.2pt;height:21.85pt" o:ole="">
            <v:imagedata r:id="rId405" o:title=""/>
          </v:shape>
          <o:OLEObject Type="Embed" ProgID="Equation.DSMT4" ShapeID="_x0000_i1221" DrawAspect="Content" ObjectID="_1374350294" r:id="rId406"/>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96</w:instrText>
        </w:r>
      </w:fldSimple>
      <w:r>
        <w:instrText>)</w:instrText>
      </w:r>
      <w:r>
        <w:fldChar w:fldCharType="end"/>
      </w:r>
    </w:p>
    <w:p w14:paraId="3D5801D5" w14:textId="6DD9852C" w:rsidR="00FB6012" w:rsidRPr="000037DA" w:rsidRDefault="00FB6012" w:rsidP="00FB6012">
      <w:r w:rsidRPr="000037DA">
        <w:t xml:space="preserve">For the purpose of finite element analyses, the motion of the solid matrix, </w:t>
      </w:r>
      <w:r w:rsidR="00905817" w:rsidRPr="00905817">
        <w:rPr>
          <w:position w:val="-6"/>
        </w:rPr>
        <w:object w:dxaOrig="580" w:dyaOrig="220" w14:anchorId="5275785D">
          <v:shape id="_x0000_i1222" type="#_x0000_t75" style="width:29.15pt;height:10.95pt" o:ole="">
            <v:imagedata r:id="rId407" o:title=""/>
          </v:shape>
          <o:OLEObject Type="Embed" ProgID="Equation.DSMT4" ShapeID="_x0000_i1222" DrawAspect="Content" ObjectID="_1374350295" r:id="rId408"/>
        </w:object>
      </w:r>
      <w:r w:rsidRPr="000037DA">
        <w:t>, is of particular interest.</w:t>
      </w:r>
    </w:p>
    <w:p w14:paraId="744B28E2" w14:textId="1252E562" w:rsidR="00FB6012" w:rsidRDefault="00FB6012" w:rsidP="00FB6012">
      <w:r>
        <w:tab/>
        <w:t>The governing equations that enter into the statement of virtual work are the conservation of linear momentum and the conservation of mass, for the mixture as a whole.  Under quasi-static conditions, the conservation of momentum reduces to</w:t>
      </w:r>
    </w:p>
    <w:p w14:paraId="026C6482" w14:textId="6FCF3555" w:rsidR="00FB6012" w:rsidRDefault="00FB6012" w:rsidP="00FB6012">
      <w:pPr>
        <w:pStyle w:val="MTDisplayEquation"/>
      </w:pPr>
      <w:r>
        <w:tab/>
      </w:r>
      <w:r w:rsidR="00905817" w:rsidRPr="00905817">
        <w:rPr>
          <w:position w:val="-10"/>
        </w:rPr>
        <w:object w:dxaOrig="1420" w:dyaOrig="320" w14:anchorId="5FB4DD01">
          <v:shape id="_x0000_i1223" type="#_x0000_t75" style="width:71.1pt;height:15.5pt" o:ole="">
            <v:imagedata r:id="rId409" o:title=""/>
          </v:shape>
          <o:OLEObject Type="Embed" ProgID="Equation.DSMT4" ShapeID="_x0000_i1223" DrawAspect="Content" ObjectID="_1374350296" r:id="rId410"/>
        </w:object>
      </w:r>
      <w:r>
        <w:t>,</w:t>
      </w:r>
      <w:r>
        <w:tab/>
      </w:r>
      <w:r>
        <w:fldChar w:fldCharType="begin"/>
      </w:r>
      <w:r>
        <w:instrText xml:space="preserve"> MACROBUTTON MTPlaceRef \* MERGEFORMAT </w:instrText>
      </w:r>
      <w:fldSimple w:instr=" SEQ MTEqn \h \* MERGEFORMAT "/>
      <w:bookmarkStart w:id="816" w:name="ZEqnNum902981"/>
      <w:r>
        <w:instrText>(</w:instrText>
      </w:r>
      <w:fldSimple w:instr=" SEQ MTSec \c \* Arabic \* MERGEFORMAT ">
        <w:r w:rsidR="00AE264D">
          <w:rPr>
            <w:noProof/>
          </w:rPr>
          <w:instrText>2</w:instrText>
        </w:r>
      </w:fldSimple>
      <w:r>
        <w:instrText>.</w:instrText>
      </w:r>
      <w:fldSimple w:instr=" SEQ MTEqn \c \* Arabic \* MERGEFORMAT ">
        <w:r w:rsidR="00AE264D">
          <w:rPr>
            <w:noProof/>
          </w:rPr>
          <w:instrText>97</w:instrText>
        </w:r>
      </w:fldSimple>
      <w:r>
        <w:instrText>)</w:instrText>
      </w:r>
      <w:bookmarkEnd w:id="816"/>
      <w:r>
        <w:fldChar w:fldCharType="end"/>
      </w:r>
    </w:p>
    <w:p w14:paraId="13589331" w14:textId="421C5A39" w:rsidR="00FB6012" w:rsidRPr="000037DA" w:rsidRDefault="00FB6012" w:rsidP="00FB6012">
      <w:r w:rsidRPr="000037DA">
        <w:t xml:space="preserve">where </w:t>
      </w:r>
      <w:r w:rsidR="00905817" w:rsidRPr="00905817">
        <w:rPr>
          <w:position w:val="-6"/>
        </w:rPr>
        <w:object w:dxaOrig="220" w:dyaOrig="220" w14:anchorId="5D51BAFB">
          <v:shape id="_x0000_i1224" type="#_x0000_t75" style="width:10.95pt;height:10.95pt" o:ole="">
            <v:imagedata r:id="rId411" o:title=""/>
          </v:shape>
          <o:OLEObject Type="Embed" ProgID="Equation.DSMT4" ShapeID="_x0000_i1224" DrawAspect="Content" ObjectID="_1374350297" r:id="rId412"/>
        </w:object>
      </w:r>
      <w:r w:rsidRPr="000037DA">
        <w:t xml:space="preserve"> is the Cauchy stress for the mixture</w:t>
      </w:r>
      <w:r w:rsidR="00FF69F4">
        <w:t xml:space="preserve">, </w:t>
      </w:r>
      <w:r w:rsidR="00905817" w:rsidRPr="00905817">
        <w:rPr>
          <w:position w:val="-10"/>
        </w:rPr>
        <w:object w:dxaOrig="240" w:dyaOrig="260" w14:anchorId="0A006620">
          <v:shape id="_x0000_i1225" type="#_x0000_t75" style="width:11.85pt;height:12.75pt" o:ole="">
            <v:imagedata r:id="rId413" o:title=""/>
          </v:shape>
          <o:OLEObject Type="Embed" ProgID="Equation.DSMT4" ShapeID="_x0000_i1225" DrawAspect="Content" ObjectID="_1374350298" r:id="rId414"/>
        </w:object>
      </w:r>
      <w:r w:rsidR="00FF69F4">
        <w:t xml:space="preserve"> is the mixture density and </w:t>
      </w:r>
      <w:r w:rsidR="00905817" w:rsidRPr="00905817">
        <w:rPr>
          <w:position w:val="-6"/>
        </w:rPr>
        <w:object w:dxaOrig="200" w:dyaOrig="279" w14:anchorId="418E1D6B">
          <v:shape id="_x0000_i1226" type="#_x0000_t75" style="width:10.05pt;height:14.6pt" o:ole="">
            <v:imagedata r:id="rId415" o:title=""/>
          </v:shape>
          <o:OLEObject Type="Embed" ProgID="Equation.DSMT4" ShapeID="_x0000_i1226" DrawAspect="Content" ObjectID="_1374350299" r:id="rId416"/>
        </w:object>
      </w:r>
      <w:r w:rsidR="00FF69F4">
        <w:t xml:space="preserve"> is the external mixture body force per mass</w:t>
      </w:r>
      <w:r w:rsidRPr="000037DA">
        <w:t xml:space="preserve">.  </w:t>
      </w:r>
      <w:r>
        <w:t xml:space="preserve">Since the mixture is </w:t>
      </w:r>
      <w:r w:rsidRPr="000037DA">
        <w:t>porous, this stress may also be written as</w:t>
      </w:r>
    </w:p>
    <w:p w14:paraId="4813689D" w14:textId="18A6CEAE" w:rsidR="00FB6012" w:rsidRPr="000037DA" w:rsidRDefault="00FB6012" w:rsidP="00FB6012">
      <w:pPr>
        <w:pStyle w:val="MTDisplayEquation"/>
      </w:pPr>
      <w:r w:rsidRPr="000037DA">
        <w:tab/>
      </w:r>
      <w:r w:rsidR="00905817" w:rsidRPr="00905817">
        <w:rPr>
          <w:position w:val="-10"/>
        </w:rPr>
        <w:object w:dxaOrig="1280" w:dyaOrig="360" w14:anchorId="44149B2A">
          <v:shape id="_x0000_i1227" type="#_x0000_t75" style="width:63.8pt;height:19.15pt" o:ole="">
            <v:imagedata r:id="rId417" o:title=""/>
          </v:shape>
          <o:OLEObject Type="Embed" ProgID="Equation.DSMT4" ShapeID="_x0000_i1227" DrawAspect="Content" ObjectID="_1374350300" r:id="rId418"/>
        </w:object>
      </w:r>
      <w:r>
        <w:t>,</w:t>
      </w:r>
      <w:r w:rsidRPr="000037DA">
        <w:tab/>
      </w:r>
      <w:r>
        <w:fldChar w:fldCharType="begin"/>
      </w:r>
      <w:r>
        <w:instrText xml:space="preserve"> MACROBUTTON MTPlaceRef \* MERGEFORMAT </w:instrText>
      </w:r>
      <w:fldSimple w:instr=" SEQ MTEqn \h \* MERGEFORMAT "/>
      <w:bookmarkStart w:id="817" w:name="ZEqnNum359393"/>
      <w:r>
        <w:instrText>(</w:instrText>
      </w:r>
      <w:fldSimple w:instr=" SEQ MTSec \c \* Arabic \* MERGEFORMAT ">
        <w:r w:rsidR="00AE264D">
          <w:rPr>
            <w:noProof/>
          </w:rPr>
          <w:instrText>2</w:instrText>
        </w:r>
      </w:fldSimple>
      <w:r>
        <w:instrText>.</w:instrText>
      </w:r>
      <w:fldSimple w:instr=" SEQ MTEqn \c \* Arabic \* MERGEFORMAT ">
        <w:r w:rsidR="00AE264D">
          <w:rPr>
            <w:noProof/>
          </w:rPr>
          <w:instrText>98</w:instrText>
        </w:r>
      </w:fldSimple>
      <w:r>
        <w:instrText>)</w:instrText>
      </w:r>
      <w:bookmarkEnd w:id="817"/>
      <w:r>
        <w:fldChar w:fldCharType="end"/>
      </w:r>
    </w:p>
    <w:p w14:paraId="2BA12727" w14:textId="7BFB140F" w:rsidR="00FB6012" w:rsidRPr="000037DA" w:rsidRDefault="00FB6012" w:rsidP="00FB6012">
      <w:r w:rsidRPr="000037DA">
        <w:t xml:space="preserve">where </w:t>
      </w:r>
      <w:r w:rsidR="00905817" w:rsidRPr="00905817">
        <w:rPr>
          <w:position w:val="-10"/>
        </w:rPr>
        <w:object w:dxaOrig="240" w:dyaOrig="260" w14:anchorId="73D42746">
          <v:shape id="_x0000_i1228" type="#_x0000_t75" style="width:11.85pt;height:12.75pt" o:ole="">
            <v:imagedata r:id="rId419" o:title=""/>
          </v:shape>
          <o:OLEObject Type="Embed" ProgID="Equation.DSMT4" ShapeID="_x0000_i1228" DrawAspect="Content" ObjectID="_1374350301" r:id="rId420"/>
        </w:object>
      </w:r>
      <w:r w:rsidRPr="000037DA">
        <w:t xml:space="preserve"> is the fluid pressure and </w:t>
      </w:r>
      <w:r w:rsidR="00905817" w:rsidRPr="00905817">
        <w:rPr>
          <w:position w:val="-6"/>
        </w:rPr>
        <w:object w:dxaOrig="300" w:dyaOrig="320" w14:anchorId="11A7E900">
          <v:shape id="_x0000_i1229" type="#_x0000_t75" style="width:14.6pt;height:15.5pt" o:ole="">
            <v:imagedata r:id="rId421" o:title=""/>
          </v:shape>
          <o:OLEObject Type="Embed" ProgID="Equation.DSMT4" ShapeID="_x0000_i1229" DrawAspect="Content" ObjectID="_1374350302" r:id="rId422"/>
        </w:object>
      </w:r>
      <w:r w:rsidRPr="000037DA">
        <w:t xml:space="preserve"> is the effective or extra stress, resulting from the deformation of the solid matrix.  </w:t>
      </w:r>
      <w:r>
        <w:t>C</w:t>
      </w:r>
      <w:r w:rsidRPr="000037DA">
        <w:t xml:space="preserve">onservation of mass </w:t>
      </w:r>
      <w:r>
        <w:t xml:space="preserve">for the mixture requires that </w:t>
      </w:r>
    </w:p>
    <w:p w14:paraId="6067CE05" w14:textId="558D7677" w:rsidR="00FB6012" w:rsidRPr="000037DA" w:rsidRDefault="00FB6012" w:rsidP="00FB6012">
      <w:pPr>
        <w:pStyle w:val="MTDisplayEquation"/>
      </w:pPr>
      <w:r w:rsidRPr="000037DA">
        <w:tab/>
      </w:r>
      <w:r w:rsidR="00905817" w:rsidRPr="00905817">
        <w:rPr>
          <w:position w:val="-16"/>
        </w:rPr>
        <w:object w:dxaOrig="1579" w:dyaOrig="440" w14:anchorId="36AEB8BF">
          <v:shape id="_x0000_i1230" type="#_x0000_t75" style="width:78.4pt;height:21.85pt" o:ole="">
            <v:imagedata r:id="rId423" o:title=""/>
          </v:shape>
          <o:OLEObject Type="Embed" ProgID="Equation.DSMT4" ShapeID="_x0000_i1230" DrawAspect="Content" ObjectID="_1374350303" r:id="rId424"/>
        </w:object>
      </w:r>
      <w:r>
        <w:t>,</w:t>
      </w:r>
      <w:r w:rsidRPr="000037DA">
        <w:tab/>
      </w:r>
      <w:r>
        <w:fldChar w:fldCharType="begin"/>
      </w:r>
      <w:r>
        <w:instrText xml:space="preserve"> MACROBUTTON MTPlaceRef \* MERGEFORMAT </w:instrText>
      </w:r>
      <w:fldSimple w:instr=" SEQ MTEqn \h \* MERGEFORMAT "/>
      <w:bookmarkStart w:id="818" w:name="ZEqnNum916857"/>
      <w:r>
        <w:instrText>(</w:instrText>
      </w:r>
      <w:fldSimple w:instr=" SEQ MTSec \c \* Arabic \* MERGEFORMAT ">
        <w:r w:rsidR="00AE264D">
          <w:rPr>
            <w:noProof/>
          </w:rPr>
          <w:instrText>2</w:instrText>
        </w:r>
      </w:fldSimple>
      <w:r>
        <w:instrText>.</w:instrText>
      </w:r>
      <w:fldSimple w:instr=" SEQ MTEqn \c \* Arabic \* MERGEFORMAT ">
        <w:r w:rsidR="00AE264D">
          <w:rPr>
            <w:noProof/>
          </w:rPr>
          <w:instrText>99</w:instrText>
        </w:r>
      </w:fldSimple>
      <w:r>
        <w:instrText>)</w:instrText>
      </w:r>
      <w:bookmarkEnd w:id="818"/>
      <w:r>
        <w:fldChar w:fldCharType="end"/>
      </w:r>
    </w:p>
    <w:p w14:paraId="09578144" w14:textId="292CD516" w:rsidR="00FB6012" w:rsidRPr="000037DA" w:rsidRDefault="00FB6012" w:rsidP="00FB6012">
      <w:r w:rsidRPr="000037DA">
        <w:t xml:space="preserve">where </w:t>
      </w:r>
      <w:r w:rsidR="00905817" w:rsidRPr="00905817">
        <w:rPr>
          <w:position w:val="-10"/>
        </w:rPr>
        <w:object w:dxaOrig="1200" w:dyaOrig="360" w14:anchorId="09DE01DD">
          <v:shape id="_x0000_i1231" type="#_x0000_t75" style="width:60.15pt;height:19.15pt" o:ole="">
            <v:imagedata r:id="rId425" o:title=""/>
          </v:shape>
          <o:OLEObject Type="Embed" ProgID="Equation.DSMT4" ShapeID="_x0000_i1231" DrawAspect="Content" ObjectID="_1374350304" r:id="rId426"/>
        </w:object>
      </w:r>
      <w:r w:rsidRPr="000037DA">
        <w:t xml:space="preserve"> is the solid matrix velocity and </w:t>
      </w:r>
      <w:r w:rsidR="00905817" w:rsidRPr="00905817">
        <w:rPr>
          <w:position w:val="-6"/>
        </w:rPr>
        <w:object w:dxaOrig="260" w:dyaOrig="220" w14:anchorId="52FEF693">
          <v:shape id="_x0000_i1232" type="#_x0000_t75" style="width:12.75pt;height:10.95pt" o:ole="">
            <v:imagedata r:id="rId427" o:title=""/>
          </v:shape>
          <o:OLEObject Type="Embed" ProgID="Equation.DSMT4" ShapeID="_x0000_i1232" DrawAspect="Content" ObjectID="_1374350305" r:id="rId428"/>
        </w:object>
      </w:r>
      <w:r w:rsidRPr="000037DA">
        <w:t xml:space="preserve"> is the flux of the fluid relative to the solid matrix.  Let the solid matrix displacement be denoted by </w:t>
      </w:r>
      <w:r w:rsidR="00905817" w:rsidRPr="00905817">
        <w:rPr>
          <w:position w:val="-6"/>
        </w:rPr>
        <w:object w:dxaOrig="200" w:dyaOrig="220" w14:anchorId="10708265">
          <v:shape id="_x0000_i1233" type="#_x0000_t75" style="width:10.05pt;height:10.95pt" o:ole="">
            <v:imagedata r:id="rId429" o:title=""/>
          </v:shape>
          <o:OLEObject Type="Embed" ProgID="Equation.DSMT4" ShapeID="_x0000_i1233" DrawAspect="Content" ObjectID="_1374350306" r:id="rId430"/>
        </w:object>
      </w:r>
      <w:r w:rsidRPr="000037DA">
        <w:t xml:space="preserve">, then </w:t>
      </w:r>
      <w:r w:rsidR="00905817" w:rsidRPr="00905817">
        <w:rPr>
          <w:position w:val="-6"/>
        </w:rPr>
        <w:object w:dxaOrig="680" w:dyaOrig="320" w14:anchorId="1E2AFBCF">
          <v:shape id="_x0000_i1234" type="#_x0000_t75" style="width:34.65pt;height:15.5pt" o:ole="">
            <v:imagedata r:id="rId431" o:title=""/>
          </v:shape>
          <o:OLEObject Type="Embed" ProgID="Equation.DSMT4" ShapeID="_x0000_i1234" DrawAspect="Content" ObjectID="_1374350307" r:id="rId432"/>
        </w:object>
      </w:r>
      <w:r w:rsidRPr="000037DA">
        <w:t>.</w:t>
      </w:r>
    </w:p>
    <w:p w14:paraId="7D06D34F" w14:textId="22DCFAC8" w:rsidR="00FB6012" w:rsidRPr="000037DA" w:rsidRDefault="00FB6012" w:rsidP="00FB6012">
      <w:r w:rsidRPr="000037DA">
        <w:tab/>
        <w:t xml:space="preserve">To relate the relative fluid flux </w:t>
      </w:r>
      <w:r w:rsidR="00905817" w:rsidRPr="00905817">
        <w:rPr>
          <w:position w:val="-6"/>
        </w:rPr>
        <w:object w:dxaOrig="260" w:dyaOrig="220" w14:anchorId="214248CA">
          <v:shape id="_x0000_i1235" type="#_x0000_t75" style="width:12.75pt;height:10.95pt" o:ole="">
            <v:imagedata r:id="rId433" o:title=""/>
          </v:shape>
          <o:OLEObject Type="Embed" ProgID="Equation.DSMT4" ShapeID="_x0000_i1235" DrawAspect="Content" ObjectID="_1374350308" r:id="rId434"/>
        </w:object>
      </w:r>
      <w:r w:rsidRPr="000037DA">
        <w:t xml:space="preserve"> to the fluid pressure and solid deformation, it is necessary to employ the equation of conservation of </w:t>
      </w:r>
      <w:r>
        <w:t xml:space="preserve">linear </w:t>
      </w:r>
      <w:r w:rsidRPr="000037DA">
        <w:t>momentum for the fluid,</w:t>
      </w:r>
    </w:p>
    <w:p w14:paraId="09E57417" w14:textId="3B49694D" w:rsidR="00FB6012" w:rsidRPr="000037DA" w:rsidRDefault="00FB6012" w:rsidP="00FB6012">
      <w:pPr>
        <w:pStyle w:val="MTDisplayEquation"/>
      </w:pPr>
      <w:r w:rsidRPr="000037DA">
        <w:tab/>
      </w:r>
      <w:r w:rsidR="00905817" w:rsidRPr="00905817">
        <w:rPr>
          <w:position w:val="-12"/>
        </w:rPr>
        <w:object w:dxaOrig="2700" w:dyaOrig="380" w14:anchorId="679043F8">
          <v:shape id="_x0000_i1236" type="#_x0000_t75" style="width:134.9pt;height:19.15pt" o:ole="">
            <v:imagedata r:id="rId435" o:title=""/>
          </v:shape>
          <o:OLEObject Type="Embed" ProgID="Equation.DSMT4" ShapeID="_x0000_i1236" DrawAspect="Content" ObjectID="_1374350309" r:id="rId436"/>
        </w:object>
      </w:r>
      <w:r w:rsidR="005D060C">
        <w:t>,</w:t>
      </w:r>
      <w:r w:rsidRPr="000037DA">
        <w:tab/>
      </w:r>
      <w:r>
        <w:fldChar w:fldCharType="begin"/>
      </w:r>
      <w:r>
        <w:instrText xml:space="preserve"> MACROBUTTON MTPlaceRef \* MERGEFORMAT </w:instrText>
      </w:r>
      <w:fldSimple w:instr=" SEQ MTEqn \h \* MERGEFORMAT "/>
      <w:bookmarkStart w:id="819" w:name="ZEqnNum635799"/>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100</w:instrText>
        </w:r>
      </w:fldSimple>
      <w:r>
        <w:instrText>)</w:instrText>
      </w:r>
      <w:bookmarkEnd w:id="819"/>
      <w:r>
        <w:fldChar w:fldCharType="end"/>
      </w:r>
    </w:p>
    <w:p w14:paraId="42A34988" w14:textId="1680D449" w:rsidR="00FB6012" w:rsidRPr="000037DA" w:rsidRDefault="00FB6012" w:rsidP="00FB6012">
      <w:r w:rsidRPr="000037DA">
        <w:t xml:space="preserve">where </w:t>
      </w:r>
      <w:r w:rsidR="00905817" w:rsidRPr="00905817">
        <w:rPr>
          <w:position w:val="-10"/>
        </w:rPr>
        <w:object w:dxaOrig="320" w:dyaOrig="360" w14:anchorId="2DBDC50E">
          <v:shape id="_x0000_i1237" type="#_x0000_t75" style="width:15.5pt;height:19.15pt" o:ole="">
            <v:imagedata r:id="rId437" o:title=""/>
          </v:shape>
          <o:OLEObject Type="Embed" ProgID="Equation.DSMT4" ShapeID="_x0000_i1237" DrawAspect="Content" ObjectID="_1374350310" r:id="rId438"/>
        </w:object>
      </w:r>
      <w:r w:rsidRPr="000037DA">
        <w:t xml:space="preserve"> is the solid matrix porosity</w:t>
      </w:r>
      <w:r w:rsidR="00FF69F4">
        <w:t xml:space="preserve">, </w:t>
      </w:r>
      <w:r w:rsidR="00905817" w:rsidRPr="00905817">
        <w:rPr>
          <w:position w:val="-12"/>
        </w:rPr>
        <w:object w:dxaOrig="1120" w:dyaOrig="380" w14:anchorId="5A0D2B57">
          <v:shape id="_x0000_i1238" type="#_x0000_t75" style="width:56.5pt;height:19.15pt" o:ole="">
            <v:imagedata r:id="rId439" o:title=""/>
          </v:shape>
          <o:OLEObject Type="Embed" ProgID="Equation.DSMT4" ShapeID="_x0000_i1238" DrawAspect="Content" ObjectID="_1374350311" r:id="rId440"/>
        </w:object>
      </w:r>
      <w:r w:rsidR="00FF69F4">
        <w:t xml:space="preserve"> is the apparent fluid density and </w:t>
      </w:r>
      <w:r w:rsidR="00905817" w:rsidRPr="00905817">
        <w:rPr>
          <w:position w:val="-12"/>
        </w:rPr>
        <w:object w:dxaOrig="340" w:dyaOrig="380" w14:anchorId="5AEE03C6">
          <v:shape id="_x0000_i1239" type="#_x0000_t75" style="width:17.3pt;height:19.15pt" o:ole="">
            <v:imagedata r:id="rId441" o:title=""/>
          </v:shape>
          <o:OLEObject Type="Embed" ProgID="Equation.DSMT4" ShapeID="_x0000_i1239" DrawAspect="Content" ObjectID="_1374350312" r:id="rId442"/>
        </w:object>
      </w:r>
      <w:r w:rsidR="00FF69F4">
        <w:t xml:space="preserve"> is the true fluid density, </w:t>
      </w:r>
      <w:r w:rsidR="00905817" w:rsidRPr="00905817">
        <w:rPr>
          <w:position w:val="-6"/>
        </w:rPr>
        <w:object w:dxaOrig="300" w:dyaOrig="320" w14:anchorId="549AD00F">
          <v:shape id="_x0000_i1240" type="#_x0000_t75" style="width:14.6pt;height:15.5pt" o:ole="">
            <v:imagedata r:id="rId443" o:title=""/>
          </v:shape>
          <o:OLEObject Type="Embed" ProgID="Equation.DSMT4" ShapeID="_x0000_i1240" DrawAspect="Content" ObjectID="_1374350313" r:id="rId444"/>
        </w:object>
      </w:r>
      <w:r w:rsidR="00FF69F4">
        <w:t xml:space="preserve"> is the external body force per mass acting on the fluid</w:t>
      </w:r>
      <w:r w:rsidRPr="000037DA">
        <w:t xml:space="preserve">, and </w:t>
      </w:r>
      <w:r w:rsidR="00905817" w:rsidRPr="00905817">
        <w:rPr>
          <w:position w:val="-12"/>
        </w:rPr>
        <w:object w:dxaOrig="300" w:dyaOrig="380" w14:anchorId="244257FB">
          <v:shape id="_x0000_i1241" type="#_x0000_t75" style="width:14.6pt;height:19.15pt" o:ole="">
            <v:imagedata r:id="rId445" o:title=""/>
          </v:shape>
          <o:OLEObject Type="Embed" ProgID="Equation.DSMT4" ShapeID="_x0000_i1241" DrawAspect="Content" ObjectID="_1374350314" r:id="rId446"/>
        </w:object>
      </w:r>
      <w:r w:rsidRPr="000037DA">
        <w:t xml:space="preserve"> is the momentum exchange between the solid and fluid constituents, typically representing the frictional interaction between these constituents.  This equation neglects the viscous stress of the fluid in comparison to </w:t>
      </w:r>
      <w:r w:rsidR="00905817" w:rsidRPr="00905817">
        <w:rPr>
          <w:position w:val="-12"/>
        </w:rPr>
        <w:object w:dxaOrig="300" w:dyaOrig="380" w14:anchorId="13E98CEE">
          <v:shape id="_x0000_i1242" type="#_x0000_t75" style="width:14.6pt;height:19.15pt" o:ole="">
            <v:imagedata r:id="rId447" o:title=""/>
          </v:shape>
          <o:OLEObject Type="Embed" ProgID="Equation.DSMT4" ShapeID="_x0000_i1242" DrawAspect="Content" ObjectID="_1374350315" r:id="rId448"/>
        </w:object>
      </w:r>
      <w:r w:rsidRPr="000037DA">
        <w:t>.</w:t>
      </w:r>
      <w:r>
        <w:t xml:space="preserve"> </w:t>
      </w:r>
      <w:r w:rsidRPr="000037DA">
        <w:t xml:space="preserve"> The most common constitutive relation is </w:t>
      </w:r>
      <w:r w:rsidR="00905817" w:rsidRPr="00905817">
        <w:rPr>
          <w:position w:val="-12"/>
        </w:rPr>
        <w:object w:dxaOrig="1579" w:dyaOrig="380" w14:anchorId="6872381C">
          <v:shape id="_x0000_i1243" type="#_x0000_t75" style="width:78.4pt;height:19.15pt" o:ole="">
            <v:imagedata r:id="rId449" o:title=""/>
          </v:shape>
          <o:OLEObject Type="Embed" ProgID="Equation.DSMT4" ShapeID="_x0000_i1243" DrawAspect="Content" ObjectID="_1374350316" r:id="rId450"/>
        </w:object>
      </w:r>
      <w:r>
        <w:t>,</w:t>
      </w:r>
      <w:r w:rsidRPr="000037DA">
        <w:t xml:space="preserve"> where</w:t>
      </w:r>
      <w:r>
        <w:t xml:space="preserve"> the </w:t>
      </w:r>
      <w:r>
        <w:lastRenderedPageBreak/>
        <w:t xml:space="preserve">second order, symmetric tensor </w:t>
      </w:r>
      <w:r w:rsidR="00905817" w:rsidRPr="00905817">
        <w:rPr>
          <w:position w:val="-4"/>
        </w:rPr>
        <w:object w:dxaOrig="220" w:dyaOrig="260" w14:anchorId="0334B271">
          <v:shape id="_x0000_i1244" type="#_x0000_t75" style="width:10.95pt;height:12.75pt" o:ole="">
            <v:imagedata r:id="rId451" o:title=""/>
          </v:shape>
          <o:OLEObject Type="Embed" ProgID="Equation.DSMT4" ShapeID="_x0000_i1244" DrawAspect="Content" ObjectID="_1374350317" r:id="rId452"/>
        </w:object>
      </w:r>
      <w:r w:rsidRPr="000037DA">
        <w:t xml:space="preserve"> is the hydraulic permeability of the mixture</w:t>
      </w:r>
      <w:r>
        <w:t>.  W</w:t>
      </w:r>
      <w:r w:rsidRPr="000037DA">
        <w:t>hen combined with Eq.</w:t>
      </w:r>
      <w:r w:rsidR="00FD5AC9">
        <w:fldChar w:fldCharType="begin"/>
      </w:r>
      <w:r w:rsidR="00FD5AC9">
        <w:instrText xml:space="preserve"> GOTOBUTTON ZEqnNum635799  \* MERGEFORMAT </w:instrText>
      </w:r>
      <w:fldSimple w:instr=" REF ZEqnNum635799 \* Charformat \! \* MERGEFORMAT ">
        <w:r w:rsidR="00AE264D">
          <w:instrText>(2.100)</w:instrText>
        </w:r>
      </w:fldSimple>
      <w:r w:rsidR="00FD5AC9">
        <w:fldChar w:fldCharType="end"/>
      </w:r>
      <w:r w:rsidRPr="000037DA">
        <w:t>, it produces</w:t>
      </w:r>
    </w:p>
    <w:p w14:paraId="0D48C292" w14:textId="321CBFFF" w:rsidR="00FB6012" w:rsidRPr="000037DA" w:rsidRDefault="00FB6012" w:rsidP="00FB6012">
      <w:pPr>
        <w:pStyle w:val="MTDisplayEquation"/>
      </w:pPr>
      <w:r w:rsidRPr="000037DA">
        <w:tab/>
      </w:r>
      <w:r w:rsidR="00905817" w:rsidRPr="00905817">
        <w:rPr>
          <w:position w:val="-16"/>
        </w:rPr>
        <w:object w:dxaOrig="2439" w:dyaOrig="440" w14:anchorId="77BBF30C">
          <v:shape id="_x0000_i1245" type="#_x0000_t75" style="width:122.15pt;height:21.85pt" o:ole="">
            <v:imagedata r:id="rId453" o:title=""/>
          </v:shape>
          <o:OLEObject Type="Embed" ProgID="Equation.DSMT4" ShapeID="_x0000_i1245" DrawAspect="Content" ObjectID="_1374350318" r:id="rId454"/>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101</w:instrText>
        </w:r>
      </w:fldSimple>
      <w:r>
        <w:instrText>)</w:instrText>
      </w:r>
      <w:r>
        <w:fldChar w:fldCharType="end"/>
      </w:r>
    </w:p>
    <w:p w14:paraId="3B5D1E8D" w14:textId="24C5AB9C" w:rsidR="00FB6012" w:rsidRPr="000037DA" w:rsidRDefault="00FB6012" w:rsidP="00FB6012">
      <w:r w:rsidRPr="000037DA">
        <w:t xml:space="preserve">which is equivalent to Darcy’s law.  In general, </w:t>
      </w:r>
      <w:r w:rsidR="00905817" w:rsidRPr="00905817">
        <w:rPr>
          <w:position w:val="-4"/>
        </w:rPr>
        <w:object w:dxaOrig="220" w:dyaOrig="260" w14:anchorId="34108A22">
          <v:shape id="_x0000_i1246" type="#_x0000_t75" style="width:10.95pt;height:12.75pt" o:ole="">
            <v:imagedata r:id="rId455" o:title=""/>
          </v:shape>
          <o:OLEObject Type="Embed" ProgID="Equation.DSMT4" ShapeID="_x0000_i1246" DrawAspect="Content" ObjectID="_1374350319" r:id="rId456"/>
        </w:object>
      </w:r>
      <w:r w:rsidRPr="000037DA">
        <w:t xml:space="preserve"> may be a function of the deformation.</w:t>
      </w:r>
    </w:p>
    <w:p w14:paraId="7E69D3F2" w14:textId="77777777" w:rsidR="00FB6012" w:rsidRDefault="00FB6012" w:rsidP="00FB6012"/>
    <w:p w14:paraId="3CF4EB1E" w14:textId="77777777" w:rsidR="00FB6012" w:rsidRDefault="00FB6012" w:rsidP="00FB6012">
      <w:r>
        <w:br w:type="page"/>
      </w:r>
    </w:p>
    <w:p w14:paraId="1AECAFA6" w14:textId="77777777" w:rsidR="00FB6012" w:rsidRDefault="00FB6012" w:rsidP="00FB6012">
      <w:pPr>
        <w:pStyle w:val="Heading2"/>
      </w:pPr>
      <w:bookmarkStart w:id="820" w:name="_Ref176690994"/>
      <w:bookmarkStart w:id="821" w:name="_Toc176704830"/>
      <w:bookmarkStart w:id="822" w:name="_Toc300602711"/>
      <w:r>
        <w:lastRenderedPageBreak/>
        <w:t>Biphasic-Solute Material</w:t>
      </w:r>
      <w:bookmarkEnd w:id="820"/>
      <w:bookmarkEnd w:id="821"/>
      <w:bookmarkEnd w:id="822"/>
    </w:p>
    <w:p w14:paraId="051B2D4E" w14:textId="77777777" w:rsidR="00FB6012" w:rsidRDefault="00FB6012" w:rsidP="00FB6012">
      <w:r>
        <w:t>A biphasic-solute material is an extension of the biphasic material model that also includes transport and mechano-chemical effects of a neutral solute.  Transport of a solute in a porous medium includes diffusion, resulting from gradients in the solute concentration, and convection of the solute by the solvent, as a result of fluid pressure gradients.  Mechano-chemical effects describe phenomena such as osmotic pressurization and swelling.</w:t>
      </w:r>
    </w:p>
    <w:p w14:paraId="7EA5AD13" w14:textId="77777777" w:rsidR="00FB6012" w:rsidRDefault="00FB6012" w:rsidP="00FB6012">
      <w:pPr>
        <w:pStyle w:val="Heading3"/>
      </w:pPr>
      <w:bookmarkStart w:id="823" w:name="_Toc176704831"/>
      <w:bookmarkStart w:id="824" w:name="_Toc300602712"/>
      <w:r>
        <w:t>Governing Equations</w:t>
      </w:r>
      <w:bookmarkEnd w:id="823"/>
      <w:bookmarkEnd w:id="824"/>
    </w:p>
    <w:p w14:paraId="34EDA465" w14:textId="01E5EB0E" w:rsidR="00FB6012" w:rsidRDefault="00FB6012" w:rsidP="00FB6012">
      <w:r>
        <w:t xml:space="preserve">The governing equations adopted in this finite </w:t>
      </w:r>
      <w:r w:rsidR="004212D5">
        <w:t xml:space="preserve">element </w:t>
      </w:r>
      <w:r>
        <w:t xml:space="preserve">implementation of neutral solute transport in deformable porous media are based on the framework of mixture theory </w:t>
      </w:r>
      <w:r>
        <w:fldChar w:fldCharType="begin"/>
      </w:r>
      <w:r w:rsidR="001763A3">
        <w:instrText xml:space="preserve"> ADDIN EN.CITE &lt;EndNote&gt;&lt;Cite&gt;&lt;Author&gt;Truesdell&lt;/Author&gt;&lt;Year&gt;1960&lt;/Year&gt;&lt;RecNum&gt;49&lt;/RecNum&gt;&lt;DisplayText&gt;[11, 12]&lt;/DisplayText&gt;&lt;record&gt;&lt;rec-number&gt;49&lt;/rec-number&gt;&lt;foreign-keys&gt;&lt;key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Cite&gt;&lt;Author&gt;Bowen&lt;/Author&gt;&lt;Year&gt;1976&lt;/Year&gt;&lt;RecNum&gt;53&lt;/RecNum&gt;&lt;record&gt;&lt;rec-number&gt;53&lt;/rec-number&gt;&lt;foreign-keys&gt;&lt;key app="EN" db-id="fwxrfwzd5wwavcepe9epdeevxdsd2fftswrx" timestamp="0"&gt;53&lt;/key&gt;&lt;/foreign-keys&gt;&lt;ref-type name="Book"&gt;6&lt;/ref-type&gt;&lt;contributors&gt;&lt;authors&gt;&lt;author&gt;Bowen, R.M.&lt;/author&gt;&lt;/authors&gt;&lt;secondary-authors&gt;&lt;author&gt;Eringen, A.E.&lt;/author&gt;&lt;/secondary-authors&gt;&lt;/contributors&gt;&lt;titles&gt;&lt;title&gt;Theory of mixtures&lt;/title&gt;&lt;secondary-title&gt;Continuum physics&lt;/secondary-title&gt;&lt;/titles&gt;&lt;volume&gt;3&lt;/volume&gt;&lt;section&gt;1–127&lt;/section&gt;&lt;dates&gt;&lt;year&gt;1976&lt;/year&gt;&lt;/dates&gt;&lt;pub-location&gt;New York&lt;/pub-location&gt;&lt;publisher&gt;Academic Press&lt;/publisher&gt;&lt;urls&gt;&lt;/urls&gt;&lt;/record&gt;&lt;/Cite&gt;&lt;/EndNote&gt;</w:instrText>
      </w:r>
      <w:r>
        <w:fldChar w:fldCharType="separate"/>
      </w:r>
      <w:r w:rsidR="00A56950">
        <w:rPr>
          <w:noProof/>
        </w:rPr>
        <w:t>[</w:t>
      </w:r>
      <w:r w:rsidR="005F21BF">
        <w:fldChar w:fldCharType="begin"/>
      </w:r>
      <w:r w:rsidR="005F21BF">
        <w:instrText xml:space="preserve"> HYPERLINK \l "_ENREF_11" \o "Truesdell, 1960 #49" </w:instrText>
      </w:r>
      <w:ins w:id="825" w:author="Gerard" w:date="2015-08-07T21:36:00Z"/>
      <w:r w:rsidR="005F21BF">
        <w:fldChar w:fldCharType="separate"/>
      </w:r>
      <w:r w:rsidR="00214E15">
        <w:rPr>
          <w:noProof/>
        </w:rPr>
        <w:t>11</w:t>
      </w:r>
      <w:r w:rsidR="005F21BF">
        <w:rPr>
          <w:noProof/>
        </w:rPr>
        <w:fldChar w:fldCharType="end"/>
      </w:r>
      <w:r w:rsidR="00A56950">
        <w:rPr>
          <w:noProof/>
        </w:rPr>
        <w:t xml:space="preserve">, </w:t>
      </w:r>
      <w:r w:rsidR="005F21BF">
        <w:fldChar w:fldCharType="begin"/>
      </w:r>
      <w:r w:rsidR="005F21BF">
        <w:instrText xml:space="preserve"> HYPERLINK \l "_ENREF_12" \o "Bowen, 1976 #53" </w:instrText>
      </w:r>
      <w:ins w:id="826" w:author="Gerard" w:date="2015-08-07T21:36:00Z"/>
      <w:r w:rsidR="005F21BF">
        <w:fldChar w:fldCharType="separate"/>
      </w:r>
      <w:r w:rsidR="00214E15">
        <w:rPr>
          <w:noProof/>
        </w:rPr>
        <w:t>12</w:t>
      </w:r>
      <w:r w:rsidR="005F21BF">
        <w:rPr>
          <w:noProof/>
        </w:rPr>
        <w:fldChar w:fldCharType="end"/>
      </w:r>
      <w:r w:rsidR="00A56950">
        <w:rPr>
          <w:noProof/>
        </w:rPr>
        <w:t>]</w:t>
      </w:r>
      <w:r>
        <w:fldChar w:fldCharType="end"/>
      </w:r>
      <w:r>
        <w:t xml:space="preserve">. </w:t>
      </w:r>
      <w:r w:rsidR="00837539">
        <w:t>A</w:t>
      </w:r>
      <w:r>
        <w:t xml:space="preserve"> single solute is considered in this presentation for notational simplicity, though the extension of equations to multiple solutes is straightforward. Various forms of the governing equations have been presented in the prior literature </w:t>
      </w:r>
      <w:r>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EN.CITE.DATA </w:instrText>
      </w:r>
      <w:r w:rsidR="00F119D4">
        <w:fldChar w:fldCharType="end"/>
      </w:r>
      <w:r>
        <w:fldChar w:fldCharType="separate"/>
      </w:r>
      <w:r w:rsidR="00A56950">
        <w:rPr>
          <w:noProof/>
        </w:rPr>
        <w:t>[</w:t>
      </w:r>
      <w:r w:rsidR="005F21BF">
        <w:fldChar w:fldCharType="begin"/>
      </w:r>
      <w:r w:rsidR="005F21BF">
        <w:instrText xml:space="preserve"> HYPERLINK \l "_ENREF_13" \o "Mauck, 2003 #54" </w:instrText>
      </w:r>
      <w:ins w:id="827" w:author="Gerard" w:date="2015-08-07T21:36:00Z"/>
      <w:r w:rsidR="005F21BF">
        <w:fldChar w:fldCharType="separate"/>
      </w:r>
      <w:r w:rsidR="00214E15">
        <w:rPr>
          <w:noProof/>
        </w:rPr>
        <w:t>13</w:t>
      </w:r>
      <w:r w:rsidR="005F21BF">
        <w:rPr>
          <w:noProof/>
        </w:rPr>
        <w:fldChar w:fldCharType="end"/>
      </w:r>
      <w:r w:rsidR="00A56950">
        <w:rPr>
          <w:noProof/>
        </w:rPr>
        <w:t xml:space="preserve">, </w:t>
      </w:r>
      <w:r w:rsidR="005F21BF">
        <w:fldChar w:fldCharType="begin"/>
      </w:r>
      <w:r w:rsidR="005F21BF">
        <w:instrText xml:space="preserve"> HYPERLINK \l "_ENREF_14" \o "Ateshian, 2006 #55" </w:instrText>
      </w:r>
      <w:ins w:id="828" w:author="Gerard" w:date="2015-08-07T21:36:00Z"/>
      <w:r w:rsidR="005F21BF">
        <w:fldChar w:fldCharType="separate"/>
      </w:r>
      <w:r w:rsidR="00214E15">
        <w:rPr>
          <w:noProof/>
        </w:rPr>
        <w:t>14</w:t>
      </w:r>
      <w:r w:rsidR="005F21BF">
        <w:rPr>
          <w:noProof/>
        </w:rPr>
        <w:fldChar w:fldCharType="end"/>
      </w:r>
      <w:r w:rsidR="00A56950">
        <w:rPr>
          <w:noProof/>
        </w:rPr>
        <w:t>]</w:t>
      </w:r>
      <w:r>
        <w:fldChar w:fldCharType="end"/>
      </w:r>
      <w:r>
        <w:t>, though a presentation that incorporates all the desired features of this implementation has not been reported previously and is thus detailed here.</w:t>
      </w:r>
    </w:p>
    <w:p w14:paraId="1BC87F26" w14:textId="77777777" w:rsidR="00FB6012" w:rsidRDefault="00FB6012" w:rsidP="00FB6012"/>
    <w:p w14:paraId="75C2A114" w14:textId="77777777" w:rsidR="00FB6012" w:rsidRDefault="00FB6012" w:rsidP="00FB6012">
      <w:r>
        <w:t xml:space="preserve">The fundamental modeling assumptions adopted in this treatment are quasi-static conditions for momentum balance (negligible effects of inertia), intrinsic incompressibility of all constituents (invariant true densities), isothermal conditions, negligible volume fraction of solute relative to the solid and solvent, and negligible effects of solute and solvent viscosities (friction within constituents) relative to frictional interactions between constituents. These </w:t>
      </w:r>
      <w:r w:rsidR="005D060C">
        <w:t xml:space="preserve">assumptions are often made in </w:t>
      </w:r>
      <w:r>
        <w:t xml:space="preserve">studies </w:t>
      </w:r>
      <w:r w:rsidR="005D060C">
        <w:t>of</w:t>
      </w:r>
      <w:r>
        <w:t xml:space="preserve"> biological tissues and cells. </w:t>
      </w:r>
      <w:r w:rsidR="005D060C">
        <w:t>E</w:t>
      </w:r>
      <w:r>
        <w:t>xternal body forces</w:t>
      </w:r>
      <w:r w:rsidR="005D060C">
        <w:t xml:space="preserve"> and</w:t>
      </w:r>
      <w:r>
        <w:t xml:space="preserve"> chemical reactions </w:t>
      </w:r>
      <w:r w:rsidR="005D060C">
        <w:t>are not considered</w:t>
      </w:r>
      <w:r>
        <w:t>.</w:t>
      </w:r>
    </w:p>
    <w:p w14:paraId="46AA7905" w14:textId="77777777" w:rsidR="00FB6012" w:rsidRDefault="00FB6012" w:rsidP="00FB6012"/>
    <w:p w14:paraId="14F19F4B" w14:textId="4CE3835F" w:rsidR="00FB6012" w:rsidRDefault="00FB6012" w:rsidP="00FB6012">
      <w:r>
        <w:t>The three constituents of the mixture are the porous-permeable solid matrix (</w:t>
      </w:r>
      <w:r w:rsidR="00905817" w:rsidRPr="00905817">
        <w:rPr>
          <w:position w:val="-6"/>
        </w:rPr>
        <w:object w:dxaOrig="580" w:dyaOrig="220" w14:anchorId="55D1F5E6">
          <v:shape id="_x0000_i1247" type="#_x0000_t75" style="width:29.15pt;height:10.95pt" o:ole="">
            <v:imagedata r:id="rId457" o:title=""/>
          </v:shape>
          <o:OLEObject Type="Embed" ProgID="Equation.DSMT4" ShapeID="_x0000_i1247" DrawAspect="Content" ObjectID="_1374350320" r:id="rId458"/>
        </w:object>
      </w:r>
      <w:r>
        <w:t>), the solvent (</w:t>
      </w:r>
      <w:r w:rsidR="00905817" w:rsidRPr="00905817">
        <w:rPr>
          <w:position w:val="-6"/>
        </w:rPr>
        <w:object w:dxaOrig="639" w:dyaOrig="220" w14:anchorId="67A8439B">
          <v:shape id="_x0000_i1248" type="#_x0000_t75" style="width:31pt;height:10.95pt" o:ole="">
            <v:imagedata r:id="rId459" o:title=""/>
          </v:shape>
          <o:OLEObject Type="Embed" ProgID="Equation.DSMT4" ShapeID="_x0000_i1248" DrawAspect="Content" ObjectID="_1374350321" r:id="rId460"/>
        </w:object>
      </w:r>
      <w:r>
        <w:t>), and the solute (</w:t>
      </w:r>
      <w:r w:rsidR="00905817" w:rsidRPr="00905817">
        <w:rPr>
          <w:position w:val="-6"/>
        </w:rPr>
        <w:object w:dxaOrig="600" w:dyaOrig="220" w14:anchorId="632EDA4F">
          <v:shape id="_x0000_i1249" type="#_x0000_t75" style="width:30.1pt;height:10.95pt" o:ole="">
            <v:imagedata r:id="rId461" o:title=""/>
          </v:shape>
          <o:OLEObject Type="Embed" ProgID="Equation.DSMT4" ShapeID="_x0000_i1249" DrawAspect="Content" ObjectID="_1374350322" r:id="rId462"/>
        </w:object>
      </w:r>
      <w:r>
        <w:t xml:space="preserve">). The motion of the solid matrix is described by the displacement vector </w:t>
      </w:r>
      <w:r w:rsidR="00905817" w:rsidRPr="00905817">
        <w:rPr>
          <w:position w:val="-6"/>
        </w:rPr>
        <w:object w:dxaOrig="200" w:dyaOrig="220" w14:anchorId="5138C2AA">
          <v:shape id="_x0000_i1250" type="#_x0000_t75" style="width:10.05pt;height:10.95pt" o:ole="">
            <v:imagedata r:id="rId463" o:title=""/>
          </v:shape>
          <o:OLEObject Type="Embed" ProgID="Equation.DSMT4" ShapeID="_x0000_i1250" DrawAspect="Content" ObjectID="_1374350323" r:id="rId464"/>
        </w:object>
      </w:r>
      <w:r w:rsidR="005D060C">
        <w:t>,</w:t>
      </w:r>
      <w:r>
        <w:t xml:space="preserve"> the pressure of the interstitial fluid (solvent+solute) is </w:t>
      </w:r>
      <w:r w:rsidR="00905817" w:rsidRPr="00905817">
        <w:rPr>
          <w:position w:val="-10"/>
        </w:rPr>
        <w:object w:dxaOrig="240" w:dyaOrig="260" w14:anchorId="3E26C06B">
          <v:shape id="_x0000_i1251" type="#_x0000_t75" style="width:11.85pt;height:12.75pt" o:ole="">
            <v:imagedata r:id="rId465" o:title=""/>
          </v:shape>
          <o:OLEObject Type="Embed" ProgID="Equation.DSMT4" ShapeID="_x0000_i1251" DrawAspect="Content" ObjectID="_1374350324" r:id="rId466"/>
        </w:object>
      </w:r>
      <w:r w:rsidR="005D060C">
        <w:t>,</w:t>
      </w:r>
      <w:r>
        <w:t xml:space="preserve"> and the solute concentration (on a solution-volume basis) is </w:t>
      </w:r>
      <w:r w:rsidR="00905817" w:rsidRPr="00905817">
        <w:rPr>
          <w:position w:val="-6"/>
        </w:rPr>
        <w:object w:dxaOrig="180" w:dyaOrig="220" w14:anchorId="3803696E">
          <v:shape id="_x0000_i1252" type="#_x0000_t75" style="width:9.1pt;height:10.95pt" o:ole="">
            <v:imagedata r:id="rId467" o:title=""/>
          </v:shape>
          <o:OLEObject Type="Embed" ProgID="Equation.DSMT4" ShapeID="_x0000_i1252" DrawAspect="Content" ObjectID="_1374350325" r:id="rId468"/>
        </w:object>
      </w:r>
      <w:r>
        <w:t xml:space="preserve">. The total (or mixture) stress may be described by the Cauchy stress tensor </w:t>
      </w:r>
      <w:r w:rsidR="00905817" w:rsidRPr="00905817">
        <w:rPr>
          <w:position w:val="-10"/>
        </w:rPr>
        <w:object w:dxaOrig="1280" w:dyaOrig="360" w14:anchorId="763751C4">
          <v:shape id="_x0000_i1253" type="#_x0000_t75" style="width:63.8pt;height:19.15pt" o:ole="">
            <v:imagedata r:id="rId469" o:title=""/>
          </v:shape>
          <o:OLEObject Type="Embed" ProgID="Equation.DSMT4" ShapeID="_x0000_i1253" DrawAspect="Content" ObjectID="_1374350326" r:id="rId470"/>
        </w:object>
      </w:r>
      <w:r>
        <w:t xml:space="preserve">, where </w:t>
      </w:r>
      <w:r w:rsidR="00905817" w:rsidRPr="00905817">
        <w:rPr>
          <w:position w:val="-4"/>
        </w:rPr>
        <w:object w:dxaOrig="180" w:dyaOrig="260" w14:anchorId="56168EA8">
          <v:shape id="_x0000_i1254" type="#_x0000_t75" style="width:9.1pt;height:12.75pt" o:ole="">
            <v:imagedata r:id="rId471" o:title=""/>
          </v:shape>
          <o:OLEObject Type="Embed" ProgID="Equation.DSMT4" ShapeID="_x0000_i1254" DrawAspect="Content" ObjectID="_1374350327" r:id="rId472"/>
        </w:object>
      </w:r>
      <w:r>
        <w:t xml:space="preserve"> is the identity tensor and </w:t>
      </w:r>
      <w:r w:rsidR="00905817" w:rsidRPr="00905817">
        <w:rPr>
          <w:position w:val="-6"/>
        </w:rPr>
        <w:object w:dxaOrig="300" w:dyaOrig="320" w14:anchorId="76D15C2A">
          <v:shape id="_x0000_i1255" type="#_x0000_t75" style="width:14.6pt;height:15.5pt" o:ole="">
            <v:imagedata r:id="rId473" o:title=""/>
          </v:shape>
          <o:OLEObject Type="Embed" ProgID="Equation.DSMT4" ShapeID="_x0000_i1255" DrawAspect="Content" ObjectID="_1374350328" r:id="rId474"/>
        </w:object>
      </w:r>
      <w:r>
        <w:t xml:space="preserve"> is the stress arising from the strain in the porous solid matrix. Because it is porous, the solid matrix is compressible since the volume of pores changes as interstitial fluid enters or leaves the matrix. Under the conditions outlined above, the balance of linear momentum for the mixture reduces to</w:t>
      </w:r>
    </w:p>
    <w:p w14:paraId="1478B7FF" w14:textId="452AB0B3" w:rsidR="00FB6012" w:rsidRDefault="00FB6012" w:rsidP="00FB6012">
      <w:pPr>
        <w:pStyle w:val="MTDisplayEquation"/>
      </w:pPr>
      <w:r>
        <w:tab/>
      </w:r>
      <w:r w:rsidR="00905817" w:rsidRPr="00905817">
        <w:rPr>
          <w:position w:val="-10"/>
        </w:rPr>
        <w:object w:dxaOrig="2740" w:dyaOrig="360" w14:anchorId="7DAB7169">
          <v:shape id="_x0000_i1256" type="#_x0000_t75" style="width:136.7pt;height:19.15pt" o:ole="">
            <v:imagedata r:id="rId475" o:title=""/>
          </v:shape>
          <o:OLEObject Type="Embed" ProgID="Equation.DSMT4" ShapeID="_x0000_i1256" DrawAspect="Content" ObjectID="_1374350329" r:id="rId476"/>
        </w:object>
      </w:r>
      <w:r>
        <w:t>.</w:t>
      </w:r>
      <w:r>
        <w:tab/>
      </w:r>
      <w:r>
        <w:fldChar w:fldCharType="begin"/>
      </w:r>
      <w:r>
        <w:instrText xml:space="preserve"> MACROBUTTON MTPlaceRef \* MERGEFORMAT </w:instrText>
      </w:r>
      <w:fldSimple w:instr=" SEQ MTEqn \h \* MERGEFORMAT "/>
      <w:bookmarkStart w:id="829" w:name="ZEqnNum146657"/>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102</w:instrText>
        </w:r>
      </w:fldSimple>
      <w:r>
        <w:instrText>)</w:instrText>
      </w:r>
      <w:bookmarkEnd w:id="829"/>
      <w:r>
        <w:fldChar w:fldCharType="end"/>
      </w:r>
    </w:p>
    <w:p w14:paraId="76376A81" w14:textId="77777777" w:rsidR="00FB6012" w:rsidRDefault="00FB6012" w:rsidP="00FB6012">
      <w:r>
        <w:t>Similarly, the equations of balance of linear momentum for the solvent and solute are given by</w:t>
      </w:r>
    </w:p>
    <w:p w14:paraId="46FDD1E5" w14:textId="1B9F916F" w:rsidR="00FB6012" w:rsidRDefault="00FB6012" w:rsidP="00FB6012">
      <w:pPr>
        <w:pStyle w:val="MTDisplayEquation"/>
      </w:pPr>
      <w:r>
        <w:tab/>
      </w:r>
      <w:r w:rsidR="00905817" w:rsidRPr="00905817">
        <w:rPr>
          <w:position w:val="-86"/>
        </w:rPr>
        <w:object w:dxaOrig="4840" w:dyaOrig="900" w14:anchorId="3D768401">
          <v:shape id="_x0000_i1257" type="#_x0000_t75" style="width:241.5pt;height:44.65pt" o:ole="">
            <v:imagedata r:id="rId477" o:title=""/>
          </v:shape>
          <o:OLEObject Type="Embed" ProgID="Equation.DSMT4" ShapeID="_x0000_i1257" DrawAspect="Content" ObjectID="_1374350330" r:id="rId478"/>
        </w:object>
      </w:r>
      <w:r>
        <w:tab/>
      </w:r>
      <w:r>
        <w:fldChar w:fldCharType="begin"/>
      </w:r>
      <w:r>
        <w:instrText xml:space="preserve"> MACROBUTTON MTPlaceRef \* MERGEFORMAT </w:instrText>
      </w:r>
      <w:fldSimple w:instr=" SEQ MTEqn \h \* MERGEFORMAT "/>
      <w:bookmarkStart w:id="830" w:name="ZEqnNum429892"/>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103</w:instrText>
        </w:r>
      </w:fldSimple>
      <w:r>
        <w:instrText>)</w:instrText>
      </w:r>
      <w:bookmarkEnd w:id="830"/>
      <w:r>
        <w:fldChar w:fldCharType="end"/>
      </w:r>
    </w:p>
    <w:p w14:paraId="126A21ED" w14:textId="68046436" w:rsidR="00FB6012" w:rsidRDefault="00FB6012" w:rsidP="00FB6012">
      <w:r>
        <w:t xml:space="preserve">where </w:t>
      </w:r>
      <w:r w:rsidR="00905817" w:rsidRPr="00905817">
        <w:rPr>
          <w:position w:val="-10"/>
        </w:rPr>
        <w:object w:dxaOrig="340" w:dyaOrig="360" w14:anchorId="00404D39">
          <v:shape id="_x0000_i1258" type="#_x0000_t75" style="width:17.3pt;height:19.15pt" o:ole="">
            <v:imagedata r:id="rId479" o:title=""/>
          </v:shape>
          <o:OLEObject Type="Embed" ProgID="Equation.DSMT4" ShapeID="_x0000_i1258" DrawAspect="Content" ObjectID="_1374350331" r:id="rId480"/>
        </w:object>
      </w:r>
      <w:r>
        <w:t xml:space="preserve"> is the apparent density (mass of </w:t>
      </w:r>
      <w:r w:rsidR="00905817" w:rsidRPr="00905817">
        <w:rPr>
          <w:position w:val="-6"/>
        </w:rPr>
        <w:object w:dxaOrig="240" w:dyaOrig="220" w14:anchorId="39CAEB9C">
          <v:shape id="_x0000_i1259" type="#_x0000_t75" style="width:11.85pt;height:10.95pt" o:ole="">
            <v:imagedata r:id="rId481" o:title=""/>
          </v:shape>
          <o:OLEObject Type="Embed" ProgID="Equation.DSMT4" ShapeID="_x0000_i1259" DrawAspect="Content" ObjectID="_1374350332" r:id="rId482"/>
        </w:object>
      </w:r>
      <w:r>
        <w:t xml:space="preserve"> per volume of the mixture), </w:t>
      </w:r>
      <w:r w:rsidR="00905817" w:rsidRPr="00905817">
        <w:rPr>
          <w:position w:val="-10"/>
        </w:rPr>
        <w:object w:dxaOrig="340" w:dyaOrig="360" w14:anchorId="5DA75EDB">
          <v:shape id="_x0000_i1260" type="#_x0000_t75" style="width:17.3pt;height:19.15pt" o:ole="">
            <v:imagedata r:id="rId483" o:title=""/>
          </v:shape>
          <o:OLEObject Type="Embed" ProgID="Equation.DSMT4" ShapeID="_x0000_i1260" DrawAspect="Content" ObjectID="_1374350333" r:id="rId484"/>
        </w:object>
      </w:r>
      <w:r>
        <w:t xml:space="preserve"> is the mechano-chemical potential and </w:t>
      </w:r>
      <w:r w:rsidR="00905817" w:rsidRPr="00905817">
        <w:rPr>
          <w:position w:val="-6"/>
        </w:rPr>
        <w:object w:dxaOrig="320" w:dyaOrig="320" w14:anchorId="65D16196">
          <v:shape id="_x0000_i1261" type="#_x0000_t75" style="width:15.5pt;height:15.5pt" o:ole="">
            <v:imagedata r:id="rId485" o:title=""/>
          </v:shape>
          <o:OLEObject Type="Embed" ProgID="Equation.DSMT4" ShapeID="_x0000_i1261" DrawAspect="Content" ObjectID="_1374350334" r:id="rId486"/>
        </w:object>
      </w:r>
      <w:r>
        <w:t xml:space="preserve"> is the velocity of constituent </w:t>
      </w:r>
      <w:r w:rsidR="00905817" w:rsidRPr="00905817">
        <w:rPr>
          <w:position w:val="-6"/>
        </w:rPr>
        <w:object w:dxaOrig="240" w:dyaOrig="220" w14:anchorId="1A9D0F15">
          <v:shape id="_x0000_i1262" type="#_x0000_t75" style="width:11.85pt;height:10.95pt" o:ole="">
            <v:imagedata r:id="rId487" o:title=""/>
          </v:shape>
          <o:OLEObject Type="Embed" ProgID="Equation.DSMT4" ShapeID="_x0000_i1262" DrawAspect="Content" ObjectID="_1374350335" r:id="rId488"/>
        </w:object>
      </w:r>
      <w:r w:rsidR="005D060C">
        <w:t>.</w:t>
      </w:r>
      <w:r>
        <w:t xml:space="preserve"> </w:t>
      </w:r>
      <w:r w:rsidR="00905817" w:rsidRPr="00905817">
        <w:rPr>
          <w:position w:val="-4"/>
        </w:rPr>
        <w:object w:dxaOrig="360" w:dyaOrig="300" w14:anchorId="496F0C51">
          <v:shape id="_x0000_i1263" type="#_x0000_t75" style="width:19.15pt;height:14.6pt" o:ole="">
            <v:imagedata r:id="rId489" o:title=""/>
          </v:shape>
          <o:OLEObject Type="Embed" ProgID="Equation.DSMT4" ShapeID="_x0000_i1263" DrawAspect="Content" ObjectID="_1374350336" r:id="rId490"/>
        </w:object>
      </w:r>
      <w:r>
        <w:t xml:space="preserve"> is the diffusive drag tensor between constituents </w:t>
      </w:r>
      <w:r w:rsidR="00905817" w:rsidRPr="00905817">
        <w:rPr>
          <w:position w:val="-6"/>
        </w:rPr>
        <w:object w:dxaOrig="240" w:dyaOrig="220" w14:anchorId="164D5FD6">
          <v:shape id="_x0000_i1264" type="#_x0000_t75" style="width:11.85pt;height:10.95pt" o:ole="">
            <v:imagedata r:id="rId491" o:title=""/>
          </v:shape>
          <o:OLEObject Type="Embed" ProgID="Equation.DSMT4" ShapeID="_x0000_i1264" DrawAspect="Content" ObjectID="_1374350337" r:id="rId492"/>
        </w:object>
      </w:r>
      <w:r>
        <w:t xml:space="preserve"> and </w:t>
      </w:r>
      <w:r w:rsidR="00905817" w:rsidRPr="00905817">
        <w:rPr>
          <w:position w:val="-10"/>
        </w:rPr>
        <w:object w:dxaOrig="240" w:dyaOrig="320" w14:anchorId="0140AA38">
          <v:shape id="_x0000_i1265" type="#_x0000_t75" style="width:11.85pt;height:15.5pt" o:ole="">
            <v:imagedata r:id="rId493" o:title=""/>
          </v:shape>
          <o:OLEObject Type="Embed" ProgID="Equation.DSMT4" ShapeID="_x0000_i1265" DrawAspect="Content" ObjectID="_1374350338" r:id="rId494"/>
        </w:object>
      </w:r>
      <w:r>
        <w:t xml:space="preserve"> representing momentum exchange via frictional interactions, which satisfies </w:t>
      </w:r>
      <w:r w:rsidR="00905817" w:rsidRPr="00905817">
        <w:rPr>
          <w:position w:val="-4"/>
        </w:rPr>
        <w:object w:dxaOrig="920" w:dyaOrig="300" w14:anchorId="35F4D2FD">
          <v:shape id="_x0000_i1266" type="#_x0000_t75" style="width:46.5pt;height:14.6pt" o:ole="">
            <v:imagedata r:id="rId495" o:title=""/>
          </v:shape>
          <o:OLEObject Type="Embed" ProgID="Equation.DSMT4" ShapeID="_x0000_i1266" DrawAspect="Content" ObjectID="_1374350339" r:id="rId496"/>
        </w:object>
      </w:r>
      <w:r>
        <w:t>. An important feature of the</w:t>
      </w:r>
      <w:r w:rsidR="005D060C">
        <w:t>se</w:t>
      </w:r>
      <w:r>
        <w:t xml:space="preserve"> relations</w:t>
      </w:r>
      <w:r w:rsidR="005D060C">
        <w:t xml:space="preserve"> </w:t>
      </w:r>
      <w:r>
        <w:t xml:space="preserve">is the incorporation of momentum exchange term between the solute and solid matrix, </w:t>
      </w:r>
      <w:r w:rsidR="00905817" w:rsidRPr="00905817">
        <w:rPr>
          <w:position w:val="-16"/>
        </w:rPr>
        <w:object w:dxaOrig="1320" w:dyaOrig="440" w14:anchorId="56C930D4">
          <v:shape id="_x0000_i1267" type="#_x0000_t75" style="width:65.6pt;height:21.85pt" o:ole="">
            <v:imagedata r:id="rId497" o:title=""/>
          </v:shape>
          <o:OLEObject Type="Embed" ProgID="Equation.DSMT4" ShapeID="_x0000_i1267" DrawAspect="Content" ObjectID="_1374350340" r:id="rId498"/>
        </w:object>
      </w:r>
      <w:r>
        <w:t xml:space="preserve">, which is often </w:t>
      </w:r>
      <w:r>
        <w:lastRenderedPageBreak/>
        <w:t xml:space="preserve">neglected in other treatments but plays an important role for describing solid-solute interactions </w:t>
      </w:r>
      <w:r>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 </w:instrText>
      </w:r>
      <w:r w:rsidR="00F119D4">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EN.CITE.DATA </w:instrText>
      </w:r>
      <w:r w:rsidR="00F119D4">
        <w:fldChar w:fldCharType="end"/>
      </w:r>
      <w:r>
        <w:fldChar w:fldCharType="separate"/>
      </w:r>
      <w:r w:rsidR="00A56950">
        <w:rPr>
          <w:noProof/>
        </w:rPr>
        <w:t>[</w:t>
      </w:r>
      <w:r w:rsidR="005F21BF">
        <w:fldChar w:fldCharType="begin"/>
      </w:r>
      <w:r w:rsidR="005F21BF">
        <w:instrText xml:space="preserve"> HYPERLINK \l "_ENREF_13" \o "Mauck, 2003 #54" </w:instrText>
      </w:r>
      <w:ins w:id="831" w:author="Gerard" w:date="2015-08-07T21:36:00Z"/>
      <w:r w:rsidR="005F21BF">
        <w:fldChar w:fldCharType="separate"/>
      </w:r>
      <w:r w:rsidR="00214E15">
        <w:rPr>
          <w:noProof/>
        </w:rPr>
        <w:t>13</w:t>
      </w:r>
      <w:r w:rsidR="005F21BF">
        <w:rPr>
          <w:noProof/>
        </w:rPr>
        <w:fldChar w:fldCharType="end"/>
      </w:r>
      <w:r w:rsidR="00A56950">
        <w:rPr>
          <w:noProof/>
        </w:rPr>
        <w:t xml:space="preserve">, </w:t>
      </w:r>
      <w:r w:rsidR="005F21BF">
        <w:fldChar w:fldCharType="begin"/>
      </w:r>
      <w:r w:rsidR="005F21BF">
        <w:instrText xml:space="preserve"> HYPERLINK \l "_ENREF_15" \o "Albro, 2008 #56" </w:instrText>
      </w:r>
      <w:ins w:id="832" w:author="Gerard" w:date="2015-08-07T21:36:00Z"/>
      <w:r w:rsidR="005F21BF">
        <w:fldChar w:fldCharType="separate"/>
      </w:r>
      <w:r w:rsidR="00214E15">
        <w:rPr>
          <w:noProof/>
        </w:rPr>
        <w:t>15</w:t>
      </w:r>
      <w:r w:rsidR="005F21BF">
        <w:rPr>
          <w:noProof/>
        </w:rPr>
        <w:fldChar w:fldCharType="end"/>
      </w:r>
      <w:r w:rsidR="00A56950">
        <w:rPr>
          <w:noProof/>
        </w:rPr>
        <w:t xml:space="preserve">, </w:t>
      </w:r>
      <w:r w:rsidR="005F21BF">
        <w:fldChar w:fldCharType="begin"/>
      </w:r>
      <w:r w:rsidR="005F21BF">
        <w:instrText xml:space="preserve"> HYPERLINK \l "_ENREF_16" \o "Albro, 2010 #57" </w:instrText>
      </w:r>
      <w:ins w:id="833" w:author="Gerard" w:date="2015-08-07T21:36:00Z"/>
      <w:r w:rsidR="005F21BF">
        <w:fldChar w:fldCharType="separate"/>
      </w:r>
      <w:r w:rsidR="00214E15">
        <w:rPr>
          <w:noProof/>
        </w:rPr>
        <w:t>16</w:t>
      </w:r>
      <w:r w:rsidR="005F21BF">
        <w:rPr>
          <w:noProof/>
        </w:rPr>
        <w:fldChar w:fldCharType="end"/>
      </w:r>
      <w:r w:rsidR="00A56950">
        <w:rPr>
          <w:noProof/>
        </w:rPr>
        <w:t>]</w:t>
      </w:r>
      <w:r>
        <w:fldChar w:fldCharType="end"/>
      </w:r>
      <w:r>
        <w:t>. These momentum equations show that the driving force for the transport of solvent or solute is the gradient in its mechano-chemical potential, which is resisted by frictional interactions with other constituents.</w:t>
      </w:r>
    </w:p>
    <w:p w14:paraId="0CA42B83" w14:textId="77777777" w:rsidR="00FB6012" w:rsidRDefault="00FB6012" w:rsidP="00FB6012"/>
    <w:p w14:paraId="1125ECBA" w14:textId="02C754AB" w:rsidR="00FB6012" w:rsidRDefault="00FB6012" w:rsidP="00FB6012">
      <w:r>
        <w:t xml:space="preserve">The mechano-chemical potential is the sum of the mechanical and chemical potentials. The chemical potential </w:t>
      </w:r>
      <w:r w:rsidR="00905817" w:rsidRPr="00905817">
        <w:rPr>
          <w:position w:val="-10"/>
        </w:rPr>
        <w:object w:dxaOrig="340" w:dyaOrig="360" w14:anchorId="3415FAE4">
          <v:shape id="_x0000_i1268" type="#_x0000_t75" style="width:17.3pt;height:19.15pt" o:ole="">
            <v:imagedata r:id="rId499" o:title=""/>
          </v:shape>
          <o:OLEObject Type="Embed" ProgID="Equation.DSMT4" ShapeID="_x0000_i1268" DrawAspect="Content" ObjectID="_1374350341" r:id="rId500"/>
        </w:object>
      </w:r>
      <w:r>
        <w:t xml:space="preserve"> of </w:t>
      </w:r>
      <w:r w:rsidR="00905817" w:rsidRPr="00905817">
        <w:rPr>
          <w:position w:val="-6"/>
        </w:rPr>
        <w:object w:dxaOrig="240" w:dyaOrig="220" w14:anchorId="7E4CAEE5">
          <v:shape id="_x0000_i1269" type="#_x0000_t75" style="width:11.85pt;height:10.95pt" o:ole="">
            <v:imagedata r:id="rId501" o:title=""/>
          </v:shape>
          <o:OLEObject Type="Embed" ProgID="Equation.DSMT4" ShapeID="_x0000_i1269" DrawAspect="Content" ObjectID="_1374350342" r:id="rId502"/>
        </w:object>
      </w:r>
      <w:r>
        <w:t xml:space="preserve"> represents the rate at which the mixture free energy changes with increasing mass of </w:t>
      </w:r>
      <w:r w:rsidR="00905817" w:rsidRPr="00905817">
        <w:rPr>
          <w:position w:val="-6"/>
        </w:rPr>
        <w:object w:dxaOrig="240" w:dyaOrig="220" w14:anchorId="6369DDF8">
          <v:shape id="_x0000_i1270" type="#_x0000_t75" style="width:11.85pt;height:10.95pt" o:ole="">
            <v:imagedata r:id="rId503" o:title=""/>
          </v:shape>
          <o:OLEObject Type="Embed" ProgID="Equation.DSMT4" ShapeID="_x0000_i1270" DrawAspect="Content" ObjectID="_1374350343" r:id="rId504"/>
        </w:object>
      </w:r>
      <w:r>
        <w:t xml:space="preserve">. The mechanical potential represents the rate at which the mixture free energy density changes with increasing volumetric strain of </w:t>
      </w:r>
      <w:r w:rsidR="00905817" w:rsidRPr="00905817">
        <w:rPr>
          <w:position w:val="-6"/>
        </w:rPr>
        <w:object w:dxaOrig="240" w:dyaOrig="220" w14:anchorId="58DD25F5">
          <v:shape id="_x0000_i1271" type="#_x0000_t75" style="width:11.85pt;height:10.95pt" o:ole="">
            <v:imagedata r:id="rId505" o:title=""/>
          </v:shape>
          <o:OLEObject Type="Embed" ProgID="Equation.DSMT4" ShapeID="_x0000_i1271" DrawAspect="Content" ObjectID="_1374350344" r:id="rId506"/>
        </w:object>
      </w:r>
      <w:r w:rsidR="005D060C">
        <w:t>.</w:t>
      </w:r>
      <w:r>
        <w:t xml:space="preserve"> </w:t>
      </w:r>
      <w:r w:rsidR="005D060C">
        <w:t>I</w:t>
      </w:r>
      <w:r>
        <w:t xml:space="preserve">n a mixture of intrinsically incompressible constituents, where the volumetric strain is idealized to be zero, this potential is given by </w:t>
      </w:r>
      <w:r w:rsidR="00905817" w:rsidRPr="00905817">
        <w:rPr>
          <w:position w:val="-14"/>
        </w:rPr>
        <w:object w:dxaOrig="1300" w:dyaOrig="400" w14:anchorId="38327600">
          <v:shape id="_x0000_i1272" type="#_x0000_t75" style="width:65.6pt;height:20.05pt" o:ole="">
            <v:imagedata r:id="rId507" o:title=""/>
          </v:shape>
          <o:OLEObject Type="Embed" ProgID="Equation.DSMT4" ShapeID="_x0000_i1272" DrawAspect="Content" ObjectID="_1374350345" r:id="rId508"/>
        </w:object>
      </w:r>
      <w:r>
        <w:t xml:space="preserve">, where </w:t>
      </w:r>
      <w:r w:rsidR="00905817" w:rsidRPr="00905817">
        <w:rPr>
          <w:position w:val="-12"/>
        </w:rPr>
        <w:object w:dxaOrig="340" w:dyaOrig="380" w14:anchorId="73F86B68">
          <v:shape id="_x0000_i1273" type="#_x0000_t75" style="width:17.3pt;height:19.15pt" o:ole="">
            <v:imagedata r:id="rId509" o:title=""/>
          </v:shape>
          <o:OLEObject Type="Embed" ProgID="Equation.DSMT4" ShapeID="_x0000_i1273" DrawAspect="Content" ObjectID="_1374350346" r:id="rId510"/>
        </w:object>
      </w:r>
      <w:r>
        <w:t xml:space="preserve"> is the true density of </w:t>
      </w:r>
      <w:r w:rsidR="00905817" w:rsidRPr="00905817">
        <w:rPr>
          <w:position w:val="-6"/>
        </w:rPr>
        <w:object w:dxaOrig="240" w:dyaOrig="220" w14:anchorId="1B5FE21E">
          <v:shape id="_x0000_i1274" type="#_x0000_t75" style="width:11.85pt;height:10.95pt" o:ole="">
            <v:imagedata r:id="rId511" o:title=""/>
          </v:shape>
          <o:OLEObject Type="Embed" ProgID="Equation.DSMT4" ShapeID="_x0000_i1274" DrawAspect="Content" ObjectID="_1374350347" r:id="rId512"/>
        </w:object>
      </w:r>
      <w:r>
        <w:t xml:space="preserve"> (mass of </w:t>
      </w:r>
      <w:r w:rsidR="00905817" w:rsidRPr="00905817">
        <w:rPr>
          <w:position w:val="-6"/>
        </w:rPr>
        <w:object w:dxaOrig="240" w:dyaOrig="220" w14:anchorId="417C851C">
          <v:shape id="_x0000_i1275" type="#_x0000_t75" style="width:11.85pt;height:10.95pt" o:ole="">
            <v:imagedata r:id="rId513" o:title=""/>
          </v:shape>
          <o:OLEObject Type="Embed" ProgID="Equation.DSMT4" ShapeID="_x0000_i1275" DrawAspect="Content" ObjectID="_1374350348" r:id="rId514"/>
        </w:object>
      </w:r>
      <w:r>
        <w:t xml:space="preserve"> per volume of </w:t>
      </w:r>
      <w:r w:rsidR="00905817" w:rsidRPr="00905817">
        <w:rPr>
          <w:position w:val="-6"/>
        </w:rPr>
        <w:object w:dxaOrig="240" w:dyaOrig="220" w14:anchorId="1ACF3467">
          <v:shape id="_x0000_i1276" type="#_x0000_t75" style="width:11.85pt;height:10.95pt" o:ole="">
            <v:imagedata r:id="rId515" o:title=""/>
          </v:shape>
          <o:OLEObject Type="Embed" ProgID="Equation.DSMT4" ShapeID="_x0000_i1276" DrawAspect="Content" ObjectID="_1374350349" r:id="rId516"/>
        </w:object>
      </w:r>
      <w:r>
        <w:t xml:space="preserve">), which is invariant for incompressible constituents, and </w:t>
      </w:r>
      <w:r w:rsidR="00905817" w:rsidRPr="00905817">
        <w:rPr>
          <w:position w:val="-12"/>
        </w:rPr>
        <w:object w:dxaOrig="300" w:dyaOrig="360" w14:anchorId="346492D8">
          <v:shape id="_x0000_i1277" type="#_x0000_t75" style="width:14.6pt;height:19.15pt" o:ole="">
            <v:imagedata r:id="rId517" o:title=""/>
          </v:shape>
          <o:OLEObject Type="Embed" ProgID="Equation.DSMT4" ShapeID="_x0000_i1277" DrawAspect="Content" ObjectID="_1374350350" r:id="rId518"/>
        </w:object>
      </w:r>
      <w:r>
        <w:t xml:space="preserve"> is some arbitrarily set reference pressure (e.g., ambient pressure).</w:t>
      </w:r>
    </w:p>
    <w:p w14:paraId="76F74E85" w14:textId="77777777" w:rsidR="00FB6012" w:rsidRDefault="00FB6012" w:rsidP="00FB6012"/>
    <w:p w14:paraId="088C31F1" w14:textId="5A4DAAB2" w:rsidR="00FB6012" w:rsidRDefault="00FB6012" w:rsidP="00FB6012">
      <w:r>
        <w:t xml:space="preserve">From classical physical chemistry, the general form of a constitutive relation for the chemical potential is </w:t>
      </w:r>
      <w:r w:rsidR="00905817" w:rsidRPr="00905817">
        <w:rPr>
          <w:position w:val="-16"/>
        </w:rPr>
        <w:object w:dxaOrig="2940" w:dyaOrig="440" w14:anchorId="3898E41D">
          <v:shape id="_x0000_i1278" type="#_x0000_t75" style="width:146.75pt;height:21.85pt" o:ole="">
            <v:imagedata r:id="rId519" o:title=""/>
          </v:shape>
          <o:OLEObject Type="Embed" ProgID="Equation.DSMT4" ShapeID="_x0000_i1278" DrawAspect="Content" ObjectID="_1374350351" r:id="rId520"/>
        </w:object>
      </w:r>
      <w:r>
        <w:t xml:space="preserve">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r w:rsidR="005F21BF">
        <w:fldChar w:fldCharType="begin"/>
      </w:r>
      <w:r w:rsidR="005F21BF">
        <w:instrText xml:space="preserve"> HYPERLINK \l "_ENREF_17" \o "Tinoco Jr., 1995 #58" </w:instrText>
      </w:r>
      <w:ins w:id="834" w:author="Gerard" w:date="2015-08-07T21:36:00Z"/>
      <w:r w:rsidR="005F21BF">
        <w:fldChar w:fldCharType="separate"/>
      </w:r>
      <w:r w:rsidR="00214E15">
        <w:rPr>
          <w:noProof/>
        </w:rPr>
        <w:t>17</w:t>
      </w:r>
      <w:r w:rsidR="005F21BF">
        <w:rPr>
          <w:noProof/>
        </w:rPr>
        <w:fldChar w:fldCharType="end"/>
      </w:r>
      <w:r w:rsidR="00A56950">
        <w:rPr>
          <w:noProof/>
        </w:rPr>
        <w:t>]</w:t>
      </w:r>
      <w:r>
        <w:fldChar w:fldCharType="end"/>
      </w:r>
      <w:r>
        <w:t xml:space="preserve">, where </w:t>
      </w:r>
      <w:r w:rsidR="00905817" w:rsidRPr="00905817">
        <w:rPr>
          <w:position w:val="-4"/>
        </w:rPr>
        <w:object w:dxaOrig="240" w:dyaOrig="260" w14:anchorId="51C0614E">
          <v:shape id="_x0000_i1279" type="#_x0000_t75" style="width:11.85pt;height:12.75pt" o:ole="">
            <v:imagedata r:id="rId521" o:title=""/>
          </v:shape>
          <o:OLEObject Type="Embed" ProgID="Equation.DSMT4" ShapeID="_x0000_i1279" DrawAspect="Content" ObjectID="_1374350352" r:id="rId522"/>
        </w:object>
      </w:r>
      <w:r>
        <w:t xml:space="preserve"> is the universal gas constant, </w:t>
      </w:r>
      <w:r w:rsidR="00905817" w:rsidRPr="00905817">
        <w:rPr>
          <w:position w:val="-6"/>
        </w:rPr>
        <w:object w:dxaOrig="200" w:dyaOrig="279" w14:anchorId="51E98D01">
          <v:shape id="_x0000_i1280" type="#_x0000_t75" style="width:10.05pt;height:14.6pt" o:ole="">
            <v:imagedata r:id="rId523" o:title=""/>
          </v:shape>
          <o:OLEObject Type="Embed" ProgID="Equation.DSMT4" ShapeID="_x0000_i1280" DrawAspect="Content" ObjectID="_1374350353" r:id="rId524"/>
        </w:object>
      </w:r>
      <w:r>
        <w:t xml:space="preserve"> is the absolute temperature, </w:t>
      </w:r>
      <w:r w:rsidR="00905817" w:rsidRPr="00905817">
        <w:rPr>
          <w:position w:val="-4"/>
        </w:rPr>
        <w:object w:dxaOrig="420" w:dyaOrig="300" w14:anchorId="30CF906D">
          <v:shape id="_x0000_i1281" type="#_x0000_t75" style="width:20.05pt;height:14.6pt" o:ole="">
            <v:imagedata r:id="rId525" o:title=""/>
          </v:shape>
          <o:OLEObject Type="Embed" ProgID="Equation.DSMT4" ShapeID="_x0000_i1281" DrawAspect="Content" ObjectID="_1374350354" r:id="rId526"/>
        </w:object>
      </w:r>
      <w:r>
        <w:t xml:space="preserve"> is the molecular weight (invariant) and </w:t>
      </w:r>
      <w:r w:rsidR="00905817" w:rsidRPr="00905817">
        <w:rPr>
          <w:position w:val="-6"/>
        </w:rPr>
        <w:object w:dxaOrig="300" w:dyaOrig="320" w14:anchorId="6CC52A0E">
          <v:shape id="_x0000_i1282" type="#_x0000_t75" style="width:14.6pt;height:15.5pt" o:ole="">
            <v:imagedata r:id="rId527" o:title=""/>
          </v:shape>
          <o:OLEObject Type="Embed" ProgID="Equation.DSMT4" ShapeID="_x0000_i1282" DrawAspect="Content" ObjectID="_1374350355" r:id="rId528"/>
        </w:object>
      </w:r>
      <w:r>
        <w:t xml:space="preserve"> is the activity of constituent </w:t>
      </w:r>
      <w:r w:rsidR="00905817" w:rsidRPr="00905817">
        <w:rPr>
          <w:position w:val="-6"/>
        </w:rPr>
        <w:object w:dxaOrig="240" w:dyaOrig="220" w14:anchorId="2F62BF71">
          <v:shape id="_x0000_i1283" type="#_x0000_t75" style="width:11.85pt;height:10.95pt" o:ole="">
            <v:imagedata r:id="rId529" o:title=""/>
          </v:shape>
          <o:OLEObject Type="Embed" ProgID="Equation.DSMT4" ShapeID="_x0000_i1283" DrawAspect="Content" ObjectID="_1374350356" r:id="rId530"/>
        </w:object>
      </w:r>
      <w:r>
        <w:t xml:space="preserve"> (a non-dimensional quantity); </w:t>
      </w:r>
      <w:r w:rsidR="00905817" w:rsidRPr="00905817">
        <w:rPr>
          <w:position w:val="-14"/>
        </w:rPr>
        <w:object w:dxaOrig="720" w:dyaOrig="400" w14:anchorId="6D5E8C63">
          <v:shape id="_x0000_i1284" type="#_x0000_t75" style="width:36.45pt;height:20.05pt" o:ole="">
            <v:imagedata r:id="rId531" o:title=""/>
          </v:shape>
          <o:OLEObject Type="Embed" ProgID="Equation.DSMT4" ShapeID="_x0000_i1284" DrawAspect="Content" ObjectID="_1374350357" r:id="rId532"/>
        </w:object>
      </w:r>
      <w:r>
        <w:t xml:space="preserve"> is the chemical potential at some arbitrary reference state, at a given temperature. For solutes, physical chemistry treatments let </w:t>
      </w:r>
      <w:r w:rsidR="00905817" w:rsidRPr="00905817">
        <w:rPr>
          <w:position w:val="-12"/>
        </w:rPr>
        <w:object w:dxaOrig="1120" w:dyaOrig="380" w14:anchorId="3A0EAC58">
          <v:shape id="_x0000_i1285" type="#_x0000_t75" style="width:56.5pt;height:19.15pt" o:ole="">
            <v:imagedata r:id="rId533" o:title=""/>
          </v:shape>
          <o:OLEObject Type="Embed" ProgID="Equation.DSMT4" ShapeID="_x0000_i1285" DrawAspect="Content" ObjectID="_1374350358" r:id="rId534"/>
        </w:object>
      </w:r>
      <w:r>
        <w:t xml:space="preserve">, where </w:t>
      </w:r>
      <w:r w:rsidR="00905817" w:rsidRPr="00905817">
        <w:rPr>
          <w:position w:val="-12"/>
        </w:rPr>
        <w:object w:dxaOrig="240" w:dyaOrig="360" w14:anchorId="6B40F21D">
          <v:shape id="_x0000_i1286" type="#_x0000_t75" style="width:11.85pt;height:19.15pt" o:ole="">
            <v:imagedata r:id="rId535" o:title=""/>
          </v:shape>
          <o:OLEObject Type="Embed" ProgID="Equation.DSMT4" ShapeID="_x0000_i1286" DrawAspect="Content" ObjectID="_1374350359" r:id="rId536"/>
        </w:object>
      </w:r>
      <w:r>
        <w:t xml:space="preserve"> is the solute concentration in some standard reference state (an invariant, typically </w:t>
      </w:r>
      <w:r w:rsidR="00905817" w:rsidRPr="00905817">
        <w:rPr>
          <w:position w:val="-12"/>
        </w:rPr>
        <w:object w:dxaOrig="840" w:dyaOrig="360" w14:anchorId="2FD326CA">
          <v:shape id="_x0000_i1287" type="#_x0000_t75" style="width:41.9pt;height:19.15pt" o:ole="">
            <v:imagedata r:id="rId537" o:title=""/>
          </v:shape>
          <o:OLEObject Type="Embed" ProgID="Equation.DSMT4" ShapeID="_x0000_i1287" DrawAspect="Content" ObjectID="_1374350360" r:id="rId538"/>
        </w:object>
      </w:r>
      <w:r>
        <w:t xml:space="preserve">), and </w:t>
      </w:r>
      <w:r w:rsidR="00905817" w:rsidRPr="00905817">
        <w:rPr>
          <w:position w:val="-10"/>
        </w:rPr>
        <w:object w:dxaOrig="200" w:dyaOrig="260" w14:anchorId="3C1DEEAB">
          <v:shape id="_x0000_i1288" type="#_x0000_t75" style="width:10.05pt;height:12.75pt" o:ole="">
            <v:imagedata r:id="rId539" o:title=""/>
          </v:shape>
          <o:OLEObject Type="Embed" ProgID="Equation.DSMT4" ShapeID="_x0000_i1288" DrawAspect="Content" ObjectID="_1374350361" r:id="rId540"/>
        </w:object>
      </w:r>
      <w:r>
        <w:t xml:space="preserve"> is the non-dimensional activity coefficient, which generally depends on the current state (e.g., concentration) but reduces to unity under the assumption of ideal physico-chemical behavior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r w:rsidR="005F21BF">
        <w:fldChar w:fldCharType="begin"/>
      </w:r>
      <w:r w:rsidR="005F21BF">
        <w:instrText xml:space="preserve"> HYPERLINK \l "_ENREF_17" \o "Tinoco Jr., 1995 #58" </w:instrText>
      </w:r>
      <w:ins w:id="835" w:author="Gerard" w:date="2015-08-07T21:36:00Z"/>
      <w:r w:rsidR="005F21BF">
        <w:fldChar w:fldCharType="separate"/>
      </w:r>
      <w:r w:rsidR="00214E15">
        <w:rPr>
          <w:noProof/>
        </w:rPr>
        <w:t>17</w:t>
      </w:r>
      <w:r w:rsidR="005F21BF">
        <w:rPr>
          <w:noProof/>
        </w:rPr>
        <w:fldChar w:fldCharType="end"/>
      </w:r>
      <w:r w:rsidR="00A56950">
        <w:rPr>
          <w:noProof/>
        </w:rPr>
        <w:t>]</w:t>
      </w:r>
      <w:r>
        <w:fldChar w:fldCharType="end"/>
      </w:r>
      <w:r>
        <w:t xml:space="preserve">. Since this representation is strictly valid for free solutions only, whereas solutes may be partially excluded from some of the interstitial space of a porous solid matrix, Mauck et al. </w:t>
      </w:r>
      <w:r>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EN.CITE.DATA </w:instrText>
      </w:r>
      <w:r w:rsidR="00F119D4">
        <w:fldChar w:fldCharType="end"/>
      </w:r>
      <w:r>
        <w:fldChar w:fldCharType="separate"/>
      </w:r>
      <w:r w:rsidR="00A56950">
        <w:rPr>
          <w:noProof/>
        </w:rPr>
        <w:t>[</w:t>
      </w:r>
      <w:r w:rsidR="005F21BF">
        <w:fldChar w:fldCharType="begin"/>
      </w:r>
      <w:r w:rsidR="005F21BF">
        <w:instrText xml:space="preserve"> HYPERLINK \l "_ENREF_13" \o "Mauck, 2003 #54" </w:instrText>
      </w:r>
      <w:ins w:id="836" w:author="Gerard" w:date="2015-08-07T21:36:00Z"/>
      <w:r w:rsidR="005F21BF">
        <w:fldChar w:fldCharType="separate"/>
      </w:r>
      <w:r w:rsidR="00214E15">
        <w:rPr>
          <w:noProof/>
        </w:rPr>
        <w:t>13</w:t>
      </w:r>
      <w:r w:rsidR="005F21BF">
        <w:rPr>
          <w:noProof/>
        </w:rPr>
        <w:fldChar w:fldCharType="end"/>
      </w:r>
      <w:r w:rsidR="00A56950">
        <w:rPr>
          <w:noProof/>
        </w:rPr>
        <w:t>]</w:t>
      </w:r>
      <w:r>
        <w:fldChar w:fldCharType="end"/>
      </w:r>
      <w:r>
        <w:t xml:space="preserve"> extended this representation of the solute activity to let </w:t>
      </w:r>
      <w:r w:rsidR="00905817" w:rsidRPr="00905817">
        <w:rPr>
          <w:position w:val="-12"/>
        </w:rPr>
        <w:object w:dxaOrig="1260" w:dyaOrig="380" w14:anchorId="1A792A02">
          <v:shape id="_x0000_i1289" type="#_x0000_t75" style="width:62.9pt;height:19.15pt" o:ole="">
            <v:imagedata r:id="rId541" o:title=""/>
          </v:shape>
          <o:OLEObject Type="Embed" ProgID="Equation.DSMT4" ShapeID="_x0000_i1289" DrawAspect="Content" ObjectID="_1374350362" r:id="rId542"/>
        </w:object>
      </w:r>
      <w:r>
        <w:t xml:space="preserve">, where the solubility </w:t>
      </w:r>
      <w:r w:rsidR="00905817" w:rsidRPr="00905817">
        <w:rPr>
          <w:position w:val="-4"/>
        </w:rPr>
        <w:object w:dxaOrig="220" w:dyaOrig="200" w14:anchorId="39391905">
          <v:shape id="_x0000_i1290" type="#_x0000_t75" style="width:10.95pt;height:10.05pt" o:ole="">
            <v:imagedata r:id="rId543" o:title=""/>
          </v:shape>
          <o:OLEObject Type="Embed" ProgID="Equation.DSMT4" ShapeID="_x0000_i1290" DrawAspect="Content" ObjectID="_1374350363" r:id="rId544"/>
        </w:object>
      </w:r>
      <w:r>
        <w:t xml:space="preserve"> represents the fraction of the pore space which is accessible to the solute (</w:t>
      </w:r>
      <w:r w:rsidR="00905817" w:rsidRPr="00905817">
        <w:rPr>
          <w:position w:val="-6"/>
        </w:rPr>
        <w:object w:dxaOrig="880" w:dyaOrig="279" w14:anchorId="13634702">
          <v:shape id="_x0000_i1291" type="#_x0000_t75" style="width:43.75pt;height:14.6pt" o:ole="">
            <v:imagedata r:id="rId545" o:title=""/>
          </v:shape>
          <o:OLEObject Type="Embed" ProgID="Equation.DSMT4" ShapeID="_x0000_i1291" DrawAspect="Content" ObjectID="_1374350364" r:id="rId546"/>
        </w:object>
      </w:r>
      <w:r>
        <w:t>). In this extended form, it becomes clear that even under ideal behavior (</w:t>
      </w:r>
      <w:r w:rsidR="00905817" w:rsidRPr="00905817">
        <w:rPr>
          <w:position w:val="-10"/>
        </w:rPr>
        <w:object w:dxaOrig="520" w:dyaOrig="320" w14:anchorId="70585D87">
          <v:shape id="_x0000_i1292" type="#_x0000_t75" style="width:25.5pt;height:15.5pt" o:ole="">
            <v:imagedata r:id="rId547" o:title=""/>
          </v:shape>
          <o:OLEObject Type="Embed" ProgID="Equation.DSMT4" ShapeID="_x0000_i1292" DrawAspect="Content" ObjectID="_1374350365" r:id="rId548"/>
        </w:object>
      </w:r>
      <w:r>
        <w:t xml:space="preserve">), the solute activity may be affected by the solubility. Indeed, for neutral solutes, the solubility also represents the partition coefficient of the solute between the tissue and external bath </w:t>
      </w:r>
      <w:r>
        <w:fldChar w:fldCharType="begin"/>
      </w:r>
      <w:r w:rsidR="001763A3">
        <w:instrText xml:space="preserve"> ADDIN EN.CITE &lt;EndNote&gt;&lt;Cite&gt;&lt;Author&gt;Laurent&lt;/Author&gt;&lt;Year&gt;1963&lt;/Year&gt;&lt;RecNum&gt;60&lt;/RecNum&gt;&lt;DisplayText&gt;[18, 19]&lt;/DisplayText&gt;&lt;record&gt;&lt;rec-number&gt;60&lt;/rec-number&gt;&lt;foreign-keys&gt;&lt;key app="EN" db-id="fwxrfwzd5wwavcepe9epdeevxdsd2fftswrx" timestamp="0"&gt;60&lt;/key&gt;&lt;/foreign-keys&gt;&lt;ref-type name="Journal Article"&gt;17&lt;/ref-type&gt;&lt;contributors&gt;&lt;authors&gt;&lt;author&gt;Torvard C. Laurent&lt;/author&gt;&lt;author&gt;Johan Killander&lt;/author&gt;&lt;/authors&gt;&lt;/contributors&gt;&lt;titles&gt;&lt;title&gt;A Theory of Gel Filtration and its Experimental Verification&lt;/title&gt;&lt;secondary-title&gt;J Chromatogr&lt;/secondary-title&gt;&lt;/titles&gt;&lt;pages&gt;317-330&lt;/pages&gt;&lt;volume&gt;14&lt;/volume&gt;&lt;section&gt;317&lt;/section&gt;&lt;dates&gt;&lt;year&gt;1963&lt;/year&gt;&lt;pub-dates&gt;&lt;date&gt;Dec&lt;/date&gt;&lt;/pub-dates&gt;&lt;/dates&gt;&lt;urls&gt;&lt;/urls&gt;&lt;/record&gt;&lt;/Cite&gt;&lt;Cite&gt;&lt;Author&gt;Ogston&lt;/Author&gt;&lt;Year&gt;1961&lt;/Year&gt;&lt;RecNum&gt;59&lt;/RecNum&gt;&lt;record&gt;&lt;rec-number&gt;59&lt;/rec-number&gt;&lt;foreign-keys&gt;&lt;key app="EN" db-id="fwxrfwzd5wwavcepe9epdeevxdsd2fftswrx" timestamp="0"&gt;59&lt;/key&gt;&lt;/foreign-keys&gt;&lt;ref-type name="Journal Article"&gt;17&lt;/ref-type&gt;&lt;contributors&gt;&lt;authors&gt;&lt;author&gt;Ogston, A. G.&lt;/author&gt;&lt;author&gt;Phelps, C. F.&lt;/author&gt;&lt;/authors&gt;&lt;/contributors&gt;&lt;titles&gt;&lt;title&gt;The partition of solutes between buffer solutions and solutions containing hyaluronic acid&lt;/title&gt;&lt;secondary-title&gt;Biochem J&lt;/secondary-title&gt;&lt;/titles&gt;&lt;pages&gt;827-33&lt;/pages&gt;&lt;volume&gt;78&lt;/volume&gt;&lt;edition&gt;1961/04/01&lt;/edition&gt;&lt;keywords&gt;&lt;keyword&gt;Hyaluronic Acid/*chemistry&lt;/keyword&gt;&lt;/keywords&gt;&lt;dates&gt;&lt;year&gt;1961&lt;/year&gt;&lt;pub-dates&gt;&lt;date&gt;Apr&lt;/date&gt;&lt;/pub-dates&gt;&lt;/dates&gt;&lt;isbn&gt;0264-6021 (Print)&lt;/isbn&gt;&lt;accession-num&gt;13730460&lt;/accession-num&gt;&lt;urls&gt;&lt;related-urls&gt;&lt;url&gt;http://www.ncbi.nlm.nih.gov/entrez/query.fcgi?cmd=Retrieve&amp;amp;db=PubMed&amp;amp;dopt=Citation&amp;amp;list_uids=13730460&lt;/url&gt;&lt;/related-urls&gt;&lt;/urls&gt;&lt;language&gt;eng&lt;/language&gt;&lt;/record&gt;&lt;/Cite&gt;&lt;/EndNote&gt;</w:instrText>
      </w:r>
      <w:r>
        <w:fldChar w:fldCharType="separate"/>
      </w:r>
      <w:r w:rsidR="00A56950">
        <w:rPr>
          <w:noProof/>
        </w:rPr>
        <w:t>[</w:t>
      </w:r>
      <w:r w:rsidR="005F21BF">
        <w:fldChar w:fldCharType="begin"/>
      </w:r>
      <w:r w:rsidR="005F21BF">
        <w:instrText xml:space="preserve"> HYPERLINK \l "_ENREF_18" \o "Laurent, 1963 #60" </w:instrText>
      </w:r>
      <w:ins w:id="837" w:author="Gerard" w:date="2015-08-07T21:36:00Z"/>
      <w:r w:rsidR="005F21BF">
        <w:fldChar w:fldCharType="separate"/>
      </w:r>
      <w:r w:rsidR="00214E15">
        <w:rPr>
          <w:noProof/>
        </w:rPr>
        <w:t>18</w:t>
      </w:r>
      <w:r w:rsidR="005F21BF">
        <w:rPr>
          <w:noProof/>
        </w:rPr>
        <w:fldChar w:fldCharType="end"/>
      </w:r>
      <w:r w:rsidR="00A56950">
        <w:rPr>
          <w:noProof/>
        </w:rPr>
        <w:t xml:space="preserve">, </w:t>
      </w:r>
      <w:r w:rsidR="005F21BF">
        <w:fldChar w:fldCharType="begin"/>
      </w:r>
      <w:r w:rsidR="005F21BF">
        <w:instrText xml:space="preserve"> HYPERLINK \l "_ENREF_19" \o "Ogston, 1961 #59" </w:instrText>
      </w:r>
      <w:ins w:id="838" w:author="Gerard" w:date="2015-08-07T21:36:00Z"/>
      <w:r w:rsidR="005F21BF">
        <w:fldChar w:fldCharType="separate"/>
      </w:r>
      <w:r w:rsidR="00214E15">
        <w:rPr>
          <w:noProof/>
        </w:rPr>
        <w:t>19</w:t>
      </w:r>
      <w:r w:rsidR="005F21BF">
        <w:rPr>
          <w:noProof/>
        </w:rPr>
        <w:fldChar w:fldCharType="end"/>
      </w:r>
      <w:r w:rsidR="00A56950">
        <w:rPr>
          <w:noProof/>
        </w:rPr>
        <w:t>]</w:t>
      </w:r>
      <w:r>
        <w:fldChar w:fldCharType="end"/>
      </w:r>
      <w:r>
        <w:t>.</w:t>
      </w:r>
    </w:p>
    <w:p w14:paraId="05649424" w14:textId="77777777" w:rsidR="00FB6012" w:rsidRDefault="00FB6012" w:rsidP="00FB6012"/>
    <w:p w14:paraId="7E93D548" w14:textId="483435CF" w:rsidR="00FB6012" w:rsidRDefault="00FB6012" w:rsidP="00FB6012">
      <w:r>
        <w:t xml:space="preserve">When accounting for the fact that the solute volume fraction is negligible compared to the solvent volume fraction </w:t>
      </w:r>
      <w:r>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EN.CITE.DATA </w:instrText>
      </w:r>
      <w:r w:rsidR="001763A3">
        <w:fldChar w:fldCharType="end"/>
      </w:r>
      <w:r>
        <w:fldChar w:fldCharType="separate"/>
      </w:r>
      <w:r w:rsidR="00A56950">
        <w:rPr>
          <w:noProof/>
        </w:rPr>
        <w:t>[</w:t>
      </w:r>
      <w:r w:rsidR="005F21BF">
        <w:fldChar w:fldCharType="begin"/>
      </w:r>
      <w:r w:rsidR="005F21BF">
        <w:instrText xml:space="preserve"> HYPERLINK \l "_ENREF_17" \o "Tinoco Jr., 1995 #58" </w:instrText>
      </w:r>
      <w:ins w:id="839" w:author="Gerard" w:date="2015-08-07T21:36:00Z"/>
      <w:r w:rsidR="005F21BF">
        <w:fldChar w:fldCharType="separate"/>
      </w:r>
      <w:r w:rsidR="00214E15">
        <w:rPr>
          <w:noProof/>
        </w:rPr>
        <w:t>17</w:t>
      </w:r>
      <w:r w:rsidR="005F21BF">
        <w:rPr>
          <w:noProof/>
        </w:rPr>
        <w:fldChar w:fldCharType="end"/>
      </w:r>
      <w:r w:rsidR="00A56950">
        <w:rPr>
          <w:noProof/>
        </w:rPr>
        <w:t xml:space="preserve">, </w:t>
      </w:r>
      <w:r w:rsidR="005F21BF">
        <w:fldChar w:fldCharType="begin"/>
      </w:r>
      <w:r w:rsidR="005F21BF">
        <w:instrText xml:space="preserve"> HYPERLINK \l "_ENREF_20" \o "Ateshian, 2007 #61" </w:instrText>
      </w:r>
      <w:ins w:id="840" w:author="Gerard" w:date="2015-08-07T21:36:00Z"/>
      <w:r w:rsidR="005F21BF">
        <w:fldChar w:fldCharType="separate"/>
      </w:r>
      <w:r w:rsidR="00214E15">
        <w:rPr>
          <w:noProof/>
        </w:rPr>
        <w:t>20</w:t>
      </w:r>
      <w:r w:rsidR="005F21BF">
        <w:rPr>
          <w:noProof/>
        </w:rPr>
        <w:fldChar w:fldCharType="end"/>
      </w:r>
      <w:r w:rsidR="00A56950">
        <w:rPr>
          <w:noProof/>
        </w:rPr>
        <w:t>]</w:t>
      </w:r>
      <w:r>
        <w:fldChar w:fldCharType="end"/>
      </w:r>
      <w:r>
        <w:t xml:space="preserve">, the general expressions for </w:t>
      </w:r>
      <w:r w:rsidR="00905817" w:rsidRPr="00905817">
        <w:rPr>
          <w:position w:val="-10"/>
        </w:rPr>
        <w:object w:dxaOrig="340" w:dyaOrig="360" w14:anchorId="6CB42BC0">
          <v:shape id="_x0000_i1293" type="#_x0000_t75" style="width:17.3pt;height:19.15pt" o:ole="">
            <v:imagedata r:id="rId549" o:title=""/>
          </v:shape>
          <o:OLEObject Type="Embed" ProgID="Equation.DSMT4" ShapeID="_x0000_i1293" DrawAspect="Content" ObjectID="_1374350366" r:id="rId550"/>
        </w:object>
      </w:r>
      <w:r>
        <w:t xml:space="preserve"> and </w:t>
      </w:r>
      <w:r w:rsidR="00905817" w:rsidRPr="00905817">
        <w:rPr>
          <w:position w:val="-10"/>
        </w:rPr>
        <w:object w:dxaOrig="320" w:dyaOrig="360" w14:anchorId="2C0BEADE">
          <v:shape id="_x0000_i1294" type="#_x0000_t75" style="width:15.5pt;height:19.15pt" o:ole="">
            <v:imagedata r:id="rId551" o:title=""/>
          </v:shape>
          <o:OLEObject Type="Embed" ProgID="Equation.DSMT4" ShapeID="_x0000_i1294" DrawAspect="Content" ObjectID="_1374350367" r:id="rId552"/>
        </w:object>
      </w:r>
      <w:r>
        <w:t xml:space="preserve"> take the form</w:t>
      </w:r>
    </w:p>
    <w:p w14:paraId="086A31CE" w14:textId="221E7357" w:rsidR="00FB6012" w:rsidRDefault="00FB6012" w:rsidP="00FB6012">
      <w:pPr>
        <w:pStyle w:val="MTDisplayEquation"/>
      </w:pPr>
      <w:r>
        <w:tab/>
      </w:r>
      <w:r w:rsidR="00905817" w:rsidRPr="00905817">
        <w:rPr>
          <w:position w:val="-64"/>
        </w:rPr>
        <w:object w:dxaOrig="3540" w:dyaOrig="1400" w14:anchorId="46EC4762">
          <v:shape id="_x0000_i1295" type="#_x0000_t75" style="width:176.8pt;height:70.2pt" o:ole="">
            <v:imagedata r:id="rId553" o:title=""/>
          </v:shape>
          <o:OLEObject Type="Embed" ProgID="Equation.DSMT4" ShapeID="_x0000_i1295" DrawAspect="Content" ObjectID="_1374350368" r:id="rId554"/>
        </w:object>
      </w:r>
      <w:r>
        <w:tab/>
      </w:r>
      <w:r>
        <w:fldChar w:fldCharType="begin"/>
      </w:r>
      <w:r>
        <w:instrText xml:space="preserve"> MACROBUTTON MTPlaceRef \* MERGEFORMAT </w:instrText>
      </w:r>
      <w:fldSimple w:instr=" SEQ MTEqn \h \* MERGEFORMAT "/>
      <w:bookmarkStart w:id="841" w:name="ZEqnNum276818"/>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104</w:instrText>
        </w:r>
      </w:fldSimple>
      <w:r>
        <w:instrText>)</w:instrText>
      </w:r>
      <w:bookmarkEnd w:id="841"/>
      <w:r>
        <w:fldChar w:fldCharType="end"/>
      </w:r>
    </w:p>
    <w:p w14:paraId="6D056F0B" w14:textId="69F44445" w:rsidR="00FB6012" w:rsidRDefault="00FB6012" w:rsidP="00FB6012">
      <w:r>
        <w:t xml:space="preserve">where </w:t>
      </w:r>
      <w:r w:rsidR="00905817" w:rsidRPr="00905817">
        <w:rPr>
          <w:position w:val="-4"/>
        </w:rPr>
        <w:object w:dxaOrig="260" w:dyaOrig="240" w14:anchorId="12734448">
          <v:shape id="_x0000_i1296" type="#_x0000_t75" style="width:12.75pt;height:11.85pt" o:ole="">
            <v:imagedata r:id="rId555" o:title=""/>
          </v:shape>
          <o:OLEObject Type="Embed" ProgID="Equation.DSMT4" ShapeID="_x0000_i1296" DrawAspect="Content" ObjectID="_1374350369" r:id="rId556"/>
        </w:object>
      </w:r>
      <w:r>
        <w:t xml:space="preserve"> is the osmotic coefficient (a non-dimensional function of the state)</w:t>
      </w:r>
      <w:r w:rsidR="005D060C">
        <w:t>,</w:t>
      </w:r>
      <w:r>
        <w:t xml:space="preserve"> which deviates from unity under non-ideal physico-chemical behavior. Therefore, a complete description of the physico-chemical state of solvent and solute requires constitutive relations for </w:t>
      </w:r>
      <w:r w:rsidR="00905817" w:rsidRPr="00905817">
        <w:rPr>
          <w:position w:val="-4"/>
        </w:rPr>
        <w:object w:dxaOrig="260" w:dyaOrig="240" w14:anchorId="6B8A8D42">
          <v:shape id="_x0000_i1297" type="#_x0000_t75" style="width:12.75pt;height:11.85pt" o:ole="">
            <v:imagedata r:id="rId557" o:title=""/>
          </v:shape>
          <o:OLEObject Type="Embed" ProgID="Equation.DSMT4" ShapeID="_x0000_i1297" DrawAspect="Content" ObjectID="_1374350370" r:id="rId558"/>
        </w:object>
      </w:r>
      <w:r>
        <w:t xml:space="preserve"> and the effective solubility </w:t>
      </w:r>
      <w:r w:rsidR="00905817" w:rsidRPr="00905817">
        <w:rPr>
          <w:position w:val="-10"/>
        </w:rPr>
        <w:object w:dxaOrig="900" w:dyaOrig="320" w14:anchorId="3C6BD295">
          <v:shape id="_x0000_i1298" type="#_x0000_t75" style="width:44.65pt;height:15.5pt" o:ole="">
            <v:imagedata r:id="rId559" o:title=""/>
          </v:shape>
          <o:OLEObject Type="Embed" ProgID="Equation.DSMT4" ShapeID="_x0000_i1298" DrawAspect="Content" ObjectID="_1374350371" r:id="rId560"/>
        </w:object>
      </w:r>
      <w:r>
        <w:t>, which should generally depend on the solid matrix strain and the solute concentration.</w:t>
      </w:r>
    </w:p>
    <w:p w14:paraId="0481F694" w14:textId="77777777" w:rsidR="00FB6012" w:rsidRDefault="00FB6012" w:rsidP="00FB6012"/>
    <w:p w14:paraId="08DD4FBB" w14:textId="1397C35D" w:rsidR="00FB6012" w:rsidRDefault="00FB6012" w:rsidP="00FB6012">
      <w:r>
        <w:t>It is also necessary to satisfy the balance of mass for each of the constituents. In the absence of chemical reactions</w:t>
      </w:r>
      <w:r w:rsidR="005D060C">
        <w:t>,</w:t>
      </w:r>
      <w:r>
        <w:t xml:space="preserve"> the statement of balance of mass for constituent </w:t>
      </w:r>
      <w:r w:rsidR="00905817" w:rsidRPr="00905817">
        <w:rPr>
          <w:position w:val="-6"/>
        </w:rPr>
        <w:object w:dxaOrig="240" w:dyaOrig="220" w14:anchorId="7C8888A4">
          <v:shape id="_x0000_i1299" type="#_x0000_t75" style="width:11.85pt;height:10.95pt" o:ole="">
            <v:imagedata r:id="rId561" o:title=""/>
          </v:shape>
          <o:OLEObject Type="Embed" ProgID="Equation.DSMT4" ShapeID="_x0000_i1299" DrawAspect="Content" ObjectID="_1374350372" r:id="rId562"/>
        </w:object>
      </w:r>
      <w:r>
        <w:t xml:space="preserve"> reduces to</w:t>
      </w:r>
    </w:p>
    <w:p w14:paraId="2D4862BF" w14:textId="6B5BF611" w:rsidR="00FB6012" w:rsidRDefault="00FB6012" w:rsidP="00FB6012">
      <w:pPr>
        <w:pStyle w:val="MTDisplayEquation"/>
      </w:pPr>
      <w:r>
        <w:tab/>
      </w:r>
      <w:r w:rsidR="00905817" w:rsidRPr="00905817">
        <w:rPr>
          <w:position w:val="-24"/>
        </w:rPr>
        <w:object w:dxaOrig="2120" w:dyaOrig="660" w14:anchorId="3FAB50DB">
          <v:shape id="_x0000_i1300" type="#_x0000_t75" style="width:106.65pt;height:32.8pt" o:ole="">
            <v:imagedata r:id="rId563" o:title=""/>
          </v:shape>
          <o:OLEObject Type="Embed" ProgID="Equation.DSMT4" ShapeID="_x0000_i1300" DrawAspect="Content" ObjectID="_1374350373" r:id="rId56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105</w:instrText>
        </w:r>
      </w:fldSimple>
      <w:r>
        <w:instrText>)</w:instrText>
      </w:r>
      <w:r>
        <w:fldChar w:fldCharType="end"/>
      </w:r>
    </w:p>
    <w:p w14:paraId="4D00FA80" w14:textId="56CED52D" w:rsidR="00FB6012" w:rsidRDefault="00FB6012" w:rsidP="00FB6012">
      <w:r>
        <w:t xml:space="preserve">The apparent density may be related to the true density via </w:t>
      </w:r>
      <w:r w:rsidR="00905817" w:rsidRPr="00905817">
        <w:rPr>
          <w:position w:val="-12"/>
        </w:rPr>
        <w:object w:dxaOrig="1120" w:dyaOrig="380" w14:anchorId="41516EEC">
          <v:shape id="_x0000_i1301" type="#_x0000_t75" style="width:56.5pt;height:19.15pt" o:ole="">
            <v:imagedata r:id="rId565" o:title=""/>
          </v:shape>
          <o:OLEObject Type="Embed" ProgID="Equation.DSMT4" ShapeID="_x0000_i1301" DrawAspect="Content" ObjectID="_1374350374" r:id="rId566"/>
        </w:object>
      </w:r>
      <w:r>
        <w:t xml:space="preserve">, where </w:t>
      </w:r>
      <w:r w:rsidR="00905817" w:rsidRPr="00905817">
        <w:rPr>
          <w:position w:val="-10"/>
        </w:rPr>
        <w:object w:dxaOrig="320" w:dyaOrig="360" w14:anchorId="6875BBEE">
          <v:shape id="_x0000_i1302" type="#_x0000_t75" style="width:15.5pt;height:19.15pt" o:ole="">
            <v:imagedata r:id="rId567" o:title=""/>
          </v:shape>
          <o:OLEObject Type="Embed" ProgID="Equation.DSMT4" ShapeID="_x0000_i1302" DrawAspect="Content" ObjectID="_1374350375" r:id="rId568"/>
        </w:object>
      </w:r>
      <w:r>
        <w:t xml:space="preserve"> is the volume fraction of </w:t>
      </w:r>
      <w:r w:rsidR="00905817" w:rsidRPr="00905817">
        <w:rPr>
          <w:position w:val="-6"/>
        </w:rPr>
        <w:object w:dxaOrig="240" w:dyaOrig="220" w14:anchorId="3DB80054">
          <v:shape id="_x0000_i1303" type="#_x0000_t75" style="width:11.85pt;height:10.95pt" o:ole="">
            <v:imagedata r:id="rId569" o:title=""/>
          </v:shape>
          <o:OLEObject Type="Embed" ProgID="Equation.DSMT4" ShapeID="_x0000_i1303" DrawAspect="Content" ObjectID="_1374350376" r:id="rId570"/>
        </w:object>
      </w:r>
      <w:r>
        <w:t xml:space="preserve"> in the mixture. Due to mixture saturation (no voids), the volume fractions add up to unity</w:t>
      </w:r>
      <w:r w:rsidR="005D060C">
        <w:t>.</w:t>
      </w:r>
      <w:r>
        <w:t xml:space="preserve"> </w:t>
      </w:r>
      <w:r w:rsidR="005D060C">
        <w:t>S</w:t>
      </w:r>
      <w:r>
        <w:t>ince the volume fraction of solute is considered negligible (</w:t>
      </w:r>
      <w:r w:rsidR="00905817" w:rsidRPr="00905817">
        <w:rPr>
          <w:position w:val="-10"/>
        </w:rPr>
        <w:object w:dxaOrig="1219" w:dyaOrig="360" w14:anchorId="72F46C6F">
          <v:shape id="_x0000_i1304" type="#_x0000_t75" style="width:61.05pt;height:19.15pt" o:ole="">
            <v:imagedata r:id="rId571" o:title=""/>
          </v:shape>
          <o:OLEObject Type="Embed" ProgID="Equation.DSMT4" ShapeID="_x0000_i1304" DrawAspect="Content" ObjectID="_1374350377" r:id="rId572"/>
        </w:object>
      </w:r>
      <w:r>
        <w:t xml:space="preserve">), it follows that </w:t>
      </w:r>
      <w:r w:rsidR="00905817" w:rsidRPr="00905817">
        <w:rPr>
          <w:position w:val="-16"/>
        </w:rPr>
        <w:object w:dxaOrig="2020" w:dyaOrig="420" w14:anchorId="2E05EE68">
          <v:shape id="_x0000_i1305" type="#_x0000_t75" style="width:101.15pt;height:20.05pt" o:ole="">
            <v:imagedata r:id="rId573" o:title=""/>
          </v:shape>
          <o:OLEObject Type="Embed" ProgID="Equation.DSMT4" ShapeID="_x0000_i1305" DrawAspect="Content" ObjectID="_1374350378" r:id="rId574"/>
        </w:object>
      </w:r>
      <w:r>
        <w:t xml:space="preserve">. Since </w:t>
      </w:r>
      <w:r w:rsidR="00905817" w:rsidRPr="00905817">
        <w:rPr>
          <w:position w:val="-12"/>
        </w:rPr>
        <w:object w:dxaOrig="340" w:dyaOrig="380" w14:anchorId="3B0B8A8D">
          <v:shape id="_x0000_i1306" type="#_x0000_t75" style="width:17.3pt;height:19.15pt" o:ole="">
            <v:imagedata r:id="rId575" o:title=""/>
          </v:shape>
          <o:OLEObject Type="Embed" ProgID="Equation.DSMT4" ShapeID="_x0000_i1306" DrawAspect="Content" ObjectID="_1374350379" r:id="rId576"/>
        </w:object>
      </w:r>
      <w:r>
        <w:t xml:space="preserve"> of an incompressible constituent is invariant in space and time, these relations may be combined to produce the mixture balance of mass relation,</w:t>
      </w:r>
    </w:p>
    <w:p w14:paraId="3996D46C" w14:textId="0B30FB7D" w:rsidR="00FB6012" w:rsidRDefault="00FB6012" w:rsidP="00FB6012">
      <w:pPr>
        <w:pStyle w:val="MTDisplayEquation"/>
      </w:pPr>
      <w:r>
        <w:tab/>
      </w:r>
      <w:r w:rsidR="00905817" w:rsidRPr="00905817">
        <w:rPr>
          <w:position w:val="-16"/>
        </w:rPr>
        <w:object w:dxaOrig="1579" w:dyaOrig="440" w14:anchorId="25FFDA25">
          <v:shape id="_x0000_i1307" type="#_x0000_t75" style="width:78.4pt;height:21.85pt" o:ole="">
            <v:imagedata r:id="rId577" o:title=""/>
          </v:shape>
          <o:OLEObject Type="Embed" ProgID="Equation.DSMT4" ShapeID="_x0000_i1307" DrawAspect="Content" ObjectID="_1374350380" r:id="rId578"/>
        </w:object>
      </w:r>
      <w:r>
        <w:t>,</w:t>
      </w:r>
      <w:r>
        <w:tab/>
      </w:r>
      <w:r>
        <w:fldChar w:fldCharType="begin"/>
      </w:r>
      <w:r>
        <w:instrText xml:space="preserve"> MACROBUTTON MTPlaceRef \* MERGEFORMAT </w:instrText>
      </w:r>
      <w:fldSimple w:instr=" SEQ MTEqn \h \* MERGEFORMAT "/>
      <w:bookmarkStart w:id="842" w:name="ZEqnNum591299"/>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106</w:instrText>
        </w:r>
      </w:fldSimple>
      <w:r>
        <w:instrText>)</w:instrText>
      </w:r>
      <w:bookmarkEnd w:id="842"/>
      <w:r>
        <w:fldChar w:fldCharType="end"/>
      </w:r>
    </w:p>
    <w:p w14:paraId="6A5FF77E" w14:textId="3FEDB458" w:rsidR="00FB6012" w:rsidRDefault="00FB6012" w:rsidP="00FB6012">
      <w:r>
        <w:t xml:space="preserve">where </w:t>
      </w:r>
      <w:r w:rsidR="00905817" w:rsidRPr="00905817">
        <w:rPr>
          <w:position w:val="-16"/>
        </w:rPr>
        <w:object w:dxaOrig="1680" w:dyaOrig="440" w14:anchorId="56A13489">
          <v:shape id="_x0000_i1308" type="#_x0000_t75" style="width:83.85pt;height:21.85pt" o:ole="">
            <v:imagedata r:id="rId579" o:title=""/>
          </v:shape>
          <o:OLEObject Type="Embed" ProgID="Equation.DSMT4" ShapeID="_x0000_i1308" DrawAspect="Content" ObjectID="_1374350381" r:id="rId580"/>
        </w:object>
      </w:r>
      <w:r>
        <w:t xml:space="preserve"> is the volumetric flux of solvent relative to the solid. The balance of mass for the solute may also be written as</w:t>
      </w:r>
    </w:p>
    <w:p w14:paraId="7EA688D1" w14:textId="171461EF" w:rsidR="00FB6012" w:rsidRDefault="00FB6012" w:rsidP="00FB6012">
      <w:pPr>
        <w:pStyle w:val="MTDisplayEquation"/>
      </w:pPr>
      <w:r>
        <w:tab/>
      </w:r>
      <w:r w:rsidR="00905817" w:rsidRPr="00905817">
        <w:rPr>
          <w:position w:val="-24"/>
        </w:rPr>
        <w:object w:dxaOrig="2820" w:dyaOrig="720" w14:anchorId="2CB80851">
          <v:shape id="_x0000_i1309" type="#_x0000_t75" style="width:141.25pt;height:36.45pt" o:ole="">
            <v:imagedata r:id="rId581" o:title=""/>
          </v:shape>
          <o:OLEObject Type="Embed" ProgID="Equation.DSMT4" ShapeID="_x0000_i1309" DrawAspect="Content" ObjectID="_1374350382" r:id="rId582"/>
        </w:object>
      </w:r>
      <w:r w:rsidR="005D060C">
        <w:t>,</w:t>
      </w:r>
      <w:r>
        <w:tab/>
      </w:r>
      <w:r>
        <w:fldChar w:fldCharType="begin"/>
      </w:r>
      <w:r>
        <w:instrText xml:space="preserve"> MACROBUTTON MTPlaceRef \* MERGEFORMAT </w:instrText>
      </w:r>
      <w:fldSimple w:instr=" SEQ MTEqn \h \* MERGEFORMAT "/>
      <w:bookmarkStart w:id="843" w:name="ZEqnNum536154"/>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107</w:instrText>
        </w:r>
      </w:fldSimple>
      <w:r>
        <w:instrText>)</w:instrText>
      </w:r>
      <w:bookmarkEnd w:id="843"/>
      <w:r>
        <w:fldChar w:fldCharType="end"/>
      </w:r>
    </w:p>
    <w:p w14:paraId="55DBB748" w14:textId="3A0F5022" w:rsidR="00FB6012" w:rsidRDefault="00FB6012" w:rsidP="00FB6012">
      <w:r>
        <w:t xml:space="preserve">where </w:t>
      </w:r>
      <w:r w:rsidR="00905817" w:rsidRPr="00905817">
        <w:rPr>
          <w:position w:val="-16"/>
        </w:rPr>
        <w:object w:dxaOrig="1660" w:dyaOrig="440" w14:anchorId="06C10B6B">
          <v:shape id="_x0000_i1310" type="#_x0000_t75" style="width:82.95pt;height:21.85pt" o:ole="">
            <v:imagedata r:id="rId583" o:title=""/>
          </v:shape>
          <o:OLEObject Type="Embed" ProgID="Equation.DSMT4" ShapeID="_x0000_i1310" DrawAspect="Content" ObjectID="_1374350383" r:id="rId584"/>
        </w:object>
      </w:r>
      <w:r>
        <w:t xml:space="preserve"> is the molar flux of solute relative to the solid. This mass balance relation is obtained by recognizing that the solute apparent density (mass per mixture volume) is related to its concentration (moles per solution volume) via </w:t>
      </w:r>
      <w:r w:rsidR="00905817" w:rsidRPr="00905817">
        <w:rPr>
          <w:position w:val="-16"/>
        </w:rPr>
        <w:object w:dxaOrig="2439" w:dyaOrig="440" w14:anchorId="2309139D">
          <v:shape id="_x0000_i1311" type="#_x0000_t75" style="width:122.15pt;height:21.85pt" o:ole="">
            <v:imagedata r:id="rId585" o:title=""/>
          </v:shape>
          <o:OLEObject Type="Embed" ProgID="Equation.DSMT4" ShapeID="_x0000_i1311" DrawAspect="Content" ObjectID="_1374350384" r:id="rId586"/>
        </w:object>
      </w:r>
      <w:r>
        <w:t>. Finally, it can be shown via standard arguments that the mass balance for the solid matrix reduces to</w:t>
      </w:r>
    </w:p>
    <w:p w14:paraId="69131AA6" w14:textId="4C86A5D7" w:rsidR="00FB6012" w:rsidRDefault="00FB6012" w:rsidP="00FB6012">
      <w:pPr>
        <w:pStyle w:val="MTDisplayEquation"/>
      </w:pPr>
      <w:r>
        <w:tab/>
      </w:r>
      <w:r w:rsidR="00905817" w:rsidRPr="00905817">
        <w:rPr>
          <w:position w:val="-24"/>
        </w:rPr>
        <w:object w:dxaOrig="840" w:dyaOrig="660" w14:anchorId="4954E274">
          <v:shape id="_x0000_i1312" type="#_x0000_t75" style="width:41.9pt;height:32.8pt" o:ole="">
            <v:imagedata r:id="rId587" o:title=""/>
          </v:shape>
          <o:OLEObject Type="Embed" ProgID="Equation.DSMT4" ShapeID="_x0000_i1312" DrawAspect="Content" ObjectID="_1374350385" r:id="rId588"/>
        </w:object>
      </w:r>
      <w:r>
        <w:t>,</w:t>
      </w:r>
      <w:r>
        <w:tab/>
      </w:r>
      <w:r>
        <w:fldChar w:fldCharType="begin"/>
      </w:r>
      <w:r>
        <w:instrText xml:space="preserve"> MACROBUTTON MTPlaceRef \* MERGEFORMAT </w:instrText>
      </w:r>
      <w:fldSimple w:instr=" SEQ MTEqn \h \* MERGEFORMAT "/>
      <w:bookmarkStart w:id="844" w:name="ZEqnNum887820"/>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108</w:instrText>
        </w:r>
      </w:fldSimple>
      <w:r>
        <w:instrText>)</w:instrText>
      </w:r>
      <w:bookmarkEnd w:id="844"/>
      <w:r>
        <w:fldChar w:fldCharType="end"/>
      </w:r>
    </w:p>
    <w:p w14:paraId="1CF235D0" w14:textId="3A8AAFD1" w:rsidR="00FB6012" w:rsidRDefault="00FB6012" w:rsidP="00FB6012">
      <w:r>
        <w:t xml:space="preserve">where </w:t>
      </w:r>
      <w:r w:rsidR="00905817" w:rsidRPr="00905817">
        <w:rPr>
          <w:position w:val="-12"/>
        </w:rPr>
        <w:object w:dxaOrig="300" w:dyaOrig="380" w14:anchorId="1DF1830F">
          <v:shape id="_x0000_i1313" type="#_x0000_t75" style="width:14.6pt;height:19.15pt" o:ole="">
            <v:imagedata r:id="rId589" o:title=""/>
          </v:shape>
          <o:OLEObject Type="Embed" ProgID="Equation.DSMT4" ShapeID="_x0000_i1313" DrawAspect="Content" ObjectID="_1374350386" r:id="rId590"/>
        </w:object>
      </w:r>
      <w:r>
        <w:t xml:space="preserve"> is the solid volume fraction in the reference state, </w:t>
      </w:r>
      <w:r w:rsidR="00905817" w:rsidRPr="00905817">
        <w:rPr>
          <w:position w:val="-6"/>
        </w:rPr>
        <w:object w:dxaOrig="940" w:dyaOrig="279" w14:anchorId="0D481615">
          <v:shape id="_x0000_i1314" type="#_x0000_t75" style="width:47.4pt;height:14.6pt" o:ole="">
            <v:imagedata r:id="rId591" o:title=""/>
          </v:shape>
          <o:OLEObject Type="Embed" ProgID="Equation.DSMT4" ShapeID="_x0000_i1314" DrawAspect="Content" ObjectID="_1374350387" r:id="rId592"/>
        </w:object>
      </w:r>
      <w:r>
        <w:t xml:space="preserve"> and </w:t>
      </w:r>
      <w:r w:rsidR="00905817" w:rsidRPr="00905817">
        <w:rPr>
          <w:position w:val="-6"/>
        </w:rPr>
        <w:object w:dxaOrig="1420" w:dyaOrig="279" w14:anchorId="42F0B40F">
          <v:shape id="_x0000_i1315" type="#_x0000_t75" style="width:71.1pt;height:14.6pt" o:ole="">
            <v:imagedata r:id="rId593" o:title=""/>
          </v:shape>
          <o:OLEObject Type="Embed" ProgID="Equation.DSMT4" ShapeID="_x0000_i1315" DrawAspect="Content" ObjectID="_1374350388" r:id="rId594"/>
        </w:object>
      </w:r>
      <w:r>
        <w:t xml:space="preserve"> is the deformation gradient of the solid matrix.</w:t>
      </w:r>
    </w:p>
    <w:p w14:paraId="1307286F" w14:textId="77777777" w:rsidR="00FB6012" w:rsidRDefault="00FB6012" w:rsidP="00FB6012"/>
    <w:p w14:paraId="14A6E2D3" w14:textId="77777777" w:rsidR="00FB6012" w:rsidRDefault="00FB6012" w:rsidP="00FB6012">
      <w:r>
        <w:t xml:space="preserve">Inverting the momentum balance equations in </w:t>
      </w:r>
      <w:r w:rsidR="00D13FD3">
        <w:fldChar w:fldCharType="begin"/>
      </w:r>
      <w:r w:rsidR="00D13FD3">
        <w:instrText xml:space="preserve"> GOTOBUTTON ZEqnNum429892  \* MERGEFORMAT </w:instrText>
      </w:r>
      <w:fldSimple w:instr=" REF ZEqnNum429892 \* Charformat \! \* MERGEFORMAT ">
        <w:r w:rsidR="00AE264D">
          <w:instrText>(2.103)</w:instrText>
        </w:r>
      </w:fldSimple>
      <w:r w:rsidR="00D13FD3">
        <w:fldChar w:fldCharType="end"/>
      </w:r>
      <w:r>
        <w:t>, it is now possible to relate the solvent and solute fluxes to the driving forces according to</w:t>
      </w:r>
    </w:p>
    <w:p w14:paraId="61586A7A" w14:textId="4FEF403F" w:rsidR="00FB6012" w:rsidRDefault="00FB6012" w:rsidP="00FB6012">
      <w:pPr>
        <w:pStyle w:val="MTDisplayEquation"/>
      </w:pPr>
      <w:r>
        <w:tab/>
      </w:r>
      <w:r w:rsidR="00905817" w:rsidRPr="00905817">
        <w:rPr>
          <w:position w:val="-70"/>
        </w:rPr>
        <w:object w:dxaOrig="3879" w:dyaOrig="1520" w14:anchorId="17E68750">
          <v:shape id="_x0000_i1316" type="#_x0000_t75" style="width:194.15pt;height:75.65pt" o:ole="">
            <v:imagedata r:id="rId595" o:title=""/>
          </v:shape>
          <o:OLEObject Type="Embed" ProgID="Equation.DSMT4" ShapeID="_x0000_i1316" DrawAspect="Content" ObjectID="_1374350389" r:id="rId596"/>
        </w:object>
      </w:r>
      <w:r>
        <w:tab/>
      </w:r>
      <w:r>
        <w:fldChar w:fldCharType="begin"/>
      </w:r>
      <w:r>
        <w:instrText xml:space="preserve"> MACROBUTTON MTPlaceRef \* MERGEFORMAT </w:instrText>
      </w:r>
      <w:fldSimple w:instr=" SEQ MTEqn \h \* MERGEFORMAT "/>
      <w:bookmarkStart w:id="845" w:name="ZEqnNum146533"/>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109</w:instrText>
        </w:r>
      </w:fldSimple>
      <w:r>
        <w:instrText>)</w:instrText>
      </w:r>
      <w:bookmarkEnd w:id="845"/>
      <w:r>
        <w:fldChar w:fldCharType="end"/>
      </w:r>
    </w:p>
    <w:p w14:paraId="17F9C282" w14:textId="373CB73B" w:rsidR="00FB6012" w:rsidRDefault="00FB6012" w:rsidP="00FB6012">
      <w:r>
        <w:t xml:space="preserve">where </w:t>
      </w:r>
      <w:r w:rsidR="00905817" w:rsidRPr="00905817">
        <w:rPr>
          <w:position w:val="-6"/>
        </w:rPr>
        <w:object w:dxaOrig="200" w:dyaOrig="279" w14:anchorId="5A7D0FD9">
          <v:shape id="_x0000_i1317" type="#_x0000_t75" style="width:10.05pt;height:14.6pt" o:ole="">
            <v:imagedata r:id="rId597" o:title=""/>
          </v:shape>
          <o:OLEObject Type="Embed" ProgID="Equation.DSMT4" ShapeID="_x0000_i1317" DrawAspect="Content" ObjectID="_1374350390" r:id="rId598"/>
        </w:object>
      </w:r>
      <w:r>
        <w:t xml:space="preserve"> is the solute diffusivity tensor in the mixture (solid+solution), </w:t>
      </w:r>
      <w:r w:rsidR="00905817" w:rsidRPr="00905817">
        <w:rPr>
          <w:position w:val="-12"/>
        </w:rPr>
        <w:object w:dxaOrig="279" w:dyaOrig="360" w14:anchorId="787EBA21">
          <v:shape id="_x0000_i1318" type="#_x0000_t75" style="width:14.6pt;height:19.15pt" o:ole="">
            <v:imagedata r:id="rId599" o:title=""/>
          </v:shape>
          <o:OLEObject Type="Embed" ProgID="Equation.DSMT4" ShapeID="_x0000_i1318" DrawAspect="Content" ObjectID="_1374350391" r:id="rId600"/>
        </w:object>
      </w:r>
      <w:r>
        <w:t xml:space="preserve"> is its (isotropic) diffusivity in free solution; </w:t>
      </w:r>
      <w:r w:rsidR="00905817" w:rsidRPr="00905817">
        <w:rPr>
          <w:position w:val="-4"/>
        </w:rPr>
        <w:object w:dxaOrig="220" w:dyaOrig="300" w14:anchorId="40DAF55A">
          <v:shape id="_x0000_i1319" type="#_x0000_t75" style="width:10.95pt;height:14.6pt" o:ole="">
            <v:imagedata r:id="rId601" o:title=""/>
          </v:shape>
          <o:OLEObject Type="Embed" ProgID="Equation.DSMT4" ShapeID="_x0000_i1319" DrawAspect="Content" ObjectID="_1374350392" r:id="rId602"/>
        </w:object>
      </w:r>
      <w:r>
        <w:t xml:space="preserve"> is the hydraulic permeability tensor of the solution (solvent+solute) through the porous solid matrix, which depends explicitly on concentration according to</w:t>
      </w:r>
    </w:p>
    <w:p w14:paraId="63A7B630" w14:textId="77777777" w:rsidR="00FB6012" w:rsidRDefault="00FB6012" w:rsidP="00FB6012"/>
    <w:p w14:paraId="34053BC9" w14:textId="02040B31" w:rsidR="00FB6012" w:rsidRDefault="00FB6012" w:rsidP="00FB6012">
      <w:pPr>
        <w:pStyle w:val="MTDisplayEquation"/>
      </w:pPr>
      <w:r>
        <w:tab/>
      </w:r>
      <w:r w:rsidR="00905817" w:rsidRPr="00905817">
        <w:rPr>
          <w:position w:val="-34"/>
        </w:rPr>
        <w:object w:dxaOrig="2700" w:dyaOrig="840" w14:anchorId="6EBD8E51">
          <v:shape id="_x0000_i1320" type="#_x0000_t75" style="width:134.9pt;height:41.9pt" o:ole="">
            <v:imagedata r:id="rId603" o:title=""/>
          </v:shape>
          <o:OLEObject Type="Embed" ProgID="Equation.DSMT4" ShapeID="_x0000_i1320" DrawAspect="Content" ObjectID="_1374350393" r:id="rId604"/>
        </w:object>
      </w:r>
      <w:r w:rsidR="00E77A80">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110</w:instrText>
        </w:r>
      </w:fldSimple>
      <w:r>
        <w:instrText>)</w:instrText>
      </w:r>
      <w:r>
        <w:fldChar w:fldCharType="end"/>
      </w:r>
    </w:p>
    <w:p w14:paraId="47D35A85" w14:textId="661F3774" w:rsidR="00FB6012" w:rsidRDefault="00FB6012" w:rsidP="00FB6012">
      <w:r>
        <w:lastRenderedPageBreak/>
        <w:t xml:space="preserve">where </w:t>
      </w:r>
      <w:r w:rsidR="00905817" w:rsidRPr="00905817">
        <w:rPr>
          <w:position w:val="-4"/>
        </w:rPr>
        <w:object w:dxaOrig="220" w:dyaOrig="260" w14:anchorId="512EC2E1">
          <v:shape id="_x0000_i1321" type="#_x0000_t75" style="width:10.95pt;height:12.75pt" o:ole="">
            <v:imagedata r:id="rId605" o:title=""/>
          </v:shape>
          <o:OLEObject Type="Embed" ProgID="Equation.DSMT4" ShapeID="_x0000_i1321" DrawAspect="Content" ObjectID="_1374350394" r:id="rId606"/>
        </w:object>
      </w:r>
      <w:r>
        <w:t xml:space="preserve"> represents the hydraulic permeability tensor of the solvent through the solid matrix. The permeability and diffusivity tensors are related to the diffusive drag tensors appearing in </w:t>
      </w:r>
      <w:r w:rsidR="00D13FD3">
        <w:fldChar w:fldCharType="begin"/>
      </w:r>
      <w:r w:rsidR="00D13FD3">
        <w:instrText xml:space="preserve"> GOTOBUTTON ZEqnNum429892  \* MERGEFORMAT </w:instrText>
      </w:r>
      <w:fldSimple w:instr=" REF ZEqnNum429892 \* Charformat \! \* MERGEFORMAT ">
        <w:r w:rsidR="00AE264D">
          <w:instrText>(2.103)</w:instrText>
        </w:r>
      </w:fldSimple>
      <w:r w:rsidR="00D13FD3">
        <w:fldChar w:fldCharType="end"/>
      </w:r>
      <w:r>
        <w:t xml:space="preserve"> according to</w:t>
      </w:r>
    </w:p>
    <w:p w14:paraId="12448B9E" w14:textId="5A4ACF22" w:rsidR="00FB6012" w:rsidRDefault="00FB6012" w:rsidP="00FB6012">
      <w:pPr>
        <w:pStyle w:val="MTDisplayEquation"/>
      </w:pPr>
      <w:r>
        <w:tab/>
      </w:r>
      <w:r w:rsidR="00905817" w:rsidRPr="00905817">
        <w:rPr>
          <w:position w:val="-68"/>
        </w:rPr>
        <w:object w:dxaOrig="2520" w:dyaOrig="1520" w14:anchorId="58658834">
          <v:shape id="_x0000_i1322" type="#_x0000_t75" style="width:126.7pt;height:75.65pt" o:ole="">
            <v:imagedata r:id="rId607" o:title=""/>
          </v:shape>
          <o:OLEObject Type="Embed" ProgID="Equation.DSMT4" ShapeID="_x0000_i1322" DrawAspect="Content" ObjectID="_1374350395" r:id="rId608"/>
        </w:object>
      </w:r>
      <w:r>
        <w:tab/>
      </w:r>
      <w:r>
        <w:fldChar w:fldCharType="begin"/>
      </w:r>
      <w:r>
        <w:instrText xml:space="preserve"> MACROBUTTON MTPlaceRef \* MERGEFORMAT </w:instrText>
      </w:r>
      <w:fldSimple w:instr=" SEQ MTEqn \h \* MERGEFORMAT "/>
      <w:bookmarkStart w:id="846" w:name="ZEqnNum498209"/>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111</w:instrText>
        </w:r>
      </w:fldSimple>
      <w:r>
        <w:instrText>)</w:instrText>
      </w:r>
      <w:bookmarkEnd w:id="846"/>
      <w:r>
        <w:fldChar w:fldCharType="end"/>
      </w:r>
    </w:p>
    <w:p w14:paraId="6AACE411" w14:textId="26E098D5" w:rsidR="00FB6012" w:rsidRDefault="00FB6012" w:rsidP="00FB6012">
      <w:r>
        <w:t xml:space="preserve">though these explicit relationships are not needed here since </w:t>
      </w:r>
      <w:r w:rsidR="00905817" w:rsidRPr="00905817">
        <w:rPr>
          <w:position w:val="-4"/>
        </w:rPr>
        <w:object w:dxaOrig="220" w:dyaOrig="260" w14:anchorId="3C2D73CF">
          <v:shape id="_x0000_i1323" type="#_x0000_t75" style="width:10.95pt;height:12.75pt" o:ole="">
            <v:imagedata r:id="rId609" o:title=""/>
          </v:shape>
          <o:OLEObject Type="Embed" ProgID="Equation.DSMT4" ShapeID="_x0000_i1323" DrawAspect="Content" ObjectID="_1374350396" r:id="rId610"/>
        </w:object>
      </w:r>
      <w:r>
        <w:t xml:space="preserve">, </w:t>
      </w:r>
      <w:r w:rsidR="00905817" w:rsidRPr="00905817">
        <w:rPr>
          <w:position w:val="-6"/>
        </w:rPr>
        <w:object w:dxaOrig="200" w:dyaOrig="279" w14:anchorId="786D6E3A">
          <v:shape id="_x0000_i1324" type="#_x0000_t75" style="width:10.05pt;height:14.6pt" o:ole="">
            <v:imagedata r:id="rId611" o:title=""/>
          </v:shape>
          <o:OLEObject Type="Embed" ProgID="Equation.DSMT4" ShapeID="_x0000_i1324" DrawAspect="Content" ObjectID="_1374350397" r:id="rId612"/>
        </w:object>
      </w:r>
      <w:r>
        <w:t xml:space="preserve"> and </w:t>
      </w:r>
      <w:r w:rsidR="00905817" w:rsidRPr="00905817">
        <w:rPr>
          <w:position w:val="-12"/>
        </w:rPr>
        <w:object w:dxaOrig="279" w:dyaOrig="360" w14:anchorId="2A5A91F8">
          <v:shape id="_x0000_i1325" type="#_x0000_t75" style="width:14.6pt;height:19.15pt" o:ole="">
            <v:imagedata r:id="rId613" o:title=""/>
          </v:shape>
          <o:OLEObject Type="Embed" ProgID="Equation.DSMT4" ShapeID="_x0000_i1325" DrawAspect="Content" ObjectID="_1374350398" r:id="rId614"/>
        </w:object>
      </w:r>
      <w:r>
        <w:t xml:space="preserve"> may be directly specified in a particular analysis. Since the axiom of entropy inequality requires that the tensors </w:t>
      </w:r>
      <w:r w:rsidR="00905817" w:rsidRPr="00905817">
        <w:rPr>
          <w:position w:val="-4"/>
        </w:rPr>
        <w:object w:dxaOrig="360" w:dyaOrig="300" w14:anchorId="38E28475">
          <v:shape id="_x0000_i1326" type="#_x0000_t75" style="width:19.15pt;height:14.6pt" o:ole="">
            <v:imagedata r:id="rId615" o:title=""/>
          </v:shape>
          <o:OLEObject Type="Embed" ProgID="Equation.DSMT4" ShapeID="_x0000_i1326" DrawAspect="Content" ObjectID="_1374350399" r:id="rId616"/>
        </w:object>
      </w:r>
      <w:r>
        <w:t xml:space="preserve"> be positive semi-definite (see appendix of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r w:rsidR="005F21BF">
        <w:fldChar w:fldCharType="begin"/>
      </w:r>
      <w:r w:rsidR="005F21BF">
        <w:instrText xml:space="preserve"> HYPERLINK \l "_ENREF_21" \o "Ateshian, 2010 #62" </w:instrText>
      </w:r>
      <w:ins w:id="847" w:author="Gerard" w:date="2015-08-07T21:36:00Z"/>
      <w:r w:rsidR="005F21BF">
        <w:fldChar w:fldCharType="separate"/>
      </w:r>
      <w:r w:rsidR="00214E15">
        <w:rPr>
          <w:noProof/>
        </w:rPr>
        <w:t>21</w:t>
      </w:r>
      <w:r w:rsidR="005F21BF">
        <w:rPr>
          <w:noProof/>
        </w:rPr>
        <w:fldChar w:fldCharType="end"/>
      </w:r>
      <w:r w:rsidR="00A56950">
        <w:rPr>
          <w:noProof/>
        </w:rPr>
        <w:t>]</w:t>
      </w:r>
      <w:r>
        <w:fldChar w:fldCharType="end"/>
      </w:r>
      <w:r>
        <w:t xml:space="preserve">), it follows that </w:t>
      </w:r>
      <w:r w:rsidR="00905817" w:rsidRPr="00905817">
        <w:rPr>
          <w:position w:val="-12"/>
        </w:rPr>
        <w:object w:dxaOrig="279" w:dyaOrig="360" w14:anchorId="0208BF37">
          <v:shape id="_x0000_i1327" type="#_x0000_t75" style="width:14.6pt;height:19.15pt" o:ole="">
            <v:imagedata r:id="rId617" o:title=""/>
          </v:shape>
          <o:OLEObject Type="Embed" ProgID="Equation.DSMT4" ShapeID="_x0000_i1327" DrawAspect="Content" ObjectID="_1374350400" r:id="rId618"/>
        </w:object>
      </w:r>
      <w:r>
        <w:t xml:space="preserve"> must be greater than or equal to the largest eigenvalue of </w:t>
      </w:r>
      <w:r w:rsidR="00905817" w:rsidRPr="00905817">
        <w:rPr>
          <w:position w:val="-6"/>
        </w:rPr>
        <w:object w:dxaOrig="200" w:dyaOrig="279" w14:anchorId="68C9C452">
          <v:shape id="_x0000_i1328" type="#_x0000_t75" style="width:10.05pt;height:14.6pt" o:ole="">
            <v:imagedata r:id="rId619" o:title=""/>
          </v:shape>
          <o:OLEObject Type="Embed" ProgID="Equation.DSMT4" ShapeID="_x0000_i1328" DrawAspect="Content" ObjectID="_1374350401" r:id="rId620"/>
        </w:object>
      </w:r>
      <w:r>
        <w:t xml:space="preserve">. Constitutive relations are needed for these transport properties, which relate them to the solid matrix strain and solute concentration. Note that the relations in </w:t>
      </w:r>
      <w:r w:rsidR="005D060C">
        <w:fldChar w:fldCharType="begin"/>
      </w:r>
      <w:r w:rsidR="005D060C">
        <w:instrText xml:space="preserve"> GOTOBUTTON ZEqnNum498209  \* MERGEFORMAT </w:instrText>
      </w:r>
      <w:fldSimple w:instr=" REF ZEqnNum498209 \* Charformat \! \* MERGEFORMAT ">
        <w:r w:rsidR="00AE264D">
          <w:instrText>(2.111)</w:instrText>
        </w:r>
      </w:fldSimple>
      <w:r w:rsidR="005D060C">
        <w:fldChar w:fldCharType="end"/>
      </w:r>
      <w:r>
        <w:t xml:space="preserve"> represent generalizations of Darcy’s law for fluid permeation through porous media, and Fick’s law for solute diffusion in porous media or free solution.</w:t>
      </w:r>
    </w:p>
    <w:p w14:paraId="05B65ECF" w14:textId="77777777" w:rsidR="00FB6012" w:rsidRDefault="00FB6012" w:rsidP="00FB6012"/>
    <w:p w14:paraId="405FDDA0" w14:textId="77777777" w:rsidR="00FB6012" w:rsidRDefault="00FB6012" w:rsidP="00FB6012">
      <w:pPr>
        <w:pStyle w:val="Heading3"/>
      </w:pPr>
      <w:bookmarkStart w:id="848" w:name="_Toc176704832"/>
      <w:bookmarkStart w:id="849" w:name="_Ref191692787"/>
      <w:bookmarkStart w:id="850" w:name="_Toc300602713"/>
      <w:r>
        <w:t>Continuous Variables</w:t>
      </w:r>
      <w:bookmarkEnd w:id="848"/>
      <w:bookmarkEnd w:id="849"/>
      <w:bookmarkEnd w:id="850"/>
    </w:p>
    <w:p w14:paraId="38C62655" w14:textId="0ADF97CC" w:rsidR="00FB6012" w:rsidRDefault="00FB6012" w:rsidP="00FB6012">
      <w:r>
        <w:t xml:space="preserve">In principle, the objective of the finite element analysis is to solve for the three unknowns, </w:t>
      </w:r>
      <w:r w:rsidR="00905817" w:rsidRPr="00905817">
        <w:rPr>
          <w:position w:val="-6"/>
        </w:rPr>
        <w:object w:dxaOrig="200" w:dyaOrig="220" w14:anchorId="06E47640">
          <v:shape id="_x0000_i1329" type="#_x0000_t75" style="width:10.05pt;height:10.95pt" o:ole="">
            <v:imagedata r:id="rId621" o:title=""/>
          </v:shape>
          <o:OLEObject Type="Embed" ProgID="Equation.DSMT4" ShapeID="_x0000_i1329" DrawAspect="Content" ObjectID="_1374350402" r:id="rId622"/>
        </w:object>
      </w:r>
      <w:r>
        <w:t xml:space="preserve">, </w:t>
      </w:r>
      <w:r w:rsidR="00905817" w:rsidRPr="00905817">
        <w:rPr>
          <w:position w:val="-10"/>
        </w:rPr>
        <w:object w:dxaOrig="240" w:dyaOrig="260" w14:anchorId="2280AB70">
          <v:shape id="_x0000_i1330" type="#_x0000_t75" style="width:11.85pt;height:12.75pt" o:ole="">
            <v:imagedata r:id="rId623" o:title=""/>
          </v:shape>
          <o:OLEObject Type="Embed" ProgID="Equation.DSMT4" ShapeID="_x0000_i1330" DrawAspect="Content" ObjectID="_1374350403" r:id="rId624"/>
        </w:object>
      </w:r>
      <w:r>
        <w:t xml:space="preserve"> and </w:t>
      </w:r>
      <w:r w:rsidR="00905817" w:rsidRPr="00905817">
        <w:rPr>
          <w:position w:val="-6"/>
        </w:rPr>
        <w:object w:dxaOrig="180" w:dyaOrig="220" w14:anchorId="79B70C3C">
          <v:shape id="_x0000_i1331" type="#_x0000_t75" style="width:9.1pt;height:10.95pt" o:ole="">
            <v:imagedata r:id="rId625" o:title=""/>
          </v:shape>
          <o:OLEObject Type="Embed" ProgID="Equation.DSMT4" ShapeID="_x0000_i1331" DrawAspect="Content" ObjectID="_1374350404" r:id="rId626"/>
        </w:object>
      </w:r>
      <w:r>
        <w:t xml:space="preserve">, using the partial differential equations that enforce mixture momentum balance in </w:t>
      </w:r>
      <w:r w:rsidR="00FD5AC9">
        <w:fldChar w:fldCharType="begin"/>
      </w:r>
      <w:r w:rsidR="00FD5AC9">
        <w:instrText xml:space="preserve"> GOTOBUTTON ZEqnNum146657  \* MERGEFORMAT </w:instrText>
      </w:r>
      <w:fldSimple w:instr=" REF ZEqnNum146657 \* Charformat \! \* MERGEFORMAT ">
        <w:r w:rsidR="00AE264D">
          <w:instrText>(2.102)</w:instrText>
        </w:r>
      </w:fldSimple>
      <w:r w:rsidR="00FD5AC9">
        <w:fldChar w:fldCharType="end"/>
      </w:r>
      <w:r>
        <w:t xml:space="preserve">, mixture mass balance in </w:t>
      </w:r>
      <w:r w:rsidR="00FD5AC9">
        <w:fldChar w:fldCharType="begin"/>
      </w:r>
      <w:r w:rsidR="00FD5AC9">
        <w:instrText xml:space="preserve"> GOTOBUTTON ZEqnNum591299  \* MERGEFORMAT </w:instrText>
      </w:r>
      <w:fldSimple w:instr=" REF ZEqnNum591299 \* Charformat \! \* MERGEFORMAT ">
        <w:r w:rsidR="00AE264D">
          <w:instrText>(2.106)</w:instrText>
        </w:r>
      </w:fldSimple>
      <w:r w:rsidR="00FD5AC9">
        <w:fldChar w:fldCharType="end"/>
      </w:r>
      <w:r>
        <w:t xml:space="preserve">, and solute mass balance in </w:t>
      </w:r>
      <w:r w:rsidR="00FD5AC9">
        <w:fldChar w:fldCharType="begin"/>
      </w:r>
      <w:r w:rsidR="00FD5AC9">
        <w:instrText xml:space="preserve"> GOTOBUTTON ZEqnNum536154  \* MERGEFORMAT </w:instrText>
      </w:r>
      <w:fldSimple w:instr=" REF ZEqnNum536154 \* Charformat \! \* MERGEFORMAT ">
        <w:r w:rsidR="00AE264D">
          <w:instrText>(2.107)</w:instrText>
        </w:r>
      </w:fldSimple>
      <w:r w:rsidR="00FD5AC9">
        <w:fldChar w:fldCharType="end"/>
      </w:r>
      <w:r>
        <w:t xml:space="preserve">. The remaining solvent and solute momentum balances in </w:t>
      </w:r>
      <w:r w:rsidR="005265A8">
        <w:fldChar w:fldCharType="begin"/>
      </w:r>
      <w:r w:rsidR="005265A8">
        <w:instrText xml:space="preserve"> GOTOBUTTON ZEqnNum146533  \* MERGEFORMAT </w:instrText>
      </w:r>
      <w:fldSimple w:instr=" REF ZEqnNum146533 \* Charformat \! \* MERGEFORMAT ">
        <w:r w:rsidR="00AE264D">
          <w:instrText>(2.109)</w:instrText>
        </w:r>
      </w:fldSimple>
      <w:r w:rsidR="005265A8">
        <w:fldChar w:fldCharType="end"/>
      </w:r>
      <w:r>
        <w:t xml:space="preserve">, and solid mass balance in </w:t>
      </w:r>
      <w:r w:rsidR="005265A8">
        <w:fldChar w:fldCharType="begin"/>
      </w:r>
      <w:r w:rsidR="005265A8">
        <w:instrText xml:space="preserve"> GOTOBUTTON ZEqnNum887820  \* MERGEFORMAT </w:instrText>
      </w:r>
      <w:fldSimple w:instr=" REF ZEqnNum887820 \* Charformat \! \* MERGEFORMAT ">
        <w:r w:rsidR="00AE264D">
          <w:instrText>(2.108)</w:instrText>
        </w:r>
      </w:fldSimple>
      <w:r w:rsidR="005265A8">
        <w:fldChar w:fldCharType="end"/>
      </w:r>
      <w:r>
        <w:t xml:space="preserve">, have been reduced to relations that may be substituted into the three partial differential equations as needed. Solving these equations requires the application of suitable boundary conditions that are consistent with mass, momentum and energy balances across boundary surfaces or interfaces. When defining boundaries or interfaces on the solid matrix (the conventional approach in solid mechanics), whose outward unit normal is </w:t>
      </w:r>
      <w:r w:rsidR="00905817" w:rsidRPr="00905817">
        <w:rPr>
          <w:position w:val="-4"/>
        </w:rPr>
        <w:object w:dxaOrig="200" w:dyaOrig="200" w14:anchorId="4031ED7E">
          <v:shape id="_x0000_i1332" type="#_x0000_t75" style="width:10.05pt;height:10.05pt" o:ole="">
            <v:imagedata r:id="rId627" o:title=""/>
          </v:shape>
          <o:OLEObject Type="Embed" ProgID="Equation.DSMT4" ShapeID="_x0000_i1332" DrawAspect="Content" ObjectID="_1374350405" r:id="rId628"/>
        </w:object>
      </w:r>
      <w:r>
        <w:t xml:space="preserve">, mass and momentum balance relations demonstrate that the mixture traction </w:t>
      </w:r>
      <w:r w:rsidR="00905817" w:rsidRPr="00905817">
        <w:rPr>
          <w:position w:val="-6"/>
        </w:rPr>
        <w:object w:dxaOrig="800" w:dyaOrig="260" w14:anchorId="766F4FEC">
          <v:shape id="_x0000_i1333" type="#_x0000_t75" style="width:40.1pt;height:12.75pt" o:ole="">
            <v:imagedata r:id="rId629" o:title=""/>
          </v:shape>
          <o:OLEObject Type="Embed" ProgID="Equation.DSMT4" ShapeID="_x0000_i1333" DrawAspect="Content" ObjectID="_1374350406" r:id="rId630"/>
        </w:object>
      </w:r>
      <w:r>
        <w:t xml:space="preserve"> and normal flux components </w:t>
      </w:r>
      <w:r w:rsidR="00905817" w:rsidRPr="00905817">
        <w:rPr>
          <w:position w:val="-12"/>
        </w:rPr>
        <w:object w:dxaOrig="999" w:dyaOrig="360" w14:anchorId="617B7693">
          <v:shape id="_x0000_i1334" type="#_x0000_t75" style="width:50.15pt;height:19.15pt" o:ole="">
            <v:imagedata r:id="rId631" o:title=""/>
          </v:shape>
          <o:OLEObject Type="Embed" ProgID="Equation.DSMT4" ShapeID="_x0000_i1334" DrawAspect="Content" ObjectID="_1374350407" r:id="rId632"/>
        </w:object>
      </w:r>
      <w:r>
        <w:t xml:space="preserve"> and </w:t>
      </w:r>
      <w:r w:rsidR="00905817" w:rsidRPr="00905817">
        <w:rPr>
          <w:position w:val="-12"/>
        </w:rPr>
        <w:object w:dxaOrig="859" w:dyaOrig="360" w14:anchorId="254F707F">
          <v:shape id="_x0000_i1335" type="#_x0000_t75" style="width:42.85pt;height:19.15pt" o:ole="">
            <v:imagedata r:id="rId633" o:title=""/>
          </v:shape>
          <o:OLEObject Type="Embed" ProgID="Equation.DSMT4" ShapeID="_x0000_i1335" DrawAspect="Content" ObjectID="_1374350408" r:id="rId634"/>
        </w:object>
      </w:r>
      <w:r>
        <w:t xml:space="preserve"> must be continuous across the interface </w:t>
      </w:r>
      <w:r>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EN.CITE.DATA </w:instrText>
      </w:r>
      <w:r w:rsidR="001763A3">
        <w:fldChar w:fldCharType="end"/>
      </w:r>
      <w:r>
        <w:fldChar w:fldCharType="separate"/>
      </w:r>
      <w:r w:rsidR="00A56950">
        <w:rPr>
          <w:noProof/>
        </w:rPr>
        <w:t>[</w:t>
      </w:r>
      <w:r w:rsidR="005F21BF">
        <w:fldChar w:fldCharType="begin"/>
      </w:r>
      <w:r w:rsidR="005F21BF">
        <w:instrText xml:space="preserve"> HYPERLINK \l "_ENREF_20" \o "Ateshian, 2007 #61" </w:instrText>
      </w:r>
      <w:ins w:id="851" w:author="Gerard" w:date="2015-08-07T21:36:00Z"/>
      <w:r w:rsidR="005F21BF">
        <w:fldChar w:fldCharType="separate"/>
      </w:r>
      <w:r w:rsidR="00214E15">
        <w:rPr>
          <w:noProof/>
        </w:rPr>
        <w:t>20</w:t>
      </w:r>
      <w:r w:rsidR="005F21BF">
        <w:rPr>
          <w:noProof/>
        </w:rPr>
        <w:fldChar w:fldCharType="end"/>
      </w:r>
      <w:r w:rsidR="00A56950">
        <w:rPr>
          <w:noProof/>
        </w:rPr>
        <w:t xml:space="preserve">, </w:t>
      </w:r>
      <w:r w:rsidR="005F21BF">
        <w:fldChar w:fldCharType="begin"/>
      </w:r>
      <w:r w:rsidR="005F21BF">
        <w:instrText xml:space="preserve"> HYPERLINK \l "_ENREF_22" \o "Eringen, 1965 #63" </w:instrText>
      </w:r>
      <w:ins w:id="852" w:author="Gerard" w:date="2015-08-07T21:36:00Z"/>
      <w:r w:rsidR="005F21BF">
        <w:fldChar w:fldCharType="separate"/>
      </w:r>
      <w:r w:rsidR="00214E15">
        <w:rPr>
          <w:noProof/>
        </w:rPr>
        <w:t>22</w:t>
      </w:r>
      <w:r w:rsidR="005F21BF">
        <w:rPr>
          <w:noProof/>
        </w:rPr>
        <w:fldChar w:fldCharType="end"/>
      </w:r>
      <w:r w:rsidR="00A56950">
        <w:rPr>
          <w:noProof/>
        </w:rPr>
        <w:t>]</w:t>
      </w:r>
      <w:r>
        <w:fldChar w:fldCharType="end"/>
      </w:r>
      <w:r>
        <w:t xml:space="preserve">. Therefore, </w:t>
      </w:r>
      <w:r w:rsidR="00905817" w:rsidRPr="00905817">
        <w:rPr>
          <w:position w:val="-6"/>
        </w:rPr>
        <w:object w:dxaOrig="160" w:dyaOrig="260" w14:anchorId="5E534B07">
          <v:shape id="_x0000_i1336" type="#_x0000_t75" style="width:8.2pt;height:12.75pt" o:ole="">
            <v:imagedata r:id="rId635" o:title=""/>
          </v:shape>
          <o:OLEObject Type="Embed" ProgID="Equation.DSMT4" ShapeID="_x0000_i1336" DrawAspect="Content" ObjectID="_1374350409" r:id="rId636"/>
        </w:object>
      </w:r>
      <w:r>
        <w:t xml:space="preserve">, </w:t>
      </w:r>
      <w:r w:rsidR="00905817" w:rsidRPr="00905817">
        <w:rPr>
          <w:position w:val="-12"/>
        </w:rPr>
        <w:object w:dxaOrig="300" w:dyaOrig="360" w14:anchorId="53A62F08">
          <v:shape id="_x0000_i1337" type="#_x0000_t75" style="width:14.6pt;height:19.15pt" o:ole="">
            <v:imagedata r:id="rId637" o:title=""/>
          </v:shape>
          <o:OLEObject Type="Embed" ProgID="Equation.DSMT4" ShapeID="_x0000_i1337" DrawAspect="Content" ObjectID="_1374350410" r:id="rId638"/>
        </w:object>
      </w:r>
      <w:r>
        <w:t xml:space="preserve"> and </w:t>
      </w:r>
      <w:r w:rsidR="00905817" w:rsidRPr="00905817">
        <w:rPr>
          <w:position w:val="-12"/>
        </w:rPr>
        <w:object w:dxaOrig="260" w:dyaOrig="360" w14:anchorId="4F67F1AC">
          <v:shape id="_x0000_i1338" type="#_x0000_t75" style="width:12.75pt;height:19.15pt" o:ole="">
            <v:imagedata r:id="rId639" o:title=""/>
          </v:shape>
          <o:OLEObject Type="Embed" ProgID="Equation.DSMT4" ShapeID="_x0000_i1338" DrawAspect="Content" ObjectID="_1374350411" r:id="rId640"/>
        </w:object>
      </w:r>
      <w:r>
        <w:t xml:space="preserve"> may be prescribed as boundary conditions.</w:t>
      </w:r>
    </w:p>
    <w:p w14:paraId="24B9513D" w14:textId="77777777" w:rsidR="00FB6012" w:rsidRDefault="00FB6012" w:rsidP="00FB6012"/>
    <w:p w14:paraId="746E5A23" w14:textId="33B4B56C" w:rsidR="00FB6012" w:rsidRDefault="00FB6012" w:rsidP="00FB6012">
      <w:r>
        <w:t xml:space="preserve">Combining momentum and energy balances across an interface also demonstrates that </w:t>
      </w:r>
      <w:r w:rsidR="00905817" w:rsidRPr="00905817">
        <w:rPr>
          <w:position w:val="-10"/>
        </w:rPr>
        <w:object w:dxaOrig="340" w:dyaOrig="360" w14:anchorId="6D62CD02">
          <v:shape id="_x0000_i1339" type="#_x0000_t75" style="width:17.3pt;height:19.15pt" o:ole="">
            <v:imagedata r:id="rId641" o:title=""/>
          </v:shape>
          <o:OLEObject Type="Embed" ProgID="Equation.DSMT4" ShapeID="_x0000_i1339" DrawAspect="Content" ObjectID="_1374350412" r:id="rId642"/>
        </w:object>
      </w:r>
      <w:r>
        <w:t xml:space="preserve"> and </w:t>
      </w:r>
      <w:r w:rsidR="00905817" w:rsidRPr="00905817">
        <w:rPr>
          <w:position w:val="-10"/>
        </w:rPr>
        <w:object w:dxaOrig="320" w:dyaOrig="360" w14:anchorId="2B2FA01D">
          <v:shape id="_x0000_i1340" type="#_x0000_t75" style="width:15.5pt;height:19.15pt" o:ole="">
            <v:imagedata r:id="rId643" o:title=""/>
          </v:shape>
          <o:OLEObject Type="Embed" ProgID="Equation.DSMT4" ShapeID="_x0000_i1340" DrawAspect="Content" ObjectID="_1374350413" r:id="rId644"/>
        </w:object>
      </w:r>
      <w:r>
        <w:t xml:space="preserve"> must be continuous </w:t>
      </w:r>
      <w:r>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EN.CITE.DATA </w:instrText>
      </w:r>
      <w:r w:rsidR="001763A3">
        <w:fldChar w:fldCharType="end"/>
      </w:r>
      <w:r>
        <w:fldChar w:fldCharType="separate"/>
      </w:r>
      <w:r w:rsidR="00A56950">
        <w:rPr>
          <w:noProof/>
        </w:rPr>
        <w:t>[</w:t>
      </w:r>
      <w:r w:rsidR="005F21BF">
        <w:fldChar w:fldCharType="begin"/>
      </w:r>
      <w:r w:rsidR="005F21BF">
        <w:instrText xml:space="preserve"> HYPERLINK \l "_ENREF_20" \o "Ateshian, 2007 #61" </w:instrText>
      </w:r>
      <w:ins w:id="853" w:author="Gerard" w:date="2015-08-07T21:36:00Z"/>
      <w:r w:rsidR="005F21BF">
        <w:fldChar w:fldCharType="separate"/>
      </w:r>
      <w:r w:rsidR="00214E15">
        <w:rPr>
          <w:noProof/>
        </w:rPr>
        <w:t>20</w:t>
      </w:r>
      <w:r w:rsidR="005F21BF">
        <w:rPr>
          <w:noProof/>
        </w:rPr>
        <w:fldChar w:fldCharType="end"/>
      </w:r>
      <w:r w:rsidR="00A56950">
        <w:rPr>
          <w:noProof/>
        </w:rPr>
        <w:t xml:space="preserve">, </w:t>
      </w:r>
      <w:r w:rsidR="005F21BF">
        <w:fldChar w:fldCharType="begin"/>
      </w:r>
      <w:r w:rsidR="005F21BF">
        <w:instrText xml:space="preserve"> HYPERLINK \l "_ENREF_23" \o "Katzir-Katchalsky, 1965 #64" </w:instrText>
      </w:r>
      <w:ins w:id="854" w:author="Gerard" w:date="2015-08-07T21:36:00Z"/>
      <w:r w:rsidR="005F21BF">
        <w:fldChar w:fldCharType="separate"/>
      </w:r>
      <w:r w:rsidR="00214E15">
        <w:rPr>
          <w:noProof/>
        </w:rPr>
        <w:t>23</w:t>
      </w:r>
      <w:r w:rsidR="005F21BF">
        <w:rPr>
          <w:noProof/>
        </w:rPr>
        <w:fldChar w:fldCharType="end"/>
      </w:r>
      <w:r w:rsidR="00A56950">
        <w:rPr>
          <w:noProof/>
        </w:rPr>
        <w:t>]</w:t>
      </w:r>
      <w:r>
        <w:fldChar w:fldCharType="end"/>
      </w:r>
      <w:r>
        <w:t xml:space="preserve">, implying that these mechano-chemical potentials may be prescribed as boundary conditions. However, because of the arbitrariness of the reference states </w:t>
      </w:r>
      <w:r w:rsidR="00905817" w:rsidRPr="00905817">
        <w:rPr>
          <w:position w:val="-12"/>
        </w:rPr>
        <w:object w:dxaOrig="340" w:dyaOrig="380" w14:anchorId="141FF481">
          <v:shape id="_x0000_i1341" type="#_x0000_t75" style="width:17.3pt;height:19.15pt" o:ole="">
            <v:imagedata r:id="rId645" o:title=""/>
          </v:shape>
          <o:OLEObject Type="Embed" ProgID="Equation.DSMT4" ShapeID="_x0000_i1341" DrawAspect="Content" ObjectID="_1374350414" r:id="rId646"/>
        </w:object>
      </w:r>
      <w:r>
        <w:t xml:space="preserve">, </w:t>
      </w:r>
      <w:r w:rsidR="00905817" w:rsidRPr="00905817">
        <w:rPr>
          <w:position w:val="-12"/>
        </w:rPr>
        <w:object w:dxaOrig="320" w:dyaOrig="380" w14:anchorId="312F137A">
          <v:shape id="_x0000_i1342" type="#_x0000_t75" style="width:15.5pt;height:19.15pt" o:ole="">
            <v:imagedata r:id="rId647" o:title=""/>
          </v:shape>
          <o:OLEObject Type="Embed" ProgID="Equation.DSMT4" ShapeID="_x0000_i1342" DrawAspect="Content" ObjectID="_1374350415" r:id="rId648"/>
        </w:object>
      </w:r>
      <w:r>
        <w:t xml:space="preserve">, </w:t>
      </w:r>
      <w:r w:rsidR="00905817" w:rsidRPr="00905817">
        <w:rPr>
          <w:position w:val="-12"/>
        </w:rPr>
        <w:object w:dxaOrig="300" w:dyaOrig="360" w14:anchorId="55058A34">
          <v:shape id="_x0000_i1343" type="#_x0000_t75" style="width:14.6pt;height:19.15pt" o:ole="">
            <v:imagedata r:id="rId649" o:title=""/>
          </v:shape>
          <o:OLEObject Type="Embed" ProgID="Equation.DSMT4" ShapeID="_x0000_i1343" DrawAspect="Content" ObjectID="_1374350416" r:id="rId650"/>
        </w:object>
      </w:r>
      <w:r>
        <w:t xml:space="preserve"> and </w:t>
      </w:r>
      <w:r w:rsidR="00905817" w:rsidRPr="00905817">
        <w:rPr>
          <w:position w:val="-12"/>
        </w:rPr>
        <w:object w:dxaOrig="240" w:dyaOrig="360" w14:anchorId="732CDE38">
          <v:shape id="_x0000_i1344" type="#_x0000_t75" style="width:11.85pt;height:19.15pt" o:ole="">
            <v:imagedata r:id="rId651" o:title=""/>
          </v:shape>
          <o:OLEObject Type="Embed" ProgID="Equation.DSMT4" ShapeID="_x0000_i1344" DrawAspect="Content" ObjectID="_1374350417" r:id="rId652"/>
        </w:object>
      </w:r>
      <w:r>
        <w:t xml:space="preserve">, and the ill-conditioning of the logarithm function in the limit of small solute concentration, the mechano-chemical potentials do not represent practical choices for primary variables in a finite element implementation. An examination of </w:t>
      </w:r>
      <w:r w:rsidR="009E0067">
        <w:fldChar w:fldCharType="begin"/>
      </w:r>
      <w:r w:rsidR="009E0067">
        <w:instrText xml:space="preserve"> GOTOBUTTON ZEqnNum276818  \* MERGEFORMAT </w:instrText>
      </w:r>
      <w:fldSimple w:instr=" REF ZEqnNum276818 \* Charformat \! \* MERGEFORMAT ">
        <w:r w:rsidR="00AE264D">
          <w:instrText>(2.104)</w:instrText>
        </w:r>
      </w:fldSimple>
      <w:r w:rsidR="009E0067">
        <w:fldChar w:fldCharType="end"/>
      </w:r>
      <w:r>
        <w:t xml:space="preserve"> also shows that continuity of these potentials across an interface does not imply continuity of the fluid pressure </w:t>
      </w:r>
      <w:r w:rsidR="00905817" w:rsidRPr="00905817">
        <w:rPr>
          <w:position w:val="-10"/>
        </w:rPr>
        <w:object w:dxaOrig="240" w:dyaOrig="260" w14:anchorId="1B1F70DE">
          <v:shape id="_x0000_i1345" type="#_x0000_t75" style="width:11.85pt;height:12.75pt" o:ole="">
            <v:imagedata r:id="rId653" o:title=""/>
          </v:shape>
          <o:OLEObject Type="Embed" ProgID="Equation.DSMT4" ShapeID="_x0000_i1345" DrawAspect="Content" ObjectID="_1374350418" r:id="rId654"/>
        </w:object>
      </w:r>
      <w:r>
        <w:t xml:space="preserve"> or solute concentration </w:t>
      </w:r>
      <w:r w:rsidR="00905817" w:rsidRPr="00905817">
        <w:rPr>
          <w:position w:val="-6"/>
        </w:rPr>
        <w:object w:dxaOrig="180" w:dyaOrig="220" w14:anchorId="04A9D81E">
          <v:shape id="_x0000_i1346" type="#_x0000_t75" style="width:9.1pt;height:10.95pt" o:ole="">
            <v:imagedata r:id="rId655" o:title=""/>
          </v:shape>
          <o:OLEObject Type="Embed" ProgID="Equation.DSMT4" ShapeID="_x0000_i1346" DrawAspect="Content" ObjectID="_1374350419" r:id="rId656"/>
        </w:object>
      </w:r>
      <w:r>
        <w:t xml:space="preserve">. Therefore, pressure and concentration are also unsuitable as nodal variables in a finite element analysis and they must be replaced by alternative choices. Based on the similar reasoning presented by Sun et al. </w:t>
      </w:r>
      <w:r>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 </w:instrText>
      </w:r>
      <w:r w:rsidR="001763A3">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EN.CITE.DATA </w:instrText>
      </w:r>
      <w:r w:rsidR="001763A3">
        <w:fldChar w:fldCharType="end"/>
      </w:r>
      <w:r>
        <w:fldChar w:fldCharType="separate"/>
      </w:r>
      <w:r w:rsidR="00A56950">
        <w:rPr>
          <w:noProof/>
        </w:rPr>
        <w:t>[</w:t>
      </w:r>
      <w:r w:rsidR="005F21BF">
        <w:fldChar w:fldCharType="begin"/>
      </w:r>
      <w:r w:rsidR="005F21BF">
        <w:instrText xml:space="preserve"> HYPERLINK \l "_ENREF_24" \o "Sun, 1999 #65" </w:instrText>
      </w:r>
      <w:ins w:id="855" w:author="Gerard" w:date="2015-08-07T21:36:00Z"/>
      <w:r w:rsidR="005F21BF">
        <w:fldChar w:fldCharType="separate"/>
      </w:r>
      <w:r w:rsidR="00214E15">
        <w:rPr>
          <w:noProof/>
        </w:rPr>
        <w:t>24</w:t>
      </w:r>
      <w:r w:rsidR="005F21BF">
        <w:rPr>
          <w:noProof/>
        </w:rPr>
        <w:fldChar w:fldCharType="end"/>
      </w:r>
      <w:r w:rsidR="00A56950">
        <w:rPr>
          <w:noProof/>
        </w:rPr>
        <w:t>]</w:t>
      </w:r>
      <w:r>
        <w:fldChar w:fldCharType="end"/>
      </w:r>
      <w:r>
        <w:t xml:space="preserve">, an examination of the expressions in </w:t>
      </w:r>
      <w:r w:rsidR="009E0067">
        <w:fldChar w:fldCharType="begin"/>
      </w:r>
      <w:r w:rsidR="009E0067">
        <w:instrText xml:space="preserve"> GOTOBUTTON ZEqnNum276818  \* MERGEFORMAT </w:instrText>
      </w:r>
      <w:fldSimple w:instr=" REF ZEqnNum276818 \* Charformat \! \* MERGEFORMAT ">
        <w:r w:rsidR="00AE264D">
          <w:instrText>(2.104)</w:instrText>
        </w:r>
      </w:fldSimple>
      <w:r w:rsidR="009E0067">
        <w:fldChar w:fldCharType="end"/>
      </w:r>
      <w:r>
        <w:t xml:space="preserve"> shows that continuity may be enforced by using</w:t>
      </w:r>
    </w:p>
    <w:p w14:paraId="4884EDC5" w14:textId="488E46B0" w:rsidR="00FB6012" w:rsidRDefault="00FB6012" w:rsidP="00FB6012">
      <w:pPr>
        <w:pStyle w:val="MTDisplayEquation"/>
      </w:pPr>
      <w:r>
        <w:lastRenderedPageBreak/>
        <w:tab/>
      </w:r>
      <w:r w:rsidR="00905817" w:rsidRPr="00905817">
        <w:rPr>
          <w:position w:val="-42"/>
        </w:rPr>
        <w:object w:dxaOrig="1540" w:dyaOrig="960" w14:anchorId="1AC1FBDD">
          <v:shape id="_x0000_i1347" type="#_x0000_t75" style="width:76.55pt;height:47.4pt" o:ole="">
            <v:imagedata r:id="rId657" o:title=""/>
          </v:shape>
          <o:OLEObject Type="Embed" ProgID="Equation.DSMT4" ShapeID="_x0000_i1347" DrawAspect="Content" ObjectID="_1374350420" r:id="rId658"/>
        </w:object>
      </w:r>
      <w:r>
        <w:tab/>
      </w:r>
      <w:r>
        <w:fldChar w:fldCharType="begin"/>
      </w:r>
      <w:r>
        <w:instrText xml:space="preserve"> MACROBUTTON MTPlaceRef \* MERGEFORMAT </w:instrText>
      </w:r>
      <w:fldSimple w:instr=" SEQ MTEqn \h \* MERGEFORMAT "/>
      <w:bookmarkStart w:id="856" w:name="ZEqnNum385284"/>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112</w:instrText>
        </w:r>
      </w:fldSimple>
      <w:r>
        <w:instrText>)</w:instrText>
      </w:r>
      <w:bookmarkEnd w:id="856"/>
      <w:r>
        <w:fldChar w:fldCharType="end"/>
      </w:r>
    </w:p>
    <w:p w14:paraId="2EA27E8D" w14:textId="19BAEDF9" w:rsidR="00FB6012" w:rsidRDefault="00FB6012" w:rsidP="00FB6012">
      <w:r>
        <w:t xml:space="preserve">where </w:t>
      </w:r>
      <w:r w:rsidR="00905817" w:rsidRPr="00905817">
        <w:rPr>
          <w:position w:val="-10"/>
        </w:rPr>
        <w:object w:dxaOrig="240" w:dyaOrig="320" w14:anchorId="0B1665F2">
          <v:shape id="_x0000_i1348" type="#_x0000_t75" style="width:11.85pt;height:15.5pt" o:ole="">
            <v:imagedata r:id="rId659" o:title=""/>
          </v:shape>
          <o:OLEObject Type="Embed" ProgID="Equation.DSMT4" ShapeID="_x0000_i1348" DrawAspect="Content" ObjectID="_1374350421" r:id="rId660"/>
        </w:object>
      </w:r>
      <w:r>
        <w:t xml:space="preserve"> is the effective fluid pressure and </w:t>
      </w:r>
      <w:r w:rsidR="00905817" w:rsidRPr="00905817">
        <w:rPr>
          <w:position w:val="-6"/>
        </w:rPr>
        <w:object w:dxaOrig="180" w:dyaOrig="279" w14:anchorId="16A62C32">
          <v:shape id="_x0000_i1349" type="#_x0000_t75" style="width:9.1pt;height:14.6pt" o:ole="">
            <v:imagedata r:id="rId661" o:title=""/>
          </v:shape>
          <o:OLEObject Type="Embed" ProgID="Equation.DSMT4" ShapeID="_x0000_i1349" DrawAspect="Content" ObjectID="_1374350422" r:id="rId662"/>
        </w:object>
      </w:r>
      <w:r>
        <w:t xml:space="preserve"> is the effective solute concentration in the mixture. Note that </w:t>
      </w:r>
      <w:r w:rsidR="00905817" w:rsidRPr="00905817">
        <w:rPr>
          <w:position w:val="-10"/>
        </w:rPr>
        <w:object w:dxaOrig="240" w:dyaOrig="320" w14:anchorId="00476EB4">
          <v:shape id="_x0000_i1350" type="#_x0000_t75" style="width:11.85pt;height:15.5pt" o:ole="">
            <v:imagedata r:id="rId663" o:title=""/>
          </v:shape>
          <o:OLEObject Type="Embed" ProgID="Equation.DSMT4" ShapeID="_x0000_i1350" DrawAspect="Content" ObjectID="_1374350423" r:id="rId664"/>
        </w:object>
      </w:r>
      <w:r>
        <w:t xml:space="preserve"> represents that part of the fluid pressure which does not result from osmotic effects (since the term </w:t>
      </w:r>
      <w:r w:rsidR="00905817" w:rsidRPr="00905817">
        <w:rPr>
          <w:position w:val="-10"/>
        </w:rPr>
        <w:object w:dxaOrig="720" w:dyaOrig="320" w14:anchorId="53A06167">
          <v:shape id="_x0000_i1351" type="#_x0000_t75" style="width:36.45pt;height:15.5pt" o:ole="">
            <v:imagedata r:id="rId665" o:title=""/>
          </v:shape>
          <o:OLEObject Type="Embed" ProgID="Equation.DSMT4" ShapeID="_x0000_i1351" DrawAspect="Content" ObjectID="_1374350424" r:id="rId666"/>
        </w:object>
      </w:r>
      <w:r>
        <w:t xml:space="preserve"> may be viewed as the osmotic pressure contribution to </w:t>
      </w:r>
      <w:r w:rsidR="00905817" w:rsidRPr="00905817">
        <w:rPr>
          <w:position w:val="-10"/>
        </w:rPr>
        <w:object w:dxaOrig="240" w:dyaOrig="260" w14:anchorId="442D2175">
          <v:shape id="_x0000_i1352" type="#_x0000_t75" style="width:11.85pt;height:12.75pt" o:ole="">
            <v:imagedata r:id="rId667" o:title=""/>
          </v:shape>
          <o:OLEObject Type="Embed" ProgID="Equation.DSMT4" ShapeID="_x0000_i1352" DrawAspect="Content" ObjectID="_1374350425" r:id="rId668"/>
        </w:object>
      </w:r>
      <w:r>
        <w:t>)</w:t>
      </w:r>
      <w:r w:rsidR="005D060C">
        <w:t>,</w:t>
      </w:r>
      <w:r>
        <w:t xml:space="preserve"> and </w:t>
      </w:r>
      <w:r w:rsidR="00905817" w:rsidRPr="00905817">
        <w:rPr>
          <w:position w:val="-6"/>
        </w:rPr>
        <w:object w:dxaOrig="180" w:dyaOrig="279" w14:anchorId="3A743CB5">
          <v:shape id="_x0000_i1353" type="#_x0000_t75" style="width:9.1pt;height:14.6pt" o:ole="">
            <v:imagedata r:id="rId669" o:title=""/>
          </v:shape>
          <o:OLEObject Type="Embed" ProgID="Equation.DSMT4" ShapeID="_x0000_i1353" DrawAspect="Content" ObjectID="_1374350426" r:id="rId670"/>
        </w:object>
      </w:r>
      <w:r>
        <w:t xml:space="preserve"> is a straightforward measure of the solute activity, since </w:t>
      </w:r>
      <w:r w:rsidR="00905817" w:rsidRPr="00905817">
        <w:rPr>
          <w:position w:val="-12"/>
        </w:rPr>
        <w:object w:dxaOrig="999" w:dyaOrig="380" w14:anchorId="6F29FEF3">
          <v:shape id="_x0000_i1354" type="#_x0000_t75" style="width:50.15pt;height:19.15pt" o:ole="">
            <v:imagedata r:id="rId671" o:title=""/>
          </v:shape>
          <o:OLEObject Type="Embed" ProgID="Equation.DSMT4" ShapeID="_x0000_i1354" DrawAspect="Content" ObjectID="_1374350427" r:id="rId672"/>
        </w:object>
      </w:r>
      <w:r>
        <w:t>. Therefore these alternative variables have clear physical meanings.</w:t>
      </w:r>
    </w:p>
    <w:p w14:paraId="2ADDB4DA" w14:textId="77777777" w:rsidR="00FB6012" w:rsidRDefault="00FB6012" w:rsidP="00FB6012"/>
    <w:p w14:paraId="166FC991" w14:textId="1962277A" w:rsidR="00FB6012" w:rsidRDefault="00FB6012" w:rsidP="00FB6012">
      <w:r>
        <w:t xml:space="preserve">Since the unknowns are now given by </w:t>
      </w:r>
      <w:r w:rsidR="00905817" w:rsidRPr="00905817">
        <w:rPr>
          <w:position w:val="-6"/>
        </w:rPr>
        <w:object w:dxaOrig="200" w:dyaOrig="220" w14:anchorId="231EF950">
          <v:shape id="_x0000_i1355" type="#_x0000_t75" style="width:10.05pt;height:10.95pt" o:ole="">
            <v:imagedata r:id="rId673" o:title=""/>
          </v:shape>
          <o:OLEObject Type="Embed" ProgID="Equation.DSMT4" ShapeID="_x0000_i1355" DrawAspect="Content" ObjectID="_1374350428" r:id="rId674"/>
        </w:object>
      </w:r>
      <w:r>
        <w:t xml:space="preserve">, </w:t>
      </w:r>
      <w:r w:rsidR="00905817" w:rsidRPr="00905817">
        <w:rPr>
          <w:position w:val="-10"/>
        </w:rPr>
        <w:object w:dxaOrig="240" w:dyaOrig="320" w14:anchorId="415FEDD2">
          <v:shape id="_x0000_i1356" type="#_x0000_t75" style="width:11.85pt;height:15.5pt" o:ole="">
            <v:imagedata r:id="rId675" o:title=""/>
          </v:shape>
          <o:OLEObject Type="Embed" ProgID="Equation.DSMT4" ShapeID="_x0000_i1356" DrawAspect="Content" ObjectID="_1374350429" r:id="rId676"/>
        </w:object>
      </w:r>
      <w:r>
        <w:t xml:space="preserve"> and </w:t>
      </w:r>
      <w:r w:rsidR="00905817" w:rsidRPr="00905817">
        <w:rPr>
          <w:position w:val="-6"/>
        </w:rPr>
        <w:object w:dxaOrig="180" w:dyaOrig="279" w14:anchorId="1DD16434">
          <v:shape id="_x0000_i1357" type="#_x0000_t75" style="width:9.1pt;height:14.6pt" o:ole="">
            <v:imagedata r:id="rId677" o:title=""/>
          </v:shape>
          <o:OLEObject Type="Embed" ProgID="Equation.DSMT4" ShapeID="_x0000_i1357" DrawAspect="Content" ObjectID="_1374350430" r:id="rId678"/>
        </w:object>
      </w:r>
      <w:r>
        <w:t>, the governing partial differential equations may be rewritten in the form</w:t>
      </w:r>
    </w:p>
    <w:p w14:paraId="59948642" w14:textId="470DFEC6" w:rsidR="00FB6012" w:rsidRDefault="00FB6012" w:rsidP="00FB6012">
      <w:pPr>
        <w:pStyle w:val="MTDisplayEquation"/>
      </w:pPr>
      <w:r>
        <w:tab/>
      </w:r>
      <w:r w:rsidR="00905817" w:rsidRPr="00905817">
        <w:rPr>
          <w:position w:val="-90"/>
        </w:rPr>
        <w:object w:dxaOrig="3180" w:dyaOrig="1600" w14:anchorId="5B90BA98">
          <v:shape id="_x0000_i1358" type="#_x0000_t75" style="width:158.6pt;height:80.2pt" o:ole="">
            <v:imagedata r:id="rId679" o:title=""/>
          </v:shape>
          <o:OLEObject Type="Embed" ProgID="Equation.DSMT4" ShapeID="_x0000_i1358" DrawAspect="Content" ObjectID="_1374350431" r:id="rId680"/>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113</w:instrText>
        </w:r>
      </w:fldSimple>
      <w:r>
        <w:instrText>)</w:instrText>
      </w:r>
      <w:r>
        <w:fldChar w:fldCharType="end"/>
      </w:r>
    </w:p>
    <w:p w14:paraId="31EF6FDD" w14:textId="77777777" w:rsidR="00FB6012" w:rsidRDefault="00FB6012" w:rsidP="00FB6012">
      <w:r>
        <w:t>where</w:t>
      </w:r>
    </w:p>
    <w:p w14:paraId="49A33B9D" w14:textId="1C9BB7C3" w:rsidR="00FB6012" w:rsidRDefault="00FB6012" w:rsidP="00FB6012">
      <w:pPr>
        <w:pStyle w:val="MTDisplayEquation"/>
      </w:pPr>
      <w:r>
        <w:tab/>
      </w:r>
      <w:r w:rsidR="00905817" w:rsidRPr="00905817">
        <w:rPr>
          <w:position w:val="-118"/>
        </w:rPr>
        <w:object w:dxaOrig="3480" w:dyaOrig="2400" w14:anchorId="14E5D5EB">
          <v:shape id="_x0000_i1359" type="#_x0000_t75" style="width:174.1pt;height:119.4pt" o:ole="">
            <v:imagedata r:id="rId681" o:title=""/>
          </v:shape>
          <o:OLEObject Type="Embed" ProgID="Equation.DSMT4" ShapeID="_x0000_i1359" DrawAspect="Content" ObjectID="_1374350432" r:id="rId682"/>
        </w:object>
      </w:r>
      <w:r>
        <w:tab/>
      </w:r>
      <w:r>
        <w:fldChar w:fldCharType="begin"/>
      </w:r>
      <w:r>
        <w:instrText xml:space="preserve"> MACROBUTTON MTPlaceRef \* MERGEFORMAT </w:instrText>
      </w:r>
      <w:fldSimple w:instr=" SEQ MTEqn \h \* MERGEFORMAT "/>
      <w:bookmarkStart w:id="857" w:name="ZEqnNum915453"/>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114</w:instrText>
        </w:r>
      </w:fldSimple>
      <w:r>
        <w:instrText>)</w:instrText>
      </w:r>
      <w:bookmarkEnd w:id="857"/>
      <w:r>
        <w:fldChar w:fldCharType="end"/>
      </w:r>
    </w:p>
    <w:p w14:paraId="1632D712" w14:textId="6DEEFEE5" w:rsidR="00FB6012" w:rsidRDefault="00FB6012" w:rsidP="00FB6012">
      <w:r>
        <w:t xml:space="preserve">Constitutive equations are needed to relate </w:t>
      </w:r>
      <w:r w:rsidR="00905817" w:rsidRPr="00905817">
        <w:rPr>
          <w:position w:val="-6"/>
        </w:rPr>
        <w:object w:dxaOrig="300" w:dyaOrig="320" w14:anchorId="055E44D2">
          <v:shape id="_x0000_i1360" type="#_x0000_t75" style="width:14.6pt;height:15.5pt" o:ole="">
            <v:imagedata r:id="rId683" o:title=""/>
          </v:shape>
          <o:OLEObject Type="Embed" ProgID="Equation.DSMT4" ShapeID="_x0000_i1360" DrawAspect="Content" ObjectID="_1374350433" r:id="rId684"/>
        </w:object>
      </w:r>
      <w:r>
        <w:t xml:space="preserve">, </w:t>
      </w:r>
      <w:r w:rsidR="00905817" w:rsidRPr="00905817">
        <w:rPr>
          <w:position w:val="-4"/>
        </w:rPr>
        <w:object w:dxaOrig="220" w:dyaOrig="260" w14:anchorId="4C0B826E">
          <v:shape id="_x0000_i1361" type="#_x0000_t75" style="width:10.95pt;height:12.75pt" o:ole="">
            <v:imagedata r:id="rId685" o:title=""/>
          </v:shape>
          <o:OLEObject Type="Embed" ProgID="Equation.DSMT4" ShapeID="_x0000_i1361" DrawAspect="Content" ObjectID="_1374350434" r:id="rId686"/>
        </w:object>
      </w:r>
      <w:r>
        <w:t xml:space="preserve">, </w:t>
      </w:r>
      <w:r w:rsidR="00905817" w:rsidRPr="00905817">
        <w:rPr>
          <w:position w:val="-6"/>
        </w:rPr>
        <w:object w:dxaOrig="200" w:dyaOrig="279" w14:anchorId="5E097156">
          <v:shape id="_x0000_i1362" type="#_x0000_t75" style="width:10.05pt;height:14.6pt" o:ole="">
            <v:imagedata r:id="rId687" o:title=""/>
          </v:shape>
          <o:OLEObject Type="Embed" ProgID="Equation.DSMT4" ShapeID="_x0000_i1362" DrawAspect="Content" ObjectID="_1374350435" r:id="rId688"/>
        </w:object>
      </w:r>
      <w:r>
        <w:t xml:space="preserve">, </w:t>
      </w:r>
      <w:r w:rsidR="00905817" w:rsidRPr="00905817">
        <w:rPr>
          <w:position w:val="-12"/>
        </w:rPr>
        <w:object w:dxaOrig="279" w:dyaOrig="360" w14:anchorId="5CD43A8C">
          <v:shape id="_x0000_i1363" type="#_x0000_t75" style="width:14.6pt;height:19.15pt" o:ole="">
            <v:imagedata r:id="rId689" o:title=""/>
          </v:shape>
          <o:OLEObject Type="Embed" ProgID="Equation.DSMT4" ShapeID="_x0000_i1363" DrawAspect="Content" ObjectID="_1374350436" r:id="rId690"/>
        </w:object>
      </w:r>
      <w:r>
        <w:t xml:space="preserve">, </w:t>
      </w:r>
      <w:r w:rsidR="00905817" w:rsidRPr="00905817">
        <w:rPr>
          <w:position w:val="-4"/>
        </w:rPr>
        <w:object w:dxaOrig="220" w:dyaOrig="260" w14:anchorId="3B2D9A9B">
          <v:shape id="_x0000_i1364" type="#_x0000_t75" style="width:10.95pt;height:12.75pt" o:ole="">
            <v:imagedata r:id="rId691" o:title=""/>
          </v:shape>
          <o:OLEObject Type="Embed" ProgID="Equation.DSMT4" ShapeID="_x0000_i1364" DrawAspect="Content" ObjectID="_1374350437" r:id="rId692"/>
        </w:object>
      </w:r>
      <w:r>
        <w:t xml:space="preserve"> and </w:t>
      </w:r>
      <w:r w:rsidR="00905817" w:rsidRPr="00905817">
        <w:rPr>
          <w:position w:val="-4"/>
        </w:rPr>
        <w:object w:dxaOrig="260" w:dyaOrig="240" w14:anchorId="20ABF69A">
          <v:shape id="_x0000_i1365" type="#_x0000_t75" style="width:12.75pt;height:11.85pt" o:ole="">
            <v:imagedata r:id="rId693" o:title=""/>
          </v:shape>
          <o:OLEObject Type="Embed" ProgID="Equation.DSMT4" ShapeID="_x0000_i1365" DrawAspect="Content" ObjectID="_1374350438" r:id="rId694"/>
        </w:object>
      </w:r>
      <w:r>
        <w:t xml:space="preserve"> to the solid matrix strain and effective solute concentration.</w:t>
      </w:r>
    </w:p>
    <w:p w14:paraId="377189A2" w14:textId="77777777" w:rsidR="00FB6012" w:rsidRDefault="00FB6012" w:rsidP="00FB6012"/>
    <w:p w14:paraId="19B9D941" w14:textId="77777777" w:rsidR="00DE6AC2" w:rsidRDefault="00DE6AC2" w:rsidP="00FB6012">
      <w:pPr>
        <w:pStyle w:val="Heading2"/>
      </w:pPr>
      <w:bookmarkStart w:id="858" w:name="_Toc176704833"/>
      <w:bookmarkStart w:id="859" w:name="_Toc300602714"/>
      <w:r>
        <w:t>Triphasic and Multiphasic Materials</w:t>
      </w:r>
      <w:bookmarkEnd w:id="859"/>
    </w:p>
    <w:p w14:paraId="09D05E72" w14:textId="77777777" w:rsidR="00DE6AC2" w:rsidRDefault="00DE6AC2" w:rsidP="00CB13D9">
      <w:r>
        <w:t xml:space="preserve">Multiphasic materials represent an extension of the biphasic-solute material, </w:t>
      </w:r>
      <w:r w:rsidR="00130928">
        <w:t xml:space="preserve">where the mixture may contain a </w:t>
      </w:r>
      <w:r>
        <w:t>multitude of solutes.  These solutes may be either electrically charged (ionized) or neutral. Similarly, the solid matrix may either carry electrical charge (a fixed charge density) or be neutral.  A triphasic material is a special case of a multiphasic material, having two solutes that carry opposite charges. Triphasic and multiphasic materials may be used to model porous deformable biological tissues whose solid matrix may be charged and whose interstitial fluid may contain any number of charged or neutral solutes.  When mixture constituents are electrically charged, the response of the tissue to various loading conditions may encompass a range of mechano-electrochemical phenomena</w:t>
      </w:r>
      <w:r w:rsidR="00130928">
        <w:t>, including permeation, diffusion, osmosis, streaming potentials and streaming currents</w:t>
      </w:r>
      <w:r>
        <w:t>.</w:t>
      </w:r>
      <w:r w:rsidR="001A4C1F">
        <w:t xml:space="preserve">  To better understand multiphasic materials, the reader is encouraged to review the descriptions of biphasic (Section </w:t>
      </w:r>
      <w:r w:rsidR="001A4C1F">
        <w:fldChar w:fldCharType="begin"/>
      </w:r>
      <w:r w:rsidR="001A4C1F">
        <w:instrText xml:space="preserve"> REF _Ref189743783 \r \h </w:instrText>
      </w:r>
      <w:r w:rsidR="001A4C1F">
        <w:fldChar w:fldCharType="separate"/>
      </w:r>
      <w:r w:rsidR="00AE264D">
        <w:t>2.5</w:t>
      </w:r>
      <w:r w:rsidR="001A4C1F">
        <w:fldChar w:fldCharType="end"/>
      </w:r>
      <w:r w:rsidR="001A4C1F">
        <w:t>) and biphasic-solute materials (Section </w:t>
      </w:r>
      <w:r w:rsidR="001A4C1F">
        <w:fldChar w:fldCharType="begin"/>
      </w:r>
      <w:r w:rsidR="001A4C1F">
        <w:instrText xml:space="preserve"> REF _Ref176690994 \r \h </w:instrText>
      </w:r>
      <w:r w:rsidR="001A4C1F">
        <w:fldChar w:fldCharType="separate"/>
      </w:r>
      <w:r w:rsidR="00AE264D">
        <w:t>2.6</w:t>
      </w:r>
      <w:r w:rsidR="001A4C1F">
        <w:fldChar w:fldCharType="end"/>
      </w:r>
      <w:r w:rsidR="001A4C1F">
        <w:t>).</w:t>
      </w:r>
    </w:p>
    <w:p w14:paraId="19C3E800" w14:textId="77777777" w:rsidR="001A4C1F" w:rsidRDefault="001A4C1F" w:rsidP="00CB13D9">
      <w:pPr>
        <w:pStyle w:val="Heading3"/>
      </w:pPr>
      <w:bookmarkStart w:id="860" w:name="_Toc300602715"/>
      <w:r>
        <w:lastRenderedPageBreak/>
        <w:t>Governing Equations</w:t>
      </w:r>
      <w:bookmarkEnd w:id="860"/>
    </w:p>
    <w:p w14:paraId="0BA7FE67" w14:textId="630BE70A" w:rsidR="00236764" w:rsidRDefault="001A4C1F" w:rsidP="001A4C1F">
      <w:r>
        <w:t xml:space="preserve">In multiphasic materials the solvent is assumed to be neutral, whereas the solid and solutes may carry charge.  </w:t>
      </w:r>
      <w:r w:rsidR="00130928">
        <w:t xml:space="preserve">The mixture is isothermal and all constituents are considered to be intrinsically incompressible.  </w:t>
      </w:r>
      <w:r w:rsidR="00236764">
        <w:t xml:space="preserve">Since the viscosity of the fluid constituents (solvent and solutes) is considered negligible relative to the frictional interactions among constituents, the stress tensor </w:t>
      </w:r>
      <w:r w:rsidR="00905817" w:rsidRPr="00905817">
        <w:rPr>
          <w:position w:val="-6"/>
        </w:rPr>
        <w:object w:dxaOrig="220" w:dyaOrig="220" w14:anchorId="747BE9A2">
          <v:shape id="_x0000_i1366" type="#_x0000_t75" style="width:10.95pt;height:10.95pt" o:ole="">
            <v:imagedata r:id="rId695" o:title=""/>
          </v:shape>
          <o:OLEObject Type="Embed" ProgID="Equation.DSMT4" ShapeID="_x0000_i1366" DrawAspect="Content" ObjectID="_1374350439" r:id="rId696"/>
        </w:object>
      </w:r>
      <w:r w:rsidR="00236764">
        <w:t xml:space="preserve"> for the mixture includes only a contribution from the fluid pressure </w:t>
      </w:r>
      <w:r w:rsidR="00905817" w:rsidRPr="00905817">
        <w:rPr>
          <w:position w:val="-10"/>
        </w:rPr>
        <w:object w:dxaOrig="200" w:dyaOrig="260" w14:anchorId="728F35BE">
          <v:shape id="_x0000_i1367" type="#_x0000_t75" style="width:10.05pt;height:12.75pt" o:ole="">
            <v:imagedata r:id="rId697" o:title=""/>
          </v:shape>
          <o:OLEObject Type="Embed" ProgID="Equation.DSMT4" ShapeID="_x0000_i1367" DrawAspect="Content" ObjectID="_1374350440" r:id="rId698"/>
        </w:object>
      </w:r>
      <w:r w:rsidR="00236764">
        <w:t xml:space="preserve"> and the stress </w:t>
      </w:r>
      <w:r w:rsidR="00905817" w:rsidRPr="00905817">
        <w:rPr>
          <w:position w:val="-6"/>
        </w:rPr>
        <w:object w:dxaOrig="300" w:dyaOrig="340" w14:anchorId="4418BA5B">
          <v:shape id="_x0000_i1368" type="#_x0000_t75" style="width:14.6pt;height:17.3pt" o:ole="">
            <v:imagedata r:id="rId699" o:title=""/>
          </v:shape>
          <o:OLEObject Type="Embed" ProgID="Equation.DSMT4" ShapeID="_x0000_i1368" DrawAspect="Content" ObjectID="_1374350441" r:id="rId700"/>
        </w:object>
      </w:r>
      <w:r w:rsidR="00236764">
        <w:t xml:space="preserve"> in the solid,</w:t>
      </w:r>
    </w:p>
    <w:p w14:paraId="46D763F3" w14:textId="3000CD5D" w:rsidR="00236764" w:rsidRDefault="00236764" w:rsidP="00CB13D9">
      <w:pPr>
        <w:pStyle w:val="MTDisplayEquation"/>
      </w:pPr>
      <w:r>
        <w:tab/>
      </w:r>
      <w:r w:rsidR="00905817" w:rsidRPr="00905817">
        <w:rPr>
          <w:position w:val="-10"/>
        </w:rPr>
        <w:object w:dxaOrig="1440" w:dyaOrig="380" w14:anchorId="6072BBAD">
          <v:shape id="_x0000_i1369" type="#_x0000_t75" style="width:1in;height:19.15pt" o:ole="">
            <v:imagedata r:id="rId701" o:title=""/>
          </v:shape>
          <o:OLEObject Type="Embed" ProgID="Equation.DSMT4" ShapeID="_x0000_i1369" DrawAspect="Content" ObjectID="_1374350442" r:id="rId70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115</w:instrText>
        </w:r>
      </w:fldSimple>
      <w:r>
        <w:instrText>)</w:instrText>
      </w:r>
      <w:r>
        <w:fldChar w:fldCharType="end"/>
      </w:r>
    </w:p>
    <w:p w14:paraId="50223366" w14:textId="77777777" w:rsidR="001A4C1F" w:rsidRDefault="001A4C1F" w:rsidP="001A4C1F">
      <w:r>
        <w:t>The mechano-chemical potential of the solvent is given by</w:t>
      </w:r>
    </w:p>
    <w:p w14:paraId="4B1AACE4" w14:textId="224CB3EC" w:rsidR="001A4C1F" w:rsidRDefault="001A4C1F" w:rsidP="00CB13D9">
      <w:pPr>
        <w:pStyle w:val="MTDisplayEquation"/>
      </w:pPr>
      <w:r>
        <w:tab/>
      </w:r>
      <w:r w:rsidR="00905817" w:rsidRPr="00905817">
        <w:rPr>
          <w:position w:val="-34"/>
        </w:rPr>
        <w:object w:dxaOrig="3980" w:dyaOrig="760" w14:anchorId="3790B0E0">
          <v:shape id="_x0000_i1370" type="#_x0000_t75" style="width:198.7pt;height:37.35pt" o:ole="">
            <v:imagedata r:id="rId703" o:title=""/>
          </v:shape>
          <o:OLEObject Type="Embed" ProgID="Equation.DSMT4" ShapeID="_x0000_i1370" DrawAspect="Content" ObjectID="_1374350443" r:id="rId70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116</w:instrText>
        </w:r>
      </w:fldSimple>
      <w:r>
        <w:instrText>)</w:instrText>
      </w:r>
      <w:r>
        <w:fldChar w:fldCharType="end"/>
      </w:r>
    </w:p>
    <w:p w14:paraId="596782B0" w14:textId="0B9BB6B9" w:rsidR="001A4C1F" w:rsidRDefault="001A4C1F" w:rsidP="001A4C1F">
      <w:r>
        <w:t xml:space="preserve">where </w:t>
      </w:r>
      <w:r w:rsidR="00905817" w:rsidRPr="00905817">
        <w:rPr>
          <w:position w:val="-16"/>
        </w:rPr>
        <w:object w:dxaOrig="660" w:dyaOrig="440" w14:anchorId="4931ED4F">
          <v:shape id="_x0000_i1371" type="#_x0000_t75" style="width:32.8pt;height:21.85pt" o:ole="">
            <v:imagedata r:id="rId705" o:title=""/>
          </v:shape>
          <o:OLEObject Type="Embed" ProgID="Equation.DSMT4" ShapeID="_x0000_i1371" DrawAspect="Content" ObjectID="_1374350444" r:id="rId706"/>
        </w:object>
      </w:r>
      <w:r>
        <w:t xml:space="preserve"> is the solvent chemical potential in the</w:t>
      </w:r>
      <w:r w:rsidR="00D000EA">
        <w:t xml:space="preserve"> solvent</w:t>
      </w:r>
      <w:r>
        <w:t xml:space="preserve"> standard state, </w:t>
      </w:r>
      <w:r w:rsidR="00905817" w:rsidRPr="00905817">
        <w:rPr>
          <w:position w:val="-4"/>
        </w:rPr>
        <w:object w:dxaOrig="200" w:dyaOrig="260" w14:anchorId="088E3D0B">
          <v:shape id="_x0000_i1372" type="#_x0000_t75" style="width:10.05pt;height:12.75pt" o:ole="">
            <v:imagedata r:id="rId707" o:title=""/>
          </v:shape>
          <o:OLEObject Type="Embed" ProgID="Equation.DSMT4" ShapeID="_x0000_i1372" DrawAspect="Content" ObjectID="_1374350445" r:id="rId708"/>
        </w:object>
      </w:r>
      <w:r>
        <w:t xml:space="preserve"> is the absolute temperature, </w:t>
      </w:r>
      <w:r w:rsidR="00905817" w:rsidRPr="00905817">
        <w:rPr>
          <w:position w:val="-14"/>
        </w:rPr>
        <w:object w:dxaOrig="320" w:dyaOrig="420" w14:anchorId="16004B5E">
          <v:shape id="_x0000_i1373" type="#_x0000_t75" style="width:15.5pt;height:20.05pt" o:ole="">
            <v:imagedata r:id="rId709" o:title=""/>
          </v:shape>
          <o:OLEObject Type="Embed" ProgID="Equation.DSMT4" ShapeID="_x0000_i1373" DrawAspect="Content" ObjectID="_1374350446" r:id="rId710"/>
        </w:object>
      </w:r>
      <w:r>
        <w:t xml:space="preserve"> is the true density of the solvent (which is invariant since the solvent is assumed intrinsically incompressible), </w:t>
      </w:r>
      <w:r w:rsidR="00905817" w:rsidRPr="00905817">
        <w:rPr>
          <w:position w:val="-10"/>
        </w:rPr>
        <w:object w:dxaOrig="200" w:dyaOrig="260" w14:anchorId="13DE1415">
          <v:shape id="_x0000_i1374" type="#_x0000_t75" style="width:10.05pt;height:12.75pt" o:ole="">
            <v:imagedata r:id="rId711" o:title=""/>
          </v:shape>
          <o:OLEObject Type="Embed" ProgID="Equation.DSMT4" ShapeID="_x0000_i1374" DrawAspect="Content" ObjectID="_1374350447" r:id="rId712"/>
        </w:object>
      </w:r>
      <w:r>
        <w:t xml:space="preserve"> is the fluid pressure, </w:t>
      </w:r>
      <w:r w:rsidR="00905817" w:rsidRPr="00905817">
        <w:rPr>
          <w:position w:val="-14"/>
        </w:rPr>
        <w:object w:dxaOrig="279" w:dyaOrig="400" w14:anchorId="66191415">
          <v:shape id="_x0000_i1375" type="#_x0000_t75" style="width:14.6pt;height:20.05pt" o:ole="">
            <v:imagedata r:id="rId713" o:title=""/>
          </v:shape>
          <o:OLEObject Type="Embed" ProgID="Equation.DSMT4" ShapeID="_x0000_i1375" DrawAspect="Content" ObjectID="_1374350448" r:id="rId714"/>
        </w:object>
      </w:r>
      <w:r w:rsidR="00714B16">
        <w:t xml:space="preserve"> is the corresponding pressure in the standard state, </w:t>
      </w:r>
      <w:r w:rsidR="00905817" w:rsidRPr="00905817">
        <w:rPr>
          <w:position w:val="-6"/>
        </w:rPr>
        <w:object w:dxaOrig="240" w:dyaOrig="279" w14:anchorId="057401F9">
          <v:shape id="_x0000_i1376" type="#_x0000_t75" style="width:11.85pt;height:14.6pt" o:ole="">
            <v:imagedata r:id="rId715" o:title=""/>
          </v:shape>
          <o:OLEObject Type="Embed" ProgID="Equation.DSMT4" ShapeID="_x0000_i1376" DrawAspect="Content" ObjectID="_1374350449" r:id="rId716"/>
        </w:object>
      </w:r>
      <w:r w:rsidR="00714B16">
        <w:t xml:space="preserve"> is the universal gas constant, </w:t>
      </w:r>
      <w:r w:rsidR="00905817" w:rsidRPr="00905817">
        <w:rPr>
          <w:position w:val="-4"/>
        </w:rPr>
        <w:object w:dxaOrig="240" w:dyaOrig="260" w14:anchorId="3665613D">
          <v:shape id="_x0000_i1377" type="#_x0000_t75" style="width:11.85pt;height:12.75pt" o:ole="">
            <v:imagedata r:id="rId717" o:title=""/>
          </v:shape>
          <o:OLEObject Type="Embed" ProgID="Equation.DSMT4" ShapeID="_x0000_i1377" DrawAspect="Content" ObjectID="_1374350450" r:id="rId718"/>
        </w:object>
      </w:r>
      <w:r w:rsidR="00714B16">
        <w:t xml:space="preserve"> is the non-dimensional osmotic coefficient,</w:t>
      </w:r>
      <w:r w:rsidR="00D000EA">
        <w:t xml:space="preserve"> and</w:t>
      </w:r>
      <w:r w:rsidR="00714B16">
        <w:t xml:space="preserve"> </w:t>
      </w:r>
      <w:r w:rsidR="00905817" w:rsidRPr="00905817">
        <w:rPr>
          <w:position w:val="-4"/>
        </w:rPr>
        <w:object w:dxaOrig="279" w:dyaOrig="320" w14:anchorId="248A14A9">
          <v:shape id="_x0000_i1378" type="#_x0000_t75" style="width:14.6pt;height:15.5pt" o:ole="">
            <v:imagedata r:id="rId719" o:title=""/>
          </v:shape>
          <o:OLEObject Type="Embed" ProgID="Equation.DSMT4" ShapeID="_x0000_i1378" DrawAspect="Content" ObjectID="_1374350451" r:id="rId720"/>
        </w:object>
      </w:r>
      <w:r w:rsidR="00714B16">
        <w:t xml:space="preserve"> is the solution volume-based concentration of solute </w:t>
      </w:r>
      <w:r w:rsidR="00905817" w:rsidRPr="00905817">
        <w:rPr>
          <w:position w:val="-4"/>
        </w:rPr>
        <w:object w:dxaOrig="220" w:dyaOrig="200" w14:anchorId="16EC64A0">
          <v:shape id="_x0000_i1379" type="#_x0000_t75" style="width:10.95pt;height:10.05pt" o:ole="">
            <v:imagedata r:id="rId721" o:title=""/>
          </v:shape>
          <o:OLEObject Type="Embed" ProgID="Equation.DSMT4" ShapeID="_x0000_i1379" DrawAspect="Content" ObjectID="_1374350452" r:id="rId722"/>
        </w:object>
      </w:r>
      <w:r w:rsidR="00714B16">
        <w:t>. The summation is taken over all solutes in the mixture.  The mechano-electrochemical potential of each solute is similarly given by</w:t>
      </w:r>
    </w:p>
    <w:p w14:paraId="730D8E4C" w14:textId="0FA48EA2" w:rsidR="00834023" w:rsidRDefault="00834023" w:rsidP="00CB13D9">
      <w:pPr>
        <w:pStyle w:val="MTDisplayEquation"/>
      </w:pPr>
      <w:r>
        <w:tab/>
      </w:r>
      <w:r w:rsidR="00905817" w:rsidRPr="00905817">
        <w:rPr>
          <w:position w:val="-36"/>
        </w:rPr>
        <w:object w:dxaOrig="4540" w:dyaOrig="840" w14:anchorId="2707F9C5">
          <v:shape id="_x0000_i1380" type="#_x0000_t75" style="width:226.95pt;height:41.9pt" o:ole="">
            <v:imagedata r:id="rId723" o:title=""/>
          </v:shape>
          <o:OLEObject Type="Embed" ProgID="Equation.DSMT4" ShapeID="_x0000_i1380" DrawAspect="Content" ObjectID="_1374350453" r:id="rId72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117</w:instrText>
        </w:r>
      </w:fldSimple>
      <w:r>
        <w:instrText>)</w:instrText>
      </w:r>
      <w:r>
        <w:fldChar w:fldCharType="end"/>
      </w:r>
    </w:p>
    <w:p w14:paraId="6A18FD2E" w14:textId="6C86447D" w:rsidR="00834023" w:rsidRDefault="00834023" w:rsidP="00CB13D9">
      <w:r>
        <w:t xml:space="preserve">where </w:t>
      </w:r>
      <w:r w:rsidR="00905817" w:rsidRPr="00905817">
        <w:rPr>
          <w:position w:val="-4"/>
        </w:rPr>
        <w:object w:dxaOrig="420" w:dyaOrig="320" w14:anchorId="146F4FE3">
          <v:shape id="_x0000_i1381" type="#_x0000_t75" style="width:20.05pt;height:15.5pt" o:ole="">
            <v:imagedata r:id="rId725" o:title=""/>
          </v:shape>
          <o:OLEObject Type="Embed" ProgID="Equation.DSMT4" ShapeID="_x0000_i1381" DrawAspect="Content" ObjectID="_1374350454" r:id="rId726"/>
        </w:object>
      </w:r>
      <w:r>
        <w:t xml:space="preserve"> is the molar mass of the solute, </w:t>
      </w:r>
      <w:r w:rsidR="00905817" w:rsidRPr="00905817">
        <w:rPr>
          <w:position w:val="-10"/>
        </w:rPr>
        <w:object w:dxaOrig="320" w:dyaOrig="380" w14:anchorId="097FB869">
          <v:shape id="_x0000_i1382" type="#_x0000_t75" style="width:15.5pt;height:19.15pt" o:ole="">
            <v:imagedata r:id="rId727" o:title=""/>
          </v:shape>
          <o:OLEObject Type="Embed" ProgID="Equation.DSMT4" ShapeID="_x0000_i1382" DrawAspect="Content" ObjectID="_1374350455" r:id="rId728"/>
        </w:object>
      </w:r>
      <w:r>
        <w:t xml:space="preserve"> is its activity coefficient, </w:t>
      </w:r>
      <w:r w:rsidR="00905817" w:rsidRPr="00905817">
        <w:rPr>
          <w:position w:val="-4"/>
        </w:rPr>
        <w:object w:dxaOrig="300" w:dyaOrig="320" w14:anchorId="24E50B0E">
          <v:shape id="_x0000_i1383" type="#_x0000_t75" style="width:14.6pt;height:15.5pt" o:ole="">
            <v:imagedata r:id="rId729" o:title=""/>
          </v:shape>
          <o:OLEObject Type="Embed" ProgID="Equation.DSMT4" ShapeID="_x0000_i1383" DrawAspect="Content" ObjectID="_1374350456" r:id="rId730"/>
        </w:object>
      </w:r>
      <w:r>
        <w:t xml:space="preserve"> is its solubility, </w:t>
      </w:r>
      <w:r w:rsidR="00905817" w:rsidRPr="00905817">
        <w:rPr>
          <w:position w:val="-4"/>
        </w:rPr>
        <w:object w:dxaOrig="279" w:dyaOrig="320" w14:anchorId="1F3024B2">
          <v:shape id="_x0000_i1384" type="#_x0000_t75" style="width:14.6pt;height:15.5pt" o:ole="">
            <v:imagedata r:id="rId731" o:title=""/>
          </v:shape>
          <o:OLEObject Type="Embed" ProgID="Equation.DSMT4" ShapeID="_x0000_i1384" DrawAspect="Content" ObjectID="_1374350457" r:id="rId732"/>
        </w:object>
      </w:r>
      <w:r>
        <w:t xml:space="preserve"> is its charge number, </w:t>
      </w:r>
      <w:r w:rsidR="00D000EA">
        <w:t xml:space="preserve">and </w:t>
      </w:r>
      <w:r w:rsidR="00905817" w:rsidRPr="00905817">
        <w:rPr>
          <w:position w:val="-14"/>
        </w:rPr>
        <w:object w:dxaOrig="279" w:dyaOrig="420" w14:anchorId="0F5C4625">
          <v:shape id="_x0000_i1385" type="#_x0000_t75" style="width:14.6pt;height:20.05pt" o:ole="">
            <v:imagedata r:id="rId733" o:title=""/>
          </v:shape>
          <o:OLEObject Type="Embed" ProgID="Equation.DSMT4" ShapeID="_x0000_i1385" DrawAspect="Content" ObjectID="_1374350458" r:id="rId734"/>
        </w:object>
      </w:r>
      <w:r w:rsidR="00D000EA">
        <w:t xml:space="preserve"> is its concentration in the solute standard state; </w:t>
      </w:r>
      <w:r w:rsidR="00905817" w:rsidRPr="00905817">
        <w:rPr>
          <w:position w:val="-14"/>
        </w:rPr>
        <w:object w:dxaOrig="260" w:dyaOrig="400" w14:anchorId="2E9B2396">
          <v:shape id="_x0000_i1386" type="#_x0000_t75" style="width:12.75pt;height:20.05pt" o:ole="">
            <v:imagedata r:id="rId735" o:title=""/>
          </v:shape>
          <o:OLEObject Type="Embed" ProgID="Equation.DSMT4" ShapeID="_x0000_i1386" DrawAspect="Content" ObjectID="_1374350459" r:id="rId736"/>
        </w:object>
      </w:r>
      <w:r>
        <w:t xml:space="preserve"> is Faraday’s constant, </w:t>
      </w:r>
      <w:r w:rsidR="00905817" w:rsidRPr="00905817">
        <w:rPr>
          <w:position w:val="-10"/>
        </w:rPr>
        <w:object w:dxaOrig="240" w:dyaOrig="320" w14:anchorId="1481126B">
          <v:shape id="_x0000_i1387" type="#_x0000_t75" style="width:11.85pt;height:15.5pt" o:ole="">
            <v:imagedata r:id="rId737" o:title=""/>
          </v:shape>
          <o:OLEObject Type="Embed" ProgID="Equation.DSMT4" ShapeID="_x0000_i1387" DrawAspect="Content" ObjectID="_1374350460" r:id="rId738"/>
        </w:object>
      </w:r>
      <w:r>
        <w:t xml:space="preserve"> is the electrical potential of the mixture, and </w:t>
      </w:r>
      <w:r w:rsidR="00905817" w:rsidRPr="00905817">
        <w:rPr>
          <w:position w:val="-14"/>
        </w:rPr>
        <w:object w:dxaOrig="300" w:dyaOrig="400" w14:anchorId="4943A27B">
          <v:shape id="_x0000_i1388" type="#_x0000_t75" style="width:14.6pt;height:20.05pt" o:ole="">
            <v:imagedata r:id="rId739" o:title=""/>
          </v:shape>
          <o:OLEObject Type="Embed" ProgID="Equation.DSMT4" ShapeID="_x0000_i1388" DrawAspect="Content" ObjectID="_1374350461" r:id="rId740"/>
        </w:object>
      </w:r>
      <w:r>
        <w:t xml:space="preserve"> is the corresponding potential in the standard state.</w:t>
      </w:r>
    </w:p>
    <w:p w14:paraId="5BB5CC6A" w14:textId="7FE727F5" w:rsidR="00834023" w:rsidRDefault="00834023" w:rsidP="00CB13D9">
      <w:r>
        <w:tab/>
      </w:r>
      <w:r w:rsidR="00F55CEE">
        <w:t xml:space="preserve">In these relations, </w:t>
      </w:r>
      <w:r w:rsidR="00905817" w:rsidRPr="00905817">
        <w:rPr>
          <w:position w:val="-4"/>
        </w:rPr>
        <w:object w:dxaOrig="240" w:dyaOrig="260" w14:anchorId="05F58FBC">
          <v:shape id="_x0000_i1389" type="#_x0000_t75" style="width:11.85pt;height:12.75pt" o:ole="">
            <v:imagedata r:id="rId741" o:title=""/>
          </v:shape>
          <o:OLEObject Type="Embed" ProgID="Equation.DSMT4" ShapeID="_x0000_i1389" DrawAspect="Content" ObjectID="_1374350462" r:id="rId742"/>
        </w:object>
      </w:r>
      <w:r w:rsidR="00F55CEE">
        <w:t xml:space="preserve"> and </w:t>
      </w:r>
      <w:r w:rsidR="00905817" w:rsidRPr="00905817">
        <w:rPr>
          <w:position w:val="-10"/>
        </w:rPr>
        <w:object w:dxaOrig="320" w:dyaOrig="380" w14:anchorId="75E0A0DE">
          <v:shape id="_x0000_i1390" type="#_x0000_t75" style="width:15.5pt;height:19.15pt" o:ole="">
            <v:imagedata r:id="rId743" o:title=""/>
          </v:shape>
          <o:OLEObject Type="Embed" ProgID="Equation.DSMT4" ShapeID="_x0000_i1390" DrawAspect="Content" ObjectID="_1374350463" r:id="rId744"/>
        </w:object>
      </w:r>
      <w:r w:rsidR="00F55CEE">
        <w:t xml:space="preserve"> are functions of state that describe the deviation of the mixture from ideal physico-chemical behavior; </w:t>
      </w:r>
      <w:r w:rsidR="00905817" w:rsidRPr="00905817">
        <w:rPr>
          <w:position w:val="-4"/>
        </w:rPr>
        <w:object w:dxaOrig="300" w:dyaOrig="320" w14:anchorId="0AB09F54">
          <v:shape id="_x0000_i1391" type="#_x0000_t75" style="width:14.6pt;height:15.5pt" o:ole="">
            <v:imagedata r:id="rId745" o:title=""/>
          </v:shape>
          <o:OLEObject Type="Embed" ProgID="Equation.DSMT4" ShapeID="_x0000_i1391" DrawAspect="Content" ObjectID="_1374350464" r:id="rId746"/>
        </w:object>
      </w:r>
      <w:r w:rsidR="00F55CEE">
        <w:t xml:space="preserve"> represents the fraction of the pore volume which may be occupied by solute </w:t>
      </w:r>
      <w:r w:rsidR="00905817" w:rsidRPr="00905817">
        <w:rPr>
          <w:position w:val="-4"/>
        </w:rPr>
        <w:object w:dxaOrig="220" w:dyaOrig="200" w14:anchorId="39D6D4A8">
          <v:shape id="_x0000_i1392" type="#_x0000_t75" style="width:10.95pt;height:10.05pt" o:ole="">
            <v:imagedata r:id="rId747" o:title=""/>
          </v:shape>
          <o:OLEObject Type="Embed" ProgID="Equation.DSMT4" ShapeID="_x0000_i1392" DrawAspect="Content" ObjectID="_1374350465" r:id="rId748"/>
        </w:object>
      </w:r>
      <w:r w:rsidR="00F55CEE">
        <w:t xml:space="preserve">.  The standard state represents an arbitrary set of reference conditions for the physico-chemical state of </w:t>
      </w:r>
      <w:r w:rsidR="00D000EA">
        <w:t>each constituent</w:t>
      </w:r>
      <w:r w:rsidR="00F55CEE">
        <w:t xml:space="preserve">. Therefore, the values of </w:t>
      </w:r>
      <w:r w:rsidR="00905817" w:rsidRPr="00905817">
        <w:rPr>
          <w:position w:val="-16"/>
        </w:rPr>
        <w:object w:dxaOrig="660" w:dyaOrig="440" w14:anchorId="496DBD7F">
          <v:shape id="_x0000_i1393" type="#_x0000_t75" style="width:32.8pt;height:21.85pt" o:ole="">
            <v:imagedata r:id="rId749" o:title=""/>
          </v:shape>
          <o:OLEObject Type="Embed" ProgID="Equation.DSMT4" ShapeID="_x0000_i1393" DrawAspect="Content" ObjectID="_1374350466" r:id="rId750"/>
        </w:object>
      </w:r>
      <w:r w:rsidR="00F55CEE">
        <w:t xml:space="preserve">, </w:t>
      </w:r>
      <w:r w:rsidR="00905817" w:rsidRPr="00905817">
        <w:rPr>
          <w:position w:val="-14"/>
        </w:rPr>
        <w:object w:dxaOrig="279" w:dyaOrig="400" w14:anchorId="310E0430">
          <v:shape id="_x0000_i1394" type="#_x0000_t75" style="width:14.6pt;height:20.05pt" o:ole="">
            <v:imagedata r:id="rId751" o:title=""/>
          </v:shape>
          <o:OLEObject Type="Embed" ProgID="Equation.DSMT4" ShapeID="_x0000_i1394" DrawAspect="Content" ObjectID="_1374350467" r:id="rId752"/>
        </w:object>
      </w:r>
      <w:r w:rsidR="00F55CEE">
        <w:t xml:space="preserve">, </w:t>
      </w:r>
      <w:r w:rsidR="00905817" w:rsidRPr="00905817">
        <w:rPr>
          <w:position w:val="-14"/>
        </w:rPr>
        <w:object w:dxaOrig="300" w:dyaOrig="400" w14:anchorId="4096442C">
          <v:shape id="_x0000_i1395" type="#_x0000_t75" style="width:14.6pt;height:20.05pt" o:ole="">
            <v:imagedata r:id="rId753" o:title=""/>
          </v:shape>
          <o:OLEObject Type="Embed" ProgID="Equation.DSMT4" ShapeID="_x0000_i1395" DrawAspect="Content" ObjectID="_1374350468" r:id="rId754"/>
        </w:object>
      </w:r>
      <w:r w:rsidR="00F55CEE">
        <w:t xml:space="preserve">, </w:t>
      </w:r>
      <w:r w:rsidR="00905817" w:rsidRPr="00905817">
        <w:rPr>
          <w:position w:val="-16"/>
        </w:rPr>
        <w:object w:dxaOrig="660" w:dyaOrig="440" w14:anchorId="270F0C88">
          <v:shape id="_x0000_i1396" type="#_x0000_t75" style="width:32.8pt;height:21.85pt" o:ole="">
            <v:imagedata r:id="rId755" o:title=""/>
          </v:shape>
          <o:OLEObject Type="Embed" ProgID="Equation.DSMT4" ShapeID="_x0000_i1396" DrawAspect="Content" ObjectID="_1374350469" r:id="rId756"/>
        </w:object>
      </w:r>
      <w:r w:rsidR="00F55CEE">
        <w:t xml:space="preserve">, and </w:t>
      </w:r>
      <w:r w:rsidR="00905817" w:rsidRPr="00905817">
        <w:rPr>
          <w:position w:val="-14"/>
        </w:rPr>
        <w:object w:dxaOrig="279" w:dyaOrig="420" w14:anchorId="2CC908D4">
          <v:shape id="_x0000_i1397" type="#_x0000_t75" style="width:14.6pt;height:20.05pt" o:ole="">
            <v:imagedata r:id="rId757" o:title=""/>
          </v:shape>
          <o:OLEObject Type="Embed" ProgID="Equation.DSMT4" ShapeID="_x0000_i1397" DrawAspect="Content" ObjectID="_1374350470" r:id="rId758"/>
        </w:object>
      </w:r>
      <w:r w:rsidR="00F55CEE">
        <w:t>, remain invariant over the entire domain of definition of an analysis.</w:t>
      </w:r>
      <w:r w:rsidR="004F2D16">
        <w:t xml:space="preserve"> Since </w:t>
      </w:r>
      <w:r w:rsidR="00905817" w:rsidRPr="00905817">
        <w:rPr>
          <w:position w:val="-4"/>
        </w:rPr>
        <w:object w:dxaOrig="300" w:dyaOrig="320" w14:anchorId="068C3775">
          <v:shape id="_x0000_i1398" type="#_x0000_t75" style="width:14.6pt;height:15.5pt" o:ole="">
            <v:imagedata r:id="rId759" o:title=""/>
          </v:shape>
          <o:OLEObject Type="Embed" ProgID="Equation.DSMT4" ShapeID="_x0000_i1398" DrawAspect="Content" ObjectID="_1374350471" r:id="rId760"/>
        </w:object>
      </w:r>
      <w:r w:rsidR="004F2D16">
        <w:t xml:space="preserve"> and </w:t>
      </w:r>
      <w:r w:rsidR="00905817" w:rsidRPr="00905817">
        <w:rPr>
          <w:position w:val="-10"/>
        </w:rPr>
        <w:object w:dxaOrig="320" w:dyaOrig="380" w14:anchorId="71269933">
          <v:shape id="_x0000_i1399" type="#_x0000_t75" style="width:15.5pt;height:19.15pt" o:ole="">
            <v:imagedata r:id="rId761" o:title=""/>
          </v:shape>
          <o:OLEObject Type="Embed" ProgID="Equation.DSMT4" ShapeID="_x0000_i1399" DrawAspect="Content" ObjectID="_1374350472" r:id="rId762"/>
        </w:object>
      </w:r>
      <w:r w:rsidR="004F2D16">
        <w:t xml:space="preserve"> appear together as a ratio, they may be combined into a single material function, </w:t>
      </w:r>
      <w:r w:rsidR="00905817" w:rsidRPr="00905817">
        <w:rPr>
          <w:position w:val="-10"/>
        </w:rPr>
        <w:object w:dxaOrig="1380" w:dyaOrig="380" w14:anchorId="460D9B58">
          <v:shape id="_x0000_i1400" type="#_x0000_t75" style="width:69.25pt;height:19.15pt" o:ole="">
            <v:imagedata r:id="rId763" o:title=""/>
          </v:shape>
          <o:OLEObject Type="Embed" ProgID="Equation.DSMT4" ShapeID="_x0000_i1400" DrawAspect="Content" ObjectID="_1374350473" r:id="rId764"/>
        </w:object>
      </w:r>
      <w:r w:rsidR="004F2D16">
        <w:t>, called the effective solubility.</w:t>
      </w:r>
    </w:p>
    <w:p w14:paraId="686FDE44" w14:textId="43134A13" w:rsidR="00D000EA" w:rsidRDefault="00D000EA" w:rsidP="00834023">
      <w:r>
        <w:tab/>
        <w:t xml:space="preserve">In multiphasic mixtures, it is also assumed that electroneutrality is satisfied at every point in the continuum.  Therefore, the net electrical charge summed over all constituents must reduce to zero, and no net charge accumulation may occur at any time.  Denoting the fixed charge density of the solid by </w:t>
      </w:r>
      <w:r w:rsidR="00905817" w:rsidRPr="00905817">
        <w:rPr>
          <w:position w:val="-4"/>
        </w:rPr>
        <w:object w:dxaOrig="279" w:dyaOrig="320" w14:anchorId="0D6A9E51">
          <v:shape id="_x0000_i1401" type="#_x0000_t75" style="width:14.6pt;height:15.5pt" o:ole="">
            <v:imagedata r:id="rId765" o:title=""/>
          </v:shape>
          <o:OLEObject Type="Embed" ProgID="Equation.DSMT4" ShapeID="_x0000_i1401" DrawAspect="Content" ObjectID="_1374350474" r:id="rId766"/>
        </w:object>
      </w:r>
      <w:r>
        <w:t xml:space="preserve"> (moles of equivalent charge per solution volume), and recognizing that the solvent is always considered neutral, the electroneutrality condition may be written as</w:t>
      </w:r>
    </w:p>
    <w:p w14:paraId="26AEB5CA" w14:textId="4A9BDCB4" w:rsidR="00D000EA" w:rsidRDefault="00D000EA" w:rsidP="00CB13D9">
      <w:pPr>
        <w:pStyle w:val="MTDisplayEquation"/>
      </w:pPr>
      <w:r>
        <w:tab/>
      </w:r>
      <w:r w:rsidR="00905817" w:rsidRPr="00905817">
        <w:rPr>
          <w:position w:val="-28"/>
        </w:rPr>
        <w:object w:dxaOrig="1820" w:dyaOrig="560" w14:anchorId="582930B2">
          <v:shape id="_x0000_i1402" type="#_x0000_t75" style="width:92.05pt;height:28.25pt" o:ole="">
            <v:imagedata r:id="rId767" o:title=""/>
          </v:shape>
          <o:OLEObject Type="Embed" ProgID="Equation.DSMT4" ShapeID="_x0000_i1402" DrawAspect="Content" ObjectID="_1374350475" r:id="rId768"/>
        </w:object>
      </w:r>
      <w:r>
        <w:t>.</w:t>
      </w:r>
      <w:r>
        <w:tab/>
      </w:r>
      <w:r>
        <w:fldChar w:fldCharType="begin"/>
      </w:r>
      <w:r>
        <w:instrText xml:space="preserve"> MACROBUTTON MTPlaceRef \* MERGEFORMAT </w:instrText>
      </w:r>
      <w:fldSimple w:instr=" SEQ MTEqn \h \* MERGEFORMAT "/>
      <w:bookmarkStart w:id="861" w:name="ZEqnNum814726"/>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118</w:instrText>
        </w:r>
      </w:fldSimple>
      <w:r>
        <w:instrText>)</w:instrText>
      </w:r>
      <w:bookmarkEnd w:id="861"/>
      <w:r>
        <w:fldChar w:fldCharType="end"/>
      </w:r>
    </w:p>
    <w:p w14:paraId="1780CD1E" w14:textId="221A89AE" w:rsidR="00D000EA" w:rsidRDefault="00D000EA" w:rsidP="00CB13D9">
      <w:r>
        <w:lastRenderedPageBreak/>
        <w:t>This condition represents a constraint on a mixture of charged constituents.  If none of the constituents are charged (</w:t>
      </w:r>
      <w:r w:rsidR="00905817" w:rsidRPr="00905817">
        <w:rPr>
          <w:position w:val="-4"/>
        </w:rPr>
        <w:object w:dxaOrig="740" w:dyaOrig="320" w14:anchorId="28ACE26A">
          <v:shape id="_x0000_i1403" type="#_x0000_t75" style="width:37.35pt;height:15.5pt" o:ole="">
            <v:imagedata r:id="rId769" o:title=""/>
          </v:shape>
          <o:OLEObject Type="Embed" ProgID="Equation.DSMT4" ShapeID="_x0000_i1403" DrawAspect="Content" ObjectID="_1374350476" r:id="rId770"/>
        </w:object>
      </w:r>
      <w:r>
        <w:t xml:space="preserve"> and </w:t>
      </w:r>
      <w:r w:rsidR="00905817" w:rsidRPr="00905817">
        <w:rPr>
          <w:position w:val="-4"/>
        </w:rPr>
        <w:object w:dxaOrig="740" w:dyaOrig="320" w14:anchorId="6DF14E19">
          <v:shape id="_x0000_i1404" type="#_x0000_t75" style="width:37.35pt;height:15.5pt" o:ole="">
            <v:imagedata r:id="rId771" o:title=""/>
          </v:shape>
          <o:OLEObject Type="Embed" ProgID="Equation.DSMT4" ShapeID="_x0000_i1404" DrawAspect="Content" ObjectID="_1374350477" r:id="rId772"/>
        </w:object>
      </w:r>
      <w:r>
        <w:t xml:space="preserve"> for all </w:t>
      </w:r>
      <w:r w:rsidR="00905817" w:rsidRPr="00905817">
        <w:rPr>
          <w:position w:val="-4"/>
        </w:rPr>
        <w:object w:dxaOrig="220" w:dyaOrig="200" w14:anchorId="54C75149">
          <v:shape id="_x0000_i1405" type="#_x0000_t75" style="width:10.95pt;height:10.05pt" o:ole="">
            <v:imagedata r:id="rId773" o:title=""/>
          </v:shape>
          <o:OLEObject Type="Embed" ProgID="Equation.DSMT4" ShapeID="_x0000_i1405" DrawAspect="Content" ObjectID="_1374350478" r:id="rId774"/>
        </w:object>
      </w:r>
      <w:r>
        <w:t>)</w:t>
      </w:r>
      <w:r w:rsidR="00F46AF2">
        <w:t>, the constraint disappears.</w:t>
      </w:r>
    </w:p>
    <w:p w14:paraId="4349BD5B" w14:textId="517A5D5D" w:rsidR="00F46AF2" w:rsidRDefault="004F2D16" w:rsidP="00D000EA">
      <w:r>
        <w:tab/>
        <w:t xml:space="preserve">Each constituent of the mixture must satisfy the axiom of mass balance.  In the absence of chemical reactions involving constituent </w:t>
      </w:r>
      <w:r w:rsidR="00905817" w:rsidRPr="00905817">
        <w:rPr>
          <w:position w:val="-4"/>
        </w:rPr>
        <w:object w:dxaOrig="220" w:dyaOrig="200" w14:anchorId="795272BF">
          <v:shape id="_x0000_i1406" type="#_x0000_t75" style="width:10.95pt;height:10.05pt" o:ole="">
            <v:imagedata r:id="rId775" o:title=""/>
          </v:shape>
          <o:OLEObject Type="Embed" ProgID="Equation.DSMT4" ShapeID="_x0000_i1406" DrawAspect="Content" ObjectID="_1374350479" r:id="rId776"/>
        </w:object>
      </w:r>
      <w:r>
        <w:t>, its mass balance equation is</w:t>
      </w:r>
    </w:p>
    <w:p w14:paraId="7EF23481" w14:textId="40BC7B5F" w:rsidR="004F2D16" w:rsidRDefault="004F2D16" w:rsidP="00CB13D9">
      <w:pPr>
        <w:pStyle w:val="MTDisplayEquation"/>
      </w:pPr>
      <w:r>
        <w:tab/>
      </w:r>
      <w:r w:rsidR="00905817" w:rsidRPr="00905817">
        <w:rPr>
          <w:position w:val="-24"/>
        </w:rPr>
        <w:object w:dxaOrig="2260" w:dyaOrig="680" w14:anchorId="61468B64">
          <v:shape id="_x0000_i1407" type="#_x0000_t75" style="width:113pt;height:34.65pt" o:ole="">
            <v:imagedata r:id="rId777" o:title=""/>
          </v:shape>
          <o:OLEObject Type="Embed" ProgID="Equation.DSMT4" ShapeID="_x0000_i1407" DrawAspect="Content" ObjectID="_1374350480" r:id="rId77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119</w:instrText>
        </w:r>
      </w:fldSimple>
      <w:r>
        <w:instrText>)</w:instrText>
      </w:r>
      <w:r>
        <w:fldChar w:fldCharType="end"/>
      </w:r>
    </w:p>
    <w:p w14:paraId="2CD54102" w14:textId="055869B5" w:rsidR="004F2D16" w:rsidRDefault="004F2D16" w:rsidP="004F2D16">
      <w:r>
        <w:t xml:space="preserve">where </w:t>
      </w:r>
      <w:r w:rsidR="00905817" w:rsidRPr="00905817">
        <w:rPr>
          <w:position w:val="-10"/>
        </w:rPr>
        <w:object w:dxaOrig="300" w:dyaOrig="380" w14:anchorId="2C3D8AC3">
          <v:shape id="_x0000_i1408" type="#_x0000_t75" style="width:14.6pt;height:19.15pt" o:ole="">
            <v:imagedata r:id="rId779" o:title=""/>
          </v:shape>
          <o:OLEObject Type="Embed" ProgID="Equation.DSMT4" ShapeID="_x0000_i1408" DrawAspect="Content" ObjectID="_1374350481" r:id="rId780"/>
        </w:object>
      </w:r>
      <w:r>
        <w:t xml:space="preserve"> is the apparent density and </w:t>
      </w:r>
      <w:r w:rsidR="00905817" w:rsidRPr="00905817">
        <w:rPr>
          <w:position w:val="-4"/>
        </w:rPr>
        <w:object w:dxaOrig="300" w:dyaOrig="320" w14:anchorId="4D74AE9C">
          <v:shape id="_x0000_i1409" type="#_x0000_t75" style="width:14.6pt;height:15.5pt" o:ole="">
            <v:imagedata r:id="rId781" o:title=""/>
          </v:shape>
          <o:OLEObject Type="Embed" ProgID="Equation.DSMT4" ShapeID="_x0000_i1409" DrawAspect="Content" ObjectID="_1374350482" r:id="rId782"/>
        </w:object>
      </w:r>
      <w:r>
        <w:t xml:space="preserve"> is the velocity of that constituent.  For solutes, the apparent density is related to the concentration according to </w:t>
      </w:r>
      <w:r w:rsidR="00905817" w:rsidRPr="00905817">
        <w:rPr>
          <w:position w:val="-18"/>
        </w:rPr>
        <w:object w:dxaOrig="2000" w:dyaOrig="480" w14:anchorId="5503840E">
          <v:shape id="_x0000_i1410" type="#_x0000_t75" style="width:100.25pt;height:24.6pt" o:ole="">
            <v:imagedata r:id="rId783" o:title=""/>
          </v:shape>
          <o:OLEObject Type="Embed" ProgID="Equation.DSMT4" ShapeID="_x0000_i1410" DrawAspect="Content" ObjectID="_1374350483" r:id="rId784"/>
        </w:object>
      </w:r>
      <w:r>
        <w:t xml:space="preserve">, where </w:t>
      </w:r>
      <w:r w:rsidR="00905817" w:rsidRPr="00905817">
        <w:rPr>
          <w:position w:val="-10"/>
        </w:rPr>
        <w:object w:dxaOrig="300" w:dyaOrig="380" w14:anchorId="63F12701">
          <v:shape id="_x0000_i1411" type="#_x0000_t75" style="width:14.6pt;height:19.15pt" o:ole="">
            <v:imagedata r:id="rId785" o:title=""/>
          </v:shape>
          <o:OLEObject Type="Embed" ProgID="Equation.DSMT4" ShapeID="_x0000_i1411" DrawAspect="Content" ObjectID="_1374350484" r:id="rId786"/>
        </w:object>
      </w:r>
      <w:r>
        <w:t xml:space="preserve"> is the volume fraction of the solid.</w:t>
      </w:r>
      <w:r w:rsidR="00E3488F">
        <w:t xml:space="preserve">  When the solute volume fractions are negligible, it follows that </w:t>
      </w:r>
      <w:r w:rsidR="00905817" w:rsidRPr="00905817">
        <w:rPr>
          <w:position w:val="-10"/>
        </w:rPr>
        <w:object w:dxaOrig="1260" w:dyaOrig="380" w14:anchorId="145CF126">
          <v:shape id="_x0000_i1412" type="#_x0000_t75" style="width:62.9pt;height:19.15pt" o:ole="">
            <v:imagedata r:id="rId787" o:title=""/>
          </v:shape>
          <o:OLEObject Type="Embed" ProgID="Equation.DSMT4" ShapeID="_x0000_i1412" DrawAspect="Content" ObjectID="_1374350485" r:id="rId788"/>
        </w:object>
      </w:r>
      <w:r w:rsidR="00E3488F">
        <w:t xml:space="preserve">, where </w:t>
      </w:r>
      <w:r w:rsidR="00905817" w:rsidRPr="00905817">
        <w:rPr>
          <w:position w:val="-10"/>
        </w:rPr>
        <w:object w:dxaOrig="340" w:dyaOrig="380" w14:anchorId="4D7E41E6">
          <v:shape id="_x0000_i1413" type="#_x0000_t75" style="width:17.3pt;height:19.15pt" o:ole="">
            <v:imagedata r:id="rId789" o:title=""/>
          </v:shape>
          <o:OLEObject Type="Embed" ProgID="Equation.DSMT4" ShapeID="_x0000_i1413" DrawAspect="Content" ObjectID="_1374350486" r:id="rId790"/>
        </w:object>
      </w:r>
      <w:r w:rsidR="00E3488F">
        <w:t xml:space="preserve"> is the solvent volume fraction. The molar flux of the solute relative to the solid is given by </w:t>
      </w:r>
      <w:r w:rsidR="00905817" w:rsidRPr="00905817">
        <w:rPr>
          <w:position w:val="-18"/>
        </w:rPr>
        <w:object w:dxaOrig="2040" w:dyaOrig="480" w14:anchorId="2B043CD8">
          <v:shape id="_x0000_i1414" type="#_x0000_t75" style="width:102.1pt;height:24.6pt" o:ole="">
            <v:imagedata r:id="rId791" o:title=""/>
          </v:shape>
          <o:OLEObject Type="Embed" ProgID="Equation.DSMT4" ShapeID="_x0000_i1414" DrawAspect="Content" ObjectID="_1374350487" r:id="rId792"/>
        </w:object>
      </w:r>
      <w:r w:rsidR="00E3488F">
        <w:t xml:space="preserve">, where </w:t>
      </w:r>
      <w:r w:rsidR="00905817" w:rsidRPr="00905817">
        <w:rPr>
          <w:position w:val="-4"/>
        </w:rPr>
        <w:object w:dxaOrig="300" w:dyaOrig="320" w14:anchorId="5CB5FFA8">
          <v:shape id="_x0000_i1415" type="#_x0000_t75" style="width:14.6pt;height:15.5pt" o:ole="">
            <v:imagedata r:id="rId793" o:title=""/>
          </v:shape>
          <o:OLEObject Type="Embed" ProgID="Equation.DSMT4" ShapeID="_x0000_i1415" DrawAspect="Content" ObjectID="_1374350488" r:id="rId794"/>
        </w:object>
      </w:r>
      <w:r w:rsidR="00E3488F">
        <w:t xml:space="preserve"> is the solute velocity. Using these relations, the mass balance relation for the solute may be rewritten as</w:t>
      </w:r>
    </w:p>
    <w:p w14:paraId="0C2BC538" w14:textId="2C826971" w:rsidR="00E3488F" w:rsidRDefault="00E3488F" w:rsidP="00CB13D9">
      <w:pPr>
        <w:pStyle w:val="MTDisplayEquation"/>
      </w:pPr>
      <w:r>
        <w:tab/>
      </w:r>
      <w:r w:rsidR="00905817" w:rsidRPr="00905817">
        <w:rPr>
          <w:position w:val="-24"/>
        </w:rPr>
        <w:object w:dxaOrig="2740" w:dyaOrig="680" w14:anchorId="72128E1B">
          <v:shape id="_x0000_i1416" type="#_x0000_t75" style="width:136.7pt;height:34.65pt" o:ole="">
            <v:imagedata r:id="rId795" o:title=""/>
          </v:shape>
          <o:OLEObject Type="Embed" ProgID="Equation.DSMT4" ShapeID="_x0000_i1416" DrawAspect="Content" ObjectID="_1374350489" r:id="rId796"/>
        </w:object>
      </w:r>
      <w:r w:rsidR="0064700D">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120</w:instrText>
        </w:r>
      </w:fldSimple>
      <w:r>
        <w:instrText>)</w:instrText>
      </w:r>
      <w:r>
        <w:fldChar w:fldCharType="end"/>
      </w:r>
    </w:p>
    <w:p w14:paraId="0639A082" w14:textId="7CDB7176" w:rsidR="0064700D" w:rsidRDefault="0064700D" w:rsidP="00CB13D9">
      <w:r>
        <w:t xml:space="preserve">where </w:t>
      </w:r>
      <w:r w:rsidR="00905817" w:rsidRPr="00905817">
        <w:rPr>
          <w:position w:val="-18"/>
        </w:rPr>
        <w:object w:dxaOrig="999" w:dyaOrig="460" w14:anchorId="5527BC8C">
          <v:shape id="_x0000_i1417" type="#_x0000_t75" style="width:50.15pt;height:22.8pt" o:ole="">
            <v:imagedata r:id="rId797" o:title=""/>
          </v:shape>
          <o:OLEObject Type="Embed" ProgID="Equation.DSMT4" ShapeID="_x0000_i1417" DrawAspect="Content" ObjectID="_1374350490" r:id="rId798"/>
        </w:object>
      </w:r>
      <w:r>
        <w:t xml:space="preserve"> represents the material time derivative in the spatial frame, following the solid; </w:t>
      </w:r>
      <w:r w:rsidR="00905817" w:rsidRPr="00905817">
        <w:rPr>
          <w:position w:val="-4"/>
        </w:rPr>
        <w:object w:dxaOrig="1040" w:dyaOrig="260" w14:anchorId="3126F697">
          <v:shape id="_x0000_i1418" type="#_x0000_t75" style="width:51.95pt;height:12.75pt" o:ole="">
            <v:imagedata r:id="rId799" o:title=""/>
          </v:shape>
          <o:OLEObject Type="Embed" ProgID="Equation.DSMT4" ShapeID="_x0000_i1418" DrawAspect="Content" ObjectID="_1374350491" r:id="rId800"/>
        </w:object>
      </w:r>
      <w:r>
        <w:t xml:space="preserve">, where </w:t>
      </w:r>
      <w:r w:rsidR="00905817" w:rsidRPr="00905817">
        <w:rPr>
          <w:position w:val="-4"/>
        </w:rPr>
        <w:object w:dxaOrig="220" w:dyaOrig="260" w14:anchorId="021AFE89">
          <v:shape id="_x0000_i1419" type="#_x0000_t75" style="width:10.95pt;height:12.75pt" o:ole="">
            <v:imagedata r:id="rId801" o:title=""/>
          </v:shape>
          <o:OLEObject Type="Embed" ProgID="Equation.DSMT4" ShapeID="_x0000_i1419" DrawAspect="Content" ObjectID="_1374350492" r:id="rId802"/>
        </w:object>
      </w:r>
      <w:r>
        <w:t xml:space="preserve"> is the deformation gradient of the solid.  This form of the mass balance for the solute is convenient for a finite element formulation where the mesh is defined on the solid matrix.</w:t>
      </w:r>
    </w:p>
    <w:p w14:paraId="6BCF4050" w14:textId="19FDCC5C" w:rsidR="0064700D" w:rsidRDefault="0064700D" w:rsidP="00CB13D9">
      <w:pPr>
        <w:pStyle w:val="MTDisplayEquation"/>
      </w:pPr>
      <w:r>
        <w:tab/>
        <w:t xml:space="preserve">The volume flux of solvent relative to the solid is given by </w:t>
      </w:r>
      <w:r w:rsidR="00905817" w:rsidRPr="00905817">
        <w:rPr>
          <w:position w:val="-18"/>
        </w:rPr>
        <w:object w:dxaOrig="1820" w:dyaOrig="480" w14:anchorId="50597F66">
          <v:shape id="_x0000_i1420" type="#_x0000_t75" style="width:92.05pt;height:24.6pt" o:ole="">
            <v:imagedata r:id="rId803" o:title=""/>
          </v:shape>
          <o:OLEObject Type="Embed" ProgID="Equation.DSMT4" ShapeID="_x0000_i1420" DrawAspect="Content" ObjectID="_1374350493" r:id="rId804"/>
        </w:object>
      </w:r>
      <w:r>
        <w:t xml:space="preserve">, where </w:t>
      </w:r>
      <w:r w:rsidR="00905817" w:rsidRPr="00905817">
        <w:rPr>
          <w:position w:val="-4"/>
        </w:rPr>
        <w:object w:dxaOrig="320" w:dyaOrig="320" w14:anchorId="1F89D3E7">
          <v:shape id="_x0000_i1421" type="#_x0000_t75" style="width:15.5pt;height:15.5pt" o:ole="">
            <v:imagedata r:id="rId805" o:title=""/>
          </v:shape>
          <o:OLEObject Type="Embed" ProgID="Equation.DSMT4" ShapeID="_x0000_i1421" DrawAspect="Content" ObjectID="_1374350494" r:id="rId806"/>
        </w:object>
      </w:r>
      <w:r>
        <w:t xml:space="preserve"> is the solvent velocity. When solute volume fractions are negligible, the mass balance equation for the mixture reduces to</w:t>
      </w:r>
      <w:r>
        <w:tab/>
      </w:r>
      <w:r w:rsidR="00905817" w:rsidRPr="00905817">
        <w:rPr>
          <w:position w:val="-18"/>
        </w:rPr>
        <w:object w:dxaOrig="1740" w:dyaOrig="480" w14:anchorId="0D0FA4A1">
          <v:shape id="_x0000_i1422" type="#_x0000_t75" style="width:86.6pt;height:24.6pt" o:ole="">
            <v:imagedata r:id="rId807" o:title=""/>
          </v:shape>
          <o:OLEObject Type="Embed" ProgID="Equation.DSMT4" ShapeID="_x0000_i1422" DrawAspect="Content" ObjectID="_1374350495" r:id="rId80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121</w:instrText>
        </w:r>
      </w:fldSimple>
      <w:r>
        <w:instrText>)</w:instrText>
      </w:r>
      <w:r>
        <w:fldChar w:fldCharType="end"/>
      </w:r>
    </w:p>
    <w:p w14:paraId="08E339E6" w14:textId="162B64AD" w:rsidR="0064700D" w:rsidRDefault="0064700D" w:rsidP="00CB13D9">
      <w:r>
        <w:t xml:space="preserve">Finally, the mass balance for the solid may be reduced to the form </w:t>
      </w:r>
      <w:r w:rsidR="00905817" w:rsidRPr="00905817">
        <w:rPr>
          <w:position w:val="-18"/>
        </w:rPr>
        <w:object w:dxaOrig="1780" w:dyaOrig="480" w14:anchorId="0F61029A">
          <v:shape id="_x0000_i1423" type="#_x0000_t75" style="width:89.3pt;height:24.6pt" o:ole="">
            <v:imagedata r:id="rId809" o:title=""/>
          </v:shape>
          <o:OLEObject Type="Embed" ProgID="Equation.DSMT4" ShapeID="_x0000_i1423" DrawAspect="Content" ObjectID="_1374350496" r:id="rId810"/>
        </w:object>
      </w:r>
      <w:r>
        <w:t xml:space="preserve">, which may be integrated to produce the algebraic relation </w:t>
      </w:r>
      <w:r w:rsidR="00905817" w:rsidRPr="00905817">
        <w:rPr>
          <w:position w:val="-18"/>
        </w:rPr>
        <w:object w:dxaOrig="1140" w:dyaOrig="460" w14:anchorId="400C763C">
          <v:shape id="_x0000_i1424" type="#_x0000_t75" style="width:57.4pt;height:22.8pt" o:ole="">
            <v:imagedata r:id="rId811" o:title=""/>
          </v:shape>
          <o:OLEObject Type="Embed" ProgID="Equation.DSMT4" ShapeID="_x0000_i1424" DrawAspect="Content" ObjectID="_1374350497" r:id="rId812"/>
        </w:object>
      </w:r>
      <w:r>
        <w:t xml:space="preserve">, where </w:t>
      </w:r>
      <w:r w:rsidR="00905817" w:rsidRPr="00905817">
        <w:rPr>
          <w:position w:val="-14"/>
        </w:rPr>
        <w:object w:dxaOrig="300" w:dyaOrig="420" w14:anchorId="7016C76C">
          <v:shape id="_x0000_i1425" type="#_x0000_t75" style="width:14.6pt;height:20.05pt" o:ole="">
            <v:imagedata r:id="rId813" o:title=""/>
          </v:shape>
          <o:OLEObject Type="Embed" ProgID="Equation.DSMT4" ShapeID="_x0000_i1425" DrawAspect="Content" ObjectID="_1374350498" r:id="rId814"/>
        </w:object>
      </w:r>
      <w:r>
        <w:t xml:space="preserve"> is the solid volume fraction in the stress-free reference state</w:t>
      </w:r>
      <w:r w:rsidR="00D30784">
        <w:t xml:space="preserve"> of the solid</w:t>
      </w:r>
      <w:r>
        <w:t>.</w:t>
      </w:r>
    </w:p>
    <w:p w14:paraId="1030D159" w14:textId="77777777" w:rsidR="00D30784" w:rsidRDefault="00D30784" w:rsidP="0064700D">
      <w:r>
        <w:tab/>
        <w:t xml:space="preserve">Differentiating the electroneutrality condition in </w:t>
      </w:r>
      <w:r>
        <w:fldChar w:fldCharType="begin"/>
      </w:r>
      <w:r>
        <w:instrText xml:space="preserve"> GOTOBUTTON ZEqnNum814726  \* MERGEFORMAT </w:instrText>
      </w:r>
      <w:fldSimple w:instr=" REF ZEqnNum814726 \* Charformat \! \* MERGEFORMAT ">
        <w:r w:rsidR="00AE264D">
          <w:instrText>(2.118)</w:instrText>
        </w:r>
      </w:fldSimple>
      <w:r>
        <w:fldChar w:fldCharType="end"/>
      </w:r>
      <w:r>
        <w:t xml:space="preserve"> using the material time derivative following the solid, and substituting the mass balance relations into the resulting expressions, produces a constraint on the solute fluxes:</w:t>
      </w:r>
    </w:p>
    <w:p w14:paraId="3BDBFDED" w14:textId="08577EC5" w:rsidR="00D30784" w:rsidRDefault="00D30784" w:rsidP="00CB13D9">
      <w:pPr>
        <w:pStyle w:val="MTDisplayEquation"/>
      </w:pPr>
      <w:r>
        <w:tab/>
      </w:r>
      <w:r w:rsidR="00905817" w:rsidRPr="00905817">
        <w:rPr>
          <w:position w:val="-32"/>
        </w:rPr>
        <w:object w:dxaOrig="1740" w:dyaOrig="600" w14:anchorId="7E97ED50">
          <v:shape id="_x0000_i1426" type="#_x0000_t75" style="width:86.6pt;height:30.1pt" o:ole="">
            <v:imagedata r:id="rId815" o:title=""/>
          </v:shape>
          <o:OLEObject Type="Embed" ProgID="Equation.DSMT4" ShapeID="_x0000_i1426" DrawAspect="Content" ObjectID="_1374350499" r:id="rId816"/>
        </w:object>
      </w:r>
      <w:r>
        <w:t>.</w:t>
      </w:r>
      <w:r>
        <w:tab/>
      </w:r>
      <w:r>
        <w:fldChar w:fldCharType="begin"/>
      </w:r>
      <w:r>
        <w:instrText xml:space="preserve"> MACROBUTTON MTPlaceRef \* MERGEFORMAT </w:instrText>
      </w:r>
      <w:fldSimple w:instr=" SEQ MTEqn \h \* MERGEFORMAT "/>
      <w:bookmarkStart w:id="862" w:name="ZEqnNum351181"/>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122</w:instrText>
        </w:r>
      </w:fldSimple>
      <w:r>
        <w:instrText>)</w:instrText>
      </w:r>
      <w:bookmarkEnd w:id="862"/>
      <w:r>
        <w:fldChar w:fldCharType="end"/>
      </w:r>
    </w:p>
    <w:p w14:paraId="01A94897" w14:textId="72EA27EB" w:rsidR="00D30784" w:rsidRDefault="00D30784" w:rsidP="00CB13D9">
      <w:pPr>
        <w:pStyle w:val="MTDisplayEquation"/>
      </w:pPr>
      <w:r>
        <w:t xml:space="preserve">Recognizing that </w:t>
      </w:r>
      <w:r w:rsidR="00905817" w:rsidRPr="00905817">
        <w:rPr>
          <w:position w:val="-18"/>
        </w:rPr>
        <w:object w:dxaOrig="1980" w:dyaOrig="460" w14:anchorId="1A9FB21C">
          <v:shape id="_x0000_i1427" type="#_x0000_t75" style="width:98.45pt;height:22.8pt" o:ole="">
            <v:imagedata r:id="rId817" o:title=""/>
          </v:shape>
          <o:OLEObject Type="Embed" ProgID="Equation.DSMT4" ShapeID="_x0000_i1427" DrawAspect="Content" ObjectID="_1374350500" r:id="rId818"/>
        </w:object>
      </w:r>
      <w:r w:rsidR="005C3A32">
        <w:t xml:space="preserve"> is the current density in the mixture, with </w:t>
      </w:r>
      <w:r w:rsidR="00905817" w:rsidRPr="00905817">
        <w:rPr>
          <w:position w:val="-14"/>
        </w:rPr>
        <w:object w:dxaOrig="260" w:dyaOrig="400" w14:anchorId="592C8FC1">
          <v:shape id="_x0000_i1428" type="#_x0000_t75" style="width:12.75pt;height:20.05pt" o:ole="">
            <v:imagedata r:id="rId819" o:title=""/>
          </v:shape>
          <o:OLEObject Type="Embed" ProgID="Equation.DSMT4" ShapeID="_x0000_i1428" DrawAspect="Content" ObjectID="_1374350501" r:id="rId820"/>
        </w:object>
      </w:r>
      <w:r w:rsidR="005C3A32">
        <w:t xml:space="preserve"> representing Faraday’s constant, the relation of </w:t>
      </w:r>
      <w:r w:rsidR="005C3A32">
        <w:fldChar w:fldCharType="begin"/>
      </w:r>
      <w:r w:rsidR="005C3A32">
        <w:instrText xml:space="preserve"> GOTOBUTTON ZEqnNum351181  \* MERGEFORMAT </w:instrText>
      </w:r>
      <w:fldSimple w:instr=" REF ZEqnNum351181 \* Charformat \! \* MERGEFORMAT ">
        <w:r w:rsidR="00AE264D">
          <w:instrText>(2.122)</w:instrText>
        </w:r>
      </w:fldSimple>
      <w:r w:rsidR="005C3A32">
        <w:fldChar w:fldCharType="end"/>
      </w:r>
      <w:r w:rsidR="005C3A32">
        <w:t xml:space="preserve"> reduces to one of the Maxwell’s equation, </w:t>
      </w:r>
      <w:r w:rsidR="00905817" w:rsidRPr="00905817">
        <w:rPr>
          <w:position w:val="-14"/>
        </w:rPr>
        <w:object w:dxaOrig="1060" w:dyaOrig="400" w14:anchorId="7BEAF7F7">
          <v:shape id="_x0000_i1429" type="#_x0000_t75" style="width:51.95pt;height:20.05pt" o:ole="">
            <v:imagedata r:id="rId821" o:title=""/>
          </v:shape>
          <o:OLEObject Type="Embed" ProgID="Equation.DSMT4" ShapeID="_x0000_i1429" DrawAspect="Content" ObjectID="_1374350502" r:id="rId822"/>
        </w:object>
      </w:r>
      <w:r w:rsidR="005C3A32">
        <w:t>, in the special case when there can be no charge accumulation (electroneutrality).</w:t>
      </w:r>
    </w:p>
    <w:p w14:paraId="56527403" w14:textId="1568203B" w:rsidR="00D30784" w:rsidRDefault="00D30784" w:rsidP="0064700D">
      <w:r>
        <w:tab/>
        <w:t>As described in Section </w:t>
      </w:r>
      <w:r>
        <w:fldChar w:fldCharType="begin"/>
      </w:r>
      <w:r>
        <w:instrText xml:space="preserve"> REF _Ref191692787 \r \h </w:instrText>
      </w:r>
      <w:r>
        <w:fldChar w:fldCharType="separate"/>
      </w:r>
      <w:r w:rsidR="00AE264D">
        <w:t>2.6.2</w:t>
      </w:r>
      <w:r>
        <w:fldChar w:fldCharType="end"/>
      </w:r>
      <w:r>
        <w:t xml:space="preserve">, the fluid pressure </w:t>
      </w:r>
      <w:r w:rsidR="00905817" w:rsidRPr="00905817">
        <w:rPr>
          <w:position w:val="-10"/>
        </w:rPr>
        <w:object w:dxaOrig="200" w:dyaOrig="260" w14:anchorId="740CEDCE">
          <v:shape id="_x0000_i1430" type="#_x0000_t75" style="width:10.05pt;height:12.75pt" o:ole="">
            <v:imagedata r:id="rId823" o:title=""/>
          </v:shape>
          <o:OLEObject Type="Embed" ProgID="Equation.DSMT4" ShapeID="_x0000_i1430" DrawAspect="Content" ObjectID="_1374350503" r:id="rId824"/>
        </w:object>
      </w:r>
      <w:r>
        <w:t xml:space="preserve"> and solute concentrations </w:t>
      </w:r>
      <w:r w:rsidR="00905817" w:rsidRPr="00905817">
        <w:rPr>
          <w:position w:val="-4"/>
        </w:rPr>
        <w:object w:dxaOrig="279" w:dyaOrig="320" w14:anchorId="3B4C9898">
          <v:shape id="_x0000_i1431" type="#_x0000_t75" style="width:14.6pt;height:15.5pt" o:ole="">
            <v:imagedata r:id="rId825" o:title=""/>
          </v:shape>
          <o:OLEObject Type="Embed" ProgID="Equation.DSMT4" ShapeID="_x0000_i1431" DrawAspect="Content" ObjectID="_1374350504" r:id="rId826"/>
        </w:object>
      </w:r>
      <w:r>
        <w:t xml:space="preserve"> are not continuous</w:t>
      </w:r>
      <w:r w:rsidR="004E12EC">
        <w:t xml:space="preserve"> across boundaries of a mixture, whereas </w:t>
      </w:r>
      <w:r w:rsidR="00905817" w:rsidRPr="00905817">
        <w:rPr>
          <w:position w:val="-10"/>
        </w:rPr>
        <w:object w:dxaOrig="320" w:dyaOrig="380" w14:anchorId="36F73586">
          <v:shape id="_x0000_i1432" type="#_x0000_t75" style="width:15.5pt;height:19.15pt" o:ole="">
            <v:imagedata r:id="rId827" o:title=""/>
          </v:shape>
          <o:OLEObject Type="Embed" ProgID="Equation.DSMT4" ShapeID="_x0000_i1432" DrawAspect="Content" ObjectID="_1374350505" r:id="rId828"/>
        </w:object>
      </w:r>
      <w:r w:rsidR="004E12EC">
        <w:t xml:space="preserve"> and </w:t>
      </w:r>
      <w:r w:rsidR="00905817" w:rsidRPr="00905817">
        <w:rPr>
          <w:position w:val="-10"/>
        </w:rPr>
        <w:object w:dxaOrig="320" w:dyaOrig="380" w14:anchorId="7AF3F9BF">
          <v:shape id="_x0000_i1433" type="#_x0000_t75" style="width:15.5pt;height:19.15pt" o:ole="">
            <v:imagedata r:id="rId829" o:title=""/>
          </v:shape>
          <o:OLEObject Type="Embed" ProgID="Equation.DSMT4" ShapeID="_x0000_i1433" DrawAspect="Content" ObjectID="_1374350506" r:id="rId830"/>
        </w:object>
      </w:r>
      <w:r w:rsidR="004E12EC">
        <w:t>’s for the solutes do satisfy continuity. Therefore, in a finite element implementation, the following continuous variables are u</w:t>
      </w:r>
      <w:r w:rsidR="00CF0A94">
        <w:t>sed as nodal degrees of freedom:</w:t>
      </w:r>
    </w:p>
    <w:p w14:paraId="343988E8" w14:textId="1FD692D1" w:rsidR="00CF0A94" w:rsidRDefault="00CF0A94" w:rsidP="00CB13D9">
      <w:pPr>
        <w:pStyle w:val="MTDisplayEquation"/>
      </w:pPr>
      <w:r>
        <w:lastRenderedPageBreak/>
        <w:tab/>
      </w:r>
      <w:r w:rsidR="00905817" w:rsidRPr="00905817">
        <w:rPr>
          <w:position w:val="-32"/>
        </w:rPr>
        <w:object w:dxaOrig="2060" w:dyaOrig="600" w14:anchorId="28A2EAE0">
          <v:shape id="_x0000_i1434" type="#_x0000_t75" style="width:103pt;height:30.1pt" o:ole="">
            <v:imagedata r:id="rId831" o:title=""/>
          </v:shape>
          <o:OLEObject Type="Embed" ProgID="Equation.DSMT4" ShapeID="_x0000_i1434" DrawAspect="Content" ObjectID="_1374350507" r:id="rId83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123</w:instrText>
        </w:r>
      </w:fldSimple>
      <w:r>
        <w:instrText>)</w:instrText>
      </w:r>
      <w:r>
        <w:fldChar w:fldCharType="end"/>
      </w:r>
    </w:p>
    <w:p w14:paraId="1E460E37" w14:textId="77777777" w:rsidR="00CF0A94" w:rsidRDefault="00CF0A94" w:rsidP="00CF0A94">
      <w:r>
        <w:t>which represents the effective fluid pressure, and</w:t>
      </w:r>
    </w:p>
    <w:p w14:paraId="009C16F8" w14:textId="7FFE82A1" w:rsidR="00CF0A94" w:rsidRDefault="00CF0A94" w:rsidP="00CB13D9">
      <w:pPr>
        <w:pStyle w:val="MTDisplayEquation"/>
      </w:pPr>
      <w:r>
        <w:tab/>
      </w:r>
      <w:r w:rsidR="00905817" w:rsidRPr="00905817">
        <w:rPr>
          <w:position w:val="-18"/>
        </w:rPr>
        <w:object w:dxaOrig="1219" w:dyaOrig="460" w14:anchorId="6E33BA76">
          <v:shape id="_x0000_i1435" type="#_x0000_t75" style="width:61.05pt;height:22.8pt" o:ole="">
            <v:imagedata r:id="rId833" o:title=""/>
          </v:shape>
          <o:OLEObject Type="Embed" ProgID="Equation.DSMT4" ShapeID="_x0000_i1435" DrawAspect="Content" ObjectID="_1374350508" r:id="rId83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124</w:instrText>
        </w:r>
      </w:fldSimple>
      <w:r>
        <w:instrText>)</w:instrText>
      </w:r>
      <w:r>
        <w:fldChar w:fldCharType="end"/>
      </w:r>
    </w:p>
    <w:p w14:paraId="7F29EA67" w14:textId="5B207E43" w:rsidR="00CF0A94" w:rsidRDefault="00CF0A94" w:rsidP="00CF0A94">
      <w:r>
        <w:t xml:space="preserve">which represents the effective solute concentration.  In the last expression, </w:t>
      </w:r>
      <w:r w:rsidR="00905817" w:rsidRPr="00905817">
        <w:rPr>
          <w:position w:val="-4"/>
        </w:rPr>
        <w:object w:dxaOrig="300" w:dyaOrig="320" w14:anchorId="5A10EFC7">
          <v:shape id="_x0000_i1436" type="#_x0000_t75" style="width:14.6pt;height:15.5pt" o:ole="">
            <v:imagedata r:id="rId835" o:title=""/>
          </v:shape>
          <o:OLEObject Type="Embed" ProgID="Equation.DSMT4" ShapeID="_x0000_i1436" DrawAspect="Content" ObjectID="_1374350509" r:id="rId836"/>
        </w:object>
      </w:r>
      <w:r>
        <w:t xml:space="preserve"> is the partition coefficient of the solute, which is related to the effective solubility and electric potential according to</w:t>
      </w:r>
    </w:p>
    <w:p w14:paraId="0612681C" w14:textId="1A6D2438" w:rsidR="00CF0A94" w:rsidRDefault="00CF0A94" w:rsidP="00CB13D9">
      <w:pPr>
        <w:pStyle w:val="MTDisplayEquation"/>
      </w:pPr>
      <w:r>
        <w:tab/>
      </w:r>
      <w:r w:rsidR="00905817" w:rsidRPr="00905817">
        <w:rPr>
          <w:position w:val="-36"/>
        </w:rPr>
        <w:object w:dxaOrig="2320" w:dyaOrig="840" w14:anchorId="7BB19D26">
          <v:shape id="_x0000_i1437" type="#_x0000_t75" style="width:115.75pt;height:41.9pt" o:ole="">
            <v:imagedata r:id="rId837" o:title=""/>
          </v:shape>
          <o:OLEObject Type="Embed" ProgID="Equation.DSMT4" ShapeID="_x0000_i1437" DrawAspect="Content" ObjectID="_1374350510" r:id="rId83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125</w:instrText>
        </w:r>
      </w:fldSimple>
      <w:r>
        <w:instrText>)</w:instrText>
      </w:r>
      <w:r>
        <w:fldChar w:fldCharType="end"/>
      </w:r>
    </w:p>
    <w:p w14:paraId="0B30AE67" w14:textId="5861DC5A" w:rsidR="00CF0A94" w:rsidRDefault="001B779A" w:rsidP="001B779A">
      <w:r w:rsidRPr="001B779A">
        <w:t xml:space="preserve">Physically, since </w:t>
      </w:r>
      <w:r w:rsidR="00905817" w:rsidRPr="00905817">
        <w:rPr>
          <w:position w:val="-18"/>
        </w:rPr>
        <w:object w:dxaOrig="1520" w:dyaOrig="440" w14:anchorId="6FD4F606">
          <v:shape id="_x0000_i1438" type="#_x0000_t75" style="width:75.65pt;height:21.85pt" o:ole="">
            <v:imagedata r:id="rId839" o:title=""/>
          </v:shape>
          <o:OLEObject Type="Embed" ProgID="Equation.DSMT4" ShapeID="_x0000_i1438" DrawAspect="Content" ObjectID="_1374350511" r:id="rId840"/>
        </w:object>
      </w:r>
      <w:r w:rsidRPr="001B779A">
        <w:t xml:space="preserve"> is the osmotic (chemical) contribution to the fluid pressure, </w:t>
      </w:r>
      <w:r w:rsidR="00905817" w:rsidRPr="00905817">
        <w:rPr>
          <w:position w:val="-10"/>
        </w:rPr>
        <w:object w:dxaOrig="240" w:dyaOrig="320" w14:anchorId="055031E1">
          <v:shape id="_x0000_i1439" type="#_x0000_t75" style="width:11.85pt;height:15.5pt" o:ole="">
            <v:imagedata r:id="rId841" o:title=""/>
          </v:shape>
          <o:OLEObject Type="Embed" ProgID="Equation.DSMT4" ShapeID="_x0000_i1439" DrawAspect="Content" ObjectID="_1374350512" r:id="rId842"/>
        </w:object>
      </w:r>
      <w:r w:rsidRPr="001B779A">
        <w:t xml:space="preserve"> may be interpreted as that part of the total (mechano-chemical) fluid pressure which does not result from osmotic effects; thus, it is the mechanical contribution to </w:t>
      </w:r>
      <w:r w:rsidR="00905817" w:rsidRPr="00905817">
        <w:rPr>
          <w:position w:val="-10"/>
        </w:rPr>
        <w:object w:dxaOrig="240" w:dyaOrig="260" w14:anchorId="4E497BEE">
          <v:shape id="_x0000_i1440" type="#_x0000_t75" style="width:11.85pt;height:12.75pt" o:ole="">
            <v:imagedata r:id="rId843" o:title=""/>
          </v:shape>
          <o:OLEObject Type="Embed" ProgID="Equation.DSMT4" ShapeID="_x0000_i1440" DrawAspect="Content" ObjectID="_1374350513" r:id="rId844"/>
        </w:object>
      </w:r>
      <w:r w:rsidRPr="001B779A">
        <w:t xml:space="preserve">. Similarly, the effective solute concentration </w:t>
      </w:r>
      <w:r w:rsidR="00905817" w:rsidRPr="00905817">
        <w:rPr>
          <w:position w:val="-6"/>
        </w:rPr>
        <w:object w:dxaOrig="300" w:dyaOrig="320" w14:anchorId="4C39564A">
          <v:shape id="_x0000_i1441" type="#_x0000_t75" style="width:14.6pt;height:15.5pt" o:ole="">
            <v:imagedata r:id="rId845" o:title=""/>
          </v:shape>
          <o:OLEObject Type="Embed" ProgID="Equation.DSMT4" ShapeID="_x0000_i1441" DrawAspect="Content" ObjectID="_1374350514" r:id="rId846"/>
        </w:object>
      </w:r>
      <w:r w:rsidRPr="001B779A">
        <w:t xml:space="preserve"> represents the true contribution of the molar solute content to its electrochemical potential.</w:t>
      </w:r>
    </w:p>
    <w:p w14:paraId="659F49AE" w14:textId="77777777" w:rsidR="00FD0563" w:rsidRDefault="00FD0563" w:rsidP="001B779A">
      <w:r>
        <w:tab/>
        <w:t>When using these variables instead of mechano-electrochemical potentials, the momentum equations for the solvent and solutes may be inverted to produce the following flux relations:</w:t>
      </w:r>
    </w:p>
    <w:p w14:paraId="2ADA951E" w14:textId="0E7BB36A" w:rsidR="00FD0563" w:rsidRDefault="00FD0563" w:rsidP="00CB13D9">
      <w:pPr>
        <w:pStyle w:val="MTDisplayEquation"/>
      </w:pPr>
      <w:r>
        <w:tab/>
      </w:r>
      <w:r w:rsidR="00905817" w:rsidRPr="00905817">
        <w:rPr>
          <w:position w:val="-36"/>
        </w:rPr>
        <w:object w:dxaOrig="4220" w:dyaOrig="840" w14:anchorId="047FB1C3">
          <v:shape id="_x0000_i1442" type="#_x0000_t75" style="width:211.45pt;height:41.9pt" o:ole="">
            <v:imagedata r:id="rId847" o:title=""/>
          </v:shape>
          <o:OLEObject Type="Embed" ProgID="Equation.DSMT4" ShapeID="_x0000_i1442" DrawAspect="Content" ObjectID="_1374350515" r:id="rId84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126</w:instrText>
        </w:r>
      </w:fldSimple>
      <w:r>
        <w:instrText>)</w:instrText>
      </w:r>
      <w:r>
        <w:fldChar w:fldCharType="end"/>
      </w:r>
    </w:p>
    <w:p w14:paraId="1E9771DF" w14:textId="77777777" w:rsidR="00FD0563" w:rsidRDefault="00FD0563" w:rsidP="00FD0563">
      <w:r>
        <w:t>and</w:t>
      </w:r>
    </w:p>
    <w:p w14:paraId="32F846EA" w14:textId="35FDA9D4" w:rsidR="00FD0563" w:rsidRPr="00FD0563" w:rsidRDefault="00FD0563" w:rsidP="00CB13D9">
      <w:pPr>
        <w:pStyle w:val="MTDisplayEquation"/>
      </w:pPr>
      <w:r>
        <w:tab/>
      </w:r>
      <w:r w:rsidR="00905817" w:rsidRPr="00905817">
        <w:rPr>
          <w:position w:val="-36"/>
        </w:rPr>
        <w:object w:dxaOrig="3360" w:dyaOrig="840" w14:anchorId="21A07D90">
          <v:shape id="_x0000_i1443" type="#_x0000_t75" style="width:168.6pt;height:41.9pt" o:ole="">
            <v:imagedata r:id="rId849" o:title=""/>
          </v:shape>
          <o:OLEObject Type="Embed" ProgID="Equation.DSMT4" ShapeID="_x0000_i1443" DrawAspect="Content" ObjectID="_1374350516" r:id="rId85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127</w:instrText>
        </w:r>
      </w:fldSimple>
      <w:r>
        <w:instrText>)</w:instrText>
      </w:r>
      <w:r>
        <w:fldChar w:fldCharType="end"/>
      </w:r>
    </w:p>
    <w:p w14:paraId="79C53CBF" w14:textId="77777777" w:rsidR="0064700D" w:rsidRDefault="00FD0563" w:rsidP="0064700D">
      <w:r>
        <w:t>where</w:t>
      </w:r>
    </w:p>
    <w:p w14:paraId="1EB85F01" w14:textId="08A2D001" w:rsidR="00FD0563" w:rsidRDefault="00FD0563" w:rsidP="00CB13D9">
      <w:pPr>
        <w:pStyle w:val="MTDisplayEquation"/>
      </w:pPr>
      <w:r>
        <w:tab/>
      </w:r>
      <w:r w:rsidR="00905817" w:rsidRPr="00905817">
        <w:rPr>
          <w:position w:val="-38"/>
        </w:rPr>
        <w:object w:dxaOrig="3400" w:dyaOrig="940" w14:anchorId="2F668BCC">
          <v:shape id="_x0000_i1444" type="#_x0000_t75" style="width:169.5pt;height:47.4pt" o:ole="">
            <v:imagedata r:id="rId851" o:title=""/>
          </v:shape>
          <o:OLEObject Type="Embed" ProgID="Equation.DSMT4" ShapeID="_x0000_i1444" DrawAspect="Content" ObjectID="_1374350517" r:id="rId852"/>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128</w:instrText>
        </w:r>
      </w:fldSimple>
      <w:r>
        <w:instrText>)</w:instrText>
      </w:r>
      <w:r>
        <w:fldChar w:fldCharType="end"/>
      </w:r>
    </w:p>
    <w:p w14:paraId="22216755" w14:textId="77777777" w:rsidR="00236764" w:rsidRDefault="00FD0563" w:rsidP="00FD0563">
      <w:r>
        <w:t>is the effective hydraulic permeability of the solution (solvent+solutes) in the mixture.</w:t>
      </w:r>
      <w:r w:rsidR="00236764">
        <w:t xml:space="preserve"> The momentum equation for the mixture is</w:t>
      </w:r>
    </w:p>
    <w:p w14:paraId="7685E3AB" w14:textId="4575E868" w:rsidR="00236764" w:rsidRPr="00FD0563" w:rsidRDefault="00236764" w:rsidP="00CB13D9">
      <w:pPr>
        <w:pStyle w:val="MTDisplayEquation"/>
      </w:pPr>
      <w:r>
        <w:tab/>
      </w:r>
      <w:r w:rsidR="00905817" w:rsidRPr="00905817">
        <w:rPr>
          <w:position w:val="-6"/>
        </w:rPr>
        <w:object w:dxaOrig="1020" w:dyaOrig="279" w14:anchorId="3557FCCC">
          <v:shape id="_x0000_i1445" type="#_x0000_t75" style="width:51.95pt;height:14.6pt" o:ole="">
            <v:imagedata r:id="rId853" o:title=""/>
          </v:shape>
          <o:OLEObject Type="Embed" ProgID="Equation.DSMT4" ShapeID="_x0000_i1445" DrawAspect="Content" ObjectID="_1374350518" r:id="rId85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129</w:instrText>
        </w:r>
      </w:fldSimple>
      <w:r>
        <w:instrText>)</w:instrText>
      </w:r>
      <w:r>
        <w:fldChar w:fldCharType="end"/>
      </w:r>
    </w:p>
    <w:p w14:paraId="097C1561" w14:textId="77777777" w:rsidR="00FB6012" w:rsidRDefault="00FB6012" w:rsidP="00FB6012">
      <w:pPr>
        <w:pStyle w:val="Heading2"/>
      </w:pPr>
      <w:bookmarkStart w:id="863" w:name="_Toc300602716"/>
      <w:r>
        <w:t>Mixture of Solids</w:t>
      </w:r>
      <w:bookmarkEnd w:id="858"/>
      <w:bookmarkEnd w:id="863"/>
    </w:p>
    <w:p w14:paraId="784CE042" w14:textId="7BCDDBD9" w:rsidR="00FB6012" w:rsidRDefault="00FB6012" w:rsidP="00FB6012">
      <w:r>
        <w:t xml:space="preserve">A solid material may consist of a heterogeneous mixture of various solid constituents that are constrained to move together. If each constituent is denoted by the superscript </w:t>
      </w:r>
      <w:r w:rsidR="00905817" w:rsidRPr="00905817">
        <w:rPr>
          <w:position w:val="-6"/>
        </w:rPr>
        <w:object w:dxaOrig="240" w:dyaOrig="220" w14:anchorId="4528B4CB">
          <v:shape id="_x0000_i1446" type="#_x0000_t75" style="width:11.85pt;height:10.95pt" o:ole="">
            <v:imagedata r:id="rId855" o:title=""/>
          </v:shape>
          <o:OLEObject Type="Embed" ProgID="Equation.DSMT4" ShapeID="_x0000_i1446" DrawAspect="Content" ObjectID="_1374350519" r:id="rId856"/>
        </w:object>
      </w:r>
      <w:r>
        <w:t xml:space="preserve">, a constrained mixture satisfies </w:t>
      </w:r>
      <w:r w:rsidR="00905817" w:rsidRPr="00905817">
        <w:rPr>
          <w:position w:val="-6"/>
        </w:rPr>
        <w:object w:dxaOrig="780" w:dyaOrig="320" w14:anchorId="6B2D4609">
          <v:shape id="_x0000_i1447" type="#_x0000_t75" style="width:39.2pt;height:15.5pt" o:ole="">
            <v:imagedata r:id="rId857" o:title=""/>
          </v:shape>
          <o:OLEObject Type="Embed" ProgID="Equation.DSMT4" ShapeID="_x0000_i1447" DrawAspect="Content" ObjectID="_1374350520" r:id="rId858"/>
        </w:object>
      </w:r>
      <w:r>
        <w:t xml:space="preserve"> for all </w:t>
      </w:r>
      <w:r w:rsidR="00905817" w:rsidRPr="00905817">
        <w:rPr>
          <w:position w:val="-6"/>
        </w:rPr>
        <w:object w:dxaOrig="240" w:dyaOrig="220" w14:anchorId="0AB82223">
          <v:shape id="_x0000_i1448" type="#_x0000_t75" style="width:11.85pt;height:10.95pt" o:ole="">
            <v:imagedata r:id="rId859" o:title=""/>
          </v:shape>
          <o:OLEObject Type="Embed" ProgID="Equation.DSMT4" ShapeID="_x0000_i1448" DrawAspect="Content" ObjectID="_1374350521" r:id="rId860"/>
        </w:object>
      </w:r>
      <w:r>
        <w:t xml:space="preserve">, where </w:t>
      </w:r>
      <w:r w:rsidR="00905817" w:rsidRPr="00905817">
        <w:rPr>
          <w:position w:val="-6"/>
        </w:rPr>
        <w:object w:dxaOrig="279" w:dyaOrig="320" w14:anchorId="2558D912">
          <v:shape id="_x0000_i1449" type="#_x0000_t75" style="width:14.6pt;height:15.5pt" o:ole="">
            <v:imagedata r:id="rId861" o:title=""/>
          </v:shape>
          <o:OLEObject Type="Embed" ProgID="Equation.DSMT4" ShapeID="_x0000_i1449" DrawAspect="Content" ObjectID="_1374350522" r:id="rId862"/>
        </w:object>
      </w:r>
      <w:r>
        <w:t xml:space="preserve"> is the velocity of the solid mixture.  For example, a fiber-reinforced material may consist of a mixture of fibers and a ground matrix.  In general, the constitutive relation for such a constrained mixture of solids may be a complex function of the mass </w:t>
      </w:r>
      <w:r w:rsidR="004D3EA3">
        <w:t xml:space="preserve">fraction </w:t>
      </w:r>
      <w:r>
        <w:t xml:space="preserve">of each constituent as well as the ultrastructure of the constituents and their mutual interactions.  The mass </w:t>
      </w:r>
      <w:r w:rsidR="004D3EA3">
        <w:t>fraction</w:t>
      </w:r>
      <w:r>
        <w:t xml:space="preserve"> of each constituent may be represented by the apparent density </w:t>
      </w:r>
      <w:r w:rsidR="00905817" w:rsidRPr="00905817">
        <w:rPr>
          <w:position w:val="-12"/>
        </w:rPr>
        <w:object w:dxaOrig="340" w:dyaOrig="380" w14:anchorId="551F2A69">
          <v:shape id="_x0000_i1450" type="#_x0000_t75" style="width:17.3pt;height:19.15pt" o:ole="">
            <v:imagedata r:id="rId863" o:title=""/>
          </v:shape>
          <o:OLEObject Type="Embed" ProgID="Equation.DSMT4" ShapeID="_x0000_i1450" DrawAspect="Content" ObjectID="_1374350523" r:id="rId864"/>
        </w:object>
      </w:r>
      <w:r>
        <w:t xml:space="preserve">, which is the ratio of the mass of </w:t>
      </w:r>
      <w:r w:rsidR="00905817" w:rsidRPr="00905817">
        <w:rPr>
          <w:position w:val="-6"/>
        </w:rPr>
        <w:object w:dxaOrig="240" w:dyaOrig="220" w14:anchorId="29EC0E5A">
          <v:shape id="_x0000_i1451" type="#_x0000_t75" style="width:11.85pt;height:10.95pt" o:ole="">
            <v:imagedata r:id="rId865" o:title=""/>
          </v:shape>
          <o:OLEObject Type="Embed" ProgID="Equation.DSMT4" ShapeID="_x0000_i1451" DrawAspect="Content" ObjectID="_1374350524" r:id="rId866"/>
        </w:object>
      </w:r>
      <w:r>
        <w:t xml:space="preserve"> to the volume of the mixture in the reference </w:t>
      </w:r>
      <w:r>
        <w:lastRenderedPageBreak/>
        <w:t>configuration, in an elemental region.  In the framework of hyperelasticity, the general representation for the strain energy density for such a solid mixture may have the form</w:t>
      </w:r>
    </w:p>
    <w:p w14:paraId="384442C2" w14:textId="3B81355D" w:rsidR="00FB6012" w:rsidRDefault="00FB6012" w:rsidP="00FB6012">
      <w:pPr>
        <w:pStyle w:val="MTDisplayEquation"/>
      </w:pPr>
      <w:r>
        <w:tab/>
      </w:r>
      <w:r w:rsidR="00905817" w:rsidRPr="00905817">
        <w:rPr>
          <w:position w:val="-18"/>
        </w:rPr>
        <w:object w:dxaOrig="3220" w:dyaOrig="480" w14:anchorId="1575A026">
          <v:shape id="_x0000_i1452" type="#_x0000_t75" style="width:161.3pt;height:24.6pt" o:ole="">
            <v:imagedata r:id="rId867" o:title=""/>
          </v:shape>
          <o:OLEObject Type="Embed" ProgID="Equation.DSMT4" ShapeID="_x0000_i1452" DrawAspect="Content" ObjectID="_1374350525" r:id="rId86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130</w:instrText>
        </w:r>
      </w:fldSimple>
      <w:r>
        <w:instrText>)</w:instrText>
      </w:r>
      <w:r>
        <w:fldChar w:fldCharType="end"/>
      </w:r>
    </w:p>
    <w:p w14:paraId="2DC1CCD7" w14:textId="5E9F40EA" w:rsidR="00FB6012" w:rsidRDefault="00FB6012" w:rsidP="00FB6012">
      <w:r>
        <w:t xml:space="preserve">where </w:t>
      </w:r>
      <w:r w:rsidR="00905817" w:rsidRPr="00905817">
        <w:rPr>
          <w:position w:val="-4"/>
        </w:rPr>
        <w:object w:dxaOrig="340" w:dyaOrig="300" w14:anchorId="74BDEABF">
          <v:shape id="_x0000_i1453" type="#_x0000_t75" style="width:17.3pt;height:14.6pt" o:ole="">
            <v:imagedata r:id="rId869" o:title=""/>
          </v:shape>
          <o:OLEObject Type="Embed" ProgID="Equation.DSMT4" ShapeID="_x0000_i1453" DrawAspect="Content" ObjectID="_1374350526" r:id="rId870"/>
        </w:object>
      </w:r>
      <w:r>
        <w:t xml:space="preserve"> is the deformation gradient of constituent </w:t>
      </w:r>
      <w:r w:rsidR="00905817" w:rsidRPr="00905817">
        <w:rPr>
          <w:position w:val="-6"/>
        </w:rPr>
        <w:object w:dxaOrig="240" w:dyaOrig="220" w14:anchorId="1BB16E21">
          <v:shape id="_x0000_i1454" type="#_x0000_t75" style="width:11.85pt;height:10.95pt" o:ole="">
            <v:imagedata r:id="rId871" o:title=""/>
          </v:shape>
          <o:OLEObject Type="Embed" ProgID="Equation.DSMT4" ShapeID="_x0000_i1454" DrawAspect="Content" ObjectID="_1374350527" r:id="rId872"/>
        </w:object>
      </w:r>
      <w:r>
        <w:t xml:space="preserve"> and </w:t>
      </w:r>
      <w:r w:rsidR="00905817" w:rsidRPr="00905817">
        <w:rPr>
          <w:position w:val="-6"/>
        </w:rPr>
        <w:object w:dxaOrig="200" w:dyaOrig="220" w14:anchorId="3E2009B5">
          <v:shape id="_x0000_i1455" type="#_x0000_t75" style="width:10.05pt;height:10.95pt" o:ole="">
            <v:imagedata r:id="rId873" o:title=""/>
          </v:shape>
          <o:OLEObject Type="Embed" ProgID="Equation.DSMT4" ShapeID="_x0000_i1455" DrawAspect="Content" ObjectID="_1374350528" r:id="rId874"/>
        </w:object>
      </w:r>
      <w:r>
        <w:t xml:space="preserve"> is the number of solid constituents in the mixture.  Though the solid constituents are constrained to move together, their deformation gradients are not necessarily the same, depending on how the various solid constituents of a constrained mixture were assembled </w:t>
      </w:r>
      <w:r w:rsidR="00A56950">
        <w:fldChar w:fldCharType="begin"/>
      </w:r>
      <w:r w:rsidR="00A56950">
        <w:instrText xml:space="preserve"> ADDIN EN.CITE &lt;EndNote&gt;&lt;Cite&gt;&lt;Author&gt;Ateshian&lt;/Author&gt;&lt;Year&gt;2010&lt;/Year&gt;&lt;RecNum&gt;70&lt;/RecNum&gt;&lt;DisplayText&gt;[25]&lt;/DisplayText&gt;&lt;record&gt;&lt;rec-number&gt;70&lt;/rec-number&gt;&lt;foreign-keys&gt;&lt;key app="EN" db-id="xxf0rdw27fzf0ie5dv9xdazn9pr5svpwws09"&gt;70&lt;/key&gt;&lt;/foreign-keys&gt;&lt;ref-type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tissues&lt;/title&gt;&lt;secondary-title&gt;Biomechanics and modeling in mechanobiology&lt;/secondary-title&gt;&lt;alt-title&gt;Biomech Model Mechanobiol&lt;/alt-title&gt;&lt;/titles&gt;&lt;alt-periodical&gt;&lt;full-title&gt;Biomech Model Mechanobiol&lt;/full-title&gt;&lt;/alt-periodical&gt;&lt;pages&gt;689-702&lt;/pages&gt;&lt;volume&gt;9&lt;/volume&gt;&lt;number&gt;6&lt;/number&gt;&lt;edition&gt;2010/03/20&lt;/edition&gt;&lt;keywords&gt;&lt;keyword&gt;*Cell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language&gt;eng&lt;/language&gt;&lt;/record&gt;&lt;/Cite&gt;&lt;/EndNote&gt;</w:instrText>
      </w:r>
      <w:r w:rsidR="00A56950">
        <w:fldChar w:fldCharType="separate"/>
      </w:r>
      <w:r w:rsidR="00A56950">
        <w:rPr>
          <w:noProof/>
        </w:rPr>
        <w:t>[</w:t>
      </w:r>
      <w:r w:rsidR="005F21BF">
        <w:fldChar w:fldCharType="begin"/>
      </w:r>
      <w:r w:rsidR="005F21BF">
        <w:instrText xml:space="preserve"> HYPERLINK \l "_ENREF_25" \o "Ateshian, 2010 #70" </w:instrText>
      </w:r>
      <w:ins w:id="864" w:author="Gerard" w:date="2015-08-07T21:36:00Z"/>
      <w:r w:rsidR="005F21BF">
        <w:fldChar w:fldCharType="separate"/>
      </w:r>
      <w:r w:rsidR="00214E15">
        <w:rPr>
          <w:noProof/>
        </w:rPr>
        <w:t>25</w:t>
      </w:r>
      <w:r w:rsidR="005F21BF">
        <w:rPr>
          <w:noProof/>
        </w:rPr>
        <w:fldChar w:fldCharType="end"/>
      </w:r>
      <w:r w:rsidR="00A56950">
        <w:rPr>
          <w:noProof/>
        </w:rPr>
        <w:t>]</w:t>
      </w:r>
      <w:r w:rsidR="00A56950">
        <w:fldChar w:fldCharType="end"/>
      </w:r>
      <w:r>
        <w:t>.</w:t>
      </w:r>
    </w:p>
    <w:p w14:paraId="7EDC2F11" w14:textId="77777777" w:rsidR="00FB6012" w:rsidRDefault="00FB6012" w:rsidP="00FB6012"/>
    <w:p w14:paraId="60068CA5" w14:textId="77777777" w:rsidR="00FB6012" w:rsidRDefault="00FB6012" w:rsidP="00FB6012">
      <w:r>
        <w:t xml:space="preserve">With no loss of generality, it may be assumed that the strain energy density of the mixture is the </w:t>
      </w:r>
      <w:r w:rsidR="0077444B">
        <w:t>summation</w:t>
      </w:r>
      <w:r>
        <w:t xml:space="preserve"> of the strain energy densities of all the constituents,</w:t>
      </w:r>
    </w:p>
    <w:p w14:paraId="764E7E50" w14:textId="76640543" w:rsidR="00FB6012" w:rsidRDefault="00FB6012" w:rsidP="00FB6012">
      <w:pPr>
        <w:pStyle w:val="MTDisplayEquation"/>
      </w:pPr>
      <w:r>
        <w:tab/>
      </w:r>
      <w:r w:rsidR="00905817" w:rsidRPr="00905817">
        <w:rPr>
          <w:position w:val="-28"/>
        </w:rPr>
        <w:object w:dxaOrig="6140" w:dyaOrig="680" w14:anchorId="3D8FBC81">
          <v:shape id="_x0000_i1456" type="#_x0000_t75" style="width:307.15pt;height:34.65pt" o:ole="">
            <v:imagedata r:id="rId875" o:title=""/>
          </v:shape>
          <o:OLEObject Type="Embed" ProgID="Equation.DSMT4" ShapeID="_x0000_i1456" DrawAspect="Content" ObjectID="_1374350529" r:id="rId87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131</w:instrText>
        </w:r>
      </w:fldSimple>
      <w:r>
        <w:instrText>)</w:instrText>
      </w:r>
      <w:r>
        <w:fldChar w:fldCharType="end"/>
      </w:r>
    </w:p>
    <w:p w14:paraId="3C50C43D" w14:textId="27ADBEAC" w:rsidR="00FB6012" w:rsidRDefault="00FB6012" w:rsidP="00FB6012">
      <w:r>
        <w:t xml:space="preserve">where </w:t>
      </w:r>
      <w:r w:rsidR="00905817" w:rsidRPr="00905817">
        <w:rPr>
          <w:position w:val="-4"/>
        </w:rPr>
        <w:object w:dxaOrig="380" w:dyaOrig="300" w14:anchorId="1A362281">
          <v:shape id="_x0000_i1457" type="#_x0000_t75" style="width:19.15pt;height:14.6pt" o:ole="">
            <v:imagedata r:id="rId877" o:title=""/>
          </v:shape>
          <o:OLEObject Type="Embed" ProgID="Equation.DSMT4" ShapeID="_x0000_i1457" DrawAspect="Content" ObjectID="_1374350530" r:id="rId878"/>
        </w:object>
      </w:r>
      <w:r>
        <w:t xml:space="preserve"> is the strain energy density of constituent </w:t>
      </w:r>
      <w:r w:rsidR="00905817" w:rsidRPr="00905817">
        <w:rPr>
          <w:position w:val="-6"/>
        </w:rPr>
        <w:object w:dxaOrig="240" w:dyaOrig="220" w14:anchorId="311DD5AA">
          <v:shape id="_x0000_i1458" type="#_x0000_t75" style="width:11.85pt;height:10.95pt" o:ole="">
            <v:imagedata r:id="rId879" o:title=""/>
          </v:shape>
          <o:OLEObject Type="Embed" ProgID="Equation.DSMT4" ShapeID="_x0000_i1458" DrawAspect="Content" ObjectID="_1374350531" r:id="rId880"/>
        </w:object>
      </w:r>
      <w:r>
        <w:t>.</w:t>
      </w:r>
    </w:p>
    <w:p w14:paraId="018537B3" w14:textId="77777777" w:rsidR="00FB6012" w:rsidRDefault="00FB6012" w:rsidP="00FB6012"/>
    <w:p w14:paraId="6EB671D7" w14:textId="77777777" w:rsidR="00FB6012" w:rsidRDefault="00FB6012" w:rsidP="00FB6012">
      <w:r>
        <w:t xml:space="preserve">Now, </w:t>
      </w:r>
      <w:r w:rsidRPr="00791193">
        <w:rPr>
          <w:i/>
        </w:rPr>
        <w:t>as a special case</w:t>
      </w:r>
      <w:r>
        <w:t>, we may assume that the simplest form of the constitutive relation for a mixture of constrained solids is</w:t>
      </w:r>
    </w:p>
    <w:p w14:paraId="683A3E90" w14:textId="2B090246" w:rsidR="00FB6012" w:rsidRDefault="00FB6012" w:rsidP="00FB6012">
      <w:pPr>
        <w:pStyle w:val="MTDisplayEquation"/>
      </w:pPr>
      <w:r>
        <w:tab/>
      </w:r>
      <w:r w:rsidR="00905817" w:rsidRPr="00905817">
        <w:rPr>
          <w:position w:val="-28"/>
        </w:rPr>
        <w:object w:dxaOrig="4500" w:dyaOrig="680" w14:anchorId="57B71A6A">
          <v:shape id="_x0000_i1459" type="#_x0000_t75" style="width:225.1pt;height:34.65pt" o:ole="">
            <v:imagedata r:id="rId881" o:title=""/>
          </v:shape>
          <o:OLEObject Type="Embed" ProgID="Equation.DSMT4" ShapeID="_x0000_i1459" DrawAspect="Content" ObjectID="_1374350532" r:id="rId88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132</w:instrText>
        </w:r>
      </w:fldSimple>
      <w:r>
        <w:instrText>)</w:instrText>
      </w:r>
      <w:r>
        <w:fldChar w:fldCharType="end"/>
      </w:r>
    </w:p>
    <w:p w14:paraId="1D7F10A0" w14:textId="34045184" w:rsidR="00FB6012" w:rsidRDefault="00FB6012" w:rsidP="00FB6012">
      <w:r>
        <w:t xml:space="preserve">This special form assumes that there are no explicit dependencies among the various solid constituents of the mixture.  Thus, </w:t>
      </w:r>
      <w:r w:rsidR="00905817" w:rsidRPr="00905817">
        <w:rPr>
          <w:position w:val="-4"/>
        </w:rPr>
        <w:object w:dxaOrig="380" w:dyaOrig="300" w14:anchorId="75D17704">
          <v:shape id="_x0000_i1460" type="#_x0000_t75" style="width:19.15pt;height:14.6pt" o:ole="">
            <v:imagedata r:id="rId883" o:title=""/>
          </v:shape>
          <o:OLEObject Type="Embed" ProgID="Equation.DSMT4" ShapeID="_x0000_i1460" DrawAspect="Content" ObjectID="_1374350533" r:id="rId884"/>
        </w:object>
      </w:r>
      <w:r>
        <w:t xml:space="preserve"> depends only on the deformation gradient and mass content of </w:t>
      </w:r>
      <w:r w:rsidR="00905817" w:rsidRPr="00905817">
        <w:rPr>
          <w:position w:val="-6"/>
        </w:rPr>
        <w:object w:dxaOrig="240" w:dyaOrig="220" w14:anchorId="75E8185A">
          <v:shape id="_x0000_i1461" type="#_x0000_t75" style="width:11.85pt;height:10.95pt" o:ole="">
            <v:imagedata r:id="rId885" o:title=""/>
          </v:shape>
          <o:OLEObject Type="Embed" ProgID="Equation.DSMT4" ShapeID="_x0000_i1461" DrawAspect="Content" ObjectID="_1374350534" r:id="rId886"/>
        </w:object>
      </w:r>
      <w:r>
        <w:t>.</w:t>
      </w:r>
    </w:p>
    <w:p w14:paraId="2EAD9CB3" w14:textId="77777777" w:rsidR="00FB6012" w:rsidRDefault="00FB6012" w:rsidP="00FB6012"/>
    <w:p w14:paraId="556138F2" w14:textId="323E6CBA" w:rsidR="00FB6012" w:rsidRDefault="00FB6012" w:rsidP="00FB6012">
      <w:r>
        <w:t xml:space="preserve">Furthermore, if we assume that </w:t>
      </w:r>
      <w:r w:rsidR="00905817" w:rsidRPr="00905817">
        <w:rPr>
          <w:position w:val="-4"/>
        </w:rPr>
        <w:object w:dxaOrig="740" w:dyaOrig="300" w14:anchorId="2C0A073D">
          <v:shape id="_x0000_i1462" type="#_x0000_t75" style="width:37.35pt;height:14.6pt" o:ole="">
            <v:imagedata r:id="rId887" o:title=""/>
          </v:shape>
          <o:OLEObject Type="Embed" ProgID="Equation.DSMT4" ShapeID="_x0000_i1462" DrawAspect="Content" ObjectID="_1374350535" r:id="rId888"/>
        </w:object>
      </w:r>
      <w:r>
        <w:t xml:space="preserve"> for all </w:t>
      </w:r>
      <w:r w:rsidR="00905817" w:rsidRPr="00905817">
        <w:rPr>
          <w:position w:val="-6"/>
        </w:rPr>
        <w:object w:dxaOrig="240" w:dyaOrig="220" w14:anchorId="1654985D">
          <v:shape id="_x0000_i1463" type="#_x0000_t75" style="width:11.85pt;height:10.95pt" o:ole="">
            <v:imagedata r:id="rId889" o:title=""/>
          </v:shape>
          <o:OLEObject Type="Embed" ProgID="Equation.DSMT4" ShapeID="_x0000_i1463" DrawAspect="Content" ObjectID="_1374350536" r:id="rId890"/>
        </w:object>
      </w:r>
      <w:r>
        <w:t xml:space="preserve"> (implying no residual stresses in the solid mixture), then the general form for </w:t>
      </w:r>
      <w:r w:rsidR="00905817" w:rsidRPr="00905817">
        <w:rPr>
          <w:position w:val="-4"/>
        </w:rPr>
        <w:object w:dxaOrig="279" w:dyaOrig="260" w14:anchorId="246F9EC7">
          <v:shape id="_x0000_i1464" type="#_x0000_t75" style="width:14.6pt;height:12.75pt" o:ole="">
            <v:imagedata r:id="rId891" o:title=""/>
          </v:shape>
          <o:OLEObject Type="Embed" ProgID="Equation.DSMT4" ShapeID="_x0000_i1464" DrawAspect="Content" ObjectID="_1374350537" r:id="rId892"/>
        </w:object>
      </w:r>
      <w:r>
        <w:t xml:space="preserve"> further reduces to</w:t>
      </w:r>
    </w:p>
    <w:p w14:paraId="0DD2856B" w14:textId="4B344F26" w:rsidR="00FB6012" w:rsidRDefault="00FB6012" w:rsidP="00FB6012">
      <w:pPr>
        <w:pStyle w:val="MTDisplayEquation"/>
      </w:pPr>
      <w:r>
        <w:tab/>
      </w:r>
      <w:r w:rsidR="00905817" w:rsidRPr="00905817">
        <w:rPr>
          <w:position w:val="-28"/>
        </w:rPr>
        <w:object w:dxaOrig="1880" w:dyaOrig="680" w14:anchorId="6312C994">
          <v:shape id="_x0000_i1465" type="#_x0000_t75" style="width:94.8pt;height:34.65pt" o:ole="">
            <v:imagedata r:id="rId893" o:title=""/>
          </v:shape>
          <o:OLEObject Type="Embed" ProgID="Equation.DSMT4" ShapeID="_x0000_i1465" DrawAspect="Content" ObjectID="_1374350538" r:id="rId894"/>
        </w:object>
      </w:r>
      <w:r>
        <w:t>.</w:t>
      </w:r>
      <w:r>
        <w:tab/>
      </w:r>
      <w:r>
        <w:fldChar w:fldCharType="begin"/>
      </w:r>
      <w:r>
        <w:instrText xml:space="preserve"> MACROBUTTON MTPlaceRef \* MERGEFORMAT </w:instrText>
      </w:r>
      <w:fldSimple w:instr=" SEQ MTEqn \h \* MERGEFORMAT "/>
      <w:bookmarkStart w:id="865" w:name="ZEqnNum493756"/>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133</w:instrText>
        </w:r>
      </w:fldSimple>
      <w:r>
        <w:instrText>)</w:instrText>
      </w:r>
      <w:bookmarkEnd w:id="865"/>
      <w:r>
        <w:fldChar w:fldCharType="end"/>
      </w:r>
    </w:p>
    <w:p w14:paraId="605503C1" w14:textId="77777777" w:rsidR="00FB6012" w:rsidRDefault="00FB6012" w:rsidP="00FB6012">
      <w:r>
        <w:t>Consequently, the stress tensor for the mixture becomes</w:t>
      </w:r>
    </w:p>
    <w:p w14:paraId="387DF18F" w14:textId="569EF8EE" w:rsidR="00FB6012" w:rsidRPr="00791193" w:rsidRDefault="00FB6012" w:rsidP="00FB6012">
      <w:pPr>
        <w:pStyle w:val="MTDisplayEquation"/>
      </w:pPr>
      <w:r>
        <w:tab/>
      </w:r>
      <w:r w:rsidR="00905817" w:rsidRPr="00905817">
        <w:rPr>
          <w:position w:val="-28"/>
        </w:rPr>
        <w:object w:dxaOrig="4099" w:dyaOrig="700" w14:anchorId="6551847B">
          <v:shape id="_x0000_i1466" type="#_x0000_t75" style="width:204.15pt;height:34.65pt" o:ole="">
            <v:imagedata r:id="rId895" o:title=""/>
          </v:shape>
          <o:OLEObject Type="Embed" ProgID="Equation.DSMT4" ShapeID="_x0000_i1466" DrawAspect="Content" ObjectID="_1374350539" r:id="rId89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134</w:instrText>
        </w:r>
      </w:fldSimple>
      <w:r>
        <w:instrText>)</w:instrText>
      </w:r>
      <w:r>
        <w:fldChar w:fldCharType="end"/>
      </w:r>
    </w:p>
    <w:p w14:paraId="52A8CABF" w14:textId="6C2DC2D6" w:rsidR="00FB6012" w:rsidRDefault="00FB6012" w:rsidP="00FB6012">
      <w:r>
        <w:t xml:space="preserve">In other words, the stress in the solid mixture may be evaluated from the sum of the stresses in each mixture constituent using the same hyperelasticity relation as for a single, pure solid constituent.  The fact that </w:t>
      </w:r>
      <w:r w:rsidR="00905817" w:rsidRPr="00905817">
        <w:rPr>
          <w:position w:val="-4"/>
        </w:rPr>
        <w:object w:dxaOrig="380" w:dyaOrig="300" w14:anchorId="3A4782E9">
          <v:shape id="_x0000_i1467" type="#_x0000_t75" style="width:19.15pt;height:14.6pt" o:ole="">
            <v:imagedata r:id="rId897" o:title=""/>
          </v:shape>
          <o:OLEObject Type="Embed" ProgID="Equation.DSMT4" ShapeID="_x0000_i1467" DrawAspect="Content" ObjectID="_1374350540" r:id="rId898"/>
        </w:object>
      </w:r>
      <w:r>
        <w:t xml:space="preserve"> also depends on </w:t>
      </w:r>
      <w:r w:rsidR="00905817" w:rsidRPr="00905817">
        <w:rPr>
          <w:position w:val="-12"/>
        </w:rPr>
        <w:object w:dxaOrig="340" w:dyaOrig="380" w14:anchorId="01C02394">
          <v:shape id="_x0000_i1468" type="#_x0000_t75" style="width:17.3pt;height:19.15pt" o:ole="">
            <v:imagedata r:id="rId899" o:title=""/>
          </v:shape>
          <o:OLEObject Type="Embed" ProgID="Equation.DSMT4" ShapeID="_x0000_i1468" DrawAspect="Content" ObjectID="_1374350541" r:id="rId900"/>
        </w:object>
      </w:r>
      <w:r>
        <w:t xml:space="preserve"> implies that the material properties appearing in the constitutive relation for </w:t>
      </w:r>
      <w:r w:rsidR="00905817" w:rsidRPr="00905817">
        <w:rPr>
          <w:position w:val="-6"/>
        </w:rPr>
        <w:object w:dxaOrig="340" w:dyaOrig="320" w14:anchorId="4F25E6B4">
          <v:shape id="_x0000_i1469" type="#_x0000_t75" style="width:17.3pt;height:15.5pt" o:ole="">
            <v:imagedata r:id="rId901" o:title=""/>
          </v:shape>
          <o:OLEObject Type="Embed" ProgID="Equation.DSMT4" ShapeID="_x0000_i1469" DrawAspect="Content" ObjectID="_1374350542" r:id="rId902"/>
        </w:object>
      </w:r>
      <w:r>
        <w:t xml:space="preserve"> are dependent on the mass content of solid </w:t>
      </w:r>
      <w:r w:rsidR="00905817" w:rsidRPr="00905817">
        <w:rPr>
          <w:position w:val="-6"/>
        </w:rPr>
        <w:object w:dxaOrig="240" w:dyaOrig="220" w14:anchorId="2D0DDBE3">
          <v:shape id="_x0000_i1470" type="#_x0000_t75" style="width:11.85pt;height:10.95pt" o:ole="">
            <v:imagedata r:id="rId903" o:title=""/>
          </v:shape>
          <o:OLEObject Type="Embed" ProgID="Equation.DSMT4" ShapeID="_x0000_i1470" DrawAspect="Content" ObjectID="_1374350543" r:id="rId904"/>
        </w:object>
      </w:r>
      <w:r>
        <w:t xml:space="preserve"> in the mixture.</w:t>
      </w:r>
    </w:p>
    <w:p w14:paraId="3076EC63" w14:textId="77777777" w:rsidR="00FB6012" w:rsidRDefault="00FB6012" w:rsidP="00FB6012"/>
    <w:p w14:paraId="5D575420" w14:textId="77777777" w:rsidR="00FB6012" w:rsidRDefault="00FB6012" w:rsidP="00FB6012">
      <w:r>
        <w:t xml:space="preserve">For nearly-incompressible solids, using a reasoning similar to that which led to </w:t>
      </w:r>
      <w:r>
        <w:fldChar w:fldCharType="begin"/>
      </w:r>
      <w:r>
        <w:instrText xml:space="preserve"> GOTOBUTTON ZEqnNum493756  \* MERGEFORMAT </w:instrText>
      </w:r>
      <w:fldSimple w:instr=" REF ZEqnNum493756 \* Charformat \! \* MERGEFORMAT ">
        <w:r w:rsidR="00AE264D">
          <w:instrText>(2.133)</w:instrText>
        </w:r>
      </w:fldSimple>
      <w:r>
        <w:fldChar w:fldCharType="end"/>
      </w:r>
      <w:r>
        <w:t>, the uncoupled strain energy density for the solid mixture may be of the form</w:t>
      </w:r>
    </w:p>
    <w:p w14:paraId="7A43385F" w14:textId="00A480A6" w:rsidR="00FB6012" w:rsidRDefault="00FB6012" w:rsidP="00FB6012">
      <w:pPr>
        <w:pStyle w:val="MTDisplayEquation"/>
      </w:pPr>
      <w:r>
        <w:tab/>
      </w:r>
      <w:r w:rsidR="00905817" w:rsidRPr="00905817">
        <w:rPr>
          <w:position w:val="-28"/>
        </w:rPr>
        <w:object w:dxaOrig="2640" w:dyaOrig="680" w14:anchorId="3CCD4128">
          <v:shape id="_x0000_i1471" type="#_x0000_t75" style="width:133.05pt;height:34.65pt" o:ole="">
            <v:imagedata r:id="rId905" o:title=""/>
          </v:shape>
          <o:OLEObject Type="Embed" ProgID="Equation.DSMT4" ShapeID="_x0000_i1471" DrawAspect="Content" ObjectID="_1374350544" r:id="rId90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135</w:instrText>
        </w:r>
      </w:fldSimple>
      <w:r>
        <w:instrText>)</w:instrText>
      </w:r>
      <w:r>
        <w:fldChar w:fldCharType="end"/>
      </w:r>
    </w:p>
    <w:p w14:paraId="7FD6922A" w14:textId="3EA5D5B8" w:rsidR="00FB6012" w:rsidRPr="00772A74" w:rsidRDefault="00FB6012" w:rsidP="00FB6012">
      <w:r>
        <w:t xml:space="preserve">where </w:t>
      </w:r>
      <w:r w:rsidR="00905817" w:rsidRPr="00905817">
        <w:rPr>
          <w:position w:val="-14"/>
        </w:rPr>
        <w:object w:dxaOrig="620" w:dyaOrig="400" w14:anchorId="27E2B551">
          <v:shape id="_x0000_i1472" type="#_x0000_t75" style="width:31pt;height:20.05pt" o:ole="">
            <v:imagedata r:id="rId907" o:title=""/>
          </v:shape>
          <o:OLEObject Type="Embed" ProgID="Equation.DSMT4" ShapeID="_x0000_i1472" DrawAspect="Content" ObjectID="_1374350545" r:id="rId908"/>
        </w:object>
      </w:r>
      <w:r>
        <w:t xml:space="preserve"> is the volumetric energy component, </w:t>
      </w:r>
      <w:r w:rsidR="00905817" w:rsidRPr="00905817">
        <w:rPr>
          <w:position w:val="-16"/>
        </w:rPr>
        <w:object w:dxaOrig="1260" w:dyaOrig="420" w14:anchorId="6F8FC015">
          <v:shape id="_x0000_i1473" type="#_x0000_t75" style="width:62.9pt;height:20.05pt" o:ole="">
            <v:imagedata r:id="rId909" o:title=""/>
          </v:shape>
          <o:OLEObject Type="Embed" ProgID="Equation.DSMT4" ShapeID="_x0000_i1473" DrawAspect="Content" ObjectID="_1374350546" r:id="rId910"/>
        </w:object>
      </w:r>
      <w:r>
        <w:t xml:space="preserve"> is the distortional energy component, and </w:t>
      </w:r>
      <w:r w:rsidR="00905817" w:rsidRPr="00905817">
        <w:rPr>
          <w:position w:val="-4"/>
        </w:rPr>
        <w:object w:dxaOrig="220" w:dyaOrig="300" w14:anchorId="6BAD8F70">
          <v:shape id="_x0000_i1474" type="#_x0000_t75" style="width:10.95pt;height:14.6pt" o:ole="">
            <v:imagedata r:id="rId911" o:title=""/>
          </v:shape>
          <o:OLEObject Type="Embed" ProgID="Equation.DSMT4" ShapeID="_x0000_i1474" DrawAspect="Content" ObjectID="_1374350547" r:id="rId912"/>
        </w:object>
      </w:r>
      <w:r>
        <w:t xml:space="preserve"> is the distortional part of the deformation gradient, as described in Section </w:t>
      </w:r>
      <w:r w:rsidR="005265A8">
        <w:fldChar w:fldCharType="begin"/>
      </w:r>
      <w:r w:rsidR="005265A8">
        <w:instrText xml:space="preserve"> REF _Ref176706100 \r \h </w:instrText>
      </w:r>
      <w:r w:rsidR="005265A8">
        <w:fldChar w:fldCharType="separate"/>
      </w:r>
      <w:r w:rsidR="00AE264D">
        <w:t>2.4.3</w:t>
      </w:r>
      <w:r w:rsidR="005265A8">
        <w:fldChar w:fldCharType="end"/>
      </w:r>
      <w:r>
        <w:t>.</w:t>
      </w:r>
    </w:p>
    <w:p w14:paraId="65B2469F" w14:textId="77777777" w:rsidR="00FB6012" w:rsidRDefault="00FB6012" w:rsidP="00FB6012"/>
    <w:p w14:paraId="034C3B39" w14:textId="77777777" w:rsidR="00FB6012" w:rsidRDefault="00FB6012" w:rsidP="00FB6012">
      <w:r>
        <w:br w:type="page"/>
      </w:r>
    </w:p>
    <w:p w14:paraId="1E88BE0B" w14:textId="77777777" w:rsidR="00FB6012" w:rsidRDefault="00FB6012" w:rsidP="00FB6012">
      <w:pPr>
        <w:pStyle w:val="Heading2"/>
      </w:pPr>
      <w:bookmarkStart w:id="866" w:name="_Toc176704834"/>
      <w:bookmarkStart w:id="867" w:name="_Toc300602717"/>
      <w:r>
        <w:lastRenderedPageBreak/>
        <w:t>Equilibrium Swelling</w:t>
      </w:r>
      <w:bookmarkEnd w:id="866"/>
      <w:bookmarkEnd w:id="867"/>
    </w:p>
    <w:p w14:paraId="7EEF78A6" w14:textId="77777777" w:rsidR="00FB6012" w:rsidRDefault="00FB6012" w:rsidP="00FB6012">
      <w:r>
        <w:t>When the interstitial fluid of a porous medium contains one or more solutes, an osmotic pressure may be produced in the fluid if the osmolarity of the interstitial fluid is non-uniform, or if it is different from that of the external bathing solution surrounding the porous medium.  In general, since the osmolarity of the interstitial fluid may vary over time in transient problems, the analysis of such swelling effects may be addressed using, for example, the biphasic-solute material model described in Section </w:t>
      </w:r>
      <w:r>
        <w:fldChar w:fldCharType="begin"/>
      </w:r>
      <w:r>
        <w:instrText xml:space="preserve"> REF _Ref176690994 \r \h </w:instrText>
      </w:r>
      <w:r>
        <w:fldChar w:fldCharType="separate"/>
      </w:r>
      <w:r w:rsidR="00AE264D">
        <w:t>2.6</w:t>
      </w:r>
      <w:r>
        <w:fldChar w:fldCharType="end"/>
      </w:r>
      <w:r>
        <w:t>.  However, if we are only interested in the steady-state response for such types of materials, when solvent and solute fluxes have subsided, the analysis may be simplified considerably.</w:t>
      </w:r>
    </w:p>
    <w:p w14:paraId="43F4622E" w14:textId="77777777" w:rsidR="00FB6012" w:rsidRDefault="00FB6012" w:rsidP="00FB6012"/>
    <w:p w14:paraId="11674B84" w14:textId="77777777" w:rsidR="00FB6012" w:rsidRDefault="00FB6012" w:rsidP="00FB6012">
      <w:r>
        <w:t>The Cauchy stress tensor for a mixture of a porous solid and interstitial fluid is given by</w:t>
      </w:r>
    </w:p>
    <w:p w14:paraId="42C8C166" w14:textId="6507AD96" w:rsidR="00FB6012" w:rsidRDefault="00FB6012" w:rsidP="00FB6012">
      <w:pPr>
        <w:pStyle w:val="MTDisplayEquation"/>
      </w:pPr>
      <w:r>
        <w:tab/>
      </w:r>
      <w:r w:rsidR="00905817" w:rsidRPr="00905817">
        <w:rPr>
          <w:position w:val="-10"/>
        </w:rPr>
        <w:object w:dxaOrig="1280" w:dyaOrig="360" w14:anchorId="7ACDA778">
          <v:shape id="_x0000_i1475" type="#_x0000_t75" style="width:63.8pt;height:19.15pt" o:ole="">
            <v:imagedata r:id="rId913" o:title=""/>
          </v:shape>
          <o:OLEObject Type="Embed" ProgID="Equation.DSMT4" ShapeID="_x0000_i1475" DrawAspect="Content" ObjectID="_1374350548" r:id="rId914"/>
        </w:object>
      </w:r>
      <w:r>
        <w:t>,</w:t>
      </w:r>
      <w:r>
        <w:tab/>
      </w:r>
      <w:r>
        <w:fldChar w:fldCharType="begin"/>
      </w:r>
      <w:r>
        <w:instrText xml:space="preserve"> MACROBUTTON MTPlaceRef \* MERGEFORMAT </w:instrText>
      </w:r>
      <w:fldSimple w:instr=" SEQ MTEqn \h \* MERGEFORMAT "/>
      <w:bookmarkStart w:id="868" w:name="ZEqnNum905335"/>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136</w:instrText>
        </w:r>
      </w:fldSimple>
      <w:r>
        <w:instrText>)</w:instrText>
      </w:r>
      <w:bookmarkEnd w:id="868"/>
      <w:r>
        <w:fldChar w:fldCharType="end"/>
      </w:r>
    </w:p>
    <w:p w14:paraId="2AB0339B" w14:textId="1ED8B212" w:rsidR="00FB6012" w:rsidRDefault="00FB6012" w:rsidP="00FB6012">
      <w:r>
        <w:t xml:space="preserve">where </w:t>
      </w:r>
      <w:r w:rsidR="00905817" w:rsidRPr="00905817">
        <w:rPr>
          <w:position w:val="-10"/>
        </w:rPr>
        <w:object w:dxaOrig="240" w:dyaOrig="260" w14:anchorId="7743D047">
          <v:shape id="_x0000_i1476" type="#_x0000_t75" style="width:11.85pt;height:12.75pt" o:ole="">
            <v:imagedata r:id="rId915" o:title=""/>
          </v:shape>
          <o:OLEObject Type="Embed" ProgID="Equation.DSMT4" ShapeID="_x0000_i1476" DrawAspect="Content" ObjectID="_1374350549" r:id="rId916"/>
        </w:object>
      </w:r>
      <w:r>
        <w:t xml:space="preserve"> is he fluid pressure and </w:t>
      </w:r>
      <w:r w:rsidR="00905817" w:rsidRPr="00905817">
        <w:rPr>
          <w:position w:val="-6"/>
        </w:rPr>
        <w:object w:dxaOrig="300" w:dyaOrig="320" w14:anchorId="4B2E6CB6">
          <v:shape id="_x0000_i1477" type="#_x0000_t75" style="width:14.6pt;height:15.5pt" o:ole="">
            <v:imagedata r:id="rId917" o:title=""/>
          </v:shape>
          <o:OLEObject Type="Embed" ProgID="Equation.DSMT4" ShapeID="_x0000_i1477" DrawAspect="Content" ObjectID="_1374350550" r:id="rId918"/>
        </w:object>
      </w:r>
      <w:r>
        <w:t xml:space="preserve"> is the stress in the solid matrix resulting from solid strain.  When steady-state conditions are achieved, the fluid pressure </w:t>
      </w:r>
      <w:r w:rsidR="00905817" w:rsidRPr="00905817">
        <w:rPr>
          <w:position w:val="-10"/>
        </w:rPr>
        <w:object w:dxaOrig="240" w:dyaOrig="260" w14:anchorId="74644867">
          <v:shape id="_x0000_i1478" type="#_x0000_t75" style="width:11.85pt;height:12.75pt" o:ole="">
            <v:imagedata r:id="rId919" o:title=""/>
          </v:shape>
          <o:OLEObject Type="Embed" ProgID="Equation.DSMT4" ShapeID="_x0000_i1478" DrawAspect="Content" ObjectID="_1374350551" r:id="rId920"/>
        </w:object>
      </w:r>
      <w:r>
        <w:t xml:space="preserve"> results exclusively from osmotic effects and ambient conditions (i.e., it does not depend on the loading history).  Thus, in analogy to </w:t>
      </w:r>
      <w:r w:rsidR="00F71297">
        <w:fldChar w:fldCharType="begin"/>
      </w:r>
      <w:r w:rsidR="00F71297">
        <w:instrText xml:space="preserve"> GOTOBUTTON ZEqnNum385284  \* MERGEFORMAT </w:instrText>
      </w:r>
      <w:fldSimple w:instr=" REF ZEqnNum385284 \* Charformat \! \* MERGEFORMAT ">
        <w:r w:rsidR="00AE264D">
          <w:instrText>(2.112)</w:instrText>
        </w:r>
      </w:fldSimple>
      <w:r w:rsidR="00F71297">
        <w:fldChar w:fldCharType="end"/>
      </w:r>
      <w:r>
        <w:t xml:space="preserve">, </w:t>
      </w:r>
      <w:r w:rsidR="00905817" w:rsidRPr="00905817">
        <w:rPr>
          <w:position w:val="-10"/>
        </w:rPr>
        <w:object w:dxaOrig="1400" w:dyaOrig="320" w14:anchorId="0BA8CA2A">
          <v:shape id="_x0000_i1479" type="#_x0000_t75" style="width:70.2pt;height:15.5pt" o:ole="">
            <v:imagedata r:id="rId921" o:title=""/>
          </v:shape>
          <o:OLEObject Type="Embed" ProgID="Equation.DSMT4" ShapeID="_x0000_i1479" DrawAspect="Content" ObjectID="_1374350552" r:id="rId922"/>
        </w:object>
      </w:r>
      <w:r>
        <w:t xml:space="preserve"> where </w:t>
      </w:r>
      <w:r w:rsidR="00905817" w:rsidRPr="00905817">
        <w:rPr>
          <w:position w:val="-10"/>
        </w:rPr>
        <w:object w:dxaOrig="240" w:dyaOrig="320" w14:anchorId="4A3A70B0">
          <v:shape id="_x0000_i1480" type="#_x0000_t75" style="width:11.85pt;height:15.5pt" o:ole="">
            <v:imagedata r:id="rId923" o:title=""/>
          </v:shape>
          <o:OLEObject Type="Embed" ProgID="Equation.DSMT4" ShapeID="_x0000_i1480" DrawAspect="Content" ObjectID="_1374350553" r:id="rId924"/>
        </w:object>
      </w:r>
      <w:r>
        <w:t xml:space="preserve"> is the mechanical pressure resulting from ambient conditions and </w:t>
      </w:r>
      <w:r w:rsidR="00905817" w:rsidRPr="00905817">
        <w:rPr>
          <w:position w:val="-6"/>
        </w:rPr>
        <w:object w:dxaOrig="639" w:dyaOrig="279" w14:anchorId="1847E9E1">
          <v:shape id="_x0000_i1481" type="#_x0000_t75" style="width:31pt;height:14.6pt" o:ole="">
            <v:imagedata r:id="rId925" o:title=""/>
          </v:shape>
          <o:OLEObject Type="Embed" ProgID="Equation.DSMT4" ShapeID="_x0000_i1481" DrawAspect="Content" ObjectID="_1374350554" r:id="rId926"/>
        </w:object>
      </w:r>
      <w:r>
        <w:t xml:space="preserve"> is the osmotic pressure resulting from the osmolarity </w:t>
      </w:r>
      <w:r w:rsidR="00905817" w:rsidRPr="00905817">
        <w:rPr>
          <w:position w:val="-6"/>
        </w:rPr>
        <w:object w:dxaOrig="180" w:dyaOrig="220" w14:anchorId="348D95C1">
          <v:shape id="_x0000_i1482" type="#_x0000_t75" style="width:9.1pt;height:10.95pt" o:ole="">
            <v:imagedata r:id="rId927" o:title=""/>
          </v:shape>
          <o:OLEObject Type="Embed" ProgID="Equation.DSMT4" ShapeID="_x0000_i1482" DrawAspect="Content" ObjectID="_1374350555" r:id="rId928"/>
        </w:object>
      </w:r>
      <w:r>
        <w:t xml:space="preserve"> of the solution.</w:t>
      </w:r>
    </w:p>
    <w:p w14:paraId="44B89B13" w14:textId="77777777" w:rsidR="00FB6012" w:rsidRDefault="00FB6012" w:rsidP="00FB6012"/>
    <w:p w14:paraId="7921F29A" w14:textId="63CB79F3" w:rsidR="00FB6012" w:rsidRDefault="00FB6012" w:rsidP="00FB6012">
      <w:r>
        <w:t xml:space="preserve">The osmotic pressure </w:t>
      </w:r>
      <w:r w:rsidR="00905817" w:rsidRPr="00905817">
        <w:rPr>
          <w:position w:val="-10"/>
        </w:rPr>
        <w:object w:dxaOrig="240" w:dyaOrig="260" w14:anchorId="35506E59">
          <v:shape id="_x0000_i1483" type="#_x0000_t75" style="width:11.85pt;height:12.75pt" o:ole="">
            <v:imagedata r:id="rId929" o:title=""/>
          </v:shape>
          <o:OLEObject Type="Embed" ProgID="Equation.DSMT4" ShapeID="_x0000_i1483" DrawAspect="Content" ObjectID="_1374350556" r:id="rId930"/>
        </w:object>
      </w:r>
      <w:r>
        <w:t xml:space="preserve"> may produce swelling of the solid matrix, which is opposed by the solid matrix stress.  This becomes more apparent when considering, for example, the case of a traction-free body.  The traction is given by </w:t>
      </w:r>
      <w:r w:rsidR="00905817" w:rsidRPr="00905817">
        <w:rPr>
          <w:position w:val="-6"/>
        </w:rPr>
        <w:object w:dxaOrig="800" w:dyaOrig="260" w14:anchorId="2249E2A6">
          <v:shape id="_x0000_i1484" type="#_x0000_t75" style="width:40.1pt;height:12.75pt" o:ole="">
            <v:imagedata r:id="rId931" o:title=""/>
          </v:shape>
          <o:OLEObject Type="Embed" ProgID="Equation.DSMT4" ShapeID="_x0000_i1484" DrawAspect="Content" ObjectID="_1374350557" r:id="rId932"/>
        </w:object>
      </w:r>
      <w:r>
        <w:t xml:space="preserve">, where </w:t>
      </w:r>
      <w:r w:rsidR="00905817" w:rsidRPr="00905817">
        <w:rPr>
          <w:position w:val="-4"/>
        </w:rPr>
        <w:object w:dxaOrig="200" w:dyaOrig="200" w14:anchorId="3D7BC902">
          <v:shape id="_x0000_i1485" type="#_x0000_t75" style="width:10.05pt;height:10.05pt" o:ole="">
            <v:imagedata r:id="rId933" o:title=""/>
          </v:shape>
          <o:OLEObject Type="Embed" ProgID="Equation.DSMT4" ShapeID="_x0000_i1485" DrawAspect="Content" ObjectID="_1374350558" r:id="rId934"/>
        </w:object>
      </w:r>
      <w:r>
        <w:t xml:space="preserve"> is the unit outward normal to the boundary.  When </w:t>
      </w:r>
      <w:r w:rsidR="00905817" w:rsidRPr="00905817">
        <w:rPr>
          <w:position w:val="-6"/>
        </w:rPr>
        <w:object w:dxaOrig="520" w:dyaOrig="279" w14:anchorId="76544407">
          <v:shape id="_x0000_i1486" type="#_x0000_t75" style="width:25.5pt;height:14.6pt" o:ole="">
            <v:imagedata r:id="rId935" o:title=""/>
          </v:shape>
          <o:OLEObject Type="Embed" ProgID="Equation.DSMT4" ShapeID="_x0000_i1486" DrawAspect="Content" ObjectID="_1374350559" r:id="rId936"/>
        </w:object>
      </w:r>
      <w:r w:rsidR="0077444B">
        <w:t>,</w:t>
      </w:r>
      <w:r>
        <w:t xml:space="preserve"> the relation of </w:t>
      </w:r>
      <w:r>
        <w:fldChar w:fldCharType="begin"/>
      </w:r>
      <w:r>
        <w:instrText xml:space="preserve"> GOTOBUTTON ZEqnNum905335  \* MERGEFORMAT </w:instrText>
      </w:r>
      <w:fldSimple w:instr=" REF ZEqnNum905335 \* Charformat \! \* MERGEFORMAT ">
        <w:r w:rsidR="00AE264D">
          <w:instrText>(2.136)</w:instrText>
        </w:r>
      </w:fldSimple>
      <w:r>
        <w:fldChar w:fldCharType="end"/>
      </w:r>
      <w:r>
        <w:t xml:space="preserve"> produces </w:t>
      </w:r>
      <w:r w:rsidR="00905817" w:rsidRPr="00905817">
        <w:rPr>
          <w:position w:val="-10"/>
        </w:rPr>
        <w:object w:dxaOrig="1219" w:dyaOrig="360" w14:anchorId="24EB6B19">
          <v:shape id="_x0000_i1487" type="#_x0000_t75" style="width:61.05pt;height:19.15pt" o:ole="">
            <v:imagedata r:id="rId937" o:title=""/>
          </v:shape>
          <o:OLEObject Type="Embed" ProgID="Equation.DSMT4" ShapeID="_x0000_i1487" DrawAspect="Content" ObjectID="_1374350560" r:id="rId938"/>
        </w:object>
      </w:r>
      <w:r>
        <w:t xml:space="preserve">, clearly showing that the osmotic pressure </w:t>
      </w:r>
      <w:r w:rsidR="00905817" w:rsidRPr="00905817">
        <w:rPr>
          <w:position w:val="-10"/>
        </w:rPr>
        <w:object w:dxaOrig="240" w:dyaOrig="260" w14:anchorId="693DFD54">
          <v:shape id="_x0000_i1488" type="#_x0000_t75" style="width:11.85pt;height:12.75pt" o:ole="">
            <v:imagedata r:id="rId939" o:title=""/>
          </v:shape>
          <o:OLEObject Type="Embed" ProgID="Equation.DSMT4" ShapeID="_x0000_i1488" DrawAspect="Content" ObjectID="_1374350561" r:id="rId940"/>
        </w:object>
      </w:r>
      <w:r>
        <w:t xml:space="preserve"> is balanced by the swelling solid matrix.</w:t>
      </w:r>
    </w:p>
    <w:p w14:paraId="266501D2" w14:textId="77777777" w:rsidR="00FB6012" w:rsidRDefault="00FB6012" w:rsidP="00FB6012"/>
    <w:p w14:paraId="0C03A325" w14:textId="77777777" w:rsidR="00FB6012" w:rsidRDefault="00FB6012" w:rsidP="00FB6012">
      <w:r>
        <w:t xml:space="preserve">The interstitial osmolarity (number of moles of solute per volume of interstitial fluid) may be related to the solute and solid content according to </w:t>
      </w:r>
    </w:p>
    <w:p w14:paraId="02966B5B" w14:textId="05CE4FE4" w:rsidR="00FB6012" w:rsidRDefault="00FB6012" w:rsidP="00FB6012">
      <w:pPr>
        <w:pStyle w:val="MTDisplayEquation"/>
      </w:pPr>
      <w:r>
        <w:tab/>
      </w:r>
      <w:r w:rsidR="00905817" w:rsidRPr="00905817">
        <w:rPr>
          <w:position w:val="-30"/>
        </w:rPr>
        <w:object w:dxaOrig="1060" w:dyaOrig="680" w14:anchorId="21CCD665">
          <v:shape id="_x0000_i1489" type="#_x0000_t75" style="width:51.95pt;height:34.65pt" o:ole="">
            <v:imagedata r:id="rId941" o:title=""/>
          </v:shape>
          <o:OLEObject Type="Embed" ProgID="Equation.DSMT4" ShapeID="_x0000_i1489" DrawAspect="Content" ObjectID="_1374350562" r:id="rId942"/>
        </w:object>
      </w:r>
      <w:r w:rsidR="0077444B">
        <w:t>,</w:t>
      </w:r>
      <w:r>
        <w:tab/>
      </w:r>
      <w:r>
        <w:fldChar w:fldCharType="begin"/>
      </w:r>
      <w:r>
        <w:instrText xml:space="preserve"> MACROBUTTON MTPlaceRef \* MERGEFORMAT </w:instrText>
      </w:r>
      <w:fldSimple w:instr=" SEQ MTEqn \h \* MERGEFORMAT "/>
      <w:bookmarkStart w:id="869" w:name="ZEqnNum130917"/>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137</w:instrText>
        </w:r>
      </w:fldSimple>
      <w:r>
        <w:instrText>)</w:instrText>
      </w:r>
      <w:bookmarkEnd w:id="869"/>
      <w:r>
        <w:fldChar w:fldCharType="end"/>
      </w:r>
    </w:p>
    <w:p w14:paraId="5FA13C47" w14:textId="198626A4" w:rsidR="00FB6012" w:rsidRDefault="00FB6012" w:rsidP="00FB6012">
      <w:r>
        <w:t xml:space="preserve">where </w:t>
      </w:r>
      <w:r w:rsidR="00905817" w:rsidRPr="00905817">
        <w:rPr>
          <w:position w:val="-12"/>
        </w:rPr>
        <w:object w:dxaOrig="240" w:dyaOrig="360" w14:anchorId="1EE5CF9D">
          <v:shape id="_x0000_i1490" type="#_x0000_t75" style="width:11.85pt;height:19.15pt" o:ole="">
            <v:imagedata r:id="rId943" o:title=""/>
          </v:shape>
          <o:OLEObject Type="Embed" ProgID="Equation.DSMT4" ShapeID="_x0000_i1490" DrawAspect="Content" ObjectID="_1374350563" r:id="rId944"/>
        </w:object>
      </w:r>
      <w:r>
        <w:t xml:space="preserve"> is the number of moles of solute per volume of the mixture in the reference configuration, </w:t>
      </w:r>
      <w:r w:rsidR="00905817" w:rsidRPr="00905817">
        <w:rPr>
          <w:position w:val="-12"/>
        </w:rPr>
        <w:object w:dxaOrig="300" w:dyaOrig="380" w14:anchorId="36AC7C1A">
          <v:shape id="_x0000_i1491" type="#_x0000_t75" style="width:14.6pt;height:19.15pt" o:ole="">
            <v:imagedata r:id="rId945" o:title=""/>
          </v:shape>
          <o:OLEObject Type="Embed" ProgID="Equation.DSMT4" ShapeID="_x0000_i1491" DrawAspect="Content" ObjectID="_1374350564" r:id="rId946"/>
        </w:object>
      </w:r>
      <w:r>
        <w:t xml:space="preserve"> is the volume fraction of the solid in the reference configuration, and </w:t>
      </w:r>
      <w:r w:rsidR="00905817" w:rsidRPr="00905817">
        <w:rPr>
          <w:position w:val="-6"/>
        </w:rPr>
        <w:object w:dxaOrig="940" w:dyaOrig="279" w14:anchorId="1549988F">
          <v:shape id="_x0000_i1492" type="#_x0000_t75" style="width:47.4pt;height:14.6pt" o:ole="">
            <v:imagedata r:id="rId947" o:title=""/>
          </v:shape>
          <o:OLEObject Type="Embed" ProgID="Equation.DSMT4" ShapeID="_x0000_i1492" DrawAspect="Content" ObjectID="_1374350565" r:id="rId948"/>
        </w:object>
      </w:r>
      <w:r>
        <w:t xml:space="preserve"> is the relative volume of the porous solid matrix.  Neither </w:t>
      </w:r>
      <w:r w:rsidR="00905817" w:rsidRPr="00905817">
        <w:rPr>
          <w:position w:val="-12"/>
        </w:rPr>
        <w:object w:dxaOrig="240" w:dyaOrig="360" w14:anchorId="5C19E977">
          <v:shape id="_x0000_i1493" type="#_x0000_t75" style="width:11.85pt;height:19.15pt" o:ole="">
            <v:imagedata r:id="rId949" o:title=""/>
          </v:shape>
          <o:OLEObject Type="Embed" ProgID="Equation.DSMT4" ShapeID="_x0000_i1493" DrawAspect="Content" ObjectID="_1374350566" r:id="rId950"/>
        </w:object>
      </w:r>
      <w:r>
        <w:t xml:space="preserve"> nor </w:t>
      </w:r>
      <w:r w:rsidR="00905817" w:rsidRPr="00905817">
        <w:rPr>
          <w:position w:val="-12"/>
        </w:rPr>
        <w:object w:dxaOrig="300" w:dyaOrig="380" w14:anchorId="026393FB">
          <v:shape id="_x0000_i1494" type="#_x0000_t75" style="width:14.6pt;height:19.15pt" o:ole="">
            <v:imagedata r:id="rId951" o:title=""/>
          </v:shape>
          <o:OLEObject Type="Embed" ProgID="Equation.DSMT4" ShapeID="_x0000_i1494" DrawAspect="Content" ObjectID="_1374350567" r:id="rId952"/>
        </w:object>
      </w:r>
      <w:r>
        <w:t xml:space="preserve"> depend on the solid matrix deformation, thus </w:t>
      </w:r>
      <w:r>
        <w:fldChar w:fldCharType="begin"/>
      </w:r>
      <w:r>
        <w:instrText xml:space="preserve"> GOTOBUTTON ZEqnNum130917  \* MERGEFORMAT </w:instrText>
      </w:r>
      <w:fldSimple w:instr=" REF ZEqnNum130917 \* Charformat \! \* MERGEFORMAT ">
        <w:r w:rsidR="00AE264D">
          <w:instrText>(2.137)</w:instrText>
        </w:r>
      </w:fldSimple>
      <w:r>
        <w:fldChar w:fldCharType="end"/>
      </w:r>
      <w:r>
        <w:t xml:space="preserve"> provides the explicit dependence of </w:t>
      </w:r>
      <w:r w:rsidR="00905817" w:rsidRPr="00905817">
        <w:rPr>
          <w:position w:val="-6"/>
        </w:rPr>
        <w:object w:dxaOrig="180" w:dyaOrig="220" w14:anchorId="72D1191F">
          <v:shape id="_x0000_i1495" type="#_x0000_t75" style="width:9.1pt;height:10.95pt" o:ole="">
            <v:imagedata r:id="rId953" o:title=""/>
          </v:shape>
          <o:OLEObject Type="Embed" ProgID="Equation.DSMT4" ShapeID="_x0000_i1495" DrawAspect="Content" ObjectID="_1374350568" r:id="rId954"/>
        </w:object>
      </w:r>
      <w:r>
        <w:t xml:space="preserve"> on </w:t>
      </w:r>
      <w:r w:rsidR="00905817" w:rsidRPr="00905817">
        <w:rPr>
          <w:position w:val="-6"/>
        </w:rPr>
        <w:object w:dxaOrig="220" w:dyaOrig="279" w14:anchorId="4EC3B5A5">
          <v:shape id="_x0000_i1496" type="#_x0000_t75" style="width:10.95pt;height:14.6pt" o:ole="">
            <v:imagedata r:id="rId955" o:title=""/>
          </v:shape>
          <o:OLEObject Type="Embed" ProgID="Equation.DSMT4" ShapeID="_x0000_i1496" DrawAspect="Content" ObjectID="_1374350569" r:id="rId956"/>
        </w:object>
      </w:r>
      <w:r>
        <w:t xml:space="preserve">.  This relation shows that the osmolarity of the interstitial fluid is dependent on the relative change in volume of the solid matrix with deformation.  Effectively, under equilibrium swelling conditions, the term </w:t>
      </w:r>
      <w:r w:rsidR="00905817" w:rsidRPr="00905817">
        <w:rPr>
          <w:position w:val="-10"/>
        </w:rPr>
        <w:object w:dxaOrig="460" w:dyaOrig="320" w14:anchorId="31C55825">
          <v:shape id="_x0000_i1497" type="#_x0000_t75" style="width:22.8pt;height:15.5pt" o:ole="">
            <v:imagedata r:id="rId957" o:title=""/>
          </v:shape>
          <o:OLEObject Type="Embed" ProgID="Equation.DSMT4" ShapeID="_x0000_i1497" DrawAspect="Content" ObjectID="_1374350570" r:id="rId958"/>
        </w:object>
      </w:r>
      <w:r>
        <w:t xml:space="preserve"> in </w:t>
      </w:r>
      <w:r>
        <w:fldChar w:fldCharType="begin"/>
      </w:r>
      <w:r>
        <w:instrText xml:space="preserve"> GOTOBUTTON ZEqnNum905335  \* MERGEFORMAT </w:instrText>
      </w:r>
      <w:fldSimple w:instr=" REF ZEqnNum905335 \* Charformat \! \* MERGEFORMAT ">
        <w:r w:rsidR="00AE264D">
          <w:instrText>(2.136)</w:instrText>
        </w:r>
      </w:fldSimple>
      <w:r>
        <w:fldChar w:fldCharType="end"/>
      </w:r>
      <w:r>
        <w:t xml:space="preserve"> represents an elastic stress and may be treated in this manner when analyzing equilibrium swelling conditions.</w:t>
      </w:r>
    </w:p>
    <w:p w14:paraId="47924ECE" w14:textId="77777777" w:rsidR="00FB6012" w:rsidRDefault="00FB6012" w:rsidP="00FB6012"/>
    <w:p w14:paraId="52E60B9A" w14:textId="2CD9EA69" w:rsidR="00FB6012" w:rsidRDefault="00FB6012" w:rsidP="00FB6012">
      <w:r>
        <w:t xml:space="preserve">Since </w:t>
      </w:r>
      <w:r w:rsidR="00905817" w:rsidRPr="00905817">
        <w:rPr>
          <w:position w:val="-10"/>
        </w:rPr>
        <w:object w:dxaOrig="240" w:dyaOrig="260" w14:anchorId="76C46A86">
          <v:shape id="_x0000_i1498" type="#_x0000_t75" style="width:11.85pt;height:12.75pt" o:ole="">
            <v:imagedata r:id="rId959" o:title=""/>
          </v:shape>
          <o:OLEObject Type="Embed" ProgID="Equation.DSMT4" ShapeID="_x0000_i1498" DrawAspect="Content" ObjectID="_1374350571" r:id="rId960"/>
        </w:object>
      </w:r>
      <w:r>
        <w:t xml:space="preserve"> also depends on the osmotic coefficient, if we assume that </w:t>
      </w:r>
      <w:r w:rsidR="00905817" w:rsidRPr="00905817">
        <w:rPr>
          <w:position w:val="-4"/>
        </w:rPr>
        <w:object w:dxaOrig="260" w:dyaOrig="240" w14:anchorId="0E7E96BF">
          <v:shape id="_x0000_i1499" type="#_x0000_t75" style="width:12.75pt;height:11.85pt" o:ole="">
            <v:imagedata r:id="rId961" o:title=""/>
          </v:shape>
          <o:OLEObject Type="Embed" ProgID="Equation.DSMT4" ShapeID="_x0000_i1499" DrawAspect="Content" ObjectID="_1374350572" r:id="rId962"/>
        </w:object>
      </w:r>
      <w:r>
        <w:t xml:space="preserve"> depends on the solid strain at most via a dependence on </w:t>
      </w:r>
      <w:r w:rsidR="00905817" w:rsidRPr="00905817">
        <w:rPr>
          <w:position w:val="-6"/>
        </w:rPr>
        <w:object w:dxaOrig="220" w:dyaOrig="279" w14:anchorId="18C55CE9">
          <v:shape id="_x0000_i1500" type="#_x0000_t75" style="width:10.95pt;height:14.6pt" o:ole="">
            <v:imagedata r:id="rId963" o:title=""/>
          </v:shape>
          <o:OLEObject Type="Embed" ProgID="Equation.DSMT4" ShapeID="_x0000_i1500" DrawAspect="Content" ObjectID="_1374350573" r:id="rId964"/>
        </w:object>
      </w:r>
      <w:r>
        <w:t xml:space="preserve">, we may thus state generically that </w:t>
      </w:r>
      <w:r w:rsidR="00905817" w:rsidRPr="00905817">
        <w:rPr>
          <w:position w:val="-14"/>
        </w:rPr>
        <w:object w:dxaOrig="999" w:dyaOrig="400" w14:anchorId="18473361">
          <v:shape id="_x0000_i1501" type="#_x0000_t75" style="width:50.15pt;height:20.05pt" o:ole="">
            <v:imagedata r:id="rId965" o:title=""/>
          </v:shape>
          <o:OLEObject Type="Embed" ProgID="Equation.DSMT4" ShapeID="_x0000_i1501" DrawAspect="Content" ObjectID="_1374350574" r:id="rId966"/>
        </w:object>
      </w:r>
      <w:r>
        <w:t xml:space="preserve"> under equilibrium swelling.  It follows that the elasticity tensor for </w:t>
      </w:r>
      <w:r w:rsidR="00905817" w:rsidRPr="00905817">
        <w:rPr>
          <w:position w:val="-6"/>
        </w:rPr>
        <w:object w:dxaOrig="220" w:dyaOrig="220" w14:anchorId="3074E11C">
          <v:shape id="_x0000_i1502" type="#_x0000_t75" style="width:10.95pt;height:10.95pt" o:ole="">
            <v:imagedata r:id="rId967" o:title=""/>
          </v:shape>
          <o:OLEObject Type="Embed" ProgID="Equation.DSMT4" ShapeID="_x0000_i1502" DrawAspect="Content" ObjectID="_1374350575" r:id="rId968"/>
        </w:object>
      </w:r>
      <w:r>
        <w:t xml:space="preserve"> is</w:t>
      </w:r>
    </w:p>
    <w:p w14:paraId="5E57F9D2" w14:textId="4B2FE424" w:rsidR="00FB6012" w:rsidRDefault="00FB6012" w:rsidP="00FB6012">
      <w:pPr>
        <w:pStyle w:val="MTDisplayEquation"/>
      </w:pPr>
      <w:r>
        <w:lastRenderedPageBreak/>
        <w:tab/>
      </w:r>
      <w:r w:rsidR="00905817" w:rsidRPr="00905817">
        <w:rPr>
          <w:position w:val="-28"/>
        </w:rPr>
        <w:object w:dxaOrig="3500" w:dyaOrig="680" w14:anchorId="12BEDDDD">
          <v:shape id="_x0000_i1503" type="#_x0000_t75" style="width:174.1pt;height:34.65pt" o:ole="">
            <v:imagedata r:id="rId969" o:title=""/>
          </v:shape>
          <o:OLEObject Type="Embed" ProgID="Equation.DSMT4" ShapeID="_x0000_i1503" DrawAspect="Content" ObjectID="_1374350576" r:id="rId970"/>
        </w:object>
      </w:r>
      <w:r>
        <w:t>,</w:t>
      </w:r>
      <w:r>
        <w:tab/>
      </w:r>
      <w:r>
        <w:fldChar w:fldCharType="begin"/>
      </w:r>
      <w:r>
        <w:instrText xml:space="preserve"> MACROBUTTON MTPlaceRef \* MERGEFORMAT </w:instrText>
      </w:r>
      <w:fldSimple w:instr=" SEQ MTEqn \h \* MERGEFORMAT "/>
      <w:bookmarkStart w:id="870" w:name="ZEqnNum689586"/>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138</w:instrText>
        </w:r>
      </w:fldSimple>
      <w:r>
        <w:instrText>)</w:instrText>
      </w:r>
      <w:bookmarkEnd w:id="870"/>
      <w:r>
        <w:fldChar w:fldCharType="end"/>
      </w:r>
    </w:p>
    <w:p w14:paraId="7017D630" w14:textId="4DA21A47" w:rsidR="00FB6012" w:rsidRDefault="00FB6012" w:rsidP="00FB6012">
      <w:r>
        <w:t xml:space="preserve">where </w:t>
      </w:r>
      <w:r w:rsidR="00905817" w:rsidRPr="00905817">
        <w:rPr>
          <w:position w:val="-4"/>
        </w:rPr>
        <w:object w:dxaOrig="260" w:dyaOrig="300" w14:anchorId="7B2ABFA5">
          <v:shape id="_x0000_i1504" type="#_x0000_t75" style="width:12.75pt;height:14.6pt" o:ole="">
            <v:imagedata r:id="rId971" o:title=""/>
          </v:shape>
          <o:OLEObject Type="Embed" ProgID="Equation.DSMT4" ShapeID="_x0000_i1504" DrawAspect="Content" ObjectID="_1374350577" r:id="rId972"/>
        </w:object>
      </w:r>
      <w:r>
        <w:t xml:space="preserve"> is the elasticity tensor of </w:t>
      </w:r>
      <w:r w:rsidR="00905817" w:rsidRPr="00905817">
        <w:rPr>
          <w:position w:val="-6"/>
        </w:rPr>
        <w:object w:dxaOrig="300" w:dyaOrig="320" w14:anchorId="5B07140F">
          <v:shape id="_x0000_i1505" type="#_x0000_t75" style="width:14.6pt;height:15.5pt" o:ole="">
            <v:imagedata r:id="rId973" o:title=""/>
          </v:shape>
          <o:OLEObject Type="Embed" ProgID="Equation.DSMT4" ShapeID="_x0000_i1505" DrawAspect="Content" ObjectID="_1374350578" r:id="rId974"/>
        </w:object>
      </w:r>
      <w:r>
        <w:t>.</w:t>
      </w:r>
    </w:p>
    <w:p w14:paraId="5D80D4AA" w14:textId="77777777" w:rsidR="00FB6012" w:rsidRDefault="00FB6012" w:rsidP="00FB6012"/>
    <w:p w14:paraId="326B66E2" w14:textId="77777777" w:rsidR="00FB6012" w:rsidRDefault="00FB6012" w:rsidP="00FB6012">
      <w:pPr>
        <w:pStyle w:val="Heading3"/>
      </w:pPr>
      <w:bookmarkStart w:id="871" w:name="_Toc176704835"/>
      <w:bookmarkStart w:id="872" w:name="_Toc300602718"/>
      <w:r>
        <w:t>Perfect Osmometer</w:t>
      </w:r>
      <w:bookmarkEnd w:id="871"/>
      <w:bookmarkEnd w:id="872"/>
    </w:p>
    <w:p w14:paraId="5D56BFDF" w14:textId="086DF3DE" w:rsidR="00FB6012" w:rsidRDefault="00FB6012" w:rsidP="00FB6012">
      <w:r>
        <w:t xml:space="preserve">Consider a porous medium with an interstitial fluid that consists of a solvent and one or more solutes, whose boundary is permeable to the solvent but not to the solutes (e.g., a biological cell).  Since solutes are trapped within such a medium, </w:t>
      </w:r>
      <w:r w:rsidR="00905817" w:rsidRPr="00905817">
        <w:rPr>
          <w:position w:val="-12"/>
        </w:rPr>
        <w:object w:dxaOrig="240" w:dyaOrig="360" w14:anchorId="60F5B21C">
          <v:shape id="_x0000_i1506" type="#_x0000_t75" style="width:11.85pt;height:19.15pt" o:ole="">
            <v:imagedata r:id="rId975" o:title=""/>
          </v:shape>
          <o:OLEObject Type="Embed" ProgID="Equation.DSMT4" ShapeID="_x0000_i1506" DrawAspect="Content" ObjectID="_1374350579" r:id="rId976"/>
        </w:object>
      </w:r>
      <w:r>
        <w:t xml:space="preserve"> is a constant in this type of problem.  Since the boundary is permeable to the solvent, </w:t>
      </w:r>
      <w:r w:rsidR="00905817" w:rsidRPr="00905817">
        <w:rPr>
          <w:position w:val="-10"/>
        </w:rPr>
        <w:object w:dxaOrig="240" w:dyaOrig="320" w14:anchorId="66D26BE8">
          <v:shape id="_x0000_i1507" type="#_x0000_t75" style="width:11.85pt;height:15.5pt" o:ole="">
            <v:imagedata r:id="rId977" o:title=""/>
          </v:shape>
          <o:OLEObject Type="Embed" ProgID="Equation.DSMT4" ShapeID="_x0000_i1507" DrawAspect="Content" ObjectID="_1374350580" r:id="rId978"/>
        </w:object>
      </w:r>
      <w:r>
        <w:t xml:space="preserve"> must be continuous across the boundary.  Assuming ideal physicochemical conditions, </w:t>
      </w:r>
      <w:r w:rsidR="00905817" w:rsidRPr="00905817">
        <w:rPr>
          <w:position w:val="-4"/>
        </w:rPr>
        <w:object w:dxaOrig="580" w:dyaOrig="260" w14:anchorId="0EA1DD0F">
          <v:shape id="_x0000_i1508" type="#_x0000_t75" style="width:29.15pt;height:12.75pt" o:ole="">
            <v:imagedata r:id="rId979" o:title=""/>
          </v:shape>
          <o:OLEObject Type="Embed" ProgID="Equation.DSMT4" ShapeID="_x0000_i1508" DrawAspect="Content" ObjectID="_1374350581" r:id="rId980"/>
        </w:object>
      </w:r>
      <w:r>
        <w:t xml:space="preserve">, and zero ambient pressure, this continuity requirement implies that </w:t>
      </w:r>
      <w:r w:rsidR="00905817" w:rsidRPr="00905817">
        <w:rPr>
          <w:position w:val="-16"/>
        </w:rPr>
        <w:object w:dxaOrig="1500" w:dyaOrig="440" w14:anchorId="708BE38B">
          <v:shape id="_x0000_i1509" type="#_x0000_t75" style="width:76.55pt;height:21.85pt" o:ole="">
            <v:imagedata r:id="rId981" o:title=""/>
          </v:shape>
          <o:OLEObject Type="Embed" ProgID="Equation.DSMT4" ShapeID="_x0000_i1509" DrawAspect="Content" ObjectID="_1374350582" r:id="rId982"/>
        </w:object>
      </w:r>
      <w:r>
        <w:t xml:space="preserve">, where </w:t>
      </w:r>
      <w:r w:rsidR="00905817" w:rsidRPr="00905817">
        <w:rPr>
          <w:position w:val="-6"/>
        </w:rPr>
        <w:object w:dxaOrig="240" w:dyaOrig="320" w14:anchorId="1007E757">
          <v:shape id="_x0000_i1510" type="#_x0000_t75" style="width:11.85pt;height:15.5pt" o:ole="">
            <v:imagedata r:id="rId983" o:title=""/>
          </v:shape>
          <o:OLEObject Type="Embed" ProgID="Equation.DSMT4" ShapeID="_x0000_i1510" DrawAspect="Content" ObjectID="_1374350583" r:id="rId984"/>
        </w:object>
      </w:r>
      <w:r>
        <w:t xml:space="preserve">is the osmolarity of the external environment.  Using </w:t>
      </w:r>
      <w:r>
        <w:fldChar w:fldCharType="begin"/>
      </w:r>
      <w:r>
        <w:instrText xml:space="preserve"> GOTOBUTTON ZEqnNum130917  \* MERGEFORMAT </w:instrText>
      </w:r>
      <w:fldSimple w:instr=" REF ZEqnNum130917 \* Charformat \! \* MERGEFORMAT ">
        <w:r w:rsidR="00AE264D">
          <w:instrText>(2.137)</w:instrText>
        </w:r>
      </w:fldSimple>
      <w:r>
        <w:fldChar w:fldCharType="end"/>
      </w:r>
      <w:r>
        <w:t>, it follows that</w:t>
      </w:r>
    </w:p>
    <w:p w14:paraId="640BAAB2" w14:textId="48446DF8" w:rsidR="00FB6012" w:rsidRDefault="00FB6012" w:rsidP="00FB6012">
      <w:pPr>
        <w:pStyle w:val="MTDisplayEquation"/>
      </w:pPr>
      <w:r>
        <w:tab/>
      </w:r>
      <w:r w:rsidR="00905817" w:rsidRPr="00905817">
        <w:rPr>
          <w:position w:val="-32"/>
        </w:rPr>
        <w:object w:dxaOrig="2079" w:dyaOrig="760" w14:anchorId="20E18A4A">
          <v:shape id="_x0000_i1511" type="#_x0000_t75" style="width:103.9pt;height:37.35pt" o:ole="">
            <v:imagedata r:id="rId985" o:title=""/>
          </v:shape>
          <o:OLEObject Type="Embed" ProgID="Equation.DSMT4" ShapeID="_x0000_i1511" DrawAspect="Content" ObjectID="_1374350584" r:id="rId986"/>
        </w:object>
      </w:r>
      <w:r w:rsidR="0077444B">
        <w:t>.</w:t>
      </w:r>
      <w:r>
        <w:tab/>
      </w:r>
      <w:r>
        <w:fldChar w:fldCharType="begin"/>
      </w:r>
      <w:r>
        <w:instrText xml:space="preserve"> MACROBUTTON MTPlaceRef \* MERGEFORMAT </w:instrText>
      </w:r>
      <w:fldSimple w:instr=" SEQ MTEqn \h \* MERGEFORMAT "/>
      <w:bookmarkStart w:id="873" w:name="ZEqnNum819789"/>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139</w:instrText>
        </w:r>
      </w:fldSimple>
      <w:r>
        <w:instrText>)</w:instrText>
      </w:r>
      <w:bookmarkEnd w:id="873"/>
      <w:r>
        <w:fldChar w:fldCharType="end"/>
      </w:r>
    </w:p>
    <w:p w14:paraId="2EA062F4" w14:textId="793088CF" w:rsidR="00FB6012" w:rsidRDefault="00FB6012" w:rsidP="00FB6012">
      <w:r>
        <w:t xml:space="preserve">The reference configuration (the stress-free configuration of the solid) is achieved when </w:t>
      </w:r>
      <w:r w:rsidR="00905817" w:rsidRPr="00905817">
        <w:rPr>
          <w:position w:val="-6"/>
        </w:rPr>
        <w:object w:dxaOrig="540" w:dyaOrig="279" w14:anchorId="1D96A62F">
          <v:shape id="_x0000_i1512" type="#_x0000_t75" style="width:27.35pt;height:14.6pt" o:ole="">
            <v:imagedata r:id="rId987" o:title=""/>
          </v:shape>
          <o:OLEObject Type="Embed" ProgID="Equation.DSMT4" ShapeID="_x0000_i1512" DrawAspect="Content" ObjectID="_1374350585" r:id="rId988"/>
        </w:object>
      </w:r>
      <w:r>
        <w:t xml:space="preserve"> and </w:t>
      </w:r>
      <w:r w:rsidR="00905817" w:rsidRPr="00905817">
        <w:rPr>
          <w:position w:val="-10"/>
        </w:rPr>
        <w:object w:dxaOrig="580" w:dyaOrig="320" w14:anchorId="21E5E08B">
          <v:shape id="_x0000_i1513" type="#_x0000_t75" style="width:29.15pt;height:15.5pt" o:ole="">
            <v:imagedata r:id="rId989" o:title=""/>
          </v:shape>
          <o:OLEObject Type="Embed" ProgID="Equation.DSMT4" ShapeID="_x0000_i1513" DrawAspect="Content" ObjectID="_1374350586" r:id="rId990"/>
        </w:object>
      </w:r>
      <w:r>
        <w:t xml:space="preserve">, from which it follows that </w:t>
      </w:r>
      <w:r w:rsidR="00905817" w:rsidRPr="00905817">
        <w:rPr>
          <w:position w:val="-16"/>
        </w:rPr>
        <w:object w:dxaOrig="1420" w:dyaOrig="440" w14:anchorId="23C1265A">
          <v:shape id="_x0000_i1514" type="#_x0000_t75" style="width:71.1pt;height:21.85pt" o:ole="">
            <v:imagedata r:id="rId991" o:title=""/>
          </v:shape>
          <o:OLEObject Type="Embed" ProgID="Equation.DSMT4" ShapeID="_x0000_i1514" DrawAspect="Content" ObjectID="_1374350587" r:id="rId992"/>
        </w:object>
      </w:r>
      <w:r w:rsidR="0077444B">
        <w:t>,</w:t>
      </w:r>
      <w:r>
        <w:t xml:space="preserve"> where </w:t>
      </w:r>
      <w:r w:rsidR="00905817" w:rsidRPr="00905817">
        <w:rPr>
          <w:position w:val="-12"/>
        </w:rPr>
        <w:object w:dxaOrig="240" w:dyaOrig="380" w14:anchorId="7679F34B">
          <v:shape id="_x0000_i1515" type="#_x0000_t75" style="width:11.85pt;height:19.15pt" o:ole="">
            <v:imagedata r:id="rId993" o:title=""/>
          </v:shape>
          <o:OLEObject Type="Embed" ProgID="Equation.DSMT4" ShapeID="_x0000_i1515" DrawAspect="Content" ObjectID="_1374350588" r:id="rId994"/>
        </w:object>
      </w:r>
      <w:r>
        <w:t xml:space="preserve"> is the value of </w:t>
      </w:r>
      <w:r w:rsidR="00905817" w:rsidRPr="00905817">
        <w:rPr>
          <w:position w:val="-6"/>
        </w:rPr>
        <w:object w:dxaOrig="240" w:dyaOrig="320" w14:anchorId="169B68F8">
          <v:shape id="_x0000_i1516" type="#_x0000_t75" style="width:11.85pt;height:15.5pt" o:ole="">
            <v:imagedata r:id="rId995" o:title=""/>
          </v:shape>
          <o:OLEObject Type="Embed" ProgID="Equation.DSMT4" ShapeID="_x0000_i1516" DrawAspect="Content" ObjectID="_1374350589" r:id="rId996"/>
        </w:object>
      </w:r>
      <w:r>
        <w:t xml:space="preserve"> in the reference state.  Therefore </w:t>
      </w:r>
      <w:r>
        <w:fldChar w:fldCharType="begin"/>
      </w:r>
      <w:r>
        <w:instrText xml:space="preserve"> GOTOBUTTON ZEqnNum819789  \* MERGEFORMAT </w:instrText>
      </w:r>
      <w:fldSimple w:instr=" REF ZEqnNum819789 \* Charformat \! \* MERGEFORMAT ">
        <w:r w:rsidR="00AE264D">
          <w:instrText>(2.139)</w:instrText>
        </w:r>
      </w:fldSimple>
      <w:r>
        <w:fldChar w:fldCharType="end"/>
      </w:r>
      <w:r>
        <w:t xml:space="preserve"> may also be written as</w:t>
      </w:r>
    </w:p>
    <w:p w14:paraId="5A0100E2" w14:textId="1671FA62" w:rsidR="00FB6012" w:rsidRDefault="00FB6012" w:rsidP="00FB6012">
      <w:pPr>
        <w:pStyle w:val="MTDisplayEquation"/>
      </w:pPr>
      <w:r>
        <w:tab/>
      </w:r>
      <w:r w:rsidR="00905817" w:rsidRPr="00905817">
        <w:rPr>
          <w:position w:val="-32"/>
        </w:rPr>
        <w:object w:dxaOrig="2400" w:dyaOrig="760" w14:anchorId="6F4B5D3B">
          <v:shape id="_x0000_i1517" type="#_x0000_t75" style="width:119.4pt;height:37.35pt" o:ole="">
            <v:imagedata r:id="rId997" o:title=""/>
          </v:shape>
          <o:OLEObject Type="Embed" ProgID="Equation.DSMT4" ShapeID="_x0000_i1517" DrawAspect="Content" ObjectID="_1374350590" r:id="rId998"/>
        </w:object>
      </w:r>
      <w:r>
        <w:t>,</w:t>
      </w:r>
      <w:r>
        <w:tab/>
      </w:r>
      <w:r>
        <w:fldChar w:fldCharType="begin"/>
      </w:r>
      <w:r>
        <w:instrText xml:space="preserve"> MACROBUTTON MTPlaceRef \* MERGEFORMAT </w:instrText>
      </w:r>
      <w:fldSimple w:instr=" SEQ MTEqn \h \* MERGEFORMAT "/>
      <w:bookmarkStart w:id="874" w:name="ZEqnNum217617"/>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140</w:instrText>
        </w:r>
      </w:fldSimple>
      <w:r>
        <w:instrText>)</w:instrText>
      </w:r>
      <w:bookmarkEnd w:id="874"/>
      <w:r>
        <w:fldChar w:fldCharType="end"/>
      </w:r>
    </w:p>
    <w:p w14:paraId="738BBA8F" w14:textId="77777777" w:rsidR="00FB6012" w:rsidRDefault="00FB6012" w:rsidP="00FB6012">
      <w:r>
        <w:t xml:space="preserve">and this expression may be substituted into </w:t>
      </w:r>
      <w:r>
        <w:fldChar w:fldCharType="begin"/>
      </w:r>
      <w:r>
        <w:instrText xml:space="preserve"> GOTOBUTTON ZEqnNum689586  \* MERGEFORMAT </w:instrText>
      </w:r>
      <w:fldSimple w:instr=" REF ZEqnNum689586 \* Charformat \! \* MERGEFORMAT ">
        <w:r w:rsidR="00AE264D">
          <w:instrText>(2.138)</w:instrText>
        </w:r>
      </w:fldSimple>
      <w:r>
        <w:fldChar w:fldCharType="end"/>
      </w:r>
      <w:r>
        <w:t xml:space="preserve"> to evaluate the corresponding elasticity tensor.</w:t>
      </w:r>
    </w:p>
    <w:p w14:paraId="528105B2" w14:textId="77777777" w:rsidR="00FB6012" w:rsidRPr="0021206E" w:rsidRDefault="00FB6012" w:rsidP="00FB6012"/>
    <w:p w14:paraId="3AC46058" w14:textId="5828220F" w:rsidR="00FB6012" w:rsidRDefault="00FB6012" w:rsidP="00FB6012">
      <w:r>
        <w:t>A perfect osmometer is a porous material whose interstitial fluid behaves ideally and whose solid matrix exhibits negligible resistance to swelling (</w:t>
      </w:r>
      <w:r w:rsidR="00905817" w:rsidRPr="00905817">
        <w:rPr>
          <w:position w:val="-6"/>
        </w:rPr>
        <w:object w:dxaOrig="680" w:dyaOrig="320" w14:anchorId="4D777BFE">
          <v:shape id="_x0000_i1518" type="#_x0000_t75" style="width:34.65pt;height:15.5pt" o:ole="">
            <v:imagedata r:id="rId999" o:title=""/>
          </v:shape>
          <o:OLEObject Type="Embed" ProgID="Equation.DSMT4" ShapeID="_x0000_i1518" DrawAspect="Content" ObjectID="_1374350591" r:id="rId1000"/>
        </w:object>
      </w:r>
      <w:r>
        <w:t xml:space="preserve">).  In that case </w:t>
      </w:r>
      <w:r w:rsidR="00905817" w:rsidRPr="00905817">
        <w:rPr>
          <w:position w:val="-10"/>
        </w:rPr>
        <w:object w:dxaOrig="580" w:dyaOrig="320" w14:anchorId="275C91E2">
          <v:shape id="_x0000_i1519" type="#_x0000_t75" style="width:29.15pt;height:15.5pt" o:ole="">
            <v:imagedata r:id="rId1001" o:title=""/>
          </v:shape>
          <o:OLEObject Type="Embed" ProgID="Equation.DSMT4" ShapeID="_x0000_i1519" DrawAspect="Content" ObjectID="_1374350592" r:id="rId1002"/>
        </w:object>
      </w:r>
      <w:r>
        <w:t xml:space="preserve"> and </w:t>
      </w:r>
      <w:r>
        <w:fldChar w:fldCharType="begin"/>
      </w:r>
      <w:r>
        <w:instrText xml:space="preserve"> GOTOBUTTON ZEqnNum217617  \* MERGEFORMAT </w:instrText>
      </w:r>
      <w:fldSimple w:instr=" REF ZEqnNum217617 \* Charformat \! \* MERGEFORMAT ">
        <w:r w:rsidR="00AE264D">
          <w:instrText>(2.140)</w:instrText>
        </w:r>
      </w:fldSimple>
      <w:r>
        <w:fldChar w:fldCharType="end"/>
      </w:r>
      <w:r>
        <w:t xml:space="preserve"> may be rearranged to yield</w:t>
      </w:r>
    </w:p>
    <w:p w14:paraId="1AB0F247" w14:textId="383678F5" w:rsidR="00FB6012" w:rsidRDefault="00FB6012" w:rsidP="00FB6012">
      <w:pPr>
        <w:pStyle w:val="MTDisplayEquation"/>
      </w:pPr>
      <w:r>
        <w:tab/>
      </w:r>
      <w:r w:rsidR="00905817" w:rsidRPr="00905817">
        <w:rPr>
          <w:position w:val="-24"/>
        </w:rPr>
        <w:object w:dxaOrig="1860" w:dyaOrig="660" w14:anchorId="792AF42B">
          <v:shape id="_x0000_i1520" type="#_x0000_t75" style="width:92.05pt;height:32.8pt" o:ole="">
            <v:imagedata r:id="rId1003" o:title=""/>
          </v:shape>
          <o:OLEObject Type="Embed" ProgID="Equation.DSMT4" ShapeID="_x0000_i1520" DrawAspect="Content" ObjectID="_1374350593" r:id="rId100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141</w:instrText>
        </w:r>
      </w:fldSimple>
      <w:r>
        <w:instrText>)</w:instrText>
      </w:r>
      <w:r>
        <w:fldChar w:fldCharType="end"/>
      </w:r>
    </w:p>
    <w:p w14:paraId="114B4D43" w14:textId="75665295" w:rsidR="00FB6012" w:rsidRDefault="00FB6012" w:rsidP="00FB6012">
      <w:r>
        <w:t xml:space="preserve">This equation is known as the Boyle-van’t Hoff relation for a perfect osmometer.  It predicts that variations in the relative volume of such as medium with changes in external osmolarity </w:t>
      </w:r>
      <w:r w:rsidR="00905817" w:rsidRPr="00905817">
        <w:rPr>
          <w:position w:val="-6"/>
        </w:rPr>
        <w:object w:dxaOrig="240" w:dyaOrig="320" w14:anchorId="502BD135">
          <v:shape id="_x0000_i1521" type="#_x0000_t75" style="width:11.85pt;height:15.5pt" o:ole="">
            <v:imagedata r:id="rId1005" o:title=""/>
          </v:shape>
          <o:OLEObject Type="Embed" ProgID="Equation.DSMT4" ShapeID="_x0000_i1521" DrawAspect="Content" ObjectID="_1374350594" r:id="rId1006"/>
        </w:object>
      </w:r>
      <w:r>
        <w:t xml:space="preserve"> is an affine function of </w:t>
      </w:r>
      <w:r w:rsidR="00905817" w:rsidRPr="00905817">
        <w:rPr>
          <w:position w:val="-12"/>
        </w:rPr>
        <w:object w:dxaOrig="580" w:dyaOrig="380" w14:anchorId="55C2F8D6">
          <v:shape id="_x0000_i1522" type="#_x0000_t75" style="width:29.15pt;height:19.15pt" o:ole="">
            <v:imagedata r:id="rId1007" o:title=""/>
          </v:shape>
          <o:OLEObject Type="Embed" ProgID="Equation.DSMT4" ShapeID="_x0000_i1522" DrawAspect="Content" ObjectID="_1374350595" r:id="rId1008"/>
        </w:object>
      </w:r>
      <w:r>
        <w:t>, with the intercept at the origin representing the solid volume fraction and the slope representing the fluid volume fraction, in the reference configuration.</w:t>
      </w:r>
    </w:p>
    <w:p w14:paraId="10DFB10D" w14:textId="77777777" w:rsidR="00FB6012" w:rsidRDefault="00FB6012" w:rsidP="00FB6012"/>
    <w:p w14:paraId="7097EB8E" w14:textId="7117533E" w:rsidR="00FB6012" w:rsidRDefault="00FB6012" w:rsidP="00FB6012">
      <w:r>
        <w:t xml:space="preserve">FEBio implements the relation of </w:t>
      </w:r>
      <w:r>
        <w:fldChar w:fldCharType="begin"/>
      </w:r>
      <w:r>
        <w:instrText xml:space="preserve"> GOTOBUTTON ZEqnNum217617  \* MERGEFORMAT </w:instrText>
      </w:r>
      <w:fldSimple w:instr=" REF ZEqnNum217617 \* Charformat \! \* MERGEFORMAT ">
        <w:r w:rsidR="00AE264D">
          <w:instrText>(2.140)</w:instrText>
        </w:r>
      </w:fldSimple>
      <w:r>
        <w:fldChar w:fldCharType="end"/>
      </w:r>
      <w:r>
        <w:t xml:space="preserve"> for the purpose of modeling equilibrium swelling even when solid matrix stresses are not negligible.  The name “perfect osmometer” is adopted for this model because it reproduces the Boyle-van’t Hoff response in the special case when </w:t>
      </w:r>
      <w:r w:rsidR="00905817" w:rsidRPr="00905817">
        <w:rPr>
          <w:position w:val="-6"/>
        </w:rPr>
        <w:object w:dxaOrig="680" w:dyaOrig="320" w14:anchorId="5322FD0A">
          <v:shape id="_x0000_i1523" type="#_x0000_t75" style="width:34.65pt;height:15.5pt" o:ole="">
            <v:imagedata r:id="rId1009" o:title=""/>
          </v:shape>
          <o:OLEObject Type="Embed" ProgID="Equation.DSMT4" ShapeID="_x0000_i1523" DrawAspect="Content" ObjectID="_1374350596" r:id="rId1010"/>
        </w:object>
      </w:r>
      <w:r>
        <w:t>.</w:t>
      </w:r>
    </w:p>
    <w:p w14:paraId="0F348A65" w14:textId="77777777" w:rsidR="00FB6012" w:rsidRDefault="00FB6012" w:rsidP="00FB6012">
      <w:pPr>
        <w:pStyle w:val="Heading3"/>
      </w:pPr>
      <w:bookmarkStart w:id="875" w:name="_Toc176704836"/>
      <w:bookmarkStart w:id="876" w:name="_Toc300602719"/>
      <w:r>
        <w:t>Cell Growth</w:t>
      </w:r>
      <w:bookmarkEnd w:id="875"/>
      <w:bookmarkEnd w:id="876"/>
    </w:p>
    <w:p w14:paraId="6DADF611" w14:textId="77777777" w:rsidR="00FB6012" w:rsidRDefault="00FB6012" w:rsidP="00FB6012">
      <w:r w:rsidRPr="009805C8">
        <w:t xml:space="preserve">The growth of cells requires the active uptake of soluble mass </w:t>
      </w:r>
      <w:r w:rsidR="0077444B">
        <w:t xml:space="preserve">to </w:t>
      </w:r>
      <w:r w:rsidRPr="009805C8">
        <w:t>provide</w:t>
      </w:r>
      <w:r w:rsidR="0077444B">
        <w:t xml:space="preserve"> the</w:t>
      </w:r>
      <w:r w:rsidRPr="009805C8">
        <w:t xml:space="preserve"> building blocks for various intracellular structures, such as the cytoskeleton or chromosomes, and </w:t>
      </w:r>
      <w:r w:rsidR="0077444B">
        <w:t xml:space="preserve">growth </w:t>
      </w:r>
      <w:r w:rsidRPr="009805C8">
        <w:t xml:space="preserve">contributes </w:t>
      </w:r>
      <w:r w:rsidRPr="009805C8">
        <w:lastRenderedPageBreak/>
        <w:t>to the osmolarity of the intracellular space. The resulting mechano-chemical gradient drives solvent into the cell as well, contributing to its volumetric growth.</w:t>
      </w:r>
    </w:p>
    <w:p w14:paraId="45C5DEEA" w14:textId="77777777" w:rsidR="00FB6012" w:rsidRDefault="00FB6012" w:rsidP="00FB6012"/>
    <w:p w14:paraId="530590D9" w14:textId="145A42F5" w:rsidR="00FB6012" w:rsidRPr="0070411D" w:rsidRDefault="00FB6012" w:rsidP="00FB6012">
      <w:r>
        <w:t xml:space="preserve">Cell growth may be modeled using the “perfect osmometer” framework by simply increasing the mass of the intracellular solid matrix and membrane-impermeant solute.  This is achieved by using </w:t>
      </w:r>
      <w:r>
        <w:fldChar w:fldCharType="begin"/>
      </w:r>
      <w:r>
        <w:instrText xml:space="preserve"> GOTOBUTTON ZEqnNum819789  \* MERGEFORMAT </w:instrText>
      </w:r>
      <w:fldSimple w:instr=" REF ZEqnNum819789 \* Charformat \! \* MERGEFORMAT ">
        <w:r w:rsidR="00AE264D">
          <w:instrText>(2.139)</w:instrText>
        </w:r>
      </w:fldSimple>
      <w:r>
        <w:fldChar w:fldCharType="end"/>
      </w:r>
      <w:r>
        <w:t xml:space="preserve"> to model the osmotic pressure and allowing the parameters </w:t>
      </w:r>
      <w:r w:rsidR="00905817" w:rsidRPr="00905817">
        <w:rPr>
          <w:position w:val="-12"/>
        </w:rPr>
        <w:object w:dxaOrig="300" w:dyaOrig="380" w14:anchorId="112CA327">
          <v:shape id="_x0000_i1524" type="#_x0000_t75" style="width:14.6pt;height:19.15pt" o:ole="">
            <v:imagedata r:id="rId1011" o:title=""/>
          </v:shape>
          <o:OLEObject Type="Embed" ProgID="Equation.DSMT4" ShapeID="_x0000_i1524" DrawAspect="Content" ObjectID="_1374350597" r:id="rId1012"/>
        </w:object>
      </w:r>
      <w:r>
        <w:t xml:space="preserve"> and </w:t>
      </w:r>
      <w:r w:rsidR="00905817" w:rsidRPr="00905817">
        <w:rPr>
          <w:position w:val="-12"/>
        </w:rPr>
        <w:object w:dxaOrig="240" w:dyaOrig="360" w14:anchorId="58BE7122">
          <v:shape id="_x0000_i1525" type="#_x0000_t75" style="width:11.85pt;height:19.15pt" o:ole="">
            <v:imagedata r:id="rId1013" o:title=""/>
          </v:shape>
          <o:OLEObject Type="Embed" ProgID="Equation.DSMT4" ShapeID="_x0000_i1525" DrawAspect="Content" ObjectID="_1374350598" r:id="rId1014"/>
        </w:object>
      </w:r>
      <w:r>
        <w:t xml:space="preserve"> (normally constant) to increase over time as a result of growth.  Since cell growth is often accompanied by cell division, and since daughter cells typically achieve the same solid and solute content as their parent, it may be convenient to assume that </w:t>
      </w:r>
      <w:r w:rsidR="00905817" w:rsidRPr="00905817">
        <w:rPr>
          <w:position w:val="-12"/>
        </w:rPr>
        <w:object w:dxaOrig="300" w:dyaOrig="380" w14:anchorId="0B4A2A89">
          <v:shape id="_x0000_i1526" type="#_x0000_t75" style="width:14.6pt;height:19.15pt" o:ole="">
            <v:imagedata r:id="rId1015" o:title=""/>
          </v:shape>
          <o:OLEObject Type="Embed" ProgID="Equation.DSMT4" ShapeID="_x0000_i1526" DrawAspect="Content" ObjectID="_1374350599" r:id="rId1016"/>
        </w:object>
      </w:r>
      <w:r>
        <w:t xml:space="preserve"> and </w:t>
      </w:r>
      <w:r w:rsidR="00905817" w:rsidRPr="00905817">
        <w:rPr>
          <w:position w:val="-12"/>
        </w:rPr>
        <w:object w:dxaOrig="240" w:dyaOrig="360" w14:anchorId="2B7055E3">
          <v:shape id="_x0000_i1527" type="#_x0000_t75" style="width:11.85pt;height:19.15pt" o:ole="">
            <v:imagedata r:id="rId1017" o:title=""/>
          </v:shape>
          <o:OLEObject Type="Embed" ProgID="Equation.DSMT4" ShapeID="_x0000_i1527" DrawAspect="Content" ObjectID="_1374350600" r:id="rId1018"/>
        </w:object>
      </w:r>
      <w:r>
        <w:t xml:space="preserve"> increase proportionally, though this is not an obligatory relationship.  To ensure that the initial configuration is a stress-free reference configuration, let </w:t>
      </w:r>
      <w:r w:rsidR="00905817" w:rsidRPr="00905817">
        <w:rPr>
          <w:position w:val="-16"/>
        </w:rPr>
        <w:object w:dxaOrig="1420" w:dyaOrig="440" w14:anchorId="46B072C5">
          <v:shape id="_x0000_i1528" type="#_x0000_t75" style="width:71.1pt;height:21.85pt" o:ole="">
            <v:imagedata r:id="rId1019" o:title=""/>
          </v:shape>
          <o:OLEObject Type="Embed" ProgID="Equation.DSMT4" ShapeID="_x0000_i1528" DrawAspect="Content" ObjectID="_1374350601" r:id="rId1020"/>
        </w:object>
      </w:r>
      <w:r>
        <w:t xml:space="preserve"> in the initial state prior to growth.</w:t>
      </w:r>
    </w:p>
    <w:p w14:paraId="1792A682" w14:textId="77777777" w:rsidR="00FB6012" w:rsidRPr="00CF0BE2" w:rsidRDefault="00FB6012" w:rsidP="00FB6012"/>
    <w:p w14:paraId="700A7C40" w14:textId="77777777" w:rsidR="00FB6012" w:rsidRDefault="00FB6012" w:rsidP="00FB6012">
      <w:pPr>
        <w:pStyle w:val="Heading3"/>
      </w:pPr>
      <w:bookmarkStart w:id="877" w:name="_Toc176704837"/>
      <w:bookmarkStart w:id="878" w:name="_Toc300602720"/>
      <w:r>
        <w:t>Donnan Equilibrium Swelling</w:t>
      </w:r>
      <w:bookmarkEnd w:id="877"/>
      <w:bookmarkEnd w:id="878"/>
    </w:p>
    <w:p w14:paraId="5D4D97D6" w14:textId="1E6C9F0A" w:rsidR="00FB6012" w:rsidRDefault="00FB6012" w:rsidP="00FB6012">
      <w:r>
        <w:t>Consider a porous medium whose solid matrix holds a fixed electrical charge and whose interstitial fluid consists of a solvent and two monovalent counter-ions (such as Na</w:t>
      </w:r>
      <w:r w:rsidRPr="00B6400E">
        <w:rPr>
          <w:vertAlign w:val="superscript"/>
        </w:rPr>
        <w:t>+</w:t>
      </w:r>
      <w:r>
        <w:t xml:space="preserve"> and Cl</w:t>
      </w:r>
      <w:r w:rsidRPr="00B6400E">
        <w:rPr>
          <w:vertAlign w:val="superscript"/>
        </w:rPr>
        <w:t>-</w:t>
      </w:r>
      <w:r>
        <w:t xml:space="preserve">).  The boundaries of the medium are permeable to the solvent and ions.  The fixed charge density is denoted by </w:t>
      </w:r>
      <w:r w:rsidR="00905817" w:rsidRPr="00905817">
        <w:rPr>
          <w:position w:val="-6"/>
        </w:rPr>
        <w:object w:dxaOrig="300" w:dyaOrig="320" w14:anchorId="4100195A">
          <v:shape id="_x0000_i1529" type="#_x0000_t75" style="width:14.6pt;height:15.5pt" o:ole="">
            <v:imagedata r:id="rId1021" o:title=""/>
          </v:shape>
          <o:OLEObject Type="Embed" ProgID="Equation.DSMT4" ShapeID="_x0000_i1529" DrawAspect="Content" ObjectID="_1374350602" r:id="rId1022"/>
        </w:object>
      </w:r>
      <w:r>
        <w:t>; it is a measure of the number of fixed charges per volume of the interstitial fluid in the current configuration.  This charge density may be either negative or positive, thereby producing an imbalance in the concentration of anions and cations in the interstitial fluid.  To determine the osmolarity of the interstitial fluid</w:t>
      </w:r>
      <w:r w:rsidR="0018091D">
        <w:t>,</w:t>
      </w:r>
      <w:r>
        <w:t xml:space="preserve"> it is necessary to equate the mechano-chemical potential of the solvent and the mechano-electrochemical potential of the ions between the porous medium and its surrounding bath.  When assuming ideal physicochemical behavior, the interstitial osmolarity (resulting from the interstitial ions) is given by</w:t>
      </w:r>
    </w:p>
    <w:p w14:paraId="04C6DEDD" w14:textId="2F00EC85" w:rsidR="00FB6012" w:rsidRDefault="00FB6012" w:rsidP="00FB6012">
      <w:pPr>
        <w:pStyle w:val="MTDisplayEquation"/>
      </w:pPr>
      <w:r>
        <w:tab/>
      </w:r>
      <w:r w:rsidR="00905817" w:rsidRPr="00905817">
        <w:rPr>
          <w:position w:val="-18"/>
        </w:rPr>
        <w:object w:dxaOrig="1960" w:dyaOrig="560" w14:anchorId="42F63F9A">
          <v:shape id="_x0000_i1530" type="#_x0000_t75" style="width:97.5pt;height:28.25pt" o:ole="">
            <v:imagedata r:id="rId1023" o:title=""/>
          </v:shape>
          <o:OLEObject Type="Embed" ProgID="Equation.DSMT4" ShapeID="_x0000_i1530" DrawAspect="Content" ObjectID="_1374350603" r:id="rId1024"/>
        </w:object>
      </w:r>
      <w:r w:rsidR="0018091D">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142</w:instrText>
        </w:r>
      </w:fldSimple>
      <w:r>
        <w:instrText>)</w:instrText>
      </w:r>
      <w:r>
        <w:fldChar w:fldCharType="end"/>
      </w:r>
    </w:p>
    <w:p w14:paraId="5C6069E6" w14:textId="71844D33" w:rsidR="00FB6012" w:rsidRDefault="00FB6012" w:rsidP="00FB6012">
      <w:r>
        <w:t xml:space="preserve">where </w:t>
      </w:r>
      <w:r w:rsidR="00905817" w:rsidRPr="00905817">
        <w:rPr>
          <w:position w:val="-6"/>
        </w:rPr>
        <w:object w:dxaOrig="240" w:dyaOrig="320" w14:anchorId="2DE6CBFE">
          <v:shape id="_x0000_i1531" type="#_x0000_t75" style="width:11.85pt;height:15.5pt" o:ole="">
            <v:imagedata r:id="rId1025" o:title=""/>
          </v:shape>
          <o:OLEObject Type="Embed" ProgID="Equation.DSMT4" ShapeID="_x0000_i1531" DrawAspect="Content" ObjectID="_1374350604" r:id="rId1026"/>
        </w:object>
      </w:r>
      <w:r>
        <w:t xml:space="preserve"> is the salt concentration in the bath.  Alternatively, we note that the osmolarity of the bath is </w:t>
      </w:r>
      <w:r w:rsidR="00905817" w:rsidRPr="00905817">
        <w:rPr>
          <w:position w:val="-6"/>
        </w:rPr>
        <w:object w:dxaOrig="840" w:dyaOrig="320" w14:anchorId="227E4DF6">
          <v:shape id="_x0000_i1532" type="#_x0000_t75" style="width:41.9pt;height:15.5pt" o:ole="">
            <v:imagedata r:id="rId1027" o:title=""/>
          </v:shape>
          <o:OLEObject Type="Embed" ProgID="Equation.DSMT4" ShapeID="_x0000_i1532" DrawAspect="Content" ObjectID="_1374350605" r:id="rId1028"/>
        </w:object>
      </w:r>
      <w:r>
        <w:t xml:space="preserve">.  Though this expression may be equated with </w:t>
      </w:r>
      <w:r>
        <w:fldChar w:fldCharType="begin"/>
      </w:r>
      <w:r>
        <w:instrText xml:space="preserve"> GOTOBUTTON ZEqnNum130917  \* MERGEFORMAT </w:instrText>
      </w:r>
      <w:fldSimple w:instr=" REF ZEqnNum130917 \* Charformat \! \* MERGEFORMAT ">
        <w:r w:rsidR="00AE264D">
          <w:instrText>(2.137)</w:instrText>
        </w:r>
      </w:fldSimple>
      <w:r>
        <w:fldChar w:fldCharType="end"/>
      </w:r>
      <w:r>
        <w:t xml:space="preserve">, the resulting value of </w:t>
      </w:r>
      <w:r w:rsidR="00905817" w:rsidRPr="00905817">
        <w:rPr>
          <w:position w:val="-12"/>
        </w:rPr>
        <w:object w:dxaOrig="240" w:dyaOrig="360" w14:anchorId="09752010">
          <v:shape id="_x0000_i1533" type="#_x0000_t75" style="width:11.85pt;height:19.15pt" o:ole="">
            <v:imagedata r:id="rId1029" o:title=""/>
          </v:shape>
          <o:OLEObject Type="Embed" ProgID="Equation.DSMT4" ShapeID="_x0000_i1533" DrawAspect="Content" ObjectID="_1374350606" r:id="rId1030"/>
        </w:object>
      </w:r>
      <w:r>
        <w:t xml:space="preserve"> is not constant in this case, since ions may transport into or out of the pore space; therefore that relation is not useful here.</w:t>
      </w:r>
    </w:p>
    <w:p w14:paraId="79CB7D6F" w14:textId="77777777" w:rsidR="00FB6012" w:rsidRDefault="00FB6012" w:rsidP="00FB6012"/>
    <w:p w14:paraId="0E980636" w14:textId="04D6764A" w:rsidR="00FB6012" w:rsidRDefault="00FB6012" w:rsidP="00FB6012">
      <w:r>
        <w:t xml:space="preserve">However, since the number of charges fixed to the solid matrix is invariant, we may manipulate </w:t>
      </w:r>
      <w:r>
        <w:fldChar w:fldCharType="begin"/>
      </w:r>
      <w:r>
        <w:instrText xml:space="preserve"> GOTOBUTTON ZEqnNum130917  \* MERGEFORMAT </w:instrText>
      </w:r>
      <w:fldSimple w:instr=" REF ZEqnNum130917 \* Charformat \! \* MERGEFORMAT ">
        <w:r w:rsidR="00AE264D">
          <w:instrText>(2.137)</w:instrText>
        </w:r>
      </w:fldSimple>
      <w:r>
        <w:fldChar w:fldCharType="end"/>
      </w:r>
      <w:r>
        <w:t xml:space="preserve"> to produce a relation between the fixed charge density in the current configuration, </w:t>
      </w:r>
      <w:r w:rsidR="00905817" w:rsidRPr="00905817">
        <w:rPr>
          <w:position w:val="-6"/>
        </w:rPr>
        <w:object w:dxaOrig="300" w:dyaOrig="320" w14:anchorId="28636340">
          <v:shape id="_x0000_i1534" type="#_x0000_t75" style="width:14.6pt;height:15.5pt" o:ole="">
            <v:imagedata r:id="rId1031" o:title=""/>
          </v:shape>
          <o:OLEObject Type="Embed" ProgID="Equation.DSMT4" ShapeID="_x0000_i1534" DrawAspect="Content" ObjectID="_1374350607" r:id="rId1032"/>
        </w:object>
      </w:r>
      <w:r>
        <w:t>, and the corresponding value in the reference configuration,</w:t>
      </w:r>
      <w:r w:rsidR="00905817" w:rsidRPr="00905817">
        <w:rPr>
          <w:position w:val="-12"/>
        </w:rPr>
        <w:object w:dxaOrig="300" w:dyaOrig="380" w14:anchorId="1D4C98E9">
          <v:shape id="_x0000_i1535" type="#_x0000_t75" style="width:14.6pt;height:19.15pt" o:ole="">
            <v:imagedata r:id="rId1033" o:title=""/>
          </v:shape>
          <o:OLEObject Type="Embed" ProgID="Equation.DSMT4" ShapeID="_x0000_i1535" DrawAspect="Content" ObjectID="_1374350608" r:id="rId1034"/>
        </w:object>
      </w:r>
      <w:r>
        <w:t>,</w:t>
      </w:r>
    </w:p>
    <w:p w14:paraId="7932F4E5" w14:textId="688CA610" w:rsidR="00FB6012" w:rsidRDefault="00FB6012" w:rsidP="00FB6012">
      <w:pPr>
        <w:pStyle w:val="MTDisplayEquation"/>
      </w:pPr>
      <w:r>
        <w:tab/>
      </w:r>
      <w:r w:rsidR="00905817" w:rsidRPr="00905817">
        <w:rPr>
          <w:position w:val="-30"/>
        </w:rPr>
        <w:object w:dxaOrig="1440" w:dyaOrig="720" w14:anchorId="130BE2E9">
          <v:shape id="_x0000_i1536" type="#_x0000_t75" style="width:1in;height:36.45pt" o:ole="">
            <v:imagedata r:id="rId1035" o:title=""/>
          </v:shape>
          <o:OLEObject Type="Embed" ProgID="Equation.DSMT4" ShapeID="_x0000_i1536" DrawAspect="Content" ObjectID="_1374350609" r:id="rId103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143</w:instrText>
        </w:r>
      </w:fldSimple>
      <w:r>
        <w:instrText>)</w:instrText>
      </w:r>
      <w:r>
        <w:fldChar w:fldCharType="end"/>
      </w:r>
    </w:p>
    <w:p w14:paraId="32E9E6A2" w14:textId="77777777" w:rsidR="00FB6012" w:rsidRDefault="00FB6012" w:rsidP="00FB6012">
      <w:r>
        <w:t>Now the osmotic pressure resulting from the difference in osmolarity between the porous medium and its surrounding bath is given by</w:t>
      </w:r>
    </w:p>
    <w:p w14:paraId="5241AEFD" w14:textId="44F8A82F" w:rsidR="00FB6012" w:rsidRDefault="00FB6012" w:rsidP="00FB6012">
      <w:pPr>
        <w:pStyle w:val="MTDisplayEquation"/>
      </w:pPr>
      <w:r>
        <w:tab/>
      </w:r>
      <w:r w:rsidR="00905817" w:rsidRPr="00905817">
        <w:rPr>
          <w:position w:val="-44"/>
        </w:rPr>
        <w:object w:dxaOrig="3620" w:dyaOrig="999" w14:anchorId="31600CA9">
          <v:shape id="_x0000_i1537" type="#_x0000_t75" style="width:180.45pt;height:50.15pt" o:ole="">
            <v:imagedata r:id="rId1037" o:title=""/>
          </v:shape>
          <o:OLEObject Type="Embed" ProgID="Equation.DSMT4" ShapeID="_x0000_i1537" DrawAspect="Content" ObjectID="_1374350610" r:id="rId103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2</w:instrText>
        </w:r>
      </w:fldSimple>
      <w:r>
        <w:instrText>.</w:instrText>
      </w:r>
      <w:fldSimple w:instr=" SEQ MTEqn \c \* Arabic \* MERGEFORMAT ">
        <w:r w:rsidR="00AE264D">
          <w:rPr>
            <w:noProof/>
          </w:rPr>
          <w:instrText>144</w:instrText>
        </w:r>
      </w:fldSimple>
      <w:r>
        <w:instrText>)</w:instrText>
      </w:r>
      <w:r>
        <w:fldChar w:fldCharType="end"/>
      </w:r>
    </w:p>
    <w:p w14:paraId="3CE30D75" w14:textId="77777777" w:rsidR="00FB6012" w:rsidRDefault="00FB6012" w:rsidP="00FB6012">
      <w:r>
        <w:t xml:space="preserve">This expression may be substituted into </w:t>
      </w:r>
      <w:r>
        <w:fldChar w:fldCharType="begin"/>
      </w:r>
      <w:r>
        <w:instrText xml:space="preserve"> GOTOBUTTON ZEqnNum689586  \* MERGEFORMAT </w:instrText>
      </w:r>
      <w:fldSimple w:instr=" REF ZEqnNum689586 \* Charformat \! \* MERGEFORMAT ">
        <w:r w:rsidR="00AE264D">
          <w:instrText>(2.138)</w:instrText>
        </w:r>
      </w:fldSimple>
      <w:r>
        <w:fldChar w:fldCharType="end"/>
      </w:r>
      <w:r>
        <w:t xml:space="preserve"> to evaluate the corresponding elasticity tensor.</w:t>
      </w:r>
    </w:p>
    <w:p w14:paraId="6D880A68" w14:textId="77777777" w:rsidR="00FB6012" w:rsidRDefault="00FB6012" w:rsidP="00FB6012"/>
    <w:p w14:paraId="17042DDF" w14:textId="77777777" w:rsidR="00FB6012" w:rsidRDefault="00FB6012" w:rsidP="00FB6012">
      <w:r>
        <w:t>When the osmotic pressure results from an imbalance in osmolarity produced by a fixed charge density, it is called a Donnan osmotic pressure.  The analysis associated with this relation is called Donnan equilibrium.</w:t>
      </w:r>
    </w:p>
    <w:p w14:paraId="166081AE" w14:textId="77777777" w:rsidR="00036EB2" w:rsidRDefault="00036EB2">
      <w:pPr>
        <w:jc w:val="left"/>
      </w:pPr>
      <w:r>
        <w:br w:type="page"/>
      </w:r>
    </w:p>
    <w:p w14:paraId="0F5BB67F" w14:textId="77777777" w:rsidR="00036EB2" w:rsidRDefault="00036EB2" w:rsidP="00FB6012"/>
    <w:p w14:paraId="4C74E826" w14:textId="77777777" w:rsidR="00036EB2" w:rsidRDefault="00036EB2" w:rsidP="00036EB2">
      <w:pPr>
        <w:pStyle w:val="Heading2"/>
      </w:pPr>
      <w:bookmarkStart w:id="879" w:name="_Toc300602721"/>
      <w:r>
        <w:t>Chemical Reactions</w:t>
      </w:r>
      <w:bookmarkEnd w:id="879"/>
    </w:p>
    <w:p w14:paraId="3BFAD49E" w14:textId="77777777" w:rsidR="00036EB2" w:rsidRDefault="00036EB2" w:rsidP="00036EB2">
      <w:r>
        <w:t>Chemical reactions may be incorportated into a multiphasic mixture by adding a mass supply term to the equation of mass balance,</w:t>
      </w:r>
    </w:p>
    <w:p w14:paraId="20BB90EF" w14:textId="51803525" w:rsidR="00036EB2" w:rsidRDefault="00036EB2" w:rsidP="00036EB2">
      <w:pPr>
        <w:pStyle w:val="MTDisplayEquation"/>
      </w:pPr>
      <w:r>
        <w:tab/>
      </w:r>
      <w:r w:rsidR="00905817" w:rsidRPr="00905817">
        <w:rPr>
          <w:position w:val="-24"/>
        </w:rPr>
        <w:object w:dxaOrig="2280" w:dyaOrig="660" w14:anchorId="1EE04509">
          <v:shape id="_x0000_i1538" type="#_x0000_t75" style="width:113.9pt;height:32.8pt" o:ole="">
            <v:imagedata r:id="rId1039" o:title=""/>
          </v:shape>
          <o:OLEObject Type="Embed" ProgID="Equation.DSMT4" ShapeID="_x0000_i1538" DrawAspect="Content" ObjectID="_1374350611" r:id="rId1040"/>
        </w:object>
      </w:r>
      <w:r>
        <w:t xml:space="preserve">, </w:t>
      </w:r>
      <w:r>
        <w:tab/>
      </w:r>
      <w:r w:rsidR="00F75A04">
        <w:fldChar w:fldCharType="begin"/>
      </w:r>
      <w:r w:rsidR="00F75A04">
        <w:instrText xml:space="preserve"> MACROBUTTON MTPlaceRef \* MERGEFORMAT </w:instrText>
      </w:r>
      <w:fldSimple w:instr=" SEQ MTEqn \h \* MERGEFORMAT "/>
      <w:bookmarkStart w:id="880" w:name="ZEqnNum719595"/>
      <w:r w:rsidR="00F75A04">
        <w:instrText>(</w:instrText>
      </w:r>
      <w:fldSimple w:instr=" SEQ MTSec \c \* Arabic \* MERGEFORMAT ">
        <w:r w:rsidR="00AE264D">
          <w:rPr>
            <w:noProof/>
          </w:rPr>
          <w:instrText>2</w:instrText>
        </w:r>
      </w:fldSimple>
      <w:r w:rsidR="00F75A04">
        <w:instrText>.</w:instrText>
      </w:r>
      <w:fldSimple w:instr=" SEQ MTEqn \c \* Arabic \* MERGEFORMAT ">
        <w:r w:rsidR="00AE264D">
          <w:rPr>
            <w:noProof/>
          </w:rPr>
          <w:instrText>145</w:instrText>
        </w:r>
      </w:fldSimple>
      <w:r w:rsidR="00F75A04">
        <w:instrText>)</w:instrText>
      </w:r>
      <w:bookmarkEnd w:id="880"/>
      <w:r w:rsidR="00F75A04">
        <w:fldChar w:fldCharType="end"/>
      </w:r>
    </w:p>
    <w:p w14:paraId="56B3EB01" w14:textId="462D54B1" w:rsidR="00036EB2" w:rsidRDefault="00036EB2" w:rsidP="00036EB2">
      <w:r>
        <w:t xml:space="preserve">Where </w:t>
      </w:r>
      <w:r w:rsidR="00905817" w:rsidRPr="00905817">
        <w:rPr>
          <w:position w:val="-10"/>
        </w:rPr>
        <w:object w:dxaOrig="340" w:dyaOrig="360" w14:anchorId="05A6FE22">
          <v:shape id="_x0000_i1539" type="#_x0000_t75" style="width:17.3pt;height:19.15pt" o:ole="">
            <v:imagedata r:id="rId1041" o:title=""/>
          </v:shape>
          <o:OLEObject Type="Embed" ProgID="Equation.DSMT4" ShapeID="_x0000_i1539" DrawAspect="Content" ObjectID="_1374350612" r:id="rId1042"/>
        </w:object>
      </w:r>
      <w:r>
        <w:t xml:space="preserve">  is the volume density of mass supply to </w:t>
      </w:r>
      <w:r w:rsidR="00905817" w:rsidRPr="00905817">
        <w:rPr>
          <w:position w:val="-6"/>
        </w:rPr>
        <w:object w:dxaOrig="240" w:dyaOrig="220" w14:anchorId="343A8316">
          <v:shape id="_x0000_i1540" type="#_x0000_t75" style="width:11.85pt;height:10.95pt" o:ole="">
            <v:imagedata r:id="rId1043" o:title=""/>
          </v:shape>
          <o:OLEObject Type="Embed" ProgID="Equation.DSMT4" ShapeID="_x0000_i1540" DrawAspect="Content" ObjectID="_1374350613" r:id="rId1044"/>
        </w:object>
      </w:r>
      <w:r>
        <w:t xml:space="preserve"> resulting from chemical reactions with all other mixture constitutents.</w:t>
      </w:r>
      <w:r w:rsidR="00275186">
        <w:t xml:space="preserve"> </w:t>
      </w:r>
      <w:r>
        <w:t>Since mass must be conserved over all constituents, mass supply terms are constrained by</w:t>
      </w:r>
    </w:p>
    <w:p w14:paraId="4F4B5875" w14:textId="0EEA48EA" w:rsidR="00036EB2" w:rsidRDefault="00036EB2" w:rsidP="00036EB2">
      <w:pPr>
        <w:pStyle w:val="MTDisplayEquation"/>
      </w:pPr>
      <w:r>
        <w:tab/>
      </w:r>
      <w:r w:rsidR="00905817" w:rsidRPr="00905817">
        <w:rPr>
          <w:position w:val="-28"/>
        </w:rPr>
        <w:object w:dxaOrig="999" w:dyaOrig="540" w14:anchorId="7A08A61D">
          <v:shape id="_x0000_i1541" type="#_x0000_t75" style="width:50.15pt;height:27.35pt" o:ole="">
            <v:imagedata r:id="rId1045" o:title=""/>
          </v:shape>
          <o:OLEObject Type="Embed" ProgID="Equation.DSMT4" ShapeID="_x0000_i1541" DrawAspect="Content" ObjectID="_1374350614" r:id="rId1046"/>
        </w:object>
      </w:r>
      <w:r>
        <w:t xml:space="preserve">. </w:t>
      </w:r>
      <w:r>
        <w:tab/>
      </w:r>
      <w:r w:rsidR="00F75A04">
        <w:fldChar w:fldCharType="begin"/>
      </w:r>
      <w:r w:rsidR="00F75A04">
        <w:instrText xml:space="preserve"> MACROBUTTON MTPlaceRef \* MERGEFORMAT </w:instrText>
      </w:r>
      <w:fldSimple w:instr=" SEQ MTEqn \h \* MERGEFORMAT "/>
      <w:bookmarkStart w:id="881" w:name="ZEqnNum534803"/>
      <w:r w:rsidR="00F75A04">
        <w:instrText>(</w:instrText>
      </w:r>
      <w:fldSimple w:instr=" SEQ MTSec \c \* Arabic \* MERGEFORMAT ">
        <w:r w:rsidR="00AE264D">
          <w:rPr>
            <w:noProof/>
          </w:rPr>
          <w:instrText>2</w:instrText>
        </w:r>
      </w:fldSimple>
      <w:r w:rsidR="00F75A04">
        <w:instrText>.</w:instrText>
      </w:r>
      <w:fldSimple w:instr=" SEQ MTEqn \c \* Arabic \* MERGEFORMAT ">
        <w:r w:rsidR="00AE264D">
          <w:rPr>
            <w:noProof/>
          </w:rPr>
          <w:instrText>146</w:instrText>
        </w:r>
      </w:fldSimple>
      <w:r w:rsidR="00F75A04">
        <w:instrText>)</w:instrText>
      </w:r>
      <w:bookmarkEnd w:id="881"/>
      <w:r w:rsidR="00F75A04">
        <w:fldChar w:fldCharType="end"/>
      </w:r>
    </w:p>
    <w:p w14:paraId="188D6B34" w14:textId="0FA0F7D1" w:rsidR="00036EB2" w:rsidRDefault="00036EB2" w:rsidP="00036EB2">
      <w:r>
        <w:t xml:space="preserve">In a mixture containing a solid constituent (denoted by </w:t>
      </w:r>
      <w:r w:rsidR="00905817" w:rsidRPr="00905817">
        <w:rPr>
          <w:position w:val="-6"/>
        </w:rPr>
        <w:object w:dxaOrig="580" w:dyaOrig="220" w14:anchorId="46BD0249">
          <v:shape id="_x0000_i1542" type="#_x0000_t75" style="width:29.15pt;height:10.95pt" o:ole="">
            <v:imagedata r:id="rId1047" o:title=""/>
          </v:shape>
          <o:OLEObject Type="Embed" ProgID="Equation.DSMT4" ShapeID="_x0000_i1542" DrawAspect="Content" ObjectID="_1374350615" r:id="rId1048"/>
        </w:object>
      </w:r>
      <w:r>
        <w:t xml:space="preserve"> ), it is conveniemt to define the mixture domain (and thus the finite element mesh) on the solid and evaluate mass fluxes of constituents relative to the solid,</w:t>
      </w:r>
    </w:p>
    <w:p w14:paraId="0456768C" w14:textId="2DCBABF8" w:rsidR="00036EB2" w:rsidRDefault="00036EB2" w:rsidP="00036EB2">
      <w:pPr>
        <w:pStyle w:val="MTDisplayEquation"/>
      </w:pPr>
      <w:r>
        <w:tab/>
      </w:r>
      <w:r w:rsidR="00905817" w:rsidRPr="00905817">
        <w:rPr>
          <w:position w:val="-16"/>
        </w:rPr>
        <w:object w:dxaOrig="1840" w:dyaOrig="440" w14:anchorId="22928193">
          <v:shape id="_x0000_i1543" type="#_x0000_t75" style="width:92.05pt;height:21.85pt" o:ole="">
            <v:imagedata r:id="rId1049" o:title=""/>
          </v:shape>
          <o:OLEObject Type="Embed" ProgID="Equation.DSMT4" ShapeID="_x0000_i1543" DrawAspect="Content" ObjectID="_1374350616" r:id="rId1050"/>
        </w:object>
      </w:r>
      <w:r>
        <w:t xml:space="preserve">. </w:t>
      </w:r>
      <w:r>
        <w:tab/>
      </w:r>
      <w:r w:rsidR="00F75A04">
        <w:fldChar w:fldCharType="begin"/>
      </w:r>
      <w:r w:rsidR="00F75A04">
        <w:instrText xml:space="preserve"> MACROBUTTON MTPlaceRef \* MERGEFORMAT </w:instrText>
      </w:r>
      <w:fldSimple w:instr=" SEQ MTEqn \h \* MERGEFORMAT "/>
      <w:bookmarkStart w:id="882" w:name="ZEqnNum888503"/>
      <w:r w:rsidR="00F75A04">
        <w:instrText>(</w:instrText>
      </w:r>
      <w:fldSimple w:instr=" SEQ MTSec \c \* Arabic \* MERGEFORMAT ">
        <w:r w:rsidR="00AE264D">
          <w:rPr>
            <w:noProof/>
          </w:rPr>
          <w:instrText>2</w:instrText>
        </w:r>
      </w:fldSimple>
      <w:r w:rsidR="00F75A04">
        <w:instrText>.</w:instrText>
      </w:r>
      <w:fldSimple w:instr=" SEQ MTEqn \c \* Arabic \* MERGEFORMAT ">
        <w:r w:rsidR="00AE264D">
          <w:rPr>
            <w:noProof/>
          </w:rPr>
          <w:instrText>147</w:instrText>
        </w:r>
      </w:fldSimple>
      <w:r w:rsidR="00F75A04">
        <w:instrText>)</w:instrText>
      </w:r>
      <w:bookmarkEnd w:id="882"/>
      <w:r w:rsidR="00F75A04">
        <w:fldChar w:fldCharType="end"/>
      </w:r>
    </w:p>
    <w:p w14:paraId="040E855F" w14:textId="77777777" w:rsidR="00036EB2" w:rsidRDefault="00036EB2" w:rsidP="00036EB2">
      <w:r>
        <w:t>Substituting</w:t>
      </w:r>
      <w:r w:rsidR="008D24F9">
        <w:t xml:space="preserve"> </w:t>
      </w:r>
      <w:r w:rsidR="008D24F9">
        <w:fldChar w:fldCharType="begin"/>
      </w:r>
      <w:r w:rsidR="008D24F9">
        <w:instrText xml:space="preserve"> GOTOBUTTON ZEqnNum888503  \* MERGEFORMAT </w:instrText>
      </w:r>
      <w:fldSimple w:instr=" REF ZEqnNum888503 \* Charformat \! \* MERGEFORMAT ">
        <w:r w:rsidR="00AE264D">
          <w:instrText>(2.147)</w:instrText>
        </w:r>
      </w:fldSimple>
      <w:r w:rsidR="008D24F9">
        <w:fldChar w:fldCharType="end"/>
      </w:r>
      <w:r w:rsidR="008D24F9">
        <w:t xml:space="preserve"> </w:t>
      </w:r>
      <w:r>
        <w:t>into</w:t>
      </w:r>
      <w:r w:rsidR="008D24F9">
        <w:t xml:space="preserve"> </w:t>
      </w:r>
      <w:r w:rsidR="008D24F9">
        <w:fldChar w:fldCharType="begin"/>
      </w:r>
      <w:r w:rsidR="008D24F9">
        <w:instrText xml:space="preserve"> GOTOBUTTON ZEqnNum719595  \* MERGEFORMAT </w:instrText>
      </w:r>
      <w:fldSimple w:instr=" REF ZEqnNum719595 \* Charformat \! \* MERGEFORMAT ">
        <w:r w:rsidR="00AE264D">
          <w:instrText>(2.145)</w:instrText>
        </w:r>
      </w:fldSimple>
      <w:r w:rsidR="008D24F9">
        <w:fldChar w:fldCharType="end"/>
      </w:r>
      <w:r>
        <w:t>, the differential form of the mass balance may be rewritten as</w:t>
      </w:r>
    </w:p>
    <w:p w14:paraId="3C1F3CF1" w14:textId="3CB4D466" w:rsidR="00036EB2" w:rsidRDefault="00036EB2" w:rsidP="00036EB2">
      <w:pPr>
        <w:pStyle w:val="MTDisplayEquation"/>
      </w:pPr>
      <w:r>
        <w:tab/>
      </w:r>
      <w:r w:rsidR="00905817" w:rsidRPr="00905817">
        <w:rPr>
          <w:position w:val="-24"/>
        </w:rPr>
        <w:object w:dxaOrig="2220" w:dyaOrig="660" w14:anchorId="6B463A18">
          <v:shape id="_x0000_i1544" type="#_x0000_t75" style="width:111.2pt;height:32.8pt" o:ole="">
            <v:imagedata r:id="rId1051" o:title=""/>
          </v:shape>
          <o:OLEObject Type="Embed" ProgID="Equation.DSMT4" ShapeID="_x0000_i1544" DrawAspect="Content" ObjectID="_1374350617" r:id="rId1052"/>
        </w:object>
      </w:r>
      <w:r>
        <w:t xml:space="preserve">, </w:t>
      </w:r>
      <w:r>
        <w:tab/>
      </w:r>
      <w:r w:rsidR="00F75A04">
        <w:fldChar w:fldCharType="begin"/>
      </w:r>
      <w:r w:rsidR="00F75A04">
        <w:instrText xml:space="preserve"> MACROBUTTON MTPlaceRef \* MERGEFORMAT </w:instrText>
      </w:r>
      <w:fldSimple w:instr=" SEQ MTEqn \h \* MERGEFORMAT "/>
      <w:bookmarkStart w:id="883" w:name="ZEqnNum431995"/>
      <w:r w:rsidR="00F75A04">
        <w:instrText>(</w:instrText>
      </w:r>
      <w:fldSimple w:instr=" SEQ MTSec \c \* Arabic \* MERGEFORMAT ">
        <w:r w:rsidR="00AE264D">
          <w:rPr>
            <w:noProof/>
          </w:rPr>
          <w:instrText>2</w:instrText>
        </w:r>
      </w:fldSimple>
      <w:r w:rsidR="00F75A04">
        <w:instrText>.</w:instrText>
      </w:r>
      <w:fldSimple w:instr=" SEQ MTEqn \c \* Arabic \* MERGEFORMAT ">
        <w:r w:rsidR="00AE264D">
          <w:rPr>
            <w:noProof/>
          </w:rPr>
          <w:instrText>148</w:instrText>
        </w:r>
      </w:fldSimple>
      <w:r w:rsidR="00F75A04">
        <w:instrText>)</w:instrText>
      </w:r>
      <w:bookmarkEnd w:id="883"/>
      <w:r w:rsidR="00F75A04">
        <w:fldChar w:fldCharType="end"/>
      </w:r>
    </w:p>
    <w:p w14:paraId="1571C292" w14:textId="2B2403C7" w:rsidR="00036EB2" w:rsidRDefault="00036EB2" w:rsidP="00036EB2">
      <w:r>
        <w:t xml:space="preserve">Where </w:t>
      </w:r>
      <w:r w:rsidR="00905817" w:rsidRPr="00905817">
        <w:rPr>
          <w:position w:val="-14"/>
        </w:rPr>
        <w:object w:dxaOrig="1040" w:dyaOrig="400" w14:anchorId="6EB38C8F">
          <v:shape id="_x0000_i1545" type="#_x0000_t75" style="width:51.95pt;height:20.05pt" o:ole="">
            <v:imagedata r:id="rId1053" o:title=""/>
          </v:shape>
          <o:OLEObject Type="Embed" ProgID="Equation.DSMT4" ShapeID="_x0000_i1545" DrawAspect="Content" ObjectID="_1374350618" r:id="rId1054"/>
        </w:object>
      </w:r>
      <w:r>
        <w:t xml:space="preserve"> represents the material time derivative in the spatial frame, following the solid, </w:t>
      </w:r>
      <w:r w:rsidR="00905817" w:rsidRPr="00905817">
        <w:rPr>
          <w:position w:val="-6"/>
        </w:rPr>
        <w:object w:dxaOrig="940" w:dyaOrig="279" w14:anchorId="06E1A747">
          <v:shape id="_x0000_i1546" type="#_x0000_t75" style="width:47.4pt;height:14.6pt" o:ole="">
            <v:imagedata r:id="rId1055" o:title=""/>
          </v:shape>
          <o:OLEObject Type="Embed" ProgID="Equation.DSMT4" ShapeID="_x0000_i1546" DrawAspect="Content" ObjectID="_1374350619" r:id="rId1056"/>
        </w:object>
      </w:r>
      <w:r>
        <w:t xml:space="preserve">, where </w:t>
      </w:r>
      <w:r w:rsidR="00905817" w:rsidRPr="00905817">
        <w:rPr>
          <w:position w:val="-4"/>
        </w:rPr>
        <w:object w:dxaOrig="220" w:dyaOrig="260" w14:anchorId="1878C93C">
          <v:shape id="_x0000_i1547" type="#_x0000_t75" style="width:10.95pt;height:12.75pt" o:ole="">
            <v:imagedata r:id="rId1057" o:title=""/>
          </v:shape>
          <o:OLEObject Type="Embed" ProgID="Equation.DSMT4" ShapeID="_x0000_i1547" DrawAspect="Content" ObjectID="_1374350620" r:id="rId1058"/>
        </w:object>
      </w:r>
      <w:r>
        <w:t xml:space="preserve"> is the deformation gradient of the solid matrix; </w:t>
      </w:r>
      <w:r w:rsidR="00905817" w:rsidRPr="00905817">
        <w:rPr>
          <w:position w:val="-12"/>
        </w:rPr>
        <w:object w:dxaOrig="340" w:dyaOrig="380" w14:anchorId="52D89DDB">
          <v:shape id="_x0000_i1548" type="#_x0000_t75" style="width:17.3pt;height:19.15pt" o:ole="">
            <v:imagedata r:id="rId1059" o:title=""/>
          </v:shape>
          <o:OLEObject Type="Embed" ProgID="Equation.DSMT4" ShapeID="_x0000_i1548" DrawAspect="Content" ObjectID="_1374350621" r:id="rId1060"/>
        </w:object>
      </w:r>
      <w:r>
        <w:t xml:space="preserve"> is the apparent density and </w:t>
      </w:r>
      <w:r w:rsidR="00905817" w:rsidRPr="00905817">
        <w:rPr>
          <w:position w:val="-12"/>
        </w:rPr>
        <w:object w:dxaOrig="340" w:dyaOrig="380" w14:anchorId="419B024A">
          <v:shape id="_x0000_i1549" type="#_x0000_t75" style="width:17.3pt;height:19.15pt" o:ole="">
            <v:imagedata r:id="rId1061" o:title=""/>
          </v:shape>
          <o:OLEObject Type="Embed" ProgID="Equation.DSMT4" ShapeID="_x0000_i1549" DrawAspect="Content" ObjectID="_1374350622" r:id="rId1062"/>
        </w:object>
      </w:r>
      <w:r>
        <w:t xml:space="preserve"> is the volume density of mass supply to </w:t>
      </w:r>
      <w:r w:rsidR="00905817" w:rsidRPr="00905817">
        <w:rPr>
          <w:position w:val="-6"/>
        </w:rPr>
        <w:object w:dxaOrig="240" w:dyaOrig="220" w14:anchorId="3F5ACEAC">
          <v:shape id="_x0000_i1550" type="#_x0000_t75" style="width:11.85pt;height:10.95pt" o:ole="">
            <v:imagedata r:id="rId1063" o:title=""/>
          </v:shape>
          <o:OLEObject Type="Embed" ProgID="Equation.DSMT4" ShapeID="_x0000_i1550" DrawAspect="Content" ObjectID="_1374350623" r:id="rId1064"/>
        </w:object>
      </w:r>
      <w:r>
        <w:t xml:space="preserve"> normalized to the mixture volume in the reference configuration,</w:t>
      </w:r>
    </w:p>
    <w:p w14:paraId="4842066C" w14:textId="5314CF01" w:rsidR="00036EB2" w:rsidRDefault="00036EB2" w:rsidP="00036EB2">
      <w:pPr>
        <w:pStyle w:val="MTDisplayEquation"/>
      </w:pPr>
      <w:r>
        <w:tab/>
      </w:r>
      <w:r w:rsidR="00905817" w:rsidRPr="00905817">
        <w:rPr>
          <w:position w:val="-12"/>
        </w:rPr>
        <w:object w:dxaOrig="2260" w:dyaOrig="380" w14:anchorId="5DF5A242">
          <v:shape id="_x0000_i1551" type="#_x0000_t75" style="width:113pt;height:19.15pt" o:ole="">
            <v:imagedata r:id="rId1065" o:title=""/>
          </v:shape>
          <o:OLEObject Type="Embed" ProgID="Equation.DSMT4" ShapeID="_x0000_i1551" DrawAspect="Content" ObjectID="_1374350624" r:id="rId1066"/>
        </w:object>
      </w:r>
      <w:r>
        <w:t xml:space="preserve">. </w:t>
      </w:r>
      <w:r>
        <w:tab/>
      </w:r>
      <w:r w:rsidR="00F75A04">
        <w:fldChar w:fldCharType="begin"/>
      </w:r>
      <w:r w:rsidR="00F75A04">
        <w:instrText xml:space="preserve"> MACROBUTTON MTPlaceRef \* MERGEFORMAT </w:instrText>
      </w:r>
      <w:fldSimple w:instr=" SEQ MTEqn \h \* MERGEFORMAT "/>
      <w:bookmarkStart w:id="884" w:name="ZEqnNum466274"/>
      <w:r w:rsidR="00F75A04">
        <w:instrText>(</w:instrText>
      </w:r>
      <w:fldSimple w:instr=" SEQ MTSec \c \* Arabic \* MERGEFORMAT ">
        <w:r w:rsidR="00AE264D">
          <w:rPr>
            <w:noProof/>
          </w:rPr>
          <w:instrText>2</w:instrText>
        </w:r>
      </w:fldSimple>
      <w:r w:rsidR="00F75A04">
        <w:instrText>.</w:instrText>
      </w:r>
      <w:fldSimple w:instr=" SEQ MTEqn \c \* Arabic \* MERGEFORMAT ">
        <w:r w:rsidR="00AE264D">
          <w:rPr>
            <w:noProof/>
          </w:rPr>
          <w:instrText>149</w:instrText>
        </w:r>
      </w:fldSimple>
      <w:r w:rsidR="00F75A04">
        <w:instrText>)</w:instrText>
      </w:r>
      <w:bookmarkEnd w:id="884"/>
      <w:r w:rsidR="00F75A04">
        <w:fldChar w:fldCharType="end"/>
      </w:r>
    </w:p>
    <w:p w14:paraId="27FD3D98" w14:textId="670EF7B9" w:rsidR="00036EB2" w:rsidRDefault="00036EB2" w:rsidP="00036EB2">
      <w:r>
        <w:t xml:space="preserve">Since </w:t>
      </w:r>
      <w:r w:rsidR="00905817" w:rsidRPr="00905817">
        <w:rPr>
          <w:position w:val="-12"/>
        </w:rPr>
        <w:object w:dxaOrig="340" w:dyaOrig="380" w14:anchorId="664640CF">
          <v:shape id="_x0000_i1552" type="#_x0000_t75" style="width:17.3pt;height:19.15pt" o:ole="">
            <v:imagedata r:id="rId1067" o:title=""/>
          </v:shape>
          <o:OLEObject Type="Embed" ProgID="Equation.DSMT4" ShapeID="_x0000_i1552" DrawAspect="Content" ObjectID="_1374350625" r:id="rId1068"/>
        </w:object>
      </w:r>
      <w:r>
        <w:t xml:space="preserve"> is the mass of </w:t>
      </w:r>
      <w:r w:rsidR="00905817" w:rsidRPr="00905817">
        <w:rPr>
          <w:position w:val="-6"/>
        </w:rPr>
        <w:object w:dxaOrig="240" w:dyaOrig="220" w14:anchorId="018608B1">
          <v:shape id="_x0000_i1553" type="#_x0000_t75" style="width:11.85pt;height:10.95pt" o:ole="">
            <v:imagedata r:id="rId1069" o:title=""/>
          </v:shape>
          <o:OLEObject Type="Embed" ProgID="Equation.DSMT4" ShapeID="_x0000_i1553" DrawAspect="Content" ObjectID="_1374350626" r:id="rId1070"/>
        </w:object>
      </w:r>
      <w:r>
        <w:t xml:space="preserve"> in the current configuration per volume of the mixture in the reference configuration (an invariant quantity), this parameter represents a direct measure of the mass content of </w:t>
      </w:r>
      <w:r w:rsidR="00905817" w:rsidRPr="00905817">
        <w:rPr>
          <w:position w:val="-6"/>
        </w:rPr>
        <w:object w:dxaOrig="240" w:dyaOrig="220" w14:anchorId="44249FDA">
          <v:shape id="_x0000_i1554" type="#_x0000_t75" style="width:11.85pt;height:10.95pt" o:ole="">
            <v:imagedata r:id="rId1071" o:title=""/>
          </v:shape>
          <o:OLEObject Type="Embed" ProgID="Equation.DSMT4" ShapeID="_x0000_i1554" DrawAspect="Content" ObjectID="_1374350627" r:id="rId1072"/>
        </w:object>
      </w:r>
      <w:r>
        <w:t xml:space="preserve"> in the mixture, which may thus be used as a state variable in a framework that accounts for chemical reactions.  A distinction is now made between solid and solute species in the mixture, since they are often treated differential in an analysis.</w:t>
      </w:r>
    </w:p>
    <w:p w14:paraId="3930BA53" w14:textId="77777777" w:rsidR="002573A9" w:rsidRDefault="002573A9" w:rsidP="00F75A04">
      <w:pPr>
        <w:pStyle w:val="Heading3"/>
      </w:pPr>
      <w:bookmarkStart w:id="885" w:name="_Toc300602722"/>
      <w:r>
        <w:t>Solid Matrix and Solid-Bound Molecular Constituents</w:t>
      </w:r>
      <w:bookmarkEnd w:id="885"/>
    </w:p>
    <w:p w14:paraId="1D68CE48" w14:textId="361F656D" w:rsidR="002573A9" w:rsidRDefault="004B3FBC">
      <w:r>
        <w:t xml:space="preserve">For constituents constrained to move with the solid (denoted generically by </w:t>
      </w:r>
      <w:r w:rsidR="00905817" w:rsidRPr="00905817">
        <w:rPr>
          <w:position w:val="-6"/>
        </w:rPr>
        <w:object w:dxaOrig="639" w:dyaOrig="220" w14:anchorId="6CB8DDB0">
          <v:shape id="_x0000_i1555" type="#_x0000_t75" style="width:31pt;height:10.95pt" o:ole="">
            <v:imagedata r:id="rId1073" o:title=""/>
          </v:shape>
          <o:OLEObject Type="Embed" ProgID="Equation.DSMT4" ShapeID="_x0000_i1555" DrawAspect="Content" ObjectID="_1374350628" r:id="rId1074"/>
        </w:object>
      </w:r>
      <w:r>
        <w:t xml:space="preserve"> and satisfying </w:t>
      </w:r>
      <w:r w:rsidR="00905817" w:rsidRPr="00905817">
        <w:rPr>
          <w:position w:val="-6"/>
        </w:rPr>
        <w:object w:dxaOrig="780" w:dyaOrig="320" w14:anchorId="1ADFB5DC">
          <v:shape id="_x0000_i1556" type="#_x0000_t75" style="width:39.2pt;height:15.5pt" o:ole="">
            <v:imagedata r:id="rId1075" o:title=""/>
          </v:shape>
          <o:OLEObject Type="Embed" ProgID="Equation.DSMT4" ShapeID="_x0000_i1556" DrawAspect="Content" ObjectID="_1374350629" r:id="rId1076"/>
        </w:object>
      </w:r>
      <w:r>
        <w:t xml:space="preserve"> , </w:t>
      </w:r>
      <w:r w:rsidR="00905817" w:rsidRPr="00905817">
        <w:rPr>
          <w:position w:val="-6"/>
        </w:rPr>
        <w:object w:dxaOrig="420" w:dyaOrig="279" w14:anchorId="2F7EACE9">
          <v:shape id="_x0000_i1557" type="#_x0000_t75" style="width:20.05pt;height:14.6pt" o:ole="">
            <v:imagedata r:id="rId1077" o:title=""/>
          </v:shape>
          <o:OLEObject Type="Embed" ProgID="Equation.DSMT4" ShapeID="_x0000_i1557" DrawAspect="Content" ObjectID="_1374350630" r:id="rId1078"/>
        </w:object>
      </w:r>
      <w:r>
        <w:t xml:space="preserve">), the statement of mass balance in </w:t>
      </w:r>
      <w:r w:rsidR="005F3B18">
        <w:fldChar w:fldCharType="begin"/>
      </w:r>
      <w:r w:rsidR="005F3B18">
        <w:instrText xml:space="preserve"> GOTOBUTTON ZEqnNum431995  \* MERGEFORMAT </w:instrText>
      </w:r>
      <w:fldSimple w:instr=" REF ZEqnNum431995 \* Charformat \! \* MERGEFORMAT ">
        <w:r w:rsidR="00AE264D">
          <w:instrText>(2.148)</w:instrText>
        </w:r>
      </w:fldSimple>
      <w:r w:rsidR="005F3B18">
        <w:fldChar w:fldCharType="end"/>
      </w:r>
      <w:r>
        <w:t xml:space="preserve"> reduces to the special form</w:t>
      </w:r>
    </w:p>
    <w:p w14:paraId="58BE689C" w14:textId="49DF1B68" w:rsidR="004B3FBC" w:rsidRPr="002573A9" w:rsidRDefault="004B3FBC" w:rsidP="00F75A04">
      <w:pPr>
        <w:pStyle w:val="MTDisplayEquation"/>
      </w:pPr>
      <w:r>
        <w:tab/>
      </w:r>
      <w:r w:rsidR="00905817" w:rsidRPr="00905817">
        <w:rPr>
          <w:position w:val="-12"/>
        </w:rPr>
        <w:object w:dxaOrig="1520" w:dyaOrig="380" w14:anchorId="036B87FD">
          <v:shape id="_x0000_i1558" type="#_x0000_t75" style="width:75.65pt;height:19.15pt" o:ole="">
            <v:imagedata r:id="rId1079" o:title=""/>
          </v:shape>
          <o:OLEObject Type="Embed" ProgID="Equation.DSMT4" ShapeID="_x0000_i1558" DrawAspect="Content" ObjectID="_1374350631" r:id="rId1080"/>
        </w:object>
      </w:r>
      <w:r>
        <w:t xml:space="preserve">. </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AE264D">
          <w:rPr>
            <w:noProof/>
          </w:rPr>
          <w:instrText>2</w:instrText>
        </w:r>
      </w:fldSimple>
      <w:r w:rsidR="00F75A04">
        <w:instrText>.</w:instrText>
      </w:r>
      <w:fldSimple w:instr=" SEQ MTEqn \c \* Arabic \* MERGEFORMAT ">
        <w:r w:rsidR="00AE264D">
          <w:rPr>
            <w:noProof/>
          </w:rPr>
          <w:instrText>150</w:instrText>
        </w:r>
      </w:fldSimple>
      <w:r w:rsidR="00F75A04">
        <w:instrText>)</w:instrText>
      </w:r>
      <w:r w:rsidR="00F75A04">
        <w:fldChar w:fldCharType="end"/>
      </w:r>
    </w:p>
    <w:p w14:paraId="1BC01B51" w14:textId="0F58C77F" w:rsidR="00036EB2" w:rsidRDefault="004B3FBC" w:rsidP="00560235">
      <w:r>
        <w:t xml:space="preserve">This representation makes it easy to see that alterations in </w:t>
      </w:r>
      <w:r w:rsidR="00905817" w:rsidRPr="00905817">
        <w:rPr>
          <w:position w:val="-12"/>
        </w:rPr>
        <w:object w:dxaOrig="340" w:dyaOrig="380" w14:anchorId="4C6830EE">
          <v:shape id="_x0000_i1559" type="#_x0000_t75" style="width:17.3pt;height:19.15pt" o:ole="">
            <v:imagedata r:id="rId1081" o:title=""/>
          </v:shape>
          <o:OLEObject Type="Embed" ProgID="Equation.DSMT4" ShapeID="_x0000_i1559" DrawAspect="Content" ObjectID="_1374350632" r:id="rId1082"/>
        </w:object>
      </w:r>
      <w:r>
        <w:t xml:space="preserve"> can occur only as a result of chemical reactions (such as synthesis, degradation, or binding).  In contrast, as seen in</w:t>
      </w:r>
      <w:r w:rsidR="005F3B18">
        <w:t xml:space="preserve"> </w:t>
      </w:r>
      <w:r w:rsidR="005F3B18">
        <w:fldChar w:fldCharType="begin"/>
      </w:r>
      <w:r w:rsidR="005F3B18">
        <w:instrText xml:space="preserve"> GOTOBUTTON ZEqnNum431995  \* MERGEFORMAT </w:instrText>
      </w:r>
      <w:fldSimple w:instr=" REF ZEqnNum431995 \* Charformat \! \* MERGEFORMAT ">
        <w:r w:rsidR="00AE264D">
          <w:instrText>(2.148)</w:instrText>
        </w:r>
      </w:fldSimple>
      <w:r w:rsidR="005F3B18">
        <w:fldChar w:fldCharType="end"/>
      </w:r>
      <w:r>
        <w:t xml:space="preserve">, alterations in </w:t>
      </w:r>
      <w:r w:rsidR="00905817" w:rsidRPr="00905817">
        <w:rPr>
          <w:position w:val="-12"/>
        </w:rPr>
        <w:object w:dxaOrig="340" w:dyaOrig="380" w14:anchorId="19F300A5">
          <v:shape id="_x0000_i1560" type="#_x0000_t75" style="width:17.3pt;height:19.15pt" o:ole="">
            <v:imagedata r:id="rId1083" o:title=""/>
          </v:shape>
          <o:OLEObject Type="Embed" ProgID="Equation.DSMT4" ShapeID="_x0000_i1560" DrawAspect="Content" ObjectID="_1374350633" r:id="rId1084"/>
        </w:object>
      </w:r>
      <w:r>
        <w:t xml:space="preserve"> for solutes or solvent (</w:t>
      </w:r>
      <w:r w:rsidR="00905817" w:rsidRPr="00905817">
        <w:rPr>
          <w:position w:val="-6"/>
        </w:rPr>
        <w:object w:dxaOrig="639" w:dyaOrig="240" w14:anchorId="10384E6E">
          <v:shape id="_x0000_i1561" type="#_x0000_t75" style="width:31pt;height:11.85pt" o:ole="">
            <v:imagedata r:id="rId1085" o:title=""/>
          </v:shape>
          <o:OLEObject Type="Embed" ProgID="Equation.DSMT4" ShapeID="_x0000_i1561" DrawAspect="Content" ObjectID="_1374350634" r:id="rId1086"/>
        </w:object>
      </w:r>
      <w:r>
        <w:t>)</w:t>
      </w:r>
      <w:r w:rsidR="004D4ABA">
        <w:t xml:space="preserve"> may also occur as a result of mass transport into or out of the pore space of the solid matrix.</w:t>
      </w:r>
      <w:r w:rsidR="00560235">
        <w:t xml:space="preserve">  Therefore, </w:t>
      </w:r>
      <w:r w:rsidR="00905817" w:rsidRPr="00905817">
        <w:rPr>
          <w:position w:val="-12"/>
        </w:rPr>
        <w:object w:dxaOrig="340" w:dyaOrig="380" w14:anchorId="263F755C">
          <v:shape id="_x0000_i1562" type="#_x0000_t75" style="width:17.3pt;height:19.15pt" o:ole="">
            <v:imagedata r:id="rId1087" o:title=""/>
          </v:shape>
          <o:OLEObject Type="Embed" ProgID="Equation.DSMT4" ShapeID="_x0000_i1562" DrawAspect="Content" ObjectID="_1374350635" r:id="rId1088"/>
        </w:object>
      </w:r>
      <w:r w:rsidR="00560235">
        <w:t xml:space="preserve"> is the natural choice of state variable for describing the content of solid constituents in a reactive mixture.</w:t>
      </w:r>
    </w:p>
    <w:p w14:paraId="33E4A275" w14:textId="77777777" w:rsidR="00BC28B4" w:rsidRDefault="00BC28B4" w:rsidP="00F75A04"/>
    <w:p w14:paraId="65392689" w14:textId="51F2202E" w:rsidR="00AB7E22" w:rsidRPr="00AB7E22" w:rsidRDefault="00AB7E22" w:rsidP="00F75A04">
      <w:r w:rsidRPr="00AB7E22">
        <w:lastRenderedPageBreak/>
        <w:t>When multiple solid species are present, the net solid mass content</w:t>
      </w:r>
      <w:r w:rsidR="00BC28B4">
        <w:t xml:space="preserve"> </w:t>
      </w:r>
      <w:r w:rsidRPr="00AB7E22">
        <w:t xml:space="preserve">may be given by </w:t>
      </w:r>
      <w:r w:rsidR="00905817" w:rsidRPr="00905817">
        <w:rPr>
          <w:position w:val="-28"/>
        </w:rPr>
        <w:object w:dxaOrig="1140" w:dyaOrig="540" w14:anchorId="39E86734">
          <v:shape id="_x0000_i1563" type="#_x0000_t75" style="width:57.4pt;height:27.35pt" o:ole="">
            <v:imagedata r:id="rId1089" o:title=""/>
          </v:shape>
          <o:OLEObject Type="Embed" ProgID="Equation.DSMT4" ShapeID="_x0000_i1563" DrawAspect="Content" ObjectID="_1374350636" r:id="rId1090"/>
        </w:object>
      </w:r>
      <w:r w:rsidRPr="00AB7E22">
        <w:t xml:space="preserve"> whereas</w:t>
      </w:r>
      <w:r w:rsidR="00BC28B4">
        <w:t xml:space="preserve"> </w:t>
      </w:r>
      <w:r w:rsidRPr="00AB7E22">
        <w:t xml:space="preserve">the net mass supply of solid is </w:t>
      </w:r>
      <w:r w:rsidR="00905817" w:rsidRPr="00905817">
        <w:rPr>
          <w:position w:val="-28"/>
        </w:rPr>
        <w:object w:dxaOrig="1140" w:dyaOrig="540" w14:anchorId="76A8F19A">
          <v:shape id="_x0000_i1564" type="#_x0000_t75" style="width:57.4pt;height:27.35pt" o:ole="">
            <v:imagedata r:id="rId1091" o:title=""/>
          </v:shape>
          <o:OLEObject Type="Embed" ProgID="Equation.DSMT4" ShapeID="_x0000_i1564" DrawAspect="Content" ObjectID="_1374350637" r:id="rId1092"/>
        </w:object>
      </w:r>
      <w:r w:rsidR="00BC28B4">
        <w:t xml:space="preserve"> </w:t>
      </w:r>
      <w:r w:rsidRPr="00AB7E22">
        <w:t xml:space="preserve">such that </w:t>
      </w:r>
      <w:r w:rsidR="00905817" w:rsidRPr="00905817">
        <w:rPr>
          <w:position w:val="-12"/>
        </w:rPr>
        <w:object w:dxaOrig="1480" w:dyaOrig="380" w14:anchorId="72AE11F5">
          <v:shape id="_x0000_i1565" type="#_x0000_t75" style="width:73.8pt;height:19.15pt" o:ole="">
            <v:imagedata r:id="rId1093" o:title=""/>
          </v:shape>
          <o:OLEObject Type="Embed" ProgID="Equation.DSMT4" ShapeID="_x0000_i1565" DrawAspect="Content" ObjectID="_1374350638" r:id="rId1094"/>
        </w:object>
      </w:r>
      <w:r w:rsidRPr="00AB7E22">
        <w:t>. The referential</w:t>
      </w:r>
      <w:r w:rsidR="00BC28B4">
        <w:t xml:space="preserve"> </w:t>
      </w:r>
      <w:r w:rsidRPr="00AB7E22">
        <w:t xml:space="preserve">solid volume fraction, </w:t>
      </w:r>
      <w:r w:rsidR="00905817" w:rsidRPr="00905817">
        <w:rPr>
          <w:position w:val="-12"/>
        </w:rPr>
        <w:object w:dxaOrig="300" w:dyaOrig="380" w14:anchorId="3D877FAD">
          <v:shape id="_x0000_i1566" type="#_x0000_t75" style="width:14.6pt;height:19.15pt" o:ole="">
            <v:imagedata r:id="rId1095" o:title=""/>
          </v:shape>
          <o:OLEObject Type="Embed" ProgID="Equation.DSMT4" ShapeID="_x0000_i1566" DrawAspect="Content" ObjectID="_1374350639" r:id="rId1096"/>
        </w:object>
      </w:r>
      <w:r w:rsidRPr="00AB7E22">
        <w:t xml:space="preserve">, may be evaluated from </w:t>
      </w:r>
    </w:p>
    <w:p w14:paraId="5C885346" w14:textId="113697FA" w:rsidR="00BC28B4" w:rsidRDefault="00BC28B4" w:rsidP="00BC28B4">
      <w:pPr>
        <w:pStyle w:val="MTDisplayEquation"/>
      </w:pPr>
      <w:r>
        <w:tab/>
      </w:r>
      <w:r w:rsidR="001B2B37" w:rsidRPr="00905817">
        <w:rPr>
          <w:position w:val="-28"/>
        </w:rPr>
        <w:object w:dxaOrig="1560" w:dyaOrig="540" w14:anchorId="21AB6BDD">
          <v:shape id="_x0000_i1567" type="#_x0000_t75" style="width:78.4pt;height:27.35pt" o:ole="">
            <v:imagedata r:id="rId1097" o:title=""/>
          </v:shape>
          <o:OLEObject Type="Embed" ProgID="Equation.DSMT4" ShapeID="_x0000_i1567" DrawAspect="Content" ObjectID="_1374350640" r:id="rId1098"/>
        </w:object>
      </w:r>
      <w:r w:rsidR="00C32FBE">
        <w:t>,</w:t>
      </w:r>
      <w:r>
        <w:tab/>
      </w:r>
      <w:r w:rsidR="00F75A04">
        <w:fldChar w:fldCharType="begin"/>
      </w:r>
      <w:r w:rsidR="00F75A04">
        <w:instrText xml:space="preserve"> MACROBUTTON MTPlaceRef \* MERGEFORMAT </w:instrText>
      </w:r>
      <w:fldSimple w:instr=" SEQ MTEqn \h \* MERGEFORMAT "/>
      <w:bookmarkStart w:id="886" w:name="ZEqnNum766291"/>
      <w:r w:rsidR="00F75A04">
        <w:instrText>(</w:instrText>
      </w:r>
      <w:fldSimple w:instr=" SEQ MTSec \c \* Arabic \* MERGEFORMAT ">
        <w:r w:rsidR="00AE264D">
          <w:rPr>
            <w:noProof/>
          </w:rPr>
          <w:instrText>2</w:instrText>
        </w:r>
      </w:fldSimple>
      <w:r w:rsidR="00F75A04">
        <w:instrText>.</w:instrText>
      </w:r>
      <w:fldSimple w:instr=" SEQ MTEqn \c \* Arabic \* MERGEFORMAT ">
        <w:r w:rsidR="00AE264D">
          <w:rPr>
            <w:noProof/>
          </w:rPr>
          <w:instrText>151</w:instrText>
        </w:r>
      </w:fldSimple>
      <w:r w:rsidR="00F75A04">
        <w:instrText>)</w:instrText>
      </w:r>
      <w:bookmarkEnd w:id="886"/>
      <w:r w:rsidR="00F75A04">
        <w:fldChar w:fldCharType="end"/>
      </w:r>
    </w:p>
    <w:p w14:paraId="74EF87C8" w14:textId="442A3B6D" w:rsidR="00AB7E22" w:rsidRPr="00AB7E22" w:rsidRDefault="00AB7E22" w:rsidP="00F75A04">
      <w:r w:rsidRPr="00AB7E22">
        <w:t xml:space="preserve">where </w:t>
      </w:r>
      <w:r w:rsidR="00905817" w:rsidRPr="00905817">
        <w:rPr>
          <w:position w:val="-12"/>
        </w:rPr>
        <w:object w:dxaOrig="340" w:dyaOrig="380" w14:anchorId="52054467">
          <v:shape id="_x0000_i1568" type="#_x0000_t75" style="width:17.3pt;height:19.15pt" o:ole="">
            <v:imagedata r:id="rId1099" o:title=""/>
          </v:shape>
          <o:OLEObject Type="Embed" ProgID="Equation.DSMT4" ShapeID="_x0000_i1568" DrawAspect="Content" ObjectID="_1374350641" r:id="rId1100"/>
        </w:object>
      </w:r>
      <w:r w:rsidRPr="00AB7E22">
        <w:t xml:space="preserve"> is the true density of solid constituent</w:t>
      </w:r>
      <w:r w:rsidR="00BC28B4">
        <w:t xml:space="preserve"> </w:t>
      </w:r>
      <w:r w:rsidR="00905817" w:rsidRPr="00905817">
        <w:rPr>
          <w:position w:val="-6"/>
        </w:rPr>
        <w:object w:dxaOrig="240" w:dyaOrig="220" w14:anchorId="0288027E">
          <v:shape id="_x0000_i1569" type="#_x0000_t75" style="width:11.85pt;height:10.95pt" o:ole="">
            <v:imagedata r:id="rId1101" o:title=""/>
          </v:shape>
          <o:OLEObject Type="Embed" ProgID="Equation.DSMT4" ShapeID="_x0000_i1569" DrawAspect="Content" ObjectID="_1374350642" r:id="rId1102"/>
        </w:object>
      </w:r>
      <w:r w:rsidRPr="00AB7E22">
        <w:t xml:space="preserve"> (mass of </w:t>
      </w:r>
      <w:r w:rsidR="00905817" w:rsidRPr="00905817">
        <w:rPr>
          <w:position w:val="-6"/>
        </w:rPr>
        <w:object w:dxaOrig="240" w:dyaOrig="220" w14:anchorId="41460B8E">
          <v:shape id="_x0000_i1570" type="#_x0000_t75" style="width:11.85pt;height:10.95pt" o:ole="">
            <v:imagedata r:id="rId1103" o:title=""/>
          </v:shape>
          <o:OLEObject Type="Embed" ProgID="Equation.DSMT4" ShapeID="_x0000_i1570" DrawAspect="Content" ObjectID="_1374350643" r:id="rId1104"/>
        </w:object>
      </w:r>
      <w:r w:rsidRPr="00AB7E22">
        <w:t xml:space="preserve"> per volume of </w:t>
      </w:r>
      <w:r w:rsidR="00905817" w:rsidRPr="00905817">
        <w:rPr>
          <w:position w:val="-6"/>
        </w:rPr>
        <w:object w:dxaOrig="240" w:dyaOrig="220" w14:anchorId="572A1C79">
          <v:shape id="_x0000_i1571" type="#_x0000_t75" style="width:11.85pt;height:10.95pt" o:ole="">
            <v:imagedata r:id="rId1105" o:title=""/>
          </v:shape>
          <o:OLEObject Type="Embed" ProgID="Equation.DSMT4" ShapeID="_x0000_i1571" DrawAspect="Content" ObjectID="_1374350644" r:id="rId1106"/>
        </w:object>
      </w:r>
      <w:r w:rsidRPr="00AB7E22">
        <w:t>). According to</w:t>
      </w:r>
      <w:r w:rsidR="006F568B">
        <w:t xml:space="preserve"> </w:t>
      </w:r>
      <w:r w:rsidR="006F568B">
        <w:fldChar w:fldCharType="begin"/>
      </w:r>
      <w:r w:rsidR="006F568B">
        <w:instrText xml:space="preserve"> GOTOBUTTON ZEqnNum466274  \* MERGEFORMAT </w:instrText>
      </w:r>
      <w:fldSimple w:instr=" REF ZEqnNum466274 \* Charformat \! \* MERGEFORMAT ">
        <w:r w:rsidR="00AE264D">
          <w:instrText>(2.149)</w:instrText>
        </w:r>
      </w:fldSimple>
      <w:r w:rsidR="006F568B">
        <w:fldChar w:fldCharType="end"/>
      </w:r>
      <w:r w:rsidRPr="00AB7E22">
        <w:t>, it follows that the solid volume</w:t>
      </w:r>
      <w:r w:rsidR="00BC28B4">
        <w:t xml:space="preserve"> </w:t>
      </w:r>
      <w:r w:rsidRPr="00AB7E22">
        <w:t xml:space="preserve">fraction in the current configuration is given by </w:t>
      </w:r>
      <w:r w:rsidR="00905817" w:rsidRPr="00905817">
        <w:rPr>
          <w:position w:val="-12"/>
        </w:rPr>
        <w:object w:dxaOrig="1100" w:dyaOrig="380" w14:anchorId="586520AB">
          <v:shape id="_x0000_i1572" type="#_x0000_t75" style="width:54.7pt;height:19.15pt" o:ole="">
            <v:imagedata r:id="rId1107" o:title=""/>
          </v:shape>
          <o:OLEObject Type="Embed" ProgID="Equation.DSMT4" ShapeID="_x0000_i1572" DrawAspect="Content" ObjectID="_1374350645" r:id="rId1108"/>
        </w:object>
      </w:r>
      <w:r w:rsidRPr="00AB7E22">
        <w:t>.</w:t>
      </w:r>
      <w:r w:rsidR="00BC28B4">
        <w:t xml:space="preserve"> </w:t>
      </w:r>
      <w:r w:rsidRPr="00AB7E22">
        <w:t xml:space="preserve">Note that </w:t>
      </w:r>
      <w:r w:rsidR="00905817" w:rsidRPr="00905817">
        <w:rPr>
          <w:position w:val="-10"/>
        </w:rPr>
        <w:object w:dxaOrig="980" w:dyaOrig="360" w14:anchorId="3C77478F">
          <v:shape id="_x0000_i1573" type="#_x0000_t75" style="width:49.2pt;height:19.15pt" o:ole="">
            <v:imagedata r:id="rId1109" o:title=""/>
          </v:shape>
          <o:OLEObject Type="Embed" ProgID="Equation.DSMT4" ShapeID="_x0000_i1573" DrawAspect="Content" ObjectID="_1374350646" r:id="rId1110"/>
        </w:object>
      </w:r>
      <w:r w:rsidRPr="00AB7E22">
        <w:t xml:space="preserve"> under all circumstances, while </w:t>
      </w:r>
      <w:r w:rsidR="00905817" w:rsidRPr="00905817">
        <w:rPr>
          <w:position w:val="-12"/>
        </w:rPr>
        <w:object w:dxaOrig="1060" w:dyaOrig="380" w14:anchorId="49F53FBB">
          <v:shape id="_x0000_i1574" type="#_x0000_t75" style="width:51.95pt;height:19.15pt" o:ole="">
            <v:imagedata r:id="rId1111" o:title=""/>
          </v:shape>
          <o:OLEObject Type="Embed" ProgID="Equation.DSMT4" ShapeID="_x0000_i1574" DrawAspect="Content" ObjectID="_1374350647" r:id="rId1112"/>
        </w:object>
      </w:r>
      <w:r w:rsidRPr="00AB7E22">
        <w:t>,</w:t>
      </w:r>
      <w:r w:rsidR="00BC28B4">
        <w:t xml:space="preserve"> </w:t>
      </w:r>
      <w:r w:rsidRPr="00AB7E22">
        <w:t xml:space="preserve">implying that </w:t>
      </w:r>
      <w:r w:rsidR="00905817" w:rsidRPr="00905817">
        <w:rPr>
          <w:position w:val="-12"/>
        </w:rPr>
        <w:object w:dxaOrig="300" w:dyaOrig="380" w14:anchorId="37491BF1">
          <v:shape id="_x0000_i1575" type="#_x0000_t75" style="width:14.6pt;height:19.15pt" o:ole="">
            <v:imagedata r:id="rId1113" o:title=""/>
          </v:shape>
          <o:OLEObject Type="Embed" ProgID="Equation.DSMT4" ShapeID="_x0000_i1575" DrawAspect="Content" ObjectID="_1374350648" r:id="rId1114"/>
        </w:object>
      </w:r>
      <w:r w:rsidRPr="00AB7E22">
        <w:t xml:space="preserve"> may exceed unity when solid growth</w:t>
      </w:r>
      <w:r w:rsidR="00BC28B4">
        <w:t xml:space="preserve"> </w:t>
      </w:r>
      <w:r w:rsidRPr="00AB7E22">
        <w:t>occurs. In this study, it is assumed that all</w:t>
      </w:r>
      <w:r w:rsidR="00BC28B4">
        <w:t xml:space="preserve"> </w:t>
      </w:r>
      <w:r w:rsidRPr="00AB7E22">
        <w:t>mixture constituents are intrinsically incompressible, implying that</w:t>
      </w:r>
    </w:p>
    <w:p w14:paraId="2438FE51" w14:textId="77777777" w:rsidR="004B3FBC" w:rsidRDefault="00AB7E22" w:rsidP="00AB7E22">
      <w:r w:rsidRPr="00AB7E22">
        <w:t>their true density is invariant.</w:t>
      </w:r>
    </w:p>
    <w:p w14:paraId="39812A3D" w14:textId="77777777" w:rsidR="00743B89" w:rsidRDefault="00743B89" w:rsidP="001F6D85"/>
    <w:p w14:paraId="2B3E4492" w14:textId="44134AB3" w:rsidR="00743B89" w:rsidRPr="00743B89" w:rsidRDefault="00743B89" w:rsidP="00F75A04">
      <w:r w:rsidRPr="00743B89">
        <w:t>The various constituents of the solid matrix may be electrically charged.</w:t>
      </w:r>
      <w:r>
        <w:t xml:space="preserve">  </w:t>
      </w:r>
      <w:r w:rsidRPr="00743B89">
        <w:t xml:space="preserve">Let </w:t>
      </w:r>
      <w:r w:rsidR="00905817" w:rsidRPr="00905817">
        <w:rPr>
          <w:position w:val="-4"/>
        </w:rPr>
        <w:object w:dxaOrig="300" w:dyaOrig="300" w14:anchorId="5410C323">
          <v:shape id="_x0000_i1576" type="#_x0000_t75" style="width:14.6pt;height:14.6pt" o:ole="">
            <v:imagedata r:id="rId1115" o:title=""/>
          </v:shape>
          <o:OLEObject Type="Embed" ProgID="Equation.DSMT4" ShapeID="_x0000_i1576" DrawAspect="Content" ObjectID="_1374350649" r:id="rId1116"/>
        </w:object>
      </w:r>
      <w:r w:rsidRPr="00743B89">
        <w:t xml:space="preserve"> be the charge number (equivalent charge per mole)</w:t>
      </w:r>
      <w:r>
        <w:t xml:space="preserve"> </w:t>
      </w:r>
      <w:r w:rsidRPr="00743B89">
        <w:t xml:space="preserve">of solid constituent </w:t>
      </w:r>
      <w:r w:rsidR="00905817" w:rsidRPr="00905817">
        <w:rPr>
          <w:position w:val="-6"/>
        </w:rPr>
        <w:object w:dxaOrig="240" w:dyaOrig="220" w14:anchorId="641413AB">
          <v:shape id="_x0000_i1577" type="#_x0000_t75" style="width:11.85pt;height:10.95pt" o:ole="">
            <v:imagedata r:id="rId1117" o:title=""/>
          </v:shape>
          <o:OLEObject Type="Embed" ProgID="Equation.DSMT4" ShapeID="_x0000_i1577" DrawAspect="Content" ObjectID="_1374350650" r:id="rId1118"/>
        </w:object>
      </w:r>
      <w:r w:rsidRPr="00743B89">
        <w:t>, then the net referential fixed charge</w:t>
      </w:r>
      <w:r>
        <w:t xml:space="preserve"> </w:t>
      </w:r>
      <w:r w:rsidRPr="00743B89">
        <w:t>density of the solid matrix (equivalent charge per fluid volume in</w:t>
      </w:r>
      <w:r>
        <w:t xml:space="preserve"> </w:t>
      </w:r>
      <w:r w:rsidRPr="00743B89">
        <w:t>the referential configuration) is given by</w:t>
      </w:r>
    </w:p>
    <w:p w14:paraId="0ED969C9" w14:textId="76710E36" w:rsidR="00743B89" w:rsidRDefault="00743B89" w:rsidP="00743B89">
      <w:pPr>
        <w:pStyle w:val="MTDisplayEquation"/>
      </w:pPr>
      <w:r>
        <w:tab/>
      </w:r>
      <w:r w:rsidR="001B2B37" w:rsidRPr="00905817">
        <w:rPr>
          <w:position w:val="-30"/>
        </w:rPr>
        <w:object w:dxaOrig="2000" w:dyaOrig="720" w14:anchorId="629C9D6C">
          <v:shape id="_x0000_i1578" type="#_x0000_t75" style="width:100.25pt;height:36.45pt" o:ole="">
            <v:imagedata r:id="rId1119" o:title=""/>
          </v:shape>
          <o:OLEObject Type="Embed" ProgID="Equation.DSMT4" ShapeID="_x0000_i1578" DrawAspect="Content" ObjectID="_1374350651" r:id="rId1120"/>
        </w:object>
      </w:r>
      <w:r w:rsidR="00747431">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AE264D">
          <w:rPr>
            <w:noProof/>
          </w:rPr>
          <w:instrText>2</w:instrText>
        </w:r>
      </w:fldSimple>
      <w:r w:rsidR="00F75A04">
        <w:instrText>.</w:instrText>
      </w:r>
      <w:fldSimple w:instr=" SEQ MTEqn \c \* Arabic \* MERGEFORMAT ">
        <w:r w:rsidR="00AE264D">
          <w:rPr>
            <w:noProof/>
          </w:rPr>
          <w:instrText>152</w:instrText>
        </w:r>
      </w:fldSimple>
      <w:r w:rsidR="00F75A04">
        <w:instrText>)</w:instrText>
      </w:r>
      <w:r w:rsidR="00F75A04">
        <w:fldChar w:fldCharType="end"/>
      </w:r>
    </w:p>
    <w:p w14:paraId="45BC0834" w14:textId="753ADFF4" w:rsidR="00743B89" w:rsidRPr="00743B89" w:rsidRDefault="00743B89" w:rsidP="00F75A04">
      <w:r w:rsidRPr="00743B89">
        <w:t xml:space="preserve">where </w:t>
      </w:r>
      <w:r w:rsidR="00905817" w:rsidRPr="00905817">
        <w:rPr>
          <w:position w:val="-4"/>
        </w:rPr>
        <w:object w:dxaOrig="420" w:dyaOrig="300" w14:anchorId="04021AC5">
          <v:shape id="_x0000_i1579" type="#_x0000_t75" style="width:20.05pt;height:14.6pt" o:ole="">
            <v:imagedata r:id="rId1121" o:title=""/>
          </v:shape>
          <o:OLEObject Type="Embed" ProgID="Equation.DSMT4" ShapeID="_x0000_i1579" DrawAspect="Content" ObjectID="_1374350652" r:id="rId1122"/>
        </w:object>
      </w:r>
      <w:r w:rsidRPr="00743B89">
        <w:t xml:space="preserve"> is the molar mass of </w:t>
      </w:r>
      <w:r w:rsidR="00905817" w:rsidRPr="00905817">
        <w:rPr>
          <w:position w:val="-6"/>
        </w:rPr>
        <w:object w:dxaOrig="240" w:dyaOrig="220" w14:anchorId="707BEE1A">
          <v:shape id="_x0000_i1580" type="#_x0000_t75" style="width:11.85pt;height:10.95pt" o:ole="">
            <v:imagedata r:id="rId1123" o:title=""/>
          </v:shape>
          <o:OLEObject Type="Embed" ProgID="Equation.DSMT4" ShapeID="_x0000_i1580" DrawAspect="Content" ObjectID="_1374350653" r:id="rId1124"/>
        </w:object>
      </w:r>
      <w:r w:rsidRPr="00743B89">
        <w:t xml:space="preserve"> (an invariant quantity)</w:t>
      </w:r>
      <w:r>
        <w:t xml:space="preserve"> </w:t>
      </w:r>
      <w:r w:rsidRPr="00743B89">
        <w:t xml:space="preserve">and </w:t>
      </w:r>
      <w:r w:rsidR="00905817" w:rsidRPr="00905817">
        <w:rPr>
          <w:position w:val="-12"/>
        </w:rPr>
        <w:object w:dxaOrig="580" w:dyaOrig="380" w14:anchorId="4996F9E3">
          <v:shape id="_x0000_i1581" type="#_x0000_t75" style="width:29.15pt;height:19.15pt" o:ole="">
            <v:imagedata r:id="rId1125" o:title=""/>
          </v:shape>
          <o:OLEObject Type="Embed" ProgID="Equation.DSMT4" ShapeID="_x0000_i1581" DrawAspect="Content" ObjectID="_1374350654" r:id="rId1126"/>
        </w:object>
      </w:r>
      <w:r w:rsidRPr="00743B89">
        <w:t xml:space="preserve"> represents the referential volume fraction</w:t>
      </w:r>
      <w:r>
        <w:t xml:space="preserve"> </w:t>
      </w:r>
      <w:r w:rsidRPr="00743B89">
        <w:t>of all fluid constituents (solvent + solutes) in a saturated mixture.</w:t>
      </w:r>
      <w:r>
        <w:t xml:space="preserve"> </w:t>
      </w:r>
      <w:r w:rsidRPr="00743B89">
        <w:t>Based on the kinematics of the continuum, the fixed charge density</w:t>
      </w:r>
      <w:r>
        <w:t xml:space="preserve"> </w:t>
      </w:r>
      <w:r w:rsidRPr="00743B89">
        <w:t>in the current configuration is</w:t>
      </w:r>
    </w:p>
    <w:p w14:paraId="599397F8" w14:textId="6A3B16E4" w:rsidR="00743B89" w:rsidRDefault="00743B89" w:rsidP="00743B89">
      <w:pPr>
        <w:pStyle w:val="MTDisplayEquation"/>
      </w:pPr>
      <w:r>
        <w:tab/>
      </w:r>
      <w:r w:rsidR="001B2B37" w:rsidRPr="00905817">
        <w:rPr>
          <w:position w:val="-30"/>
        </w:rPr>
        <w:object w:dxaOrig="1460" w:dyaOrig="720" w14:anchorId="666D8EEB">
          <v:shape id="_x0000_i1582" type="#_x0000_t75" style="width:73.8pt;height:36.45pt" o:ole="">
            <v:imagedata r:id="rId1127" o:title=""/>
          </v:shape>
          <o:OLEObject Type="Embed" ProgID="Equation.DSMT4" ShapeID="_x0000_i1582" DrawAspect="Content" ObjectID="_1374350655" r:id="rId1128"/>
        </w:object>
      </w:r>
      <w:r w:rsidR="00535BE8">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AE264D">
          <w:rPr>
            <w:noProof/>
          </w:rPr>
          <w:instrText>2</w:instrText>
        </w:r>
      </w:fldSimple>
      <w:r w:rsidR="00F75A04">
        <w:instrText>.</w:instrText>
      </w:r>
      <w:fldSimple w:instr=" SEQ MTEqn \c \* Arabic \* MERGEFORMAT ">
        <w:r w:rsidR="00AE264D">
          <w:rPr>
            <w:noProof/>
          </w:rPr>
          <w:instrText>153</w:instrText>
        </w:r>
      </w:fldSimple>
      <w:r w:rsidR="00F75A04">
        <w:instrText>)</w:instrText>
      </w:r>
      <w:r w:rsidR="00F75A04">
        <w:fldChar w:fldCharType="end"/>
      </w:r>
    </w:p>
    <w:p w14:paraId="0E39E036" w14:textId="77777777" w:rsidR="004D70A8" w:rsidRDefault="004D70A8" w:rsidP="00F75A04"/>
    <w:p w14:paraId="5D5B264C" w14:textId="77777777" w:rsidR="004D70A8" w:rsidRDefault="004D70A8" w:rsidP="00F75A04">
      <w:pPr>
        <w:pStyle w:val="Heading3"/>
      </w:pPr>
      <w:bookmarkStart w:id="887" w:name="_Toc300602723"/>
      <w:r>
        <w:t>Solutes</w:t>
      </w:r>
      <w:bookmarkEnd w:id="887"/>
    </w:p>
    <w:p w14:paraId="0CD911AC" w14:textId="38FA4DA5" w:rsidR="004D70A8" w:rsidRDefault="004D70A8" w:rsidP="00F75A04">
      <w:r>
        <w:t xml:space="preserve">Solutes are denoted generically by </w:t>
      </w:r>
      <w:r w:rsidR="00905817" w:rsidRPr="00905817">
        <w:rPr>
          <w:position w:val="-6"/>
        </w:rPr>
        <w:object w:dxaOrig="540" w:dyaOrig="220" w14:anchorId="2269F2BA">
          <v:shape id="_x0000_i1583" type="#_x0000_t75" style="width:27.35pt;height:10.95pt" o:ole="">
            <v:imagedata r:id="rId1129" o:title=""/>
          </v:shape>
          <o:OLEObject Type="Embed" ProgID="Equation.DSMT4" ShapeID="_x0000_i1583" DrawAspect="Content" ObjectID="_1374350656" r:id="rId1130"/>
        </w:object>
      </w:r>
      <w:r>
        <w:t xml:space="preserve">. In chemistry solute content is often represented in units of molar concentration (moles per fluid volume). It follows that solute molar concentration </w:t>
      </w:r>
      <w:r w:rsidR="00905817" w:rsidRPr="00905817">
        <w:rPr>
          <w:position w:val="-6"/>
        </w:rPr>
        <w:object w:dxaOrig="240" w:dyaOrig="320" w14:anchorId="0C01CAE5">
          <v:shape id="_x0000_i1584" type="#_x0000_t75" style="width:11.85pt;height:15.5pt" o:ole="">
            <v:imagedata r:id="rId1131" o:title=""/>
          </v:shape>
          <o:OLEObject Type="Embed" ProgID="Equation.DSMT4" ShapeID="_x0000_i1584" DrawAspect="Content" ObjectID="_1374350657" r:id="rId1132"/>
        </w:object>
      </w:r>
      <w:r>
        <w:t xml:space="preserve"> and molar supply </w:t>
      </w:r>
      <w:r w:rsidR="00905817" w:rsidRPr="00905817">
        <w:rPr>
          <w:position w:val="-6"/>
        </w:rPr>
        <w:object w:dxaOrig="240" w:dyaOrig="320" w14:anchorId="164752AB">
          <v:shape id="_x0000_i1585" type="#_x0000_t75" style="width:11.85pt;height:15.5pt" o:ole="">
            <v:imagedata r:id="rId1133" o:title=""/>
          </v:shape>
          <o:OLEObject Type="Embed" ProgID="Equation.DSMT4" ShapeID="_x0000_i1585" DrawAspect="Content" ObjectID="_1374350658" r:id="rId1134"/>
        </w:object>
      </w:r>
      <w:r>
        <w:t xml:space="preserve"> are related to </w:t>
      </w:r>
      <w:r w:rsidR="00905817" w:rsidRPr="00905817">
        <w:rPr>
          <w:position w:val="-10"/>
        </w:rPr>
        <w:object w:dxaOrig="279" w:dyaOrig="360" w14:anchorId="29E7783A">
          <v:shape id="_x0000_i1586" type="#_x0000_t75" style="width:14.6pt;height:19.15pt" o:ole="">
            <v:imagedata r:id="rId1135" o:title=""/>
          </v:shape>
          <o:OLEObject Type="Embed" ProgID="Equation.DSMT4" ShapeID="_x0000_i1586" DrawAspect="Content" ObjectID="_1374350659" r:id="rId1136"/>
        </w:object>
      </w:r>
      <w:r>
        <w:t xml:space="preserve"> and </w:t>
      </w:r>
      <w:r w:rsidR="00905817" w:rsidRPr="00905817">
        <w:rPr>
          <w:position w:val="-10"/>
        </w:rPr>
        <w:object w:dxaOrig="279" w:dyaOrig="360" w14:anchorId="64A48734">
          <v:shape id="_x0000_i1587" type="#_x0000_t75" style="width:14.6pt;height:19.15pt" o:ole="">
            <v:imagedata r:id="rId1137" o:title=""/>
          </v:shape>
          <o:OLEObject Type="Embed" ProgID="Equation.DSMT4" ShapeID="_x0000_i1587" DrawAspect="Content" ObjectID="_1374350660" r:id="rId1138"/>
        </w:object>
      </w:r>
      <w:r>
        <w:t xml:space="preserve"> via</w:t>
      </w:r>
    </w:p>
    <w:p w14:paraId="7E87A1B6" w14:textId="77EA0A9B" w:rsidR="004D70A8" w:rsidRDefault="004D70A8" w:rsidP="004D70A8">
      <w:pPr>
        <w:pStyle w:val="MTDisplayEquation"/>
      </w:pPr>
      <w:r>
        <w:tab/>
      </w:r>
      <w:r w:rsidR="001B2B37" w:rsidRPr="00905817">
        <w:rPr>
          <w:position w:val="-38"/>
        </w:rPr>
        <w:object w:dxaOrig="3400" w:dyaOrig="800" w14:anchorId="0941203B">
          <v:shape id="_x0000_i1588" type="#_x0000_t75" style="width:170.45pt;height:40.1pt" o:ole="">
            <v:imagedata r:id="rId1139" o:title=""/>
          </v:shape>
          <o:OLEObject Type="Embed" ProgID="Equation.DSMT4" ShapeID="_x0000_i1588" DrawAspect="Content" ObjectID="_1374350661" r:id="rId1140"/>
        </w:object>
      </w:r>
      <w:r w:rsidR="00E976CC">
        <w:t>.</w:t>
      </w:r>
      <w:r>
        <w:tab/>
      </w:r>
      <w:r w:rsidR="00F75A04">
        <w:fldChar w:fldCharType="begin"/>
      </w:r>
      <w:r w:rsidR="00F75A04">
        <w:instrText xml:space="preserve"> MACROBUTTON MTPlaceRef \* MERGEFORMAT </w:instrText>
      </w:r>
      <w:fldSimple w:instr=" SEQ MTEqn \h \* MERGEFORMAT "/>
      <w:bookmarkStart w:id="888" w:name="ZEqnNum560749"/>
      <w:r w:rsidR="00F75A04">
        <w:instrText>(</w:instrText>
      </w:r>
      <w:fldSimple w:instr=" SEQ MTSec \c \* Arabic \* MERGEFORMAT ">
        <w:r w:rsidR="00AE264D">
          <w:rPr>
            <w:noProof/>
          </w:rPr>
          <w:instrText>2</w:instrText>
        </w:r>
      </w:fldSimple>
      <w:r w:rsidR="00F75A04">
        <w:instrText>.</w:instrText>
      </w:r>
      <w:fldSimple w:instr=" SEQ MTEqn \c \* Arabic \* MERGEFORMAT ">
        <w:r w:rsidR="00AE264D">
          <w:rPr>
            <w:noProof/>
          </w:rPr>
          <w:instrText>154</w:instrText>
        </w:r>
      </w:fldSimple>
      <w:r w:rsidR="00F75A04">
        <w:instrText>)</w:instrText>
      </w:r>
      <w:bookmarkEnd w:id="888"/>
      <w:r w:rsidR="00F75A04">
        <w:fldChar w:fldCharType="end"/>
      </w:r>
    </w:p>
    <w:p w14:paraId="3453C618" w14:textId="3C03A6E3" w:rsidR="004D70A8" w:rsidRDefault="004D70A8" w:rsidP="00F75A04">
      <w:r>
        <w:t xml:space="preserve">The molar flux of constituent </w:t>
      </w:r>
      <w:r w:rsidR="00905817" w:rsidRPr="00905817">
        <w:rPr>
          <w:position w:val="-6"/>
        </w:rPr>
        <w:object w:dxaOrig="139" w:dyaOrig="220" w14:anchorId="32B64A50">
          <v:shape id="_x0000_i1589" type="#_x0000_t75" style="width:6.4pt;height:10.95pt" o:ole="">
            <v:imagedata r:id="rId1141" o:title=""/>
          </v:shape>
          <o:OLEObject Type="Embed" ProgID="Equation.DSMT4" ShapeID="_x0000_i1589" DrawAspect="Content" ObjectID="_1374350662" r:id="rId1142"/>
        </w:object>
      </w:r>
      <w:r>
        <w:t xml:space="preserve"> relative to the solid is given by </w:t>
      </w:r>
    </w:p>
    <w:p w14:paraId="0CE34DAE" w14:textId="68A5DE15" w:rsidR="004D70A8" w:rsidRDefault="004D70A8" w:rsidP="004D70A8">
      <w:pPr>
        <w:pStyle w:val="MTDisplayEquation"/>
      </w:pPr>
      <w:r>
        <w:tab/>
      </w:r>
      <w:r w:rsidR="001B2B37" w:rsidRPr="00905817">
        <w:rPr>
          <w:position w:val="-16"/>
        </w:rPr>
        <w:object w:dxaOrig="2240" w:dyaOrig="440" w14:anchorId="56507262">
          <v:shape id="_x0000_i1590" type="#_x0000_t75" style="width:113pt;height:21.85pt" o:ole="">
            <v:imagedata r:id="rId1143" o:title=""/>
          </v:shape>
          <o:OLEObject Type="Embed" ProgID="Equation.DSMT4" ShapeID="_x0000_i1590" DrawAspect="Content" ObjectID="_1374350663" r:id="rId1144"/>
        </w:object>
      </w:r>
      <w:r w:rsidR="00D80579">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AE264D">
          <w:rPr>
            <w:noProof/>
          </w:rPr>
          <w:instrText>2</w:instrText>
        </w:r>
      </w:fldSimple>
      <w:r w:rsidR="00F75A04">
        <w:instrText>.</w:instrText>
      </w:r>
      <w:fldSimple w:instr=" SEQ MTEqn \c \* Arabic \* MERGEFORMAT ">
        <w:r w:rsidR="00AE264D">
          <w:rPr>
            <w:noProof/>
          </w:rPr>
          <w:instrText>155</w:instrText>
        </w:r>
      </w:fldSimple>
      <w:r w:rsidR="00F75A04">
        <w:instrText>)</w:instrText>
      </w:r>
      <w:r w:rsidR="00F75A04">
        <w:fldChar w:fldCharType="end"/>
      </w:r>
    </w:p>
    <w:p w14:paraId="0727C037" w14:textId="070C8479" w:rsidR="004D70A8" w:rsidRDefault="004D70A8" w:rsidP="00F75A04">
      <w:r>
        <w:t xml:space="preserve">where it may be noted that </w:t>
      </w:r>
      <w:r w:rsidR="00905817" w:rsidRPr="00905817">
        <w:rPr>
          <w:position w:val="-10"/>
        </w:rPr>
        <w:object w:dxaOrig="1020" w:dyaOrig="360" w14:anchorId="53DD0513">
          <v:shape id="_x0000_i1591" type="#_x0000_t75" style="width:51.95pt;height:19.15pt" o:ole="">
            <v:imagedata r:id="rId1145" o:title=""/>
          </v:shape>
          <o:OLEObject Type="Embed" ProgID="Equation.DSMT4" ShapeID="_x0000_i1591" DrawAspect="Content" ObjectID="_1374350664" r:id="rId1146"/>
        </w:object>
      </w:r>
      <w:r>
        <w:t xml:space="preserve">. Combining these relations with </w:t>
      </w:r>
      <w:r w:rsidR="006F568B">
        <w:fldChar w:fldCharType="begin"/>
      </w:r>
      <w:r w:rsidR="006F568B">
        <w:instrText xml:space="preserve"> GOTOBUTTON ZEqnNum431995  \* MERGEFORMAT </w:instrText>
      </w:r>
      <w:fldSimple w:instr=" REF ZEqnNum431995 \* Charformat \! \* MERGEFORMAT ">
        <w:r w:rsidR="00AE264D">
          <w:instrText>(2.148)</w:instrText>
        </w:r>
      </w:fldSimple>
      <w:r w:rsidR="006F568B">
        <w:fldChar w:fldCharType="end"/>
      </w:r>
      <w:r>
        <w:t>-</w:t>
      </w:r>
      <w:r w:rsidR="006F568B">
        <w:fldChar w:fldCharType="begin"/>
      </w:r>
      <w:r w:rsidR="006F568B">
        <w:instrText xml:space="preserve"> GOTOBUTTON ZEqnNum466274  \* MERGEFORMAT </w:instrText>
      </w:r>
      <w:fldSimple w:instr=" REF ZEqnNum466274 \* Charformat \! \* MERGEFORMAT ">
        <w:r w:rsidR="00AE264D">
          <w:instrText>(2.149)</w:instrText>
        </w:r>
      </w:fldSimple>
      <w:r w:rsidR="006F568B">
        <w:fldChar w:fldCharType="end"/>
      </w:r>
      <w:r>
        <w:t xml:space="preserve"> produces the desired form of the mass balance for the solutes,</w:t>
      </w:r>
    </w:p>
    <w:p w14:paraId="1B05B3B5" w14:textId="1CC73916" w:rsidR="004D70A8" w:rsidRDefault="004D70A8" w:rsidP="004D70A8">
      <w:pPr>
        <w:pStyle w:val="MTDisplayEquation"/>
      </w:pPr>
      <w:r>
        <w:tab/>
      </w:r>
      <w:r w:rsidR="00905817" w:rsidRPr="00905817">
        <w:rPr>
          <w:position w:val="-24"/>
        </w:rPr>
        <w:object w:dxaOrig="3760" w:dyaOrig="780" w14:anchorId="5BF10476">
          <v:shape id="_x0000_i1592" type="#_x0000_t75" style="width:187.75pt;height:39.2pt" o:ole="">
            <v:imagedata r:id="rId1147" o:title=""/>
          </v:shape>
          <o:OLEObject Type="Embed" ProgID="Equation.DSMT4" ShapeID="_x0000_i1592" DrawAspect="Content" ObjectID="_1374350665" r:id="rId1148"/>
        </w:object>
      </w:r>
      <w:r w:rsidR="00CB173E">
        <w:t>.</w:t>
      </w:r>
      <w:r>
        <w:tab/>
      </w:r>
      <w:r w:rsidR="00F75A04">
        <w:fldChar w:fldCharType="begin"/>
      </w:r>
      <w:r w:rsidR="00F75A04">
        <w:instrText xml:space="preserve"> MACROBUTTON MTPlaceRef \* MERGEFORMAT </w:instrText>
      </w:r>
      <w:fldSimple w:instr=" SEQ MTEqn \h \* MERGEFORMAT "/>
      <w:bookmarkStart w:id="889" w:name="ZEqnNum715998"/>
      <w:r w:rsidR="00F75A04">
        <w:instrText>(</w:instrText>
      </w:r>
      <w:fldSimple w:instr=" SEQ MTSec \c \* Arabic \* MERGEFORMAT ">
        <w:r w:rsidR="00AE264D">
          <w:rPr>
            <w:noProof/>
          </w:rPr>
          <w:instrText>2</w:instrText>
        </w:r>
      </w:fldSimple>
      <w:r w:rsidR="00F75A04">
        <w:instrText>.</w:instrText>
      </w:r>
      <w:fldSimple w:instr=" SEQ MTEqn \c \* Arabic \* MERGEFORMAT ">
        <w:r w:rsidR="00AE264D">
          <w:rPr>
            <w:noProof/>
          </w:rPr>
          <w:instrText>156</w:instrText>
        </w:r>
      </w:fldSimple>
      <w:r w:rsidR="00F75A04">
        <w:instrText>)</w:instrText>
      </w:r>
      <w:bookmarkEnd w:id="889"/>
      <w:r w:rsidR="00F75A04">
        <w:fldChar w:fldCharType="end"/>
      </w:r>
    </w:p>
    <w:p w14:paraId="44CBE34C" w14:textId="77777777" w:rsidR="004D70A8" w:rsidRDefault="004D70A8" w:rsidP="00F75A04">
      <w:r>
        <w:lastRenderedPageBreak/>
        <w:t>This form is suitable for implementation in a finite element analysis where the mesh is defined on the solid matrix.</w:t>
      </w:r>
    </w:p>
    <w:p w14:paraId="5CDBAB75" w14:textId="77777777" w:rsidR="004D70A8" w:rsidRDefault="004D70A8" w:rsidP="00F75A04"/>
    <w:p w14:paraId="724D80F7" w14:textId="77777777" w:rsidR="009F07AE" w:rsidRDefault="009F07AE" w:rsidP="00F75A04">
      <w:pPr>
        <w:pStyle w:val="Heading3"/>
      </w:pPr>
      <w:bookmarkStart w:id="890" w:name="_Toc300602724"/>
      <w:r w:rsidRPr="009F07AE">
        <w:t>Mixture with Negligible Solute Volume Fraction</w:t>
      </w:r>
      <w:bookmarkEnd w:id="890"/>
    </w:p>
    <w:p w14:paraId="22597F4A" w14:textId="40205962" w:rsidR="009F07AE" w:rsidRDefault="009F07AE" w:rsidP="00F75A04">
      <w:r>
        <w:t xml:space="preserve">The volume fraction of each constituent is given by </w:t>
      </w:r>
      <w:r w:rsidR="00905817" w:rsidRPr="00905817">
        <w:rPr>
          <w:position w:val="-12"/>
        </w:rPr>
        <w:object w:dxaOrig="1300" w:dyaOrig="380" w14:anchorId="4CF5425E">
          <v:shape id="_x0000_i1593" type="#_x0000_t75" style="width:65.6pt;height:19.15pt" o:ole="">
            <v:imagedata r:id="rId1149" o:title=""/>
          </v:shape>
          <o:OLEObject Type="Embed" ProgID="Equation.DSMT4" ShapeID="_x0000_i1593" DrawAspect="Content" ObjectID="_1374350666" r:id="rId1150"/>
        </w:object>
      </w:r>
      <w:r>
        <w:t xml:space="preserve">.  In a saturated mixture these volume fractions satisfy </w:t>
      </w:r>
      <w:r w:rsidR="00905817" w:rsidRPr="00905817">
        <w:rPr>
          <w:position w:val="-28"/>
        </w:rPr>
        <w:object w:dxaOrig="940" w:dyaOrig="540" w14:anchorId="64291E04">
          <v:shape id="_x0000_i1594" type="#_x0000_t75" style="width:47.4pt;height:27.35pt" o:ole="">
            <v:imagedata r:id="rId1151" o:title=""/>
          </v:shape>
          <o:OLEObject Type="Embed" ProgID="Equation.DSMT4" ShapeID="_x0000_i1594" DrawAspect="Content" ObjectID="_1374350667" r:id="rId1152"/>
        </w:object>
      </w:r>
      <w:r>
        <w:t xml:space="preserve">.  Substituting </w:t>
      </w:r>
      <w:r w:rsidR="00905817" w:rsidRPr="00905817">
        <w:rPr>
          <w:position w:val="-12"/>
        </w:rPr>
        <w:object w:dxaOrig="1120" w:dyaOrig="380" w14:anchorId="24BDCD18">
          <v:shape id="_x0000_i1595" type="#_x0000_t75" style="width:56.5pt;height:19.15pt" o:ole="">
            <v:imagedata r:id="rId1153" o:title=""/>
          </v:shape>
          <o:OLEObject Type="Embed" ProgID="Equation.DSMT4" ShapeID="_x0000_i1595" DrawAspect="Content" ObjectID="_1374350668" r:id="rId1154"/>
        </w:object>
      </w:r>
      <w:r>
        <w:t xml:space="preserve"> into</w:t>
      </w:r>
      <w:r w:rsidR="006F568B">
        <w:t xml:space="preserve"> </w:t>
      </w:r>
      <w:r w:rsidR="006F568B">
        <w:fldChar w:fldCharType="begin"/>
      </w:r>
      <w:r w:rsidR="006F568B">
        <w:instrText xml:space="preserve"> GOTOBUTTON ZEqnNum719595  \* MERGEFORMAT </w:instrText>
      </w:r>
      <w:fldSimple w:instr=" REF ZEqnNum719595 \* Charformat \! \* MERGEFORMAT ">
        <w:r w:rsidR="00AE264D">
          <w:instrText>(2.145)</w:instrText>
        </w:r>
      </w:fldSimple>
      <w:r w:rsidR="006F568B">
        <w:fldChar w:fldCharType="end"/>
      </w:r>
      <w:r>
        <w:t xml:space="preserve">, dividing across by </w:t>
      </w:r>
      <w:r w:rsidR="00905817" w:rsidRPr="00905817">
        <w:rPr>
          <w:position w:val="-12"/>
        </w:rPr>
        <w:object w:dxaOrig="340" w:dyaOrig="380" w14:anchorId="1255C163">
          <v:shape id="_x0000_i1596" type="#_x0000_t75" style="width:17.3pt;height:19.15pt" o:ole="">
            <v:imagedata r:id="rId1155" o:title=""/>
          </v:shape>
          <o:OLEObject Type="Embed" ProgID="Equation.DSMT4" ShapeID="_x0000_i1596" DrawAspect="Content" ObjectID="_1374350669" r:id="rId1156"/>
        </w:object>
      </w:r>
      <w:r>
        <w:t xml:space="preserve"> (invariant for intrinsically incompressible constituents), and taking the sum of the resulting expression over all constituents produces</w:t>
      </w:r>
    </w:p>
    <w:p w14:paraId="5E750196" w14:textId="7F239090" w:rsidR="009F07AE" w:rsidRDefault="009F07AE" w:rsidP="009F07AE">
      <w:pPr>
        <w:pStyle w:val="MTDisplayEquation"/>
      </w:pPr>
      <w:r>
        <w:tab/>
      </w:r>
      <w:r w:rsidR="00905817" w:rsidRPr="00905817">
        <w:rPr>
          <w:position w:val="-30"/>
        </w:rPr>
        <w:object w:dxaOrig="2680" w:dyaOrig="720" w14:anchorId="5A9D8CA6">
          <v:shape id="_x0000_i1597" type="#_x0000_t75" style="width:133.95pt;height:36.45pt" o:ole="">
            <v:imagedata r:id="rId1157" o:title=""/>
          </v:shape>
          <o:OLEObject Type="Embed" ProgID="Equation.DSMT4" ShapeID="_x0000_i1597" DrawAspect="Content" ObjectID="_1374350670" r:id="rId1158"/>
        </w:object>
      </w:r>
      <w:r w:rsidR="006D7B8B">
        <w:t>.</w:t>
      </w:r>
      <w:r>
        <w:tab/>
      </w:r>
      <w:r w:rsidR="00F75A04">
        <w:fldChar w:fldCharType="begin"/>
      </w:r>
      <w:r w:rsidR="00F75A04">
        <w:instrText xml:space="preserve"> MACROBUTTON MTPlaceRef \* MERGEFORMAT </w:instrText>
      </w:r>
      <w:fldSimple w:instr=" SEQ MTEqn \h \* MERGEFORMAT "/>
      <w:bookmarkStart w:id="891" w:name="ZEqnNum661851"/>
      <w:r w:rsidR="00F75A04">
        <w:instrText>(</w:instrText>
      </w:r>
      <w:fldSimple w:instr=" SEQ MTSec \c \* Arabic \* MERGEFORMAT ">
        <w:r w:rsidR="00AE264D">
          <w:rPr>
            <w:noProof/>
          </w:rPr>
          <w:instrText>2</w:instrText>
        </w:r>
      </w:fldSimple>
      <w:r w:rsidR="00F75A04">
        <w:instrText>.</w:instrText>
      </w:r>
      <w:fldSimple w:instr=" SEQ MTEqn \c \* Arabic \* MERGEFORMAT ">
        <w:r w:rsidR="00AE264D">
          <w:rPr>
            <w:noProof/>
          </w:rPr>
          <w:instrText>157</w:instrText>
        </w:r>
      </w:fldSimple>
      <w:r w:rsidR="00F75A04">
        <w:instrText>)</w:instrText>
      </w:r>
      <w:bookmarkEnd w:id="891"/>
      <w:r w:rsidR="00F75A04">
        <w:fldChar w:fldCharType="end"/>
      </w:r>
    </w:p>
    <w:p w14:paraId="49CAD12D" w14:textId="5DC40FCF" w:rsidR="009F07AE" w:rsidRDefault="009F07AE" w:rsidP="00F75A04">
      <w:r>
        <w:t>This mass balance relation for the mixture expresses the fact that the mixture volume will change as a result of chemical reactions where the true density of products is different from that of reactants</w:t>
      </w:r>
      <w:r w:rsidR="00B12EEA">
        <w:t xml:space="preserve">.  </w:t>
      </w:r>
      <w:r>
        <w:t xml:space="preserve">Indeed, assuming that </w:t>
      </w:r>
      <w:r w:rsidR="00905817" w:rsidRPr="00905817">
        <w:rPr>
          <w:position w:val="-12"/>
        </w:rPr>
        <w:object w:dxaOrig="340" w:dyaOrig="380" w14:anchorId="313768CE">
          <v:shape id="_x0000_i1598" type="#_x0000_t75" style="width:17.3pt;height:19.15pt" o:ole="">
            <v:imagedata r:id="rId1159" o:title=""/>
          </v:shape>
          <o:OLEObject Type="Embed" ProgID="Equation.DSMT4" ShapeID="_x0000_i1598" DrawAspect="Content" ObjectID="_1374350671" r:id="rId1160"/>
        </w:object>
      </w:r>
      <w:r>
        <w:t xml:space="preserve"> is the same for all </w:t>
      </w:r>
      <w:r w:rsidR="00905817" w:rsidRPr="00905817">
        <w:rPr>
          <w:position w:val="-6"/>
        </w:rPr>
        <w:object w:dxaOrig="240" w:dyaOrig="220" w14:anchorId="37A95C17">
          <v:shape id="_x0000_i1599" type="#_x0000_t75" style="width:11.85pt;height:10.95pt" o:ole="">
            <v:imagedata r:id="rId1161" o:title=""/>
          </v:shape>
          <o:OLEObject Type="Embed" ProgID="Equation.DSMT4" ShapeID="_x0000_i1599" DrawAspect="Content" ObjectID="_1374350672" r:id="rId1162"/>
        </w:object>
      </w:r>
      <w:r>
        <w:t xml:space="preserve"> would nullify the right-hand-side of </w:t>
      </w:r>
      <w:r w:rsidR="006F568B">
        <w:fldChar w:fldCharType="begin"/>
      </w:r>
      <w:r w:rsidR="006F568B">
        <w:instrText xml:space="preserve"> GOTOBUTTON ZEqnNum661851  \* MERGEFORMAT </w:instrText>
      </w:r>
      <w:fldSimple w:instr=" REF ZEqnNum661851 \* Charformat \! \* MERGEFORMAT ">
        <w:r w:rsidR="00AE264D">
          <w:instrText>(2.157)</w:instrText>
        </w:r>
      </w:fldSimple>
      <w:r w:rsidR="006F568B">
        <w:fldChar w:fldCharType="end"/>
      </w:r>
      <w:r>
        <w:t xml:space="preserve"> based on</w:t>
      </w:r>
      <w:r w:rsidR="006F568B">
        <w:t xml:space="preserve"> </w:t>
      </w:r>
      <w:r w:rsidR="006F568B">
        <w:fldChar w:fldCharType="begin"/>
      </w:r>
      <w:r w:rsidR="006F568B">
        <w:instrText xml:space="preserve"> GOTOBUTTON ZEqnNum534803  \* MERGEFORMAT </w:instrText>
      </w:r>
      <w:fldSimple w:instr=" REF ZEqnNum534803 \* Charformat \! \* MERGEFORMAT ">
        <w:r w:rsidR="00AE264D">
          <w:instrText>(2.146)</w:instrText>
        </w:r>
      </w:fldSimple>
      <w:r w:rsidR="006F568B">
        <w:fldChar w:fldCharType="end"/>
      </w:r>
      <w:r w:rsidR="00B12EEA">
        <w:t>.</w:t>
      </w:r>
      <w:r>
        <w:t xml:space="preserve">  We now adopt the assumption that solutes occupy a negligible volume fraction of the mixture (</w:t>
      </w:r>
      <w:r w:rsidR="00905817" w:rsidRPr="00905817">
        <w:rPr>
          <w:position w:val="-10"/>
        </w:rPr>
        <w:object w:dxaOrig="680" w:dyaOrig="360" w14:anchorId="18D91CD1">
          <v:shape id="_x0000_i1600" type="#_x0000_t75" style="width:34.65pt;height:19.15pt" o:ole="">
            <v:imagedata r:id="rId1163" o:title=""/>
          </v:shape>
          <o:OLEObject Type="Embed" ProgID="Equation.DSMT4" ShapeID="_x0000_i1600" DrawAspect="Content" ObjectID="_1374350673" r:id="rId1164"/>
        </w:object>
      </w:r>
      <w:r>
        <w:t xml:space="preserve">), from which it follows that </w:t>
      </w:r>
      <w:r w:rsidR="00905817" w:rsidRPr="00905817">
        <w:rPr>
          <w:position w:val="-10"/>
        </w:rPr>
        <w:object w:dxaOrig="1120" w:dyaOrig="360" w14:anchorId="31E80CAC">
          <v:shape id="_x0000_i1601" type="#_x0000_t75" style="width:56.5pt;height:19.15pt" o:ole="">
            <v:imagedata r:id="rId1165" o:title=""/>
          </v:shape>
          <o:OLEObject Type="Embed" ProgID="Equation.DSMT4" ShapeID="_x0000_i1601" DrawAspect="Content" ObjectID="_1374350674" r:id="rId1166"/>
        </w:object>
      </w:r>
      <w:r>
        <w:t xml:space="preserve"> and </w:t>
      </w:r>
      <w:r w:rsidR="00905817" w:rsidRPr="00905817">
        <w:rPr>
          <w:position w:val="-28"/>
        </w:rPr>
        <w:object w:dxaOrig="1740" w:dyaOrig="540" w14:anchorId="4D208934">
          <v:shape id="_x0000_i1602" type="#_x0000_t75" style="width:86.6pt;height:27.35pt" o:ole="">
            <v:imagedata r:id="rId1167" o:title=""/>
          </v:shape>
          <o:OLEObject Type="Embed" ProgID="Equation.DSMT4" ShapeID="_x0000_i1602" DrawAspect="Content" ObjectID="_1374350675" r:id="rId1168"/>
        </w:object>
      </w:r>
      <w:r>
        <w:t xml:space="preserve">, where </w:t>
      </w:r>
      <w:r w:rsidR="00905817" w:rsidRPr="00905817">
        <w:rPr>
          <w:position w:val="-16"/>
        </w:rPr>
        <w:object w:dxaOrig="1680" w:dyaOrig="440" w14:anchorId="11AE8BE3">
          <v:shape id="_x0000_i1603" type="#_x0000_t75" style="width:83.85pt;height:21.85pt" o:ole="">
            <v:imagedata r:id="rId1169" o:title=""/>
          </v:shape>
          <o:OLEObject Type="Embed" ProgID="Equation.DSMT4" ShapeID="_x0000_i1603" DrawAspect="Content" ObjectID="_1374350676" r:id="rId1170"/>
        </w:object>
      </w:r>
      <w:r>
        <w:t xml:space="preserve"> is the volumetrix flux of solvent relative to the solid. Thus, the mixture mass balance may be reduced to</w:t>
      </w:r>
    </w:p>
    <w:p w14:paraId="04C78497" w14:textId="1C505896" w:rsidR="009F07AE" w:rsidRDefault="009F07AE" w:rsidP="009F07AE">
      <w:pPr>
        <w:pStyle w:val="MTDisplayEquation"/>
      </w:pPr>
      <w:r>
        <w:tab/>
      </w:r>
      <w:r w:rsidR="00905817" w:rsidRPr="00905817">
        <w:rPr>
          <w:position w:val="-28"/>
        </w:rPr>
        <w:object w:dxaOrig="2460" w:dyaOrig="560" w14:anchorId="18769B3D">
          <v:shape id="_x0000_i1604" type="#_x0000_t75" style="width:123.95pt;height:28.25pt" o:ole="">
            <v:imagedata r:id="rId1171" o:title=""/>
          </v:shape>
          <o:OLEObject Type="Embed" ProgID="Equation.DSMT4" ShapeID="_x0000_i1604" DrawAspect="Content" ObjectID="_1374350677" r:id="rId1172"/>
        </w:object>
      </w:r>
      <w:r w:rsidR="00F31C72">
        <w:t>.</w:t>
      </w:r>
      <w:r w:rsidR="008E2F3A">
        <w:tab/>
      </w:r>
      <w:r w:rsidR="00F75A04">
        <w:fldChar w:fldCharType="begin"/>
      </w:r>
      <w:r w:rsidR="00F75A04">
        <w:instrText xml:space="preserve"> MACROBUTTON MTPlaceRef \* MERGEFORMAT </w:instrText>
      </w:r>
      <w:fldSimple w:instr=" SEQ MTEqn \h \* MERGEFORMAT "/>
      <w:bookmarkStart w:id="892" w:name="ZEqnNum939122"/>
      <w:r w:rsidR="00F75A04">
        <w:instrText>(</w:instrText>
      </w:r>
      <w:fldSimple w:instr=" SEQ MTSec \c \* Arabic \* MERGEFORMAT ">
        <w:r w:rsidR="00AE264D">
          <w:rPr>
            <w:noProof/>
          </w:rPr>
          <w:instrText>2</w:instrText>
        </w:r>
      </w:fldSimple>
      <w:r w:rsidR="00F75A04">
        <w:instrText>.</w:instrText>
      </w:r>
      <w:fldSimple w:instr=" SEQ MTEqn \c \* Arabic \* MERGEFORMAT ">
        <w:r w:rsidR="00AE264D">
          <w:rPr>
            <w:noProof/>
          </w:rPr>
          <w:instrText>158</w:instrText>
        </w:r>
      </w:fldSimple>
      <w:r w:rsidR="00F75A04">
        <w:instrText>)</w:instrText>
      </w:r>
      <w:bookmarkEnd w:id="892"/>
      <w:r w:rsidR="00F75A04">
        <w:fldChar w:fldCharType="end"/>
      </w:r>
    </w:p>
    <w:p w14:paraId="75365524" w14:textId="77777777" w:rsidR="009F07AE" w:rsidRDefault="009F07AE" w:rsidP="00F75A04"/>
    <w:p w14:paraId="406D4070" w14:textId="77777777" w:rsidR="007E0937" w:rsidRDefault="007E0937" w:rsidP="00F75A04">
      <w:pPr>
        <w:pStyle w:val="Heading3"/>
      </w:pPr>
      <w:bookmarkStart w:id="893" w:name="_Toc300602725"/>
      <w:r w:rsidRPr="007E0937">
        <w:t>Chemical Kinetics</w:t>
      </w:r>
      <w:bookmarkEnd w:id="893"/>
    </w:p>
    <w:p w14:paraId="3A4DD3FE" w14:textId="51B98808" w:rsidR="00BB69E3" w:rsidRPr="00BB69E3" w:rsidRDefault="006F2C9F" w:rsidP="00F75A04">
      <w:r>
        <w:t>Productions</w:t>
      </w:r>
      <w:r w:rsidR="00BB69E3" w:rsidRPr="00BB69E3">
        <w:t xml:space="preserve"> rates are described by constitutive relations which are functions</w:t>
      </w:r>
      <w:r w:rsidR="00BB69E3">
        <w:t xml:space="preserve"> </w:t>
      </w:r>
      <w:r w:rsidR="00BB69E3" w:rsidRPr="00BB69E3">
        <w:t>of the state variables. In a biological mixture under isothermal conditions,</w:t>
      </w:r>
      <w:r w:rsidR="00BB69E3">
        <w:t xml:space="preserve"> </w:t>
      </w:r>
      <w:r w:rsidR="00BB69E3" w:rsidRPr="00BB69E3">
        <w:t>the minimum set of state variables needed to describe reactive mixtures</w:t>
      </w:r>
      <w:r w:rsidR="00BB69E3">
        <w:t xml:space="preserve"> </w:t>
      </w:r>
      <w:r w:rsidR="00BB69E3" w:rsidRPr="00BB69E3">
        <w:t xml:space="preserve">that include a solid matrix are: the (uniform) temperature </w:t>
      </w:r>
      <w:r w:rsidR="00905817" w:rsidRPr="00905817">
        <w:rPr>
          <w:position w:val="-6"/>
        </w:rPr>
        <w:object w:dxaOrig="200" w:dyaOrig="279" w14:anchorId="2AC4D937">
          <v:shape id="_x0000_i1605" type="#_x0000_t75" style="width:10.05pt;height:14.6pt" o:ole="">
            <v:imagedata r:id="rId1173" o:title=""/>
          </v:shape>
          <o:OLEObject Type="Embed" ProgID="Equation.DSMT4" ShapeID="_x0000_i1605" DrawAspect="Content" ObjectID="_1374350678" r:id="rId1174"/>
        </w:object>
      </w:r>
      <w:r w:rsidR="00BB69E3" w:rsidRPr="00BB69E3">
        <w:t>,</w:t>
      </w:r>
      <w:r w:rsidR="00BB69E3">
        <w:t xml:space="preserve"> </w:t>
      </w:r>
      <w:r w:rsidR="00BB69E3" w:rsidRPr="00BB69E3">
        <w:t xml:space="preserve">the solid matrix deformation gradient </w:t>
      </w:r>
      <w:r w:rsidR="00905817" w:rsidRPr="00905817">
        <w:rPr>
          <w:position w:val="-4"/>
        </w:rPr>
        <w:object w:dxaOrig="220" w:dyaOrig="260" w14:anchorId="3E174A02">
          <v:shape id="_x0000_i1606" type="#_x0000_t75" style="width:10.95pt;height:12.75pt" o:ole="">
            <v:imagedata r:id="rId1175" o:title=""/>
          </v:shape>
          <o:OLEObject Type="Embed" ProgID="Equation.DSMT4" ShapeID="_x0000_i1606" DrawAspect="Content" ObjectID="_1374350679" r:id="rId1176"/>
        </w:object>
      </w:r>
      <w:r w:rsidR="00BB69E3" w:rsidRPr="00BB69E3">
        <w:t xml:space="preserve"> (or related strain</w:t>
      </w:r>
      <w:r w:rsidR="00BB69E3">
        <w:t xml:space="preserve"> </w:t>
      </w:r>
      <w:r w:rsidR="00BB69E3" w:rsidRPr="00BB69E3">
        <w:t xml:space="preserve">measures), and the molar content </w:t>
      </w:r>
      <w:r w:rsidR="00905817" w:rsidRPr="00905817">
        <w:rPr>
          <w:position w:val="-6"/>
        </w:rPr>
        <w:object w:dxaOrig="279" w:dyaOrig="320" w14:anchorId="170A6B20">
          <v:shape id="_x0000_i1607" type="#_x0000_t75" style="width:14.6pt;height:15.5pt" o:ole="">
            <v:imagedata r:id="rId1177" o:title=""/>
          </v:shape>
          <o:OLEObject Type="Embed" ProgID="Equation.DSMT4" ShapeID="_x0000_i1607" DrawAspect="Content" ObjectID="_1374350680" r:id="rId1178"/>
        </w:object>
      </w:r>
      <w:r w:rsidR="00BB69E3" w:rsidRPr="00BB69E3">
        <w:t xml:space="preserve"> of the various constituents. This set differs from the classical treatment</w:t>
      </w:r>
      <w:r w:rsidR="00BB69E3">
        <w:t xml:space="preserve"> </w:t>
      </w:r>
      <w:r w:rsidR="00BB69E3" w:rsidRPr="00BB69E3">
        <w:t xml:space="preserve">of chemical kinetics in fluid mixtures by the inclusion of </w:t>
      </w:r>
      <w:r w:rsidR="00905817" w:rsidRPr="00905817">
        <w:rPr>
          <w:position w:val="-4"/>
        </w:rPr>
        <w:object w:dxaOrig="220" w:dyaOrig="260" w14:anchorId="2B9983BA">
          <v:shape id="_x0000_i1608" type="#_x0000_t75" style="width:10.95pt;height:12.75pt" o:ole="">
            <v:imagedata r:id="rId1179" o:title=""/>
          </v:shape>
          <o:OLEObject Type="Embed" ProgID="Equation.DSMT4" ShapeID="_x0000_i1608" DrawAspect="Content" ObjectID="_1374350681" r:id="rId1180"/>
        </w:object>
      </w:r>
      <w:r w:rsidR="00BB69E3">
        <w:t xml:space="preserve"> </w:t>
      </w:r>
      <w:r w:rsidR="00BB69E3" w:rsidRPr="00BB69E3">
        <w:t>and the subset of constituents bound to the solid matrix. To maintain</w:t>
      </w:r>
      <w:r w:rsidR="00BB69E3">
        <w:t xml:space="preserve"> </w:t>
      </w:r>
      <w:r w:rsidR="00BB69E3" w:rsidRPr="00BB69E3">
        <w:t>a consistent notation in this section, solid-bound molecular species</w:t>
      </w:r>
      <w:r w:rsidR="00BB69E3">
        <w:t xml:space="preserve"> </w:t>
      </w:r>
      <w:r w:rsidR="00BB69E3" w:rsidRPr="00BB69E3">
        <w:t>are described by their molar concentrations and molar supplies which</w:t>
      </w:r>
      <w:r w:rsidR="00BB69E3">
        <w:t xml:space="preserve"> </w:t>
      </w:r>
      <w:r w:rsidR="00BB69E3" w:rsidRPr="00BB69E3">
        <w:t>may be related to their referential mass density and referential mass</w:t>
      </w:r>
      <w:r w:rsidR="00BB69E3">
        <w:t xml:space="preserve"> </w:t>
      </w:r>
      <w:r w:rsidR="00BB69E3" w:rsidRPr="00BB69E3">
        <w:t>supply according to</w:t>
      </w:r>
    </w:p>
    <w:p w14:paraId="56CA7FCE" w14:textId="3E45BC8C" w:rsidR="00BB69E3" w:rsidRDefault="00BB69E3" w:rsidP="00BB69E3">
      <w:pPr>
        <w:pStyle w:val="MTDisplayEquation"/>
      </w:pPr>
      <w:r>
        <w:tab/>
      </w:r>
      <w:r w:rsidR="001B2B37" w:rsidRPr="00905817">
        <w:rPr>
          <w:position w:val="-38"/>
        </w:rPr>
        <w:object w:dxaOrig="3780" w:dyaOrig="800" w14:anchorId="49754BC0">
          <v:shape id="_x0000_i1609" type="#_x0000_t75" style="width:189.55pt;height:40.1pt" o:ole="">
            <v:imagedata r:id="rId1181" o:title=""/>
          </v:shape>
          <o:OLEObject Type="Embed" ProgID="Equation.DSMT4" ShapeID="_x0000_i1609" DrawAspect="Content" ObjectID="_1374350682" r:id="rId1182"/>
        </w:object>
      </w:r>
      <w:r w:rsidR="00F11C2A">
        <w:t>.</w:t>
      </w:r>
      <w:r>
        <w:tab/>
      </w:r>
      <w:r w:rsidR="00F75A04">
        <w:fldChar w:fldCharType="begin"/>
      </w:r>
      <w:r w:rsidR="00F75A04">
        <w:instrText xml:space="preserve"> MACROBUTTON MTPlaceRef \* MERGEFORMAT </w:instrText>
      </w:r>
      <w:fldSimple w:instr=" SEQ MTEqn \h \* MERGEFORMAT "/>
      <w:bookmarkStart w:id="894" w:name="ZEqnNum169221"/>
      <w:r w:rsidR="00F75A04">
        <w:instrText>(</w:instrText>
      </w:r>
      <w:fldSimple w:instr=" SEQ MTSec \c \* Arabic \* MERGEFORMAT ">
        <w:r w:rsidR="00AE264D">
          <w:rPr>
            <w:noProof/>
          </w:rPr>
          <w:instrText>2</w:instrText>
        </w:r>
      </w:fldSimple>
      <w:r w:rsidR="00F75A04">
        <w:instrText>.</w:instrText>
      </w:r>
      <w:fldSimple w:instr=" SEQ MTEqn \c \* Arabic \* MERGEFORMAT ">
        <w:r w:rsidR="00AE264D">
          <w:rPr>
            <w:noProof/>
          </w:rPr>
          <w:instrText>159</w:instrText>
        </w:r>
      </w:fldSimple>
      <w:r w:rsidR="00F75A04">
        <w:instrText>)</w:instrText>
      </w:r>
      <w:bookmarkEnd w:id="894"/>
      <w:r w:rsidR="00F75A04">
        <w:fldChar w:fldCharType="end"/>
      </w:r>
    </w:p>
    <w:p w14:paraId="3195D515" w14:textId="77777777" w:rsidR="00BB69E3" w:rsidRDefault="00BB69E3" w:rsidP="00F75A04"/>
    <w:p w14:paraId="5C1C58E6" w14:textId="77777777" w:rsidR="00FF6AD3" w:rsidRDefault="00FF6AD3" w:rsidP="00F75A04">
      <w:r>
        <w:t>Consider a general chemical reaction</w:t>
      </w:r>
      <w:r w:rsidR="006F2C9F">
        <w:t>,</w:t>
      </w:r>
    </w:p>
    <w:p w14:paraId="468B5A54" w14:textId="1FDD5746" w:rsidR="00FF6AD3" w:rsidRDefault="00FF6AD3" w:rsidP="00FF6AD3">
      <w:pPr>
        <w:pStyle w:val="MTDisplayEquation"/>
      </w:pPr>
      <w:r>
        <w:tab/>
      </w:r>
      <w:r w:rsidR="00905817" w:rsidRPr="00905817">
        <w:rPr>
          <w:position w:val="-28"/>
        </w:rPr>
        <w:object w:dxaOrig="1980" w:dyaOrig="540" w14:anchorId="13454345">
          <v:shape id="_x0000_i1610" type="#_x0000_t75" style="width:98.45pt;height:27.35pt" o:ole="">
            <v:imagedata r:id="rId1183" o:title=""/>
          </v:shape>
          <o:OLEObject Type="Embed" ProgID="Equation.DSMT4" ShapeID="_x0000_i1610" DrawAspect="Content" ObjectID="_1374350683" r:id="rId1184"/>
        </w:object>
      </w:r>
      <w:r w:rsidR="00064AE0">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AE264D">
          <w:rPr>
            <w:noProof/>
          </w:rPr>
          <w:instrText>2</w:instrText>
        </w:r>
      </w:fldSimple>
      <w:r w:rsidR="00F75A04">
        <w:instrText>.</w:instrText>
      </w:r>
      <w:fldSimple w:instr=" SEQ MTEqn \c \* Arabic \* MERGEFORMAT ">
        <w:r w:rsidR="00AE264D">
          <w:rPr>
            <w:noProof/>
          </w:rPr>
          <w:instrText>160</w:instrText>
        </w:r>
      </w:fldSimple>
      <w:r w:rsidR="00F75A04">
        <w:instrText>)</w:instrText>
      </w:r>
      <w:r w:rsidR="00F75A04">
        <w:fldChar w:fldCharType="end"/>
      </w:r>
    </w:p>
    <w:p w14:paraId="6B151C22" w14:textId="26300776" w:rsidR="00FF6AD3" w:rsidRDefault="00FF6AD3" w:rsidP="00F75A04">
      <w:r>
        <w:t xml:space="preserve">where </w:t>
      </w:r>
      <w:r w:rsidR="00905817" w:rsidRPr="00905817">
        <w:rPr>
          <w:position w:val="-4"/>
        </w:rPr>
        <w:object w:dxaOrig="320" w:dyaOrig="300" w14:anchorId="38BBB74F">
          <v:shape id="_x0000_i1611" type="#_x0000_t75" style="width:15.5pt;height:14.6pt" o:ole="">
            <v:imagedata r:id="rId1185" o:title=""/>
          </v:shape>
          <o:OLEObject Type="Embed" ProgID="Equation.DSMT4" ShapeID="_x0000_i1611" DrawAspect="Content" ObjectID="_1374350684" r:id="rId1186"/>
        </w:object>
      </w:r>
      <w:r>
        <w:t xml:space="preserve"> is the chemical species representing constituent </w:t>
      </w:r>
      <w:r w:rsidR="00905817" w:rsidRPr="00905817">
        <w:rPr>
          <w:position w:val="-6"/>
        </w:rPr>
        <w:object w:dxaOrig="240" w:dyaOrig="220" w14:anchorId="36052CD0">
          <v:shape id="_x0000_i1612" type="#_x0000_t75" style="width:11.85pt;height:10.95pt" o:ole="">
            <v:imagedata r:id="rId1187" o:title=""/>
          </v:shape>
          <o:OLEObject Type="Embed" ProgID="Equation.DSMT4" ShapeID="_x0000_i1612" DrawAspect="Content" ObjectID="_1374350685" r:id="rId1188"/>
        </w:object>
      </w:r>
      <w:r>
        <w:t xml:space="preserve">; </w:t>
      </w:r>
      <w:r w:rsidR="00905817" w:rsidRPr="00905817">
        <w:rPr>
          <w:position w:val="-12"/>
        </w:rPr>
        <w:object w:dxaOrig="300" w:dyaOrig="380" w14:anchorId="77C88F39">
          <v:shape id="_x0000_i1613" type="#_x0000_t75" style="width:14.6pt;height:19.15pt" o:ole="">
            <v:imagedata r:id="rId1189" o:title=""/>
          </v:shape>
          <o:OLEObject Type="Embed" ProgID="Equation.DSMT4" ShapeID="_x0000_i1613" DrawAspect="Content" ObjectID="_1374350686" r:id="rId1190"/>
        </w:object>
      </w:r>
      <w:r>
        <w:t xml:space="preserve"> and </w:t>
      </w:r>
      <w:r w:rsidR="00905817" w:rsidRPr="00905817">
        <w:rPr>
          <w:position w:val="-12"/>
        </w:rPr>
        <w:object w:dxaOrig="300" w:dyaOrig="380" w14:anchorId="779319A6">
          <v:shape id="_x0000_i1614" type="#_x0000_t75" style="width:14.6pt;height:19.15pt" o:ole="">
            <v:imagedata r:id="rId1191" o:title=""/>
          </v:shape>
          <o:OLEObject Type="Embed" ProgID="Equation.DSMT4" ShapeID="_x0000_i1614" DrawAspect="Content" ObjectID="_1374350687" r:id="rId1192"/>
        </w:object>
      </w:r>
      <w:r>
        <w:t xml:space="preserve"> represent stoichiometric coefficients of the reactants and products, respectively. Since the molar supply of </w:t>
      </w:r>
      <w:r>
        <w:lastRenderedPageBreak/>
        <w:t xml:space="preserve">reactants and products is constrained by stoichiometry, it follows that all molar supplies </w:t>
      </w:r>
      <w:r w:rsidR="00905817" w:rsidRPr="00905817">
        <w:rPr>
          <w:position w:val="-6"/>
        </w:rPr>
        <w:object w:dxaOrig="279" w:dyaOrig="320" w14:anchorId="70206706">
          <v:shape id="_x0000_i1615" type="#_x0000_t75" style="width:14.6pt;height:15.5pt" o:ole="">
            <v:imagedata r:id="rId1193" o:title=""/>
          </v:shape>
          <o:OLEObject Type="Embed" ProgID="Equation.DSMT4" ShapeID="_x0000_i1615" DrawAspect="Content" ObjectID="_1374350688" r:id="rId1194"/>
        </w:object>
      </w:r>
      <w:r>
        <w:t xml:space="preserve"> in a specific chemical reaction may be related to a </w:t>
      </w:r>
      <w:r w:rsidR="006F2C9F">
        <w:t>production</w:t>
      </w:r>
      <w:r>
        <w:t xml:space="preserve"> rate </w:t>
      </w:r>
      <w:r w:rsidR="00905817" w:rsidRPr="00905817">
        <w:rPr>
          <w:position w:val="-10"/>
        </w:rPr>
        <w:object w:dxaOrig="240" w:dyaOrig="380" w14:anchorId="2C5EE894">
          <v:shape id="_x0000_i1616" type="#_x0000_t75" style="width:11.85pt;height:19.15pt" o:ole="">
            <v:imagedata r:id="rId1195" o:title=""/>
          </v:shape>
          <o:OLEObject Type="Embed" ProgID="Equation.DSMT4" ShapeID="_x0000_i1616" DrawAspect="Content" ObjectID="_1374350689" r:id="rId1196"/>
        </w:object>
      </w:r>
      <w:r>
        <w:t xml:space="preserve"> according to </w:t>
      </w:r>
    </w:p>
    <w:p w14:paraId="23E53977" w14:textId="751A489A" w:rsidR="00FF6AD3" w:rsidRDefault="00FF6AD3" w:rsidP="00FF6AD3">
      <w:pPr>
        <w:pStyle w:val="MTDisplayEquation"/>
      </w:pPr>
      <w:r>
        <w:tab/>
      </w:r>
      <w:r w:rsidR="00905817" w:rsidRPr="00905817">
        <w:rPr>
          <w:position w:val="-10"/>
        </w:rPr>
        <w:object w:dxaOrig="940" w:dyaOrig="380" w14:anchorId="5F681A57">
          <v:shape id="_x0000_i1617" type="#_x0000_t75" style="width:47.4pt;height:19.15pt" o:ole="">
            <v:imagedata r:id="rId1197" o:title=""/>
          </v:shape>
          <o:OLEObject Type="Embed" ProgID="Equation.DSMT4" ShapeID="_x0000_i1617" DrawAspect="Content" ObjectID="_1374350690" r:id="rId1198"/>
        </w:object>
      </w:r>
      <w:r w:rsidR="00195FA3">
        <w:t>,</w:t>
      </w:r>
      <w:r>
        <w:tab/>
      </w:r>
      <w:r w:rsidR="00F75A04">
        <w:fldChar w:fldCharType="begin"/>
      </w:r>
      <w:r w:rsidR="00F75A04">
        <w:instrText xml:space="preserve"> MACROBUTTON MTPlaceRef \* MERGEFORMAT </w:instrText>
      </w:r>
      <w:fldSimple w:instr=" SEQ MTEqn \h \* MERGEFORMAT "/>
      <w:bookmarkStart w:id="895" w:name="ZEqnNum937961"/>
      <w:r w:rsidR="00F75A04">
        <w:instrText>(</w:instrText>
      </w:r>
      <w:fldSimple w:instr=" SEQ MTSec \c \* Arabic \* MERGEFORMAT ">
        <w:r w:rsidR="00AE264D">
          <w:rPr>
            <w:noProof/>
          </w:rPr>
          <w:instrText>2</w:instrText>
        </w:r>
      </w:fldSimple>
      <w:r w:rsidR="00F75A04">
        <w:instrText>.</w:instrText>
      </w:r>
      <w:fldSimple w:instr=" SEQ MTEqn \c \* Arabic \* MERGEFORMAT ">
        <w:r w:rsidR="00AE264D">
          <w:rPr>
            <w:noProof/>
          </w:rPr>
          <w:instrText>161</w:instrText>
        </w:r>
      </w:fldSimple>
      <w:r w:rsidR="00F75A04">
        <w:instrText>)</w:instrText>
      </w:r>
      <w:bookmarkEnd w:id="895"/>
      <w:r w:rsidR="00F75A04">
        <w:fldChar w:fldCharType="end"/>
      </w:r>
    </w:p>
    <w:p w14:paraId="2BDA6079" w14:textId="46CFA153" w:rsidR="00FF6AD3" w:rsidRDefault="00FF6AD3" w:rsidP="00F75A04">
      <w:r>
        <w:t xml:space="preserve">where </w:t>
      </w:r>
      <w:r w:rsidR="00905817" w:rsidRPr="00905817">
        <w:rPr>
          <w:position w:val="-6"/>
        </w:rPr>
        <w:object w:dxaOrig="300" w:dyaOrig="320" w14:anchorId="017443F0">
          <v:shape id="_x0000_i1618" type="#_x0000_t75" style="width:14.6pt;height:15.5pt" o:ole="">
            <v:imagedata r:id="rId1199" o:title=""/>
          </v:shape>
          <o:OLEObject Type="Embed" ProgID="Equation.DSMT4" ShapeID="_x0000_i1618" DrawAspect="Content" ObjectID="_1374350691" r:id="rId1200"/>
        </w:object>
      </w:r>
      <w:r>
        <w:t xml:space="preserve"> represents the net stoichiometric coefficient for </w:t>
      </w:r>
      <w:r w:rsidR="00905817" w:rsidRPr="00905817">
        <w:rPr>
          <w:position w:val="-4"/>
        </w:rPr>
        <w:object w:dxaOrig="320" w:dyaOrig="300" w14:anchorId="71985CB7">
          <v:shape id="_x0000_i1619" type="#_x0000_t75" style="width:15.5pt;height:14.6pt" o:ole="">
            <v:imagedata r:id="rId1201" o:title=""/>
          </v:shape>
          <o:OLEObject Type="Embed" ProgID="Equation.DSMT4" ShapeID="_x0000_i1619" DrawAspect="Content" ObjectID="_1374350692" r:id="rId1202"/>
        </w:object>
      </w:r>
      <w:r>
        <w:t xml:space="preserve">, </w:t>
      </w:r>
    </w:p>
    <w:p w14:paraId="73B3DE6A" w14:textId="443F111B" w:rsidR="00FF6AD3" w:rsidRDefault="00FF6AD3" w:rsidP="00FF6AD3">
      <w:pPr>
        <w:pStyle w:val="MTDisplayEquation"/>
      </w:pPr>
      <w:r>
        <w:tab/>
      </w:r>
      <w:r w:rsidR="00905817" w:rsidRPr="00905817">
        <w:rPr>
          <w:position w:val="-12"/>
        </w:rPr>
        <w:object w:dxaOrig="1260" w:dyaOrig="380" w14:anchorId="763CF192">
          <v:shape id="_x0000_i1620" type="#_x0000_t75" style="width:62.9pt;height:19.15pt" o:ole="">
            <v:imagedata r:id="rId1203" o:title=""/>
          </v:shape>
          <o:OLEObject Type="Embed" ProgID="Equation.DSMT4" ShapeID="_x0000_i1620" DrawAspect="Content" ObjectID="_1374350693" r:id="rId1204"/>
        </w:object>
      </w:r>
      <w:r w:rsidR="00495AFF">
        <w:t>.</w:t>
      </w:r>
      <w:r>
        <w:tab/>
      </w:r>
      <w:r w:rsidR="00F75A04">
        <w:fldChar w:fldCharType="begin"/>
      </w:r>
      <w:r w:rsidR="00F75A04">
        <w:instrText xml:space="preserve"> MACROBUTTON MTPlaceRef \* MERGEFORMAT </w:instrText>
      </w:r>
      <w:fldSimple w:instr=" SEQ MTEqn \h \* MERGEFORMAT "/>
      <w:bookmarkStart w:id="896" w:name="ZEqnNum145872"/>
      <w:r w:rsidR="00F75A04">
        <w:instrText>(</w:instrText>
      </w:r>
      <w:fldSimple w:instr=" SEQ MTSec \c \* Arabic \* MERGEFORMAT ">
        <w:r w:rsidR="00AE264D">
          <w:rPr>
            <w:noProof/>
          </w:rPr>
          <w:instrText>2</w:instrText>
        </w:r>
      </w:fldSimple>
      <w:r w:rsidR="00F75A04">
        <w:instrText>.</w:instrText>
      </w:r>
      <w:fldSimple w:instr=" SEQ MTEqn \c \* Arabic \* MERGEFORMAT ">
        <w:r w:rsidR="00AE264D">
          <w:rPr>
            <w:noProof/>
          </w:rPr>
          <w:instrText>162</w:instrText>
        </w:r>
      </w:fldSimple>
      <w:r w:rsidR="00F75A04">
        <w:instrText>)</w:instrText>
      </w:r>
      <w:bookmarkEnd w:id="896"/>
      <w:r w:rsidR="00F75A04">
        <w:fldChar w:fldCharType="end"/>
      </w:r>
    </w:p>
    <w:p w14:paraId="56688E41" w14:textId="21198C39" w:rsidR="00FF6AD3" w:rsidRDefault="00FF6AD3" w:rsidP="00F75A04">
      <w:r>
        <w:t xml:space="preserve">Thus, formulating constitutive relations for </w:t>
      </w:r>
      <w:r w:rsidR="00905817" w:rsidRPr="00905817">
        <w:rPr>
          <w:position w:val="-6"/>
        </w:rPr>
        <w:object w:dxaOrig="279" w:dyaOrig="320" w14:anchorId="10F14F10">
          <v:shape id="_x0000_i1621" type="#_x0000_t75" style="width:14.6pt;height:15.5pt" o:ole="">
            <v:imagedata r:id="rId1205" o:title=""/>
          </v:shape>
          <o:OLEObject Type="Embed" ProgID="Equation.DSMT4" ShapeID="_x0000_i1621" DrawAspect="Content" ObjectID="_1374350694" r:id="rId1206"/>
        </w:object>
      </w:r>
      <w:r>
        <w:t xml:space="preserve"> is equivalent to providing a single relation for </w:t>
      </w:r>
      <w:r w:rsidR="00905817" w:rsidRPr="00905817">
        <w:rPr>
          <w:position w:val="-16"/>
        </w:rPr>
        <w:object w:dxaOrig="1140" w:dyaOrig="440" w14:anchorId="2E9AF2EA">
          <v:shape id="_x0000_i1622" type="#_x0000_t75" style="width:57.4pt;height:21.85pt" o:ole="">
            <v:imagedata r:id="rId1207" o:title=""/>
          </v:shape>
          <o:OLEObject Type="Embed" ProgID="Equation.DSMT4" ShapeID="_x0000_i1622" DrawAspect="Content" ObjectID="_1374350695" r:id="rId1208"/>
        </w:object>
      </w:r>
      <w:r>
        <w:t>. When the chemical reaction is reversible,</w:t>
      </w:r>
    </w:p>
    <w:p w14:paraId="0426364C" w14:textId="41C1E068" w:rsidR="00FF6AD3" w:rsidRDefault="00FF6AD3" w:rsidP="00FF6AD3">
      <w:pPr>
        <w:pStyle w:val="MTDisplayEquation"/>
      </w:pPr>
      <w:r>
        <w:tab/>
      </w:r>
      <w:r w:rsidR="00905817" w:rsidRPr="00905817">
        <w:rPr>
          <w:position w:val="-28"/>
        </w:rPr>
        <w:object w:dxaOrig="2040" w:dyaOrig="540" w14:anchorId="6CFE1FB6">
          <v:shape id="_x0000_i1623" type="#_x0000_t75" style="width:102.1pt;height:27.35pt" o:ole="">
            <v:imagedata r:id="rId1209" o:title=""/>
          </v:shape>
          <o:OLEObject Type="Embed" ProgID="Equation.DSMT4" ShapeID="_x0000_i1623" DrawAspect="Content" ObjectID="_1374350696" r:id="rId1210"/>
        </w:object>
      </w:r>
      <w:r w:rsidR="000F1BF1">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AE264D">
          <w:rPr>
            <w:noProof/>
          </w:rPr>
          <w:instrText>2</w:instrText>
        </w:r>
      </w:fldSimple>
      <w:r w:rsidR="00F75A04">
        <w:instrText>.</w:instrText>
      </w:r>
      <w:fldSimple w:instr=" SEQ MTEqn \c \* Arabic \* MERGEFORMAT ">
        <w:r w:rsidR="00AE264D">
          <w:rPr>
            <w:noProof/>
          </w:rPr>
          <w:instrText>163</w:instrText>
        </w:r>
      </w:fldSimple>
      <w:r w:rsidR="00F75A04">
        <w:instrText>)</w:instrText>
      </w:r>
      <w:r w:rsidR="00F75A04">
        <w:fldChar w:fldCharType="end"/>
      </w:r>
    </w:p>
    <w:p w14:paraId="48FDBD8D" w14:textId="142EDF07" w:rsidR="00FF6AD3" w:rsidRDefault="00FF6AD3" w:rsidP="00F75A04">
      <w:r>
        <w:t xml:space="preserve">the relations of </w:t>
      </w:r>
      <w:r w:rsidR="006F568B">
        <w:fldChar w:fldCharType="begin"/>
      </w:r>
      <w:r w:rsidR="006F568B">
        <w:instrText xml:space="preserve"> GOTOBUTTON ZEqnNum937961  \* MERGEFORMAT </w:instrText>
      </w:r>
      <w:fldSimple w:instr=" REF ZEqnNum937961 \* Charformat \! \* MERGEFORMAT ">
        <w:r w:rsidR="00AE264D">
          <w:instrText>(2.161)</w:instrText>
        </w:r>
      </w:fldSimple>
      <w:r w:rsidR="006F568B">
        <w:fldChar w:fldCharType="end"/>
      </w:r>
      <w:r>
        <w:t>-</w:t>
      </w:r>
      <w:r w:rsidR="006F568B">
        <w:fldChar w:fldCharType="begin"/>
      </w:r>
      <w:r w:rsidR="006F568B">
        <w:instrText xml:space="preserve"> GOTOBUTTON ZEqnNum145872  \* MERGEFORMAT </w:instrText>
      </w:r>
      <w:fldSimple w:instr=" REF ZEqnNum145872 \* Charformat \! \* MERGEFORMAT ">
        <w:r w:rsidR="00AE264D">
          <w:instrText>(2.162)</w:instrText>
        </w:r>
      </w:fldSimple>
      <w:r w:rsidR="006F568B">
        <w:fldChar w:fldCharType="end"/>
      </w:r>
      <w:r>
        <w:t xml:space="preserve"> still apply but the form of </w:t>
      </w:r>
      <w:r w:rsidR="00905817" w:rsidRPr="00905817">
        <w:rPr>
          <w:position w:val="-10"/>
        </w:rPr>
        <w:object w:dxaOrig="240" w:dyaOrig="380" w14:anchorId="630E52A5">
          <v:shape id="_x0000_i1624" type="#_x0000_t75" style="width:11.85pt;height:19.15pt" o:ole="">
            <v:imagedata r:id="rId1211" o:title=""/>
          </v:shape>
          <o:OLEObject Type="Embed" ProgID="Equation.DSMT4" ShapeID="_x0000_i1624" DrawAspect="Content" ObjectID="_1374350697" r:id="rId1212"/>
        </w:object>
      </w:r>
      <w:r>
        <w:t xml:space="preserve"> would be different.</w:t>
      </w:r>
    </w:p>
    <w:p w14:paraId="495DB00D" w14:textId="77777777" w:rsidR="00FF6AD3" w:rsidRPr="00BB69E3" w:rsidRDefault="00FF6AD3" w:rsidP="00F75A04"/>
    <w:p w14:paraId="2A37B6CB" w14:textId="68D2DB36" w:rsidR="00032843" w:rsidRDefault="00032843" w:rsidP="00F75A04">
      <w:r>
        <w:t>Using the relations of</w:t>
      </w:r>
      <w:r w:rsidR="006F568B">
        <w:t xml:space="preserve"> </w:t>
      </w:r>
      <w:r w:rsidR="006F568B">
        <w:fldChar w:fldCharType="begin"/>
      </w:r>
      <w:r w:rsidR="006F568B">
        <w:instrText xml:space="preserve"> GOTOBUTTON ZEqnNum560749  \* MERGEFORMAT </w:instrText>
      </w:r>
      <w:fldSimple w:instr=" REF ZEqnNum560749 \* Charformat \! \* MERGEFORMAT ">
        <w:r w:rsidR="00AE264D">
          <w:instrText>(2.154)</w:instrText>
        </w:r>
      </w:fldSimple>
      <w:r w:rsidR="006F568B">
        <w:fldChar w:fldCharType="end"/>
      </w:r>
      <w:r>
        <w:t xml:space="preserve">, </w:t>
      </w:r>
      <w:r w:rsidR="006F568B">
        <w:fldChar w:fldCharType="begin"/>
      </w:r>
      <w:r w:rsidR="006F568B">
        <w:instrText xml:space="preserve"> GOTOBUTTON ZEqnNum169221  \* MERGEFORMAT </w:instrText>
      </w:r>
      <w:fldSimple w:instr=" REF ZEqnNum169221 \* Charformat \! \* MERGEFORMAT ">
        <w:r w:rsidR="00AE264D">
          <w:instrText>(2.159)</w:instrText>
        </w:r>
      </w:fldSimple>
      <w:r w:rsidR="006F568B">
        <w:fldChar w:fldCharType="end"/>
      </w:r>
      <w:r>
        <w:t xml:space="preserve"> and</w:t>
      </w:r>
      <w:r w:rsidR="006F568B">
        <w:t xml:space="preserve"> </w:t>
      </w:r>
      <w:r w:rsidR="006F568B">
        <w:fldChar w:fldCharType="begin"/>
      </w:r>
      <w:r w:rsidR="006F568B">
        <w:instrText xml:space="preserve"> GOTOBUTTON ZEqnNum937961  \* MERGEFORMAT </w:instrText>
      </w:r>
      <w:fldSimple w:instr=" REF ZEqnNum937961 \* Charformat \! \* MERGEFORMAT ">
        <w:r w:rsidR="00AE264D">
          <w:instrText>(2.161)</w:instrText>
        </w:r>
      </w:fldSimple>
      <w:r w:rsidR="006F568B">
        <w:fldChar w:fldCharType="end"/>
      </w:r>
      <w:r>
        <w:t xml:space="preserve">, it follows in general that </w:t>
      </w:r>
      <w:r w:rsidR="00905817" w:rsidRPr="00905817">
        <w:rPr>
          <w:position w:val="-16"/>
        </w:rPr>
        <w:object w:dxaOrig="2100" w:dyaOrig="440" w14:anchorId="06F9E29C">
          <v:shape id="_x0000_i1625" type="#_x0000_t75" style="width:104.8pt;height:21.85pt" o:ole="">
            <v:imagedata r:id="rId1213" o:title=""/>
          </v:shape>
          <o:OLEObject Type="Embed" ProgID="Equation.DSMT4" ShapeID="_x0000_i1625" DrawAspect="Content" ObjectID="_1374350698" r:id="rId1214"/>
        </w:object>
      </w:r>
      <w:r>
        <w:t xml:space="preserve">, so that the constraint of </w:t>
      </w:r>
      <w:r w:rsidR="006F568B">
        <w:fldChar w:fldCharType="begin"/>
      </w:r>
      <w:r w:rsidR="006F568B">
        <w:instrText xml:space="preserve"> GOTOBUTTON ZEqnNum534803  \* MERGEFORMAT </w:instrText>
      </w:r>
      <w:fldSimple w:instr=" REF ZEqnNum534803 \* Charformat \! \* MERGEFORMAT ">
        <w:r w:rsidR="00AE264D">
          <w:instrText>(2.146)</w:instrText>
        </w:r>
      </w:fldSimple>
      <w:r w:rsidR="006F568B">
        <w:fldChar w:fldCharType="end"/>
      </w:r>
      <w:r>
        <w:t xml:space="preserve"> is equivalent to enforcing stoichiometry, namely,</w:t>
      </w:r>
    </w:p>
    <w:p w14:paraId="366C5BF1" w14:textId="145F1670" w:rsidR="00032843" w:rsidRDefault="00032843" w:rsidP="00032843">
      <w:pPr>
        <w:pStyle w:val="MTDisplayEquation"/>
      </w:pPr>
      <w:r>
        <w:tab/>
      </w:r>
      <w:r w:rsidR="001B2B37" w:rsidRPr="00905817">
        <w:rPr>
          <w:position w:val="-28"/>
        </w:rPr>
        <w:object w:dxaOrig="1320" w:dyaOrig="540" w14:anchorId="5C7149B0">
          <v:shape id="_x0000_i1626" type="#_x0000_t75" style="width:66.55pt;height:27.35pt" o:ole="">
            <v:imagedata r:id="rId1215" o:title=""/>
          </v:shape>
          <o:OLEObject Type="Embed" ProgID="Equation.DSMT4" ShapeID="_x0000_i1626" DrawAspect="Content" ObjectID="_1374350699" r:id="rId1216"/>
        </w:object>
      </w:r>
      <w:r w:rsidR="00351D6C">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AE264D">
          <w:rPr>
            <w:noProof/>
          </w:rPr>
          <w:instrText>2</w:instrText>
        </w:r>
      </w:fldSimple>
      <w:r w:rsidR="00F75A04">
        <w:instrText>.</w:instrText>
      </w:r>
      <w:fldSimple w:instr=" SEQ MTEqn \c \* Arabic \* MERGEFORMAT ">
        <w:r w:rsidR="00AE264D">
          <w:rPr>
            <w:noProof/>
          </w:rPr>
          <w:instrText>164</w:instrText>
        </w:r>
      </w:fldSimple>
      <w:r w:rsidR="00F75A04">
        <w:instrText>)</w:instrText>
      </w:r>
      <w:r w:rsidR="00F75A04">
        <w:fldChar w:fldCharType="end"/>
      </w:r>
    </w:p>
    <w:p w14:paraId="7610105A" w14:textId="77777777" w:rsidR="00032843" w:rsidRDefault="00032843" w:rsidP="00F75A04">
      <w:r>
        <w:t>Thus, properly balancing a chemical reaction satisfies this constraint.</w:t>
      </w:r>
    </w:p>
    <w:p w14:paraId="61504ACC" w14:textId="77777777" w:rsidR="00032843" w:rsidRDefault="00032843" w:rsidP="00F75A04"/>
    <w:p w14:paraId="605268EC" w14:textId="77777777" w:rsidR="008B0E40" w:rsidRDefault="008B0E40" w:rsidP="00F75A04">
      <w:r>
        <w:t xml:space="preserve">The mixture mass balance in </w:t>
      </w:r>
      <w:r w:rsidR="006F568B">
        <w:fldChar w:fldCharType="begin"/>
      </w:r>
      <w:r w:rsidR="006F568B">
        <w:instrText xml:space="preserve"> GOTOBUTTON ZEqnNum939122  \* MERGEFORMAT </w:instrText>
      </w:r>
      <w:fldSimple w:instr=" REF ZEqnNum939122 \* Charformat \! \* MERGEFORMAT ">
        <w:r w:rsidR="00AE264D">
          <w:instrText>(2.158)</w:instrText>
        </w:r>
      </w:fldSimple>
      <w:r w:rsidR="006F568B">
        <w:fldChar w:fldCharType="end"/>
      </w:r>
      <w:r>
        <w:t xml:space="preserve"> may now be rewritten as</w:t>
      </w:r>
    </w:p>
    <w:p w14:paraId="54900664" w14:textId="1EEC766B" w:rsidR="008B0E40" w:rsidRDefault="008B0E40" w:rsidP="008B0E40">
      <w:pPr>
        <w:pStyle w:val="MTDisplayEquation"/>
      </w:pPr>
      <w:r>
        <w:tab/>
      </w:r>
      <w:r w:rsidR="001B2B37" w:rsidRPr="00905817">
        <w:rPr>
          <w:position w:val="-16"/>
        </w:rPr>
        <w:object w:dxaOrig="2659" w:dyaOrig="440" w14:anchorId="1F796D86">
          <v:shape id="_x0000_i1627" type="#_x0000_t75" style="width:133.05pt;height:21.85pt" o:ole="">
            <v:imagedata r:id="rId1217" o:title=""/>
          </v:shape>
          <o:OLEObject Type="Embed" ProgID="Equation.DSMT4" ShapeID="_x0000_i1627" DrawAspect="Content" ObjectID="_1374350700" r:id="rId1218"/>
        </w:object>
      </w:r>
      <w:r w:rsidR="001F3F5A">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AE264D">
          <w:rPr>
            <w:noProof/>
          </w:rPr>
          <w:instrText>2</w:instrText>
        </w:r>
      </w:fldSimple>
      <w:r w:rsidR="00F75A04">
        <w:instrText>.</w:instrText>
      </w:r>
      <w:fldSimple w:instr=" SEQ MTEqn \c \* Arabic \* MERGEFORMAT ">
        <w:r w:rsidR="00AE264D">
          <w:rPr>
            <w:noProof/>
          </w:rPr>
          <w:instrText>165</w:instrText>
        </w:r>
      </w:fldSimple>
      <w:r w:rsidR="00F75A04">
        <w:instrText>)</w:instrText>
      </w:r>
      <w:r w:rsidR="00F75A04">
        <w:fldChar w:fldCharType="end"/>
      </w:r>
    </w:p>
    <w:p w14:paraId="3452104E" w14:textId="600746E6" w:rsidR="008B0E40" w:rsidRDefault="008B0E40" w:rsidP="00F75A04">
      <w:r>
        <w:t xml:space="preserve">where </w:t>
      </w:r>
      <w:r w:rsidR="00905817" w:rsidRPr="00905817">
        <w:rPr>
          <w:position w:val="-28"/>
        </w:rPr>
        <w:object w:dxaOrig="1280" w:dyaOrig="560" w14:anchorId="7116A315">
          <v:shape id="_x0000_i1628" type="#_x0000_t75" style="width:63.8pt;height:28.25pt" o:ole="">
            <v:imagedata r:id="rId1219" o:title=""/>
          </v:shape>
          <o:OLEObject Type="Embed" ProgID="Equation.DSMT4" ShapeID="_x0000_i1628" DrawAspect="Content" ObjectID="_1374350701" r:id="rId1220"/>
        </w:object>
      </w:r>
      <w:r>
        <w:t xml:space="preserve"> and </w:t>
      </w:r>
      <w:r w:rsidR="00905817" w:rsidRPr="00905817">
        <w:rPr>
          <w:position w:val="-12"/>
        </w:rPr>
        <w:object w:dxaOrig="1400" w:dyaOrig="380" w14:anchorId="38181C30">
          <v:shape id="_x0000_i1629" type="#_x0000_t75" style="width:70.2pt;height:19.15pt" o:ole="">
            <v:imagedata r:id="rId1221" o:title=""/>
          </v:shape>
          <o:OLEObject Type="Embed" ProgID="Equation.DSMT4" ShapeID="_x0000_i1629" DrawAspect="Content" ObjectID="_1374350702" r:id="rId1222"/>
        </w:object>
      </w:r>
      <w:r>
        <w:t xml:space="preserve"> is the molar volume of </w:t>
      </w:r>
      <w:r w:rsidR="00905817" w:rsidRPr="00905817">
        <w:rPr>
          <w:position w:val="-6"/>
        </w:rPr>
        <w:object w:dxaOrig="240" w:dyaOrig="220" w14:anchorId="7BD9A716">
          <v:shape id="_x0000_i1630" type="#_x0000_t75" style="width:11.85pt;height:10.95pt" o:ole="">
            <v:imagedata r:id="rId1223" o:title=""/>
          </v:shape>
          <o:OLEObject Type="Embed" ProgID="Equation.DSMT4" ShapeID="_x0000_i1630" DrawAspect="Content" ObjectID="_1374350703" r:id="rId1224"/>
        </w:object>
      </w:r>
      <w:r>
        <w:t xml:space="preserve">. Similarly, the solute mass balance in </w:t>
      </w:r>
      <w:r w:rsidR="006F568B">
        <w:fldChar w:fldCharType="begin"/>
      </w:r>
      <w:r w:rsidR="006F568B">
        <w:instrText xml:space="preserve"> GOTOBUTTON ZEqnNum715998  \* MERGEFORMAT </w:instrText>
      </w:r>
      <w:fldSimple w:instr=" REF ZEqnNum715998 \* Charformat \! \* MERGEFORMAT ">
        <w:r w:rsidR="00AE264D">
          <w:instrText>(2.156)</w:instrText>
        </w:r>
      </w:fldSimple>
      <w:r w:rsidR="006F568B">
        <w:fldChar w:fldCharType="end"/>
      </w:r>
      <w:r>
        <w:t xml:space="preserve"> becomes</w:t>
      </w:r>
    </w:p>
    <w:p w14:paraId="4B486257" w14:textId="7087B565" w:rsidR="008B0E40" w:rsidRDefault="008B0E40" w:rsidP="008B0E40">
      <w:pPr>
        <w:pStyle w:val="MTDisplayEquation"/>
      </w:pPr>
      <w:r>
        <w:tab/>
      </w:r>
      <w:r w:rsidR="001B2B37" w:rsidRPr="00905817">
        <w:rPr>
          <w:position w:val="-24"/>
        </w:rPr>
        <w:object w:dxaOrig="3980" w:dyaOrig="780" w14:anchorId="2CBE3C7C">
          <v:shape id="_x0000_i1631" type="#_x0000_t75" style="width:199.6pt;height:39.2pt" o:ole="">
            <v:imagedata r:id="rId1225" o:title=""/>
          </v:shape>
          <o:OLEObject Type="Embed" ProgID="Equation.DSMT4" ShapeID="_x0000_i1631" DrawAspect="Content" ObjectID="_1374350704" r:id="rId1226"/>
        </w:object>
      </w:r>
      <w:r w:rsidR="004F265A">
        <w:t>.</w:t>
      </w:r>
    </w:p>
    <w:p w14:paraId="32F193ED" w14:textId="4AD75AC1" w:rsidR="00BB69E3" w:rsidRPr="007E0937" w:rsidRDefault="008B0E40" w:rsidP="00F75A04">
      <w:r>
        <w:t xml:space="preserve">These mass balance equations reduce to those of non-reactive mixtures when </w:t>
      </w:r>
      <w:r w:rsidR="00905817" w:rsidRPr="00905817">
        <w:rPr>
          <w:position w:val="-10"/>
        </w:rPr>
        <w:object w:dxaOrig="580" w:dyaOrig="380" w14:anchorId="72865AA4">
          <v:shape id="_x0000_i1632" type="#_x0000_t75" style="width:29.15pt;height:19.15pt" o:ole="">
            <v:imagedata r:id="rId1227" o:title=""/>
          </v:shape>
          <o:OLEObject Type="Embed" ProgID="Equation.DSMT4" ShapeID="_x0000_i1632" DrawAspect="Content" ObjectID="_1374350705" r:id="rId1228"/>
        </w:object>
      </w:r>
      <w:r>
        <w:t>.</w:t>
      </w:r>
    </w:p>
    <w:p w14:paraId="78C4A949" w14:textId="77777777" w:rsidR="00743B89" w:rsidRPr="00115142" w:rsidRDefault="00743B89"/>
    <w:p w14:paraId="2B9F4C95" w14:textId="77777777" w:rsidR="008C7882" w:rsidRDefault="005265A8" w:rsidP="008C7882">
      <w:r>
        <w:br w:type="page"/>
      </w:r>
    </w:p>
    <w:p w14:paraId="1949BBBC" w14:textId="77777777" w:rsidR="008C7882" w:rsidRDefault="008C7882" w:rsidP="008C7882">
      <w:pPr>
        <w:pStyle w:val="Heading1"/>
      </w:pPr>
      <w:bookmarkStart w:id="897" w:name="_Ref174786840"/>
      <w:bookmarkStart w:id="898" w:name="_Toc300602726"/>
      <w:r>
        <w:lastRenderedPageBreak/>
        <w:t>The Nonlinear FE Method</w:t>
      </w:r>
      <w:bookmarkEnd w:id="897"/>
      <w:bookmarkEnd w:id="898"/>
    </w:p>
    <w:p w14:paraId="3CB3D957" w14:textId="77777777" w:rsidR="008C7882" w:rsidRDefault="008C7882" w:rsidP="008C7882">
      <w:r>
        <w:fldChar w:fldCharType="begin"/>
      </w:r>
      <w:r>
        <w:instrText xml:space="preserve"> MACROBUTTON MTEditEquationSection2 </w:instrText>
      </w:r>
      <w:r w:rsidRPr="00C92545">
        <w:rPr>
          <w:rStyle w:val="MTEquationSection"/>
        </w:rPr>
        <w:instrText>Equation Section (Next)</w:instrText>
      </w:r>
      <w:fldSimple w:instr=" SEQ MTEqn \r \h \* MERGEFORMAT "/>
      <w:fldSimple w:instr=" SEQ MTSec \h \* MERGEFORMAT "/>
      <w:r>
        <w:fldChar w:fldCharType="end"/>
      </w:r>
      <w:r>
        <w:t>This chapter discusses the basic principles of the nonlinear finite element method. The chapter begins with a short introduction to the weak formulation and the principle of virtual work. Next, the important concept of linearization is discussed and applied to the principle of virtual work. Finally the Newton-Raphson procedure and its application to the nonlinear finite element method are described.</w:t>
      </w:r>
    </w:p>
    <w:p w14:paraId="5AA5A15E" w14:textId="77777777" w:rsidR="008C7882" w:rsidRDefault="008C7882" w:rsidP="008C7882">
      <w:pPr>
        <w:pStyle w:val="Heading2"/>
      </w:pPr>
      <w:bookmarkStart w:id="899" w:name="_Toc300602727"/>
      <w:r>
        <w:t>Weak formulation</w:t>
      </w:r>
      <w:r w:rsidR="00FB6012">
        <w:t xml:space="preserve"> for </w:t>
      </w:r>
      <w:r w:rsidR="0081541F">
        <w:t>S</w:t>
      </w:r>
      <w:r w:rsidR="00FB6012">
        <w:t xml:space="preserve">olid </w:t>
      </w:r>
      <w:r w:rsidR="0081541F">
        <w:t>M</w:t>
      </w:r>
      <w:r w:rsidR="00FB6012">
        <w:t>aterials</w:t>
      </w:r>
      <w:bookmarkEnd w:id="899"/>
    </w:p>
    <w:p w14:paraId="1F2C66EC" w14:textId="77777777" w:rsidR="008C7882" w:rsidRDefault="008C7882" w:rsidP="008C7882">
      <w:r>
        <w:t>Generally, the finite element formulation is established in terms of a weak form of the differential equations under consideration. In the context of solid mechanics this implies the use of the virtual work equation:</w:t>
      </w:r>
    </w:p>
    <w:p w14:paraId="05752210" w14:textId="42CC18E1" w:rsidR="008C7882" w:rsidRDefault="008C7882" w:rsidP="008C7882">
      <w:pPr>
        <w:pStyle w:val="MTDisplayEquation"/>
      </w:pPr>
      <w:r>
        <w:tab/>
      </w:r>
      <w:r w:rsidR="00905817" w:rsidRPr="00905817">
        <w:rPr>
          <w:position w:val="-32"/>
        </w:rPr>
        <w:object w:dxaOrig="4099" w:dyaOrig="600" w14:anchorId="5039511E">
          <v:shape id="_x0000_i1633" type="#_x0000_t75" style="width:204.15pt;height:30.1pt" o:ole="">
            <v:imagedata r:id="rId1229" o:title=""/>
          </v:shape>
          <o:OLEObject Type="Embed" ProgID="Equation.DSMT4" ShapeID="_x0000_i1633" DrawAspect="Content" ObjectID="_1374350706" r:id="rId1230"/>
        </w:object>
      </w:r>
      <w:r>
        <w:t>.</w:t>
      </w:r>
      <w:r>
        <w:tab/>
      </w:r>
      <w:r>
        <w:fldChar w:fldCharType="begin"/>
      </w:r>
      <w:r>
        <w:instrText xml:space="preserve"> MACROBUTTON MTPlaceRef \* MERGEFORMAT </w:instrText>
      </w:r>
      <w:fldSimple w:instr=" SEQ MTEqn \h \* MERGEFORMAT "/>
      <w:bookmarkStart w:id="900" w:name="ZEqnNum461456"/>
      <w:r>
        <w:instrText>(</w:instrText>
      </w:r>
      <w:fldSimple w:instr=" SEQ MTSec \c \* Arabic \* MERGEFORMAT ">
        <w:r w:rsidR="00AE264D">
          <w:rPr>
            <w:noProof/>
          </w:rPr>
          <w:instrText>3</w:instrText>
        </w:r>
      </w:fldSimple>
      <w:r>
        <w:instrText>.</w:instrText>
      </w:r>
      <w:fldSimple w:instr=" SEQ MTEqn \c \* Arabic \* MERGEFORMAT ">
        <w:r w:rsidR="00AE264D">
          <w:rPr>
            <w:noProof/>
          </w:rPr>
          <w:instrText>1</w:instrText>
        </w:r>
      </w:fldSimple>
      <w:r>
        <w:instrText>)</w:instrText>
      </w:r>
      <w:bookmarkEnd w:id="900"/>
      <w:r>
        <w:fldChar w:fldCharType="end"/>
      </w:r>
    </w:p>
    <w:p w14:paraId="79A8675F" w14:textId="52476B87" w:rsidR="008C7882" w:rsidRDefault="008C7882" w:rsidP="008C7882">
      <w:r>
        <w:t xml:space="preserve">Here, </w:t>
      </w:r>
      <w:r w:rsidR="00905817" w:rsidRPr="00905817">
        <w:rPr>
          <w:position w:val="-6"/>
        </w:rPr>
        <w:object w:dxaOrig="340" w:dyaOrig="279" w14:anchorId="187DE7A2">
          <v:shape id="_x0000_i1634" type="#_x0000_t75" style="width:17.3pt;height:14.6pt" o:ole="">
            <v:imagedata r:id="rId1231" o:title=""/>
          </v:shape>
          <o:OLEObject Type="Embed" ProgID="Equation.DSMT4" ShapeID="_x0000_i1634" DrawAspect="Content" ObjectID="_1374350707" r:id="rId1232"/>
        </w:object>
      </w:r>
      <w:r>
        <w:t xml:space="preserve">is a virtual velocity and </w:t>
      </w:r>
      <w:r w:rsidR="00905817" w:rsidRPr="00905817">
        <w:rPr>
          <w:position w:val="-6"/>
        </w:rPr>
        <w:object w:dxaOrig="340" w:dyaOrig="279" w14:anchorId="3B2C97B0">
          <v:shape id="_x0000_i1635" type="#_x0000_t75" style="width:17.3pt;height:14.6pt" o:ole="">
            <v:imagedata r:id="rId1233" o:title=""/>
          </v:shape>
          <o:OLEObject Type="Embed" ProgID="Equation.DSMT4" ShapeID="_x0000_i1635" DrawAspect="Content" ObjectID="_1374350708" r:id="rId1234"/>
        </w:object>
      </w:r>
      <w:r>
        <w:t xml:space="preserve">is the virtual rate of deformation tensor. This equation is known as the </w:t>
      </w:r>
      <w:r>
        <w:rPr>
          <w:i/>
        </w:rPr>
        <w:t xml:space="preserve">spatial virtual work equation </w:t>
      </w:r>
      <w:r>
        <w:t xml:space="preserve">since it is formulated using spatial quantities only. We can also define the </w:t>
      </w:r>
      <w:r>
        <w:rPr>
          <w:i/>
        </w:rPr>
        <w:t xml:space="preserve">material virtual work equation </w:t>
      </w:r>
      <w:r>
        <w:t>by expressing the principle of virtual work using only material quantities.</w:t>
      </w:r>
    </w:p>
    <w:p w14:paraId="4C92A41E" w14:textId="66980712" w:rsidR="008C7882" w:rsidRDefault="008C7882" w:rsidP="008C7882">
      <w:pPr>
        <w:pStyle w:val="MTDisplayEquation"/>
      </w:pPr>
      <w:r>
        <w:tab/>
      </w:r>
      <w:r w:rsidR="00905817" w:rsidRPr="00905817">
        <w:rPr>
          <w:position w:val="-32"/>
        </w:rPr>
        <w:object w:dxaOrig="4500" w:dyaOrig="600" w14:anchorId="591D9ED7">
          <v:shape id="_x0000_i1636" type="#_x0000_t75" style="width:225.1pt;height:30.1pt" o:ole="">
            <v:imagedata r:id="rId1235" o:title=""/>
          </v:shape>
          <o:OLEObject Type="Embed" ProgID="Equation.DSMT4" ShapeID="_x0000_i1636" DrawAspect="Content" ObjectID="_1374350709" r:id="rId1236"/>
        </w:object>
      </w:r>
      <w:r w:rsidR="004D379B">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r w:rsidR="00AE264D">
          <w:rPr>
            <w:noProof/>
          </w:rPr>
          <w:instrText>2</w:instrText>
        </w:r>
      </w:fldSimple>
      <w:r>
        <w:instrText>)</w:instrText>
      </w:r>
      <w:r>
        <w:fldChar w:fldCharType="end"/>
      </w:r>
    </w:p>
    <w:p w14:paraId="30AEEF70" w14:textId="21CA1C07" w:rsidR="008C7882" w:rsidRDefault="008C7882" w:rsidP="008C7882">
      <w:r>
        <w:t xml:space="preserve">Here, </w:t>
      </w:r>
      <w:r w:rsidR="00905817" w:rsidRPr="00905817">
        <w:rPr>
          <w:position w:val="-12"/>
        </w:rPr>
        <w:object w:dxaOrig="720" w:dyaOrig="360" w14:anchorId="0097EAE7">
          <v:shape id="_x0000_i1637" type="#_x0000_t75" style="width:36.45pt;height:19.15pt" o:ole="">
            <v:imagedata r:id="rId1237" o:title=""/>
          </v:shape>
          <o:OLEObject Type="Embed" ProgID="Equation.DSMT4" ShapeID="_x0000_i1637" DrawAspect="Content" ObjectID="_1374350710" r:id="rId1238"/>
        </w:object>
      </w:r>
      <w:r>
        <w:t xml:space="preserve">is the body force per unit undeformed volume and </w:t>
      </w:r>
      <w:r w:rsidR="00905817" w:rsidRPr="00905817">
        <w:rPr>
          <w:position w:val="-14"/>
        </w:rPr>
        <w:object w:dxaOrig="1460" w:dyaOrig="400" w14:anchorId="4454C930">
          <v:shape id="_x0000_i1638" type="#_x0000_t75" style="width:72.9pt;height:20.05pt" o:ole="">
            <v:imagedata r:id="rId1239" o:title=""/>
          </v:shape>
          <o:OLEObject Type="Embed" ProgID="Equation.DSMT4" ShapeID="_x0000_i1638" DrawAspect="Content" ObjectID="_1374350711" r:id="rId1240"/>
        </w:object>
      </w:r>
      <w:r>
        <w:t xml:space="preserve">is the traction vector per unit initial area.  </w:t>
      </w:r>
    </w:p>
    <w:p w14:paraId="42245BAD" w14:textId="77777777" w:rsidR="008C7882" w:rsidRDefault="008C7882" w:rsidP="008C7882"/>
    <w:p w14:paraId="07DDDA56" w14:textId="77777777" w:rsidR="008C7882" w:rsidRDefault="008C7882" w:rsidP="008C7882">
      <w:pPr>
        <w:pStyle w:val="Heading3"/>
      </w:pPr>
      <w:bookmarkStart w:id="901" w:name="_Toc300602728"/>
      <w:r>
        <w:t>Linearization</w:t>
      </w:r>
      <w:bookmarkEnd w:id="901"/>
    </w:p>
    <w:p w14:paraId="650DCA97" w14:textId="77777777" w:rsidR="008C7882" w:rsidRDefault="008C7882" w:rsidP="008C7882">
      <w:pPr>
        <w:pStyle w:val="MTDisplayEquation"/>
      </w:pPr>
      <w:r>
        <w:t xml:space="preserve">Equation </w:t>
      </w:r>
      <w:r>
        <w:fldChar w:fldCharType="begin"/>
      </w:r>
      <w:r>
        <w:instrText xml:space="preserve"> GOTOBUTTON ZEqnNum461456  \* MERGEFORMAT </w:instrText>
      </w:r>
      <w:fldSimple w:instr=" REF ZEqnNum461456 \! \* MERGEFORMAT ">
        <w:r w:rsidR="00AE264D">
          <w:instrText>(3.1)</w:instrText>
        </w:r>
      </w:fldSimple>
      <w:r>
        <w:fldChar w:fldCharType="end"/>
      </w:r>
      <w:r>
        <w:t xml:space="preserve"> is the starting point for the nonlinear finite element method. It is highly nonlinear and any method attempting to solve this equation, such as the Newton-Raphson method, necessarily has to be iterative.</w:t>
      </w:r>
    </w:p>
    <w:p w14:paraId="5D21E948" w14:textId="77777777" w:rsidR="008C7882" w:rsidRPr="006D2196" w:rsidRDefault="008C7882" w:rsidP="008C7882"/>
    <w:p w14:paraId="78FF549B" w14:textId="64EB71EB" w:rsidR="008C7882" w:rsidRDefault="008C7882" w:rsidP="008C7882">
      <w:pPr>
        <w:pStyle w:val="MTDisplayEquation"/>
      </w:pPr>
      <w:r>
        <w:t xml:space="preserve">To linearize the finite element equations, the directional derivative of the virtual work in equation </w:t>
      </w:r>
      <w:r>
        <w:fldChar w:fldCharType="begin"/>
      </w:r>
      <w:r>
        <w:instrText xml:space="preserve"> GOTOBUTTON ZEqnNum461456  \* MERGEFORMAT </w:instrText>
      </w:r>
      <w:fldSimple w:instr=" REF ZEqnNum461456 \! \* MERGEFORMAT ">
        <w:r w:rsidR="00AE264D">
          <w:instrText>(3.1)</w:instrText>
        </w:r>
      </w:fldSimple>
      <w:r>
        <w:fldChar w:fldCharType="end"/>
      </w:r>
      <w:r>
        <w:t xml:space="preserve"> must be calculated. In an iterative procedure, the quantity </w:t>
      </w:r>
      <w:r w:rsidR="00905817" w:rsidRPr="00905817">
        <w:rPr>
          <w:position w:val="-10"/>
        </w:rPr>
        <w:object w:dxaOrig="200" w:dyaOrig="320" w14:anchorId="614B6EE9">
          <v:shape id="_x0000_i1639" type="#_x0000_t75" style="width:10.05pt;height:15.5pt" o:ole="">
            <v:imagedata r:id="rId1241" o:title=""/>
          </v:shape>
          <o:OLEObject Type="Embed" ProgID="Equation.DSMT4" ShapeID="_x0000_i1639" DrawAspect="Content" ObjectID="_1374350712" r:id="rId1242"/>
        </w:object>
      </w:r>
      <w:r>
        <w:t xml:space="preserve"> will be approximated by a trial solution </w:t>
      </w:r>
      <w:r w:rsidR="00905817" w:rsidRPr="00905817">
        <w:rPr>
          <w:position w:val="-12"/>
        </w:rPr>
        <w:object w:dxaOrig="260" w:dyaOrig="360" w14:anchorId="421C8A1B">
          <v:shape id="_x0000_i1640" type="#_x0000_t75" style="width:12.75pt;height:19.15pt" o:ole="">
            <v:imagedata r:id="rId1243" o:title=""/>
          </v:shape>
          <o:OLEObject Type="Embed" ProgID="Equation.DSMT4" ShapeID="_x0000_i1640" DrawAspect="Content" ObjectID="_1374350713" r:id="rId1244"/>
        </w:object>
      </w:r>
      <w:r>
        <w:t>.  Linearization of the virtual work equation around this trial solution gives</w:t>
      </w:r>
    </w:p>
    <w:p w14:paraId="765DBC43" w14:textId="015D65C5" w:rsidR="008C7882" w:rsidRDefault="008C7882" w:rsidP="008C7882">
      <w:pPr>
        <w:pStyle w:val="MTDisplayEquation"/>
      </w:pPr>
      <w:r>
        <w:tab/>
      </w:r>
      <w:r w:rsidR="00905817" w:rsidRPr="00905817">
        <w:rPr>
          <w:position w:val="-14"/>
        </w:rPr>
        <w:object w:dxaOrig="3400" w:dyaOrig="400" w14:anchorId="2A813232">
          <v:shape id="_x0000_i1641" type="#_x0000_t75" style="width:169.5pt;height:20.05pt" o:ole="">
            <v:imagedata r:id="rId1245" o:title=""/>
          </v:shape>
          <o:OLEObject Type="Embed" ProgID="Equation.DSMT4" ShapeID="_x0000_i1641" DrawAspect="Content" ObjectID="_1374350714" r:id="rId1246"/>
        </w:object>
      </w:r>
      <w:r>
        <w:t>.</w:t>
      </w:r>
      <w:r>
        <w:tab/>
      </w:r>
      <w:r>
        <w:fldChar w:fldCharType="begin"/>
      </w:r>
      <w:r>
        <w:instrText xml:space="preserve"> MACROBUTTON MTPlaceRef \* MERGEFORMAT </w:instrText>
      </w:r>
      <w:fldSimple w:instr=" SEQ MTEqn \h \* MERGEFORMAT "/>
      <w:bookmarkStart w:id="902" w:name="ZEqnNum927486"/>
      <w:r>
        <w:instrText>(</w:instrText>
      </w:r>
      <w:fldSimple w:instr=" SEQ MTSec \c \* Arabic \* MERGEFORMAT ">
        <w:r w:rsidR="00AE264D">
          <w:rPr>
            <w:noProof/>
          </w:rPr>
          <w:instrText>3</w:instrText>
        </w:r>
      </w:fldSimple>
      <w:r>
        <w:instrText>.</w:instrText>
      </w:r>
      <w:fldSimple w:instr=" SEQ MTEqn \c \* Arabic \* MERGEFORMAT ">
        <w:r w:rsidR="00AE264D">
          <w:rPr>
            <w:noProof/>
          </w:rPr>
          <w:instrText>3</w:instrText>
        </w:r>
      </w:fldSimple>
      <w:r>
        <w:instrText>)</w:instrText>
      </w:r>
      <w:bookmarkEnd w:id="902"/>
      <w:r>
        <w:fldChar w:fldCharType="end"/>
      </w:r>
    </w:p>
    <w:p w14:paraId="050C3D38" w14:textId="77777777" w:rsidR="008C7882" w:rsidRDefault="008C7882" w:rsidP="008C7882">
      <w:r>
        <w:t>The directional derivative of the virtual work will eventually lead to the definition of the stiffness matrix. In order to proceed, it is convenient to split the virtual work into an internal and external virtual work component:</w:t>
      </w:r>
    </w:p>
    <w:p w14:paraId="41954FF5" w14:textId="2AFE6FE1" w:rsidR="008C7882" w:rsidRDefault="008C7882" w:rsidP="008C7882">
      <w:pPr>
        <w:pStyle w:val="MTDisplayEquation"/>
      </w:pPr>
      <w:r>
        <w:tab/>
      </w:r>
      <w:r w:rsidR="00905817" w:rsidRPr="00905817">
        <w:rPr>
          <w:position w:val="-14"/>
        </w:rPr>
        <w:object w:dxaOrig="5460" w:dyaOrig="400" w14:anchorId="6F3B0699">
          <v:shape id="_x0000_i1642" type="#_x0000_t75" style="width:273.4pt;height:20.05pt" o:ole="">
            <v:imagedata r:id="rId1247" o:title=""/>
          </v:shape>
          <o:OLEObject Type="Embed" ProgID="Equation.DSMT4" ShapeID="_x0000_i1642" DrawAspect="Content" ObjectID="_1374350715" r:id="rId124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r w:rsidR="00AE264D">
          <w:rPr>
            <w:noProof/>
          </w:rPr>
          <w:instrText>4</w:instrText>
        </w:r>
      </w:fldSimple>
      <w:r>
        <w:instrText>)</w:instrText>
      </w:r>
      <w:r>
        <w:fldChar w:fldCharType="end"/>
      </w:r>
    </w:p>
    <w:p w14:paraId="18292FD7" w14:textId="77777777" w:rsidR="008C7882" w:rsidRDefault="008C7882" w:rsidP="008C7882">
      <w:r>
        <w:t>where</w:t>
      </w:r>
    </w:p>
    <w:p w14:paraId="7F1D09AB" w14:textId="08687CC0" w:rsidR="008C7882" w:rsidRDefault="008C7882" w:rsidP="008C7882">
      <w:pPr>
        <w:pStyle w:val="MTDisplayEquation"/>
      </w:pPr>
      <w:r>
        <w:tab/>
      </w:r>
      <w:r w:rsidR="00905817" w:rsidRPr="00905817">
        <w:rPr>
          <w:position w:val="-32"/>
        </w:rPr>
        <w:object w:dxaOrig="2400" w:dyaOrig="600" w14:anchorId="3F163963">
          <v:shape id="_x0000_i1643" type="#_x0000_t75" style="width:119.4pt;height:30.1pt" o:ole="">
            <v:imagedata r:id="rId1249" o:title=""/>
          </v:shape>
          <o:OLEObject Type="Embed" ProgID="Equation.DSMT4" ShapeID="_x0000_i1643" DrawAspect="Content" ObjectID="_1374350716" r:id="rId125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r w:rsidR="00AE264D">
          <w:rPr>
            <w:noProof/>
          </w:rPr>
          <w:instrText>5</w:instrText>
        </w:r>
      </w:fldSimple>
      <w:r>
        <w:instrText>)</w:instrText>
      </w:r>
      <w:r>
        <w:fldChar w:fldCharType="end"/>
      </w:r>
    </w:p>
    <w:p w14:paraId="1808D8AA" w14:textId="77777777" w:rsidR="008C7882" w:rsidRPr="00551A6F" w:rsidRDefault="008C7882" w:rsidP="008C7882">
      <w:r>
        <w:t>and</w:t>
      </w:r>
    </w:p>
    <w:p w14:paraId="266CA8D5" w14:textId="6012300B" w:rsidR="008C7882" w:rsidRDefault="008C7882" w:rsidP="008C7882">
      <w:pPr>
        <w:pStyle w:val="MTDisplayEquation"/>
      </w:pPr>
      <w:r>
        <w:tab/>
      </w:r>
      <w:r w:rsidR="00905817" w:rsidRPr="00905817">
        <w:rPr>
          <w:position w:val="-32"/>
        </w:rPr>
        <w:object w:dxaOrig="3500" w:dyaOrig="600" w14:anchorId="30A40B02">
          <v:shape id="_x0000_i1644" type="#_x0000_t75" style="width:174.1pt;height:30.1pt" o:ole="">
            <v:imagedata r:id="rId1251" o:title=""/>
          </v:shape>
          <o:OLEObject Type="Embed" ProgID="Equation.DSMT4" ShapeID="_x0000_i1644" DrawAspect="Content" ObjectID="_1374350717" r:id="rId125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r w:rsidR="00AE264D">
          <w:rPr>
            <w:noProof/>
          </w:rPr>
          <w:instrText>6</w:instrText>
        </w:r>
      </w:fldSimple>
      <w:r>
        <w:instrText>)</w:instrText>
      </w:r>
      <w:r>
        <w:fldChar w:fldCharType="end"/>
      </w:r>
    </w:p>
    <w:p w14:paraId="3195BA43" w14:textId="0EE6ED98" w:rsidR="008C7882" w:rsidRDefault="008C7882" w:rsidP="008C7882">
      <w:r>
        <w:lastRenderedPageBreak/>
        <w:t xml:space="preserve">The result is listed here without details of the derivation – see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903" w:author="Gerard" w:date="2015-08-07T21:36:00Z"/>
      <w:r w:rsidR="005F21BF">
        <w:fldChar w:fldCharType="separate"/>
      </w:r>
      <w:r w:rsidR="00214E15">
        <w:rPr>
          <w:noProof/>
        </w:rPr>
        <w:t>1</w:t>
      </w:r>
      <w:r w:rsidR="005F21BF">
        <w:rPr>
          <w:noProof/>
        </w:rPr>
        <w:fldChar w:fldCharType="end"/>
      </w:r>
      <w:r w:rsidR="00A56950">
        <w:rPr>
          <w:noProof/>
        </w:rPr>
        <w:t>]</w:t>
      </w:r>
      <w:r>
        <w:fldChar w:fldCharType="end"/>
      </w:r>
      <w:r>
        <w:t xml:space="preserve"> for details.  The linearization of the internal virtual work is given by</w:t>
      </w:r>
    </w:p>
    <w:p w14:paraId="58176FBC" w14:textId="7EDC4C86" w:rsidR="008C7882" w:rsidRDefault="008C7882" w:rsidP="008C7882">
      <w:pPr>
        <w:pStyle w:val="MTDisplayEquation"/>
      </w:pPr>
      <w:r>
        <w:tab/>
      </w:r>
      <w:r w:rsidR="00905817" w:rsidRPr="00905817">
        <w:rPr>
          <w:position w:val="-32"/>
        </w:rPr>
        <w:object w:dxaOrig="5340" w:dyaOrig="639" w14:anchorId="7B3162AB">
          <v:shape id="_x0000_i1645" type="#_x0000_t75" style="width:267.05pt;height:31pt" o:ole="">
            <v:imagedata r:id="rId1253" o:title=""/>
          </v:shape>
          <o:OLEObject Type="Embed" ProgID="Equation.DSMT4" ShapeID="_x0000_i1645" DrawAspect="Content" ObjectID="_1374350718" r:id="rId125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r w:rsidR="00AE264D">
          <w:rPr>
            <w:noProof/>
          </w:rPr>
          <w:instrText>7</w:instrText>
        </w:r>
      </w:fldSimple>
      <w:r>
        <w:instrText>)</w:instrText>
      </w:r>
      <w:r>
        <w:fldChar w:fldCharType="end"/>
      </w:r>
    </w:p>
    <w:p w14:paraId="16265F82" w14:textId="05E0D29E" w:rsidR="008C7882" w:rsidRDefault="008C7882" w:rsidP="008C7882">
      <w:r>
        <w:t xml:space="preserve">Notice that this equation is symmetric in </w:t>
      </w:r>
      <w:r w:rsidR="00905817" w:rsidRPr="00905817">
        <w:rPr>
          <w:position w:val="-6"/>
        </w:rPr>
        <w:object w:dxaOrig="340" w:dyaOrig="279" w14:anchorId="0C23DA65">
          <v:shape id="_x0000_i1646" type="#_x0000_t75" style="width:17.3pt;height:14.6pt" o:ole="">
            <v:imagedata r:id="rId1255" o:title=""/>
          </v:shape>
          <o:OLEObject Type="Embed" ProgID="Equation.DSMT4" ShapeID="_x0000_i1646" DrawAspect="Content" ObjectID="_1374350719" r:id="rId1256"/>
        </w:object>
      </w:r>
      <w:r>
        <w:t xml:space="preserve">and </w:t>
      </w:r>
      <w:r w:rsidR="00905817" w:rsidRPr="00905817">
        <w:rPr>
          <w:position w:val="-6"/>
        </w:rPr>
        <w:object w:dxaOrig="200" w:dyaOrig="220" w14:anchorId="1AC85E31">
          <v:shape id="_x0000_i1647" type="#_x0000_t75" style="width:10.05pt;height:10.95pt" o:ole="">
            <v:imagedata r:id="rId1257" o:title=""/>
          </v:shape>
          <o:OLEObject Type="Embed" ProgID="Equation.DSMT4" ShapeID="_x0000_i1647" DrawAspect="Content" ObjectID="_1374350720" r:id="rId1258"/>
        </w:object>
      </w:r>
      <w:r>
        <w:t xml:space="preserve">. This symmetry will, upon discretization, yield a symmetric tangent matrix. </w:t>
      </w:r>
    </w:p>
    <w:p w14:paraId="592ABA65" w14:textId="77777777" w:rsidR="008C7882" w:rsidRDefault="008C7882" w:rsidP="008C7882"/>
    <w:p w14:paraId="573D890F" w14:textId="77777777" w:rsidR="008C7882" w:rsidRDefault="008C7882" w:rsidP="008C7882">
      <w:r>
        <w:t>The external virtual work has contributions from both body forces and surface tractions. The precise form of the linearized external virtual work depends on the form of these forces. For surface tractions, normal pressure forces may be represented in FEBio. The linearized external work for this type of traction is given by</w:t>
      </w:r>
    </w:p>
    <w:p w14:paraId="6EBFF284" w14:textId="12739B89" w:rsidR="008C7882" w:rsidRDefault="008C7882" w:rsidP="008C7882">
      <w:pPr>
        <w:pStyle w:val="MTDisplayEquation"/>
      </w:pPr>
      <w:r>
        <w:tab/>
      </w:r>
      <w:r w:rsidR="00905817" w:rsidRPr="00905817">
        <w:rPr>
          <w:position w:val="-76"/>
        </w:rPr>
        <w:object w:dxaOrig="6160" w:dyaOrig="1640" w14:anchorId="036B0F25">
          <v:shape id="_x0000_i1648" type="#_x0000_t75" style="width:308.05pt;height:82.05pt" o:ole="">
            <v:imagedata r:id="rId1259" o:title=""/>
          </v:shape>
          <o:OLEObject Type="Embed" ProgID="Equation.DSMT4" ShapeID="_x0000_i1648" DrawAspect="Content" ObjectID="_1374350721" r:id="rId1260"/>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r w:rsidR="00AE264D">
          <w:rPr>
            <w:noProof/>
          </w:rPr>
          <w:instrText>8</w:instrText>
        </w:r>
      </w:fldSimple>
      <w:r>
        <w:instrText>)</w:instrText>
      </w:r>
      <w:r>
        <w:fldChar w:fldCharType="end"/>
      </w:r>
    </w:p>
    <w:p w14:paraId="54C7ABA3" w14:textId="77777777" w:rsidR="008C7882" w:rsidRDefault="008C7882" w:rsidP="008C7882">
      <w:r>
        <w:t>Discretization of this equation will also lead to a symmetric component of the tangent matrix.</w:t>
      </w:r>
    </w:p>
    <w:p w14:paraId="0B106575" w14:textId="77777777" w:rsidR="008C7882" w:rsidRDefault="008C7882" w:rsidP="008C7882"/>
    <w:p w14:paraId="0F10F9CC" w14:textId="02606187" w:rsidR="008C7882" w:rsidRDefault="008C7882" w:rsidP="008C7882">
      <w:r>
        <w:t xml:space="preserve">FEBio currently supports gravity as a body force, </w:t>
      </w:r>
      <w:r w:rsidR="00905817" w:rsidRPr="00905817">
        <w:rPr>
          <w:position w:val="-10"/>
        </w:rPr>
        <w:object w:dxaOrig="700" w:dyaOrig="320" w14:anchorId="765090A1">
          <v:shape id="_x0000_i1649" type="#_x0000_t75" style="width:34.65pt;height:15.5pt" o:ole="">
            <v:imagedata r:id="rId1261" o:title=""/>
          </v:shape>
          <o:OLEObject Type="Embed" ProgID="Equation.DSMT4" ShapeID="_x0000_i1649" DrawAspect="Content" ObjectID="_1374350722" r:id="rId1262"/>
        </w:object>
      </w:r>
      <w:r>
        <w:t xml:space="preserve">. Since this force is independent of the geometry, the contribution to the linearized external work is zero.  Another type of body force implemented in FEBio is the centrifugal force. For a body rotating with a constant angular speed </w:t>
      </w:r>
      <w:r w:rsidR="00905817" w:rsidRPr="00905817">
        <w:rPr>
          <w:position w:val="-6"/>
        </w:rPr>
        <w:object w:dxaOrig="240" w:dyaOrig="220" w14:anchorId="1C57B659">
          <v:shape id="_x0000_i1650" type="#_x0000_t75" style="width:11.85pt;height:10.95pt" o:ole="">
            <v:imagedata r:id="rId1263" o:title=""/>
          </v:shape>
          <o:OLEObject Type="Embed" ProgID="Equation.DSMT4" ShapeID="_x0000_i1650" DrawAspect="Content" ObjectID="_1374350723" r:id="rId1264"/>
        </w:object>
      </w:r>
      <w:r>
        <w:t xml:space="preserve">, about an axis passing through the point </w:t>
      </w:r>
      <w:r w:rsidR="00905817" w:rsidRPr="00905817">
        <w:rPr>
          <w:position w:val="-6"/>
        </w:rPr>
        <w:object w:dxaOrig="180" w:dyaOrig="220" w14:anchorId="37E22AB4">
          <v:shape id="_x0000_i1651" type="#_x0000_t75" style="width:9.1pt;height:10.95pt" o:ole="">
            <v:imagedata r:id="rId1265" o:title=""/>
          </v:shape>
          <o:OLEObject Type="Embed" ProgID="Equation.DSMT4" ShapeID="_x0000_i1651" DrawAspect="Content" ObjectID="_1374350724" r:id="rId1266"/>
        </w:object>
      </w:r>
      <w:r>
        <w:t xml:space="preserve"> and directed along the unit vector </w:t>
      </w:r>
      <w:r w:rsidR="00905817" w:rsidRPr="00905817">
        <w:rPr>
          <w:position w:val="-4"/>
        </w:rPr>
        <w:object w:dxaOrig="200" w:dyaOrig="200" w14:anchorId="0FFB5260">
          <v:shape id="_x0000_i1652" type="#_x0000_t75" style="width:10.05pt;height:10.05pt" o:ole="">
            <v:imagedata r:id="rId1267" o:title=""/>
          </v:shape>
          <o:OLEObject Type="Embed" ProgID="Equation.DSMT4" ShapeID="_x0000_i1652" DrawAspect="Content" ObjectID="_1374350725" r:id="rId1268"/>
        </w:object>
      </w:r>
      <w:r>
        <w:t xml:space="preserve">, the body force is given by </w:t>
      </w:r>
      <w:r w:rsidR="00905817" w:rsidRPr="00905817">
        <w:rPr>
          <w:position w:val="-10"/>
        </w:rPr>
        <w:object w:dxaOrig="940" w:dyaOrig="360" w14:anchorId="181A75D1">
          <v:shape id="_x0000_i1653" type="#_x0000_t75" style="width:47.4pt;height:19.15pt" o:ole="">
            <v:imagedata r:id="rId1269" o:title=""/>
          </v:shape>
          <o:OLEObject Type="Embed" ProgID="Equation.DSMT4" ShapeID="_x0000_i1653" DrawAspect="Content" ObjectID="_1374350726" r:id="rId1270"/>
        </w:object>
      </w:r>
      <w:r>
        <w:t xml:space="preserve">, where </w:t>
      </w:r>
      <w:r w:rsidR="00905817" w:rsidRPr="00905817">
        <w:rPr>
          <w:position w:val="-4"/>
        </w:rPr>
        <w:object w:dxaOrig="180" w:dyaOrig="200" w14:anchorId="21DA85D2">
          <v:shape id="_x0000_i1654" type="#_x0000_t75" style="width:9.1pt;height:10.05pt" o:ole="">
            <v:imagedata r:id="rId1271" o:title=""/>
          </v:shape>
          <o:OLEObject Type="Embed" ProgID="Equation.DSMT4" ShapeID="_x0000_i1654" DrawAspect="Content" ObjectID="_1374350727" r:id="rId1272"/>
        </w:object>
      </w:r>
      <w:r>
        <w:t xml:space="preserve"> is the vector distance from a point </w:t>
      </w:r>
      <w:r w:rsidR="00905817" w:rsidRPr="00905817">
        <w:rPr>
          <w:position w:val="-4"/>
        </w:rPr>
        <w:object w:dxaOrig="200" w:dyaOrig="200" w14:anchorId="5809F9DA">
          <v:shape id="_x0000_i1655" type="#_x0000_t75" style="width:10.05pt;height:10.05pt" o:ole="">
            <v:imagedata r:id="rId1273" o:title=""/>
          </v:shape>
          <o:OLEObject Type="Embed" ProgID="Equation.DSMT4" ShapeID="_x0000_i1655" DrawAspect="Content" ObjectID="_1374350728" r:id="rId1274"/>
        </w:object>
      </w:r>
      <w:r>
        <w:t xml:space="preserve"> to the axis of rotation,</w:t>
      </w:r>
    </w:p>
    <w:p w14:paraId="194BB4BE" w14:textId="2CB157FB" w:rsidR="008C7882" w:rsidRPr="0075365E" w:rsidRDefault="008C7882" w:rsidP="008C7882">
      <w:pPr>
        <w:pStyle w:val="MTDisplayEquation"/>
      </w:pPr>
      <w:r w:rsidRPr="0075365E">
        <w:tab/>
      </w:r>
      <w:r w:rsidR="00905817" w:rsidRPr="00905817">
        <w:rPr>
          <w:position w:val="-14"/>
        </w:rPr>
        <w:object w:dxaOrig="2160" w:dyaOrig="400" w14:anchorId="628F9217">
          <v:shape id="_x0000_i1656" type="#_x0000_t75" style="width:108.45pt;height:20.05pt" o:ole="">
            <v:imagedata r:id="rId1275" o:title=""/>
          </v:shape>
          <o:OLEObject Type="Embed" ProgID="Equation.DSMT4" ShapeID="_x0000_i1656" DrawAspect="Content" ObjectID="_1374350729" r:id="rId1276"/>
        </w:object>
      </w:r>
      <w:r w:rsidRPr="0075365E">
        <w:tab/>
      </w:r>
      <w:r w:rsidRPr="0075365E">
        <w:fldChar w:fldCharType="begin"/>
      </w:r>
      <w:r w:rsidRPr="0075365E">
        <w:instrText xml:space="preserve"> MACROBUTTON MTPlaceRef \* MERGEFORMAT </w:instrText>
      </w:r>
      <w:fldSimple w:instr=" SEQ MTEqn \h \* MERGEFORMAT "/>
      <w:r w:rsidRPr="0075365E">
        <w:instrText>(</w:instrText>
      </w:r>
      <w:fldSimple w:instr=" SEQ MTSec \c \* Arabic \* MERGEFORMAT ">
        <w:r w:rsidR="00AE264D">
          <w:rPr>
            <w:noProof/>
          </w:rPr>
          <w:instrText>3</w:instrText>
        </w:r>
      </w:fldSimple>
      <w:r w:rsidRPr="0075365E">
        <w:instrText>.</w:instrText>
      </w:r>
      <w:fldSimple w:instr=" SEQ MTEqn \c \* Arabic \* MERGEFORMAT ">
        <w:r w:rsidR="00AE264D">
          <w:rPr>
            <w:noProof/>
          </w:rPr>
          <w:instrText>9</w:instrText>
        </w:r>
      </w:fldSimple>
      <w:r w:rsidRPr="0075365E">
        <w:instrText>)</w:instrText>
      </w:r>
      <w:r w:rsidRPr="0075365E">
        <w:fldChar w:fldCharType="end"/>
      </w:r>
    </w:p>
    <w:p w14:paraId="0861A841" w14:textId="099A3A12" w:rsidR="008C7882" w:rsidRPr="000C2253" w:rsidRDefault="003747B4" w:rsidP="008C7882">
      <w:pPr>
        <w:jc w:val="center"/>
      </w:pPr>
      <w:r>
        <w:rPr>
          <w:noProof/>
        </w:rPr>
        <w:drawing>
          <wp:inline distT="0" distB="0" distL="0" distR="0" wp14:anchorId="701B0F23" wp14:editId="5920B67D">
            <wp:extent cx="1819275" cy="1762125"/>
            <wp:effectExtent l="0" t="0" r="9525" b="9525"/>
            <wp:docPr id="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277">
                      <a:extLst>
                        <a:ext uri="{28A0092B-C50C-407E-A947-70E740481C1C}">
                          <a14:useLocalDpi xmlns:a14="http://schemas.microsoft.com/office/drawing/2010/main" val="0"/>
                        </a:ext>
                      </a:extLst>
                    </a:blip>
                    <a:srcRect/>
                    <a:stretch>
                      <a:fillRect/>
                    </a:stretch>
                  </pic:blipFill>
                  <pic:spPr bwMode="auto">
                    <a:xfrm>
                      <a:off x="0" y="0"/>
                      <a:ext cx="1819275" cy="1762125"/>
                    </a:xfrm>
                    <a:prstGeom prst="rect">
                      <a:avLst/>
                    </a:prstGeom>
                    <a:noFill/>
                  </pic:spPr>
                </pic:pic>
              </a:graphicData>
            </a:graphic>
          </wp:inline>
        </w:drawing>
      </w:r>
    </w:p>
    <w:p w14:paraId="2580872D" w14:textId="77777777" w:rsidR="008C7882" w:rsidRPr="000C2253" w:rsidRDefault="008C7882" w:rsidP="00FD7660">
      <w:r w:rsidRPr="000C2253">
        <w:t>The resulting linearized external work is given by</w:t>
      </w:r>
    </w:p>
    <w:p w14:paraId="4ECEA0B7" w14:textId="1E94DACA" w:rsidR="008C7882" w:rsidRPr="000C2253" w:rsidRDefault="008C7882" w:rsidP="008C7882">
      <w:pPr>
        <w:pStyle w:val="MTDisplayEquation"/>
      </w:pPr>
      <w:r w:rsidRPr="000C2253">
        <w:tab/>
      </w:r>
      <w:r w:rsidR="00905817" w:rsidRPr="00905817">
        <w:rPr>
          <w:position w:val="-32"/>
        </w:rPr>
        <w:object w:dxaOrig="4440" w:dyaOrig="600" w14:anchorId="4227C3B2">
          <v:shape id="_x0000_i1657" type="#_x0000_t75" style="width:222.4pt;height:30.1pt" o:ole="">
            <v:imagedata r:id="rId1278" o:title=""/>
          </v:shape>
          <o:OLEObject Type="Embed" ProgID="Equation.DSMT4" ShapeID="_x0000_i1657" DrawAspect="Content" ObjectID="_1374350730" r:id="rId1279"/>
        </w:object>
      </w:r>
      <w:r w:rsidRPr="000C2253">
        <w:t>,</w:t>
      </w:r>
      <w:r w:rsidRPr="000C2253">
        <w:tab/>
      </w:r>
      <w:r w:rsidRPr="000C2253">
        <w:fldChar w:fldCharType="begin"/>
      </w:r>
      <w:r w:rsidRPr="000C2253">
        <w:instrText xml:space="preserve"> MACROBUTTON MTPlaceRef \* MERGEFORMAT </w:instrText>
      </w:r>
      <w:fldSimple w:instr=" SEQ MTEqn \h \* MERGEFORMAT "/>
      <w:r w:rsidRPr="000C2253">
        <w:instrText>(</w:instrText>
      </w:r>
      <w:fldSimple w:instr=" SEQ MTSec \c \* Arabic \* MERGEFORMAT ">
        <w:r w:rsidR="00AE264D">
          <w:rPr>
            <w:noProof/>
          </w:rPr>
          <w:instrText>3</w:instrText>
        </w:r>
      </w:fldSimple>
      <w:r w:rsidRPr="000C2253">
        <w:instrText>.</w:instrText>
      </w:r>
      <w:fldSimple w:instr=" SEQ MTEqn \c \* Arabic \* MERGEFORMAT ">
        <w:r w:rsidR="00AE264D">
          <w:rPr>
            <w:noProof/>
          </w:rPr>
          <w:instrText>10</w:instrText>
        </w:r>
      </w:fldSimple>
      <w:r w:rsidRPr="000C2253">
        <w:instrText>)</w:instrText>
      </w:r>
      <w:r w:rsidRPr="000C2253">
        <w:fldChar w:fldCharType="end"/>
      </w:r>
    </w:p>
    <w:p w14:paraId="67F85E60" w14:textId="77777777" w:rsidR="008C7882" w:rsidRPr="000C2253" w:rsidRDefault="008C7882" w:rsidP="008C7882">
      <w:r w:rsidRPr="000C2253">
        <w:t>which produces a symmetric expression that will yield a symmetric matrix.</w:t>
      </w:r>
    </w:p>
    <w:p w14:paraId="3E49772B" w14:textId="77777777" w:rsidR="008C7882" w:rsidRDefault="008C7882" w:rsidP="008C7882">
      <w:pPr>
        <w:pStyle w:val="Heading3"/>
      </w:pPr>
      <w:bookmarkStart w:id="904" w:name="_Toc300602729"/>
      <w:r>
        <w:t>Discretization</w:t>
      </w:r>
      <w:bookmarkEnd w:id="904"/>
    </w:p>
    <w:p w14:paraId="236D94D9" w14:textId="41FBEBB5" w:rsidR="008C7882" w:rsidRDefault="008C7882" w:rsidP="008C7882">
      <w:r>
        <w:t xml:space="preserve">The basis of the finite element method is that the domain of the problem (that is, the volume of the object under consideration) is divided into smaller subunits, called </w:t>
      </w:r>
      <w:r>
        <w:rPr>
          <w:i/>
        </w:rPr>
        <w:t>finite elements</w:t>
      </w:r>
      <w:r>
        <w:t xml:space="preserve">. In the case of </w:t>
      </w:r>
      <w:r>
        <w:rPr>
          <w:i/>
        </w:rPr>
        <w:t xml:space="preserve">isoparametric elements </w:t>
      </w:r>
      <w:r>
        <w:t xml:space="preserve">it is further assumed that each element has a local coordinate system, </w:t>
      </w:r>
      <w:r>
        <w:lastRenderedPageBreak/>
        <w:t xml:space="preserve">named the </w:t>
      </w:r>
      <w:r>
        <w:rPr>
          <w:i/>
        </w:rPr>
        <w:t>natural coordinates</w:t>
      </w:r>
      <w:r>
        <w:t xml:space="preserve">, and the coordinates and shape of the element are discretized using the same functions. The discretization process is established by interpolating the geometry in terms of the coordinates </w:t>
      </w:r>
      <w:r w:rsidR="00905817" w:rsidRPr="00905817">
        <w:rPr>
          <w:position w:val="-12"/>
        </w:rPr>
        <w:object w:dxaOrig="340" w:dyaOrig="360" w14:anchorId="013804B9">
          <v:shape id="_x0000_i1658" type="#_x0000_t75" style="width:17.3pt;height:19.15pt" o:ole="">
            <v:imagedata r:id="rId1280" o:title=""/>
          </v:shape>
          <o:OLEObject Type="Embed" ProgID="Equation.DSMT4" ShapeID="_x0000_i1658" DrawAspect="Content" ObjectID="_1374350731" r:id="rId1281"/>
        </w:object>
      </w:r>
      <w:r>
        <w:t xml:space="preserve"> of the </w:t>
      </w:r>
      <w:r w:rsidRPr="002B3E69">
        <w:rPr>
          <w:i/>
        </w:rPr>
        <w:t>nodes</w:t>
      </w:r>
      <w:r>
        <w:t xml:space="preserve"> that define the geometry of a finite element, and the </w:t>
      </w:r>
      <w:r>
        <w:rPr>
          <w:i/>
        </w:rPr>
        <w:t>shape functions</w:t>
      </w:r>
      <w:r>
        <w:t>:</w:t>
      </w:r>
    </w:p>
    <w:p w14:paraId="3DF415B5" w14:textId="72B121FC" w:rsidR="008C7882" w:rsidRDefault="008C7882" w:rsidP="008C7882">
      <w:pPr>
        <w:pStyle w:val="MTDisplayEquation"/>
      </w:pPr>
      <w:r>
        <w:tab/>
      </w:r>
      <w:r w:rsidR="00905817" w:rsidRPr="00905817">
        <w:rPr>
          <w:position w:val="-28"/>
        </w:rPr>
        <w:object w:dxaOrig="2360" w:dyaOrig="680" w14:anchorId="60719204">
          <v:shape id="_x0000_i1659" type="#_x0000_t75" style="width:118.5pt;height:34.65pt" o:ole="">
            <v:imagedata r:id="rId1282" o:title=""/>
          </v:shape>
          <o:OLEObject Type="Embed" ProgID="Equation.DSMT4" ShapeID="_x0000_i1659" DrawAspect="Content" ObjectID="_1374350732" r:id="rId128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r w:rsidR="00AE264D">
          <w:rPr>
            <w:noProof/>
          </w:rPr>
          <w:instrText>11</w:instrText>
        </w:r>
      </w:fldSimple>
      <w:r>
        <w:instrText>)</w:instrText>
      </w:r>
      <w:r>
        <w:fldChar w:fldCharType="end"/>
      </w:r>
    </w:p>
    <w:p w14:paraId="57F1A887" w14:textId="68BF9B7E" w:rsidR="008C7882" w:rsidRDefault="008C7882" w:rsidP="008C7882">
      <w:r>
        <w:t xml:space="preserve">where </w:t>
      </w:r>
      <w:r>
        <w:rPr>
          <w:i/>
        </w:rPr>
        <w:t xml:space="preserve">n </w:t>
      </w:r>
      <w:r>
        <w:t xml:space="preserve">is the number of nodes and </w:t>
      </w:r>
      <w:r w:rsidR="00905817" w:rsidRPr="00905817">
        <w:rPr>
          <w:position w:val="-12"/>
        </w:rPr>
        <w:object w:dxaOrig="240" w:dyaOrig="360" w14:anchorId="0AB20F8F">
          <v:shape id="_x0000_i1660" type="#_x0000_t75" style="width:11.85pt;height:19.15pt" o:ole="">
            <v:imagedata r:id="rId1284" o:title=""/>
          </v:shape>
          <o:OLEObject Type="Embed" ProgID="Equation.DSMT4" ShapeID="_x0000_i1660" DrawAspect="Content" ObjectID="_1374350733" r:id="rId1285"/>
        </w:object>
      </w:r>
      <w:r>
        <w:t xml:space="preserve">are the natural coordinates. Similarly, the motion is described in terms of the current position </w:t>
      </w:r>
      <w:r w:rsidR="00905817" w:rsidRPr="00905817">
        <w:rPr>
          <w:position w:val="-14"/>
        </w:rPr>
        <w:object w:dxaOrig="600" w:dyaOrig="400" w14:anchorId="2A1E937B">
          <v:shape id="_x0000_i1661" type="#_x0000_t75" style="width:30.1pt;height:20.05pt" o:ole="">
            <v:imagedata r:id="rId1286" o:title=""/>
          </v:shape>
          <o:OLEObject Type="Embed" ProgID="Equation.DSMT4" ShapeID="_x0000_i1661" DrawAspect="Content" ObjectID="_1374350734" r:id="rId1287"/>
        </w:object>
      </w:r>
      <w:r>
        <w:t xml:space="preserve"> of the </w:t>
      </w:r>
      <w:r w:rsidRPr="00BE09E9">
        <w:rPr>
          <w:i/>
        </w:rPr>
        <w:t>same</w:t>
      </w:r>
      <w:r>
        <w:t xml:space="preserve"> particles:</w:t>
      </w:r>
    </w:p>
    <w:p w14:paraId="6CDB32D5" w14:textId="2B838FD1" w:rsidR="008C7882" w:rsidRDefault="008C7882" w:rsidP="008C7882">
      <w:pPr>
        <w:pStyle w:val="MTDisplayEquation"/>
      </w:pPr>
      <w:r>
        <w:tab/>
      </w:r>
      <w:r w:rsidR="00905817" w:rsidRPr="00905817">
        <w:rPr>
          <w:position w:val="-28"/>
        </w:rPr>
        <w:object w:dxaOrig="1800" w:dyaOrig="680" w14:anchorId="49F67A7B">
          <v:shape id="_x0000_i1662" type="#_x0000_t75" style="width:91.15pt;height:34.65pt" o:ole="">
            <v:imagedata r:id="rId1288" o:title=""/>
          </v:shape>
          <o:OLEObject Type="Embed" ProgID="Equation.DSMT4" ShapeID="_x0000_i1662" DrawAspect="Content" ObjectID="_1374350735" r:id="rId128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r w:rsidR="00AE264D">
          <w:rPr>
            <w:noProof/>
          </w:rPr>
          <w:instrText>12</w:instrText>
        </w:r>
      </w:fldSimple>
      <w:r>
        <w:instrText>)</w:instrText>
      </w:r>
      <w:r>
        <w:fldChar w:fldCharType="end"/>
      </w:r>
    </w:p>
    <w:p w14:paraId="303A15E2" w14:textId="77777777" w:rsidR="008C7882" w:rsidRDefault="008C7882" w:rsidP="008C7882">
      <w:r>
        <w:t>Quantities such as displacement, velocity and virtual velocity can be discretized in a similar way.</w:t>
      </w:r>
    </w:p>
    <w:p w14:paraId="3F66465C" w14:textId="77777777" w:rsidR="008C7882" w:rsidRDefault="008C7882" w:rsidP="008C7882"/>
    <w:p w14:paraId="51A6074B" w14:textId="77777777" w:rsidR="008C7882" w:rsidRDefault="008C7882" w:rsidP="008C7882">
      <w:r>
        <w:t xml:space="preserve">In deriving the discretized equilibrium equations, the integrations performed over the entire volume can be written as a sum of integrations constrained to the volume of an element. For this reason, the discretized equations are defined in terms of integrations over a particular element </w:t>
      </w:r>
      <w:r>
        <w:rPr>
          <w:i/>
        </w:rPr>
        <w:t>e</w:t>
      </w:r>
      <w:r>
        <w:t>. The discretized equilibrium equations for this particular element per node is given by</w:t>
      </w:r>
    </w:p>
    <w:p w14:paraId="6972BA36" w14:textId="594083E6" w:rsidR="008C7882" w:rsidRDefault="008C7882" w:rsidP="008C7882">
      <w:pPr>
        <w:pStyle w:val="MTDisplayEquation"/>
      </w:pPr>
      <w:r>
        <w:tab/>
      </w:r>
      <w:r w:rsidR="00905817" w:rsidRPr="00905817">
        <w:rPr>
          <w:position w:val="-20"/>
        </w:rPr>
        <w:object w:dxaOrig="3420" w:dyaOrig="520" w14:anchorId="124062F7">
          <v:shape id="_x0000_i1663" type="#_x0000_t75" style="width:171.35pt;height:25.5pt" o:ole="">
            <v:imagedata r:id="rId1290" o:title=""/>
          </v:shape>
          <o:OLEObject Type="Embed" ProgID="Equation.DSMT4" ShapeID="_x0000_i1663" DrawAspect="Content" ObjectID="_1374350736" r:id="rId129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r w:rsidR="00AE264D">
          <w:rPr>
            <w:noProof/>
          </w:rPr>
          <w:instrText>13</w:instrText>
        </w:r>
      </w:fldSimple>
      <w:r>
        <w:instrText>)</w:instrText>
      </w:r>
      <w:r>
        <w:fldChar w:fldCharType="end"/>
      </w:r>
    </w:p>
    <w:p w14:paraId="715E8E05" w14:textId="77777777" w:rsidR="008C7882" w:rsidRDefault="008C7882" w:rsidP="008C7882">
      <w:r>
        <w:t>where</w:t>
      </w:r>
    </w:p>
    <w:p w14:paraId="537B3EF1" w14:textId="4A9EE298" w:rsidR="008C7882" w:rsidRDefault="008C7882" w:rsidP="008C7882">
      <w:pPr>
        <w:pStyle w:val="MTDisplayEquation"/>
      </w:pPr>
      <w:r>
        <w:tab/>
      </w:r>
      <w:r w:rsidR="00905817" w:rsidRPr="00905817">
        <w:rPr>
          <w:position w:val="-58"/>
        </w:rPr>
        <w:object w:dxaOrig="2700" w:dyaOrig="1280" w14:anchorId="23E5A7E5">
          <v:shape id="_x0000_i1664" type="#_x0000_t75" style="width:134.9pt;height:63.8pt" o:ole="">
            <v:imagedata r:id="rId1292" o:title=""/>
          </v:shape>
          <o:OLEObject Type="Embed" ProgID="Equation.DSMT4" ShapeID="_x0000_i1664" DrawAspect="Content" ObjectID="_1374350737" r:id="rId1293"/>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r w:rsidR="00AE264D">
          <w:rPr>
            <w:noProof/>
          </w:rPr>
          <w:instrText>14</w:instrText>
        </w:r>
      </w:fldSimple>
      <w:r>
        <w:instrText>)</w:instrText>
      </w:r>
      <w:r>
        <w:fldChar w:fldCharType="end"/>
      </w:r>
    </w:p>
    <w:p w14:paraId="3A2A7765" w14:textId="6BE0F2B8" w:rsidR="008C7882" w:rsidRDefault="008C7882" w:rsidP="008C7882">
      <w:r>
        <w:t xml:space="preserve">The linearization of the internal virtual work can be split into a </w:t>
      </w:r>
      <w:r w:rsidRPr="001A29CD">
        <w:rPr>
          <w:i/>
        </w:rPr>
        <w:t>material</w:t>
      </w:r>
      <w:r>
        <w:t xml:space="preserve"> and an </w:t>
      </w:r>
      <w:r w:rsidRPr="001A29CD">
        <w:rPr>
          <w:i/>
        </w:rPr>
        <w:t>initial stress</w:t>
      </w:r>
      <w:r>
        <w:t xml:space="preserve"> component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905" w:author="Gerard" w:date="2015-08-07T21:36:00Z"/>
      <w:r w:rsidR="005F21BF">
        <w:fldChar w:fldCharType="separate"/>
      </w:r>
      <w:r w:rsidR="00214E15">
        <w:rPr>
          <w:noProof/>
        </w:rPr>
        <w:t>1</w:t>
      </w:r>
      <w:r w:rsidR="005F21BF">
        <w:rPr>
          <w:noProof/>
        </w:rPr>
        <w:fldChar w:fldCharType="end"/>
      </w:r>
      <w:r w:rsidR="00A56950">
        <w:rPr>
          <w:noProof/>
        </w:rPr>
        <w:t>]</w:t>
      </w:r>
      <w:r>
        <w:fldChar w:fldCharType="end"/>
      </w:r>
      <w:r>
        <w:t>:</w:t>
      </w:r>
    </w:p>
    <w:p w14:paraId="0A33415A" w14:textId="61367863" w:rsidR="008C7882" w:rsidRDefault="008C7882" w:rsidP="008C7882">
      <w:pPr>
        <w:pStyle w:val="MTDisplayEquation"/>
      </w:pPr>
      <w:r>
        <w:tab/>
      </w:r>
      <w:r w:rsidR="00905817" w:rsidRPr="00905817">
        <w:rPr>
          <w:position w:val="-50"/>
        </w:rPr>
        <w:object w:dxaOrig="5840" w:dyaOrig="1120" w14:anchorId="57DC74D3">
          <v:shape id="_x0000_i1665" type="#_x0000_t75" style="width:290.75pt;height:56.5pt" o:ole="">
            <v:imagedata r:id="rId1294" o:title=""/>
          </v:shape>
          <o:OLEObject Type="Embed" ProgID="Equation.DSMT4" ShapeID="_x0000_i1665" DrawAspect="Content" ObjectID="_1374350738" r:id="rId1295"/>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r w:rsidR="00AE264D">
          <w:rPr>
            <w:noProof/>
          </w:rPr>
          <w:instrText>15</w:instrText>
        </w:r>
      </w:fldSimple>
      <w:r>
        <w:instrText>)</w:instrText>
      </w:r>
      <w:r>
        <w:fldChar w:fldCharType="end"/>
      </w:r>
    </w:p>
    <w:p w14:paraId="6B5EBD22" w14:textId="77777777" w:rsidR="008C7882" w:rsidRDefault="008C7882" w:rsidP="008C7882">
      <w:r>
        <w:t>The constitutive component can be discretized as follows:</w:t>
      </w:r>
    </w:p>
    <w:p w14:paraId="2C8ABE55" w14:textId="4070DC32" w:rsidR="008C7882" w:rsidRDefault="008C7882" w:rsidP="008C7882">
      <w:pPr>
        <w:pStyle w:val="MTDisplayEquation"/>
      </w:pPr>
      <w:r>
        <w:tab/>
      </w:r>
      <w:r w:rsidR="00905817" w:rsidRPr="00905817">
        <w:rPr>
          <w:position w:val="-36"/>
        </w:rPr>
        <w:object w:dxaOrig="4200" w:dyaOrig="840" w14:anchorId="188DFAD6">
          <v:shape id="_x0000_i1666" type="#_x0000_t75" style="width:209.6pt;height:41.9pt" o:ole="">
            <v:imagedata r:id="rId1296" o:title=""/>
          </v:shape>
          <o:OLEObject Type="Embed" ProgID="Equation.DSMT4" ShapeID="_x0000_i1666" DrawAspect="Content" ObjectID="_1374350739" r:id="rId129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r w:rsidR="00AE264D">
          <w:rPr>
            <w:noProof/>
          </w:rPr>
          <w:instrText>16</w:instrText>
        </w:r>
      </w:fldSimple>
      <w:r>
        <w:instrText>)</w:instrText>
      </w:r>
      <w:r>
        <w:fldChar w:fldCharType="end"/>
      </w:r>
    </w:p>
    <w:p w14:paraId="61B49BD1" w14:textId="77777777" w:rsidR="008C7882" w:rsidRDefault="008C7882" w:rsidP="008C7882">
      <w:r>
        <w:t xml:space="preserve">The term in parentheses defines the constitutive component of the tangent matrix relating node </w:t>
      </w:r>
      <w:r>
        <w:rPr>
          <w:i/>
        </w:rPr>
        <w:t xml:space="preserve">a </w:t>
      </w:r>
      <w:r>
        <w:t xml:space="preserve">to node </w:t>
      </w:r>
      <w:r>
        <w:rPr>
          <w:i/>
        </w:rPr>
        <w:t xml:space="preserve">b </w:t>
      </w:r>
      <w:r>
        <w:t xml:space="preserve">in element </w:t>
      </w:r>
      <w:r>
        <w:rPr>
          <w:i/>
        </w:rPr>
        <w:t>e</w:t>
      </w:r>
      <w:r>
        <w:t xml:space="preserve">: </w:t>
      </w:r>
    </w:p>
    <w:p w14:paraId="68CA9211" w14:textId="1D469949" w:rsidR="008C7882" w:rsidRDefault="008C7882" w:rsidP="008C7882">
      <w:pPr>
        <w:pStyle w:val="MTDisplayEquation"/>
      </w:pPr>
      <w:r>
        <w:tab/>
      </w:r>
      <w:r w:rsidR="00905817" w:rsidRPr="00905817">
        <w:rPr>
          <w:position w:val="-34"/>
        </w:rPr>
        <w:object w:dxaOrig="1960" w:dyaOrig="620" w14:anchorId="11D87C6D">
          <v:shape id="_x0000_i1667" type="#_x0000_t75" style="width:97.5pt;height:31pt" o:ole="">
            <v:imagedata r:id="rId1298" o:title=""/>
          </v:shape>
          <o:OLEObject Type="Embed" ProgID="Equation.DSMT4" ShapeID="_x0000_i1667" DrawAspect="Content" ObjectID="_1374350740" r:id="rId129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r w:rsidR="00AE264D">
          <w:rPr>
            <w:noProof/>
          </w:rPr>
          <w:instrText>17</w:instrText>
        </w:r>
      </w:fldSimple>
      <w:r>
        <w:instrText>)</w:instrText>
      </w:r>
      <w:r>
        <w:fldChar w:fldCharType="end"/>
      </w:r>
    </w:p>
    <w:p w14:paraId="3E527AA8" w14:textId="77777777" w:rsidR="008C7882" w:rsidRDefault="008C7882" w:rsidP="008C7882">
      <w:r>
        <w:t xml:space="preserve">Here, the linear strain-displacement matrix </w:t>
      </w:r>
      <w:r>
        <w:rPr>
          <w:b/>
        </w:rPr>
        <w:t>B</w:t>
      </w:r>
      <w:r>
        <w:t xml:space="preserve"> relates the displacements to the small-strain tensor in Voigt Notation:</w:t>
      </w:r>
    </w:p>
    <w:p w14:paraId="7D3848C2" w14:textId="38C9BAF8" w:rsidR="008C7882" w:rsidRDefault="008C7882" w:rsidP="008C7882">
      <w:pPr>
        <w:pStyle w:val="MTDisplayEquation"/>
      </w:pPr>
      <w:r>
        <w:tab/>
      </w:r>
      <w:r w:rsidR="00905817" w:rsidRPr="00905817">
        <w:rPr>
          <w:position w:val="-28"/>
        </w:rPr>
        <w:object w:dxaOrig="1219" w:dyaOrig="680" w14:anchorId="0AED2BFB">
          <v:shape id="_x0000_i1668" type="#_x0000_t75" style="width:61.05pt;height:34.65pt" o:ole="">
            <v:imagedata r:id="rId1300" o:title=""/>
          </v:shape>
          <o:OLEObject Type="Embed" ProgID="Equation.DSMT4" ShapeID="_x0000_i1668" DrawAspect="Content" ObjectID="_1374350741" r:id="rId130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r w:rsidR="00AE264D">
          <w:rPr>
            <w:noProof/>
          </w:rPr>
          <w:instrText>18</w:instrText>
        </w:r>
      </w:fldSimple>
      <w:r>
        <w:instrText>)</w:instrText>
      </w:r>
      <w:r>
        <w:fldChar w:fldCharType="end"/>
      </w:r>
    </w:p>
    <w:p w14:paraId="734C307C" w14:textId="77777777" w:rsidR="008C7882" w:rsidRDefault="008C7882" w:rsidP="008C7882">
      <w:r>
        <w:t>Or, written out completely,</w:t>
      </w:r>
    </w:p>
    <w:p w14:paraId="4CED088C" w14:textId="77777777" w:rsidR="008C7882" w:rsidRDefault="008C7882" w:rsidP="008C7882"/>
    <w:p w14:paraId="3C6DB44F" w14:textId="3BD8FCD1" w:rsidR="008C7882" w:rsidRDefault="008C7882" w:rsidP="008C7882">
      <w:pPr>
        <w:pStyle w:val="MTDisplayEquation"/>
      </w:pPr>
      <w:r>
        <w:lastRenderedPageBreak/>
        <w:tab/>
      </w:r>
      <w:r w:rsidR="00905817" w:rsidRPr="00905817">
        <w:rPr>
          <w:position w:val="-104"/>
        </w:rPr>
        <w:object w:dxaOrig="3560" w:dyaOrig="2200" w14:anchorId="7FB7B8BA">
          <v:shape id="_x0000_i1669" type="#_x0000_t75" style="width:176.8pt;height:109.35pt" o:ole="">
            <v:imagedata r:id="rId1302" o:title=""/>
          </v:shape>
          <o:OLEObject Type="Embed" ProgID="Equation.DSMT4" ShapeID="_x0000_i1669" DrawAspect="Content" ObjectID="_1374350742" r:id="rId130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r w:rsidR="00AE264D">
          <w:rPr>
            <w:noProof/>
          </w:rPr>
          <w:instrText>19</w:instrText>
        </w:r>
      </w:fldSimple>
      <w:r>
        <w:instrText>)</w:instrText>
      </w:r>
      <w:r>
        <w:fldChar w:fldCharType="end"/>
      </w:r>
    </w:p>
    <w:p w14:paraId="57AAFF2F" w14:textId="77777777" w:rsidR="008C7882" w:rsidRDefault="008C7882" w:rsidP="008C7882"/>
    <w:p w14:paraId="560C88A9" w14:textId="07557779" w:rsidR="008C7882" w:rsidRDefault="008C7882" w:rsidP="008C7882">
      <w:r>
        <w:t xml:space="preserve">The spatial constitutive matrix </w:t>
      </w:r>
      <w:r>
        <w:rPr>
          <w:b/>
        </w:rPr>
        <w:t xml:space="preserve">D </w:t>
      </w:r>
      <w:r>
        <w:t xml:space="preserve">is constructed from the components of the fourth-order tensor </w:t>
      </w:r>
      <w:r w:rsidR="00905817" w:rsidRPr="00905817">
        <w:rPr>
          <w:position w:val="-4"/>
        </w:rPr>
        <w:object w:dxaOrig="200" w:dyaOrig="200" w14:anchorId="77148BA9">
          <v:shape id="_x0000_i1670" type="#_x0000_t75" style="width:10.05pt;height:10.05pt" o:ole="">
            <v:imagedata r:id="rId1304" o:title=""/>
          </v:shape>
          <o:OLEObject Type="Embed" ProgID="Equation.DSMT4" ShapeID="_x0000_i1670" DrawAspect="Content" ObjectID="_1374350743" r:id="rId1305"/>
        </w:object>
      </w:r>
      <w:r>
        <w:t xml:space="preserve">using the following table; </w:t>
      </w:r>
      <w:r w:rsidR="00905817" w:rsidRPr="00905817">
        <w:rPr>
          <w:position w:val="-14"/>
        </w:rPr>
        <w:object w:dxaOrig="940" w:dyaOrig="380" w14:anchorId="40B0DEBA">
          <v:shape id="_x0000_i1671" type="#_x0000_t75" style="width:47.4pt;height:19.15pt" o:ole="">
            <v:imagedata r:id="rId1306" o:title=""/>
          </v:shape>
          <o:OLEObject Type="Embed" ProgID="Equation.DSMT4" ShapeID="_x0000_i1671" DrawAspect="Content" ObjectID="_1374350744" r:id="rId1307"/>
        </w:object>
      </w:r>
      <w:r>
        <w:t>where</w:t>
      </w:r>
    </w:p>
    <w:p w14:paraId="39E3AC63" w14:textId="77777777" w:rsidR="008C7882" w:rsidRDefault="008C7882" w:rsidP="008C7882"/>
    <w:tbl>
      <w:tblPr>
        <w:tblW w:w="2268" w:type="dxa"/>
        <w:tblInd w:w="3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900"/>
        <w:gridCol w:w="720"/>
      </w:tblGrid>
      <w:tr w:rsidR="008C7882" w14:paraId="59D5FD84" w14:textId="77777777" w:rsidTr="00FE38CD">
        <w:tc>
          <w:tcPr>
            <w:tcW w:w="648" w:type="dxa"/>
            <w:tcBorders>
              <w:bottom w:val="nil"/>
            </w:tcBorders>
            <w:shd w:val="clear" w:color="auto" w:fill="auto"/>
          </w:tcPr>
          <w:p w14:paraId="6E592881" w14:textId="77777777" w:rsidR="008C7882" w:rsidRPr="00FE38CD" w:rsidRDefault="008C7882" w:rsidP="008C7882">
            <w:pPr>
              <w:rPr>
                <w:b/>
              </w:rPr>
            </w:pPr>
            <w:r w:rsidRPr="00FE38CD">
              <w:rPr>
                <w:b/>
              </w:rPr>
              <w:t>I/J</w:t>
            </w:r>
          </w:p>
        </w:tc>
        <w:tc>
          <w:tcPr>
            <w:tcW w:w="900" w:type="dxa"/>
            <w:tcBorders>
              <w:bottom w:val="nil"/>
            </w:tcBorders>
            <w:shd w:val="clear" w:color="auto" w:fill="auto"/>
          </w:tcPr>
          <w:p w14:paraId="6D73D532" w14:textId="77777777" w:rsidR="008C7882" w:rsidRPr="00FE38CD" w:rsidRDefault="008C7882" w:rsidP="008C7882">
            <w:pPr>
              <w:rPr>
                <w:b/>
              </w:rPr>
            </w:pPr>
            <w:r w:rsidRPr="00FE38CD">
              <w:rPr>
                <w:b/>
              </w:rPr>
              <w:t>i/k</w:t>
            </w:r>
          </w:p>
        </w:tc>
        <w:tc>
          <w:tcPr>
            <w:tcW w:w="720" w:type="dxa"/>
            <w:tcBorders>
              <w:bottom w:val="nil"/>
            </w:tcBorders>
            <w:shd w:val="clear" w:color="auto" w:fill="auto"/>
          </w:tcPr>
          <w:p w14:paraId="0FC6D494" w14:textId="77777777" w:rsidR="008C7882" w:rsidRPr="00FE38CD" w:rsidRDefault="008C7882" w:rsidP="008C7882">
            <w:pPr>
              <w:rPr>
                <w:b/>
              </w:rPr>
            </w:pPr>
            <w:r w:rsidRPr="00FE38CD">
              <w:rPr>
                <w:b/>
              </w:rPr>
              <w:t>j/l</w:t>
            </w:r>
          </w:p>
        </w:tc>
      </w:tr>
      <w:tr w:rsidR="008C7882" w14:paraId="01810760" w14:textId="77777777" w:rsidTr="00FE38CD">
        <w:tc>
          <w:tcPr>
            <w:tcW w:w="648" w:type="dxa"/>
            <w:tcBorders>
              <w:top w:val="nil"/>
            </w:tcBorders>
            <w:shd w:val="clear" w:color="auto" w:fill="auto"/>
          </w:tcPr>
          <w:p w14:paraId="016BA34C" w14:textId="77777777" w:rsidR="008C7882" w:rsidRDefault="008C7882" w:rsidP="008C7882">
            <w:r>
              <w:t>1</w:t>
            </w:r>
          </w:p>
        </w:tc>
        <w:tc>
          <w:tcPr>
            <w:tcW w:w="900" w:type="dxa"/>
            <w:tcBorders>
              <w:top w:val="nil"/>
            </w:tcBorders>
            <w:shd w:val="clear" w:color="auto" w:fill="auto"/>
          </w:tcPr>
          <w:p w14:paraId="19645522" w14:textId="77777777" w:rsidR="008C7882" w:rsidRDefault="008C7882" w:rsidP="008C7882">
            <w:r>
              <w:t>1</w:t>
            </w:r>
          </w:p>
        </w:tc>
        <w:tc>
          <w:tcPr>
            <w:tcW w:w="720" w:type="dxa"/>
            <w:tcBorders>
              <w:top w:val="nil"/>
            </w:tcBorders>
            <w:shd w:val="clear" w:color="auto" w:fill="auto"/>
          </w:tcPr>
          <w:p w14:paraId="3922A782" w14:textId="77777777" w:rsidR="008C7882" w:rsidRDefault="008C7882" w:rsidP="008C7882">
            <w:r>
              <w:t>1</w:t>
            </w:r>
          </w:p>
        </w:tc>
      </w:tr>
      <w:tr w:rsidR="008C7882" w14:paraId="2DEC2E5F" w14:textId="77777777" w:rsidTr="00FE38CD">
        <w:tc>
          <w:tcPr>
            <w:tcW w:w="648" w:type="dxa"/>
            <w:shd w:val="clear" w:color="auto" w:fill="auto"/>
          </w:tcPr>
          <w:p w14:paraId="4E04A146" w14:textId="77777777" w:rsidR="008C7882" w:rsidRDefault="008C7882" w:rsidP="008C7882">
            <w:r>
              <w:t>2</w:t>
            </w:r>
          </w:p>
        </w:tc>
        <w:tc>
          <w:tcPr>
            <w:tcW w:w="900" w:type="dxa"/>
            <w:shd w:val="clear" w:color="auto" w:fill="auto"/>
          </w:tcPr>
          <w:p w14:paraId="22ABEB80" w14:textId="77777777" w:rsidR="008C7882" w:rsidRDefault="008C7882" w:rsidP="008C7882">
            <w:r>
              <w:t>2</w:t>
            </w:r>
          </w:p>
        </w:tc>
        <w:tc>
          <w:tcPr>
            <w:tcW w:w="720" w:type="dxa"/>
            <w:shd w:val="clear" w:color="auto" w:fill="auto"/>
          </w:tcPr>
          <w:p w14:paraId="3876501D" w14:textId="77777777" w:rsidR="008C7882" w:rsidRDefault="008C7882" w:rsidP="008C7882">
            <w:r>
              <w:t>2</w:t>
            </w:r>
          </w:p>
        </w:tc>
      </w:tr>
      <w:tr w:rsidR="008C7882" w14:paraId="3F2A7F8D" w14:textId="77777777" w:rsidTr="00FE38CD">
        <w:tc>
          <w:tcPr>
            <w:tcW w:w="648" w:type="dxa"/>
            <w:shd w:val="clear" w:color="auto" w:fill="auto"/>
          </w:tcPr>
          <w:p w14:paraId="58BBB113" w14:textId="77777777" w:rsidR="008C7882" w:rsidRDefault="008C7882" w:rsidP="008C7882">
            <w:r>
              <w:t>3</w:t>
            </w:r>
          </w:p>
        </w:tc>
        <w:tc>
          <w:tcPr>
            <w:tcW w:w="900" w:type="dxa"/>
            <w:shd w:val="clear" w:color="auto" w:fill="auto"/>
          </w:tcPr>
          <w:p w14:paraId="33851971" w14:textId="77777777" w:rsidR="008C7882" w:rsidRDefault="008C7882" w:rsidP="008C7882">
            <w:r>
              <w:t>3</w:t>
            </w:r>
          </w:p>
        </w:tc>
        <w:tc>
          <w:tcPr>
            <w:tcW w:w="720" w:type="dxa"/>
            <w:shd w:val="clear" w:color="auto" w:fill="auto"/>
          </w:tcPr>
          <w:p w14:paraId="142DE157" w14:textId="77777777" w:rsidR="008C7882" w:rsidRDefault="008C7882" w:rsidP="008C7882">
            <w:r>
              <w:t>3</w:t>
            </w:r>
          </w:p>
        </w:tc>
      </w:tr>
      <w:tr w:rsidR="008C7882" w14:paraId="721DD6C7" w14:textId="77777777" w:rsidTr="00FE38CD">
        <w:tc>
          <w:tcPr>
            <w:tcW w:w="648" w:type="dxa"/>
            <w:shd w:val="clear" w:color="auto" w:fill="auto"/>
          </w:tcPr>
          <w:p w14:paraId="5C6C1FDC" w14:textId="77777777" w:rsidR="008C7882" w:rsidRDefault="008C7882" w:rsidP="008C7882">
            <w:r>
              <w:t>4</w:t>
            </w:r>
          </w:p>
        </w:tc>
        <w:tc>
          <w:tcPr>
            <w:tcW w:w="900" w:type="dxa"/>
            <w:shd w:val="clear" w:color="auto" w:fill="auto"/>
          </w:tcPr>
          <w:p w14:paraId="3B0F1A62" w14:textId="77777777" w:rsidR="008C7882" w:rsidRDefault="008C7882" w:rsidP="008C7882">
            <w:r>
              <w:t>1</w:t>
            </w:r>
          </w:p>
        </w:tc>
        <w:tc>
          <w:tcPr>
            <w:tcW w:w="720" w:type="dxa"/>
            <w:shd w:val="clear" w:color="auto" w:fill="auto"/>
          </w:tcPr>
          <w:p w14:paraId="4D73E4D0" w14:textId="77777777" w:rsidR="008C7882" w:rsidRDefault="008C7882" w:rsidP="008C7882">
            <w:r>
              <w:t>2</w:t>
            </w:r>
          </w:p>
        </w:tc>
      </w:tr>
      <w:tr w:rsidR="008C7882" w14:paraId="5BD714A2" w14:textId="77777777" w:rsidTr="00FE38CD">
        <w:tc>
          <w:tcPr>
            <w:tcW w:w="648" w:type="dxa"/>
            <w:shd w:val="clear" w:color="auto" w:fill="auto"/>
          </w:tcPr>
          <w:p w14:paraId="7DC57A9D" w14:textId="77777777" w:rsidR="008C7882" w:rsidRDefault="008C7882" w:rsidP="008C7882">
            <w:r>
              <w:t>5</w:t>
            </w:r>
          </w:p>
        </w:tc>
        <w:tc>
          <w:tcPr>
            <w:tcW w:w="900" w:type="dxa"/>
            <w:shd w:val="clear" w:color="auto" w:fill="auto"/>
          </w:tcPr>
          <w:p w14:paraId="1BFDCFA6" w14:textId="77777777" w:rsidR="008C7882" w:rsidRDefault="008C7882" w:rsidP="008C7882">
            <w:r>
              <w:t>2</w:t>
            </w:r>
          </w:p>
        </w:tc>
        <w:tc>
          <w:tcPr>
            <w:tcW w:w="720" w:type="dxa"/>
            <w:shd w:val="clear" w:color="auto" w:fill="auto"/>
          </w:tcPr>
          <w:p w14:paraId="7313DB75" w14:textId="77777777" w:rsidR="008C7882" w:rsidRDefault="008C7882" w:rsidP="008C7882">
            <w:r>
              <w:t>3</w:t>
            </w:r>
          </w:p>
        </w:tc>
      </w:tr>
      <w:tr w:rsidR="008C7882" w14:paraId="656E9EBE" w14:textId="77777777" w:rsidTr="00FE38CD">
        <w:trPr>
          <w:trHeight w:val="260"/>
        </w:trPr>
        <w:tc>
          <w:tcPr>
            <w:tcW w:w="648" w:type="dxa"/>
            <w:shd w:val="clear" w:color="auto" w:fill="auto"/>
          </w:tcPr>
          <w:p w14:paraId="653F71E0" w14:textId="77777777" w:rsidR="008C7882" w:rsidRDefault="008C7882" w:rsidP="008C7882">
            <w:r>
              <w:t>6</w:t>
            </w:r>
          </w:p>
        </w:tc>
        <w:tc>
          <w:tcPr>
            <w:tcW w:w="900" w:type="dxa"/>
            <w:shd w:val="clear" w:color="auto" w:fill="auto"/>
          </w:tcPr>
          <w:p w14:paraId="4E009536" w14:textId="77777777" w:rsidR="008C7882" w:rsidRDefault="008C7882" w:rsidP="008C7882">
            <w:r>
              <w:t>1</w:t>
            </w:r>
          </w:p>
        </w:tc>
        <w:tc>
          <w:tcPr>
            <w:tcW w:w="720" w:type="dxa"/>
            <w:shd w:val="clear" w:color="auto" w:fill="auto"/>
          </w:tcPr>
          <w:p w14:paraId="0769159B" w14:textId="77777777" w:rsidR="008C7882" w:rsidRDefault="008C7882" w:rsidP="008C7882">
            <w:r>
              <w:t>3</w:t>
            </w:r>
          </w:p>
        </w:tc>
      </w:tr>
    </w:tbl>
    <w:p w14:paraId="5FCCCB25" w14:textId="77777777" w:rsidR="008C7882" w:rsidRDefault="008C7882" w:rsidP="008C7882"/>
    <w:p w14:paraId="4E9A2867" w14:textId="77777777" w:rsidR="008C7882" w:rsidRDefault="008C7882" w:rsidP="008C7882">
      <w:r>
        <w:t>The initial stress component can be written as follows:</w:t>
      </w:r>
    </w:p>
    <w:p w14:paraId="0B0CC8B8" w14:textId="61D35BA4" w:rsidR="008C7882" w:rsidRDefault="008C7882" w:rsidP="008C7882">
      <w:pPr>
        <w:pStyle w:val="MTDisplayEquation"/>
      </w:pPr>
      <w:r>
        <w:tab/>
      </w:r>
      <w:r w:rsidR="00905817" w:rsidRPr="00905817">
        <w:rPr>
          <w:position w:val="-34"/>
        </w:rPr>
        <w:object w:dxaOrig="4580" w:dyaOrig="620" w14:anchorId="7148809E">
          <v:shape id="_x0000_i1672" type="#_x0000_t75" style="width:228.75pt;height:31pt" o:ole="">
            <v:imagedata r:id="rId1308" o:title=""/>
          </v:shape>
          <o:OLEObject Type="Embed" ProgID="Equation.DSMT4" ShapeID="_x0000_i1672" DrawAspect="Content" ObjectID="_1374350745" r:id="rId130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r w:rsidR="00AE264D">
          <w:rPr>
            <w:noProof/>
          </w:rPr>
          <w:instrText>20</w:instrText>
        </w:r>
      </w:fldSimple>
      <w:r>
        <w:instrText>)</w:instrText>
      </w:r>
      <w:r>
        <w:fldChar w:fldCharType="end"/>
      </w:r>
    </w:p>
    <w:p w14:paraId="047CF165" w14:textId="77777777" w:rsidR="008C7882" w:rsidRDefault="008C7882" w:rsidP="008C7882">
      <w:r>
        <w:t>For the pressure component of the external virtual work, we find</w:t>
      </w:r>
    </w:p>
    <w:p w14:paraId="48456C29" w14:textId="4E9D812D" w:rsidR="008C7882" w:rsidRDefault="008C7882" w:rsidP="008C7882">
      <w:pPr>
        <w:pStyle w:val="MTDisplayEquation"/>
      </w:pPr>
      <w:r>
        <w:tab/>
      </w:r>
      <w:r w:rsidR="00905817" w:rsidRPr="00905817">
        <w:rPr>
          <w:position w:val="-14"/>
        </w:rPr>
        <w:object w:dxaOrig="4000" w:dyaOrig="420" w14:anchorId="1858A5C0">
          <v:shape id="_x0000_i1673" type="#_x0000_t75" style="width:200.5pt;height:20.05pt" o:ole="">
            <v:imagedata r:id="rId1310" o:title=""/>
          </v:shape>
          <o:OLEObject Type="Embed" ProgID="Equation.DSMT4" ShapeID="_x0000_i1673" DrawAspect="Content" ObjectID="_1374350746" r:id="rId131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r w:rsidR="00AE264D">
          <w:rPr>
            <w:noProof/>
          </w:rPr>
          <w:instrText>21</w:instrText>
        </w:r>
      </w:fldSimple>
      <w:r>
        <w:instrText>)</w:instrText>
      </w:r>
      <w:r>
        <w:fldChar w:fldCharType="end"/>
      </w:r>
    </w:p>
    <w:p w14:paraId="2A532AC7" w14:textId="77777777" w:rsidR="008C7882" w:rsidRDefault="008C7882" w:rsidP="008C7882">
      <w:r>
        <w:t>where,</w:t>
      </w:r>
    </w:p>
    <w:p w14:paraId="539CCB84" w14:textId="0AE01CBE" w:rsidR="008C7882" w:rsidRDefault="008C7882" w:rsidP="008C7882">
      <w:pPr>
        <w:pStyle w:val="MTDisplayEquation"/>
      </w:pPr>
      <w:r>
        <w:tab/>
      </w:r>
      <w:r w:rsidR="00905817" w:rsidRPr="00905817">
        <w:rPr>
          <w:position w:val="-106"/>
        </w:rPr>
        <w:object w:dxaOrig="6020" w:dyaOrig="1480" w14:anchorId="0A70C6CA">
          <v:shape id="_x0000_i1674" type="#_x0000_t75" style="width:300.75pt;height:73.8pt" o:ole="">
            <v:imagedata r:id="rId1312" o:title=""/>
          </v:shape>
          <o:OLEObject Type="Embed" ProgID="Equation.DSMT4" ShapeID="_x0000_i1674" DrawAspect="Content" ObjectID="_1374350747" r:id="rId1313"/>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r w:rsidR="00AE264D">
          <w:rPr>
            <w:noProof/>
          </w:rPr>
          <w:instrText>22</w:instrText>
        </w:r>
      </w:fldSimple>
      <w:r>
        <w:instrText>)</w:instrText>
      </w:r>
      <w:r>
        <w:fldChar w:fldCharType="end"/>
      </w:r>
    </w:p>
    <w:p w14:paraId="41385BC6" w14:textId="77777777" w:rsidR="00FB6012" w:rsidRPr="00FB6012" w:rsidRDefault="00FB6012" w:rsidP="008F4203">
      <w:r>
        <w:br w:type="page"/>
      </w:r>
    </w:p>
    <w:p w14:paraId="2A258616" w14:textId="77777777" w:rsidR="00FB6012" w:rsidRDefault="00FB6012" w:rsidP="00FB6012">
      <w:pPr>
        <w:pStyle w:val="Heading2"/>
      </w:pPr>
      <w:bookmarkStart w:id="906" w:name="_Toc176704842"/>
      <w:bookmarkStart w:id="907" w:name="_Toc300602730"/>
      <w:r>
        <w:lastRenderedPageBreak/>
        <w:t>Weak formulation for biphasic materials</w:t>
      </w:r>
      <w:bookmarkEnd w:id="906"/>
      <w:bookmarkEnd w:id="907"/>
    </w:p>
    <w:p w14:paraId="7C95B495" w14:textId="77777777" w:rsidR="00FB6012" w:rsidRPr="000037DA" w:rsidRDefault="00FB6012" w:rsidP="00FB6012">
      <w:r w:rsidRPr="000037DA">
        <w:t xml:space="preserve">A weak </w:t>
      </w:r>
      <w:r>
        <w:t xml:space="preserve">form of the </w:t>
      </w:r>
      <w:r w:rsidRPr="000037DA">
        <w:t xml:space="preserve">statement </w:t>
      </w:r>
      <w:r>
        <w:t xml:space="preserve">conservation of linear momemtum for </w:t>
      </w:r>
      <w:r w:rsidRPr="000037DA">
        <w:t xml:space="preserve">the quasi-static </w:t>
      </w:r>
      <w:r>
        <w:t xml:space="preserve">case </w:t>
      </w:r>
      <w:r w:rsidRPr="000037DA">
        <w:t>is obtained by using Eqs.</w:t>
      </w:r>
      <w:r w:rsidR="00F71297">
        <w:fldChar w:fldCharType="begin"/>
      </w:r>
      <w:r w:rsidR="00F71297">
        <w:instrText xml:space="preserve"> GOTOBUTTON ZEqnNum902981  \* MERGEFORMAT </w:instrText>
      </w:r>
      <w:fldSimple w:instr=" REF ZEqnNum902981 \* Charformat \! \* MERGEFORMAT ">
        <w:r w:rsidR="00AE264D">
          <w:instrText>(2.97)</w:instrText>
        </w:r>
      </w:fldSimple>
      <w:r w:rsidR="00F71297">
        <w:fldChar w:fldCharType="end"/>
      </w:r>
      <w:r w:rsidRPr="000037DA">
        <w:t xml:space="preserve"> and </w:t>
      </w:r>
      <w:r w:rsidR="00F71297">
        <w:fldChar w:fldCharType="begin"/>
      </w:r>
      <w:r w:rsidR="00F71297">
        <w:instrText xml:space="preserve"> GOTOBUTTON ZEqnNum916857  \* MERGEFORMAT </w:instrText>
      </w:r>
      <w:fldSimple w:instr=" REF ZEqnNum916857 \* Charformat \! \* MERGEFORMAT ">
        <w:r w:rsidR="00AE264D">
          <w:instrText>(2.99)</w:instrText>
        </w:r>
      </w:fldSimple>
      <w:r w:rsidR="00F71297">
        <w:fldChar w:fldCharType="end"/>
      </w:r>
      <w:r>
        <w:t>:</w:t>
      </w:r>
    </w:p>
    <w:p w14:paraId="163DB9FC" w14:textId="6504F774" w:rsidR="00FB6012" w:rsidRPr="000037DA" w:rsidRDefault="00FB6012" w:rsidP="00FB6012">
      <w:pPr>
        <w:pStyle w:val="MTDisplayEquation"/>
      </w:pPr>
      <w:r w:rsidRPr="000037DA">
        <w:tab/>
      </w:r>
      <w:r w:rsidR="00905817" w:rsidRPr="00905817">
        <w:rPr>
          <w:position w:val="-18"/>
        </w:rPr>
        <w:object w:dxaOrig="5040" w:dyaOrig="480" w14:anchorId="7D54D9A0">
          <v:shape id="_x0000_i1675" type="#_x0000_t75" style="width:252.45pt;height:24.6pt" o:ole="">
            <v:imagedata r:id="rId1314" o:title=""/>
          </v:shape>
          <o:OLEObject Type="Embed" ProgID="Equation.DSMT4" ShapeID="_x0000_i1675" DrawAspect="Content" ObjectID="_1374350748" r:id="rId1315"/>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r w:rsidR="00AE264D">
          <w:rPr>
            <w:noProof/>
          </w:rPr>
          <w:instrText>23</w:instrText>
        </w:r>
      </w:fldSimple>
      <w:r>
        <w:instrText>)</w:instrText>
      </w:r>
      <w:r>
        <w:fldChar w:fldCharType="end"/>
      </w:r>
    </w:p>
    <w:p w14:paraId="5914A3C8" w14:textId="6C554CF0" w:rsidR="00FB6012" w:rsidRDefault="00FB6012" w:rsidP="00FB6012">
      <w:r w:rsidRPr="000037DA">
        <w:t xml:space="preserve">where </w:t>
      </w:r>
      <w:r w:rsidR="00905817" w:rsidRPr="00905817">
        <w:rPr>
          <w:position w:val="-6"/>
        </w:rPr>
        <w:object w:dxaOrig="200" w:dyaOrig="279" w14:anchorId="07CA5FD5">
          <v:shape id="_x0000_i1676" type="#_x0000_t75" style="width:10.05pt;height:14.6pt" o:ole="">
            <v:imagedata r:id="rId1316" o:title=""/>
          </v:shape>
          <o:OLEObject Type="Embed" ProgID="Equation.DSMT4" ShapeID="_x0000_i1676" DrawAspect="Content" ObjectID="_1374350749" r:id="rId1317"/>
        </w:object>
      </w:r>
      <w:r w:rsidRPr="000037DA">
        <w:t xml:space="preserve"> is the domain of interest defined on the solid matrix, </w:t>
      </w:r>
      <w:r w:rsidR="00905817" w:rsidRPr="00905817">
        <w:rPr>
          <w:position w:val="-6"/>
        </w:rPr>
        <w:object w:dxaOrig="420" w:dyaOrig="320" w14:anchorId="5C3636DF">
          <v:shape id="_x0000_i1677" type="#_x0000_t75" style="width:20.05pt;height:15.5pt" o:ole="">
            <v:imagedata r:id="rId1318" o:title=""/>
          </v:shape>
          <o:OLEObject Type="Embed" ProgID="Equation.DSMT4" ShapeID="_x0000_i1677" DrawAspect="Content" ObjectID="_1374350750" r:id="rId1319"/>
        </w:object>
      </w:r>
      <w:r w:rsidRPr="000037DA">
        <w:t xml:space="preserve"> is a virtual velocity of the solid and </w:t>
      </w:r>
      <w:r w:rsidR="00905817" w:rsidRPr="00905817">
        <w:rPr>
          <w:position w:val="-10"/>
        </w:rPr>
        <w:object w:dxaOrig="380" w:dyaOrig="320" w14:anchorId="16D346E7">
          <v:shape id="_x0000_i1678" type="#_x0000_t75" style="width:19.15pt;height:15.5pt" o:ole="">
            <v:imagedata r:id="rId1320" o:title=""/>
          </v:shape>
          <o:OLEObject Type="Embed" ProgID="Equation.DSMT4" ShapeID="_x0000_i1678" DrawAspect="Content" ObjectID="_1374350751" r:id="rId1321"/>
        </w:object>
      </w:r>
      <w:r w:rsidRPr="000037DA">
        <w:t xml:space="preserve"> is a virtual pressure of the fluid </w:t>
      </w:r>
      <w:r>
        <w:fldChar w:fldCharType="begin"/>
      </w:r>
      <w:r w:rsidR="00F119D4">
        <w:instrText xml:space="preserve"> ADDIN EN.CITE &lt;EndNote&gt;&lt;Cite&gt;&lt;Author&gt;Un&lt;/Author&gt;&lt;Year&gt;2006&lt;/Year&gt;&lt;RecNum&gt;50&lt;/RecNum&gt;&lt;DisplayText&gt;[26]&lt;/DisplayText&gt;&lt;record&gt;&lt;rec-number&gt;50&lt;/rec-number&gt;&lt;foreign-keys&gt;&lt;key app="EN" db-id="fwxrfwzd5wwavcepe9epdeevxdsd2fftswrx" timestamp="0"&gt;50&lt;/key&gt;&lt;/foreign-keys&gt;&lt;ref-type name="Journal Article"&gt;17&lt;/ref-type&gt;&lt;contributors&gt;&lt;authors&gt;&lt;author&gt;Un, K.&lt;/author&gt;&lt;author&gt;Spilker, R. L.&lt;/author&gt;&lt;/authors&gt;&lt;/contributors&gt;&lt;auth-address&gt;Department of Biomedical Engineering and Scientific Computation Research Center, Rensselaer Polytechnic Institute, Troy, NY 12180-3590, USA.&lt;/auth-address&gt;&lt;titles&gt;&lt;title&gt;A penetration-based finite element method for hyperelastic 3D biphasic tissues in contact. Part II: finite element simulations&lt;/title&gt;&lt;secondary-title&gt;J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engineering&lt;/abbr-1&gt;&lt;/alt-periodical&gt;&lt;pages&gt;934-42&lt;/pages&gt;&lt;volume&gt;128&lt;/volume&gt;&lt;number&gt;6&lt;/number&gt;&lt;keywords&gt;&lt;keyword&gt;Anisotropy&lt;/keyword&gt;&lt;keyword&gt;Bone and Bones/*physiology&lt;/keyword&gt;&lt;keyword&gt;Computer Simulation&lt;/keyword&gt;&lt;keyword&gt;Connective Tissue/*physiology&lt;/keyword&gt;&lt;keyword&gt;Elasticity&lt;/keyword&gt;&lt;keyword&gt;Finite Element Analysis&lt;/keyword&gt;&lt;keyword&gt;Humans&lt;/keyword&gt;&lt;keyword&gt;*Models, Biological&lt;/keyword&gt;&lt;keyword&gt;Shear Strength&lt;/keyword&gt;&lt;keyword&gt;Shoulder Joint/*physiology&lt;/keyword&gt;&lt;keyword&gt;Stress, Mechanical&lt;/keyword&gt;&lt;keyword&gt;Surface Properties&lt;/keyword&gt;&lt;/keywords&gt;&lt;dates&gt;&lt;year&gt;2006&lt;/year&gt;&lt;pub-dates&gt;&lt;date&gt;Dec&lt;/date&gt;&lt;/pub-dates&gt;&lt;/dates&gt;&lt;isbn&gt;0148-0731 (Print)&lt;/isbn&gt;&lt;accession-num&gt;17154696&lt;/accession-num&gt;&lt;urls&gt;&lt;related-urls&gt;&lt;url&gt;http://www.ncbi.nlm.nih.gov/entrez/query.fcgi?cmd=Retrieve&amp;amp;db=PubMed&amp;amp;dopt=Citation&amp;amp;list_uids=17154696 &lt;/url&gt;&lt;/related-urls&gt;&lt;/urls&gt;&lt;research-notes&gt; Journal Article&amp;#xD;United States&lt;/research-notes&gt;&lt;language&gt;eng&lt;/language&gt;&lt;/record&gt;&lt;/Cite&gt;&lt;/EndNote&gt;</w:instrText>
      </w:r>
      <w:r>
        <w:fldChar w:fldCharType="separate"/>
      </w:r>
      <w:r w:rsidR="00A56950">
        <w:rPr>
          <w:noProof/>
        </w:rPr>
        <w:t>[</w:t>
      </w:r>
      <w:r w:rsidR="005F21BF">
        <w:fldChar w:fldCharType="begin"/>
      </w:r>
      <w:r w:rsidR="005F21BF">
        <w:instrText xml:space="preserve"> HYPERLINK \l "_ENREF_26" \o "Un, 2006 #50" </w:instrText>
      </w:r>
      <w:ins w:id="908" w:author="Gerard" w:date="2015-08-07T21:36:00Z"/>
      <w:r w:rsidR="005F21BF">
        <w:fldChar w:fldCharType="separate"/>
      </w:r>
      <w:r w:rsidR="00214E15">
        <w:rPr>
          <w:noProof/>
        </w:rPr>
        <w:t>26</w:t>
      </w:r>
      <w:r w:rsidR="005F21BF">
        <w:rPr>
          <w:noProof/>
        </w:rPr>
        <w:fldChar w:fldCharType="end"/>
      </w:r>
      <w:r w:rsidR="00A56950">
        <w:rPr>
          <w:noProof/>
        </w:rPr>
        <w:t>]</w:t>
      </w:r>
      <w:r>
        <w:fldChar w:fldCharType="end"/>
      </w:r>
      <w:r w:rsidR="0018091D">
        <w:t>.</w:t>
      </w:r>
      <w:r>
        <w:t xml:space="preserve"> </w:t>
      </w:r>
      <w:r w:rsidR="00905817" w:rsidRPr="00905817">
        <w:rPr>
          <w:position w:val="-6"/>
        </w:rPr>
        <w:object w:dxaOrig="300" w:dyaOrig="279" w14:anchorId="2330AFDC">
          <v:shape id="_x0000_i1679" type="#_x0000_t75" style="width:14.6pt;height:14.6pt" o:ole="">
            <v:imagedata r:id="rId1322" o:title=""/>
          </v:shape>
          <o:OLEObject Type="Embed" ProgID="Equation.DSMT4" ShapeID="_x0000_i1679" DrawAspect="Content" ObjectID="_1374350752" r:id="rId1323"/>
        </w:object>
      </w:r>
      <w:r>
        <w:t xml:space="preserve"> is an elemental volume of </w:t>
      </w:r>
      <w:r w:rsidR="00905817" w:rsidRPr="00905817">
        <w:rPr>
          <w:position w:val="-6"/>
        </w:rPr>
        <w:object w:dxaOrig="200" w:dyaOrig="279" w14:anchorId="4C8EB6E7">
          <v:shape id="_x0000_i1680" type="#_x0000_t75" style="width:10.05pt;height:14.6pt" o:ole="">
            <v:imagedata r:id="rId1324" o:title=""/>
          </v:shape>
          <o:OLEObject Type="Embed" ProgID="Equation.DSMT4" ShapeID="_x0000_i1680" DrawAspect="Content" ObjectID="_1374350753" r:id="rId1325"/>
        </w:object>
      </w:r>
      <w:r w:rsidRPr="000037DA">
        <w:t>.  Using the divergence theorem, this expression may be rearranged as</w:t>
      </w:r>
    </w:p>
    <w:p w14:paraId="07DC0215" w14:textId="21989C73" w:rsidR="00FB6012" w:rsidRPr="000037DA" w:rsidRDefault="00FB6012" w:rsidP="00FB6012">
      <w:pPr>
        <w:pStyle w:val="MTDisplayEquation"/>
      </w:pPr>
      <w:r w:rsidRPr="000037DA">
        <w:tab/>
      </w:r>
      <w:r w:rsidR="00905817" w:rsidRPr="00905817">
        <w:rPr>
          <w:position w:val="-42"/>
        </w:rPr>
        <w:object w:dxaOrig="5200" w:dyaOrig="960" w14:anchorId="71BCE412">
          <v:shape id="_x0000_i1681" type="#_x0000_t75" style="width:260.65pt;height:47.4pt" o:ole="">
            <v:imagedata r:id="rId1326" o:title=""/>
          </v:shape>
          <o:OLEObject Type="Embed" ProgID="Equation.DSMT4" ShapeID="_x0000_i1681" DrawAspect="Content" ObjectID="_1374350754" r:id="rId1327"/>
        </w:object>
      </w:r>
      <w:r>
        <w:t>,</w:t>
      </w:r>
      <w:r w:rsidRPr="000037DA">
        <w:tab/>
      </w:r>
      <w:r>
        <w:fldChar w:fldCharType="begin"/>
      </w:r>
      <w:r>
        <w:instrText xml:space="preserve"> MACROBUTTON MTPlaceRef \* MERGEFORMAT </w:instrText>
      </w:r>
      <w:fldSimple w:instr=" SEQ MTEqn \h \* MERGEFORMAT "/>
      <w:bookmarkStart w:id="909" w:name="ZEqnNum414242"/>
      <w:r>
        <w:instrText>(</w:instrText>
      </w:r>
      <w:fldSimple w:instr=" SEQ MTSec \c \* Arabic \* MERGEFORMAT ">
        <w:r w:rsidR="00AE264D">
          <w:rPr>
            <w:noProof/>
          </w:rPr>
          <w:instrText>3</w:instrText>
        </w:r>
      </w:fldSimple>
      <w:r>
        <w:instrText>.</w:instrText>
      </w:r>
      <w:fldSimple w:instr=" SEQ MTEqn \c \* Arabic \* MERGEFORMAT ">
        <w:r w:rsidR="00AE264D">
          <w:rPr>
            <w:noProof/>
          </w:rPr>
          <w:instrText>24</w:instrText>
        </w:r>
      </w:fldSimple>
      <w:r>
        <w:instrText>)</w:instrText>
      </w:r>
      <w:bookmarkEnd w:id="909"/>
      <w:r>
        <w:fldChar w:fldCharType="end"/>
      </w:r>
    </w:p>
    <w:p w14:paraId="1E488B9D" w14:textId="06DE3C3C" w:rsidR="00FB6012" w:rsidRDefault="00FB6012" w:rsidP="00FB6012">
      <w:r w:rsidRPr="000037DA">
        <w:t xml:space="preserve">where </w:t>
      </w:r>
      <w:r w:rsidR="00905817" w:rsidRPr="00905817">
        <w:rPr>
          <w:position w:val="-16"/>
        </w:rPr>
        <w:object w:dxaOrig="3100" w:dyaOrig="440" w14:anchorId="011C245B">
          <v:shape id="_x0000_i1682" type="#_x0000_t75" style="width:154.95pt;height:21.85pt" o:ole="">
            <v:imagedata r:id="rId1328" o:title=""/>
          </v:shape>
          <o:OLEObject Type="Embed" ProgID="Equation.DSMT4" ShapeID="_x0000_i1682" DrawAspect="Content" ObjectID="_1374350755" r:id="rId1329"/>
        </w:object>
      </w:r>
      <w:r w:rsidRPr="000037DA">
        <w:t xml:space="preserve"> is the virtual rate of deformation tensor, </w:t>
      </w:r>
      <w:r w:rsidR="00905817" w:rsidRPr="00905817">
        <w:rPr>
          <w:position w:val="-6"/>
        </w:rPr>
        <w:object w:dxaOrig="800" w:dyaOrig="260" w14:anchorId="69B9D247">
          <v:shape id="_x0000_i1683" type="#_x0000_t75" style="width:40.1pt;height:12.75pt" o:ole="">
            <v:imagedata r:id="rId1330" o:title=""/>
          </v:shape>
          <o:OLEObject Type="Embed" ProgID="Equation.DSMT4" ShapeID="_x0000_i1683" DrawAspect="Content" ObjectID="_1374350756" r:id="rId1331"/>
        </w:object>
      </w:r>
      <w:r w:rsidRPr="000037DA">
        <w:t xml:space="preserve"> is the total traction on the surface </w:t>
      </w:r>
      <w:r w:rsidR="00905817" w:rsidRPr="00905817">
        <w:rPr>
          <w:position w:val="-6"/>
        </w:rPr>
        <w:object w:dxaOrig="320" w:dyaOrig="279" w14:anchorId="69F2BB59">
          <v:shape id="_x0000_i1684" type="#_x0000_t75" style="width:15.5pt;height:14.6pt" o:ole="">
            <v:imagedata r:id="rId1332" o:title=""/>
          </v:shape>
          <o:OLEObject Type="Embed" ProgID="Equation.DSMT4" ShapeID="_x0000_i1684" DrawAspect="Content" ObjectID="_1374350757" r:id="rId1333"/>
        </w:object>
      </w:r>
      <w:r w:rsidRPr="000037DA">
        <w:t xml:space="preserve">, and </w:t>
      </w:r>
      <w:r w:rsidR="00905817" w:rsidRPr="00905817">
        <w:rPr>
          <w:position w:val="-12"/>
        </w:rPr>
        <w:object w:dxaOrig="999" w:dyaOrig="360" w14:anchorId="06078747">
          <v:shape id="_x0000_i1685" type="#_x0000_t75" style="width:50.15pt;height:19.15pt" o:ole="">
            <v:imagedata r:id="rId1334" o:title=""/>
          </v:shape>
          <o:OLEObject Type="Embed" ProgID="Equation.DSMT4" ShapeID="_x0000_i1685" DrawAspect="Content" ObjectID="_1374350758" r:id="rId1335"/>
        </w:object>
      </w:r>
      <w:r w:rsidRPr="000037DA">
        <w:t xml:space="preserve"> is the component of the fluid flux normal to </w:t>
      </w:r>
      <w:r w:rsidR="00905817" w:rsidRPr="00905817">
        <w:rPr>
          <w:position w:val="-6"/>
        </w:rPr>
        <w:object w:dxaOrig="320" w:dyaOrig="279" w14:anchorId="61B6C5A9">
          <v:shape id="_x0000_i1686" type="#_x0000_t75" style="width:15.5pt;height:14.6pt" o:ole="">
            <v:imagedata r:id="rId1336" o:title=""/>
          </v:shape>
          <o:OLEObject Type="Embed" ProgID="Equation.DSMT4" ShapeID="_x0000_i1686" DrawAspect="Content" ObjectID="_1374350759" r:id="rId1337"/>
        </w:object>
      </w:r>
      <w:r w:rsidRPr="000037DA">
        <w:t xml:space="preserve">, with </w:t>
      </w:r>
      <w:r w:rsidR="00905817" w:rsidRPr="00905817">
        <w:rPr>
          <w:position w:val="-4"/>
        </w:rPr>
        <w:object w:dxaOrig="200" w:dyaOrig="200" w14:anchorId="4963D2E2">
          <v:shape id="_x0000_i1687" type="#_x0000_t75" style="width:10.05pt;height:10.05pt" o:ole="">
            <v:imagedata r:id="rId1338" o:title=""/>
          </v:shape>
          <o:OLEObject Type="Embed" ProgID="Equation.DSMT4" ShapeID="_x0000_i1687" DrawAspect="Content" ObjectID="_1374350760" r:id="rId1339"/>
        </w:object>
      </w:r>
      <w:r w:rsidRPr="000037DA">
        <w:t xml:space="preserve"> representing the unit outward normal to </w:t>
      </w:r>
      <w:r w:rsidR="00905817" w:rsidRPr="00905817">
        <w:rPr>
          <w:position w:val="-6"/>
        </w:rPr>
        <w:object w:dxaOrig="320" w:dyaOrig="279" w14:anchorId="1B218C13">
          <v:shape id="_x0000_i1688" type="#_x0000_t75" style="width:15.5pt;height:14.6pt" o:ole="">
            <v:imagedata r:id="rId1340" o:title=""/>
          </v:shape>
          <o:OLEObject Type="Embed" ProgID="Equation.DSMT4" ShapeID="_x0000_i1688" DrawAspect="Content" ObjectID="_1374350761" r:id="rId1341"/>
        </w:object>
      </w:r>
      <w:r w:rsidR="0018091D">
        <w:t>.</w:t>
      </w:r>
      <w:r w:rsidRPr="000037DA">
        <w:t xml:space="preserve"> </w:t>
      </w:r>
      <w:r w:rsidR="00905817" w:rsidRPr="00905817">
        <w:rPr>
          <w:position w:val="-6"/>
        </w:rPr>
        <w:object w:dxaOrig="320" w:dyaOrig="279" w14:anchorId="0DAB0E22">
          <v:shape id="_x0000_i1689" type="#_x0000_t75" style="width:15.5pt;height:14.6pt" o:ole="">
            <v:imagedata r:id="rId1342" o:title=""/>
          </v:shape>
          <o:OLEObject Type="Embed" ProgID="Equation.DSMT4" ShapeID="_x0000_i1689" DrawAspect="Content" ObjectID="_1374350762" r:id="rId1343"/>
        </w:object>
      </w:r>
      <w:r w:rsidRPr="000037DA">
        <w:t xml:space="preserve"> represents an elemental area of </w:t>
      </w:r>
      <w:r w:rsidR="00905817" w:rsidRPr="00905817">
        <w:rPr>
          <w:position w:val="-6"/>
        </w:rPr>
        <w:object w:dxaOrig="320" w:dyaOrig="279" w14:anchorId="27C26F71">
          <v:shape id="_x0000_i1690" type="#_x0000_t75" style="width:15.5pt;height:14.6pt" o:ole="">
            <v:imagedata r:id="rId1344" o:title=""/>
          </v:shape>
          <o:OLEObject Type="Embed" ProgID="Equation.DSMT4" ShapeID="_x0000_i1690" DrawAspect="Content" ObjectID="_1374350763" r:id="rId1345"/>
        </w:object>
      </w:r>
      <w:r w:rsidRPr="000037DA">
        <w:t xml:space="preserve">.  In this type of problem, essential boundary conditions are prescribed </w:t>
      </w:r>
      <w:r w:rsidR="0018091D">
        <w:t>for</w:t>
      </w:r>
      <w:r w:rsidRPr="000037DA">
        <w:t xml:space="preserve"> </w:t>
      </w:r>
      <w:r w:rsidR="00905817" w:rsidRPr="00905817">
        <w:rPr>
          <w:position w:val="-6"/>
        </w:rPr>
        <w:object w:dxaOrig="200" w:dyaOrig="220" w14:anchorId="1FD64244">
          <v:shape id="_x0000_i1691" type="#_x0000_t75" style="width:10.05pt;height:10.95pt" o:ole="">
            <v:imagedata r:id="rId1346" o:title=""/>
          </v:shape>
          <o:OLEObject Type="Embed" ProgID="Equation.DSMT4" ShapeID="_x0000_i1691" DrawAspect="Content" ObjectID="_1374350764" r:id="rId1347"/>
        </w:object>
      </w:r>
      <w:r w:rsidRPr="000037DA">
        <w:t xml:space="preserve"> and </w:t>
      </w:r>
      <w:r w:rsidR="00905817" w:rsidRPr="00905817">
        <w:rPr>
          <w:position w:val="-10"/>
        </w:rPr>
        <w:object w:dxaOrig="240" w:dyaOrig="260" w14:anchorId="534FF661">
          <v:shape id="_x0000_i1692" type="#_x0000_t75" style="width:11.85pt;height:12.75pt" o:ole="">
            <v:imagedata r:id="rId1348" o:title=""/>
          </v:shape>
          <o:OLEObject Type="Embed" ProgID="Equation.DSMT4" ShapeID="_x0000_i1692" DrawAspect="Content" ObjectID="_1374350765" r:id="rId1349"/>
        </w:object>
      </w:r>
      <w:r w:rsidRPr="000037DA">
        <w:t xml:space="preserve">, and natural boundary conditions </w:t>
      </w:r>
      <w:r w:rsidR="0018091D">
        <w:t>are prescribed for</w:t>
      </w:r>
      <w:r w:rsidRPr="000037DA">
        <w:t xml:space="preserve"> </w:t>
      </w:r>
      <w:r w:rsidR="00905817" w:rsidRPr="00905817">
        <w:rPr>
          <w:position w:val="-6"/>
        </w:rPr>
        <w:object w:dxaOrig="160" w:dyaOrig="260" w14:anchorId="26C5321B">
          <v:shape id="_x0000_i1693" type="#_x0000_t75" style="width:8.2pt;height:12.75pt" o:ole="">
            <v:imagedata r:id="rId1350" o:title=""/>
          </v:shape>
          <o:OLEObject Type="Embed" ProgID="Equation.DSMT4" ShapeID="_x0000_i1693" DrawAspect="Content" ObjectID="_1374350766" r:id="rId1351"/>
        </w:object>
      </w:r>
      <w:r w:rsidRPr="000037DA">
        <w:t xml:space="preserve"> and </w:t>
      </w:r>
      <w:r w:rsidR="00905817" w:rsidRPr="00905817">
        <w:rPr>
          <w:position w:val="-12"/>
        </w:rPr>
        <w:object w:dxaOrig="300" w:dyaOrig="360" w14:anchorId="031C5117">
          <v:shape id="_x0000_i1694" type="#_x0000_t75" style="width:14.6pt;height:19.15pt" o:ole="">
            <v:imagedata r:id="rId1352" o:title=""/>
          </v:shape>
          <o:OLEObject Type="Embed" ProgID="Equation.DSMT4" ShapeID="_x0000_i1694" DrawAspect="Content" ObjectID="_1374350767" r:id="rId1353"/>
        </w:object>
      </w:r>
      <w:r w:rsidRPr="000037DA">
        <w:t>. In the expression of Eq.</w:t>
      </w:r>
      <w:r w:rsidR="00F71297">
        <w:fldChar w:fldCharType="begin"/>
      </w:r>
      <w:r w:rsidR="00F71297">
        <w:instrText xml:space="preserve"> GOTOBUTTON ZEqnNum414242  \* MERGEFORMAT </w:instrText>
      </w:r>
      <w:fldSimple w:instr=" REF ZEqnNum414242 \* Charformat \! \* MERGEFORMAT ">
        <w:r w:rsidR="00AE264D">
          <w:instrText>(3.24)</w:instrText>
        </w:r>
      </w:fldSimple>
      <w:r w:rsidR="00F71297">
        <w:fldChar w:fldCharType="end"/>
      </w:r>
      <w:r w:rsidRPr="000037DA">
        <w:t xml:space="preserve">, </w:t>
      </w:r>
      <w:r w:rsidR="00905817" w:rsidRPr="00905817">
        <w:rPr>
          <w:position w:val="-16"/>
        </w:rPr>
        <w:object w:dxaOrig="1960" w:dyaOrig="440" w14:anchorId="6E6B5819">
          <v:shape id="_x0000_i1695" type="#_x0000_t75" style="width:97.5pt;height:21.85pt" o:ole="">
            <v:imagedata r:id="rId1354" o:title=""/>
          </v:shape>
          <o:OLEObject Type="Embed" ProgID="Equation.DSMT4" ShapeID="_x0000_i1695" DrawAspect="Content" ObjectID="_1374350768" r:id="rId1355"/>
        </w:object>
      </w:r>
      <w:r w:rsidRPr="000037DA">
        <w:t xml:space="preserve"> represents the virtual work.</w:t>
      </w:r>
    </w:p>
    <w:p w14:paraId="6020D169" w14:textId="77777777" w:rsidR="00FB6012" w:rsidRPr="000037DA" w:rsidRDefault="00FB6012" w:rsidP="00FB6012">
      <w:pPr>
        <w:pStyle w:val="Heading3"/>
      </w:pPr>
      <w:bookmarkStart w:id="910" w:name="_Toc176704843"/>
      <w:bookmarkStart w:id="911" w:name="_Toc300602731"/>
      <w:r>
        <w:t>Linearization</w:t>
      </w:r>
      <w:bookmarkEnd w:id="910"/>
      <w:bookmarkEnd w:id="911"/>
    </w:p>
    <w:p w14:paraId="660E9F01" w14:textId="1758C1C0" w:rsidR="00FB6012" w:rsidRPr="000037DA" w:rsidRDefault="00FB6012" w:rsidP="00FB6012">
      <w:r w:rsidRPr="000037DA">
        <w:tab/>
      </w:r>
      <w:r>
        <w:t>Since t</w:t>
      </w:r>
      <w:r w:rsidRPr="000037DA">
        <w:t xml:space="preserve">he system of equations </w:t>
      </w:r>
      <w:r>
        <w:t xml:space="preserve">in </w:t>
      </w:r>
      <w:r w:rsidRPr="000037DA">
        <w:t>Eq.</w:t>
      </w:r>
      <w:r w:rsidR="00DE5C49">
        <w:fldChar w:fldCharType="begin"/>
      </w:r>
      <w:r w:rsidR="00DE5C49">
        <w:instrText xml:space="preserve"> GOTOBUTTON ZEqnNum414242  \* MERGEFORMAT </w:instrText>
      </w:r>
      <w:fldSimple w:instr=" REF ZEqnNum414242 \* Charformat \! \* MERGEFORMAT ">
        <w:r w:rsidR="00AE264D">
          <w:instrText>(3.24)</w:instrText>
        </w:r>
      </w:fldSimple>
      <w:r w:rsidR="00DE5C49">
        <w:fldChar w:fldCharType="end"/>
      </w:r>
      <w:r>
        <w:t xml:space="preserve"> is highly nonlinear, its solution requires an iterative scheme such as Newton’s method</w:t>
      </w:r>
      <w:r w:rsidRPr="000037DA">
        <w:t xml:space="preserve">.  </w:t>
      </w:r>
      <w:r>
        <w:t xml:space="preserve">This requires the </w:t>
      </w:r>
      <w:r w:rsidRPr="000037DA">
        <w:t>lineari</w:t>
      </w:r>
      <w:r>
        <w:t>zation of</w:t>
      </w:r>
      <w:r w:rsidRPr="000037DA">
        <w:t xml:space="preserve"> </w:t>
      </w:r>
      <w:r w:rsidR="00905817" w:rsidRPr="00905817">
        <w:rPr>
          <w:position w:val="-6"/>
        </w:rPr>
        <w:object w:dxaOrig="420" w:dyaOrig="279" w14:anchorId="1CD76939">
          <v:shape id="_x0000_i1696" type="#_x0000_t75" style="width:20.05pt;height:14.6pt" o:ole="">
            <v:imagedata r:id="rId1356" o:title=""/>
          </v:shape>
          <o:OLEObject Type="Embed" ProgID="Equation.DSMT4" ShapeID="_x0000_i1696" DrawAspect="Content" ObjectID="_1374350769" r:id="rId1357"/>
        </w:object>
      </w:r>
      <w:r w:rsidRPr="000037DA">
        <w:t xml:space="preserve"> at some trial solution </w:t>
      </w:r>
      <w:r w:rsidR="00905817" w:rsidRPr="00905817">
        <w:rPr>
          <w:position w:val="-16"/>
        </w:rPr>
        <w:object w:dxaOrig="840" w:dyaOrig="440" w14:anchorId="3CF04EB9">
          <v:shape id="_x0000_i1697" type="#_x0000_t75" style="width:41.9pt;height:21.85pt" o:ole="">
            <v:imagedata r:id="rId1358" o:title=""/>
          </v:shape>
          <o:OLEObject Type="Embed" ProgID="Equation.DSMT4" ShapeID="_x0000_i1697" DrawAspect="Content" ObjectID="_1374350770" r:id="rId1359"/>
        </w:object>
      </w:r>
      <w:r w:rsidRPr="000037DA">
        <w:t xml:space="preserve">, along an increment </w:t>
      </w:r>
      <w:r w:rsidR="00905817" w:rsidRPr="00905817">
        <w:rPr>
          <w:position w:val="-6"/>
        </w:rPr>
        <w:object w:dxaOrig="360" w:dyaOrig="279" w14:anchorId="6CE6B6C3">
          <v:shape id="_x0000_i1698" type="#_x0000_t75" style="width:19.15pt;height:14.6pt" o:ole="">
            <v:imagedata r:id="rId1360" o:title=""/>
          </v:shape>
          <o:OLEObject Type="Embed" ProgID="Equation.DSMT4" ShapeID="_x0000_i1698" DrawAspect="Content" ObjectID="_1374350771" r:id="rId1361"/>
        </w:object>
      </w:r>
      <w:r w:rsidRPr="000037DA">
        <w:t xml:space="preserve"> in </w:t>
      </w:r>
      <w:r w:rsidR="00905817" w:rsidRPr="00905817">
        <w:rPr>
          <w:position w:val="-10"/>
        </w:rPr>
        <w:object w:dxaOrig="300" w:dyaOrig="360" w14:anchorId="56CEF113">
          <v:shape id="_x0000_i1699" type="#_x0000_t75" style="width:14.6pt;height:19.15pt" o:ole="">
            <v:imagedata r:id="rId1362" o:title=""/>
          </v:shape>
          <o:OLEObject Type="Embed" ProgID="Equation.DSMT4" ShapeID="_x0000_i1699" DrawAspect="Content" ObjectID="_1374350772" r:id="rId1363"/>
        </w:object>
      </w:r>
      <w:r w:rsidRPr="000037DA">
        <w:t xml:space="preserve"> and an increment </w:t>
      </w:r>
      <w:r w:rsidR="00905817" w:rsidRPr="00905817">
        <w:rPr>
          <w:position w:val="-10"/>
        </w:rPr>
        <w:object w:dxaOrig="340" w:dyaOrig="320" w14:anchorId="1905E398">
          <v:shape id="_x0000_i1700" type="#_x0000_t75" style="width:17.3pt;height:15.5pt" o:ole="">
            <v:imagedata r:id="rId1364" o:title=""/>
          </v:shape>
          <o:OLEObject Type="Embed" ProgID="Equation.DSMT4" ShapeID="_x0000_i1700" DrawAspect="Content" ObjectID="_1374350773" r:id="rId1365"/>
        </w:object>
      </w:r>
      <w:r w:rsidRPr="000037DA">
        <w:t xml:space="preserve"> in </w:t>
      </w:r>
      <w:r w:rsidR="00905817" w:rsidRPr="00905817">
        <w:rPr>
          <w:position w:val="-10"/>
        </w:rPr>
        <w:object w:dxaOrig="240" w:dyaOrig="260" w14:anchorId="43515783">
          <v:shape id="_x0000_i1701" type="#_x0000_t75" style="width:11.85pt;height:12.75pt" o:ole="">
            <v:imagedata r:id="rId1366" o:title=""/>
          </v:shape>
          <o:OLEObject Type="Embed" ProgID="Equation.DSMT4" ShapeID="_x0000_i1701" DrawAspect="Content" ObjectID="_1374350774" r:id="rId1367"/>
        </w:object>
      </w:r>
      <w:r w:rsidRPr="000037DA">
        <w:t>,</w:t>
      </w:r>
    </w:p>
    <w:p w14:paraId="59F6DED9" w14:textId="2DA01421" w:rsidR="00FB6012" w:rsidRPr="000037DA" w:rsidRDefault="00FB6012" w:rsidP="00FB6012">
      <w:pPr>
        <w:pStyle w:val="MTDisplayEquation"/>
      </w:pPr>
      <w:r w:rsidRPr="000037DA">
        <w:tab/>
      </w:r>
      <w:r w:rsidR="00905817" w:rsidRPr="00905817">
        <w:rPr>
          <w:position w:val="-14"/>
        </w:rPr>
        <w:object w:dxaOrig="3200" w:dyaOrig="400" w14:anchorId="2A530C52">
          <v:shape id="_x0000_i1702" type="#_x0000_t75" style="width:159.5pt;height:20.05pt" o:ole="">
            <v:imagedata r:id="rId1368" o:title=""/>
          </v:shape>
          <o:OLEObject Type="Embed" ProgID="Equation.DSMT4" ShapeID="_x0000_i1702" DrawAspect="Content" ObjectID="_1374350775" r:id="rId1369"/>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r w:rsidR="00AE264D">
          <w:rPr>
            <w:noProof/>
          </w:rPr>
          <w:instrText>25</w:instrText>
        </w:r>
      </w:fldSimple>
      <w:r>
        <w:instrText>)</w:instrText>
      </w:r>
      <w:r>
        <w:fldChar w:fldCharType="end"/>
      </w:r>
    </w:p>
    <w:p w14:paraId="6ED023D7" w14:textId="3FE87A37" w:rsidR="00FB6012" w:rsidRPr="000037DA" w:rsidRDefault="00FB6012" w:rsidP="00FB6012">
      <w:r w:rsidRPr="000037DA">
        <w:t xml:space="preserve">where </w:t>
      </w:r>
      <w:r w:rsidR="00905817" w:rsidRPr="00905817">
        <w:rPr>
          <w:position w:val="-14"/>
        </w:rPr>
        <w:object w:dxaOrig="840" w:dyaOrig="400" w14:anchorId="69926D15">
          <v:shape id="_x0000_i1703" type="#_x0000_t75" style="width:41.9pt;height:20.05pt" o:ole="">
            <v:imagedata r:id="rId1370" o:title=""/>
          </v:shape>
          <o:OLEObject Type="Embed" ProgID="Equation.DSMT4" ShapeID="_x0000_i1703" DrawAspect="Content" ObjectID="_1374350776" r:id="rId1371"/>
        </w:object>
      </w:r>
      <w:r w:rsidRPr="000037DA">
        <w:t xml:space="preserve"> represents the directional derivative of </w:t>
      </w:r>
      <w:r w:rsidR="00905817" w:rsidRPr="00905817">
        <w:rPr>
          <w:position w:val="-10"/>
        </w:rPr>
        <w:object w:dxaOrig="240" w:dyaOrig="320" w14:anchorId="45E0FF9E">
          <v:shape id="_x0000_i1704" type="#_x0000_t75" style="width:11.85pt;height:15.5pt" o:ole="">
            <v:imagedata r:id="rId1372" o:title=""/>
          </v:shape>
          <o:OLEObject Type="Embed" ProgID="Equation.DSMT4" ShapeID="_x0000_i1704" DrawAspect="Content" ObjectID="_1374350777" r:id="rId1373"/>
        </w:object>
      </w:r>
      <w:r w:rsidRPr="000037DA">
        <w:t xml:space="preserve"> along </w:t>
      </w:r>
      <w:r w:rsidR="00905817" w:rsidRPr="00905817">
        <w:rPr>
          <w:position w:val="-10"/>
        </w:rPr>
        <w:object w:dxaOrig="340" w:dyaOrig="320" w14:anchorId="121708BD">
          <v:shape id="_x0000_i1705" type="#_x0000_t75" style="width:17.3pt;height:15.5pt" o:ole="">
            <v:imagedata r:id="rId1374" o:title=""/>
          </v:shape>
          <o:OLEObject Type="Embed" ProgID="Equation.DSMT4" ShapeID="_x0000_i1705" DrawAspect="Content" ObjectID="_1374350778" r:id="rId1375"/>
        </w:object>
      </w:r>
      <w:r w:rsidRPr="000037DA">
        <w:t>.  For convenience, the virtual work may be separated into its internal and external parts,</w:t>
      </w:r>
    </w:p>
    <w:p w14:paraId="41FBD65B" w14:textId="4C638DE5" w:rsidR="00FB6012" w:rsidRPr="000037DA" w:rsidRDefault="00FB6012" w:rsidP="00FB6012">
      <w:pPr>
        <w:pStyle w:val="MTDisplayEquation"/>
      </w:pPr>
      <w:r w:rsidRPr="000037DA">
        <w:tab/>
      </w:r>
      <w:r w:rsidR="00256ACE" w:rsidRPr="00905817">
        <w:rPr>
          <w:position w:val="-12"/>
        </w:rPr>
        <w:object w:dxaOrig="1840" w:dyaOrig="380" w14:anchorId="0BF3EF08">
          <v:shape id="_x0000_i2836" type="#_x0000_t75" style="width:92.05pt;height:20.05pt" o:ole="">
            <v:imagedata r:id="rId1376" o:title=""/>
          </v:shape>
          <o:OLEObject Type="Embed" ProgID="Equation.DSMT4" ShapeID="_x0000_i2836" DrawAspect="Content" ObjectID="_1374350779" r:id="rId1377"/>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r w:rsidR="00AE264D">
          <w:rPr>
            <w:noProof/>
          </w:rPr>
          <w:instrText>26</w:instrText>
        </w:r>
      </w:fldSimple>
      <w:r>
        <w:instrText>)</w:instrText>
      </w:r>
      <w:r>
        <w:fldChar w:fldCharType="end"/>
      </w:r>
    </w:p>
    <w:p w14:paraId="755B4695" w14:textId="77777777" w:rsidR="00FB6012" w:rsidRPr="000037DA" w:rsidRDefault="00FB6012" w:rsidP="00FB6012">
      <w:r w:rsidRPr="000037DA">
        <w:t>where</w:t>
      </w:r>
    </w:p>
    <w:p w14:paraId="49AFC70D" w14:textId="0E6C182F" w:rsidR="00FB6012" w:rsidRPr="000037DA" w:rsidRDefault="00FB6012" w:rsidP="00FB6012">
      <w:pPr>
        <w:pStyle w:val="MTDisplayEquation"/>
      </w:pPr>
      <w:r w:rsidRPr="000037DA">
        <w:tab/>
      </w:r>
      <w:r w:rsidR="00905817" w:rsidRPr="00905817">
        <w:rPr>
          <w:position w:val="-18"/>
        </w:rPr>
        <w:object w:dxaOrig="4860" w:dyaOrig="460" w14:anchorId="20060634">
          <v:shape id="_x0000_i1707" type="#_x0000_t75" style="width:242.45pt;height:22.8pt" o:ole="">
            <v:imagedata r:id="rId1378" o:title=""/>
          </v:shape>
          <o:OLEObject Type="Embed" ProgID="Equation.DSMT4" ShapeID="_x0000_i1707" DrawAspect="Content" ObjectID="_1374350780" r:id="rId1379"/>
        </w:object>
      </w:r>
      <w:r>
        <w:t>,</w:t>
      </w:r>
      <w:r w:rsidRPr="000037DA">
        <w:tab/>
      </w:r>
      <w:r>
        <w:fldChar w:fldCharType="begin"/>
      </w:r>
      <w:r>
        <w:instrText xml:space="preserve"> MACROBUTTON MTPlaceRef \* MERGEFORMAT </w:instrText>
      </w:r>
      <w:fldSimple w:instr=" SEQ MTEqn \h \* MERGEFORMAT "/>
      <w:bookmarkStart w:id="912" w:name="ZEqnNum162760"/>
      <w:r>
        <w:instrText>(</w:instrText>
      </w:r>
      <w:fldSimple w:instr=" SEQ MTSec \c \* Arabic \* MERGEFORMAT ">
        <w:r w:rsidR="00AE264D">
          <w:rPr>
            <w:noProof/>
          </w:rPr>
          <w:instrText>3</w:instrText>
        </w:r>
      </w:fldSimple>
      <w:r>
        <w:instrText>.</w:instrText>
      </w:r>
      <w:fldSimple w:instr=" SEQ MTEqn \c \* Arabic \* MERGEFORMAT ">
        <w:r w:rsidR="00AE264D">
          <w:rPr>
            <w:noProof/>
          </w:rPr>
          <w:instrText>27</w:instrText>
        </w:r>
      </w:fldSimple>
      <w:r>
        <w:instrText>)</w:instrText>
      </w:r>
      <w:bookmarkEnd w:id="912"/>
      <w:r>
        <w:fldChar w:fldCharType="end"/>
      </w:r>
    </w:p>
    <w:p w14:paraId="7774208D" w14:textId="77777777" w:rsidR="00FB6012" w:rsidRPr="000037DA" w:rsidRDefault="00FB6012" w:rsidP="00FB6012">
      <w:r w:rsidRPr="000037DA">
        <w:t>and</w:t>
      </w:r>
    </w:p>
    <w:p w14:paraId="3D11B177" w14:textId="5344BED9" w:rsidR="00FB6012" w:rsidRPr="000037DA" w:rsidRDefault="00FB6012" w:rsidP="00FB6012">
      <w:pPr>
        <w:pStyle w:val="MTDisplayEquation"/>
      </w:pPr>
      <w:r w:rsidRPr="000037DA">
        <w:tab/>
      </w:r>
      <w:r w:rsidR="00905817" w:rsidRPr="00905817">
        <w:rPr>
          <w:position w:val="-18"/>
        </w:rPr>
        <w:object w:dxaOrig="4580" w:dyaOrig="460" w14:anchorId="74F0933D">
          <v:shape id="_x0000_i1708" type="#_x0000_t75" style="width:228.75pt;height:22.8pt" o:ole="">
            <v:imagedata r:id="rId1380" o:title=""/>
          </v:shape>
          <o:OLEObject Type="Embed" ProgID="Equation.DSMT4" ShapeID="_x0000_i1708" DrawAspect="Content" ObjectID="_1374350781" r:id="rId1381"/>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r w:rsidR="00AE264D">
          <w:rPr>
            <w:noProof/>
          </w:rPr>
          <w:instrText>28</w:instrText>
        </w:r>
      </w:fldSimple>
      <w:r>
        <w:instrText>)</w:instrText>
      </w:r>
      <w:r>
        <w:fldChar w:fldCharType="end"/>
      </w:r>
    </w:p>
    <w:p w14:paraId="6AD1FFF7" w14:textId="251D6B2D" w:rsidR="00FB6012" w:rsidRPr="000037DA" w:rsidRDefault="00FB6012" w:rsidP="00FB6012">
      <w:r w:rsidRPr="000037DA">
        <w:tab/>
        <w:t xml:space="preserve">The evaluation of the directional derivatives can be performed following a standard approach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913" w:author="Gerard" w:date="2015-08-07T21:36:00Z"/>
      <w:r w:rsidR="005F21BF">
        <w:fldChar w:fldCharType="separate"/>
      </w:r>
      <w:r w:rsidR="00214E15">
        <w:rPr>
          <w:noProof/>
        </w:rPr>
        <w:t>1</w:t>
      </w:r>
      <w:r w:rsidR="005F21BF">
        <w:rPr>
          <w:noProof/>
        </w:rPr>
        <w:fldChar w:fldCharType="end"/>
      </w:r>
      <w:r w:rsidR="00A56950">
        <w:rPr>
          <w:noProof/>
        </w:rPr>
        <w:t>]</w:t>
      </w:r>
      <w:r>
        <w:fldChar w:fldCharType="end"/>
      </w:r>
      <w:r w:rsidRPr="000037DA">
        <w:t xml:space="preserve">.  For the internal part of the virtual work, the directional derivative along </w:t>
      </w:r>
      <w:r w:rsidR="00905817" w:rsidRPr="00905817">
        <w:rPr>
          <w:position w:val="-6"/>
        </w:rPr>
        <w:object w:dxaOrig="360" w:dyaOrig="279" w14:anchorId="704EE88C">
          <v:shape id="_x0000_i1709" type="#_x0000_t75" style="width:19.15pt;height:14.6pt" o:ole="">
            <v:imagedata r:id="rId1382" o:title=""/>
          </v:shape>
          <o:OLEObject Type="Embed" ProgID="Equation.DSMT4" ShapeID="_x0000_i1709" DrawAspect="Content" ObjectID="_1374350782" r:id="rId1383"/>
        </w:object>
      </w:r>
      <w:r w:rsidRPr="000037DA">
        <w:t xml:space="preserve"> yields</w:t>
      </w:r>
    </w:p>
    <w:p w14:paraId="1555897D" w14:textId="2857AF45" w:rsidR="00FB6012" w:rsidRPr="000037DA" w:rsidRDefault="00FB6012" w:rsidP="00FB6012">
      <w:pPr>
        <w:pStyle w:val="MTDisplayEquation"/>
      </w:pPr>
      <w:r w:rsidRPr="000037DA">
        <w:lastRenderedPageBreak/>
        <w:tab/>
      </w:r>
      <w:r w:rsidR="00905817" w:rsidRPr="00905817">
        <w:rPr>
          <w:position w:val="-106"/>
        </w:rPr>
        <w:object w:dxaOrig="6360" w:dyaOrig="2240" w14:anchorId="04B8FD7D">
          <v:shape id="_x0000_i1710" type="#_x0000_t75" style="width:318.1pt;height:112.1pt" o:ole="">
            <v:imagedata r:id="rId1384" o:title=""/>
          </v:shape>
          <o:OLEObject Type="Embed" ProgID="Equation.DSMT4" ShapeID="_x0000_i1710" DrawAspect="Content" ObjectID="_1374350783" r:id="rId1385"/>
        </w:object>
      </w:r>
      <w:r w:rsidRPr="000037DA">
        <w:tab/>
      </w:r>
      <w:r>
        <w:fldChar w:fldCharType="begin"/>
      </w:r>
      <w:r>
        <w:instrText xml:space="preserve"> MACROBUTTON MTPlaceRef \* MERGEFORMAT </w:instrText>
      </w:r>
      <w:fldSimple w:instr=" SEQ MTEqn \h \* MERGEFORMAT "/>
      <w:bookmarkStart w:id="914" w:name="ZEqnNum239613"/>
      <w:r>
        <w:instrText>(</w:instrText>
      </w:r>
      <w:fldSimple w:instr=" SEQ MTSec \c \* Arabic \* MERGEFORMAT ">
        <w:r w:rsidR="00AE264D">
          <w:rPr>
            <w:noProof/>
          </w:rPr>
          <w:instrText>3</w:instrText>
        </w:r>
      </w:fldSimple>
      <w:r>
        <w:instrText>.</w:instrText>
      </w:r>
      <w:fldSimple w:instr=" SEQ MTEqn \c \* Arabic \* MERGEFORMAT ">
        <w:r w:rsidR="00AE264D">
          <w:rPr>
            <w:noProof/>
          </w:rPr>
          <w:instrText>29</w:instrText>
        </w:r>
      </w:fldSimple>
      <w:r>
        <w:instrText>)</w:instrText>
      </w:r>
      <w:bookmarkEnd w:id="914"/>
      <w:r>
        <w:fldChar w:fldCharType="end"/>
      </w:r>
    </w:p>
    <w:p w14:paraId="0D884379" w14:textId="6BE2BBEB" w:rsidR="00FB6012" w:rsidRPr="000037DA" w:rsidRDefault="00FB6012" w:rsidP="00FB6012">
      <w:r w:rsidRPr="000037DA">
        <w:t xml:space="preserve">where </w:t>
      </w:r>
      <w:r w:rsidR="00905817" w:rsidRPr="00905817">
        <w:rPr>
          <w:position w:val="-4"/>
        </w:rPr>
        <w:object w:dxaOrig="200" w:dyaOrig="200" w14:anchorId="1A69EFD3">
          <v:shape id="_x0000_i1711" type="#_x0000_t75" style="width:10.05pt;height:10.05pt" o:ole="">
            <v:imagedata r:id="rId1386" o:title=""/>
          </v:shape>
          <o:OLEObject Type="Embed" ProgID="Equation.DSMT4" ShapeID="_x0000_i1711" DrawAspect="Content" ObjectID="_1374350784" r:id="rId1387"/>
        </w:object>
      </w:r>
      <w:r w:rsidRPr="000037DA">
        <w:t xml:space="preserve"> is the fourth-order spatial elasticity tensor for the mixture and </w:t>
      </w:r>
      <w:r w:rsidR="00905817" w:rsidRPr="00905817">
        <w:rPr>
          <w:position w:val="-16"/>
        </w:rPr>
        <w:object w:dxaOrig="2820" w:dyaOrig="440" w14:anchorId="0F8408B1">
          <v:shape id="_x0000_i1712" type="#_x0000_t75" style="width:141.25pt;height:21.85pt" o:ole="">
            <v:imagedata r:id="rId1388" o:title=""/>
          </v:shape>
          <o:OLEObject Type="Embed" ProgID="Equation.DSMT4" ShapeID="_x0000_i1712" DrawAspect="Content" ObjectID="_1374350785" r:id="rId1389"/>
        </w:object>
      </w:r>
      <w:r w:rsidRPr="000037DA">
        <w:t>.  Based on the relation of Eq.</w:t>
      </w:r>
      <w:r w:rsidR="00DE5C49">
        <w:fldChar w:fldCharType="begin"/>
      </w:r>
      <w:r w:rsidR="00DE5C49">
        <w:instrText xml:space="preserve"> GOTOBUTTON ZEqnNum359393  \* MERGEFORMAT </w:instrText>
      </w:r>
      <w:fldSimple w:instr=" REF ZEqnNum359393 \* Charformat \! \* MERGEFORMAT ">
        <w:r w:rsidR="00AE264D">
          <w:instrText>(2.98)</w:instrText>
        </w:r>
      </w:fldSimple>
      <w:r w:rsidR="00DE5C49">
        <w:fldChar w:fldCharType="end"/>
      </w:r>
      <w:r w:rsidRPr="000037DA">
        <w:t>, the spatial elasticity tensor may also be expanded as</w:t>
      </w:r>
    </w:p>
    <w:p w14:paraId="3F91423D" w14:textId="336637C3" w:rsidR="00FB6012" w:rsidRPr="000037DA" w:rsidRDefault="00FB6012" w:rsidP="00FB6012">
      <w:pPr>
        <w:pStyle w:val="MTDisplayEquation"/>
      </w:pPr>
      <w:r w:rsidRPr="000037DA">
        <w:tab/>
      </w:r>
      <w:r w:rsidR="00905817" w:rsidRPr="00905817">
        <w:rPr>
          <w:position w:val="-16"/>
        </w:rPr>
        <w:object w:dxaOrig="2600" w:dyaOrig="440" w14:anchorId="64C6B9DE">
          <v:shape id="_x0000_i1713" type="#_x0000_t75" style="width:129.4pt;height:21.85pt" o:ole="">
            <v:imagedata r:id="rId1390" o:title=""/>
          </v:shape>
          <o:OLEObject Type="Embed" ProgID="Equation.DSMT4" ShapeID="_x0000_i1713" DrawAspect="Content" ObjectID="_1374350786" r:id="rId1391"/>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r w:rsidR="00AE264D">
          <w:rPr>
            <w:noProof/>
          </w:rPr>
          <w:instrText>30</w:instrText>
        </w:r>
      </w:fldSimple>
      <w:r>
        <w:instrText>)</w:instrText>
      </w:r>
      <w:r>
        <w:fldChar w:fldCharType="end"/>
      </w:r>
    </w:p>
    <w:p w14:paraId="42A6EA5D" w14:textId="0460E585" w:rsidR="00FB6012" w:rsidRPr="000037DA" w:rsidRDefault="00FB6012" w:rsidP="00FB6012">
      <w:r w:rsidRPr="000037DA">
        <w:t xml:space="preserve">where </w:t>
      </w:r>
      <w:r w:rsidR="00905817" w:rsidRPr="00905817">
        <w:rPr>
          <w:position w:val="-4"/>
        </w:rPr>
        <w:object w:dxaOrig="260" w:dyaOrig="300" w14:anchorId="4478D258">
          <v:shape id="_x0000_i1714" type="#_x0000_t75" style="width:12.75pt;height:14.6pt" o:ole="">
            <v:imagedata r:id="rId1392" o:title=""/>
          </v:shape>
          <o:OLEObject Type="Embed" ProgID="Equation.DSMT4" ShapeID="_x0000_i1714" DrawAspect="Content" ObjectID="_1374350787" r:id="rId1393"/>
        </w:object>
      </w:r>
      <w:r w:rsidRPr="000037DA">
        <w:t xml:space="preserve"> is the spatial elasticity tensor for the solid matrix</w:t>
      </w:r>
      <w:r>
        <w:t xml:space="preserve"> </w:t>
      </w:r>
      <w:r>
        <w:fldChar w:fldCharType="begin"/>
      </w:r>
      <w:r w:rsidR="00214E15">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sidR="00A56950">
        <w:rPr>
          <w:noProof/>
        </w:rPr>
        <w:t>[</w:t>
      </w:r>
      <w:r w:rsidR="005F21BF">
        <w:fldChar w:fldCharType="begin"/>
      </w:r>
      <w:r w:rsidR="005F21BF">
        <w:instrText xml:space="preserve"> HYPERLINK \l "_ENREF_27" \o "Curnier, 1995 #52" </w:instrText>
      </w:r>
      <w:ins w:id="915" w:author="Gerard" w:date="2015-08-07T21:36:00Z"/>
      <w:r w:rsidR="005F21BF">
        <w:fldChar w:fldCharType="separate"/>
      </w:r>
      <w:r w:rsidR="00214E15">
        <w:rPr>
          <w:noProof/>
        </w:rPr>
        <w:t>27</w:t>
      </w:r>
      <w:r w:rsidR="005F21BF">
        <w:rPr>
          <w:noProof/>
        </w:rPr>
        <w:fldChar w:fldCharType="end"/>
      </w:r>
      <w:r w:rsidR="00A56950">
        <w:rPr>
          <w:noProof/>
        </w:rPr>
        <w:t>]</w:t>
      </w:r>
      <w:r>
        <w:fldChar w:fldCharType="end"/>
      </w:r>
      <w:r w:rsidRPr="000037DA">
        <w:t xml:space="preserve">.  It is related to the material elasticity tensor </w:t>
      </w:r>
      <w:r w:rsidR="00A60338" w:rsidRPr="00905817">
        <w:rPr>
          <w:position w:val="-6"/>
        </w:rPr>
        <w:object w:dxaOrig="300" w:dyaOrig="320" w14:anchorId="7C5DE806">
          <v:shape id="_x0000_i1715" type="#_x0000_t75" style="width:14.6pt;height:15.5pt" o:ole="">
            <v:imagedata r:id="rId1394" o:title=""/>
          </v:shape>
          <o:OLEObject Type="Embed" ProgID="Equation.DSMT4" ShapeID="_x0000_i1715" DrawAspect="Content" ObjectID="_1374350788" r:id="rId1395"/>
        </w:object>
      </w:r>
      <w:r w:rsidRPr="000037DA">
        <w:t xml:space="preserve"> via</w:t>
      </w:r>
    </w:p>
    <w:p w14:paraId="1879C136" w14:textId="6FB8155E" w:rsidR="00FB6012" w:rsidRPr="000037DA" w:rsidRDefault="00FB6012" w:rsidP="00FB6012">
      <w:pPr>
        <w:pStyle w:val="MTDisplayEquation"/>
      </w:pPr>
      <w:r w:rsidRPr="000037DA">
        <w:tab/>
      </w:r>
      <w:r w:rsidR="00A60338" w:rsidRPr="00905817">
        <w:rPr>
          <w:position w:val="-16"/>
        </w:rPr>
        <w:object w:dxaOrig="3080" w:dyaOrig="440" w14:anchorId="3EAA40DD">
          <v:shape id="_x0000_i1716" type="#_x0000_t75" style="width:154.05pt;height:21.85pt" o:ole="">
            <v:imagedata r:id="rId1396" o:title=""/>
          </v:shape>
          <o:OLEObject Type="Embed" ProgID="Equation.DSMT4" ShapeID="_x0000_i1716" DrawAspect="Content" ObjectID="_1374350789" r:id="rId1397"/>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r w:rsidR="00AE264D">
          <w:rPr>
            <w:noProof/>
          </w:rPr>
          <w:instrText>31</w:instrText>
        </w:r>
      </w:fldSimple>
      <w:r>
        <w:instrText>)</w:instrText>
      </w:r>
      <w:r>
        <w:fldChar w:fldCharType="end"/>
      </w:r>
    </w:p>
    <w:p w14:paraId="11F5FCC7" w14:textId="2362E8FB" w:rsidR="00FB6012" w:rsidRPr="000037DA" w:rsidRDefault="00FB6012" w:rsidP="00FB6012">
      <w:r w:rsidRPr="000037DA">
        <w:t xml:space="preserve">where </w:t>
      </w:r>
      <w:r w:rsidR="00905817" w:rsidRPr="00905817">
        <w:rPr>
          <w:position w:val="-4"/>
        </w:rPr>
        <w:object w:dxaOrig="220" w:dyaOrig="260" w14:anchorId="16BA131B">
          <v:shape id="_x0000_i1717" type="#_x0000_t75" style="width:10.95pt;height:12.75pt" o:ole="">
            <v:imagedata r:id="rId1398" o:title=""/>
          </v:shape>
          <o:OLEObject Type="Embed" ProgID="Equation.DSMT4" ShapeID="_x0000_i1717" DrawAspect="Content" ObjectID="_1374350790" r:id="rId1399"/>
        </w:object>
      </w:r>
      <w:r w:rsidRPr="000037DA">
        <w:t xml:space="preserve"> is the deformation gradient of the solid matrix, </w:t>
      </w:r>
      <w:r w:rsidR="00A60338" w:rsidRPr="00905817">
        <w:rPr>
          <w:position w:val="-10"/>
        </w:rPr>
        <w:object w:dxaOrig="1280" w:dyaOrig="360" w14:anchorId="5001AC09">
          <v:shape id="_x0000_i1718" type="#_x0000_t75" style="width:63.8pt;height:19.15pt" o:ole="">
            <v:imagedata r:id="rId1400" o:title=""/>
          </v:shape>
          <o:OLEObject Type="Embed" ProgID="Equation.DSMT4" ShapeID="_x0000_i1718" DrawAspect="Content" ObjectID="_1374350791" r:id="rId1401"/>
        </w:object>
      </w:r>
      <w:r w:rsidRPr="000037DA">
        <w:t xml:space="preserve"> where </w:t>
      </w:r>
      <w:r w:rsidR="00905817" w:rsidRPr="00905817">
        <w:rPr>
          <w:position w:val="-4"/>
        </w:rPr>
        <w:object w:dxaOrig="240" w:dyaOrig="260" w14:anchorId="1A7E61C7">
          <v:shape id="_x0000_i1719" type="#_x0000_t75" style="width:11.85pt;height:12.75pt" o:ole="">
            <v:imagedata r:id="rId1402" o:title=""/>
          </v:shape>
          <o:OLEObject Type="Embed" ProgID="Equation.DSMT4" ShapeID="_x0000_i1719" DrawAspect="Content" ObjectID="_1374350792" r:id="rId1403"/>
        </w:object>
      </w:r>
      <w:r w:rsidRPr="000037DA">
        <w:t xml:space="preserve"> is the Lagrangian strain tensor and </w:t>
      </w:r>
      <w:r w:rsidR="00905817" w:rsidRPr="00905817">
        <w:rPr>
          <w:position w:val="-6"/>
        </w:rPr>
        <w:object w:dxaOrig="279" w:dyaOrig="320" w14:anchorId="7DF0E237">
          <v:shape id="_x0000_i1720" type="#_x0000_t75" style="width:14.6pt;height:15.5pt" o:ole="">
            <v:imagedata r:id="rId1404" o:title=""/>
          </v:shape>
          <o:OLEObject Type="Embed" ProgID="Equation.DSMT4" ShapeID="_x0000_i1720" DrawAspect="Content" ObjectID="_1374350793" r:id="rId1405"/>
        </w:object>
      </w:r>
      <w:r w:rsidRPr="000037DA">
        <w:t xml:space="preserve"> is the second Piola-Kirchhoff stress tensor, related to the Cauchy stress tensor via </w:t>
      </w:r>
      <w:r w:rsidR="00905817" w:rsidRPr="00905817">
        <w:rPr>
          <w:position w:val="-6"/>
        </w:rPr>
        <w:object w:dxaOrig="1719" w:dyaOrig="320" w14:anchorId="79AAA6AE">
          <v:shape id="_x0000_i1721" type="#_x0000_t75" style="width:86.6pt;height:15.5pt" o:ole="">
            <v:imagedata r:id="rId1406" o:title=""/>
          </v:shape>
          <o:OLEObject Type="Embed" ProgID="Equation.DSMT4" ShapeID="_x0000_i1721" DrawAspect="Content" ObjectID="_1374350794" r:id="rId1407"/>
        </w:object>
      </w:r>
      <w:r w:rsidRPr="000037DA">
        <w:t>.</w:t>
      </w:r>
    </w:p>
    <w:p w14:paraId="24EF0EB3" w14:textId="4A56D477" w:rsidR="00FB6012" w:rsidRPr="000037DA" w:rsidRDefault="00FB6012" w:rsidP="00FB6012">
      <w:r w:rsidRPr="000037DA">
        <w:tab/>
        <w:t xml:space="preserve">Similarly, </w:t>
      </w:r>
      <w:r w:rsidR="00905817" w:rsidRPr="00905817">
        <w:rPr>
          <w:position w:val="-6"/>
        </w:rPr>
        <w:object w:dxaOrig="240" w:dyaOrig="320" w14:anchorId="20310E9A">
          <v:shape id="_x0000_i1722" type="#_x0000_t75" style="width:11.85pt;height:15.5pt" o:ole="">
            <v:imagedata r:id="rId1408" o:title=""/>
          </v:shape>
          <o:OLEObject Type="Embed" ProgID="Equation.DSMT4" ShapeID="_x0000_i1722" DrawAspect="Content" ObjectID="_1374350795" r:id="rId1409"/>
        </w:object>
      </w:r>
      <w:r w:rsidRPr="000037DA">
        <w:t xml:space="preserve"> is a fourth-order tensor that represents the spatial measure of the rate of change of permeability with strain.  It is related to its material frame equivalent </w:t>
      </w:r>
      <w:r w:rsidR="00A60338" w:rsidRPr="00905817">
        <w:rPr>
          <w:position w:val="-6"/>
        </w:rPr>
        <w:object w:dxaOrig="279" w:dyaOrig="279" w14:anchorId="40E88F31">
          <v:shape id="_x0000_i1723" type="#_x0000_t75" style="width:14.6pt;height:14.6pt" o:ole="">
            <v:imagedata r:id="rId1410" o:title=""/>
          </v:shape>
          <o:OLEObject Type="Embed" ProgID="Equation.DSMT4" ShapeID="_x0000_i1723" DrawAspect="Content" ObjectID="_1374350796" r:id="rId1411"/>
        </w:object>
      </w:r>
      <w:r w:rsidRPr="000037DA">
        <w:t xml:space="preserve"> via</w:t>
      </w:r>
    </w:p>
    <w:p w14:paraId="0213A98B" w14:textId="7A976A5E" w:rsidR="00FB6012" w:rsidRPr="000037DA" w:rsidRDefault="00FB6012" w:rsidP="00FB6012">
      <w:pPr>
        <w:pStyle w:val="MTDisplayEquation"/>
      </w:pPr>
      <w:r w:rsidRPr="000037DA">
        <w:tab/>
      </w:r>
      <w:r w:rsidR="00A60338" w:rsidRPr="00905817">
        <w:rPr>
          <w:position w:val="-16"/>
        </w:rPr>
        <w:object w:dxaOrig="2980" w:dyaOrig="440" w14:anchorId="7A14F986">
          <v:shape id="_x0000_i1724" type="#_x0000_t75" style="width:148.55pt;height:21.85pt" o:ole="">
            <v:imagedata r:id="rId1412" o:title=""/>
          </v:shape>
          <o:OLEObject Type="Embed" ProgID="Equation.DSMT4" ShapeID="_x0000_i1724" DrawAspect="Content" ObjectID="_1374350797" r:id="rId1413"/>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r w:rsidR="00AE264D">
          <w:rPr>
            <w:noProof/>
          </w:rPr>
          <w:instrText>32</w:instrText>
        </w:r>
      </w:fldSimple>
      <w:r>
        <w:instrText>)</w:instrText>
      </w:r>
      <w:r>
        <w:fldChar w:fldCharType="end"/>
      </w:r>
    </w:p>
    <w:p w14:paraId="475BFC08" w14:textId="785A92DA" w:rsidR="00FB6012" w:rsidRPr="000037DA" w:rsidRDefault="00FB6012" w:rsidP="00FB6012">
      <w:r w:rsidRPr="000037DA">
        <w:t xml:space="preserve">where </w:t>
      </w:r>
      <w:r w:rsidR="00A60338" w:rsidRPr="00905817">
        <w:rPr>
          <w:position w:val="-10"/>
        </w:rPr>
        <w:object w:dxaOrig="1200" w:dyaOrig="340" w14:anchorId="6EEFE1C3">
          <v:shape id="_x0000_i1725" type="#_x0000_t75" style="width:60.15pt;height:17.3pt" o:ole="">
            <v:imagedata r:id="rId1414" o:title=""/>
          </v:shape>
          <o:OLEObject Type="Embed" ProgID="Equation.DSMT4" ShapeID="_x0000_i1725" DrawAspect="Content" ObjectID="_1374350798" r:id="rId1415"/>
        </w:object>
      </w:r>
      <w:r w:rsidRPr="000037DA">
        <w:t xml:space="preserve"> and </w:t>
      </w:r>
      <w:r w:rsidR="00905817" w:rsidRPr="00905817">
        <w:rPr>
          <w:position w:val="-4"/>
        </w:rPr>
        <w:object w:dxaOrig="279" w:dyaOrig="260" w14:anchorId="1D71FF18">
          <v:shape id="_x0000_i1726" type="#_x0000_t75" style="width:14.6pt;height:12.75pt" o:ole="">
            <v:imagedata r:id="rId1416" o:title=""/>
          </v:shape>
          <o:OLEObject Type="Embed" ProgID="Equation.DSMT4" ShapeID="_x0000_i1726" DrawAspect="Content" ObjectID="_1374350799" r:id="rId1417"/>
        </w:object>
      </w:r>
      <w:r w:rsidRPr="000037DA">
        <w:t xml:space="preserve"> is the permeability tensor in the material frame, such that </w:t>
      </w:r>
      <w:r w:rsidR="00905817" w:rsidRPr="00905817">
        <w:rPr>
          <w:position w:val="-6"/>
        </w:rPr>
        <w:object w:dxaOrig="1579" w:dyaOrig="320" w14:anchorId="0B07A495">
          <v:shape id="_x0000_i1727" type="#_x0000_t75" style="width:78.4pt;height:15.5pt" o:ole="">
            <v:imagedata r:id="rId1418" o:title=""/>
          </v:shape>
          <o:OLEObject Type="Embed" ProgID="Equation.DSMT4" ShapeID="_x0000_i1727" DrawAspect="Content" ObjectID="_1374350800" r:id="rId1419"/>
        </w:object>
      </w:r>
      <w:r w:rsidRPr="000037DA">
        <w:t xml:space="preserve">.  Since </w:t>
      </w:r>
      <w:r w:rsidR="00905817" w:rsidRPr="00905817">
        <w:rPr>
          <w:position w:val="-4"/>
        </w:rPr>
        <w:object w:dxaOrig="279" w:dyaOrig="260" w14:anchorId="25E4F64C">
          <v:shape id="_x0000_i1728" type="#_x0000_t75" style="width:14.6pt;height:12.75pt" o:ole="">
            <v:imagedata r:id="rId1420" o:title=""/>
          </v:shape>
          <o:OLEObject Type="Embed" ProgID="Equation.DSMT4" ShapeID="_x0000_i1728" DrawAspect="Content" ObjectID="_1374350801" r:id="rId1421"/>
        </w:object>
      </w:r>
      <w:r w:rsidRPr="000037DA">
        <w:t xml:space="preserve"> and </w:t>
      </w:r>
      <w:r w:rsidR="00905817" w:rsidRPr="00905817">
        <w:rPr>
          <w:position w:val="-4"/>
        </w:rPr>
        <w:object w:dxaOrig="240" w:dyaOrig="260" w14:anchorId="19339381">
          <v:shape id="_x0000_i1729" type="#_x0000_t75" style="width:11.85pt;height:12.75pt" o:ole="">
            <v:imagedata r:id="rId1422" o:title=""/>
          </v:shape>
          <o:OLEObject Type="Embed" ProgID="Equation.DSMT4" ShapeID="_x0000_i1729" DrawAspect="Content" ObjectID="_1374350802" r:id="rId1423"/>
        </w:object>
      </w:r>
      <w:r w:rsidRPr="000037DA">
        <w:t xml:space="preserve"> are symmetric tensors, it follows that </w:t>
      </w:r>
      <w:r w:rsidR="00905817" w:rsidRPr="00905817">
        <w:rPr>
          <w:position w:val="-6"/>
        </w:rPr>
        <w:object w:dxaOrig="240" w:dyaOrig="320" w14:anchorId="588E5718">
          <v:shape id="_x0000_i1730" type="#_x0000_t75" style="width:11.85pt;height:15.5pt" o:ole="">
            <v:imagedata r:id="rId1424" o:title=""/>
          </v:shape>
          <o:OLEObject Type="Embed" ProgID="Equation.DSMT4" ShapeID="_x0000_i1730" DrawAspect="Content" ObjectID="_1374350803" r:id="rId1425"/>
        </w:object>
      </w:r>
      <w:r w:rsidRPr="000037DA">
        <w:t xml:space="preserve"> and </w:t>
      </w:r>
      <w:r w:rsidR="00A60338" w:rsidRPr="00905817">
        <w:rPr>
          <w:position w:val="-6"/>
        </w:rPr>
        <w:object w:dxaOrig="279" w:dyaOrig="279" w14:anchorId="59EDC4FA">
          <v:shape id="_x0000_i1731" type="#_x0000_t75" style="width:14.6pt;height:14.6pt" o:ole="">
            <v:imagedata r:id="rId1426" o:title=""/>
          </v:shape>
          <o:OLEObject Type="Embed" ProgID="Equation.DSMT4" ShapeID="_x0000_i1731" DrawAspect="Content" ObjectID="_1374350804" r:id="rId1427"/>
        </w:object>
      </w:r>
      <w:r w:rsidRPr="000037DA">
        <w:t xml:space="preserve"> exhibit two minor symmetries (e.g., </w:t>
      </w:r>
      <w:r w:rsidR="00905817" w:rsidRPr="00905817">
        <w:rPr>
          <w:position w:val="-14"/>
        </w:rPr>
        <w:object w:dxaOrig="980" w:dyaOrig="400" w14:anchorId="4544B719">
          <v:shape id="_x0000_i1732" type="#_x0000_t75" style="width:49.2pt;height:20.05pt" o:ole="">
            <v:imagedata r:id="rId1428" o:title=""/>
          </v:shape>
          <o:OLEObject Type="Embed" ProgID="Equation.DSMT4" ShapeID="_x0000_i1732" DrawAspect="Content" ObjectID="_1374350805" r:id="rId1429"/>
        </w:object>
      </w:r>
      <w:r w:rsidRPr="000037DA">
        <w:t xml:space="preserve"> and </w:t>
      </w:r>
      <w:r w:rsidR="00905817" w:rsidRPr="00905817">
        <w:rPr>
          <w:position w:val="-14"/>
        </w:rPr>
        <w:object w:dxaOrig="1080" w:dyaOrig="380" w14:anchorId="4555D772">
          <v:shape id="_x0000_i1733" type="#_x0000_t75" style="width:54.7pt;height:19.15pt" o:ole="">
            <v:imagedata r:id="rId1430" o:title=""/>
          </v:shape>
          <o:OLEObject Type="Embed" ProgID="Equation.DSMT4" ShapeID="_x0000_i1733" DrawAspect="Content" ObjectID="_1374350806" r:id="rId1431"/>
        </w:object>
      </w:r>
      <w:r w:rsidRPr="000037DA">
        <w:t>)</w:t>
      </w:r>
      <w:r w:rsidR="0018091D">
        <w:t>.</w:t>
      </w:r>
      <w:r w:rsidRPr="000037DA">
        <w:t xml:space="preserve"> </w:t>
      </w:r>
      <w:r w:rsidR="0018091D">
        <w:t>H</w:t>
      </w:r>
      <w:r w:rsidRPr="000037DA">
        <w:t xml:space="preserve">owever, unlike the elasticity tensor, it is not necessary that these tensors exhibit major symmetry (e.g., </w:t>
      </w:r>
      <w:r w:rsidR="00905817" w:rsidRPr="00905817">
        <w:rPr>
          <w:position w:val="-14"/>
        </w:rPr>
        <w:object w:dxaOrig="1080" w:dyaOrig="380" w14:anchorId="65BE1737">
          <v:shape id="_x0000_i1734" type="#_x0000_t75" style="width:54.7pt;height:19.15pt" o:ole="">
            <v:imagedata r:id="rId1432" o:title=""/>
          </v:shape>
          <o:OLEObject Type="Embed" ProgID="Equation.DSMT4" ShapeID="_x0000_i1734" DrawAspect="Content" ObjectID="_1374350807" r:id="rId1433"/>
        </w:object>
      </w:r>
      <w:r w:rsidRPr="000037DA">
        <w:t xml:space="preserve"> in general).</w:t>
      </w:r>
    </w:p>
    <w:p w14:paraId="2EE0A423" w14:textId="6C6BA028" w:rsidR="00FB6012" w:rsidRPr="000037DA" w:rsidRDefault="00FB6012" w:rsidP="00FB6012">
      <w:r w:rsidRPr="000037DA">
        <w:tab/>
        <w:t xml:space="preserve">The directional derivative of </w:t>
      </w:r>
      <w:r w:rsidR="00905817" w:rsidRPr="00905817">
        <w:rPr>
          <w:position w:val="-12"/>
        </w:rPr>
        <w:object w:dxaOrig="540" w:dyaOrig="360" w14:anchorId="268F9B5B">
          <v:shape id="_x0000_i1735" type="#_x0000_t75" style="width:27.35pt;height:19.15pt" o:ole="">
            <v:imagedata r:id="rId1434" o:title=""/>
          </v:shape>
          <o:OLEObject Type="Embed" ProgID="Equation.DSMT4" ShapeID="_x0000_i1735" DrawAspect="Content" ObjectID="_1374350808" r:id="rId1435"/>
        </w:object>
      </w:r>
      <w:r w:rsidRPr="000037DA">
        <w:t xml:space="preserve"> along </w:t>
      </w:r>
      <w:r w:rsidR="00905817" w:rsidRPr="00905817">
        <w:rPr>
          <w:position w:val="-10"/>
        </w:rPr>
        <w:object w:dxaOrig="340" w:dyaOrig="320" w14:anchorId="19FD7FD5">
          <v:shape id="_x0000_i1736" type="#_x0000_t75" style="width:17.3pt;height:15.5pt" o:ole="">
            <v:imagedata r:id="rId1436" o:title=""/>
          </v:shape>
          <o:OLEObject Type="Embed" ProgID="Equation.DSMT4" ShapeID="_x0000_i1736" DrawAspect="Content" ObjectID="_1374350809" r:id="rId1437"/>
        </w:object>
      </w:r>
      <w:r w:rsidRPr="000037DA">
        <w:t xml:space="preserve"> is given by</w:t>
      </w:r>
    </w:p>
    <w:p w14:paraId="7B05AC67" w14:textId="07A71F58" w:rsidR="00FB6012" w:rsidRPr="000037DA" w:rsidRDefault="00FB6012" w:rsidP="00FB6012">
      <w:pPr>
        <w:pStyle w:val="MTDisplayEquation"/>
      </w:pPr>
      <w:r w:rsidRPr="000037DA">
        <w:tab/>
      </w:r>
      <w:r w:rsidR="00905817" w:rsidRPr="00905817">
        <w:rPr>
          <w:position w:val="-18"/>
        </w:rPr>
        <w:object w:dxaOrig="5480" w:dyaOrig="460" w14:anchorId="0FCC6988">
          <v:shape id="_x0000_i1737" type="#_x0000_t75" style="width:273.4pt;height:22.8pt" o:ole="">
            <v:imagedata r:id="rId1438" o:title=""/>
          </v:shape>
          <o:OLEObject Type="Embed" ProgID="Equation.DSMT4" ShapeID="_x0000_i1737" DrawAspect="Content" ObjectID="_1374350810" r:id="rId1439"/>
        </w:object>
      </w:r>
      <w:r>
        <w:t>.</w:t>
      </w:r>
      <w:r w:rsidRPr="000037DA">
        <w:tab/>
      </w:r>
      <w:r>
        <w:fldChar w:fldCharType="begin"/>
      </w:r>
      <w:r>
        <w:instrText xml:space="preserve"> MACROBUTTON MTPlaceRef \* MERGEFORMAT </w:instrText>
      </w:r>
      <w:fldSimple w:instr=" SEQ MTEqn \h \* MERGEFORMAT "/>
      <w:bookmarkStart w:id="916" w:name="ZEqnNum782864"/>
      <w:r>
        <w:instrText>(</w:instrText>
      </w:r>
      <w:fldSimple w:instr=" SEQ MTSec \c \* Arabic \* MERGEFORMAT ">
        <w:r w:rsidR="00AE264D">
          <w:rPr>
            <w:noProof/>
          </w:rPr>
          <w:instrText>3</w:instrText>
        </w:r>
      </w:fldSimple>
      <w:r>
        <w:instrText>.</w:instrText>
      </w:r>
      <w:fldSimple w:instr=" SEQ MTEqn \c \* Arabic \* MERGEFORMAT ">
        <w:r w:rsidR="00AE264D">
          <w:rPr>
            <w:noProof/>
          </w:rPr>
          <w:instrText>33</w:instrText>
        </w:r>
      </w:fldSimple>
      <w:r>
        <w:instrText>)</w:instrText>
      </w:r>
      <w:bookmarkEnd w:id="916"/>
      <w:r>
        <w:fldChar w:fldCharType="end"/>
      </w:r>
    </w:p>
    <w:p w14:paraId="23B3D585" w14:textId="083358E3" w:rsidR="00FB6012" w:rsidRPr="000037DA" w:rsidRDefault="00FB6012" w:rsidP="00FB6012">
      <w:r w:rsidRPr="000037DA">
        <w:t xml:space="preserve">Note that letting </w:t>
      </w:r>
      <w:r w:rsidR="00905817" w:rsidRPr="00905817">
        <w:rPr>
          <w:position w:val="-10"/>
        </w:rPr>
        <w:object w:dxaOrig="580" w:dyaOrig="320" w14:anchorId="57C474E3">
          <v:shape id="_x0000_i1738" type="#_x0000_t75" style="width:29.15pt;height:15.5pt" o:ole="">
            <v:imagedata r:id="rId1440" o:title=""/>
          </v:shape>
          <o:OLEObject Type="Embed" ProgID="Equation.DSMT4" ShapeID="_x0000_i1738" DrawAspect="Content" ObjectID="_1374350811" r:id="rId1441"/>
        </w:object>
      </w:r>
      <w:r w:rsidRPr="000037DA">
        <w:t xml:space="preserve"> and </w:t>
      </w:r>
      <w:r w:rsidR="00905817" w:rsidRPr="00905817">
        <w:rPr>
          <w:position w:val="-10"/>
        </w:rPr>
        <w:object w:dxaOrig="720" w:dyaOrig="320" w14:anchorId="377FCE3D">
          <v:shape id="_x0000_i1739" type="#_x0000_t75" style="width:36.45pt;height:15.5pt" o:ole="">
            <v:imagedata r:id="rId1442" o:title=""/>
          </v:shape>
          <o:OLEObject Type="Embed" ProgID="Equation.DSMT4" ShapeID="_x0000_i1739" DrawAspect="Content" ObjectID="_1374350812" r:id="rId1443"/>
        </w:object>
      </w:r>
      <w:r w:rsidRPr="000037DA">
        <w:t xml:space="preserve"> in the above equations recovers the virtual work relations for nonlinear elasticity of compressible solids.  The resulting simplified equation emerging from Eq.</w:t>
      </w:r>
      <w:r w:rsidR="00021014">
        <w:fldChar w:fldCharType="begin"/>
      </w:r>
      <w:r w:rsidR="00021014">
        <w:instrText xml:space="preserve"> GOTOBUTTON ZEqnNum239613  \* MERGEFORMAT </w:instrText>
      </w:r>
      <w:fldSimple w:instr=" REF ZEqnNum239613 \* Charformat \! \* MERGEFORMAT ">
        <w:r w:rsidR="00AE264D">
          <w:instrText>(3.29)</w:instrText>
        </w:r>
      </w:fldSimple>
      <w:r w:rsidR="00021014">
        <w:fldChar w:fldCharType="end"/>
      </w:r>
      <w:r w:rsidRPr="000037DA">
        <w:t xml:space="preserve"> is symmetric to interchanges of </w:t>
      </w:r>
      <w:r w:rsidR="00905817" w:rsidRPr="00905817">
        <w:rPr>
          <w:position w:val="-6"/>
        </w:rPr>
        <w:object w:dxaOrig="360" w:dyaOrig="279" w14:anchorId="2B198807">
          <v:shape id="_x0000_i1740" type="#_x0000_t75" style="width:19.15pt;height:14.6pt" o:ole="">
            <v:imagedata r:id="rId1444" o:title=""/>
          </v:shape>
          <o:OLEObject Type="Embed" ProgID="Equation.DSMT4" ShapeID="_x0000_i1740" DrawAspect="Content" ObjectID="_1374350813" r:id="rId1445"/>
        </w:object>
      </w:r>
      <w:r w:rsidRPr="000037DA">
        <w:t xml:space="preserve"> and </w:t>
      </w:r>
      <w:r w:rsidR="00905817" w:rsidRPr="00905817">
        <w:rPr>
          <w:position w:val="-6"/>
        </w:rPr>
        <w:object w:dxaOrig="420" w:dyaOrig="320" w14:anchorId="37A41ABE">
          <v:shape id="_x0000_i1741" type="#_x0000_t75" style="width:20.05pt;height:15.5pt" o:ole="">
            <v:imagedata r:id="rId1446" o:title=""/>
          </v:shape>
          <o:OLEObject Type="Embed" ProgID="Equation.DSMT4" ShapeID="_x0000_i1741" DrawAspect="Content" ObjectID="_1374350814" r:id="rId1447"/>
        </w:object>
      </w:r>
      <w:r w:rsidRPr="000037DA">
        <w:t>, producing a symmetric stiffness matrix in the finite element formulation</w: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917" w:author="Gerard" w:date="2015-08-07T21:36:00Z"/>
      <w:r w:rsidR="005F21BF">
        <w:fldChar w:fldCharType="separate"/>
      </w:r>
      <w:r w:rsidR="00214E15">
        <w:rPr>
          <w:noProof/>
        </w:rPr>
        <w:t>1</w:t>
      </w:r>
      <w:r w:rsidR="005F21BF">
        <w:rPr>
          <w:noProof/>
        </w:rPr>
        <w:fldChar w:fldCharType="end"/>
      </w:r>
      <w:r w:rsidR="00A56950">
        <w:rPr>
          <w:noProof/>
        </w:rPr>
        <w:t>]</w:t>
      </w:r>
      <w:r>
        <w:fldChar w:fldCharType="end"/>
      </w:r>
      <w:r w:rsidRPr="000037DA">
        <w:t>.  However, the general relations of Eqs.</w:t>
      </w:r>
      <w:r w:rsidR="00021014">
        <w:fldChar w:fldCharType="begin"/>
      </w:r>
      <w:r w:rsidR="00021014">
        <w:instrText xml:space="preserve"> GOTOBUTTON ZEqnNum239613  \* MERGEFORMAT </w:instrText>
      </w:r>
      <w:fldSimple w:instr=" REF ZEqnNum239613 \* Charformat \! \* MERGEFORMAT ">
        <w:r w:rsidR="00AE264D">
          <w:instrText>(3.29)</w:instrText>
        </w:r>
      </w:fldSimple>
      <w:r w:rsidR="00021014">
        <w:fldChar w:fldCharType="end"/>
      </w:r>
      <w:r w:rsidRPr="000037DA">
        <w:t xml:space="preserve"> and </w:t>
      </w:r>
      <w:r w:rsidR="00021014">
        <w:fldChar w:fldCharType="begin"/>
      </w:r>
      <w:r w:rsidR="00021014">
        <w:instrText xml:space="preserve"> GOTOBUTTON ZEqnNum782864  \* MERGEFORMAT </w:instrText>
      </w:r>
      <w:fldSimple w:instr=" REF ZEqnNum782864 \* Charformat \! \* MERGEFORMAT ">
        <w:r w:rsidR="00AE264D">
          <w:instrText>(3.33)</w:instrText>
        </w:r>
      </w:fldSimple>
      <w:r w:rsidR="00021014">
        <w:fldChar w:fldCharType="end"/>
      </w:r>
      <w:r w:rsidRPr="000037DA">
        <w:t xml:space="preserve"> do not exhibit symmetry to interchanges of </w:t>
      </w:r>
      <w:r w:rsidR="00905817" w:rsidRPr="00905817">
        <w:rPr>
          <w:position w:val="-14"/>
        </w:rPr>
        <w:object w:dxaOrig="900" w:dyaOrig="400" w14:anchorId="20362466">
          <v:shape id="_x0000_i1742" type="#_x0000_t75" style="width:44.65pt;height:20.05pt" o:ole="">
            <v:imagedata r:id="rId1448" o:title=""/>
          </v:shape>
          <o:OLEObject Type="Embed" ProgID="Equation.DSMT4" ShapeID="_x0000_i1742" DrawAspect="Content" ObjectID="_1374350815" r:id="rId1449"/>
        </w:object>
      </w:r>
      <w:r w:rsidRPr="000037DA">
        <w:t xml:space="preserve"> and </w:t>
      </w:r>
      <w:r w:rsidR="00905817" w:rsidRPr="00905817">
        <w:rPr>
          <w:position w:val="-16"/>
        </w:rPr>
        <w:object w:dxaOrig="999" w:dyaOrig="440" w14:anchorId="2B968604">
          <v:shape id="_x0000_i1743" type="#_x0000_t75" style="width:50.15pt;height:21.85pt" o:ole="">
            <v:imagedata r:id="rId1450" o:title=""/>
          </v:shape>
          <o:OLEObject Type="Embed" ProgID="Equation.DSMT4" ShapeID="_x0000_i1743" DrawAspect="Content" ObjectID="_1374350816" r:id="rId1451"/>
        </w:object>
      </w:r>
      <w:r w:rsidRPr="000037DA">
        <w:t>, implying that the finite element stiffness matrix for a solid-fluid mixture is not symmetric under general conditions.</w:t>
      </w:r>
    </w:p>
    <w:p w14:paraId="45130A96" w14:textId="71049CC7" w:rsidR="00FB6012" w:rsidRDefault="00FB6012" w:rsidP="00FB6012">
      <w:r w:rsidRPr="000037DA">
        <w:tab/>
        <w:t xml:space="preserve">The directional derivatives of the external virtual work </w:t>
      </w:r>
      <w:r w:rsidR="00905817" w:rsidRPr="00905817">
        <w:rPr>
          <w:position w:val="-12"/>
        </w:rPr>
        <w:object w:dxaOrig="560" w:dyaOrig="360" w14:anchorId="0FDC679F">
          <v:shape id="_x0000_i1744" type="#_x0000_t75" style="width:28.25pt;height:19.15pt" o:ole="">
            <v:imagedata r:id="rId1452" o:title=""/>
          </v:shape>
          <o:OLEObject Type="Embed" ProgID="Equation.DSMT4" ShapeID="_x0000_i1744" DrawAspect="Content" ObjectID="_1374350817" r:id="rId1453"/>
        </w:object>
      </w:r>
      <w:r w:rsidRPr="000037DA">
        <w:t xml:space="preserve"> depend on the type of boundar</w:t>
      </w:r>
      <w:r>
        <w:t xml:space="preserve">y conditions being considered.  For a prescribed total normal traction </w:t>
      </w:r>
      <w:r w:rsidR="00905817" w:rsidRPr="00905817">
        <w:rPr>
          <w:position w:val="-12"/>
        </w:rPr>
        <w:object w:dxaOrig="220" w:dyaOrig="360" w14:anchorId="2055D654">
          <v:shape id="_x0000_i1745" type="#_x0000_t75" style="width:10.95pt;height:19.15pt" o:ole="">
            <v:imagedata r:id="rId1454" o:title=""/>
          </v:shape>
          <o:OLEObject Type="Embed" ProgID="Equation.DSMT4" ShapeID="_x0000_i1745" DrawAspect="Content" ObjectID="_1374350818" r:id="rId1455"/>
        </w:object>
      </w:r>
      <w:r>
        <w:t xml:space="preserve">, where </w:t>
      </w:r>
      <w:r w:rsidR="00905817" w:rsidRPr="00905817">
        <w:rPr>
          <w:position w:val="-12"/>
        </w:rPr>
        <w:object w:dxaOrig="680" w:dyaOrig="360" w14:anchorId="1FC60A59">
          <v:shape id="_x0000_i1746" type="#_x0000_t75" style="width:34.65pt;height:19.15pt" o:ole="">
            <v:imagedata r:id="rId1456" o:title=""/>
          </v:shape>
          <o:OLEObject Type="Embed" ProgID="Equation.DSMT4" ShapeID="_x0000_i1746" DrawAspect="Content" ObjectID="_1374350819" r:id="rId1457"/>
        </w:object>
      </w:r>
      <w:r>
        <w:t>,</w:t>
      </w:r>
    </w:p>
    <w:p w14:paraId="0689E9F9" w14:textId="17E23DE0" w:rsidR="00FB6012" w:rsidRPr="000037DA" w:rsidRDefault="00FB6012" w:rsidP="00FB6012">
      <w:pPr>
        <w:pStyle w:val="MTDisplayEquation"/>
      </w:pPr>
      <w:r>
        <w:tab/>
      </w:r>
      <w:r w:rsidR="00905817" w:rsidRPr="00905817">
        <w:rPr>
          <w:position w:val="-18"/>
        </w:rPr>
        <w:object w:dxaOrig="2120" w:dyaOrig="460" w14:anchorId="38417B58">
          <v:shape id="_x0000_i1747" type="#_x0000_t75" style="width:106.65pt;height:22.8pt" o:ole="">
            <v:imagedata r:id="rId1458" o:title=""/>
          </v:shape>
          <o:OLEObject Type="Embed" ProgID="Equation.DSMT4" ShapeID="_x0000_i1747" DrawAspect="Content" ObjectID="_1374350820" r:id="rId1459"/>
        </w:object>
      </w:r>
      <w:r w:rsidR="0018091D">
        <w:t>,</w:t>
      </w:r>
      <w:r>
        <w:tab/>
      </w:r>
      <w:r>
        <w:fldChar w:fldCharType="begin"/>
      </w:r>
      <w:r>
        <w:instrText xml:space="preserve"> MACROBUTTON MTPlaceRef \* MERGEFORMAT </w:instrText>
      </w:r>
      <w:fldSimple w:instr=" SEQ MTEqn \h \* MERGEFORMAT "/>
      <w:bookmarkStart w:id="918" w:name="ZEqnNum269251"/>
      <w:r>
        <w:instrText>(</w:instrText>
      </w:r>
      <w:fldSimple w:instr=" SEQ MTSec \c \* Arabic \* MERGEFORMAT ">
        <w:r w:rsidR="00AE264D">
          <w:rPr>
            <w:noProof/>
          </w:rPr>
          <w:instrText>3</w:instrText>
        </w:r>
      </w:fldSimple>
      <w:r>
        <w:instrText>.</w:instrText>
      </w:r>
      <w:fldSimple w:instr=" SEQ MTEqn \c \* Arabic \* MERGEFORMAT ">
        <w:r w:rsidR="00AE264D">
          <w:rPr>
            <w:noProof/>
          </w:rPr>
          <w:instrText>34</w:instrText>
        </w:r>
      </w:fldSimple>
      <w:r>
        <w:instrText>)</w:instrText>
      </w:r>
      <w:bookmarkEnd w:id="918"/>
      <w:r>
        <w:fldChar w:fldCharType="end"/>
      </w:r>
    </w:p>
    <w:p w14:paraId="73E1A1E3" w14:textId="77777777" w:rsidR="00FB6012" w:rsidRDefault="00FB6012" w:rsidP="00FB6012">
      <w:r>
        <w:t>and</w:t>
      </w:r>
    </w:p>
    <w:p w14:paraId="320C76A7" w14:textId="76037FCC" w:rsidR="00FB6012" w:rsidRDefault="00FB6012" w:rsidP="00FB6012">
      <w:pPr>
        <w:pStyle w:val="MTDisplayEquation"/>
      </w:pPr>
      <w:r>
        <w:lastRenderedPageBreak/>
        <w:tab/>
      </w:r>
      <w:r w:rsidR="00905817" w:rsidRPr="00905817">
        <w:rPr>
          <w:position w:val="-52"/>
        </w:rPr>
        <w:object w:dxaOrig="5340" w:dyaOrig="1160" w14:anchorId="5DD23BBC">
          <v:shape id="_x0000_i1748" type="#_x0000_t75" style="width:267.05pt;height:57.4pt" o:ole="">
            <v:imagedata r:id="rId1460" o:title=""/>
          </v:shape>
          <o:OLEObject Type="Embed" ProgID="Equation.DSMT4" ShapeID="_x0000_i1748" DrawAspect="Content" ObjectID="_1374350821" r:id="rId1461"/>
        </w:object>
      </w:r>
      <w:r>
        <w:tab/>
      </w:r>
      <w:r>
        <w:fldChar w:fldCharType="begin"/>
      </w:r>
      <w:r>
        <w:instrText xml:space="preserve"> MACROBUTTON MTPlaceRef \* MERGEFORMAT </w:instrText>
      </w:r>
      <w:fldSimple w:instr=" SEQ MTEqn \h \* MERGEFORMAT "/>
      <w:bookmarkStart w:id="919" w:name="ZEqnNum737993"/>
      <w:r>
        <w:instrText>(</w:instrText>
      </w:r>
      <w:fldSimple w:instr=" SEQ MTSec \c \* Arabic \* MERGEFORMAT ">
        <w:r w:rsidR="00AE264D">
          <w:rPr>
            <w:noProof/>
          </w:rPr>
          <w:instrText>3</w:instrText>
        </w:r>
      </w:fldSimple>
      <w:r>
        <w:instrText>.</w:instrText>
      </w:r>
      <w:fldSimple w:instr=" SEQ MTEqn \c \* Arabic \* MERGEFORMAT ">
        <w:r w:rsidR="00AE264D">
          <w:rPr>
            <w:noProof/>
          </w:rPr>
          <w:instrText>35</w:instrText>
        </w:r>
      </w:fldSimple>
      <w:r>
        <w:instrText>)</w:instrText>
      </w:r>
      <w:bookmarkEnd w:id="919"/>
      <w:r>
        <w:fldChar w:fldCharType="end"/>
      </w:r>
    </w:p>
    <w:p w14:paraId="2330C1CE" w14:textId="77777777" w:rsidR="00FB6012" w:rsidRDefault="00FB6012" w:rsidP="00FB6012">
      <w:r>
        <w:t>where</w:t>
      </w:r>
    </w:p>
    <w:p w14:paraId="2087CD36" w14:textId="5ECE394E" w:rsidR="00FB6012" w:rsidRDefault="00FB6012" w:rsidP="00FB6012">
      <w:pPr>
        <w:pStyle w:val="MTDisplayEquation"/>
      </w:pPr>
      <w:r>
        <w:tab/>
      </w:r>
      <w:r w:rsidR="00905817" w:rsidRPr="00905817">
        <w:rPr>
          <w:position w:val="-28"/>
        </w:rPr>
        <w:object w:dxaOrig="2000" w:dyaOrig="660" w14:anchorId="13A38F08">
          <v:shape id="_x0000_i1749" type="#_x0000_t75" style="width:100.25pt;height:32.8pt" o:ole="">
            <v:imagedata r:id="rId1462" o:title=""/>
          </v:shape>
          <o:OLEObject Type="Embed" ProgID="Equation.DSMT4" ShapeID="_x0000_i1749" DrawAspect="Content" ObjectID="_1374350822" r:id="rId1463"/>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r w:rsidR="00AE264D">
          <w:rPr>
            <w:noProof/>
          </w:rPr>
          <w:instrText>36</w:instrText>
        </w:r>
      </w:fldSimple>
      <w:r>
        <w:instrText>)</w:instrText>
      </w:r>
      <w:r>
        <w:fldChar w:fldCharType="end"/>
      </w:r>
    </w:p>
    <w:p w14:paraId="14D84E23" w14:textId="6CB7E9A5" w:rsidR="00FB6012" w:rsidRDefault="00FB6012" w:rsidP="00FB6012">
      <w:r>
        <w:t xml:space="preserve">are covariant basis (tangent) vectors on </w:t>
      </w:r>
      <w:r w:rsidR="00905817" w:rsidRPr="00905817">
        <w:rPr>
          <w:position w:val="-6"/>
        </w:rPr>
        <w:object w:dxaOrig="320" w:dyaOrig="279" w14:anchorId="33D2AD50">
          <v:shape id="_x0000_i1750" type="#_x0000_t75" style="width:15.5pt;height:14.6pt" o:ole="">
            <v:imagedata r:id="rId1464" o:title=""/>
          </v:shape>
          <o:OLEObject Type="Embed" ProgID="Equation.DSMT4" ShapeID="_x0000_i1750" DrawAspect="Content" ObjectID="_1374350823" r:id="rId1465"/>
        </w:object>
      </w:r>
      <w:r>
        <w:t>, such that</w:t>
      </w:r>
    </w:p>
    <w:p w14:paraId="493A4D10" w14:textId="7A4C0E37" w:rsidR="00FB6012" w:rsidRDefault="00FB6012" w:rsidP="00FB6012">
      <w:pPr>
        <w:pStyle w:val="MTDisplayEquation"/>
      </w:pPr>
      <w:r>
        <w:tab/>
      </w:r>
      <w:r w:rsidR="00905817" w:rsidRPr="00905817">
        <w:rPr>
          <w:position w:val="-32"/>
        </w:rPr>
        <w:object w:dxaOrig="1180" w:dyaOrig="700" w14:anchorId="3D28C092">
          <v:shape id="_x0000_i1751" type="#_x0000_t75" style="width:59.25pt;height:34.65pt" o:ole="">
            <v:imagedata r:id="rId1466" o:title=""/>
          </v:shape>
          <o:OLEObject Type="Embed" ProgID="Equation.DSMT4" ShapeID="_x0000_i1751" DrawAspect="Content" ObjectID="_1374350824" r:id="rId1467"/>
        </w:object>
      </w:r>
      <w:r w:rsidR="0018091D">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r w:rsidR="00AE264D">
          <w:rPr>
            <w:noProof/>
          </w:rPr>
          <w:instrText>37</w:instrText>
        </w:r>
      </w:fldSimple>
      <w:r>
        <w:instrText>)</w:instrText>
      </w:r>
      <w:r>
        <w:fldChar w:fldCharType="end"/>
      </w:r>
    </w:p>
    <w:p w14:paraId="5CAB2911" w14:textId="12E46796" w:rsidR="00FB6012" w:rsidRDefault="00FB6012" w:rsidP="00FB6012">
      <w:r>
        <w:t xml:space="preserve">For a prescribed normal effective traction </w:t>
      </w:r>
      <w:r w:rsidR="00905817" w:rsidRPr="00905817">
        <w:rPr>
          <w:position w:val="-12"/>
        </w:rPr>
        <w:object w:dxaOrig="220" w:dyaOrig="380" w14:anchorId="0E284813">
          <v:shape id="_x0000_i1752" type="#_x0000_t75" style="width:10.95pt;height:19.15pt" o:ole="">
            <v:imagedata r:id="rId1468" o:title=""/>
          </v:shape>
          <o:OLEObject Type="Embed" ProgID="Equation.DSMT4" ShapeID="_x0000_i1752" DrawAspect="Content" ObjectID="_1374350825" r:id="rId1469"/>
        </w:object>
      </w:r>
      <w:r>
        <w:t xml:space="preserve">, where </w:t>
      </w:r>
      <w:r w:rsidR="00905817" w:rsidRPr="00905817">
        <w:rPr>
          <w:position w:val="-16"/>
        </w:rPr>
        <w:object w:dxaOrig="1420" w:dyaOrig="440" w14:anchorId="4B4CF952">
          <v:shape id="_x0000_i1753" type="#_x0000_t75" style="width:71.1pt;height:21.85pt" o:ole="">
            <v:imagedata r:id="rId1470" o:title=""/>
          </v:shape>
          <o:OLEObject Type="Embed" ProgID="Equation.DSMT4" ShapeID="_x0000_i1753" DrawAspect="Content" ObjectID="_1374350826" r:id="rId1471"/>
        </w:object>
      </w:r>
      <w:r>
        <w:t xml:space="preserve"> and </w:t>
      </w:r>
      <w:r w:rsidR="00905817" w:rsidRPr="00905817">
        <w:rPr>
          <w:position w:val="-10"/>
        </w:rPr>
        <w:object w:dxaOrig="240" w:dyaOrig="260" w14:anchorId="63A9D63F">
          <v:shape id="_x0000_i1754" type="#_x0000_t75" style="width:11.85pt;height:12.75pt" o:ole="">
            <v:imagedata r:id="rId1472" o:title=""/>
          </v:shape>
          <o:OLEObject Type="Embed" ProgID="Equation.DSMT4" ShapeID="_x0000_i1754" DrawAspect="Content" ObjectID="_1374350827" r:id="rId1473"/>
        </w:object>
      </w:r>
      <w:r>
        <w:t xml:space="preserve"> is not prescribed, then</w:t>
      </w:r>
    </w:p>
    <w:p w14:paraId="2D534B3E" w14:textId="3163865D" w:rsidR="00FB6012" w:rsidRDefault="00FB6012" w:rsidP="00FB6012">
      <w:pPr>
        <w:pStyle w:val="MTDisplayEquation"/>
      </w:pPr>
      <w:r>
        <w:tab/>
      </w:r>
      <w:r w:rsidR="00905817" w:rsidRPr="00905817">
        <w:rPr>
          <w:position w:val="-18"/>
        </w:rPr>
        <w:object w:dxaOrig="2860" w:dyaOrig="460" w14:anchorId="08A93E69">
          <v:shape id="_x0000_i1755" type="#_x0000_t75" style="width:143.1pt;height:22.8pt" o:ole="">
            <v:imagedata r:id="rId1474" o:title=""/>
          </v:shape>
          <o:OLEObject Type="Embed" ProgID="Equation.DSMT4" ShapeID="_x0000_i1755" DrawAspect="Content" ObjectID="_1374350828" r:id="rId1475"/>
        </w:object>
      </w:r>
      <w:r w:rsidR="0018091D">
        <w:t>,</w:t>
      </w:r>
      <w:r>
        <w:tab/>
      </w:r>
      <w:r>
        <w:fldChar w:fldCharType="begin"/>
      </w:r>
      <w:r>
        <w:instrText xml:space="preserve"> MACROBUTTON MTPlaceRef \* MERGEFORMAT </w:instrText>
      </w:r>
      <w:fldSimple w:instr=" SEQ MTEqn \h \* MERGEFORMAT "/>
      <w:bookmarkStart w:id="920" w:name="ZEqnNum641883"/>
      <w:r>
        <w:instrText>(</w:instrText>
      </w:r>
      <w:fldSimple w:instr=" SEQ MTSec \c \* Arabic \* MERGEFORMAT ">
        <w:r w:rsidR="00AE264D">
          <w:rPr>
            <w:noProof/>
          </w:rPr>
          <w:instrText>3</w:instrText>
        </w:r>
      </w:fldSimple>
      <w:r>
        <w:instrText>.</w:instrText>
      </w:r>
      <w:fldSimple w:instr=" SEQ MTEqn \c \* Arabic \* MERGEFORMAT ">
        <w:r w:rsidR="00AE264D">
          <w:rPr>
            <w:noProof/>
          </w:rPr>
          <w:instrText>38</w:instrText>
        </w:r>
      </w:fldSimple>
      <w:r>
        <w:instrText>)</w:instrText>
      </w:r>
      <w:bookmarkEnd w:id="920"/>
      <w:r>
        <w:fldChar w:fldCharType="end"/>
      </w:r>
    </w:p>
    <w:p w14:paraId="6F7A49BC" w14:textId="77777777" w:rsidR="00FB6012" w:rsidRDefault="00FB6012" w:rsidP="00FB6012">
      <w:r>
        <w:t>and</w:t>
      </w:r>
    </w:p>
    <w:p w14:paraId="416BA4B0" w14:textId="485F0392" w:rsidR="00FB6012" w:rsidRDefault="00FB6012" w:rsidP="00FB6012">
      <w:pPr>
        <w:pStyle w:val="MTDisplayEquation"/>
      </w:pPr>
      <w:r>
        <w:tab/>
      </w:r>
      <w:r w:rsidR="00905817" w:rsidRPr="00905817">
        <w:rPr>
          <w:position w:val="-56"/>
        </w:rPr>
        <w:object w:dxaOrig="6039" w:dyaOrig="1240" w14:anchorId="295588D9">
          <v:shape id="_x0000_i1756" type="#_x0000_t75" style="width:302.6pt;height:61.95pt" o:ole="">
            <v:imagedata r:id="rId1476" o:title=""/>
          </v:shape>
          <o:OLEObject Type="Embed" ProgID="Equation.DSMT4" ShapeID="_x0000_i1756" DrawAspect="Content" ObjectID="_1374350829" r:id="rId1477"/>
        </w:object>
      </w:r>
      <w:r>
        <w:tab/>
      </w:r>
      <w:r>
        <w:fldChar w:fldCharType="begin"/>
      </w:r>
      <w:r>
        <w:instrText xml:space="preserve"> MACROBUTTON MTPlaceRef \* MERGEFORMAT </w:instrText>
      </w:r>
      <w:fldSimple w:instr=" SEQ MTEqn \h \* MERGEFORMAT "/>
      <w:bookmarkStart w:id="921" w:name="ZEqnNum675799"/>
      <w:r>
        <w:instrText>(</w:instrText>
      </w:r>
      <w:fldSimple w:instr=" SEQ MTSec \c \* Arabic \* MERGEFORMAT ">
        <w:r w:rsidR="00AE264D">
          <w:rPr>
            <w:noProof/>
          </w:rPr>
          <w:instrText>3</w:instrText>
        </w:r>
      </w:fldSimple>
      <w:r>
        <w:instrText>.</w:instrText>
      </w:r>
      <w:fldSimple w:instr=" SEQ MTEqn \c \* Arabic \* MERGEFORMAT ">
        <w:r w:rsidR="00AE264D">
          <w:rPr>
            <w:noProof/>
          </w:rPr>
          <w:instrText>39</w:instrText>
        </w:r>
      </w:fldSimple>
      <w:r>
        <w:instrText>)</w:instrText>
      </w:r>
      <w:bookmarkEnd w:id="921"/>
      <w:r>
        <w:fldChar w:fldCharType="end"/>
      </w:r>
    </w:p>
    <w:p w14:paraId="5999C349" w14:textId="053CEB99" w:rsidR="00FB6012" w:rsidRDefault="001529A7" w:rsidP="00FB6012">
      <w:r>
        <w:t>F</w:t>
      </w:r>
      <w:r w:rsidR="00FB6012">
        <w:t xml:space="preserve">or a prescribed normal fluid flux </w:t>
      </w:r>
      <w:r w:rsidR="00905817" w:rsidRPr="00905817">
        <w:rPr>
          <w:position w:val="-12"/>
        </w:rPr>
        <w:object w:dxaOrig="999" w:dyaOrig="360" w14:anchorId="7C7F981F">
          <v:shape id="_x0000_i1757" type="#_x0000_t75" style="width:50.15pt;height:19.15pt" o:ole="">
            <v:imagedata r:id="rId1478" o:title=""/>
          </v:shape>
          <o:OLEObject Type="Embed" ProgID="Equation.DSMT4" ShapeID="_x0000_i1757" DrawAspect="Content" ObjectID="_1374350830" r:id="rId1479"/>
        </w:object>
      </w:r>
      <w:r w:rsidR="00FB6012">
        <w:t>,</w:t>
      </w:r>
    </w:p>
    <w:p w14:paraId="7AE5AF11" w14:textId="776C975A" w:rsidR="00FB6012" w:rsidRDefault="00FB6012" w:rsidP="00FB6012">
      <w:pPr>
        <w:pStyle w:val="MTDisplayEquation"/>
      </w:pPr>
      <w:r>
        <w:tab/>
      </w:r>
      <w:r w:rsidR="00905817" w:rsidRPr="00905817">
        <w:rPr>
          <w:position w:val="-18"/>
        </w:rPr>
        <w:object w:dxaOrig="1939" w:dyaOrig="460" w14:anchorId="62929BAB">
          <v:shape id="_x0000_i1758" type="#_x0000_t75" style="width:96.6pt;height:22.8pt" o:ole="">
            <v:imagedata r:id="rId1480" o:title=""/>
          </v:shape>
          <o:OLEObject Type="Embed" ProgID="Equation.DSMT4" ShapeID="_x0000_i1758" DrawAspect="Content" ObjectID="_1374350831" r:id="rId1481"/>
        </w:object>
      </w:r>
      <w:r w:rsidR="0018091D">
        <w:t>,</w:t>
      </w:r>
      <w:r>
        <w:tab/>
      </w:r>
      <w:r>
        <w:fldChar w:fldCharType="begin"/>
      </w:r>
      <w:r>
        <w:instrText xml:space="preserve"> MACROBUTTON MTPlaceRef \* MERGEFORMAT </w:instrText>
      </w:r>
      <w:fldSimple w:instr=" SEQ MTEqn \h \* MERGEFORMAT "/>
      <w:bookmarkStart w:id="922" w:name="ZEqnNum525838"/>
      <w:r>
        <w:instrText>(</w:instrText>
      </w:r>
      <w:fldSimple w:instr=" SEQ MTSec \c \* Arabic \* MERGEFORMAT ">
        <w:r w:rsidR="00AE264D">
          <w:rPr>
            <w:noProof/>
          </w:rPr>
          <w:instrText>3</w:instrText>
        </w:r>
      </w:fldSimple>
      <w:r>
        <w:instrText>.</w:instrText>
      </w:r>
      <w:fldSimple w:instr=" SEQ MTEqn \c \* Arabic \* MERGEFORMAT ">
        <w:r w:rsidR="00AE264D">
          <w:rPr>
            <w:noProof/>
          </w:rPr>
          <w:instrText>40</w:instrText>
        </w:r>
      </w:fldSimple>
      <w:r>
        <w:instrText>)</w:instrText>
      </w:r>
      <w:bookmarkEnd w:id="922"/>
      <w:r>
        <w:fldChar w:fldCharType="end"/>
      </w:r>
    </w:p>
    <w:p w14:paraId="587A206D" w14:textId="77777777" w:rsidR="00FB6012" w:rsidRDefault="00FB6012" w:rsidP="00FB6012">
      <w:r>
        <w:t>and</w:t>
      </w:r>
    </w:p>
    <w:p w14:paraId="603ADC2C" w14:textId="7ACB5B68" w:rsidR="00FB6012" w:rsidRDefault="00FB6012" w:rsidP="00FB6012">
      <w:pPr>
        <w:pStyle w:val="MTDisplayEquation"/>
      </w:pPr>
      <w:r>
        <w:tab/>
      </w:r>
      <w:r w:rsidR="00905817" w:rsidRPr="00905817">
        <w:rPr>
          <w:position w:val="-52"/>
        </w:rPr>
        <w:object w:dxaOrig="5520" w:dyaOrig="1160" w14:anchorId="245AD3FB">
          <v:shape id="_x0000_i1759" type="#_x0000_t75" style="width:277.05pt;height:57.4pt" o:ole="">
            <v:imagedata r:id="rId1482" o:title=""/>
          </v:shape>
          <o:OLEObject Type="Embed" ProgID="Equation.DSMT4" ShapeID="_x0000_i1759" DrawAspect="Content" ObjectID="_1374350832" r:id="rId1483"/>
        </w:object>
      </w:r>
      <w:r>
        <w:tab/>
      </w:r>
      <w:r>
        <w:fldChar w:fldCharType="begin"/>
      </w:r>
      <w:r>
        <w:instrText xml:space="preserve"> MACROBUTTON MTPlaceRef \* MERGEFORMAT </w:instrText>
      </w:r>
      <w:fldSimple w:instr=" SEQ MTEqn \h \* MERGEFORMAT "/>
      <w:bookmarkStart w:id="923" w:name="ZEqnNum669406"/>
      <w:r>
        <w:instrText>(</w:instrText>
      </w:r>
      <w:fldSimple w:instr=" SEQ MTSec \c \* Arabic \* MERGEFORMAT ">
        <w:r w:rsidR="00AE264D">
          <w:rPr>
            <w:noProof/>
          </w:rPr>
          <w:instrText>3</w:instrText>
        </w:r>
      </w:fldSimple>
      <w:r>
        <w:instrText>.</w:instrText>
      </w:r>
      <w:fldSimple w:instr=" SEQ MTEqn \c \* Arabic \* MERGEFORMAT ">
        <w:r w:rsidR="00AE264D">
          <w:rPr>
            <w:noProof/>
          </w:rPr>
          <w:instrText>41</w:instrText>
        </w:r>
      </w:fldSimple>
      <w:r>
        <w:instrText>)</w:instrText>
      </w:r>
      <w:bookmarkEnd w:id="923"/>
      <w:r>
        <w:fldChar w:fldCharType="end"/>
      </w:r>
    </w:p>
    <w:p w14:paraId="0BA8D431" w14:textId="0898E95C" w:rsidR="001529A7" w:rsidRDefault="008E3CAC" w:rsidP="001529A7">
      <w:r>
        <w:t>Finally, f</w:t>
      </w:r>
      <w:r w:rsidR="001529A7">
        <w:t>or a prescribed external body force,</w:t>
      </w:r>
      <w:r w:rsidR="001734DC">
        <w:t xml:space="preserve"> recognizing that </w:t>
      </w:r>
      <w:r w:rsidR="00905817" w:rsidRPr="00905817">
        <w:rPr>
          <w:position w:val="-10"/>
        </w:rPr>
        <w:object w:dxaOrig="1780" w:dyaOrig="360" w14:anchorId="71383249">
          <v:shape id="_x0000_i1760" type="#_x0000_t75" style="width:89.3pt;height:19.15pt" o:ole="">
            <v:imagedata r:id="rId1484" o:title=""/>
          </v:shape>
          <o:OLEObject Type="Embed" ProgID="Equation.DSMT4" ShapeID="_x0000_i1760" DrawAspect="Content" ObjectID="_1374350833" r:id="rId1485"/>
        </w:object>
      </w:r>
      <w:r w:rsidR="001734DC">
        <w:t xml:space="preserve"> and assuming that the body forces </w:t>
      </w:r>
      <w:r w:rsidR="00905817" w:rsidRPr="00905817">
        <w:rPr>
          <w:position w:val="-6"/>
        </w:rPr>
        <w:object w:dxaOrig="279" w:dyaOrig="320" w14:anchorId="3EC9F3F9">
          <v:shape id="_x0000_i1761" type="#_x0000_t75" style="width:14.6pt;height:15.5pt" o:ole="">
            <v:imagedata r:id="rId1486" o:title=""/>
          </v:shape>
          <o:OLEObject Type="Embed" ProgID="Equation.DSMT4" ShapeID="_x0000_i1761" DrawAspect="Content" ObjectID="_1374350834" r:id="rId1487"/>
        </w:object>
      </w:r>
      <w:r w:rsidR="001734DC">
        <w:t xml:space="preserve"> and </w:t>
      </w:r>
      <w:r w:rsidR="00905817" w:rsidRPr="00905817">
        <w:rPr>
          <w:position w:val="-6"/>
        </w:rPr>
        <w:object w:dxaOrig="300" w:dyaOrig="320" w14:anchorId="1EC3519C">
          <v:shape id="_x0000_i1762" type="#_x0000_t75" style="width:14.6pt;height:15.5pt" o:ole="">
            <v:imagedata r:id="rId1488" o:title=""/>
          </v:shape>
          <o:OLEObject Type="Embed" ProgID="Equation.DSMT4" ShapeID="_x0000_i1762" DrawAspect="Content" ObjectID="_1374350835" r:id="rId1489"/>
        </w:object>
      </w:r>
      <w:r w:rsidR="001734DC">
        <w:t xml:space="preserve"> do not depend on </w:t>
      </w:r>
      <w:r w:rsidR="00905817" w:rsidRPr="00905817">
        <w:rPr>
          <w:position w:val="-10"/>
        </w:rPr>
        <w:object w:dxaOrig="240" w:dyaOrig="260" w14:anchorId="55F23A1B">
          <v:shape id="_x0000_i1763" type="#_x0000_t75" style="width:11.85pt;height:12.75pt" o:ole="">
            <v:imagedata r:id="rId1490" o:title=""/>
          </v:shape>
          <o:OLEObject Type="Embed" ProgID="Equation.DSMT4" ShapeID="_x0000_i1763" DrawAspect="Content" ObjectID="_1374350836" r:id="rId1491"/>
        </w:object>
      </w:r>
      <w:r w:rsidR="001734DC">
        <w:t>,</w:t>
      </w:r>
    </w:p>
    <w:p w14:paraId="3ADEB444" w14:textId="0D26FAD1" w:rsidR="001529A7" w:rsidRPr="001529A7" w:rsidRDefault="001529A7" w:rsidP="001529A7">
      <w:pPr>
        <w:pStyle w:val="MTDisplayEquation"/>
      </w:pPr>
      <w:r>
        <w:tab/>
      </w:r>
      <w:r w:rsidR="00905817" w:rsidRPr="00905817">
        <w:rPr>
          <w:position w:val="-42"/>
        </w:rPr>
        <w:object w:dxaOrig="7220" w:dyaOrig="960" w14:anchorId="713C9964">
          <v:shape id="_x0000_i1764" type="#_x0000_t75" style="width:360.9pt;height:47.4pt" o:ole="">
            <v:imagedata r:id="rId1492" o:title=""/>
          </v:shape>
          <o:OLEObject Type="Embed" ProgID="Equation.DSMT4" ShapeID="_x0000_i1764" DrawAspect="Content" ObjectID="_1374350837" r:id="rId1493"/>
        </w:object>
      </w:r>
      <w:r>
        <w:t xml:space="preserve"> </w:t>
      </w:r>
      <w:r>
        <w:tab/>
      </w:r>
      <w:r>
        <w:fldChar w:fldCharType="begin"/>
      </w:r>
      <w:r>
        <w:instrText xml:space="preserve"> MACROBUTTON MTPlaceRef \* MERGEFORMAT (</w:instrText>
      </w:r>
      <w:fldSimple w:instr=" SEQ MTSec \c \* Arabic \* MERGEFORMAT ">
        <w:r w:rsidR="00AE264D">
          <w:rPr>
            <w:noProof/>
          </w:rPr>
          <w:instrText>3</w:instrText>
        </w:r>
      </w:fldSimple>
      <w:r>
        <w:instrText>.</w:instrText>
      </w:r>
      <w:fldSimple w:instr=" SEQ MTEqn \c \* Arabic \* MERGEFORMAT ">
        <w:ins w:id="924" w:author="Gerard" w:date="2015-08-07T21:36:00Z">
          <w:r w:rsidR="00AE264D">
            <w:rPr>
              <w:noProof/>
            </w:rPr>
            <w:instrText>41</w:instrText>
          </w:r>
        </w:ins>
        <w:del w:id="925" w:author="Gerard" w:date="2015-07-27T22:14:00Z">
          <w:r w:rsidR="00D3178E" w:rsidDel="00C175E9">
            <w:rPr>
              <w:noProof/>
            </w:rPr>
            <w:delInstrText>42</w:delInstrText>
          </w:r>
        </w:del>
      </w:fldSimple>
      <w:r>
        <w:instrText>)</w:instrText>
      </w:r>
      <w:r>
        <w:fldChar w:fldCharType="end"/>
      </w:r>
    </w:p>
    <w:p w14:paraId="4D1D7760" w14:textId="77777777" w:rsidR="00FB6012" w:rsidRDefault="00FB6012" w:rsidP="00FB6012">
      <w:pPr>
        <w:pStyle w:val="Heading3"/>
      </w:pPr>
      <w:bookmarkStart w:id="926" w:name="_Toc176704844"/>
      <w:bookmarkStart w:id="927" w:name="_Toc300602732"/>
      <w:r>
        <w:t>Discretization</w:t>
      </w:r>
      <w:bookmarkEnd w:id="926"/>
      <w:bookmarkEnd w:id="927"/>
    </w:p>
    <w:p w14:paraId="7E796D38" w14:textId="77777777" w:rsidR="00FB6012" w:rsidRPr="00DE14F9" w:rsidRDefault="00FB6012" w:rsidP="00FB6012">
      <w:r w:rsidRPr="00DE14F9">
        <w:t>Let</w:t>
      </w:r>
    </w:p>
    <w:p w14:paraId="13600B43" w14:textId="236EB74F" w:rsidR="00FB6012" w:rsidRPr="00DE14F9" w:rsidRDefault="00FB6012" w:rsidP="00FB6012">
      <w:pPr>
        <w:pStyle w:val="MTDisplayEquation"/>
      </w:pPr>
      <w:r w:rsidRPr="00DE14F9">
        <w:tab/>
      </w:r>
      <w:r w:rsidR="00905817" w:rsidRPr="00905817">
        <w:rPr>
          <w:position w:val="-62"/>
        </w:rPr>
        <w:object w:dxaOrig="3440" w:dyaOrig="1359" w14:anchorId="310C8946">
          <v:shape id="_x0000_i1765" type="#_x0000_t75" style="width:172.25pt;height:67.45pt" o:ole="">
            <v:imagedata r:id="rId1494" o:title=""/>
          </v:shape>
          <o:OLEObject Type="Embed" ProgID="Equation.DSMT4" ShapeID="_x0000_i1765" DrawAspect="Content" ObjectID="_1374350838" r:id="rId1495"/>
        </w:object>
      </w:r>
      <w:r w:rsidRPr="00DE14F9">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928" w:author="Gerard" w:date="2015-08-07T21:36:00Z">
          <w:r w:rsidR="00AE264D">
            <w:rPr>
              <w:noProof/>
            </w:rPr>
            <w:instrText>42</w:instrText>
          </w:r>
        </w:ins>
        <w:del w:id="929" w:author="Gerard" w:date="2015-07-27T22:14:00Z">
          <w:r w:rsidR="00D3178E" w:rsidDel="00C175E9">
            <w:rPr>
              <w:noProof/>
            </w:rPr>
            <w:delInstrText>43</w:delInstrText>
          </w:r>
        </w:del>
      </w:fldSimple>
      <w:r>
        <w:instrText>)</w:instrText>
      </w:r>
      <w:r>
        <w:fldChar w:fldCharType="end"/>
      </w:r>
    </w:p>
    <w:p w14:paraId="669CBE03" w14:textId="57671A29" w:rsidR="00FB6012" w:rsidRPr="00DE14F9" w:rsidRDefault="00FB6012" w:rsidP="00FB6012">
      <w:r w:rsidRPr="00DE14F9">
        <w:t xml:space="preserve">where </w:t>
      </w:r>
      <w:r w:rsidR="00905817" w:rsidRPr="00905817">
        <w:rPr>
          <w:position w:val="-12"/>
        </w:rPr>
        <w:object w:dxaOrig="340" w:dyaOrig="360" w14:anchorId="0EFAC372">
          <v:shape id="_x0000_i1766" type="#_x0000_t75" style="width:17.3pt;height:19.15pt" o:ole="">
            <v:imagedata r:id="rId1496" o:title=""/>
          </v:shape>
          <o:OLEObject Type="Embed" ProgID="Equation.DSMT4" ShapeID="_x0000_i1766" DrawAspect="Content" ObjectID="_1374350839" r:id="rId1497"/>
        </w:object>
      </w:r>
      <w:r w:rsidRPr="00DE14F9">
        <w:t xml:space="preserve"> represents the interpolation functions over an element, </w:t>
      </w:r>
      <w:r w:rsidR="00905817" w:rsidRPr="00905817">
        <w:rPr>
          <w:position w:val="-12"/>
        </w:rPr>
        <w:object w:dxaOrig="2220" w:dyaOrig="360" w14:anchorId="018242F6">
          <v:shape id="_x0000_i1767" type="#_x0000_t75" style="width:111.2pt;height:19.15pt" o:ole="">
            <v:imagedata r:id="rId1498" o:title=""/>
          </v:shape>
          <o:OLEObject Type="Embed" ProgID="Equation.DSMT4" ShapeID="_x0000_i1767" DrawAspect="Content" ObjectID="_1374350840" r:id="rId1499"/>
        </w:object>
      </w:r>
      <w:r w:rsidRPr="00DE14F9">
        <w:t xml:space="preserve"> respectively represent nodal values of </w:t>
      </w:r>
      <w:r w:rsidR="00905817" w:rsidRPr="00905817">
        <w:rPr>
          <w:position w:val="-10"/>
        </w:rPr>
        <w:object w:dxaOrig="1939" w:dyaOrig="360" w14:anchorId="0ED9025B">
          <v:shape id="_x0000_i1768" type="#_x0000_t75" style="width:96.6pt;height:19.15pt" o:ole="">
            <v:imagedata r:id="rId1500" o:title=""/>
          </v:shape>
          <o:OLEObject Type="Embed" ProgID="Equation.DSMT4" ShapeID="_x0000_i1768" DrawAspect="Content" ObjectID="_1374350841" r:id="rId1501"/>
        </w:object>
      </w:r>
      <w:r w:rsidRPr="00DE14F9">
        <w:t xml:space="preserve">, and </w:t>
      </w:r>
      <w:r w:rsidR="00905817" w:rsidRPr="00905817">
        <w:rPr>
          <w:position w:val="-6"/>
        </w:rPr>
        <w:object w:dxaOrig="260" w:dyaOrig="220" w14:anchorId="0F58121C">
          <v:shape id="_x0000_i1769" type="#_x0000_t75" style="width:12.75pt;height:10.95pt" o:ole="">
            <v:imagedata r:id="rId1502" o:title=""/>
          </v:shape>
          <o:OLEObject Type="Embed" ProgID="Equation.DSMT4" ShapeID="_x0000_i1769" DrawAspect="Content" ObjectID="_1374350842" r:id="rId1503"/>
        </w:object>
      </w:r>
      <w:r w:rsidRPr="00DE14F9">
        <w:t xml:space="preserve"> is the number of nodes in an element.  Then the discretized form of </w:t>
      </w:r>
      <w:r w:rsidR="00905817" w:rsidRPr="00905817">
        <w:rPr>
          <w:position w:val="-12"/>
        </w:rPr>
        <w:object w:dxaOrig="540" w:dyaOrig="360" w14:anchorId="29C2AB82">
          <v:shape id="_x0000_i1770" type="#_x0000_t75" style="width:27.35pt;height:19.15pt" o:ole="">
            <v:imagedata r:id="rId1504" o:title=""/>
          </v:shape>
          <o:OLEObject Type="Embed" ProgID="Equation.DSMT4" ShapeID="_x0000_i1770" DrawAspect="Content" ObjectID="_1374350843" r:id="rId1505"/>
        </w:object>
      </w:r>
      <w:r w:rsidRPr="00DE14F9">
        <w:t xml:space="preserve"> in Eq.</w:t>
      </w:r>
      <w:r w:rsidR="001677E3">
        <w:fldChar w:fldCharType="begin"/>
      </w:r>
      <w:r w:rsidR="001677E3">
        <w:instrText xml:space="preserve"> GOTOBUTTON ZEqnNum162760  \* MERGEFORMAT </w:instrText>
      </w:r>
      <w:fldSimple w:instr=" REF ZEqnNum162760 \* Charformat \! \* MERGEFORMAT ">
        <w:r w:rsidR="00AE264D">
          <w:instrText>(3.27)</w:instrText>
        </w:r>
      </w:fldSimple>
      <w:r w:rsidR="001677E3">
        <w:fldChar w:fldCharType="end"/>
      </w:r>
      <w:r w:rsidRPr="00DE14F9">
        <w:t xml:space="preserve"> may be written as</w:t>
      </w:r>
    </w:p>
    <w:p w14:paraId="26326D88" w14:textId="2F96801E" w:rsidR="00FB6012" w:rsidRPr="00DE14F9" w:rsidRDefault="00FB6012" w:rsidP="00FB6012">
      <w:pPr>
        <w:pStyle w:val="MTDisplayEquation"/>
      </w:pPr>
      <w:r w:rsidRPr="00DE14F9">
        <w:lastRenderedPageBreak/>
        <w:tab/>
      </w:r>
      <w:r w:rsidR="00905817" w:rsidRPr="00905817">
        <w:rPr>
          <w:position w:val="-32"/>
        </w:rPr>
        <w:object w:dxaOrig="3860" w:dyaOrig="800" w14:anchorId="56FD0D0F">
          <v:shape id="_x0000_i1771" type="#_x0000_t75" style="width:191.4pt;height:40.1pt" o:ole="">
            <v:imagedata r:id="rId1506" o:title=""/>
          </v:shape>
          <o:OLEObject Type="Embed" ProgID="Equation.DSMT4" ShapeID="_x0000_i1771" DrawAspect="Content" ObjectID="_1374350844" r:id="rId1507"/>
        </w:object>
      </w:r>
      <w:r w:rsidR="0018091D">
        <w:t>,</w:t>
      </w:r>
      <w:r w:rsidRPr="00DE14F9">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930" w:author="Gerard" w:date="2015-08-07T21:36:00Z">
          <w:r w:rsidR="00AE264D">
            <w:rPr>
              <w:noProof/>
            </w:rPr>
            <w:instrText>43</w:instrText>
          </w:r>
        </w:ins>
        <w:del w:id="931" w:author="Gerard" w:date="2015-07-27T22:14:00Z">
          <w:r w:rsidR="00D3178E" w:rsidDel="00C175E9">
            <w:rPr>
              <w:noProof/>
            </w:rPr>
            <w:delInstrText>44</w:delInstrText>
          </w:r>
        </w:del>
      </w:fldSimple>
      <w:r>
        <w:instrText>)</w:instrText>
      </w:r>
      <w:r>
        <w:fldChar w:fldCharType="end"/>
      </w:r>
    </w:p>
    <w:p w14:paraId="77A0B838" w14:textId="02F865EB" w:rsidR="00FB6012" w:rsidRPr="00074384" w:rsidRDefault="00FB6012" w:rsidP="00FB6012">
      <w:r w:rsidRPr="00074384">
        <w:t xml:space="preserve">where </w:t>
      </w:r>
      <w:r w:rsidR="00905817" w:rsidRPr="00905817">
        <w:rPr>
          <w:position w:val="-12"/>
        </w:rPr>
        <w:object w:dxaOrig="260" w:dyaOrig="360" w14:anchorId="60194259">
          <v:shape id="_x0000_i1772" type="#_x0000_t75" style="width:12.75pt;height:19.15pt" o:ole="">
            <v:imagedata r:id="rId1508" o:title=""/>
          </v:shape>
          <o:OLEObject Type="Embed" ProgID="Equation.DSMT4" ShapeID="_x0000_i1772" DrawAspect="Content" ObjectID="_1374350845" r:id="rId1509"/>
        </w:object>
      </w:r>
      <w:r w:rsidRPr="00074384">
        <w:t xml:space="preserve"> is the number of elements in </w:t>
      </w:r>
      <w:r w:rsidR="00905817" w:rsidRPr="00905817">
        <w:rPr>
          <w:position w:val="-6"/>
        </w:rPr>
        <w:object w:dxaOrig="200" w:dyaOrig="279" w14:anchorId="4535B78F">
          <v:shape id="_x0000_i1773" type="#_x0000_t75" style="width:10.05pt;height:14.6pt" o:ole="">
            <v:imagedata r:id="rId1510" o:title=""/>
          </v:shape>
          <o:OLEObject Type="Embed" ProgID="Equation.DSMT4" ShapeID="_x0000_i1773" DrawAspect="Content" ObjectID="_1374350846" r:id="rId1511"/>
        </w:object>
      </w:r>
      <w:r w:rsidRPr="00074384">
        <w:t xml:space="preserve">, </w:t>
      </w:r>
      <w:r w:rsidR="00905817" w:rsidRPr="00905817">
        <w:rPr>
          <w:position w:val="-12"/>
        </w:rPr>
        <w:object w:dxaOrig="380" w:dyaOrig="400" w14:anchorId="2CA75A8B">
          <v:shape id="_x0000_i1774" type="#_x0000_t75" style="width:19.15pt;height:20.05pt" o:ole="">
            <v:imagedata r:id="rId1512" o:title=""/>
          </v:shape>
          <o:OLEObject Type="Embed" ProgID="Equation.DSMT4" ShapeID="_x0000_i1774" DrawAspect="Content" ObjectID="_1374350847" r:id="rId1513"/>
        </w:object>
      </w:r>
      <w:r w:rsidRPr="00074384">
        <w:t xml:space="preserve"> is the number of integration points in the </w:t>
      </w:r>
      <w:r w:rsidR="00905817" w:rsidRPr="00905817">
        <w:rPr>
          <w:position w:val="-6"/>
        </w:rPr>
        <w:object w:dxaOrig="360" w:dyaOrig="220" w14:anchorId="1153A4D2">
          <v:shape id="_x0000_i1775" type="#_x0000_t75" style="width:19.15pt;height:10.95pt" o:ole="">
            <v:imagedata r:id="rId1514" o:title=""/>
          </v:shape>
          <o:OLEObject Type="Embed" ProgID="Equation.DSMT4" ShapeID="_x0000_i1775" DrawAspect="Content" ObjectID="_1374350848" r:id="rId1515"/>
        </w:object>
      </w:r>
      <w:r w:rsidRPr="00074384">
        <w:t xml:space="preserve">th element, </w:t>
      </w:r>
      <w:r w:rsidR="00905817" w:rsidRPr="00905817">
        <w:rPr>
          <w:position w:val="-12"/>
        </w:rPr>
        <w:object w:dxaOrig="320" w:dyaOrig="360" w14:anchorId="22019D29">
          <v:shape id="_x0000_i1776" type="#_x0000_t75" style="width:15.5pt;height:19.15pt" o:ole="">
            <v:imagedata r:id="rId1516" o:title=""/>
          </v:shape>
          <o:OLEObject Type="Embed" ProgID="Equation.DSMT4" ShapeID="_x0000_i1776" DrawAspect="Content" ObjectID="_1374350849" r:id="rId1517"/>
        </w:object>
      </w:r>
      <w:r w:rsidRPr="00074384">
        <w:t xml:space="preserve"> is the quadrature weight associated with the </w:t>
      </w:r>
      <w:r w:rsidR="00905817" w:rsidRPr="00905817">
        <w:rPr>
          <w:position w:val="-6"/>
        </w:rPr>
        <w:object w:dxaOrig="380" w:dyaOrig="279" w14:anchorId="7CE85A71">
          <v:shape id="_x0000_i1777" type="#_x0000_t75" style="width:19.15pt;height:14.6pt" o:ole="">
            <v:imagedata r:id="rId1518" o:title=""/>
          </v:shape>
          <o:OLEObject Type="Embed" ProgID="Equation.DSMT4" ShapeID="_x0000_i1777" DrawAspect="Content" ObjectID="_1374350850" r:id="rId1519"/>
        </w:object>
      </w:r>
      <w:r w:rsidRPr="00074384">
        <w:t xml:space="preserve">th integration point, and </w:t>
      </w:r>
      <w:r w:rsidR="00905817" w:rsidRPr="00905817">
        <w:rPr>
          <w:position w:val="-14"/>
        </w:rPr>
        <w:object w:dxaOrig="300" w:dyaOrig="380" w14:anchorId="6650F922">
          <v:shape id="_x0000_i1778" type="#_x0000_t75" style="width:14.6pt;height:19.15pt" o:ole="">
            <v:imagedata r:id="rId1520" o:title=""/>
          </v:shape>
          <o:OLEObject Type="Embed" ProgID="Equation.DSMT4" ShapeID="_x0000_i1778" DrawAspect="Content" ObjectID="_1374350851" r:id="rId1521"/>
        </w:object>
      </w:r>
      <w:r w:rsidRPr="00074384">
        <w:t xml:space="preserve"> is the Jacobian of the transformation from the spatial frame to the parametric space of the element.  In the above expression, </w:t>
      </w:r>
    </w:p>
    <w:p w14:paraId="6BC836ED" w14:textId="78CCAEE5" w:rsidR="00FB6012" w:rsidRPr="00074384" w:rsidRDefault="00FB6012" w:rsidP="00FB6012">
      <w:pPr>
        <w:pStyle w:val="MTDisplayEquation"/>
      </w:pPr>
      <w:r w:rsidRPr="00074384">
        <w:tab/>
      </w:r>
      <w:r w:rsidR="00905817" w:rsidRPr="00905817">
        <w:rPr>
          <w:position w:val="-40"/>
        </w:rPr>
        <w:object w:dxaOrig="3860" w:dyaOrig="440" w14:anchorId="36B4658A">
          <v:shape id="_x0000_i1779" type="#_x0000_t75" style="width:191.4pt;height:21.85pt" o:ole="">
            <v:imagedata r:id="rId1522" o:title=""/>
          </v:shape>
          <o:OLEObject Type="Embed" ProgID="Equation.DSMT4" ShapeID="_x0000_i1779" DrawAspect="Content" ObjectID="_1374350852" r:id="rId1523"/>
        </w:object>
      </w:r>
      <w:r w:rsidRPr="00074384">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932" w:author="Gerard" w:date="2015-08-07T21:36:00Z">
          <w:r w:rsidR="00AE264D">
            <w:rPr>
              <w:noProof/>
            </w:rPr>
            <w:instrText>44</w:instrText>
          </w:r>
        </w:ins>
        <w:del w:id="933" w:author="Gerard" w:date="2015-07-27T22:14:00Z">
          <w:r w:rsidR="00D3178E" w:rsidDel="00C175E9">
            <w:rPr>
              <w:noProof/>
            </w:rPr>
            <w:delInstrText>45</w:delInstrText>
          </w:r>
        </w:del>
      </w:fldSimple>
      <w:r>
        <w:instrText>)</w:instrText>
      </w:r>
      <w:r>
        <w:fldChar w:fldCharType="end"/>
      </w:r>
    </w:p>
    <w:p w14:paraId="7AF0023A" w14:textId="71227855" w:rsidR="00FB6012" w:rsidRPr="00DE14F9" w:rsidRDefault="00FB6012" w:rsidP="00FB6012">
      <w:r w:rsidRPr="00074384">
        <w:t xml:space="preserve">and it is understood that </w:t>
      </w:r>
      <w:r w:rsidR="00905817" w:rsidRPr="00905817">
        <w:rPr>
          <w:position w:val="-14"/>
        </w:rPr>
        <w:object w:dxaOrig="300" w:dyaOrig="380" w14:anchorId="454C0B14">
          <v:shape id="_x0000_i1780" type="#_x0000_t75" style="width:14.6pt;height:19.15pt" o:ole="">
            <v:imagedata r:id="rId1524" o:title=""/>
          </v:shape>
          <o:OLEObject Type="Embed" ProgID="Equation.DSMT4" ShapeID="_x0000_i1780" DrawAspect="Content" ObjectID="_1374350853" r:id="rId1525"/>
        </w:object>
      </w:r>
      <w:r w:rsidRPr="00074384">
        <w:t xml:space="preserve">, </w:t>
      </w:r>
      <w:r w:rsidR="00905817" w:rsidRPr="00905817">
        <w:rPr>
          <w:position w:val="-12"/>
        </w:rPr>
        <w:object w:dxaOrig="260" w:dyaOrig="380" w14:anchorId="613A5389">
          <v:shape id="_x0000_i1781" type="#_x0000_t75" style="width:12.75pt;height:19.15pt" o:ole="">
            <v:imagedata r:id="rId1526" o:title=""/>
          </v:shape>
          <o:OLEObject Type="Embed" ProgID="Equation.DSMT4" ShapeID="_x0000_i1781" DrawAspect="Content" ObjectID="_1374350854" r:id="rId1527"/>
        </w:object>
      </w:r>
      <w:r w:rsidRPr="00074384">
        <w:t xml:space="preserve"> and </w:t>
      </w:r>
      <w:r w:rsidR="00905817" w:rsidRPr="00905817">
        <w:rPr>
          <w:position w:val="-12"/>
        </w:rPr>
        <w:object w:dxaOrig="279" w:dyaOrig="380" w14:anchorId="16315F6D">
          <v:shape id="_x0000_i1782" type="#_x0000_t75" style="width:14.6pt;height:19.15pt" o:ole="">
            <v:imagedata r:id="rId1528" o:title=""/>
          </v:shape>
          <o:OLEObject Type="Embed" ProgID="Equation.DSMT4" ShapeID="_x0000_i1782" DrawAspect="Content" ObjectID="_1374350855" r:id="rId1529"/>
        </w:object>
      </w:r>
      <w:r w:rsidRPr="00074384">
        <w:t xml:space="preserve"> are evaluated at the parametric coordinates of the </w:t>
      </w:r>
      <w:r w:rsidR="00905817" w:rsidRPr="00905817">
        <w:rPr>
          <w:position w:val="-6"/>
        </w:rPr>
        <w:object w:dxaOrig="380" w:dyaOrig="279" w14:anchorId="1053581B">
          <v:shape id="_x0000_i1783" type="#_x0000_t75" style="width:19.15pt;height:14.6pt" o:ole="">
            <v:imagedata r:id="rId1530" o:title=""/>
          </v:shape>
          <o:OLEObject Type="Embed" ProgID="Equation.DSMT4" ShapeID="_x0000_i1783" DrawAspect="Content" ObjectID="_1374350856" r:id="rId1531"/>
        </w:object>
      </w:r>
      <w:r w:rsidRPr="00074384">
        <w:t>th integration point.</w:t>
      </w:r>
    </w:p>
    <w:p w14:paraId="64926D12" w14:textId="3EFFA126" w:rsidR="00FB6012" w:rsidRPr="00DE14F9" w:rsidRDefault="00FB6012" w:rsidP="00FB6012">
      <w:r w:rsidRPr="00DE14F9">
        <w:tab/>
        <w:t xml:space="preserve">Similarly, the discretized form of </w:t>
      </w:r>
      <w:r w:rsidR="00905817" w:rsidRPr="00905817">
        <w:rPr>
          <w:position w:val="-12"/>
        </w:rPr>
        <w:object w:dxaOrig="720" w:dyaOrig="360" w14:anchorId="52296184">
          <v:shape id="_x0000_i1784" type="#_x0000_t75" style="width:36.45pt;height:19.15pt" o:ole="">
            <v:imagedata r:id="rId1532" o:title=""/>
          </v:shape>
          <o:OLEObject Type="Embed" ProgID="Equation.DSMT4" ShapeID="_x0000_i1784" DrawAspect="Content" ObjectID="_1374350857" r:id="rId1533"/>
        </w:object>
      </w:r>
      <w:r w:rsidRPr="00DE14F9">
        <w:t xml:space="preserve"> in Eq</w:t>
      </w:r>
      <w:r w:rsidR="001677E3">
        <w:t>s</w:t>
      </w:r>
      <w:r w:rsidRPr="00DE14F9">
        <w:t>.</w:t>
      </w:r>
      <w:r w:rsidR="001677E3">
        <w:fldChar w:fldCharType="begin"/>
      </w:r>
      <w:r w:rsidR="001677E3">
        <w:instrText xml:space="preserve"> GOTOBUTTON ZEqnNum239613  \* MERGEFORMAT </w:instrText>
      </w:r>
      <w:fldSimple w:instr=" REF ZEqnNum239613 \* Charformat \! \* MERGEFORMAT ">
        <w:r w:rsidR="00AE264D">
          <w:instrText>(3.29)</w:instrText>
        </w:r>
      </w:fldSimple>
      <w:r w:rsidR="001677E3">
        <w:fldChar w:fldCharType="end"/>
      </w:r>
      <w:r w:rsidR="001677E3">
        <w:t xml:space="preserve"> and </w:t>
      </w:r>
      <w:r w:rsidR="001677E3">
        <w:fldChar w:fldCharType="begin"/>
      </w:r>
      <w:r w:rsidR="001677E3">
        <w:instrText xml:space="preserve"> GOTOBUTTON ZEqnNum782864  \* MERGEFORMAT </w:instrText>
      </w:r>
      <w:fldSimple w:instr=" REF ZEqnNum782864 \* Charformat \! \* MERGEFORMAT ">
        <w:r w:rsidR="00AE264D">
          <w:instrText>(3.33)</w:instrText>
        </w:r>
      </w:fldSimple>
      <w:r w:rsidR="001677E3">
        <w:fldChar w:fldCharType="end"/>
      </w:r>
      <w:r w:rsidRPr="00DE14F9">
        <w:t xml:space="preserve"> may be written as</w:t>
      </w:r>
    </w:p>
    <w:p w14:paraId="606F2B12" w14:textId="486EA029" w:rsidR="00FB6012" w:rsidRPr="00DE14F9" w:rsidRDefault="00FB6012" w:rsidP="00FB6012">
      <w:pPr>
        <w:pStyle w:val="MTDisplayEquation"/>
      </w:pPr>
      <w:r w:rsidRPr="00DE14F9">
        <w:tab/>
      </w:r>
      <w:r w:rsidR="00905817" w:rsidRPr="00905817">
        <w:rPr>
          <w:position w:val="-32"/>
        </w:rPr>
        <w:object w:dxaOrig="5880" w:dyaOrig="800" w14:anchorId="04860053">
          <v:shape id="_x0000_i1785" type="#_x0000_t75" style="width:294.4pt;height:40.1pt" o:ole="">
            <v:imagedata r:id="rId1534" o:title=""/>
          </v:shape>
          <o:OLEObject Type="Embed" ProgID="Equation.DSMT4" ShapeID="_x0000_i1785" DrawAspect="Content" ObjectID="_1374350858" r:id="rId1535"/>
        </w:object>
      </w:r>
      <w:r w:rsidR="00981087">
        <w:t>,</w:t>
      </w:r>
      <w:r w:rsidRPr="00DE14F9">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934" w:author="Gerard" w:date="2015-08-07T21:36:00Z">
          <w:r w:rsidR="00AE264D">
            <w:rPr>
              <w:noProof/>
            </w:rPr>
            <w:instrText>45</w:instrText>
          </w:r>
        </w:ins>
        <w:del w:id="935" w:author="Gerard" w:date="2015-07-27T22:14:00Z">
          <w:r w:rsidR="00D3178E" w:rsidDel="00C175E9">
            <w:rPr>
              <w:noProof/>
            </w:rPr>
            <w:delInstrText>46</w:delInstrText>
          </w:r>
        </w:del>
      </w:fldSimple>
      <w:r>
        <w:instrText>)</w:instrText>
      </w:r>
      <w:r>
        <w:fldChar w:fldCharType="end"/>
      </w:r>
    </w:p>
    <w:p w14:paraId="23D44215" w14:textId="77777777" w:rsidR="00FB6012" w:rsidRPr="00DE14F9" w:rsidRDefault="00FB6012" w:rsidP="00FB6012">
      <w:r w:rsidRPr="00DE14F9">
        <w:t>where</w:t>
      </w:r>
    </w:p>
    <w:p w14:paraId="20F7F2BA" w14:textId="2D1B0B57" w:rsidR="00FB6012" w:rsidRPr="00DE14F9" w:rsidRDefault="00FB6012" w:rsidP="00FB6012">
      <w:pPr>
        <w:pStyle w:val="MTDisplayEquation"/>
      </w:pPr>
      <w:r w:rsidRPr="00DE14F9">
        <w:tab/>
      </w:r>
      <w:r w:rsidR="00905817" w:rsidRPr="00905817">
        <w:rPr>
          <w:position w:val="-22"/>
        </w:rPr>
        <w:object w:dxaOrig="7339" w:dyaOrig="2820" w14:anchorId="21B7E104">
          <v:shape id="_x0000_i1786" type="#_x0000_t75" style="width:367.3pt;height:141.25pt" o:ole="">
            <v:imagedata r:id="rId1536" o:title=""/>
          </v:shape>
          <o:OLEObject Type="Embed" ProgID="Equation.DSMT4" ShapeID="_x0000_i1786" DrawAspect="Content" ObjectID="_1374350859" r:id="rId1537"/>
        </w:object>
      </w:r>
      <w:r w:rsidRPr="00DE14F9">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936" w:author="Gerard" w:date="2015-08-07T21:36:00Z">
          <w:r w:rsidR="00AE264D">
            <w:rPr>
              <w:noProof/>
            </w:rPr>
            <w:instrText>46</w:instrText>
          </w:r>
        </w:ins>
        <w:del w:id="937" w:author="Gerard" w:date="2015-07-27T22:14:00Z">
          <w:r w:rsidR="00D3178E" w:rsidDel="00C175E9">
            <w:rPr>
              <w:noProof/>
            </w:rPr>
            <w:delInstrText>47</w:delInstrText>
          </w:r>
        </w:del>
      </w:fldSimple>
      <w:r>
        <w:instrText>)</w:instrText>
      </w:r>
      <w:r>
        <w:fldChar w:fldCharType="end"/>
      </w:r>
    </w:p>
    <w:p w14:paraId="63278DE7" w14:textId="7E8C43E8" w:rsidR="00FB6012" w:rsidRPr="00DE14F9" w:rsidRDefault="00FB6012" w:rsidP="00FB6012">
      <w:r w:rsidRPr="00DE14F9">
        <w:t xml:space="preserve">and </w:t>
      </w:r>
      <w:r w:rsidR="00905817" w:rsidRPr="00905817">
        <w:rPr>
          <w:position w:val="-6"/>
        </w:rPr>
        <w:object w:dxaOrig="300" w:dyaOrig="279" w14:anchorId="7FDADF05">
          <v:shape id="_x0000_i1787" type="#_x0000_t75" style="width:14.6pt;height:14.6pt" o:ole="">
            <v:imagedata r:id="rId1538" o:title=""/>
          </v:shape>
          <o:OLEObject Type="Embed" ProgID="Equation.DSMT4" ShapeID="_x0000_i1787" DrawAspect="Content" ObjectID="_1374350860" r:id="rId1539"/>
        </w:object>
      </w:r>
      <w:r w:rsidRPr="00DE14F9">
        <w:t xml:space="preserve"> is a discrete increment in time.  In a numerical implementation, it has been found that evaluating </w:t>
      </w:r>
      <w:r w:rsidR="00905817" w:rsidRPr="00905817">
        <w:rPr>
          <w:position w:val="-16"/>
        </w:rPr>
        <w:object w:dxaOrig="820" w:dyaOrig="440" w14:anchorId="1098AFEC">
          <v:shape id="_x0000_i1788" type="#_x0000_t75" style="width:41pt;height:21.85pt" o:ole="">
            <v:imagedata r:id="rId1540" o:title=""/>
          </v:shape>
          <o:OLEObject Type="Embed" ProgID="Equation.DSMT4" ShapeID="_x0000_i1788" DrawAspect="Content" ObjectID="_1374350861" r:id="rId1541"/>
        </w:object>
      </w:r>
      <w:r w:rsidRPr="00DE14F9">
        <w:t xml:space="preserve"> from </w:t>
      </w:r>
      <w:r w:rsidR="00905817" w:rsidRPr="00905817">
        <w:rPr>
          <w:position w:val="-10"/>
        </w:rPr>
        <w:object w:dxaOrig="460" w:dyaOrig="360" w14:anchorId="6A8512C9">
          <v:shape id="_x0000_i1789" type="#_x0000_t75" style="width:22.8pt;height:19.15pt" o:ole="">
            <v:imagedata r:id="rId1542" o:title=""/>
          </v:shape>
          <o:OLEObject Type="Embed" ProgID="Equation.DSMT4" ShapeID="_x0000_i1789" DrawAspect="Content" ObjectID="_1374350862" r:id="rId1543"/>
        </w:object>
      </w:r>
      <w:r w:rsidRPr="00DE14F9">
        <w:t xml:space="preserve">, where </w:t>
      </w:r>
      <w:r w:rsidR="00905817" w:rsidRPr="00905817">
        <w:rPr>
          <w:position w:val="-6"/>
        </w:rPr>
        <w:object w:dxaOrig="940" w:dyaOrig="279" w14:anchorId="5EE4F9A6">
          <v:shape id="_x0000_i1790" type="#_x0000_t75" style="width:47.4pt;height:14.6pt" o:ole="">
            <v:imagedata r:id="rId1544" o:title=""/>
          </v:shape>
          <o:OLEObject Type="Embed" ProgID="Equation.DSMT4" ShapeID="_x0000_i1790" DrawAspect="Content" ObjectID="_1374350863" r:id="rId1545"/>
        </w:object>
      </w:r>
      <w:r w:rsidRPr="00DE14F9">
        <w:t xml:space="preserve">, yields more accurate solutions than evaluating it from the trace of </w:t>
      </w:r>
      <w:r w:rsidR="00905817" w:rsidRPr="00905817">
        <w:rPr>
          <w:position w:val="-10"/>
        </w:rPr>
        <w:object w:dxaOrig="740" w:dyaOrig="360" w14:anchorId="28D31D8F">
          <v:shape id="_x0000_i1791" type="#_x0000_t75" style="width:37.35pt;height:19.15pt" o:ole="">
            <v:imagedata r:id="rId1546" o:title=""/>
          </v:shape>
          <o:OLEObject Type="Embed" ProgID="Equation.DSMT4" ShapeID="_x0000_i1791" DrawAspect="Content" ObjectID="_1374350864" r:id="rId1547"/>
        </w:object>
      </w:r>
      <w:r w:rsidRPr="00DE14F9">
        <w:t xml:space="preserve"> </w:t>
      </w:r>
      <w:r>
        <w:fldChar w:fldCharType="begin"/>
      </w:r>
      <w:r w:rsidR="00F119D4">
        <w:instrText xml:space="preserve"> ADDIN EN.CITE &lt;EndNote&gt;&lt;Cite&gt;&lt;Author&gt;Ateshian&lt;/Author&gt;&lt;Year&gt;2007&lt;/Year&gt;&lt;RecNum&gt;73&lt;/RecNum&gt;&lt;DisplayText&gt;[28]&lt;/DisplayText&gt;&lt;record&gt;&lt;rec-number&gt;73&lt;/rec-number&gt;&lt;foreign-keys&gt;&lt;key app="EN" db-id="fwxrfwzd5wwavcepe9epdeevxdsd2fftswrx" timestamp="1427036240"&gt;73&lt;/key&gt;&lt;/foreign-keys&gt;&lt;ref-type name="Journal Article"&gt;17&lt;/ref-type&gt;&lt;contributors&gt;&lt;authors&gt;&lt;author&gt;Ateshian, G. A.&lt;/author&gt;&lt;author&gt;Ellis, B. J.&lt;/author&gt;&lt;author&gt;Weiss, J. A.&lt;/author&gt;&lt;/authors&gt;&lt;/contributors&gt;&lt;auth-address&gt;Department of Mechanical Engineering, Columbia University, New York, NY 10027, USA.&lt;/auth-address&gt;&lt;titles&gt;&lt;title&gt;Equivalence between short-time biphasic and incompressible elastic material responses&lt;/title&gt;&lt;secondary-title&gt;J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engineering&lt;/abbr-1&gt;&lt;/alt-periodical&gt;&lt;pages&gt;405-12&lt;/pages&gt;&lt;volume&gt;129&lt;/volume&gt;&lt;number&gt;3&lt;/number&gt;&lt;keywords&gt;&lt;keyword&gt;Animals&lt;/keyword&gt;&lt;keyword&gt;Biomechanical Phenomena&lt;/keyword&gt;&lt;keyword&gt;Cartilage, Articular/physiology&lt;/keyword&gt;&lt;keyword&gt;Compressive Strength&lt;/keyword&gt;&lt;keyword&gt;Elasticity&lt;/keyword&gt;&lt;keyword&gt;Finite Element Analysis&lt;/keyword&gt;&lt;keyword&gt;Humans&lt;/keyword&gt;&lt;keyword&gt;Mathematics&lt;/keyword&gt;&lt;keyword&gt;*Models, Biological&lt;/keyword&gt;&lt;keyword&gt;*Models, Theoretical&lt;/keyword&gt;&lt;keyword&gt;Stress, Mechanical&lt;/keyword&gt;&lt;keyword&gt;Tensile Strength&lt;/keyword&gt;&lt;keyword&gt;Time Factors&lt;/keyword&gt;&lt;/keywords&gt;&lt;dates&gt;&lt;year&gt;2007&lt;/year&gt;&lt;pub-dates&gt;&lt;date&gt;Jun&lt;/date&gt;&lt;/pub-dates&gt;&lt;/dates&gt;&lt;isbn&gt;0148-0731 (Print)&amp;#xD;0148-0731 (Linking)&lt;/isbn&gt;&lt;accession-num&gt;17536908&lt;/accession-num&gt;&lt;urls&gt;&lt;related-urls&gt;&lt;url&gt;http://www.ncbi.nlm.nih.gov/pubmed/17536908&lt;/url&gt;&lt;/related-urls&gt;&lt;/urls&gt;&lt;custom2&gt;3312381&lt;/custom2&gt;&lt;electronic-resource-num&gt;10.1115/1.2720918&lt;/electronic-resource-num&gt;&lt;/record&gt;&lt;/Cite&gt;&lt;/EndNote&gt;</w:instrText>
      </w:r>
      <w:r>
        <w:fldChar w:fldCharType="separate"/>
      </w:r>
      <w:r w:rsidR="00A56950">
        <w:rPr>
          <w:noProof/>
        </w:rPr>
        <w:t>[</w:t>
      </w:r>
      <w:r w:rsidR="005F21BF">
        <w:fldChar w:fldCharType="begin"/>
      </w:r>
      <w:r w:rsidR="005F21BF">
        <w:instrText xml:space="preserve"> HYPERLINK \l "_ENREF_28" \o "Ateshian, 2007 #73" </w:instrText>
      </w:r>
      <w:ins w:id="938" w:author="Gerard" w:date="2015-08-07T21:36:00Z"/>
      <w:r w:rsidR="005F21BF">
        <w:fldChar w:fldCharType="separate"/>
      </w:r>
      <w:r w:rsidR="00214E15">
        <w:rPr>
          <w:noProof/>
        </w:rPr>
        <w:t>28</w:t>
      </w:r>
      <w:r w:rsidR="005F21BF">
        <w:rPr>
          <w:noProof/>
        </w:rPr>
        <w:fldChar w:fldCharType="end"/>
      </w:r>
      <w:r w:rsidR="00A56950">
        <w:rPr>
          <w:noProof/>
        </w:rPr>
        <w:t>]</w:t>
      </w:r>
      <w:r>
        <w:fldChar w:fldCharType="end"/>
      </w:r>
      <w:r w:rsidRPr="00DE14F9">
        <w:t>.</w:t>
      </w:r>
    </w:p>
    <w:p w14:paraId="7F7BC9EE" w14:textId="77777777" w:rsidR="00FB6012" w:rsidRDefault="00FB6012" w:rsidP="00FB6012">
      <w:r>
        <w:tab/>
        <w:t>For the various types of contributions to the external virtual work, a similar discretization produces</w:t>
      </w:r>
    </w:p>
    <w:p w14:paraId="4AFEA8B2" w14:textId="6235D9B6" w:rsidR="00FB6012" w:rsidRDefault="00FB6012" w:rsidP="00FB6012">
      <w:pPr>
        <w:pStyle w:val="MTDisplayEquation"/>
      </w:pPr>
      <w:r>
        <w:tab/>
      </w:r>
      <w:r w:rsidR="00905817" w:rsidRPr="00905817">
        <w:rPr>
          <w:position w:val="-32"/>
        </w:rPr>
        <w:object w:dxaOrig="3900" w:dyaOrig="800" w14:anchorId="7B07F843">
          <v:shape id="_x0000_i1792" type="#_x0000_t75" style="width:195.95pt;height:40.1pt" o:ole="">
            <v:imagedata r:id="rId1548" o:title=""/>
          </v:shape>
          <o:OLEObject Type="Embed" ProgID="Equation.DSMT4" ShapeID="_x0000_i1792" DrawAspect="Content" ObjectID="_1374350865" r:id="rId1549"/>
        </w:object>
      </w:r>
      <w:r w:rsidR="00981087">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939" w:author="Gerard" w:date="2015-08-07T21:36:00Z">
          <w:r w:rsidR="00AE264D">
            <w:rPr>
              <w:noProof/>
            </w:rPr>
            <w:instrText>47</w:instrText>
          </w:r>
        </w:ins>
        <w:del w:id="940" w:author="Gerard" w:date="2015-07-27T22:14:00Z">
          <w:r w:rsidR="00D3178E" w:rsidDel="00C175E9">
            <w:rPr>
              <w:noProof/>
            </w:rPr>
            <w:delInstrText>48</w:delInstrText>
          </w:r>
        </w:del>
      </w:fldSimple>
      <w:r>
        <w:instrText>)</w:instrText>
      </w:r>
      <w:r>
        <w:fldChar w:fldCharType="end"/>
      </w:r>
    </w:p>
    <w:p w14:paraId="269A8A9C" w14:textId="77777777" w:rsidR="00FB6012" w:rsidRDefault="00FB6012" w:rsidP="00FB6012">
      <w:r>
        <w:t>and</w:t>
      </w:r>
    </w:p>
    <w:p w14:paraId="11C44343" w14:textId="36D49ED9" w:rsidR="00FB6012" w:rsidRPr="007700AB" w:rsidRDefault="00FB6012" w:rsidP="00FB6012">
      <w:pPr>
        <w:pStyle w:val="MTDisplayEquation"/>
      </w:pPr>
      <w:r>
        <w:tab/>
      </w:r>
      <w:r w:rsidR="00905817" w:rsidRPr="00905817">
        <w:rPr>
          <w:position w:val="-32"/>
        </w:rPr>
        <w:object w:dxaOrig="5899" w:dyaOrig="800" w14:anchorId="41BDD4AF">
          <v:shape id="_x0000_i1793" type="#_x0000_t75" style="width:294.4pt;height:40.1pt" o:ole="">
            <v:imagedata r:id="rId1550" o:title=""/>
          </v:shape>
          <o:OLEObject Type="Embed" ProgID="Equation.DSMT4" ShapeID="_x0000_i1793" DrawAspect="Content" ObjectID="_1374350866" r:id="rId1551"/>
        </w:object>
      </w:r>
      <w:r w:rsidR="00981087">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941" w:author="Gerard" w:date="2015-08-07T21:36:00Z">
          <w:r w:rsidR="00AE264D">
            <w:rPr>
              <w:noProof/>
            </w:rPr>
            <w:instrText>48</w:instrText>
          </w:r>
        </w:ins>
        <w:del w:id="942" w:author="Gerard" w:date="2015-07-27T22:14:00Z">
          <w:r w:rsidR="00D3178E" w:rsidDel="00C175E9">
            <w:rPr>
              <w:noProof/>
            </w:rPr>
            <w:delInstrText>49</w:delInstrText>
          </w:r>
        </w:del>
      </w:fldSimple>
      <w:r>
        <w:instrText>)</w:instrText>
      </w:r>
      <w:r>
        <w:fldChar w:fldCharType="end"/>
      </w:r>
    </w:p>
    <w:p w14:paraId="31552AD9" w14:textId="77777777" w:rsidR="00FB6012" w:rsidRDefault="00FB6012" w:rsidP="00FB6012">
      <w:r>
        <w:t>where</w:t>
      </w:r>
    </w:p>
    <w:p w14:paraId="2B598194" w14:textId="1F457F7C" w:rsidR="00FB6012" w:rsidRDefault="00FB6012" w:rsidP="00FB6012">
      <w:pPr>
        <w:pStyle w:val="MTDisplayEquation"/>
      </w:pPr>
      <w:r>
        <w:tab/>
      </w:r>
      <w:r w:rsidR="00905817" w:rsidRPr="00905817">
        <w:rPr>
          <w:position w:val="-14"/>
        </w:rPr>
        <w:object w:dxaOrig="1240" w:dyaOrig="400" w14:anchorId="509FCA0D">
          <v:shape id="_x0000_i1794" type="#_x0000_t75" style="width:61.95pt;height:20.05pt" o:ole="">
            <v:imagedata r:id="rId1552" o:title=""/>
          </v:shape>
          <o:OLEObject Type="Embed" ProgID="Equation.DSMT4" ShapeID="_x0000_i1794" DrawAspect="Content" ObjectID="_1374350867" r:id="rId1553"/>
        </w:object>
      </w:r>
      <w:r w:rsidR="00981087">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943" w:author="Gerard" w:date="2015-08-07T21:36:00Z">
          <w:r w:rsidR="00AE264D">
            <w:rPr>
              <w:noProof/>
            </w:rPr>
            <w:instrText>49</w:instrText>
          </w:r>
        </w:ins>
        <w:del w:id="944" w:author="Gerard" w:date="2015-07-27T22:14:00Z">
          <w:r w:rsidR="00D3178E" w:rsidDel="00C175E9">
            <w:rPr>
              <w:noProof/>
            </w:rPr>
            <w:delInstrText>50</w:delInstrText>
          </w:r>
        </w:del>
      </w:fldSimple>
      <w:r>
        <w:instrText>)</w:instrText>
      </w:r>
      <w:r>
        <w:fldChar w:fldCharType="end"/>
      </w:r>
    </w:p>
    <w:p w14:paraId="23CCCDD4" w14:textId="61CDB7D3" w:rsidR="00FB6012" w:rsidRDefault="00FB6012" w:rsidP="00FB6012">
      <w:r>
        <w:t xml:space="preserve">In this case, </w:t>
      </w:r>
      <w:r w:rsidR="00905817" w:rsidRPr="00905817">
        <w:rPr>
          <w:position w:val="-6"/>
        </w:rPr>
        <w:object w:dxaOrig="260" w:dyaOrig="220" w14:anchorId="3692FCDC">
          <v:shape id="_x0000_i1795" type="#_x0000_t75" style="width:12.75pt;height:10.95pt" o:ole="">
            <v:imagedata r:id="rId1554" o:title=""/>
          </v:shape>
          <o:OLEObject Type="Embed" ProgID="Equation.DSMT4" ShapeID="_x0000_i1795" DrawAspect="Content" ObjectID="_1374350868" r:id="rId1555"/>
        </w:object>
      </w:r>
      <w:r>
        <w:t xml:space="preserve"> represents the number of nodes on an element face.  For a prescribed normal traction </w:t>
      </w:r>
      <w:r w:rsidR="00905817" w:rsidRPr="00905817">
        <w:rPr>
          <w:position w:val="-12"/>
        </w:rPr>
        <w:object w:dxaOrig="220" w:dyaOrig="360" w14:anchorId="4B6DDA46">
          <v:shape id="_x0000_i1796" type="#_x0000_t75" style="width:10.95pt;height:19.15pt" o:ole="">
            <v:imagedata r:id="rId1556" o:title=""/>
          </v:shape>
          <o:OLEObject Type="Embed" ProgID="Equation.DSMT4" ShapeID="_x0000_i1796" DrawAspect="Content" ObjectID="_1374350869" r:id="rId1557"/>
        </w:object>
      </w:r>
      <w:r>
        <w:t xml:space="preserve"> as given in </w:t>
      </w:r>
      <w:r w:rsidR="001677E3">
        <w:fldChar w:fldCharType="begin"/>
      </w:r>
      <w:r w:rsidR="001677E3">
        <w:instrText xml:space="preserve"> GOTOBUTTON ZEqnNum269251  \* MERGEFORMAT </w:instrText>
      </w:r>
      <w:fldSimple w:instr=" REF ZEqnNum269251 \* Charformat \! \* MERGEFORMAT ">
        <w:r w:rsidR="00AE264D">
          <w:instrText>(3.34)</w:instrText>
        </w:r>
      </w:fldSimple>
      <w:r w:rsidR="001677E3">
        <w:fldChar w:fldCharType="end"/>
      </w:r>
      <w:r>
        <w:t>-</w:t>
      </w:r>
      <w:r w:rsidR="001677E3">
        <w:fldChar w:fldCharType="begin"/>
      </w:r>
      <w:r w:rsidR="001677E3">
        <w:instrText xml:space="preserve"> GOTOBUTTON ZEqnNum737993  \* MERGEFORMAT </w:instrText>
      </w:r>
      <w:fldSimple w:instr=" REF ZEqnNum737993 \* Charformat \! \* MERGEFORMAT ">
        <w:r w:rsidR="00AE264D">
          <w:instrText>(3.35)</w:instrText>
        </w:r>
      </w:fldSimple>
      <w:r w:rsidR="001677E3">
        <w:fldChar w:fldCharType="end"/>
      </w:r>
      <w:r>
        <w:t>,</w:t>
      </w:r>
    </w:p>
    <w:p w14:paraId="0301074D" w14:textId="3A2826D5" w:rsidR="00FB6012" w:rsidRDefault="00FB6012" w:rsidP="00FB6012">
      <w:pPr>
        <w:pStyle w:val="MTDisplayEquation"/>
      </w:pPr>
      <w:r>
        <w:lastRenderedPageBreak/>
        <w:tab/>
      </w:r>
      <w:r w:rsidR="00905817" w:rsidRPr="00905817">
        <w:rPr>
          <w:position w:val="-72"/>
        </w:rPr>
        <w:object w:dxaOrig="4540" w:dyaOrig="1540" w14:anchorId="2C40E17B">
          <v:shape id="_x0000_i1797" type="#_x0000_t75" style="width:226.95pt;height:76.55pt" o:ole="">
            <v:imagedata r:id="rId1558" o:title=""/>
          </v:shape>
          <o:OLEObject Type="Embed" ProgID="Equation.DSMT4" ShapeID="_x0000_i1797" DrawAspect="Content" ObjectID="_1374350870" r:id="rId1559"/>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945" w:author="Gerard" w:date="2015-08-07T21:36:00Z">
          <w:r w:rsidR="00AE264D">
            <w:rPr>
              <w:noProof/>
            </w:rPr>
            <w:instrText>50</w:instrText>
          </w:r>
        </w:ins>
        <w:del w:id="946" w:author="Gerard" w:date="2015-07-27T22:14:00Z">
          <w:r w:rsidR="00D3178E" w:rsidDel="00C175E9">
            <w:rPr>
              <w:noProof/>
            </w:rPr>
            <w:delInstrText>51</w:delInstrText>
          </w:r>
        </w:del>
      </w:fldSimple>
      <w:r>
        <w:instrText>)</w:instrText>
      </w:r>
      <w:r>
        <w:fldChar w:fldCharType="end"/>
      </w:r>
    </w:p>
    <w:p w14:paraId="5981BACF" w14:textId="5F0084A4" w:rsidR="00FB6012" w:rsidRDefault="00FB6012" w:rsidP="00FB6012">
      <w:r>
        <w:t xml:space="preserve">where </w:t>
      </w:r>
      <w:r w:rsidR="00905817" w:rsidRPr="00905817">
        <w:rPr>
          <w:position w:val="-14"/>
        </w:rPr>
        <w:object w:dxaOrig="1460" w:dyaOrig="400" w14:anchorId="4505FAEB">
          <v:shape id="_x0000_i1798" type="#_x0000_t75" style="width:72.9pt;height:20.05pt" o:ole="">
            <v:imagedata r:id="rId1560" o:title=""/>
          </v:shape>
          <o:OLEObject Type="Embed" ProgID="Equation.DSMT4" ShapeID="_x0000_i1798" DrawAspect="Content" ObjectID="_1374350871" r:id="rId1561"/>
        </w:object>
      </w:r>
      <w:r>
        <w:t xml:space="preserve"> is the skew-symmetric tensor whose dual vector is </w:t>
      </w:r>
      <w:r w:rsidR="00905817" w:rsidRPr="00905817">
        <w:rPr>
          <w:position w:val="-6"/>
        </w:rPr>
        <w:object w:dxaOrig="200" w:dyaOrig="220" w14:anchorId="6DA18B90">
          <v:shape id="_x0000_i1799" type="#_x0000_t75" style="width:10.05pt;height:10.95pt" o:ole="">
            <v:imagedata r:id="rId1562" o:title=""/>
          </v:shape>
          <o:OLEObject Type="Embed" ProgID="Equation.DSMT4" ShapeID="_x0000_i1799" DrawAspect="Content" ObjectID="_1374350872" r:id="rId1563"/>
        </w:object>
      </w:r>
      <w:r>
        <w:t xml:space="preserve"> and </w:t>
      </w:r>
      <w:r w:rsidR="00905817" w:rsidRPr="00905817">
        <w:rPr>
          <w:position w:val="-4"/>
        </w:rPr>
        <w:object w:dxaOrig="220" w:dyaOrig="260" w14:anchorId="48088CB0">
          <v:shape id="_x0000_i1800" type="#_x0000_t75" style="width:10.95pt;height:12.75pt" o:ole="">
            <v:imagedata r:id="rId1564" o:title=""/>
          </v:shape>
          <o:OLEObject Type="Embed" ProgID="Equation.DSMT4" ShapeID="_x0000_i1800" DrawAspect="Content" ObjectID="_1374350873" r:id="rId1565"/>
        </w:object>
      </w:r>
      <w:r>
        <w:t xml:space="preserve"> is the third-order permutation pseudo-tensor.  For a prescribed traction </w:t>
      </w:r>
      <w:r w:rsidR="00905817" w:rsidRPr="00905817">
        <w:rPr>
          <w:position w:val="-12"/>
        </w:rPr>
        <w:object w:dxaOrig="220" w:dyaOrig="380" w14:anchorId="47D0DC93">
          <v:shape id="_x0000_i1801" type="#_x0000_t75" style="width:10.95pt;height:19.15pt" o:ole="">
            <v:imagedata r:id="rId1566" o:title=""/>
          </v:shape>
          <o:OLEObject Type="Embed" ProgID="Equation.DSMT4" ShapeID="_x0000_i1801" DrawAspect="Content" ObjectID="_1374350874" r:id="rId1567"/>
        </w:object>
      </w:r>
      <w:r>
        <w:t xml:space="preserve"> as given in </w:t>
      </w:r>
      <w:r w:rsidR="001677E3">
        <w:fldChar w:fldCharType="begin"/>
      </w:r>
      <w:r w:rsidR="001677E3">
        <w:instrText xml:space="preserve"> GOTOBUTTON ZEqnNum641883  \* MERGEFORMAT </w:instrText>
      </w:r>
      <w:fldSimple w:instr=" REF ZEqnNum641883 \* Charformat \! \* MERGEFORMAT ">
        <w:r w:rsidR="00AE264D">
          <w:instrText>(3.38)</w:instrText>
        </w:r>
      </w:fldSimple>
      <w:r w:rsidR="001677E3">
        <w:fldChar w:fldCharType="end"/>
      </w:r>
      <w:r>
        <w:t>-</w:t>
      </w:r>
      <w:r w:rsidR="001677E3">
        <w:fldChar w:fldCharType="begin"/>
      </w:r>
      <w:r w:rsidR="001677E3">
        <w:instrText xml:space="preserve"> GOTOBUTTON ZEqnNum675799  \* MERGEFORMAT </w:instrText>
      </w:r>
      <w:fldSimple w:instr=" REF ZEqnNum675799 \* Charformat \! \* MERGEFORMAT ">
        <w:r w:rsidR="00AE264D">
          <w:instrText>(3.39)</w:instrText>
        </w:r>
      </w:fldSimple>
      <w:r w:rsidR="001677E3">
        <w:fldChar w:fldCharType="end"/>
      </w:r>
      <w:r>
        <w:t>,</w:t>
      </w:r>
    </w:p>
    <w:p w14:paraId="60E88CFD" w14:textId="4513F512" w:rsidR="00FB6012" w:rsidRDefault="00FB6012" w:rsidP="00FB6012">
      <w:pPr>
        <w:pStyle w:val="MTDisplayEquation"/>
      </w:pPr>
      <w:r>
        <w:tab/>
      </w:r>
      <w:r w:rsidR="00905817" w:rsidRPr="00905817">
        <w:rPr>
          <w:position w:val="-72"/>
        </w:rPr>
        <w:object w:dxaOrig="5840" w:dyaOrig="1620" w14:anchorId="2F85B520">
          <v:shape id="_x0000_i1802" type="#_x0000_t75" style="width:290.75pt;height:81.1pt" o:ole="">
            <v:imagedata r:id="rId1568" o:title=""/>
          </v:shape>
          <o:OLEObject Type="Embed" ProgID="Equation.DSMT4" ShapeID="_x0000_i1802" DrawAspect="Content" ObjectID="_1374350875" r:id="rId1569"/>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947" w:author="Gerard" w:date="2015-08-07T21:36:00Z">
          <w:r w:rsidR="00AE264D">
            <w:rPr>
              <w:noProof/>
            </w:rPr>
            <w:instrText>51</w:instrText>
          </w:r>
        </w:ins>
        <w:del w:id="948" w:author="Gerard" w:date="2015-07-27T22:14:00Z">
          <w:r w:rsidR="00D3178E" w:rsidDel="00C175E9">
            <w:rPr>
              <w:noProof/>
            </w:rPr>
            <w:delInstrText>52</w:delInstrText>
          </w:r>
        </w:del>
      </w:fldSimple>
      <w:r>
        <w:instrText>)</w:instrText>
      </w:r>
      <w:r>
        <w:fldChar w:fldCharType="end"/>
      </w:r>
    </w:p>
    <w:p w14:paraId="5475A511" w14:textId="3D6E3B2D" w:rsidR="00FB6012" w:rsidRDefault="00FB6012" w:rsidP="00FB6012">
      <w:r>
        <w:t xml:space="preserve">For a prescribed normal fluid flux </w:t>
      </w:r>
      <w:r w:rsidR="00905817" w:rsidRPr="00905817">
        <w:rPr>
          <w:position w:val="-12"/>
        </w:rPr>
        <w:object w:dxaOrig="300" w:dyaOrig="360" w14:anchorId="0506EEA9">
          <v:shape id="_x0000_i1803" type="#_x0000_t75" style="width:14.6pt;height:19.15pt" o:ole="">
            <v:imagedata r:id="rId1570" o:title=""/>
          </v:shape>
          <o:OLEObject Type="Embed" ProgID="Equation.DSMT4" ShapeID="_x0000_i1803" DrawAspect="Content" ObjectID="_1374350876" r:id="rId1571"/>
        </w:object>
      </w:r>
      <w:r>
        <w:t xml:space="preserve"> as given in </w:t>
      </w:r>
      <w:r w:rsidR="00DB161C">
        <w:fldChar w:fldCharType="begin"/>
      </w:r>
      <w:r w:rsidR="00DB161C">
        <w:instrText xml:space="preserve"> GOTOBUTTON ZEqnNum525838  \* MERGEFORMAT </w:instrText>
      </w:r>
      <w:fldSimple w:instr=" REF ZEqnNum525838 \* Charformat \! \* MERGEFORMAT ">
        <w:r w:rsidR="00AE264D">
          <w:instrText>(3.40)</w:instrText>
        </w:r>
      </w:fldSimple>
      <w:r w:rsidR="00DB161C">
        <w:fldChar w:fldCharType="end"/>
      </w:r>
      <w:r>
        <w:t>-</w:t>
      </w:r>
      <w:r w:rsidR="00DB161C">
        <w:fldChar w:fldCharType="begin"/>
      </w:r>
      <w:r w:rsidR="00DB161C">
        <w:instrText xml:space="preserve"> GOTOBUTTON ZEqnNum669406  \* MERGEFORMAT </w:instrText>
      </w:r>
      <w:fldSimple w:instr=" REF ZEqnNum669406 \* Charformat \! \* MERGEFORMAT ">
        <w:r w:rsidR="00AE264D">
          <w:instrText>(3.41)</w:instrText>
        </w:r>
      </w:fldSimple>
      <w:r w:rsidR="00DB161C">
        <w:fldChar w:fldCharType="end"/>
      </w:r>
      <w:r>
        <w:t>,</w:t>
      </w:r>
    </w:p>
    <w:p w14:paraId="404A713D" w14:textId="01E795FC" w:rsidR="00FB6012" w:rsidRDefault="00FB6012" w:rsidP="00FB6012">
      <w:pPr>
        <w:pStyle w:val="MTDisplayEquation"/>
      </w:pPr>
      <w:r>
        <w:tab/>
      </w:r>
      <w:r w:rsidR="00905817" w:rsidRPr="00905817">
        <w:rPr>
          <w:position w:val="-88"/>
        </w:rPr>
        <w:object w:dxaOrig="4640" w:dyaOrig="1540" w14:anchorId="5290B30E">
          <v:shape id="_x0000_i1804" type="#_x0000_t75" style="width:231.5pt;height:76.55pt" o:ole="">
            <v:imagedata r:id="rId1572" o:title=""/>
          </v:shape>
          <o:OLEObject Type="Embed" ProgID="Equation.DSMT4" ShapeID="_x0000_i1804" DrawAspect="Content" ObjectID="_1374350877" r:id="rId1573"/>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949" w:author="Gerard" w:date="2015-08-07T21:36:00Z">
          <w:r w:rsidR="00AE264D">
            <w:rPr>
              <w:noProof/>
            </w:rPr>
            <w:instrText>52</w:instrText>
          </w:r>
        </w:ins>
        <w:del w:id="950" w:author="Gerard" w:date="2015-07-27T22:14:00Z">
          <w:r w:rsidR="00D3178E" w:rsidDel="00C175E9">
            <w:rPr>
              <w:noProof/>
            </w:rPr>
            <w:delInstrText>53</w:delInstrText>
          </w:r>
        </w:del>
      </w:fldSimple>
      <w:r>
        <w:instrText>)</w:instrText>
      </w:r>
      <w:r>
        <w:fldChar w:fldCharType="end"/>
      </w:r>
    </w:p>
    <w:p w14:paraId="02E718DD" w14:textId="77777777" w:rsidR="00FB6012" w:rsidRPr="001C3170" w:rsidRDefault="00FB6012" w:rsidP="00FB6012"/>
    <w:p w14:paraId="76B198BE" w14:textId="77777777" w:rsidR="00FB6012" w:rsidRDefault="00FB6012" w:rsidP="00FB6012">
      <w:pPr>
        <w:pStyle w:val="Heading2"/>
      </w:pPr>
      <w:bookmarkStart w:id="951" w:name="_Toc176704845"/>
      <w:bookmarkStart w:id="952" w:name="_Toc300602733"/>
      <w:r>
        <w:t xml:space="preserve">Weak </w:t>
      </w:r>
      <w:r w:rsidR="0081541F">
        <w:t>F</w:t>
      </w:r>
      <w:r>
        <w:t xml:space="preserve">ormulation for </w:t>
      </w:r>
      <w:r w:rsidR="0081541F">
        <w:t>B</w:t>
      </w:r>
      <w:r>
        <w:t>iphasic-</w:t>
      </w:r>
      <w:r w:rsidR="0081541F">
        <w:t>S</w:t>
      </w:r>
      <w:r>
        <w:t xml:space="preserve">olute </w:t>
      </w:r>
      <w:r w:rsidR="0081541F">
        <w:t>M</w:t>
      </w:r>
      <w:r>
        <w:t>aterials</w:t>
      </w:r>
      <w:bookmarkEnd w:id="951"/>
      <w:bookmarkEnd w:id="952"/>
    </w:p>
    <w:p w14:paraId="163DB5A7" w14:textId="77777777" w:rsidR="00FB6012" w:rsidRDefault="00FB6012" w:rsidP="00FB6012">
      <w:r>
        <w:t>The virtual work integral for this problem is given by</w:t>
      </w:r>
    </w:p>
    <w:p w14:paraId="586E7F30" w14:textId="1B32C341" w:rsidR="00FB6012" w:rsidRDefault="00FB6012" w:rsidP="00FB6012">
      <w:pPr>
        <w:pStyle w:val="MTDisplayEquation"/>
      </w:pPr>
      <w:r>
        <w:tab/>
      </w:r>
      <w:r w:rsidR="00256ACE" w:rsidRPr="00256ACE">
        <w:rPr>
          <w:position w:val="-40"/>
        </w:rPr>
        <w:object w:dxaOrig="7860" w:dyaOrig="920" w14:anchorId="7253A3F2">
          <v:shape id="_x0000_i2839" type="#_x0000_t75" style="width:392.8pt;height:45.55pt" o:ole="">
            <v:imagedata r:id="rId1574" o:title=""/>
          </v:shape>
          <o:OLEObject Type="Embed" ProgID="Equation.DSMT4" ShapeID="_x0000_i2839" DrawAspect="Content" ObjectID="_1374350878" r:id="rId157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953" w:author="Gerard" w:date="2015-08-07T21:36:00Z">
          <w:r w:rsidR="00AE264D">
            <w:rPr>
              <w:noProof/>
            </w:rPr>
            <w:instrText>53</w:instrText>
          </w:r>
        </w:ins>
        <w:del w:id="954" w:author="Gerard" w:date="2015-07-27T22:14:00Z">
          <w:r w:rsidR="00D3178E" w:rsidDel="00C175E9">
            <w:rPr>
              <w:noProof/>
            </w:rPr>
            <w:delInstrText>54</w:delInstrText>
          </w:r>
        </w:del>
      </w:fldSimple>
      <w:r>
        <w:instrText>)</w:instrText>
      </w:r>
      <w:r>
        <w:fldChar w:fldCharType="end"/>
      </w:r>
    </w:p>
    <w:p w14:paraId="22124522" w14:textId="31C4E675" w:rsidR="00FB6012" w:rsidRDefault="00FB6012" w:rsidP="00FB6012">
      <w:r>
        <w:t xml:space="preserve">where </w:t>
      </w:r>
      <w:r w:rsidR="00905817" w:rsidRPr="00905817">
        <w:rPr>
          <w:position w:val="-6"/>
        </w:rPr>
        <w:object w:dxaOrig="340" w:dyaOrig="279" w14:anchorId="106FBE54">
          <v:shape id="_x0000_i1806" type="#_x0000_t75" style="width:17.3pt;height:14.6pt" o:ole="">
            <v:imagedata r:id="rId1576" o:title=""/>
          </v:shape>
          <o:OLEObject Type="Embed" ProgID="Equation.DSMT4" ShapeID="_x0000_i1806" DrawAspect="Content" ObjectID="_1374350879" r:id="rId1577"/>
        </w:object>
      </w:r>
      <w:r>
        <w:t xml:space="preserve"> is the virtual velocity of the solid, </w:t>
      </w:r>
      <w:r w:rsidR="00905817" w:rsidRPr="00905817">
        <w:rPr>
          <w:position w:val="-10"/>
        </w:rPr>
        <w:object w:dxaOrig="380" w:dyaOrig="320" w14:anchorId="04037FCB">
          <v:shape id="_x0000_i1807" type="#_x0000_t75" style="width:19.15pt;height:15.5pt" o:ole="">
            <v:imagedata r:id="rId1578" o:title=""/>
          </v:shape>
          <o:OLEObject Type="Embed" ProgID="Equation.DSMT4" ShapeID="_x0000_i1807" DrawAspect="Content" ObjectID="_1374350880" r:id="rId1579"/>
        </w:object>
      </w:r>
      <w:r>
        <w:t xml:space="preserve"> is the virtual effective fluid pressure, and </w:t>
      </w:r>
      <w:r w:rsidR="00905817" w:rsidRPr="00905817">
        <w:rPr>
          <w:position w:val="-6"/>
        </w:rPr>
        <w:object w:dxaOrig="320" w:dyaOrig="279" w14:anchorId="240DB4FD">
          <v:shape id="_x0000_i1808" type="#_x0000_t75" style="width:15.5pt;height:14.6pt" o:ole="">
            <v:imagedata r:id="rId1580" o:title=""/>
          </v:shape>
          <o:OLEObject Type="Embed" ProgID="Equation.DSMT4" ShapeID="_x0000_i1808" DrawAspect="Content" ObjectID="_1374350881" r:id="rId1581"/>
        </w:object>
      </w:r>
      <w:r>
        <w:t xml:space="preserve"> is the virtual molar energy of the solute</w:t>
      </w:r>
      <w:r w:rsidR="00981087">
        <w:t>.</w:t>
      </w:r>
      <w:r>
        <w:t xml:space="preserve"> </w:t>
      </w:r>
      <w:r w:rsidR="00905817" w:rsidRPr="00905817">
        <w:rPr>
          <w:position w:val="-6"/>
        </w:rPr>
        <w:object w:dxaOrig="200" w:dyaOrig="279" w14:anchorId="0F23447C">
          <v:shape id="_x0000_i1809" type="#_x0000_t75" style="width:10.05pt;height:14.6pt" o:ole="">
            <v:imagedata r:id="rId1582" o:title=""/>
          </v:shape>
          <o:OLEObject Type="Embed" ProgID="Equation.DSMT4" ShapeID="_x0000_i1809" DrawAspect="Content" ObjectID="_1374350882" r:id="rId1583"/>
        </w:object>
      </w:r>
      <w:r>
        <w:t xml:space="preserve"> represents the mixture domain in the spatial frame and </w:t>
      </w:r>
      <w:r w:rsidR="00905817" w:rsidRPr="00905817">
        <w:rPr>
          <w:position w:val="-6"/>
        </w:rPr>
        <w:object w:dxaOrig="300" w:dyaOrig="279" w14:anchorId="291A54F1">
          <v:shape id="_x0000_i1810" type="#_x0000_t75" style="width:14.6pt;height:14.6pt" o:ole="">
            <v:imagedata r:id="rId1584" o:title=""/>
          </v:shape>
          <o:OLEObject Type="Embed" ProgID="Equation.DSMT4" ShapeID="_x0000_i1810" DrawAspect="Content" ObjectID="_1374350883" r:id="rId1585"/>
        </w:object>
      </w:r>
      <w:r>
        <w:t xml:space="preserve"> is an elemental mixture volume in </w:t>
      </w:r>
      <w:r w:rsidR="00905817" w:rsidRPr="00905817">
        <w:rPr>
          <w:position w:val="-6"/>
        </w:rPr>
        <w:object w:dxaOrig="200" w:dyaOrig="279" w14:anchorId="4CF1B120">
          <v:shape id="_x0000_i1811" type="#_x0000_t75" style="width:10.05pt;height:14.6pt" o:ole="">
            <v:imagedata r:id="rId1586" o:title=""/>
          </v:shape>
          <o:OLEObject Type="Embed" ProgID="Equation.DSMT4" ShapeID="_x0000_i1811" DrawAspect="Content" ObjectID="_1374350884" r:id="rId1587"/>
        </w:object>
      </w:r>
      <w:r>
        <w:t xml:space="preserve">. In the last integral of </w:t>
      </w:r>
      <w:r w:rsidR="00905817" w:rsidRPr="00905817">
        <w:rPr>
          <w:position w:val="-6"/>
        </w:rPr>
        <w:object w:dxaOrig="420" w:dyaOrig="279" w14:anchorId="3D26C69B">
          <v:shape id="_x0000_i1812" type="#_x0000_t75" style="width:20.05pt;height:14.6pt" o:ole="">
            <v:imagedata r:id="rId1588" o:title=""/>
          </v:shape>
          <o:OLEObject Type="Embed" ProgID="Equation.DSMT4" ShapeID="_x0000_i1812" DrawAspect="Content" ObjectID="_1374350885" r:id="rId1589"/>
        </w:object>
      </w:r>
      <w:r>
        <w:t>, note that</w:t>
      </w:r>
    </w:p>
    <w:p w14:paraId="31F2E406" w14:textId="1CD75D9A" w:rsidR="00FB6012" w:rsidRDefault="00FB6012" w:rsidP="00FB6012">
      <w:pPr>
        <w:pStyle w:val="MTDisplayEquation"/>
      </w:pPr>
      <w:r>
        <w:tab/>
      </w:r>
      <w:r w:rsidR="00905817" w:rsidRPr="00905817">
        <w:rPr>
          <w:position w:val="-24"/>
        </w:rPr>
        <w:object w:dxaOrig="4060" w:dyaOrig="720" w14:anchorId="21B73E7E">
          <v:shape id="_x0000_i1813" type="#_x0000_t75" style="width:203.25pt;height:36.45pt" o:ole="">
            <v:imagedata r:id="rId1590" o:title=""/>
          </v:shape>
          <o:OLEObject Type="Embed" ProgID="Equation.DSMT4" ShapeID="_x0000_i1813" DrawAspect="Content" ObjectID="_1374350886" r:id="rId159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955" w:author="Gerard" w:date="2015-08-07T21:36:00Z">
          <w:r w:rsidR="00AE264D">
            <w:rPr>
              <w:noProof/>
            </w:rPr>
            <w:instrText>54</w:instrText>
          </w:r>
        </w:ins>
        <w:del w:id="956" w:author="Gerard" w:date="2015-07-27T22:14:00Z">
          <w:r w:rsidR="00D3178E" w:rsidDel="00C175E9">
            <w:rPr>
              <w:noProof/>
            </w:rPr>
            <w:delInstrText>55</w:delInstrText>
          </w:r>
        </w:del>
      </w:fldSimple>
      <w:r>
        <w:instrText>)</w:instrText>
      </w:r>
      <w:r>
        <w:fldChar w:fldCharType="end"/>
      </w:r>
    </w:p>
    <w:p w14:paraId="4E227646" w14:textId="321C056F" w:rsidR="00FB6012" w:rsidRDefault="00FB6012" w:rsidP="00FB6012">
      <w:r>
        <w:t xml:space="preserve">where </w:t>
      </w:r>
      <w:r w:rsidR="00905817" w:rsidRPr="00905817">
        <w:rPr>
          <w:position w:val="-10"/>
        </w:rPr>
        <w:object w:dxaOrig="2940" w:dyaOrig="360" w14:anchorId="0D1E1D85">
          <v:shape id="_x0000_i1814" type="#_x0000_t75" style="width:146.75pt;height:19.15pt" o:ole="">
            <v:imagedata r:id="rId1592" o:title=""/>
          </v:shape>
          <o:OLEObject Type="Embed" ProgID="Equation.DSMT4" ShapeID="_x0000_i1814" DrawAspect="Content" ObjectID="_1374350887" r:id="rId1593"/>
        </w:object>
      </w:r>
      <w:r>
        <w:t xml:space="preserve"> is the material time derivative of a scalar function </w:t>
      </w:r>
      <w:r w:rsidR="00905817" w:rsidRPr="00905817">
        <w:rPr>
          <w:position w:val="-10"/>
        </w:rPr>
        <w:object w:dxaOrig="240" w:dyaOrig="320" w14:anchorId="5CCB554F">
          <v:shape id="_x0000_i1815" type="#_x0000_t75" style="width:11.85pt;height:15.5pt" o:ole="">
            <v:imagedata r:id="rId1594" o:title=""/>
          </v:shape>
          <o:OLEObject Type="Embed" ProgID="Equation.DSMT4" ShapeID="_x0000_i1815" DrawAspect="Content" ObjectID="_1374350888" r:id="rId1595"/>
        </w:object>
      </w:r>
      <w:r>
        <w:t xml:space="preserve"> in the spatial frame, following the solid. Similarly, note that </w:t>
      </w:r>
      <w:r w:rsidR="00905817" w:rsidRPr="00905817">
        <w:rPr>
          <w:position w:val="-16"/>
        </w:rPr>
        <w:object w:dxaOrig="2240" w:dyaOrig="440" w14:anchorId="4DEA6AB3">
          <v:shape id="_x0000_i1816" type="#_x0000_t75" style="width:112.1pt;height:21.85pt" o:ole="">
            <v:imagedata r:id="rId1596" o:title=""/>
          </v:shape>
          <o:OLEObject Type="Embed" ProgID="Equation.DSMT4" ShapeID="_x0000_i1816" DrawAspect="Content" ObjectID="_1374350889" r:id="rId1597"/>
        </w:object>
      </w:r>
      <w:r>
        <w:t xml:space="preserve">. Using the divergence theorem, the virtual work integral may be separated into internal and external contributions, </w:t>
      </w:r>
      <w:r w:rsidR="00256ACE" w:rsidRPr="00905817">
        <w:rPr>
          <w:position w:val="-12"/>
        </w:rPr>
        <w:object w:dxaOrig="1840" w:dyaOrig="380" w14:anchorId="1FF19201">
          <v:shape id="_x0000_i2842" type="#_x0000_t75" style="width:92.05pt;height:20.05pt" o:ole="">
            <v:imagedata r:id="rId1598" o:title=""/>
          </v:shape>
          <o:OLEObject Type="Embed" ProgID="Equation.DSMT4" ShapeID="_x0000_i2842" DrawAspect="Content" ObjectID="_1374350890" r:id="rId1599"/>
        </w:object>
      </w:r>
      <w:r>
        <w:t>, where</w:t>
      </w:r>
    </w:p>
    <w:p w14:paraId="1B2028D5" w14:textId="50D714D8" w:rsidR="00FB6012" w:rsidRDefault="00FB6012" w:rsidP="00FB6012">
      <w:pPr>
        <w:pStyle w:val="MTDisplayEquation"/>
      </w:pPr>
      <w:r>
        <w:tab/>
      </w:r>
      <w:r w:rsidR="00905817" w:rsidRPr="00905817">
        <w:rPr>
          <w:position w:val="-56"/>
        </w:rPr>
        <w:object w:dxaOrig="8480" w:dyaOrig="1240" w14:anchorId="73154FAA">
          <v:shape id="_x0000_i1818" type="#_x0000_t75" style="width:423.8pt;height:61.95pt" o:ole="">
            <v:imagedata r:id="rId1600" o:title=""/>
          </v:shape>
          <o:OLEObject Type="Embed" ProgID="Equation.DSMT4" ShapeID="_x0000_i1818" DrawAspect="Content" ObjectID="_1374350891" r:id="rId1601"/>
        </w:object>
      </w:r>
      <w:r>
        <w:tab/>
      </w:r>
      <w:r>
        <w:fldChar w:fldCharType="begin"/>
      </w:r>
      <w:r>
        <w:instrText xml:space="preserve"> MACROBUTTON MTPlaceRef \* MERGEFORMAT </w:instrText>
      </w:r>
      <w:fldSimple w:instr=" SEQ MTEqn \h \* MERGEFORMAT "/>
      <w:bookmarkStart w:id="957" w:name="ZEqnNum588916"/>
      <w:r>
        <w:instrText>(</w:instrText>
      </w:r>
      <w:fldSimple w:instr=" SEQ MTSec \c \* Arabic \* MERGEFORMAT ">
        <w:r w:rsidR="00AE264D">
          <w:rPr>
            <w:noProof/>
          </w:rPr>
          <w:instrText>3</w:instrText>
        </w:r>
      </w:fldSimple>
      <w:r>
        <w:instrText>.</w:instrText>
      </w:r>
      <w:fldSimple w:instr=" SEQ MTEqn \c \* Arabic \* MERGEFORMAT ">
        <w:ins w:id="958" w:author="Gerard" w:date="2015-08-07T21:36:00Z">
          <w:r w:rsidR="00AE264D">
            <w:rPr>
              <w:noProof/>
            </w:rPr>
            <w:instrText>55</w:instrText>
          </w:r>
        </w:ins>
        <w:del w:id="959" w:author="Gerard" w:date="2015-07-27T22:14:00Z">
          <w:r w:rsidR="00D3178E" w:rsidDel="00C175E9">
            <w:rPr>
              <w:noProof/>
            </w:rPr>
            <w:delInstrText>56</w:delInstrText>
          </w:r>
        </w:del>
      </w:fldSimple>
      <w:r>
        <w:instrText>)</w:instrText>
      </w:r>
      <w:bookmarkEnd w:id="957"/>
      <w:r>
        <w:fldChar w:fldCharType="end"/>
      </w:r>
    </w:p>
    <w:p w14:paraId="3BCB3F35" w14:textId="7820C985" w:rsidR="00FB6012" w:rsidRDefault="00FB6012" w:rsidP="00FB6012">
      <w:r>
        <w:lastRenderedPageBreak/>
        <w:t xml:space="preserve">with </w:t>
      </w:r>
      <w:r w:rsidR="00905817" w:rsidRPr="00905817">
        <w:rPr>
          <w:position w:val="-12"/>
        </w:rPr>
        <w:object w:dxaOrig="560" w:dyaOrig="360" w14:anchorId="4F8814E9">
          <v:shape id="_x0000_i1819" type="#_x0000_t75" style="width:28.25pt;height:19.15pt" o:ole="">
            <v:imagedata r:id="rId1602" o:title=""/>
          </v:shape>
          <o:OLEObject Type="Embed" ProgID="Equation.DSMT4" ShapeID="_x0000_i1819" DrawAspect="Content" ObjectID="_1374350892" r:id="rId1603"/>
        </w:object>
      </w:r>
      <w:r>
        <w:t xml:space="preserve"> being evaluated on the domain’s boundary surface </w:t>
      </w:r>
      <w:r w:rsidR="00905817" w:rsidRPr="00905817">
        <w:rPr>
          <w:position w:val="-6"/>
        </w:rPr>
        <w:object w:dxaOrig="320" w:dyaOrig="279" w14:anchorId="2E52722F">
          <v:shape id="_x0000_i1820" type="#_x0000_t75" style="width:15.5pt;height:14.6pt" o:ole="">
            <v:imagedata r:id="rId1604" o:title=""/>
          </v:shape>
          <o:OLEObject Type="Embed" ProgID="Equation.DSMT4" ShapeID="_x0000_i1820" DrawAspect="Content" ObjectID="_1374350893" r:id="rId1605"/>
        </w:object>
      </w:r>
      <w:r>
        <w:t xml:space="preserve">. In the first expression </w:t>
      </w:r>
      <w:r w:rsidR="00905817" w:rsidRPr="00905817">
        <w:rPr>
          <w:position w:val="-16"/>
        </w:rPr>
        <w:object w:dxaOrig="2900" w:dyaOrig="440" w14:anchorId="25B0D946">
          <v:shape id="_x0000_i1821" type="#_x0000_t75" style="width:144.9pt;height:21.85pt" o:ole="">
            <v:imagedata r:id="rId1606" o:title=""/>
          </v:shape>
          <o:OLEObject Type="Embed" ProgID="Equation.DSMT4" ShapeID="_x0000_i1821" DrawAspect="Content" ObjectID="_1374350894" r:id="rId1607"/>
        </w:object>
      </w:r>
      <w:r>
        <w:t xml:space="preserve"> represents the virtual solid rate of deformation.</w:t>
      </w:r>
    </w:p>
    <w:p w14:paraId="7F44A732" w14:textId="77777777" w:rsidR="00FB6012" w:rsidRDefault="00FB6012" w:rsidP="00FB6012"/>
    <w:p w14:paraId="07CF2C4B" w14:textId="68A58D9A" w:rsidR="00FB6012" w:rsidRDefault="00FB6012" w:rsidP="00FB6012">
      <w:r>
        <w:t xml:space="preserve">To solve this nonlinear system using an iterative Newton scheme, the virtual work must be linearized at trial solutions, along increments in </w:t>
      </w:r>
      <w:r w:rsidR="00905817" w:rsidRPr="00905817">
        <w:rPr>
          <w:position w:val="-6"/>
        </w:rPr>
        <w:object w:dxaOrig="200" w:dyaOrig="220" w14:anchorId="415CC2DB">
          <v:shape id="_x0000_i1822" type="#_x0000_t75" style="width:10.05pt;height:10.95pt" o:ole="">
            <v:imagedata r:id="rId1608" o:title=""/>
          </v:shape>
          <o:OLEObject Type="Embed" ProgID="Equation.DSMT4" ShapeID="_x0000_i1822" DrawAspect="Content" ObjectID="_1374350895" r:id="rId1609"/>
        </w:object>
      </w:r>
      <w:r>
        <w:t xml:space="preserve">, </w:t>
      </w:r>
      <w:r w:rsidR="00905817" w:rsidRPr="00905817">
        <w:rPr>
          <w:position w:val="-10"/>
        </w:rPr>
        <w:object w:dxaOrig="240" w:dyaOrig="320" w14:anchorId="57EB5BDB">
          <v:shape id="_x0000_i1823" type="#_x0000_t75" style="width:11.85pt;height:15.5pt" o:ole="">
            <v:imagedata r:id="rId1610" o:title=""/>
          </v:shape>
          <o:OLEObject Type="Embed" ProgID="Equation.DSMT4" ShapeID="_x0000_i1823" DrawAspect="Content" ObjectID="_1374350896" r:id="rId1611"/>
        </w:object>
      </w:r>
      <w:r>
        <w:t xml:space="preserve"> and </w:t>
      </w:r>
      <w:r w:rsidR="00905817" w:rsidRPr="00905817">
        <w:rPr>
          <w:position w:val="-6"/>
        </w:rPr>
        <w:object w:dxaOrig="180" w:dyaOrig="279" w14:anchorId="6FF4B16D">
          <v:shape id="_x0000_i1824" type="#_x0000_t75" style="width:9.1pt;height:14.6pt" o:ole="">
            <v:imagedata r:id="rId1612" o:title=""/>
          </v:shape>
          <o:OLEObject Type="Embed" ProgID="Equation.DSMT4" ShapeID="_x0000_i1824" DrawAspect="Content" ObjectID="_1374350897" r:id="rId1613"/>
        </w:object>
      </w:r>
      <w:r>
        <w:t>,</w:t>
      </w:r>
    </w:p>
    <w:p w14:paraId="31E2E7ED" w14:textId="77777777" w:rsidR="00FB6012" w:rsidRDefault="00FB6012" w:rsidP="00FB6012"/>
    <w:p w14:paraId="68E84F27" w14:textId="5D9E69B5" w:rsidR="00FB6012" w:rsidRDefault="00FB6012" w:rsidP="00FB6012">
      <w:pPr>
        <w:pStyle w:val="MTDisplayEquation"/>
      </w:pPr>
      <w:r>
        <w:tab/>
      </w:r>
      <w:r w:rsidR="00905817" w:rsidRPr="00905817">
        <w:rPr>
          <w:position w:val="-14"/>
        </w:rPr>
        <w:object w:dxaOrig="4400" w:dyaOrig="400" w14:anchorId="7603C0C6">
          <v:shape id="_x0000_i1825" type="#_x0000_t75" style="width:219.65pt;height:20.05pt" o:ole="">
            <v:imagedata r:id="rId1614" o:title=""/>
          </v:shape>
          <o:OLEObject Type="Embed" ProgID="Equation.DSMT4" ShapeID="_x0000_i1825" DrawAspect="Content" ObjectID="_1374350898" r:id="rId161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960" w:author="Gerard" w:date="2015-08-07T21:36:00Z">
          <w:r w:rsidR="00AE264D">
            <w:rPr>
              <w:noProof/>
            </w:rPr>
            <w:instrText>56</w:instrText>
          </w:r>
        </w:ins>
        <w:del w:id="961" w:author="Gerard" w:date="2015-07-27T22:14:00Z">
          <w:r w:rsidR="00D3178E" w:rsidDel="00C175E9">
            <w:rPr>
              <w:noProof/>
            </w:rPr>
            <w:delInstrText>57</w:delInstrText>
          </w:r>
        </w:del>
      </w:fldSimple>
      <w:r>
        <w:instrText>)</w:instrText>
      </w:r>
      <w:r>
        <w:fldChar w:fldCharType="end"/>
      </w:r>
    </w:p>
    <w:p w14:paraId="33318620" w14:textId="616AFF61" w:rsidR="00FB6012" w:rsidRDefault="00FB6012" w:rsidP="00FB6012">
      <w:r>
        <w:t xml:space="preserve">where, for any function </w:t>
      </w:r>
      <w:r w:rsidR="00905817" w:rsidRPr="00905817">
        <w:rPr>
          <w:position w:val="-14"/>
        </w:rPr>
        <w:object w:dxaOrig="580" w:dyaOrig="400" w14:anchorId="61777C78">
          <v:shape id="_x0000_i1826" type="#_x0000_t75" style="width:29.15pt;height:20.05pt" o:ole="">
            <v:imagedata r:id="rId1616" o:title=""/>
          </v:shape>
          <o:OLEObject Type="Embed" ProgID="Equation.DSMT4" ShapeID="_x0000_i1826" DrawAspect="Content" ObjectID="_1374350899" r:id="rId1617"/>
        </w:object>
      </w:r>
      <w:r>
        <w:t xml:space="preserve">, </w:t>
      </w:r>
      <w:r w:rsidR="00905817" w:rsidRPr="00905817">
        <w:rPr>
          <w:position w:val="-14"/>
        </w:rPr>
        <w:object w:dxaOrig="840" w:dyaOrig="400" w14:anchorId="1A8A6B9E">
          <v:shape id="_x0000_i1827" type="#_x0000_t75" style="width:41.9pt;height:20.05pt" o:ole="">
            <v:imagedata r:id="rId1618" o:title=""/>
          </v:shape>
          <o:OLEObject Type="Embed" ProgID="Equation.DSMT4" ShapeID="_x0000_i1827" DrawAspect="Content" ObjectID="_1374350900" r:id="rId1619"/>
        </w:object>
      </w:r>
      <w:r>
        <w:t xml:space="preserve"> represents the directional derivative of </w:t>
      </w:r>
      <w:r w:rsidR="00905817" w:rsidRPr="00905817">
        <w:rPr>
          <w:position w:val="-10"/>
        </w:rPr>
        <w:object w:dxaOrig="240" w:dyaOrig="320" w14:anchorId="62270671">
          <v:shape id="_x0000_i1828" type="#_x0000_t75" style="width:11.85pt;height:15.5pt" o:ole="">
            <v:imagedata r:id="rId1620" o:title=""/>
          </v:shape>
          <o:OLEObject Type="Embed" ProgID="Equation.DSMT4" ShapeID="_x0000_i1828" DrawAspect="Content" ObjectID="_1374350901" r:id="rId1621"/>
        </w:object>
      </w:r>
      <w:r>
        <w:t xml:space="preserve"> along </w:t>
      </w:r>
      <w:r w:rsidR="00905817" w:rsidRPr="00905817">
        <w:rPr>
          <w:position w:val="-10"/>
        </w:rPr>
        <w:object w:dxaOrig="340" w:dyaOrig="320" w14:anchorId="768E5263">
          <v:shape id="_x0000_i1829" type="#_x0000_t75" style="width:17.3pt;height:15.5pt" o:ole="">
            <v:imagedata r:id="rId1622" o:title=""/>
          </v:shape>
          <o:OLEObject Type="Embed" ProgID="Equation.DSMT4" ShapeID="_x0000_i1829" DrawAspect="Content" ObjectID="_1374350902" r:id="rId1623"/>
        </w:objec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962" w:author="Gerard" w:date="2015-08-07T21:36:00Z"/>
      <w:r w:rsidR="005F21BF">
        <w:fldChar w:fldCharType="separate"/>
      </w:r>
      <w:r w:rsidR="00214E15">
        <w:rPr>
          <w:noProof/>
        </w:rPr>
        <w:t>1</w:t>
      </w:r>
      <w:r w:rsidR="005F21BF">
        <w:rPr>
          <w:noProof/>
        </w:rPr>
        <w:fldChar w:fldCharType="end"/>
      </w:r>
      <w:r w:rsidR="00A56950">
        <w:rPr>
          <w:noProof/>
        </w:rPr>
        <w:t>]</w:t>
      </w:r>
      <w:r>
        <w:fldChar w:fldCharType="end"/>
      </w:r>
      <w:r>
        <w:t xml:space="preserve">. To operate the directional derivative on the integrand of </w:t>
      </w:r>
      <w:r w:rsidR="00905817" w:rsidRPr="00905817">
        <w:rPr>
          <w:position w:val="-12"/>
        </w:rPr>
        <w:object w:dxaOrig="540" w:dyaOrig="360" w14:anchorId="11B07977">
          <v:shape id="_x0000_i1830" type="#_x0000_t75" style="width:27.35pt;height:19.15pt" o:ole="">
            <v:imagedata r:id="rId1624" o:title=""/>
          </v:shape>
          <o:OLEObject Type="Embed" ProgID="Equation.DSMT4" ShapeID="_x0000_i1830" DrawAspect="Content" ObjectID="_1374350903" r:id="rId1625"/>
        </w:object>
      </w:r>
      <w:r>
        <w:t xml:space="preserve">, it is first necessary to convert the integrals from the spatial to the material domain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963" w:author="Gerard" w:date="2015-08-07T21:36:00Z"/>
      <w:r w:rsidR="005F21BF">
        <w:fldChar w:fldCharType="separate"/>
      </w:r>
      <w:r w:rsidR="00214E15">
        <w:rPr>
          <w:noProof/>
        </w:rPr>
        <w:t>1</w:t>
      </w:r>
      <w:r w:rsidR="005F21BF">
        <w:rPr>
          <w:noProof/>
        </w:rPr>
        <w:fldChar w:fldCharType="end"/>
      </w:r>
      <w:r w:rsidR="00A56950">
        <w:rPr>
          <w:noProof/>
        </w:rPr>
        <w:t>]</w:t>
      </w:r>
      <w:r>
        <w:fldChar w:fldCharType="end"/>
      </w:r>
      <w:r>
        <w:t>:</w:t>
      </w:r>
    </w:p>
    <w:p w14:paraId="0DF3563D" w14:textId="379DAFB0" w:rsidR="00FB6012" w:rsidRDefault="00FB6012" w:rsidP="00FB6012">
      <w:pPr>
        <w:pStyle w:val="MTDisplayEquation"/>
      </w:pPr>
      <w:r>
        <w:tab/>
      </w:r>
      <w:r w:rsidR="00905817" w:rsidRPr="00905817">
        <w:rPr>
          <w:position w:val="-28"/>
        </w:rPr>
        <w:object w:dxaOrig="8500" w:dyaOrig="680" w14:anchorId="625B8FB9">
          <v:shape id="_x0000_i1831" type="#_x0000_t75" style="width:424.7pt;height:34.65pt" o:ole="">
            <v:imagedata r:id="rId1626" o:title=""/>
          </v:shape>
          <o:OLEObject Type="Embed" ProgID="Equation.DSMT4" ShapeID="_x0000_i1831" DrawAspect="Content" ObjectID="_1374350904" r:id="rId1627"/>
        </w:object>
      </w:r>
      <w:r>
        <w:t>,</w:t>
      </w:r>
      <w:r>
        <w:tab/>
      </w:r>
      <w:r>
        <w:fldChar w:fldCharType="begin"/>
      </w:r>
      <w:r>
        <w:instrText xml:space="preserve"> MACROBUTTON MTPlaceRef \* MERGEFORMAT </w:instrText>
      </w:r>
      <w:fldSimple w:instr=" SEQ MTEqn \h \* MERGEFORMAT "/>
      <w:bookmarkStart w:id="964" w:name="ZEqnNum390398"/>
      <w:r>
        <w:instrText>(</w:instrText>
      </w:r>
      <w:fldSimple w:instr=" SEQ MTSec \c \* Arabic \* MERGEFORMAT ">
        <w:r w:rsidR="00AE264D">
          <w:rPr>
            <w:noProof/>
          </w:rPr>
          <w:instrText>3</w:instrText>
        </w:r>
      </w:fldSimple>
      <w:r>
        <w:instrText>.</w:instrText>
      </w:r>
      <w:fldSimple w:instr=" SEQ MTEqn \c \* Arabic \* MERGEFORMAT ">
        <w:ins w:id="965" w:author="Gerard" w:date="2015-08-07T21:36:00Z">
          <w:r w:rsidR="00AE264D">
            <w:rPr>
              <w:noProof/>
            </w:rPr>
            <w:instrText>57</w:instrText>
          </w:r>
        </w:ins>
        <w:del w:id="966" w:author="Gerard" w:date="2015-07-27T22:14:00Z">
          <w:r w:rsidR="00D3178E" w:rsidDel="00C175E9">
            <w:rPr>
              <w:noProof/>
            </w:rPr>
            <w:delInstrText>58</w:delInstrText>
          </w:r>
        </w:del>
      </w:fldSimple>
      <w:r>
        <w:instrText>)</w:instrText>
      </w:r>
      <w:bookmarkEnd w:id="964"/>
      <w:r>
        <w:fldChar w:fldCharType="end"/>
      </w:r>
    </w:p>
    <w:p w14:paraId="4B40291E" w14:textId="313A37DA" w:rsidR="00FB6012" w:rsidRDefault="00FB6012" w:rsidP="00FB6012">
      <w:r>
        <w:t xml:space="preserve">where </w:t>
      </w:r>
      <w:r w:rsidR="00905817" w:rsidRPr="00905817">
        <w:rPr>
          <w:position w:val="-4"/>
        </w:rPr>
        <w:object w:dxaOrig="240" w:dyaOrig="260" w14:anchorId="04CA76A4">
          <v:shape id="_x0000_i1832" type="#_x0000_t75" style="width:11.85pt;height:12.75pt" o:ole="">
            <v:imagedata r:id="rId1628" o:title=""/>
          </v:shape>
          <o:OLEObject Type="Embed" ProgID="Equation.DSMT4" ShapeID="_x0000_i1832" DrawAspect="Content" ObjectID="_1374350905" r:id="rId1629"/>
        </w:object>
      </w:r>
      <w:r>
        <w:t xml:space="preserve"> represents the mixture domain in the material frame, </w:t>
      </w:r>
      <w:r w:rsidR="00905817" w:rsidRPr="00905817">
        <w:rPr>
          <w:position w:val="-6"/>
        </w:rPr>
        <w:object w:dxaOrig="380" w:dyaOrig="279" w14:anchorId="2DABF192">
          <v:shape id="_x0000_i1833" type="#_x0000_t75" style="width:19.15pt;height:14.6pt" o:ole="">
            <v:imagedata r:id="rId1630" o:title=""/>
          </v:shape>
          <o:OLEObject Type="Embed" ProgID="Equation.DSMT4" ShapeID="_x0000_i1833" DrawAspect="Content" ObjectID="_1374350906" r:id="rId1631"/>
        </w:object>
      </w:r>
      <w:r>
        <w:t xml:space="preserve"> is an elemental mixture volume in </w:t>
      </w:r>
      <w:r w:rsidR="00905817" w:rsidRPr="00905817">
        <w:rPr>
          <w:position w:val="-4"/>
        </w:rPr>
        <w:object w:dxaOrig="240" w:dyaOrig="260" w14:anchorId="3F5717D0">
          <v:shape id="_x0000_i1834" type="#_x0000_t75" style="width:11.85pt;height:12.75pt" o:ole="">
            <v:imagedata r:id="rId1632" o:title=""/>
          </v:shape>
          <o:OLEObject Type="Embed" ProgID="Equation.DSMT4" ShapeID="_x0000_i1834" DrawAspect="Content" ObjectID="_1374350907" r:id="rId1633"/>
        </w:object>
      </w:r>
      <w:r>
        <w:t>, and</w:t>
      </w:r>
    </w:p>
    <w:p w14:paraId="77763E42" w14:textId="6F9CEE93" w:rsidR="00FB6012" w:rsidRDefault="00FB6012" w:rsidP="00FB6012">
      <w:pPr>
        <w:pStyle w:val="MTDisplayEquation"/>
      </w:pPr>
      <w:r>
        <w:tab/>
      </w:r>
      <w:r w:rsidR="00905817" w:rsidRPr="00905817">
        <w:rPr>
          <w:position w:val="-70"/>
        </w:rPr>
        <w:object w:dxaOrig="1900" w:dyaOrig="1520" w14:anchorId="4FADCB47">
          <v:shape id="_x0000_i1835" type="#_x0000_t75" style="width:94.8pt;height:75.65pt" o:ole="">
            <v:imagedata r:id="rId1634" o:title=""/>
          </v:shape>
          <o:OLEObject Type="Embed" ProgID="Equation.DSMT4" ShapeID="_x0000_i1835" DrawAspect="Content" ObjectID="_1374350908" r:id="rId1635"/>
        </w:object>
      </w:r>
      <w:r>
        <w:tab/>
      </w:r>
      <w:r>
        <w:fldChar w:fldCharType="begin"/>
      </w:r>
      <w:r>
        <w:instrText xml:space="preserve"> MACROBUTTON MTPlaceRef \* MERGEFORMAT </w:instrText>
      </w:r>
      <w:fldSimple w:instr=" SEQ MTEqn \h \* MERGEFORMAT "/>
      <w:bookmarkStart w:id="967" w:name="ZEqnNum587890"/>
      <w:r>
        <w:instrText>(</w:instrText>
      </w:r>
      <w:fldSimple w:instr=" SEQ MTSec \c \* Arabic \* MERGEFORMAT ">
        <w:r w:rsidR="00AE264D">
          <w:rPr>
            <w:noProof/>
          </w:rPr>
          <w:instrText>3</w:instrText>
        </w:r>
      </w:fldSimple>
      <w:r>
        <w:instrText>.</w:instrText>
      </w:r>
      <w:fldSimple w:instr=" SEQ MTEqn \c \* Arabic \* MERGEFORMAT ">
        <w:ins w:id="968" w:author="Gerard" w:date="2015-08-07T21:36:00Z">
          <w:r w:rsidR="00AE264D">
            <w:rPr>
              <w:noProof/>
            </w:rPr>
            <w:instrText>58</w:instrText>
          </w:r>
        </w:ins>
        <w:del w:id="969" w:author="Gerard" w:date="2015-07-27T22:14:00Z">
          <w:r w:rsidR="00D3178E" w:rsidDel="00C175E9">
            <w:rPr>
              <w:noProof/>
            </w:rPr>
            <w:delInstrText>59</w:delInstrText>
          </w:r>
        </w:del>
      </w:fldSimple>
      <w:r>
        <w:instrText>)</w:instrText>
      </w:r>
      <w:bookmarkEnd w:id="967"/>
      <w:r>
        <w:fldChar w:fldCharType="end"/>
      </w:r>
    </w:p>
    <w:p w14:paraId="0E3F6C6E" w14:textId="3A8F4C93" w:rsidR="00FB6012" w:rsidRDefault="00FB6012" w:rsidP="00FB6012">
      <w:r>
        <w:t xml:space="preserve">The second Piola-Kirchhoff stress tensor </w:t>
      </w:r>
      <w:r w:rsidR="00905817" w:rsidRPr="00905817">
        <w:rPr>
          <w:position w:val="-6"/>
        </w:rPr>
        <w:object w:dxaOrig="200" w:dyaOrig="279" w14:anchorId="42F72817">
          <v:shape id="_x0000_i1836" type="#_x0000_t75" style="width:10.05pt;height:14.6pt" o:ole="">
            <v:imagedata r:id="rId1636" o:title=""/>
          </v:shape>
          <o:OLEObject Type="Embed" ProgID="Equation.DSMT4" ShapeID="_x0000_i1836" DrawAspect="Content" ObjectID="_1374350909" r:id="rId1637"/>
        </w:object>
      </w:r>
      <w:r>
        <w:t xml:space="preserve">, and material flux vectors </w:t>
      </w:r>
      <w:r w:rsidR="00905817" w:rsidRPr="00905817">
        <w:rPr>
          <w:position w:val="-6"/>
        </w:rPr>
        <w:object w:dxaOrig="320" w:dyaOrig="279" w14:anchorId="76F1BC35">
          <v:shape id="_x0000_i1837" type="#_x0000_t75" style="width:15.5pt;height:14.6pt" o:ole="">
            <v:imagedata r:id="rId1638" o:title=""/>
          </v:shape>
          <o:OLEObject Type="Embed" ProgID="Equation.DSMT4" ShapeID="_x0000_i1837" DrawAspect="Content" ObjectID="_1374350910" r:id="rId1639"/>
        </w:object>
      </w:r>
      <w:r>
        <w:t xml:space="preserve"> and </w:t>
      </w:r>
      <w:r w:rsidR="00905817" w:rsidRPr="00905817">
        <w:rPr>
          <w:position w:val="-6"/>
        </w:rPr>
        <w:object w:dxaOrig="200" w:dyaOrig="279" w14:anchorId="77EC1D3A">
          <v:shape id="_x0000_i1838" type="#_x0000_t75" style="width:10.05pt;height:14.6pt" o:ole="">
            <v:imagedata r:id="rId1640" o:title=""/>
          </v:shape>
          <o:OLEObject Type="Embed" ProgID="Equation.DSMT4" ShapeID="_x0000_i1838" DrawAspect="Content" ObjectID="_1374350911" r:id="rId1641"/>
        </w:object>
      </w:r>
      <w:r>
        <w:t xml:space="preserve">, are respectively related to </w:t>
      </w:r>
      <w:r w:rsidR="00905817" w:rsidRPr="00905817">
        <w:rPr>
          <w:position w:val="-6"/>
        </w:rPr>
        <w:object w:dxaOrig="220" w:dyaOrig="220" w14:anchorId="7CAC764C">
          <v:shape id="_x0000_i1839" type="#_x0000_t75" style="width:10.95pt;height:10.95pt" o:ole="">
            <v:imagedata r:id="rId1642" o:title=""/>
          </v:shape>
          <o:OLEObject Type="Embed" ProgID="Equation.DSMT4" ShapeID="_x0000_i1839" DrawAspect="Content" ObjectID="_1374350912" r:id="rId1643"/>
        </w:object>
      </w:r>
      <w:r>
        <w:t xml:space="preserve">, </w:t>
      </w:r>
      <w:r w:rsidR="00905817" w:rsidRPr="00905817">
        <w:rPr>
          <w:position w:val="-6"/>
        </w:rPr>
        <w:object w:dxaOrig="260" w:dyaOrig="220" w14:anchorId="319A4004">
          <v:shape id="_x0000_i1840" type="#_x0000_t75" style="width:12.75pt;height:10.95pt" o:ole="">
            <v:imagedata r:id="rId1644" o:title=""/>
          </v:shape>
          <o:OLEObject Type="Embed" ProgID="Equation.DSMT4" ShapeID="_x0000_i1840" DrawAspect="Content" ObjectID="_1374350913" r:id="rId1645"/>
        </w:object>
      </w:r>
      <w:r>
        <w:t xml:space="preserve"> and </w:t>
      </w:r>
      <w:r w:rsidR="00905817" w:rsidRPr="00905817">
        <w:rPr>
          <w:position w:val="-10"/>
        </w:rPr>
        <w:object w:dxaOrig="160" w:dyaOrig="320" w14:anchorId="1036A024">
          <v:shape id="_x0000_i1841" type="#_x0000_t75" style="width:8.2pt;height:15.5pt" o:ole="">
            <v:imagedata r:id="rId1646" o:title=""/>
          </v:shape>
          <o:OLEObject Type="Embed" ProgID="Equation.DSMT4" ShapeID="_x0000_i1841" DrawAspect="Content" ObjectID="_1374350914" r:id="rId1647"/>
        </w:object>
      </w:r>
      <w:r>
        <w:t xml:space="preserve"> by the Piola transformations for tensors and vectors </w:t>
      </w:r>
      <w:r>
        <w:fldChar w:fldCharType="begin"/>
      </w:r>
      <w:r w:rsidR="001763A3">
        <w:instrText xml:space="preserve"> ADDIN EN.CITE &lt;EndNote&gt;&lt;Cite&gt;&lt;Author&gt;Bonet&lt;/Author&gt;&lt;Year&gt;1997&lt;/Year&gt;&lt;RecNum&gt;21&lt;/RecNum&gt;&lt;DisplayText&gt;[1, 29]&lt;/DisplayText&gt;&lt;record&gt;&lt;rec-number&gt;21&lt;/rec-number&gt;&lt;foreign-keys&gt;&lt;key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Cite&gt;&lt;Author&gt;Marsden&lt;/Author&gt;&lt;Year&gt;1994&lt;/Year&gt;&lt;RecNum&gt;7&lt;/RecNum&gt;&lt;record&gt;&lt;rec-number&gt;7&lt;/rec-number&gt;&lt;foreign-keys&gt;&lt;key app="EN" db-id="fwxrfwzd5wwavcepe9epdeevxdsd2fftswrx" timestamp="0"&gt;7&lt;/key&gt;&lt;/foreign-keys&gt;&lt;ref-type name="Book"&gt;6&lt;/ref-type&gt;&lt;contributors&gt;&lt;authors&gt;&lt;author&gt;Marsden, J. E.&lt;/author&gt;&lt;author&gt;Hughes, T. J.&lt;/author&gt;&lt;/authors&gt;&lt;/contributors&gt;&lt;titles&gt;&lt;title&gt;Mathematical Foundations of Elasticity&lt;/title&gt;&lt;/titles&gt;&lt;dates&gt;&lt;year&gt;1994&lt;/year&gt;&lt;/dates&gt;&lt;publisher&gt;Dover Publications&lt;/publisher&gt;&lt;urls&gt;&lt;/urls&gt;&lt;/record&gt;&lt;/Cite&gt;&lt;/EndNote&gt;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970" w:author="Gerard" w:date="2015-08-07T21:36:00Z"/>
      <w:r w:rsidR="005F21BF">
        <w:fldChar w:fldCharType="separate"/>
      </w:r>
      <w:r w:rsidR="00214E15">
        <w:rPr>
          <w:noProof/>
        </w:rPr>
        <w:t>1</w:t>
      </w:r>
      <w:r w:rsidR="005F21BF">
        <w:rPr>
          <w:noProof/>
        </w:rPr>
        <w:fldChar w:fldCharType="end"/>
      </w:r>
      <w:r w:rsidR="00A56950">
        <w:rPr>
          <w:noProof/>
        </w:rPr>
        <w:t xml:space="preserve">, </w:t>
      </w:r>
      <w:r w:rsidR="005F21BF">
        <w:fldChar w:fldCharType="begin"/>
      </w:r>
      <w:r w:rsidR="005F21BF">
        <w:instrText xml:space="preserve"> HYPERLINK \l "_ENREF_29" \o "Marsden, 1994 #7" </w:instrText>
      </w:r>
      <w:ins w:id="971" w:author="Gerard" w:date="2015-08-07T21:36:00Z"/>
      <w:r w:rsidR="005F21BF">
        <w:fldChar w:fldCharType="separate"/>
      </w:r>
      <w:r w:rsidR="00214E15">
        <w:rPr>
          <w:noProof/>
        </w:rPr>
        <w:t>29</w:t>
      </w:r>
      <w:r w:rsidR="005F21BF">
        <w:rPr>
          <w:noProof/>
        </w:rPr>
        <w:fldChar w:fldCharType="end"/>
      </w:r>
      <w:r w:rsidR="00A56950">
        <w:rPr>
          <w:noProof/>
        </w:rPr>
        <w:t>]</w:t>
      </w:r>
      <w:r>
        <w:fldChar w:fldCharType="end"/>
      </w:r>
      <w:r>
        <w:t xml:space="preserve">. Substituting </w:t>
      </w:r>
      <w:r w:rsidR="0055288F">
        <w:fldChar w:fldCharType="begin"/>
      </w:r>
      <w:r w:rsidR="0055288F">
        <w:instrText xml:space="preserve"> GOTOBUTTON ZEqnNum587890  \* MERGEFORMAT </w:instrText>
      </w:r>
      <w:fldSimple w:instr=" REF ZEqnNum587890 \* Charformat \! \* MERGEFORMAT ">
        <w:ins w:id="972" w:author="Gerard" w:date="2015-08-07T21:36:00Z">
          <w:r w:rsidR="00AE264D">
            <w:instrText>(3.58)</w:instrText>
          </w:r>
        </w:ins>
        <w:del w:id="973" w:author="Gerard" w:date="2015-07-27T22:14:00Z">
          <w:r w:rsidR="00D3178E" w:rsidDel="00C175E9">
            <w:delInstrText>(3.59)</w:delInstrText>
          </w:r>
        </w:del>
      </w:fldSimple>
      <w:r w:rsidR="0055288F">
        <w:fldChar w:fldCharType="end"/>
      </w:r>
      <w:r>
        <w:t xml:space="preserve"> into </w:t>
      </w:r>
      <w:r w:rsidR="0055288F">
        <w:fldChar w:fldCharType="begin"/>
      </w:r>
      <w:r w:rsidR="0055288F">
        <w:instrText xml:space="preserve"> GOTOBUTTON ZEqnNum915453  \* MERGEFORMAT </w:instrText>
      </w:r>
      <w:fldSimple w:instr=" REF ZEqnNum915453 \* Charformat \! \* MERGEFORMAT ">
        <w:r w:rsidR="00AE264D">
          <w:instrText>(2.114)</w:instrText>
        </w:r>
      </w:fldSimple>
      <w:r w:rsidR="0055288F">
        <w:fldChar w:fldCharType="end"/>
      </w:r>
      <w:r>
        <w:t xml:space="preserve"> produces</w:t>
      </w:r>
    </w:p>
    <w:p w14:paraId="322F7494" w14:textId="1DD204AE" w:rsidR="00FB6012" w:rsidRDefault="00FB6012" w:rsidP="00FB6012">
      <w:pPr>
        <w:pStyle w:val="MTDisplayEquation"/>
      </w:pPr>
      <w:r>
        <w:tab/>
      </w:r>
      <w:r w:rsidR="00905817" w:rsidRPr="00905817">
        <w:rPr>
          <w:position w:val="-70"/>
        </w:rPr>
        <w:object w:dxaOrig="4340" w:dyaOrig="1520" w14:anchorId="75B8E55E">
          <v:shape id="_x0000_i1842" type="#_x0000_t75" style="width:216.9pt;height:75.65pt" o:ole="">
            <v:imagedata r:id="rId1648" o:title=""/>
          </v:shape>
          <o:OLEObject Type="Embed" ProgID="Equation.DSMT4" ShapeID="_x0000_i1842" DrawAspect="Content" ObjectID="_1374350915" r:id="rId1649"/>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974" w:author="Gerard" w:date="2015-08-07T21:36:00Z">
          <w:r w:rsidR="00AE264D">
            <w:rPr>
              <w:noProof/>
            </w:rPr>
            <w:instrText>59</w:instrText>
          </w:r>
        </w:ins>
        <w:del w:id="975" w:author="Gerard" w:date="2015-07-27T22:14:00Z">
          <w:r w:rsidR="00D3178E" w:rsidDel="00C175E9">
            <w:rPr>
              <w:noProof/>
            </w:rPr>
            <w:delInstrText>60</w:delInstrText>
          </w:r>
        </w:del>
      </w:fldSimple>
      <w:r>
        <w:instrText>)</w:instrText>
      </w:r>
      <w:r>
        <w:fldChar w:fldCharType="end"/>
      </w:r>
    </w:p>
    <w:p w14:paraId="61982994" w14:textId="1BAC1EE6" w:rsidR="00FB6012" w:rsidRDefault="00FB6012" w:rsidP="00FB6012">
      <w:r>
        <w:t xml:space="preserve">where </w:t>
      </w:r>
      <w:r w:rsidR="00905817" w:rsidRPr="00905817">
        <w:rPr>
          <w:position w:val="-4"/>
        </w:rPr>
        <w:object w:dxaOrig="279" w:dyaOrig="300" w14:anchorId="6C470E70">
          <v:shape id="_x0000_i1843" type="#_x0000_t75" style="width:14.6pt;height:14.6pt" o:ole="">
            <v:imagedata r:id="rId1650" o:title=""/>
          </v:shape>
          <o:OLEObject Type="Embed" ProgID="Equation.DSMT4" ShapeID="_x0000_i1843" DrawAspect="Content" ObjectID="_1374350916" r:id="rId1651"/>
        </w:object>
      </w:r>
      <w:r>
        <w:t xml:space="preserve"> and </w:t>
      </w:r>
      <w:r w:rsidR="00905817" w:rsidRPr="00905817">
        <w:rPr>
          <w:position w:val="-4"/>
        </w:rPr>
        <w:object w:dxaOrig="240" w:dyaOrig="260" w14:anchorId="5FD7E965">
          <v:shape id="_x0000_i1844" type="#_x0000_t75" style="width:11.85pt;height:12.75pt" o:ole="">
            <v:imagedata r:id="rId1652" o:title=""/>
          </v:shape>
          <o:OLEObject Type="Embed" ProgID="Equation.DSMT4" ShapeID="_x0000_i1844" DrawAspect="Content" ObjectID="_1374350917" r:id="rId1653"/>
        </w:object>
      </w:r>
      <w:r>
        <w:t xml:space="preserve"> are the material representations of the permeability and diffusivity tensors, related to </w:t>
      </w:r>
      <w:r w:rsidR="00905817" w:rsidRPr="00905817">
        <w:rPr>
          <w:position w:val="-4"/>
        </w:rPr>
        <w:object w:dxaOrig="220" w:dyaOrig="300" w14:anchorId="5468F6AB">
          <v:shape id="_x0000_i1845" type="#_x0000_t75" style="width:10.95pt;height:14.6pt" o:ole="">
            <v:imagedata r:id="rId1654" o:title=""/>
          </v:shape>
          <o:OLEObject Type="Embed" ProgID="Equation.DSMT4" ShapeID="_x0000_i1845" DrawAspect="Content" ObjectID="_1374350918" r:id="rId1655"/>
        </w:object>
      </w:r>
      <w:r>
        <w:t xml:space="preserve"> and </w:t>
      </w:r>
      <w:r w:rsidR="00905817" w:rsidRPr="00905817">
        <w:rPr>
          <w:position w:val="-6"/>
        </w:rPr>
        <w:object w:dxaOrig="200" w:dyaOrig="279" w14:anchorId="670105C4">
          <v:shape id="_x0000_i1846" type="#_x0000_t75" style="width:10.05pt;height:14.6pt" o:ole="">
            <v:imagedata r:id="rId1656" o:title=""/>
          </v:shape>
          <o:OLEObject Type="Embed" ProgID="Equation.DSMT4" ShapeID="_x0000_i1846" DrawAspect="Content" ObjectID="_1374350919" r:id="rId1657"/>
        </w:object>
      </w:r>
      <w:r>
        <w:t xml:space="preserve"> via the Piola transformation,</w:t>
      </w:r>
    </w:p>
    <w:p w14:paraId="25800E79" w14:textId="2FB05EA0" w:rsidR="00FB6012" w:rsidRDefault="00FB6012" w:rsidP="00FB6012">
      <w:pPr>
        <w:pStyle w:val="MTDisplayEquation"/>
      </w:pPr>
      <w:r>
        <w:tab/>
      </w:r>
      <w:r w:rsidR="00905817" w:rsidRPr="00905817">
        <w:rPr>
          <w:position w:val="-32"/>
        </w:rPr>
        <w:object w:dxaOrig="1840" w:dyaOrig="760" w14:anchorId="5F2D0149">
          <v:shape id="_x0000_i1847" type="#_x0000_t75" style="width:92.05pt;height:37.35pt" o:ole="">
            <v:imagedata r:id="rId1658" o:title=""/>
          </v:shape>
          <o:OLEObject Type="Embed" ProgID="Equation.DSMT4" ShapeID="_x0000_i1847" DrawAspect="Content" ObjectID="_1374350920" r:id="rId1659"/>
        </w:object>
      </w:r>
      <w:r>
        <w:tab/>
      </w:r>
      <w:r>
        <w:fldChar w:fldCharType="begin"/>
      </w:r>
      <w:r>
        <w:instrText xml:space="preserve"> MACROBUTTON MTPlaceRef \* MERGEFORMAT </w:instrText>
      </w:r>
      <w:fldSimple w:instr=" SEQ MTEqn \h \* MERGEFORMAT "/>
      <w:bookmarkStart w:id="976" w:name="ZEqnNum709663"/>
      <w:r>
        <w:instrText>(</w:instrText>
      </w:r>
      <w:fldSimple w:instr=" SEQ MTSec \c \* Arabic \* MERGEFORMAT ">
        <w:r w:rsidR="00AE264D">
          <w:rPr>
            <w:noProof/>
          </w:rPr>
          <w:instrText>3</w:instrText>
        </w:r>
      </w:fldSimple>
      <w:r>
        <w:instrText>.</w:instrText>
      </w:r>
      <w:fldSimple w:instr=" SEQ MTEqn \c \* Arabic \* MERGEFORMAT ">
        <w:ins w:id="977" w:author="Gerard" w:date="2015-08-07T21:36:00Z">
          <w:r w:rsidR="00AE264D">
            <w:rPr>
              <w:noProof/>
            </w:rPr>
            <w:instrText>60</w:instrText>
          </w:r>
        </w:ins>
        <w:del w:id="978" w:author="Gerard" w:date="2015-07-27T22:14:00Z">
          <w:r w:rsidR="00D3178E" w:rsidDel="00C175E9">
            <w:rPr>
              <w:noProof/>
            </w:rPr>
            <w:delInstrText>61</w:delInstrText>
          </w:r>
        </w:del>
      </w:fldSimple>
      <w:r>
        <w:instrText>)</w:instrText>
      </w:r>
      <w:bookmarkEnd w:id="976"/>
      <w:r>
        <w:fldChar w:fldCharType="end"/>
      </w:r>
    </w:p>
    <w:p w14:paraId="3CB80D87" w14:textId="2BC490A3" w:rsidR="00FB6012" w:rsidRDefault="00FB6012" w:rsidP="00FB6012">
      <w:r>
        <w:t xml:space="preserve">The linearization of </w:t>
      </w:r>
      <w:r w:rsidR="00905817" w:rsidRPr="00905817">
        <w:rPr>
          <w:position w:val="-12"/>
        </w:rPr>
        <w:object w:dxaOrig="540" w:dyaOrig="360" w14:anchorId="0D0AA8A6">
          <v:shape id="_x0000_i1848" type="#_x0000_t75" style="width:27.35pt;height:19.15pt" o:ole="">
            <v:imagedata r:id="rId1660" o:title=""/>
          </v:shape>
          <o:OLEObject Type="Embed" ProgID="Equation.DSMT4" ShapeID="_x0000_i1848" DrawAspect="Content" ObjectID="_1374350921" r:id="rId1661"/>
        </w:object>
      </w:r>
      <w:r>
        <w:t xml:space="preserve"> is rather involved and a summary of the resulting lengthy expressions is provided below. In consideration of the dearth of experimental data relating </w:t>
      </w:r>
      <w:r w:rsidR="00905817" w:rsidRPr="00905817">
        <w:rPr>
          <w:position w:val="-4"/>
        </w:rPr>
        <w:object w:dxaOrig="220" w:dyaOrig="260" w14:anchorId="1CB9290B">
          <v:shape id="_x0000_i1849" type="#_x0000_t75" style="width:10.95pt;height:12.75pt" o:ole="">
            <v:imagedata r:id="rId1662" o:title=""/>
          </v:shape>
          <o:OLEObject Type="Embed" ProgID="Equation.DSMT4" ShapeID="_x0000_i1849" DrawAspect="Content" ObjectID="_1374350922" r:id="rId1663"/>
        </w:object>
      </w:r>
      <w:r>
        <w:t xml:space="preserve"> and </w:t>
      </w:r>
      <w:r w:rsidR="00905817" w:rsidRPr="00905817">
        <w:rPr>
          <w:position w:val="-4"/>
        </w:rPr>
        <w:object w:dxaOrig="260" w:dyaOrig="240" w14:anchorId="735F5F34">
          <v:shape id="_x0000_i1850" type="#_x0000_t75" style="width:12.75pt;height:11.85pt" o:ole="">
            <v:imagedata r:id="rId1664" o:title=""/>
          </v:shape>
          <o:OLEObject Type="Embed" ProgID="Equation.DSMT4" ShapeID="_x0000_i1850" DrawAspect="Content" ObjectID="_1374350923" r:id="rId1665"/>
        </w:object>
      </w:r>
      <w:r>
        <w:t xml:space="preserve"> to the complete state of solid matrix strain (such as </w:t>
      </w:r>
      <w:r w:rsidR="00905817" w:rsidRPr="00905817">
        <w:rPr>
          <w:position w:val="-6"/>
        </w:rPr>
        <w:object w:dxaOrig="240" w:dyaOrig="279" w14:anchorId="795072E5">
          <v:shape id="_x0000_i1851" type="#_x0000_t75" style="width:11.85pt;height:14.6pt" o:ole="">
            <v:imagedata r:id="rId1666" o:title=""/>
          </v:shape>
          <o:OLEObject Type="Embed" ProgID="Equation.DSMT4" ShapeID="_x0000_i1851" DrawAspect="Content" ObjectID="_1374350924" r:id="rId1667"/>
        </w:object>
      </w:r>
      <w:r>
        <w:t xml:space="preserve">), this implementation assumes that the dependence of these functions on the strain is restricted to a dependence on the relative volume </w:t>
      </w:r>
      <w:r w:rsidR="00905817" w:rsidRPr="00905817">
        <w:rPr>
          <w:position w:val="-14"/>
        </w:rPr>
        <w:object w:dxaOrig="1320" w:dyaOrig="440" w14:anchorId="3AC34DED">
          <v:shape id="_x0000_i1852" type="#_x0000_t75" style="width:65.6pt;height:21.85pt" o:ole="">
            <v:imagedata r:id="rId1668" o:title=""/>
          </v:shape>
          <o:OLEObject Type="Embed" ProgID="Equation.DSMT4" ShapeID="_x0000_i1852" DrawAspect="Content" ObjectID="_1374350925" r:id="rId1669"/>
        </w:object>
      </w:r>
      <w:r>
        <w:t xml:space="preserve">. Furthermore, it is assumed that the free solution diffusivity </w:t>
      </w:r>
      <w:r w:rsidR="00905817" w:rsidRPr="00905817">
        <w:rPr>
          <w:position w:val="-12"/>
        </w:rPr>
        <w:object w:dxaOrig="279" w:dyaOrig="360" w14:anchorId="527EB3C7">
          <v:shape id="_x0000_i1853" type="#_x0000_t75" style="width:14.6pt;height:19.15pt" o:ole="">
            <v:imagedata r:id="rId1670" o:title=""/>
          </v:shape>
          <o:OLEObject Type="Embed" ProgID="Equation.DSMT4" ShapeID="_x0000_i1853" DrawAspect="Content" ObjectID="_1374350926" r:id="rId1671"/>
        </w:object>
      </w:r>
      <w:r>
        <w:t xml:space="preserve"> is independent of the strain.</w:t>
      </w:r>
    </w:p>
    <w:p w14:paraId="7BEBB826" w14:textId="77777777" w:rsidR="00FB6012" w:rsidRDefault="00FB6012" w:rsidP="00FB6012"/>
    <w:p w14:paraId="1D048E48" w14:textId="686A6B1B" w:rsidR="00FB6012" w:rsidRDefault="00FB6012" w:rsidP="00FB6012">
      <w:r>
        <w:lastRenderedPageBreak/>
        <w:t xml:space="preserve">The linearization of </w:t>
      </w:r>
      <w:r w:rsidR="00905817" w:rsidRPr="00905817">
        <w:rPr>
          <w:position w:val="-12"/>
        </w:rPr>
        <w:object w:dxaOrig="560" w:dyaOrig="360" w14:anchorId="19E0576F">
          <v:shape id="_x0000_i1854" type="#_x0000_t75" style="width:28.25pt;height:19.15pt" o:ole="">
            <v:imagedata r:id="rId1672" o:title=""/>
          </v:shape>
          <o:OLEObject Type="Embed" ProgID="Equation.DSMT4" ShapeID="_x0000_i1854" DrawAspect="Content" ObjectID="_1374350927" r:id="rId1673"/>
        </w:object>
      </w:r>
      <w:r>
        <w:t xml:space="preserve"> is described in Section</w:t>
      </w:r>
      <w:r w:rsidR="00DB161C">
        <w:t> </w:t>
      </w:r>
      <w:r w:rsidR="00DB161C">
        <w:fldChar w:fldCharType="begin"/>
      </w:r>
      <w:r w:rsidR="00DB161C">
        <w:instrText xml:space="preserve"> REF _Ref177807078 \r \h </w:instrText>
      </w:r>
      <w:r w:rsidR="00DB161C">
        <w:fldChar w:fldCharType="separate"/>
      </w:r>
      <w:r w:rsidR="00AE264D">
        <w:t>3.3.2</w:t>
      </w:r>
      <w:r w:rsidR="00DB161C">
        <w:fldChar w:fldCharType="end"/>
      </w:r>
      <w:r>
        <w:t xml:space="preserve">. Following the linearization procedure, the resulting expressions may be discretized by nodally interpolating </w:t>
      </w:r>
      <w:r w:rsidR="00905817" w:rsidRPr="00905817">
        <w:rPr>
          <w:position w:val="-6"/>
        </w:rPr>
        <w:object w:dxaOrig="200" w:dyaOrig="220" w14:anchorId="604BB7FA">
          <v:shape id="_x0000_i1855" type="#_x0000_t75" style="width:10.05pt;height:10.95pt" o:ole="">
            <v:imagedata r:id="rId1674" o:title=""/>
          </v:shape>
          <o:OLEObject Type="Embed" ProgID="Equation.DSMT4" ShapeID="_x0000_i1855" DrawAspect="Content" ObjectID="_1374350928" r:id="rId1675"/>
        </w:object>
      </w:r>
      <w:r>
        <w:t xml:space="preserve">, </w:t>
      </w:r>
      <w:r w:rsidR="00905817" w:rsidRPr="00905817">
        <w:rPr>
          <w:position w:val="-10"/>
        </w:rPr>
        <w:object w:dxaOrig="240" w:dyaOrig="320" w14:anchorId="05AFAEF7">
          <v:shape id="_x0000_i1856" type="#_x0000_t75" style="width:11.85pt;height:15.5pt" o:ole="">
            <v:imagedata r:id="rId1676" o:title=""/>
          </v:shape>
          <o:OLEObject Type="Embed" ProgID="Equation.DSMT4" ShapeID="_x0000_i1856" DrawAspect="Content" ObjectID="_1374350929" r:id="rId1677"/>
        </w:object>
      </w:r>
      <w:r>
        <w:t xml:space="preserve"> and </w:t>
      </w:r>
      <w:r w:rsidR="00905817" w:rsidRPr="00905817">
        <w:rPr>
          <w:position w:val="-6"/>
        </w:rPr>
        <w:object w:dxaOrig="180" w:dyaOrig="279" w14:anchorId="645BB943">
          <v:shape id="_x0000_i1857" type="#_x0000_t75" style="width:9.1pt;height:14.6pt" o:ole="">
            <v:imagedata r:id="rId1678" o:title=""/>
          </v:shape>
          <o:OLEObject Type="Embed" ProgID="Equation.DSMT4" ShapeID="_x0000_i1857" DrawAspect="Content" ObjectID="_1374350930" r:id="rId1679"/>
        </w:object>
      </w:r>
      <w:r>
        <w:t xml:space="preserve"> over finite elements, producing a set of equations in matrix form, as described in </w:t>
      </w:r>
      <w:r w:rsidR="00DB161C">
        <w:t>Section </w:t>
      </w:r>
      <w:r w:rsidR="00DB161C">
        <w:fldChar w:fldCharType="begin"/>
      </w:r>
      <w:r w:rsidR="00DB161C">
        <w:instrText xml:space="preserve"> REF _Ref177807153 \r \h </w:instrText>
      </w:r>
      <w:r w:rsidR="00DB161C">
        <w:fldChar w:fldCharType="separate"/>
      </w:r>
      <w:r w:rsidR="00AE264D">
        <w:t>3.3.2</w:t>
      </w:r>
      <w:r w:rsidR="00DB161C">
        <w:fldChar w:fldCharType="end"/>
      </w:r>
      <w:r>
        <w:t>.</w:t>
      </w:r>
    </w:p>
    <w:p w14:paraId="52D31907" w14:textId="77777777" w:rsidR="00FB6012" w:rsidRDefault="00FB6012" w:rsidP="00FB6012"/>
    <w:p w14:paraId="0773F637" w14:textId="134E7660" w:rsidR="00FB6012" w:rsidRDefault="00FB6012" w:rsidP="00FB6012">
      <w:r>
        <w:t xml:space="preserve">The formulation presented in this study is implemented in FEBio by introducing an additional module dedicated to solute transport in deformable porous media. Classes are implemented to describe material functions for </w:t>
      </w:r>
      <w:r w:rsidR="00905817" w:rsidRPr="00905817">
        <w:rPr>
          <w:position w:val="-6"/>
        </w:rPr>
        <w:object w:dxaOrig="300" w:dyaOrig="320" w14:anchorId="2B6C26C4">
          <v:shape id="_x0000_i1858" type="#_x0000_t75" style="width:14.6pt;height:15.5pt" o:ole="">
            <v:imagedata r:id="rId1680" o:title=""/>
          </v:shape>
          <o:OLEObject Type="Embed" ProgID="Equation.DSMT4" ShapeID="_x0000_i1858" DrawAspect="Content" ObjectID="_1374350931" r:id="rId1681"/>
        </w:object>
      </w:r>
      <w:r>
        <w:t xml:space="preserve">, </w:t>
      </w:r>
      <w:r w:rsidR="00905817" w:rsidRPr="00905817">
        <w:rPr>
          <w:position w:val="-4"/>
        </w:rPr>
        <w:object w:dxaOrig="220" w:dyaOrig="260" w14:anchorId="42365E72">
          <v:shape id="_x0000_i1859" type="#_x0000_t75" style="width:10.95pt;height:12.75pt" o:ole="">
            <v:imagedata r:id="rId1682" o:title=""/>
          </v:shape>
          <o:OLEObject Type="Embed" ProgID="Equation.DSMT4" ShapeID="_x0000_i1859" DrawAspect="Content" ObjectID="_1374350932" r:id="rId1683"/>
        </w:object>
      </w:r>
      <w:r>
        <w:t xml:space="preserve">, </w:t>
      </w:r>
      <w:r w:rsidR="00905817" w:rsidRPr="00905817">
        <w:rPr>
          <w:position w:val="-6"/>
        </w:rPr>
        <w:object w:dxaOrig="200" w:dyaOrig="279" w14:anchorId="70CDEB81">
          <v:shape id="_x0000_i1860" type="#_x0000_t75" style="width:10.05pt;height:14.6pt" o:ole="">
            <v:imagedata r:id="rId1684" o:title=""/>
          </v:shape>
          <o:OLEObject Type="Embed" ProgID="Equation.DSMT4" ShapeID="_x0000_i1860" DrawAspect="Content" ObjectID="_1374350933" r:id="rId1685"/>
        </w:object>
      </w:r>
      <w:r>
        <w:t xml:space="preserve"> (and </w:t>
      </w:r>
      <w:r w:rsidR="00905817" w:rsidRPr="00905817">
        <w:rPr>
          <w:position w:val="-12"/>
        </w:rPr>
        <w:object w:dxaOrig="279" w:dyaOrig="360" w14:anchorId="3DE2E9B3">
          <v:shape id="_x0000_i1861" type="#_x0000_t75" style="width:14.6pt;height:19.15pt" o:ole="">
            <v:imagedata r:id="rId1686" o:title=""/>
          </v:shape>
          <o:OLEObject Type="Embed" ProgID="Equation.DSMT4" ShapeID="_x0000_i1861" DrawAspect="Content" ObjectID="_1374350934" r:id="rId1687"/>
        </w:object>
      </w:r>
      <w:r>
        <w:t xml:space="preserve">), </w:t>
      </w:r>
      <w:r w:rsidR="00905817" w:rsidRPr="00905817">
        <w:rPr>
          <w:position w:val="-4"/>
        </w:rPr>
        <w:object w:dxaOrig="220" w:dyaOrig="260" w14:anchorId="4D37848E">
          <v:shape id="_x0000_i1862" type="#_x0000_t75" style="width:10.95pt;height:12.75pt" o:ole="">
            <v:imagedata r:id="rId1688" o:title=""/>
          </v:shape>
          <o:OLEObject Type="Embed" ProgID="Equation.DSMT4" ShapeID="_x0000_i1862" DrawAspect="Content" ObjectID="_1374350935" r:id="rId1689"/>
        </w:object>
      </w:r>
      <w:r>
        <w:t xml:space="preserve"> and </w:t>
      </w:r>
      <w:r w:rsidR="00905817" w:rsidRPr="00905817">
        <w:rPr>
          <w:position w:val="-4"/>
        </w:rPr>
        <w:object w:dxaOrig="260" w:dyaOrig="240" w14:anchorId="3848E08B">
          <v:shape id="_x0000_i1863" type="#_x0000_t75" style="width:12.75pt;height:11.85pt" o:ole="">
            <v:imagedata r:id="rId1690" o:title=""/>
          </v:shape>
          <o:OLEObject Type="Embed" ProgID="Equation.DSMT4" ShapeID="_x0000_i1863" DrawAspect="Content" ObjectID="_1374350936" r:id="rId1691"/>
        </w:object>
      </w:r>
      <w:r>
        <w:t xml:space="preserve">, which allow the formulation of any desired constitutive relation for these functions of </w:t>
      </w:r>
      <w:r w:rsidR="00905817" w:rsidRPr="00905817">
        <w:rPr>
          <w:position w:val="-6"/>
        </w:rPr>
        <w:object w:dxaOrig="240" w:dyaOrig="279" w14:anchorId="4D262B0E">
          <v:shape id="_x0000_i1864" type="#_x0000_t75" style="width:11.85pt;height:14.6pt" o:ole="">
            <v:imagedata r:id="rId1692" o:title=""/>
          </v:shape>
          <o:OLEObject Type="Embed" ProgID="Equation.DSMT4" ShapeID="_x0000_i1864" DrawAspect="Content" ObjectID="_1374350937" r:id="rId1693"/>
        </w:object>
      </w:r>
      <w:r>
        <w:t xml:space="preserve"> and </w:t>
      </w:r>
      <w:r w:rsidR="00905817" w:rsidRPr="00905817">
        <w:rPr>
          <w:position w:val="-6"/>
        </w:rPr>
        <w:object w:dxaOrig="180" w:dyaOrig="279" w14:anchorId="12E6BF5F">
          <v:shape id="_x0000_i1865" type="#_x0000_t75" style="width:9.1pt;height:14.6pt" o:ole="">
            <v:imagedata r:id="rId1694" o:title=""/>
          </v:shape>
          <o:OLEObject Type="Embed" ProgID="Equation.DSMT4" ShapeID="_x0000_i1865" DrawAspect="Content" ObjectID="_1374350938" r:id="rId1695"/>
        </w:object>
      </w:r>
      <w:r>
        <w:t xml:space="preserve">, along with corresponding derivatives of these functions with respect to </w:t>
      </w:r>
      <w:r w:rsidR="00905817" w:rsidRPr="00905817">
        <w:rPr>
          <w:position w:val="-6"/>
        </w:rPr>
        <w:object w:dxaOrig="240" w:dyaOrig="279" w14:anchorId="1F40D34E">
          <v:shape id="_x0000_i1866" type="#_x0000_t75" style="width:11.85pt;height:14.6pt" o:ole="">
            <v:imagedata r:id="rId1696" o:title=""/>
          </v:shape>
          <o:OLEObject Type="Embed" ProgID="Equation.DSMT4" ShapeID="_x0000_i1866" DrawAspect="Content" ObjectID="_1374350939" r:id="rId1697"/>
        </w:object>
      </w:r>
      <w:r>
        <w:t xml:space="preserve"> and </w:t>
      </w:r>
      <w:r w:rsidR="00905817" w:rsidRPr="00905817">
        <w:rPr>
          <w:position w:val="-6"/>
        </w:rPr>
        <w:object w:dxaOrig="180" w:dyaOrig="279" w14:anchorId="22277B3C">
          <v:shape id="_x0000_i1867" type="#_x0000_t75" style="width:9.1pt;height:14.6pt" o:ole="">
            <v:imagedata r:id="rId1698" o:title=""/>
          </v:shape>
          <o:OLEObject Type="Embed" ProgID="Equation.DSMT4" ShapeID="_x0000_i1867" DrawAspect="Content" ObjectID="_1374350940" r:id="rId1699"/>
        </w:object>
      </w:r>
      <w:r>
        <w:t xml:space="preserve">. The implementation accepts essential boundary conditions on </w:t>
      </w:r>
      <w:r w:rsidR="00905817" w:rsidRPr="00905817">
        <w:rPr>
          <w:position w:val="-6"/>
        </w:rPr>
        <w:object w:dxaOrig="200" w:dyaOrig="220" w14:anchorId="31E9BDC9">
          <v:shape id="_x0000_i1868" type="#_x0000_t75" style="width:10.05pt;height:10.95pt" o:ole="">
            <v:imagedata r:id="rId1700" o:title=""/>
          </v:shape>
          <o:OLEObject Type="Embed" ProgID="Equation.DSMT4" ShapeID="_x0000_i1868" DrawAspect="Content" ObjectID="_1374350941" r:id="rId1701"/>
        </w:object>
      </w:r>
      <w:r>
        <w:t xml:space="preserve">, </w:t>
      </w:r>
      <w:r w:rsidR="00905817" w:rsidRPr="00905817">
        <w:rPr>
          <w:position w:val="-10"/>
        </w:rPr>
        <w:object w:dxaOrig="240" w:dyaOrig="320" w14:anchorId="2D1AED94">
          <v:shape id="_x0000_i1869" type="#_x0000_t75" style="width:11.85pt;height:15.5pt" o:ole="">
            <v:imagedata r:id="rId1702" o:title=""/>
          </v:shape>
          <o:OLEObject Type="Embed" ProgID="Equation.DSMT4" ShapeID="_x0000_i1869" DrawAspect="Content" ObjectID="_1374350942" r:id="rId1703"/>
        </w:object>
      </w:r>
      <w:r>
        <w:t xml:space="preserve"> and </w:t>
      </w:r>
      <w:r w:rsidR="00905817" w:rsidRPr="00905817">
        <w:rPr>
          <w:position w:val="-6"/>
        </w:rPr>
        <w:object w:dxaOrig="180" w:dyaOrig="279" w14:anchorId="5B136304">
          <v:shape id="_x0000_i1870" type="#_x0000_t75" style="width:9.1pt;height:14.6pt" o:ole="">
            <v:imagedata r:id="rId1704" o:title=""/>
          </v:shape>
          <o:OLEObject Type="Embed" ProgID="Equation.DSMT4" ShapeID="_x0000_i1870" DrawAspect="Content" ObjectID="_1374350943" r:id="rId1705"/>
        </w:object>
      </w:r>
      <w:r>
        <w:t xml:space="preserve">, or natural boundary conditions on </w:t>
      </w:r>
      <w:r w:rsidR="00905817" w:rsidRPr="00905817">
        <w:rPr>
          <w:position w:val="-6"/>
        </w:rPr>
        <w:object w:dxaOrig="160" w:dyaOrig="260" w14:anchorId="45B71900">
          <v:shape id="_x0000_i1871" type="#_x0000_t75" style="width:8.2pt;height:12.75pt" o:ole="">
            <v:imagedata r:id="rId1706" o:title=""/>
          </v:shape>
          <o:OLEObject Type="Embed" ProgID="Equation.DSMT4" ShapeID="_x0000_i1871" DrawAspect="Content" ObjectID="_1374350944" r:id="rId1707"/>
        </w:object>
      </w:r>
      <w:r>
        <w:t xml:space="preserve">, </w:t>
      </w:r>
      <w:r w:rsidR="00905817" w:rsidRPr="00905817">
        <w:rPr>
          <w:position w:val="-12"/>
        </w:rPr>
        <w:object w:dxaOrig="300" w:dyaOrig="360" w14:anchorId="199A1BE8">
          <v:shape id="_x0000_i1872" type="#_x0000_t75" style="width:14.6pt;height:19.15pt" o:ole="">
            <v:imagedata r:id="rId1708" o:title=""/>
          </v:shape>
          <o:OLEObject Type="Embed" ProgID="Equation.DSMT4" ShapeID="_x0000_i1872" DrawAspect="Content" ObjectID="_1374350945" r:id="rId1709"/>
        </w:object>
      </w:r>
      <w:r>
        <w:t xml:space="preserve"> and </w:t>
      </w:r>
      <w:r w:rsidR="00905817" w:rsidRPr="00905817">
        <w:rPr>
          <w:position w:val="-12"/>
        </w:rPr>
        <w:object w:dxaOrig="260" w:dyaOrig="360" w14:anchorId="26D02FB9">
          <v:shape id="_x0000_i1873" type="#_x0000_t75" style="width:12.75pt;height:19.15pt" o:ole="">
            <v:imagedata r:id="rId1710" o:title=""/>
          </v:shape>
          <o:OLEObject Type="Embed" ProgID="Equation.DSMT4" ShapeID="_x0000_i1873" DrawAspect="Content" ObjectID="_1374350946" r:id="rId1711"/>
        </w:object>
      </w:r>
      <w:r>
        <w:t xml:space="preserve">; initial conditions may also be specified for </w:t>
      </w:r>
      <w:r w:rsidR="00905817" w:rsidRPr="00905817">
        <w:rPr>
          <w:position w:val="-10"/>
        </w:rPr>
        <w:object w:dxaOrig="240" w:dyaOrig="320" w14:anchorId="2E022FC9">
          <v:shape id="_x0000_i1874" type="#_x0000_t75" style="width:11.85pt;height:15.5pt" o:ole="">
            <v:imagedata r:id="rId1712" o:title=""/>
          </v:shape>
          <o:OLEObject Type="Embed" ProgID="Equation.DSMT4" ShapeID="_x0000_i1874" DrawAspect="Content" ObjectID="_1374350947" r:id="rId1713"/>
        </w:object>
      </w:r>
      <w:r>
        <w:t xml:space="preserve"> and </w:t>
      </w:r>
      <w:r w:rsidR="00905817" w:rsidRPr="00905817">
        <w:rPr>
          <w:position w:val="-6"/>
        </w:rPr>
        <w:object w:dxaOrig="180" w:dyaOrig="279" w14:anchorId="0A104FC7">
          <v:shape id="_x0000_i1875" type="#_x0000_t75" style="width:9.1pt;height:14.6pt" o:ole="">
            <v:imagedata r:id="rId1714" o:title=""/>
          </v:shape>
          <o:OLEObject Type="Embed" ProgID="Equation.DSMT4" ShapeID="_x0000_i1875" DrawAspect="Content" ObjectID="_1374350948" r:id="rId1715"/>
        </w:object>
      </w:r>
      <w:r>
        <w:t xml:space="preserve">. Analysis results for pressure and concentration may be displayed either as </w:t>
      </w:r>
      <w:r w:rsidR="00905817" w:rsidRPr="00905817">
        <w:rPr>
          <w:position w:val="-10"/>
        </w:rPr>
        <w:object w:dxaOrig="240" w:dyaOrig="320" w14:anchorId="7CA1E77A">
          <v:shape id="_x0000_i1876" type="#_x0000_t75" style="width:11.85pt;height:15.5pt" o:ole="">
            <v:imagedata r:id="rId1716" o:title=""/>
          </v:shape>
          <o:OLEObject Type="Embed" ProgID="Equation.DSMT4" ShapeID="_x0000_i1876" DrawAspect="Content" ObjectID="_1374350949" r:id="rId1717"/>
        </w:object>
      </w:r>
      <w:r>
        <w:t xml:space="preserve"> and </w:t>
      </w:r>
      <w:r w:rsidR="00905817" w:rsidRPr="00905817">
        <w:rPr>
          <w:position w:val="-6"/>
        </w:rPr>
        <w:object w:dxaOrig="180" w:dyaOrig="279" w14:anchorId="402168B0">
          <v:shape id="_x0000_i1877" type="#_x0000_t75" style="width:9.1pt;height:14.6pt" o:ole="">
            <v:imagedata r:id="rId1718" o:title=""/>
          </v:shape>
          <o:OLEObject Type="Embed" ProgID="Equation.DSMT4" ShapeID="_x0000_i1877" DrawAspect="Content" ObjectID="_1374350950" r:id="rId1719"/>
        </w:object>
      </w:r>
      <w:r>
        <w:t xml:space="preserve">, or as </w:t>
      </w:r>
      <w:r w:rsidR="00905817" w:rsidRPr="00905817">
        <w:rPr>
          <w:position w:val="-10"/>
        </w:rPr>
        <w:object w:dxaOrig="240" w:dyaOrig="260" w14:anchorId="4B07AC0B">
          <v:shape id="_x0000_i1878" type="#_x0000_t75" style="width:11.85pt;height:12.75pt" o:ole="">
            <v:imagedata r:id="rId1720" o:title=""/>
          </v:shape>
          <o:OLEObject Type="Embed" ProgID="Equation.DSMT4" ShapeID="_x0000_i1878" DrawAspect="Content" ObjectID="_1374350951" r:id="rId1721"/>
        </w:object>
      </w:r>
      <w:r>
        <w:t xml:space="preserve"> and </w:t>
      </w:r>
      <w:r w:rsidR="00905817" w:rsidRPr="00905817">
        <w:rPr>
          <w:position w:val="-6"/>
        </w:rPr>
        <w:object w:dxaOrig="180" w:dyaOrig="220" w14:anchorId="72627B99">
          <v:shape id="_x0000_i1879" type="#_x0000_t75" style="width:9.1pt;height:10.95pt" o:ole="">
            <v:imagedata r:id="rId1722" o:title=""/>
          </v:shape>
          <o:OLEObject Type="Embed" ProgID="Equation.DSMT4" ShapeID="_x0000_i1879" DrawAspect="Content" ObjectID="_1374350952" r:id="rId1723"/>
        </w:object>
      </w:r>
      <w:r>
        <w:t xml:space="preserve"> by inverting the relations of </w:t>
      </w:r>
      <w:r w:rsidR="00B3531D">
        <w:fldChar w:fldCharType="begin"/>
      </w:r>
      <w:r w:rsidR="00B3531D">
        <w:instrText xml:space="preserve"> GOTOBUTTON ZEqnNum385284  \* MERGEFORMAT </w:instrText>
      </w:r>
      <w:fldSimple w:instr=" REF ZEqnNum385284 \* Charformat \! \* MERGEFORMAT ">
        <w:r w:rsidR="00AE264D">
          <w:instrText>(2.112)</w:instrText>
        </w:r>
      </w:fldSimple>
      <w:r w:rsidR="00B3531D">
        <w:fldChar w:fldCharType="end"/>
      </w:r>
      <w:r>
        <w:t>.</w:t>
      </w:r>
    </w:p>
    <w:p w14:paraId="06B95933" w14:textId="77777777" w:rsidR="00FB6012" w:rsidRDefault="00FB6012" w:rsidP="00FB6012"/>
    <w:p w14:paraId="0F9FBC5E" w14:textId="77777777" w:rsidR="00FB6012" w:rsidRDefault="00FB6012" w:rsidP="00FB6012">
      <w:pPr>
        <w:pStyle w:val="Heading3"/>
      </w:pPr>
      <w:bookmarkStart w:id="979" w:name="_Toc176704846"/>
      <w:bookmarkStart w:id="980" w:name="_Ref191695102"/>
      <w:bookmarkStart w:id="981" w:name="_Toc300602734"/>
      <w:r>
        <w:t>Linearization of Internal Virtual Work</w:t>
      </w:r>
      <w:bookmarkEnd w:id="979"/>
      <w:bookmarkEnd w:id="980"/>
      <w:bookmarkEnd w:id="981"/>
    </w:p>
    <w:p w14:paraId="7E0A1685" w14:textId="338B7B08" w:rsidR="00FB6012" w:rsidRDefault="00FB6012" w:rsidP="00FB6012">
      <w:r>
        <w:t xml:space="preserve">The virtual work integral </w:t>
      </w:r>
      <w:r w:rsidR="00905817" w:rsidRPr="00905817">
        <w:rPr>
          <w:position w:val="-12"/>
        </w:rPr>
        <w:object w:dxaOrig="540" w:dyaOrig="360" w14:anchorId="4F6610E5">
          <v:shape id="_x0000_i1880" type="#_x0000_t75" style="width:27.35pt;height:19.15pt" o:ole="">
            <v:imagedata r:id="rId1724" o:title=""/>
          </v:shape>
          <o:OLEObject Type="Embed" ProgID="Equation.DSMT4" ShapeID="_x0000_i1880" DrawAspect="Content" ObjectID="_1374350953" r:id="rId1725"/>
        </w:object>
      </w:r>
      <w:r>
        <w:t xml:space="preserve"> in </w:t>
      </w:r>
      <w:r w:rsidR="00605580">
        <w:fldChar w:fldCharType="begin"/>
      </w:r>
      <w:r w:rsidR="00605580">
        <w:instrText xml:space="preserve"> GOTOBUTTON ZEqnNum390398  \* MERGEFORMAT </w:instrText>
      </w:r>
      <w:fldSimple w:instr=" REF ZEqnNum390398 \* Charformat \! \* MERGEFORMAT ">
        <w:ins w:id="982" w:author="Gerard" w:date="2015-08-07T21:36:00Z">
          <w:r w:rsidR="00AE264D">
            <w:instrText>(3.57)</w:instrText>
          </w:r>
        </w:ins>
        <w:del w:id="983" w:author="Gerard" w:date="2015-07-27T22:14:00Z">
          <w:r w:rsidR="00D3178E" w:rsidDel="00C175E9">
            <w:delInstrText>(3.58)</w:delInstrText>
          </w:r>
        </w:del>
      </w:fldSimple>
      <w:r w:rsidR="00605580">
        <w:fldChar w:fldCharType="end"/>
      </w:r>
      <w:r>
        <w:t xml:space="preserve"> may be linearized term by term along increments in </w:t>
      </w:r>
      <w:r w:rsidR="00905817" w:rsidRPr="00905817">
        <w:rPr>
          <w:position w:val="-6"/>
        </w:rPr>
        <w:object w:dxaOrig="360" w:dyaOrig="279" w14:anchorId="43699821">
          <v:shape id="_x0000_i1881" type="#_x0000_t75" style="width:19.15pt;height:14.6pt" o:ole="">
            <v:imagedata r:id="rId1726" o:title=""/>
          </v:shape>
          <o:OLEObject Type="Embed" ProgID="Equation.DSMT4" ShapeID="_x0000_i1881" DrawAspect="Content" ObjectID="_1374350954" r:id="rId1727"/>
        </w:object>
      </w:r>
      <w:r>
        <w:t xml:space="preserve">, </w:t>
      </w:r>
      <w:r w:rsidR="00905817" w:rsidRPr="00905817">
        <w:rPr>
          <w:position w:val="-10"/>
        </w:rPr>
        <w:object w:dxaOrig="340" w:dyaOrig="320" w14:anchorId="35F5C129">
          <v:shape id="_x0000_i1882" type="#_x0000_t75" style="width:17.3pt;height:15.5pt" o:ole="">
            <v:imagedata r:id="rId1728" o:title=""/>
          </v:shape>
          <o:OLEObject Type="Embed" ProgID="Equation.DSMT4" ShapeID="_x0000_i1882" DrawAspect="Content" ObjectID="_1374350955" r:id="rId1729"/>
        </w:object>
      </w:r>
      <w:r>
        <w:t xml:space="preserve"> and </w:t>
      </w:r>
      <w:r w:rsidR="00905817" w:rsidRPr="00905817">
        <w:rPr>
          <w:position w:val="-6"/>
        </w:rPr>
        <w:object w:dxaOrig="340" w:dyaOrig="279" w14:anchorId="75BF9229">
          <v:shape id="_x0000_i1883" type="#_x0000_t75" style="width:17.3pt;height:14.6pt" o:ole="">
            <v:imagedata r:id="rId1730" o:title=""/>
          </v:shape>
          <o:OLEObject Type="Embed" ProgID="Equation.DSMT4" ShapeID="_x0000_i1883" DrawAspect="Content" ObjectID="_1374350956" r:id="rId1731"/>
        </w:object>
      </w:r>
      <w:r>
        <w:t xml:space="preserve"> using the general form</w:t>
      </w:r>
    </w:p>
    <w:p w14:paraId="640EEB3E" w14:textId="38CC492F" w:rsidR="00FB6012" w:rsidRDefault="00FB6012" w:rsidP="00FB6012">
      <w:pPr>
        <w:pStyle w:val="MTDisplayEquation"/>
      </w:pPr>
      <w:r>
        <w:tab/>
      </w:r>
      <w:r w:rsidR="00905817" w:rsidRPr="00905817">
        <w:rPr>
          <w:position w:val="-20"/>
        </w:rPr>
        <w:object w:dxaOrig="4040" w:dyaOrig="520" w14:anchorId="426B342C">
          <v:shape id="_x0000_i1884" type="#_x0000_t75" style="width:201.4pt;height:25.5pt" o:ole="">
            <v:imagedata r:id="rId1732" o:title=""/>
          </v:shape>
          <o:OLEObject Type="Embed" ProgID="Equation.DSMT4" ShapeID="_x0000_i1884" DrawAspect="Content" ObjectID="_1374350957" r:id="rId173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984" w:author="Gerard" w:date="2015-08-07T21:36:00Z">
          <w:r w:rsidR="00AE264D">
            <w:rPr>
              <w:noProof/>
            </w:rPr>
            <w:instrText>61</w:instrText>
          </w:r>
        </w:ins>
        <w:del w:id="985" w:author="Gerard" w:date="2015-07-27T22:14:00Z">
          <w:r w:rsidR="00D3178E" w:rsidDel="00C175E9">
            <w:rPr>
              <w:noProof/>
            </w:rPr>
            <w:delInstrText>62</w:delInstrText>
          </w:r>
        </w:del>
      </w:fldSimple>
      <w:r>
        <w:instrText>)</w:instrText>
      </w:r>
      <w:r>
        <w:fldChar w:fldCharType="end"/>
      </w:r>
    </w:p>
    <w:p w14:paraId="2B639E57" w14:textId="1006DA6F" w:rsidR="00FB6012" w:rsidRDefault="00FB6012" w:rsidP="00FB6012">
      <w:r>
        <w:t xml:space="preserve">For notational simplicity, the integral sign is omitted and the linearization of each term is presented in the form </w:t>
      </w:r>
      <w:r w:rsidR="00905817" w:rsidRPr="00905817">
        <w:rPr>
          <w:position w:val="-14"/>
        </w:rPr>
        <w:object w:dxaOrig="1880" w:dyaOrig="400" w14:anchorId="0EF74E0A">
          <v:shape id="_x0000_i1885" type="#_x0000_t75" style="width:94.8pt;height:20.05pt" o:ole="">
            <v:imagedata r:id="rId1734" o:title=""/>
          </v:shape>
          <o:OLEObject Type="Embed" ProgID="Equation.DSMT4" ShapeID="_x0000_i1885" DrawAspect="Content" ObjectID="_1374350958" r:id="rId1735"/>
        </w:object>
      </w:r>
      <w:r>
        <w:t>.</w:t>
      </w:r>
    </w:p>
    <w:p w14:paraId="27BE29E7" w14:textId="77777777" w:rsidR="00FB6012" w:rsidRDefault="00FB6012" w:rsidP="00FB6012"/>
    <w:p w14:paraId="455A4288" w14:textId="7C91298A" w:rsidR="00FB6012" w:rsidRDefault="00FB6012" w:rsidP="00FB6012">
      <w:pPr>
        <w:pStyle w:val="Heading4"/>
      </w:pPr>
      <w:r>
        <w:t xml:space="preserve">Linearization along </w:t>
      </w:r>
      <w:r w:rsidR="00905817" w:rsidRPr="00905817">
        <w:rPr>
          <w:position w:val="-6"/>
        </w:rPr>
        <w:object w:dxaOrig="360" w:dyaOrig="279" w14:anchorId="5B38D297">
          <v:shape id="_x0000_i1886" type="#_x0000_t75" style="width:19.15pt;height:14.6pt" o:ole="">
            <v:imagedata r:id="rId1736" o:title=""/>
          </v:shape>
          <o:OLEObject Type="Embed" ProgID="Equation.DSMT4" ShapeID="_x0000_i1886" DrawAspect="Content" ObjectID="_1374350959" r:id="rId1737"/>
        </w:object>
      </w:r>
    </w:p>
    <w:p w14:paraId="32B73D6A" w14:textId="7F8571EB" w:rsidR="00FB6012" w:rsidRDefault="00FB6012" w:rsidP="00FB6012">
      <w:r>
        <w:t xml:space="preserve">The linearization of the first term in </w:t>
      </w:r>
      <w:r w:rsidR="00905817" w:rsidRPr="00905817">
        <w:rPr>
          <w:position w:val="-12"/>
        </w:rPr>
        <w:object w:dxaOrig="540" w:dyaOrig="360" w14:anchorId="4745BD31">
          <v:shape id="_x0000_i1887" type="#_x0000_t75" style="width:27.35pt;height:19.15pt" o:ole="">
            <v:imagedata r:id="rId1738" o:title=""/>
          </v:shape>
          <o:OLEObject Type="Embed" ProgID="Equation.DSMT4" ShapeID="_x0000_i1887" DrawAspect="Content" ObjectID="_1374350960" r:id="rId1739"/>
        </w:object>
      </w:r>
      <w:r>
        <w:t xml:space="preserve"> along </w:t>
      </w:r>
      <w:r w:rsidR="00905817" w:rsidRPr="00905817">
        <w:rPr>
          <w:position w:val="-6"/>
        </w:rPr>
        <w:object w:dxaOrig="360" w:dyaOrig="279" w14:anchorId="1B89B195">
          <v:shape id="_x0000_i1888" type="#_x0000_t75" style="width:19.15pt;height:14.6pt" o:ole="">
            <v:imagedata r:id="rId1740" o:title=""/>
          </v:shape>
          <o:OLEObject Type="Embed" ProgID="Equation.DSMT4" ShapeID="_x0000_i1888" DrawAspect="Content" ObjectID="_1374350961" r:id="rId1741"/>
        </w:object>
      </w:r>
      <w:r>
        <w:t xml:space="preserve"> yields</w:t>
      </w:r>
    </w:p>
    <w:p w14:paraId="3ABBD576" w14:textId="47667DDA" w:rsidR="00FB6012" w:rsidRDefault="00FB6012" w:rsidP="00FB6012">
      <w:pPr>
        <w:pStyle w:val="MTDisplayEquation"/>
      </w:pPr>
      <w:r>
        <w:tab/>
      </w:r>
      <w:r w:rsidR="00905817" w:rsidRPr="00905817">
        <w:rPr>
          <w:position w:val="-18"/>
        </w:rPr>
        <w:object w:dxaOrig="5760" w:dyaOrig="480" w14:anchorId="2F3BA732">
          <v:shape id="_x0000_i1889" type="#_x0000_t75" style="width:4in;height:24.6pt" o:ole="">
            <v:imagedata r:id="rId1742" o:title=""/>
          </v:shape>
          <o:OLEObject Type="Embed" ProgID="Equation.DSMT4" ShapeID="_x0000_i1889" DrawAspect="Content" ObjectID="_1374350962" r:id="rId1743"/>
        </w:object>
      </w:r>
      <w:r w:rsidR="008B6535">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986" w:author="Gerard" w:date="2015-08-07T21:36:00Z">
          <w:r w:rsidR="00AE264D">
            <w:rPr>
              <w:noProof/>
            </w:rPr>
            <w:instrText>62</w:instrText>
          </w:r>
        </w:ins>
        <w:del w:id="987" w:author="Gerard" w:date="2015-07-27T22:14:00Z">
          <w:r w:rsidR="00D3178E" w:rsidDel="00C175E9">
            <w:rPr>
              <w:noProof/>
            </w:rPr>
            <w:delInstrText>63</w:delInstrText>
          </w:r>
        </w:del>
      </w:fldSimple>
      <w:r>
        <w:instrText>)</w:instrText>
      </w:r>
      <w:r>
        <w:fldChar w:fldCharType="end"/>
      </w:r>
    </w:p>
    <w:p w14:paraId="52F8F46C" w14:textId="44E7B39A" w:rsidR="00FB6012" w:rsidRDefault="00FB6012" w:rsidP="00FB6012">
      <w:r>
        <w:t xml:space="preserve">where </w:t>
      </w:r>
      <w:r w:rsidR="00905817" w:rsidRPr="00905817">
        <w:rPr>
          <w:position w:val="-4"/>
        </w:rPr>
        <w:object w:dxaOrig="200" w:dyaOrig="200" w14:anchorId="1615DE25">
          <v:shape id="_x0000_i1890" type="#_x0000_t75" style="width:10.05pt;height:10.05pt" o:ole="">
            <v:imagedata r:id="rId1744" o:title=""/>
          </v:shape>
          <o:OLEObject Type="Embed" ProgID="Equation.DSMT4" ShapeID="_x0000_i1890" DrawAspect="Content" ObjectID="_1374350963" r:id="rId1745"/>
        </w:object>
      </w:r>
      <w:r>
        <w:t xml:space="preserve"> is the spatial elasticity tensor of the mixture,</w:t>
      </w:r>
    </w:p>
    <w:p w14:paraId="33C5A3EF" w14:textId="3813EC95" w:rsidR="00FB6012" w:rsidRDefault="00FB6012" w:rsidP="00FB6012">
      <w:pPr>
        <w:pStyle w:val="MTDisplayEquation"/>
      </w:pPr>
      <w:r>
        <w:tab/>
      </w:r>
      <w:r w:rsidR="00905817" w:rsidRPr="00905817">
        <w:rPr>
          <w:position w:val="-24"/>
        </w:rPr>
        <w:object w:dxaOrig="5660" w:dyaOrig="660" w14:anchorId="6CF9DD48">
          <v:shape id="_x0000_i1891" type="#_x0000_t75" style="width:283.45pt;height:32.8pt" o:ole="">
            <v:imagedata r:id="rId1746" o:title=""/>
          </v:shape>
          <o:OLEObject Type="Embed" ProgID="Equation.DSMT4" ShapeID="_x0000_i1891" DrawAspect="Content" ObjectID="_1374350964" r:id="rId174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988" w:author="Gerard" w:date="2015-08-07T21:36:00Z">
          <w:r w:rsidR="00AE264D">
            <w:rPr>
              <w:noProof/>
            </w:rPr>
            <w:instrText>63</w:instrText>
          </w:r>
        </w:ins>
        <w:del w:id="989" w:author="Gerard" w:date="2015-07-27T22:14:00Z">
          <w:r w:rsidR="00D3178E" w:rsidDel="00C175E9">
            <w:rPr>
              <w:noProof/>
            </w:rPr>
            <w:delInstrText>64</w:delInstrText>
          </w:r>
        </w:del>
      </w:fldSimple>
      <w:r>
        <w:instrText>)</w:instrText>
      </w:r>
      <w:r>
        <w:fldChar w:fldCharType="end"/>
      </w:r>
    </w:p>
    <w:p w14:paraId="402ED35A" w14:textId="5F974D10" w:rsidR="00FB6012" w:rsidRDefault="00FB6012" w:rsidP="00FB6012">
      <w:r>
        <w:t xml:space="preserve">and </w:t>
      </w:r>
      <w:r w:rsidR="00905817" w:rsidRPr="00905817">
        <w:rPr>
          <w:position w:val="-4"/>
        </w:rPr>
        <w:object w:dxaOrig="260" w:dyaOrig="300" w14:anchorId="5A97909F">
          <v:shape id="_x0000_i1892" type="#_x0000_t75" style="width:12.75pt;height:14.6pt" o:ole="">
            <v:imagedata r:id="rId1748" o:title=""/>
          </v:shape>
          <o:OLEObject Type="Embed" ProgID="Equation.DSMT4" ShapeID="_x0000_i1892" DrawAspect="Content" ObjectID="_1374350965" r:id="rId1749"/>
        </w:object>
      </w:r>
      <w:r>
        <w:t xml:space="preserve"> is the spatial elasticity tensor of the solid matrix,</w:t>
      </w:r>
    </w:p>
    <w:p w14:paraId="5F6F0121" w14:textId="7E8DB786" w:rsidR="00FB6012" w:rsidRDefault="00FB6012" w:rsidP="00FB6012">
      <w:pPr>
        <w:pStyle w:val="MTDisplayEquation"/>
      </w:pPr>
      <w:r>
        <w:tab/>
      </w:r>
      <w:r w:rsidR="00905817" w:rsidRPr="00905817">
        <w:rPr>
          <w:position w:val="-24"/>
        </w:rPr>
        <w:object w:dxaOrig="3400" w:dyaOrig="660" w14:anchorId="14129C7D">
          <v:shape id="_x0000_i1893" type="#_x0000_t75" style="width:169.5pt;height:32.8pt" o:ole="">
            <v:imagedata r:id="rId1750" o:title=""/>
          </v:shape>
          <o:OLEObject Type="Embed" ProgID="Equation.DSMT4" ShapeID="_x0000_i1893" DrawAspect="Content" ObjectID="_1374350966" r:id="rId175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990" w:author="Gerard" w:date="2015-08-07T21:36:00Z">
          <w:r w:rsidR="00AE264D">
            <w:rPr>
              <w:noProof/>
            </w:rPr>
            <w:instrText>64</w:instrText>
          </w:r>
        </w:ins>
        <w:del w:id="991" w:author="Gerard" w:date="2015-07-27T22:14:00Z">
          <w:r w:rsidR="00D3178E" w:rsidDel="00C175E9">
            <w:rPr>
              <w:noProof/>
            </w:rPr>
            <w:delInstrText>65</w:delInstrText>
          </w:r>
        </w:del>
      </w:fldSimple>
      <w:r>
        <w:instrText>)</w:instrText>
      </w:r>
      <w:r>
        <w:fldChar w:fldCharType="end"/>
      </w:r>
    </w:p>
    <w:p w14:paraId="408B3C3C" w14:textId="77777777" w:rsidR="00FB6012" w:rsidRDefault="00FB6012" w:rsidP="00FB6012">
      <w:r>
        <w:t>The linearization of the second term is</w:t>
      </w:r>
    </w:p>
    <w:p w14:paraId="38929D31" w14:textId="64F52992" w:rsidR="00FB6012" w:rsidRDefault="00FB6012" w:rsidP="00FB6012">
      <w:pPr>
        <w:pStyle w:val="MTDisplayEquation"/>
      </w:pPr>
      <w:r>
        <w:tab/>
      </w:r>
      <w:r w:rsidR="00905817" w:rsidRPr="00905817">
        <w:rPr>
          <w:position w:val="-14"/>
        </w:rPr>
        <w:object w:dxaOrig="4120" w:dyaOrig="400" w14:anchorId="479F3BCC">
          <v:shape id="_x0000_i1894" type="#_x0000_t75" style="width:205.95pt;height:20.05pt" o:ole="">
            <v:imagedata r:id="rId1752" o:title=""/>
          </v:shape>
          <o:OLEObject Type="Embed" ProgID="Equation.DSMT4" ShapeID="_x0000_i1894" DrawAspect="Content" ObjectID="_1374350967" r:id="rId1753"/>
        </w:object>
      </w:r>
      <w:r w:rsidR="008B6535">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992" w:author="Gerard" w:date="2015-08-07T21:36:00Z">
          <w:r w:rsidR="00AE264D">
            <w:rPr>
              <w:noProof/>
            </w:rPr>
            <w:instrText>65</w:instrText>
          </w:r>
        </w:ins>
        <w:del w:id="993" w:author="Gerard" w:date="2015-07-27T22:14:00Z">
          <w:r w:rsidR="00D3178E" w:rsidDel="00C175E9">
            <w:rPr>
              <w:noProof/>
            </w:rPr>
            <w:delInstrText>66</w:delInstrText>
          </w:r>
        </w:del>
      </w:fldSimple>
      <w:r>
        <w:instrText>)</w:instrText>
      </w:r>
      <w:r>
        <w:fldChar w:fldCharType="end"/>
      </w:r>
    </w:p>
    <w:p w14:paraId="6BA54102" w14:textId="77777777" w:rsidR="00FB6012" w:rsidRDefault="00FB6012" w:rsidP="00FB6012">
      <w:r>
        <w:t>where</w:t>
      </w:r>
    </w:p>
    <w:p w14:paraId="3DBBCC42" w14:textId="7D82BA5C" w:rsidR="00FB6012" w:rsidRDefault="00FB6012" w:rsidP="00FB6012">
      <w:pPr>
        <w:pStyle w:val="MTDisplayEquation"/>
      </w:pPr>
      <w:r>
        <w:lastRenderedPageBreak/>
        <w:tab/>
      </w:r>
      <w:r w:rsidR="00905817" w:rsidRPr="00905817">
        <w:rPr>
          <w:position w:val="-78"/>
        </w:rPr>
        <w:object w:dxaOrig="7880" w:dyaOrig="1680" w14:anchorId="1959DE8A">
          <v:shape id="_x0000_i1895" type="#_x0000_t75" style="width:394.65pt;height:83.85pt" o:ole="">
            <v:imagedata r:id="rId1754" o:title=""/>
          </v:shape>
          <o:OLEObject Type="Embed" ProgID="Equation.DSMT4" ShapeID="_x0000_i1895" DrawAspect="Content" ObjectID="_1374350968" r:id="rId1755"/>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994" w:author="Gerard" w:date="2015-08-07T21:36:00Z">
          <w:r w:rsidR="00AE264D">
            <w:rPr>
              <w:noProof/>
            </w:rPr>
            <w:instrText>66</w:instrText>
          </w:r>
        </w:ins>
        <w:del w:id="995" w:author="Gerard" w:date="2015-07-27T22:14:00Z">
          <w:r w:rsidR="00D3178E" w:rsidDel="00C175E9">
            <w:rPr>
              <w:noProof/>
            </w:rPr>
            <w:delInstrText>67</w:delInstrText>
          </w:r>
        </w:del>
      </w:fldSimple>
      <w:r>
        <w:instrText>)</w:instrText>
      </w:r>
      <w:r>
        <w:fldChar w:fldCharType="end"/>
      </w:r>
    </w:p>
    <w:p w14:paraId="6897D46B" w14:textId="77777777" w:rsidR="00FB6012" w:rsidRDefault="00FB6012" w:rsidP="00FB6012">
      <w:r>
        <w:t>with</w:t>
      </w:r>
    </w:p>
    <w:p w14:paraId="23BD01E9" w14:textId="3F506177" w:rsidR="00FB6012" w:rsidRDefault="00FB6012" w:rsidP="00FB6012">
      <w:pPr>
        <w:pStyle w:val="MTDisplayEquation"/>
      </w:pPr>
      <w:r>
        <w:tab/>
      </w:r>
      <w:r w:rsidR="00905817" w:rsidRPr="00905817">
        <w:rPr>
          <w:position w:val="-60"/>
        </w:rPr>
        <w:object w:dxaOrig="3480" w:dyaOrig="1320" w14:anchorId="0C05BC26">
          <v:shape id="_x0000_i1896" type="#_x0000_t75" style="width:174.1pt;height:65.6pt" o:ole="">
            <v:imagedata r:id="rId1756" o:title=""/>
          </v:shape>
          <o:OLEObject Type="Embed" ProgID="Equation.DSMT4" ShapeID="_x0000_i1896" DrawAspect="Content" ObjectID="_1374350969" r:id="rId1757"/>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996" w:author="Gerard" w:date="2015-08-07T21:36:00Z">
          <w:r w:rsidR="00AE264D">
            <w:rPr>
              <w:noProof/>
            </w:rPr>
            <w:instrText>67</w:instrText>
          </w:r>
        </w:ins>
        <w:del w:id="997" w:author="Gerard" w:date="2015-07-27T22:14:00Z">
          <w:r w:rsidR="00D3178E" w:rsidDel="00C175E9">
            <w:rPr>
              <w:noProof/>
            </w:rPr>
            <w:delInstrText>68</w:delInstrText>
          </w:r>
        </w:del>
      </w:fldSimple>
      <w:r>
        <w:instrText>)</w:instrText>
      </w:r>
      <w:r>
        <w:fldChar w:fldCharType="end"/>
      </w:r>
    </w:p>
    <w:p w14:paraId="24FF16D9" w14:textId="70865918" w:rsidR="00FB6012" w:rsidRDefault="00FB6012" w:rsidP="00FB6012">
      <w:r>
        <w:t xml:space="preserve">representing the spatial tangents, with respect to the strain, of the effective permeability and solute diffusivity, respectively. These fourth-order tensors exhibit minor symmetries but not major symmetry, as described recently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r w:rsidR="005F21BF">
        <w:fldChar w:fldCharType="begin"/>
      </w:r>
      <w:r w:rsidR="005F21BF">
        <w:instrText xml:space="preserve"> HYPERLINK \l "_ENREF_21" \o "Ateshian, 2010 #62" </w:instrText>
      </w:r>
      <w:ins w:id="998" w:author="Gerard" w:date="2015-08-07T21:36:00Z"/>
      <w:r w:rsidR="005F21BF">
        <w:fldChar w:fldCharType="separate"/>
      </w:r>
      <w:r w:rsidR="00214E15">
        <w:rPr>
          <w:noProof/>
        </w:rPr>
        <w:t>21</w:t>
      </w:r>
      <w:r w:rsidR="005F21BF">
        <w:rPr>
          <w:noProof/>
        </w:rPr>
        <w:fldChar w:fldCharType="end"/>
      </w:r>
      <w:r w:rsidR="00A56950">
        <w:rPr>
          <w:noProof/>
        </w:rPr>
        <w:t>]</w:t>
      </w:r>
      <w:r>
        <w:fldChar w:fldCharType="end"/>
      </w:r>
      <w:r>
        <w:t xml:space="preserve">. Since </w:t>
      </w:r>
      <w:r w:rsidR="00905817" w:rsidRPr="00905817">
        <w:rPr>
          <w:position w:val="-4"/>
        </w:rPr>
        <w:object w:dxaOrig="279" w:dyaOrig="320" w14:anchorId="7EDBEFD6">
          <v:shape id="_x0000_i1897" type="#_x0000_t75" style="width:14.6pt;height:15.5pt" o:ole="">
            <v:imagedata r:id="rId1758" o:title=""/>
          </v:shape>
          <o:OLEObject Type="Embed" ProgID="Equation.DSMT4" ShapeID="_x0000_i1897" DrawAspect="Content" ObjectID="_1374350970" r:id="rId1759"/>
        </w:object>
      </w:r>
      <w:r>
        <w:t xml:space="preserve"> is given by substituting </w:t>
      </w:r>
      <w:r w:rsidR="00605580">
        <w:fldChar w:fldCharType="begin"/>
      </w:r>
      <w:r w:rsidR="00605580">
        <w:instrText xml:space="preserve"> GOTOBUTTON ZEqnNum915453  \* MERGEFORMAT </w:instrText>
      </w:r>
      <w:fldSimple w:instr=" REF ZEqnNum915453 \* Charformat \! \* MERGEFORMAT ">
        <w:r w:rsidR="00AE264D">
          <w:instrText>(2.114)</w:instrText>
        </w:r>
      </w:fldSimple>
      <w:r w:rsidR="00605580">
        <w:fldChar w:fldCharType="end"/>
      </w:r>
      <w:r w:rsidR="00905817" w:rsidRPr="00905817">
        <w:rPr>
          <w:position w:val="-12"/>
        </w:rPr>
        <w:object w:dxaOrig="139" w:dyaOrig="360" w14:anchorId="093D14EE">
          <v:shape id="_x0000_i1898" type="#_x0000_t75" style="width:6.4pt;height:19.15pt" o:ole="">
            <v:imagedata r:id="rId1760" o:title=""/>
          </v:shape>
          <o:OLEObject Type="Embed" ProgID="Equation.DSMT4" ShapeID="_x0000_i1898" DrawAspect="Content" ObjectID="_1374350971" r:id="rId1761"/>
        </w:object>
      </w:r>
      <w:r>
        <w:t xml:space="preserve"> into </w:t>
      </w:r>
      <w:r w:rsidR="00605580">
        <w:fldChar w:fldCharType="begin"/>
      </w:r>
      <w:r w:rsidR="00605580">
        <w:instrText xml:space="preserve"> GOTOBUTTON ZEqnNum709663  \* MERGEFORMAT </w:instrText>
      </w:r>
      <w:fldSimple w:instr=" REF ZEqnNum709663 \* Charformat \! \* MERGEFORMAT ">
        <w:ins w:id="999" w:author="Gerard" w:date="2015-08-07T21:36:00Z">
          <w:r w:rsidR="00AE264D">
            <w:instrText>(3.60)</w:instrText>
          </w:r>
        </w:ins>
        <w:del w:id="1000" w:author="Gerard" w:date="2015-07-27T22:14:00Z">
          <w:r w:rsidR="00D3178E" w:rsidDel="00C175E9">
            <w:delInstrText>(3.61)</w:delInstrText>
          </w:r>
        </w:del>
      </w:fldSimple>
      <w:r w:rsidR="00605580">
        <w:fldChar w:fldCharType="end"/>
      </w:r>
      <w:r w:rsidR="00905817" w:rsidRPr="00905817">
        <w:rPr>
          <w:position w:val="-12"/>
        </w:rPr>
        <w:object w:dxaOrig="120" w:dyaOrig="360" w14:anchorId="338FEFDC">
          <v:shape id="_x0000_i1899" type="#_x0000_t75" style="width:6.4pt;height:19.15pt" o:ole="">
            <v:imagedata r:id="rId1762" o:title=""/>
          </v:shape>
          <o:OLEObject Type="Embed" ProgID="Equation.DSMT4" ShapeID="_x0000_i1899" DrawAspect="Content" ObjectID="_1374350972" r:id="rId1763"/>
        </w:object>
      </w:r>
      <w:r>
        <w:t xml:space="preserve">, the evaluation of </w:t>
      </w:r>
      <w:r w:rsidR="00905817" w:rsidRPr="00905817">
        <w:rPr>
          <w:position w:val="-6"/>
        </w:rPr>
        <w:object w:dxaOrig="240" w:dyaOrig="360" w14:anchorId="1C80AC2E">
          <v:shape id="_x0000_i1900" type="#_x0000_t75" style="width:11.85pt;height:19.15pt" o:ole="">
            <v:imagedata r:id="rId1764" o:title=""/>
          </v:shape>
          <o:OLEObject Type="Embed" ProgID="Equation.DSMT4" ShapeID="_x0000_i1900" DrawAspect="Content" ObjectID="_1374350973" r:id="rId1765"/>
        </w:object>
      </w:r>
      <w:r>
        <w:t xml:space="preserve"> is rather involved and it can be shown that</w:t>
      </w:r>
    </w:p>
    <w:p w14:paraId="691C3615" w14:textId="576E231A" w:rsidR="00FB6012" w:rsidRDefault="00FB6012" w:rsidP="00FB6012">
      <w:pPr>
        <w:pStyle w:val="MTDisplayEquation"/>
      </w:pPr>
      <w:r>
        <w:tab/>
      </w:r>
      <w:r w:rsidR="00905817" w:rsidRPr="00905817">
        <w:rPr>
          <w:position w:val="-18"/>
        </w:rPr>
        <w:object w:dxaOrig="3379" w:dyaOrig="480" w14:anchorId="7625F036">
          <v:shape id="_x0000_i1901" type="#_x0000_t75" style="width:168.6pt;height:24.6pt" o:ole="">
            <v:imagedata r:id="rId1766" o:title=""/>
          </v:shape>
          <o:OLEObject Type="Embed" ProgID="Equation.DSMT4" ShapeID="_x0000_i1901" DrawAspect="Content" ObjectID="_1374350974" r:id="rId176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01" w:author="Gerard" w:date="2015-08-07T21:36:00Z">
          <w:r w:rsidR="00AE264D">
            <w:rPr>
              <w:noProof/>
            </w:rPr>
            <w:instrText>68</w:instrText>
          </w:r>
        </w:ins>
        <w:del w:id="1002" w:author="Gerard" w:date="2015-07-27T22:14:00Z">
          <w:r w:rsidR="00D3178E" w:rsidDel="00C175E9">
            <w:rPr>
              <w:noProof/>
            </w:rPr>
            <w:delInstrText>69</w:delInstrText>
          </w:r>
        </w:del>
      </w:fldSimple>
      <w:r>
        <w:instrText>)</w:instrText>
      </w:r>
      <w:r>
        <w:fldChar w:fldCharType="end"/>
      </w:r>
    </w:p>
    <w:p w14:paraId="7A53A6C1" w14:textId="77777777" w:rsidR="00FB6012" w:rsidRDefault="00FB6012" w:rsidP="00FB6012">
      <w:r>
        <w:t>where</w:t>
      </w:r>
    </w:p>
    <w:p w14:paraId="7631463A" w14:textId="0235F966" w:rsidR="00FB6012" w:rsidRDefault="00FB6012" w:rsidP="00FB6012">
      <w:pPr>
        <w:pStyle w:val="MTDisplayEquation"/>
      </w:pPr>
      <w:r>
        <w:tab/>
      </w:r>
      <w:r w:rsidR="00905817" w:rsidRPr="00905817">
        <w:rPr>
          <w:position w:val="-110"/>
        </w:rPr>
        <w:object w:dxaOrig="4040" w:dyaOrig="2000" w14:anchorId="27C95EC0">
          <v:shape id="_x0000_i1902" type="#_x0000_t75" style="width:201.4pt;height:100.25pt" o:ole="">
            <v:imagedata r:id="rId1768" o:title=""/>
          </v:shape>
          <o:OLEObject Type="Embed" ProgID="Equation.DSMT4" ShapeID="_x0000_i1902" DrawAspect="Content" ObjectID="_1374350975" r:id="rId1769"/>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03" w:author="Gerard" w:date="2015-08-07T21:36:00Z">
          <w:r w:rsidR="00AE264D">
            <w:rPr>
              <w:noProof/>
            </w:rPr>
            <w:instrText>69</w:instrText>
          </w:r>
        </w:ins>
        <w:del w:id="1004" w:author="Gerard" w:date="2015-07-27T22:14:00Z">
          <w:r w:rsidR="00D3178E" w:rsidDel="00C175E9">
            <w:rPr>
              <w:noProof/>
            </w:rPr>
            <w:delInstrText>70</w:delInstrText>
          </w:r>
        </w:del>
      </w:fldSimple>
      <w:r>
        <w:instrText>)</w:instrText>
      </w:r>
      <w:r>
        <w:fldChar w:fldCharType="end"/>
      </w:r>
    </w:p>
    <w:p w14:paraId="5B6012AF" w14:textId="77777777" w:rsidR="00FB6012" w:rsidRDefault="00FB6012" w:rsidP="00FB6012">
      <w:r>
        <w:t>and</w:t>
      </w:r>
    </w:p>
    <w:p w14:paraId="0FB9A7E8" w14:textId="768A8FDB" w:rsidR="00FB6012" w:rsidRDefault="00FB6012" w:rsidP="00FB6012">
      <w:pPr>
        <w:pStyle w:val="MTDisplayEquation"/>
      </w:pPr>
      <w:r>
        <w:tab/>
      </w:r>
      <w:r w:rsidR="00905817" w:rsidRPr="00905817">
        <w:rPr>
          <w:position w:val="-24"/>
        </w:rPr>
        <w:object w:dxaOrig="3320" w:dyaOrig="620" w14:anchorId="0E885B20">
          <v:shape id="_x0000_i1903" type="#_x0000_t75" style="width:165.85pt;height:31pt" o:ole="">
            <v:imagedata r:id="rId1770" o:title=""/>
          </v:shape>
          <o:OLEObject Type="Embed" ProgID="Equation.DSMT4" ShapeID="_x0000_i1903" DrawAspect="Content" ObjectID="_1374350976" r:id="rId177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05" w:author="Gerard" w:date="2015-08-07T21:36:00Z">
          <w:r w:rsidR="00AE264D">
            <w:rPr>
              <w:noProof/>
            </w:rPr>
            <w:instrText>70</w:instrText>
          </w:r>
        </w:ins>
        <w:del w:id="1006" w:author="Gerard" w:date="2015-07-27T22:14:00Z">
          <w:r w:rsidR="00D3178E" w:rsidDel="00C175E9">
            <w:rPr>
              <w:noProof/>
            </w:rPr>
            <w:delInstrText>71</w:delInstrText>
          </w:r>
        </w:del>
      </w:fldSimple>
      <w:r>
        <w:instrText>)</w:instrText>
      </w:r>
      <w:r>
        <w:fldChar w:fldCharType="end"/>
      </w:r>
    </w:p>
    <w:p w14:paraId="606B2B13" w14:textId="77777777" w:rsidR="00FB6012" w:rsidRDefault="00FB6012" w:rsidP="00FB6012"/>
    <w:p w14:paraId="0A604FCC" w14:textId="54B75757" w:rsidR="00FB6012" w:rsidRDefault="00FB6012" w:rsidP="00FB6012">
      <w:r>
        <w:t xml:space="preserve">The next term in </w:t>
      </w:r>
      <w:r w:rsidR="00905817" w:rsidRPr="00905817">
        <w:rPr>
          <w:position w:val="-12"/>
        </w:rPr>
        <w:object w:dxaOrig="540" w:dyaOrig="360" w14:anchorId="19DE0A24">
          <v:shape id="_x0000_i1904" type="#_x0000_t75" style="width:27.35pt;height:19.15pt" o:ole="">
            <v:imagedata r:id="rId1772" o:title=""/>
          </v:shape>
          <o:OLEObject Type="Embed" ProgID="Equation.DSMT4" ShapeID="_x0000_i1904" DrawAspect="Content" ObjectID="_1374350977" r:id="rId1773"/>
        </w:object>
      </w:r>
      <w:r>
        <w:t xml:space="preserve"> linearizes to</w:t>
      </w:r>
    </w:p>
    <w:p w14:paraId="2BE1FB0F" w14:textId="5571D2C3" w:rsidR="00FB6012" w:rsidRDefault="00FB6012" w:rsidP="00FB6012">
      <w:pPr>
        <w:pStyle w:val="MTDisplayEquation"/>
      </w:pPr>
      <w:r>
        <w:tab/>
      </w:r>
      <w:r w:rsidR="00905817" w:rsidRPr="00905817">
        <w:rPr>
          <w:position w:val="-32"/>
        </w:rPr>
        <w:object w:dxaOrig="7160" w:dyaOrig="760" w14:anchorId="78043274">
          <v:shape id="_x0000_i1905" type="#_x0000_t75" style="width:358.2pt;height:37.35pt" o:ole="">
            <v:imagedata r:id="rId1774" o:title=""/>
          </v:shape>
          <o:OLEObject Type="Embed" ProgID="Equation.DSMT4" ShapeID="_x0000_i1905" DrawAspect="Content" ObjectID="_1374350978" r:id="rId177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07" w:author="Gerard" w:date="2015-08-07T21:36:00Z">
          <w:r w:rsidR="00AE264D">
            <w:rPr>
              <w:noProof/>
            </w:rPr>
            <w:instrText>71</w:instrText>
          </w:r>
        </w:ins>
        <w:del w:id="1008" w:author="Gerard" w:date="2015-07-27T22:14:00Z">
          <w:r w:rsidR="00D3178E" w:rsidDel="00C175E9">
            <w:rPr>
              <w:noProof/>
            </w:rPr>
            <w:delInstrText>72</w:delInstrText>
          </w:r>
        </w:del>
      </w:fldSimple>
      <w:r>
        <w:instrText>)</w:instrText>
      </w:r>
      <w:r>
        <w:fldChar w:fldCharType="end"/>
      </w:r>
    </w:p>
    <w:p w14:paraId="17693FE6" w14:textId="77777777" w:rsidR="00FB6012" w:rsidRDefault="00FB6012" w:rsidP="00FB6012">
      <w:r>
        <w:t>where</w:t>
      </w:r>
    </w:p>
    <w:p w14:paraId="3BC51F0A" w14:textId="0418F5AC" w:rsidR="00FB6012" w:rsidRDefault="00FB6012" w:rsidP="00FB6012">
      <w:pPr>
        <w:pStyle w:val="MTDisplayEquation"/>
      </w:pPr>
      <w:r>
        <w:tab/>
      </w:r>
      <w:r w:rsidR="00905817" w:rsidRPr="00905817">
        <w:rPr>
          <w:position w:val="-24"/>
        </w:rPr>
        <w:object w:dxaOrig="920" w:dyaOrig="660" w14:anchorId="267DCB92">
          <v:shape id="_x0000_i1906" type="#_x0000_t75" style="width:46.5pt;height:32.8pt" o:ole="">
            <v:imagedata r:id="rId1776" o:title=""/>
          </v:shape>
          <o:OLEObject Type="Embed" ProgID="Equation.DSMT4" ShapeID="_x0000_i1906" DrawAspect="Content" ObjectID="_1374350979" r:id="rId1777"/>
        </w:object>
      </w:r>
      <w:r w:rsidR="00CC0A33">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09" w:author="Gerard" w:date="2015-08-07T21:36:00Z">
          <w:r w:rsidR="00AE264D">
            <w:rPr>
              <w:noProof/>
            </w:rPr>
            <w:instrText>72</w:instrText>
          </w:r>
        </w:ins>
        <w:del w:id="1010" w:author="Gerard" w:date="2015-07-27T22:14:00Z">
          <w:r w:rsidR="00D3178E" w:rsidDel="00C175E9">
            <w:rPr>
              <w:noProof/>
            </w:rPr>
            <w:delInstrText>73</w:delInstrText>
          </w:r>
        </w:del>
      </w:fldSimple>
      <w:r>
        <w:instrText>)</w:instrText>
      </w:r>
      <w:r>
        <w:fldChar w:fldCharType="end"/>
      </w:r>
    </w:p>
    <w:p w14:paraId="14449D39" w14:textId="54CDF724" w:rsidR="00FB6012" w:rsidRDefault="00FB6012" w:rsidP="00FB6012">
      <w:r>
        <w:t xml:space="preserve">and </w:t>
      </w:r>
      <w:r w:rsidR="00905817" w:rsidRPr="00905817">
        <w:rPr>
          <w:position w:val="-6"/>
        </w:rPr>
        <w:object w:dxaOrig="300" w:dyaOrig="279" w14:anchorId="78EC0F2F">
          <v:shape id="_x0000_i1907" type="#_x0000_t75" style="width:14.6pt;height:14.6pt" o:ole="">
            <v:imagedata r:id="rId1778" o:title=""/>
          </v:shape>
          <o:OLEObject Type="Embed" ProgID="Equation.DSMT4" ShapeID="_x0000_i1907" DrawAspect="Content" ObjectID="_1374350980" r:id="rId1779"/>
        </w:object>
      </w:r>
      <w:r>
        <w:t xml:space="preserve"> represents the time increment relative to the previous time point. The next term is given by</w:t>
      </w:r>
    </w:p>
    <w:p w14:paraId="27505E56" w14:textId="1D646380" w:rsidR="00FB6012" w:rsidRDefault="00FB6012" w:rsidP="00FB6012">
      <w:pPr>
        <w:pStyle w:val="MTDisplayEquation"/>
      </w:pPr>
      <w:r>
        <w:tab/>
      </w:r>
      <w:r w:rsidR="00905817" w:rsidRPr="00905817">
        <w:rPr>
          <w:position w:val="-14"/>
        </w:rPr>
        <w:object w:dxaOrig="3800" w:dyaOrig="400" w14:anchorId="5DABEFFC">
          <v:shape id="_x0000_i1908" type="#_x0000_t75" style="width:190.5pt;height:20.05pt" o:ole="">
            <v:imagedata r:id="rId1780" o:title=""/>
          </v:shape>
          <o:OLEObject Type="Embed" ProgID="Equation.DSMT4" ShapeID="_x0000_i1908" DrawAspect="Content" ObjectID="_1374350981" r:id="rId178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11" w:author="Gerard" w:date="2015-08-07T21:36:00Z">
          <w:r w:rsidR="00AE264D">
            <w:rPr>
              <w:noProof/>
            </w:rPr>
            <w:instrText>73</w:instrText>
          </w:r>
        </w:ins>
        <w:del w:id="1012" w:author="Gerard" w:date="2015-07-27T22:14:00Z">
          <w:r w:rsidR="00D3178E" w:rsidDel="00C175E9">
            <w:rPr>
              <w:noProof/>
            </w:rPr>
            <w:delInstrText>74</w:delInstrText>
          </w:r>
        </w:del>
      </w:fldSimple>
      <w:r>
        <w:instrText>)</w:instrText>
      </w:r>
      <w:r>
        <w:fldChar w:fldCharType="end"/>
      </w:r>
    </w:p>
    <w:p w14:paraId="513FDFC9" w14:textId="77777777" w:rsidR="00FB6012" w:rsidRDefault="00FB6012" w:rsidP="00FB6012">
      <w:r>
        <w:t>where</w:t>
      </w:r>
    </w:p>
    <w:p w14:paraId="1A78F3FE" w14:textId="3F40DE8D" w:rsidR="00FB6012" w:rsidRDefault="00FB6012" w:rsidP="00FB6012">
      <w:pPr>
        <w:pStyle w:val="MTDisplayEquation"/>
      </w:pPr>
      <w:r>
        <w:lastRenderedPageBreak/>
        <w:tab/>
      </w:r>
      <w:r w:rsidR="00905817" w:rsidRPr="00905817">
        <w:rPr>
          <w:position w:val="-70"/>
        </w:rPr>
        <w:object w:dxaOrig="6840" w:dyaOrig="1520" w14:anchorId="186C0EB9">
          <v:shape id="_x0000_i1909" type="#_x0000_t75" style="width:342.7pt;height:75.65pt" o:ole="">
            <v:imagedata r:id="rId1782" o:title=""/>
          </v:shape>
          <o:OLEObject Type="Embed" ProgID="Equation.DSMT4" ShapeID="_x0000_i1909" DrawAspect="Content" ObjectID="_1374350982" r:id="rId1783"/>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13" w:author="Gerard" w:date="2015-08-07T21:36:00Z">
          <w:r w:rsidR="00AE264D">
            <w:rPr>
              <w:noProof/>
            </w:rPr>
            <w:instrText>74</w:instrText>
          </w:r>
        </w:ins>
        <w:del w:id="1014" w:author="Gerard" w:date="2015-07-27T22:14:00Z">
          <w:r w:rsidR="00D3178E" w:rsidDel="00C175E9">
            <w:rPr>
              <w:noProof/>
            </w:rPr>
            <w:delInstrText>75</w:delInstrText>
          </w:r>
        </w:del>
      </w:fldSimple>
      <w:r>
        <w:instrText>)</w:instrText>
      </w:r>
      <w:r>
        <w:fldChar w:fldCharType="end"/>
      </w:r>
    </w:p>
    <w:p w14:paraId="2D35262D" w14:textId="77777777" w:rsidR="00FB6012" w:rsidRDefault="00FB6012" w:rsidP="00FB6012">
      <w:r>
        <w:t>The last term is</w:t>
      </w:r>
    </w:p>
    <w:p w14:paraId="6B064A16" w14:textId="33A87B87" w:rsidR="00FB6012" w:rsidRDefault="00FB6012" w:rsidP="00FB6012">
      <w:pPr>
        <w:pStyle w:val="MTDisplayEquation"/>
      </w:pPr>
      <w:r>
        <w:tab/>
      </w:r>
      <w:r w:rsidR="00905817" w:rsidRPr="00905817">
        <w:rPr>
          <w:position w:val="-80"/>
        </w:rPr>
        <w:object w:dxaOrig="8700" w:dyaOrig="1719" w14:anchorId="7402C4CD">
          <v:shape id="_x0000_i1910" type="#_x0000_t75" style="width:434.75pt;height:86.6pt" o:ole="">
            <v:imagedata r:id="rId1784" o:title=""/>
          </v:shape>
          <o:OLEObject Type="Embed" ProgID="Equation.DSMT4" ShapeID="_x0000_i1910" DrawAspect="Content" ObjectID="_1374350983" r:id="rId1785"/>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15" w:author="Gerard" w:date="2015-08-07T21:36:00Z">
          <w:r w:rsidR="00AE264D">
            <w:rPr>
              <w:noProof/>
            </w:rPr>
            <w:instrText>75</w:instrText>
          </w:r>
        </w:ins>
        <w:del w:id="1016" w:author="Gerard" w:date="2015-07-27T22:14:00Z">
          <w:r w:rsidR="00D3178E" w:rsidDel="00C175E9">
            <w:rPr>
              <w:noProof/>
            </w:rPr>
            <w:delInstrText>76</w:delInstrText>
          </w:r>
        </w:del>
      </w:fldSimple>
      <w:r>
        <w:instrText>)</w:instrText>
      </w:r>
      <w:r>
        <w:fldChar w:fldCharType="end"/>
      </w:r>
    </w:p>
    <w:p w14:paraId="6B55219B" w14:textId="77777777" w:rsidR="00FB6012" w:rsidRDefault="00FB6012" w:rsidP="00FB6012"/>
    <w:p w14:paraId="3BF71BA3" w14:textId="3138ED26" w:rsidR="00FB6012" w:rsidRDefault="00FB6012" w:rsidP="00FB6012">
      <w:pPr>
        <w:pStyle w:val="Heading4"/>
      </w:pPr>
      <w:r>
        <w:t xml:space="preserve">Linearization along </w:t>
      </w:r>
      <w:r w:rsidR="00905817" w:rsidRPr="00905817">
        <w:rPr>
          <w:position w:val="-10"/>
        </w:rPr>
        <w:object w:dxaOrig="340" w:dyaOrig="320" w14:anchorId="4E317455">
          <v:shape id="_x0000_i1911" type="#_x0000_t75" style="width:17.3pt;height:15.5pt" o:ole="">
            <v:imagedata r:id="rId1786" o:title=""/>
          </v:shape>
          <o:OLEObject Type="Embed" ProgID="Equation.DSMT4" ShapeID="_x0000_i1911" DrawAspect="Content" ObjectID="_1374350984" r:id="rId1787"/>
        </w:object>
      </w:r>
    </w:p>
    <w:p w14:paraId="11EC1E73" w14:textId="0AC03AF5" w:rsidR="00FB6012" w:rsidRDefault="00FB6012" w:rsidP="00FB6012">
      <w:r>
        <w:t xml:space="preserve">The linearization of the various terms in </w:t>
      </w:r>
      <w:r w:rsidR="00905817" w:rsidRPr="00905817">
        <w:rPr>
          <w:position w:val="-12"/>
        </w:rPr>
        <w:object w:dxaOrig="540" w:dyaOrig="360" w14:anchorId="1DA62F3A">
          <v:shape id="_x0000_i1912" type="#_x0000_t75" style="width:27.35pt;height:19.15pt" o:ole="">
            <v:imagedata r:id="rId1788" o:title=""/>
          </v:shape>
          <o:OLEObject Type="Embed" ProgID="Equation.DSMT4" ShapeID="_x0000_i1912" DrawAspect="Content" ObjectID="_1374350985" r:id="rId1789"/>
        </w:object>
      </w:r>
      <w:r>
        <w:t xml:space="preserve"> along </w:t>
      </w:r>
      <w:r w:rsidR="00905817" w:rsidRPr="00905817">
        <w:rPr>
          <w:position w:val="-10"/>
        </w:rPr>
        <w:object w:dxaOrig="340" w:dyaOrig="320" w14:anchorId="4D66D5A0">
          <v:shape id="_x0000_i1913" type="#_x0000_t75" style="width:17.3pt;height:15.5pt" o:ole="">
            <v:imagedata r:id="rId1790" o:title=""/>
          </v:shape>
          <o:OLEObject Type="Embed" ProgID="Equation.DSMT4" ShapeID="_x0000_i1913" DrawAspect="Content" ObjectID="_1374350986" r:id="rId1791"/>
        </w:object>
      </w:r>
      <w:r>
        <w:t xml:space="preserve"> yields</w:t>
      </w:r>
    </w:p>
    <w:p w14:paraId="2A58DA46" w14:textId="11FB580D" w:rsidR="00FB6012" w:rsidRDefault="00FB6012" w:rsidP="00FB6012">
      <w:pPr>
        <w:pStyle w:val="MTDisplayEquation"/>
      </w:pPr>
      <w:r>
        <w:tab/>
      </w:r>
      <w:r w:rsidR="00905817" w:rsidRPr="00905817">
        <w:rPr>
          <w:position w:val="-16"/>
        </w:rPr>
        <w:object w:dxaOrig="3379" w:dyaOrig="440" w14:anchorId="4FB881F3">
          <v:shape id="_x0000_i1914" type="#_x0000_t75" style="width:168.6pt;height:21.85pt" o:ole="">
            <v:imagedata r:id="rId1792" o:title=""/>
          </v:shape>
          <o:OLEObject Type="Embed" ProgID="Equation.DSMT4" ShapeID="_x0000_i1914" DrawAspect="Content" ObjectID="_1374350987" r:id="rId179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17" w:author="Gerard" w:date="2015-08-07T21:36:00Z">
          <w:r w:rsidR="00AE264D">
            <w:rPr>
              <w:noProof/>
            </w:rPr>
            <w:instrText>76</w:instrText>
          </w:r>
        </w:ins>
        <w:del w:id="1018" w:author="Gerard" w:date="2015-07-27T22:14:00Z">
          <w:r w:rsidR="00D3178E" w:rsidDel="00C175E9">
            <w:rPr>
              <w:noProof/>
            </w:rPr>
            <w:delInstrText>77</w:delInstrText>
          </w:r>
        </w:del>
      </w:fldSimple>
      <w:r>
        <w:instrText>)</w:instrText>
      </w:r>
      <w:r>
        <w:fldChar w:fldCharType="end"/>
      </w:r>
    </w:p>
    <w:p w14:paraId="2DBA879F" w14:textId="71DF41C2" w:rsidR="00FB6012" w:rsidRDefault="00FB6012" w:rsidP="00FB6012">
      <w:pPr>
        <w:pStyle w:val="MTDisplayEquation"/>
      </w:pPr>
      <w:r>
        <w:tab/>
      </w:r>
      <w:r w:rsidR="00905817" w:rsidRPr="00905817">
        <w:rPr>
          <w:position w:val="-28"/>
        </w:rPr>
        <w:object w:dxaOrig="5840" w:dyaOrig="680" w14:anchorId="3A21E93C">
          <v:shape id="_x0000_i1915" type="#_x0000_t75" style="width:290.75pt;height:34.65pt" o:ole="">
            <v:imagedata r:id="rId1794" o:title=""/>
          </v:shape>
          <o:OLEObject Type="Embed" ProgID="Equation.DSMT4" ShapeID="_x0000_i1915" DrawAspect="Content" ObjectID="_1374350988" r:id="rId179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19" w:author="Gerard" w:date="2015-08-07T21:36:00Z">
          <w:r w:rsidR="00AE264D">
            <w:rPr>
              <w:noProof/>
            </w:rPr>
            <w:instrText>77</w:instrText>
          </w:r>
        </w:ins>
        <w:del w:id="1020" w:author="Gerard" w:date="2015-07-27T22:14:00Z">
          <w:r w:rsidR="00D3178E" w:rsidDel="00C175E9">
            <w:rPr>
              <w:noProof/>
            </w:rPr>
            <w:delInstrText>78</w:delInstrText>
          </w:r>
        </w:del>
      </w:fldSimple>
      <w:r>
        <w:instrText>)</w:instrText>
      </w:r>
      <w:r>
        <w:fldChar w:fldCharType="end"/>
      </w:r>
    </w:p>
    <w:p w14:paraId="67F1B095" w14:textId="702391D2" w:rsidR="00FB6012" w:rsidRDefault="00FB6012" w:rsidP="00FB6012">
      <w:pPr>
        <w:pStyle w:val="MTDisplayEquation"/>
      </w:pPr>
      <w:r>
        <w:tab/>
      </w:r>
      <w:r w:rsidR="00905817" w:rsidRPr="00905817">
        <w:rPr>
          <w:position w:val="-38"/>
        </w:rPr>
        <w:object w:dxaOrig="6920" w:dyaOrig="880" w14:anchorId="295F7D9E">
          <v:shape id="_x0000_i1916" type="#_x0000_t75" style="width:345.4pt;height:43.75pt" o:ole="">
            <v:imagedata r:id="rId1796" o:title=""/>
          </v:shape>
          <o:OLEObject Type="Embed" ProgID="Equation.DSMT4" ShapeID="_x0000_i1916" DrawAspect="Content" ObjectID="_1374350989" r:id="rId179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21" w:author="Gerard" w:date="2015-08-07T21:36:00Z">
          <w:r w:rsidR="00AE264D">
            <w:rPr>
              <w:noProof/>
            </w:rPr>
            <w:instrText>78</w:instrText>
          </w:r>
        </w:ins>
        <w:del w:id="1022" w:author="Gerard" w:date="2015-07-27T22:14:00Z">
          <w:r w:rsidR="00D3178E" w:rsidDel="00C175E9">
            <w:rPr>
              <w:noProof/>
            </w:rPr>
            <w:delInstrText>79</w:delInstrText>
          </w:r>
        </w:del>
      </w:fldSimple>
      <w:r>
        <w:instrText>)</w:instrText>
      </w:r>
      <w:r>
        <w:fldChar w:fldCharType="end"/>
      </w:r>
    </w:p>
    <w:p w14:paraId="3E102B75" w14:textId="77777777" w:rsidR="00FB6012" w:rsidRDefault="00FB6012" w:rsidP="00FB6012"/>
    <w:p w14:paraId="0D5FED7E" w14:textId="2CF66EAE" w:rsidR="00FB6012" w:rsidRDefault="00FB6012" w:rsidP="00FB6012">
      <w:pPr>
        <w:pStyle w:val="Heading4"/>
      </w:pPr>
      <w:r>
        <w:t xml:space="preserve">Linearization along </w:t>
      </w:r>
      <w:r w:rsidR="00905817" w:rsidRPr="00905817">
        <w:rPr>
          <w:position w:val="-6"/>
        </w:rPr>
        <w:object w:dxaOrig="340" w:dyaOrig="279" w14:anchorId="7C6ED7C3">
          <v:shape id="_x0000_i1917" type="#_x0000_t75" style="width:17.3pt;height:14.6pt" o:ole="">
            <v:imagedata r:id="rId1798" o:title=""/>
          </v:shape>
          <o:OLEObject Type="Embed" ProgID="Equation.DSMT4" ShapeID="_x0000_i1917" DrawAspect="Content" ObjectID="_1374350990" r:id="rId1799"/>
        </w:object>
      </w:r>
    </w:p>
    <w:p w14:paraId="3426A0EA" w14:textId="43EE2A94" w:rsidR="00FB6012" w:rsidRDefault="00FB6012" w:rsidP="00FB6012">
      <w:r>
        <w:t xml:space="preserve">The linearization of the first term in </w:t>
      </w:r>
      <w:r w:rsidR="00905817" w:rsidRPr="00905817">
        <w:rPr>
          <w:position w:val="-12"/>
        </w:rPr>
        <w:object w:dxaOrig="540" w:dyaOrig="360" w14:anchorId="0C207728">
          <v:shape id="_x0000_i1918" type="#_x0000_t75" style="width:27.35pt;height:19.15pt" o:ole="">
            <v:imagedata r:id="rId1800" o:title=""/>
          </v:shape>
          <o:OLEObject Type="Embed" ProgID="Equation.DSMT4" ShapeID="_x0000_i1918" DrawAspect="Content" ObjectID="_1374350991" r:id="rId1801"/>
        </w:object>
      </w:r>
      <w:r>
        <w:t xml:space="preserve"> along </w:t>
      </w:r>
      <w:r w:rsidR="00905817" w:rsidRPr="00905817">
        <w:rPr>
          <w:position w:val="-6"/>
        </w:rPr>
        <w:object w:dxaOrig="340" w:dyaOrig="279" w14:anchorId="73F11E58">
          <v:shape id="_x0000_i1919" type="#_x0000_t75" style="width:17.3pt;height:14.6pt" o:ole="">
            <v:imagedata r:id="rId1802" o:title=""/>
          </v:shape>
          <o:OLEObject Type="Embed" ProgID="Equation.DSMT4" ShapeID="_x0000_i1919" DrawAspect="Content" ObjectID="_1374350992" r:id="rId1803"/>
        </w:object>
      </w:r>
      <w:r>
        <w:t xml:space="preserve"> yields</w:t>
      </w:r>
    </w:p>
    <w:p w14:paraId="48F7F5F1" w14:textId="0F145B7D" w:rsidR="00FB6012" w:rsidRDefault="00FB6012" w:rsidP="00FB6012">
      <w:pPr>
        <w:pStyle w:val="MTDisplayEquation"/>
      </w:pPr>
      <w:r>
        <w:tab/>
      </w:r>
      <w:r w:rsidR="00905817" w:rsidRPr="00905817">
        <w:rPr>
          <w:position w:val="-32"/>
        </w:rPr>
        <w:object w:dxaOrig="5640" w:dyaOrig="760" w14:anchorId="5EF3EAE3">
          <v:shape id="_x0000_i1920" type="#_x0000_t75" style="width:281.6pt;height:37.35pt" o:ole="">
            <v:imagedata r:id="rId1804" o:title=""/>
          </v:shape>
          <o:OLEObject Type="Embed" ProgID="Equation.DSMT4" ShapeID="_x0000_i1920" DrawAspect="Content" ObjectID="_1374350993" r:id="rId180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23" w:author="Gerard" w:date="2015-08-07T21:36:00Z">
          <w:r w:rsidR="00AE264D">
            <w:rPr>
              <w:noProof/>
            </w:rPr>
            <w:instrText>79</w:instrText>
          </w:r>
        </w:ins>
        <w:del w:id="1024" w:author="Gerard" w:date="2015-07-27T22:14:00Z">
          <w:r w:rsidR="00D3178E" w:rsidDel="00C175E9">
            <w:rPr>
              <w:noProof/>
            </w:rPr>
            <w:delInstrText>80</w:delInstrText>
          </w:r>
        </w:del>
      </w:fldSimple>
      <w:r>
        <w:instrText>)</w:instrText>
      </w:r>
      <w:r>
        <w:fldChar w:fldCharType="end"/>
      </w:r>
    </w:p>
    <w:p w14:paraId="6BA2FC95" w14:textId="77777777" w:rsidR="00FB6012" w:rsidRDefault="00FB6012" w:rsidP="00FB6012">
      <w:r>
        <w:t>where</w:t>
      </w:r>
    </w:p>
    <w:p w14:paraId="66C0DEC1" w14:textId="6531C6F3" w:rsidR="00FB6012" w:rsidRDefault="00FB6012" w:rsidP="00FB6012">
      <w:pPr>
        <w:pStyle w:val="MTDisplayEquation"/>
      </w:pPr>
      <w:r>
        <w:tab/>
      </w:r>
      <w:r w:rsidR="00905817" w:rsidRPr="00905817">
        <w:rPr>
          <w:position w:val="-24"/>
        </w:rPr>
        <w:object w:dxaOrig="1920" w:dyaOrig="660" w14:anchorId="0A95A5ED">
          <v:shape id="_x0000_i1921" type="#_x0000_t75" style="width:96.6pt;height:32.8pt" o:ole="">
            <v:imagedata r:id="rId1806" o:title=""/>
          </v:shape>
          <o:OLEObject Type="Embed" ProgID="Equation.DSMT4" ShapeID="_x0000_i1921" DrawAspect="Content" ObjectID="_1374350994" r:id="rId1807"/>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25" w:author="Gerard" w:date="2015-08-07T21:36:00Z">
          <w:r w:rsidR="00AE264D">
            <w:rPr>
              <w:noProof/>
            </w:rPr>
            <w:instrText>80</w:instrText>
          </w:r>
        </w:ins>
        <w:del w:id="1026" w:author="Gerard" w:date="2015-07-27T22:14:00Z">
          <w:r w:rsidR="00D3178E" w:rsidDel="00C175E9">
            <w:rPr>
              <w:noProof/>
            </w:rPr>
            <w:delInstrText>81</w:delInstrText>
          </w:r>
        </w:del>
      </w:fldSimple>
      <w:r>
        <w:instrText>)</w:instrText>
      </w:r>
      <w:r>
        <w:fldChar w:fldCharType="end"/>
      </w:r>
    </w:p>
    <w:p w14:paraId="102E916B" w14:textId="77777777" w:rsidR="00FB6012" w:rsidRDefault="00FB6012" w:rsidP="00FB6012">
      <w:r>
        <w:t>represents the spatial tangent of the stress with respect to the effective concentration. The next term is</w:t>
      </w:r>
    </w:p>
    <w:p w14:paraId="658D80A6" w14:textId="3E7E9EF4" w:rsidR="00FB6012" w:rsidRDefault="00FB6012" w:rsidP="00FB6012">
      <w:pPr>
        <w:pStyle w:val="MTDisplayEquation"/>
      </w:pPr>
      <w:r>
        <w:tab/>
      </w:r>
      <w:r w:rsidR="00905817" w:rsidRPr="00905817">
        <w:rPr>
          <w:position w:val="-14"/>
        </w:rPr>
        <w:object w:dxaOrig="4080" w:dyaOrig="400" w14:anchorId="2E9D8853">
          <v:shape id="_x0000_i1922" type="#_x0000_t75" style="width:204.15pt;height:20.05pt" o:ole="">
            <v:imagedata r:id="rId1808" o:title=""/>
          </v:shape>
          <o:OLEObject Type="Embed" ProgID="Equation.DSMT4" ShapeID="_x0000_i1922" DrawAspect="Content" ObjectID="_1374350995" r:id="rId180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27" w:author="Gerard" w:date="2015-08-07T21:36:00Z">
          <w:r w:rsidR="00AE264D">
            <w:rPr>
              <w:noProof/>
            </w:rPr>
            <w:instrText>81</w:instrText>
          </w:r>
        </w:ins>
        <w:del w:id="1028" w:author="Gerard" w:date="2015-07-27T22:14:00Z">
          <w:r w:rsidR="00D3178E" w:rsidDel="00C175E9">
            <w:rPr>
              <w:noProof/>
            </w:rPr>
            <w:delInstrText>82</w:delInstrText>
          </w:r>
        </w:del>
      </w:fldSimple>
      <w:r>
        <w:instrText>)</w:instrText>
      </w:r>
      <w:r>
        <w:fldChar w:fldCharType="end"/>
      </w:r>
    </w:p>
    <w:p w14:paraId="008D44CA" w14:textId="77777777" w:rsidR="00FB6012" w:rsidRDefault="00FB6012" w:rsidP="00FB6012">
      <w:r>
        <w:t>where</w:t>
      </w:r>
    </w:p>
    <w:p w14:paraId="46949CC0" w14:textId="3CCE13A9" w:rsidR="00FB6012" w:rsidRDefault="00FB6012" w:rsidP="00FB6012">
      <w:pPr>
        <w:pStyle w:val="MTDisplayEquation"/>
      </w:pPr>
      <w:r>
        <w:tab/>
      </w:r>
      <w:r w:rsidR="00905817" w:rsidRPr="00905817">
        <w:rPr>
          <w:position w:val="-74"/>
        </w:rPr>
        <w:object w:dxaOrig="5860" w:dyaOrig="1600" w14:anchorId="7E970ABE">
          <v:shape id="_x0000_i1923" type="#_x0000_t75" style="width:292.55pt;height:80.2pt" o:ole="">
            <v:imagedata r:id="rId1810" o:title=""/>
          </v:shape>
          <o:OLEObject Type="Embed" ProgID="Equation.DSMT4" ShapeID="_x0000_i1923" DrawAspect="Content" ObjectID="_1374350996" r:id="rId1811"/>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29" w:author="Gerard" w:date="2015-08-07T21:36:00Z">
          <w:r w:rsidR="00AE264D">
            <w:rPr>
              <w:noProof/>
            </w:rPr>
            <w:instrText>82</w:instrText>
          </w:r>
        </w:ins>
        <w:del w:id="1030" w:author="Gerard" w:date="2015-07-27T22:14:00Z">
          <w:r w:rsidR="00D3178E" w:rsidDel="00C175E9">
            <w:rPr>
              <w:noProof/>
            </w:rPr>
            <w:delInstrText>83</w:delInstrText>
          </w:r>
        </w:del>
      </w:fldSimple>
      <w:r>
        <w:instrText>)</w:instrText>
      </w:r>
      <w:r>
        <w:fldChar w:fldCharType="end"/>
      </w:r>
    </w:p>
    <w:p w14:paraId="4E4E4166" w14:textId="77777777" w:rsidR="00FB6012" w:rsidRDefault="00FB6012" w:rsidP="00FB6012">
      <w:r>
        <w:t>and</w:t>
      </w:r>
    </w:p>
    <w:p w14:paraId="2B2FCE95" w14:textId="3344DEA6" w:rsidR="00FB6012" w:rsidRDefault="00FB6012" w:rsidP="00FB6012">
      <w:pPr>
        <w:pStyle w:val="MTDisplayEquation"/>
      </w:pPr>
      <w:r>
        <w:lastRenderedPageBreak/>
        <w:tab/>
      </w:r>
      <w:r w:rsidR="00905817" w:rsidRPr="00905817">
        <w:rPr>
          <w:position w:val="-24"/>
        </w:rPr>
        <w:object w:dxaOrig="1840" w:dyaOrig="660" w14:anchorId="4571585A">
          <v:shape id="_x0000_i1924" type="#_x0000_t75" style="width:92.05pt;height:32.8pt" o:ole="">
            <v:imagedata r:id="rId1812" o:title=""/>
          </v:shape>
          <o:OLEObject Type="Embed" ProgID="Equation.DSMT4" ShapeID="_x0000_i1924" DrawAspect="Content" ObjectID="_1374350997" r:id="rId1813"/>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31" w:author="Gerard" w:date="2015-08-07T21:36:00Z">
          <w:r w:rsidR="00AE264D">
            <w:rPr>
              <w:noProof/>
            </w:rPr>
            <w:instrText>83</w:instrText>
          </w:r>
        </w:ins>
        <w:del w:id="1032" w:author="Gerard" w:date="2015-07-27T22:14:00Z">
          <w:r w:rsidR="00D3178E" w:rsidDel="00C175E9">
            <w:rPr>
              <w:noProof/>
            </w:rPr>
            <w:delInstrText>84</w:delInstrText>
          </w:r>
        </w:del>
      </w:fldSimple>
      <w:r>
        <w:instrText>)</w:instrText>
      </w:r>
      <w:r>
        <w:fldChar w:fldCharType="end"/>
      </w:r>
    </w:p>
    <w:p w14:paraId="6414EC83" w14:textId="77777777" w:rsidR="00FB6012" w:rsidRDefault="00FB6012" w:rsidP="00FB6012">
      <w:r>
        <w:t>is the spatial tangent of the effective hydraulic permeability with respect to the effective concentration.</w:t>
      </w:r>
    </w:p>
    <w:p w14:paraId="11C25B3F" w14:textId="77777777" w:rsidR="00FB6012" w:rsidRDefault="00FB6012" w:rsidP="00FB6012"/>
    <w:p w14:paraId="68334AD0" w14:textId="77777777" w:rsidR="00FB6012" w:rsidRDefault="00FB6012" w:rsidP="00FB6012">
      <w:r>
        <w:t>The next term reduces to</w:t>
      </w:r>
    </w:p>
    <w:p w14:paraId="12C9FFFB" w14:textId="4A97F16B" w:rsidR="00FB6012" w:rsidRDefault="00FB6012" w:rsidP="00FB6012">
      <w:pPr>
        <w:pStyle w:val="MTDisplayEquation"/>
      </w:pPr>
      <w:r>
        <w:tab/>
      </w:r>
      <w:r w:rsidR="00905817" w:rsidRPr="00905817">
        <w:rPr>
          <w:position w:val="-28"/>
        </w:rPr>
        <w:object w:dxaOrig="2420" w:dyaOrig="680" w14:anchorId="11830386">
          <v:shape id="_x0000_i1925" type="#_x0000_t75" style="width:121.2pt;height:34.65pt" o:ole="">
            <v:imagedata r:id="rId1814" o:title=""/>
          </v:shape>
          <o:OLEObject Type="Embed" ProgID="Equation.DSMT4" ShapeID="_x0000_i1925" DrawAspect="Content" ObjectID="_1374350998" r:id="rId181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33" w:author="Gerard" w:date="2015-08-07T21:36:00Z">
          <w:r w:rsidR="00AE264D">
            <w:rPr>
              <w:noProof/>
            </w:rPr>
            <w:instrText>84</w:instrText>
          </w:r>
        </w:ins>
        <w:del w:id="1034" w:author="Gerard" w:date="2015-07-27T22:14:00Z">
          <w:r w:rsidR="00D3178E" w:rsidDel="00C175E9">
            <w:rPr>
              <w:noProof/>
            </w:rPr>
            <w:delInstrText>85</w:delInstrText>
          </w:r>
        </w:del>
      </w:fldSimple>
      <w:r>
        <w:instrText>)</w:instrText>
      </w:r>
      <w:r>
        <w:fldChar w:fldCharType="end"/>
      </w:r>
    </w:p>
    <w:p w14:paraId="6A6E01AB" w14:textId="77777777" w:rsidR="00FB6012" w:rsidRDefault="00FB6012" w:rsidP="00FB6012">
      <w:r>
        <w:t>The following term is</w:t>
      </w:r>
    </w:p>
    <w:p w14:paraId="1942F3E3" w14:textId="4A96B45C" w:rsidR="00FB6012" w:rsidRDefault="00FB6012" w:rsidP="00FB6012">
      <w:pPr>
        <w:pStyle w:val="MTDisplayEquation"/>
      </w:pPr>
      <w:r>
        <w:tab/>
      </w:r>
      <w:r w:rsidR="00905817" w:rsidRPr="00905817">
        <w:rPr>
          <w:position w:val="-14"/>
        </w:rPr>
        <w:object w:dxaOrig="3780" w:dyaOrig="400" w14:anchorId="4FEE7D54">
          <v:shape id="_x0000_i1926" type="#_x0000_t75" style="width:188.65pt;height:20.05pt" o:ole="">
            <v:imagedata r:id="rId1816" o:title=""/>
          </v:shape>
          <o:OLEObject Type="Embed" ProgID="Equation.DSMT4" ShapeID="_x0000_i1926" DrawAspect="Content" ObjectID="_1374350999" r:id="rId181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35" w:author="Gerard" w:date="2015-08-07T21:36:00Z">
          <w:r w:rsidR="00AE264D">
            <w:rPr>
              <w:noProof/>
            </w:rPr>
            <w:instrText>85</w:instrText>
          </w:r>
        </w:ins>
        <w:del w:id="1036" w:author="Gerard" w:date="2015-07-27T22:14:00Z">
          <w:r w:rsidR="00D3178E" w:rsidDel="00C175E9">
            <w:rPr>
              <w:noProof/>
            </w:rPr>
            <w:delInstrText>86</w:delInstrText>
          </w:r>
        </w:del>
      </w:fldSimple>
      <w:r>
        <w:instrText>)</w:instrText>
      </w:r>
      <w:r>
        <w:fldChar w:fldCharType="end"/>
      </w:r>
    </w:p>
    <w:p w14:paraId="3892FB1F" w14:textId="77777777" w:rsidR="00FB6012" w:rsidRDefault="00FB6012" w:rsidP="00FB6012">
      <w:r>
        <w:t>where</w:t>
      </w:r>
    </w:p>
    <w:p w14:paraId="79B89BD1" w14:textId="06D16B27" w:rsidR="00FB6012" w:rsidRDefault="00FB6012" w:rsidP="00FB6012">
      <w:pPr>
        <w:pStyle w:val="MTDisplayEquation"/>
      </w:pPr>
      <w:r>
        <w:tab/>
      </w:r>
      <w:r w:rsidR="00905817" w:rsidRPr="00905817">
        <w:rPr>
          <w:position w:val="-102"/>
        </w:rPr>
        <w:object w:dxaOrig="4160" w:dyaOrig="1880" w14:anchorId="0B23B163">
          <v:shape id="_x0000_i1927" type="#_x0000_t75" style="width:207.8pt;height:94.8pt" o:ole="">
            <v:imagedata r:id="rId1818" o:title=""/>
          </v:shape>
          <o:OLEObject Type="Embed" ProgID="Equation.DSMT4" ShapeID="_x0000_i1927" DrawAspect="Content" ObjectID="_1374351000" r:id="rId1819"/>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37" w:author="Gerard" w:date="2015-08-07T21:36:00Z">
          <w:r w:rsidR="00AE264D">
            <w:rPr>
              <w:noProof/>
            </w:rPr>
            <w:instrText>86</w:instrText>
          </w:r>
        </w:ins>
        <w:del w:id="1038" w:author="Gerard" w:date="2015-07-27T22:14:00Z">
          <w:r w:rsidR="00D3178E" w:rsidDel="00C175E9">
            <w:rPr>
              <w:noProof/>
            </w:rPr>
            <w:delInstrText>87</w:delInstrText>
          </w:r>
        </w:del>
      </w:fldSimple>
      <w:r>
        <w:instrText>)</w:instrText>
      </w:r>
      <w:r>
        <w:fldChar w:fldCharType="end"/>
      </w:r>
    </w:p>
    <w:p w14:paraId="3A3E8CAC" w14:textId="77777777" w:rsidR="00FB6012" w:rsidRDefault="00FB6012" w:rsidP="00FB6012">
      <w:r>
        <w:t>and</w:t>
      </w:r>
    </w:p>
    <w:p w14:paraId="0CA7841F" w14:textId="7F62B16B" w:rsidR="00FB6012" w:rsidRDefault="00FB6012" w:rsidP="00FB6012">
      <w:pPr>
        <w:pStyle w:val="MTDisplayEquation"/>
      </w:pPr>
      <w:r>
        <w:tab/>
      </w:r>
      <w:r w:rsidR="00905817" w:rsidRPr="00905817">
        <w:rPr>
          <w:position w:val="-24"/>
        </w:rPr>
        <w:object w:dxaOrig="1800" w:dyaOrig="620" w14:anchorId="26EC70D8">
          <v:shape id="_x0000_i1928" type="#_x0000_t75" style="width:91.15pt;height:31pt" o:ole="">
            <v:imagedata r:id="rId1820" o:title=""/>
          </v:shape>
          <o:OLEObject Type="Embed" ProgID="Equation.DSMT4" ShapeID="_x0000_i1928" DrawAspect="Content" ObjectID="_1374351001" r:id="rId1821"/>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39" w:author="Gerard" w:date="2015-08-07T21:36:00Z">
          <w:r w:rsidR="00AE264D">
            <w:rPr>
              <w:noProof/>
            </w:rPr>
            <w:instrText>87</w:instrText>
          </w:r>
        </w:ins>
        <w:del w:id="1040" w:author="Gerard" w:date="2015-07-27T22:14:00Z">
          <w:r w:rsidR="00D3178E" w:rsidDel="00C175E9">
            <w:rPr>
              <w:noProof/>
            </w:rPr>
            <w:delInstrText>88</w:delInstrText>
          </w:r>
        </w:del>
      </w:fldSimple>
      <w:r>
        <w:instrText>)</w:instrText>
      </w:r>
      <w:r>
        <w:fldChar w:fldCharType="end"/>
      </w:r>
    </w:p>
    <w:p w14:paraId="11844061" w14:textId="77777777" w:rsidR="00FB6012" w:rsidRDefault="00FB6012" w:rsidP="00FB6012">
      <w:r>
        <w:t>is the spatial tangent of the diffusivity with respect to the effective concentration.</w:t>
      </w:r>
    </w:p>
    <w:p w14:paraId="19A675AC" w14:textId="77777777" w:rsidR="00FB6012" w:rsidRDefault="00FB6012" w:rsidP="00FB6012"/>
    <w:p w14:paraId="21FD1650" w14:textId="77777777" w:rsidR="00FB6012" w:rsidRDefault="00FB6012" w:rsidP="00FB6012">
      <w:r>
        <w:t>The last term is</w:t>
      </w:r>
    </w:p>
    <w:p w14:paraId="054DB1D7" w14:textId="31A3851A" w:rsidR="00FB6012" w:rsidRDefault="00FB6012" w:rsidP="00FB6012">
      <w:pPr>
        <w:pStyle w:val="MTDisplayEquation"/>
      </w:pPr>
      <w:r>
        <w:tab/>
      </w:r>
      <w:r w:rsidR="00905817" w:rsidRPr="00905817">
        <w:rPr>
          <w:position w:val="-104"/>
        </w:rPr>
        <w:object w:dxaOrig="6399" w:dyaOrig="2400" w14:anchorId="6AAE6A22">
          <v:shape id="_x0000_i1929" type="#_x0000_t75" style="width:319pt;height:119.4pt" o:ole="">
            <v:imagedata r:id="rId1822" o:title=""/>
          </v:shape>
          <o:OLEObject Type="Embed" ProgID="Equation.DSMT4" ShapeID="_x0000_i1929" DrawAspect="Content" ObjectID="_1374351002" r:id="rId1823"/>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41" w:author="Gerard" w:date="2015-08-07T21:36:00Z">
          <w:r w:rsidR="00AE264D">
            <w:rPr>
              <w:noProof/>
            </w:rPr>
            <w:instrText>88</w:instrText>
          </w:r>
        </w:ins>
        <w:del w:id="1042" w:author="Gerard" w:date="2015-07-27T22:14:00Z">
          <w:r w:rsidR="00D3178E" w:rsidDel="00C175E9">
            <w:rPr>
              <w:noProof/>
            </w:rPr>
            <w:delInstrText>89</w:delInstrText>
          </w:r>
        </w:del>
      </w:fldSimple>
      <w:r>
        <w:instrText>)</w:instrText>
      </w:r>
      <w:r>
        <w:fldChar w:fldCharType="end"/>
      </w:r>
    </w:p>
    <w:p w14:paraId="10AC301E" w14:textId="77777777" w:rsidR="00FB6012" w:rsidRDefault="00FB6012" w:rsidP="00FB6012">
      <w:r>
        <w:t>where</w:t>
      </w:r>
    </w:p>
    <w:p w14:paraId="38BEAC6A" w14:textId="58F93F41" w:rsidR="00FB6012" w:rsidRDefault="00FB6012" w:rsidP="00FB6012">
      <w:pPr>
        <w:pStyle w:val="MTDisplayEquation"/>
      </w:pPr>
      <w:r>
        <w:tab/>
      </w:r>
      <w:r w:rsidR="00905817" w:rsidRPr="00905817">
        <w:rPr>
          <w:position w:val="-24"/>
        </w:rPr>
        <w:object w:dxaOrig="880" w:dyaOrig="660" w14:anchorId="560FDD13">
          <v:shape id="_x0000_i1930" type="#_x0000_t75" style="width:43.75pt;height:32.8pt" o:ole="">
            <v:imagedata r:id="rId1824" o:title=""/>
          </v:shape>
          <o:OLEObject Type="Embed" ProgID="Equation.DSMT4" ShapeID="_x0000_i1930" DrawAspect="Content" ObjectID="_1374351003" r:id="rId182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43" w:author="Gerard" w:date="2015-08-07T21:36:00Z">
          <w:r w:rsidR="00AE264D">
            <w:rPr>
              <w:noProof/>
            </w:rPr>
            <w:instrText>89</w:instrText>
          </w:r>
        </w:ins>
        <w:del w:id="1044" w:author="Gerard" w:date="2015-07-27T22:14:00Z">
          <w:r w:rsidR="00D3178E" w:rsidDel="00C175E9">
            <w:rPr>
              <w:noProof/>
            </w:rPr>
            <w:delInstrText>90</w:delInstrText>
          </w:r>
        </w:del>
      </w:fldSimple>
      <w:r>
        <w:instrText>)</w:instrText>
      </w:r>
      <w:r>
        <w:fldChar w:fldCharType="end"/>
      </w:r>
    </w:p>
    <w:p w14:paraId="05E93D39" w14:textId="77777777" w:rsidR="00FB6012" w:rsidRDefault="00FB6012" w:rsidP="00FB6012"/>
    <w:p w14:paraId="5FDE5799" w14:textId="77777777" w:rsidR="00FB6012" w:rsidRDefault="00FB6012" w:rsidP="00FB6012">
      <w:pPr>
        <w:pStyle w:val="Heading3"/>
      </w:pPr>
      <w:bookmarkStart w:id="1045" w:name="_Toc176704847"/>
      <w:bookmarkStart w:id="1046" w:name="_Ref177807078"/>
      <w:bookmarkStart w:id="1047" w:name="_Ref177807153"/>
      <w:bookmarkStart w:id="1048" w:name="_Ref191695106"/>
      <w:bookmarkStart w:id="1049" w:name="_Toc300602735"/>
      <w:r>
        <w:t>Linearization of External Virtual Work</w:t>
      </w:r>
      <w:bookmarkEnd w:id="1045"/>
      <w:bookmarkEnd w:id="1046"/>
      <w:bookmarkEnd w:id="1047"/>
      <w:bookmarkEnd w:id="1048"/>
      <w:bookmarkEnd w:id="1049"/>
    </w:p>
    <w:p w14:paraId="6FD362A5" w14:textId="2C03F08C" w:rsidR="00FB6012" w:rsidRDefault="00FB6012" w:rsidP="00FB6012">
      <w:r>
        <w:t xml:space="preserve">The linearization of </w:t>
      </w:r>
      <w:r w:rsidR="00905817" w:rsidRPr="00905817">
        <w:rPr>
          <w:position w:val="-12"/>
        </w:rPr>
        <w:object w:dxaOrig="560" w:dyaOrig="360" w14:anchorId="72AFEB6D">
          <v:shape id="_x0000_i1931" type="#_x0000_t75" style="width:28.25pt;height:19.15pt" o:ole="">
            <v:imagedata r:id="rId1826" o:title=""/>
          </v:shape>
          <o:OLEObject Type="Embed" ProgID="Equation.DSMT4" ShapeID="_x0000_i1931" DrawAspect="Content" ObjectID="_1374351004" r:id="rId1827"/>
        </w:object>
      </w:r>
      <w:r>
        <w:t xml:space="preserve"> in </w:t>
      </w:r>
      <w:r w:rsidR="00605580">
        <w:fldChar w:fldCharType="begin"/>
      </w:r>
      <w:r w:rsidR="00605580">
        <w:instrText xml:space="preserve"> GOTOBUTTON ZEqnNum588916  \* MERGEFORMAT </w:instrText>
      </w:r>
      <w:fldSimple w:instr=" REF ZEqnNum588916 \* Charformat \! \* MERGEFORMAT ">
        <w:ins w:id="1050" w:author="Gerard" w:date="2015-08-07T21:36:00Z">
          <w:r w:rsidR="00AE264D">
            <w:instrText>(3.55)</w:instrText>
          </w:r>
        </w:ins>
        <w:del w:id="1051" w:author="Gerard" w:date="2015-07-27T22:14:00Z">
          <w:r w:rsidR="00D3178E" w:rsidDel="00C175E9">
            <w:delInstrText>(3.56)</w:delInstrText>
          </w:r>
        </w:del>
      </w:fldSimple>
      <w:r w:rsidR="00605580">
        <w:fldChar w:fldCharType="end"/>
      </w:r>
      <w:r>
        <w:t xml:space="preserve"> depends on whether natural boundary conditions are prescribed as area densities or total net values over an area. Thus, in the case when </w:t>
      </w:r>
      <w:r w:rsidR="00905817" w:rsidRPr="00905817">
        <w:rPr>
          <w:position w:val="-10"/>
        </w:rPr>
        <w:object w:dxaOrig="440" w:dyaOrig="320" w14:anchorId="3A19E27C">
          <v:shape id="_x0000_i1932" type="#_x0000_t75" style="width:21.85pt;height:15.5pt" o:ole="">
            <v:imagedata r:id="rId1828" o:title=""/>
          </v:shape>
          <o:OLEObject Type="Embed" ProgID="Equation.DSMT4" ShapeID="_x0000_i1932" DrawAspect="Content" ObjectID="_1374351005" r:id="rId1829"/>
        </w:object>
      </w:r>
      <w:r>
        <w:t xml:space="preserve"> (net force), </w:t>
      </w:r>
      <w:r w:rsidR="00905817" w:rsidRPr="00905817">
        <w:rPr>
          <w:position w:val="-12"/>
        </w:rPr>
        <w:object w:dxaOrig="560" w:dyaOrig="360" w14:anchorId="4937EEE3">
          <v:shape id="_x0000_i1933" type="#_x0000_t75" style="width:28.25pt;height:19.15pt" o:ole="">
            <v:imagedata r:id="rId1830" o:title=""/>
          </v:shape>
          <o:OLEObject Type="Embed" ProgID="Equation.DSMT4" ShapeID="_x0000_i1933" DrawAspect="Content" ObjectID="_1374351006" r:id="rId1831"/>
        </w:object>
      </w:r>
      <w:r>
        <w:t xml:space="preserve"> (net volumetric flow rate), or </w:t>
      </w:r>
      <w:r w:rsidR="00905817" w:rsidRPr="00905817">
        <w:rPr>
          <w:position w:val="-12"/>
        </w:rPr>
        <w:object w:dxaOrig="520" w:dyaOrig="360" w14:anchorId="50ED4F52">
          <v:shape id="_x0000_i1934" type="#_x0000_t75" style="width:25.5pt;height:19.15pt" o:ole="">
            <v:imagedata r:id="rId1832" o:title=""/>
          </v:shape>
          <o:OLEObject Type="Embed" ProgID="Equation.DSMT4" ShapeID="_x0000_i1934" DrawAspect="Content" ObjectID="_1374351007" r:id="rId1833"/>
        </w:object>
      </w:r>
      <w:r>
        <w:t xml:space="preserve"> (net molar flow rate) are prescribed over the elemental area </w:t>
      </w:r>
      <w:r w:rsidR="00905817" w:rsidRPr="00905817">
        <w:rPr>
          <w:position w:val="-6"/>
        </w:rPr>
        <w:object w:dxaOrig="320" w:dyaOrig="279" w14:anchorId="51C55B45">
          <v:shape id="_x0000_i1935" type="#_x0000_t75" style="width:15.5pt;height:14.6pt" o:ole="">
            <v:imagedata r:id="rId1834" o:title=""/>
          </v:shape>
          <o:OLEObject Type="Embed" ProgID="Equation.DSMT4" ShapeID="_x0000_i1935" DrawAspect="Content" ObjectID="_1374351008" r:id="rId1835"/>
        </w:object>
      </w:r>
      <w:r>
        <w:t xml:space="preserve">, there is no variation in </w:t>
      </w:r>
      <w:r w:rsidR="00905817" w:rsidRPr="00905817">
        <w:rPr>
          <w:position w:val="-12"/>
        </w:rPr>
        <w:object w:dxaOrig="560" w:dyaOrig="360" w14:anchorId="4798DA61">
          <v:shape id="_x0000_i1936" type="#_x0000_t75" style="width:28.25pt;height:19.15pt" o:ole="">
            <v:imagedata r:id="rId1836" o:title=""/>
          </v:shape>
          <o:OLEObject Type="Embed" ProgID="Equation.DSMT4" ShapeID="_x0000_i1936" DrawAspect="Content" ObjectID="_1374351009" r:id="rId1837"/>
        </w:object>
      </w:r>
      <w:r>
        <w:t xml:space="preserve"> and it follows that </w:t>
      </w:r>
      <w:r w:rsidR="00905817" w:rsidRPr="00905817">
        <w:rPr>
          <w:position w:val="-12"/>
        </w:rPr>
        <w:object w:dxaOrig="1120" w:dyaOrig="360" w14:anchorId="10C5D26D">
          <v:shape id="_x0000_i1937" type="#_x0000_t75" style="width:56.5pt;height:19.15pt" o:ole="">
            <v:imagedata r:id="rId1838" o:title=""/>
          </v:shape>
          <o:OLEObject Type="Embed" ProgID="Equation.DSMT4" ShapeID="_x0000_i1937" DrawAspect="Content" ObjectID="_1374351010" r:id="rId1839"/>
        </w:object>
      </w:r>
      <w:r>
        <w:t xml:space="preserve">. Alternatively, in </w:t>
      </w:r>
      <w:r>
        <w:lastRenderedPageBreak/>
        <w:t xml:space="preserve">the case when </w:t>
      </w:r>
      <w:r w:rsidR="00905817" w:rsidRPr="00905817">
        <w:rPr>
          <w:position w:val="-6"/>
        </w:rPr>
        <w:object w:dxaOrig="160" w:dyaOrig="260" w14:anchorId="36DB65D2">
          <v:shape id="_x0000_i1938" type="#_x0000_t75" style="width:8.2pt;height:12.75pt" o:ole="">
            <v:imagedata r:id="rId1840" o:title=""/>
          </v:shape>
          <o:OLEObject Type="Embed" ProgID="Equation.DSMT4" ShapeID="_x0000_i1938" DrawAspect="Content" ObjectID="_1374351011" r:id="rId1841"/>
        </w:object>
      </w:r>
      <w:r>
        <w:t xml:space="preserve">, </w:t>
      </w:r>
      <w:r w:rsidR="00905817" w:rsidRPr="00905817">
        <w:rPr>
          <w:position w:val="-12"/>
        </w:rPr>
        <w:object w:dxaOrig="300" w:dyaOrig="360" w14:anchorId="358960B7">
          <v:shape id="_x0000_i1939" type="#_x0000_t75" style="width:14.6pt;height:19.15pt" o:ole="">
            <v:imagedata r:id="rId1842" o:title=""/>
          </v:shape>
          <o:OLEObject Type="Embed" ProgID="Equation.DSMT4" ShapeID="_x0000_i1939" DrawAspect="Content" ObjectID="_1374351012" r:id="rId1843"/>
        </w:object>
      </w:r>
      <w:r>
        <w:t xml:space="preserve"> or </w:t>
      </w:r>
      <w:r w:rsidR="00905817" w:rsidRPr="00905817">
        <w:rPr>
          <w:position w:val="-12"/>
        </w:rPr>
        <w:object w:dxaOrig="260" w:dyaOrig="360" w14:anchorId="3D80CD32">
          <v:shape id="_x0000_i1940" type="#_x0000_t75" style="width:12.75pt;height:19.15pt" o:ole="">
            <v:imagedata r:id="rId1844" o:title=""/>
          </v:shape>
          <o:OLEObject Type="Embed" ProgID="Equation.DSMT4" ShapeID="_x0000_i1940" DrawAspect="Content" ObjectID="_1374351013" r:id="rId1845"/>
        </w:object>
      </w:r>
      <w:r>
        <w:t xml:space="preserve"> are prescribed, the linearization may be performed by evaluating the integral in the parametric space of the boundary surface </w:t>
      </w:r>
      <w:r w:rsidR="00905817" w:rsidRPr="00905817">
        <w:rPr>
          <w:position w:val="-6"/>
        </w:rPr>
        <w:object w:dxaOrig="320" w:dyaOrig="279" w14:anchorId="0D52BC0F">
          <v:shape id="_x0000_i1941" type="#_x0000_t75" style="width:15.5pt;height:14.6pt" o:ole="">
            <v:imagedata r:id="rId1846" o:title=""/>
          </v:shape>
          <o:OLEObject Type="Embed" ProgID="Equation.DSMT4" ShapeID="_x0000_i1941" DrawAspect="Content" ObjectID="_1374351014" r:id="rId1847"/>
        </w:object>
      </w:r>
      <w:r>
        <w:t xml:space="preserve">, with parametric coordinates </w:t>
      </w:r>
      <w:r w:rsidR="00905817" w:rsidRPr="00905817">
        <w:rPr>
          <w:position w:val="-16"/>
        </w:rPr>
        <w:object w:dxaOrig="800" w:dyaOrig="440" w14:anchorId="06220D0F">
          <v:shape id="_x0000_i1942" type="#_x0000_t75" style="width:40.1pt;height:21.85pt" o:ole="">
            <v:imagedata r:id="rId1848" o:title=""/>
          </v:shape>
          <o:OLEObject Type="Embed" ProgID="Equation.DSMT4" ShapeID="_x0000_i1942" DrawAspect="Content" ObjectID="_1374351015" r:id="rId1849"/>
        </w:object>
      </w:r>
      <w:r>
        <w:t xml:space="preserve">. Accordingly, for a point </w:t>
      </w:r>
      <w:r w:rsidR="00905817" w:rsidRPr="00905817">
        <w:rPr>
          <w:position w:val="-16"/>
        </w:rPr>
        <w:object w:dxaOrig="940" w:dyaOrig="440" w14:anchorId="630B3B6E">
          <v:shape id="_x0000_i1943" type="#_x0000_t75" style="width:47.4pt;height:21.85pt" o:ole="">
            <v:imagedata r:id="rId1850" o:title=""/>
          </v:shape>
          <o:OLEObject Type="Embed" ProgID="Equation.DSMT4" ShapeID="_x0000_i1943" DrawAspect="Content" ObjectID="_1374351016" r:id="rId1851"/>
        </w:object>
      </w:r>
      <w:r>
        <w:t xml:space="preserve"> on </w:t>
      </w:r>
      <w:r w:rsidR="00905817" w:rsidRPr="00905817">
        <w:rPr>
          <w:position w:val="-6"/>
        </w:rPr>
        <w:object w:dxaOrig="320" w:dyaOrig="279" w14:anchorId="2A3D3939">
          <v:shape id="_x0000_i1944" type="#_x0000_t75" style="width:15.5pt;height:14.6pt" o:ole="">
            <v:imagedata r:id="rId1852" o:title=""/>
          </v:shape>
          <o:OLEObject Type="Embed" ProgID="Equation.DSMT4" ShapeID="_x0000_i1944" DrawAspect="Content" ObjectID="_1374351017" r:id="rId1853"/>
        </w:object>
      </w:r>
      <w:r>
        <w:t>, surface tangents (covariant basis vectors) are given by</w:t>
      </w:r>
    </w:p>
    <w:p w14:paraId="1B7C3A85" w14:textId="02A71EE9" w:rsidR="00FB6012" w:rsidRDefault="00FB6012" w:rsidP="00FB6012">
      <w:pPr>
        <w:pStyle w:val="MTDisplayEquation"/>
      </w:pPr>
      <w:r>
        <w:tab/>
      </w:r>
      <w:r w:rsidR="00905817" w:rsidRPr="00905817">
        <w:rPr>
          <w:position w:val="-28"/>
        </w:rPr>
        <w:object w:dxaOrig="2180" w:dyaOrig="660" w14:anchorId="40B0A29F">
          <v:shape id="_x0000_i1945" type="#_x0000_t75" style="width:108.45pt;height:32.8pt" o:ole="">
            <v:imagedata r:id="rId1854" o:title=""/>
          </v:shape>
          <o:OLEObject Type="Embed" ProgID="Equation.DSMT4" ShapeID="_x0000_i1945" DrawAspect="Content" ObjectID="_1374351018" r:id="rId1855"/>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52" w:author="Gerard" w:date="2015-08-07T21:36:00Z">
          <w:r w:rsidR="00AE264D">
            <w:rPr>
              <w:noProof/>
            </w:rPr>
            <w:instrText>90</w:instrText>
          </w:r>
        </w:ins>
        <w:del w:id="1053" w:author="Gerard" w:date="2015-07-27T22:14:00Z">
          <w:r w:rsidR="00D3178E" w:rsidDel="00C175E9">
            <w:rPr>
              <w:noProof/>
            </w:rPr>
            <w:delInstrText>91</w:delInstrText>
          </w:r>
        </w:del>
      </w:fldSimple>
      <w:r>
        <w:instrText>)</w:instrText>
      </w:r>
      <w:r>
        <w:fldChar w:fldCharType="end"/>
      </w:r>
    </w:p>
    <w:p w14:paraId="07DDCD6C" w14:textId="77777777" w:rsidR="00FB6012" w:rsidRDefault="00FB6012" w:rsidP="00FB6012">
      <w:r>
        <w:t>and the outward unit normal is</w:t>
      </w:r>
    </w:p>
    <w:p w14:paraId="631E5830" w14:textId="6603215D" w:rsidR="00FB6012" w:rsidRDefault="00FB6012" w:rsidP="00FB6012">
      <w:pPr>
        <w:pStyle w:val="MTDisplayEquation"/>
      </w:pPr>
      <w:r>
        <w:tab/>
      </w:r>
      <w:r w:rsidR="00905817" w:rsidRPr="00905817">
        <w:rPr>
          <w:position w:val="-32"/>
        </w:rPr>
        <w:object w:dxaOrig="1180" w:dyaOrig="700" w14:anchorId="55261FDA">
          <v:shape id="_x0000_i1946" type="#_x0000_t75" style="width:59.25pt;height:34.65pt" o:ole="">
            <v:imagedata r:id="rId1856" o:title=""/>
          </v:shape>
          <o:OLEObject Type="Embed" ProgID="Equation.DSMT4" ShapeID="_x0000_i1946" DrawAspect="Content" ObjectID="_1374351019" r:id="rId185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54" w:author="Gerard" w:date="2015-08-07T21:36:00Z">
          <w:r w:rsidR="00AE264D">
            <w:rPr>
              <w:noProof/>
            </w:rPr>
            <w:instrText>91</w:instrText>
          </w:r>
        </w:ins>
        <w:del w:id="1055" w:author="Gerard" w:date="2015-07-27T22:14:00Z">
          <w:r w:rsidR="00D3178E" w:rsidDel="00C175E9">
            <w:rPr>
              <w:noProof/>
            </w:rPr>
            <w:delInstrText>92</w:delInstrText>
          </w:r>
        </w:del>
      </w:fldSimple>
      <w:r>
        <w:instrText>)</w:instrText>
      </w:r>
      <w:r>
        <w:fldChar w:fldCharType="end"/>
      </w:r>
    </w:p>
    <w:p w14:paraId="1E2A0CDF" w14:textId="208E4499" w:rsidR="00FB6012" w:rsidRDefault="00FB6012" w:rsidP="00FB6012">
      <w:r>
        <w:t xml:space="preserve">The elemental area on </w:t>
      </w:r>
      <w:r w:rsidR="00905817" w:rsidRPr="00905817">
        <w:rPr>
          <w:position w:val="-6"/>
        </w:rPr>
        <w:object w:dxaOrig="320" w:dyaOrig="279" w14:anchorId="64BBF901">
          <v:shape id="_x0000_i1947" type="#_x0000_t75" style="width:15.5pt;height:14.6pt" o:ole="">
            <v:imagedata r:id="rId1858" o:title=""/>
          </v:shape>
          <o:OLEObject Type="Embed" ProgID="Equation.DSMT4" ShapeID="_x0000_i1947" DrawAspect="Content" ObjectID="_1374351020" r:id="rId1859"/>
        </w:object>
      </w:r>
      <w:r>
        <w:t xml:space="preserve"> is </w:t>
      </w:r>
      <w:r w:rsidR="00905817" w:rsidRPr="00905817">
        <w:rPr>
          <w:position w:val="-14"/>
        </w:rPr>
        <w:object w:dxaOrig="1980" w:dyaOrig="400" w14:anchorId="34C619DD">
          <v:shape id="_x0000_i1948" type="#_x0000_t75" style="width:98.45pt;height:20.05pt" o:ole="">
            <v:imagedata r:id="rId1860" o:title=""/>
          </v:shape>
          <o:OLEObject Type="Embed" ProgID="Equation.DSMT4" ShapeID="_x0000_i1948" DrawAspect="Content" ObjectID="_1374351021" r:id="rId1861"/>
        </w:object>
      </w:r>
      <w:r>
        <w:t>. Consequently, the external virtual work integral may be rewritten as</w:t>
      </w:r>
    </w:p>
    <w:p w14:paraId="4E3C7BE9" w14:textId="7833AF81" w:rsidR="00FB6012" w:rsidRDefault="00FB6012" w:rsidP="00FB6012">
      <w:pPr>
        <w:pStyle w:val="MTDisplayEquation"/>
      </w:pPr>
      <w:r>
        <w:tab/>
      </w:r>
      <w:r w:rsidR="00905817" w:rsidRPr="00905817">
        <w:rPr>
          <w:position w:val="-18"/>
        </w:rPr>
        <w:object w:dxaOrig="4720" w:dyaOrig="460" w14:anchorId="29CF916A">
          <v:shape id="_x0000_i1949" type="#_x0000_t75" style="width:236.05pt;height:22.8pt" o:ole="">
            <v:imagedata r:id="rId1862" o:title=""/>
          </v:shape>
          <o:OLEObject Type="Embed" ProgID="Equation.DSMT4" ShapeID="_x0000_i1949" DrawAspect="Content" ObjectID="_1374351022" r:id="rId186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56" w:author="Gerard" w:date="2015-08-07T21:36:00Z">
          <w:r w:rsidR="00AE264D">
            <w:rPr>
              <w:noProof/>
            </w:rPr>
            <w:instrText>92</w:instrText>
          </w:r>
        </w:ins>
        <w:del w:id="1057" w:author="Gerard" w:date="2015-07-27T22:14:00Z">
          <w:r w:rsidR="00D3178E" w:rsidDel="00C175E9">
            <w:rPr>
              <w:noProof/>
            </w:rPr>
            <w:delInstrText>93</w:delInstrText>
          </w:r>
        </w:del>
      </w:fldSimple>
      <w:r>
        <w:instrText>)</w:instrText>
      </w:r>
      <w:r>
        <w:fldChar w:fldCharType="end"/>
      </w:r>
    </w:p>
    <w:p w14:paraId="016A7CA1" w14:textId="0FB9E72D" w:rsidR="00FB6012" w:rsidRDefault="00FB6012" w:rsidP="00FB6012">
      <w:r>
        <w:t xml:space="preserve">The directional derivative of </w:t>
      </w:r>
      <w:r w:rsidR="00905817" w:rsidRPr="00905817">
        <w:rPr>
          <w:position w:val="-12"/>
        </w:rPr>
        <w:object w:dxaOrig="560" w:dyaOrig="360" w14:anchorId="690107AC">
          <v:shape id="_x0000_i1950" type="#_x0000_t75" style="width:28.25pt;height:19.15pt" o:ole="">
            <v:imagedata r:id="rId1864" o:title=""/>
          </v:shape>
          <o:OLEObject Type="Embed" ProgID="Equation.DSMT4" ShapeID="_x0000_i1950" DrawAspect="Content" ObjectID="_1374351023" r:id="rId1865"/>
        </w:object>
      </w:r>
      <w:r>
        <w:t xml:space="preserve"> may then be applied directly to its integrand, since the parametric space is invariant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1058" w:author="Gerard" w:date="2015-08-07T21:36:00Z"/>
      <w:r w:rsidR="005F21BF">
        <w:fldChar w:fldCharType="separate"/>
      </w:r>
      <w:r w:rsidR="00214E15">
        <w:rPr>
          <w:noProof/>
        </w:rPr>
        <w:t>1</w:t>
      </w:r>
      <w:r w:rsidR="005F21BF">
        <w:rPr>
          <w:noProof/>
        </w:rPr>
        <w:fldChar w:fldCharType="end"/>
      </w:r>
      <w:r w:rsidR="00A56950">
        <w:rPr>
          <w:noProof/>
        </w:rPr>
        <w:t>]</w:t>
      </w:r>
      <w:r>
        <w:fldChar w:fldCharType="end"/>
      </w:r>
      <w:r>
        <w:t>.</w:t>
      </w:r>
    </w:p>
    <w:p w14:paraId="6D3BDDF0" w14:textId="77777777" w:rsidR="00FB6012" w:rsidRDefault="00FB6012" w:rsidP="00FB6012"/>
    <w:p w14:paraId="2CBE3BE6" w14:textId="2B772129" w:rsidR="00FB6012" w:rsidRDefault="00FB6012" w:rsidP="00FB6012">
      <w:r>
        <w:t xml:space="preserve">If we restrict traction boundary conditions to the special case of normal tractions, then </w:t>
      </w:r>
      <w:r w:rsidR="00905817" w:rsidRPr="00905817">
        <w:rPr>
          <w:position w:val="-12"/>
        </w:rPr>
        <w:object w:dxaOrig="680" w:dyaOrig="360" w14:anchorId="73A574A3">
          <v:shape id="_x0000_i1951" type="#_x0000_t75" style="width:34.65pt;height:19.15pt" o:ole="">
            <v:imagedata r:id="rId1866" o:title=""/>
          </v:shape>
          <o:OLEObject Type="Embed" ProgID="Equation.DSMT4" ShapeID="_x0000_i1951" DrawAspect="Content" ObjectID="_1374351024" r:id="rId1867"/>
        </w:object>
      </w:r>
      <w:r>
        <w:t xml:space="preserve"> where </w:t>
      </w:r>
      <w:r w:rsidR="00905817" w:rsidRPr="00905817">
        <w:rPr>
          <w:position w:val="-12"/>
        </w:rPr>
        <w:object w:dxaOrig="220" w:dyaOrig="360" w14:anchorId="601A72E8">
          <v:shape id="_x0000_i1952" type="#_x0000_t75" style="width:10.95pt;height:19.15pt" o:ole="">
            <v:imagedata r:id="rId1868" o:title=""/>
          </v:shape>
          <o:OLEObject Type="Embed" ProgID="Equation.DSMT4" ShapeID="_x0000_i1952" DrawAspect="Content" ObjectID="_1374351025" r:id="rId1869"/>
        </w:object>
      </w:r>
      <w:r>
        <w:t xml:space="preserve"> is the prescribed normal traction component. Then it can be shown that the linearization of </w:t>
      </w:r>
      <w:r w:rsidR="00905817" w:rsidRPr="00905817">
        <w:rPr>
          <w:position w:val="-12"/>
        </w:rPr>
        <w:object w:dxaOrig="560" w:dyaOrig="360" w14:anchorId="536EF240">
          <v:shape id="_x0000_i1953" type="#_x0000_t75" style="width:28.25pt;height:19.15pt" o:ole="">
            <v:imagedata r:id="rId1870" o:title=""/>
          </v:shape>
          <o:OLEObject Type="Embed" ProgID="Equation.DSMT4" ShapeID="_x0000_i1953" DrawAspect="Content" ObjectID="_1374351026" r:id="rId1871"/>
        </w:object>
      </w:r>
      <w:r>
        <w:t xml:space="preserve"> along </w:t>
      </w:r>
      <w:r w:rsidR="00905817" w:rsidRPr="00905817">
        <w:rPr>
          <w:position w:val="-6"/>
        </w:rPr>
        <w:object w:dxaOrig="360" w:dyaOrig="279" w14:anchorId="15A0718A">
          <v:shape id="_x0000_i1954" type="#_x0000_t75" style="width:19.15pt;height:14.6pt" o:ole="">
            <v:imagedata r:id="rId1872" o:title=""/>
          </v:shape>
          <o:OLEObject Type="Embed" ProgID="Equation.DSMT4" ShapeID="_x0000_i1954" DrawAspect="Content" ObjectID="_1374351027" r:id="rId1873"/>
        </w:object>
      </w:r>
      <w:r>
        <w:t xml:space="preserve"> produces</w:t>
      </w:r>
    </w:p>
    <w:p w14:paraId="190CA160" w14:textId="5B678F07" w:rsidR="00FB6012" w:rsidRDefault="00FB6012" w:rsidP="00FB6012">
      <w:pPr>
        <w:pStyle w:val="MTDisplayEquation"/>
      </w:pPr>
      <w:r>
        <w:tab/>
      </w:r>
      <w:r w:rsidR="00905817" w:rsidRPr="00905817">
        <w:rPr>
          <w:position w:val="-30"/>
        </w:rPr>
        <w:object w:dxaOrig="7280" w:dyaOrig="720" w14:anchorId="58F616A4">
          <v:shape id="_x0000_i1955" type="#_x0000_t75" style="width:363.65pt;height:36.45pt" o:ole="">
            <v:imagedata r:id="rId1874" o:title=""/>
          </v:shape>
          <o:OLEObject Type="Embed" ProgID="Equation.DSMT4" ShapeID="_x0000_i1955" DrawAspect="Content" ObjectID="_1374351028" r:id="rId187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59" w:author="Gerard" w:date="2015-08-07T21:36:00Z">
          <w:r w:rsidR="00AE264D">
            <w:rPr>
              <w:noProof/>
            </w:rPr>
            <w:instrText>93</w:instrText>
          </w:r>
        </w:ins>
        <w:del w:id="1060" w:author="Gerard" w:date="2015-07-27T22:14:00Z">
          <w:r w:rsidR="00D3178E" w:rsidDel="00C175E9">
            <w:rPr>
              <w:noProof/>
            </w:rPr>
            <w:delInstrText>94</w:delInstrText>
          </w:r>
        </w:del>
      </w:fldSimple>
      <w:r>
        <w:instrText>)</w:instrText>
      </w:r>
      <w:r>
        <w:fldChar w:fldCharType="end"/>
      </w:r>
    </w:p>
    <w:p w14:paraId="1497A9E8" w14:textId="23F0FD5D" w:rsidR="00FB6012" w:rsidRDefault="00FB6012" w:rsidP="00FB6012">
      <w:r>
        <w:t xml:space="preserve">The linearizations along </w:t>
      </w:r>
      <w:r w:rsidR="00905817" w:rsidRPr="00905817">
        <w:rPr>
          <w:position w:val="-10"/>
        </w:rPr>
        <w:object w:dxaOrig="340" w:dyaOrig="320" w14:anchorId="6265CB93">
          <v:shape id="_x0000_i1956" type="#_x0000_t75" style="width:17.3pt;height:15.5pt" o:ole="">
            <v:imagedata r:id="rId1876" o:title=""/>
          </v:shape>
          <o:OLEObject Type="Embed" ProgID="Equation.DSMT4" ShapeID="_x0000_i1956" DrawAspect="Content" ObjectID="_1374351029" r:id="rId1877"/>
        </w:object>
      </w:r>
      <w:r>
        <w:t xml:space="preserve"> and </w:t>
      </w:r>
      <w:r w:rsidR="00905817" w:rsidRPr="00905817">
        <w:rPr>
          <w:position w:val="-6"/>
        </w:rPr>
        <w:object w:dxaOrig="340" w:dyaOrig="279" w14:anchorId="6F12CA21">
          <v:shape id="_x0000_i1957" type="#_x0000_t75" style="width:17.3pt;height:14.6pt" o:ole="">
            <v:imagedata r:id="rId1878" o:title=""/>
          </v:shape>
          <o:OLEObject Type="Embed" ProgID="Equation.DSMT4" ShapeID="_x0000_i1957" DrawAspect="Content" ObjectID="_1374351030" r:id="rId1879"/>
        </w:object>
      </w:r>
      <w:r>
        <w:t xml:space="preserve"> reduce to zero, </w:t>
      </w:r>
      <w:r w:rsidR="00905817" w:rsidRPr="00905817">
        <w:rPr>
          <w:position w:val="-14"/>
        </w:rPr>
        <w:object w:dxaOrig="1800" w:dyaOrig="400" w14:anchorId="07160677">
          <v:shape id="_x0000_i1958" type="#_x0000_t75" style="width:91.15pt;height:20.05pt" o:ole="">
            <v:imagedata r:id="rId1880" o:title=""/>
          </v:shape>
          <o:OLEObject Type="Embed" ProgID="Equation.DSMT4" ShapeID="_x0000_i1958" DrawAspect="Content" ObjectID="_1374351031" r:id="rId1881"/>
        </w:object>
      </w:r>
      <w:r>
        <w:t xml:space="preserve"> and </w:t>
      </w:r>
      <w:r w:rsidR="00905817" w:rsidRPr="00905817">
        <w:rPr>
          <w:position w:val="-14"/>
        </w:rPr>
        <w:object w:dxaOrig="1780" w:dyaOrig="400" w14:anchorId="530F59D8">
          <v:shape id="_x0000_i1959" type="#_x0000_t75" style="width:89.3pt;height:20.05pt" o:ole="">
            <v:imagedata r:id="rId1882" o:title=""/>
          </v:shape>
          <o:OLEObject Type="Embed" ProgID="Equation.DSMT4" ShapeID="_x0000_i1959" DrawAspect="Content" ObjectID="_1374351032" r:id="rId1883"/>
        </w:object>
      </w:r>
      <w:r>
        <w:t>.</w:t>
      </w:r>
    </w:p>
    <w:p w14:paraId="195DEE71" w14:textId="77777777" w:rsidR="00FB6012" w:rsidRDefault="00FB6012" w:rsidP="00FB6012"/>
    <w:p w14:paraId="439131A1" w14:textId="77777777" w:rsidR="00FB6012" w:rsidRDefault="00FB6012" w:rsidP="00FB6012">
      <w:pPr>
        <w:pStyle w:val="Heading3"/>
      </w:pPr>
      <w:bookmarkStart w:id="1061" w:name="_Toc176704848"/>
      <w:bookmarkStart w:id="1062" w:name="_Toc300602736"/>
      <w:r>
        <w:t>Discretization</w:t>
      </w:r>
      <w:bookmarkEnd w:id="1061"/>
      <w:bookmarkEnd w:id="1062"/>
    </w:p>
    <w:p w14:paraId="3429B964" w14:textId="77777777" w:rsidR="00FB6012" w:rsidRDefault="00FB6012" w:rsidP="00FB6012">
      <w:r>
        <w:t>To discretize the virtual work relations, let</w:t>
      </w:r>
    </w:p>
    <w:p w14:paraId="3FBA0B3E" w14:textId="6CBAAD67" w:rsidR="00FB6012" w:rsidRDefault="00FB6012" w:rsidP="00FB6012">
      <w:pPr>
        <w:pStyle w:val="MTDisplayEquation"/>
      </w:pPr>
      <w:r>
        <w:tab/>
      </w:r>
      <w:r w:rsidR="00905817" w:rsidRPr="00905817">
        <w:rPr>
          <w:position w:val="-202"/>
        </w:rPr>
        <w:object w:dxaOrig="3700" w:dyaOrig="2060" w14:anchorId="214B89ED">
          <v:shape id="_x0000_i1960" type="#_x0000_t75" style="width:185pt;height:103pt" o:ole="">
            <v:imagedata r:id="rId1884" o:title=""/>
          </v:shape>
          <o:OLEObject Type="Embed" ProgID="Equation.DSMT4" ShapeID="_x0000_i1960" DrawAspect="Content" ObjectID="_1374351033" r:id="rId1885"/>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63" w:author="Gerard" w:date="2015-08-07T21:36:00Z">
          <w:r w:rsidR="00AE264D">
            <w:rPr>
              <w:noProof/>
            </w:rPr>
            <w:instrText>94</w:instrText>
          </w:r>
        </w:ins>
        <w:del w:id="1064" w:author="Gerard" w:date="2015-07-27T22:14:00Z">
          <w:r w:rsidR="00D3178E" w:rsidDel="00C175E9">
            <w:rPr>
              <w:noProof/>
            </w:rPr>
            <w:delInstrText>95</w:delInstrText>
          </w:r>
        </w:del>
      </w:fldSimple>
      <w:r>
        <w:instrText>)</w:instrText>
      </w:r>
      <w:r>
        <w:fldChar w:fldCharType="end"/>
      </w:r>
    </w:p>
    <w:p w14:paraId="5F4E2229" w14:textId="3F3AC734" w:rsidR="00FB6012" w:rsidRDefault="00FB6012" w:rsidP="00FB6012">
      <w:r>
        <w:t xml:space="preserve">where </w:t>
      </w:r>
      <w:r w:rsidR="00905817" w:rsidRPr="00905817">
        <w:rPr>
          <w:position w:val="-12"/>
        </w:rPr>
        <w:object w:dxaOrig="340" w:dyaOrig="360" w14:anchorId="29CCF72A">
          <v:shape id="_x0000_i1961" type="#_x0000_t75" style="width:17.3pt;height:19.15pt" o:ole="">
            <v:imagedata r:id="rId1886" o:title=""/>
          </v:shape>
          <o:OLEObject Type="Embed" ProgID="Equation.DSMT4" ShapeID="_x0000_i1961" DrawAspect="Content" ObjectID="_1374351034" r:id="rId1887"/>
        </w:object>
      </w:r>
      <w:r>
        <w:t xml:space="preserve"> represents the interpolation functions over an element, </w:t>
      </w:r>
      <w:r w:rsidR="00905817" w:rsidRPr="00905817">
        <w:rPr>
          <w:position w:val="-12"/>
        </w:rPr>
        <w:object w:dxaOrig="440" w:dyaOrig="360" w14:anchorId="4C330006">
          <v:shape id="_x0000_i1962" type="#_x0000_t75" style="width:21.85pt;height:19.15pt" o:ole="">
            <v:imagedata r:id="rId1888" o:title=""/>
          </v:shape>
          <o:OLEObject Type="Embed" ProgID="Equation.DSMT4" ShapeID="_x0000_i1962" DrawAspect="Content" ObjectID="_1374351035" r:id="rId1889"/>
        </w:object>
      </w:r>
      <w:r>
        <w:t xml:space="preserve">, </w:t>
      </w:r>
      <w:r w:rsidR="00905817" w:rsidRPr="00905817">
        <w:rPr>
          <w:position w:val="-12"/>
        </w:rPr>
        <w:object w:dxaOrig="440" w:dyaOrig="360" w14:anchorId="7AEBDFEF">
          <v:shape id="_x0000_i1963" type="#_x0000_t75" style="width:21.85pt;height:19.15pt" o:ole="">
            <v:imagedata r:id="rId1890" o:title=""/>
          </v:shape>
          <o:OLEObject Type="Embed" ProgID="Equation.DSMT4" ShapeID="_x0000_i1963" DrawAspect="Content" ObjectID="_1374351036" r:id="rId1891"/>
        </w:object>
      </w:r>
      <w:r>
        <w:t xml:space="preserve">, </w:t>
      </w:r>
      <w:r w:rsidR="00905817" w:rsidRPr="00905817">
        <w:rPr>
          <w:position w:val="-12"/>
        </w:rPr>
        <w:object w:dxaOrig="400" w:dyaOrig="360" w14:anchorId="5E1099F9">
          <v:shape id="_x0000_i1964" type="#_x0000_t75" style="width:20.05pt;height:19.15pt" o:ole="">
            <v:imagedata r:id="rId1892" o:title=""/>
          </v:shape>
          <o:OLEObject Type="Embed" ProgID="Equation.DSMT4" ShapeID="_x0000_i1964" DrawAspect="Content" ObjectID="_1374351037" r:id="rId1893"/>
        </w:object>
      </w:r>
      <w:r>
        <w:t xml:space="preserve">, </w:t>
      </w:r>
      <w:r w:rsidR="00905817" w:rsidRPr="00905817">
        <w:rPr>
          <w:position w:val="-12"/>
        </w:rPr>
        <w:object w:dxaOrig="440" w:dyaOrig="360" w14:anchorId="76BE4949">
          <v:shape id="_x0000_i1965" type="#_x0000_t75" style="width:21.85pt;height:19.15pt" o:ole="">
            <v:imagedata r:id="rId1894" o:title=""/>
          </v:shape>
          <o:OLEObject Type="Embed" ProgID="Equation.DSMT4" ShapeID="_x0000_i1965" DrawAspect="Content" ObjectID="_1374351038" r:id="rId1895"/>
        </w:object>
      </w:r>
      <w:r>
        <w:t xml:space="preserve">, </w:t>
      </w:r>
      <w:r w:rsidR="00905817" w:rsidRPr="00905817">
        <w:rPr>
          <w:position w:val="-12"/>
        </w:rPr>
        <w:object w:dxaOrig="420" w:dyaOrig="360" w14:anchorId="5FE73AC1">
          <v:shape id="_x0000_i1966" type="#_x0000_t75" style="width:20.05pt;height:19.15pt" o:ole="">
            <v:imagedata r:id="rId1896" o:title=""/>
          </v:shape>
          <o:OLEObject Type="Embed" ProgID="Equation.DSMT4" ShapeID="_x0000_i1966" DrawAspect="Content" ObjectID="_1374351039" r:id="rId1897"/>
        </w:object>
      </w:r>
      <w:r>
        <w:t xml:space="preserve"> and </w:t>
      </w:r>
      <w:r w:rsidR="00905817" w:rsidRPr="00905817">
        <w:rPr>
          <w:position w:val="-12"/>
        </w:rPr>
        <w:object w:dxaOrig="400" w:dyaOrig="360" w14:anchorId="4E574BFF">
          <v:shape id="_x0000_i1967" type="#_x0000_t75" style="width:20.05pt;height:19.15pt" o:ole="">
            <v:imagedata r:id="rId1898" o:title=""/>
          </v:shape>
          <o:OLEObject Type="Embed" ProgID="Equation.DSMT4" ShapeID="_x0000_i1967" DrawAspect="Content" ObjectID="_1374351040" r:id="rId1899"/>
        </w:object>
      </w:r>
      <w:r>
        <w:t xml:space="preserve"> respectively represent the nodal values of </w:t>
      </w:r>
      <w:r w:rsidR="00905817" w:rsidRPr="00905817">
        <w:rPr>
          <w:position w:val="-6"/>
        </w:rPr>
        <w:object w:dxaOrig="340" w:dyaOrig="279" w14:anchorId="1BB08E68">
          <v:shape id="_x0000_i1968" type="#_x0000_t75" style="width:17.3pt;height:14.6pt" o:ole="">
            <v:imagedata r:id="rId1900" o:title=""/>
          </v:shape>
          <o:OLEObject Type="Embed" ProgID="Equation.DSMT4" ShapeID="_x0000_i1968" DrawAspect="Content" ObjectID="_1374351041" r:id="rId1901"/>
        </w:object>
      </w:r>
      <w:r>
        <w:t xml:space="preserve">, </w:t>
      </w:r>
      <w:r w:rsidR="00905817" w:rsidRPr="00905817">
        <w:rPr>
          <w:position w:val="-10"/>
        </w:rPr>
        <w:object w:dxaOrig="380" w:dyaOrig="320" w14:anchorId="5330836A">
          <v:shape id="_x0000_i1969" type="#_x0000_t75" style="width:19.15pt;height:15.5pt" o:ole="">
            <v:imagedata r:id="rId1902" o:title=""/>
          </v:shape>
          <o:OLEObject Type="Embed" ProgID="Equation.DSMT4" ShapeID="_x0000_i1969" DrawAspect="Content" ObjectID="_1374351042" r:id="rId1903"/>
        </w:object>
      </w:r>
      <w:r>
        <w:t xml:space="preserve">, </w:t>
      </w:r>
      <w:r w:rsidR="00905817" w:rsidRPr="00905817">
        <w:rPr>
          <w:position w:val="-6"/>
        </w:rPr>
        <w:object w:dxaOrig="320" w:dyaOrig="279" w14:anchorId="121DA02A">
          <v:shape id="_x0000_i1970" type="#_x0000_t75" style="width:15.5pt;height:14.6pt" o:ole="">
            <v:imagedata r:id="rId1904" o:title=""/>
          </v:shape>
          <o:OLEObject Type="Embed" ProgID="Equation.DSMT4" ShapeID="_x0000_i1970" DrawAspect="Content" ObjectID="_1374351043" r:id="rId1905"/>
        </w:object>
      </w:r>
      <w:r>
        <w:t xml:space="preserve">, </w:t>
      </w:r>
      <w:r w:rsidR="00905817" w:rsidRPr="00905817">
        <w:rPr>
          <w:position w:val="-6"/>
        </w:rPr>
        <w:object w:dxaOrig="360" w:dyaOrig="279" w14:anchorId="286402C7">
          <v:shape id="_x0000_i1971" type="#_x0000_t75" style="width:19.15pt;height:14.6pt" o:ole="">
            <v:imagedata r:id="rId1906" o:title=""/>
          </v:shape>
          <o:OLEObject Type="Embed" ProgID="Equation.DSMT4" ShapeID="_x0000_i1971" DrawAspect="Content" ObjectID="_1374351044" r:id="rId1907"/>
        </w:object>
      </w:r>
      <w:r>
        <w:t xml:space="preserve">, </w:t>
      </w:r>
      <w:r w:rsidR="00905817" w:rsidRPr="00905817">
        <w:rPr>
          <w:position w:val="-10"/>
        </w:rPr>
        <w:object w:dxaOrig="340" w:dyaOrig="320" w14:anchorId="068CCD19">
          <v:shape id="_x0000_i1972" type="#_x0000_t75" style="width:17.3pt;height:15.5pt" o:ole="">
            <v:imagedata r:id="rId1908" o:title=""/>
          </v:shape>
          <o:OLEObject Type="Embed" ProgID="Equation.DSMT4" ShapeID="_x0000_i1972" DrawAspect="Content" ObjectID="_1374351045" r:id="rId1909"/>
        </w:object>
      </w:r>
      <w:r>
        <w:t xml:space="preserve"> and </w:t>
      </w:r>
      <w:r w:rsidR="00905817" w:rsidRPr="00905817">
        <w:rPr>
          <w:position w:val="-6"/>
        </w:rPr>
        <w:object w:dxaOrig="340" w:dyaOrig="279" w14:anchorId="570E68E8">
          <v:shape id="_x0000_i1973" type="#_x0000_t75" style="width:17.3pt;height:14.6pt" o:ole="">
            <v:imagedata r:id="rId1910" o:title=""/>
          </v:shape>
          <o:OLEObject Type="Embed" ProgID="Equation.DSMT4" ShapeID="_x0000_i1973" DrawAspect="Content" ObjectID="_1374351046" r:id="rId1911"/>
        </w:object>
      </w:r>
      <w:r>
        <w:t xml:space="preserve">; </w:t>
      </w:r>
      <w:r w:rsidR="00905817" w:rsidRPr="00905817">
        <w:rPr>
          <w:position w:val="-6"/>
        </w:rPr>
        <w:object w:dxaOrig="260" w:dyaOrig="220" w14:anchorId="0502661C">
          <v:shape id="_x0000_i1974" type="#_x0000_t75" style="width:12.75pt;height:10.95pt" o:ole="">
            <v:imagedata r:id="rId1912" o:title=""/>
          </v:shape>
          <o:OLEObject Type="Embed" ProgID="Equation.DSMT4" ShapeID="_x0000_i1974" DrawAspect="Content" ObjectID="_1374351047" r:id="rId1913"/>
        </w:object>
      </w:r>
      <w:r>
        <w:t xml:space="preserve"> is the number of nodes in an element.</w:t>
      </w:r>
    </w:p>
    <w:p w14:paraId="53817A86" w14:textId="77777777" w:rsidR="00FB6012" w:rsidRDefault="00FB6012" w:rsidP="00FB6012"/>
    <w:p w14:paraId="29465BA5" w14:textId="707D0AA9" w:rsidR="00FB6012" w:rsidRDefault="00FB6012" w:rsidP="00FB6012">
      <w:r>
        <w:t xml:space="preserve">The discretized form of </w:t>
      </w:r>
      <w:r w:rsidR="00905817" w:rsidRPr="00905817">
        <w:rPr>
          <w:position w:val="-12"/>
        </w:rPr>
        <w:object w:dxaOrig="540" w:dyaOrig="360" w14:anchorId="1F93185D">
          <v:shape id="_x0000_i1975" type="#_x0000_t75" style="width:27.35pt;height:19.15pt" o:ole="">
            <v:imagedata r:id="rId1914" o:title=""/>
          </v:shape>
          <o:OLEObject Type="Embed" ProgID="Equation.DSMT4" ShapeID="_x0000_i1975" DrawAspect="Content" ObjectID="_1374351048" r:id="rId1915"/>
        </w:object>
      </w:r>
      <w:r>
        <w:t xml:space="preserve"> in </w:t>
      </w:r>
      <w:r w:rsidR="00605580">
        <w:fldChar w:fldCharType="begin"/>
      </w:r>
      <w:r w:rsidR="00605580">
        <w:instrText xml:space="preserve"> GOTOBUTTON ZEqnNum588916  \* MERGEFORMAT </w:instrText>
      </w:r>
      <w:fldSimple w:instr=" REF ZEqnNum588916 \* Charformat \! \* MERGEFORMAT ">
        <w:ins w:id="1065" w:author="Gerard" w:date="2015-08-07T21:36:00Z">
          <w:r w:rsidR="00AE264D">
            <w:instrText>(3.55)</w:instrText>
          </w:r>
        </w:ins>
        <w:del w:id="1066" w:author="Gerard" w:date="2015-07-27T22:14:00Z">
          <w:r w:rsidR="00D3178E" w:rsidDel="00C175E9">
            <w:delInstrText>(3.56)</w:delInstrText>
          </w:r>
        </w:del>
      </w:fldSimple>
      <w:r w:rsidR="00605580">
        <w:fldChar w:fldCharType="end"/>
      </w:r>
      <w:r>
        <w:t xml:space="preserve"> may be written as</w:t>
      </w:r>
    </w:p>
    <w:p w14:paraId="0B36912D" w14:textId="3FD42D0F" w:rsidR="00FB6012" w:rsidRDefault="00FB6012" w:rsidP="00FB6012">
      <w:pPr>
        <w:pStyle w:val="MTDisplayEquation"/>
      </w:pPr>
      <w:r>
        <w:lastRenderedPageBreak/>
        <w:tab/>
      </w:r>
      <w:r w:rsidR="00905817" w:rsidRPr="00905817">
        <w:rPr>
          <w:position w:val="-106"/>
        </w:rPr>
        <w:object w:dxaOrig="4459" w:dyaOrig="1540" w14:anchorId="58F255DA">
          <v:shape id="_x0000_i1976" type="#_x0000_t75" style="width:222.4pt;height:76.55pt" o:ole="">
            <v:imagedata r:id="rId1916" o:title=""/>
          </v:shape>
          <o:OLEObject Type="Embed" ProgID="Equation.DSMT4" ShapeID="_x0000_i1976" DrawAspect="Content" ObjectID="_1374351049" r:id="rId191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67" w:author="Gerard" w:date="2015-08-07T21:36:00Z">
          <w:r w:rsidR="00AE264D">
            <w:rPr>
              <w:noProof/>
            </w:rPr>
            <w:instrText>95</w:instrText>
          </w:r>
        </w:ins>
        <w:del w:id="1068" w:author="Gerard" w:date="2015-07-27T22:14:00Z">
          <w:r w:rsidR="00D3178E" w:rsidDel="00C175E9">
            <w:rPr>
              <w:noProof/>
            </w:rPr>
            <w:delInstrText>96</w:delInstrText>
          </w:r>
        </w:del>
      </w:fldSimple>
      <w:r>
        <w:instrText>)</w:instrText>
      </w:r>
      <w:r>
        <w:fldChar w:fldCharType="end"/>
      </w:r>
    </w:p>
    <w:p w14:paraId="476C22B8" w14:textId="31961BD1" w:rsidR="00FB6012" w:rsidRDefault="00FB6012" w:rsidP="00FB6012">
      <w:r>
        <w:t xml:space="preserve">where </w:t>
      </w:r>
      <w:r w:rsidR="00905817" w:rsidRPr="00905817">
        <w:rPr>
          <w:position w:val="-12"/>
        </w:rPr>
        <w:object w:dxaOrig="260" w:dyaOrig="360" w14:anchorId="71B2A373">
          <v:shape id="_x0000_i1977" type="#_x0000_t75" style="width:12.75pt;height:19.15pt" o:ole="">
            <v:imagedata r:id="rId1918" o:title=""/>
          </v:shape>
          <o:OLEObject Type="Embed" ProgID="Equation.DSMT4" ShapeID="_x0000_i1977" DrawAspect="Content" ObjectID="_1374351050" r:id="rId1919"/>
        </w:object>
      </w:r>
      <w:r>
        <w:t xml:space="preserve"> is the number of elements in </w:t>
      </w:r>
      <w:r w:rsidR="00905817" w:rsidRPr="00905817">
        <w:rPr>
          <w:position w:val="-6"/>
        </w:rPr>
        <w:object w:dxaOrig="200" w:dyaOrig="279" w14:anchorId="51895AC8">
          <v:shape id="_x0000_i1978" type="#_x0000_t75" style="width:10.05pt;height:14.6pt" o:ole="">
            <v:imagedata r:id="rId1920" o:title=""/>
          </v:shape>
          <o:OLEObject Type="Embed" ProgID="Equation.DSMT4" ShapeID="_x0000_i1978" DrawAspect="Content" ObjectID="_1374351051" r:id="rId1921"/>
        </w:object>
      </w:r>
      <w:r>
        <w:t xml:space="preserve">, </w:t>
      </w:r>
      <w:r w:rsidR="00905817" w:rsidRPr="00905817">
        <w:rPr>
          <w:position w:val="-12"/>
        </w:rPr>
        <w:object w:dxaOrig="380" w:dyaOrig="400" w14:anchorId="436561F7">
          <v:shape id="_x0000_i1979" type="#_x0000_t75" style="width:19.15pt;height:20.05pt" o:ole="">
            <v:imagedata r:id="rId1922" o:title=""/>
          </v:shape>
          <o:OLEObject Type="Embed" ProgID="Equation.DSMT4" ShapeID="_x0000_i1979" DrawAspect="Content" ObjectID="_1374351052" r:id="rId1923"/>
        </w:object>
      </w:r>
      <w:r>
        <w:t xml:space="preserve"> is the number of integration points in the </w:t>
      </w:r>
      <w:r w:rsidR="00905817" w:rsidRPr="00905817">
        <w:rPr>
          <w:position w:val="-6"/>
        </w:rPr>
        <w:object w:dxaOrig="360" w:dyaOrig="220" w14:anchorId="0732807A">
          <v:shape id="_x0000_i1980" type="#_x0000_t75" style="width:19.15pt;height:10.95pt" o:ole="">
            <v:imagedata r:id="rId1924" o:title=""/>
          </v:shape>
          <o:OLEObject Type="Embed" ProgID="Equation.DSMT4" ShapeID="_x0000_i1980" DrawAspect="Content" ObjectID="_1374351053" r:id="rId1925"/>
        </w:object>
      </w:r>
      <w:r>
        <w:t xml:space="preserve">th element, </w:t>
      </w:r>
      <w:r w:rsidR="00905817" w:rsidRPr="00905817">
        <w:rPr>
          <w:position w:val="-12"/>
        </w:rPr>
        <w:object w:dxaOrig="320" w:dyaOrig="360" w14:anchorId="06B26C93">
          <v:shape id="_x0000_i1981" type="#_x0000_t75" style="width:15.5pt;height:19.15pt" o:ole="">
            <v:imagedata r:id="rId1926" o:title=""/>
          </v:shape>
          <o:OLEObject Type="Embed" ProgID="Equation.DSMT4" ShapeID="_x0000_i1981" DrawAspect="Content" ObjectID="_1374351054" r:id="rId1927"/>
        </w:object>
      </w:r>
      <w:r>
        <w:t xml:space="preserve"> is the quadrature weight associated with the </w:t>
      </w:r>
      <w:r w:rsidR="00905817" w:rsidRPr="00905817">
        <w:rPr>
          <w:position w:val="-6"/>
        </w:rPr>
        <w:object w:dxaOrig="380" w:dyaOrig="279" w14:anchorId="0456D160">
          <v:shape id="_x0000_i1982" type="#_x0000_t75" style="width:19.15pt;height:14.6pt" o:ole="">
            <v:imagedata r:id="rId1928" o:title=""/>
          </v:shape>
          <o:OLEObject Type="Embed" ProgID="Equation.DSMT4" ShapeID="_x0000_i1982" DrawAspect="Content" ObjectID="_1374351055" r:id="rId1929"/>
        </w:object>
      </w:r>
      <w:r>
        <w:t xml:space="preserve">th integration point, and </w:t>
      </w:r>
      <w:r w:rsidR="00905817" w:rsidRPr="00905817">
        <w:rPr>
          <w:position w:val="-14"/>
        </w:rPr>
        <w:object w:dxaOrig="300" w:dyaOrig="380" w14:anchorId="542064BE">
          <v:shape id="_x0000_i1983" type="#_x0000_t75" style="width:14.6pt;height:19.15pt" o:ole="">
            <v:imagedata r:id="rId1930" o:title=""/>
          </v:shape>
          <o:OLEObject Type="Embed" ProgID="Equation.DSMT4" ShapeID="_x0000_i1983" DrawAspect="Content" ObjectID="_1374351056" r:id="rId1931"/>
        </w:object>
      </w:r>
      <w:r>
        <w:t xml:space="preserve"> is the Jacobian of the transformation from the current spatial configuration to the parametric space of the element. In the above expression,</w:t>
      </w:r>
    </w:p>
    <w:p w14:paraId="1A7CCF9A" w14:textId="00EF8B85" w:rsidR="00FB6012" w:rsidRDefault="00FB6012" w:rsidP="00FB6012">
      <w:pPr>
        <w:pStyle w:val="MTDisplayEquation"/>
      </w:pPr>
      <w:r>
        <w:tab/>
      </w:r>
      <w:r w:rsidR="00905817" w:rsidRPr="00905817">
        <w:rPr>
          <w:position w:val="-88"/>
        </w:rPr>
        <w:object w:dxaOrig="3400" w:dyaOrig="1660" w14:anchorId="3640A2D9">
          <v:shape id="_x0000_i1984" type="#_x0000_t75" style="width:169.5pt;height:82.95pt" o:ole="">
            <v:imagedata r:id="rId1932" o:title=""/>
          </v:shape>
          <o:OLEObject Type="Embed" ProgID="Equation.DSMT4" ShapeID="_x0000_i1984" DrawAspect="Content" ObjectID="_1374351057" r:id="rId1933"/>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69" w:author="Gerard" w:date="2015-08-07T21:36:00Z">
          <w:r w:rsidR="00AE264D">
            <w:rPr>
              <w:noProof/>
            </w:rPr>
            <w:instrText>96</w:instrText>
          </w:r>
        </w:ins>
        <w:del w:id="1070" w:author="Gerard" w:date="2015-07-27T22:14:00Z">
          <w:r w:rsidR="00D3178E" w:rsidDel="00C175E9">
            <w:rPr>
              <w:noProof/>
            </w:rPr>
            <w:delInstrText>97</w:delInstrText>
          </w:r>
        </w:del>
      </w:fldSimple>
      <w:r>
        <w:instrText>)</w:instrText>
      </w:r>
      <w:r>
        <w:fldChar w:fldCharType="end"/>
      </w:r>
    </w:p>
    <w:p w14:paraId="413509DB" w14:textId="1703CFEA" w:rsidR="00FB6012" w:rsidRDefault="00FB6012" w:rsidP="00FB6012">
      <w:r>
        <w:t xml:space="preserve">and it is understood that </w:t>
      </w:r>
      <w:r w:rsidR="00905817" w:rsidRPr="00905817">
        <w:rPr>
          <w:position w:val="-14"/>
        </w:rPr>
        <w:object w:dxaOrig="300" w:dyaOrig="380" w14:anchorId="1ED7490B">
          <v:shape id="_x0000_i1985" type="#_x0000_t75" style="width:14.6pt;height:19.15pt" o:ole="">
            <v:imagedata r:id="rId1934" o:title=""/>
          </v:shape>
          <o:OLEObject Type="Embed" ProgID="Equation.DSMT4" ShapeID="_x0000_i1985" DrawAspect="Content" ObjectID="_1374351058" r:id="rId1935"/>
        </w:object>
      </w:r>
      <w:r>
        <w:t xml:space="preserve">, </w:t>
      </w:r>
      <w:r w:rsidR="00905817" w:rsidRPr="00905817">
        <w:rPr>
          <w:position w:val="-12"/>
        </w:rPr>
        <w:object w:dxaOrig="260" w:dyaOrig="380" w14:anchorId="278E6FF3">
          <v:shape id="_x0000_i1986" type="#_x0000_t75" style="width:12.75pt;height:19.15pt" o:ole="">
            <v:imagedata r:id="rId1936" o:title=""/>
          </v:shape>
          <o:OLEObject Type="Embed" ProgID="Equation.DSMT4" ShapeID="_x0000_i1986" DrawAspect="Content" ObjectID="_1374351059" r:id="rId1937"/>
        </w:object>
      </w:r>
      <w:r>
        <w:t xml:space="preserve">, </w:t>
      </w:r>
      <w:r w:rsidR="00905817" w:rsidRPr="00905817">
        <w:rPr>
          <w:position w:val="-12"/>
        </w:rPr>
        <w:object w:dxaOrig="279" w:dyaOrig="380" w14:anchorId="45CE5EC5">
          <v:shape id="_x0000_i1987" type="#_x0000_t75" style="width:14.6pt;height:19.15pt" o:ole="">
            <v:imagedata r:id="rId1938" o:title=""/>
          </v:shape>
          <o:OLEObject Type="Embed" ProgID="Equation.DSMT4" ShapeID="_x0000_i1987" DrawAspect="Content" ObjectID="_1374351060" r:id="rId1939"/>
        </w:object>
      </w:r>
      <w:r>
        <w:t xml:space="preserve"> and </w:t>
      </w:r>
      <w:r w:rsidR="00905817" w:rsidRPr="00905817">
        <w:rPr>
          <w:position w:val="-12"/>
        </w:rPr>
        <w:object w:dxaOrig="260" w:dyaOrig="380" w14:anchorId="78E6861C">
          <v:shape id="_x0000_i1988" type="#_x0000_t75" style="width:12.75pt;height:19.15pt" o:ole="">
            <v:imagedata r:id="rId1940" o:title=""/>
          </v:shape>
          <o:OLEObject Type="Embed" ProgID="Equation.DSMT4" ShapeID="_x0000_i1988" DrawAspect="Content" ObjectID="_1374351061" r:id="rId1941"/>
        </w:object>
      </w:r>
      <w:r>
        <w:t xml:space="preserve"> are evaluated at the parametric coordinates of the </w:t>
      </w:r>
      <w:r w:rsidR="00905817" w:rsidRPr="00905817">
        <w:rPr>
          <w:position w:val="-6"/>
        </w:rPr>
        <w:object w:dxaOrig="380" w:dyaOrig="279" w14:anchorId="50EE0878">
          <v:shape id="_x0000_i1989" type="#_x0000_t75" style="width:19.15pt;height:14.6pt" o:ole="">
            <v:imagedata r:id="rId1942" o:title=""/>
          </v:shape>
          <o:OLEObject Type="Embed" ProgID="Equation.DSMT4" ShapeID="_x0000_i1989" DrawAspect="Content" ObjectID="_1374351062" r:id="rId1943"/>
        </w:object>
      </w:r>
      <w:r>
        <w:t>th integration point. Since the parametric space is invariant, time derivatives are evaluated in a material frame</w:t>
      </w:r>
      <w:r w:rsidR="000A0A53">
        <w:t>.</w:t>
      </w:r>
      <w:r>
        <w:t xml:space="preserve"> </w:t>
      </w:r>
      <w:r w:rsidR="000A0A53">
        <w:t>F</w:t>
      </w:r>
      <w:r>
        <w:t xml:space="preserve">or example, the time derivative </w:t>
      </w:r>
      <w:r w:rsidR="00905817" w:rsidRPr="00905817">
        <w:rPr>
          <w:position w:val="-14"/>
        </w:rPr>
        <w:object w:dxaOrig="1400" w:dyaOrig="400" w14:anchorId="43616F5A">
          <v:shape id="_x0000_i1990" type="#_x0000_t75" style="width:70.2pt;height:20.05pt" o:ole="">
            <v:imagedata r:id="rId1944" o:title=""/>
          </v:shape>
          <o:OLEObject Type="Embed" ProgID="Equation.DSMT4" ShapeID="_x0000_i1990" DrawAspect="Content" ObjectID="_1374351063" r:id="rId1945"/>
        </w:object>
      </w:r>
      <w:r>
        <w:t xml:space="preserve"> appearing in </w:t>
      </w:r>
      <w:r w:rsidR="00605580">
        <w:fldChar w:fldCharType="begin"/>
      </w:r>
      <w:r w:rsidR="00605580">
        <w:instrText xml:space="preserve"> GOTOBUTTON ZEqnNum588916  \* MERGEFORMAT </w:instrText>
      </w:r>
      <w:fldSimple w:instr=" REF ZEqnNum588916 \* Charformat \! \* MERGEFORMAT ">
        <w:ins w:id="1071" w:author="Gerard" w:date="2015-08-07T21:36:00Z">
          <w:r w:rsidR="00AE264D">
            <w:instrText>(3.55)</w:instrText>
          </w:r>
        </w:ins>
        <w:del w:id="1072" w:author="Gerard" w:date="2015-07-27T22:14:00Z">
          <w:r w:rsidR="00D3178E" w:rsidDel="00C175E9">
            <w:delInstrText>(3.56)</w:delInstrText>
          </w:r>
        </w:del>
      </w:fldSimple>
      <w:r w:rsidR="00605580">
        <w:fldChar w:fldCharType="end"/>
      </w:r>
      <w:r>
        <w:t xml:space="preserve"> becomes </w:t>
      </w:r>
      <w:r w:rsidR="00905817" w:rsidRPr="00905817">
        <w:rPr>
          <w:position w:val="-14"/>
        </w:rPr>
        <w:object w:dxaOrig="1300" w:dyaOrig="400" w14:anchorId="65CBA84D">
          <v:shape id="_x0000_i1991" type="#_x0000_t75" style="width:65.6pt;height:20.05pt" o:ole="">
            <v:imagedata r:id="rId1946" o:title=""/>
          </v:shape>
          <o:OLEObject Type="Embed" ProgID="Equation.DSMT4" ShapeID="_x0000_i1991" DrawAspect="Content" ObjectID="_1374351064" r:id="rId1947"/>
        </w:object>
      </w:r>
      <w:r>
        <w:t xml:space="preserve"> when evaluated at the parametric coordinates </w:t>
      </w:r>
      <w:r w:rsidR="00905817" w:rsidRPr="00905817">
        <w:rPr>
          <w:position w:val="-16"/>
        </w:rPr>
        <w:object w:dxaOrig="1600" w:dyaOrig="440" w14:anchorId="292A8373">
          <v:shape id="_x0000_i1992" type="#_x0000_t75" style="width:80.2pt;height:21.85pt" o:ole="">
            <v:imagedata r:id="rId1948" o:title=""/>
          </v:shape>
          <o:OLEObject Type="Embed" ProgID="Equation.DSMT4" ShapeID="_x0000_i1992" DrawAspect="Content" ObjectID="_1374351065" r:id="rId1949"/>
        </w:object>
      </w:r>
      <w:r>
        <w:t xml:space="preserve"> of the </w:t>
      </w:r>
      <w:r w:rsidR="00905817" w:rsidRPr="00905817">
        <w:rPr>
          <w:position w:val="-6"/>
        </w:rPr>
        <w:object w:dxaOrig="380" w:dyaOrig="279" w14:anchorId="03516F60">
          <v:shape id="_x0000_i1993" type="#_x0000_t75" style="width:19.15pt;height:14.6pt" o:ole="">
            <v:imagedata r:id="rId1950" o:title=""/>
          </v:shape>
          <o:OLEObject Type="Embed" ProgID="Equation.DSMT4" ShapeID="_x0000_i1993" DrawAspect="Content" ObjectID="_1374351066" r:id="rId1951"/>
        </w:object>
      </w:r>
      <w:r>
        <w:t>th integration point.</w:t>
      </w:r>
    </w:p>
    <w:p w14:paraId="2AC7F844" w14:textId="77777777" w:rsidR="00FB6012" w:rsidRDefault="00FB6012" w:rsidP="00FB6012"/>
    <w:p w14:paraId="548C1D25" w14:textId="76A0DFEF" w:rsidR="00FB6012" w:rsidRDefault="00FB6012" w:rsidP="00FB6012">
      <w:r>
        <w:t xml:space="preserve">Similarly, the discretized form of </w:t>
      </w:r>
      <w:r w:rsidR="00905817" w:rsidRPr="00905817">
        <w:rPr>
          <w:position w:val="-14"/>
        </w:rPr>
        <w:object w:dxaOrig="4780" w:dyaOrig="400" w14:anchorId="73F1CFE3">
          <v:shape id="_x0000_i1994" type="#_x0000_t75" style="width:237.85pt;height:20.05pt" o:ole="">
            <v:imagedata r:id="rId1952" o:title=""/>
          </v:shape>
          <o:OLEObject Type="Embed" ProgID="Equation.DSMT4" ShapeID="_x0000_i1994" DrawAspect="Content" ObjectID="_1374351067" r:id="rId1953"/>
        </w:object>
      </w:r>
      <w:r>
        <w:t xml:space="preserve"> may be written as</w:t>
      </w:r>
    </w:p>
    <w:p w14:paraId="1E47097B" w14:textId="691DCFB6" w:rsidR="00FB6012" w:rsidRDefault="00FB6012" w:rsidP="00FB6012">
      <w:pPr>
        <w:pStyle w:val="MTDisplayEquation"/>
      </w:pPr>
      <w:r>
        <w:tab/>
      </w:r>
      <w:r w:rsidR="00905817" w:rsidRPr="00905817">
        <w:rPr>
          <w:position w:val="-106"/>
        </w:rPr>
        <w:object w:dxaOrig="6960" w:dyaOrig="1540" w14:anchorId="5639C47D">
          <v:shape id="_x0000_i1995" type="#_x0000_t75" style="width:349.05pt;height:76.55pt" o:ole="">
            <v:imagedata r:id="rId1954" o:title=""/>
          </v:shape>
          <o:OLEObject Type="Embed" ProgID="Equation.DSMT4" ShapeID="_x0000_i1995" DrawAspect="Content" ObjectID="_1374351068" r:id="rId1955"/>
        </w:object>
      </w:r>
      <w:r>
        <w:t>,</w:t>
      </w:r>
      <w:r>
        <w:tab/>
      </w:r>
      <w:r>
        <w:fldChar w:fldCharType="begin"/>
      </w:r>
      <w:r>
        <w:instrText xml:space="preserve"> MACROBUTTON MTPlaceRef \* MERGEFORMAT </w:instrText>
      </w:r>
      <w:fldSimple w:instr=" SEQ MTEqn \h \* MERGEFORMAT "/>
      <w:bookmarkStart w:id="1073" w:name="ZEqnNum438068"/>
      <w:r>
        <w:instrText>(</w:instrText>
      </w:r>
      <w:fldSimple w:instr=" SEQ MTSec \c \* Arabic \* MERGEFORMAT ">
        <w:r w:rsidR="00AE264D">
          <w:rPr>
            <w:noProof/>
          </w:rPr>
          <w:instrText>3</w:instrText>
        </w:r>
      </w:fldSimple>
      <w:r>
        <w:instrText>.</w:instrText>
      </w:r>
      <w:fldSimple w:instr=" SEQ MTEqn \c \* Arabic \* MERGEFORMAT ">
        <w:ins w:id="1074" w:author="Gerard" w:date="2015-08-07T21:36:00Z">
          <w:r w:rsidR="00AE264D">
            <w:rPr>
              <w:noProof/>
            </w:rPr>
            <w:instrText>97</w:instrText>
          </w:r>
        </w:ins>
        <w:del w:id="1075" w:author="Gerard" w:date="2015-07-27T22:14:00Z">
          <w:r w:rsidR="00D3178E" w:rsidDel="00C175E9">
            <w:rPr>
              <w:noProof/>
            </w:rPr>
            <w:delInstrText>98</w:delInstrText>
          </w:r>
        </w:del>
      </w:fldSimple>
      <w:r>
        <w:instrText>)</w:instrText>
      </w:r>
      <w:bookmarkEnd w:id="1073"/>
      <w:r>
        <w:fldChar w:fldCharType="end"/>
      </w:r>
    </w:p>
    <w:p w14:paraId="264382E2" w14:textId="3272150C" w:rsidR="00FB6012" w:rsidRDefault="00FB6012" w:rsidP="00FB6012">
      <w:r>
        <w:t xml:space="preserve">where the terms in the first column are the discretized form of the linearization along </w:t>
      </w:r>
      <w:r w:rsidR="00905817" w:rsidRPr="00905817">
        <w:rPr>
          <w:position w:val="-6"/>
        </w:rPr>
        <w:object w:dxaOrig="360" w:dyaOrig="279" w14:anchorId="273CEC59">
          <v:shape id="_x0000_i1996" type="#_x0000_t75" style="width:19.15pt;height:14.6pt" o:ole="">
            <v:imagedata r:id="rId1956" o:title=""/>
          </v:shape>
          <o:OLEObject Type="Embed" ProgID="Equation.DSMT4" ShapeID="_x0000_i1996" DrawAspect="Content" ObjectID="_1374351069" r:id="rId1957"/>
        </w:object>
      </w:r>
      <w:r>
        <w:t>:</w:t>
      </w:r>
    </w:p>
    <w:p w14:paraId="0700F1B8" w14:textId="6E63200B" w:rsidR="00FB6012" w:rsidRDefault="00FB6012" w:rsidP="00FB6012">
      <w:pPr>
        <w:pStyle w:val="MTDisplayEquation"/>
      </w:pPr>
      <w:r>
        <w:tab/>
      </w:r>
      <w:r w:rsidR="00905817" w:rsidRPr="00905817">
        <w:rPr>
          <w:position w:val="-14"/>
        </w:rPr>
        <w:object w:dxaOrig="4900" w:dyaOrig="400" w14:anchorId="625BAF38">
          <v:shape id="_x0000_i1997" type="#_x0000_t75" style="width:245.15pt;height:20.05pt" o:ole="">
            <v:imagedata r:id="rId1958" o:title=""/>
          </v:shape>
          <o:OLEObject Type="Embed" ProgID="Equation.DSMT4" ShapeID="_x0000_i1997" DrawAspect="Content" ObjectID="_1374351070" r:id="rId195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76" w:author="Gerard" w:date="2015-08-07T21:36:00Z">
          <w:r w:rsidR="00AE264D">
            <w:rPr>
              <w:noProof/>
            </w:rPr>
            <w:instrText>98</w:instrText>
          </w:r>
        </w:ins>
        <w:del w:id="1077" w:author="Gerard" w:date="2015-07-27T22:14:00Z">
          <w:r w:rsidR="00D3178E" w:rsidDel="00C175E9">
            <w:rPr>
              <w:noProof/>
            </w:rPr>
            <w:delInstrText>99</w:delInstrText>
          </w:r>
        </w:del>
      </w:fldSimple>
      <w:r>
        <w:instrText>)</w:instrText>
      </w:r>
      <w:r>
        <w:fldChar w:fldCharType="end"/>
      </w:r>
    </w:p>
    <w:p w14:paraId="4A45DC9C" w14:textId="54C9F7EE" w:rsidR="00FB6012" w:rsidRDefault="00FB6012" w:rsidP="00FB6012">
      <w:pPr>
        <w:pStyle w:val="MTDisplayEquation"/>
      </w:pPr>
      <w:r>
        <w:tab/>
      </w:r>
      <w:r w:rsidR="00905817" w:rsidRPr="00905817">
        <w:rPr>
          <w:position w:val="-16"/>
        </w:rPr>
        <w:object w:dxaOrig="2880" w:dyaOrig="480" w14:anchorId="7F7D3A77">
          <v:shape id="_x0000_i1998" type="#_x0000_t75" style="width:2in;height:24.6pt" o:ole="">
            <v:imagedata r:id="rId1960" o:title=""/>
          </v:shape>
          <o:OLEObject Type="Embed" ProgID="Equation.DSMT4" ShapeID="_x0000_i1998" DrawAspect="Content" ObjectID="_1374351071" r:id="rId196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78" w:author="Gerard" w:date="2015-08-07T21:36:00Z">
          <w:r w:rsidR="00AE264D">
            <w:rPr>
              <w:noProof/>
            </w:rPr>
            <w:instrText>99</w:instrText>
          </w:r>
        </w:ins>
        <w:del w:id="1079" w:author="Gerard" w:date="2015-07-27T22:14:00Z">
          <w:r w:rsidR="00D3178E" w:rsidDel="00C175E9">
            <w:rPr>
              <w:noProof/>
            </w:rPr>
            <w:delInstrText>100</w:delInstrText>
          </w:r>
        </w:del>
      </w:fldSimple>
      <w:r>
        <w:instrText>)</w:instrText>
      </w:r>
      <w:r>
        <w:fldChar w:fldCharType="end"/>
      </w:r>
    </w:p>
    <w:p w14:paraId="752D326C" w14:textId="291E1D8A" w:rsidR="00FB6012" w:rsidRDefault="00FB6012" w:rsidP="00FB6012">
      <w:pPr>
        <w:pStyle w:val="MTDisplayEquation"/>
      </w:pPr>
      <w:r>
        <w:tab/>
      </w:r>
      <w:r w:rsidR="00905817" w:rsidRPr="00905817">
        <w:rPr>
          <w:position w:val="-16"/>
        </w:rPr>
        <w:object w:dxaOrig="2740" w:dyaOrig="480" w14:anchorId="2554C47E">
          <v:shape id="_x0000_i1999" type="#_x0000_t75" style="width:136.7pt;height:24.6pt" o:ole="">
            <v:imagedata r:id="rId1962" o:title=""/>
          </v:shape>
          <o:OLEObject Type="Embed" ProgID="Equation.DSMT4" ShapeID="_x0000_i1999" DrawAspect="Content" ObjectID="_1374351072" r:id="rId196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80" w:author="Gerard" w:date="2015-08-07T21:36:00Z">
          <w:r w:rsidR="00AE264D">
            <w:rPr>
              <w:noProof/>
            </w:rPr>
            <w:instrText>100</w:instrText>
          </w:r>
        </w:ins>
        <w:del w:id="1081" w:author="Gerard" w:date="2015-07-27T22:14:00Z">
          <w:r w:rsidR="00D3178E" w:rsidDel="00C175E9">
            <w:rPr>
              <w:noProof/>
            </w:rPr>
            <w:delInstrText>101</w:delInstrText>
          </w:r>
        </w:del>
      </w:fldSimple>
      <w:r>
        <w:instrText>)</w:instrText>
      </w:r>
      <w:r>
        <w:fldChar w:fldCharType="end"/>
      </w:r>
    </w:p>
    <w:p w14:paraId="61F44CB2" w14:textId="77777777" w:rsidR="00FB6012" w:rsidRDefault="00FB6012" w:rsidP="00FB6012">
      <w:pPr>
        <w:pStyle w:val="MTDisplayEquation"/>
      </w:pPr>
      <w:r>
        <w:tab/>
      </w:r>
    </w:p>
    <w:p w14:paraId="742F456B" w14:textId="77777777" w:rsidR="00FB6012" w:rsidRDefault="00FB6012" w:rsidP="00FB6012">
      <w:pPr>
        <w:pStyle w:val="MTDisplayEquation"/>
      </w:pPr>
      <w:r>
        <w:t>where</w:t>
      </w:r>
    </w:p>
    <w:p w14:paraId="54870445" w14:textId="1486D404" w:rsidR="00FB6012" w:rsidRPr="009B4840" w:rsidRDefault="00FB6012" w:rsidP="00FB6012">
      <w:pPr>
        <w:pStyle w:val="MTDisplayEquation"/>
      </w:pPr>
      <w:r>
        <w:tab/>
      </w:r>
      <w:r w:rsidR="00905817" w:rsidRPr="00905817">
        <w:rPr>
          <w:position w:val="-4"/>
        </w:rPr>
        <w:object w:dxaOrig="180" w:dyaOrig="279" w14:anchorId="26F3E0E0">
          <v:shape id="_x0000_i2000" type="#_x0000_t75" style="width:9.1pt;height:14.6pt" o:ole="">
            <v:imagedata r:id="rId1964" o:title=""/>
          </v:shape>
          <o:OLEObject Type="Embed" ProgID="Equation.DSMT4" ShapeID="_x0000_i2000" DrawAspect="Content" ObjectID="_1374351073" r:id="rId1965"/>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82" w:author="Gerard" w:date="2015-08-07T21:36:00Z">
          <w:r w:rsidR="00AE264D">
            <w:rPr>
              <w:noProof/>
            </w:rPr>
            <w:instrText>101</w:instrText>
          </w:r>
        </w:ins>
        <w:del w:id="1083" w:author="Gerard" w:date="2015-07-27T22:14:00Z">
          <w:r w:rsidR="00D3178E" w:rsidDel="00C175E9">
            <w:rPr>
              <w:noProof/>
            </w:rPr>
            <w:delInstrText>102</w:delInstrText>
          </w:r>
        </w:del>
      </w:fldSimple>
      <w:r>
        <w:instrText>)</w:instrText>
      </w:r>
      <w:r>
        <w:fldChar w:fldCharType="end"/>
      </w:r>
    </w:p>
    <w:p w14:paraId="5ABBA235" w14:textId="3D710357" w:rsidR="00FB6012" w:rsidRDefault="00FB6012" w:rsidP="00FB6012">
      <w:pPr>
        <w:pStyle w:val="MTDisplayEquation"/>
      </w:pPr>
      <w:r>
        <w:tab/>
      </w:r>
      <w:r w:rsidR="00905817" w:rsidRPr="00905817">
        <w:rPr>
          <w:position w:val="-72"/>
        </w:rPr>
        <w:object w:dxaOrig="8720" w:dyaOrig="1560" w14:anchorId="20342252">
          <v:shape id="_x0000_i2001" type="#_x0000_t75" style="width:436.55pt;height:78.4pt" o:ole="">
            <v:imagedata r:id="rId1966" o:title=""/>
          </v:shape>
          <o:OLEObject Type="Embed" ProgID="Equation.DSMT4" ShapeID="_x0000_i2001" DrawAspect="Content" ObjectID="_1374351074" r:id="rId1967"/>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84" w:author="Gerard" w:date="2015-08-07T21:36:00Z">
          <w:r w:rsidR="00AE264D">
            <w:rPr>
              <w:noProof/>
            </w:rPr>
            <w:instrText>102</w:instrText>
          </w:r>
        </w:ins>
        <w:del w:id="1085" w:author="Gerard" w:date="2015-07-27T22:14:00Z">
          <w:r w:rsidR="00D3178E" w:rsidDel="00C175E9">
            <w:rPr>
              <w:noProof/>
            </w:rPr>
            <w:delInstrText>103</w:delInstrText>
          </w:r>
        </w:del>
      </w:fldSimple>
      <w:r>
        <w:instrText>)</w:instrText>
      </w:r>
      <w:r>
        <w:fldChar w:fldCharType="end"/>
      </w:r>
    </w:p>
    <w:p w14:paraId="6B4AAE9B" w14:textId="33580E0A" w:rsidR="00FB6012" w:rsidRDefault="00FB6012" w:rsidP="00FB6012">
      <w:pPr>
        <w:pStyle w:val="MTDisplayEquation"/>
      </w:pPr>
      <w:r>
        <w:lastRenderedPageBreak/>
        <w:tab/>
      </w:r>
      <w:r w:rsidR="00905817" w:rsidRPr="00905817">
        <w:rPr>
          <w:position w:val="-28"/>
        </w:rPr>
        <w:object w:dxaOrig="4700" w:dyaOrig="680" w14:anchorId="026ECE2C">
          <v:shape id="_x0000_i2002" type="#_x0000_t75" style="width:235.15pt;height:34.65pt" o:ole="">
            <v:imagedata r:id="rId1968" o:title=""/>
          </v:shape>
          <o:OLEObject Type="Embed" ProgID="Equation.DSMT4" ShapeID="_x0000_i2002" DrawAspect="Content" ObjectID="_1374351075" r:id="rId196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86" w:author="Gerard" w:date="2015-08-07T21:36:00Z">
          <w:r w:rsidR="00AE264D">
            <w:rPr>
              <w:noProof/>
            </w:rPr>
            <w:instrText>103</w:instrText>
          </w:r>
        </w:ins>
        <w:del w:id="1087" w:author="Gerard" w:date="2015-07-27T22:14:00Z">
          <w:r w:rsidR="00D3178E" w:rsidDel="00C175E9">
            <w:rPr>
              <w:noProof/>
            </w:rPr>
            <w:delInstrText>104</w:delInstrText>
          </w:r>
        </w:del>
      </w:fldSimple>
      <w:r>
        <w:instrText>)</w:instrText>
      </w:r>
      <w:r>
        <w:fldChar w:fldCharType="end"/>
      </w:r>
    </w:p>
    <w:p w14:paraId="2B196AF8" w14:textId="51836EFA" w:rsidR="00FB6012" w:rsidRDefault="00FB6012" w:rsidP="00FB6012">
      <w:pPr>
        <w:pStyle w:val="MTDisplayEquation"/>
      </w:pPr>
      <w:r>
        <w:tab/>
      </w:r>
      <w:r w:rsidR="00905817" w:rsidRPr="00905817">
        <w:rPr>
          <w:position w:val="-38"/>
        </w:rPr>
        <w:object w:dxaOrig="7380" w:dyaOrig="880" w14:anchorId="1917F429">
          <v:shape id="_x0000_i2003" type="#_x0000_t75" style="width:369.1pt;height:43.75pt" o:ole="">
            <v:imagedata r:id="rId1970" o:title=""/>
          </v:shape>
          <o:OLEObject Type="Embed" ProgID="Equation.DSMT4" ShapeID="_x0000_i2003" DrawAspect="Content" ObjectID="_1374351076" r:id="rId197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88" w:author="Gerard" w:date="2015-08-07T21:36:00Z">
          <w:r w:rsidR="00AE264D">
            <w:rPr>
              <w:noProof/>
            </w:rPr>
            <w:instrText>104</w:instrText>
          </w:r>
        </w:ins>
        <w:del w:id="1089" w:author="Gerard" w:date="2015-07-27T22:14:00Z">
          <w:r w:rsidR="00D3178E" w:rsidDel="00C175E9">
            <w:rPr>
              <w:noProof/>
            </w:rPr>
            <w:delInstrText>105</w:delInstrText>
          </w:r>
        </w:del>
      </w:fldSimple>
      <w:r>
        <w:instrText>)</w:instrText>
      </w:r>
      <w:r>
        <w:fldChar w:fldCharType="end"/>
      </w:r>
    </w:p>
    <w:p w14:paraId="09296CE9" w14:textId="77777777" w:rsidR="00FB6012" w:rsidRDefault="00FB6012" w:rsidP="00FB6012"/>
    <w:p w14:paraId="1543DEB2" w14:textId="119A31B4" w:rsidR="00FB6012" w:rsidRDefault="00FB6012" w:rsidP="00FB6012">
      <w:r>
        <w:t xml:space="preserve">The terms in the second column of the stiffness matrix in </w:t>
      </w:r>
      <w:r w:rsidR="00605580">
        <w:fldChar w:fldCharType="begin"/>
      </w:r>
      <w:r w:rsidR="00605580">
        <w:instrText xml:space="preserve"> GOTOBUTTON ZEqnNum438068  \* MERGEFORMAT </w:instrText>
      </w:r>
      <w:fldSimple w:instr=" REF ZEqnNum438068 \* Charformat \! \* MERGEFORMAT ">
        <w:ins w:id="1090" w:author="Gerard" w:date="2015-08-07T21:36:00Z">
          <w:r w:rsidR="00AE264D">
            <w:instrText>(3.97)</w:instrText>
          </w:r>
        </w:ins>
        <w:del w:id="1091" w:author="Gerard" w:date="2015-07-27T22:14:00Z">
          <w:r w:rsidR="00D3178E" w:rsidDel="00C175E9">
            <w:delInstrText>(3.98)</w:delInstrText>
          </w:r>
        </w:del>
      </w:fldSimple>
      <w:r w:rsidR="00605580">
        <w:fldChar w:fldCharType="end"/>
      </w:r>
      <w:r>
        <w:t xml:space="preserve"> are the discretized form of the linearization along </w:t>
      </w:r>
      <w:r w:rsidR="00905817" w:rsidRPr="00905817">
        <w:rPr>
          <w:position w:val="-10"/>
        </w:rPr>
        <w:object w:dxaOrig="340" w:dyaOrig="320" w14:anchorId="24E38BFA">
          <v:shape id="_x0000_i2004" type="#_x0000_t75" style="width:17.3pt;height:15.5pt" o:ole="">
            <v:imagedata r:id="rId1972" o:title=""/>
          </v:shape>
          <o:OLEObject Type="Embed" ProgID="Equation.DSMT4" ShapeID="_x0000_i2004" DrawAspect="Content" ObjectID="_1374351077" r:id="rId1973"/>
        </w:object>
      </w:r>
      <w:r>
        <w:t>:</w:t>
      </w:r>
    </w:p>
    <w:p w14:paraId="67C3010B" w14:textId="14EF7938" w:rsidR="00FB6012" w:rsidRDefault="00FB6012" w:rsidP="00FB6012">
      <w:pPr>
        <w:pStyle w:val="MTDisplayEquation"/>
      </w:pPr>
      <w:r>
        <w:tab/>
      </w:r>
      <w:r w:rsidR="00905817" w:rsidRPr="00905817">
        <w:rPr>
          <w:position w:val="-12"/>
        </w:rPr>
        <w:object w:dxaOrig="1800" w:dyaOrig="380" w14:anchorId="3BC55CBC">
          <v:shape id="_x0000_i2005" type="#_x0000_t75" style="width:91.15pt;height:19.15pt" o:ole="">
            <v:imagedata r:id="rId1974" o:title=""/>
          </v:shape>
          <o:OLEObject Type="Embed" ProgID="Equation.DSMT4" ShapeID="_x0000_i2005" DrawAspect="Content" ObjectID="_1374351078" r:id="rId197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92" w:author="Gerard" w:date="2015-08-07T21:36:00Z">
          <w:r w:rsidR="00AE264D">
            <w:rPr>
              <w:noProof/>
            </w:rPr>
            <w:instrText>105</w:instrText>
          </w:r>
        </w:ins>
        <w:del w:id="1093" w:author="Gerard" w:date="2015-07-27T22:14:00Z">
          <w:r w:rsidR="00D3178E" w:rsidDel="00C175E9">
            <w:rPr>
              <w:noProof/>
            </w:rPr>
            <w:delInstrText>106</w:delInstrText>
          </w:r>
        </w:del>
      </w:fldSimple>
      <w:r>
        <w:instrText>)</w:instrText>
      </w:r>
      <w:r>
        <w:fldChar w:fldCharType="end"/>
      </w:r>
    </w:p>
    <w:p w14:paraId="3F0BED8B" w14:textId="164FE954" w:rsidR="00FB6012" w:rsidRDefault="00FB6012" w:rsidP="00FB6012">
      <w:pPr>
        <w:pStyle w:val="MTDisplayEquation"/>
      </w:pPr>
      <w:r>
        <w:tab/>
      </w:r>
      <w:r w:rsidR="00905817" w:rsidRPr="00905817">
        <w:rPr>
          <w:position w:val="-12"/>
        </w:rPr>
        <w:object w:dxaOrig="2620" w:dyaOrig="400" w14:anchorId="5289030B">
          <v:shape id="_x0000_i2006" type="#_x0000_t75" style="width:131.25pt;height:20.05pt" o:ole="">
            <v:imagedata r:id="rId1976" o:title=""/>
          </v:shape>
          <o:OLEObject Type="Embed" ProgID="Equation.DSMT4" ShapeID="_x0000_i2006" DrawAspect="Content" ObjectID="_1374351079" r:id="rId197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94" w:author="Gerard" w:date="2015-08-07T21:36:00Z">
          <w:r w:rsidR="00AE264D">
            <w:rPr>
              <w:noProof/>
            </w:rPr>
            <w:instrText>106</w:instrText>
          </w:r>
        </w:ins>
        <w:del w:id="1095" w:author="Gerard" w:date="2015-07-27T22:14:00Z">
          <w:r w:rsidR="00D3178E" w:rsidDel="00C175E9">
            <w:rPr>
              <w:noProof/>
            </w:rPr>
            <w:delInstrText>107</w:delInstrText>
          </w:r>
        </w:del>
      </w:fldSimple>
      <w:r>
        <w:instrText>)</w:instrText>
      </w:r>
      <w:r>
        <w:fldChar w:fldCharType="end"/>
      </w:r>
    </w:p>
    <w:p w14:paraId="47A4D293" w14:textId="0DB9666F" w:rsidR="00FB6012" w:rsidRDefault="00FB6012" w:rsidP="00FB6012">
      <w:pPr>
        <w:pStyle w:val="MTDisplayEquation"/>
      </w:pPr>
      <w:r>
        <w:tab/>
      </w:r>
      <w:r w:rsidR="00905817" w:rsidRPr="00905817">
        <w:rPr>
          <w:position w:val="-30"/>
        </w:rPr>
        <w:object w:dxaOrig="3180" w:dyaOrig="680" w14:anchorId="5B6391BA">
          <v:shape id="_x0000_i2007" type="#_x0000_t75" style="width:158.6pt;height:34.65pt" o:ole="">
            <v:imagedata r:id="rId1978" o:title=""/>
          </v:shape>
          <o:OLEObject Type="Embed" ProgID="Equation.DSMT4" ShapeID="_x0000_i2007" DrawAspect="Content" ObjectID="_1374351080" r:id="rId197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096" w:author="Gerard" w:date="2015-08-07T21:36:00Z">
          <w:r w:rsidR="00AE264D">
            <w:rPr>
              <w:noProof/>
            </w:rPr>
            <w:instrText>107</w:instrText>
          </w:r>
        </w:ins>
        <w:del w:id="1097" w:author="Gerard" w:date="2015-07-27T22:14:00Z">
          <w:r w:rsidR="00D3178E" w:rsidDel="00C175E9">
            <w:rPr>
              <w:noProof/>
            </w:rPr>
            <w:delInstrText>108</w:delInstrText>
          </w:r>
        </w:del>
      </w:fldSimple>
      <w:r>
        <w:instrText>)</w:instrText>
      </w:r>
      <w:r>
        <w:fldChar w:fldCharType="end"/>
      </w:r>
    </w:p>
    <w:p w14:paraId="192F2C85" w14:textId="77777777" w:rsidR="00FB6012" w:rsidRDefault="00FB6012" w:rsidP="00FB6012"/>
    <w:p w14:paraId="41CB98FF" w14:textId="106D3FDB" w:rsidR="00FB6012" w:rsidRDefault="00FB6012" w:rsidP="00FB6012">
      <w:r>
        <w:t xml:space="preserve">The terms in the third column of the stiffness matrix in </w:t>
      </w:r>
      <w:r w:rsidR="00605580">
        <w:fldChar w:fldCharType="begin"/>
      </w:r>
      <w:r w:rsidR="00605580">
        <w:instrText xml:space="preserve"> GOTOBUTTON ZEqnNum438068  \* MERGEFORMAT </w:instrText>
      </w:r>
      <w:fldSimple w:instr=" REF ZEqnNum438068 \* Charformat \! \* MERGEFORMAT ">
        <w:ins w:id="1098" w:author="Gerard" w:date="2015-08-07T21:36:00Z">
          <w:r w:rsidR="00AE264D">
            <w:instrText>(3.97)</w:instrText>
          </w:r>
        </w:ins>
        <w:del w:id="1099" w:author="Gerard" w:date="2015-07-27T22:14:00Z">
          <w:r w:rsidR="00D3178E" w:rsidDel="00C175E9">
            <w:delInstrText>(3.98)</w:delInstrText>
          </w:r>
        </w:del>
      </w:fldSimple>
      <w:r w:rsidR="00605580">
        <w:fldChar w:fldCharType="end"/>
      </w:r>
      <w:r>
        <w:t xml:space="preserve"> are the discretized form of the linearization along </w:t>
      </w:r>
      <w:r w:rsidR="00905817" w:rsidRPr="00905817">
        <w:rPr>
          <w:position w:val="-6"/>
        </w:rPr>
        <w:object w:dxaOrig="340" w:dyaOrig="279" w14:anchorId="6583AD04">
          <v:shape id="_x0000_i2008" type="#_x0000_t75" style="width:17.3pt;height:14.6pt" o:ole="">
            <v:imagedata r:id="rId1980" o:title=""/>
          </v:shape>
          <o:OLEObject Type="Embed" ProgID="Equation.DSMT4" ShapeID="_x0000_i2008" DrawAspect="Content" ObjectID="_1374351081" r:id="rId1981"/>
        </w:object>
      </w:r>
      <w:r>
        <w:t>:</w:t>
      </w:r>
    </w:p>
    <w:p w14:paraId="3AB94EB2" w14:textId="4A2078A2" w:rsidR="00FB6012" w:rsidRDefault="00FB6012" w:rsidP="00FB6012">
      <w:pPr>
        <w:pStyle w:val="MTDisplayEquation"/>
      </w:pPr>
      <w:r>
        <w:tab/>
      </w:r>
      <w:r w:rsidR="00905817" w:rsidRPr="00905817">
        <w:rPr>
          <w:position w:val="-32"/>
        </w:rPr>
        <w:object w:dxaOrig="4459" w:dyaOrig="760" w14:anchorId="4273AC20">
          <v:shape id="_x0000_i2009" type="#_x0000_t75" style="width:222.4pt;height:37.35pt" o:ole="">
            <v:imagedata r:id="rId1982" o:title=""/>
          </v:shape>
          <o:OLEObject Type="Embed" ProgID="Equation.DSMT4" ShapeID="_x0000_i2009" DrawAspect="Content" ObjectID="_1374351082" r:id="rId198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100" w:author="Gerard" w:date="2015-08-07T21:36:00Z">
          <w:r w:rsidR="00AE264D">
            <w:rPr>
              <w:noProof/>
            </w:rPr>
            <w:instrText>108</w:instrText>
          </w:r>
        </w:ins>
        <w:del w:id="1101" w:author="Gerard" w:date="2015-07-27T22:14:00Z">
          <w:r w:rsidR="00D3178E" w:rsidDel="00C175E9">
            <w:rPr>
              <w:noProof/>
            </w:rPr>
            <w:delInstrText>109</w:delInstrText>
          </w:r>
        </w:del>
      </w:fldSimple>
      <w:r>
        <w:instrText>)</w:instrText>
      </w:r>
      <w:r>
        <w:fldChar w:fldCharType="end"/>
      </w:r>
    </w:p>
    <w:p w14:paraId="720CD741" w14:textId="2CD682DB" w:rsidR="00FB6012" w:rsidRDefault="00FB6012" w:rsidP="00FB6012">
      <w:pPr>
        <w:pStyle w:val="MTDisplayEquation"/>
      </w:pPr>
      <w:r>
        <w:tab/>
      </w:r>
      <w:r w:rsidR="00905817" w:rsidRPr="00905817">
        <w:rPr>
          <w:position w:val="-12"/>
        </w:rPr>
        <w:object w:dxaOrig="1740" w:dyaOrig="380" w14:anchorId="417FC36C">
          <v:shape id="_x0000_i2010" type="#_x0000_t75" style="width:86.6pt;height:19.15pt" o:ole="">
            <v:imagedata r:id="rId1984" o:title=""/>
          </v:shape>
          <o:OLEObject Type="Embed" ProgID="Equation.DSMT4" ShapeID="_x0000_i2010" DrawAspect="Content" ObjectID="_1374351083" r:id="rId198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102" w:author="Gerard" w:date="2015-08-07T21:36:00Z">
          <w:r w:rsidR="00AE264D">
            <w:rPr>
              <w:noProof/>
            </w:rPr>
            <w:instrText>109</w:instrText>
          </w:r>
        </w:ins>
        <w:del w:id="1103" w:author="Gerard" w:date="2015-07-27T22:14:00Z">
          <w:r w:rsidR="00D3178E" w:rsidDel="00C175E9">
            <w:rPr>
              <w:noProof/>
            </w:rPr>
            <w:delInstrText>110</w:delInstrText>
          </w:r>
        </w:del>
      </w:fldSimple>
      <w:r>
        <w:instrText>)</w:instrText>
      </w:r>
      <w:r>
        <w:fldChar w:fldCharType="end"/>
      </w:r>
    </w:p>
    <w:p w14:paraId="71AADB96" w14:textId="50986174" w:rsidR="00FB6012" w:rsidRDefault="00FB6012" w:rsidP="00FB6012">
      <w:pPr>
        <w:pStyle w:val="MTDisplayEquation"/>
      </w:pPr>
      <w:r>
        <w:tab/>
      </w:r>
      <w:r w:rsidR="00905817" w:rsidRPr="00905817">
        <w:rPr>
          <w:position w:val="-12"/>
        </w:rPr>
        <w:object w:dxaOrig="2320" w:dyaOrig="380" w14:anchorId="12DC3492">
          <v:shape id="_x0000_i2011" type="#_x0000_t75" style="width:115.75pt;height:19.15pt" o:ole="">
            <v:imagedata r:id="rId1986" o:title=""/>
          </v:shape>
          <o:OLEObject Type="Embed" ProgID="Equation.DSMT4" ShapeID="_x0000_i2011" DrawAspect="Content" ObjectID="_1374351084" r:id="rId198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104" w:author="Gerard" w:date="2015-08-07T21:36:00Z">
          <w:r w:rsidR="00AE264D">
            <w:rPr>
              <w:noProof/>
            </w:rPr>
            <w:instrText>110</w:instrText>
          </w:r>
        </w:ins>
        <w:del w:id="1105" w:author="Gerard" w:date="2015-07-27T22:14:00Z">
          <w:r w:rsidR="00D3178E" w:rsidDel="00C175E9">
            <w:rPr>
              <w:noProof/>
            </w:rPr>
            <w:delInstrText>111</w:delInstrText>
          </w:r>
        </w:del>
      </w:fldSimple>
      <w:r>
        <w:instrText>)</w:instrText>
      </w:r>
      <w:r>
        <w:fldChar w:fldCharType="end"/>
      </w:r>
    </w:p>
    <w:p w14:paraId="42B6F6D0" w14:textId="77777777" w:rsidR="00FB6012" w:rsidRDefault="00FB6012" w:rsidP="00FB6012">
      <w:r>
        <w:t>where</w:t>
      </w:r>
    </w:p>
    <w:p w14:paraId="00276401" w14:textId="1864C488" w:rsidR="00FB6012" w:rsidRDefault="00FB6012" w:rsidP="00FB6012">
      <w:pPr>
        <w:pStyle w:val="MTDisplayEquation"/>
      </w:pPr>
      <w:r>
        <w:tab/>
      </w:r>
      <w:r w:rsidR="00905817" w:rsidRPr="00905817">
        <w:rPr>
          <w:position w:val="-74"/>
        </w:rPr>
        <w:object w:dxaOrig="5899" w:dyaOrig="1600" w14:anchorId="1A97C7C4">
          <v:shape id="_x0000_i2012" type="#_x0000_t75" style="width:294.4pt;height:80.2pt" o:ole="">
            <v:imagedata r:id="rId1988" o:title=""/>
          </v:shape>
          <o:OLEObject Type="Embed" ProgID="Equation.DSMT4" ShapeID="_x0000_i2012" DrawAspect="Content" ObjectID="_1374351085" r:id="rId1989"/>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106" w:author="Gerard" w:date="2015-08-07T21:36:00Z">
          <w:r w:rsidR="00AE264D">
            <w:rPr>
              <w:noProof/>
            </w:rPr>
            <w:instrText>111</w:instrText>
          </w:r>
        </w:ins>
        <w:del w:id="1107" w:author="Gerard" w:date="2015-07-27T22:14:00Z">
          <w:r w:rsidR="00D3178E" w:rsidDel="00C175E9">
            <w:rPr>
              <w:noProof/>
            </w:rPr>
            <w:delInstrText>112</w:delInstrText>
          </w:r>
        </w:del>
      </w:fldSimple>
      <w:r>
        <w:instrText>)</w:instrText>
      </w:r>
      <w:r>
        <w:fldChar w:fldCharType="end"/>
      </w:r>
    </w:p>
    <w:p w14:paraId="0234370F" w14:textId="274D5FA8" w:rsidR="00FB6012" w:rsidRDefault="00FB6012" w:rsidP="00FB6012">
      <w:pPr>
        <w:pStyle w:val="MTDisplayEquation"/>
      </w:pPr>
      <w:r>
        <w:tab/>
      </w:r>
      <w:r w:rsidR="00905817" w:rsidRPr="00905817">
        <w:rPr>
          <w:position w:val="-32"/>
        </w:rPr>
        <w:object w:dxaOrig="6920" w:dyaOrig="760" w14:anchorId="418DE93B">
          <v:shape id="_x0000_i2013" type="#_x0000_t75" style="width:345.4pt;height:37.35pt" o:ole="">
            <v:imagedata r:id="rId1990" o:title=""/>
          </v:shape>
          <o:OLEObject Type="Embed" ProgID="Equation.DSMT4" ShapeID="_x0000_i2013" DrawAspect="Content" ObjectID="_1374351086" r:id="rId199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108" w:author="Gerard" w:date="2015-08-07T21:36:00Z">
          <w:r w:rsidR="00AE264D">
            <w:rPr>
              <w:noProof/>
            </w:rPr>
            <w:instrText>112</w:instrText>
          </w:r>
        </w:ins>
        <w:del w:id="1109" w:author="Gerard" w:date="2015-07-27T22:14:00Z">
          <w:r w:rsidR="00D3178E" w:rsidDel="00C175E9">
            <w:rPr>
              <w:noProof/>
            </w:rPr>
            <w:delInstrText>113</w:delInstrText>
          </w:r>
        </w:del>
      </w:fldSimple>
      <w:r>
        <w:instrText>)</w:instrText>
      </w:r>
      <w:r>
        <w:fldChar w:fldCharType="end"/>
      </w:r>
    </w:p>
    <w:p w14:paraId="2830F2E0" w14:textId="751BEBD7" w:rsidR="00FB6012" w:rsidRDefault="00FB6012" w:rsidP="00FB6012">
      <w:pPr>
        <w:pStyle w:val="MTDisplayEquation"/>
      </w:pPr>
      <w:r>
        <w:tab/>
      </w:r>
      <w:r w:rsidR="00905817" w:rsidRPr="00905817">
        <w:rPr>
          <w:position w:val="-70"/>
        </w:rPr>
        <w:object w:dxaOrig="5100" w:dyaOrig="1520" w14:anchorId="0E93D20F">
          <v:shape id="_x0000_i2014" type="#_x0000_t75" style="width:255.2pt;height:75.65pt" o:ole="">
            <v:imagedata r:id="rId1992" o:title=""/>
          </v:shape>
          <o:OLEObject Type="Embed" ProgID="Equation.DSMT4" ShapeID="_x0000_i2014" DrawAspect="Content" ObjectID="_1374351087" r:id="rId1993"/>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110" w:author="Gerard" w:date="2015-08-07T21:36:00Z">
          <w:r w:rsidR="00AE264D">
            <w:rPr>
              <w:noProof/>
            </w:rPr>
            <w:instrText>113</w:instrText>
          </w:r>
        </w:ins>
        <w:del w:id="1111" w:author="Gerard" w:date="2015-07-27T22:14:00Z">
          <w:r w:rsidR="00D3178E" w:rsidDel="00C175E9">
            <w:rPr>
              <w:noProof/>
            </w:rPr>
            <w:delInstrText>114</w:delInstrText>
          </w:r>
        </w:del>
      </w:fldSimple>
      <w:r>
        <w:instrText>)</w:instrText>
      </w:r>
      <w:r>
        <w:fldChar w:fldCharType="end"/>
      </w:r>
    </w:p>
    <w:p w14:paraId="78E2349B" w14:textId="77777777" w:rsidR="00FB6012" w:rsidRDefault="00FB6012" w:rsidP="00FB6012"/>
    <w:p w14:paraId="190915EF" w14:textId="154C02EE" w:rsidR="00FB6012" w:rsidRDefault="00FB6012" w:rsidP="00FB6012">
      <w:r>
        <w:t xml:space="preserve">The discretization of </w:t>
      </w:r>
      <w:r w:rsidR="00905817" w:rsidRPr="00905817">
        <w:rPr>
          <w:position w:val="-12"/>
        </w:rPr>
        <w:object w:dxaOrig="560" w:dyaOrig="360" w14:anchorId="4C16A292">
          <v:shape id="_x0000_i2015" type="#_x0000_t75" style="width:28.25pt;height:19.15pt" o:ole="">
            <v:imagedata r:id="rId1994" o:title=""/>
          </v:shape>
          <o:OLEObject Type="Embed" ProgID="Equation.DSMT4" ShapeID="_x0000_i2015" DrawAspect="Content" ObjectID="_1374351088" r:id="rId1995"/>
        </w:object>
      </w:r>
      <w:r>
        <w:t xml:space="preserve"> in </w:t>
      </w:r>
      <w:r w:rsidR="00605580">
        <w:fldChar w:fldCharType="begin"/>
      </w:r>
      <w:r w:rsidR="00605580">
        <w:instrText xml:space="preserve"> GOTOBUTTON ZEqnNum588916  \* MERGEFORMAT </w:instrText>
      </w:r>
      <w:fldSimple w:instr=" REF ZEqnNum588916 \* Charformat \! \* MERGEFORMAT ">
        <w:ins w:id="1112" w:author="Gerard" w:date="2015-08-07T21:36:00Z">
          <w:r w:rsidR="00AE264D">
            <w:instrText>(3.55)</w:instrText>
          </w:r>
        </w:ins>
        <w:del w:id="1113" w:author="Gerard" w:date="2015-07-27T22:14:00Z">
          <w:r w:rsidR="00D3178E" w:rsidDel="00C175E9">
            <w:delInstrText>(3.56)</w:delInstrText>
          </w:r>
        </w:del>
      </w:fldSimple>
      <w:r w:rsidR="00605580">
        <w:fldChar w:fldCharType="end"/>
      </w:r>
      <w:r>
        <w:t xml:space="preserve"> has the form</w:t>
      </w:r>
    </w:p>
    <w:p w14:paraId="0C9B382F" w14:textId="01F992D9" w:rsidR="00FB6012" w:rsidRDefault="00FB6012" w:rsidP="00FB6012">
      <w:pPr>
        <w:pStyle w:val="MTDisplayEquation"/>
      </w:pPr>
      <w:r>
        <w:tab/>
      </w:r>
      <w:r w:rsidR="00905817" w:rsidRPr="00905817">
        <w:rPr>
          <w:position w:val="-104"/>
        </w:rPr>
        <w:object w:dxaOrig="4840" w:dyaOrig="1520" w14:anchorId="7B0782B2">
          <v:shape id="_x0000_i2016" type="#_x0000_t75" style="width:241.5pt;height:75.65pt" o:ole="">
            <v:imagedata r:id="rId1996" o:title=""/>
          </v:shape>
          <o:OLEObject Type="Embed" ProgID="Equation.DSMT4" ShapeID="_x0000_i2016" DrawAspect="Content" ObjectID="_1374351089" r:id="rId199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114" w:author="Gerard" w:date="2015-08-07T21:36:00Z">
          <w:r w:rsidR="00AE264D">
            <w:rPr>
              <w:noProof/>
            </w:rPr>
            <w:instrText>114</w:instrText>
          </w:r>
        </w:ins>
        <w:del w:id="1115" w:author="Gerard" w:date="2015-07-27T22:14:00Z">
          <w:r w:rsidR="00D3178E" w:rsidDel="00C175E9">
            <w:rPr>
              <w:noProof/>
            </w:rPr>
            <w:delInstrText>115</w:delInstrText>
          </w:r>
        </w:del>
      </w:fldSimple>
      <w:r>
        <w:instrText>)</w:instrText>
      </w:r>
      <w:r>
        <w:fldChar w:fldCharType="end"/>
      </w:r>
    </w:p>
    <w:p w14:paraId="39C72C0E" w14:textId="0DDD1CC7" w:rsidR="00FB6012" w:rsidRDefault="00FB6012" w:rsidP="00FB6012">
      <w:r>
        <w:lastRenderedPageBreak/>
        <w:t xml:space="preserve">where </w:t>
      </w:r>
      <w:r w:rsidR="00905817" w:rsidRPr="00905817">
        <w:rPr>
          <w:position w:val="-14"/>
        </w:rPr>
        <w:object w:dxaOrig="1240" w:dyaOrig="400" w14:anchorId="77CD0631">
          <v:shape id="_x0000_i2017" type="#_x0000_t75" style="width:61.95pt;height:20.05pt" o:ole="">
            <v:imagedata r:id="rId1998" o:title=""/>
          </v:shape>
          <o:OLEObject Type="Embed" ProgID="Equation.DSMT4" ShapeID="_x0000_i2017" DrawAspect="Content" ObjectID="_1374351090" r:id="rId1999"/>
        </w:object>
      </w:r>
      <w:r>
        <w:t xml:space="preserve">. The summation is performed over all surface elements on which these boundary conditions are prescribed. The discretization of </w:t>
      </w:r>
      <w:r w:rsidR="00905817" w:rsidRPr="00905817">
        <w:rPr>
          <w:position w:val="-12"/>
        </w:rPr>
        <w:object w:dxaOrig="880" w:dyaOrig="360" w14:anchorId="1A9D06C5">
          <v:shape id="_x0000_i2018" type="#_x0000_t75" style="width:43.75pt;height:19.15pt" o:ole="">
            <v:imagedata r:id="rId2000" o:title=""/>
          </v:shape>
          <o:OLEObject Type="Embed" ProgID="Equation.DSMT4" ShapeID="_x0000_i2018" DrawAspect="Content" ObjectID="_1374351091" r:id="rId2001"/>
        </w:object>
      </w:r>
      <w:r>
        <w:t xml:space="preserve"> has the form</w:t>
      </w:r>
    </w:p>
    <w:p w14:paraId="28F1EBC8" w14:textId="6E28F023" w:rsidR="00FB6012" w:rsidRDefault="00FB6012" w:rsidP="00FB6012">
      <w:pPr>
        <w:pStyle w:val="MTDisplayEquation"/>
      </w:pPr>
      <w:r>
        <w:tab/>
      </w:r>
      <w:r w:rsidR="00905817" w:rsidRPr="00905817">
        <w:rPr>
          <w:position w:val="-106"/>
        </w:rPr>
        <w:object w:dxaOrig="6680" w:dyaOrig="1540" w14:anchorId="3332BA5A">
          <v:shape id="_x0000_i2019" type="#_x0000_t75" style="width:334.5pt;height:76.55pt" o:ole="">
            <v:imagedata r:id="rId2002" o:title=""/>
          </v:shape>
          <o:OLEObject Type="Embed" ProgID="Equation.DSMT4" ShapeID="_x0000_i2019" DrawAspect="Content" ObjectID="_1374351092" r:id="rId200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116" w:author="Gerard" w:date="2015-08-07T21:36:00Z">
          <w:r w:rsidR="00AE264D">
            <w:rPr>
              <w:noProof/>
            </w:rPr>
            <w:instrText>115</w:instrText>
          </w:r>
        </w:ins>
        <w:del w:id="1117" w:author="Gerard" w:date="2015-07-27T22:14:00Z">
          <w:r w:rsidR="00D3178E" w:rsidDel="00C175E9">
            <w:rPr>
              <w:noProof/>
            </w:rPr>
            <w:delInstrText>116</w:delInstrText>
          </w:r>
        </w:del>
      </w:fldSimple>
      <w:r>
        <w:instrText>)</w:instrText>
      </w:r>
      <w:r>
        <w:fldChar w:fldCharType="end"/>
      </w:r>
    </w:p>
    <w:p w14:paraId="63EF1133" w14:textId="77777777" w:rsidR="00FB6012" w:rsidRDefault="00FB6012" w:rsidP="00FB6012">
      <w:r>
        <w:t>where</w:t>
      </w:r>
    </w:p>
    <w:p w14:paraId="6573BE8C" w14:textId="6A22E41A" w:rsidR="00FB6012" w:rsidRDefault="00FB6012" w:rsidP="00FB6012">
      <w:pPr>
        <w:pStyle w:val="MTDisplayEquation"/>
      </w:pPr>
      <w:r>
        <w:tab/>
      </w:r>
      <w:r w:rsidR="00905817" w:rsidRPr="00905817">
        <w:rPr>
          <w:position w:val="-106"/>
        </w:rPr>
        <w:object w:dxaOrig="3640" w:dyaOrig="2240" w14:anchorId="7F875362">
          <v:shape id="_x0000_i2020" type="#_x0000_t75" style="width:184.1pt;height:112.1pt" o:ole="">
            <v:imagedata r:id="rId2004" o:title=""/>
          </v:shape>
          <o:OLEObject Type="Embed" ProgID="Equation.DSMT4" ShapeID="_x0000_i2020" DrawAspect="Content" ObjectID="_1374351093" r:id="rId2005"/>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118" w:author="Gerard" w:date="2015-08-07T21:36:00Z">
          <w:r w:rsidR="00AE264D">
            <w:rPr>
              <w:noProof/>
            </w:rPr>
            <w:instrText>116</w:instrText>
          </w:r>
        </w:ins>
        <w:del w:id="1119" w:author="Gerard" w:date="2015-07-27T22:14:00Z">
          <w:r w:rsidR="00D3178E" w:rsidDel="00C175E9">
            <w:rPr>
              <w:noProof/>
            </w:rPr>
            <w:delInstrText>117</w:delInstrText>
          </w:r>
        </w:del>
      </w:fldSimple>
      <w:r>
        <w:instrText>)</w:instrText>
      </w:r>
      <w:r>
        <w:fldChar w:fldCharType="end"/>
      </w:r>
    </w:p>
    <w:p w14:paraId="2461E5B7" w14:textId="4D3AC588" w:rsidR="00FB6012" w:rsidRPr="00EA2194" w:rsidRDefault="00FB6012" w:rsidP="00FB6012">
      <w:r>
        <w:t xml:space="preserve">In this expression, </w:t>
      </w:r>
      <w:r w:rsidR="00905817" w:rsidRPr="00905817">
        <w:rPr>
          <w:position w:val="-14"/>
        </w:rPr>
        <w:object w:dxaOrig="639" w:dyaOrig="400" w14:anchorId="7AE9FEE4">
          <v:shape id="_x0000_i2021" type="#_x0000_t75" style="width:31pt;height:20.05pt" o:ole="">
            <v:imagedata r:id="rId2006" o:title=""/>
          </v:shape>
          <o:OLEObject Type="Embed" ProgID="Equation.DSMT4" ShapeID="_x0000_i2021" DrawAspect="Content" ObjectID="_1374351094" r:id="rId2007"/>
        </w:object>
      </w:r>
      <w:r>
        <w:t xml:space="preserve"> is the antisymmetric tensor whose dual vector is </w:t>
      </w:r>
      <w:r w:rsidR="00905817" w:rsidRPr="00905817">
        <w:rPr>
          <w:position w:val="-6"/>
        </w:rPr>
        <w:object w:dxaOrig="200" w:dyaOrig="220" w14:anchorId="6249A3AB">
          <v:shape id="_x0000_i2022" type="#_x0000_t75" style="width:10.05pt;height:10.05pt" o:ole="">
            <v:imagedata r:id="rId2008" o:title=""/>
          </v:shape>
          <o:OLEObject Type="Embed" ProgID="Equation.DSMT4" ShapeID="_x0000_i2022" DrawAspect="Content" ObjectID="_1374351095" r:id="rId2009"/>
        </w:object>
      </w:r>
      <w:r>
        <w:t xml:space="preserve"> (such that </w:t>
      </w:r>
      <w:r w:rsidR="00905817" w:rsidRPr="00905817">
        <w:rPr>
          <w:position w:val="-14"/>
        </w:rPr>
        <w:object w:dxaOrig="1579" w:dyaOrig="400" w14:anchorId="6C3AA3E3">
          <v:shape id="_x0000_i2023" type="#_x0000_t75" style="width:78.4pt;height:20.05pt" o:ole="">
            <v:imagedata r:id="rId2010" o:title=""/>
          </v:shape>
          <o:OLEObject Type="Embed" ProgID="Equation.DSMT4" ShapeID="_x0000_i2023" DrawAspect="Content" ObjectID="_1374351096" r:id="rId2011"/>
        </w:object>
      </w:r>
      <w:r>
        <w:t xml:space="preserve"> for any vector </w:t>
      </w:r>
      <w:r w:rsidR="00905817" w:rsidRPr="00905817">
        <w:rPr>
          <w:position w:val="-10"/>
        </w:rPr>
        <w:object w:dxaOrig="200" w:dyaOrig="260" w14:anchorId="1E540A76">
          <v:shape id="_x0000_i2024" type="#_x0000_t75" style="width:10.05pt;height:12.75pt" o:ole="">
            <v:imagedata r:id="rId2012" o:title=""/>
          </v:shape>
          <o:OLEObject Type="Embed" ProgID="Equation.DSMT4" ShapeID="_x0000_i2024" DrawAspect="Content" ObjectID="_1374351097" r:id="rId2013"/>
        </w:object>
      </w:r>
      <w:r>
        <w:t>).</w:t>
      </w:r>
    </w:p>
    <w:p w14:paraId="5AB663B0" w14:textId="77777777" w:rsidR="008C7882" w:rsidRPr="005D26B4" w:rsidRDefault="00FB6012" w:rsidP="00FB6012">
      <w:r>
        <w:br w:type="page"/>
      </w:r>
    </w:p>
    <w:p w14:paraId="221B3859" w14:textId="77777777" w:rsidR="004F2125" w:rsidRDefault="004F2125" w:rsidP="008C7882">
      <w:pPr>
        <w:pStyle w:val="Heading2"/>
      </w:pPr>
      <w:bookmarkStart w:id="1120" w:name="_Toc300602737"/>
      <w:r>
        <w:lastRenderedPageBreak/>
        <w:t>Weak Formulation for Multiphasic Materials</w:t>
      </w:r>
      <w:bookmarkEnd w:id="1120"/>
    </w:p>
    <w:p w14:paraId="094D66E8" w14:textId="77777777" w:rsidR="004F2125" w:rsidRDefault="004F2125" w:rsidP="00CB13D9">
      <w:r w:rsidRPr="004F2125">
        <w:t xml:space="preserve">The virtual work integral for a mixture of intrinsically incompressible constituents combines the balance of momentum for the mixture, the balance of mass for the mixture, and the balance of mass for each of the solutes. In addition, for charged mixtures, the condition of </w:t>
      </w:r>
      <w:r>
        <w:fldChar w:fldCharType="begin"/>
      </w:r>
      <w:r>
        <w:instrText xml:space="preserve"> GOTOBUTTON ZEqnNum351181  \* MERGEFORMAT </w:instrText>
      </w:r>
      <w:fldSimple w:instr=" REF ZEqnNum351181 \* Charformat \! \* MERGEFORMAT ">
        <w:r w:rsidR="00AE264D">
          <w:instrText>(2.122)</w:instrText>
        </w:r>
      </w:fldSimple>
      <w:r>
        <w:fldChar w:fldCharType="end"/>
      </w:r>
      <w:r>
        <w:t xml:space="preserve"> </w:t>
      </w:r>
      <w:r w:rsidRPr="004F2125">
        <w:t>may be enforced as a penalty constraint on each solute mass balance equation:</w:t>
      </w:r>
    </w:p>
    <w:p w14:paraId="79718B13" w14:textId="2561CE17" w:rsidR="00D822EA" w:rsidRDefault="00D822EA" w:rsidP="00D822EA">
      <w:pPr>
        <w:pStyle w:val="MTDisplayEquation"/>
      </w:pPr>
      <w:r>
        <w:tab/>
      </w:r>
      <w:r w:rsidR="00256ACE" w:rsidRPr="00905817">
        <w:rPr>
          <w:position w:val="-98"/>
        </w:rPr>
        <w:object w:dxaOrig="6060" w:dyaOrig="1760" w14:anchorId="30CC711B">
          <v:shape id="_x0000_i2845" type="#_x0000_t75" style="width:302.6pt;height:87.5pt" o:ole="">
            <v:imagedata r:id="rId2014" o:title=""/>
          </v:shape>
          <o:OLEObject Type="Embed" ProgID="Equation.DSMT4" ShapeID="_x0000_i2845" DrawAspect="Content" ObjectID="_1374351098" r:id="rId2015"/>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121" w:author="Gerard" w:date="2015-08-07T21:36:00Z">
          <w:r w:rsidR="00AE264D">
            <w:rPr>
              <w:noProof/>
            </w:rPr>
            <w:instrText>117</w:instrText>
          </w:r>
        </w:ins>
        <w:del w:id="1122" w:author="Gerard" w:date="2015-07-27T22:14:00Z">
          <w:r w:rsidR="00D3178E" w:rsidDel="00C175E9">
            <w:rPr>
              <w:noProof/>
            </w:rPr>
            <w:delInstrText>118</w:delInstrText>
          </w:r>
        </w:del>
      </w:fldSimple>
      <w:r>
        <w:instrText>)</w:instrText>
      </w:r>
      <w:r>
        <w:fldChar w:fldCharType="end"/>
      </w:r>
    </w:p>
    <w:p w14:paraId="13F14BF8" w14:textId="59A64B8E" w:rsidR="00D822EA" w:rsidRDefault="004F2125" w:rsidP="004F2125">
      <w:r w:rsidRPr="004F2125">
        <w:t xml:space="preserve">where </w:t>
      </w:r>
      <w:r w:rsidR="00905817" w:rsidRPr="00905817">
        <w:rPr>
          <w:position w:val="-6"/>
        </w:rPr>
        <w:object w:dxaOrig="340" w:dyaOrig="279" w14:anchorId="126141BC">
          <v:shape id="_x0000_i2026" type="#_x0000_t75" style="width:17.3pt;height:14.6pt" o:ole="">
            <v:imagedata r:id="rId2016" o:title=""/>
          </v:shape>
          <o:OLEObject Type="Embed" ProgID="Equation.DSMT4" ShapeID="_x0000_i2026" DrawAspect="Content" ObjectID="_1374351099" r:id="rId2017"/>
        </w:object>
      </w:r>
      <w:r w:rsidRPr="004F2125">
        <w:t xml:space="preserve"> is the virtual velocity of the solid, </w:t>
      </w:r>
      <w:r w:rsidR="00905817" w:rsidRPr="00905817">
        <w:rPr>
          <w:position w:val="-10"/>
        </w:rPr>
        <w:object w:dxaOrig="380" w:dyaOrig="320" w14:anchorId="315924CA">
          <v:shape id="_x0000_i2027" type="#_x0000_t75" style="width:19.15pt;height:15.5pt" o:ole="">
            <v:imagedata r:id="rId2018" o:title=""/>
          </v:shape>
          <o:OLEObject Type="Embed" ProgID="Equation.DSMT4" ShapeID="_x0000_i2027" DrawAspect="Content" ObjectID="_1374351100" r:id="rId2019"/>
        </w:object>
      </w:r>
      <w:r w:rsidRPr="004F2125">
        <w:t xml:space="preserve"> is the virtual effective fluid pressure, and </w:t>
      </w:r>
      <w:r w:rsidR="00905817" w:rsidRPr="00905817">
        <w:rPr>
          <w:position w:val="-6"/>
        </w:rPr>
        <w:object w:dxaOrig="440" w:dyaOrig="320" w14:anchorId="2FAB8028">
          <v:shape id="_x0000_i2028" type="#_x0000_t75" style="width:21.85pt;height:15.5pt" o:ole="">
            <v:imagedata r:id="rId2020" o:title=""/>
          </v:shape>
          <o:OLEObject Type="Embed" ProgID="Equation.DSMT4" ShapeID="_x0000_i2028" DrawAspect="Content" ObjectID="_1374351101" r:id="rId2021"/>
        </w:object>
      </w:r>
      <w:r w:rsidRPr="004F2125">
        <w:t xml:space="preserve"> is the virtual molar energy of solute </w:t>
      </w:r>
      <w:r w:rsidR="00905817" w:rsidRPr="00905817">
        <w:rPr>
          <w:position w:val="-6"/>
        </w:rPr>
        <w:object w:dxaOrig="240" w:dyaOrig="220" w14:anchorId="1F7C2430">
          <v:shape id="_x0000_i2029" type="#_x0000_t75" style="width:11.85pt;height:10.05pt" o:ole="">
            <v:imagedata r:id="rId2022" o:title=""/>
          </v:shape>
          <o:OLEObject Type="Embed" ProgID="Equation.DSMT4" ShapeID="_x0000_i2029" DrawAspect="Content" ObjectID="_1374351102" r:id="rId2023"/>
        </w:object>
      </w:r>
      <w:r w:rsidRPr="004F2125">
        <w:t xml:space="preserve">. Here, </w:t>
      </w:r>
      <w:r w:rsidR="00905817" w:rsidRPr="00905817">
        <w:rPr>
          <w:position w:val="-6"/>
        </w:rPr>
        <w:object w:dxaOrig="200" w:dyaOrig="279" w14:anchorId="1EF9A8DE">
          <v:shape id="_x0000_i2030" type="#_x0000_t75" style="width:10.05pt;height:14.6pt" o:ole="">
            <v:imagedata r:id="rId2024" o:title=""/>
          </v:shape>
          <o:OLEObject Type="Embed" ProgID="Equation.DSMT4" ShapeID="_x0000_i2030" DrawAspect="Content" ObjectID="_1374351103" r:id="rId2025"/>
        </w:object>
      </w:r>
      <w:r w:rsidRPr="004F2125">
        <w:t xml:space="preserve"> represents the mixture domain in the spatial frame and </w:t>
      </w:r>
      <w:r w:rsidR="00905817" w:rsidRPr="00905817">
        <w:rPr>
          <w:position w:val="-4"/>
        </w:rPr>
        <w:object w:dxaOrig="300" w:dyaOrig="260" w14:anchorId="1103C9EC">
          <v:shape id="_x0000_i2031" type="#_x0000_t75" style="width:14.6pt;height:12.75pt" o:ole="">
            <v:imagedata r:id="rId2026" o:title=""/>
          </v:shape>
          <o:OLEObject Type="Embed" ProgID="Equation.DSMT4" ShapeID="_x0000_i2031" DrawAspect="Content" ObjectID="_1374351104" r:id="rId2027"/>
        </w:object>
      </w:r>
      <w:r w:rsidRPr="004F2125">
        <w:t xml:space="preserve"> is an elemental volume in </w:t>
      </w:r>
      <w:r w:rsidR="00905817" w:rsidRPr="00905817">
        <w:rPr>
          <w:position w:val="-6"/>
        </w:rPr>
        <w:object w:dxaOrig="200" w:dyaOrig="279" w14:anchorId="70611569">
          <v:shape id="_x0000_i2032" type="#_x0000_t75" style="width:10.05pt;height:14.6pt" o:ole="">
            <v:imagedata r:id="rId2028" o:title=""/>
          </v:shape>
          <o:OLEObject Type="Embed" ProgID="Equation.DSMT4" ShapeID="_x0000_i2032" DrawAspect="Content" ObjectID="_1374351105" r:id="rId2029"/>
        </w:object>
      </w:r>
      <w:r w:rsidRPr="004F2125">
        <w:t xml:space="preserve">. Applying the divergence theorem, </w:t>
      </w:r>
      <w:r w:rsidR="00905817" w:rsidRPr="00905817">
        <w:rPr>
          <w:position w:val="-6"/>
        </w:rPr>
        <w:object w:dxaOrig="420" w:dyaOrig="279" w14:anchorId="60ADBDE1">
          <v:shape id="_x0000_i2033" type="#_x0000_t75" style="width:20.05pt;height:14.6pt" o:ole="">
            <v:imagedata r:id="rId2030" o:title=""/>
          </v:shape>
          <o:OLEObject Type="Embed" ProgID="Equation.DSMT4" ShapeID="_x0000_i2033" DrawAspect="Content" ObjectID="_1374351106" r:id="rId2031"/>
        </w:object>
      </w:r>
      <w:r w:rsidRPr="004F2125">
        <w:t xml:space="preserve"> may be split into internal and external contributions to the virtual work, </w:t>
      </w:r>
      <w:r w:rsidR="00256ACE" w:rsidRPr="00905817">
        <w:rPr>
          <w:position w:val="-12"/>
        </w:rPr>
        <w:object w:dxaOrig="1840" w:dyaOrig="380" w14:anchorId="77FAF22B">
          <v:shape id="_x0000_i2848" type="#_x0000_t75" style="width:92.05pt;height:20.05pt" o:ole="">
            <v:imagedata r:id="rId2032" o:title=""/>
          </v:shape>
          <o:OLEObject Type="Embed" ProgID="Equation.DSMT4" ShapeID="_x0000_i2848" DrawAspect="Content" ObjectID="_1374351107" r:id="rId2033"/>
        </w:object>
      </w:r>
      <w:r w:rsidRPr="004F2125">
        <w:t>, where</w:t>
      </w:r>
    </w:p>
    <w:p w14:paraId="2AFC2A82" w14:textId="1B9050B1" w:rsidR="008A38F5" w:rsidRDefault="008A38F5" w:rsidP="00CB13D9">
      <w:pPr>
        <w:pStyle w:val="MTDisplayEquation"/>
      </w:pPr>
      <w:r>
        <w:tab/>
      </w:r>
      <w:r w:rsidR="00905817" w:rsidRPr="00905817">
        <w:rPr>
          <w:position w:val="-92"/>
        </w:rPr>
        <w:object w:dxaOrig="5220" w:dyaOrig="2120" w14:anchorId="35F624B1">
          <v:shape id="_x0000_i2035" type="#_x0000_t75" style="width:261.55pt;height:106.65pt" o:ole="">
            <v:imagedata r:id="rId2034" o:title=""/>
          </v:shape>
          <o:OLEObject Type="Embed" ProgID="Equation.DSMT4" ShapeID="_x0000_i2035" DrawAspect="Content" ObjectID="_1374351108" r:id="rId2035"/>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123" w:author="Gerard" w:date="2015-08-07T21:36:00Z">
          <w:r w:rsidR="00AE264D">
            <w:rPr>
              <w:noProof/>
            </w:rPr>
            <w:instrText>118</w:instrText>
          </w:r>
        </w:ins>
        <w:del w:id="1124" w:author="Gerard" w:date="2015-07-27T22:14:00Z">
          <w:r w:rsidR="00D3178E" w:rsidDel="00C175E9">
            <w:rPr>
              <w:noProof/>
            </w:rPr>
            <w:delInstrText>119</w:delInstrText>
          </w:r>
        </w:del>
      </w:fldSimple>
      <w:r>
        <w:instrText>)</w:instrText>
      </w:r>
      <w:r>
        <w:fldChar w:fldCharType="end"/>
      </w:r>
    </w:p>
    <w:p w14:paraId="26F786A8" w14:textId="77777777" w:rsidR="00A94B6B" w:rsidRPr="00A94B6B" w:rsidRDefault="00A94B6B" w:rsidP="00CB13D9">
      <w:r>
        <w:t>and</w:t>
      </w:r>
    </w:p>
    <w:p w14:paraId="00F5B52D" w14:textId="2E2A5BD5" w:rsidR="00A94B6B" w:rsidRPr="00A94B6B" w:rsidRDefault="00A94B6B" w:rsidP="00CB13D9">
      <w:pPr>
        <w:pStyle w:val="MTDisplayEquation"/>
      </w:pPr>
      <w:r>
        <w:tab/>
      </w:r>
      <w:r w:rsidR="00905817" w:rsidRPr="00905817">
        <w:rPr>
          <w:position w:val="-34"/>
        </w:rPr>
        <w:object w:dxaOrig="5500" w:dyaOrig="800" w14:anchorId="2F41D8C0">
          <v:shape id="_x0000_i2036" type="#_x0000_t75" style="width:275.25pt;height:40.1pt" o:ole="">
            <v:imagedata r:id="rId2036" o:title=""/>
          </v:shape>
          <o:OLEObject Type="Embed" ProgID="Equation.DSMT4" ShapeID="_x0000_i2036" DrawAspect="Content" ObjectID="_1374351109" r:id="rId203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125" w:author="Gerard" w:date="2015-08-07T21:36:00Z">
          <w:r w:rsidR="00AE264D">
            <w:rPr>
              <w:noProof/>
            </w:rPr>
            <w:instrText>119</w:instrText>
          </w:r>
        </w:ins>
        <w:del w:id="1126" w:author="Gerard" w:date="2015-07-27T22:14:00Z">
          <w:r w:rsidR="00D3178E" w:rsidDel="00C175E9">
            <w:rPr>
              <w:noProof/>
            </w:rPr>
            <w:delInstrText>120</w:delInstrText>
          </w:r>
        </w:del>
      </w:fldSimple>
      <w:r>
        <w:instrText>)</w:instrText>
      </w:r>
      <w:r>
        <w:fldChar w:fldCharType="end"/>
      </w:r>
    </w:p>
    <w:p w14:paraId="6D34202A" w14:textId="7360CD78" w:rsidR="00691C49" w:rsidRDefault="004F2125" w:rsidP="00CB13D9">
      <w:r w:rsidRPr="004F2125">
        <w:t xml:space="preserve">In these expressions, </w:t>
      </w:r>
      <w:r w:rsidR="00905817" w:rsidRPr="00905817">
        <w:rPr>
          <w:position w:val="-16"/>
        </w:rPr>
        <w:object w:dxaOrig="2820" w:dyaOrig="440" w14:anchorId="7BB36A6D">
          <v:shape id="_x0000_i2037" type="#_x0000_t75" style="width:141.25pt;height:21.85pt" o:ole="">
            <v:imagedata r:id="rId2038" o:title=""/>
          </v:shape>
          <o:OLEObject Type="Embed" ProgID="Equation.DSMT4" ShapeID="_x0000_i2037" DrawAspect="Content" ObjectID="_1374351110" r:id="rId2039"/>
        </w:object>
      </w:r>
      <w:r w:rsidRPr="004F2125">
        <w:t xml:space="preserve">, </w:t>
      </w:r>
      <w:r w:rsidR="00905817" w:rsidRPr="00905817">
        <w:rPr>
          <w:position w:val="-6"/>
        </w:rPr>
        <w:object w:dxaOrig="320" w:dyaOrig="279" w14:anchorId="17B5F318">
          <v:shape id="_x0000_i2038" type="#_x0000_t75" style="width:15.5pt;height:14.6pt" o:ole="">
            <v:imagedata r:id="rId2040" o:title=""/>
          </v:shape>
          <o:OLEObject Type="Embed" ProgID="Equation.DSMT4" ShapeID="_x0000_i2038" DrawAspect="Content" ObjectID="_1374351111" r:id="rId2041"/>
        </w:object>
      </w:r>
      <w:r w:rsidRPr="004F2125">
        <w:t xml:space="preserve"> is the boundary of </w:t>
      </w:r>
      <w:r w:rsidR="00905817" w:rsidRPr="00905817">
        <w:rPr>
          <w:position w:val="-6"/>
        </w:rPr>
        <w:object w:dxaOrig="200" w:dyaOrig="279" w14:anchorId="5831CBF7">
          <v:shape id="_x0000_i2039" type="#_x0000_t75" style="width:10.05pt;height:14.6pt" o:ole="">
            <v:imagedata r:id="rId2042" o:title=""/>
          </v:shape>
          <o:OLEObject Type="Embed" ProgID="Equation.DSMT4" ShapeID="_x0000_i2039" DrawAspect="Content" ObjectID="_1374351112" r:id="rId2043"/>
        </w:object>
      </w:r>
      <w:r w:rsidRPr="004F2125">
        <w:t xml:space="preserve">, and </w:t>
      </w:r>
      <w:r w:rsidR="00691C49">
        <w:t>$</w:t>
      </w:r>
      <w:r w:rsidRPr="004F2125">
        <w:t>da</w:t>
      </w:r>
      <w:r w:rsidR="00691C49">
        <w:t>$</w:t>
      </w:r>
      <w:r w:rsidRPr="004F2125">
        <w:t xml:space="preserve"> is an elemental area on </w:t>
      </w:r>
      <w:r w:rsidR="00905817" w:rsidRPr="00905817">
        <w:rPr>
          <w:position w:val="-6"/>
        </w:rPr>
        <w:object w:dxaOrig="320" w:dyaOrig="279" w14:anchorId="7B09D5EA">
          <v:shape id="_x0000_i2040" type="#_x0000_t75" style="width:15.5pt;height:14.6pt" o:ole="">
            <v:imagedata r:id="rId2044" o:title=""/>
          </v:shape>
          <o:OLEObject Type="Embed" ProgID="Equation.DSMT4" ShapeID="_x0000_i2040" DrawAspect="Content" ObjectID="_1374351113" r:id="rId2045"/>
        </w:object>
      </w:r>
      <w:r w:rsidRPr="004F2125">
        <w:t xml:space="preserve">. In this finite element formulation, </w:t>
      </w:r>
      <w:r w:rsidR="00905817" w:rsidRPr="00905817">
        <w:rPr>
          <w:position w:val="-6"/>
        </w:rPr>
        <w:object w:dxaOrig="200" w:dyaOrig="220" w14:anchorId="1987EFF8">
          <v:shape id="_x0000_i2041" type="#_x0000_t75" style="width:10.05pt;height:10.05pt" o:ole="">
            <v:imagedata r:id="rId2046" o:title=""/>
          </v:shape>
          <o:OLEObject Type="Embed" ProgID="Equation.DSMT4" ShapeID="_x0000_i2041" DrawAspect="Content" ObjectID="_1374351114" r:id="rId2047"/>
        </w:object>
      </w:r>
      <w:r w:rsidRPr="004F2125">
        <w:t xml:space="preserve">, </w:t>
      </w:r>
      <w:r w:rsidR="00905817" w:rsidRPr="00905817">
        <w:rPr>
          <w:position w:val="-10"/>
        </w:rPr>
        <w:object w:dxaOrig="240" w:dyaOrig="320" w14:anchorId="26C8AD10">
          <v:shape id="_x0000_i2042" type="#_x0000_t75" style="width:11.85pt;height:15.5pt" o:ole="">
            <v:imagedata r:id="rId2048" o:title=""/>
          </v:shape>
          <o:OLEObject Type="Embed" ProgID="Equation.DSMT4" ShapeID="_x0000_i2042" DrawAspect="Content" ObjectID="_1374351115" r:id="rId2049"/>
        </w:object>
      </w:r>
      <w:r w:rsidRPr="004F2125">
        <w:t xml:space="preserve"> and </w:t>
      </w:r>
      <w:r w:rsidR="00905817" w:rsidRPr="00905817">
        <w:rPr>
          <w:position w:val="-6"/>
        </w:rPr>
        <w:object w:dxaOrig="300" w:dyaOrig="320" w14:anchorId="540F9337">
          <v:shape id="_x0000_i2043" type="#_x0000_t75" style="width:14.6pt;height:15.5pt" o:ole="">
            <v:imagedata r:id="rId2050" o:title=""/>
          </v:shape>
          <o:OLEObject Type="Embed" ProgID="Equation.DSMT4" ShapeID="_x0000_i2043" DrawAspect="Content" ObjectID="_1374351116" r:id="rId2051"/>
        </w:object>
      </w:r>
      <w:r w:rsidRPr="004F2125">
        <w:t xml:space="preserve"> are used as nodal variables, and essential boundary conditions may be prescribed on these variables. Natural boundary conditions are prescribed to the mixture traction, </w:t>
      </w:r>
      <w:r w:rsidR="00905817" w:rsidRPr="00905817">
        <w:rPr>
          <w:position w:val="-6"/>
        </w:rPr>
        <w:object w:dxaOrig="820" w:dyaOrig="260" w14:anchorId="09C02BC4">
          <v:shape id="_x0000_i2044" type="#_x0000_t75" style="width:41pt;height:12.75pt" o:ole="">
            <v:imagedata r:id="rId2052" o:title=""/>
          </v:shape>
          <o:OLEObject Type="Embed" ProgID="Equation.DSMT4" ShapeID="_x0000_i2044" DrawAspect="Content" ObjectID="_1374351117" r:id="rId2053"/>
        </w:object>
      </w:r>
      <w:r w:rsidRPr="004F2125">
        <w:t xml:space="preserve">, normal fluid flux, </w:t>
      </w:r>
      <w:r w:rsidR="00905817" w:rsidRPr="00905817">
        <w:rPr>
          <w:position w:val="-12"/>
        </w:rPr>
        <w:object w:dxaOrig="999" w:dyaOrig="360" w14:anchorId="67052CE3">
          <v:shape id="_x0000_i2045" type="#_x0000_t75" style="width:50.15pt;height:19.15pt" o:ole="">
            <v:imagedata r:id="rId2054" o:title=""/>
          </v:shape>
          <o:OLEObject Type="Embed" ProgID="Equation.DSMT4" ShapeID="_x0000_i2045" DrawAspect="Content" ObjectID="_1374351118" r:id="rId2055"/>
        </w:object>
      </w:r>
      <w:r w:rsidRPr="004F2125">
        <w:t xml:space="preserve">, and normal solute flux, </w:t>
      </w:r>
      <w:r w:rsidR="00905817" w:rsidRPr="00905817">
        <w:rPr>
          <w:position w:val="-12"/>
        </w:rPr>
        <w:object w:dxaOrig="1020" w:dyaOrig="380" w14:anchorId="7576B871">
          <v:shape id="_x0000_i2046" type="#_x0000_t75" style="width:51.95pt;height:19.15pt" o:ole="">
            <v:imagedata r:id="rId2056" o:title=""/>
          </v:shape>
          <o:OLEObject Type="Embed" ProgID="Equation.DSMT4" ShapeID="_x0000_i2046" DrawAspect="Content" ObjectID="_1374351119" r:id="rId2057"/>
        </w:object>
      </w:r>
      <w:r w:rsidRPr="004F2125">
        <w:t xml:space="preserve">, where </w:t>
      </w:r>
      <w:r w:rsidR="00905817" w:rsidRPr="00905817">
        <w:rPr>
          <w:position w:val="-4"/>
        </w:rPr>
        <w:object w:dxaOrig="200" w:dyaOrig="200" w14:anchorId="31D0190C">
          <v:shape id="_x0000_i2047" type="#_x0000_t75" style="width:10.05pt;height:10.05pt" o:ole="">
            <v:imagedata r:id="rId2058" o:title=""/>
          </v:shape>
          <o:OLEObject Type="Embed" ProgID="Equation.DSMT4" ShapeID="_x0000_i2047" DrawAspect="Content" ObjectID="_1374351120" r:id="rId2059"/>
        </w:object>
      </w:r>
      <w:r w:rsidRPr="004F2125">
        <w:t xml:space="preserve"> is the outward unit normal to </w:t>
      </w:r>
      <w:r w:rsidR="00905817" w:rsidRPr="00905817">
        <w:rPr>
          <w:position w:val="-6"/>
        </w:rPr>
        <w:object w:dxaOrig="320" w:dyaOrig="279" w14:anchorId="35F7D5D1">
          <v:shape id="_x0000_i2048" type="#_x0000_t75" style="width:15.5pt;height:14.6pt" o:ole="">
            <v:imagedata r:id="rId2060" o:title=""/>
          </v:shape>
          <o:OLEObject Type="Embed" ProgID="Equation.DSMT4" ShapeID="_x0000_i2048" DrawAspect="Content" ObjectID="_1374351121" r:id="rId2061"/>
        </w:object>
      </w:r>
      <w:r w:rsidRPr="004F2125">
        <w:t xml:space="preserve">. To solve the system </w:t>
      </w:r>
      <w:r w:rsidR="00905817" w:rsidRPr="00905817">
        <w:rPr>
          <w:position w:val="-6"/>
        </w:rPr>
        <w:object w:dxaOrig="780" w:dyaOrig="279" w14:anchorId="6B4F1306">
          <v:shape id="_x0000_i2049" type="#_x0000_t75" style="width:40.1pt;height:14.6pt" o:ole="">
            <v:imagedata r:id="rId2062" o:title=""/>
          </v:shape>
          <o:OLEObject Type="Embed" ProgID="Equation.DSMT4" ShapeID="_x0000_i2049" DrawAspect="Content" ObjectID="_1374351122" r:id="rId2063"/>
        </w:object>
      </w:r>
      <w:r w:rsidRPr="004F2125">
        <w:t xml:space="preserve"> for nodal values of </w:t>
      </w:r>
      <w:r w:rsidR="00905817" w:rsidRPr="00905817">
        <w:rPr>
          <w:position w:val="-6"/>
        </w:rPr>
        <w:object w:dxaOrig="200" w:dyaOrig="220" w14:anchorId="01E660FF">
          <v:shape id="_x0000_i2050" type="#_x0000_t75" style="width:10.05pt;height:10.05pt" o:ole="">
            <v:imagedata r:id="rId2064" o:title=""/>
          </v:shape>
          <o:OLEObject Type="Embed" ProgID="Equation.DSMT4" ShapeID="_x0000_i2050" DrawAspect="Content" ObjectID="_1374351123" r:id="rId2065"/>
        </w:object>
      </w:r>
      <w:r w:rsidRPr="004F2125">
        <w:t xml:space="preserve">, </w:t>
      </w:r>
      <w:r w:rsidR="00905817" w:rsidRPr="00905817">
        <w:rPr>
          <w:position w:val="-10"/>
        </w:rPr>
        <w:object w:dxaOrig="240" w:dyaOrig="320" w14:anchorId="5B491959">
          <v:shape id="_x0000_i2051" type="#_x0000_t75" style="width:11.85pt;height:15.5pt" o:ole="">
            <v:imagedata r:id="rId2066" o:title=""/>
          </v:shape>
          <o:OLEObject Type="Embed" ProgID="Equation.DSMT4" ShapeID="_x0000_i2051" DrawAspect="Content" ObjectID="_1374351124" r:id="rId2067"/>
        </w:object>
      </w:r>
      <w:r w:rsidRPr="004F2125">
        <w:t xml:space="preserve"> and </w:t>
      </w:r>
      <w:r w:rsidR="00905817" w:rsidRPr="00905817">
        <w:rPr>
          <w:position w:val="-6"/>
        </w:rPr>
        <w:object w:dxaOrig="300" w:dyaOrig="320" w14:anchorId="18510526">
          <v:shape id="_x0000_i2052" type="#_x0000_t75" style="width:14.6pt;height:15.5pt" o:ole="">
            <v:imagedata r:id="rId2068" o:title=""/>
          </v:shape>
          <o:OLEObject Type="Embed" ProgID="Equation.DSMT4" ShapeID="_x0000_i2052" DrawAspect="Content" ObjectID="_1374351125" r:id="rId2069"/>
        </w:object>
      </w:r>
      <w:r w:rsidRPr="004F2125">
        <w:t xml:space="preserve">, it is necessary to linearize these equations, as shown for example in </w:t>
      </w:r>
      <w:r w:rsidR="001700D6">
        <w:t>Sections </w:t>
      </w:r>
      <w:r w:rsidR="001700D6">
        <w:fldChar w:fldCharType="begin"/>
      </w:r>
      <w:r w:rsidR="001700D6">
        <w:instrText xml:space="preserve"> REF _Ref191695102 \r \h </w:instrText>
      </w:r>
      <w:r w:rsidR="001700D6">
        <w:fldChar w:fldCharType="separate"/>
      </w:r>
      <w:r w:rsidR="00AE264D">
        <w:t>3.3.1</w:t>
      </w:r>
      <w:r w:rsidR="001700D6">
        <w:fldChar w:fldCharType="end"/>
      </w:r>
      <w:r w:rsidR="001700D6">
        <w:t>-</w:t>
      </w:r>
      <w:r w:rsidR="001700D6">
        <w:fldChar w:fldCharType="begin"/>
      </w:r>
      <w:r w:rsidR="001700D6">
        <w:instrText xml:space="preserve"> REF _Ref191695106 \r \h </w:instrText>
      </w:r>
      <w:r w:rsidR="001700D6">
        <w:fldChar w:fldCharType="separate"/>
      </w:r>
      <w:r w:rsidR="00AE264D">
        <w:t>3.3.2</w:t>
      </w:r>
      <w:r w:rsidR="001700D6">
        <w:fldChar w:fldCharType="end"/>
      </w:r>
      <w:r w:rsidR="001700D6">
        <w:t xml:space="preserve"> for biphasic-solute materials</w:t>
      </w:r>
      <w:r w:rsidRPr="004F2125">
        <w:t xml:space="preserve">.  If the mixture is charged, it is also necessary to solve for the electric potential </w:t>
      </w:r>
      <w:r w:rsidR="00905817" w:rsidRPr="00905817">
        <w:rPr>
          <w:position w:val="-10"/>
        </w:rPr>
        <w:object w:dxaOrig="240" w:dyaOrig="260" w14:anchorId="52E1DF97">
          <v:shape id="_x0000_i2053" type="#_x0000_t75" style="width:11.85pt;height:12.75pt" o:ole="">
            <v:imagedata r:id="rId2070" o:title=""/>
          </v:shape>
          <o:OLEObject Type="Embed" ProgID="Equation.DSMT4" ShapeID="_x0000_i2053" DrawAspect="Content" ObjectID="_1374351126" r:id="rId2071"/>
        </w:object>
      </w:r>
      <w:r w:rsidRPr="004F2125">
        <w:t xml:space="preserve"> by solving the algebraic relation of the electroneutrality condition in</w:t>
      </w:r>
      <w:r w:rsidR="001700D6">
        <w:t xml:space="preserve"> </w:t>
      </w:r>
      <w:r w:rsidR="001700D6">
        <w:fldChar w:fldCharType="begin"/>
      </w:r>
      <w:r w:rsidR="001700D6">
        <w:instrText xml:space="preserve"> GOTOBUTTON ZEqnNum814726  \* MERGEFORMAT </w:instrText>
      </w:r>
      <w:fldSimple w:instr=" REF ZEqnNum814726 \* Charformat \! \* MERGEFORMAT ">
        <w:r w:rsidR="00AE264D">
          <w:instrText>(2.118)</w:instrText>
        </w:r>
      </w:fldSimple>
      <w:r w:rsidR="001700D6">
        <w:fldChar w:fldCharType="end"/>
      </w:r>
      <w:r w:rsidRPr="004F2125">
        <w:t>, which may be rewritten as</w:t>
      </w:r>
    </w:p>
    <w:p w14:paraId="03C2DA88" w14:textId="77777777" w:rsidR="00691C49" w:rsidRDefault="00691C49" w:rsidP="004F2125">
      <w:r>
        <w:t xml:space="preserve"> </w:t>
      </w:r>
    </w:p>
    <w:p w14:paraId="65464861" w14:textId="06247B42" w:rsidR="00691C49" w:rsidRDefault="00691C49" w:rsidP="00691C49">
      <w:pPr>
        <w:pStyle w:val="MTDisplayEquation"/>
      </w:pPr>
      <w:r>
        <w:tab/>
      </w:r>
      <w:r w:rsidR="00905817" w:rsidRPr="00905817">
        <w:rPr>
          <w:position w:val="-30"/>
        </w:rPr>
        <w:object w:dxaOrig="2060" w:dyaOrig="560" w14:anchorId="2E9037E1">
          <v:shape id="_x0000_i2054" type="#_x0000_t75" style="width:103pt;height:28.25pt" o:ole="">
            <v:imagedata r:id="rId2072" o:title=""/>
          </v:shape>
          <o:OLEObject Type="Embed" ProgID="Equation.DSMT4" ShapeID="_x0000_i2054" DrawAspect="Content" ObjectID="_1374351127" r:id="rId207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127" w:author="Gerard" w:date="2015-08-07T21:36:00Z">
          <w:r w:rsidR="00AE264D">
            <w:rPr>
              <w:noProof/>
            </w:rPr>
            <w:instrText>120</w:instrText>
          </w:r>
        </w:ins>
        <w:del w:id="1128" w:author="Gerard" w:date="2015-07-27T22:14:00Z">
          <w:r w:rsidR="00D3178E" w:rsidDel="00C175E9">
            <w:rPr>
              <w:noProof/>
            </w:rPr>
            <w:delInstrText>121</w:delInstrText>
          </w:r>
        </w:del>
      </w:fldSimple>
      <w:r>
        <w:instrText>)</w:instrText>
      </w:r>
      <w:r>
        <w:fldChar w:fldCharType="end"/>
      </w:r>
    </w:p>
    <w:p w14:paraId="54539B30" w14:textId="32CAFF85" w:rsidR="00691C49" w:rsidRDefault="004F2125" w:rsidP="00CB13D9">
      <w:r w:rsidRPr="004F2125">
        <w:t>In the special case of a triphasic mixture, where solutes consist of two counter-ions (</w:t>
      </w:r>
      <w:r w:rsidR="00905817" w:rsidRPr="00905817">
        <w:rPr>
          <w:position w:val="-10"/>
        </w:rPr>
        <w:object w:dxaOrig="840" w:dyaOrig="279" w14:anchorId="2326DEF2">
          <v:shape id="_x0000_i2055" type="#_x0000_t75" style="width:41.9pt;height:14.6pt" o:ole="">
            <v:imagedata r:id="rId2074" o:title=""/>
          </v:shape>
          <o:OLEObject Type="Embed" ProgID="Equation.DSMT4" ShapeID="_x0000_i2055" DrawAspect="Content" ObjectID="_1374351128" r:id="rId2075"/>
        </w:object>
      </w:r>
      <w:r w:rsidRPr="004F2125">
        <w:t>), this equation may be solved in closed form to produce</w:t>
      </w:r>
    </w:p>
    <w:p w14:paraId="26755422" w14:textId="50DD9C95" w:rsidR="00691C49" w:rsidRDefault="00691C49" w:rsidP="00691C49">
      <w:pPr>
        <w:pStyle w:val="MTDisplayEquation"/>
      </w:pPr>
      <w:r>
        <w:lastRenderedPageBreak/>
        <w:tab/>
      </w:r>
      <w:r w:rsidR="00905817" w:rsidRPr="00905817">
        <w:rPr>
          <w:position w:val="-52"/>
        </w:rPr>
        <w:object w:dxaOrig="5220" w:dyaOrig="1160" w14:anchorId="527D8DB5">
          <v:shape id="_x0000_i2056" type="#_x0000_t75" style="width:261.55pt;height:57.4pt" o:ole="">
            <v:imagedata r:id="rId2076" o:title=""/>
          </v:shape>
          <o:OLEObject Type="Embed" ProgID="Equation.DSMT4" ShapeID="_x0000_i2056" DrawAspect="Content" ObjectID="_1374351129" r:id="rId2077"/>
        </w:object>
      </w:r>
      <w:r>
        <w:t xml:space="preserve">, </w:t>
      </w:r>
      <w:r w:rsidR="00905817" w:rsidRPr="00905817">
        <w:rPr>
          <w:position w:val="-10"/>
        </w:rPr>
        <w:object w:dxaOrig="840" w:dyaOrig="279" w14:anchorId="03A2A5C9">
          <v:shape id="_x0000_i2057" type="#_x0000_t75" style="width:41.9pt;height:14.6pt" o:ole="">
            <v:imagedata r:id="rId2078" o:title=""/>
          </v:shape>
          <o:OLEObject Type="Embed" ProgID="Equation.DSMT4" ShapeID="_x0000_i2057" DrawAspect="Content" ObjectID="_1374351130" r:id="rId2079"/>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129" w:author="Gerard" w:date="2015-08-07T21:36:00Z">
          <w:r w:rsidR="00AE264D">
            <w:rPr>
              <w:noProof/>
            </w:rPr>
            <w:instrText>121</w:instrText>
          </w:r>
        </w:ins>
        <w:del w:id="1130" w:author="Gerard" w:date="2015-07-27T22:14:00Z">
          <w:r w:rsidR="00D3178E" w:rsidDel="00C175E9">
            <w:rPr>
              <w:noProof/>
            </w:rPr>
            <w:delInstrText>122</w:delInstrText>
          </w:r>
        </w:del>
      </w:fldSimple>
      <w:r>
        <w:instrText>)</w:instrText>
      </w:r>
      <w:r>
        <w:fldChar w:fldCharType="end"/>
      </w:r>
    </w:p>
    <w:p w14:paraId="7E297211" w14:textId="77777777" w:rsidR="004F2125" w:rsidRDefault="004F2125" w:rsidP="00CB13D9">
      <w:r w:rsidRPr="004F2125">
        <w:t>Only the positive root is valid in the argument of the logarithm function.</w:t>
      </w:r>
    </w:p>
    <w:p w14:paraId="1709EE97" w14:textId="77777777" w:rsidR="008B3EFC" w:rsidRDefault="008B3EFC" w:rsidP="00F75A04">
      <w:pPr>
        <w:pStyle w:val="Heading3"/>
      </w:pPr>
      <w:bookmarkStart w:id="1131" w:name="_Toc300602738"/>
      <w:r>
        <w:t>Chemical Reactions</w:t>
      </w:r>
      <w:bookmarkEnd w:id="1131"/>
    </w:p>
    <w:p w14:paraId="7312C66F" w14:textId="08B38DC3" w:rsidR="008B3EFC" w:rsidRPr="008B3EFC" w:rsidRDefault="008B3EFC">
      <w:pPr>
        <w:jc w:val="left"/>
      </w:pPr>
      <w:r>
        <w:t xml:space="preserve">The contribution to </w:t>
      </w:r>
      <w:r w:rsidR="00905817" w:rsidRPr="00905817">
        <w:rPr>
          <w:position w:val="-6"/>
        </w:rPr>
        <w:object w:dxaOrig="420" w:dyaOrig="279" w14:anchorId="42BE56C1">
          <v:shape id="_x0000_i2058" type="#_x0000_t75" style="width:20.05pt;height:14.6pt" o:ole="">
            <v:imagedata r:id="rId2080" o:title=""/>
          </v:shape>
          <o:OLEObject Type="Embed" ProgID="Equation.DSMT4" ShapeID="_x0000_i2058" DrawAspect="Content" ObjectID="_1374351131" r:id="rId2081"/>
        </w:object>
      </w:r>
      <w:r>
        <w:t xml:space="preserve"> due to chemical reactions is given by </w:t>
      </w:r>
      <w:r w:rsidR="00905817" w:rsidRPr="00905817">
        <w:rPr>
          <w:position w:val="-6"/>
        </w:rPr>
        <w:object w:dxaOrig="380" w:dyaOrig="279" w14:anchorId="71483C33">
          <v:shape id="_x0000_i2059" type="#_x0000_t75" style="width:19.15pt;height:14.6pt" o:ole="">
            <v:imagedata r:id="rId2082" o:title=""/>
          </v:shape>
          <o:OLEObject Type="Embed" ProgID="Equation.DSMT4" ShapeID="_x0000_i2059" DrawAspect="Content" ObjectID="_1374351132" r:id="rId2083"/>
        </w:object>
      </w:r>
      <w:r>
        <w:t>, where</w:t>
      </w:r>
    </w:p>
    <w:p w14:paraId="32537747" w14:textId="419FF849" w:rsidR="008B3EFC" w:rsidRDefault="008B3EFC" w:rsidP="008B3EFC">
      <w:pPr>
        <w:pStyle w:val="MTDisplayEquation"/>
      </w:pPr>
      <w:r>
        <w:tab/>
      </w:r>
      <w:r w:rsidR="00464F69" w:rsidRPr="00905817">
        <w:rPr>
          <w:position w:val="-28"/>
        </w:rPr>
        <w:object w:dxaOrig="4880" w:dyaOrig="560" w14:anchorId="26A9CCDF">
          <v:shape id="_x0000_i2060" type="#_x0000_t75" style="width:243.35pt;height:28.25pt" o:ole="">
            <v:imagedata r:id="rId2084" o:title=""/>
          </v:shape>
          <o:OLEObject Type="Embed" ProgID="Equation.DSMT4" ShapeID="_x0000_i2060" DrawAspect="Content" ObjectID="_1374351133" r:id="rId2085"/>
        </w:object>
      </w:r>
      <w:r w:rsidR="00D1791B">
        <w:t>.</w:t>
      </w:r>
      <w:r>
        <w:tab/>
      </w:r>
      <w:r w:rsidR="008B107E">
        <w:t>(3.122)</w:t>
      </w:r>
    </w:p>
    <w:p w14:paraId="4713A873" w14:textId="77777777" w:rsidR="008B3EFC" w:rsidRPr="008B3EFC" w:rsidRDefault="008B3EFC" w:rsidP="008B3EFC">
      <w:r w:rsidRPr="008B3EFC">
        <w:t>.</w:t>
      </w:r>
    </w:p>
    <w:p w14:paraId="58320C75" w14:textId="77777777" w:rsidR="008C7882" w:rsidRDefault="008C7882" w:rsidP="008C7882">
      <w:pPr>
        <w:pStyle w:val="Heading2"/>
      </w:pPr>
      <w:bookmarkStart w:id="1132" w:name="_Toc300602739"/>
      <w:r>
        <w:t xml:space="preserve">Newton-Raphson </w:t>
      </w:r>
      <w:r w:rsidR="0081541F">
        <w:t>M</w:t>
      </w:r>
      <w:r>
        <w:t>ethod</w:t>
      </w:r>
      <w:bookmarkEnd w:id="1132"/>
    </w:p>
    <w:p w14:paraId="1314C5B0" w14:textId="4554DCAF" w:rsidR="008C7882" w:rsidRDefault="008C7882" w:rsidP="008C7882">
      <w:r>
        <w:t xml:space="preserve">The Newton-Raphson method (also known as “Newton’s method”, “Full Newton method” or “the Newton method”) is the basis for solving the nonlinear finite element equations. This section will describe the </w:t>
      </w:r>
      <w:r>
        <w:rPr>
          <w:i/>
        </w:rPr>
        <w:t xml:space="preserve">Full Newton </w:t>
      </w:r>
      <w:r w:rsidRPr="00190F11">
        <w:rPr>
          <w:i/>
        </w:rPr>
        <w:t>method</w:t>
      </w:r>
      <w:r>
        <w:t xml:space="preserve"> and the Broyden-Fletcher-Goldfarb-Shanno (BFGS) method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r w:rsidR="005F21BF">
        <w:fldChar w:fldCharType="begin"/>
      </w:r>
      <w:r w:rsidR="005F21BF">
        <w:instrText xml:space="preserve"> HYPERLINK \l "_ENREF_30" \o "Matthies, 1979 #8" </w:instrText>
      </w:r>
      <w:ins w:id="1133" w:author="Gerard" w:date="2015-08-07T21:36:00Z"/>
      <w:r w:rsidR="005F21BF">
        <w:fldChar w:fldCharType="separate"/>
      </w:r>
      <w:r w:rsidR="00214E15">
        <w:rPr>
          <w:noProof/>
        </w:rPr>
        <w:t>30</w:t>
      </w:r>
      <w:r w:rsidR="005F21BF">
        <w:rPr>
          <w:noProof/>
        </w:rPr>
        <w:fldChar w:fldCharType="end"/>
      </w:r>
      <w:r w:rsidR="00A56950">
        <w:rPr>
          <w:noProof/>
        </w:rPr>
        <w:t>]</w:t>
      </w:r>
      <w:r>
        <w:fldChar w:fldCharType="end"/>
      </w:r>
      <w:r>
        <w:t xml:space="preserve">. The latter variation is actually a </w:t>
      </w:r>
      <w:r w:rsidRPr="00F83378">
        <w:rPr>
          <w:i/>
        </w:rPr>
        <w:t>quasi-Newton method</w:t>
      </w:r>
      <w:r>
        <w:t xml:space="preserve">.  It is important since it provides several advantages over the full Newton method and it is this method that is implemented in FEBio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r w:rsidR="005F21BF">
        <w:fldChar w:fldCharType="begin"/>
      </w:r>
      <w:r w:rsidR="005F21BF">
        <w:instrText xml:space="preserve"> HYPERLINK \l "_ENREF_30" \o "Matthies, 1979 #8" </w:instrText>
      </w:r>
      <w:ins w:id="1134" w:author="Gerard" w:date="2015-08-07T21:36:00Z"/>
      <w:r w:rsidR="005F21BF">
        <w:fldChar w:fldCharType="separate"/>
      </w:r>
      <w:r w:rsidR="00214E15">
        <w:rPr>
          <w:noProof/>
        </w:rPr>
        <w:t>30</w:t>
      </w:r>
      <w:r w:rsidR="005F21BF">
        <w:rPr>
          <w:noProof/>
        </w:rPr>
        <w:fldChar w:fldCharType="end"/>
      </w:r>
      <w:r w:rsidR="00A56950">
        <w:rPr>
          <w:noProof/>
        </w:rPr>
        <w:t>]</w:t>
      </w:r>
      <w:r>
        <w:fldChar w:fldCharType="end"/>
      </w:r>
      <w:r>
        <w:t>.</w:t>
      </w:r>
    </w:p>
    <w:p w14:paraId="1EF0BAF8" w14:textId="77777777" w:rsidR="008C7882" w:rsidRDefault="008C7882" w:rsidP="008C7882"/>
    <w:p w14:paraId="14418141" w14:textId="77777777" w:rsidR="008C7882" w:rsidRDefault="008C7882" w:rsidP="008C7882">
      <w:pPr>
        <w:pStyle w:val="Heading3"/>
      </w:pPr>
      <w:bookmarkStart w:id="1135" w:name="_Toc300602740"/>
      <w:r>
        <w:t>Full Newton Method</w:t>
      </w:r>
      <w:bookmarkEnd w:id="1135"/>
    </w:p>
    <w:p w14:paraId="30086731" w14:textId="77777777" w:rsidR="008C7882" w:rsidRDefault="008C7882" w:rsidP="008C7882">
      <w:r>
        <w:t xml:space="preserve">The Newton-Raphson equation </w:t>
      </w:r>
      <w:r>
        <w:fldChar w:fldCharType="begin"/>
      </w:r>
      <w:r>
        <w:instrText xml:space="preserve"> GOTOBUTTON ZEqnNum927486  \* MERGEFORMAT </w:instrText>
      </w:r>
      <w:fldSimple w:instr=" REF ZEqnNum927486 \! \* MERGEFORMAT ">
        <w:r w:rsidR="00AE264D">
          <w:instrText>(3.3)</w:instrText>
        </w:r>
      </w:fldSimple>
      <w:r>
        <w:fldChar w:fldCharType="end"/>
      </w:r>
      <w:r>
        <w:t xml:space="preserve"> can be written in terms of the discretized equilibrium equations that were derived in the previous section as follows:</w:t>
      </w:r>
    </w:p>
    <w:p w14:paraId="4D6B8EB4" w14:textId="2F1D61E5" w:rsidR="008C7882" w:rsidRDefault="008C7882" w:rsidP="008C7882">
      <w:pPr>
        <w:pStyle w:val="MTDisplayEquation"/>
      </w:pPr>
      <w:r>
        <w:tab/>
      </w:r>
      <w:r w:rsidR="00905817" w:rsidRPr="00905817">
        <w:rPr>
          <w:position w:val="-6"/>
        </w:rPr>
        <w:object w:dxaOrig="2100" w:dyaOrig="320" w14:anchorId="76ABF864">
          <v:shape id="_x0000_i2061" type="#_x0000_t75" style="width:104.8pt;height:15.5pt" o:ole="">
            <v:imagedata r:id="rId2086" o:title=""/>
          </v:shape>
          <o:OLEObject Type="Embed" ProgID="Equation.DSMT4" ShapeID="_x0000_i2061" DrawAspect="Content" ObjectID="_1374351134" r:id="rId208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136" w:author="Gerard" w:date="2015-08-07T21:36:00Z">
          <w:r w:rsidR="00AE264D">
            <w:rPr>
              <w:noProof/>
            </w:rPr>
            <w:instrText>122</w:instrText>
          </w:r>
        </w:ins>
        <w:del w:id="1137" w:author="Gerard" w:date="2015-07-27T22:14:00Z">
          <w:r w:rsidR="00D3178E" w:rsidDel="00C175E9">
            <w:rPr>
              <w:noProof/>
            </w:rPr>
            <w:delInstrText>123</w:delInstrText>
          </w:r>
        </w:del>
      </w:fldSimple>
      <w:r>
        <w:instrText>)</w:instrText>
      </w:r>
      <w:r>
        <w:fldChar w:fldCharType="end"/>
      </w:r>
    </w:p>
    <w:p w14:paraId="324E694E" w14:textId="3029790F" w:rsidR="008C7882" w:rsidRDefault="008C7882" w:rsidP="008C7882">
      <w:r>
        <w:t xml:space="preserve">Since the virtual velocities </w:t>
      </w:r>
      <w:r w:rsidR="00905817" w:rsidRPr="00905817">
        <w:rPr>
          <w:position w:val="-6"/>
        </w:rPr>
        <w:object w:dxaOrig="340" w:dyaOrig="279" w14:anchorId="3F32F551">
          <v:shape id="_x0000_i2062" type="#_x0000_t75" style="width:17.3pt;height:14.6pt" o:ole="">
            <v:imagedata r:id="rId2088" o:title=""/>
          </v:shape>
          <o:OLEObject Type="Embed" ProgID="Equation.DSMT4" ShapeID="_x0000_i2062" DrawAspect="Content" ObjectID="_1374351135" r:id="rId2089"/>
        </w:object>
      </w:r>
      <w:r>
        <w:t>are arbitrary, a discretized Newton-Raphson scheme can be formulated as follows:</w:t>
      </w:r>
    </w:p>
    <w:p w14:paraId="052AADFB" w14:textId="072744C4" w:rsidR="008C7882" w:rsidRDefault="008C7882" w:rsidP="008C7882">
      <w:pPr>
        <w:pStyle w:val="MTDisplayEquation"/>
      </w:pPr>
      <w:r>
        <w:tab/>
      </w:r>
      <w:r w:rsidR="00905817" w:rsidRPr="00905817">
        <w:rPr>
          <w:position w:val="-14"/>
        </w:rPr>
        <w:object w:dxaOrig="3460" w:dyaOrig="400" w14:anchorId="75957912">
          <v:shape id="_x0000_i2063" type="#_x0000_t75" style="width:173.15pt;height:20.05pt" o:ole="">
            <v:imagedata r:id="rId2090" o:title=""/>
          </v:shape>
          <o:OLEObject Type="Embed" ProgID="Equation.DSMT4" ShapeID="_x0000_i2063" DrawAspect="Content" ObjectID="_1374351136" r:id="rId2091"/>
        </w:object>
      </w:r>
      <w:r>
        <w:t>.</w:t>
      </w:r>
      <w:r>
        <w:tab/>
      </w:r>
      <w:r>
        <w:fldChar w:fldCharType="begin"/>
      </w:r>
      <w:r>
        <w:instrText xml:space="preserve"> MACROBUTTON MTPlaceRef \* MERGEFORMAT </w:instrText>
      </w:r>
      <w:fldSimple w:instr=" SEQ MTEqn \h \* MERGEFORMAT "/>
      <w:bookmarkStart w:id="1138" w:name="ZEqnNum957438"/>
      <w:r>
        <w:instrText>(</w:instrText>
      </w:r>
      <w:fldSimple w:instr=" SEQ MTSec \c \* Arabic \* MERGEFORMAT ">
        <w:r w:rsidR="00AE264D">
          <w:rPr>
            <w:noProof/>
          </w:rPr>
          <w:instrText>3</w:instrText>
        </w:r>
      </w:fldSimple>
      <w:r>
        <w:instrText>.</w:instrText>
      </w:r>
      <w:fldSimple w:instr=" SEQ MTEqn \c \* Arabic \* MERGEFORMAT ">
        <w:ins w:id="1139" w:author="Gerard" w:date="2015-08-07T21:36:00Z">
          <w:r w:rsidR="00AE264D">
            <w:rPr>
              <w:noProof/>
            </w:rPr>
            <w:instrText>123</w:instrText>
          </w:r>
        </w:ins>
        <w:del w:id="1140" w:author="Gerard" w:date="2015-07-27T22:14:00Z">
          <w:r w:rsidR="00D3178E" w:rsidDel="00C175E9">
            <w:rPr>
              <w:noProof/>
            </w:rPr>
            <w:delInstrText>124</w:delInstrText>
          </w:r>
        </w:del>
      </w:fldSimple>
      <w:r>
        <w:instrText>)</w:instrText>
      </w:r>
      <w:bookmarkEnd w:id="1138"/>
      <w:r>
        <w:fldChar w:fldCharType="end"/>
      </w:r>
    </w:p>
    <w:p w14:paraId="51612517" w14:textId="228FCA2E" w:rsidR="008C7882" w:rsidRDefault="008C7882" w:rsidP="008C7882">
      <w:r>
        <w:t xml:space="preserve">This is the basis of the Newton-Raphson method. For each iteration </w:t>
      </w:r>
      <w:r w:rsidRPr="00F83378">
        <w:rPr>
          <w:i/>
        </w:rPr>
        <w:t>k</w:t>
      </w:r>
      <w:r>
        <w:t xml:space="preserve">, both the stiffness matrix and the residual vector are re-evaluated and a displacement increment </w:t>
      </w:r>
      <w:r>
        <w:rPr>
          <w:b/>
        </w:rPr>
        <w:t xml:space="preserve">u </w:t>
      </w:r>
      <w:r>
        <w:t xml:space="preserve">is calculated by pre-multiplying both sides of the above equation by </w:t>
      </w:r>
      <w:r w:rsidR="00905817" w:rsidRPr="00905817">
        <w:rPr>
          <w:position w:val="-4"/>
        </w:rPr>
        <w:object w:dxaOrig="420" w:dyaOrig="300" w14:anchorId="356234E3">
          <v:shape id="_x0000_i2064" type="#_x0000_t75" style="width:20.05pt;height:14.6pt" o:ole="">
            <v:imagedata r:id="rId2092" o:title=""/>
          </v:shape>
          <o:OLEObject Type="Embed" ProgID="Equation.DSMT4" ShapeID="_x0000_i2064" DrawAspect="Content" ObjectID="_1374351137" r:id="rId2093"/>
        </w:object>
      </w:r>
      <w:r>
        <w:t xml:space="preserve">. This procedure is repeated until some convergence criteria are satisfied. </w:t>
      </w:r>
    </w:p>
    <w:p w14:paraId="16D8B1F5" w14:textId="77777777" w:rsidR="008C7882" w:rsidRDefault="008C7882" w:rsidP="008C7882"/>
    <w:p w14:paraId="122FCC3D" w14:textId="77777777" w:rsidR="008C7882" w:rsidRPr="00332769" w:rsidRDefault="008C7882" w:rsidP="008C7882">
      <w:r>
        <w:t>The formation of the stiffness matrix and, especially, calculation of its inverse, are computationally expensive. Quasi-Newton methods do not require the reevaluation of the stiffness matrix for every iteration. Instead, a quick update is calculated. One particular method that has been quite successful in the field of computational solid mechanics is the BFGS method, which is described in the next section.</w:t>
      </w:r>
    </w:p>
    <w:p w14:paraId="4EBAF788" w14:textId="77777777" w:rsidR="008C7882" w:rsidRDefault="008C7882" w:rsidP="008C7882"/>
    <w:p w14:paraId="75B6FF29" w14:textId="77777777" w:rsidR="008C7882" w:rsidRDefault="008C7882" w:rsidP="008C7882">
      <w:pPr>
        <w:pStyle w:val="Heading3"/>
      </w:pPr>
      <w:bookmarkStart w:id="1141" w:name="_Toc300602741"/>
      <w:r>
        <w:t>BFGS Method</w:t>
      </w:r>
      <w:bookmarkEnd w:id="1141"/>
    </w:p>
    <w:p w14:paraId="0867B12C" w14:textId="77777777" w:rsidR="008C7882" w:rsidRDefault="008C7882" w:rsidP="008C7882">
      <w:r>
        <w:t>The BFGS method updates the stiffness matrix (or rather its inverse) to provide an approximation to the exact matrix. A displacement increment is defined as</w:t>
      </w:r>
    </w:p>
    <w:p w14:paraId="0D04A068" w14:textId="3918233A" w:rsidR="008C7882" w:rsidRDefault="008C7882" w:rsidP="008C7882">
      <w:pPr>
        <w:pStyle w:val="MTDisplayEquation"/>
      </w:pPr>
      <w:r>
        <w:lastRenderedPageBreak/>
        <w:tab/>
      </w:r>
      <w:r w:rsidR="00905817" w:rsidRPr="00905817">
        <w:rPr>
          <w:position w:val="-12"/>
        </w:rPr>
        <w:object w:dxaOrig="1340" w:dyaOrig="360" w14:anchorId="11094902">
          <v:shape id="_x0000_i2065" type="#_x0000_t75" style="width:67.45pt;height:19.15pt" o:ole="">
            <v:imagedata r:id="rId2094" o:title=""/>
          </v:shape>
          <o:OLEObject Type="Embed" ProgID="Equation.DSMT4" ShapeID="_x0000_i2065" DrawAspect="Content" ObjectID="_1374351138" r:id="rId2095"/>
        </w:object>
      </w:r>
      <w:r>
        <w:t>,</w:t>
      </w:r>
      <w:r>
        <w:tab/>
      </w:r>
      <w:r>
        <w:fldChar w:fldCharType="begin"/>
      </w:r>
      <w:r>
        <w:instrText xml:space="preserve"> MACROBUTTON MTPlaceRef \* MERGEFORMAT </w:instrText>
      </w:r>
      <w:fldSimple w:instr=" SEQ MTEqn \h \* MERGEFORMAT "/>
      <w:bookmarkStart w:id="1142" w:name="ZEqnNum814327"/>
      <w:r>
        <w:instrText>(</w:instrText>
      </w:r>
      <w:fldSimple w:instr=" SEQ MTSec \c \* Arabic \* MERGEFORMAT ">
        <w:r w:rsidR="00AE264D">
          <w:rPr>
            <w:noProof/>
          </w:rPr>
          <w:instrText>3</w:instrText>
        </w:r>
      </w:fldSimple>
      <w:r>
        <w:instrText>.</w:instrText>
      </w:r>
      <w:fldSimple w:instr=" SEQ MTEqn \c \* Arabic \* MERGEFORMAT ">
        <w:ins w:id="1143" w:author="Gerard" w:date="2015-08-07T21:36:00Z">
          <w:r w:rsidR="00AE264D">
            <w:rPr>
              <w:noProof/>
            </w:rPr>
            <w:instrText>124</w:instrText>
          </w:r>
        </w:ins>
        <w:del w:id="1144" w:author="Gerard" w:date="2015-07-27T22:14:00Z">
          <w:r w:rsidR="00D3178E" w:rsidDel="00C175E9">
            <w:rPr>
              <w:noProof/>
            </w:rPr>
            <w:delInstrText>125</w:delInstrText>
          </w:r>
        </w:del>
      </w:fldSimple>
      <w:r>
        <w:instrText>)</w:instrText>
      </w:r>
      <w:bookmarkEnd w:id="1142"/>
      <w:r>
        <w:fldChar w:fldCharType="end"/>
      </w:r>
    </w:p>
    <w:p w14:paraId="058A6AD6" w14:textId="77777777" w:rsidR="008C7882" w:rsidRDefault="008C7882" w:rsidP="008C7882">
      <w:r>
        <w:t>and an increment in the residual is defined as</w:t>
      </w:r>
    </w:p>
    <w:p w14:paraId="2A3137EF" w14:textId="67BC5424" w:rsidR="008C7882" w:rsidRDefault="008C7882" w:rsidP="008C7882">
      <w:pPr>
        <w:pStyle w:val="MTDisplayEquation"/>
      </w:pPr>
      <w:r>
        <w:tab/>
      </w:r>
      <w:r w:rsidR="00905817" w:rsidRPr="00905817">
        <w:rPr>
          <w:position w:val="-12"/>
        </w:rPr>
        <w:object w:dxaOrig="1520" w:dyaOrig="360" w14:anchorId="60438EBE">
          <v:shape id="_x0000_i2066" type="#_x0000_t75" style="width:75.65pt;height:19.15pt" o:ole="">
            <v:imagedata r:id="rId2096" o:title=""/>
          </v:shape>
          <o:OLEObject Type="Embed" ProgID="Equation.DSMT4" ShapeID="_x0000_i2066" DrawAspect="Content" ObjectID="_1374351139" r:id="rId2097"/>
        </w:object>
      </w:r>
      <w:r>
        <w:t>.</w:t>
      </w:r>
      <w:r>
        <w:tab/>
      </w:r>
      <w:r>
        <w:fldChar w:fldCharType="begin"/>
      </w:r>
      <w:r>
        <w:instrText xml:space="preserve"> MACROBUTTON MTPlaceRef \* MERGEFORMAT </w:instrText>
      </w:r>
      <w:fldSimple w:instr=" SEQ MTEqn \h \* MERGEFORMAT "/>
      <w:bookmarkStart w:id="1145" w:name="ZEqnNum799904"/>
      <w:r>
        <w:instrText>(</w:instrText>
      </w:r>
      <w:fldSimple w:instr=" SEQ MTSec \c \* Arabic \* MERGEFORMAT ">
        <w:r w:rsidR="00AE264D">
          <w:rPr>
            <w:noProof/>
          </w:rPr>
          <w:instrText>3</w:instrText>
        </w:r>
      </w:fldSimple>
      <w:r>
        <w:instrText>.</w:instrText>
      </w:r>
      <w:fldSimple w:instr=" SEQ MTEqn \c \* Arabic \* MERGEFORMAT ">
        <w:ins w:id="1146" w:author="Gerard" w:date="2015-08-07T21:36:00Z">
          <w:r w:rsidR="00AE264D">
            <w:rPr>
              <w:noProof/>
            </w:rPr>
            <w:instrText>125</w:instrText>
          </w:r>
        </w:ins>
        <w:del w:id="1147" w:author="Gerard" w:date="2015-07-27T22:14:00Z">
          <w:r w:rsidR="00D3178E" w:rsidDel="00C175E9">
            <w:rPr>
              <w:noProof/>
            </w:rPr>
            <w:delInstrText>126</w:delInstrText>
          </w:r>
        </w:del>
      </w:fldSimple>
      <w:r>
        <w:instrText>)</w:instrText>
      </w:r>
      <w:bookmarkEnd w:id="1145"/>
      <w:r>
        <w:fldChar w:fldCharType="end"/>
      </w:r>
    </w:p>
    <w:p w14:paraId="3D3B9B66" w14:textId="2F07B518" w:rsidR="008C7882" w:rsidRDefault="008C7882" w:rsidP="008C7882">
      <w:r>
        <w:t xml:space="preserve">The updated matrix </w:t>
      </w:r>
      <w:r w:rsidR="00905817" w:rsidRPr="00905817">
        <w:rPr>
          <w:position w:val="-12"/>
        </w:rPr>
        <w:object w:dxaOrig="360" w:dyaOrig="360" w14:anchorId="3EFFECD8">
          <v:shape id="_x0000_i2067" type="#_x0000_t75" style="width:19.15pt;height:19.15pt" o:ole="">
            <v:imagedata r:id="rId2098" o:title=""/>
          </v:shape>
          <o:OLEObject Type="Embed" ProgID="Equation.DSMT4" ShapeID="_x0000_i2067" DrawAspect="Content" ObjectID="_1374351140" r:id="rId2099"/>
        </w:object>
      </w:r>
      <w:r>
        <w:t>should satisfy the quasi-Newton equation:</w:t>
      </w:r>
    </w:p>
    <w:p w14:paraId="32C56E26" w14:textId="52E5D501" w:rsidR="008C7882" w:rsidRDefault="008C7882" w:rsidP="008C7882">
      <w:pPr>
        <w:pStyle w:val="MTDisplayEquation"/>
      </w:pPr>
      <w:r>
        <w:tab/>
      </w:r>
      <w:r w:rsidR="00905817" w:rsidRPr="00905817">
        <w:rPr>
          <w:position w:val="-12"/>
        </w:rPr>
        <w:object w:dxaOrig="1120" w:dyaOrig="360" w14:anchorId="76CC3256">
          <v:shape id="_x0000_i2068" type="#_x0000_t75" style="width:56.5pt;height:19.15pt" o:ole="">
            <v:imagedata r:id="rId2100" o:title=""/>
          </v:shape>
          <o:OLEObject Type="Embed" ProgID="Equation.DSMT4" ShapeID="_x0000_i2068" DrawAspect="Content" ObjectID="_1374351141" r:id="rId210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148" w:author="Gerard" w:date="2015-08-07T21:36:00Z">
          <w:r w:rsidR="00AE264D">
            <w:rPr>
              <w:noProof/>
            </w:rPr>
            <w:instrText>126</w:instrText>
          </w:r>
        </w:ins>
        <w:del w:id="1149" w:author="Gerard" w:date="2015-07-27T22:14:00Z">
          <w:r w:rsidR="00D3178E" w:rsidDel="00C175E9">
            <w:rPr>
              <w:noProof/>
            </w:rPr>
            <w:delInstrText>127</w:delInstrText>
          </w:r>
        </w:del>
      </w:fldSimple>
      <w:r>
        <w:instrText>)</w:instrText>
      </w:r>
      <w:r>
        <w:fldChar w:fldCharType="end"/>
      </w:r>
    </w:p>
    <w:p w14:paraId="5B1F7654" w14:textId="77777777" w:rsidR="008C7882" w:rsidRDefault="008C7882" w:rsidP="008C7882">
      <w:r>
        <w:t>In order to calculate this update, as displacement increment is first calculated:</w:t>
      </w:r>
    </w:p>
    <w:p w14:paraId="610B5C24" w14:textId="0B0D2A61" w:rsidR="008C7882" w:rsidRDefault="008C7882" w:rsidP="008C7882">
      <w:pPr>
        <w:pStyle w:val="MTDisplayEquation"/>
      </w:pPr>
      <w:r>
        <w:tab/>
      </w:r>
      <w:r w:rsidR="00905817" w:rsidRPr="00905817">
        <w:rPr>
          <w:position w:val="-12"/>
        </w:rPr>
        <w:object w:dxaOrig="1280" w:dyaOrig="380" w14:anchorId="67B464D0">
          <v:shape id="_x0000_i2069" type="#_x0000_t75" style="width:63.8pt;height:19.15pt" o:ole="">
            <v:imagedata r:id="rId2102" o:title=""/>
          </v:shape>
          <o:OLEObject Type="Embed" ProgID="Equation.DSMT4" ShapeID="_x0000_i2069" DrawAspect="Content" ObjectID="_1374351142" r:id="rId2103"/>
        </w:object>
      </w:r>
      <w:r>
        <w:t>.</w:t>
      </w:r>
      <w:r>
        <w:tab/>
      </w:r>
      <w:r>
        <w:fldChar w:fldCharType="begin"/>
      </w:r>
      <w:r>
        <w:instrText xml:space="preserve"> MACROBUTTON MTPlaceRef \* MERGEFORMAT </w:instrText>
      </w:r>
      <w:fldSimple w:instr=" SEQ MTEqn \h \* MERGEFORMAT "/>
      <w:bookmarkStart w:id="1150" w:name="ZEqnNum548850"/>
      <w:r>
        <w:instrText>(</w:instrText>
      </w:r>
      <w:fldSimple w:instr=" SEQ MTSec \c \* Arabic \* MERGEFORMAT ">
        <w:r w:rsidR="00AE264D">
          <w:rPr>
            <w:noProof/>
          </w:rPr>
          <w:instrText>3</w:instrText>
        </w:r>
      </w:fldSimple>
      <w:r>
        <w:instrText>.</w:instrText>
      </w:r>
      <w:fldSimple w:instr=" SEQ MTEqn \c \* Arabic \* MERGEFORMAT ">
        <w:ins w:id="1151" w:author="Gerard" w:date="2015-08-07T21:36:00Z">
          <w:r w:rsidR="00AE264D">
            <w:rPr>
              <w:noProof/>
            </w:rPr>
            <w:instrText>127</w:instrText>
          </w:r>
        </w:ins>
        <w:del w:id="1152" w:author="Gerard" w:date="2015-07-27T22:14:00Z">
          <w:r w:rsidR="00D3178E" w:rsidDel="00C175E9">
            <w:rPr>
              <w:noProof/>
            </w:rPr>
            <w:delInstrText>128</w:delInstrText>
          </w:r>
        </w:del>
      </w:fldSimple>
      <w:r>
        <w:instrText>)</w:instrText>
      </w:r>
      <w:bookmarkEnd w:id="1150"/>
      <w:r>
        <w:fldChar w:fldCharType="end"/>
      </w:r>
    </w:p>
    <w:p w14:paraId="0BDAB2F0" w14:textId="77777777" w:rsidR="008C7882" w:rsidRDefault="008C7882" w:rsidP="008C7882">
      <w:r>
        <w:t>This displacement vector defines a “direction” for the actual displacement increment. A line search (see next section) can now be applied to determine the optimal displacement increment:</w:t>
      </w:r>
    </w:p>
    <w:p w14:paraId="600F5D34" w14:textId="3A080742" w:rsidR="008C7882" w:rsidRDefault="008C7882" w:rsidP="008C7882">
      <w:pPr>
        <w:pStyle w:val="MTDisplayEquation"/>
      </w:pPr>
      <w:r>
        <w:tab/>
      </w:r>
      <w:r w:rsidR="00905817" w:rsidRPr="00905817">
        <w:rPr>
          <w:position w:val="-12"/>
        </w:rPr>
        <w:object w:dxaOrig="1359" w:dyaOrig="360" w14:anchorId="286818B3">
          <v:shape id="_x0000_i2070" type="#_x0000_t75" style="width:67.45pt;height:19.15pt" o:ole="">
            <v:imagedata r:id="rId2104" o:title=""/>
          </v:shape>
          <o:OLEObject Type="Embed" ProgID="Equation.DSMT4" ShapeID="_x0000_i2070" DrawAspect="Content" ObjectID="_1374351143" r:id="rId210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153" w:author="Gerard" w:date="2015-08-07T21:36:00Z">
          <w:r w:rsidR="00AE264D">
            <w:rPr>
              <w:noProof/>
            </w:rPr>
            <w:instrText>128</w:instrText>
          </w:r>
        </w:ins>
        <w:del w:id="1154" w:author="Gerard" w:date="2015-07-27T22:14:00Z">
          <w:r w:rsidR="00D3178E" w:rsidDel="00C175E9">
            <w:rPr>
              <w:noProof/>
            </w:rPr>
            <w:delInstrText>129</w:delInstrText>
          </w:r>
        </w:del>
      </w:fldSimple>
      <w:r>
        <w:instrText>)</w:instrText>
      </w:r>
      <w:r>
        <w:fldChar w:fldCharType="end"/>
      </w:r>
    </w:p>
    <w:p w14:paraId="487780B0" w14:textId="005E62AC" w:rsidR="008C7882" w:rsidRDefault="008C7882" w:rsidP="008C7882">
      <w:r>
        <w:t xml:space="preserve">where </w:t>
      </w:r>
      <w:r>
        <w:rPr>
          <w:i/>
        </w:rPr>
        <w:t xml:space="preserve">s </w:t>
      </w:r>
      <w:r>
        <w:t xml:space="preserve">is determined from the line search. With the updated position calculated, </w:t>
      </w:r>
      <w:r w:rsidR="00905817" w:rsidRPr="00905817">
        <w:rPr>
          <w:position w:val="-12"/>
        </w:rPr>
        <w:object w:dxaOrig="340" w:dyaOrig="360" w14:anchorId="6F18AE4D">
          <v:shape id="_x0000_i2071" type="#_x0000_t75" style="width:17.3pt;height:19.15pt" o:ole="">
            <v:imagedata r:id="rId2106" o:title=""/>
          </v:shape>
          <o:OLEObject Type="Embed" ProgID="Equation.DSMT4" ShapeID="_x0000_i2071" DrawAspect="Content" ObjectID="_1374351144" r:id="rId2107"/>
        </w:object>
      </w:r>
      <w:r>
        <w:t xml:space="preserve">can be evaluated.  Also, using equations </w:t>
      </w:r>
      <w:r>
        <w:fldChar w:fldCharType="begin"/>
      </w:r>
      <w:r>
        <w:instrText xml:space="preserve"> GOTOBUTTON ZEqnNum814327  \* MERGEFORMAT </w:instrText>
      </w:r>
      <w:fldSimple w:instr=" REF ZEqnNum814327 \! \* MERGEFORMAT ">
        <w:ins w:id="1155" w:author="Gerard" w:date="2015-08-07T21:36:00Z">
          <w:r w:rsidR="00AE264D">
            <w:instrText>(3.124)</w:instrText>
          </w:r>
        </w:ins>
        <w:del w:id="1156" w:author="Gerard" w:date="2015-07-27T22:14:00Z">
          <w:r w:rsidR="00D3178E" w:rsidDel="00C175E9">
            <w:delInstrText>(3.125)</w:delInstrText>
          </w:r>
        </w:del>
      </w:fldSimple>
      <w:r>
        <w:fldChar w:fldCharType="end"/>
      </w:r>
      <w:r>
        <w:t xml:space="preserve"> and </w:t>
      </w:r>
      <w:r>
        <w:fldChar w:fldCharType="begin"/>
      </w:r>
      <w:r>
        <w:instrText xml:space="preserve"> GOTOBUTTON ZEqnNum799904  \* MERGEFORMAT </w:instrText>
      </w:r>
      <w:fldSimple w:instr=" REF ZEqnNum799904 \! \* MERGEFORMAT ">
        <w:ins w:id="1157" w:author="Gerard" w:date="2015-08-07T21:36:00Z">
          <w:r w:rsidR="00AE264D">
            <w:instrText>(3.125)</w:instrText>
          </w:r>
        </w:ins>
        <w:del w:id="1158" w:author="Gerard" w:date="2015-07-27T22:14:00Z">
          <w:r w:rsidR="00D3178E" w:rsidDel="00C175E9">
            <w:delInstrText>(3.126)</w:delInstrText>
          </w:r>
        </w:del>
      </w:fldSimple>
      <w:r>
        <w:fldChar w:fldCharType="end"/>
      </w:r>
      <w:r>
        <w:t xml:space="preserve">, </w:t>
      </w:r>
      <w:r w:rsidR="00905817" w:rsidRPr="00905817">
        <w:rPr>
          <w:position w:val="-12"/>
        </w:rPr>
        <w:object w:dxaOrig="279" w:dyaOrig="360" w14:anchorId="6BF04F30">
          <v:shape id="_x0000_i2072" type="#_x0000_t75" style="width:14.6pt;height:19.15pt" o:ole="">
            <v:imagedata r:id="rId2108" o:title=""/>
          </v:shape>
          <o:OLEObject Type="Embed" ProgID="Equation.DSMT4" ShapeID="_x0000_i2072" DrawAspect="Content" ObjectID="_1374351145" r:id="rId2109"/>
        </w:object>
      </w:r>
      <w:r>
        <w:t xml:space="preserve">and </w:t>
      </w:r>
      <w:r w:rsidR="00905817" w:rsidRPr="00905817">
        <w:rPr>
          <w:position w:val="-12"/>
        </w:rPr>
        <w:object w:dxaOrig="340" w:dyaOrig="360" w14:anchorId="17D4F82A">
          <v:shape id="_x0000_i2073" type="#_x0000_t75" style="width:17.3pt;height:19.15pt" o:ole="">
            <v:imagedata r:id="rId2110" o:title=""/>
          </v:shape>
          <o:OLEObject Type="Embed" ProgID="Equation.DSMT4" ShapeID="_x0000_i2073" DrawAspect="Content" ObjectID="_1374351146" r:id="rId2111"/>
        </w:object>
      </w:r>
      <w:r>
        <w:t xml:space="preserve"> can be evaluted. The stiffness update can now be expressed as</w:t>
      </w:r>
    </w:p>
    <w:p w14:paraId="2B90AFE3" w14:textId="44A7D544" w:rsidR="008C7882" w:rsidRDefault="008C7882" w:rsidP="008C7882">
      <w:pPr>
        <w:pStyle w:val="MTDisplayEquation"/>
      </w:pPr>
      <w:r>
        <w:tab/>
      </w:r>
      <w:r w:rsidR="00905817" w:rsidRPr="00905817">
        <w:rPr>
          <w:position w:val="-12"/>
        </w:rPr>
        <w:object w:dxaOrig="1660" w:dyaOrig="380" w14:anchorId="6855992D">
          <v:shape id="_x0000_i2074" type="#_x0000_t75" style="width:82.05pt;height:19.15pt" o:ole="">
            <v:imagedata r:id="rId2112" o:title=""/>
          </v:shape>
          <o:OLEObject Type="Embed" ProgID="Equation.DSMT4" ShapeID="_x0000_i2074" DrawAspect="Content" ObjectID="_1374351147" r:id="rId211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159" w:author="Gerard" w:date="2015-08-07T21:36:00Z">
          <w:r w:rsidR="00AE264D">
            <w:rPr>
              <w:noProof/>
            </w:rPr>
            <w:instrText>129</w:instrText>
          </w:r>
        </w:ins>
        <w:del w:id="1160" w:author="Gerard" w:date="2015-07-27T22:14:00Z">
          <w:r w:rsidR="00D3178E" w:rsidDel="00C175E9">
            <w:rPr>
              <w:noProof/>
            </w:rPr>
            <w:delInstrText>130</w:delInstrText>
          </w:r>
        </w:del>
      </w:fldSimple>
      <w:r>
        <w:instrText>)</w:instrText>
      </w:r>
      <w:r>
        <w:fldChar w:fldCharType="end"/>
      </w:r>
    </w:p>
    <w:p w14:paraId="68B86A09" w14:textId="13703A4F" w:rsidR="008C7882" w:rsidRDefault="008C7882" w:rsidP="008C7882">
      <w:r>
        <w:t xml:space="preserve">where the matrix </w:t>
      </w:r>
      <w:r>
        <w:rPr>
          <w:b/>
        </w:rPr>
        <w:t>A</w:t>
      </w:r>
      <w:r>
        <w:t xml:space="preserve"> is an </w:t>
      </w:r>
      <w:r w:rsidR="00905817" w:rsidRPr="00905817">
        <w:rPr>
          <w:position w:val="-6"/>
        </w:rPr>
        <w:object w:dxaOrig="499" w:dyaOrig="220" w14:anchorId="17E922F5">
          <v:shape id="_x0000_i2075" type="#_x0000_t75" style="width:24.6pt;height:10.05pt" o:ole="">
            <v:imagedata r:id="rId2114" o:title=""/>
          </v:shape>
          <o:OLEObject Type="Embed" ProgID="Equation.DSMT4" ShapeID="_x0000_i2075" DrawAspect="Content" ObjectID="_1374351148" r:id="rId2115"/>
        </w:object>
      </w:r>
      <w:r>
        <w:t xml:space="preserve"> matrix of the simple form:</w:t>
      </w:r>
    </w:p>
    <w:p w14:paraId="05C8BB8E" w14:textId="176597CB" w:rsidR="008C7882" w:rsidRDefault="008C7882" w:rsidP="008C7882">
      <w:pPr>
        <w:pStyle w:val="MTDisplayEquation"/>
      </w:pPr>
      <w:r>
        <w:tab/>
      </w:r>
      <w:r w:rsidR="00905817" w:rsidRPr="00905817">
        <w:rPr>
          <w:position w:val="-12"/>
        </w:rPr>
        <w:object w:dxaOrig="1420" w:dyaOrig="380" w14:anchorId="1663A7CB">
          <v:shape id="_x0000_i2076" type="#_x0000_t75" style="width:71.1pt;height:19.15pt" o:ole="">
            <v:imagedata r:id="rId2116" o:title=""/>
          </v:shape>
          <o:OLEObject Type="Embed" ProgID="Equation.DSMT4" ShapeID="_x0000_i2076" DrawAspect="Content" ObjectID="_1374351149" r:id="rId211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161" w:author="Gerard" w:date="2015-08-07T21:36:00Z">
          <w:r w:rsidR="00AE264D">
            <w:rPr>
              <w:noProof/>
            </w:rPr>
            <w:instrText>130</w:instrText>
          </w:r>
        </w:ins>
        <w:del w:id="1162" w:author="Gerard" w:date="2015-07-27T22:14:00Z">
          <w:r w:rsidR="00D3178E" w:rsidDel="00C175E9">
            <w:rPr>
              <w:noProof/>
            </w:rPr>
            <w:delInstrText>131</w:delInstrText>
          </w:r>
        </w:del>
      </w:fldSimple>
      <w:r>
        <w:instrText>)</w:instrText>
      </w:r>
      <w:r>
        <w:fldChar w:fldCharType="end"/>
      </w:r>
    </w:p>
    <w:p w14:paraId="00CFF9BA" w14:textId="77777777" w:rsidR="008C7882" w:rsidRDefault="008C7882" w:rsidP="008C7882">
      <w:r>
        <w:t xml:space="preserve">The vectors </w:t>
      </w:r>
      <w:r>
        <w:rPr>
          <w:b/>
        </w:rPr>
        <w:t xml:space="preserve">v </w:t>
      </w:r>
      <w:r>
        <w:t xml:space="preserve">and </w:t>
      </w:r>
      <w:r>
        <w:rPr>
          <w:b/>
        </w:rPr>
        <w:t>w</w:t>
      </w:r>
      <w:r>
        <w:t xml:space="preserve"> are given by</w:t>
      </w:r>
    </w:p>
    <w:p w14:paraId="45ABFE75" w14:textId="6B3E8FDB" w:rsidR="008C7882" w:rsidRDefault="008C7882" w:rsidP="008C7882">
      <w:pPr>
        <w:pStyle w:val="MTDisplayEquation"/>
      </w:pPr>
      <w:r>
        <w:tab/>
      </w:r>
      <w:r w:rsidR="00905817" w:rsidRPr="00905817">
        <w:rPr>
          <w:position w:val="-32"/>
        </w:rPr>
        <w:object w:dxaOrig="3280" w:dyaOrig="800" w14:anchorId="596C45C2">
          <v:shape id="_x0000_i2077" type="#_x0000_t75" style="width:164.05pt;height:40.1pt" o:ole="">
            <v:imagedata r:id="rId2118" o:title=""/>
          </v:shape>
          <o:OLEObject Type="Embed" ProgID="Equation.DSMT4" ShapeID="_x0000_i2077" DrawAspect="Content" ObjectID="_1374351150" r:id="rId211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163" w:author="Gerard" w:date="2015-08-07T21:36:00Z">
          <w:r w:rsidR="00AE264D">
            <w:rPr>
              <w:noProof/>
            </w:rPr>
            <w:instrText>131</w:instrText>
          </w:r>
        </w:ins>
        <w:del w:id="1164" w:author="Gerard" w:date="2015-07-27T22:14:00Z">
          <w:r w:rsidR="00D3178E" w:rsidDel="00C175E9">
            <w:rPr>
              <w:noProof/>
            </w:rPr>
            <w:delInstrText>132</w:delInstrText>
          </w:r>
        </w:del>
      </w:fldSimple>
      <w:r>
        <w:instrText>)</w:instrText>
      </w:r>
      <w:r>
        <w:fldChar w:fldCharType="end"/>
      </w:r>
    </w:p>
    <w:p w14:paraId="724D9695" w14:textId="5A6F96A4" w:rsidR="008C7882" w:rsidRDefault="008C7882" w:rsidP="008C7882">
      <w:pPr>
        <w:pStyle w:val="MTDisplayEquation"/>
      </w:pPr>
      <w:r>
        <w:tab/>
      </w:r>
      <w:r w:rsidR="00905817" w:rsidRPr="00905817">
        <w:rPr>
          <w:position w:val="-30"/>
        </w:rPr>
        <w:object w:dxaOrig="1180" w:dyaOrig="680" w14:anchorId="73D28774">
          <v:shape id="_x0000_i2078" type="#_x0000_t75" style="width:59.25pt;height:34.65pt" o:ole="">
            <v:imagedata r:id="rId2120" o:title=""/>
          </v:shape>
          <o:OLEObject Type="Embed" ProgID="Equation.DSMT4" ShapeID="_x0000_i2078" DrawAspect="Content" ObjectID="_1374351151" r:id="rId212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165" w:author="Gerard" w:date="2015-08-07T21:36:00Z">
          <w:r w:rsidR="00AE264D">
            <w:rPr>
              <w:noProof/>
            </w:rPr>
            <w:instrText>132</w:instrText>
          </w:r>
        </w:ins>
        <w:del w:id="1166" w:author="Gerard" w:date="2015-07-27T22:14:00Z">
          <w:r w:rsidR="00D3178E" w:rsidDel="00C175E9">
            <w:rPr>
              <w:noProof/>
            </w:rPr>
            <w:delInstrText>133</w:delInstrText>
          </w:r>
        </w:del>
      </w:fldSimple>
      <w:r>
        <w:instrText>)</w:instrText>
      </w:r>
      <w:r>
        <w:fldChar w:fldCharType="end"/>
      </w:r>
    </w:p>
    <w:p w14:paraId="2596D3C2" w14:textId="19D93CBF" w:rsidR="008C7882" w:rsidRDefault="008C7882" w:rsidP="008C7882">
      <w:r>
        <w:t xml:space="preserve">The vector </w:t>
      </w:r>
      <w:r w:rsidR="00905817" w:rsidRPr="00905817">
        <w:rPr>
          <w:position w:val="-12"/>
        </w:rPr>
        <w:object w:dxaOrig="720" w:dyaOrig="360" w14:anchorId="47056D16">
          <v:shape id="_x0000_i2079" type="#_x0000_t75" style="width:36.45pt;height:19.15pt" o:ole="">
            <v:imagedata r:id="rId2122" o:title=""/>
          </v:shape>
          <o:OLEObject Type="Embed" ProgID="Equation.DSMT4" ShapeID="_x0000_i2079" DrawAspect="Content" ObjectID="_1374351152" r:id="rId2123"/>
        </w:object>
      </w:r>
      <w:r>
        <w:t xml:space="preserve">is equal to </w:t>
      </w:r>
      <w:r w:rsidR="00905817" w:rsidRPr="00905817">
        <w:rPr>
          <w:position w:val="-12"/>
        </w:rPr>
        <w:object w:dxaOrig="580" w:dyaOrig="360" w14:anchorId="61FFC621">
          <v:shape id="_x0000_i2080" type="#_x0000_t75" style="width:29.15pt;height:19.15pt" o:ole="">
            <v:imagedata r:id="rId2124" o:title=""/>
          </v:shape>
          <o:OLEObject Type="Embed" ProgID="Equation.DSMT4" ShapeID="_x0000_i2080" DrawAspect="Content" ObjectID="_1374351153" r:id="rId2125"/>
        </w:object>
      </w:r>
      <w:r>
        <w:t xml:space="preserve">and has already been calculated. </w:t>
      </w:r>
    </w:p>
    <w:p w14:paraId="2646763F" w14:textId="77777777" w:rsidR="008C7882" w:rsidRDefault="008C7882" w:rsidP="008C7882"/>
    <w:p w14:paraId="78330E46" w14:textId="77777777" w:rsidR="008C7882" w:rsidRDefault="008C7882" w:rsidP="008C7882">
      <w:r>
        <w:t xml:space="preserve">To avoid numerically dangerous updates, the condition number </w:t>
      </w:r>
      <w:r>
        <w:rPr>
          <w:i/>
        </w:rPr>
        <w:t>c</w:t>
      </w:r>
      <w:r>
        <w:t xml:space="preserve"> of the updating matrix </w:t>
      </w:r>
      <w:r>
        <w:rPr>
          <w:b/>
        </w:rPr>
        <w:t>A</w:t>
      </w:r>
      <w:r>
        <w:t xml:space="preserve"> is calculated:</w:t>
      </w:r>
    </w:p>
    <w:p w14:paraId="59B786E5" w14:textId="541B8F95" w:rsidR="008C7882" w:rsidRDefault="008C7882" w:rsidP="008C7882">
      <w:pPr>
        <w:pStyle w:val="MTDisplayEquation"/>
      </w:pPr>
      <w:r>
        <w:tab/>
      </w:r>
      <w:r w:rsidR="00905817" w:rsidRPr="00905817">
        <w:rPr>
          <w:position w:val="-32"/>
        </w:rPr>
        <w:object w:dxaOrig="1780" w:dyaOrig="800" w14:anchorId="4033250A">
          <v:shape id="_x0000_i2081" type="#_x0000_t75" style="width:89.3pt;height:40.1pt" o:ole="">
            <v:imagedata r:id="rId2126" o:title=""/>
          </v:shape>
          <o:OLEObject Type="Embed" ProgID="Equation.DSMT4" ShapeID="_x0000_i2081" DrawAspect="Content" ObjectID="_1374351154" r:id="rId212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167" w:author="Gerard" w:date="2015-08-07T21:36:00Z">
          <w:r w:rsidR="00AE264D">
            <w:rPr>
              <w:noProof/>
            </w:rPr>
            <w:instrText>133</w:instrText>
          </w:r>
        </w:ins>
        <w:del w:id="1168" w:author="Gerard" w:date="2015-07-27T22:14:00Z">
          <w:r w:rsidR="00D3178E" w:rsidDel="00C175E9">
            <w:rPr>
              <w:noProof/>
            </w:rPr>
            <w:delInstrText>134</w:delInstrText>
          </w:r>
        </w:del>
      </w:fldSimple>
      <w:r>
        <w:instrText>)</w:instrText>
      </w:r>
      <w:r>
        <w:fldChar w:fldCharType="end"/>
      </w:r>
    </w:p>
    <w:p w14:paraId="70BED595" w14:textId="77777777" w:rsidR="008C7882" w:rsidRDefault="008C7882" w:rsidP="008C7882">
      <w:r>
        <w:t>The update is not performed when this number exceeds a preset tolerance.</w:t>
      </w:r>
    </w:p>
    <w:p w14:paraId="64149F86" w14:textId="77777777" w:rsidR="008C7882" w:rsidRDefault="008C7882" w:rsidP="008C7882"/>
    <w:p w14:paraId="0638D530" w14:textId="46FC8C4E" w:rsidR="008C7882" w:rsidRDefault="008C7882" w:rsidP="008C7882">
      <w:r>
        <w:t xml:space="preserve">Considering the actual computations involved, it should be noted that using the matrix updates defined above, the calculation of the search direction in </w:t>
      </w:r>
      <w:r>
        <w:fldChar w:fldCharType="begin"/>
      </w:r>
      <w:r>
        <w:instrText xml:space="preserve"> GOTOBUTTON ZEqnNum548850  \* MERGEFORMAT </w:instrText>
      </w:r>
      <w:fldSimple w:instr=" REF ZEqnNum548850 \! \* MERGEFORMAT ">
        <w:ins w:id="1169" w:author="Gerard" w:date="2015-08-07T21:36:00Z">
          <w:r w:rsidR="00AE264D">
            <w:instrText>(3.127)</w:instrText>
          </w:r>
        </w:ins>
        <w:del w:id="1170" w:author="Gerard" w:date="2015-07-27T22:14:00Z">
          <w:r w:rsidR="00D3178E" w:rsidDel="00C175E9">
            <w:delInstrText>(3.128)</w:delInstrText>
          </w:r>
        </w:del>
      </w:fldSimple>
      <w:r>
        <w:fldChar w:fldCharType="end"/>
      </w:r>
      <w:r>
        <w:t xml:space="preserve"> can be rewritten as,</w:t>
      </w:r>
    </w:p>
    <w:p w14:paraId="4D574F6E" w14:textId="389E9ADC" w:rsidR="008C7882" w:rsidRDefault="008C7882" w:rsidP="008C7882">
      <w:pPr>
        <w:pStyle w:val="MTDisplayEquation"/>
      </w:pPr>
      <w:r>
        <w:tab/>
      </w:r>
      <w:r w:rsidR="00905817" w:rsidRPr="00905817">
        <w:rPr>
          <w:position w:val="-16"/>
        </w:rPr>
        <w:object w:dxaOrig="6380" w:dyaOrig="440" w14:anchorId="6316E947">
          <v:shape id="_x0000_i2082" type="#_x0000_t75" style="width:319pt;height:21.85pt" o:ole="">
            <v:imagedata r:id="rId2128" o:title=""/>
          </v:shape>
          <o:OLEObject Type="Embed" ProgID="Equation.DSMT4" ShapeID="_x0000_i2082" DrawAspect="Content" ObjectID="_1374351155" r:id="rId212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171" w:author="Gerard" w:date="2015-08-07T21:36:00Z">
          <w:r w:rsidR="00AE264D">
            <w:rPr>
              <w:noProof/>
            </w:rPr>
            <w:instrText>134</w:instrText>
          </w:r>
        </w:ins>
        <w:del w:id="1172" w:author="Gerard" w:date="2015-07-27T22:14:00Z">
          <w:r w:rsidR="00D3178E" w:rsidDel="00C175E9">
            <w:rPr>
              <w:noProof/>
            </w:rPr>
            <w:delInstrText>135</w:delInstrText>
          </w:r>
        </w:del>
      </w:fldSimple>
      <w:r>
        <w:instrText>)</w:instrText>
      </w:r>
      <w:r>
        <w:fldChar w:fldCharType="end"/>
      </w:r>
    </w:p>
    <w:p w14:paraId="298F0342" w14:textId="77777777" w:rsidR="008C7882" w:rsidRDefault="008C7882" w:rsidP="008C7882">
      <w:r>
        <w:t>Hence, the search direction can be computed without explicitly calculating the updated matrices or performing any additional costly matrix factorizations as required in the full Newton-Raphson method.</w:t>
      </w:r>
    </w:p>
    <w:p w14:paraId="6E7CBBB6" w14:textId="77777777" w:rsidR="008C7882" w:rsidRDefault="008C7882" w:rsidP="008C7882"/>
    <w:p w14:paraId="423A32EC" w14:textId="77777777" w:rsidR="008C7882" w:rsidRDefault="008C7882" w:rsidP="008C7882">
      <w:pPr>
        <w:pStyle w:val="Heading3"/>
      </w:pPr>
      <w:bookmarkStart w:id="1173" w:name="_Toc300602742"/>
      <w:r>
        <w:lastRenderedPageBreak/>
        <w:t>Line Search Method</w:t>
      </w:r>
      <w:bookmarkEnd w:id="1173"/>
    </w:p>
    <w:p w14:paraId="4DC060AC" w14:textId="77777777" w:rsidR="008C7882" w:rsidRDefault="008C7882" w:rsidP="008C7882">
      <w:r>
        <w:t xml:space="preserve">A powerful technique often used to improve the convergence rate of Newton based methods is the </w:t>
      </w:r>
      <w:r>
        <w:rPr>
          <w:i/>
        </w:rPr>
        <w:t>line search method</w:t>
      </w:r>
      <w:r>
        <w:t xml:space="preserve">. In this method, the direction of the displacement vector </w:t>
      </w:r>
      <w:r>
        <w:rPr>
          <w:b/>
        </w:rPr>
        <w:t xml:space="preserve">u </w:t>
      </w:r>
      <w:r>
        <w:t xml:space="preserve">is considered as optimal, but the magnitude is controlled by a parameter </w:t>
      </w:r>
      <w:r>
        <w:rPr>
          <w:i/>
        </w:rPr>
        <w:t>s</w:t>
      </w:r>
      <w:r>
        <w:t xml:space="preserve">: </w:t>
      </w:r>
    </w:p>
    <w:p w14:paraId="684997A0" w14:textId="39BA8543" w:rsidR="008C7882" w:rsidRDefault="008C7882" w:rsidP="008C7882">
      <w:pPr>
        <w:pStyle w:val="MTDisplayEquation"/>
      </w:pPr>
      <w:r>
        <w:tab/>
      </w:r>
      <w:r w:rsidR="00905817" w:rsidRPr="00905817">
        <w:rPr>
          <w:position w:val="-12"/>
        </w:rPr>
        <w:object w:dxaOrig="1359" w:dyaOrig="360" w14:anchorId="64A60B12">
          <v:shape id="_x0000_i2083" type="#_x0000_t75" style="width:67.45pt;height:19.15pt" o:ole="">
            <v:imagedata r:id="rId2130" o:title=""/>
          </v:shape>
          <o:OLEObject Type="Embed" ProgID="Equation.DSMT4" ShapeID="_x0000_i2083" DrawAspect="Content" ObjectID="_1374351156" r:id="rId213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174" w:author="Gerard" w:date="2015-08-07T21:36:00Z">
          <w:r w:rsidR="00AE264D">
            <w:rPr>
              <w:noProof/>
            </w:rPr>
            <w:instrText>135</w:instrText>
          </w:r>
        </w:ins>
        <w:del w:id="1175" w:author="Gerard" w:date="2015-07-27T22:14:00Z">
          <w:r w:rsidR="00D3178E" w:rsidDel="00C175E9">
            <w:rPr>
              <w:noProof/>
            </w:rPr>
            <w:delInstrText>136</w:delInstrText>
          </w:r>
        </w:del>
      </w:fldSimple>
      <w:r>
        <w:instrText>)</w:instrText>
      </w:r>
      <w:r>
        <w:fldChar w:fldCharType="end"/>
      </w:r>
    </w:p>
    <w:p w14:paraId="6A4AB99A" w14:textId="2FB25887" w:rsidR="008C7882" w:rsidRDefault="008C7882" w:rsidP="008C7882">
      <w:r>
        <w:t xml:space="preserve">The value of </w:t>
      </w:r>
      <w:r>
        <w:rPr>
          <w:i/>
        </w:rPr>
        <w:t xml:space="preserve">s </w:t>
      </w:r>
      <w:r>
        <w:t xml:space="preserve">is usually chosen so that the total potential energy </w:t>
      </w:r>
      <w:r w:rsidR="00905817" w:rsidRPr="00905817">
        <w:rPr>
          <w:position w:val="-14"/>
        </w:rPr>
        <w:object w:dxaOrig="1960" w:dyaOrig="400" w14:anchorId="11E383D6">
          <v:shape id="_x0000_i2084" type="#_x0000_t75" style="width:97.5pt;height:20.05pt" o:ole="">
            <v:imagedata r:id="rId2132" o:title=""/>
          </v:shape>
          <o:OLEObject Type="Embed" ProgID="Equation.DSMT4" ShapeID="_x0000_i2084" DrawAspect="Content" ObjectID="_1374351157" r:id="rId2133"/>
        </w:object>
      </w:r>
      <w:r>
        <w:t xml:space="preserve">at the end of the iteration is minimized in the direction of </w:t>
      </w:r>
      <w:r>
        <w:rPr>
          <w:b/>
        </w:rPr>
        <w:t>u</w:t>
      </w:r>
      <w:r>
        <w:t xml:space="preserve">. This is equivalent to the requirement that the residual force </w:t>
      </w:r>
      <w:r w:rsidR="00905817" w:rsidRPr="00905817">
        <w:rPr>
          <w:position w:val="-14"/>
        </w:rPr>
        <w:object w:dxaOrig="1160" w:dyaOrig="400" w14:anchorId="23CFC126">
          <v:shape id="_x0000_i2085" type="#_x0000_t75" style="width:57.4pt;height:20.05pt" o:ole="">
            <v:imagedata r:id="rId2134" o:title=""/>
          </v:shape>
          <o:OLEObject Type="Embed" ProgID="Equation.DSMT4" ShapeID="_x0000_i2085" DrawAspect="Content" ObjectID="_1374351158" r:id="rId2135"/>
        </w:object>
      </w:r>
      <w:r>
        <w:t xml:space="preserve">at the end of the iteration is orthogonal to </w:t>
      </w:r>
      <w:r>
        <w:rPr>
          <w:b/>
        </w:rPr>
        <w:t>u</w:t>
      </w:r>
      <w:r>
        <w:t>:</w:t>
      </w:r>
    </w:p>
    <w:p w14:paraId="4FBF390A" w14:textId="1B785088" w:rsidR="008C7882" w:rsidRDefault="008C7882" w:rsidP="008C7882">
      <w:pPr>
        <w:pStyle w:val="MTDisplayEquation"/>
      </w:pPr>
      <w:r>
        <w:tab/>
      </w:r>
      <w:r w:rsidR="00905817" w:rsidRPr="00905817">
        <w:rPr>
          <w:position w:val="-14"/>
        </w:rPr>
        <w:object w:dxaOrig="2460" w:dyaOrig="400" w14:anchorId="312E1C9E">
          <v:shape id="_x0000_i2086" type="#_x0000_t75" style="width:123.95pt;height:20.05pt" o:ole="">
            <v:imagedata r:id="rId2136" o:title=""/>
          </v:shape>
          <o:OLEObject Type="Embed" ProgID="Equation.DSMT4" ShapeID="_x0000_i2086" DrawAspect="Content" ObjectID="_1374351159" r:id="rId213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176" w:author="Gerard" w:date="2015-08-07T21:36:00Z">
          <w:r w:rsidR="00AE264D">
            <w:rPr>
              <w:noProof/>
            </w:rPr>
            <w:instrText>136</w:instrText>
          </w:r>
        </w:ins>
        <w:del w:id="1177" w:author="Gerard" w:date="2015-07-27T22:14:00Z">
          <w:r w:rsidR="00D3178E" w:rsidDel="00C175E9">
            <w:rPr>
              <w:noProof/>
            </w:rPr>
            <w:delInstrText>137</w:delInstrText>
          </w:r>
        </w:del>
      </w:fldSimple>
      <w:r>
        <w:instrText>)</w:instrText>
      </w:r>
      <w:r>
        <w:fldChar w:fldCharType="end"/>
      </w:r>
    </w:p>
    <w:p w14:paraId="75FC0447" w14:textId="77777777" w:rsidR="008C7882" w:rsidRDefault="008C7882" w:rsidP="008C7882">
      <w:r>
        <w:t xml:space="preserve">However, in practice it is sufficient to obtain a value of </w:t>
      </w:r>
      <w:r>
        <w:rPr>
          <w:i/>
        </w:rPr>
        <w:t xml:space="preserve">s </w:t>
      </w:r>
      <w:r>
        <w:t>such that,</w:t>
      </w:r>
    </w:p>
    <w:p w14:paraId="603D1B37" w14:textId="7563D03E" w:rsidR="008C7882" w:rsidRDefault="008C7882" w:rsidP="008C7882">
      <w:pPr>
        <w:pStyle w:val="MTDisplayEquation"/>
      </w:pPr>
      <w:r>
        <w:tab/>
      </w:r>
      <w:r w:rsidR="00905817" w:rsidRPr="00905817">
        <w:rPr>
          <w:position w:val="-16"/>
        </w:rPr>
        <w:object w:dxaOrig="1620" w:dyaOrig="440" w14:anchorId="144C02A7">
          <v:shape id="_x0000_i2087" type="#_x0000_t75" style="width:81.1pt;height:21.85pt" o:ole="">
            <v:imagedata r:id="rId2138" o:title=""/>
          </v:shape>
          <o:OLEObject Type="Embed" ProgID="Equation.DSMT4" ShapeID="_x0000_i2087" DrawAspect="Content" ObjectID="_1374351160" r:id="rId2139"/>
        </w:object>
      </w:r>
      <w:r>
        <w:t>,</w:t>
      </w:r>
      <w:r>
        <w:tab/>
      </w:r>
      <w:r>
        <w:fldChar w:fldCharType="begin"/>
      </w:r>
      <w:r>
        <w:instrText xml:space="preserve"> MACROBUTTON MTPlaceRef \* MERGEFORMAT </w:instrText>
      </w:r>
      <w:fldSimple w:instr=" SEQ MTEqn \h \* MERGEFORMAT "/>
      <w:bookmarkStart w:id="1178" w:name="ZEqnNum769174"/>
      <w:r>
        <w:instrText>(</w:instrText>
      </w:r>
      <w:fldSimple w:instr=" SEQ MTSec \c \* Arabic \* MERGEFORMAT ">
        <w:r w:rsidR="00AE264D">
          <w:rPr>
            <w:noProof/>
          </w:rPr>
          <w:instrText>3</w:instrText>
        </w:r>
      </w:fldSimple>
      <w:r>
        <w:instrText>.</w:instrText>
      </w:r>
      <w:fldSimple w:instr=" SEQ MTEqn \c \* Arabic \* MERGEFORMAT ">
        <w:ins w:id="1179" w:author="Gerard" w:date="2015-08-07T21:36:00Z">
          <w:r w:rsidR="00AE264D">
            <w:rPr>
              <w:noProof/>
            </w:rPr>
            <w:instrText>137</w:instrText>
          </w:r>
        </w:ins>
        <w:del w:id="1180" w:author="Gerard" w:date="2015-07-27T22:14:00Z">
          <w:r w:rsidR="00D3178E" w:rsidDel="00C175E9">
            <w:rPr>
              <w:noProof/>
            </w:rPr>
            <w:delInstrText>138</w:delInstrText>
          </w:r>
        </w:del>
      </w:fldSimple>
      <w:r>
        <w:instrText>)</w:instrText>
      </w:r>
      <w:bookmarkEnd w:id="1178"/>
      <w:r>
        <w:fldChar w:fldCharType="end"/>
      </w:r>
    </w:p>
    <w:p w14:paraId="2349FDE6" w14:textId="4BD8B294" w:rsidR="008C7882" w:rsidRDefault="008C7882" w:rsidP="008C7882">
      <w:r>
        <w:t xml:space="preserve">where typically a value of </w:t>
      </w:r>
      <w:r w:rsidR="00905817" w:rsidRPr="00905817">
        <w:rPr>
          <w:position w:val="-10"/>
        </w:rPr>
        <w:object w:dxaOrig="780" w:dyaOrig="320" w14:anchorId="41748802">
          <v:shape id="_x0000_i2088" type="#_x0000_t75" style="width:39.2pt;height:15.5pt" o:ole="">
            <v:imagedata r:id="rId2140" o:title=""/>
          </v:shape>
          <o:OLEObject Type="Embed" ProgID="Equation.DSMT4" ShapeID="_x0000_i2088" DrawAspect="Content" ObjectID="_1374351161" r:id="rId2141"/>
        </w:object>
      </w:r>
      <w:r>
        <w:t xml:space="preserve">is used. Under normal conditions the value </w:t>
      </w:r>
      <w:r w:rsidR="00905817" w:rsidRPr="00905817">
        <w:rPr>
          <w:position w:val="-6"/>
        </w:rPr>
        <w:object w:dxaOrig="499" w:dyaOrig="279" w14:anchorId="1E276233">
          <v:shape id="_x0000_i2089" type="#_x0000_t75" style="width:24.6pt;height:14.6pt" o:ole="">
            <v:imagedata r:id="rId2142" o:title=""/>
          </v:shape>
          <o:OLEObject Type="Embed" ProgID="Equation.DSMT4" ShapeID="_x0000_i2089" DrawAspect="Content" ObjectID="_1374351162" r:id="rId2143"/>
        </w:object>
      </w:r>
      <w:r>
        <w:t xml:space="preserve"> automatically satisfies equation </w:t>
      </w:r>
      <w:r>
        <w:fldChar w:fldCharType="begin"/>
      </w:r>
      <w:r>
        <w:instrText xml:space="preserve"> GOTOBUTTON ZEqnNum769174  \* MERGEFORMAT </w:instrText>
      </w:r>
      <w:fldSimple w:instr=" REF ZEqnNum769174 \! \* MERGEFORMAT ">
        <w:ins w:id="1181" w:author="Gerard" w:date="2015-08-07T21:36:00Z">
          <w:r w:rsidR="00AE264D">
            <w:instrText>(3.137)</w:instrText>
          </w:r>
        </w:ins>
        <w:del w:id="1182" w:author="Gerard" w:date="2015-07-27T22:14:00Z">
          <w:r w:rsidR="00D3178E" w:rsidDel="00C175E9">
            <w:delInstrText>(3.138)</w:delInstrText>
          </w:r>
        </w:del>
      </w:fldSimple>
      <w:r>
        <w:fldChar w:fldCharType="end"/>
      </w:r>
      <w:r>
        <w:t xml:space="preserve"> and therefore few extra operations are involved. However, when this is not the case, a more suitable value for </w:t>
      </w:r>
      <w:r>
        <w:rPr>
          <w:i/>
        </w:rPr>
        <w:t xml:space="preserve">s </w:t>
      </w:r>
      <w:r>
        <w:t xml:space="preserve">needs to be obtained. For this reason it is convenient to approximate </w:t>
      </w:r>
      <w:r w:rsidR="00905817" w:rsidRPr="00905817">
        <w:rPr>
          <w:position w:val="-14"/>
        </w:rPr>
        <w:object w:dxaOrig="560" w:dyaOrig="400" w14:anchorId="250C8A1A">
          <v:shape id="_x0000_i2090" type="#_x0000_t75" style="width:28.25pt;height:20.05pt" o:ole="">
            <v:imagedata r:id="rId2144" o:title=""/>
          </v:shape>
          <o:OLEObject Type="Embed" ProgID="Equation.DSMT4" ShapeID="_x0000_i2090" DrawAspect="Content" ObjectID="_1374351163" r:id="rId2145"/>
        </w:object>
      </w:r>
      <w:r>
        <w:t xml:space="preserve">as a quadratic in </w:t>
      </w:r>
      <w:r>
        <w:rPr>
          <w:i/>
        </w:rPr>
        <w:t>s</w:t>
      </w:r>
      <w:r>
        <w:t>:</w:t>
      </w:r>
    </w:p>
    <w:p w14:paraId="689E3020" w14:textId="7F924332" w:rsidR="008C7882" w:rsidRDefault="008C7882" w:rsidP="008C7882">
      <w:pPr>
        <w:pStyle w:val="MTDisplayEquation"/>
      </w:pPr>
      <w:r>
        <w:tab/>
      </w:r>
      <w:r w:rsidR="00905817" w:rsidRPr="00905817">
        <w:rPr>
          <w:position w:val="-14"/>
        </w:rPr>
        <w:object w:dxaOrig="3140" w:dyaOrig="400" w14:anchorId="1AFA4D46">
          <v:shape id="_x0000_i2091" type="#_x0000_t75" style="width:156.75pt;height:20.05pt" o:ole="">
            <v:imagedata r:id="rId2146" o:title=""/>
          </v:shape>
          <o:OLEObject Type="Embed" ProgID="Equation.DSMT4" ShapeID="_x0000_i2091" DrawAspect="Content" ObjectID="_1374351164" r:id="rId214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183" w:author="Gerard" w:date="2015-08-07T21:36:00Z">
          <w:r w:rsidR="00AE264D">
            <w:rPr>
              <w:noProof/>
            </w:rPr>
            <w:instrText>138</w:instrText>
          </w:r>
        </w:ins>
        <w:del w:id="1184" w:author="Gerard" w:date="2015-07-27T22:14:00Z">
          <w:r w:rsidR="00D3178E" w:rsidDel="00C175E9">
            <w:rPr>
              <w:noProof/>
            </w:rPr>
            <w:delInstrText>139</w:delInstrText>
          </w:r>
        </w:del>
      </w:fldSimple>
      <w:r>
        <w:instrText>)</w:instrText>
      </w:r>
      <w:r>
        <w:fldChar w:fldCharType="end"/>
      </w:r>
    </w:p>
    <w:p w14:paraId="17A93815" w14:textId="77777777" w:rsidR="008C7882" w:rsidRDefault="008C7882" w:rsidP="008C7882">
      <w:r>
        <w:t xml:space="preserve">which yields a value for </w:t>
      </w:r>
      <w:r>
        <w:rPr>
          <w:i/>
        </w:rPr>
        <w:t xml:space="preserve">s </w:t>
      </w:r>
      <w:r>
        <w:t>as</w:t>
      </w:r>
    </w:p>
    <w:p w14:paraId="51D94C27" w14:textId="1B890BC3" w:rsidR="008C7882" w:rsidRDefault="008C7882" w:rsidP="008C7882">
      <w:pPr>
        <w:pStyle w:val="MTDisplayEquation"/>
      </w:pPr>
      <w:r>
        <w:tab/>
      </w:r>
      <w:r w:rsidR="00905817" w:rsidRPr="00905817">
        <w:rPr>
          <w:position w:val="-32"/>
        </w:rPr>
        <w:object w:dxaOrig="2960" w:dyaOrig="820" w14:anchorId="0C082BA0">
          <v:shape id="_x0000_i2092" type="#_x0000_t75" style="width:148.55pt;height:41pt" o:ole="">
            <v:imagedata r:id="rId2148" o:title=""/>
          </v:shape>
          <o:OLEObject Type="Embed" ProgID="Equation.DSMT4" ShapeID="_x0000_i2092" DrawAspect="Content" ObjectID="_1374351165" r:id="rId214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185" w:author="Gerard" w:date="2015-08-07T21:36:00Z">
          <w:r w:rsidR="00AE264D">
            <w:rPr>
              <w:noProof/>
            </w:rPr>
            <w:instrText>139</w:instrText>
          </w:r>
        </w:ins>
        <w:del w:id="1186" w:author="Gerard" w:date="2015-07-27T22:14:00Z">
          <w:r w:rsidR="00D3178E" w:rsidDel="00C175E9">
            <w:rPr>
              <w:noProof/>
            </w:rPr>
            <w:delInstrText>140</w:delInstrText>
          </w:r>
        </w:del>
      </w:fldSimple>
      <w:r>
        <w:instrText>)</w:instrText>
      </w:r>
      <w:r>
        <w:fldChar w:fldCharType="end"/>
      </w:r>
    </w:p>
    <w:p w14:paraId="184B5BCC" w14:textId="703FEE0F" w:rsidR="008C7882" w:rsidRDefault="008C7882" w:rsidP="008C7882">
      <w:r>
        <w:t xml:space="preserve">If </w:t>
      </w:r>
      <w:r w:rsidR="00905817" w:rsidRPr="00905817">
        <w:rPr>
          <w:position w:val="-6"/>
        </w:rPr>
        <w:object w:dxaOrig="540" w:dyaOrig="279" w14:anchorId="02B9E875">
          <v:shape id="_x0000_i2093" type="#_x0000_t75" style="width:27.35pt;height:14.6pt" o:ole="">
            <v:imagedata r:id="rId2150" o:title=""/>
          </v:shape>
          <o:OLEObject Type="Embed" ProgID="Equation.DSMT4" ShapeID="_x0000_i2093" DrawAspect="Content" ObjectID="_1374351166" r:id="rId2151"/>
        </w:object>
      </w:r>
      <w:r>
        <w:t xml:space="preserve">, the square root is positive and a first improved value for </w:t>
      </w:r>
      <w:r>
        <w:rPr>
          <w:i/>
        </w:rPr>
        <w:t xml:space="preserve">s </w:t>
      </w:r>
      <w:r>
        <w:t>is obtained:</w:t>
      </w:r>
    </w:p>
    <w:p w14:paraId="1E0D5C9B" w14:textId="348163AD" w:rsidR="008C7882" w:rsidRDefault="008C7882" w:rsidP="008C7882">
      <w:pPr>
        <w:pStyle w:val="MTDisplayEquation"/>
      </w:pPr>
      <w:r>
        <w:tab/>
      </w:r>
      <w:r w:rsidR="00905817" w:rsidRPr="00905817">
        <w:rPr>
          <w:position w:val="-30"/>
        </w:rPr>
        <w:object w:dxaOrig="1860" w:dyaOrig="800" w14:anchorId="0CCABBFF">
          <v:shape id="_x0000_i2094" type="#_x0000_t75" style="width:92.05pt;height:40.1pt" o:ole="">
            <v:imagedata r:id="rId2152" o:title=""/>
          </v:shape>
          <o:OLEObject Type="Embed" ProgID="Equation.DSMT4" ShapeID="_x0000_i2094" DrawAspect="Content" ObjectID="_1374351167" r:id="rId215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3</w:instrText>
        </w:r>
      </w:fldSimple>
      <w:r>
        <w:instrText>.</w:instrText>
      </w:r>
      <w:fldSimple w:instr=" SEQ MTEqn \c \* Arabic \* MERGEFORMAT ">
        <w:ins w:id="1187" w:author="Gerard" w:date="2015-08-07T21:36:00Z">
          <w:r w:rsidR="00AE264D">
            <w:rPr>
              <w:noProof/>
            </w:rPr>
            <w:instrText>140</w:instrText>
          </w:r>
        </w:ins>
        <w:del w:id="1188" w:author="Gerard" w:date="2015-07-27T22:14:00Z">
          <w:r w:rsidR="00D3178E" w:rsidDel="00C175E9">
            <w:rPr>
              <w:noProof/>
            </w:rPr>
            <w:delInstrText>141</w:delInstrText>
          </w:r>
        </w:del>
      </w:fldSimple>
      <w:r>
        <w:instrText>)</w:instrText>
      </w:r>
      <w:r>
        <w:fldChar w:fldCharType="end"/>
      </w:r>
    </w:p>
    <w:p w14:paraId="01A66255" w14:textId="528EC5CE" w:rsidR="008C7882" w:rsidRPr="00C02F9F" w:rsidRDefault="008C7882" w:rsidP="008C7882">
      <w:r>
        <w:t xml:space="preserve">If </w:t>
      </w:r>
      <w:r w:rsidR="00905817" w:rsidRPr="00905817">
        <w:rPr>
          <w:position w:val="-6"/>
        </w:rPr>
        <w:object w:dxaOrig="540" w:dyaOrig="279" w14:anchorId="77876586">
          <v:shape id="_x0000_i2095" type="#_x0000_t75" style="width:27.35pt;height:14.6pt" o:ole="">
            <v:imagedata r:id="rId2154" o:title=""/>
          </v:shape>
          <o:OLEObject Type="Embed" ProgID="Equation.DSMT4" ShapeID="_x0000_i2095" DrawAspect="Content" ObjectID="_1374351168" r:id="rId2155"/>
        </w:object>
      </w:r>
      <w:r>
        <w:t xml:space="preserve"> the </w:t>
      </w:r>
      <w:r>
        <w:rPr>
          <w:i/>
        </w:rPr>
        <w:t xml:space="preserve">s </w:t>
      </w:r>
      <w:r>
        <w:t xml:space="preserve">can be obtained by using the value that minimizes the quadratic function, that is, </w:t>
      </w:r>
      <w:r w:rsidR="00905817" w:rsidRPr="00905817">
        <w:rPr>
          <w:position w:val="-12"/>
        </w:rPr>
        <w:object w:dxaOrig="859" w:dyaOrig="360" w14:anchorId="31A7DD89">
          <v:shape id="_x0000_i2096" type="#_x0000_t75" style="width:42.85pt;height:19.15pt" o:ole="">
            <v:imagedata r:id="rId2156" o:title=""/>
          </v:shape>
          <o:OLEObject Type="Embed" ProgID="Equation.DSMT4" ShapeID="_x0000_i2096" DrawAspect="Content" ObjectID="_1374351169" r:id="rId2157"/>
        </w:object>
      </w:r>
      <w:r>
        <w:t xml:space="preserve">. This procedure is now repeated with </w:t>
      </w:r>
      <w:r w:rsidR="00905817" w:rsidRPr="00905817">
        <w:rPr>
          <w:position w:val="-14"/>
        </w:rPr>
        <w:object w:dxaOrig="520" w:dyaOrig="400" w14:anchorId="4AF9F00B">
          <v:shape id="_x0000_i2097" type="#_x0000_t75" style="width:25.5pt;height:20.05pt" o:ole="">
            <v:imagedata r:id="rId2158" o:title=""/>
          </v:shape>
          <o:OLEObject Type="Embed" ProgID="Equation.DSMT4" ShapeID="_x0000_i2097" DrawAspect="Content" ObjectID="_1374351170" r:id="rId2159"/>
        </w:object>
      </w:r>
      <w:r>
        <w:t xml:space="preserve"> replaced by </w:t>
      </w:r>
      <w:r w:rsidR="00905817" w:rsidRPr="00905817">
        <w:rPr>
          <w:position w:val="-14"/>
        </w:rPr>
        <w:object w:dxaOrig="620" w:dyaOrig="400" w14:anchorId="4D9A11F0">
          <v:shape id="_x0000_i2098" type="#_x0000_t75" style="width:31pt;height:20.05pt" o:ole="">
            <v:imagedata r:id="rId2160" o:title=""/>
          </v:shape>
          <o:OLEObject Type="Embed" ProgID="Equation.DSMT4" ShapeID="_x0000_i2098" DrawAspect="Content" ObjectID="_1374351171" r:id="rId2161"/>
        </w:object>
      </w:r>
      <w:r>
        <w:t xml:space="preserve"> until equation </w:t>
      </w:r>
      <w:r>
        <w:fldChar w:fldCharType="begin"/>
      </w:r>
      <w:r>
        <w:instrText xml:space="preserve"> GOTOBUTTON ZEqnNum769174  \* MERGEFORMAT </w:instrText>
      </w:r>
      <w:fldSimple w:instr=" REF ZEqnNum769174 \! \* MERGEFORMAT ">
        <w:ins w:id="1189" w:author="Gerard" w:date="2015-08-07T21:36:00Z">
          <w:r w:rsidR="00AE264D">
            <w:instrText>(3.137)</w:instrText>
          </w:r>
        </w:ins>
        <w:del w:id="1190" w:author="Gerard" w:date="2015-07-27T22:14:00Z">
          <w:r w:rsidR="00D3178E" w:rsidDel="00C175E9">
            <w:delInstrText>(3.138)</w:delInstrText>
          </w:r>
        </w:del>
      </w:fldSimple>
      <w:r>
        <w:fldChar w:fldCharType="end"/>
      </w:r>
      <w:r>
        <w:t xml:space="preserve"> is satisfied.</w:t>
      </w:r>
    </w:p>
    <w:p w14:paraId="6716F6F2" w14:textId="77777777" w:rsidR="008C7882" w:rsidRPr="00FF287E" w:rsidRDefault="008C7882" w:rsidP="008C7882">
      <w:r>
        <w:t xml:space="preserve"> </w:t>
      </w:r>
    </w:p>
    <w:p w14:paraId="770C9839" w14:textId="77777777" w:rsidR="008C7882" w:rsidRDefault="008C7882" w:rsidP="008C7882">
      <w:pPr>
        <w:pStyle w:val="Heading1"/>
      </w:pPr>
      <w:r>
        <w:br w:type="page"/>
      </w:r>
      <w:bookmarkStart w:id="1191" w:name="_Ref300825953"/>
      <w:bookmarkStart w:id="1192" w:name="_Toc300602743"/>
      <w:r>
        <w:lastRenderedPageBreak/>
        <w:t>Element Library</w:t>
      </w:r>
      <w:bookmarkEnd w:id="1191"/>
      <w:bookmarkEnd w:id="1192"/>
    </w:p>
    <w:p w14:paraId="3938C71B" w14:textId="77777777" w:rsidR="008C7882" w:rsidRDefault="008C7882" w:rsidP="008C7882">
      <w:r>
        <w:t>FEBio provides several element types for finite element discretization. This chapter describes these elements in more detail.</w:t>
      </w:r>
    </w:p>
    <w:p w14:paraId="523B2F26" w14:textId="77777777" w:rsidR="008C7882" w:rsidRPr="00206084" w:rsidRDefault="008C7882" w:rsidP="008C7882">
      <w:pPr>
        <w:rPr>
          <w:sz w:val="20"/>
          <w:szCs w:val="20"/>
        </w:rPr>
      </w:pPr>
      <w:r w:rsidRPr="00206084">
        <w:rPr>
          <w:sz w:val="20"/>
          <w:szCs w:val="20"/>
        </w:rPr>
        <w:fldChar w:fldCharType="begin"/>
      </w:r>
      <w:r w:rsidRPr="00206084">
        <w:rPr>
          <w:sz w:val="20"/>
          <w:szCs w:val="20"/>
        </w:rPr>
        <w:instrText xml:space="preserve"> MACROBUTTON MTEditEquationSection2 </w:instrText>
      </w:r>
      <w:r w:rsidRPr="00206084">
        <w:rPr>
          <w:rStyle w:val="MTEquationSection"/>
          <w:sz w:val="20"/>
          <w:szCs w:val="20"/>
        </w:rPr>
        <w:instrText>Equation Section (Next)</w:instrText>
      </w:r>
      <w:r w:rsidRPr="00206084">
        <w:rPr>
          <w:sz w:val="20"/>
          <w:szCs w:val="20"/>
        </w:rPr>
        <w:fldChar w:fldCharType="end"/>
      </w:r>
    </w:p>
    <w:p w14:paraId="438CA490" w14:textId="77777777" w:rsidR="008C7882" w:rsidRDefault="008C7882" w:rsidP="008C7882">
      <w:pPr>
        <w:pStyle w:val="Heading2"/>
      </w:pPr>
      <w:bookmarkStart w:id="1193" w:name="_Toc300602744"/>
      <w:r>
        <w:t>Solid Elements</w:t>
      </w:r>
      <w:bookmarkEnd w:id="1193"/>
    </w:p>
    <w:p w14:paraId="05920767" w14:textId="77777777" w:rsidR="008C7882" w:rsidRDefault="008C7882" w:rsidP="008C7882">
      <w:r>
        <w:t xml:space="preserve">The 3D solid elements available in FEBio are </w:t>
      </w:r>
      <w:r>
        <w:rPr>
          <w:i/>
        </w:rPr>
        <w:t>isoparametric elements</w:t>
      </w:r>
      <w:r>
        <w:t xml:space="preserve">. All of the solid elements are formulated in a global Cartesian coordinate system. For all these elements, a local coordinate system (so-called </w:t>
      </w:r>
      <w:r w:rsidRPr="009D7F9B">
        <w:rPr>
          <w:i/>
        </w:rPr>
        <w:t>isoparametric coordinates</w:t>
      </w:r>
      <w:r>
        <w:t xml:space="preserve">) is defined as well. The global position vector </w:t>
      </w:r>
      <w:r>
        <w:rPr>
          <w:b/>
        </w:rPr>
        <w:t>x</w:t>
      </w:r>
      <w:r>
        <w:t xml:space="preserve"> can be written as a function of the isoparametric coordinates in the following sense:</w:t>
      </w:r>
    </w:p>
    <w:p w14:paraId="4E329AC9" w14:textId="7F2AE0AA" w:rsidR="008C7882" w:rsidRDefault="008C7882" w:rsidP="008C7882">
      <w:pPr>
        <w:pStyle w:val="MTDisplayEquation"/>
      </w:pPr>
      <w:r>
        <w:tab/>
      </w:r>
      <w:r w:rsidR="00905817" w:rsidRPr="00905817">
        <w:rPr>
          <w:position w:val="-28"/>
        </w:rPr>
        <w:object w:dxaOrig="2480" w:dyaOrig="680" w14:anchorId="7B4848BE">
          <v:shape id="_x0000_i2099" type="#_x0000_t75" style="width:123.95pt;height:34.65pt" o:ole="">
            <v:imagedata r:id="rId2162" o:title=""/>
          </v:shape>
          <o:OLEObject Type="Embed" ProgID="Equation.DSMT4" ShapeID="_x0000_i2099" DrawAspect="Content" ObjectID="_1374351172" r:id="rId2163"/>
        </w:object>
      </w:r>
      <w:r>
        <w:t>.</w:t>
      </w:r>
      <w:r>
        <w:tab/>
      </w:r>
      <w:r w:rsidR="004F1C97">
        <w:fldChar w:fldCharType="begin"/>
      </w:r>
      <w:r w:rsidR="004F1C97">
        <w:instrText xml:space="preserve"> MACROBUTTON MTEditEquationSection2 </w:instrText>
      </w:r>
      <w:r w:rsidR="004F1C97" w:rsidRPr="001A6C6A">
        <w:rPr>
          <w:rStyle w:val="MTEquationSection"/>
        </w:rPr>
        <w:instrText>Equation Section 4</w:instrText>
      </w:r>
      <w:fldSimple w:instr=" SEQ MTEqn \r \h \* MERGEFORMAT "/>
      <w:fldSimple w:instr=" SEQ MTSec \r 4 \h \* MERGEFORMAT "/>
      <w:r w:rsidR="004F1C97">
        <w:fldChar w:fldCharType="end"/>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E264D">
          <w:rPr>
            <w:noProof/>
          </w:rPr>
          <w:instrText>4</w:instrText>
        </w:r>
      </w:fldSimple>
      <w:r w:rsidR="004F1C97">
        <w:instrText>.</w:instrText>
      </w:r>
      <w:fldSimple w:instr=" SEQ MTEqn \c \* Arabic \* MERGEFORMAT ">
        <w:r w:rsidR="00AE264D">
          <w:rPr>
            <w:noProof/>
          </w:rPr>
          <w:instrText>1</w:instrText>
        </w:r>
      </w:fldSimple>
      <w:r w:rsidR="004F1C97">
        <w:instrText>)</w:instrText>
      </w:r>
      <w:r w:rsidR="004F1C97">
        <w:fldChar w:fldCharType="end"/>
      </w:r>
    </w:p>
    <w:p w14:paraId="0668FCD8" w14:textId="0BB3E86A" w:rsidR="008C7882" w:rsidRDefault="008C7882" w:rsidP="008C7882">
      <w:r>
        <w:t xml:space="preserve">Here, </w:t>
      </w:r>
      <w:r w:rsidRPr="00206084">
        <w:rPr>
          <w:i/>
        </w:rPr>
        <w:t>n</w:t>
      </w:r>
      <w:r>
        <w:t xml:space="preserve"> is the number of nodes, </w:t>
      </w:r>
      <w:r w:rsidRPr="00206084">
        <w:rPr>
          <w:i/>
        </w:rPr>
        <w:t>r</w:t>
      </w:r>
      <w:r>
        <w:t xml:space="preserve">, </w:t>
      </w:r>
      <w:r>
        <w:rPr>
          <w:i/>
        </w:rPr>
        <w:t>s</w:t>
      </w:r>
      <w:r>
        <w:t xml:space="preserve"> and </w:t>
      </w:r>
      <w:r>
        <w:rPr>
          <w:i/>
        </w:rPr>
        <w:t>t</w:t>
      </w:r>
      <w:r>
        <w:t xml:space="preserve"> are the isoparametric coordinates, </w:t>
      </w:r>
      <w:r w:rsidR="00905817" w:rsidRPr="00905817">
        <w:rPr>
          <w:position w:val="-12"/>
        </w:rPr>
        <w:object w:dxaOrig="300" w:dyaOrig="360" w14:anchorId="293F2A66">
          <v:shape id="_x0000_i2100" type="#_x0000_t75" style="width:14.6pt;height:19.15pt" o:ole="">
            <v:imagedata r:id="rId2164" o:title=""/>
          </v:shape>
          <o:OLEObject Type="Embed" ProgID="Equation.DSMT4" ShapeID="_x0000_i2100" DrawAspect="Content" ObjectID="_1374351173" r:id="rId2165"/>
        </w:object>
      </w:r>
      <w:r>
        <w:t xml:space="preserve"> are the element shape functions and </w:t>
      </w:r>
      <w:r w:rsidR="00905817" w:rsidRPr="00905817">
        <w:rPr>
          <w:position w:val="-12"/>
        </w:rPr>
        <w:object w:dxaOrig="240" w:dyaOrig="360" w14:anchorId="67827C5C">
          <v:shape id="_x0000_i2101" type="#_x0000_t75" style="width:11.85pt;height:19.15pt" o:ole="">
            <v:imagedata r:id="rId2166" o:title=""/>
          </v:shape>
          <o:OLEObject Type="Embed" ProgID="Equation.DSMT4" ShapeID="_x0000_i2101" DrawAspect="Content" ObjectID="_1374351174" r:id="rId2167"/>
        </w:object>
      </w:r>
      <w:r>
        <w:t xml:space="preserve"> are the spatial coordinates of the element nodes. The same parametric interpolation is used for the interpolation of other scalar and vector quantities.</w:t>
      </w:r>
    </w:p>
    <w:p w14:paraId="04B8AC8F" w14:textId="77777777" w:rsidR="008C7882" w:rsidRDefault="008C7882" w:rsidP="008C7882"/>
    <w:p w14:paraId="3BC0A55E" w14:textId="77777777" w:rsidR="008C7882" w:rsidRDefault="008C7882" w:rsidP="008C7882">
      <w:r>
        <w:t xml:space="preserve">All elements in FEBio are integrated numerically. This implies that integrals over the volume of the element </w:t>
      </w:r>
      <w:r w:rsidRPr="009D7F9B">
        <w:rPr>
          <w:i/>
        </w:rPr>
        <w:t>v</w:t>
      </w:r>
      <w:r w:rsidRPr="009D7F9B">
        <w:rPr>
          <w:i/>
          <w:vertAlign w:val="superscript"/>
        </w:rPr>
        <w:t>e</w:t>
      </w:r>
      <w:r>
        <w:t xml:space="preserve"> are approximated by a sum:</w:t>
      </w:r>
    </w:p>
    <w:p w14:paraId="6894E28F" w14:textId="084A061C" w:rsidR="008C7882" w:rsidRDefault="008C7882" w:rsidP="008C7882">
      <w:pPr>
        <w:pStyle w:val="MTDisplayEquation"/>
      </w:pPr>
      <w:r>
        <w:tab/>
      </w:r>
      <w:r w:rsidR="00905817" w:rsidRPr="00905817">
        <w:rPr>
          <w:position w:val="-32"/>
        </w:rPr>
        <w:object w:dxaOrig="4180" w:dyaOrig="720" w14:anchorId="7F7E9F9A">
          <v:shape id="_x0000_i2102" type="#_x0000_t75" style="width:209.6pt;height:36.45pt" o:ole="">
            <v:imagedata r:id="rId2168" o:title=""/>
          </v:shape>
          <o:OLEObject Type="Embed" ProgID="Equation.DSMT4" ShapeID="_x0000_i2102" DrawAspect="Content" ObjectID="_1374351175" r:id="rId2169"/>
        </w:object>
      </w:r>
      <w:r w:rsidR="00DC6A9C">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E264D">
          <w:rPr>
            <w:noProof/>
          </w:rPr>
          <w:instrText>4</w:instrText>
        </w:r>
      </w:fldSimple>
      <w:r w:rsidR="004F1C97">
        <w:instrText>.</w:instrText>
      </w:r>
      <w:fldSimple w:instr=" SEQ MTEqn \c \* Arabic \* MERGEFORMAT ">
        <w:r w:rsidR="00AE264D">
          <w:rPr>
            <w:noProof/>
          </w:rPr>
          <w:instrText>2</w:instrText>
        </w:r>
      </w:fldSimple>
      <w:r w:rsidR="004F1C97">
        <w:instrText>)</w:instrText>
      </w:r>
      <w:r w:rsidR="004F1C97">
        <w:fldChar w:fldCharType="end"/>
      </w:r>
    </w:p>
    <w:p w14:paraId="32C478DE" w14:textId="1FDEC586" w:rsidR="008C7882" w:rsidRPr="00206084" w:rsidRDefault="008C7882" w:rsidP="008C7882">
      <w:r>
        <w:t xml:space="preserve">Here, </w:t>
      </w:r>
      <w:r w:rsidR="00905817" w:rsidRPr="00905817">
        <w:rPr>
          <w:position w:val="-4"/>
        </w:rPr>
        <w:object w:dxaOrig="200" w:dyaOrig="200" w14:anchorId="009DD10E">
          <v:shape id="_x0000_i2103" type="#_x0000_t75" style="width:10.05pt;height:10.05pt" o:ole="">
            <v:imagedata r:id="rId2170" o:title=""/>
          </v:shape>
          <o:OLEObject Type="Embed" ProgID="Equation.DSMT4" ShapeID="_x0000_i2103" DrawAspect="Content" ObjectID="_1374351176" r:id="rId2171"/>
        </w:object>
      </w:r>
      <w:r w:rsidR="000A0A53">
        <w:t xml:space="preserve"> </w:t>
      </w:r>
      <w:r>
        <w:t xml:space="preserve">is the biunit cube, </w:t>
      </w:r>
      <w:r>
        <w:rPr>
          <w:i/>
        </w:rPr>
        <w:t>m</w:t>
      </w:r>
      <w:r>
        <w:t xml:space="preserve"> is the number of integration points, </w:t>
      </w:r>
      <w:r w:rsidR="00905817" w:rsidRPr="00905817">
        <w:rPr>
          <w:position w:val="-12"/>
        </w:rPr>
        <w:object w:dxaOrig="200" w:dyaOrig="360" w14:anchorId="55F61B8C">
          <v:shape id="_x0000_i2104" type="#_x0000_t75" style="width:10.05pt;height:19.15pt" o:ole="">
            <v:imagedata r:id="rId2172" o:title=""/>
          </v:shape>
          <o:OLEObject Type="Embed" ProgID="Equation.DSMT4" ShapeID="_x0000_i2104" DrawAspect="Content" ObjectID="_1374351177" r:id="rId2173"/>
        </w:object>
      </w:r>
      <w:r>
        <w:t xml:space="preserve">are the location of the integration points in isoparametric coordinates, </w:t>
      </w:r>
      <w:r>
        <w:rPr>
          <w:i/>
        </w:rPr>
        <w:t>J</w:t>
      </w:r>
      <w:r>
        <w:t xml:space="preserve"> is the Jacobian of the transformation </w:t>
      </w:r>
      <w:r w:rsidR="00905817" w:rsidRPr="00905817">
        <w:rPr>
          <w:position w:val="-14"/>
        </w:rPr>
        <w:object w:dxaOrig="1240" w:dyaOrig="400" w14:anchorId="698CB2EE">
          <v:shape id="_x0000_i2105" type="#_x0000_t75" style="width:61.95pt;height:20.05pt" o:ole="">
            <v:imagedata r:id="rId2174" o:title=""/>
          </v:shape>
          <o:OLEObject Type="Embed" ProgID="Equation.DSMT4" ShapeID="_x0000_i2105" DrawAspect="Content" ObjectID="_1374351178" r:id="rId2175"/>
        </w:object>
      </w:r>
      <w:r>
        <w:t xml:space="preserve">, and </w:t>
      </w:r>
      <w:r w:rsidR="00905817" w:rsidRPr="00905817">
        <w:rPr>
          <w:position w:val="-12"/>
        </w:rPr>
        <w:object w:dxaOrig="279" w:dyaOrig="360" w14:anchorId="2E3186C8">
          <v:shape id="_x0000_i2106" type="#_x0000_t75" style="width:14.6pt;height:19.15pt" o:ole="">
            <v:imagedata r:id="rId2176" o:title=""/>
          </v:shape>
          <o:OLEObject Type="Embed" ProgID="Equation.DSMT4" ShapeID="_x0000_i2106" DrawAspect="Content" ObjectID="_1374351179" r:id="rId2177"/>
        </w:object>
      </w:r>
      <w:r>
        <w:t>is a weight associated with the integration point. The integration is performed over the element’s volume in the natural coordinate system.</w:t>
      </w:r>
    </w:p>
    <w:p w14:paraId="365DAC39" w14:textId="77777777" w:rsidR="008C7882" w:rsidRDefault="008C7882" w:rsidP="008C7882"/>
    <w:p w14:paraId="42A4DCCD" w14:textId="7AFA10A9" w:rsidR="008C7882" w:rsidRDefault="008C7882" w:rsidP="008C7882">
      <w:r>
        <w:t xml:space="preserve">Most fully integrated solid elements are unsuitable for the analysis of (nearly-) incompressible material behavior. To deal with this type of deformation, a three-field element implementation is available in FEBio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r w:rsidR="005F21BF">
        <w:fldChar w:fldCharType="begin"/>
      </w:r>
      <w:r w:rsidR="005F21BF">
        <w:instrText xml:space="preserve"> HYPERLINK \l "_ENREF_31" \o "Simo, 1991 #11" </w:instrText>
      </w:r>
      <w:ins w:id="1194" w:author="Gerard" w:date="2015-08-07T21:36:00Z"/>
      <w:r w:rsidR="005F21BF">
        <w:fldChar w:fldCharType="separate"/>
      </w:r>
      <w:r w:rsidR="00214E15">
        <w:rPr>
          <w:noProof/>
        </w:rPr>
        <w:t>31</w:t>
      </w:r>
      <w:r w:rsidR="005F21BF">
        <w:rPr>
          <w:noProof/>
        </w:rPr>
        <w:fldChar w:fldCharType="end"/>
      </w:r>
      <w:r w:rsidR="00A56950">
        <w:rPr>
          <w:noProof/>
        </w:rPr>
        <w:t>]</w:t>
      </w:r>
      <w:r>
        <w:fldChar w:fldCharType="end"/>
      </w:r>
      <w:r>
        <w:t>.</w:t>
      </w:r>
    </w:p>
    <w:p w14:paraId="49B772FF" w14:textId="77777777" w:rsidR="008C7882" w:rsidRDefault="008C7882" w:rsidP="008C7882"/>
    <w:p w14:paraId="1DC38844" w14:textId="77777777" w:rsidR="008C7882" w:rsidRDefault="008C7882" w:rsidP="008C7882">
      <w:pPr>
        <w:pStyle w:val="Heading3"/>
      </w:pPr>
      <w:bookmarkStart w:id="1195" w:name="_Toc300602745"/>
      <w:r>
        <w:t xml:space="preserve">Hexahedral </w:t>
      </w:r>
      <w:r w:rsidR="0081541F">
        <w:t>E</w:t>
      </w:r>
      <w:r>
        <w:t>lements</w:t>
      </w:r>
      <w:bookmarkEnd w:id="1195"/>
    </w:p>
    <w:p w14:paraId="714F5432" w14:textId="77777777" w:rsidR="008C7882" w:rsidRDefault="008C7882" w:rsidP="008C7882">
      <w:r>
        <w:t xml:space="preserve">FEBio implements an 8-node trilinear hexahedral element. This element is also known as a </w:t>
      </w:r>
      <w:r>
        <w:rPr>
          <w:i/>
        </w:rPr>
        <w:t xml:space="preserve">brick </w:t>
      </w:r>
      <w:r>
        <w:t xml:space="preserve">element. The shape functions for these elements are defined in function of the isoparametric coordinates </w:t>
      </w:r>
      <w:r w:rsidRPr="000E67ED">
        <w:rPr>
          <w:i/>
        </w:rPr>
        <w:t>r</w:t>
      </w:r>
      <w:r>
        <w:t xml:space="preserve">, </w:t>
      </w:r>
      <w:r w:rsidRPr="000E67ED">
        <w:rPr>
          <w:i/>
        </w:rPr>
        <w:t>s</w:t>
      </w:r>
      <w:r>
        <w:t xml:space="preserve"> and </w:t>
      </w:r>
      <w:r w:rsidRPr="000E67ED">
        <w:rPr>
          <w:i/>
        </w:rPr>
        <w:t>t</w:t>
      </w:r>
      <w:r>
        <w:rPr>
          <w:i/>
        </w:rPr>
        <w:t>,</w:t>
      </w:r>
      <w:r>
        <w:t xml:space="preserve"> and are given below.</w:t>
      </w:r>
    </w:p>
    <w:p w14:paraId="0B5DE48C" w14:textId="5D479F20" w:rsidR="008C7882" w:rsidRDefault="008C7882" w:rsidP="008C7882">
      <w:pPr>
        <w:pStyle w:val="MTDisplayEquation"/>
      </w:pPr>
      <w:r>
        <w:lastRenderedPageBreak/>
        <w:tab/>
      </w:r>
      <w:r w:rsidR="00905817" w:rsidRPr="00905817">
        <w:rPr>
          <w:position w:val="-252"/>
        </w:rPr>
        <w:object w:dxaOrig="2600" w:dyaOrig="5160" w14:anchorId="0CD207E7">
          <v:shape id="_x0000_i2107" type="#_x0000_t75" style="width:129.4pt;height:257.9pt" o:ole="">
            <v:imagedata r:id="rId2178" o:title=""/>
          </v:shape>
          <o:OLEObject Type="Embed" ProgID="Equation.DSMT4" ShapeID="_x0000_i2107" DrawAspect="Content" ObjectID="_1374351180" r:id="rId2179"/>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E264D">
          <w:rPr>
            <w:noProof/>
          </w:rPr>
          <w:instrText>4</w:instrText>
        </w:r>
      </w:fldSimple>
      <w:r w:rsidR="004F1C97">
        <w:instrText>.</w:instrText>
      </w:r>
      <w:fldSimple w:instr=" SEQ MTEqn \c \* Arabic \* MERGEFORMAT ">
        <w:r w:rsidR="00AE264D">
          <w:rPr>
            <w:noProof/>
          </w:rPr>
          <w:instrText>3</w:instrText>
        </w:r>
      </w:fldSimple>
      <w:r w:rsidR="004F1C97">
        <w:instrText>)</w:instrText>
      </w:r>
      <w:r w:rsidR="004F1C97">
        <w:fldChar w:fldCharType="end"/>
      </w:r>
    </w:p>
    <w:p w14:paraId="2C15955E" w14:textId="77777777" w:rsidR="008C7882" w:rsidRDefault="00A5384D" w:rsidP="008C7882">
      <w:r>
        <w:t>The following integration rule is implemented for this element type.</w:t>
      </w:r>
    </w:p>
    <w:p w14:paraId="53100E10" w14:textId="77777777" w:rsidR="00A5384D" w:rsidRDefault="00A5384D" w:rsidP="008C7882"/>
    <w:p w14:paraId="29F870A1" w14:textId="77777777" w:rsidR="00A5384D" w:rsidRPr="00A5384D" w:rsidRDefault="00A5384D" w:rsidP="008C7882">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A5384D" w14:paraId="0579FAEF" w14:textId="77777777" w:rsidTr="002A17FC">
        <w:tc>
          <w:tcPr>
            <w:tcW w:w="2394" w:type="dxa"/>
            <w:shd w:val="clear" w:color="auto" w:fill="EEECE1"/>
          </w:tcPr>
          <w:p w14:paraId="3B058AC8" w14:textId="77777777" w:rsidR="00A5384D" w:rsidRPr="002A17FC" w:rsidRDefault="00A5384D" w:rsidP="008C7882">
            <w:pPr>
              <w:rPr>
                <w:b/>
              </w:rPr>
            </w:pPr>
            <w:r w:rsidRPr="002A17FC">
              <w:rPr>
                <w:b/>
              </w:rPr>
              <w:t>r</w:t>
            </w:r>
          </w:p>
        </w:tc>
        <w:tc>
          <w:tcPr>
            <w:tcW w:w="2394" w:type="dxa"/>
            <w:shd w:val="clear" w:color="auto" w:fill="EEECE1"/>
          </w:tcPr>
          <w:p w14:paraId="5EAA00A2" w14:textId="77777777" w:rsidR="00A5384D" w:rsidRPr="002A17FC" w:rsidRDefault="00A5384D" w:rsidP="008C7882">
            <w:pPr>
              <w:rPr>
                <w:b/>
              </w:rPr>
            </w:pPr>
            <w:r w:rsidRPr="002A17FC">
              <w:rPr>
                <w:b/>
              </w:rPr>
              <w:t>s</w:t>
            </w:r>
          </w:p>
        </w:tc>
        <w:tc>
          <w:tcPr>
            <w:tcW w:w="2394" w:type="dxa"/>
            <w:shd w:val="clear" w:color="auto" w:fill="EEECE1"/>
          </w:tcPr>
          <w:p w14:paraId="3AE728DC" w14:textId="77777777" w:rsidR="00A5384D" w:rsidRPr="002A17FC" w:rsidRDefault="00A5384D" w:rsidP="008C7882">
            <w:pPr>
              <w:rPr>
                <w:b/>
              </w:rPr>
            </w:pPr>
            <w:r w:rsidRPr="002A17FC">
              <w:rPr>
                <w:b/>
              </w:rPr>
              <w:t>t</w:t>
            </w:r>
          </w:p>
        </w:tc>
        <w:tc>
          <w:tcPr>
            <w:tcW w:w="2394" w:type="dxa"/>
            <w:shd w:val="clear" w:color="auto" w:fill="EEECE1"/>
          </w:tcPr>
          <w:p w14:paraId="511749E0" w14:textId="77777777" w:rsidR="00A5384D" w:rsidRPr="002A17FC" w:rsidRDefault="00A5384D" w:rsidP="008C7882">
            <w:pPr>
              <w:rPr>
                <w:b/>
              </w:rPr>
            </w:pPr>
            <w:r w:rsidRPr="002A17FC">
              <w:rPr>
                <w:b/>
              </w:rPr>
              <w:t>w</w:t>
            </w:r>
          </w:p>
        </w:tc>
      </w:tr>
      <w:tr w:rsidR="00A5384D" w14:paraId="29291B8C" w14:textId="77777777" w:rsidTr="002A17FC">
        <w:tc>
          <w:tcPr>
            <w:tcW w:w="2394" w:type="dxa"/>
            <w:shd w:val="clear" w:color="auto" w:fill="auto"/>
          </w:tcPr>
          <w:p w14:paraId="339C4D29" w14:textId="77777777" w:rsidR="00A5384D" w:rsidRDefault="00A5384D" w:rsidP="008C7882">
            <w:r>
              <w:t>-</w:t>
            </w:r>
            <w:r w:rsidRPr="00A5384D">
              <w:t>0.577350269</w:t>
            </w:r>
          </w:p>
        </w:tc>
        <w:tc>
          <w:tcPr>
            <w:tcW w:w="2394" w:type="dxa"/>
            <w:shd w:val="clear" w:color="auto" w:fill="auto"/>
          </w:tcPr>
          <w:p w14:paraId="0E48E96D" w14:textId="77777777" w:rsidR="00A5384D" w:rsidRDefault="00A5384D" w:rsidP="008C7882">
            <w:r>
              <w:t>-</w:t>
            </w:r>
            <w:r w:rsidRPr="00A5384D">
              <w:t>0.577350269</w:t>
            </w:r>
          </w:p>
        </w:tc>
        <w:tc>
          <w:tcPr>
            <w:tcW w:w="2394" w:type="dxa"/>
            <w:shd w:val="clear" w:color="auto" w:fill="auto"/>
          </w:tcPr>
          <w:p w14:paraId="1E2FB1AC" w14:textId="77777777" w:rsidR="00A5384D" w:rsidRDefault="00A5384D" w:rsidP="008C7882">
            <w:r>
              <w:t>-</w:t>
            </w:r>
            <w:r w:rsidRPr="00A5384D">
              <w:t>0.577350269</w:t>
            </w:r>
          </w:p>
        </w:tc>
        <w:tc>
          <w:tcPr>
            <w:tcW w:w="2394" w:type="dxa"/>
            <w:shd w:val="clear" w:color="auto" w:fill="auto"/>
          </w:tcPr>
          <w:p w14:paraId="26BFDA5E" w14:textId="77777777" w:rsidR="00A5384D" w:rsidRDefault="00A5384D" w:rsidP="008C7882">
            <w:r>
              <w:t>1</w:t>
            </w:r>
          </w:p>
        </w:tc>
      </w:tr>
      <w:tr w:rsidR="00A5384D" w14:paraId="3201BE46" w14:textId="77777777" w:rsidTr="002A17FC">
        <w:tc>
          <w:tcPr>
            <w:tcW w:w="2394" w:type="dxa"/>
            <w:shd w:val="clear" w:color="auto" w:fill="auto"/>
          </w:tcPr>
          <w:p w14:paraId="291283B5" w14:textId="77777777" w:rsidR="00A5384D" w:rsidRDefault="00A5384D" w:rsidP="008C7882">
            <w:r w:rsidRPr="00A5384D">
              <w:t>0.577350269</w:t>
            </w:r>
          </w:p>
        </w:tc>
        <w:tc>
          <w:tcPr>
            <w:tcW w:w="2394" w:type="dxa"/>
            <w:shd w:val="clear" w:color="auto" w:fill="auto"/>
          </w:tcPr>
          <w:p w14:paraId="465372EC" w14:textId="77777777" w:rsidR="00A5384D" w:rsidRDefault="00A5384D" w:rsidP="008C7882">
            <w:r>
              <w:t>-</w:t>
            </w:r>
            <w:r w:rsidRPr="00A5384D">
              <w:t>0.577350269</w:t>
            </w:r>
          </w:p>
        </w:tc>
        <w:tc>
          <w:tcPr>
            <w:tcW w:w="2394" w:type="dxa"/>
            <w:shd w:val="clear" w:color="auto" w:fill="auto"/>
          </w:tcPr>
          <w:p w14:paraId="0A6C9C1B" w14:textId="77777777" w:rsidR="00A5384D" w:rsidRDefault="00A5384D" w:rsidP="008C7882">
            <w:r>
              <w:t>-</w:t>
            </w:r>
            <w:r w:rsidRPr="00A5384D">
              <w:t>0.577350269</w:t>
            </w:r>
          </w:p>
        </w:tc>
        <w:tc>
          <w:tcPr>
            <w:tcW w:w="2394" w:type="dxa"/>
            <w:shd w:val="clear" w:color="auto" w:fill="auto"/>
          </w:tcPr>
          <w:p w14:paraId="03AD7F85" w14:textId="77777777" w:rsidR="00A5384D" w:rsidRDefault="00A5384D" w:rsidP="008C7882">
            <w:r>
              <w:t>1</w:t>
            </w:r>
          </w:p>
        </w:tc>
      </w:tr>
      <w:tr w:rsidR="00A5384D" w14:paraId="27BD7C14" w14:textId="77777777" w:rsidTr="002A17FC">
        <w:tc>
          <w:tcPr>
            <w:tcW w:w="2394" w:type="dxa"/>
            <w:shd w:val="clear" w:color="auto" w:fill="auto"/>
          </w:tcPr>
          <w:p w14:paraId="07ED5CAC" w14:textId="77777777" w:rsidR="00A5384D" w:rsidRPr="00A5384D" w:rsidRDefault="00A5384D" w:rsidP="008C7882">
            <w:r w:rsidRPr="00A5384D">
              <w:t>0.577350269</w:t>
            </w:r>
          </w:p>
        </w:tc>
        <w:tc>
          <w:tcPr>
            <w:tcW w:w="2394" w:type="dxa"/>
            <w:shd w:val="clear" w:color="auto" w:fill="auto"/>
          </w:tcPr>
          <w:p w14:paraId="3808F2C6" w14:textId="77777777" w:rsidR="00A5384D" w:rsidRDefault="00A5384D" w:rsidP="008C7882">
            <w:r w:rsidRPr="00A5384D">
              <w:t>0.577350269</w:t>
            </w:r>
          </w:p>
        </w:tc>
        <w:tc>
          <w:tcPr>
            <w:tcW w:w="2394" w:type="dxa"/>
            <w:shd w:val="clear" w:color="auto" w:fill="auto"/>
          </w:tcPr>
          <w:p w14:paraId="4A5669ED" w14:textId="77777777" w:rsidR="00A5384D" w:rsidRDefault="00A5384D" w:rsidP="008C7882">
            <w:r>
              <w:t>-</w:t>
            </w:r>
            <w:r w:rsidRPr="00A5384D">
              <w:t>0.577350269</w:t>
            </w:r>
          </w:p>
        </w:tc>
        <w:tc>
          <w:tcPr>
            <w:tcW w:w="2394" w:type="dxa"/>
            <w:shd w:val="clear" w:color="auto" w:fill="auto"/>
          </w:tcPr>
          <w:p w14:paraId="702A7453" w14:textId="77777777" w:rsidR="00A5384D" w:rsidRDefault="00A5384D" w:rsidP="008C7882">
            <w:r>
              <w:t>1</w:t>
            </w:r>
          </w:p>
        </w:tc>
      </w:tr>
      <w:tr w:rsidR="00A5384D" w14:paraId="36DF4AEF" w14:textId="77777777" w:rsidTr="002A17FC">
        <w:tc>
          <w:tcPr>
            <w:tcW w:w="2394" w:type="dxa"/>
            <w:shd w:val="clear" w:color="auto" w:fill="auto"/>
          </w:tcPr>
          <w:p w14:paraId="2B4DE2B5" w14:textId="77777777" w:rsidR="00A5384D" w:rsidRPr="00A5384D" w:rsidRDefault="00A5384D" w:rsidP="008C7882">
            <w:r>
              <w:t>-</w:t>
            </w:r>
            <w:r w:rsidRPr="00A5384D">
              <w:t>0.577350269</w:t>
            </w:r>
          </w:p>
        </w:tc>
        <w:tc>
          <w:tcPr>
            <w:tcW w:w="2394" w:type="dxa"/>
            <w:shd w:val="clear" w:color="auto" w:fill="auto"/>
          </w:tcPr>
          <w:p w14:paraId="65FF129E" w14:textId="77777777" w:rsidR="00A5384D" w:rsidRPr="00A5384D" w:rsidRDefault="00A5384D" w:rsidP="008C7882">
            <w:r w:rsidRPr="00A5384D">
              <w:t>0.577350269</w:t>
            </w:r>
          </w:p>
        </w:tc>
        <w:tc>
          <w:tcPr>
            <w:tcW w:w="2394" w:type="dxa"/>
            <w:shd w:val="clear" w:color="auto" w:fill="auto"/>
          </w:tcPr>
          <w:p w14:paraId="057A2193" w14:textId="77777777" w:rsidR="00A5384D" w:rsidRDefault="00A5384D" w:rsidP="008C7882">
            <w:r>
              <w:t>-</w:t>
            </w:r>
            <w:r w:rsidRPr="00A5384D">
              <w:t>0.577350269</w:t>
            </w:r>
          </w:p>
        </w:tc>
        <w:tc>
          <w:tcPr>
            <w:tcW w:w="2394" w:type="dxa"/>
            <w:shd w:val="clear" w:color="auto" w:fill="auto"/>
          </w:tcPr>
          <w:p w14:paraId="3966C6A4" w14:textId="77777777" w:rsidR="00A5384D" w:rsidRDefault="00A5384D" w:rsidP="008C7882">
            <w:r>
              <w:t>1</w:t>
            </w:r>
          </w:p>
        </w:tc>
      </w:tr>
      <w:tr w:rsidR="00A5384D" w14:paraId="471EABB9" w14:textId="77777777" w:rsidTr="002A17FC">
        <w:tc>
          <w:tcPr>
            <w:tcW w:w="2394" w:type="dxa"/>
            <w:shd w:val="clear" w:color="auto" w:fill="auto"/>
          </w:tcPr>
          <w:p w14:paraId="2F4A85FF" w14:textId="77777777" w:rsidR="00A5384D" w:rsidRDefault="00A5384D" w:rsidP="008C7882">
            <w:r>
              <w:t>-</w:t>
            </w:r>
            <w:r w:rsidRPr="00A5384D">
              <w:t>0.577350269</w:t>
            </w:r>
          </w:p>
        </w:tc>
        <w:tc>
          <w:tcPr>
            <w:tcW w:w="2394" w:type="dxa"/>
            <w:shd w:val="clear" w:color="auto" w:fill="auto"/>
          </w:tcPr>
          <w:p w14:paraId="590352F0" w14:textId="77777777" w:rsidR="00A5384D" w:rsidRPr="00A5384D" w:rsidRDefault="00A5384D" w:rsidP="008C7882">
            <w:r>
              <w:t>-</w:t>
            </w:r>
            <w:r w:rsidRPr="00A5384D">
              <w:t>0.577350269</w:t>
            </w:r>
          </w:p>
        </w:tc>
        <w:tc>
          <w:tcPr>
            <w:tcW w:w="2394" w:type="dxa"/>
            <w:shd w:val="clear" w:color="auto" w:fill="auto"/>
          </w:tcPr>
          <w:p w14:paraId="6F91B014" w14:textId="77777777" w:rsidR="00A5384D" w:rsidRDefault="00A5384D" w:rsidP="008C7882">
            <w:r w:rsidRPr="00A5384D">
              <w:t>0.577350269</w:t>
            </w:r>
          </w:p>
        </w:tc>
        <w:tc>
          <w:tcPr>
            <w:tcW w:w="2394" w:type="dxa"/>
            <w:shd w:val="clear" w:color="auto" w:fill="auto"/>
          </w:tcPr>
          <w:p w14:paraId="431CE8E0" w14:textId="77777777" w:rsidR="00A5384D" w:rsidRDefault="00A5384D" w:rsidP="008C7882">
            <w:r>
              <w:t>1</w:t>
            </w:r>
          </w:p>
        </w:tc>
      </w:tr>
      <w:tr w:rsidR="00A5384D" w14:paraId="2D1A8A2C" w14:textId="77777777" w:rsidTr="002A17FC">
        <w:tc>
          <w:tcPr>
            <w:tcW w:w="2394" w:type="dxa"/>
            <w:shd w:val="clear" w:color="auto" w:fill="auto"/>
          </w:tcPr>
          <w:p w14:paraId="7EAEA395" w14:textId="77777777" w:rsidR="00A5384D" w:rsidRDefault="00A5384D" w:rsidP="008C7882">
            <w:r w:rsidRPr="00A5384D">
              <w:t>0.577350269</w:t>
            </w:r>
          </w:p>
        </w:tc>
        <w:tc>
          <w:tcPr>
            <w:tcW w:w="2394" w:type="dxa"/>
            <w:shd w:val="clear" w:color="auto" w:fill="auto"/>
          </w:tcPr>
          <w:p w14:paraId="0CC680FF" w14:textId="77777777" w:rsidR="00A5384D" w:rsidRDefault="00A5384D" w:rsidP="008C7882">
            <w:r>
              <w:t>-</w:t>
            </w:r>
            <w:r w:rsidRPr="00A5384D">
              <w:t>0.577350269</w:t>
            </w:r>
          </w:p>
        </w:tc>
        <w:tc>
          <w:tcPr>
            <w:tcW w:w="2394" w:type="dxa"/>
            <w:shd w:val="clear" w:color="auto" w:fill="auto"/>
          </w:tcPr>
          <w:p w14:paraId="364F5F79" w14:textId="77777777" w:rsidR="00A5384D" w:rsidRPr="00A5384D" w:rsidRDefault="00A5384D" w:rsidP="008C7882">
            <w:r w:rsidRPr="00A5384D">
              <w:t>0.577350269</w:t>
            </w:r>
          </w:p>
        </w:tc>
        <w:tc>
          <w:tcPr>
            <w:tcW w:w="2394" w:type="dxa"/>
            <w:shd w:val="clear" w:color="auto" w:fill="auto"/>
          </w:tcPr>
          <w:p w14:paraId="1E0E7E93" w14:textId="77777777" w:rsidR="00A5384D" w:rsidRDefault="00A5384D" w:rsidP="008C7882">
            <w:r>
              <w:t>1</w:t>
            </w:r>
          </w:p>
        </w:tc>
      </w:tr>
      <w:tr w:rsidR="00A5384D" w14:paraId="4F475398" w14:textId="77777777" w:rsidTr="002A17FC">
        <w:tc>
          <w:tcPr>
            <w:tcW w:w="2394" w:type="dxa"/>
            <w:shd w:val="clear" w:color="auto" w:fill="auto"/>
          </w:tcPr>
          <w:p w14:paraId="6E33795F" w14:textId="77777777" w:rsidR="00A5384D" w:rsidRPr="00A5384D" w:rsidRDefault="00A5384D" w:rsidP="008C7882">
            <w:r w:rsidRPr="00A5384D">
              <w:t>0.577350269</w:t>
            </w:r>
          </w:p>
        </w:tc>
        <w:tc>
          <w:tcPr>
            <w:tcW w:w="2394" w:type="dxa"/>
            <w:shd w:val="clear" w:color="auto" w:fill="auto"/>
          </w:tcPr>
          <w:p w14:paraId="47C424FA" w14:textId="77777777" w:rsidR="00A5384D" w:rsidRDefault="00A5384D" w:rsidP="008C7882">
            <w:r w:rsidRPr="00A5384D">
              <w:t>0.577350269</w:t>
            </w:r>
          </w:p>
        </w:tc>
        <w:tc>
          <w:tcPr>
            <w:tcW w:w="2394" w:type="dxa"/>
            <w:shd w:val="clear" w:color="auto" w:fill="auto"/>
          </w:tcPr>
          <w:p w14:paraId="4ACB6136" w14:textId="77777777" w:rsidR="00A5384D" w:rsidRPr="00A5384D" w:rsidRDefault="00A5384D" w:rsidP="008C7882">
            <w:r w:rsidRPr="00A5384D">
              <w:t>0.577350269</w:t>
            </w:r>
          </w:p>
        </w:tc>
        <w:tc>
          <w:tcPr>
            <w:tcW w:w="2394" w:type="dxa"/>
            <w:shd w:val="clear" w:color="auto" w:fill="auto"/>
          </w:tcPr>
          <w:p w14:paraId="775D3F03" w14:textId="77777777" w:rsidR="00A5384D" w:rsidRDefault="00A5384D" w:rsidP="008C7882">
            <w:r>
              <w:t>1</w:t>
            </w:r>
          </w:p>
        </w:tc>
      </w:tr>
      <w:tr w:rsidR="00A5384D" w14:paraId="0C8C2EF6" w14:textId="77777777" w:rsidTr="002A17FC">
        <w:tc>
          <w:tcPr>
            <w:tcW w:w="2394" w:type="dxa"/>
            <w:shd w:val="clear" w:color="auto" w:fill="auto"/>
          </w:tcPr>
          <w:p w14:paraId="7E5ED1A5" w14:textId="77777777" w:rsidR="00A5384D" w:rsidRPr="00A5384D" w:rsidRDefault="00A5384D" w:rsidP="008C7882">
            <w:r>
              <w:t>-</w:t>
            </w:r>
            <w:r w:rsidRPr="00A5384D">
              <w:t>0.577350269</w:t>
            </w:r>
          </w:p>
        </w:tc>
        <w:tc>
          <w:tcPr>
            <w:tcW w:w="2394" w:type="dxa"/>
            <w:shd w:val="clear" w:color="auto" w:fill="auto"/>
          </w:tcPr>
          <w:p w14:paraId="169DA892" w14:textId="77777777" w:rsidR="00A5384D" w:rsidRPr="00A5384D" w:rsidRDefault="00A5384D" w:rsidP="008C7882">
            <w:r w:rsidRPr="00A5384D">
              <w:t>0.577350269</w:t>
            </w:r>
          </w:p>
        </w:tc>
        <w:tc>
          <w:tcPr>
            <w:tcW w:w="2394" w:type="dxa"/>
            <w:shd w:val="clear" w:color="auto" w:fill="auto"/>
          </w:tcPr>
          <w:p w14:paraId="3958A5CF" w14:textId="77777777" w:rsidR="00A5384D" w:rsidRPr="00A5384D" w:rsidRDefault="00A5384D" w:rsidP="008C7882">
            <w:r w:rsidRPr="00A5384D">
              <w:t>0.577350269</w:t>
            </w:r>
          </w:p>
        </w:tc>
        <w:tc>
          <w:tcPr>
            <w:tcW w:w="2394" w:type="dxa"/>
            <w:shd w:val="clear" w:color="auto" w:fill="auto"/>
          </w:tcPr>
          <w:p w14:paraId="18DDB597" w14:textId="77777777" w:rsidR="00A5384D" w:rsidRDefault="00A5384D" w:rsidP="008C7882">
            <w:r>
              <w:t>1</w:t>
            </w:r>
          </w:p>
        </w:tc>
      </w:tr>
    </w:tbl>
    <w:p w14:paraId="78F24351" w14:textId="77777777" w:rsidR="00A5384D" w:rsidRDefault="00A5384D" w:rsidP="008C7882"/>
    <w:p w14:paraId="010D8439" w14:textId="77777777" w:rsidR="008C7882" w:rsidRDefault="008C7882" w:rsidP="008C7882">
      <w:pPr>
        <w:pStyle w:val="Heading3"/>
      </w:pPr>
      <w:bookmarkStart w:id="1196" w:name="_Toc300602746"/>
      <w:r>
        <w:t>Pentahedral Elements</w:t>
      </w:r>
      <w:bookmarkEnd w:id="1196"/>
    </w:p>
    <w:p w14:paraId="7E9633AE" w14:textId="77777777" w:rsidR="008C7882" w:rsidRDefault="008C7882" w:rsidP="008C7882">
      <w:r>
        <w:t xml:space="preserve">Pentahedral elements (also knows as “wedge” elements) consist of six nodes and five faces.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and are </w:t>
      </w:r>
      <w:r w:rsidRPr="000E67ED">
        <w:t>given</w:t>
      </w:r>
      <w:r>
        <w:t xml:space="preserve"> as follows.</w:t>
      </w:r>
    </w:p>
    <w:p w14:paraId="63498429" w14:textId="58C8DD80" w:rsidR="008C7882" w:rsidRDefault="008C7882" w:rsidP="008C7882">
      <w:pPr>
        <w:pStyle w:val="MTDisplayEquation"/>
      </w:pPr>
      <w:r>
        <w:lastRenderedPageBreak/>
        <w:tab/>
      </w:r>
      <w:r w:rsidR="00905817" w:rsidRPr="00905817">
        <w:rPr>
          <w:position w:val="-186"/>
        </w:rPr>
        <w:object w:dxaOrig="2260" w:dyaOrig="3840" w14:anchorId="0C0D64E2">
          <v:shape id="_x0000_i2108" type="#_x0000_t75" style="width:113pt;height:191.4pt" o:ole="">
            <v:imagedata r:id="rId2180" o:title=""/>
          </v:shape>
          <o:OLEObject Type="Embed" ProgID="Equation.DSMT4" ShapeID="_x0000_i2108" DrawAspect="Content" ObjectID="_1374351181" r:id="rId2181"/>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E264D">
          <w:rPr>
            <w:noProof/>
          </w:rPr>
          <w:instrText>4</w:instrText>
        </w:r>
      </w:fldSimple>
      <w:r w:rsidR="004F1C97">
        <w:instrText>.</w:instrText>
      </w:r>
      <w:fldSimple w:instr=" SEQ MTEqn \c \* Arabic \* MERGEFORMAT ">
        <w:r w:rsidR="00AE264D">
          <w:rPr>
            <w:noProof/>
          </w:rPr>
          <w:instrText>4</w:instrText>
        </w:r>
      </w:fldSimple>
      <w:r w:rsidR="004F1C97">
        <w:instrText>)</w:instrText>
      </w:r>
      <w:r w:rsidR="004F1C97">
        <w:fldChar w:fldCharType="end"/>
      </w:r>
    </w:p>
    <w:p w14:paraId="165FF822" w14:textId="77777777" w:rsidR="00912318" w:rsidRDefault="00912318" w:rsidP="008C7882"/>
    <w:p w14:paraId="7ABEDEA7" w14:textId="77777777" w:rsidR="008C7882" w:rsidRDefault="00912318" w:rsidP="008C7882">
      <w:r>
        <w:t>The following integration rule is implemented for this element type.</w:t>
      </w:r>
    </w:p>
    <w:p w14:paraId="0770B69D" w14:textId="77777777" w:rsidR="00912318" w:rsidRDefault="00912318" w:rsidP="008C7882"/>
    <w:p w14:paraId="0A1A67F3" w14:textId="77777777" w:rsidR="00912318" w:rsidRDefault="00912318" w:rsidP="008C7882">
      <w:r>
        <w:rPr>
          <w:b/>
        </w:rPr>
        <w:t>6-point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3F13F102" w14:textId="77777777" w:rsidTr="002A17FC">
        <w:tc>
          <w:tcPr>
            <w:tcW w:w="2394" w:type="dxa"/>
            <w:shd w:val="clear" w:color="auto" w:fill="EEECE1"/>
          </w:tcPr>
          <w:p w14:paraId="3212909F" w14:textId="77777777" w:rsidR="00912318" w:rsidRPr="002A17FC" w:rsidRDefault="00912318" w:rsidP="008C7882">
            <w:pPr>
              <w:rPr>
                <w:b/>
              </w:rPr>
            </w:pPr>
            <w:r w:rsidRPr="002A17FC">
              <w:rPr>
                <w:b/>
              </w:rPr>
              <w:t>r</w:t>
            </w:r>
          </w:p>
        </w:tc>
        <w:tc>
          <w:tcPr>
            <w:tcW w:w="2394" w:type="dxa"/>
            <w:shd w:val="clear" w:color="auto" w:fill="EEECE1"/>
          </w:tcPr>
          <w:p w14:paraId="0D42F836" w14:textId="77777777" w:rsidR="00912318" w:rsidRPr="002A17FC" w:rsidRDefault="00912318" w:rsidP="008C7882">
            <w:pPr>
              <w:rPr>
                <w:b/>
              </w:rPr>
            </w:pPr>
            <w:r w:rsidRPr="002A17FC">
              <w:rPr>
                <w:b/>
              </w:rPr>
              <w:t>s</w:t>
            </w:r>
          </w:p>
        </w:tc>
        <w:tc>
          <w:tcPr>
            <w:tcW w:w="2394" w:type="dxa"/>
            <w:shd w:val="clear" w:color="auto" w:fill="EEECE1"/>
          </w:tcPr>
          <w:p w14:paraId="5D38D7ED" w14:textId="77777777" w:rsidR="00912318" w:rsidRPr="002A17FC" w:rsidRDefault="00912318" w:rsidP="008C7882">
            <w:pPr>
              <w:rPr>
                <w:b/>
              </w:rPr>
            </w:pPr>
            <w:r w:rsidRPr="002A17FC">
              <w:rPr>
                <w:b/>
              </w:rPr>
              <w:t>t</w:t>
            </w:r>
          </w:p>
        </w:tc>
        <w:tc>
          <w:tcPr>
            <w:tcW w:w="2394" w:type="dxa"/>
            <w:shd w:val="clear" w:color="auto" w:fill="EEECE1"/>
          </w:tcPr>
          <w:p w14:paraId="68C094A8" w14:textId="77777777" w:rsidR="00912318" w:rsidRPr="002A17FC" w:rsidRDefault="00912318" w:rsidP="008C7882">
            <w:pPr>
              <w:rPr>
                <w:b/>
              </w:rPr>
            </w:pPr>
            <w:r w:rsidRPr="002A17FC">
              <w:rPr>
                <w:b/>
              </w:rPr>
              <w:t>w</w:t>
            </w:r>
          </w:p>
        </w:tc>
      </w:tr>
      <w:tr w:rsidR="00912318" w14:paraId="1E1F447D" w14:textId="77777777" w:rsidTr="002A17FC">
        <w:tc>
          <w:tcPr>
            <w:tcW w:w="2394" w:type="dxa"/>
            <w:shd w:val="clear" w:color="auto" w:fill="auto"/>
          </w:tcPr>
          <w:p w14:paraId="7B11BCDA" w14:textId="77777777" w:rsidR="00912318" w:rsidRDefault="00912318" w:rsidP="008C7882">
            <w:r w:rsidRPr="00912318">
              <w:t>0.166666667</w:t>
            </w:r>
          </w:p>
        </w:tc>
        <w:tc>
          <w:tcPr>
            <w:tcW w:w="2394" w:type="dxa"/>
            <w:shd w:val="clear" w:color="auto" w:fill="auto"/>
          </w:tcPr>
          <w:p w14:paraId="7287034F" w14:textId="77777777" w:rsidR="00912318" w:rsidRDefault="00912318" w:rsidP="008C7882">
            <w:r w:rsidRPr="00912318">
              <w:t>0.166666667</w:t>
            </w:r>
          </w:p>
        </w:tc>
        <w:tc>
          <w:tcPr>
            <w:tcW w:w="2394" w:type="dxa"/>
            <w:shd w:val="clear" w:color="auto" w:fill="auto"/>
          </w:tcPr>
          <w:p w14:paraId="4096E150" w14:textId="77777777" w:rsidR="00912318" w:rsidRDefault="00912318" w:rsidP="008C7882">
            <w:r>
              <w:t>-</w:t>
            </w:r>
            <w:r w:rsidRPr="00912318">
              <w:t>0.577350269</w:t>
            </w:r>
          </w:p>
        </w:tc>
        <w:tc>
          <w:tcPr>
            <w:tcW w:w="2394" w:type="dxa"/>
            <w:shd w:val="clear" w:color="auto" w:fill="auto"/>
          </w:tcPr>
          <w:p w14:paraId="774E9E63" w14:textId="77777777" w:rsidR="00912318" w:rsidRDefault="00912318" w:rsidP="008C7882">
            <w:r w:rsidRPr="00912318">
              <w:t>0.166666667</w:t>
            </w:r>
          </w:p>
        </w:tc>
      </w:tr>
      <w:tr w:rsidR="00912318" w14:paraId="7248EE2A" w14:textId="77777777" w:rsidTr="002A17FC">
        <w:tc>
          <w:tcPr>
            <w:tcW w:w="2394" w:type="dxa"/>
            <w:shd w:val="clear" w:color="auto" w:fill="auto"/>
          </w:tcPr>
          <w:p w14:paraId="30932117" w14:textId="77777777" w:rsidR="00912318" w:rsidRDefault="00912318" w:rsidP="008C7882">
            <w:r w:rsidRPr="00912318">
              <w:t>0.666666667</w:t>
            </w:r>
          </w:p>
        </w:tc>
        <w:tc>
          <w:tcPr>
            <w:tcW w:w="2394" w:type="dxa"/>
            <w:shd w:val="clear" w:color="auto" w:fill="auto"/>
          </w:tcPr>
          <w:p w14:paraId="1769333E" w14:textId="77777777" w:rsidR="00912318" w:rsidRDefault="00912318" w:rsidP="008C7882">
            <w:r w:rsidRPr="00912318">
              <w:t>0.166666667</w:t>
            </w:r>
          </w:p>
        </w:tc>
        <w:tc>
          <w:tcPr>
            <w:tcW w:w="2394" w:type="dxa"/>
            <w:shd w:val="clear" w:color="auto" w:fill="auto"/>
          </w:tcPr>
          <w:p w14:paraId="39DF9ABB" w14:textId="77777777" w:rsidR="00912318" w:rsidRDefault="00912318" w:rsidP="008C7882">
            <w:r>
              <w:t>-</w:t>
            </w:r>
            <w:r w:rsidRPr="00912318">
              <w:t>0.577350269</w:t>
            </w:r>
          </w:p>
        </w:tc>
        <w:tc>
          <w:tcPr>
            <w:tcW w:w="2394" w:type="dxa"/>
            <w:shd w:val="clear" w:color="auto" w:fill="auto"/>
          </w:tcPr>
          <w:p w14:paraId="523FBD2B" w14:textId="77777777" w:rsidR="00912318" w:rsidRDefault="00912318" w:rsidP="008C7882">
            <w:r w:rsidRPr="00912318">
              <w:t>0.166666667</w:t>
            </w:r>
          </w:p>
        </w:tc>
      </w:tr>
      <w:tr w:rsidR="00912318" w14:paraId="0FF4E447" w14:textId="77777777" w:rsidTr="002A17FC">
        <w:tc>
          <w:tcPr>
            <w:tcW w:w="2394" w:type="dxa"/>
            <w:shd w:val="clear" w:color="auto" w:fill="auto"/>
          </w:tcPr>
          <w:p w14:paraId="72E5AF66" w14:textId="77777777" w:rsidR="00912318" w:rsidRDefault="00912318" w:rsidP="008C7882">
            <w:r w:rsidRPr="00912318">
              <w:t>0.166666667</w:t>
            </w:r>
          </w:p>
        </w:tc>
        <w:tc>
          <w:tcPr>
            <w:tcW w:w="2394" w:type="dxa"/>
            <w:shd w:val="clear" w:color="auto" w:fill="auto"/>
          </w:tcPr>
          <w:p w14:paraId="7086DCDB" w14:textId="77777777" w:rsidR="00912318" w:rsidRDefault="00912318" w:rsidP="008C7882">
            <w:r w:rsidRPr="00912318">
              <w:t>0.666666667</w:t>
            </w:r>
          </w:p>
        </w:tc>
        <w:tc>
          <w:tcPr>
            <w:tcW w:w="2394" w:type="dxa"/>
            <w:shd w:val="clear" w:color="auto" w:fill="auto"/>
          </w:tcPr>
          <w:p w14:paraId="00D3A0B1" w14:textId="77777777" w:rsidR="00912318" w:rsidRDefault="00912318" w:rsidP="008C7882">
            <w:r>
              <w:t>-</w:t>
            </w:r>
            <w:r w:rsidRPr="00912318">
              <w:t>0.577350269</w:t>
            </w:r>
          </w:p>
        </w:tc>
        <w:tc>
          <w:tcPr>
            <w:tcW w:w="2394" w:type="dxa"/>
            <w:shd w:val="clear" w:color="auto" w:fill="auto"/>
          </w:tcPr>
          <w:p w14:paraId="51C865C4" w14:textId="77777777" w:rsidR="00912318" w:rsidRDefault="00912318" w:rsidP="008C7882">
            <w:r w:rsidRPr="00912318">
              <w:t>0.166666667</w:t>
            </w:r>
          </w:p>
        </w:tc>
      </w:tr>
      <w:tr w:rsidR="00912318" w14:paraId="0CD14CDA" w14:textId="77777777" w:rsidTr="002A17FC">
        <w:tc>
          <w:tcPr>
            <w:tcW w:w="2394" w:type="dxa"/>
            <w:shd w:val="clear" w:color="auto" w:fill="auto"/>
          </w:tcPr>
          <w:p w14:paraId="40E62F17" w14:textId="77777777" w:rsidR="00912318" w:rsidRDefault="00912318" w:rsidP="008C7882">
            <w:r w:rsidRPr="00912318">
              <w:t>0.166666667</w:t>
            </w:r>
          </w:p>
        </w:tc>
        <w:tc>
          <w:tcPr>
            <w:tcW w:w="2394" w:type="dxa"/>
            <w:shd w:val="clear" w:color="auto" w:fill="auto"/>
          </w:tcPr>
          <w:p w14:paraId="59A96124" w14:textId="77777777" w:rsidR="00912318" w:rsidRDefault="00912318" w:rsidP="008C7882">
            <w:r w:rsidRPr="00912318">
              <w:t>0.166666667</w:t>
            </w:r>
          </w:p>
        </w:tc>
        <w:tc>
          <w:tcPr>
            <w:tcW w:w="2394" w:type="dxa"/>
            <w:shd w:val="clear" w:color="auto" w:fill="auto"/>
          </w:tcPr>
          <w:p w14:paraId="52008F79" w14:textId="77777777" w:rsidR="00912318" w:rsidRDefault="00912318" w:rsidP="008C7882">
            <w:r w:rsidRPr="00912318">
              <w:t>0.577350269</w:t>
            </w:r>
          </w:p>
        </w:tc>
        <w:tc>
          <w:tcPr>
            <w:tcW w:w="2394" w:type="dxa"/>
            <w:shd w:val="clear" w:color="auto" w:fill="auto"/>
          </w:tcPr>
          <w:p w14:paraId="7A8CF649" w14:textId="77777777" w:rsidR="00912318" w:rsidRDefault="00912318" w:rsidP="008C7882">
            <w:r w:rsidRPr="00912318">
              <w:t>0.166666667</w:t>
            </w:r>
          </w:p>
        </w:tc>
      </w:tr>
      <w:tr w:rsidR="00912318" w14:paraId="66F4E3DA" w14:textId="77777777" w:rsidTr="002A17FC">
        <w:tc>
          <w:tcPr>
            <w:tcW w:w="2394" w:type="dxa"/>
            <w:shd w:val="clear" w:color="auto" w:fill="auto"/>
          </w:tcPr>
          <w:p w14:paraId="547E0443" w14:textId="77777777" w:rsidR="00912318" w:rsidRDefault="00912318" w:rsidP="008C7882">
            <w:r w:rsidRPr="00912318">
              <w:t>0.666666667</w:t>
            </w:r>
          </w:p>
        </w:tc>
        <w:tc>
          <w:tcPr>
            <w:tcW w:w="2394" w:type="dxa"/>
            <w:shd w:val="clear" w:color="auto" w:fill="auto"/>
          </w:tcPr>
          <w:p w14:paraId="0176599B" w14:textId="77777777" w:rsidR="00912318" w:rsidRDefault="00912318" w:rsidP="008C7882">
            <w:r w:rsidRPr="00912318">
              <w:t>0.166666667</w:t>
            </w:r>
          </w:p>
        </w:tc>
        <w:tc>
          <w:tcPr>
            <w:tcW w:w="2394" w:type="dxa"/>
            <w:shd w:val="clear" w:color="auto" w:fill="auto"/>
          </w:tcPr>
          <w:p w14:paraId="34584BED" w14:textId="77777777" w:rsidR="00912318" w:rsidRDefault="00912318" w:rsidP="008C7882">
            <w:r w:rsidRPr="00912318">
              <w:t>0.577350269</w:t>
            </w:r>
          </w:p>
        </w:tc>
        <w:tc>
          <w:tcPr>
            <w:tcW w:w="2394" w:type="dxa"/>
            <w:shd w:val="clear" w:color="auto" w:fill="auto"/>
          </w:tcPr>
          <w:p w14:paraId="3A659AEA" w14:textId="77777777" w:rsidR="00912318" w:rsidRDefault="00912318" w:rsidP="008C7882">
            <w:r w:rsidRPr="00912318">
              <w:t>0.166666667</w:t>
            </w:r>
          </w:p>
        </w:tc>
      </w:tr>
      <w:tr w:rsidR="00912318" w14:paraId="2963A156" w14:textId="77777777" w:rsidTr="002A17FC">
        <w:tc>
          <w:tcPr>
            <w:tcW w:w="2394" w:type="dxa"/>
            <w:shd w:val="clear" w:color="auto" w:fill="auto"/>
          </w:tcPr>
          <w:p w14:paraId="5BD60673" w14:textId="77777777" w:rsidR="00912318" w:rsidRDefault="00912318" w:rsidP="008C7882">
            <w:r w:rsidRPr="00912318">
              <w:t>0.166666667</w:t>
            </w:r>
          </w:p>
        </w:tc>
        <w:tc>
          <w:tcPr>
            <w:tcW w:w="2394" w:type="dxa"/>
            <w:shd w:val="clear" w:color="auto" w:fill="auto"/>
          </w:tcPr>
          <w:p w14:paraId="3CC244F7" w14:textId="77777777" w:rsidR="00912318" w:rsidRDefault="00912318" w:rsidP="008C7882">
            <w:r w:rsidRPr="00912318">
              <w:t>0.666666667</w:t>
            </w:r>
          </w:p>
        </w:tc>
        <w:tc>
          <w:tcPr>
            <w:tcW w:w="2394" w:type="dxa"/>
            <w:shd w:val="clear" w:color="auto" w:fill="auto"/>
          </w:tcPr>
          <w:p w14:paraId="03DC93BF" w14:textId="77777777" w:rsidR="00912318" w:rsidRDefault="00912318" w:rsidP="008C7882">
            <w:r w:rsidRPr="00912318">
              <w:t>0.577350269</w:t>
            </w:r>
          </w:p>
        </w:tc>
        <w:tc>
          <w:tcPr>
            <w:tcW w:w="2394" w:type="dxa"/>
            <w:shd w:val="clear" w:color="auto" w:fill="auto"/>
          </w:tcPr>
          <w:p w14:paraId="401CBBF6" w14:textId="77777777" w:rsidR="00912318" w:rsidRDefault="00912318" w:rsidP="008C7882">
            <w:r w:rsidRPr="00912318">
              <w:t>0.166666667</w:t>
            </w:r>
          </w:p>
        </w:tc>
      </w:tr>
    </w:tbl>
    <w:p w14:paraId="6E313954" w14:textId="77777777" w:rsidR="00912318" w:rsidRPr="00912318" w:rsidRDefault="00912318" w:rsidP="008C7882"/>
    <w:p w14:paraId="71714A97" w14:textId="77777777" w:rsidR="008C7882" w:rsidRDefault="008C7882" w:rsidP="008C7882">
      <w:pPr>
        <w:pStyle w:val="Heading3"/>
      </w:pPr>
      <w:bookmarkStart w:id="1197" w:name="_Toc300602747"/>
      <w:r>
        <w:t>Tetrahedral Elements</w:t>
      </w:r>
      <w:bookmarkEnd w:id="1197"/>
    </w:p>
    <w:p w14:paraId="22478575" w14:textId="77777777" w:rsidR="008C7882" w:rsidRDefault="008C7882" w:rsidP="008C7882">
      <w:r>
        <w:t xml:space="preserve">Linear 4-node tetrahedral elements are also available in FEBio.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w:t>
      </w:r>
    </w:p>
    <w:p w14:paraId="2CD7A40F" w14:textId="143639F6" w:rsidR="008C7882" w:rsidRDefault="008C7882" w:rsidP="008C7882">
      <w:pPr>
        <w:pStyle w:val="MTDisplayEquation"/>
      </w:pPr>
      <w:r>
        <w:tab/>
      </w:r>
      <w:r w:rsidR="00905817" w:rsidRPr="00905817">
        <w:rPr>
          <w:position w:val="-66"/>
        </w:rPr>
        <w:object w:dxaOrig="1560" w:dyaOrig="1440" w14:anchorId="692323A1">
          <v:shape id="_x0000_i2109" type="#_x0000_t75" style="width:78.4pt;height:1in" o:ole="">
            <v:imagedata r:id="rId2182" o:title=""/>
          </v:shape>
          <o:OLEObject Type="Embed" ProgID="Equation.DSMT4" ShapeID="_x0000_i2109" DrawAspect="Content" ObjectID="_1374351182" r:id="rId2183"/>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E264D">
          <w:rPr>
            <w:noProof/>
          </w:rPr>
          <w:instrText>4</w:instrText>
        </w:r>
      </w:fldSimple>
      <w:r w:rsidR="004F1C97">
        <w:instrText>.</w:instrText>
      </w:r>
      <w:fldSimple w:instr=" SEQ MTEqn \c \* Arabic \* MERGEFORMAT ">
        <w:r w:rsidR="00AE264D">
          <w:rPr>
            <w:noProof/>
          </w:rPr>
          <w:instrText>5</w:instrText>
        </w:r>
      </w:fldSimple>
      <w:r w:rsidR="004F1C97">
        <w:instrText>)</w:instrText>
      </w:r>
      <w:r w:rsidR="004F1C97">
        <w:fldChar w:fldCharType="end"/>
      </w:r>
    </w:p>
    <w:p w14:paraId="67BDA305" w14:textId="77777777" w:rsidR="00A5384D" w:rsidRDefault="00A5384D" w:rsidP="00A5384D"/>
    <w:p w14:paraId="7123F345" w14:textId="77777777" w:rsidR="00A5384D" w:rsidRDefault="00A5384D" w:rsidP="00A5384D">
      <w:r>
        <w:t>The following integration rules are implemented for this element type.</w:t>
      </w:r>
    </w:p>
    <w:p w14:paraId="0B3892F5" w14:textId="77777777" w:rsidR="00A5384D" w:rsidRDefault="00A5384D" w:rsidP="00A5384D"/>
    <w:p w14:paraId="146A8245" w14:textId="77777777" w:rsidR="00A5384D" w:rsidRDefault="00A5384D" w:rsidP="00A5384D">
      <w:r>
        <w:rPr>
          <w:b/>
        </w:rPr>
        <w:t>1-point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618E35A9" w14:textId="77777777" w:rsidTr="002A17FC">
        <w:tc>
          <w:tcPr>
            <w:tcW w:w="2394" w:type="dxa"/>
            <w:shd w:val="clear" w:color="auto" w:fill="EEECE1"/>
          </w:tcPr>
          <w:p w14:paraId="55144C8F" w14:textId="77777777" w:rsidR="00912318" w:rsidRPr="002A17FC" w:rsidRDefault="00912318" w:rsidP="00A5384D">
            <w:pPr>
              <w:rPr>
                <w:b/>
              </w:rPr>
            </w:pPr>
            <w:r w:rsidRPr="002A17FC">
              <w:rPr>
                <w:b/>
              </w:rPr>
              <w:t>r</w:t>
            </w:r>
          </w:p>
        </w:tc>
        <w:tc>
          <w:tcPr>
            <w:tcW w:w="2394" w:type="dxa"/>
            <w:shd w:val="clear" w:color="auto" w:fill="EEECE1"/>
          </w:tcPr>
          <w:p w14:paraId="06C9EC55" w14:textId="77777777" w:rsidR="00912318" w:rsidRPr="002A17FC" w:rsidRDefault="00912318" w:rsidP="00A5384D">
            <w:pPr>
              <w:rPr>
                <w:b/>
              </w:rPr>
            </w:pPr>
            <w:r w:rsidRPr="002A17FC">
              <w:rPr>
                <w:b/>
              </w:rPr>
              <w:t>s</w:t>
            </w:r>
          </w:p>
        </w:tc>
        <w:tc>
          <w:tcPr>
            <w:tcW w:w="2394" w:type="dxa"/>
            <w:shd w:val="clear" w:color="auto" w:fill="EEECE1"/>
          </w:tcPr>
          <w:p w14:paraId="0B7C3F51" w14:textId="77777777" w:rsidR="00912318" w:rsidRPr="002A17FC" w:rsidRDefault="00912318" w:rsidP="00A5384D">
            <w:pPr>
              <w:rPr>
                <w:b/>
              </w:rPr>
            </w:pPr>
            <w:r w:rsidRPr="002A17FC">
              <w:rPr>
                <w:b/>
              </w:rPr>
              <w:t>t</w:t>
            </w:r>
          </w:p>
        </w:tc>
        <w:tc>
          <w:tcPr>
            <w:tcW w:w="2394" w:type="dxa"/>
            <w:shd w:val="clear" w:color="auto" w:fill="EEECE1"/>
          </w:tcPr>
          <w:p w14:paraId="3895B003" w14:textId="77777777" w:rsidR="00912318" w:rsidRPr="002A17FC" w:rsidRDefault="00912318" w:rsidP="00A5384D">
            <w:pPr>
              <w:rPr>
                <w:b/>
              </w:rPr>
            </w:pPr>
            <w:r w:rsidRPr="002A17FC">
              <w:rPr>
                <w:b/>
              </w:rPr>
              <w:t>w</w:t>
            </w:r>
          </w:p>
        </w:tc>
      </w:tr>
      <w:tr w:rsidR="00912318" w14:paraId="0BCDCB92" w14:textId="77777777" w:rsidTr="002A17FC">
        <w:tc>
          <w:tcPr>
            <w:tcW w:w="2394" w:type="dxa"/>
            <w:shd w:val="clear" w:color="auto" w:fill="auto"/>
          </w:tcPr>
          <w:p w14:paraId="27AD74AE" w14:textId="77777777" w:rsidR="00912318" w:rsidRDefault="00912318" w:rsidP="00A5384D">
            <w:r>
              <w:t>0.25</w:t>
            </w:r>
          </w:p>
        </w:tc>
        <w:tc>
          <w:tcPr>
            <w:tcW w:w="2394" w:type="dxa"/>
            <w:shd w:val="clear" w:color="auto" w:fill="auto"/>
          </w:tcPr>
          <w:p w14:paraId="4461FA59" w14:textId="77777777" w:rsidR="00912318" w:rsidRDefault="00912318" w:rsidP="00A5384D">
            <w:r>
              <w:t>0.25</w:t>
            </w:r>
          </w:p>
        </w:tc>
        <w:tc>
          <w:tcPr>
            <w:tcW w:w="2394" w:type="dxa"/>
            <w:shd w:val="clear" w:color="auto" w:fill="auto"/>
          </w:tcPr>
          <w:p w14:paraId="7DCDF894" w14:textId="77777777" w:rsidR="00912318" w:rsidRDefault="00912318" w:rsidP="00A5384D">
            <w:r>
              <w:t>0.25</w:t>
            </w:r>
          </w:p>
        </w:tc>
        <w:tc>
          <w:tcPr>
            <w:tcW w:w="2394" w:type="dxa"/>
            <w:shd w:val="clear" w:color="auto" w:fill="auto"/>
          </w:tcPr>
          <w:p w14:paraId="61C63435" w14:textId="77777777" w:rsidR="00912318" w:rsidRDefault="00912318" w:rsidP="00A5384D">
            <w:r w:rsidRPr="00912318">
              <w:t>0.166666667</w:t>
            </w:r>
          </w:p>
        </w:tc>
      </w:tr>
    </w:tbl>
    <w:p w14:paraId="71074C3E" w14:textId="77777777" w:rsidR="00A5384D" w:rsidRDefault="00A5384D" w:rsidP="00A5384D"/>
    <w:p w14:paraId="4004ED2B" w14:textId="77777777" w:rsidR="00912318" w:rsidRDefault="00912318" w:rsidP="00A5384D"/>
    <w:p w14:paraId="180B7433" w14:textId="77777777" w:rsidR="00912318" w:rsidRDefault="00912318" w:rsidP="00A5384D"/>
    <w:p w14:paraId="0A757962" w14:textId="77777777" w:rsidR="00912318" w:rsidRDefault="00912318" w:rsidP="00A5384D"/>
    <w:p w14:paraId="57BE688F" w14:textId="77777777" w:rsidR="00912318" w:rsidRDefault="00912318" w:rsidP="00A5384D"/>
    <w:p w14:paraId="3EBE2C7C" w14:textId="77777777" w:rsidR="00912318" w:rsidRDefault="00912318" w:rsidP="00A5384D">
      <w:pPr>
        <w:rPr>
          <w:b/>
        </w:rPr>
      </w:pPr>
      <w:r>
        <w:rPr>
          <w:b/>
        </w:rPr>
        <w:lastRenderedPageBreak/>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rsidRPr="002A17FC" w14:paraId="5D330454" w14:textId="77777777" w:rsidTr="002A17FC">
        <w:tc>
          <w:tcPr>
            <w:tcW w:w="2394" w:type="dxa"/>
            <w:shd w:val="clear" w:color="auto" w:fill="EEECE1"/>
          </w:tcPr>
          <w:p w14:paraId="20BD7886" w14:textId="77777777" w:rsidR="00912318" w:rsidRPr="002A17FC" w:rsidRDefault="00912318" w:rsidP="00A5384D">
            <w:pPr>
              <w:rPr>
                <w:b/>
              </w:rPr>
            </w:pPr>
            <w:r w:rsidRPr="002A17FC">
              <w:rPr>
                <w:b/>
              </w:rPr>
              <w:t>r</w:t>
            </w:r>
          </w:p>
        </w:tc>
        <w:tc>
          <w:tcPr>
            <w:tcW w:w="2394" w:type="dxa"/>
            <w:shd w:val="clear" w:color="auto" w:fill="EEECE1"/>
          </w:tcPr>
          <w:p w14:paraId="1FC5809A" w14:textId="77777777" w:rsidR="00912318" w:rsidRPr="002A17FC" w:rsidRDefault="00912318" w:rsidP="00A5384D">
            <w:pPr>
              <w:rPr>
                <w:b/>
              </w:rPr>
            </w:pPr>
            <w:r w:rsidRPr="002A17FC">
              <w:rPr>
                <w:b/>
              </w:rPr>
              <w:t>s</w:t>
            </w:r>
          </w:p>
        </w:tc>
        <w:tc>
          <w:tcPr>
            <w:tcW w:w="2394" w:type="dxa"/>
            <w:shd w:val="clear" w:color="auto" w:fill="EEECE1"/>
          </w:tcPr>
          <w:p w14:paraId="76E35834" w14:textId="77777777" w:rsidR="00912318" w:rsidRPr="002A17FC" w:rsidRDefault="00912318" w:rsidP="00A5384D">
            <w:pPr>
              <w:rPr>
                <w:b/>
              </w:rPr>
            </w:pPr>
            <w:r w:rsidRPr="002A17FC">
              <w:rPr>
                <w:b/>
              </w:rPr>
              <w:t>t</w:t>
            </w:r>
          </w:p>
        </w:tc>
        <w:tc>
          <w:tcPr>
            <w:tcW w:w="2394" w:type="dxa"/>
            <w:shd w:val="clear" w:color="auto" w:fill="EEECE1"/>
          </w:tcPr>
          <w:p w14:paraId="0ABBAEF1" w14:textId="77777777" w:rsidR="00912318" w:rsidRPr="002A17FC" w:rsidRDefault="00912318" w:rsidP="00A5384D">
            <w:pPr>
              <w:rPr>
                <w:b/>
              </w:rPr>
            </w:pPr>
            <w:r w:rsidRPr="002A17FC">
              <w:rPr>
                <w:b/>
              </w:rPr>
              <w:t>w</w:t>
            </w:r>
          </w:p>
        </w:tc>
      </w:tr>
      <w:tr w:rsidR="00912318" w:rsidRPr="002A17FC" w14:paraId="7E2331DA" w14:textId="77777777" w:rsidTr="002A17FC">
        <w:tc>
          <w:tcPr>
            <w:tcW w:w="2394" w:type="dxa"/>
            <w:shd w:val="clear" w:color="auto" w:fill="auto"/>
          </w:tcPr>
          <w:p w14:paraId="0939EDE0" w14:textId="77777777" w:rsidR="00912318" w:rsidRPr="00912318" w:rsidRDefault="00912318" w:rsidP="00A5384D">
            <w:r w:rsidRPr="00912318">
              <w:t>0.13819660</w:t>
            </w:r>
          </w:p>
        </w:tc>
        <w:tc>
          <w:tcPr>
            <w:tcW w:w="2394" w:type="dxa"/>
            <w:shd w:val="clear" w:color="auto" w:fill="auto"/>
          </w:tcPr>
          <w:p w14:paraId="0E67584F" w14:textId="77777777" w:rsidR="00912318" w:rsidRPr="002A17FC" w:rsidRDefault="00912318" w:rsidP="00A5384D">
            <w:pPr>
              <w:rPr>
                <w:b/>
              </w:rPr>
            </w:pPr>
            <w:r w:rsidRPr="00912318">
              <w:t>0.13819660</w:t>
            </w:r>
          </w:p>
        </w:tc>
        <w:tc>
          <w:tcPr>
            <w:tcW w:w="2394" w:type="dxa"/>
            <w:shd w:val="clear" w:color="auto" w:fill="auto"/>
          </w:tcPr>
          <w:p w14:paraId="2DB38F70" w14:textId="77777777" w:rsidR="00912318" w:rsidRPr="002A17FC" w:rsidRDefault="00912318" w:rsidP="00A5384D">
            <w:pPr>
              <w:rPr>
                <w:b/>
              </w:rPr>
            </w:pPr>
            <w:r w:rsidRPr="00912318">
              <w:t>0.13819660</w:t>
            </w:r>
          </w:p>
        </w:tc>
        <w:tc>
          <w:tcPr>
            <w:tcW w:w="2394" w:type="dxa"/>
            <w:shd w:val="clear" w:color="auto" w:fill="auto"/>
          </w:tcPr>
          <w:p w14:paraId="5C929321" w14:textId="77777777" w:rsidR="00912318" w:rsidRPr="00912318" w:rsidRDefault="00912318" w:rsidP="00A5384D">
            <w:r w:rsidRPr="00912318">
              <w:t>0.041666667</w:t>
            </w:r>
          </w:p>
        </w:tc>
      </w:tr>
      <w:tr w:rsidR="00912318" w:rsidRPr="002A17FC" w14:paraId="33789DC4" w14:textId="77777777" w:rsidTr="002A17FC">
        <w:tc>
          <w:tcPr>
            <w:tcW w:w="2394" w:type="dxa"/>
            <w:shd w:val="clear" w:color="auto" w:fill="auto"/>
          </w:tcPr>
          <w:p w14:paraId="273C625F" w14:textId="77777777" w:rsidR="00912318" w:rsidRPr="002A17FC" w:rsidRDefault="00912318" w:rsidP="00A5384D">
            <w:pPr>
              <w:rPr>
                <w:b/>
              </w:rPr>
            </w:pPr>
            <w:r w:rsidRPr="00912318">
              <w:t>0.58541020</w:t>
            </w:r>
          </w:p>
        </w:tc>
        <w:tc>
          <w:tcPr>
            <w:tcW w:w="2394" w:type="dxa"/>
            <w:shd w:val="clear" w:color="auto" w:fill="auto"/>
          </w:tcPr>
          <w:p w14:paraId="529698D3" w14:textId="77777777" w:rsidR="00912318" w:rsidRPr="002A17FC" w:rsidRDefault="00912318" w:rsidP="00A5384D">
            <w:pPr>
              <w:rPr>
                <w:b/>
              </w:rPr>
            </w:pPr>
            <w:r w:rsidRPr="00912318">
              <w:t>0.13819660</w:t>
            </w:r>
          </w:p>
        </w:tc>
        <w:tc>
          <w:tcPr>
            <w:tcW w:w="2394" w:type="dxa"/>
            <w:shd w:val="clear" w:color="auto" w:fill="auto"/>
          </w:tcPr>
          <w:p w14:paraId="7671A6F9" w14:textId="77777777" w:rsidR="00912318" w:rsidRPr="002A17FC" w:rsidRDefault="00912318" w:rsidP="00A5384D">
            <w:pPr>
              <w:rPr>
                <w:b/>
              </w:rPr>
            </w:pPr>
            <w:r w:rsidRPr="00912318">
              <w:t>0.13819660</w:t>
            </w:r>
          </w:p>
        </w:tc>
        <w:tc>
          <w:tcPr>
            <w:tcW w:w="2394" w:type="dxa"/>
            <w:shd w:val="clear" w:color="auto" w:fill="auto"/>
          </w:tcPr>
          <w:p w14:paraId="011F93E0" w14:textId="77777777" w:rsidR="00912318" w:rsidRPr="002A17FC" w:rsidRDefault="00912318" w:rsidP="00A5384D">
            <w:pPr>
              <w:rPr>
                <w:b/>
              </w:rPr>
            </w:pPr>
            <w:r w:rsidRPr="00912318">
              <w:t>0.041666667</w:t>
            </w:r>
          </w:p>
        </w:tc>
      </w:tr>
      <w:tr w:rsidR="00912318" w:rsidRPr="002A17FC" w14:paraId="599AAA9A" w14:textId="77777777" w:rsidTr="002A17FC">
        <w:tc>
          <w:tcPr>
            <w:tcW w:w="2394" w:type="dxa"/>
            <w:shd w:val="clear" w:color="auto" w:fill="auto"/>
          </w:tcPr>
          <w:p w14:paraId="3549342F" w14:textId="77777777" w:rsidR="00912318" w:rsidRPr="002A17FC" w:rsidRDefault="00912318" w:rsidP="00A5384D">
            <w:pPr>
              <w:rPr>
                <w:b/>
              </w:rPr>
            </w:pPr>
            <w:r w:rsidRPr="00912318">
              <w:t>0.13819660</w:t>
            </w:r>
          </w:p>
        </w:tc>
        <w:tc>
          <w:tcPr>
            <w:tcW w:w="2394" w:type="dxa"/>
            <w:shd w:val="clear" w:color="auto" w:fill="auto"/>
          </w:tcPr>
          <w:p w14:paraId="5463B518" w14:textId="77777777" w:rsidR="00912318" w:rsidRPr="002A17FC" w:rsidRDefault="00912318" w:rsidP="00A5384D">
            <w:pPr>
              <w:rPr>
                <w:b/>
              </w:rPr>
            </w:pPr>
            <w:r w:rsidRPr="00912318">
              <w:t>0.58541020</w:t>
            </w:r>
          </w:p>
        </w:tc>
        <w:tc>
          <w:tcPr>
            <w:tcW w:w="2394" w:type="dxa"/>
            <w:shd w:val="clear" w:color="auto" w:fill="auto"/>
          </w:tcPr>
          <w:p w14:paraId="10273CE4" w14:textId="77777777" w:rsidR="00912318" w:rsidRPr="002A17FC" w:rsidRDefault="00912318" w:rsidP="00A5384D">
            <w:pPr>
              <w:rPr>
                <w:b/>
              </w:rPr>
            </w:pPr>
            <w:r w:rsidRPr="00912318">
              <w:t>0.13819660</w:t>
            </w:r>
          </w:p>
        </w:tc>
        <w:tc>
          <w:tcPr>
            <w:tcW w:w="2394" w:type="dxa"/>
            <w:shd w:val="clear" w:color="auto" w:fill="auto"/>
          </w:tcPr>
          <w:p w14:paraId="4C57A67B" w14:textId="77777777" w:rsidR="00912318" w:rsidRPr="002A17FC" w:rsidRDefault="00912318" w:rsidP="00A5384D">
            <w:pPr>
              <w:rPr>
                <w:b/>
              </w:rPr>
            </w:pPr>
            <w:r w:rsidRPr="00912318">
              <w:t>0.041666667</w:t>
            </w:r>
          </w:p>
        </w:tc>
      </w:tr>
      <w:tr w:rsidR="00912318" w:rsidRPr="002A17FC" w14:paraId="7825C1FB" w14:textId="77777777" w:rsidTr="002A17FC">
        <w:tc>
          <w:tcPr>
            <w:tcW w:w="2394" w:type="dxa"/>
            <w:shd w:val="clear" w:color="auto" w:fill="auto"/>
          </w:tcPr>
          <w:p w14:paraId="1D8FC1B2" w14:textId="77777777" w:rsidR="00912318" w:rsidRPr="002A17FC" w:rsidRDefault="00912318" w:rsidP="00A5384D">
            <w:pPr>
              <w:rPr>
                <w:b/>
              </w:rPr>
            </w:pPr>
            <w:r w:rsidRPr="00912318">
              <w:t>0.13819660</w:t>
            </w:r>
          </w:p>
        </w:tc>
        <w:tc>
          <w:tcPr>
            <w:tcW w:w="2394" w:type="dxa"/>
            <w:shd w:val="clear" w:color="auto" w:fill="auto"/>
          </w:tcPr>
          <w:p w14:paraId="2F0684C9" w14:textId="77777777" w:rsidR="00912318" w:rsidRPr="002A17FC" w:rsidRDefault="00912318" w:rsidP="00A5384D">
            <w:pPr>
              <w:rPr>
                <w:b/>
              </w:rPr>
            </w:pPr>
            <w:r w:rsidRPr="00912318">
              <w:t>0.13819660</w:t>
            </w:r>
          </w:p>
        </w:tc>
        <w:tc>
          <w:tcPr>
            <w:tcW w:w="2394" w:type="dxa"/>
            <w:shd w:val="clear" w:color="auto" w:fill="auto"/>
          </w:tcPr>
          <w:p w14:paraId="2820D28F" w14:textId="77777777" w:rsidR="00912318" w:rsidRPr="002A17FC" w:rsidRDefault="00912318" w:rsidP="00A5384D">
            <w:pPr>
              <w:rPr>
                <w:b/>
              </w:rPr>
            </w:pPr>
            <w:r w:rsidRPr="00912318">
              <w:t>0.58541020</w:t>
            </w:r>
          </w:p>
        </w:tc>
        <w:tc>
          <w:tcPr>
            <w:tcW w:w="2394" w:type="dxa"/>
            <w:shd w:val="clear" w:color="auto" w:fill="auto"/>
          </w:tcPr>
          <w:p w14:paraId="0E3A92FE" w14:textId="77777777" w:rsidR="00912318" w:rsidRPr="002A17FC" w:rsidRDefault="00912318" w:rsidP="00A5384D">
            <w:pPr>
              <w:rPr>
                <w:b/>
              </w:rPr>
            </w:pPr>
            <w:r w:rsidRPr="00912318">
              <w:t>0.041666667</w:t>
            </w:r>
          </w:p>
        </w:tc>
      </w:tr>
    </w:tbl>
    <w:p w14:paraId="5B8FC4BA" w14:textId="77777777" w:rsidR="00912318" w:rsidRPr="00912318" w:rsidRDefault="00912318" w:rsidP="00A5384D">
      <w:pPr>
        <w:rPr>
          <w:b/>
        </w:rPr>
      </w:pPr>
    </w:p>
    <w:p w14:paraId="357AE7DE" w14:textId="77777777" w:rsidR="008C7882" w:rsidRDefault="0087434A" w:rsidP="008C7882">
      <w:pPr>
        <w:keepNext/>
        <w:jc w:val="center"/>
      </w:pPr>
      <w:r>
        <w:rPr>
          <w:noProof/>
        </w:rPr>
        <w:drawing>
          <wp:inline distT="0" distB="0" distL="0" distR="0" wp14:anchorId="67EB36A8" wp14:editId="459CAF5C">
            <wp:extent cx="5368925" cy="3147695"/>
            <wp:effectExtent l="0" t="0" r="3175"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2184">
                      <a:extLst>
                        <a:ext uri="{28A0092B-C50C-407E-A947-70E740481C1C}">
                          <a14:useLocalDpi xmlns:a14="http://schemas.microsoft.com/office/drawing/2010/main" val="0"/>
                        </a:ext>
                      </a:extLst>
                    </a:blip>
                    <a:srcRect/>
                    <a:stretch>
                      <a:fillRect/>
                    </a:stretch>
                  </pic:blipFill>
                  <pic:spPr bwMode="auto">
                    <a:xfrm>
                      <a:off x="0" y="0"/>
                      <a:ext cx="5368925" cy="3147695"/>
                    </a:xfrm>
                    <a:prstGeom prst="rect">
                      <a:avLst/>
                    </a:prstGeom>
                    <a:noFill/>
                    <a:ln>
                      <a:noFill/>
                    </a:ln>
                  </pic:spPr>
                </pic:pic>
              </a:graphicData>
            </a:graphic>
          </wp:inline>
        </w:drawing>
      </w:r>
    </w:p>
    <w:p w14:paraId="471DF063" w14:textId="5790FE24" w:rsidR="008C7882" w:rsidRDefault="008C7882" w:rsidP="00FD7660">
      <w:pPr>
        <w:pStyle w:val="Caption"/>
        <w:jc w:val="center"/>
      </w:pPr>
      <w:r>
        <w:t xml:space="preserve">Figure </w:t>
      </w:r>
      <w:fldSimple w:instr=" STYLEREF 1 \s ">
        <w:r w:rsidR="00AE264D">
          <w:rPr>
            <w:noProof/>
          </w:rPr>
          <w:t>4</w:t>
        </w:r>
      </w:fldSimple>
      <w:r w:rsidR="00AB0524">
        <w:noBreakHyphen/>
      </w:r>
      <w:fldSimple w:instr=" SEQ Figure \* ARABIC \s 1 ">
        <w:r w:rsidR="00AE264D">
          <w:rPr>
            <w:noProof/>
          </w:rPr>
          <w:t>1</w:t>
        </w:r>
      </w:fldSimple>
      <w:r>
        <w:t>. Different solid element types that are available in FEBio.</w:t>
      </w:r>
    </w:p>
    <w:p w14:paraId="629BDD68" w14:textId="77777777" w:rsidR="008C7882" w:rsidRDefault="008C7882" w:rsidP="008C7882"/>
    <w:p w14:paraId="1089B7A6" w14:textId="77777777" w:rsidR="008517DD" w:rsidRDefault="008517DD" w:rsidP="008517DD">
      <w:pPr>
        <w:pStyle w:val="Heading3"/>
      </w:pPr>
      <w:bookmarkStart w:id="1198" w:name="_Toc300602748"/>
      <w:r>
        <w:t xml:space="preserve">Quadratic </w:t>
      </w:r>
      <w:r w:rsidR="0081541F">
        <w:t>T</w:t>
      </w:r>
      <w:r>
        <w:t xml:space="preserve">etrahedral </w:t>
      </w:r>
      <w:r w:rsidR="0081541F">
        <w:t>E</w:t>
      </w:r>
      <w:r>
        <w:t>lements</w:t>
      </w:r>
      <w:bookmarkEnd w:id="1198"/>
    </w:p>
    <w:p w14:paraId="0E571F1E" w14:textId="77777777" w:rsidR="008517DD" w:rsidRDefault="008517DD" w:rsidP="008517DD">
      <w:r>
        <w:t>FEBio implements a 10-node quadratic tetrahedral element. It has four corner nodes and six nodes located at the midpoint of the edges. The shape functions in terms area coordinates are given below. The area coordinates relate to the isoparametric coordinates as follows.</w:t>
      </w:r>
    </w:p>
    <w:p w14:paraId="3F518423" w14:textId="77777777" w:rsidR="008517DD" w:rsidRDefault="008517DD" w:rsidP="008517DD"/>
    <w:p w14:paraId="3546FC12" w14:textId="015E183D" w:rsidR="008517DD" w:rsidRDefault="008517DD" w:rsidP="008517DD">
      <w:pPr>
        <w:pStyle w:val="MTDisplayEquation"/>
      </w:pPr>
      <w:r>
        <w:tab/>
      </w:r>
      <w:r w:rsidR="00905817" w:rsidRPr="00905817">
        <w:rPr>
          <w:position w:val="-66"/>
        </w:rPr>
        <w:object w:dxaOrig="1440" w:dyaOrig="1440" w14:anchorId="619AA059">
          <v:shape id="_x0000_i2110" type="#_x0000_t75" style="width:1in;height:1in" o:ole="">
            <v:imagedata r:id="rId2185" o:title=""/>
          </v:shape>
          <o:OLEObject Type="Embed" ProgID="Equation.DSMT4" ShapeID="_x0000_i2110" DrawAspect="Content" ObjectID="_1374351183" r:id="rId2186"/>
        </w:object>
      </w:r>
      <w:r>
        <w:t xml:space="preserve"> </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E264D">
          <w:rPr>
            <w:noProof/>
          </w:rPr>
          <w:instrText>4</w:instrText>
        </w:r>
      </w:fldSimple>
      <w:r w:rsidR="004F1C97">
        <w:instrText>.</w:instrText>
      </w:r>
      <w:fldSimple w:instr=" SEQ MTEqn \c \* Arabic \* MERGEFORMAT ">
        <w:r w:rsidR="00AE264D">
          <w:rPr>
            <w:noProof/>
          </w:rPr>
          <w:instrText>6</w:instrText>
        </w:r>
      </w:fldSimple>
      <w:r w:rsidR="004F1C97">
        <w:instrText>)</w:instrText>
      </w:r>
      <w:r w:rsidR="004F1C97">
        <w:fldChar w:fldCharType="end"/>
      </w:r>
    </w:p>
    <w:p w14:paraId="7F4111B5" w14:textId="77777777" w:rsidR="008517DD" w:rsidRDefault="008517DD" w:rsidP="008517DD">
      <w:r>
        <w:t>The shape functions follow.</w:t>
      </w:r>
    </w:p>
    <w:p w14:paraId="7E513E6B" w14:textId="77777777" w:rsidR="008517DD" w:rsidRDefault="008517DD" w:rsidP="008517DD"/>
    <w:p w14:paraId="0DD47DD8" w14:textId="716B889C" w:rsidR="008517DD" w:rsidRDefault="00907E2E" w:rsidP="00907E2E">
      <w:pPr>
        <w:pStyle w:val="MTDisplayEquation"/>
      </w:pPr>
      <w:r>
        <w:lastRenderedPageBreak/>
        <w:tab/>
      </w:r>
      <w:r w:rsidR="00905817" w:rsidRPr="00905817">
        <w:rPr>
          <w:position w:val="-122"/>
        </w:rPr>
        <w:object w:dxaOrig="3019" w:dyaOrig="2600" w14:anchorId="06AF22E8">
          <v:shape id="_x0000_i2111" type="#_x0000_t75" style="width:150.4pt;height:129.4pt" o:ole="">
            <v:imagedata r:id="rId2187" o:title=""/>
          </v:shape>
          <o:OLEObject Type="Embed" ProgID="Equation.DSMT4" ShapeID="_x0000_i2111" DrawAspect="Content" ObjectID="_1374351184" r:id="rId2188"/>
        </w:object>
      </w:r>
      <w:r>
        <w:t xml:space="preserve"> </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E264D">
          <w:rPr>
            <w:noProof/>
          </w:rPr>
          <w:instrText>4</w:instrText>
        </w:r>
      </w:fldSimple>
      <w:r w:rsidR="004F1C97">
        <w:instrText>.</w:instrText>
      </w:r>
      <w:fldSimple w:instr=" SEQ MTEqn \c \* Arabic \* MERGEFORMAT ">
        <w:r w:rsidR="00AE264D">
          <w:rPr>
            <w:noProof/>
          </w:rPr>
          <w:instrText>7</w:instrText>
        </w:r>
      </w:fldSimple>
      <w:r w:rsidR="004F1C97">
        <w:instrText>)</w:instrText>
      </w:r>
      <w:r w:rsidR="004F1C97">
        <w:fldChar w:fldCharType="end"/>
      </w:r>
    </w:p>
    <w:p w14:paraId="2BEC7B65" w14:textId="77777777" w:rsidR="00717EF7" w:rsidRDefault="00717EF7" w:rsidP="00717EF7"/>
    <w:p w14:paraId="2A46A6D0" w14:textId="77777777" w:rsidR="00717EF7" w:rsidRDefault="00717EF7" w:rsidP="00717EF7">
      <w:r>
        <w:t>The following integration rules are implemented for this element type.</w:t>
      </w:r>
    </w:p>
    <w:p w14:paraId="737A3A39" w14:textId="77777777" w:rsidR="00717EF7" w:rsidRDefault="00717EF7" w:rsidP="00717EF7"/>
    <w:p w14:paraId="3318938B" w14:textId="77777777" w:rsidR="00717EF7" w:rsidRDefault="00717EF7" w:rsidP="00717EF7">
      <w:r>
        <w:rPr>
          <w:b/>
        </w:rPr>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41115825" w14:textId="77777777" w:rsidTr="002A17FC">
        <w:tc>
          <w:tcPr>
            <w:tcW w:w="2394" w:type="dxa"/>
            <w:shd w:val="clear" w:color="auto" w:fill="EEECE1"/>
          </w:tcPr>
          <w:p w14:paraId="50E118A2" w14:textId="77777777" w:rsidR="00717EF7" w:rsidRPr="002A17FC" w:rsidRDefault="00717EF7" w:rsidP="00717EF7">
            <w:pPr>
              <w:rPr>
                <w:b/>
              </w:rPr>
            </w:pPr>
            <w:r w:rsidRPr="002A17FC">
              <w:rPr>
                <w:b/>
              </w:rPr>
              <w:t>r</w:t>
            </w:r>
          </w:p>
        </w:tc>
        <w:tc>
          <w:tcPr>
            <w:tcW w:w="2394" w:type="dxa"/>
            <w:shd w:val="clear" w:color="auto" w:fill="EEECE1"/>
          </w:tcPr>
          <w:p w14:paraId="667AD039" w14:textId="77777777" w:rsidR="00717EF7" w:rsidRPr="002A17FC" w:rsidRDefault="00717EF7" w:rsidP="00717EF7">
            <w:pPr>
              <w:rPr>
                <w:b/>
              </w:rPr>
            </w:pPr>
            <w:r w:rsidRPr="002A17FC">
              <w:rPr>
                <w:b/>
              </w:rPr>
              <w:t>s</w:t>
            </w:r>
          </w:p>
        </w:tc>
        <w:tc>
          <w:tcPr>
            <w:tcW w:w="2394" w:type="dxa"/>
            <w:shd w:val="clear" w:color="auto" w:fill="EEECE1"/>
          </w:tcPr>
          <w:p w14:paraId="1092FE97" w14:textId="77777777" w:rsidR="00717EF7" w:rsidRPr="002A17FC" w:rsidRDefault="00717EF7" w:rsidP="00717EF7">
            <w:pPr>
              <w:rPr>
                <w:b/>
              </w:rPr>
            </w:pPr>
            <w:r w:rsidRPr="002A17FC">
              <w:rPr>
                <w:b/>
              </w:rPr>
              <w:t>t</w:t>
            </w:r>
          </w:p>
        </w:tc>
        <w:tc>
          <w:tcPr>
            <w:tcW w:w="2394" w:type="dxa"/>
            <w:shd w:val="clear" w:color="auto" w:fill="EEECE1"/>
          </w:tcPr>
          <w:p w14:paraId="723D9F33" w14:textId="77777777" w:rsidR="00717EF7" w:rsidRPr="002A17FC" w:rsidRDefault="00717EF7" w:rsidP="00717EF7">
            <w:pPr>
              <w:rPr>
                <w:b/>
              </w:rPr>
            </w:pPr>
            <w:r w:rsidRPr="002A17FC">
              <w:rPr>
                <w:b/>
              </w:rPr>
              <w:t>w</w:t>
            </w:r>
          </w:p>
        </w:tc>
      </w:tr>
      <w:tr w:rsidR="00717EF7" w14:paraId="124ACBF5" w14:textId="77777777" w:rsidTr="002A17FC">
        <w:tc>
          <w:tcPr>
            <w:tcW w:w="2394" w:type="dxa"/>
            <w:shd w:val="clear" w:color="auto" w:fill="auto"/>
          </w:tcPr>
          <w:p w14:paraId="516F5D94" w14:textId="77777777" w:rsidR="00717EF7" w:rsidRDefault="00717EF7" w:rsidP="00717EF7">
            <w:r w:rsidRPr="00717EF7">
              <w:t>0.58541020</w:t>
            </w:r>
          </w:p>
        </w:tc>
        <w:tc>
          <w:tcPr>
            <w:tcW w:w="2394" w:type="dxa"/>
            <w:shd w:val="clear" w:color="auto" w:fill="auto"/>
          </w:tcPr>
          <w:p w14:paraId="3865E450" w14:textId="77777777" w:rsidR="00717EF7" w:rsidRDefault="00717EF7" w:rsidP="00717EF7">
            <w:r w:rsidRPr="00717EF7">
              <w:t>0.13819660</w:t>
            </w:r>
          </w:p>
        </w:tc>
        <w:tc>
          <w:tcPr>
            <w:tcW w:w="2394" w:type="dxa"/>
            <w:shd w:val="clear" w:color="auto" w:fill="auto"/>
          </w:tcPr>
          <w:p w14:paraId="37F499F8" w14:textId="77777777" w:rsidR="00717EF7" w:rsidRDefault="00717EF7" w:rsidP="00717EF7">
            <w:r w:rsidRPr="00717EF7">
              <w:t>0.13819660</w:t>
            </w:r>
          </w:p>
        </w:tc>
        <w:tc>
          <w:tcPr>
            <w:tcW w:w="2394" w:type="dxa"/>
            <w:shd w:val="clear" w:color="auto" w:fill="auto"/>
          </w:tcPr>
          <w:p w14:paraId="3DC38ED1" w14:textId="77777777" w:rsidR="00717EF7" w:rsidRDefault="00717EF7" w:rsidP="00717EF7">
            <w:r>
              <w:t>0.041666667</w:t>
            </w:r>
          </w:p>
        </w:tc>
      </w:tr>
      <w:tr w:rsidR="00717EF7" w14:paraId="2068D2BC" w14:textId="77777777" w:rsidTr="002A17FC">
        <w:tc>
          <w:tcPr>
            <w:tcW w:w="2394" w:type="dxa"/>
            <w:shd w:val="clear" w:color="auto" w:fill="auto"/>
          </w:tcPr>
          <w:p w14:paraId="5A7F3C49" w14:textId="77777777" w:rsidR="00717EF7" w:rsidRDefault="00717EF7" w:rsidP="00717EF7">
            <w:r w:rsidRPr="00717EF7">
              <w:t>0.13819660</w:t>
            </w:r>
          </w:p>
        </w:tc>
        <w:tc>
          <w:tcPr>
            <w:tcW w:w="2394" w:type="dxa"/>
            <w:shd w:val="clear" w:color="auto" w:fill="auto"/>
          </w:tcPr>
          <w:p w14:paraId="5E38A4E5" w14:textId="77777777" w:rsidR="00717EF7" w:rsidRDefault="00717EF7" w:rsidP="00717EF7">
            <w:r w:rsidRPr="00717EF7">
              <w:t>0.58541020</w:t>
            </w:r>
          </w:p>
        </w:tc>
        <w:tc>
          <w:tcPr>
            <w:tcW w:w="2394" w:type="dxa"/>
            <w:shd w:val="clear" w:color="auto" w:fill="auto"/>
          </w:tcPr>
          <w:p w14:paraId="3E1AC001" w14:textId="77777777" w:rsidR="00717EF7" w:rsidRDefault="00717EF7" w:rsidP="00717EF7">
            <w:r w:rsidRPr="00717EF7">
              <w:t>0.13819660</w:t>
            </w:r>
          </w:p>
        </w:tc>
        <w:tc>
          <w:tcPr>
            <w:tcW w:w="2394" w:type="dxa"/>
            <w:shd w:val="clear" w:color="auto" w:fill="auto"/>
          </w:tcPr>
          <w:p w14:paraId="2344C5E6" w14:textId="77777777" w:rsidR="00717EF7" w:rsidRDefault="00717EF7" w:rsidP="002A17FC">
            <w:r>
              <w:t>0.041666667</w:t>
            </w:r>
          </w:p>
        </w:tc>
      </w:tr>
      <w:tr w:rsidR="00717EF7" w14:paraId="4EE11910" w14:textId="77777777" w:rsidTr="002A17FC">
        <w:tc>
          <w:tcPr>
            <w:tcW w:w="2394" w:type="dxa"/>
            <w:shd w:val="clear" w:color="auto" w:fill="auto"/>
          </w:tcPr>
          <w:p w14:paraId="70694964" w14:textId="77777777" w:rsidR="00717EF7" w:rsidRDefault="00717EF7" w:rsidP="00717EF7">
            <w:r w:rsidRPr="00717EF7">
              <w:t>0.13819660</w:t>
            </w:r>
          </w:p>
        </w:tc>
        <w:tc>
          <w:tcPr>
            <w:tcW w:w="2394" w:type="dxa"/>
            <w:shd w:val="clear" w:color="auto" w:fill="auto"/>
          </w:tcPr>
          <w:p w14:paraId="12316C07" w14:textId="77777777" w:rsidR="00717EF7" w:rsidRDefault="00717EF7" w:rsidP="00717EF7">
            <w:r w:rsidRPr="00717EF7">
              <w:t>0.13819660</w:t>
            </w:r>
          </w:p>
        </w:tc>
        <w:tc>
          <w:tcPr>
            <w:tcW w:w="2394" w:type="dxa"/>
            <w:shd w:val="clear" w:color="auto" w:fill="auto"/>
          </w:tcPr>
          <w:p w14:paraId="0D0A1533" w14:textId="77777777" w:rsidR="00717EF7" w:rsidRDefault="00717EF7" w:rsidP="00717EF7">
            <w:r w:rsidRPr="00717EF7">
              <w:t>0.58541020</w:t>
            </w:r>
          </w:p>
        </w:tc>
        <w:tc>
          <w:tcPr>
            <w:tcW w:w="2394" w:type="dxa"/>
            <w:shd w:val="clear" w:color="auto" w:fill="auto"/>
          </w:tcPr>
          <w:p w14:paraId="56DBF209" w14:textId="77777777" w:rsidR="00717EF7" w:rsidRDefault="00717EF7" w:rsidP="002A17FC">
            <w:r>
              <w:t>0.041666667</w:t>
            </w:r>
          </w:p>
        </w:tc>
      </w:tr>
      <w:tr w:rsidR="00717EF7" w14:paraId="54A01AB8" w14:textId="77777777" w:rsidTr="002A17FC">
        <w:tc>
          <w:tcPr>
            <w:tcW w:w="2394" w:type="dxa"/>
            <w:shd w:val="clear" w:color="auto" w:fill="auto"/>
          </w:tcPr>
          <w:p w14:paraId="2C8B53D4" w14:textId="77777777" w:rsidR="00717EF7" w:rsidRDefault="00717EF7" w:rsidP="00717EF7">
            <w:r w:rsidRPr="00717EF7">
              <w:t>0.13819660</w:t>
            </w:r>
          </w:p>
        </w:tc>
        <w:tc>
          <w:tcPr>
            <w:tcW w:w="2394" w:type="dxa"/>
            <w:shd w:val="clear" w:color="auto" w:fill="auto"/>
          </w:tcPr>
          <w:p w14:paraId="781BBDC2" w14:textId="77777777" w:rsidR="00717EF7" w:rsidRDefault="00717EF7" w:rsidP="00717EF7">
            <w:r w:rsidRPr="00717EF7">
              <w:t>0.13819660</w:t>
            </w:r>
          </w:p>
        </w:tc>
        <w:tc>
          <w:tcPr>
            <w:tcW w:w="2394" w:type="dxa"/>
            <w:shd w:val="clear" w:color="auto" w:fill="auto"/>
          </w:tcPr>
          <w:p w14:paraId="5B4BC232" w14:textId="77777777" w:rsidR="00717EF7" w:rsidRDefault="00717EF7" w:rsidP="00717EF7">
            <w:r w:rsidRPr="00717EF7">
              <w:t>0.13819660</w:t>
            </w:r>
          </w:p>
        </w:tc>
        <w:tc>
          <w:tcPr>
            <w:tcW w:w="2394" w:type="dxa"/>
            <w:shd w:val="clear" w:color="auto" w:fill="auto"/>
          </w:tcPr>
          <w:p w14:paraId="0465E8C9" w14:textId="77777777" w:rsidR="00717EF7" w:rsidRDefault="00717EF7" w:rsidP="002A17FC">
            <w:r>
              <w:t>0.041666667</w:t>
            </w:r>
          </w:p>
        </w:tc>
      </w:tr>
    </w:tbl>
    <w:p w14:paraId="1D2DEB6C" w14:textId="77777777" w:rsidR="00717EF7" w:rsidRDefault="00717EF7" w:rsidP="00717EF7"/>
    <w:p w14:paraId="05AD5B44" w14:textId="77777777" w:rsidR="00717EF7" w:rsidRDefault="00717EF7" w:rsidP="00717EF7">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2AEE9198" w14:textId="77777777" w:rsidTr="002A17FC">
        <w:tc>
          <w:tcPr>
            <w:tcW w:w="2394" w:type="dxa"/>
            <w:shd w:val="clear" w:color="auto" w:fill="EEECE1"/>
          </w:tcPr>
          <w:p w14:paraId="6692E8B0" w14:textId="77777777" w:rsidR="00717EF7" w:rsidRPr="002A17FC" w:rsidRDefault="00717EF7" w:rsidP="00717EF7">
            <w:pPr>
              <w:rPr>
                <w:b/>
              </w:rPr>
            </w:pPr>
            <w:r w:rsidRPr="002A17FC">
              <w:rPr>
                <w:b/>
              </w:rPr>
              <w:t>r</w:t>
            </w:r>
          </w:p>
        </w:tc>
        <w:tc>
          <w:tcPr>
            <w:tcW w:w="2394" w:type="dxa"/>
            <w:shd w:val="clear" w:color="auto" w:fill="EEECE1"/>
          </w:tcPr>
          <w:p w14:paraId="2CF58F7D" w14:textId="77777777" w:rsidR="00717EF7" w:rsidRPr="002A17FC" w:rsidRDefault="00717EF7" w:rsidP="00717EF7">
            <w:pPr>
              <w:rPr>
                <w:b/>
              </w:rPr>
            </w:pPr>
            <w:r w:rsidRPr="002A17FC">
              <w:rPr>
                <w:b/>
              </w:rPr>
              <w:t>s</w:t>
            </w:r>
          </w:p>
        </w:tc>
        <w:tc>
          <w:tcPr>
            <w:tcW w:w="2394" w:type="dxa"/>
            <w:shd w:val="clear" w:color="auto" w:fill="EEECE1"/>
          </w:tcPr>
          <w:p w14:paraId="638E894C" w14:textId="77777777" w:rsidR="00717EF7" w:rsidRPr="002A17FC" w:rsidRDefault="00717EF7" w:rsidP="00717EF7">
            <w:pPr>
              <w:rPr>
                <w:b/>
              </w:rPr>
            </w:pPr>
            <w:r w:rsidRPr="002A17FC">
              <w:rPr>
                <w:b/>
              </w:rPr>
              <w:t>t</w:t>
            </w:r>
          </w:p>
        </w:tc>
        <w:tc>
          <w:tcPr>
            <w:tcW w:w="2394" w:type="dxa"/>
            <w:shd w:val="clear" w:color="auto" w:fill="EEECE1"/>
          </w:tcPr>
          <w:p w14:paraId="6E360F1C" w14:textId="77777777" w:rsidR="00717EF7" w:rsidRPr="002A17FC" w:rsidRDefault="00717EF7" w:rsidP="00717EF7">
            <w:pPr>
              <w:rPr>
                <w:b/>
              </w:rPr>
            </w:pPr>
            <w:r w:rsidRPr="002A17FC">
              <w:rPr>
                <w:b/>
              </w:rPr>
              <w:t>w</w:t>
            </w:r>
          </w:p>
        </w:tc>
      </w:tr>
      <w:tr w:rsidR="00717EF7" w14:paraId="022966F4" w14:textId="77777777" w:rsidTr="002A17FC">
        <w:tc>
          <w:tcPr>
            <w:tcW w:w="2394" w:type="dxa"/>
            <w:shd w:val="clear" w:color="auto" w:fill="auto"/>
          </w:tcPr>
          <w:p w14:paraId="1D5447C4" w14:textId="77777777" w:rsidR="00717EF7" w:rsidRDefault="00717EF7" w:rsidP="00717EF7">
            <w:r w:rsidRPr="00717EF7">
              <w:t>0.01583591</w:t>
            </w:r>
          </w:p>
        </w:tc>
        <w:tc>
          <w:tcPr>
            <w:tcW w:w="2394" w:type="dxa"/>
            <w:shd w:val="clear" w:color="auto" w:fill="auto"/>
          </w:tcPr>
          <w:p w14:paraId="4551F1FC" w14:textId="77777777" w:rsidR="00717EF7" w:rsidRDefault="00717EF7" w:rsidP="00717EF7">
            <w:r w:rsidRPr="00717EF7">
              <w:t>0.328054697</w:t>
            </w:r>
          </w:p>
        </w:tc>
        <w:tc>
          <w:tcPr>
            <w:tcW w:w="2394" w:type="dxa"/>
            <w:shd w:val="clear" w:color="auto" w:fill="auto"/>
          </w:tcPr>
          <w:p w14:paraId="73BD2AD5" w14:textId="77777777" w:rsidR="00717EF7" w:rsidRDefault="006F2CC9" w:rsidP="00717EF7">
            <w:r w:rsidRPr="006F2CC9">
              <w:t>0.328054697</w:t>
            </w:r>
          </w:p>
        </w:tc>
        <w:tc>
          <w:tcPr>
            <w:tcW w:w="2394" w:type="dxa"/>
            <w:shd w:val="clear" w:color="auto" w:fill="auto"/>
          </w:tcPr>
          <w:p w14:paraId="3B2128DD" w14:textId="77777777" w:rsidR="00717EF7" w:rsidRDefault="006F2CC9" w:rsidP="00717EF7">
            <w:r w:rsidRPr="006F2CC9">
              <w:t>0.023087995</w:t>
            </w:r>
          </w:p>
        </w:tc>
      </w:tr>
      <w:tr w:rsidR="00717EF7" w14:paraId="380FCD3F" w14:textId="77777777" w:rsidTr="002A17FC">
        <w:tc>
          <w:tcPr>
            <w:tcW w:w="2394" w:type="dxa"/>
            <w:shd w:val="clear" w:color="auto" w:fill="auto"/>
          </w:tcPr>
          <w:p w14:paraId="095F48C1" w14:textId="77777777" w:rsidR="00717EF7" w:rsidRDefault="00717EF7" w:rsidP="00717EF7">
            <w:r w:rsidRPr="00717EF7">
              <w:t>0.328054697</w:t>
            </w:r>
          </w:p>
        </w:tc>
        <w:tc>
          <w:tcPr>
            <w:tcW w:w="2394" w:type="dxa"/>
            <w:shd w:val="clear" w:color="auto" w:fill="auto"/>
          </w:tcPr>
          <w:p w14:paraId="2776CABD" w14:textId="77777777" w:rsidR="00717EF7" w:rsidRDefault="006F2CC9" w:rsidP="00717EF7">
            <w:r w:rsidRPr="006F2CC9">
              <w:t>0.01583591</w:t>
            </w:r>
          </w:p>
        </w:tc>
        <w:tc>
          <w:tcPr>
            <w:tcW w:w="2394" w:type="dxa"/>
            <w:shd w:val="clear" w:color="auto" w:fill="auto"/>
          </w:tcPr>
          <w:p w14:paraId="134C8F18" w14:textId="77777777" w:rsidR="00717EF7" w:rsidRDefault="006F2CC9" w:rsidP="00717EF7">
            <w:r w:rsidRPr="006F2CC9">
              <w:t>0.328054697</w:t>
            </w:r>
          </w:p>
        </w:tc>
        <w:tc>
          <w:tcPr>
            <w:tcW w:w="2394" w:type="dxa"/>
            <w:shd w:val="clear" w:color="auto" w:fill="auto"/>
          </w:tcPr>
          <w:p w14:paraId="7B1A3929" w14:textId="77777777" w:rsidR="00717EF7" w:rsidRDefault="006F2CC9" w:rsidP="00717EF7">
            <w:r w:rsidRPr="006F2CC9">
              <w:t>0.023087995</w:t>
            </w:r>
          </w:p>
        </w:tc>
      </w:tr>
      <w:tr w:rsidR="00717EF7" w14:paraId="00FFD362" w14:textId="77777777" w:rsidTr="002A17FC">
        <w:tc>
          <w:tcPr>
            <w:tcW w:w="2394" w:type="dxa"/>
            <w:shd w:val="clear" w:color="auto" w:fill="auto"/>
          </w:tcPr>
          <w:p w14:paraId="5141C8F8" w14:textId="77777777" w:rsidR="00717EF7" w:rsidRDefault="00717EF7" w:rsidP="00717EF7">
            <w:r w:rsidRPr="00717EF7">
              <w:t>0.328054697</w:t>
            </w:r>
          </w:p>
        </w:tc>
        <w:tc>
          <w:tcPr>
            <w:tcW w:w="2394" w:type="dxa"/>
            <w:shd w:val="clear" w:color="auto" w:fill="auto"/>
          </w:tcPr>
          <w:p w14:paraId="63C7BF30" w14:textId="77777777" w:rsidR="00717EF7" w:rsidRDefault="00717EF7" w:rsidP="00717EF7">
            <w:r w:rsidRPr="00717EF7">
              <w:t>0.328054697</w:t>
            </w:r>
          </w:p>
        </w:tc>
        <w:tc>
          <w:tcPr>
            <w:tcW w:w="2394" w:type="dxa"/>
            <w:shd w:val="clear" w:color="auto" w:fill="auto"/>
          </w:tcPr>
          <w:p w14:paraId="00FE8043" w14:textId="77777777" w:rsidR="00717EF7" w:rsidRDefault="006F2CC9" w:rsidP="00717EF7">
            <w:r w:rsidRPr="006F2CC9">
              <w:t>0.01583591</w:t>
            </w:r>
          </w:p>
        </w:tc>
        <w:tc>
          <w:tcPr>
            <w:tcW w:w="2394" w:type="dxa"/>
            <w:shd w:val="clear" w:color="auto" w:fill="auto"/>
          </w:tcPr>
          <w:p w14:paraId="3E8B4C6D" w14:textId="77777777" w:rsidR="00717EF7" w:rsidRDefault="006F2CC9" w:rsidP="00717EF7">
            <w:r w:rsidRPr="006F2CC9">
              <w:t>0.023087995</w:t>
            </w:r>
          </w:p>
        </w:tc>
      </w:tr>
      <w:tr w:rsidR="00717EF7" w14:paraId="2085AA65" w14:textId="77777777" w:rsidTr="002A17FC">
        <w:tc>
          <w:tcPr>
            <w:tcW w:w="2394" w:type="dxa"/>
            <w:shd w:val="clear" w:color="auto" w:fill="auto"/>
          </w:tcPr>
          <w:p w14:paraId="715D171D" w14:textId="77777777" w:rsidR="00717EF7" w:rsidRDefault="00717EF7" w:rsidP="00717EF7">
            <w:r w:rsidRPr="00717EF7">
              <w:t>0.328054697</w:t>
            </w:r>
          </w:p>
        </w:tc>
        <w:tc>
          <w:tcPr>
            <w:tcW w:w="2394" w:type="dxa"/>
            <w:shd w:val="clear" w:color="auto" w:fill="auto"/>
          </w:tcPr>
          <w:p w14:paraId="1B4C9C70" w14:textId="77777777" w:rsidR="00717EF7" w:rsidRDefault="006F2CC9" w:rsidP="00717EF7">
            <w:r w:rsidRPr="006F2CC9">
              <w:t>0.328054697</w:t>
            </w:r>
          </w:p>
        </w:tc>
        <w:tc>
          <w:tcPr>
            <w:tcW w:w="2394" w:type="dxa"/>
            <w:shd w:val="clear" w:color="auto" w:fill="auto"/>
          </w:tcPr>
          <w:p w14:paraId="651A3F17" w14:textId="77777777" w:rsidR="00717EF7" w:rsidRDefault="006F2CC9" w:rsidP="00717EF7">
            <w:r w:rsidRPr="006F2CC9">
              <w:t>0.328054697</w:t>
            </w:r>
          </w:p>
        </w:tc>
        <w:tc>
          <w:tcPr>
            <w:tcW w:w="2394" w:type="dxa"/>
            <w:shd w:val="clear" w:color="auto" w:fill="auto"/>
          </w:tcPr>
          <w:p w14:paraId="3AF33D5B" w14:textId="77777777" w:rsidR="00717EF7" w:rsidRDefault="006F2CC9" w:rsidP="00717EF7">
            <w:r w:rsidRPr="006F2CC9">
              <w:t>0.023087995</w:t>
            </w:r>
          </w:p>
        </w:tc>
      </w:tr>
      <w:tr w:rsidR="00717EF7" w14:paraId="3F372152" w14:textId="77777777" w:rsidTr="002A17FC">
        <w:tc>
          <w:tcPr>
            <w:tcW w:w="2394" w:type="dxa"/>
            <w:shd w:val="clear" w:color="auto" w:fill="auto"/>
          </w:tcPr>
          <w:p w14:paraId="42E6B278" w14:textId="77777777" w:rsidR="00717EF7" w:rsidRDefault="00717EF7" w:rsidP="00717EF7">
            <w:r w:rsidRPr="00717EF7">
              <w:t>0.679143178</w:t>
            </w:r>
          </w:p>
        </w:tc>
        <w:tc>
          <w:tcPr>
            <w:tcW w:w="2394" w:type="dxa"/>
            <w:shd w:val="clear" w:color="auto" w:fill="auto"/>
          </w:tcPr>
          <w:p w14:paraId="27596DE7" w14:textId="77777777" w:rsidR="00717EF7" w:rsidRDefault="006F2CC9" w:rsidP="00717EF7">
            <w:r w:rsidRPr="006F2CC9">
              <w:t>0.106952274</w:t>
            </w:r>
          </w:p>
        </w:tc>
        <w:tc>
          <w:tcPr>
            <w:tcW w:w="2394" w:type="dxa"/>
            <w:shd w:val="clear" w:color="auto" w:fill="auto"/>
          </w:tcPr>
          <w:p w14:paraId="2CD9F543" w14:textId="77777777" w:rsidR="00717EF7" w:rsidRDefault="006F2CC9" w:rsidP="00717EF7">
            <w:r w:rsidRPr="006F2CC9">
              <w:t>0.106952274</w:t>
            </w:r>
          </w:p>
        </w:tc>
        <w:tc>
          <w:tcPr>
            <w:tcW w:w="2394" w:type="dxa"/>
            <w:shd w:val="clear" w:color="auto" w:fill="auto"/>
          </w:tcPr>
          <w:p w14:paraId="40A2C39C" w14:textId="77777777" w:rsidR="00717EF7" w:rsidRDefault="006F2CC9" w:rsidP="00717EF7">
            <w:r w:rsidRPr="006F2CC9">
              <w:t>0.018578672</w:t>
            </w:r>
          </w:p>
        </w:tc>
      </w:tr>
      <w:tr w:rsidR="00717EF7" w14:paraId="2A86848B" w14:textId="77777777" w:rsidTr="002A17FC">
        <w:tc>
          <w:tcPr>
            <w:tcW w:w="2394" w:type="dxa"/>
            <w:shd w:val="clear" w:color="auto" w:fill="auto"/>
          </w:tcPr>
          <w:p w14:paraId="410624F9" w14:textId="77777777" w:rsidR="00717EF7" w:rsidRDefault="00717EF7" w:rsidP="00717EF7">
            <w:r w:rsidRPr="00717EF7">
              <w:t>0.106952274</w:t>
            </w:r>
          </w:p>
        </w:tc>
        <w:tc>
          <w:tcPr>
            <w:tcW w:w="2394" w:type="dxa"/>
            <w:shd w:val="clear" w:color="auto" w:fill="auto"/>
          </w:tcPr>
          <w:p w14:paraId="23C54AA9" w14:textId="77777777" w:rsidR="00717EF7" w:rsidRDefault="006F2CC9" w:rsidP="00717EF7">
            <w:r w:rsidRPr="006F2CC9">
              <w:t>0.679143178</w:t>
            </w:r>
          </w:p>
        </w:tc>
        <w:tc>
          <w:tcPr>
            <w:tcW w:w="2394" w:type="dxa"/>
            <w:shd w:val="clear" w:color="auto" w:fill="auto"/>
          </w:tcPr>
          <w:p w14:paraId="62CE05F1" w14:textId="77777777" w:rsidR="00717EF7" w:rsidRDefault="006F2CC9" w:rsidP="00717EF7">
            <w:r w:rsidRPr="006F2CC9">
              <w:t>0.106952274</w:t>
            </w:r>
          </w:p>
        </w:tc>
        <w:tc>
          <w:tcPr>
            <w:tcW w:w="2394" w:type="dxa"/>
            <w:shd w:val="clear" w:color="auto" w:fill="auto"/>
          </w:tcPr>
          <w:p w14:paraId="14C6D282" w14:textId="77777777" w:rsidR="00717EF7" w:rsidRDefault="006F2CC9" w:rsidP="00717EF7">
            <w:r w:rsidRPr="006F2CC9">
              <w:t>0.018578672</w:t>
            </w:r>
          </w:p>
        </w:tc>
      </w:tr>
      <w:tr w:rsidR="00717EF7" w14:paraId="69F32EDC" w14:textId="77777777" w:rsidTr="002A17FC">
        <w:tc>
          <w:tcPr>
            <w:tcW w:w="2394" w:type="dxa"/>
            <w:shd w:val="clear" w:color="auto" w:fill="auto"/>
          </w:tcPr>
          <w:p w14:paraId="05978EA2" w14:textId="77777777" w:rsidR="00717EF7" w:rsidRDefault="00717EF7" w:rsidP="00717EF7">
            <w:r w:rsidRPr="00717EF7">
              <w:t>0.106952274</w:t>
            </w:r>
          </w:p>
        </w:tc>
        <w:tc>
          <w:tcPr>
            <w:tcW w:w="2394" w:type="dxa"/>
            <w:shd w:val="clear" w:color="auto" w:fill="auto"/>
          </w:tcPr>
          <w:p w14:paraId="224790EE" w14:textId="77777777" w:rsidR="00717EF7" w:rsidRDefault="006F2CC9" w:rsidP="00717EF7">
            <w:r w:rsidRPr="006F2CC9">
              <w:t>0.106952274</w:t>
            </w:r>
          </w:p>
        </w:tc>
        <w:tc>
          <w:tcPr>
            <w:tcW w:w="2394" w:type="dxa"/>
            <w:shd w:val="clear" w:color="auto" w:fill="auto"/>
          </w:tcPr>
          <w:p w14:paraId="2E8FB727" w14:textId="77777777" w:rsidR="00717EF7" w:rsidRDefault="006F2CC9" w:rsidP="00717EF7">
            <w:r w:rsidRPr="006F2CC9">
              <w:t>0.679143178</w:t>
            </w:r>
          </w:p>
        </w:tc>
        <w:tc>
          <w:tcPr>
            <w:tcW w:w="2394" w:type="dxa"/>
            <w:shd w:val="clear" w:color="auto" w:fill="auto"/>
          </w:tcPr>
          <w:p w14:paraId="5A7231F3" w14:textId="77777777" w:rsidR="00717EF7" w:rsidRDefault="006F2CC9" w:rsidP="00717EF7">
            <w:r w:rsidRPr="006F2CC9">
              <w:t>0.018578672</w:t>
            </w:r>
          </w:p>
        </w:tc>
      </w:tr>
      <w:tr w:rsidR="00717EF7" w14:paraId="7AEE97A2" w14:textId="77777777" w:rsidTr="002A17FC">
        <w:tc>
          <w:tcPr>
            <w:tcW w:w="2394" w:type="dxa"/>
            <w:shd w:val="clear" w:color="auto" w:fill="auto"/>
          </w:tcPr>
          <w:p w14:paraId="3159AA3B" w14:textId="77777777" w:rsidR="00717EF7" w:rsidRDefault="00717EF7" w:rsidP="00717EF7">
            <w:r w:rsidRPr="00717EF7">
              <w:t>0.106952274</w:t>
            </w:r>
          </w:p>
        </w:tc>
        <w:tc>
          <w:tcPr>
            <w:tcW w:w="2394" w:type="dxa"/>
            <w:shd w:val="clear" w:color="auto" w:fill="auto"/>
          </w:tcPr>
          <w:p w14:paraId="57E45A05" w14:textId="77777777" w:rsidR="00717EF7" w:rsidRDefault="006F2CC9" w:rsidP="00717EF7">
            <w:r w:rsidRPr="006F2CC9">
              <w:t>0.106952274</w:t>
            </w:r>
          </w:p>
        </w:tc>
        <w:tc>
          <w:tcPr>
            <w:tcW w:w="2394" w:type="dxa"/>
            <w:shd w:val="clear" w:color="auto" w:fill="auto"/>
          </w:tcPr>
          <w:p w14:paraId="6E5E61AF" w14:textId="77777777" w:rsidR="00717EF7" w:rsidRDefault="006F2CC9" w:rsidP="00717EF7">
            <w:r w:rsidRPr="006F2CC9">
              <w:t>0.106952274</w:t>
            </w:r>
          </w:p>
        </w:tc>
        <w:tc>
          <w:tcPr>
            <w:tcW w:w="2394" w:type="dxa"/>
            <w:shd w:val="clear" w:color="auto" w:fill="auto"/>
          </w:tcPr>
          <w:p w14:paraId="35D657AF" w14:textId="77777777" w:rsidR="00717EF7" w:rsidRDefault="006F2CC9" w:rsidP="00717EF7">
            <w:r w:rsidRPr="006F2CC9">
              <w:t>0.018578672</w:t>
            </w:r>
          </w:p>
        </w:tc>
      </w:tr>
    </w:tbl>
    <w:p w14:paraId="2E3C117F" w14:textId="77777777" w:rsidR="00717EF7" w:rsidRDefault="00717EF7" w:rsidP="00717EF7"/>
    <w:p w14:paraId="5178017D" w14:textId="77777777" w:rsidR="006F2CC9" w:rsidRDefault="006F2CC9" w:rsidP="00717EF7">
      <w:pPr>
        <w:rPr>
          <w:b/>
        </w:rPr>
      </w:pPr>
      <w:r>
        <w:rPr>
          <w:b/>
        </w:rPr>
        <w:t>11-point Gauss-Lobatto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6F2CC9" w14:paraId="34865F5E" w14:textId="77777777" w:rsidTr="002A17FC">
        <w:tc>
          <w:tcPr>
            <w:tcW w:w="2394" w:type="dxa"/>
            <w:shd w:val="clear" w:color="auto" w:fill="EEECE1"/>
          </w:tcPr>
          <w:p w14:paraId="03DDF5C6" w14:textId="77777777" w:rsidR="006F2CC9" w:rsidRPr="002A17FC" w:rsidRDefault="006F2CC9" w:rsidP="00717EF7">
            <w:pPr>
              <w:rPr>
                <w:b/>
              </w:rPr>
            </w:pPr>
            <w:r w:rsidRPr="002A17FC">
              <w:rPr>
                <w:b/>
              </w:rPr>
              <w:t>r</w:t>
            </w:r>
          </w:p>
        </w:tc>
        <w:tc>
          <w:tcPr>
            <w:tcW w:w="2394" w:type="dxa"/>
            <w:shd w:val="clear" w:color="auto" w:fill="EEECE1"/>
          </w:tcPr>
          <w:p w14:paraId="752A6CD7" w14:textId="77777777" w:rsidR="006F2CC9" w:rsidRPr="002A17FC" w:rsidRDefault="006F2CC9" w:rsidP="00717EF7">
            <w:pPr>
              <w:rPr>
                <w:b/>
              </w:rPr>
            </w:pPr>
            <w:r w:rsidRPr="002A17FC">
              <w:rPr>
                <w:b/>
              </w:rPr>
              <w:t>s</w:t>
            </w:r>
          </w:p>
        </w:tc>
        <w:tc>
          <w:tcPr>
            <w:tcW w:w="2394" w:type="dxa"/>
            <w:shd w:val="clear" w:color="auto" w:fill="EEECE1"/>
          </w:tcPr>
          <w:p w14:paraId="779E71FB" w14:textId="77777777" w:rsidR="006F2CC9" w:rsidRPr="002A17FC" w:rsidRDefault="006F2CC9" w:rsidP="00717EF7">
            <w:pPr>
              <w:rPr>
                <w:b/>
              </w:rPr>
            </w:pPr>
            <w:r w:rsidRPr="002A17FC">
              <w:rPr>
                <w:b/>
              </w:rPr>
              <w:t>t</w:t>
            </w:r>
          </w:p>
        </w:tc>
        <w:tc>
          <w:tcPr>
            <w:tcW w:w="2394" w:type="dxa"/>
            <w:shd w:val="clear" w:color="auto" w:fill="EEECE1"/>
          </w:tcPr>
          <w:p w14:paraId="1487B062" w14:textId="77777777" w:rsidR="006F2CC9" w:rsidRPr="002A17FC" w:rsidRDefault="006F2CC9" w:rsidP="00717EF7">
            <w:pPr>
              <w:rPr>
                <w:b/>
              </w:rPr>
            </w:pPr>
            <w:r w:rsidRPr="002A17FC">
              <w:rPr>
                <w:b/>
              </w:rPr>
              <w:t>w</w:t>
            </w:r>
          </w:p>
        </w:tc>
      </w:tr>
      <w:tr w:rsidR="006F2CC9" w14:paraId="0FD46B2E" w14:textId="77777777" w:rsidTr="002A17FC">
        <w:tc>
          <w:tcPr>
            <w:tcW w:w="2394" w:type="dxa"/>
            <w:shd w:val="clear" w:color="auto" w:fill="auto"/>
          </w:tcPr>
          <w:p w14:paraId="220562BB" w14:textId="77777777" w:rsidR="006F2CC9" w:rsidRDefault="006F2CC9" w:rsidP="00717EF7">
            <w:r>
              <w:t>0</w:t>
            </w:r>
          </w:p>
        </w:tc>
        <w:tc>
          <w:tcPr>
            <w:tcW w:w="2394" w:type="dxa"/>
            <w:shd w:val="clear" w:color="auto" w:fill="auto"/>
          </w:tcPr>
          <w:p w14:paraId="43A961A5" w14:textId="77777777" w:rsidR="006F2CC9" w:rsidRDefault="006F2CC9" w:rsidP="00717EF7">
            <w:r>
              <w:t>0</w:t>
            </w:r>
          </w:p>
        </w:tc>
        <w:tc>
          <w:tcPr>
            <w:tcW w:w="2394" w:type="dxa"/>
            <w:shd w:val="clear" w:color="auto" w:fill="auto"/>
          </w:tcPr>
          <w:p w14:paraId="5413DC3E" w14:textId="77777777" w:rsidR="006F2CC9" w:rsidRDefault="006F2CC9" w:rsidP="00717EF7">
            <w:r>
              <w:t>0</w:t>
            </w:r>
          </w:p>
        </w:tc>
        <w:tc>
          <w:tcPr>
            <w:tcW w:w="2394" w:type="dxa"/>
            <w:shd w:val="clear" w:color="auto" w:fill="auto"/>
          </w:tcPr>
          <w:p w14:paraId="18F5268B" w14:textId="77777777" w:rsidR="006F2CC9" w:rsidRDefault="006F2CC9" w:rsidP="00717EF7">
            <w:r w:rsidRPr="006F2CC9">
              <w:t>0.002777778</w:t>
            </w:r>
          </w:p>
        </w:tc>
      </w:tr>
      <w:tr w:rsidR="006F2CC9" w14:paraId="255F3EEB" w14:textId="77777777" w:rsidTr="002A17FC">
        <w:tc>
          <w:tcPr>
            <w:tcW w:w="2394" w:type="dxa"/>
            <w:shd w:val="clear" w:color="auto" w:fill="auto"/>
          </w:tcPr>
          <w:p w14:paraId="63207E87" w14:textId="77777777" w:rsidR="006F2CC9" w:rsidRDefault="006F2CC9" w:rsidP="00717EF7">
            <w:r>
              <w:t>1</w:t>
            </w:r>
          </w:p>
        </w:tc>
        <w:tc>
          <w:tcPr>
            <w:tcW w:w="2394" w:type="dxa"/>
            <w:shd w:val="clear" w:color="auto" w:fill="auto"/>
          </w:tcPr>
          <w:p w14:paraId="70A2F16F" w14:textId="77777777" w:rsidR="006F2CC9" w:rsidRDefault="006F2CC9" w:rsidP="00717EF7">
            <w:r>
              <w:t>0</w:t>
            </w:r>
          </w:p>
        </w:tc>
        <w:tc>
          <w:tcPr>
            <w:tcW w:w="2394" w:type="dxa"/>
            <w:shd w:val="clear" w:color="auto" w:fill="auto"/>
          </w:tcPr>
          <w:p w14:paraId="36151AD9" w14:textId="77777777" w:rsidR="006F2CC9" w:rsidRDefault="006F2CC9" w:rsidP="00717EF7">
            <w:r>
              <w:t>0</w:t>
            </w:r>
          </w:p>
        </w:tc>
        <w:tc>
          <w:tcPr>
            <w:tcW w:w="2394" w:type="dxa"/>
            <w:shd w:val="clear" w:color="auto" w:fill="auto"/>
          </w:tcPr>
          <w:p w14:paraId="62B3C37B" w14:textId="77777777" w:rsidR="006F2CC9" w:rsidRPr="006F2CC9" w:rsidRDefault="006F2CC9" w:rsidP="00717EF7">
            <w:r w:rsidRPr="006F2CC9">
              <w:t>0.002777778</w:t>
            </w:r>
          </w:p>
        </w:tc>
      </w:tr>
      <w:tr w:rsidR="006F2CC9" w14:paraId="44060DDC" w14:textId="77777777" w:rsidTr="002A17FC">
        <w:tc>
          <w:tcPr>
            <w:tcW w:w="2394" w:type="dxa"/>
            <w:shd w:val="clear" w:color="auto" w:fill="auto"/>
          </w:tcPr>
          <w:p w14:paraId="51FD932A" w14:textId="77777777" w:rsidR="006F2CC9" w:rsidRDefault="006F2CC9" w:rsidP="00717EF7">
            <w:r>
              <w:t>0</w:t>
            </w:r>
          </w:p>
        </w:tc>
        <w:tc>
          <w:tcPr>
            <w:tcW w:w="2394" w:type="dxa"/>
            <w:shd w:val="clear" w:color="auto" w:fill="auto"/>
          </w:tcPr>
          <w:p w14:paraId="08038B47" w14:textId="77777777" w:rsidR="006F2CC9" w:rsidRDefault="006F2CC9" w:rsidP="00717EF7">
            <w:r>
              <w:t>1</w:t>
            </w:r>
          </w:p>
        </w:tc>
        <w:tc>
          <w:tcPr>
            <w:tcW w:w="2394" w:type="dxa"/>
            <w:shd w:val="clear" w:color="auto" w:fill="auto"/>
          </w:tcPr>
          <w:p w14:paraId="0B02CE2E" w14:textId="77777777" w:rsidR="006F2CC9" w:rsidRDefault="006F2CC9" w:rsidP="00717EF7">
            <w:r>
              <w:t>0</w:t>
            </w:r>
          </w:p>
        </w:tc>
        <w:tc>
          <w:tcPr>
            <w:tcW w:w="2394" w:type="dxa"/>
            <w:shd w:val="clear" w:color="auto" w:fill="auto"/>
          </w:tcPr>
          <w:p w14:paraId="05AC74B6" w14:textId="77777777" w:rsidR="006F2CC9" w:rsidRPr="006F2CC9" w:rsidRDefault="006F2CC9" w:rsidP="00717EF7">
            <w:r w:rsidRPr="006F2CC9">
              <w:t>0.002777778</w:t>
            </w:r>
          </w:p>
        </w:tc>
      </w:tr>
      <w:tr w:rsidR="006F2CC9" w14:paraId="262E185F" w14:textId="77777777" w:rsidTr="002A17FC">
        <w:tc>
          <w:tcPr>
            <w:tcW w:w="2394" w:type="dxa"/>
            <w:shd w:val="clear" w:color="auto" w:fill="auto"/>
          </w:tcPr>
          <w:p w14:paraId="374E7D0D" w14:textId="77777777" w:rsidR="006F2CC9" w:rsidRDefault="006F2CC9" w:rsidP="00717EF7">
            <w:r>
              <w:t>0</w:t>
            </w:r>
          </w:p>
        </w:tc>
        <w:tc>
          <w:tcPr>
            <w:tcW w:w="2394" w:type="dxa"/>
            <w:shd w:val="clear" w:color="auto" w:fill="auto"/>
          </w:tcPr>
          <w:p w14:paraId="5920242D" w14:textId="77777777" w:rsidR="006F2CC9" w:rsidRDefault="006F2CC9" w:rsidP="00717EF7">
            <w:r>
              <w:t>0</w:t>
            </w:r>
          </w:p>
        </w:tc>
        <w:tc>
          <w:tcPr>
            <w:tcW w:w="2394" w:type="dxa"/>
            <w:shd w:val="clear" w:color="auto" w:fill="auto"/>
          </w:tcPr>
          <w:p w14:paraId="4118C4FD" w14:textId="77777777" w:rsidR="006F2CC9" w:rsidRDefault="006F2CC9" w:rsidP="00717EF7">
            <w:r>
              <w:t>1</w:t>
            </w:r>
          </w:p>
        </w:tc>
        <w:tc>
          <w:tcPr>
            <w:tcW w:w="2394" w:type="dxa"/>
            <w:shd w:val="clear" w:color="auto" w:fill="auto"/>
          </w:tcPr>
          <w:p w14:paraId="6E49F44D" w14:textId="77777777" w:rsidR="006F2CC9" w:rsidRPr="006F2CC9" w:rsidRDefault="006F2CC9" w:rsidP="00717EF7">
            <w:r w:rsidRPr="006F2CC9">
              <w:t>0.002777778</w:t>
            </w:r>
          </w:p>
        </w:tc>
      </w:tr>
      <w:tr w:rsidR="006F2CC9" w14:paraId="235DB2E5" w14:textId="77777777" w:rsidTr="002A17FC">
        <w:tc>
          <w:tcPr>
            <w:tcW w:w="2394" w:type="dxa"/>
            <w:shd w:val="clear" w:color="auto" w:fill="auto"/>
          </w:tcPr>
          <w:p w14:paraId="5169CBA7" w14:textId="77777777" w:rsidR="006F2CC9" w:rsidRDefault="000D279B" w:rsidP="00717EF7">
            <w:r>
              <w:t>0.5</w:t>
            </w:r>
          </w:p>
        </w:tc>
        <w:tc>
          <w:tcPr>
            <w:tcW w:w="2394" w:type="dxa"/>
            <w:shd w:val="clear" w:color="auto" w:fill="auto"/>
          </w:tcPr>
          <w:p w14:paraId="62B6A905" w14:textId="77777777" w:rsidR="006F2CC9" w:rsidRDefault="000D279B" w:rsidP="00717EF7">
            <w:r>
              <w:t>0</w:t>
            </w:r>
          </w:p>
        </w:tc>
        <w:tc>
          <w:tcPr>
            <w:tcW w:w="2394" w:type="dxa"/>
            <w:shd w:val="clear" w:color="auto" w:fill="auto"/>
          </w:tcPr>
          <w:p w14:paraId="147F1F7A" w14:textId="77777777" w:rsidR="006F2CC9" w:rsidRDefault="000D279B" w:rsidP="00717EF7">
            <w:r>
              <w:t>0</w:t>
            </w:r>
          </w:p>
        </w:tc>
        <w:tc>
          <w:tcPr>
            <w:tcW w:w="2394" w:type="dxa"/>
            <w:shd w:val="clear" w:color="auto" w:fill="auto"/>
          </w:tcPr>
          <w:p w14:paraId="6BE74C0E" w14:textId="77777777" w:rsidR="006F2CC9" w:rsidRPr="006F2CC9" w:rsidRDefault="000D279B" w:rsidP="00717EF7">
            <w:r w:rsidRPr="000D279B">
              <w:t>0.011111111</w:t>
            </w:r>
          </w:p>
        </w:tc>
      </w:tr>
      <w:tr w:rsidR="000D279B" w14:paraId="68639CE0" w14:textId="77777777" w:rsidTr="002A17FC">
        <w:tc>
          <w:tcPr>
            <w:tcW w:w="2394" w:type="dxa"/>
            <w:shd w:val="clear" w:color="auto" w:fill="auto"/>
          </w:tcPr>
          <w:p w14:paraId="5CA4ADC4" w14:textId="77777777" w:rsidR="000D279B" w:rsidRDefault="000D279B" w:rsidP="00717EF7">
            <w:r>
              <w:t>0.5</w:t>
            </w:r>
          </w:p>
        </w:tc>
        <w:tc>
          <w:tcPr>
            <w:tcW w:w="2394" w:type="dxa"/>
            <w:shd w:val="clear" w:color="auto" w:fill="auto"/>
          </w:tcPr>
          <w:p w14:paraId="34AB2959" w14:textId="77777777" w:rsidR="000D279B" w:rsidRDefault="000D279B" w:rsidP="00717EF7">
            <w:r>
              <w:t>0.5</w:t>
            </w:r>
          </w:p>
        </w:tc>
        <w:tc>
          <w:tcPr>
            <w:tcW w:w="2394" w:type="dxa"/>
            <w:shd w:val="clear" w:color="auto" w:fill="auto"/>
          </w:tcPr>
          <w:p w14:paraId="255DF973" w14:textId="77777777" w:rsidR="000D279B" w:rsidRDefault="000D279B" w:rsidP="00717EF7">
            <w:r>
              <w:t>0</w:t>
            </w:r>
          </w:p>
        </w:tc>
        <w:tc>
          <w:tcPr>
            <w:tcW w:w="2394" w:type="dxa"/>
            <w:shd w:val="clear" w:color="auto" w:fill="auto"/>
          </w:tcPr>
          <w:p w14:paraId="21377A82" w14:textId="77777777" w:rsidR="000D279B" w:rsidRPr="000D279B" w:rsidRDefault="000D279B" w:rsidP="00717EF7">
            <w:r w:rsidRPr="000D279B">
              <w:t>0.011111111</w:t>
            </w:r>
          </w:p>
        </w:tc>
      </w:tr>
      <w:tr w:rsidR="000D279B" w14:paraId="1888908B" w14:textId="77777777" w:rsidTr="002A17FC">
        <w:tc>
          <w:tcPr>
            <w:tcW w:w="2394" w:type="dxa"/>
            <w:shd w:val="clear" w:color="auto" w:fill="auto"/>
          </w:tcPr>
          <w:p w14:paraId="50861A6F" w14:textId="77777777" w:rsidR="000D279B" w:rsidRDefault="000D279B" w:rsidP="00717EF7">
            <w:r>
              <w:t>0</w:t>
            </w:r>
          </w:p>
        </w:tc>
        <w:tc>
          <w:tcPr>
            <w:tcW w:w="2394" w:type="dxa"/>
            <w:shd w:val="clear" w:color="auto" w:fill="auto"/>
          </w:tcPr>
          <w:p w14:paraId="43B10517" w14:textId="77777777" w:rsidR="000D279B" w:rsidRDefault="000D279B" w:rsidP="00717EF7">
            <w:r>
              <w:t>0.5</w:t>
            </w:r>
          </w:p>
        </w:tc>
        <w:tc>
          <w:tcPr>
            <w:tcW w:w="2394" w:type="dxa"/>
            <w:shd w:val="clear" w:color="auto" w:fill="auto"/>
          </w:tcPr>
          <w:p w14:paraId="791D2B5A" w14:textId="77777777" w:rsidR="000D279B" w:rsidRDefault="000D279B" w:rsidP="00717EF7">
            <w:r>
              <w:t>0</w:t>
            </w:r>
          </w:p>
        </w:tc>
        <w:tc>
          <w:tcPr>
            <w:tcW w:w="2394" w:type="dxa"/>
            <w:shd w:val="clear" w:color="auto" w:fill="auto"/>
          </w:tcPr>
          <w:p w14:paraId="6F152064" w14:textId="77777777" w:rsidR="000D279B" w:rsidRPr="000D279B" w:rsidRDefault="000D279B" w:rsidP="00717EF7">
            <w:r w:rsidRPr="000D279B">
              <w:t>0.011111111</w:t>
            </w:r>
          </w:p>
        </w:tc>
      </w:tr>
      <w:tr w:rsidR="000D279B" w14:paraId="19F2A51F" w14:textId="77777777" w:rsidTr="002A17FC">
        <w:tc>
          <w:tcPr>
            <w:tcW w:w="2394" w:type="dxa"/>
            <w:shd w:val="clear" w:color="auto" w:fill="auto"/>
          </w:tcPr>
          <w:p w14:paraId="4A1DF3D8" w14:textId="77777777" w:rsidR="000D279B" w:rsidRDefault="000D279B" w:rsidP="00717EF7">
            <w:r>
              <w:t>0</w:t>
            </w:r>
          </w:p>
        </w:tc>
        <w:tc>
          <w:tcPr>
            <w:tcW w:w="2394" w:type="dxa"/>
            <w:shd w:val="clear" w:color="auto" w:fill="auto"/>
          </w:tcPr>
          <w:p w14:paraId="7A208D04" w14:textId="77777777" w:rsidR="000D279B" w:rsidRDefault="000D279B" w:rsidP="00717EF7">
            <w:r>
              <w:t>0</w:t>
            </w:r>
          </w:p>
        </w:tc>
        <w:tc>
          <w:tcPr>
            <w:tcW w:w="2394" w:type="dxa"/>
            <w:shd w:val="clear" w:color="auto" w:fill="auto"/>
          </w:tcPr>
          <w:p w14:paraId="4DCED3B4" w14:textId="77777777" w:rsidR="000D279B" w:rsidRDefault="000D279B" w:rsidP="00717EF7">
            <w:r>
              <w:t>0.5</w:t>
            </w:r>
          </w:p>
        </w:tc>
        <w:tc>
          <w:tcPr>
            <w:tcW w:w="2394" w:type="dxa"/>
            <w:shd w:val="clear" w:color="auto" w:fill="auto"/>
          </w:tcPr>
          <w:p w14:paraId="129C86F8" w14:textId="77777777" w:rsidR="000D279B" w:rsidRPr="000D279B" w:rsidRDefault="000D279B" w:rsidP="00717EF7">
            <w:r w:rsidRPr="000D279B">
              <w:t>0.011111111</w:t>
            </w:r>
          </w:p>
        </w:tc>
      </w:tr>
      <w:tr w:rsidR="000D279B" w14:paraId="60D98243" w14:textId="77777777" w:rsidTr="002A17FC">
        <w:tc>
          <w:tcPr>
            <w:tcW w:w="2394" w:type="dxa"/>
            <w:shd w:val="clear" w:color="auto" w:fill="auto"/>
          </w:tcPr>
          <w:p w14:paraId="0CB5659D" w14:textId="77777777" w:rsidR="000D279B" w:rsidRDefault="000D279B" w:rsidP="00717EF7">
            <w:r>
              <w:t>0.5</w:t>
            </w:r>
          </w:p>
        </w:tc>
        <w:tc>
          <w:tcPr>
            <w:tcW w:w="2394" w:type="dxa"/>
            <w:shd w:val="clear" w:color="auto" w:fill="auto"/>
          </w:tcPr>
          <w:p w14:paraId="2607F93A" w14:textId="77777777" w:rsidR="000D279B" w:rsidRDefault="000D279B" w:rsidP="00717EF7">
            <w:r>
              <w:t>0</w:t>
            </w:r>
          </w:p>
        </w:tc>
        <w:tc>
          <w:tcPr>
            <w:tcW w:w="2394" w:type="dxa"/>
            <w:shd w:val="clear" w:color="auto" w:fill="auto"/>
          </w:tcPr>
          <w:p w14:paraId="1AF0DA99" w14:textId="77777777" w:rsidR="000D279B" w:rsidRDefault="000D279B" w:rsidP="00717EF7">
            <w:r>
              <w:t>0.5</w:t>
            </w:r>
          </w:p>
        </w:tc>
        <w:tc>
          <w:tcPr>
            <w:tcW w:w="2394" w:type="dxa"/>
            <w:shd w:val="clear" w:color="auto" w:fill="auto"/>
          </w:tcPr>
          <w:p w14:paraId="24FEDFB9" w14:textId="77777777" w:rsidR="000D279B" w:rsidRPr="000D279B" w:rsidRDefault="000D279B" w:rsidP="00717EF7">
            <w:r w:rsidRPr="000D279B">
              <w:t>0.011111111</w:t>
            </w:r>
          </w:p>
        </w:tc>
      </w:tr>
      <w:tr w:rsidR="000D279B" w14:paraId="2FAFAED1" w14:textId="77777777" w:rsidTr="002A17FC">
        <w:tc>
          <w:tcPr>
            <w:tcW w:w="2394" w:type="dxa"/>
            <w:shd w:val="clear" w:color="auto" w:fill="auto"/>
          </w:tcPr>
          <w:p w14:paraId="13673E2D" w14:textId="77777777" w:rsidR="000D279B" w:rsidRDefault="000D279B" w:rsidP="00717EF7">
            <w:r>
              <w:t>0</w:t>
            </w:r>
          </w:p>
        </w:tc>
        <w:tc>
          <w:tcPr>
            <w:tcW w:w="2394" w:type="dxa"/>
            <w:shd w:val="clear" w:color="auto" w:fill="auto"/>
          </w:tcPr>
          <w:p w14:paraId="7AC90528" w14:textId="77777777" w:rsidR="000D279B" w:rsidRDefault="000D279B" w:rsidP="00717EF7">
            <w:r>
              <w:t>0.5</w:t>
            </w:r>
          </w:p>
        </w:tc>
        <w:tc>
          <w:tcPr>
            <w:tcW w:w="2394" w:type="dxa"/>
            <w:shd w:val="clear" w:color="auto" w:fill="auto"/>
          </w:tcPr>
          <w:p w14:paraId="0CD7D44F" w14:textId="77777777" w:rsidR="000D279B" w:rsidRDefault="000D279B" w:rsidP="00717EF7">
            <w:r>
              <w:t>0.5</w:t>
            </w:r>
          </w:p>
        </w:tc>
        <w:tc>
          <w:tcPr>
            <w:tcW w:w="2394" w:type="dxa"/>
            <w:shd w:val="clear" w:color="auto" w:fill="auto"/>
          </w:tcPr>
          <w:p w14:paraId="4EF88914" w14:textId="77777777" w:rsidR="000D279B" w:rsidRPr="000D279B" w:rsidRDefault="000D279B" w:rsidP="00717EF7">
            <w:r w:rsidRPr="000D279B">
              <w:t>0.011111111</w:t>
            </w:r>
          </w:p>
        </w:tc>
      </w:tr>
      <w:tr w:rsidR="000D279B" w14:paraId="60EDE882" w14:textId="77777777" w:rsidTr="002A17FC">
        <w:tc>
          <w:tcPr>
            <w:tcW w:w="2394" w:type="dxa"/>
            <w:shd w:val="clear" w:color="auto" w:fill="auto"/>
          </w:tcPr>
          <w:p w14:paraId="01D246A5" w14:textId="77777777" w:rsidR="000D279B" w:rsidRDefault="000D279B" w:rsidP="00717EF7">
            <w:r>
              <w:t>0.25</w:t>
            </w:r>
          </w:p>
        </w:tc>
        <w:tc>
          <w:tcPr>
            <w:tcW w:w="2394" w:type="dxa"/>
            <w:shd w:val="clear" w:color="auto" w:fill="auto"/>
          </w:tcPr>
          <w:p w14:paraId="7AECDCB0" w14:textId="77777777" w:rsidR="000D279B" w:rsidRDefault="000D279B" w:rsidP="00717EF7">
            <w:r>
              <w:t>0.25</w:t>
            </w:r>
          </w:p>
        </w:tc>
        <w:tc>
          <w:tcPr>
            <w:tcW w:w="2394" w:type="dxa"/>
            <w:shd w:val="clear" w:color="auto" w:fill="auto"/>
          </w:tcPr>
          <w:p w14:paraId="6BDB4758" w14:textId="77777777" w:rsidR="000D279B" w:rsidRDefault="000D279B" w:rsidP="00717EF7">
            <w:r>
              <w:t>0.25</w:t>
            </w:r>
          </w:p>
        </w:tc>
        <w:tc>
          <w:tcPr>
            <w:tcW w:w="2394" w:type="dxa"/>
            <w:shd w:val="clear" w:color="auto" w:fill="auto"/>
          </w:tcPr>
          <w:p w14:paraId="564CF207" w14:textId="77777777" w:rsidR="000D279B" w:rsidRPr="000D279B" w:rsidRDefault="000D279B" w:rsidP="00717EF7">
            <w:r w:rsidRPr="000D279B">
              <w:t>0.088888889</w:t>
            </w:r>
          </w:p>
        </w:tc>
      </w:tr>
    </w:tbl>
    <w:p w14:paraId="21FDA7A2" w14:textId="77777777" w:rsidR="006F2CC9" w:rsidRDefault="006F2CC9" w:rsidP="00717EF7"/>
    <w:p w14:paraId="1801BA05" w14:textId="77777777" w:rsidR="002D4065" w:rsidRDefault="002D4065" w:rsidP="00717EF7"/>
    <w:p w14:paraId="5997C563" w14:textId="5597F82E" w:rsidR="00AB0524" w:rsidRDefault="00AB0524" w:rsidP="00717EF7">
      <w:r>
        <w:lastRenderedPageBreak/>
        <w:t>FEBio also implements a 15-node quadratic tetrahedral element</w:t>
      </w:r>
      <w:r w:rsidR="002D4065">
        <w:t xml:space="preserve"> (see </w:t>
      </w:r>
      <w:r w:rsidR="002D4065">
        <w:fldChar w:fldCharType="begin"/>
      </w:r>
      <w:r w:rsidR="002D4065">
        <w:instrText xml:space="preserve"> REF _Ref419288509 \h </w:instrText>
      </w:r>
      <w:r w:rsidR="002D4065">
        <w:fldChar w:fldCharType="separate"/>
      </w:r>
      <w:r w:rsidR="00AE264D">
        <w:t xml:space="preserve">Figure </w:t>
      </w:r>
      <w:r w:rsidR="00AE264D">
        <w:rPr>
          <w:noProof/>
        </w:rPr>
        <w:t>4</w:t>
      </w:r>
      <w:r w:rsidR="00AE264D">
        <w:noBreakHyphen/>
      </w:r>
      <w:r w:rsidR="00AE264D">
        <w:rPr>
          <w:noProof/>
        </w:rPr>
        <w:t>2</w:t>
      </w:r>
      <w:r w:rsidR="002D4065">
        <w:fldChar w:fldCharType="end"/>
      </w:r>
      <w:r w:rsidR="002D4065">
        <w:t>)</w:t>
      </w:r>
      <w:r>
        <w:t xml:space="preserve">. </w:t>
      </w:r>
    </w:p>
    <w:p w14:paraId="70B2064A" w14:textId="6253EB28" w:rsidR="00AB0524" w:rsidRDefault="00AB0524" w:rsidP="00717EF7">
      <w:r>
        <w:rPr>
          <w:noProof/>
        </w:rPr>
        <mc:AlternateContent>
          <mc:Choice Requires="wpg">
            <w:drawing>
              <wp:inline distT="0" distB="0" distL="0" distR="0" wp14:anchorId="6B317F06" wp14:editId="68513EC9">
                <wp:extent cx="5943600" cy="2299648"/>
                <wp:effectExtent l="0" t="0" r="0" b="0"/>
                <wp:docPr id="4" name="Group 1"/>
                <wp:cNvGraphicFramePr/>
                <a:graphic xmlns:a="http://schemas.openxmlformats.org/drawingml/2006/main">
                  <a:graphicData uri="http://schemas.microsoft.com/office/word/2010/wordprocessingGroup">
                    <wpg:wgp>
                      <wpg:cNvGrpSpPr/>
                      <wpg:grpSpPr>
                        <a:xfrm>
                          <a:off x="0" y="0"/>
                          <a:ext cx="5943600" cy="2299648"/>
                          <a:chOff x="0" y="0"/>
                          <a:chExt cx="7252129" cy="3219071"/>
                        </a:xfrm>
                      </wpg:grpSpPr>
                      <pic:pic xmlns:pic="http://schemas.openxmlformats.org/drawingml/2006/picture">
                        <pic:nvPicPr>
                          <pic:cNvPr id="5" name="Picture 5"/>
                          <pic:cNvPicPr>
                            <a:picLocks noChangeAspect="1" noChangeArrowheads="1"/>
                          </pic:cNvPicPr>
                        </pic:nvPicPr>
                        <pic:blipFill>
                          <a:blip r:embed="rId2189" cstate="print">
                            <a:extLst>
                              <a:ext uri="{28A0092B-C50C-407E-A947-70E740481C1C}">
                                <a14:useLocalDpi xmlns:a14="http://schemas.microsoft.com/office/drawing/2010/main" val="0"/>
                              </a:ext>
                            </a:extLst>
                          </a:blip>
                          <a:srcRect/>
                          <a:stretch>
                            <a:fillRect/>
                          </a:stretch>
                        </pic:blipFill>
                        <pic:spPr bwMode="auto">
                          <a:xfrm>
                            <a:off x="0" y="7559"/>
                            <a:ext cx="3626064" cy="321151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6" name="Picture 6"/>
                          <pic:cNvPicPr>
                            <a:picLocks noChangeAspect="1" noChangeArrowheads="1"/>
                          </pic:cNvPicPr>
                        </pic:nvPicPr>
                        <pic:blipFill>
                          <a:blip r:embed="rId2190" cstate="print">
                            <a:extLst>
                              <a:ext uri="{28A0092B-C50C-407E-A947-70E740481C1C}">
                                <a14:useLocalDpi xmlns:a14="http://schemas.microsoft.com/office/drawing/2010/main" val="0"/>
                              </a:ext>
                            </a:extLst>
                          </a:blip>
                          <a:srcRect/>
                          <a:stretch>
                            <a:fillRect/>
                          </a:stretch>
                        </pic:blipFill>
                        <pic:spPr bwMode="auto">
                          <a:xfrm>
                            <a:off x="3626064" y="0"/>
                            <a:ext cx="3626065" cy="32115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xmlns:w15="http://schemas.microsoft.com/office/word/2012/wordml">
            <w:pict>
              <v:group w14:anchorId="770E8DC7" id="Group 1" o:spid="_x0000_s1026" style="width:468pt;height:181.05pt;mso-position-horizontal-relative:char;mso-position-vertical-relative:line" coordsize="72521,3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">
                <v:shape id="Picture 5" o:spid="_x0000_s1027" type="#_x0000_t75" style="position:absolute;top:75;width:36260;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5mdTCAAAA2gAAAA8AAABkcnMvZG93bnJldi54bWxEj09rwkAUxO8Fv8PyBG91o2AJ0VVE8V/x&#10;0ij0+si+Jmmzb8PuauK37xaEHoeZ3wyzWPWmEXdyvrasYDJOQBAXVtdcKrhedq8pCB+QNTaWScGD&#10;PKyWg5cFZtp2/EH3PJQilrDPUEEVQptJ6YuKDPqxbYmj92WdwRClK6V22MVy08hpkrxJgzXHhQpb&#10;2lRU/OQ3o2CW7j8L9/693qI2h8vZt2m3PSk1GvbrOYhAffgPP+mjjhz8XYk3QC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eZnUwgAAANoAAAAPAAAAAAAAAAAAAAAAAJ8C&#10;AABkcnMvZG93bnJldi54bWxQSwUGAAAAAAQABAD3AAAAjgMAAAAA&#10;" fillcolor="#4f81bd [3204]" strokecolor="black [3213]">
                  <v:imagedata r:id="rId2200" o:title=""/>
                  <v:shadow color="#eeece1 [3214]"/>
                </v:shape>
                <v:shape id="Picture 6" o:spid="_x0000_s1028" type="#_x0000_t75" style="position:absolute;left:36260;width:36261;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j13CAAAA2gAAAA8AAABkcnMvZG93bnJldi54bWxEj9Fqg0AURN8D/YflFvoS6mohQWxWqaGB&#10;9LG2H3Dj3qro3hV3o+bvu4VAH4eZOcMcitUMYqbJdZYVJFEMgri2uuNGwffX6TkF4TyyxsEyKbiR&#10;gyJ/2Bww03bhT5or34gAYZehgtb7MZPS1S0ZdJEdiYP3YyeDPsipkXrCJcDNIF/ieC8NdhwWWhzp&#10;2FLdV1ejYHtLuvJyMpfqPY13S12e++TDKvX0uL69gvC0+v/wvX3WCvbwdyXcAJn/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zI9dwgAAANoAAAAPAAAAAAAAAAAAAAAAAJ8C&#10;AABkcnMvZG93bnJldi54bWxQSwUGAAAAAAQABAD3AAAAjgMAAAAA&#10;" fillcolor="#4f81bd [3204]" strokecolor="black [3213]">
                  <v:imagedata r:id="rId2201" o:title=""/>
                  <v:shadow color="#eeece1 [3214]"/>
                </v:shape>
                <w10:anchorlock/>
              </v:group>
            </w:pict>
          </mc:Fallback>
        </mc:AlternateContent>
      </w:r>
    </w:p>
    <w:p w14:paraId="308F4544" w14:textId="2D1C014D" w:rsidR="00AB0524" w:rsidRDefault="00AB0524" w:rsidP="00362FD7">
      <w:pPr>
        <w:pStyle w:val="Caption"/>
      </w:pPr>
      <w:bookmarkStart w:id="1199" w:name="_Ref419288509"/>
      <w:r>
        <w:t xml:space="preserve">Figure </w:t>
      </w:r>
      <w:fldSimple w:instr=" STYLEREF 1 \s ">
        <w:r w:rsidR="00AE264D">
          <w:rPr>
            <w:noProof/>
          </w:rPr>
          <w:t>4</w:t>
        </w:r>
      </w:fldSimple>
      <w:r>
        <w:noBreakHyphen/>
      </w:r>
      <w:fldSimple w:instr=" SEQ Figure \* ARABIC \s 1 ">
        <w:r w:rsidR="00AE264D">
          <w:rPr>
            <w:noProof/>
          </w:rPr>
          <w:t>2</w:t>
        </w:r>
      </w:fldSimple>
      <w:bookmarkEnd w:id="1199"/>
      <w:r>
        <w:t xml:space="preserve"> Quadratic tetrahedral elements available in FEBio. Left, a 10-node quadratic tet. Right, a 15-node quadratic tet.</w:t>
      </w:r>
    </w:p>
    <w:p w14:paraId="0FE28980" w14:textId="77777777" w:rsidR="00AB0524" w:rsidRDefault="00AB0524"/>
    <w:p w14:paraId="284BFC40" w14:textId="77777777" w:rsidR="002D4065" w:rsidRDefault="002D4065" w:rsidP="002D4065">
      <w:r>
        <w:t>The following integration rules are implemented for this element type.</w:t>
      </w:r>
    </w:p>
    <w:p w14:paraId="00C1BD3C" w14:textId="77777777" w:rsidR="00AB0524" w:rsidRDefault="00AB0524" w:rsidP="002D4065"/>
    <w:p w14:paraId="5BA6A4A9" w14:textId="66528FCF" w:rsidR="002D4065" w:rsidRPr="00362FD7" w:rsidRDefault="002D4065" w:rsidP="002D4065">
      <w:pPr>
        <w:rPr>
          <w:b/>
        </w:rPr>
      </w:pPr>
      <w:r>
        <w:rPr>
          <w:b/>
        </w:rPr>
        <w:t>8-point Gauss rule</w:t>
      </w:r>
      <w:r>
        <w:rPr>
          <w:rStyle w:val="FootnoteReference"/>
          <w:b/>
        </w:rPr>
        <w:footnoteReference w:id="1"/>
      </w:r>
    </w:p>
    <w:tbl>
      <w:tblPr>
        <w:tblStyle w:val="TableGrid"/>
        <w:tblW w:w="0" w:type="auto"/>
        <w:tblLook w:val="04A0" w:firstRow="1" w:lastRow="0" w:firstColumn="1" w:lastColumn="0" w:noHBand="0" w:noVBand="1"/>
      </w:tblPr>
      <w:tblGrid>
        <w:gridCol w:w="2394"/>
        <w:gridCol w:w="2394"/>
        <w:gridCol w:w="2394"/>
        <w:gridCol w:w="2394"/>
      </w:tblGrid>
      <w:tr w:rsidR="002D4065" w14:paraId="3A0DF056" w14:textId="77777777" w:rsidTr="00362FD7">
        <w:tc>
          <w:tcPr>
            <w:tcW w:w="2394" w:type="dxa"/>
            <w:shd w:val="clear" w:color="auto" w:fill="DDD9C3" w:themeFill="background2" w:themeFillShade="E6"/>
          </w:tcPr>
          <w:p w14:paraId="3F897F03" w14:textId="08B8747E" w:rsidR="002D4065" w:rsidRPr="00362FD7" w:rsidRDefault="002D4065" w:rsidP="002D4065">
            <w:pPr>
              <w:rPr>
                <w:b/>
              </w:rPr>
            </w:pPr>
            <w:r>
              <w:rPr>
                <w:b/>
              </w:rPr>
              <w:t>r</w:t>
            </w:r>
          </w:p>
        </w:tc>
        <w:tc>
          <w:tcPr>
            <w:tcW w:w="2394" w:type="dxa"/>
            <w:shd w:val="clear" w:color="auto" w:fill="DDD9C3" w:themeFill="background2" w:themeFillShade="E6"/>
          </w:tcPr>
          <w:p w14:paraId="18DA77B9" w14:textId="2759CBD5" w:rsidR="002D4065" w:rsidRPr="00362FD7" w:rsidRDefault="002D4065" w:rsidP="002D4065">
            <w:pPr>
              <w:rPr>
                <w:b/>
              </w:rPr>
            </w:pPr>
            <w:r w:rsidRPr="002D4065">
              <w:rPr>
                <w:b/>
              </w:rPr>
              <w:t>s</w:t>
            </w:r>
          </w:p>
        </w:tc>
        <w:tc>
          <w:tcPr>
            <w:tcW w:w="2394" w:type="dxa"/>
            <w:shd w:val="clear" w:color="auto" w:fill="DDD9C3" w:themeFill="background2" w:themeFillShade="E6"/>
          </w:tcPr>
          <w:p w14:paraId="102FC1B0" w14:textId="3AED7DDA" w:rsidR="002D4065" w:rsidRPr="00362FD7" w:rsidRDefault="002D4065" w:rsidP="002D4065">
            <w:pPr>
              <w:rPr>
                <w:b/>
              </w:rPr>
            </w:pPr>
            <w:r>
              <w:rPr>
                <w:b/>
              </w:rPr>
              <w:t>t</w:t>
            </w:r>
          </w:p>
        </w:tc>
        <w:tc>
          <w:tcPr>
            <w:tcW w:w="2394" w:type="dxa"/>
            <w:shd w:val="clear" w:color="auto" w:fill="DDD9C3" w:themeFill="background2" w:themeFillShade="E6"/>
          </w:tcPr>
          <w:p w14:paraId="1326295F" w14:textId="647445CD" w:rsidR="002D4065" w:rsidRPr="00362FD7" w:rsidRDefault="002D4065" w:rsidP="002D4065">
            <w:pPr>
              <w:rPr>
                <w:b/>
              </w:rPr>
            </w:pPr>
            <w:r w:rsidRPr="00362FD7">
              <w:rPr>
                <w:b/>
              </w:rPr>
              <w:t>w</w:t>
            </w:r>
          </w:p>
        </w:tc>
      </w:tr>
      <w:tr w:rsidR="002D4065" w14:paraId="7F575413" w14:textId="77777777" w:rsidTr="002D4065">
        <w:tc>
          <w:tcPr>
            <w:tcW w:w="2394" w:type="dxa"/>
          </w:tcPr>
          <w:p w14:paraId="43C9F061" w14:textId="3A126FC0" w:rsidR="002D4065" w:rsidRDefault="002D4065" w:rsidP="002D4065">
            <w:r w:rsidRPr="002D4065">
              <w:t>0.0158359099</w:t>
            </w:r>
          </w:p>
        </w:tc>
        <w:tc>
          <w:tcPr>
            <w:tcW w:w="2394" w:type="dxa"/>
          </w:tcPr>
          <w:p w14:paraId="35178A9D" w14:textId="5D999A79" w:rsidR="002D4065" w:rsidRDefault="002D4065" w:rsidP="002D4065">
            <w:r w:rsidRPr="002D4065">
              <w:t>0.3280546970</w:t>
            </w:r>
          </w:p>
        </w:tc>
        <w:tc>
          <w:tcPr>
            <w:tcW w:w="2394" w:type="dxa"/>
          </w:tcPr>
          <w:p w14:paraId="632D668D" w14:textId="15836BBB" w:rsidR="002D4065" w:rsidRDefault="002D4065" w:rsidP="002D4065">
            <w:r w:rsidRPr="002D4065">
              <w:t>0.3280546970</w:t>
            </w:r>
          </w:p>
        </w:tc>
        <w:tc>
          <w:tcPr>
            <w:tcW w:w="2394" w:type="dxa"/>
          </w:tcPr>
          <w:p w14:paraId="5FC40DEE" w14:textId="6C179B41" w:rsidR="002D4065" w:rsidRDefault="002D4065" w:rsidP="002D4065">
            <w:r w:rsidRPr="002D4065">
              <w:t>0.138527967</w:t>
            </w:r>
          </w:p>
        </w:tc>
      </w:tr>
      <w:tr w:rsidR="002D4065" w14:paraId="09825542" w14:textId="77777777" w:rsidTr="002D4065">
        <w:tc>
          <w:tcPr>
            <w:tcW w:w="2394" w:type="dxa"/>
          </w:tcPr>
          <w:p w14:paraId="54415D54" w14:textId="642E7833" w:rsidR="002D4065" w:rsidRDefault="002D4065" w:rsidP="002D4065">
            <w:r w:rsidRPr="002D4065">
              <w:t>0.3280546970</w:t>
            </w:r>
          </w:p>
        </w:tc>
        <w:tc>
          <w:tcPr>
            <w:tcW w:w="2394" w:type="dxa"/>
          </w:tcPr>
          <w:p w14:paraId="6AA6463D" w14:textId="6CCFF86A" w:rsidR="002D4065" w:rsidRDefault="002D4065" w:rsidP="002D4065">
            <w:r w:rsidRPr="002D4065">
              <w:t>0.0158359099</w:t>
            </w:r>
          </w:p>
        </w:tc>
        <w:tc>
          <w:tcPr>
            <w:tcW w:w="2394" w:type="dxa"/>
          </w:tcPr>
          <w:p w14:paraId="07E1937D" w14:textId="009EC8E9" w:rsidR="002D4065" w:rsidRDefault="002D4065" w:rsidP="002D4065">
            <w:r w:rsidRPr="002D4065">
              <w:t>0.3280546970</w:t>
            </w:r>
          </w:p>
        </w:tc>
        <w:tc>
          <w:tcPr>
            <w:tcW w:w="2394" w:type="dxa"/>
          </w:tcPr>
          <w:p w14:paraId="73E3E984" w14:textId="59AB20A0" w:rsidR="002D4065" w:rsidRDefault="002D4065" w:rsidP="002D4065">
            <w:r w:rsidRPr="002D4065">
              <w:t>0.138527967</w:t>
            </w:r>
          </w:p>
        </w:tc>
      </w:tr>
      <w:tr w:rsidR="002D4065" w14:paraId="150703E2" w14:textId="77777777" w:rsidTr="002D4065">
        <w:tc>
          <w:tcPr>
            <w:tcW w:w="2394" w:type="dxa"/>
          </w:tcPr>
          <w:p w14:paraId="680D7275" w14:textId="668E552E" w:rsidR="002D4065" w:rsidRDefault="002D4065" w:rsidP="002D4065">
            <w:r w:rsidRPr="002D4065">
              <w:t>0.3280546970</w:t>
            </w:r>
          </w:p>
        </w:tc>
        <w:tc>
          <w:tcPr>
            <w:tcW w:w="2394" w:type="dxa"/>
          </w:tcPr>
          <w:p w14:paraId="66ECD628" w14:textId="7D66AAF0" w:rsidR="002D4065" w:rsidRDefault="002D4065" w:rsidP="002D4065">
            <w:r w:rsidRPr="002D4065">
              <w:t>0.3280546970</w:t>
            </w:r>
          </w:p>
        </w:tc>
        <w:tc>
          <w:tcPr>
            <w:tcW w:w="2394" w:type="dxa"/>
          </w:tcPr>
          <w:p w14:paraId="26E0ACB3" w14:textId="0179F7B8" w:rsidR="002D4065" w:rsidRDefault="002D4065" w:rsidP="002D4065">
            <w:r w:rsidRPr="002D4065">
              <w:t>0.0158359099</w:t>
            </w:r>
          </w:p>
        </w:tc>
        <w:tc>
          <w:tcPr>
            <w:tcW w:w="2394" w:type="dxa"/>
          </w:tcPr>
          <w:p w14:paraId="144E25A6" w14:textId="20302099" w:rsidR="002D4065" w:rsidRDefault="002D4065" w:rsidP="002D4065">
            <w:r w:rsidRPr="002D4065">
              <w:t>0.138527967</w:t>
            </w:r>
          </w:p>
        </w:tc>
      </w:tr>
      <w:tr w:rsidR="002D4065" w14:paraId="1F831F49" w14:textId="77777777" w:rsidTr="002D4065">
        <w:tc>
          <w:tcPr>
            <w:tcW w:w="2394" w:type="dxa"/>
          </w:tcPr>
          <w:p w14:paraId="492CBFE1" w14:textId="66B8ADB3" w:rsidR="002D4065" w:rsidRDefault="002D4065" w:rsidP="002D4065">
            <w:r w:rsidRPr="002D4065">
              <w:t>0.3280546970</w:t>
            </w:r>
          </w:p>
        </w:tc>
        <w:tc>
          <w:tcPr>
            <w:tcW w:w="2394" w:type="dxa"/>
          </w:tcPr>
          <w:p w14:paraId="54C9FF37" w14:textId="55EC9740" w:rsidR="002D4065" w:rsidRDefault="002D4065" w:rsidP="002D4065">
            <w:r w:rsidRPr="002D4065">
              <w:t>0.3280546970</w:t>
            </w:r>
          </w:p>
        </w:tc>
        <w:tc>
          <w:tcPr>
            <w:tcW w:w="2394" w:type="dxa"/>
          </w:tcPr>
          <w:p w14:paraId="6450D112" w14:textId="70734950" w:rsidR="002D4065" w:rsidRDefault="002D4065" w:rsidP="002D4065">
            <w:r w:rsidRPr="002D4065">
              <w:t>0.3280546970</w:t>
            </w:r>
          </w:p>
        </w:tc>
        <w:tc>
          <w:tcPr>
            <w:tcW w:w="2394" w:type="dxa"/>
          </w:tcPr>
          <w:p w14:paraId="0B71958E" w14:textId="6E7580C2" w:rsidR="002D4065" w:rsidRDefault="002D4065" w:rsidP="002D4065">
            <w:r w:rsidRPr="002D4065">
              <w:t>0.138527967</w:t>
            </w:r>
          </w:p>
        </w:tc>
      </w:tr>
      <w:tr w:rsidR="002D4065" w14:paraId="1E65ECCC" w14:textId="77777777" w:rsidTr="002D4065">
        <w:tc>
          <w:tcPr>
            <w:tcW w:w="2394" w:type="dxa"/>
          </w:tcPr>
          <w:p w14:paraId="0453FDED" w14:textId="4790953B" w:rsidR="002D4065" w:rsidRDefault="002D4065" w:rsidP="002D4065">
            <w:r w:rsidRPr="002D4065">
              <w:t>0.6791431780</w:t>
            </w:r>
          </w:p>
        </w:tc>
        <w:tc>
          <w:tcPr>
            <w:tcW w:w="2394" w:type="dxa"/>
          </w:tcPr>
          <w:p w14:paraId="25412EBD" w14:textId="5CFEF764" w:rsidR="002D4065" w:rsidRDefault="002D4065" w:rsidP="002D4065">
            <w:r w:rsidRPr="002D4065">
              <w:t>0.1069522740</w:t>
            </w:r>
          </w:p>
        </w:tc>
        <w:tc>
          <w:tcPr>
            <w:tcW w:w="2394" w:type="dxa"/>
          </w:tcPr>
          <w:p w14:paraId="50AAC0A2" w14:textId="201189B3" w:rsidR="002D4065" w:rsidRDefault="002D4065" w:rsidP="002D4065">
            <w:r w:rsidRPr="002D4065">
              <w:t>0.1069522740</w:t>
            </w:r>
          </w:p>
        </w:tc>
        <w:tc>
          <w:tcPr>
            <w:tcW w:w="2394" w:type="dxa"/>
          </w:tcPr>
          <w:p w14:paraId="41ACD4A1" w14:textId="6B74D984" w:rsidR="002D4065" w:rsidRDefault="002D4065" w:rsidP="002D4065">
            <w:r w:rsidRPr="002D4065">
              <w:t>0.111472033</w:t>
            </w:r>
          </w:p>
        </w:tc>
      </w:tr>
      <w:tr w:rsidR="002D4065" w14:paraId="6C2CF0A9" w14:textId="77777777" w:rsidTr="002D4065">
        <w:tc>
          <w:tcPr>
            <w:tcW w:w="2394" w:type="dxa"/>
          </w:tcPr>
          <w:p w14:paraId="473A0C73" w14:textId="5BDC5F0F" w:rsidR="002D4065" w:rsidRDefault="002D4065" w:rsidP="002D4065">
            <w:r w:rsidRPr="002D4065">
              <w:t>0.1069522740</w:t>
            </w:r>
          </w:p>
        </w:tc>
        <w:tc>
          <w:tcPr>
            <w:tcW w:w="2394" w:type="dxa"/>
          </w:tcPr>
          <w:p w14:paraId="18FC766A" w14:textId="44C74D76" w:rsidR="002D4065" w:rsidRDefault="002D4065" w:rsidP="002D4065">
            <w:r w:rsidRPr="002D4065">
              <w:t>0.6791431780</w:t>
            </w:r>
          </w:p>
        </w:tc>
        <w:tc>
          <w:tcPr>
            <w:tcW w:w="2394" w:type="dxa"/>
          </w:tcPr>
          <w:p w14:paraId="285783CC" w14:textId="3037A3C8" w:rsidR="002D4065" w:rsidRDefault="002D4065" w:rsidP="002D4065">
            <w:r w:rsidRPr="002D4065">
              <w:t>0.1069522740</w:t>
            </w:r>
          </w:p>
        </w:tc>
        <w:tc>
          <w:tcPr>
            <w:tcW w:w="2394" w:type="dxa"/>
          </w:tcPr>
          <w:p w14:paraId="4067E0EE" w14:textId="1B25DE70" w:rsidR="002D4065" w:rsidRDefault="002D4065" w:rsidP="002D4065">
            <w:r w:rsidRPr="002D4065">
              <w:t>0.111472033</w:t>
            </w:r>
          </w:p>
        </w:tc>
      </w:tr>
      <w:tr w:rsidR="002D4065" w14:paraId="611F4C21" w14:textId="77777777" w:rsidTr="002D4065">
        <w:tc>
          <w:tcPr>
            <w:tcW w:w="2394" w:type="dxa"/>
          </w:tcPr>
          <w:p w14:paraId="13197A4F" w14:textId="6193079F" w:rsidR="002D4065" w:rsidRDefault="002D4065" w:rsidP="002D4065">
            <w:r w:rsidRPr="002D4065">
              <w:t>0.1069522740</w:t>
            </w:r>
          </w:p>
        </w:tc>
        <w:tc>
          <w:tcPr>
            <w:tcW w:w="2394" w:type="dxa"/>
          </w:tcPr>
          <w:p w14:paraId="5375E65D" w14:textId="6098420A" w:rsidR="002D4065" w:rsidRDefault="002D4065" w:rsidP="002D4065">
            <w:r w:rsidRPr="002D4065">
              <w:t>0.1069522740</w:t>
            </w:r>
          </w:p>
        </w:tc>
        <w:tc>
          <w:tcPr>
            <w:tcW w:w="2394" w:type="dxa"/>
          </w:tcPr>
          <w:p w14:paraId="6D136A6E" w14:textId="2CF38DFF" w:rsidR="002D4065" w:rsidRDefault="002D4065" w:rsidP="002D4065">
            <w:r w:rsidRPr="002D4065">
              <w:t>0.6791431780</w:t>
            </w:r>
          </w:p>
        </w:tc>
        <w:tc>
          <w:tcPr>
            <w:tcW w:w="2394" w:type="dxa"/>
          </w:tcPr>
          <w:p w14:paraId="1CE6E657" w14:textId="31458BEF" w:rsidR="002D4065" w:rsidRDefault="002D4065" w:rsidP="002D4065">
            <w:r w:rsidRPr="002D4065">
              <w:t>0.111472033</w:t>
            </w:r>
          </w:p>
        </w:tc>
      </w:tr>
      <w:tr w:rsidR="002D4065" w14:paraId="4AB2FBF7" w14:textId="77777777" w:rsidTr="002D4065">
        <w:tc>
          <w:tcPr>
            <w:tcW w:w="2394" w:type="dxa"/>
          </w:tcPr>
          <w:p w14:paraId="1A10E1A5" w14:textId="4C2A6D52" w:rsidR="002D4065" w:rsidRDefault="002D4065" w:rsidP="002D4065">
            <w:r w:rsidRPr="002D4065">
              <w:t>0.1069522740</w:t>
            </w:r>
          </w:p>
        </w:tc>
        <w:tc>
          <w:tcPr>
            <w:tcW w:w="2394" w:type="dxa"/>
          </w:tcPr>
          <w:p w14:paraId="14AD31EA" w14:textId="12B0CE04" w:rsidR="002D4065" w:rsidRDefault="002D4065" w:rsidP="002D4065">
            <w:r w:rsidRPr="002D4065">
              <w:t>0.1069522740</w:t>
            </w:r>
          </w:p>
        </w:tc>
        <w:tc>
          <w:tcPr>
            <w:tcW w:w="2394" w:type="dxa"/>
          </w:tcPr>
          <w:p w14:paraId="53608F9C" w14:textId="23DC2029" w:rsidR="002D4065" w:rsidRDefault="002D4065" w:rsidP="002D4065">
            <w:r w:rsidRPr="002D4065">
              <w:t>0.1069522740</w:t>
            </w:r>
          </w:p>
        </w:tc>
        <w:tc>
          <w:tcPr>
            <w:tcW w:w="2394" w:type="dxa"/>
          </w:tcPr>
          <w:p w14:paraId="3A7236F4" w14:textId="7194D10F" w:rsidR="002D4065" w:rsidRPr="002D4065" w:rsidRDefault="002D4065" w:rsidP="002D4065">
            <w:r w:rsidRPr="002D4065">
              <w:t>0.111472033</w:t>
            </w:r>
          </w:p>
        </w:tc>
      </w:tr>
    </w:tbl>
    <w:p w14:paraId="0618F407" w14:textId="77777777" w:rsidR="002D4065" w:rsidRDefault="002D4065" w:rsidP="002D4065"/>
    <w:p w14:paraId="4ECA7AEB" w14:textId="7795D80E" w:rsidR="002D4065" w:rsidRDefault="002D4065" w:rsidP="002D4065">
      <w:pPr>
        <w:rPr>
          <w:b/>
        </w:rPr>
      </w:pPr>
      <w:r>
        <w:rPr>
          <w:b/>
        </w:rPr>
        <w:t>11-point Gauss rule</w:t>
      </w:r>
    </w:p>
    <w:tbl>
      <w:tblPr>
        <w:tblStyle w:val="TableGrid"/>
        <w:tblW w:w="0" w:type="auto"/>
        <w:tblLook w:val="04A0" w:firstRow="1" w:lastRow="0" w:firstColumn="1" w:lastColumn="0" w:noHBand="0" w:noVBand="1"/>
      </w:tblPr>
      <w:tblGrid>
        <w:gridCol w:w="2394"/>
        <w:gridCol w:w="2394"/>
        <w:gridCol w:w="2394"/>
        <w:gridCol w:w="2394"/>
      </w:tblGrid>
      <w:tr w:rsidR="002D4065" w14:paraId="71768F12" w14:textId="77777777" w:rsidTr="00486E22">
        <w:tc>
          <w:tcPr>
            <w:tcW w:w="2394" w:type="dxa"/>
            <w:shd w:val="clear" w:color="auto" w:fill="DDD9C3" w:themeFill="background2" w:themeFillShade="E6"/>
          </w:tcPr>
          <w:p w14:paraId="10EE4EDD" w14:textId="77777777" w:rsidR="002D4065" w:rsidRPr="00A76791" w:rsidRDefault="002D4065" w:rsidP="00486E22">
            <w:pPr>
              <w:rPr>
                <w:b/>
              </w:rPr>
            </w:pPr>
            <w:r>
              <w:rPr>
                <w:b/>
              </w:rPr>
              <w:t>r</w:t>
            </w:r>
          </w:p>
        </w:tc>
        <w:tc>
          <w:tcPr>
            <w:tcW w:w="2394" w:type="dxa"/>
            <w:shd w:val="clear" w:color="auto" w:fill="DDD9C3" w:themeFill="background2" w:themeFillShade="E6"/>
          </w:tcPr>
          <w:p w14:paraId="2154297D" w14:textId="77777777" w:rsidR="002D4065" w:rsidRPr="00A76791" w:rsidRDefault="002D4065" w:rsidP="00486E22">
            <w:pPr>
              <w:rPr>
                <w:b/>
              </w:rPr>
            </w:pPr>
            <w:r w:rsidRPr="002D4065">
              <w:rPr>
                <w:b/>
              </w:rPr>
              <w:t>s</w:t>
            </w:r>
          </w:p>
        </w:tc>
        <w:tc>
          <w:tcPr>
            <w:tcW w:w="2394" w:type="dxa"/>
            <w:shd w:val="clear" w:color="auto" w:fill="DDD9C3" w:themeFill="background2" w:themeFillShade="E6"/>
          </w:tcPr>
          <w:p w14:paraId="34C8528A" w14:textId="77777777" w:rsidR="002D4065" w:rsidRPr="00A76791" w:rsidRDefault="002D4065" w:rsidP="00486E22">
            <w:pPr>
              <w:rPr>
                <w:b/>
              </w:rPr>
            </w:pPr>
            <w:r>
              <w:rPr>
                <w:b/>
              </w:rPr>
              <w:t>t</w:t>
            </w:r>
          </w:p>
        </w:tc>
        <w:tc>
          <w:tcPr>
            <w:tcW w:w="2394" w:type="dxa"/>
            <w:shd w:val="clear" w:color="auto" w:fill="DDD9C3" w:themeFill="background2" w:themeFillShade="E6"/>
          </w:tcPr>
          <w:p w14:paraId="04133F78" w14:textId="77777777" w:rsidR="002D4065" w:rsidRPr="00A76791" w:rsidRDefault="002D4065" w:rsidP="00486E22">
            <w:pPr>
              <w:rPr>
                <w:b/>
              </w:rPr>
            </w:pPr>
            <w:r w:rsidRPr="00A76791">
              <w:rPr>
                <w:b/>
              </w:rPr>
              <w:t>w</w:t>
            </w:r>
          </w:p>
        </w:tc>
      </w:tr>
      <w:tr w:rsidR="002D4065" w14:paraId="28069772" w14:textId="77777777" w:rsidTr="002D4065">
        <w:tc>
          <w:tcPr>
            <w:tcW w:w="2394" w:type="dxa"/>
          </w:tcPr>
          <w:p w14:paraId="13E059B0" w14:textId="26D329F2" w:rsidR="002D4065" w:rsidRPr="00362FD7" w:rsidRDefault="002D4065" w:rsidP="002D4065">
            <w:r w:rsidRPr="00362FD7">
              <w:t>0.25</w:t>
            </w:r>
          </w:p>
        </w:tc>
        <w:tc>
          <w:tcPr>
            <w:tcW w:w="2394" w:type="dxa"/>
          </w:tcPr>
          <w:p w14:paraId="20DD80B1" w14:textId="3AFB5ED8" w:rsidR="002D4065" w:rsidRDefault="002D4065" w:rsidP="002D4065">
            <w:pPr>
              <w:rPr>
                <w:b/>
              </w:rPr>
            </w:pPr>
            <w:r w:rsidRPr="00A76791">
              <w:t>0.25</w:t>
            </w:r>
          </w:p>
        </w:tc>
        <w:tc>
          <w:tcPr>
            <w:tcW w:w="2394" w:type="dxa"/>
          </w:tcPr>
          <w:p w14:paraId="6C9ED247" w14:textId="5872486D" w:rsidR="002D4065" w:rsidRDefault="002D4065" w:rsidP="002D4065">
            <w:pPr>
              <w:rPr>
                <w:b/>
              </w:rPr>
            </w:pPr>
            <w:r w:rsidRPr="00A76791">
              <w:t>0.25</w:t>
            </w:r>
          </w:p>
        </w:tc>
        <w:tc>
          <w:tcPr>
            <w:tcW w:w="2394" w:type="dxa"/>
          </w:tcPr>
          <w:p w14:paraId="23F5CEAD" w14:textId="3B29AD0C" w:rsidR="002D4065" w:rsidRPr="00362FD7" w:rsidRDefault="002D4065" w:rsidP="002D4065">
            <w:r w:rsidRPr="00362FD7">
              <w:t>-0.01315555556</w:t>
            </w:r>
          </w:p>
        </w:tc>
      </w:tr>
      <w:tr w:rsidR="002D4065" w14:paraId="2A35F87E" w14:textId="77777777" w:rsidTr="002D4065">
        <w:tc>
          <w:tcPr>
            <w:tcW w:w="2394" w:type="dxa"/>
          </w:tcPr>
          <w:p w14:paraId="1FECA6AA" w14:textId="54D5F780" w:rsidR="002D4065" w:rsidRPr="00362FD7" w:rsidRDefault="002D4065" w:rsidP="002D4065">
            <w:r w:rsidRPr="002D4065">
              <w:t>0.071428571428571</w:t>
            </w:r>
          </w:p>
        </w:tc>
        <w:tc>
          <w:tcPr>
            <w:tcW w:w="2394" w:type="dxa"/>
          </w:tcPr>
          <w:p w14:paraId="54C28EB7" w14:textId="16600E96" w:rsidR="002D4065" w:rsidRDefault="002D4065" w:rsidP="002D4065">
            <w:pPr>
              <w:rPr>
                <w:b/>
              </w:rPr>
            </w:pPr>
            <w:r w:rsidRPr="002D4065">
              <w:t>0.071428571428571</w:t>
            </w:r>
          </w:p>
        </w:tc>
        <w:tc>
          <w:tcPr>
            <w:tcW w:w="2394" w:type="dxa"/>
          </w:tcPr>
          <w:p w14:paraId="46E9DCD8" w14:textId="7E1C5101" w:rsidR="002D4065" w:rsidRDefault="002D4065" w:rsidP="002D4065">
            <w:pPr>
              <w:rPr>
                <w:b/>
              </w:rPr>
            </w:pPr>
            <w:r w:rsidRPr="002D4065">
              <w:t>0.071428571428571</w:t>
            </w:r>
          </w:p>
        </w:tc>
        <w:tc>
          <w:tcPr>
            <w:tcW w:w="2394" w:type="dxa"/>
          </w:tcPr>
          <w:p w14:paraId="14CA268F" w14:textId="717E985B" w:rsidR="002D4065" w:rsidRPr="00362FD7" w:rsidRDefault="002D4065" w:rsidP="002D4065">
            <w:r w:rsidRPr="00362FD7">
              <w:t>0.007622222222</w:t>
            </w:r>
          </w:p>
        </w:tc>
      </w:tr>
      <w:tr w:rsidR="002D4065" w14:paraId="76243C62" w14:textId="77777777" w:rsidTr="002D4065">
        <w:tc>
          <w:tcPr>
            <w:tcW w:w="2394" w:type="dxa"/>
          </w:tcPr>
          <w:p w14:paraId="2B040391" w14:textId="1C72A0DA" w:rsidR="002D4065" w:rsidRPr="00362FD7" w:rsidRDefault="002D4065" w:rsidP="002D4065">
            <w:r w:rsidRPr="00362FD7">
              <w:t>0.785714285714286</w:t>
            </w:r>
          </w:p>
        </w:tc>
        <w:tc>
          <w:tcPr>
            <w:tcW w:w="2394" w:type="dxa"/>
          </w:tcPr>
          <w:p w14:paraId="5409909D" w14:textId="1F5C7C44" w:rsidR="002D4065" w:rsidRDefault="002D4065" w:rsidP="002D4065">
            <w:pPr>
              <w:rPr>
                <w:b/>
              </w:rPr>
            </w:pPr>
            <w:r w:rsidRPr="002D4065">
              <w:t>0.071428571428571</w:t>
            </w:r>
          </w:p>
        </w:tc>
        <w:tc>
          <w:tcPr>
            <w:tcW w:w="2394" w:type="dxa"/>
          </w:tcPr>
          <w:p w14:paraId="0DFDC70E" w14:textId="3A17FB92" w:rsidR="002D4065" w:rsidRDefault="002D4065" w:rsidP="002D4065">
            <w:pPr>
              <w:rPr>
                <w:b/>
              </w:rPr>
            </w:pPr>
            <w:r w:rsidRPr="002D4065">
              <w:t>0.071428571428571</w:t>
            </w:r>
          </w:p>
        </w:tc>
        <w:tc>
          <w:tcPr>
            <w:tcW w:w="2394" w:type="dxa"/>
          </w:tcPr>
          <w:p w14:paraId="5BCA2CC4" w14:textId="672D6BFE" w:rsidR="002D4065" w:rsidRPr="00362FD7" w:rsidRDefault="002D4065" w:rsidP="002D4065">
            <w:pPr>
              <w:rPr>
                <w:b/>
              </w:rPr>
            </w:pPr>
            <w:r w:rsidRPr="00A76791">
              <w:t>0.007622222222</w:t>
            </w:r>
          </w:p>
        </w:tc>
      </w:tr>
      <w:tr w:rsidR="002D4065" w14:paraId="556CD2DB" w14:textId="77777777" w:rsidTr="002D4065">
        <w:tc>
          <w:tcPr>
            <w:tcW w:w="2394" w:type="dxa"/>
          </w:tcPr>
          <w:p w14:paraId="11209555" w14:textId="451AD2BA" w:rsidR="002D4065" w:rsidRDefault="002D4065" w:rsidP="002D4065">
            <w:pPr>
              <w:rPr>
                <w:b/>
              </w:rPr>
            </w:pPr>
            <w:r w:rsidRPr="002D4065">
              <w:t>0.071428571428571</w:t>
            </w:r>
          </w:p>
        </w:tc>
        <w:tc>
          <w:tcPr>
            <w:tcW w:w="2394" w:type="dxa"/>
          </w:tcPr>
          <w:p w14:paraId="2A0D88AA" w14:textId="0E3C4C92" w:rsidR="002D4065" w:rsidRDefault="002D4065" w:rsidP="002D4065">
            <w:pPr>
              <w:rPr>
                <w:b/>
              </w:rPr>
            </w:pPr>
            <w:r w:rsidRPr="00A76791">
              <w:t>0.785714285714286</w:t>
            </w:r>
          </w:p>
        </w:tc>
        <w:tc>
          <w:tcPr>
            <w:tcW w:w="2394" w:type="dxa"/>
          </w:tcPr>
          <w:p w14:paraId="6440B0BB" w14:textId="0BC1C658" w:rsidR="002D4065" w:rsidRDefault="002D4065" w:rsidP="002D4065">
            <w:pPr>
              <w:rPr>
                <w:b/>
              </w:rPr>
            </w:pPr>
            <w:r w:rsidRPr="002D4065">
              <w:t>0.071428571428571</w:t>
            </w:r>
          </w:p>
        </w:tc>
        <w:tc>
          <w:tcPr>
            <w:tcW w:w="2394" w:type="dxa"/>
          </w:tcPr>
          <w:p w14:paraId="20C8E102" w14:textId="4AE20030" w:rsidR="002D4065" w:rsidRPr="00A76791" w:rsidRDefault="002D4065" w:rsidP="002D4065">
            <w:r w:rsidRPr="00A76791">
              <w:t>0.007622222222</w:t>
            </w:r>
          </w:p>
        </w:tc>
      </w:tr>
      <w:tr w:rsidR="002D4065" w14:paraId="61ACBC03" w14:textId="77777777" w:rsidTr="002D4065">
        <w:tc>
          <w:tcPr>
            <w:tcW w:w="2394" w:type="dxa"/>
          </w:tcPr>
          <w:p w14:paraId="0B9CAEF7" w14:textId="3112F660" w:rsidR="002D4065" w:rsidRDefault="002D4065" w:rsidP="002D4065">
            <w:pPr>
              <w:rPr>
                <w:b/>
              </w:rPr>
            </w:pPr>
            <w:r w:rsidRPr="002D4065">
              <w:t>0.071428571428571</w:t>
            </w:r>
          </w:p>
        </w:tc>
        <w:tc>
          <w:tcPr>
            <w:tcW w:w="2394" w:type="dxa"/>
          </w:tcPr>
          <w:p w14:paraId="14F0F574" w14:textId="3F827B52" w:rsidR="002D4065" w:rsidRDefault="002D4065" w:rsidP="002D4065">
            <w:pPr>
              <w:rPr>
                <w:b/>
              </w:rPr>
            </w:pPr>
            <w:r w:rsidRPr="002D4065">
              <w:t>0.071428571428571</w:t>
            </w:r>
          </w:p>
        </w:tc>
        <w:tc>
          <w:tcPr>
            <w:tcW w:w="2394" w:type="dxa"/>
          </w:tcPr>
          <w:p w14:paraId="7B050DB2" w14:textId="3A523F34" w:rsidR="002D4065" w:rsidRDefault="002D4065" w:rsidP="002D4065">
            <w:pPr>
              <w:rPr>
                <w:b/>
              </w:rPr>
            </w:pPr>
            <w:r w:rsidRPr="00A76791">
              <w:t>0.785714285714286</w:t>
            </w:r>
          </w:p>
        </w:tc>
        <w:tc>
          <w:tcPr>
            <w:tcW w:w="2394" w:type="dxa"/>
          </w:tcPr>
          <w:p w14:paraId="0BEB6C77" w14:textId="3AB5B46E" w:rsidR="002D4065" w:rsidRPr="00A76791" w:rsidRDefault="002D4065" w:rsidP="002D4065">
            <w:r w:rsidRPr="00A76791">
              <w:t>0.007622222222</w:t>
            </w:r>
          </w:p>
        </w:tc>
      </w:tr>
      <w:tr w:rsidR="002D4065" w14:paraId="566B8A5D" w14:textId="77777777" w:rsidTr="002D4065">
        <w:tc>
          <w:tcPr>
            <w:tcW w:w="2394" w:type="dxa"/>
          </w:tcPr>
          <w:p w14:paraId="3E273C01" w14:textId="5449C0F0" w:rsidR="002D4065" w:rsidRPr="00362FD7" w:rsidRDefault="002D4065" w:rsidP="002D4065">
            <w:r w:rsidRPr="002D4065">
              <w:t>0.399403576166799</w:t>
            </w:r>
          </w:p>
        </w:tc>
        <w:tc>
          <w:tcPr>
            <w:tcW w:w="2394" w:type="dxa"/>
          </w:tcPr>
          <w:p w14:paraId="0235D02D" w14:textId="6ECD72FF" w:rsidR="002D4065" w:rsidRPr="00362FD7" w:rsidRDefault="002D4065" w:rsidP="002D4065">
            <w:r w:rsidRPr="00362FD7">
              <w:t>0.100596423833201</w:t>
            </w:r>
          </w:p>
        </w:tc>
        <w:tc>
          <w:tcPr>
            <w:tcW w:w="2394" w:type="dxa"/>
          </w:tcPr>
          <w:p w14:paraId="658011B5" w14:textId="4DB4F2EC" w:rsidR="002D4065" w:rsidRDefault="002D4065" w:rsidP="002D4065">
            <w:pPr>
              <w:rPr>
                <w:b/>
              </w:rPr>
            </w:pPr>
            <w:r w:rsidRPr="00A76791">
              <w:t>0.100596423833201</w:t>
            </w:r>
          </w:p>
        </w:tc>
        <w:tc>
          <w:tcPr>
            <w:tcW w:w="2394" w:type="dxa"/>
          </w:tcPr>
          <w:p w14:paraId="7D3431E8" w14:textId="5FF29D84" w:rsidR="002D4065" w:rsidRPr="00A76791" w:rsidRDefault="002D4065" w:rsidP="002D4065">
            <w:r w:rsidRPr="002D4065">
              <w:t>0.024888888889</w:t>
            </w:r>
          </w:p>
        </w:tc>
      </w:tr>
      <w:tr w:rsidR="002D4065" w14:paraId="6EE3D457" w14:textId="77777777" w:rsidTr="002D4065">
        <w:tc>
          <w:tcPr>
            <w:tcW w:w="2394" w:type="dxa"/>
          </w:tcPr>
          <w:p w14:paraId="1E62EDC8" w14:textId="31D83116" w:rsidR="002D4065" w:rsidRDefault="002D4065" w:rsidP="002D4065">
            <w:pPr>
              <w:rPr>
                <w:b/>
              </w:rPr>
            </w:pPr>
            <w:r w:rsidRPr="00A76791">
              <w:t>0.100596423833201</w:t>
            </w:r>
          </w:p>
        </w:tc>
        <w:tc>
          <w:tcPr>
            <w:tcW w:w="2394" w:type="dxa"/>
          </w:tcPr>
          <w:p w14:paraId="5448E25A" w14:textId="1BAE28C3" w:rsidR="002D4065" w:rsidRDefault="002D4065" w:rsidP="002D4065">
            <w:pPr>
              <w:rPr>
                <w:b/>
              </w:rPr>
            </w:pPr>
            <w:r w:rsidRPr="002D4065">
              <w:t>0.399403576166799</w:t>
            </w:r>
          </w:p>
        </w:tc>
        <w:tc>
          <w:tcPr>
            <w:tcW w:w="2394" w:type="dxa"/>
          </w:tcPr>
          <w:p w14:paraId="0B208897" w14:textId="4DDFDB4E" w:rsidR="002D4065" w:rsidRDefault="002D4065" w:rsidP="002D4065">
            <w:pPr>
              <w:rPr>
                <w:b/>
              </w:rPr>
            </w:pPr>
            <w:r w:rsidRPr="00A76791">
              <w:t>0.100596423833201</w:t>
            </w:r>
          </w:p>
        </w:tc>
        <w:tc>
          <w:tcPr>
            <w:tcW w:w="2394" w:type="dxa"/>
          </w:tcPr>
          <w:p w14:paraId="7A24BFED" w14:textId="5FE2F8A4" w:rsidR="002D4065" w:rsidRPr="002D4065" w:rsidRDefault="002D4065" w:rsidP="002D4065">
            <w:r w:rsidRPr="002D4065">
              <w:t>0.024888888889</w:t>
            </w:r>
          </w:p>
        </w:tc>
      </w:tr>
      <w:tr w:rsidR="002D4065" w14:paraId="3F5B6184" w14:textId="77777777" w:rsidTr="002D4065">
        <w:tc>
          <w:tcPr>
            <w:tcW w:w="2394" w:type="dxa"/>
          </w:tcPr>
          <w:p w14:paraId="2B0982E7" w14:textId="1FED0FA9" w:rsidR="002D4065" w:rsidRDefault="002D4065" w:rsidP="002D4065">
            <w:pPr>
              <w:rPr>
                <w:b/>
              </w:rPr>
            </w:pPr>
            <w:r w:rsidRPr="00A76791">
              <w:t>0.100596423833201</w:t>
            </w:r>
          </w:p>
        </w:tc>
        <w:tc>
          <w:tcPr>
            <w:tcW w:w="2394" w:type="dxa"/>
          </w:tcPr>
          <w:p w14:paraId="26EFA4DF" w14:textId="647E9571" w:rsidR="002D4065" w:rsidRDefault="002D4065" w:rsidP="002D4065">
            <w:pPr>
              <w:rPr>
                <w:b/>
              </w:rPr>
            </w:pPr>
            <w:r w:rsidRPr="00A76791">
              <w:t>0.100596423833201</w:t>
            </w:r>
          </w:p>
        </w:tc>
        <w:tc>
          <w:tcPr>
            <w:tcW w:w="2394" w:type="dxa"/>
          </w:tcPr>
          <w:p w14:paraId="5294C764" w14:textId="035E724C" w:rsidR="002D4065" w:rsidRDefault="002D4065" w:rsidP="002D4065">
            <w:pPr>
              <w:rPr>
                <w:b/>
              </w:rPr>
            </w:pPr>
            <w:r w:rsidRPr="002D4065">
              <w:t>0.399403576166799</w:t>
            </w:r>
          </w:p>
        </w:tc>
        <w:tc>
          <w:tcPr>
            <w:tcW w:w="2394" w:type="dxa"/>
          </w:tcPr>
          <w:p w14:paraId="30B23300" w14:textId="21698E56" w:rsidR="002D4065" w:rsidRPr="002D4065" w:rsidRDefault="002D4065" w:rsidP="002D4065">
            <w:r w:rsidRPr="002D4065">
              <w:t>0.024888888889</w:t>
            </w:r>
          </w:p>
        </w:tc>
      </w:tr>
      <w:tr w:rsidR="002D4065" w14:paraId="4B7375EF" w14:textId="77777777" w:rsidTr="002D4065">
        <w:tc>
          <w:tcPr>
            <w:tcW w:w="2394" w:type="dxa"/>
          </w:tcPr>
          <w:p w14:paraId="14CCDA35" w14:textId="59537C97" w:rsidR="002D4065" w:rsidRDefault="002D4065" w:rsidP="002D4065">
            <w:pPr>
              <w:rPr>
                <w:b/>
              </w:rPr>
            </w:pPr>
            <w:r w:rsidRPr="002D4065">
              <w:t>0.399403576166799</w:t>
            </w:r>
          </w:p>
        </w:tc>
        <w:tc>
          <w:tcPr>
            <w:tcW w:w="2394" w:type="dxa"/>
          </w:tcPr>
          <w:p w14:paraId="11DBEEA3" w14:textId="72DF826C" w:rsidR="002D4065" w:rsidRDefault="002D4065" w:rsidP="002D4065">
            <w:pPr>
              <w:rPr>
                <w:b/>
              </w:rPr>
            </w:pPr>
            <w:r w:rsidRPr="002D4065">
              <w:t>0.399403576166799</w:t>
            </w:r>
          </w:p>
        </w:tc>
        <w:tc>
          <w:tcPr>
            <w:tcW w:w="2394" w:type="dxa"/>
          </w:tcPr>
          <w:p w14:paraId="3D5E8C5A" w14:textId="67380217" w:rsidR="002D4065" w:rsidRDefault="002D4065" w:rsidP="002D4065">
            <w:pPr>
              <w:rPr>
                <w:b/>
              </w:rPr>
            </w:pPr>
            <w:r w:rsidRPr="00A76791">
              <w:t>0.100596423833201</w:t>
            </w:r>
          </w:p>
        </w:tc>
        <w:tc>
          <w:tcPr>
            <w:tcW w:w="2394" w:type="dxa"/>
          </w:tcPr>
          <w:p w14:paraId="6F3B27D1" w14:textId="69863C27" w:rsidR="002D4065" w:rsidRPr="002D4065" w:rsidRDefault="002D4065" w:rsidP="002D4065">
            <w:r w:rsidRPr="002D4065">
              <w:t>0.024888888889</w:t>
            </w:r>
          </w:p>
        </w:tc>
      </w:tr>
      <w:tr w:rsidR="002D4065" w14:paraId="184F80DB" w14:textId="77777777" w:rsidTr="002D4065">
        <w:tc>
          <w:tcPr>
            <w:tcW w:w="2394" w:type="dxa"/>
          </w:tcPr>
          <w:p w14:paraId="54E3A8C7" w14:textId="039B53B6" w:rsidR="002D4065" w:rsidRDefault="002D4065" w:rsidP="002D4065">
            <w:pPr>
              <w:rPr>
                <w:b/>
              </w:rPr>
            </w:pPr>
            <w:r w:rsidRPr="002D4065">
              <w:t>0.399403576166799</w:t>
            </w:r>
          </w:p>
        </w:tc>
        <w:tc>
          <w:tcPr>
            <w:tcW w:w="2394" w:type="dxa"/>
          </w:tcPr>
          <w:p w14:paraId="3CCEAE70" w14:textId="6AB517BA" w:rsidR="002D4065" w:rsidRDefault="002D4065" w:rsidP="002D4065">
            <w:pPr>
              <w:rPr>
                <w:b/>
              </w:rPr>
            </w:pPr>
            <w:r w:rsidRPr="00A76791">
              <w:t>0.100596423833201</w:t>
            </w:r>
          </w:p>
        </w:tc>
        <w:tc>
          <w:tcPr>
            <w:tcW w:w="2394" w:type="dxa"/>
          </w:tcPr>
          <w:p w14:paraId="6006D7DA" w14:textId="78E724F0" w:rsidR="002D4065" w:rsidRDefault="002D4065" w:rsidP="002D4065">
            <w:pPr>
              <w:rPr>
                <w:b/>
              </w:rPr>
            </w:pPr>
            <w:r w:rsidRPr="002D4065">
              <w:t>0.399403576166799</w:t>
            </w:r>
          </w:p>
        </w:tc>
        <w:tc>
          <w:tcPr>
            <w:tcW w:w="2394" w:type="dxa"/>
          </w:tcPr>
          <w:p w14:paraId="0193A5E2" w14:textId="5DBE85DF" w:rsidR="002D4065" w:rsidRPr="002D4065" w:rsidRDefault="002D4065" w:rsidP="002D4065">
            <w:r w:rsidRPr="002D4065">
              <w:t>0.024888888889</w:t>
            </w:r>
          </w:p>
        </w:tc>
      </w:tr>
      <w:tr w:rsidR="002D4065" w14:paraId="140A0809" w14:textId="77777777" w:rsidTr="002D4065">
        <w:tc>
          <w:tcPr>
            <w:tcW w:w="2394" w:type="dxa"/>
          </w:tcPr>
          <w:p w14:paraId="1963675B" w14:textId="405C1F93" w:rsidR="002D4065" w:rsidRDefault="002D4065" w:rsidP="002D4065">
            <w:pPr>
              <w:rPr>
                <w:b/>
              </w:rPr>
            </w:pPr>
            <w:r w:rsidRPr="00A76791">
              <w:t>0.100596423833201</w:t>
            </w:r>
          </w:p>
        </w:tc>
        <w:tc>
          <w:tcPr>
            <w:tcW w:w="2394" w:type="dxa"/>
          </w:tcPr>
          <w:p w14:paraId="1580C057" w14:textId="5680F163" w:rsidR="002D4065" w:rsidRDefault="002D4065" w:rsidP="002D4065">
            <w:pPr>
              <w:rPr>
                <w:b/>
              </w:rPr>
            </w:pPr>
            <w:r w:rsidRPr="002D4065">
              <w:t>0.399403576166799</w:t>
            </w:r>
          </w:p>
        </w:tc>
        <w:tc>
          <w:tcPr>
            <w:tcW w:w="2394" w:type="dxa"/>
          </w:tcPr>
          <w:p w14:paraId="075F7884" w14:textId="2BB959E1" w:rsidR="002D4065" w:rsidRDefault="002D4065" w:rsidP="002D4065">
            <w:pPr>
              <w:rPr>
                <w:b/>
              </w:rPr>
            </w:pPr>
            <w:r w:rsidRPr="002D4065">
              <w:t>0.399403576166799</w:t>
            </w:r>
          </w:p>
        </w:tc>
        <w:tc>
          <w:tcPr>
            <w:tcW w:w="2394" w:type="dxa"/>
          </w:tcPr>
          <w:p w14:paraId="749F0830" w14:textId="2AF46724" w:rsidR="002D4065" w:rsidRPr="002D4065" w:rsidRDefault="002D4065" w:rsidP="002D4065">
            <w:r w:rsidRPr="002D4065">
              <w:t>0.024888888889</w:t>
            </w:r>
          </w:p>
        </w:tc>
      </w:tr>
    </w:tbl>
    <w:p w14:paraId="527AF088" w14:textId="12AC0130" w:rsidR="002D4065" w:rsidRDefault="002D4065" w:rsidP="002D4065"/>
    <w:p w14:paraId="6BB65AC9" w14:textId="4DC5D4BE" w:rsidR="002D4065" w:rsidRPr="00362FD7" w:rsidRDefault="002D4065" w:rsidP="002D4065">
      <w:pPr>
        <w:rPr>
          <w:b/>
        </w:rPr>
      </w:pPr>
      <w:r>
        <w:rPr>
          <w:b/>
        </w:rPr>
        <w:t>15-point Gauss rule</w:t>
      </w:r>
    </w:p>
    <w:tbl>
      <w:tblPr>
        <w:tblStyle w:val="TableGrid"/>
        <w:tblW w:w="0" w:type="auto"/>
        <w:tblLook w:val="04A0" w:firstRow="1" w:lastRow="0" w:firstColumn="1" w:lastColumn="0" w:noHBand="0" w:noVBand="1"/>
      </w:tblPr>
      <w:tblGrid>
        <w:gridCol w:w="2394"/>
        <w:gridCol w:w="2394"/>
        <w:gridCol w:w="2394"/>
        <w:gridCol w:w="2394"/>
      </w:tblGrid>
      <w:tr w:rsidR="002D4065" w:rsidRPr="00A76791" w14:paraId="0F6F8954" w14:textId="77777777" w:rsidTr="00486E22">
        <w:tc>
          <w:tcPr>
            <w:tcW w:w="2394" w:type="dxa"/>
            <w:shd w:val="clear" w:color="auto" w:fill="DDD9C3" w:themeFill="background2" w:themeFillShade="E6"/>
          </w:tcPr>
          <w:p w14:paraId="1C51F2E0" w14:textId="77777777" w:rsidR="002D4065" w:rsidRPr="00A76791" w:rsidRDefault="002D4065" w:rsidP="00486E22">
            <w:pPr>
              <w:rPr>
                <w:b/>
              </w:rPr>
            </w:pPr>
            <w:r w:rsidRPr="00A76791">
              <w:rPr>
                <w:b/>
              </w:rPr>
              <w:t>r</w:t>
            </w:r>
          </w:p>
        </w:tc>
        <w:tc>
          <w:tcPr>
            <w:tcW w:w="2394" w:type="dxa"/>
            <w:shd w:val="clear" w:color="auto" w:fill="DDD9C3" w:themeFill="background2" w:themeFillShade="E6"/>
          </w:tcPr>
          <w:p w14:paraId="0EDF360C" w14:textId="77777777" w:rsidR="002D4065" w:rsidRPr="00A76791" w:rsidRDefault="002D4065" w:rsidP="00486E22">
            <w:pPr>
              <w:rPr>
                <w:b/>
              </w:rPr>
            </w:pPr>
            <w:r w:rsidRPr="00A76791">
              <w:rPr>
                <w:b/>
              </w:rPr>
              <w:t>s</w:t>
            </w:r>
          </w:p>
        </w:tc>
        <w:tc>
          <w:tcPr>
            <w:tcW w:w="2394" w:type="dxa"/>
            <w:shd w:val="clear" w:color="auto" w:fill="DDD9C3" w:themeFill="background2" w:themeFillShade="E6"/>
          </w:tcPr>
          <w:p w14:paraId="24292674" w14:textId="77777777" w:rsidR="002D4065" w:rsidRPr="00A76791" w:rsidRDefault="002D4065" w:rsidP="00486E22">
            <w:pPr>
              <w:rPr>
                <w:b/>
              </w:rPr>
            </w:pPr>
            <w:r w:rsidRPr="00A76791">
              <w:rPr>
                <w:b/>
              </w:rPr>
              <w:t>t</w:t>
            </w:r>
          </w:p>
        </w:tc>
        <w:tc>
          <w:tcPr>
            <w:tcW w:w="2394" w:type="dxa"/>
            <w:shd w:val="clear" w:color="auto" w:fill="DDD9C3" w:themeFill="background2" w:themeFillShade="E6"/>
          </w:tcPr>
          <w:p w14:paraId="59B4FD8A" w14:textId="77777777" w:rsidR="002D4065" w:rsidRPr="00A76791" w:rsidRDefault="002D4065" w:rsidP="00486E22">
            <w:pPr>
              <w:rPr>
                <w:b/>
              </w:rPr>
            </w:pPr>
            <w:r w:rsidRPr="00A76791">
              <w:rPr>
                <w:b/>
              </w:rPr>
              <w:t>w</w:t>
            </w:r>
          </w:p>
        </w:tc>
      </w:tr>
      <w:tr w:rsidR="002D4065" w14:paraId="6A8F581D" w14:textId="77777777" w:rsidTr="00486E22">
        <w:tc>
          <w:tcPr>
            <w:tcW w:w="2394" w:type="dxa"/>
          </w:tcPr>
          <w:p w14:paraId="44F40819" w14:textId="2A4D3621" w:rsidR="002D4065" w:rsidRDefault="00030690" w:rsidP="00486E22">
            <w:r w:rsidRPr="00030690">
              <w:t>0.25</w:t>
            </w:r>
          </w:p>
        </w:tc>
        <w:tc>
          <w:tcPr>
            <w:tcW w:w="2394" w:type="dxa"/>
          </w:tcPr>
          <w:p w14:paraId="60E783D7" w14:textId="11017837" w:rsidR="002D4065" w:rsidRDefault="00030690" w:rsidP="00486E22">
            <w:r w:rsidRPr="00030690">
              <w:t>0.25</w:t>
            </w:r>
          </w:p>
        </w:tc>
        <w:tc>
          <w:tcPr>
            <w:tcW w:w="2394" w:type="dxa"/>
          </w:tcPr>
          <w:p w14:paraId="2CB9CA5D" w14:textId="006D93A7" w:rsidR="002D4065" w:rsidRDefault="00030690" w:rsidP="00486E22">
            <w:r w:rsidRPr="00030690">
              <w:t>0.25</w:t>
            </w:r>
          </w:p>
        </w:tc>
        <w:tc>
          <w:tcPr>
            <w:tcW w:w="2394" w:type="dxa"/>
          </w:tcPr>
          <w:p w14:paraId="6E9523E7" w14:textId="066E8C86" w:rsidR="002D4065" w:rsidRDefault="00030690" w:rsidP="00486E22">
            <w:r w:rsidRPr="00030690">
              <w:t>0.030283678097089</w:t>
            </w:r>
          </w:p>
        </w:tc>
      </w:tr>
      <w:tr w:rsidR="002D4065" w14:paraId="573DD254" w14:textId="77777777" w:rsidTr="00486E22">
        <w:tc>
          <w:tcPr>
            <w:tcW w:w="2394" w:type="dxa"/>
          </w:tcPr>
          <w:p w14:paraId="183452D7" w14:textId="771BF953" w:rsidR="002D4065" w:rsidRDefault="00030690" w:rsidP="00486E22">
            <w:r w:rsidRPr="00030690">
              <w:t>0.333333333333333</w:t>
            </w:r>
          </w:p>
        </w:tc>
        <w:tc>
          <w:tcPr>
            <w:tcW w:w="2394" w:type="dxa"/>
          </w:tcPr>
          <w:p w14:paraId="2A5AB0B6" w14:textId="2C9E4790" w:rsidR="002D4065" w:rsidRDefault="00030690" w:rsidP="00486E22">
            <w:r w:rsidRPr="00030690">
              <w:t>0.333333333333333</w:t>
            </w:r>
          </w:p>
        </w:tc>
        <w:tc>
          <w:tcPr>
            <w:tcW w:w="2394" w:type="dxa"/>
          </w:tcPr>
          <w:p w14:paraId="743A0F34" w14:textId="4F2C2F7C" w:rsidR="002D4065" w:rsidRDefault="00030690" w:rsidP="00486E22">
            <w:r w:rsidRPr="00030690">
              <w:t>0.333333333333333</w:t>
            </w:r>
          </w:p>
        </w:tc>
        <w:tc>
          <w:tcPr>
            <w:tcW w:w="2394" w:type="dxa"/>
          </w:tcPr>
          <w:p w14:paraId="72663CF7" w14:textId="46847039" w:rsidR="002D4065" w:rsidRDefault="00030690" w:rsidP="00486E22">
            <w:r w:rsidRPr="00030690">
              <w:t>0.006026785714286</w:t>
            </w:r>
          </w:p>
        </w:tc>
      </w:tr>
      <w:tr w:rsidR="002D4065" w14:paraId="79B1016B" w14:textId="77777777" w:rsidTr="00486E22">
        <w:tc>
          <w:tcPr>
            <w:tcW w:w="2394" w:type="dxa"/>
          </w:tcPr>
          <w:p w14:paraId="79BAD16E" w14:textId="6BE3D3FA" w:rsidR="002D4065" w:rsidRDefault="00030690" w:rsidP="00486E22">
            <w:r w:rsidRPr="00030690">
              <w:t>0.000000000000000</w:t>
            </w:r>
          </w:p>
        </w:tc>
        <w:tc>
          <w:tcPr>
            <w:tcW w:w="2394" w:type="dxa"/>
          </w:tcPr>
          <w:p w14:paraId="0F015EE7" w14:textId="6D268F85" w:rsidR="002D4065" w:rsidRDefault="00030690" w:rsidP="00486E22">
            <w:r w:rsidRPr="00030690">
              <w:t>0.333333333333333</w:t>
            </w:r>
          </w:p>
        </w:tc>
        <w:tc>
          <w:tcPr>
            <w:tcW w:w="2394" w:type="dxa"/>
          </w:tcPr>
          <w:p w14:paraId="42A273CC" w14:textId="7B5CDB99" w:rsidR="002D4065" w:rsidRDefault="00030690" w:rsidP="00486E22">
            <w:r w:rsidRPr="00030690">
              <w:t>0.333333333333333</w:t>
            </w:r>
          </w:p>
        </w:tc>
        <w:tc>
          <w:tcPr>
            <w:tcW w:w="2394" w:type="dxa"/>
          </w:tcPr>
          <w:p w14:paraId="6D413592" w14:textId="52EC9639" w:rsidR="002D4065" w:rsidRDefault="00030690" w:rsidP="00486E22">
            <w:r w:rsidRPr="00030690">
              <w:t>0.006026785714286</w:t>
            </w:r>
          </w:p>
        </w:tc>
      </w:tr>
      <w:tr w:rsidR="002D4065" w14:paraId="4A98DEF4" w14:textId="77777777" w:rsidTr="00486E22">
        <w:tc>
          <w:tcPr>
            <w:tcW w:w="2394" w:type="dxa"/>
          </w:tcPr>
          <w:p w14:paraId="16906EEB" w14:textId="34616735" w:rsidR="002D4065" w:rsidRDefault="00030690" w:rsidP="00486E22">
            <w:r w:rsidRPr="00030690">
              <w:t>0.333333333333333</w:t>
            </w:r>
          </w:p>
        </w:tc>
        <w:tc>
          <w:tcPr>
            <w:tcW w:w="2394" w:type="dxa"/>
          </w:tcPr>
          <w:p w14:paraId="3DFBE964" w14:textId="4CB3B07C" w:rsidR="002D4065" w:rsidRDefault="00030690" w:rsidP="00486E22">
            <w:r w:rsidRPr="00030690">
              <w:t>0.000000000000000</w:t>
            </w:r>
          </w:p>
        </w:tc>
        <w:tc>
          <w:tcPr>
            <w:tcW w:w="2394" w:type="dxa"/>
          </w:tcPr>
          <w:p w14:paraId="043567C4" w14:textId="17C12204" w:rsidR="002D4065" w:rsidRDefault="00030690" w:rsidP="00486E22">
            <w:r w:rsidRPr="00030690">
              <w:t>0.333333333333333</w:t>
            </w:r>
          </w:p>
        </w:tc>
        <w:tc>
          <w:tcPr>
            <w:tcW w:w="2394" w:type="dxa"/>
          </w:tcPr>
          <w:p w14:paraId="0FDA73CB" w14:textId="594BD79B" w:rsidR="002D4065" w:rsidRDefault="00030690" w:rsidP="00486E22">
            <w:r w:rsidRPr="00030690">
              <w:t>0.006026785714286</w:t>
            </w:r>
          </w:p>
        </w:tc>
      </w:tr>
      <w:tr w:rsidR="002D4065" w14:paraId="3AF99A00" w14:textId="77777777" w:rsidTr="00486E22">
        <w:tc>
          <w:tcPr>
            <w:tcW w:w="2394" w:type="dxa"/>
          </w:tcPr>
          <w:p w14:paraId="65AE16EC" w14:textId="6742AB0C" w:rsidR="002D4065" w:rsidRDefault="00030690" w:rsidP="00486E22">
            <w:r w:rsidRPr="00030690">
              <w:t>0.333333333333333</w:t>
            </w:r>
          </w:p>
        </w:tc>
        <w:tc>
          <w:tcPr>
            <w:tcW w:w="2394" w:type="dxa"/>
          </w:tcPr>
          <w:p w14:paraId="62B2453B" w14:textId="03A8E306" w:rsidR="002D4065" w:rsidRDefault="00030690" w:rsidP="00486E22">
            <w:r w:rsidRPr="00030690">
              <w:t>0.333333333333333</w:t>
            </w:r>
          </w:p>
        </w:tc>
        <w:tc>
          <w:tcPr>
            <w:tcW w:w="2394" w:type="dxa"/>
          </w:tcPr>
          <w:p w14:paraId="6C16DF0B" w14:textId="248657C5" w:rsidR="002D4065" w:rsidRDefault="00030690" w:rsidP="00486E22">
            <w:r w:rsidRPr="00030690">
              <w:t>0.000000000000000</w:t>
            </w:r>
          </w:p>
        </w:tc>
        <w:tc>
          <w:tcPr>
            <w:tcW w:w="2394" w:type="dxa"/>
          </w:tcPr>
          <w:p w14:paraId="44779771" w14:textId="4D9B396A" w:rsidR="002D4065" w:rsidRDefault="00030690" w:rsidP="00486E22">
            <w:r w:rsidRPr="00030690">
              <w:t>0.006026785714286</w:t>
            </w:r>
          </w:p>
        </w:tc>
      </w:tr>
      <w:tr w:rsidR="002D4065" w14:paraId="3F119F6F" w14:textId="77777777" w:rsidTr="00486E22">
        <w:tc>
          <w:tcPr>
            <w:tcW w:w="2394" w:type="dxa"/>
          </w:tcPr>
          <w:p w14:paraId="1495C493" w14:textId="51EC7745" w:rsidR="002D4065" w:rsidRDefault="00030690" w:rsidP="00486E22">
            <w:r w:rsidRPr="00030690">
              <w:t>0.090909090909091</w:t>
            </w:r>
          </w:p>
        </w:tc>
        <w:tc>
          <w:tcPr>
            <w:tcW w:w="2394" w:type="dxa"/>
          </w:tcPr>
          <w:p w14:paraId="50A2F552" w14:textId="14968591" w:rsidR="002D4065" w:rsidRDefault="00030690" w:rsidP="00486E22">
            <w:r w:rsidRPr="00030690">
              <w:t>0.090909090909091</w:t>
            </w:r>
          </w:p>
        </w:tc>
        <w:tc>
          <w:tcPr>
            <w:tcW w:w="2394" w:type="dxa"/>
          </w:tcPr>
          <w:p w14:paraId="16AA344A" w14:textId="6D8EC717" w:rsidR="002D4065" w:rsidRDefault="00030690" w:rsidP="00486E22">
            <w:r w:rsidRPr="00030690">
              <w:t>0.090909090909091</w:t>
            </w:r>
          </w:p>
        </w:tc>
        <w:tc>
          <w:tcPr>
            <w:tcW w:w="2394" w:type="dxa"/>
          </w:tcPr>
          <w:p w14:paraId="1AA4CB22" w14:textId="43F76761" w:rsidR="002D4065" w:rsidRDefault="00030690" w:rsidP="00486E22">
            <w:r w:rsidRPr="00030690">
              <w:t>0.011645249086029</w:t>
            </w:r>
          </w:p>
        </w:tc>
      </w:tr>
      <w:tr w:rsidR="002D4065" w14:paraId="1881EA6A" w14:textId="77777777" w:rsidTr="00486E22">
        <w:tc>
          <w:tcPr>
            <w:tcW w:w="2394" w:type="dxa"/>
          </w:tcPr>
          <w:p w14:paraId="221E3520" w14:textId="424B6A2D" w:rsidR="002D4065" w:rsidRDefault="00030690" w:rsidP="00486E22">
            <w:r w:rsidRPr="00030690">
              <w:t>0.727272727272727</w:t>
            </w:r>
          </w:p>
        </w:tc>
        <w:tc>
          <w:tcPr>
            <w:tcW w:w="2394" w:type="dxa"/>
          </w:tcPr>
          <w:p w14:paraId="7BE8D142" w14:textId="1978BF22" w:rsidR="002D4065" w:rsidRDefault="00030690" w:rsidP="00486E22">
            <w:r w:rsidRPr="00030690">
              <w:t>0.090909090909091</w:t>
            </w:r>
          </w:p>
        </w:tc>
        <w:tc>
          <w:tcPr>
            <w:tcW w:w="2394" w:type="dxa"/>
          </w:tcPr>
          <w:p w14:paraId="2DB0B981" w14:textId="484945E8" w:rsidR="002D4065" w:rsidRDefault="00030690" w:rsidP="00486E22">
            <w:r w:rsidRPr="00030690">
              <w:t>0.090909090909091</w:t>
            </w:r>
          </w:p>
        </w:tc>
        <w:tc>
          <w:tcPr>
            <w:tcW w:w="2394" w:type="dxa"/>
          </w:tcPr>
          <w:p w14:paraId="6FC94C52" w14:textId="64BA2782" w:rsidR="002D4065" w:rsidRDefault="00030690" w:rsidP="00486E22">
            <w:r w:rsidRPr="00030690">
              <w:t>0.011645249086029</w:t>
            </w:r>
          </w:p>
        </w:tc>
      </w:tr>
      <w:tr w:rsidR="002D4065" w14:paraId="7FFE633D" w14:textId="77777777" w:rsidTr="00486E22">
        <w:tc>
          <w:tcPr>
            <w:tcW w:w="2394" w:type="dxa"/>
          </w:tcPr>
          <w:p w14:paraId="4B0AAB77" w14:textId="5FC03BA6" w:rsidR="002D4065" w:rsidRDefault="00030690" w:rsidP="00486E22">
            <w:r w:rsidRPr="00030690">
              <w:t>0.090909090909091</w:t>
            </w:r>
          </w:p>
        </w:tc>
        <w:tc>
          <w:tcPr>
            <w:tcW w:w="2394" w:type="dxa"/>
          </w:tcPr>
          <w:p w14:paraId="7360CE97" w14:textId="298B1D00" w:rsidR="002D4065" w:rsidRDefault="00030690" w:rsidP="00486E22">
            <w:r w:rsidRPr="00030690">
              <w:t>0.727272727272727</w:t>
            </w:r>
          </w:p>
        </w:tc>
        <w:tc>
          <w:tcPr>
            <w:tcW w:w="2394" w:type="dxa"/>
          </w:tcPr>
          <w:p w14:paraId="63E2794E" w14:textId="3E0BA4DB" w:rsidR="002D4065" w:rsidRDefault="00030690" w:rsidP="00486E22">
            <w:r w:rsidRPr="00030690">
              <w:t>0.090909090909091</w:t>
            </w:r>
          </w:p>
        </w:tc>
        <w:tc>
          <w:tcPr>
            <w:tcW w:w="2394" w:type="dxa"/>
          </w:tcPr>
          <w:p w14:paraId="02548852" w14:textId="548AA202" w:rsidR="002D4065" w:rsidRDefault="00030690" w:rsidP="00486E22">
            <w:r w:rsidRPr="00030690">
              <w:t>0.011645249086029</w:t>
            </w:r>
          </w:p>
        </w:tc>
      </w:tr>
      <w:tr w:rsidR="002D4065" w14:paraId="1830C4BC" w14:textId="77777777" w:rsidTr="00486E22">
        <w:tc>
          <w:tcPr>
            <w:tcW w:w="2394" w:type="dxa"/>
          </w:tcPr>
          <w:p w14:paraId="5D3216DE" w14:textId="6CBD4431" w:rsidR="002D4065" w:rsidRDefault="00030690" w:rsidP="00486E22">
            <w:r w:rsidRPr="00030690">
              <w:t>0.090909090909091</w:t>
            </w:r>
          </w:p>
        </w:tc>
        <w:tc>
          <w:tcPr>
            <w:tcW w:w="2394" w:type="dxa"/>
          </w:tcPr>
          <w:p w14:paraId="65A42F38" w14:textId="33EDF36D" w:rsidR="002D4065" w:rsidRDefault="00030690" w:rsidP="00486E22">
            <w:r w:rsidRPr="00030690">
              <w:t>0.090909090909091</w:t>
            </w:r>
          </w:p>
        </w:tc>
        <w:tc>
          <w:tcPr>
            <w:tcW w:w="2394" w:type="dxa"/>
          </w:tcPr>
          <w:p w14:paraId="66B458C0" w14:textId="58E4513B" w:rsidR="002D4065" w:rsidRDefault="00030690" w:rsidP="00486E22">
            <w:r w:rsidRPr="00030690">
              <w:t>0.727272727272727</w:t>
            </w:r>
          </w:p>
        </w:tc>
        <w:tc>
          <w:tcPr>
            <w:tcW w:w="2394" w:type="dxa"/>
          </w:tcPr>
          <w:p w14:paraId="2FBD9CAF" w14:textId="65760343" w:rsidR="002D4065" w:rsidRDefault="00030690" w:rsidP="00486E22">
            <w:r w:rsidRPr="00030690">
              <w:t>0.011645249086029</w:t>
            </w:r>
          </w:p>
        </w:tc>
      </w:tr>
      <w:tr w:rsidR="002D4065" w14:paraId="2777907F" w14:textId="77777777" w:rsidTr="00486E22">
        <w:tc>
          <w:tcPr>
            <w:tcW w:w="2394" w:type="dxa"/>
          </w:tcPr>
          <w:p w14:paraId="21F82E00" w14:textId="3A79D9D6" w:rsidR="002D4065" w:rsidRDefault="00030690" w:rsidP="00486E22">
            <w:r w:rsidRPr="00030690">
              <w:t>0.433449846426336</w:t>
            </w:r>
          </w:p>
        </w:tc>
        <w:tc>
          <w:tcPr>
            <w:tcW w:w="2394" w:type="dxa"/>
          </w:tcPr>
          <w:p w14:paraId="49097756" w14:textId="3C6C2DC3" w:rsidR="002D4065" w:rsidRDefault="00030690" w:rsidP="00486E22">
            <w:r w:rsidRPr="00030690">
              <w:t>0.066550153573664</w:t>
            </w:r>
          </w:p>
        </w:tc>
        <w:tc>
          <w:tcPr>
            <w:tcW w:w="2394" w:type="dxa"/>
          </w:tcPr>
          <w:p w14:paraId="0B340712" w14:textId="1B26AE29" w:rsidR="002D4065" w:rsidRDefault="00030690" w:rsidP="00486E22">
            <w:r w:rsidRPr="00030690">
              <w:t>0.066550153573664</w:t>
            </w:r>
          </w:p>
        </w:tc>
        <w:tc>
          <w:tcPr>
            <w:tcW w:w="2394" w:type="dxa"/>
          </w:tcPr>
          <w:p w14:paraId="65FFF56F" w14:textId="04C86B26" w:rsidR="002D4065" w:rsidRDefault="00030690" w:rsidP="00486E22">
            <w:r w:rsidRPr="00030690">
              <w:t>0.010949141561386</w:t>
            </w:r>
          </w:p>
        </w:tc>
      </w:tr>
      <w:tr w:rsidR="002D4065" w14:paraId="5A811ABF" w14:textId="77777777" w:rsidTr="00486E22">
        <w:tc>
          <w:tcPr>
            <w:tcW w:w="2394" w:type="dxa"/>
          </w:tcPr>
          <w:p w14:paraId="30EF2491" w14:textId="35F40C20" w:rsidR="002D4065" w:rsidRDefault="00030690" w:rsidP="00486E22">
            <w:r w:rsidRPr="00030690">
              <w:t>0.066550153573664</w:t>
            </w:r>
          </w:p>
        </w:tc>
        <w:tc>
          <w:tcPr>
            <w:tcW w:w="2394" w:type="dxa"/>
          </w:tcPr>
          <w:p w14:paraId="615A8CA4" w14:textId="6A5F4F7F" w:rsidR="002D4065" w:rsidRDefault="00030690" w:rsidP="00486E22">
            <w:r w:rsidRPr="00030690">
              <w:t>0.433449846426336</w:t>
            </w:r>
          </w:p>
        </w:tc>
        <w:tc>
          <w:tcPr>
            <w:tcW w:w="2394" w:type="dxa"/>
          </w:tcPr>
          <w:p w14:paraId="69D251BB" w14:textId="6E81E810" w:rsidR="002D4065" w:rsidRDefault="00030690" w:rsidP="00486E22">
            <w:r w:rsidRPr="00030690">
              <w:t>0.066550153573664</w:t>
            </w:r>
          </w:p>
        </w:tc>
        <w:tc>
          <w:tcPr>
            <w:tcW w:w="2394" w:type="dxa"/>
          </w:tcPr>
          <w:p w14:paraId="44967130" w14:textId="38395A2D" w:rsidR="002D4065" w:rsidRDefault="00030690" w:rsidP="00486E22">
            <w:r w:rsidRPr="00030690">
              <w:t>0.010949141561386</w:t>
            </w:r>
          </w:p>
        </w:tc>
      </w:tr>
      <w:tr w:rsidR="002D4065" w14:paraId="51271285" w14:textId="77777777" w:rsidTr="00486E22">
        <w:tc>
          <w:tcPr>
            <w:tcW w:w="2394" w:type="dxa"/>
          </w:tcPr>
          <w:p w14:paraId="25EC0933" w14:textId="08B08FBF" w:rsidR="002D4065" w:rsidRDefault="00030690" w:rsidP="00486E22">
            <w:r w:rsidRPr="00030690">
              <w:t>0.066550153573664</w:t>
            </w:r>
          </w:p>
        </w:tc>
        <w:tc>
          <w:tcPr>
            <w:tcW w:w="2394" w:type="dxa"/>
          </w:tcPr>
          <w:p w14:paraId="6B29AE02" w14:textId="78875572" w:rsidR="002D4065" w:rsidRDefault="00030690" w:rsidP="00486E22">
            <w:r w:rsidRPr="00030690">
              <w:t>0.066550153573664</w:t>
            </w:r>
          </w:p>
        </w:tc>
        <w:tc>
          <w:tcPr>
            <w:tcW w:w="2394" w:type="dxa"/>
          </w:tcPr>
          <w:p w14:paraId="390583AE" w14:textId="6579BD23" w:rsidR="002D4065" w:rsidRDefault="00030690" w:rsidP="00486E22">
            <w:r w:rsidRPr="00030690">
              <w:t>0.433449846426336</w:t>
            </w:r>
          </w:p>
        </w:tc>
        <w:tc>
          <w:tcPr>
            <w:tcW w:w="2394" w:type="dxa"/>
          </w:tcPr>
          <w:p w14:paraId="239974EB" w14:textId="0B453A28" w:rsidR="002D4065" w:rsidRDefault="00030690" w:rsidP="00486E22">
            <w:r w:rsidRPr="00030690">
              <w:t>0.010949141561386</w:t>
            </w:r>
          </w:p>
        </w:tc>
      </w:tr>
      <w:tr w:rsidR="002D4065" w14:paraId="397CDE51" w14:textId="77777777" w:rsidTr="00486E22">
        <w:tc>
          <w:tcPr>
            <w:tcW w:w="2394" w:type="dxa"/>
          </w:tcPr>
          <w:p w14:paraId="62FE462A" w14:textId="7AE5E60E" w:rsidR="002D4065" w:rsidRDefault="00030690" w:rsidP="00486E22">
            <w:r w:rsidRPr="00030690">
              <w:t>0.066550153573664</w:t>
            </w:r>
          </w:p>
        </w:tc>
        <w:tc>
          <w:tcPr>
            <w:tcW w:w="2394" w:type="dxa"/>
          </w:tcPr>
          <w:p w14:paraId="4FD6AEE5" w14:textId="0A59C72D" w:rsidR="002D4065" w:rsidRDefault="00030690" w:rsidP="00486E22">
            <w:r w:rsidRPr="00030690">
              <w:t>0.433449846426336</w:t>
            </w:r>
          </w:p>
        </w:tc>
        <w:tc>
          <w:tcPr>
            <w:tcW w:w="2394" w:type="dxa"/>
          </w:tcPr>
          <w:p w14:paraId="7A0067C5" w14:textId="313ACC8F" w:rsidR="002D4065" w:rsidRDefault="00030690" w:rsidP="00486E22">
            <w:r w:rsidRPr="00030690">
              <w:t>0.433449846426336</w:t>
            </w:r>
          </w:p>
        </w:tc>
        <w:tc>
          <w:tcPr>
            <w:tcW w:w="2394" w:type="dxa"/>
          </w:tcPr>
          <w:p w14:paraId="7C99F5EF" w14:textId="79D4C0C8" w:rsidR="002D4065" w:rsidRDefault="00030690" w:rsidP="00486E22">
            <w:r w:rsidRPr="00030690">
              <w:t>0.010949141561386</w:t>
            </w:r>
          </w:p>
        </w:tc>
      </w:tr>
      <w:tr w:rsidR="002D4065" w14:paraId="300D3D83" w14:textId="77777777" w:rsidTr="00486E22">
        <w:tc>
          <w:tcPr>
            <w:tcW w:w="2394" w:type="dxa"/>
          </w:tcPr>
          <w:p w14:paraId="06699316" w14:textId="37C6612B" w:rsidR="002D4065" w:rsidRDefault="00030690" w:rsidP="00486E22">
            <w:r w:rsidRPr="00030690">
              <w:t>0.433449846426336</w:t>
            </w:r>
          </w:p>
        </w:tc>
        <w:tc>
          <w:tcPr>
            <w:tcW w:w="2394" w:type="dxa"/>
          </w:tcPr>
          <w:p w14:paraId="1B3C5550" w14:textId="60B799CD" w:rsidR="002D4065" w:rsidRDefault="00030690" w:rsidP="00486E22">
            <w:r w:rsidRPr="00030690">
              <w:t>0.066550153573664</w:t>
            </w:r>
          </w:p>
        </w:tc>
        <w:tc>
          <w:tcPr>
            <w:tcW w:w="2394" w:type="dxa"/>
          </w:tcPr>
          <w:p w14:paraId="74A198E1" w14:textId="508A7295" w:rsidR="002D4065" w:rsidRDefault="00030690" w:rsidP="00486E22">
            <w:r w:rsidRPr="00030690">
              <w:t>0.433449846426336</w:t>
            </w:r>
          </w:p>
        </w:tc>
        <w:tc>
          <w:tcPr>
            <w:tcW w:w="2394" w:type="dxa"/>
          </w:tcPr>
          <w:p w14:paraId="7672E021" w14:textId="71F4B7F5" w:rsidR="002D4065" w:rsidRDefault="00030690" w:rsidP="00486E22">
            <w:r w:rsidRPr="00030690">
              <w:t>0.010949141561386</w:t>
            </w:r>
          </w:p>
        </w:tc>
      </w:tr>
      <w:tr w:rsidR="002D4065" w14:paraId="68BBBD8F" w14:textId="77777777" w:rsidTr="00486E22">
        <w:tc>
          <w:tcPr>
            <w:tcW w:w="2394" w:type="dxa"/>
          </w:tcPr>
          <w:p w14:paraId="06FD973F" w14:textId="6A5A8E4D" w:rsidR="002D4065" w:rsidRDefault="00030690" w:rsidP="00486E22">
            <w:r w:rsidRPr="00030690">
              <w:t>0.433449846426336</w:t>
            </w:r>
          </w:p>
        </w:tc>
        <w:tc>
          <w:tcPr>
            <w:tcW w:w="2394" w:type="dxa"/>
          </w:tcPr>
          <w:p w14:paraId="499FF865" w14:textId="2F120773" w:rsidR="002D4065" w:rsidRDefault="00030690" w:rsidP="00486E22">
            <w:r w:rsidRPr="00030690">
              <w:t>0.433449846426336</w:t>
            </w:r>
          </w:p>
        </w:tc>
        <w:tc>
          <w:tcPr>
            <w:tcW w:w="2394" w:type="dxa"/>
          </w:tcPr>
          <w:p w14:paraId="1909107D" w14:textId="7E942AE8" w:rsidR="002D4065" w:rsidRDefault="00030690" w:rsidP="00486E22">
            <w:r w:rsidRPr="00030690">
              <w:t>0.066550153573664</w:t>
            </w:r>
          </w:p>
        </w:tc>
        <w:tc>
          <w:tcPr>
            <w:tcW w:w="2394" w:type="dxa"/>
          </w:tcPr>
          <w:p w14:paraId="0BCA3E11" w14:textId="54422338" w:rsidR="002D4065" w:rsidRDefault="00030690" w:rsidP="00486E22">
            <w:r w:rsidRPr="00030690">
              <w:t>0.010949141561386</w:t>
            </w:r>
          </w:p>
        </w:tc>
      </w:tr>
    </w:tbl>
    <w:p w14:paraId="7B30DB17" w14:textId="77777777" w:rsidR="002D4065" w:rsidRPr="00362FD7" w:rsidRDefault="002D4065" w:rsidP="002D4065"/>
    <w:p w14:paraId="460071C6" w14:textId="397F6373" w:rsidR="002D4065" w:rsidRPr="00AB0524" w:rsidRDefault="002D4065" w:rsidP="002D4065"/>
    <w:p w14:paraId="1B14B49E" w14:textId="77777777" w:rsidR="008C7882" w:rsidRDefault="008C7882" w:rsidP="008C7882">
      <w:pPr>
        <w:pStyle w:val="Heading2"/>
      </w:pPr>
      <w:bookmarkStart w:id="1200" w:name="_Toc300602749"/>
      <w:r>
        <w:t>Shell Elements</w:t>
      </w:r>
      <w:bookmarkEnd w:id="1200"/>
    </w:p>
    <w:p w14:paraId="0461BECF" w14:textId="45E09874" w:rsidR="008C7882" w:rsidRDefault="008C7882" w:rsidP="008C7882">
      <w:pPr>
        <w:pStyle w:val="MTDisplayEquation"/>
      </w:pPr>
      <w:r>
        <w:t xml:space="preserve">Historically, shells have been formulated using two different approaches </w:t>
      </w:r>
      <w:r>
        <w:fldChar w:fldCharType="begin"/>
      </w:r>
      <w:r w:rsidR="001763A3">
        <w:instrText xml:space="preserve"> ADDIN EN.CITE &lt;EndNote&gt;&lt;Cite&gt;&lt;Author&gt;Hughes&lt;/Author&gt;&lt;Year&gt;1980&lt;/Year&gt;&lt;RecNum&gt;30&lt;/RecNum&gt;&lt;DisplayText&gt;[32]&lt;/DisplayText&gt;&lt;record&gt;&lt;rec-number&gt;30&lt;/rec-number&gt;&lt;foreign-keys&gt;&lt;key app="EN" db-id="fwxrfwzd5wwavcepe9epdeevxdsd2fftswrx" timestamp="0"&gt;30&lt;/key&gt;&lt;/foreign-keys&gt;&lt;ref-type name="Journal Article"&gt;17&lt;/ref-type&gt;&lt;contributors&gt;&lt;authors&gt;&lt;author&gt;Hughes, J.R.&lt;/author&gt;&lt;author&gt;Liu, Wing Kam&lt;/author&gt;&lt;/authors&gt;&lt;/contributors&gt;&lt;titles&gt;&lt;title&gt;Nonlinear Finite Element Analysis of Shells: Part I. Three-dimensional Shells&lt;/title&gt;&lt;secondary-title&gt;Computer Methods in Applied Mechanics and Engineering&lt;/secondary-title&gt;&lt;/titles&gt;&lt;periodical&gt;&lt;full-title&gt;Computer methods in applied mechanics and engineering&lt;/full-title&gt;&lt;abbr-1&gt;Comput Method Appl M&lt;/abbr-1&gt;&lt;/periodical&gt;&lt;pages&gt;331-362&lt;/pages&gt;&lt;volume&gt;26&lt;/volume&gt;&lt;dates&gt;&lt;year&gt;1980&lt;/year&gt;&lt;/dates&gt;&lt;urls&gt;&lt;/urls&gt;&lt;/record&gt;&lt;/Cite&gt;&lt;/EndNote&gt;</w:instrText>
      </w:r>
      <w:r>
        <w:fldChar w:fldCharType="separate"/>
      </w:r>
      <w:r w:rsidR="00A56950">
        <w:rPr>
          <w:noProof/>
        </w:rPr>
        <w:t>[</w:t>
      </w:r>
      <w:r w:rsidR="005F21BF">
        <w:fldChar w:fldCharType="begin"/>
      </w:r>
      <w:r w:rsidR="005F21BF">
        <w:instrText xml:space="preserve"> HYPERLINK \l "_ENREF_32" \o "Hughes, 1980 #30" </w:instrText>
      </w:r>
      <w:ins w:id="1201" w:author="Gerard" w:date="2015-08-07T21:36:00Z"/>
      <w:r w:rsidR="005F21BF">
        <w:fldChar w:fldCharType="separate"/>
      </w:r>
      <w:r w:rsidR="00214E15">
        <w:rPr>
          <w:noProof/>
        </w:rPr>
        <w:t>32</w:t>
      </w:r>
      <w:r w:rsidR="005F21BF">
        <w:rPr>
          <w:noProof/>
        </w:rPr>
        <w:fldChar w:fldCharType="end"/>
      </w:r>
      <w:r w:rsidR="00A56950">
        <w:rPr>
          <w:noProof/>
        </w:rPr>
        <w:t>]</w:t>
      </w:r>
      <w:r>
        <w:fldChar w:fldCharType="end"/>
      </w:r>
      <w:r>
        <w:t xml:space="preserve">. The difference between these approaches lies in the way the rotational degrees of freedom are defined. In the first approach, the rotational degrees of freedom are defined as angles. In addition, the plane stress condition needs to be enforced to take thickness variations into account. This approach is very useful for infinitesimal strains, but becomes very difficult to pursue in finite deformation due to the fact that finite rotations do not commute. Another disadvantage of this approach is that it requires a modification to the material formulation to enforce the plane stress condition. For complex materials this modification is very difficult or even impossible to obtain. </w:t>
      </w:r>
    </w:p>
    <w:p w14:paraId="34E1C186" w14:textId="77777777" w:rsidR="008C7882" w:rsidRPr="009D7F9B" w:rsidRDefault="008C7882" w:rsidP="008C7882"/>
    <w:p w14:paraId="53C9FF9B" w14:textId="77777777" w:rsidR="008C7882" w:rsidRDefault="008C7882" w:rsidP="008C7882">
      <w:pPr>
        <w:pStyle w:val="MTDisplayEquation"/>
      </w:pPr>
      <w:r>
        <w:t xml:space="preserve">The alternative approach is to use an </w:t>
      </w:r>
      <w:r>
        <w:rPr>
          <w:i/>
        </w:rPr>
        <w:t xml:space="preserve">extensible director </w:t>
      </w:r>
      <w:r>
        <w:t xml:space="preserve">to describe the rotational degrees of freedom. With this approach it is not necessary to enforce the plane-stress condition and the full 3D constitutive relations can be employed. This approach is used in FEBio. A disadvantage of this approach is that it becomes difficult to enforce the unit length of the director throughout the entire element. </w:t>
      </w:r>
    </w:p>
    <w:p w14:paraId="075FB38E" w14:textId="77777777" w:rsidR="008C7882" w:rsidRDefault="008C7882" w:rsidP="008C7882">
      <w:pPr>
        <w:pStyle w:val="MTDisplayEquation"/>
      </w:pPr>
    </w:p>
    <w:p w14:paraId="7D7804AE" w14:textId="1C17737C" w:rsidR="008C7882" w:rsidRDefault="008C7882" w:rsidP="008C7882">
      <w:pPr>
        <w:pStyle w:val="MTDisplayEquation"/>
      </w:pPr>
      <w:r>
        <w:t xml:space="preserve">The shell formulation implemented in FEBio is still a work in progress. The goal is to implement an extensible director formulation with strain enhancements to deal with the well-known locking effect in incompressible and bending problems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r w:rsidR="005F21BF">
        <w:fldChar w:fldCharType="begin"/>
      </w:r>
      <w:r w:rsidR="005F21BF">
        <w:instrText xml:space="preserve"> HYPERLINK \l "_ENREF_33" \o "Betsch, 1996 #31" </w:instrText>
      </w:r>
      <w:ins w:id="1202" w:author="Gerard" w:date="2015-08-07T21:36:00Z"/>
      <w:r w:rsidR="005F21BF">
        <w:fldChar w:fldCharType="separate"/>
      </w:r>
      <w:r w:rsidR="00214E15">
        <w:rPr>
          <w:noProof/>
        </w:rPr>
        <w:t>33</w:t>
      </w:r>
      <w:r w:rsidR="005F21BF">
        <w:rPr>
          <w:noProof/>
        </w:rPr>
        <w:fldChar w:fldCharType="end"/>
      </w:r>
      <w:r w:rsidR="00A56950">
        <w:rPr>
          <w:noProof/>
        </w:rPr>
        <w:t>]</w:t>
      </w:r>
      <w:r>
        <w:fldChar w:fldCharType="end"/>
      </w:r>
      <w:r>
        <w:t>. With the current state of the implementation, it is advised to use a fine mesh in such problems.</w:t>
      </w:r>
    </w:p>
    <w:p w14:paraId="00588CF6" w14:textId="77777777" w:rsidR="008C7882" w:rsidRDefault="008C7882" w:rsidP="008C7882">
      <w:pPr>
        <w:pStyle w:val="MTDisplayEquation"/>
      </w:pPr>
    </w:p>
    <w:p w14:paraId="602475AF" w14:textId="77777777" w:rsidR="008C7882" w:rsidRDefault="008C7882" w:rsidP="008C7882">
      <w:pPr>
        <w:pStyle w:val="Heading3"/>
      </w:pPr>
      <w:bookmarkStart w:id="1203" w:name="_Toc300602750"/>
      <w:r>
        <w:lastRenderedPageBreak/>
        <w:t>Shell formulation</w:t>
      </w:r>
      <w:bookmarkEnd w:id="1203"/>
    </w:p>
    <w:p w14:paraId="71C39CE1" w14:textId="781938D2" w:rsidR="008C7882" w:rsidRDefault="008C7882" w:rsidP="008C7882">
      <w:r>
        <w:t xml:space="preserve">In FEBio an extensible director formulation is implemented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r w:rsidR="005F21BF">
        <w:fldChar w:fldCharType="begin"/>
      </w:r>
      <w:r w:rsidR="005F21BF">
        <w:instrText xml:space="preserve"> HYPERLINK \l "_ENREF_33" \o "Betsch, 1996 #31" </w:instrText>
      </w:r>
      <w:ins w:id="1204" w:author="Gerard" w:date="2015-08-07T21:36:00Z"/>
      <w:r w:rsidR="005F21BF">
        <w:fldChar w:fldCharType="separate"/>
      </w:r>
      <w:r w:rsidR="00214E15">
        <w:rPr>
          <w:noProof/>
        </w:rPr>
        <w:t>33</w:t>
      </w:r>
      <w:r w:rsidR="005F21BF">
        <w:rPr>
          <w:noProof/>
        </w:rPr>
        <w:fldChar w:fldCharType="end"/>
      </w:r>
      <w:r w:rsidR="00A56950">
        <w:rPr>
          <w:noProof/>
        </w:rPr>
        <w:t>]</w:t>
      </w:r>
      <w:r>
        <w:fldChar w:fldCharType="end"/>
      </w:r>
      <w:r>
        <w:t>. Six degrees of freedom are assigned to each shell node: three displacement degrees of freedom and three director degrees of freedom. The position of any point in the shell can be written as:</w:t>
      </w:r>
    </w:p>
    <w:p w14:paraId="786657F3" w14:textId="0FDED821" w:rsidR="008C7882" w:rsidRDefault="008C7882" w:rsidP="008C7882">
      <w:pPr>
        <w:pStyle w:val="MTDisplayEquation"/>
      </w:pPr>
      <w:r>
        <w:tab/>
      </w:r>
      <w:r w:rsidR="00905817" w:rsidRPr="00905817">
        <w:rPr>
          <w:position w:val="-122"/>
        </w:rPr>
        <w:object w:dxaOrig="4040" w:dyaOrig="2560" w14:anchorId="71AEAC34">
          <v:shape id="_x0000_i2112" type="#_x0000_t75" style="width:201.4pt;height:128.5pt" o:ole="">
            <v:imagedata r:id="rId2202" o:title=""/>
          </v:shape>
          <o:OLEObject Type="Embed" ProgID="Equation.DSMT4" ShapeID="_x0000_i2112" DrawAspect="Content" ObjectID="_1374351185" r:id="rId2203"/>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E264D">
          <w:rPr>
            <w:noProof/>
          </w:rPr>
          <w:instrText>4</w:instrText>
        </w:r>
      </w:fldSimple>
      <w:r w:rsidR="004F1C97">
        <w:instrText>.</w:instrText>
      </w:r>
      <w:fldSimple w:instr=" SEQ MTEqn \c \* Arabic \* MERGEFORMAT ">
        <w:r w:rsidR="00AE264D">
          <w:rPr>
            <w:noProof/>
          </w:rPr>
          <w:instrText>8</w:instrText>
        </w:r>
      </w:fldSimple>
      <w:r w:rsidR="004F1C97">
        <w:instrText>)</w:instrText>
      </w:r>
      <w:r w:rsidR="004F1C97">
        <w:fldChar w:fldCharType="end"/>
      </w:r>
    </w:p>
    <w:p w14:paraId="0948FAFE" w14:textId="77777777" w:rsidR="008C7882" w:rsidRPr="005B6F5B" w:rsidRDefault="008C7882" w:rsidP="008C7882"/>
    <w:p w14:paraId="4FD1A389" w14:textId="4247ADBD" w:rsidR="008C7882" w:rsidRPr="0082527F" w:rsidRDefault="008C7882" w:rsidP="008C7882">
      <w:r>
        <w:t xml:space="preserve">It is assumed that Latin indices range from 1 to 3 and that Greek indices range from 1 to 2. The vector </w:t>
      </w:r>
      <w:r>
        <w:rPr>
          <w:b/>
        </w:rPr>
        <w:t xml:space="preserve">D </w:t>
      </w:r>
      <w:r>
        <w:t xml:space="preserve">is called the </w:t>
      </w:r>
      <w:r>
        <w:rPr>
          <w:i/>
        </w:rPr>
        <w:t xml:space="preserve">director </w:t>
      </w:r>
      <w:r>
        <w:t xml:space="preserve">and it is assumed that </w:t>
      </w:r>
      <w:r w:rsidR="00905817" w:rsidRPr="00905817">
        <w:rPr>
          <w:position w:val="-14"/>
        </w:rPr>
        <w:object w:dxaOrig="800" w:dyaOrig="400" w14:anchorId="322E0D81">
          <v:shape id="_x0000_i2113" type="#_x0000_t75" style="width:40.1pt;height:20.05pt" o:ole="">
            <v:imagedata r:id="rId2204" o:title=""/>
          </v:shape>
          <o:OLEObject Type="Embed" ProgID="Equation.DSMT4" ShapeID="_x0000_i2113" DrawAspect="Content" ObjectID="_1374351186" r:id="rId2205"/>
        </w:object>
      </w:r>
      <w:r>
        <w:t xml:space="preserve">. (Note that this does not necessarily imply that </w:t>
      </w:r>
      <w:r w:rsidR="00905817" w:rsidRPr="00905817">
        <w:rPr>
          <w:position w:val="-14"/>
        </w:rPr>
        <w:object w:dxaOrig="700" w:dyaOrig="400" w14:anchorId="0C58E3A5">
          <v:shape id="_x0000_i2114" type="#_x0000_t75" style="width:34.65pt;height:20.05pt" o:ole="">
            <v:imagedata r:id="rId2206" o:title=""/>
          </v:shape>
          <o:OLEObject Type="Embed" ProgID="Equation.DSMT4" ShapeID="_x0000_i2114" DrawAspect="Content" ObjectID="_1374351187" r:id="rId2207"/>
        </w:object>
      </w:r>
      <w:r>
        <w:t xml:space="preserve"> throughout the entire shell.) The function </w:t>
      </w:r>
      <w:r w:rsidR="00905817" w:rsidRPr="00905817">
        <w:rPr>
          <w:position w:val="-12"/>
        </w:rPr>
        <w:object w:dxaOrig="260" w:dyaOrig="360" w14:anchorId="66AC1392">
          <v:shape id="_x0000_i2115" type="#_x0000_t75" style="width:12.75pt;height:19.15pt" o:ole="">
            <v:imagedata r:id="rId2208" o:title=""/>
          </v:shape>
          <o:OLEObject Type="Embed" ProgID="Equation.DSMT4" ShapeID="_x0000_i2115" DrawAspect="Content" ObjectID="_1374351188" r:id="rId2209"/>
        </w:object>
      </w:r>
      <w:r>
        <w:t xml:space="preserve">is the </w:t>
      </w:r>
      <w:r>
        <w:rPr>
          <w:i/>
        </w:rPr>
        <w:t xml:space="preserve">thickness function </w:t>
      </w:r>
      <w:r>
        <w:t xml:space="preserve">and evaluates the initial thickness of the shell, which at node </w:t>
      </w:r>
      <w:r>
        <w:rPr>
          <w:i/>
        </w:rPr>
        <w:t xml:space="preserve">a </w:t>
      </w:r>
      <w:r>
        <w:t xml:space="preserve">is given by </w:t>
      </w:r>
      <w:r w:rsidR="00905817" w:rsidRPr="00905817">
        <w:rPr>
          <w:position w:val="-12"/>
        </w:rPr>
        <w:object w:dxaOrig="279" w:dyaOrig="380" w14:anchorId="3943D52B">
          <v:shape id="_x0000_i2116" type="#_x0000_t75" style="width:14.6pt;height:19.15pt" o:ole="">
            <v:imagedata r:id="rId2210" o:title=""/>
          </v:shape>
          <o:OLEObject Type="Embed" ProgID="Equation.DSMT4" ShapeID="_x0000_i2116" DrawAspect="Content" ObjectID="_1374351189" r:id="rId2211"/>
        </w:object>
      </w:r>
      <w:r>
        <w:t xml:space="preserve">. </w:t>
      </w:r>
    </w:p>
    <w:p w14:paraId="387BA0A0" w14:textId="77777777" w:rsidR="008C7882" w:rsidRDefault="008C7882" w:rsidP="008C7882"/>
    <w:p w14:paraId="79CDFC81" w14:textId="77777777" w:rsidR="008C7882" w:rsidRDefault="008C7882" w:rsidP="00FD7660">
      <w:r>
        <w:t>Similarly, the displacement is given by</w:t>
      </w:r>
    </w:p>
    <w:p w14:paraId="6E5CCDA8" w14:textId="77777777" w:rsidR="008C7882" w:rsidRDefault="008C7882" w:rsidP="008C7882"/>
    <w:p w14:paraId="794A9C57" w14:textId="4C1925B0" w:rsidR="008C7882" w:rsidRDefault="008C7882" w:rsidP="008C7882">
      <w:pPr>
        <w:pStyle w:val="MTDisplayEquation"/>
      </w:pPr>
      <w:r>
        <w:tab/>
      </w:r>
      <w:r w:rsidR="00905817" w:rsidRPr="00905817">
        <w:rPr>
          <w:position w:val="-98"/>
        </w:rPr>
        <w:object w:dxaOrig="2780" w:dyaOrig="1780" w14:anchorId="226BA832">
          <v:shape id="_x0000_i2117" type="#_x0000_t75" style="width:139.45pt;height:89.3pt" o:ole="">
            <v:imagedata r:id="rId2212" o:title=""/>
          </v:shape>
          <o:OLEObject Type="Embed" ProgID="Equation.DSMT4" ShapeID="_x0000_i2117" DrawAspect="Content" ObjectID="_1374351190" r:id="rId2213"/>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E264D">
          <w:rPr>
            <w:noProof/>
          </w:rPr>
          <w:instrText>4</w:instrText>
        </w:r>
      </w:fldSimple>
      <w:r w:rsidR="004F1C97">
        <w:instrText>.</w:instrText>
      </w:r>
      <w:fldSimple w:instr=" SEQ MTEqn \c \* Arabic \* MERGEFORMAT ">
        <w:r w:rsidR="00AE264D">
          <w:rPr>
            <w:noProof/>
          </w:rPr>
          <w:instrText>9</w:instrText>
        </w:r>
      </w:fldSimple>
      <w:r w:rsidR="004F1C97">
        <w:instrText>)</w:instrText>
      </w:r>
      <w:r w:rsidR="004F1C97">
        <w:fldChar w:fldCharType="end"/>
      </w:r>
    </w:p>
    <w:p w14:paraId="3E5CAE9D" w14:textId="77777777" w:rsidR="008C7882" w:rsidRDefault="008C7882" w:rsidP="008C7882"/>
    <w:p w14:paraId="04A3A45D" w14:textId="77777777" w:rsidR="008C7882" w:rsidRDefault="008C7882" w:rsidP="00FD7660">
      <w:r>
        <w:t>The current configuration is then determined by</w:t>
      </w:r>
    </w:p>
    <w:p w14:paraId="14E549C5" w14:textId="77777777" w:rsidR="008C7882" w:rsidRDefault="008C7882" w:rsidP="008C7882"/>
    <w:p w14:paraId="3B4BD712" w14:textId="61E3934F" w:rsidR="008C7882" w:rsidRDefault="008C7882" w:rsidP="008C7882">
      <w:pPr>
        <w:pStyle w:val="MTDisplayEquation"/>
      </w:pPr>
      <w:r>
        <w:tab/>
      </w:r>
      <w:r w:rsidR="00905817" w:rsidRPr="00905817">
        <w:rPr>
          <w:position w:val="-90"/>
        </w:rPr>
        <w:object w:dxaOrig="2460" w:dyaOrig="1980" w14:anchorId="37F79C28">
          <v:shape id="_x0000_i2118" type="#_x0000_t75" style="width:123.95pt;height:98.45pt" o:ole="">
            <v:imagedata r:id="rId2214" o:title=""/>
          </v:shape>
          <o:OLEObject Type="Embed" ProgID="Equation.DSMT4" ShapeID="_x0000_i2118" DrawAspect="Content" ObjectID="_1374351191" r:id="rId2215"/>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E264D">
          <w:rPr>
            <w:noProof/>
          </w:rPr>
          <w:instrText>4</w:instrText>
        </w:r>
      </w:fldSimple>
      <w:r w:rsidR="004F1C97">
        <w:instrText>.</w:instrText>
      </w:r>
      <w:fldSimple w:instr=" SEQ MTEqn \c \* Arabic \* MERGEFORMAT ">
        <w:r w:rsidR="00AE264D">
          <w:rPr>
            <w:noProof/>
          </w:rPr>
          <w:instrText>10</w:instrText>
        </w:r>
      </w:fldSimple>
      <w:r w:rsidR="004F1C97">
        <w:instrText>)</w:instrText>
      </w:r>
      <w:r w:rsidR="004F1C97">
        <w:fldChar w:fldCharType="end"/>
      </w:r>
    </w:p>
    <w:p w14:paraId="67869279" w14:textId="77777777" w:rsidR="008C7882" w:rsidRPr="00B26585" w:rsidRDefault="008C7882" w:rsidP="008C7882"/>
    <w:p w14:paraId="30AE09FE" w14:textId="4D2E3E91" w:rsidR="008C7882" w:rsidRDefault="008C7882" w:rsidP="00FD7660">
      <w:r>
        <w:t xml:space="preserve">To take thickness variations into account, it is not required that </w:t>
      </w:r>
      <w:r w:rsidR="00905817" w:rsidRPr="00905817">
        <w:rPr>
          <w:position w:val="-12"/>
        </w:rPr>
        <w:object w:dxaOrig="279" w:dyaOrig="360" w14:anchorId="1DBC5E82">
          <v:shape id="_x0000_i2119" type="#_x0000_t75" style="width:14.6pt;height:19.15pt" o:ole="">
            <v:imagedata r:id="rId2216" o:title=""/>
          </v:shape>
          <o:OLEObject Type="Embed" ProgID="Equation.DSMT4" ShapeID="_x0000_i2119" DrawAspect="Content" ObjectID="_1374351192" r:id="rId2217"/>
        </w:object>
      </w:r>
      <w:r>
        <w:t>is of unit length.</w:t>
      </w:r>
    </w:p>
    <w:p w14:paraId="1FC22D8B" w14:textId="77777777" w:rsidR="008C7882" w:rsidRDefault="008C7882" w:rsidP="008C7882"/>
    <w:p w14:paraId="7759DFEB" w14:textId="77777777" w:rsidR="008C7882" w:rsidRDefault="008C7882" w:rsidP="008C7882">
      <w:r>
        <w:t>It is assumed that the virtual displacements have a similar interpolation than the actual displacements:</w:t>
      </w:r>
    </w:p>
    <w:p w14:paraId="4DF043F0" w14:textId="77777777" w:rsidR="008C7882" w:rsidRDefault="008C7882" w:rsidP="008C7882"/>
    <w:p w14:paraId="156B3AE9" w14:textId="75F84CD0" w:rsidR="008C7882" w:rsidRDefault="008C7882" w:rsidP="008C7882">
      <w:pPr>
        <w:pStyle w:val="MTDisplayEquation"/>
      </w:pPr>
      <w:r>
        <w:lastRenderedPageBreak/>
        <w:tab/>
      </w:r>
      <w:r w:rsidR="00905817" w:rsidRPr="00905817">
        <w:rPr>
          <w:position w:val="-28"/>
        </w:rPr>
        <w:object w:dxaOrig="4640" w:dyaOrig="680" w14:anchorId="24B5ED8D">
          <v:shape id="_x0000_i2120" type="#_x0000_t75" style="width:231.5pt;height:34.65pt" o:ole="">
            <v:imagedata r:id="rId2218" o:title=""/>
          </v:shape>
          <o:OLEObject Type="Embed" ProgID="Equation.DSMT4" ShapeID="_x0000_i2120" DrawAspect="Content" ObjectID="_1374351193" r:id="rId2219"/>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E264D">
          <w:rPr>
            <w:noProof/>
          </w:rPr>
          <w:instrText>4</w:instrText>
        </w:r>
      </w:fldSimple>
      <w:r w:rsidR="004F1C97">
        <w:instrText>.</w:instrText>
      </w:r>
      <w:fldSimple w:instr=" SEQ MTEqn \c \* Arabic \* MERGEFORMAT ">
        <w:r w:rsidR="00AE264D">
          <w:rPr>
            <w:noProof/>
          </w:rPr>
          <w:instrText>11</w:instrText>
        </w:r>
      </w:fldSimple>
      <w:r w:rsidR="004F1C97">
        <w:instrText>)</w:instrText>
      </w:r>
      <w:r w:rsidR="004F1C97">
        <w:fldChar w:fldCharType="end"/>
      </w:r>
    </w:p>
    <w:p w14:paraId="4DBFC5A0" w14:textId="77777777" w:rsidR="008C7882" w:rsidRDefault="008C7882" w:rsidP="008C7882"/>
    <w:p w14:paraId="510D61D1" w14:textId="77777777" w:rsidR="008C7882" w:rsidRDefault="008C7882" w:rsidP="00FD7660">
      <w:r>
        <w:t xml:space="preserve">The gradient of </w:t>
      </w:r>
      <w:r>
        <w:rPr>
          <w:b/>
        </w:rPr>
        <w:t xml:space="preserve">u </w:t>
      </w:r>
      <w:r>
        <w:t>is given by</w:t>
      </w:r>
    </w:p>
    <w:p w14:paraId="096E6ED6" w14:textId="77777777" w:rsidR="008C7882" w:rsidRDefault="008C7882" w:rsidP="008C7882">
      <w:pPr>
        <w:pStyle w:val="MTDisplayEquation"/>
      </w:pPr>
      <w:r>
        <w:tab/>
      </w:r>
    </w:p>
    <w:p w14:paraId="6C9ECE66" w14:textId="7FB3B927" w:rsidR="008C7882" w:rsidRDefault="008C7882" w:rsidP="008C7882">
      <w:pPr>
        <w:pStyle w:val="MTDisplayEquation"/>
      </w:pPr>
      <w:r>
        <w:tab/>
      </w:r>
      <w:r w:rsidR="00905817" w:rsidRPr="00905817">
        <w:rPr>
          <w:position w:val="-28"/>
        </w:rPr>
        <w:object w:dxaOrig="2740" w:dyaOrig="680" w14:anchorId="41901F07">
          <v:shape id="_x0000_i2121" type="#_x0000_t75" style="width:136.7pt;height:34.65pt" o:ole="">
            <v:imagedata r:id="rId2220" o:title=""/>
          </v:shape>
          <o:OLEObject Type="Embed" ProgID="Equation.DSMT4" ShapeID="_x0000_i2121" DrawAspect="Content" ObjectID="_1374351194" r:id="rId2221"/>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E264D">
          <w:rPr>
            <w:noProof/>
          </w:rPr>
          <w:instrText>4</w:instrText>
        </w:r>
      </w:fldSimple>
      <w:r w:rsidR="004F1C97">
        <w:instrText>.</w:instrText>
      </w:r>
      <w:fldSimple w:instr=" SEQ MTEqn \c \* Arabic \* MERGEFORMAT ">
        <w:r w:rsidR="00AE264D">
          <w:rPr>
            <w:noProof/>
          </w:rPr>
          <w:instrText>12</w:instrText>
        </w:r>
      </w:fldSimple>
      <w:r w:rsidR="004F1C97">
        <w:instrText>)</w:instrText>
      </w:r>
      <w:r w:rsidR="004F1C97">
        <w:fldChar w:fldCharType="end"/>
      </w:r>
    </w:p>
    <w:p w14:paraId="236103E9" w14:textId="77777777" w:rsidR="008C7882" w:rsidRDefault="008C7882" w:rsidP="008C7882"/>
    <w:p w14:paraId="5BDFC800" w14:textId="75815BB1" w:rsidR="008C7882" w:rsidRDefault="008C7882" w:rsidP="008C7882">
      <w:r>
        <w:t xml:space="preserve">where we have defined </w:t>
      </w:r>
      <w:r w:rsidR="00905817" w:rsidRPr="00905817">
        <w:rPr>
          <w:position w:val="-14"/>
        </w:rPr>
        <w:object w:dxaOrig="2420" w:dyaOrig="400" w14:anchorId="6B644AB4">
          <v:shape id="_x0000_i2122" type="#_x0000_t75" style="width:121.2pt;height:20.05pt" o:ole="">
            <v:imagedata r:id="rId2222" o:title=""/>
          </v:shape>
          <o:OLEObject Type="Embed" ProgID="Equation.DSMT4" ShapeID="_x0000_i2122" DrawAspect="Content" ObjectID="_1374351195" r:id="rId2223"/>
        </w:object>
      </w:r>
      <w:r>
        <w:t>. And similarly for the gradient of the virtual displacement,</w:t>
      </w:r>
    </w:p>
    <w:p w14:paraId="33089758" w14:textId="3EAD8EB8" w:rsidR="008C7882" w:rsidRDefault="008C7882" w:rsidP="008C7882">
      <w:pPr>
        <w:pStyle w:val="MTDisplayEquation"/>
      </w:pPr>
      <w:r>
        <w:tab/>
      </w:r>
      <w:r w:rsidR="00905817" w:rsidRPr="00905817">
        <w:rPr>
          <w:position w:val="-28"/>
        </w:rPr>
        <w:object w:dxaOrig="3159" w:dyaOrig="680" w14:anchorId="365EDA2F">
          <v:shape id="_x0000_i2123" type="#_x0000_t75" style="width:158.6pt;height:34.65pt" o:ole="">
            <v:imagedata r:id="rId2224" o:title=""/>
          </v:shape>
          <o:OLEObject Type="Embed" ProgID="Equation.DSMT4" ShapeID="_x0000_i2123" DrawAspect="Content" ObjectID="_1374351196" r:id="rId2225"/>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E264D">
          <w:rPr>
            <w:noProof/>
          </w:rPr>
          <w:instrText>4</w:instrText>
        </w:r>
      </w:fldSimple>
      <w:r w:rsidR="004F1C97">
        <w:instrText>.</w:instrText>
      </w:r>
      <w:fldSimple w:instr=" SEQ MTEqn \c \* Arabic \* MERGEFORMAT ">
        <w:r w:rsidR="00AE264D">
          <w:rPr>
            <w:noProof/>
          </w:rPr>
          <w:instrText>13</w:instrText>
        </w:r>
      </w:fldSimple>
      <w:r w:rsidR="004F1C97">
        <w:instrText>)</w:instrText>
      </w:r>
      <w:r w:rsidR="004F1C97">
        <w:fldChar w:fldCharType="end"/>
      </w:r>
    </w:p>
    <w:p w14:paraId="6BA2E1A9" w14:textId="77777777" w:rsidR="008C7882" w:rsidRPr="00BE3058" w:rsidRDefault="008C7882" w:rsidP="008C7882"/>
    <w:p w14:paraId="62B7F04D" w14:textId="77777777" w:rsidR="008C7882" w:rsidRDefault="008C7882" w:rsidP="00FD7660">
      <w:r>
        <w:t>The internal virtual work is now given by</w:t>
      </w:r>
    </w:p>
    <w:p w14:paraId="458AA6FE" w14:textId="77777777" w:rsidR="008C7882" w:rsidRDefault="008C7882" w:rsidP="008C7882"/>
    <w:p w14:paraId="73354320" w14:textId="02950709" w:rsidR="008C7882" w:rsidRDefault="008C7882" w:rsidP="008C7882">
      <w:pPr>
        <w:pStyle w:val="MTDisplayEquation"/>
      </w:pPr>
      <w:r>
        <w:tab/>
      </w:r>
      <w:r w:rsidR="00905817" w:rsidRPr="00905817">
        <w:rPr>
          <w:position w:val="-62"/>
        </w:rPr>
        <w:object w:dxaOrig="4060" w:dyaOrig="1359" w14:anchorId="36ED6C8E">
          <v:shape id="_x0000_i2124" type="#_x0000_t75" style="width:203.25pt;height:67.45pt" o:ole="">
            <v:imagedata r:id="rId2226" o:title=""/>
          </v:shape>
          <o:OLEObject Type="Embed" ProgID="Equation.DSMT4" ShapeID="_x0000_i2124" DrawAspect="Content" ObjectID="_1374351197" r:id="rId2227"/>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E264D">
          <w:rPr>
            <w:noProof/>
          </w:rPr>
          <w:instrText>4</w:instrText>
        </w:r>
      </w:fldSimple>
      <w:r w:rsidR="004F1C97">
        <w:instrText>.</w:instrText>
      </w:r>
      <w:fldSimple w:instr=" SEQ MTEqn \c \* Arabic \* MERGEFORMAT ">
        <w:r w:rsidR="00AE264D">
          <w:rPr>
            <w:noProof/>
          </w:rPr>
          <w:instrText>14</w:instrText>
        </w:r>
      </w:fldSimple>
      <w:r w:rsidR="004F1C97">
        <w:instrText>)</w:instrText>
      </w:r>
      <w:r w:rsidR="004F1C97">
        <w:fldChar w:fldCharType="end"/>
      </w:r>
    </w:p>
    <w:p w14:paraId="5D5D0F32" w14:textId="77777777" w:rsidR="008C7882" w:rsidRDefault="008C7882" w:rsidP="008C7882">
      <w:r>
        <w:t>The shell geometry suggests an integration of the following type:</w:t>
      </w:r>
    </w:p>
    <w:p w14:paraId="561CD2A5" w14:textId="77777777" w:rsidR="008C7882" w:rsidRDefault="008C7882" w:rsidP="008C7882"/>
    <w:p w14:paraId="2AC9E9D8" w14:textId="0F882CD5" w:rsidR="008C7882" w:rsidRDefault="008C7882" w:rsidP="008C7882">
      <w:pPr>
        <w:pStyle w:val="MTDisplayEquation"/>
      </w:pPr>
      <w:r>
        <w:tab/>
      </w:r>
      <w:r w:rsidR="00905817" w:rsidRPr="00905817">
        <w:rPr>
          <w:position w:val="-32"/>
        </w:rPr>
        <w:object w:dxaOrig="2980" w:dyaOrig="760" w14:anchorId="07065F06">
          <v:shape id="_x0000_i2125" type="#_x0000_t75" style="width:148.55pt;height:37.35pt" o:ole="">
            <v:imagedata r:id="rId2228" o:title=""/>
          </v:shape>
          <o:OLEObject Type="Embed" ProgID="Equation.DSMT4" ShapeID="_x0000_i2125" DrawAspect="Content" ObjectID="_1374351198" r:id="rId2229"/>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E264D">
          <w:rPr>
            <w:noProof/>
          </w:rPr>
          <w:instrText>4</w:instrText>
        </w:r>
      </w:fldSimple>
      <w:r w:rsidR="004F1C97">
        <w:instrText>.</w:instrText>
      </w:r>
      <w:fldSimple w:instr=" SEQ MTEqn \c \* Arabic \* MERGEFORMAT ">
        <w:r w:rsidR="00AE264D">
          <w:rPr>
            <w:noProof/>
          </w:rPr>
          <w:instrText>15</w:instrText>
        </w:r>
      </w:fldSimple>
      <w:r w:rsidR="004F1C97">
        <w:instrText>)</w:instrText>
      </w:r>
      <w:r w:rsidR="004F1C97">
        <w:fldChar w:fldCharType="end"/>
      </w:r>
    </w:p>
    <w:p w14:paraId="1F1CDE82" w14:textId="52D590BA" w:rsidR="008C7882" w:rsidRDefault="008C7882" w:rsidP="008C7882">
      <w:r>
        <w:t xml:space="preserve">where </w:t>
      </w:r>
      <w:r w:rsidR="00905817" w:rsidRPr="00905817">
        <w:rPr>
          <w:position w:val="-28"/>
        </w:rPr>
        <w:object w:dxaOrig="1040" w:dyaOrig="660" w14:anchorId="72184558">
          <v:shape id="_x0000_i2126" type="#_x0000_t75" style="width:51.95pt;height:32.8pt" o:ole="">
            <v:imagedata r:id="rId2230" o:title=""/>
          </v:shape>
          <o:OLEObject Type="Embed" ProgID="Equation.DSMT4" ShapeID="_x0000_i2126" DrawAspect="Content" ObjectID="_1374351199" r:id="rId2231"/>
        </w:object>
      </w:r>
      <w:r>
        <w:rPr>
          <w:i/>
        </w:rPr>
        <w:t xml:space="preserve"> </w:t>
      </w:r>
      <w:r>
        <w:t>is the Jacobian of the transformation. In FEBio a 3-point Gaussian quadrature rule is used for the through-the-thickness integration.</w:t>
      </w:r>
    </w:p>
    <w:p w14:paraId="3190EF4E" w14:textId="77777777" w:rsidR="008C7882" w:rsidRDefault="008C7882" w:rsidP="008C7882"/>
    <w:p w14:paraId="20394127" w14:textId="77777777" w:rsidR="008C7882" w:rsidRPr="00B03BA8" w:rsidRDefault="008C7882" w:rsidP="008C7882">
      <w:r>
        <w:t xml:space="preserve">FEBio currently supports four node quadrilateral and three-node triangular shell elements.   </w:t>
      </w:r>
    </w:p>
    <w:p w14:paraId="4F854963" w14:textId="77777777" w:rsidR="008C7882" w:rsidRDefault="008C7882" w:rsidP="008C7882">
      <w:pPr>
        <w:pStyle w:val="Heading3"/>
      </w:pPr>
      <w:bookmarkStart w:id="1205" w:name="_Toc300602751"/>
      <w:r>
        <w:t>Quadrilateral shells</w:t>
      </w:r>
      <w:bookmarkEnd w:id="1205"/>
    </w:p>
    <w:p w14:paraId="475D3B19" w14:textId="77777777" w:rsidR="008C7882" w:rsidRDefault="008C7882" w:rsidP="008C7882">
      <w:r>
        <w:t>For quadrilateral shells, the shape functions are given by</w:t>
      </w:r>
    </w:p>
    <w:p w14:paraId="5EB109A5" w14:textId="2009614F" w:rsidR="008C7882" w:rsidRDefault="008C7882" w:rsidP="008C7882">
      <w:pPr>
        <w:pStyle w:val="MTDisplayEquation"/>
      </w:pPr>
      <w:r>
        <w:tab/>
      </w:r>
      <w:r w:rsidR="00905817" w:rsidRPr="00905817">
        <w:rPr>
          <w:position w:val="-122"/>
        </w:rPr>
        <w:object w:dxaOrig="2060" w:dyaOrig="2560" w14:anchorId="665BC2DB">
          <v:shape id="_x0000_i2127" type="#_x0000_t75" style="width:103pt;height:128.5pt" o:ole="">
            <v:imagedata r:id="rId2232" o:title=""/>
          </v:shape>
          <o:OLEObject Type="Embed" ProgID="Equation.DSMT4" ShapeID="_x0000_i2127" DrawAspect="Content" ObjectID="_1374351200" r:id="rId2233"/>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E264D">
          <w:rPr>
            <w:noProof/>
          </w:rPr>
          <w:instrText>4</w:instrText>
        </w:r>
      </w:fldSimple>
      <w:r w:rsidR="004F1C97">
        <w:instrText>.</w:instrText>
      </w:r>
      <w:fldSimple w:instr=" SEQ MTEqn \c \* Arabic \* MERGEFORMAT ">
        <w:r w:rsidR="00AE264D">
          <w:rPr>
            <w:noProof/>
          </w:rPr>
          <w:instrText>16</w:instrText>
        </w:r>
      </w:fldSimple>
      <w:r w:rsidR="004F1C97">
        <w:instrText>)</w:instrText>
      </w:r>
      <w:r w:rsidR="004F1C97">
        <w:fldChar w:fldCharType="end"/>
      </w:r>
    </w:p>
    <w:p w14:paraId="48CBD76E" w14:textId="77777777" w:rsidR="008C7882" w:rsidRDefault="008C7882" w:rsidP="008C7882">
      <w:pPr>
        <w:pStyle w:val="Heading3"/>
      </w:pPr>
      <w:bookmarkStart w:id="1206" w:name="_Toc300602752"/>
      <w:r>
        <w:lastRenderedPageBreak/>
        <w:t>Triangular shells</w:t>
      </w:r>
      <w:bookmarkEnd w:id="1206"/>
    </w:p>
    <w:p w14:paraId="4F1484A8" w14:textId="77777777" w:rsidR="008C7882" w:rsidRDefault="008C7882" w:rsidP="008C7882">
      <w:r>
        <w:t>For triangular shell elements, the shape functions are given by</w:t>
      </w:r>
    </w:p>
    <w:p w14:paraId="6131F7DF" w14:textId="3D4AA6E4" w:rsidR="008C7882" w:rsidRDefault="008C7882" w:rsidP="008C7882">
      <w:pPr>
        <w:pStyle w:val="MTDisplayEquation"/>
      </w:pPr>
      <w:r>
        <w:tab/>
      </w:r>
      <w:r w:rsidR="00905817" w:rsidRPr="00905817">
        <w:rPr>
          <w:position w:val="-48"/>
        </w:rPr>
        <w:object w:dxaOrig="1280" w:dyaOrig="1080" w14:anchorId="2C606D88">
          <v:shape id="_x0000_i2128" type="#_x0000_t75" style="width:63.8pt;height:54.7pt" o:ole="">
            <v:imagedata r:id="rId2234" o:title=""/>
          </v:shape>
          <o:OLEObject Type="Embed" ProgID="Equation.DSMT4" ShapeID="_x0000_i2128" DrawAspect="Content" ObjectID="_1374351201" r:id="rId2235"/>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E264D">
          <w:rPr>
            <w:noProof/>
          </w:rPr>
          <w:instrText>4</w:instrText>
        </w:r>
      </w:fldSimple>
      <w:r w:rsidR="004F1C97">
        <w:instrText>.</w:instrText>
      </w:r>
      <w:fldSimple w:instr=" SEQ MTEqn \c \* Arabic \* MERGEFORMAT ">
        <w:r w:rsidR="00AE264D">
          <w:rPr>
            <w:noProof/>
          </w:rPr>
          <w:instrText>17</w:instrText>
        </w:r>
      </w:fldSimple>
      <w:r w:rsidR="004F1C97">
        <w:instrText>)</w:instrText>
      </w:r>
      <w:r w:rsidR="004F1C97">
        <w:fldChar w:fldCharType="end"/>
      </w:r>
    </w:p>
    <w:p w14:paraId="54FF13DB" w14:textId="77777777" w:rsidR="008C7882" w:rsidRDefault="008C7882" w:rsidP="008C7882"/>
    <w:p w14:paraId="58A99D56" w14:textId="77777777" w:rsidR="008C7882" w:rsidRPr="005B2032" w:rsidRDefault="008C7882" w:rsidP="008C7882"/>
    <w:p w14:paraId="7E05D1D7" w14:textId="77777777" w:rsidR="008C7882" w:rsidRDefault="0087434A" w:rsidP="008C7882">
      <w:pPr>
        <w:pStyle w:val="Caption"/>
        <w:jc w:val="center"/>
      </w:pPr>
      <w:r>
        <w:rPr>
          <w:noProof/>
        </w:rPr>
        <w:drawing>
          <wp:inline distT="0" distB="0" distL="0" distR="0" wp14:anchorId="1177A79B" wp14:editId="3665AFCA">
            <wp:extent cx="5527675" cy="2098675"/>
            <wp:effectExtent l="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2236">
                      <a:extLst>
                        <a:ext uri="{28A0092B-C50C-407E-A947-70E740481C1C}">
                          <a14:useLocalDpi xmlns:a14="http://schemas.microsoft.com/office/drawing/2010/main" val="0"/>
                        </a:ext>
                      </a:extLst>
                    </a:blip>
                    <a:srcRect/>
                    <a:stretch>
                      <a:fillRect/>
                    </a:stretch>
                  </pic:blipFill>
                  <pic:spPr bwMode="auto">
                    <a:xfrm>
                      <a:off x="0" y="0"/>
                      <a:ext cx="5527675" cy="2098675"/>
                    </a:xfrm>
                    <a:prstGeom prst="rect">
                      <a:avLst/>
                    </a:prstGeom>
                    <a:noFill/>
                    <a:ln>
                      <a:noFill/>
                    </a:ln>
                  </pic:spPr>
                </pic:pic>
              </a:graphicData>
            </a:graphic>
          </wp:inline>
        </w:drawing>
      </w:r>
    </w:p>
    <w:p w14:paraId="405030FF" w14:textId="1103BED6" w:rsidR="008C7882" w:rsidRPr="00C97806" w:rsidRDefault="008C7882" w:rsidP="00FD7660">
      <w:pPr>
        <w:pStyle w:val="Caption"/>
        <w:jc w:val="center"/>
      </w:pPr>
      <w:r>
        <w:t xml:space="preserve">Figure </w:t>
      </w:r>
      <w:fldSimple w:instr=" STYLEREF 1 \s ">
        <w:r w:rsidR="00AE264D">
          <w:rPr>
            <w:noProof/>
          </w:rPr>
          <w:t>4</w:t>
        </w:r>
      </w:fldSimple>
      <w:r w:rsidR="00AB0524">
        <w:noBreakHyphen/>
      </w:r>
      <w:fldSimple w:instr=" SEQ Figure \* ARABIC \s 1 ">
        <w:r w:rsidR="00AE264D">
          <w:rPr>
            <w:noProof/>
          </w:rPr>
          <w:t>3</w:t>
        </w:r>
      </w:fldSimple>
      <w:r>
        <w:t>. Different shell elements available in FEBio</w:t>
      </w:r>
    </w:p>
    <w:p w14:paraId="5F748545" w14:textId="77777777" w:rsidR="008C7882" w:rsidRPr="00C97806" w:rsidRDefault="008C7882" w:rsidP="008C7882"/>
    <w:p w14:paraId="142991B8" w14:textId="77777777" w:rsidR="008C7882" w:rsidRPr="00C97806" w:rsidRDefault="008C7882" w:rsidP="008C7882"/>
    <w:p w14:paraId="19C7F7AB" w14:textId="77777777" w:rsidR="008C7882" w:rsidRDefault="008C7882" w:rsidP="008C7882"/>
    <w:p w14:paraId="27751AF6" w14:textId="77777777" w:rsidR="008C7882" w:rsidRDefault="008C7882" w:rsidP="008C7882">
      <w:pPr>
        <w:pStyle w:val="Heading1"/>
      </w:pPr>
      <w:r>
        <w:br w:type="page"/>
      </w:r>
      <w:bookmarkStart w:id="1207" w:name="_Ref172970092"/>
      <w:bookmarkStart w:id="1208" w:name="_Toc300602753"/>
      <w:r>
        <w:lastRenderedPageBreak/>
        <w:t>Constitutive Models</w:t>
      </w:r>
      <w:bookmarkEnd w:id="1207"/>
      <w:bookmarkEnd w:id="1208"/>
    </w:p>
    <w:p w14:paraId="52981FEA" w14:textId="77777777" w:rsidR="008C7882" w:rsidRPr="00D85B2B" w:rsidRDefault="004F1C97" w:rsidP="008C7882">
      <w:r>
        <w:fldChar w:fldCharType="begin"/>
      </w:r>
      <w:r>
        <w:instrText xml:space="preserve"> MACROBUTTON MTEditEquationSection2 </w:instrText>
      </w:r>
      <w:r w:rsidRPr="004F1C97">
        <w:rPr>
          <w:rStyle w:val="MTEquationSection"/>
        </w:rPr>
        <w:instrText>Equation Section 5</w:instrText>
      </w:r>
      <w:fldSimple w:instr=" SEQ MTEqn \r \h \* MERGEFORMAT "/>
      <w:fldSimple w:instr=" SEQ MTSec \r 5 \h \* MERGEFORMAT "/>
      <w:r>
        <w:fldChar w:fldCharType="end"/>
      </w:r>
      <w:r w:rsidR="008C7882">
        <w:t xml:space="preserve">This chapter describes the theoretical background behind the constitutive models that are available in FEBio. Most materials are derived from a hyperelastic strain-energy function. Please consult section </w:t>
      </w:r>
      <w:r w:rsidR="008C7882">
        <w:fldChar w:fldCharType="begin"/>
      </w:r>
      <w:r w:rsidR="008C7882">
        <w:instrText xml:space="preserve"> REF _Ref174423034 \r \h </w:instrText>
      </w:r>
      <w:r w:rsidR="008C7882">
        <w:fldChar w:fldCharType="separate"/>
      </w:r>
      <w:r w:rsidR="00AE264D">
        <w:t>2.4</w:t>
      </w:r>
      <w:r w:rsidR="008C7882">
        <w:fldChar w:fldCharType="end"/>
      </w:r>
      <w:r w:rsidR="008C7882">
        <w:t xml:space="preserve"> for more background information on this </w:t>
      </w:r>
      <w:r w:rsidR="007A0C8E">
        <w:t xml:space="preserve">class </w:t>
      </w:r>
      <w:r w:rsidR="008C7882">
        <w:t>of material</w:t>
      </w:r>
      <w:r w:rsidR="007A0C8E">
        <w:t>s</w:t>
      </w:r>
      <w:r w:rsidR="008C7882">
        <w:t xml:space="preserve">. </w:t>
      </w:r>
    </w:p>
    <w:p w14:paraId="310D37F7" w14:textId="77777777" w:rsidR="008C7882" w:rsidRDefault="008C7882" w:rsidP="008C7882">
      <w:pPr>
        <w:pStyle w:val="Heading2"/>
      </w:pPr>
      <w:bookmarkStart w:id="1209" w:name="_Ref172102939"/>
      <w:bookmarkStart w:id="1210" w:name="_Toc300602754"/>
      <w:r>
        <w:t>Linear Elasticity</w:t>
      </w:r>
      <w:bookmarkEnd w:id="1209"/>
      <w:bookmarkEnd w:id="1210"/>
    </w:p>
    <w:p w14:paraId="6328BE0B" w14:textId="585106AD" w:rsidR="008C7882" w:rsidRDefault="008C7882" w:rsidP="008C7882">
      <w:r>
        <w:t xml:space="preserve">In the theory of linear elasticity the Cauchy stress tensor is a linear function of the small strain tensor </w:t>
      </w:r>
      <w:r w:rsidR="00905817" w:rsidRPr="00905817">
        <w:rPr>
          <w:position w:val="-6"/>
        </w:rPr>
        <w:object w:dxaOrig="180" w:dyaOrig="220" w14:anchorId="0CA7DF39">
          <v:shape id="_x0000_i2129" type="#_x0000_t75" style="width:9.1pt;height:10.95pt" o:ole="">
            <v:imagedata r:id="rId2237" o:title=""/>
          </v:shape>
          <o:OLEObject Type="Embed" ProgID="Equation.DSMT4" ShapeID="_x0000_i2129" DrawAspect="Content" ObjectID="_1374351202" r:id="rId2238"/>
        </w:object>
      </w:r>
      <w:r>
        <w:t>:</w:t>
      </w:r>
    </w:p>
    <w:p w14:paraId="2D0F987E" w14:textId="3C446A02" w:rsidR="008C7882" w:rsidRDefault="008C7882" w:rsidP="008C7882">
      <w:pPr>
        <w:pStyle w:val="MTDisplayEquation"/>
      </w:pPr>
      <w:r>
        <w:tab/>
      </w:r>
      <w:r w:rsidR="00905817" w:rsidRPr="00905817">
        <w:rPr>
          <w:position w:val="-6"/>
        </w:rPr>
        <w:object w:dxaOrig="840" w:dyaOrig="220" w14:anchorId="0A43F3AD">
          <v:shape id="_x0000_i2130" type="#_x0000_t75" style="width:41.9pt;height:10.95pt" o:ole="">
            <v:imagedata r:id="rId2239" o:title=""/>
          </v:shape>
          <o:OLEObject Type="Embed" ProgID="Equation.DSMT4" ShapeID="_x0000_i2130" DrawAspect="Content" ObjectID="_1374351203" r:id="rId2240"/>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E264D">
          <w:rPr>
            <w:noProof/>
          </w:rPr>
          <w:instrText>5</w:instrText>
        </w:r>
      </w:fldSimple>
      <w:r w:rsidR="004F1C97">
        <w:instrText>.</w:instrText>
      </w:r>
      <w:fldSimple w:instr=" SEQ MTEqn \c \* Arabic \* MERGEFORMAT ">
        <w:r w:rsidR="00AE264D">
          <w:rPr>
            <w:noProof/>
          </w:rPr>
          <w:instrText>1</w:instrText>
        </w:r>
      </w:fldSimple>
      <w:r w:rsidR="004F1C97">
        <w:instrText>)</w:instrText>
      </w:r>
      <w:r w:rsidR="004F1C97">
        <w:fldChar w:fldCharType="end"/>
      </w:r>
    </w:p>
    <w:p w14:paraId="4A59F436" w14:textId="6D44188D" w:rsidR="008C7882" w:rsidRDefault="008C7882" w:rsidP="008C7882">
      <w:pPr>
        <w:pStyle w:val="MTDisplayEquation"/>
      </w:pPr>
      <w:r>
        <w:t>Here,</w:t>
      </w:r>
      <w:r w:rsidR="00905817" w:rsidRPr="00905817">
        <w:rPr>
          <w:position w:val="-4"/>
        </w:rPr>
        <w:object w:dxaOrig="200" w:dyaOrig="200" w14:anchorId="5D6B5D06">
          <v:shape id="_x0000_i2131" type="#_x0000_t75" style="width:10.05pt;height:10.05pt" o:ole="">
            <v:imagedata r:id="rId2241" o:title=""/>
          </v:shape>
          <o:OLEObject Type="Embed" ProgID="Equation.DSMT4" ShapeID="_x0000_i2131" DrawAspect="Content" ObjectID="_1374351204" r:id="rId2242"/>
        </w:object>
      </w:r>
      <w:r w:rsidR="00DC47AD">
        <w:t xml:space="preserve"> </w:t>
      </w:r>
      <w:r>
        <w:t>is the fourth-order elasticity tensor that contains the material properties. In the most general case this tensor has 21 independent parameters. However, in the presence of material symmetry the number of independent parameters is greatly reduced. For example, in the case of isotropic linear elasticity only two independent parameters remain. In this case, the elasticity tensor is given by</w:t>
      </w:r>
      <w:r w:rsidR="00DC47AD">
        <w:t xml:space="preserve"> </w:t>
      </w:r>
      <w:r w:rsidR="00905817" w:rsidRPr="00905817">
        <w:rPr>
          <w:position w:val="-10"/>
        </w:rPr>
        <w:object w:dxaOrig="1980" w:dyaOrig="360" w14:anchorId="357ECBB3">
          <v:shape id="_x0000_i2132" type="#_x0000_t75" style="width:98.45pt;height:19.15pt" o:ole="">
            <v:imagedata r:id="rId2243" o:title=""/>
          </v:shape>
          <o:OLEObject Type="Embed" ProgID="Equation.DSMT4" ShapeID="_x0000_i2132" DrawAspect="Content" ObjectID="_1374351205" r:id="rId2244"/>
        </w:object>
      </w:r>
      <w:r w:rsidR="00DC47AD">
        <w:t>, or equivalently,</w:t>
      </w:r>
    </w:p>
    <w:p w14:paraId="77FA9EAB" w14:textId="6E2A984D" w:rsidR="008C7882" w:rsidRDefault="008C7882" w:rsidP="008C7882">
      <w:pPr>
        <w:pStyle w:val="MTDisplayEquation"/>
      </w:pPr>
      <w:r>
        <w:tab/>
      </w:r>
      <w:r w:rsidR="00905817" w:rsidRPr="00905817">
        <w:rPr>
          <w:position w:val="-16"/>
        </w:rPr>
        <w:object w:dxaOrig="3040" w:dyaOrig="440" w14:anchorId="78A90803">
          <v:shape id="_x0000_i2133" type="#_x0000_t75" style="width:152.2pt;height:21.85pt" o:ole="">
            <v:imagedata r:id="rId2245" o:title=""/>
          </v:shape>
          <o:OLEObject Type="Embed" ProgID="Equation.DSMT4" ShapeID="_x0000_i2133" DrawAspect="Content" ObjectID="_1374351206" r:id="rId2246"/>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E264D">
          <w:rPr>
            <w:noProof/>
          </w:rPr>
          <w:instrText>5</w:instrText>
        </w:r>
      </w:fldSimple>
      <w:r w:rsidR="004F1C97">
        <w:instrText>.</w:instrText>
      </w:r>
      <w:fldSimple w:instr=" SEQ MTEqn \c \* Arabic \* MERGEFORMAT ">
        <w:r w:rsidR="00AE264D">
          <w:rPr>
            <w:noProof/>
          </w:rPr>
          <w:instrText>2</w:instrText>
        </w:r>
      </w:fldSimple>
      <w:r w:rsidR="004F1C97">
        <w:instrText>)</w:instrText>
      </w:r>
      <w:r w:rsidR="004F1C97">
        <w:fldChar w:fldCharType="end"/>
      </w:r>
    </w:p>
    <w:p w14:paraId="64A60B44" w14:textId="7F741934" w:rsidR="008C7882" w:rsidRDefault="008C7882" w:rsidP="008C7882">
      <w:r>
        <w:t xml:space="preserve">The material coefficients </w:t>
      </w:r>
      <w:r w:rsidR="00905817" w:rsidRPr="00905817">
        <w:rPr>
          <w:position w:val="-6"/>
        </w:rPr>
        <w:object w:dxaOrig="220" w:dyaOrig="279" w14:anchorId="72499989">
          <v:shape id="_x0000_i2134" type="#_x0000_t75" style="width:10.95pt;height:14.6pt" o:ole="">
            <v:imagedata r:id="rId2247" o:title=""/>
          </v:shape>
          <o:OLEObject Type="Embed" ProgID="Equation.DSMT4" ShapeID="_x0000_i2134" DrawAspect="Content" ObjectID="_1374351207" r:id="rId2248"/>
        </w:object>
      </w:r>
      <w:r w:rsidR="00190B2E">
        <w:t xml:space="preserve"> </w:t>
      </w:r>
      <w:r>
        <w:t xml:space="preserve">and </w:t>
      </w:r>
      <w:r w:rsidR="00905817" w:rsidRPr="00905817">
        <w:rPr>
          <w:position w:val="-10"/>
        </w:rPr>
        <w:object w:dxaOrig="240" w:dyaOrig="260" w14:anchorId="6D2FE26D">
          <v:shape id="_x0000_i2135" type="#_x0000_t75" style="width:11.85pt;height:12.75pt" o:ole="">
            <v:imagedata r:id="rId2249" o:title=""/>
          </v:shape>
          <o:OLEObject Type="Embed" ProgID="Equation.DSMT4" ShapeID="_x0000_i2135" DrawAspect="Content" ObjectID="_1374351208" r:id="rId2250"/>
        </w:object>
      </w:r>
      <w:r>
        <w:t>are known as the Lamé parameters. Using this equation, the stress-strain relationship can be written as</w:t>
      </w:r>
    </w:p>
    <w:p w14:paraId="510B275D" w14:textId="3BC595A7" w:rsidR="008C7882" w:rsidRDefault="008C7882" w:rsidP="008C7882">
      <w:pPr>
        <w:pStyle w:val="MTDisplayEquation"/>
      </w:pPr>
      <w:r>
        <w:tab/>
      </w:r>
      <w:r w:rsidR="00905817" w:rsidRPr="00905817">
        <w:rPr>
          <w:position w:val="-14"/>
        </w:rPr>
        <w:object w:dxaOrig="1900" w:dyaOrig="380" w14:anchorId="4E018BEC">
          <v:shape id="_x0000_i2136" type="#_x0000_t75" style="width:94.8pt;height:19.15pt" o:ole="">
            <v:imagedata r:id="rId2251" o:title=""/>
          </v:shape>
          <o:OLEObject Type="Embed" ProgID="Equation.DSMT4" ShapeID="_x0000_i2136" DrawAspect="Content" ObjectID="_1374351209" r:id="rId2252"/>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E264D">
          <w:rPr>
            <w:noProof/>
          </w:rPr>
          <w:instrText>5</w:instrText>
        </w:r>
      </w:fldSimple>
      <w:r w:rsidR="004F1C97">
        <w:instrText>.</w:instrText>
      </w:r>
      <w:fldSimple w:instr=" SEQ MTEqn \c \* Arabic \* MERGEFORMAT ">
        <w:r w:rsidR="00AE264D">
          <w:rPr>
            <w:noProof/>
          </w:rPr>
          <w:instrText>3</w:instrText>
        </w:r>
      </w:fldSimple>
      <w:r w:rsidR="004F1C97">
        <w:instrText>)</w:instrText>
      </w:r>
      <w:r w:rsidR="004F1C97">
        <w:fldChar w:fldCharType="end"/>
      </w:r>
    </w:p>
    <w:p w14:paraId="33F1F7B3" w14:textId="77777777" w:rsidR="008C7882" w:rsidRDefault="008C7882" w:rsidP="008C7882">
      <w:pPr>
        <w:pStyle w:val="MTDisplayEquation"/>
      </w:pPr>
      <w:r>
        <w:t xml:space="preserve">If the stress and strain are represented </w:t>
      </w:r>
      <w:r w:rsidR="00A574BE">
        <w:t>in</w:t>
      </w:r>
      <w:r>
        <w:t xml:space="preserve">Voigt </w:t>
      </w:r>
      <w:r w:rsidR="00A574BE">
        <w:t>notation</w:t>
      </w:r>
      <w:r>
        <w:t>, the constitutive equation can be rewritten in matrix form as</w:t>
      </w:r>
    </w:p>
    <w:p w14:paraId="64B84A7E" w14:textId="77777777" w:rsidR="008C7882" w:rsidRDefault="008C7882" w:rsidP="008C7882"/>
    <w:p w14:paraId="0D0EB405" w14:textId="12607FFC" w:rsidR="008C7882" w:rsidRDefault="008C7882" w:rsidP="008C7882">
      <w:pPr>
        <w:pStyle w:val="MTDisplayEquation"/>
      </w:pPr>
      <w:r>
        <w:tab/>
      </w:r>
      <w:r w:rsidR="00905817" w:rsidRPr="00905817">
        <w:rPr>
          <w:position w:val="-212"/>
        </w:rPr>
        <w:object w:dxaOrig="5140" w:dyaOrig="2380" w14:anchorId="082AF8F9">
          <v:shape id="_x0000_i2137" type="#_x0000_t75" style="width:257.9pt;height:118.5pt" o:ole="">
            <v:imagedata r:id="rId2253" o:title=""/>
          </v:shape>
          <o:OLEObject Type="Embed" ProgID="Equation.DSMT4" ShapeID="_x0000_i2137" DrawAspect="Content" ObjectID="_1374351210" r:id="rId2254"/>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E264D">
          <w:rPr>
            <w:noProof/>
          </w:rPr>
          <w:instrText>5</w:instrText>
        </w:r>
      </w:fldSimple>
      <w:r w:rsidR="004F1C97">
        <w:instrText>.</w:instrText>
      </w:r>
      <w:fldSimple w:instr=" SEQ MTEqn \c \* Arabic \* MERGEFORMAT ">
        <w:r w:rsidR="00AE264D">
          <w:rPr>
            <w:noProof/>
          </w:rPr>
          <w:instrText>4</w:instrText>
        </w:r>
      </w:fldSimple>
      <w:r w:rsidR="004F1C97">
        <w:instrText>)</w:instrText>
      </w:r>
      <w:r w:rsidR="004F1C97">
        <w:fldChar w:fldCharType="end"/>
      </w:r>
    </w:p>
    <w:p w14:paraId="081CDB0B" w14:textId="77777777" w:rsidR="008C7882" w:rsidRDefault="008C7882" w:rsidP="008C7882"/>
    <w:p w14:paraId="560BE373" w14:textId="3D7FE391" w:rsidR="008C7882" w:rsidRDefault="008C7882" w:rsidP="00FD7660">
      <w:r>
        <w:t xml:space="preserve">The </w:t>
      </w:r>
      <w:r w:rsidR="00190B2E">
        <w:t xml:space="preserve">shear </w:t>
      </w:r>
      <w:r>
        <w:t xml:space="preserve">strain measures </w:t>
      </w:r>
      <w:r w:rsidR="00905817" w:rsidRPr="00905817">
        <w:rPr>
          <w:position w:val="-14"/>
        </w:rPr>
        <w:object w:dxaOrig="859" w:dyaOrig="380" w14:anchorId="470BA4FC">
          <v:shape id="_x0000_i2138" type="#_x0000_t75" style="width:42.85pt;height:19.15pt" o:ole="">
            <v:imagedata r:id="rId2255" o:title=""/>
          </v:shape>
          <o:OLEObject Type="Embed" ProgID="Equation.DSMT4" ShapeID="_x0000_i2138" DrawAspect="Content" ObjectID="_1374351211" r:id="rId2256"/>
        </w:object>
      </w:r>
      <w:r w:rsidR="00190B2E">
        <w:t xml:space="preserve"> </w:t>
      </w:r>
      <w:r>
        <w:t xml:space="preserve">are </w:t>
      </w:r>
      <w:r w:rsidR="00A574BE">
        <w:t xml:space="preserve">called </w:t>
      </w:r>
      <w:r>
        <w:t xml:space="preserve">the </w:t>
      </w:r>
      <w:r>
        <w:rPr>
          <w:i/>
        </w:rPr>
        <w:t>engineering strains</w:t>
      </w:r>
      <w:r>
        <w:t xml:space="preserve">. </w:t>
      </w:r>
    </w:p>
    <w:p w14:paraId="2121A44C" w14:textId="77777777" w:rsidR="008C7882" w:rsidRDefault="008C7882" w:rsidP="008C7882"/>
    <w:p w14:paraId="22A8B235" w14:textId="6B7535C7" w:rsidR="008C7882" w:rsidRDefault="008C7882" w:rsidP="008C7882">
      <w:r>
        <w:t>The following table relates the Lam</w:t>
      </w:r>
      <w:r w:rsidR="00A574BE">
        <w:t>é</w:t>
      </w:r>
      <w:r>
        <w:t xml:space="preserve"> parameters to the more familiar Young’s modulus </w:t>
      </w:r>
      <w:r>
        <w:rPr>
          <w:i/>
        </w:rPr>
        <w:t>E</w:t>
      </w:r>
      <w:r>
        <w:t xml:space="preserve"> and Poisson’s ratio </w:t>
      </w:r>
      <w:r w:rsidR="00905817" w:rsidRPr="00905817">
        <w:rPr>
          <w:position w:val="-6"/>
        </w:rPr>
        <w:object w:dxaOrig="200" w:dyaOrig="220" w14:anchorId="14FDAB91">
          <v:shape id="_x0000_i2139" type="#_x0000_t75" style="width:10.05pt;height:10.95pt" o:ole="">
            <v:imagedata r:id="rId2257" o:title=""/>
          </v:shape>
          <o:OLEObject Type="Embed" ProgID="Equation.DSMT4" ShapeID="_x0000_i2139" DrawAspect="Content" ObjectID="_1374351212" r:id="rId2258"/>
        </w:object>
      </w:r>
      <w:r>
        <w:t xml:space="preserve">or to the bulk modulus </w:t>
      </w:r>
      <w:r>
        <w:rPr>
          <w:i/>
        </w:rPr>
        <w:t xml:space="preserve">K </w:t>
      </w:r>
      <w:r>
        <w:t xml:space="preserve">and shear modulus </w:t>
      </w:r>
      <w:r>
        <w:rPr>
          <w:i/>
        </w:rPr>
        <w:t>G</w:t>
      </w:r>
      <w:r>
        <w:t>.</w:t>
      </w:r>
    </w:p>
    <w:p w14:paraId="3CC95061" w14:textId="77777777" w:rsidR="008C7882" w:rsidRDefault="008C7882" w:rsidP="008C7882"/>
    <w:p w14:paraId="121D6AC3" w14:textId="77777777" w:rsidR="008C7882" w:rsidRDefault="008C7882" w:rsidP="008C7882"/>
    <w:p w14:paraId="0D95864C" w14:textId="77777777" w:rsidR="008C7882" w:rsidRDefault="008C7882" w:rsidP="008C7882"/>
    <w:p w14:paraId="3C4DC1B7" w14:textId="77777777" w:rsidR="008C7882" w:rsidRDefault="008C7882" w:rsidP="008C7882"/>
    <w:p w14:paraId="0E0D547D" w14:textId="77777777" w:rsidR="008C7882" w:rsidRDefault="008C7882" w:rsidP="008C7882"/>
    <w:p w14:paraId="306EEC12" w14:textId="77777777" w:rsidR="008C7882" w:rsidRDefault="008C7882" w:rsidP="008C7882"/>
    <w:p w14:paraId="2A632BE8" w14:textId="77777777" w:rsidR="008C7882" w:rsidRDefault="008C7882" w:rsidP="008C7882"/>
    <w:p w14:paraId="3998340E" w14:textId="77777777" w:rsidR="008C7882" w:rsidRDefault="008C7882" w:rsidP="008C7882"/>
    <w:p w14:paraId="1F11CF96" w14:textId="77777777" w:rsidR="008C7882" w:rsidRDefault="008C7882" w:rsidP="008C788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23"/>
        <w:gridCol w:w="2214"/>
      </w:tblGrid>
      <w:tr w:rsidR="008C7882" w14:paraId="45A65D95" w14:textId="77777777" w:rsidTr="00FE38CD">
        <w:tc>
          <w:tcPr>
            <w:tcW w:w="2214" w:type="dxa"/>
            <w:shd w:val="clear" w:color="auto" w:fill="auto"/>
          </w:tcPr>
          <w:p w14:paraId="09556072" w14:textId="77777777" w:rsidR="008C7882" w:rsidRDefault="008C7882" w:rsidP="008C7882"/>
        </w:tc>
        <w:tc>
          <w:tcPr>
            <w:tcW w:w="2214" w:type="dxa"/>
            <w:shd w:val="clear" w:color="auto" w:fill="auto"/>
          </w:tcPr>
          <w:p w14:paraId="2B61BCAC" w14:textId="435F8FFF" w:rsidR="008C7882" w:rsidRDefault="00905817" w:rsidP="00905817">
            <w:r w:rsidRPr="00905817">
              <w:rPr>
                <w:position w:val="-10"/>
              </w:rPr>
              <w:object w:dxaOrig="460" w:dyaOrig="320" w14:anchorId="333B06CF">
                <v:shape id="_x0000_i2140" type="#_x0000_t75" style="width:22.8pt;height:15.5pt" o:ole="">
                  <v:imagedata r:id="rId2259" o:title=""/>
                </v:shape>
                <o:OLEObject Type="Embed" ProgID="Equation.DSMT4" ShapeID="_x0000_i2140" DrawAspect="Content" ObjectID="_1374351213" r:id="rId2260"/>
              </w:object>
            </w:r>
          </w:p>
        </w:tc>
        <w:tc>
          <w:tcPr>
            <w:tcW w:w="2214" w:type="dxa"/>
            <w:shd w:val="clear" w:color="auto" w:fill="auto"/>
          </w:tcPr>
          <w:p w14:paraId="5F8FE25B" w14:textId="308CD74D" w:rsidR="008C7882" w:rsidRDefault="00905817" w:rsidP="00905817">
            <w:r w:rsidRPr="00905817">
              <w:rPr>
                <w:position w:val="-10"/>
              </w:rPr>
              <w:object w:dxaOrig="460" w:dyaOrig="320" w14:anchorId="324A6FF9">
                <v:shape id="_x0000_i2141" type="#_x0000_t75" style="width:22.8pt;height:15.5pt" o:ole="">
                  <v:imagedata r:id="rId2261" o:title=""/>
                </v:shape>
                <o:OLEObject Type="Embed" ProgID="Equation.DSMT4" ShapeID="_x0000_i2141" DrawAspect="Content" ObjectID="_1374351214" r:id="rId2262"/>
              </w:object>
            </w:r>
          </w:p>
        </w:tc>
        <w:tc>
          <w:tcPr>
            <w:tcW w:w="2214" w:type="dxa"/>
            <w:shd w:val="clear" w:color="auto" w:fill="auto"/>
          </w:tcPr>
          <w:p w14:paraId="2DEBAF07" w14:textId="19CF269B" w:rsidR="008C7882" w:rsidRDefault="00905817" w:rsidP="00905817">
            <w:r w:rsidRPr="00905817">
              <w:rPr>
                <w:position w:val="-10"/>
              </w:rPr>
              <w:object w:dxaOrig="540" w:dyaOrig="320" w14:anchorId="08C57FED">
                <v:shape id="_x0000_i2142" type="#_x0000_t75" style="width:27.35pt;height:15.5pt" o:ole="">
                  <v:imagedata r:id="rId2263" o:title=""/>
                </v:shape>
                <o:OLEObject Type="Embed" ProgID="Equation.DSMT4" ShapeID="_x0000_i2142" DrawAspect="Content" ObjectID="_1374351215" r:id="rId2264"/>
              </w:object>
            </w:r>
          </w:p>
        </w:tc>
      </w:tr>
      <w:tr w:rsidR="008C7882" w14:paraId="10075672" w14:textId="77777777" w:rsidTr="00FE38CD">
        <w:tc>
          <w:tcPr>
            <w:tcW w:w="2214" w:type="dxa"/>
            <w:shd w:val="clear" w:color="auto" w:fill="auto"/>
          </w:tcPr>
          <w:p w14:paraId="1A610642" w14:textId="0BF812C5" w:rsidR="008C7882" w:rsidRDefault="00905817" w:rsidP="00905817">
            <w:r w:rsidRPr="00905817">
              <w:rPr>
                <w:position w:val="-10"/>
              </w:rPr>
              <w:object w:dxaOrig="460" w:dyaOrig="320" w14:anchorId="32C38B0D">
                <v:shape id="_x0000_i2143" type="#_x0000_t75" style="width:22.8pt;height:15.5pt" o:ole="">
                  <v:imagedata r:id="rId2265" o:title=""/>
                </v:shape>
                <o:OLEObject Type="Embed" ProgID="Equation.DSMT4" ShapeID="_x0000_i2143" DrawAspect="Content" ObjectID="_1374351216" r:id="rId2266"/>
              </w:object>
            </w:r>
          </w:p>
        </w:tc>
        <w:tc>
          <w:tcPr>
            <w:tcW w:w="2214" w:type="dxa"/>
            <w:shd w:val="clear" w:color="auto" w:fill="auto"/>
          </w:tcPr>
          <w:p w14:paraId="1739BF63" w14:textId="77777777" w:rsidR="008C7882" w:rsidRDefault="008C7882" w:rsidP="008C7882"/>
        </w:tc>
        <w:tc>
          <w:tcPr>
            <w:tcW w:w="2214" w:type="dxa"/>
            <w:shd w:val="clear" w:color="auto" w:fill="auto"/>
          </w:tcPr>
          <w:p w14:paraId="1D6FEF4A" w14:textId="298CBCF0" w:rsidR="008C7882" w:rsidRDefault="00905817" w:rsidP="00905817">
            <w:r w:rsidRPr="00905817">
              <w:rPr>
                <w:position w:val="-64"/>
              </w:rPr>
              <w:object w:dxaOrig="2000" w:dyaOrig="1400" w14:anchorId="2EF9BD2F">
                <v:shape id="_x0000_i2144" type="#_x0000_t75" style="width:100.25pt;height:70.2pt" o:ole="">
                  <v:imagedata r:id="rId2267" o:title=""/>
                </v:shape>
                <o:OLEObject Type="Embed" ProgID="Equation.DSMT4" ShapeID="_x0000_i2144" DrawAspect="Content" ObjectID="_1374351217" r:id="rId2268"/>
              </w:object>
            </w:r>
          </w:p>
        </w:tc>
        <w:tc>
          <w:tcPr>
            <w:tcW w:w="2214" w:type="dxa"/>
            <w:shd w:val="clear" w:color="auto" w:fill="auto"/>
          </w:tcPr>
          <w:p w14:paraId="6A3BB7CE" w14:textId="464BE777" w:rsidR="008C7882" w:rsidRDefault="00905817" w:rsidP="00905817">
            <w:r w:rsidRPr="00905817">
              <w:rPr>
                <w:position w:val="-58"/>
              </w:rPr>
              <w:object w:dxaOrig="1300" w:dyaOrig="1280" w14:anchorId="216D0985">
                <v:shape id="_x0000_i2145" type="#_x0000_t75" style="width:65.6pt;height:63.8pt" o:ole="">
                  <v:imagedata r:id="rId2269" o:title=""/>
                </v:shape>
                <o:OLEObject Type="Embed" ProgID="Equation.DSMT4" ShapeID="_x0000_i2145" DrawAspect="Content" ObjectID="_1374351218" r:id="rId2270"/>
              </w:object>
            </w:r>
          </w:p>
        </w:tc>
      </w:tr>
      <w:tr w:rsidR="008C7882" w14:paraId="43E91CD4" w14:textId="77777777" w:rsidTr="00FE38CD">
        <w:tc>
          <w:tcPr>
            <w:tcW w:w="2214" w:type="dxa"/>
            <w:shd w:val="clear" w:color="auto" w:fill="auto"/>
          </w:tcPr>
          <w:p w14:paraId="048C0984" w14:textId="2308F789" w:rsidR="008C7882" w:rsidRDefault="00905817" w:rsidP="00905817">
            <w:r w:rsidRPr="00905817">
              <w:rPr>
                <w:position w:val="-10"/>
              </w:rPr>
              <w:object w:dxaOrig="460" w:dyaOrig="320" w14:anchorId="266FC6F0">
                <v:shape id="_x0000_i2146" type="#_x0000_t75" style="width:22.8pt;height:15.5pt" o:ole="">
                  <v:imagedata r:id="rId2271" o:title=""/>
                </v:shape>
                <o:OLEObject Type="Embed" ProgID="Equation.DSMT4" ShapeID="_x0000_i2146" DrawAspect="Content" ObjectID="_1374351219" r:id="rId2272"/>
              </w:object>
            </w:r>
          </w:p>
        </w:tc>
        <w:tc>
          <w:tcPr>
            <w:tcW w:w="2214" w:type="dxa"/>
            <w:shd w:val="clear" w:color="auto" w:fill="auto"/>
          </w:tcPr>
          <w:p w14:paraId="0B55C5FA" w14:textId="7362858F" w:rsidR="008C7882" w:rsidRDefault="00905817" w:rsidP="00905817">
            <w:r w:rsidRPr="00905817">
              <w:rPr>
                <w:position w:val="-66"/>
              </w:rPr>
              <w:object w:dxaOrig="1840" w:dyaOrig="1440" w14:anchorId="15CB0EB9">
                <v:shape id="_x0000_i2147" type="#_x0000_t75" style="width:92.05pt;height:1in" o:ole="">
                  <v:imagedata r:id="rId2273" o:title=""/>
                </v:shape>
                <o:OLEObject Type="Embed" ProgID="Equation.DSMT4" ShapeID="_x0000_i2147" DrawAspect="Content" ObjectID="_1374351220" r:id="rId2274"/>
              </w:object>
            </w:r>
          </w:p>
        </w:tc>
        <w:tc>
          <w:tcPr>
            <w:tcW w:w="2214" w:type="dxa"/>
            <w:shd w:val="clear" w:color="auto" w:fill="auto"/>
          </w:tcPr>
          <w:p w14:paraId="7498C40F" w14:textId="77777777" w:rsidR="008C7882" w:rsidRDefault="008C7882" w:rsidP="008C7882"/>
        </w:tc>
        <w:tc>
          <w:tcPr>
            <w:tcW w:w="2214" w:type="dxa"/>
            <w:shd w:val="clear" w:color="auto" w:fill="auto"/>
          </w:tcPr>
          <w:p w14:paraId="23A67527" w14:textId="5C92E7EA" w:rsidR="008C7882" w:rsidRDefault="00905817" w:rsidP="00905817">
            <w:r w:rsidRPr="00905817">
              <w:rPr>
                <w:position w:val="-42"/>
              </w:rPr>
              <w:object w:dxaOrig="1219" w:dyaOrig="960" w14:anchorId="5D4D28F3">
                <v:shape id="_x0000_i2148" type="#_x0000_t75" style="width:61.05pt;height:47.4pt" o:ole="">
                  <v:imagedata r:id="rId2275" o:title=""/>
                </v:shape>
                <o:OLEObject Type="Embed" ProgID="Equation.DSMT4" ShapeID="_x0000_i2148" DrawAspect="Content" ObjectID="_1374351221" r:id="rId2276"/>
              </w:object>
            </w:r>
          </w:p>
        </w:tc>
      </w:tr>
      <w:tr w:rsidR="008C7882" w14:paraId="74D4498C" w14:textId="77777777" w:rsidTr="00FE38CD">
        <w:tc>
          <w:tcPr>
            <w:tcW w:w="2214" w:type="dxa"/>
            <w:shd w:val="clear" w:color="auto" w:fill="auto"/>
          </w:tcPr>
          <w:p w14:paraId="6103CBAD" w14:textId="5F94EF4C" w:rsidR="008C7882" w:rsidRDefault="00905817" w:rsidP="00905817">
            <w:r w:rsidRPr="00905817">
              <w:rPr>
                <w:position w:val="-10"/>
              </w:rPr>
              <w:object w:dxaOrig="540" w:dyaOrig="320" w14:anchorId="7CF70602">
                <v:shape id="_x0000_i2149" type="#_x0000_t75" style="width:27.35pt;height:15.5pt" o:ole="">
                  <v:imagedata r:id="rId2277" o:title=""/>
                </v:shape>
                <o:OLEObject Type="Embed" ProgID="Equation.DSMT4" ShapeID="_x0000_i2149" DrawAspect="Content" ObjectID="_1374351222" r:id="rId2278"/>
              </w:object>
            </w:r>
          </w:p>
        </w:tc>
        <w:tc>
          <w:tcPr>
            <w:tcW w:w="2214" w:type="dxa"/>
            <w:shd w:val="clear" w:color="auto" w:fill="auto"/>
          </w:tcPr>
          <w:p w14:paraId="69A9A3CE" w14:textId="3833706B" w:rsidR="008C7882" w:rsidRDefault="00905817" w:rsidP="00905817">
            <w:r w:rsidRPr="00905817">
              <w:rPr>
                <w:position w:val="-66"/>
              </w:rPr>
              <w:object w:dxaOrig="1380" w:dyaOrig="1440" w14:anchorId="1CD7AEE7">
                <v:shape id="_x0000_i2150" type="#_x0000_t75" style="width:69.25pt;height:1in" o:ole="">
                  <v:imagedata r:id="rId2279" o:title=""/>
                </v:shape>
                <o:OLEObject Type="Embed" ProgID="Equation.DSMT4" ShapeID="_x0000_i2150" DrawAspect="Content" ObjectID="_1374351223" r:id="rId2280"/>
              </w:object>
            </w:r>
          </w:p>
        </w:tc>
        <w:tc>
          <w:tcPr>
            <w:tcW w:w="2214" w:type="dxa"/>
            <w:shd w:val="clear" w:color="auto" w:fill="auto"/>
          </w:tcPr>
          <w:p w14:paraId="2BFE0E9F" w14:textId="1BFA7CAA" w:rsidR="008C7882" w:rsidRDefault="00905817" w:rsidP="00905817">
            <w:r w:rsidRPr="00905817">
              <w:rPr>
                <w:position w:val="-42"/>
              </w:rPr>
              <w:object w:dxaOrig="1219" w:dyaOrig="960" w14:anchorId="068F2AFA">
                <v:shape id="_x0000_i2151" type="#_x0000_t75" style="width:61.05pt;height:47.4pt" o:ole="">
                  <v:imagedata r:id="rId2281" o:title=""/>
                </v:shape>
                <o:OLEObject Type="Embed" ProgID="Equation.DSMT4" ShapeID="_x0000_i2151" DrawAspect="Content" ObjectID="_1374351224" r:id="rId2282"/>
              </w:object>
            </w:r>
          </w:p>
        </w:tc>
        <w:tc>
          <w:tcPr>
            <w:tcW w:w="2214" w:type="dxa"/>
            <w:shd w:val="clear" w:color="auto" w:fill="auto"/>
          </w:tcPr>
          <w:p w14:paraId="4C83BC1C" w14:textId="77777777" w:rsidR="008C7882" w:rsidRDefault="008C7882" w:rsidP="008C7882"/>
        </w:tc>
      </w:tr>
    </w:tbl>
    <w:p w14:paraId="0F1675BA" w14:textId="77777777" w:rsidR="008C7882" w:rsidRDefault="008C7882" w:rsidP="008C7882"/>
    <w:p w14:paraId="6BAF0967" w14:textId="77777777" w:rsidR="008C7882" w:rsidRPr="00A20A31" w:rsidRDefault="008C7882" w:rsidP="008C7882"/>
    <w:p w14:paraId="3508B465" w14:textId="77777777" w:rsidR="00536D05" w:rsidRDefault="00536D05" w:rsidP="008C7882">
      <w:r>
        <w:t>T</w:t>
      </w:r>
      <w:r w:rsidR="008C7882">
        <w:t xml:space="preserve">he theoretical range of the </w:t>
      </w:r>
      <w:r>
        <w:t xml:space="preserve">Young’s modulus and </w:t>
      </w:r>
      <w:r w:rsidR="008C7882">
        <w:t xml:space="preserve">Poisson’s ratio for an isotropic material </w:t>
      </w:r>
      <w:r w:rsidR="000A0A53">
        <w:t>have the ranges</w:t>
      </w:r>
    </w:p>
    <w:p w14:paraId="29FD69D3" w14:textId="6F6D8ABD" w:rsidR="00C420FD" w:rsidRDefault="00C420FD" w:rsidP="00C420FD">
      <w:pPr>
        <w:pStyle w:val="MTDisplayEquation"/>
      </w:pPr>
      <w:r>
        <w:tab/>
      </w:r>
      <w:r w:rsidR="00905817" w:rsidRPr="00905817">
        <w:rPr>
          <w:position w:val="-6"/>
        </w:rPr>
        <w:object w:dxaOrig="999" w:dyaOrig="279" w14:anchorId="63AC72C6">
          <v:shape id="_x0000_i2152" type="#_x0000_t75" style="width:50.15pt;height:14.6pt" o:ole="">
            <v:imagedata r:id="rId2283" o:title=""/>
          </v:shape>
          <o:OLEObject Type="Embed" ProgID="Equation.DSMT4" ShapeID="_x0000_i2152" DrawAspect="Content" ObjectID="_1374351225" r:id="rId2284"/>
        </w:object>
      </w:r>
      <w:r w:rsidR="000A0A53">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E264D">
          <w:rPr>
            <w:noProof/>
          </w:rPr>
          <w:instrText>5</w:instrText>
        </w:r>
      </w:fldSimple>
      <w:r w:rsidR="004F1C97">
        <w:instrText>.</w:instrText>
      </w:r>
      <w:fldSimple w:instr=" SEQ MTEqn \c \* Arabic \* MERGEFORMAT ">
        <w:r w:rsidR="00AE264D">
          <w:rPr>
            <w:noProof/>
          </w:rPr>
          <w:instrText>5</w:instrText>
        </w:r>
      </w:fldSimple>
      <w:r w:rsidR="004F1C97">
        <w:instrText>)</w:instrText>
      </w:r>
      <w:r w:rsidR="004F1C97">
        <w:fldChar w:fldCharType="end"/>
      </w:r>
    </w:p>
    <w:p w14:paraId="79D1830A" w14:textId="01BD41A5" w:rsidR="00C420FD" w:rsidRPr="00C420FD" w:rsidRDefault="00C420FD" w:rsidP="00C420FD">
      <w:pPr>
        <w:pStyle w:val="MTDisplayEquation"/>
      </w:pPr>
      <w:r>
        <w:tab/>
      </w:r>
      <w:r w:rsidR="00905817" w:rsidRPr="00905817">
        <w:rPr>
          <w:position w:val="-6"/>
        </w:rPr>
        <w:object w:dxaOrig="1200" w:dyaOrig="279" w14:anchorId="3BC34A26">
          <v:shape id="_x0000_i2153" type="#_x0000_t75" style="width:60.15pt;height:14.6pt" o:ole="">
            <v:imagedata r:id="rId2285" o:title=""/>
          </v:shape>
          <o:OLEObject Type="Embed" ProgID="Equation.DSMT4" ShapeID="_x0000_i2153" DrawAspect="Content" ObjectID="_1374351226" r:id="rId2286"/>
        </w:object>
      </w:r>
      <w:r w:rsidR="000A0A53">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E264D">
          <w:rPr>
            <w:noProof/>
          </w:rPr>
          <w:instrText>5</w:instrText>
        </w:r>
      </w:fldSimple>
      <w:r w:rsidR="004F1C97">
        <w:instrText>.</w:instrText>
      </w:r>
      <w:fldSimple w:instr=" SEQ MTEqn \c \* Arabic \* MERGEFORMAT ">
        <w:r w:rsidR="00AE264D">
          <w:rPr>
            <w:noProof/>
          </w:rPr>
          <w:instrText>6</w:instrText>
        </w:r>
      </w:fldSimple>
      <w:r w:rsidR="004F1C97">
        <w:instrText>)</w:instrText>
      </w:r>
      <w:r w:rsidR="004F1C97">
        <w:fldChar w:fldCharType="end"/>
      </w:r>
    </w:p>
    <w:p w14:paraId="759D0A18" w14:textId="77777777" w:rsidR="008C7882" w:rsidRDefault="008C7882" w:rsidP="008C7882">
      <w:r>
        <w:t>Materials with Poisson’s ratio (close to) 0.5 are known as (nearly-) incompressible materials. For these materials, the bulk modulus approaches infinity. Most materials have a positive Poisson’s ratio</w:t>
      </w:r>
      <w:r w:rsidR="000A0A53">
        <w:t>.  H</w:t>
      </w:r>
      <w:r w:rsidR="00A574BE">
        <w:t xml:space="preserve">owever </w:t>
      </w:r>
      <w:r>
        <w:t xml:space="preserve">there do exist some materials with a negative ratio. These materials are known as </w:t>
      </w:r>
      <w:r w:rsidRPr="002B361D">
        <w:rPr>
          <w:i/>
        </w:rPr>
        <w:t>auxetic</w:t>
      </w:r>
      <w:r>
        <w:t xml:space="preserve"> materials and they have the remarkable property that they expand under tension.</w:t>
      </w:r>
    </w:p>
    <w:p w14:paraId="2499377A" w14:textId="77777777" w:rsidR="008C7882" w:rsidRDefault="008C7882" w:rsidP="008C7882"/>
    <w:p w14:paraId="24F2076F" w14:textId="77777777" w:rsidR="008C7882" w:rsidRDefault="008C7882" w:rsidP="008C7882">
      <w:r>
        <w:t>The linear stress-strain relationship can also be derived from a strain-energy function such as in the case of hyperelastic materials. In this case the linear strain-energy is given by</w:t>
      </w:r>
    </w:p>
    <w:p w14:paraId="7413E511" w14:textId="077B6473" w:rsidR="008C7882" w:rsidRDefault="008C7882" w:rsidP="008C7882">
      <w:pPr>
        <w:pStyle w:val="MTDisplayEquation"/>
      </w:pPr>
      <w:r>
        <w:tab/>
      </w:r>
      <w:r w:rsidR="00905817" w:rsidRPr="00905817">
        <w:rPr>
          <w:position w:val="-24"/>
        </w:rPr>
        <w:object w:dxaOrig="1340" w:dyaOrig="620" w14:anchorId="12312971">
          <v:shape id="_x0000_i2154" type="#_x0000_t75" style="width:67.45pt;height:31pt" o:ole="">
            <v:imagedata r:id="rId2287" o:title=""/>
          </v:shape>
          <o:OLEObject Type="Embed" ProgID="Equation.DSMT4" ShapeID="_x0000_i2154" DrawAspect="Content" ObjectID="_1374351227" r:id="rId2288"/>
        </w:object>
      </w:r>
      <w:r>
        <w:t>.</w:t>
      </w:r>
      <w:r>
        <w:tab/>
      </w:r>
      <w:r w:rsidR="004F1C97">
        <w:fldChar w:fldCharType="begin"/>
      </w:r>
      <w:r w:rsidR="004F1C97">
        <w:instrText xml:space="preserve"> MACROBUTTON MTPlaceRef \* MERGEFORMAT </w:instrText>
      </w:r>
      <w:fldSimple w:instr=" SEQ MTEqn \h \* MERGEFORMAT "/>
      <w:bookmarkStart w:id="1211" w:name="ZEqnNum907167"/>
      <w:r w:rsidR="004F1C97">
        <w:instrText>(</w:instrText>
      </w:r>
      <w:fldSimple w:instr=" SEQ MTSec \c \* Arabic \* MERGEFORMAT ">
        <w:r w:rsidR="00AE264D">
          <w:rPr>
            <w:noProof/>
          </w:rPr>
          <w:instrText>5</w:instrText>
        </w:r>
      </w:fldSimple>
      <w:r w:rsidR="004F1C97">
        <w:instrText>.</w:instrText>
      </w:r>
      <w:fldSimple w:instr=" SEQ MTEqn \c \* Arabic \* MERGEFORMAT ">
        <w:r w:rsidR="00AE264D">
          <w:rPr>
            <w:noProof/>
          </w:rPr>
          <w:instrText>7</w:instrText>
        </w:r>
      </w:fldSimple>
      <w:r w:rsidR="004F1C97">
        <w:instrText>)</w:instrText>
      </w:r>
      <w:bookmarkEnd w:id="1211"/>
      <w:r w:rsidR="004F1C97">
        <w:fldChar w:fldCharType="end"/>
      </w:r>
    </w:p>
    <w:p w14:paraId="3A47C2C6" w14:textId="786384B7" w:rsidR="008C7882" w:rsidRDefault="008C7882" w:rsidP="008C7882">
      <w:r>
        <w:t xml:space="preserve">The stress is then similarly derived from </w:t>
      </w:r>
      <w:r w:rsidR="00905817" w:rsidRPr="00905817">
        <w:rPr>
          <w:position w:val="-24"/>
        </w:rPr>
        <w:object w:dxaOrig="840" w:dyaOrig="620" w14:anchorId="3B6216FD">
          <v:shape id="_x0000_i2155" type="#_x0000_t75" style="width:41.9pt;height:31pt" o:ole="">
            <v:imagedata r:id="rId2289" o:title=""/>
          </v:shape>
          <o:OLEObject Type="Embed" ProgID="Equation.DSMT4" ShapeID="_x0000_i2155" DrawAspect="Content" ObjectID="_1374351228" r:id="rId2290"/>
        </w:object>
      </w:r>
      <w:r>
        <w:t xml:space="preserve">. In the case of isotropic elasticity, </w:t>
      </w:r>
      <w:r w:rsidR="004F1C97">
        <w:fldChar w:fldCharType="begin"/>
      </w:r>
      <w:r w:rsidR="004F1C97">
        <w:instrText xml:space="preserve"> GOTOBUTTON ZEqnNum907167  \* MERGEFORMAT </w:instrText>
      </w:r>
      <w:fldSimple w:instr=" REF ZEqnNum907167 \* Charformat \! \* MERGEFORMAT ">
        <w:r w:rsidR="00AE264D">
          <w:instrText>(5.7)</w:instrText>
        </w:r>
      </w:fldSimple>
      <w:r w:rsidR="004F1C97">
        <w:fldChar w:fldCharType="end"/>
      </w:r>
      <w:r w:rsidR="004F1C97">
        <w:t xml:space="preserve"> </w:t>
      </w:r>
      <w:r>
        <w:t>can be simplified:</w:t>
      </w:r>
    </w:p>
    <w:p w14:paraId="6E07FAAC" w14:textId="1620A521" w:rsidR="008C7882" w:rsidRDefault="008C7882" w:rsidP="008C7882">
      <w:pPr>
        <w:pStyle w:val="MTDisplayEquation"/>
      </w:pPr>
      <w:r>
        <w:tab/>
      </w:r>
      <w:r w:rsidR="00905817" w:rsidRPr="00905817">
        <w:rPr>
          <w:position w:val="-24"/>
        </w:rPr>
        <w:object w:dxaOrig="2180" w:dyaOrig="620" w14:anchorId="1A6D4E32">
          <v:shape id="_x0000_i2156" type="#_x0000_t75" style="width:108.45pt;height:31pt" o:ole="">
            <v:imagedata r:id="rId2291" o:title=""/>
          </v:shape>
          <o:OLEObject Type="Embed" ProgID="Equation.DSMT4" ShapeID="_x0000_i2156" DrawAspect="Content" ObjectID="_1374351229" r:id="rId229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r w:rsidR="00AE264D">
          <w:rPr>
            <w:noProof/>
          </w:rPr>
          <w:instrText>8</w:instrText>
        </w:r>
      </w:fldSimple>
      <w:r>
        <w:instrText>)</w:instrText>
      </w:r>
      <w:r>
        <w:fldChar w:fldCharType="end"/>
      </w:r>
    </w:p>
    <w:p w14:paraId="43288308" w14:textId="77777777" w:rsidR="008C7882" w:rsidRDefault="008C7882" w:rsidP="00FD7660">
      <w:r>
        <w:t>The Cauchy stress is now given</w:t>
      </w:r>
      <w:r w:rsidR="00A574BE">
        <w:t xml:space="preserve"> in tensor form</w:t>
      </w:r>
      <w:r>
        <w:t xml:space="preserve"> by</w:t>
      </w:r>
    </w:p>
    <w:p w14:paraId="0437AF23" w14:textId="3783D1EB" w:rsidR="008C7882" w:rsidRDefault="008C7882" w:rsidP="008C7882">
      <w:pPr>
        <w:pStyle w:val="MTDisplayEquation"/>
      </w:pPr>
      <w:r>
        <w:tab/>
      </w:r>
      <w:r w:rsidR="00905817" w:rsidRPr="00905817">
        <w:rPr>
          <w:position w:val="-14"/>
        </w:rPr>
        <w:object w:dxaOrig="1840" w:dyaOrig="400" w14:anchorId="1ED4AB47">
          <v:shape id="_x0000_i2157" type="#_x0000_t75" style="width:92.05pt;height:20.05pt" o:ole="">
            <v:imagedata r:id="rId2293" o:title=""/>
          </v:shape>
          <o:OLEObject Type="Embed" ProgID="Equation.DSMT4" ShapeID="_x0000_i2157" DrawAspect="Content" ObjectID="_1374351230" r:id="rId229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r w:rsidR="00AE264D">
          <w:rPr>
            <w:noProof/>
          </w:rPr>
          <w:instrText>9</w:instrText>
        </w:r>
      </w:fldSimple>
      <w:r>
        <w:instrText>)</w:instrText>
      </w:r>
      <w:r>
        <w:fldChar w:fldCharType="end"/>
      </w:r>
    </w:p>
    <w:p w14:paraId="67469466" w14:textId="77777777" w:rsidR="008C7882" w:rsidRPr="008B003E" w:rsidRDefault="008C7882" w:rsidP="008C7882"/>
    <w:p w14:paraId="19B80039" w14:textId="77777777" w:rsidR="008C7882" w:rsidRDefault="008C7882" w:rsidP="008C7882"/>
    <w:p w14:paraId="42ED4527" w14:textId="77777777" w:rsidR="00C5691A" w:rsidRDefault="008C7882" w:rsidP="008C7882">
      <w:pPr>
        <w:pStyle w:val="Heading2"/>
      </w:pPr>
      <w:r>
        <w:br w:type="page"/>
      </w:r>
      <w:bookmarkStart w:id="1212" w:name="_Ref160500499"/>
      <w:bookmarkStart w:id="1213" w:name="_Toc300602755"/>
      <w:r w:rsidR="00C5691A">
        <w:lastRenderedPageBreak/>
        <w:t>Compressible Materials</w:t>
      </w:r>
      <w:bookmarkEnd w:id="1213"/>
    </w:p>
    <w:p w14:paraId="2382B6B9" w14:textId="77777777" w:rsidR="008C7882" w:rsidRDefault="008C7882" w:rsidP="008F4203">
      <w:pPr>
        <w:pStyle w:val="Heading3"/>
      </w:pPr>
      <w:bookmarkStart w:id="1214" w:name="_Toc300602756"/>
      <w:r>
        <w:t>Isotropic Elasticity</w:t>
      </w:r>
      <w:bookmarkEnd w:id="1212"/>
      <w:bookmarkEnd w:id="1214"/>
    </w:p>
    <w:p w14:paraId="68A88A9B" w14:textId="589888FC" w:rsidR="008C7882" w:rsidRDefault="008C7882" w:rsidP="008C7882">
      <w:r>
        <w:t xml:space="preserve">The linear elastic material model as described in section </w:t>
      </w:r>
      <w:r>
        <w:fldChar w:fldCharType="begin"/>
      </w:r>
      <w:r>
        <w:instrText xml:space="preserve"> REF _Ref172102939 \r \h </w:instrText>
      </w:r>
      <w:r>
        <w:fldChar w:fldCharType="separate"/>
      </w:r>
      <w:r w:rsidR="00AE264D">
        <w:t>5.1</w:t>
      </w:r>
      <w:r>
        <w:fldChar w:fldCharType="end"/>
      </w:r>
      <w:r>
        <w:t xml:space="preserve"> is only valid for small strains and small rotations. A first modification to this model to the range of nonlinear deformations is given by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1215" w:author="Gerard" w:date="2015-08-07T21:36:00Z"/>
      <w:r w:rsidR="005F21BF">
        <w:fldChar w:fldCharType="separate"/>
      </w:r>
      <w:r w:rsidR="00214E15">
        <w:rPr>
          <w:noProof/>
        </w:rPr>
        <w:t>1</w:t>
      </w:r>
      <w:r w:rsidR="005F21BF">
        <w:rPr>
          <w:noProof/>
        </w:rPr>
        <w:fldChar w:fldCharType="end"/>
      </w:r>
      <w:r w:rsidR="00A56950">
        <w:rPr>
          <w:noProof/>
        </w:rPr>
        <w:t>]</w:t>
      </w:r>
      <w:r>
        <w:fldChar w:fldCharType="end"/>
      </w:r>
      <w:r>
        <w:t xml:space="preserve">, which in FEBio is referred to as </w:t>
      </w:r>
      <w:r>
        <w:rPr>
          <w:i/>
        </w:rPr>
        <w:t>isotropic elasticity</w:t>
      </w:r>
      <w:r>
        <w:t>. This model is objective for large strains and rotations. For the isotropic case it can be derived from the following hyperelastic strain-energy function:</w:t>
      </w:r>
    </w:p>
    <w:p w14:paraId="24DA4D61" w14:textId="029567B5" w:rsidR="008C7882" w:rsidRDefault="008C7882" w:rsidP="008C7882">
      <w:pPr>
        <w:pStyle w:val="MTDisplayEquation"/>
      </w:pPr>
      <w:r>
        <w:tab/>
      </w:r>
      <w:r w:rsidR="00905817" w:rsidRPr="00905817">
        <w:rPr>
          <w:position w:val="-24"/>
        </w:rPr>
        <w:object w:dxaOrig="2360" w:dyaOrig="620" w14:anchorId="3F958697">
          <v:shape id="_x0000_i2158" type="#_x0000_t75" style="width:118.5pt;height:31pt" o:ole="">
            <v:imagedata r:id="rId2295" o:title=""/>
          </v:shape>
          <o:OLEObject Type="Embed" ProgID="Equation.DSMT4" ShapeID="_x0000_i2158" DrawAspect="Content" ObjectID="_1374351231" r:id="rId229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r w:rsidR="00AE264D">
          <w:rPr>
            <w:noProof/>
          </w:rPr>
          <w:instrText>10</w:instrText>
        </w:r>
      </w:fldSimple>
      <w:r>
        <w:instrText>)</w:instrText>
      </w:r>
      <w:r>
        <w:fldChar w:fldCharType="end"/>
      </w:r>
    </w:p>
    <w:p w14:paraId="65D73962" w14:textId="77777777" w:rsidR="008C7882" w:rsidRDefault="008C7882" w:rsidP="008C7882">
      <w:r>
        <w:t>The second Piola-Kirchhoff stress can be derived from this:</w:t>
      </w:r>
    </w:p>
    <w:p w14:paraId="0CC158D2" w14:textId="74C7EFCC" w:rsidR="008C7882" w:rsidRDefault="008C7882" w:rsidP="008C7882">
      <w:pPr>
        <w:pStyle w:val="MTDisplayEquation"/>
      </w:pPr>
      <w:r>
        <w:tab/>
      </w:r>
      <w:r w:rsidR="00905817" w:rsidRPr="00905817">
        <w:rPr>
          <w:position w:val="-24"/>
        </w:rPr>
        <w:object w:dxaOrig="2560" w:dyaOrig="620" w14:anchorId="35A3580B">
          <v:shape id="_x0000_i2159" type="#_x0000_t75" style="width:128.5pt;height:31pt" o:ole="">
            <v:imagedata r:id="rId2297" o:title=""/>
          </v:shape>
          <o:OLEObject Type="Embed" ProgID="Equation.DSMT4" ShapeID="_x0000_i2159" DrawAspect="Content" ObjectID="_1374351232" r:id="rId229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r w:rsidR="00AE264D">
          <w:rPr>
            <w:noProof/>
          </w:rPr>
          <w:instrText>11</w:instrText>
        </w:r>
      </w:fldSimple>
      <w:r>
        <w:instrText>)</w:instrText>
      </w:r>
      <w:r>
        <w:fldChar w:fldCharType="end"/>
      </w:r>
    </w:p>
    <w:p w14:paraId="70791933" w14:textId="77777777" w:rsidR="00CA0005" w:rsidRDefault="008C7882" w:rsidP="008C7882">
      <w:r>
        <w:t xml:space="preserve">Note that these equations are similar to the corresponding equations in the linear elastic case, </w:t>
      </w:r>
      <w:r w:rsidR="00A574BE">
        <w:t xml:space="preserve">except that </w:t>
      </w:r>
      <w:r>
        <w:t xml:space="preserve">the small strain tensor is replaced by the </w:t>
      </w:r>
      <w:r w:rsidR="00A574BE">
        <w:t>Green-</w:t>
      </w:r>
      <w:r>
        <w:t>Lagrang</w:t>
      </w:r>
      <w:r w:rsidR="00A574BE">
        <w:t>e</w:t>
      </w:r>
      <w:r>
        <w:t xml:space="preserve"> elasticity tensor </w:t>
      </w:r>
      <w:r>
        <w:rPr>
          <w:b/>
        </w:rPr>
        <w:t>E</w:t>
      </w:r>
      <w:r>
        <w:t>.</w:t>
      </w:r>
      <w:r w:rsidR="00714C24">
        <w:t xml:space="preserve"> The material elasticity tensor is then given by,</w:t>
      </w:r>
    </w:p>
    <w:p w14:paraId="70C89A1B" w14:textId="6A83E453" w:rsidR="004F6FB0" w:rsidRDefault="004F6FB0" w:rsidP="004F6FB0">
      <w:pPr>
        <w:pStyle w:val="MTDisplayEquation"/>
      </w:pPr>
      <w:r>
        <w:tab/>
      </w:r>
      <w:r w:rsidR="002E6B79" w:rsidRPr="00905817">
        <w:rPr>
          <w:position w:val="-24"/>
        </w:rPr>
        <w:object w:dxaOrig="2560" w:dyaOrig="620" w14:anchorId="288EF076">
          <v:shape id="_x0000_i2160" type="#_x0000_t75" style="width:128.5pt;height:31pt" o:ole="">
            <v:imagedata r:id="rId2299" o:title=""/>
          </v:shape>
          <o:OLEObject Type="Embed" ProgID="Equation.DSMT4" ShapeID="_x0000_i2160" DrawAspect="Content" ObjectID="_1374351233" r:id="rId2300"/>
        </w:object>
      </w:r>
      <w:r w:rsidR="006D7619">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r w:rsidR="00AE264D">
          <w:rPr>
            <w:noProof/>
          </w:rPr>
          <w:instrText>12</w:instrText>
        </w:r>
      </w:fldSimple>
      <w:r>
        <w:instrText>)</w:instrText>
      </w:r>
      <w:r>
        <w:fldChar w:fldCharType="end"/>
      </w:r>
    </w:p>
    <w:p w14:paraId="5ACD0341" w14:textId="77777777" w:rsidR="00A447B3" w:rsidRDefault="008C7882" w:rsidP="008C7882">
      <w:r>
        <w:t xml:space="preserve">It is important to note that </w:t>
      </w:r>
      <w:r w:rsidR="000A0A53">
        <w:t xml:space="preserve">although </w:t>
      </w:r>
      <w:r>
        <w:t>this model is objective,</w:t>
      </w:r>
      <w:r w:rsidR="000A0A53">
        <w:t xml:space="preserve"> it</w:t>
      </w:r>
      <w:r>
        <w:t xml:space="preserve">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r w:rsidR="00A447B3">
        <w:t xml:space="preserve"> The Cauchy stress is</w:t>
      </w:r>
    </w:p>
    <w:p w14:paraId="0602C1CA" w14:textId="57BCD615" w:rsidR="00A447B3" w:rsidRDefault="00A447B3" w:rsidP="00362FD7">
      <w:pPr>
        <w:pStyle w:val="MTDisplayEquation"/>
      </w:pPr>
      <w:r>
        <w:tab/>
      </w:r>
      <w:r w:rsidR="00905817" w:rsidRPr="00905817">
        <w:rPr>
          <w:position w:val="-24"/>
        </w:rPr>
        <w:object w:dxaOrig="2680" w:dyaOrig="620" w14:anchorId="4CD4710F">
          <v:shape id="_x0000_i2161" type="#_x0000_t75" style="width:133.95pt;height:31pt" o:ole="">
            <v:imagedata r:id="rId2301" o:title=""/>
          </v:shape>
          <o:OLEObject Type="Embed" ProgID="Equation.DSMT4" ShapeID="_x0000_i2161" DrawAspect="Content" ObjectID="_1374351234" r:id="rId2302"/>
        </w:object>
      </w:r>
      <w:r>
        <w:t xml:space="preserve"> </w:t>
      </w:r>
      <w:r>
        <w:tab/>
      </w:r>
      <w:r>
        <w:fldChar w:fldCharType="begin"/>
      </w:r>
      <w:r>
        <w:instrText xml:space="preserve"> MACROBUTTON MTPlaceRef \* MERGEFORMAT (</w:instrText>
      </w:r>
      <w:fldSimple w:instr=" SEQ MTSec \c \* Arabic \* MERGEFORMAT ">
        <w:r w:rsidR="00AE264D">
          <w:rPr>
            <w:noProof/>
          </w:rPr>
          <w:instrText>5</w:instrText>
        </w:r>
      </w:fldSimple>
      <w:r>
        <w:instrText>.</w:instrText>
      </w:r>
      <w:fldSimple w:instr=" SEQ MTEqn \c \* Arabic \* MERGEFORMAT ">
        <w:ins w:id="1216" w:author="Gerard" w:date="2015-08-07T21:36:00Z">
          <w:r w:rsidR="00AE264D">
            <w:rPr>
              <w:noProof/>
            </w:rPr>
            <w:instrText>12</w:instrText>
          </w:r>
        </w:ins>
        <w:del w:id="1217" w:author="Gerard" w:date="2015-07-27T22:14:00Z">
          <w:r w:rsidR="00D3178E" w:rsidDel="00C175E9">
            <w:rPr>
              <w:noProof/>
            </w:rPr>
            <w:delInstrText>13</w:delInstrText>
          </w:r>
        </w:del>
      </w:fldSimple>
      <w:r>
        <w:instrText>)</w:instrText>
      </w:r>
      <w:r>
        <w:fldChar w:fldCharType="end"/>
      </w:r>
    </w:p>
    <w:p w14:paraId="32D10873" w14:textId="59A96B4A" w:rsidR="008C7882" w:rsidRDefault="00A447B3" w:rsidP="008C7882">
      <w:r>
        <w:t xml:space="preserve">where </w:t>
      </w:r>
      <w:r w:rsidR="00905817" w:rsidRPr="00905817">
        <w:rPr>
          <w:position w:val="-14"/>
        </w:rPr>
        <w:object w:dxaOrig="1719" w:dyaOrig="400" w14:anchorId="4A7787E2">
          <v:shape id="_x0000_i2162" type="#_x0000_t75" style="width:86.6pt;height:20.05pt" o:ole="">
            <v:imagedata r:id="rId2303" o:title=""/>
          </v:shape>
          <o:OLEObject Type="Embed" ProgID="Equation.DSMT4" ShapeID="_x0000_i2162" DrawAspect="Content" ObjectID="_1374351235" r:id="rId2304"/>
        </w:object>
      </w:r>
      <w:r>
        <w:t xml:space="preserve"> , whereas the spatial elasticity tensor is</w:t>
      </w:r>
    </w:p>
    <w:p w14:paraId="183DE1BF" w14:textId="026DC244" w:rsidR="00A447B3" w:rsidRDefault="00A447B3" w:rsidP="00362FD7">
      <w:pPr>
        <w:pStyle w:val="MTDisplayEquation"/>
      </w:pPr>
      <w:r>
        <w:tab/>
      </w:r>
      <w:r w:rsidR="00905817" w:rsidRPr="00905817">
        <w:rPr>
          <w:position w:val="-24"/>
        </w:rPr>
        <w:object w:dxaOrig="2340" w:dyaOrig="620" w14:anchorId="5E328A41">
          <v:shape id="_x0000_i2163" type="#_x0000_t75" style="width:116.65pt;height:31pt" o:ole="">
            <v:imagedata r:id="rId2305" o:title=""/>
          </v:shape>
          <o:OLEObject Type="Embed" ProgID="Equation.DSMT4" ShapeID="_x0000_i2163" DrawAspect="Content" ObjectID="_1374351236" r:id="rId2306"/>
        </w:object>
      </w:r>
      <w:r>
        <w:t xml:space="preserve"> </w:t>
      </w:r>
      <w:r>
        <w:tab/>
      </w:r>
      <w:r>
        <w:fldChar w:fldCharType="begin"/>
      </w:r>
      <w:r>
        <w:instrText xml:space="preserve"> MACROBUTTON MTPlaceRef \* MERGEFORMAT (</w:instrText>
      </w:r>
      <w:fldSimple w:instr=" SEQ MTSec \c \* Arabic \* MERGEFORMAT ">
        <w:r w:rsidR="00AE264D">
          <w:rPr>
            <w:noProof/>
          </w:rPr>
          <w:instrText>5</w:instrText>
        </w:r>
      </w:fldSimple>
      <w:r>
        <w:instrText>.</w:instrText>
      </w:r>
      <w:fldSimple w:instr=" SEQ MTEqn \c \* Arabic \* MERGEFORMAT ">
        <w:ins w:id="1218" w:author="Gerard" w:date="2015-08-07T21:36:00Z">
          <w:r w:rsidR="00AE264D">
            <w:rPr>
              <w:noProof/>
            </w:rPr>
            <w:instrText>12</w:instrText>
          </w:r>
        </w:ins>
        <w:del w:id="1219" w:author="Gerard" w:date="2015-07-27T22:14:00Z">
          <w:r w:rsidR="00D3178E" w:rsidDel="00C175E9">
            <w:rPr>
              <w:noProof/>
            </w:rPr>
            <w:delInstrText>14</w:delInstrText>
          </w:r>
        </w:del>
      </w:fldSimple>
      <w:r>
        <w:instrText>)</w:instrText>
      </w:r>
      <w:r>
        <w:fldChar w:fldCharType="end"/>
      </w:r>
    </w:p>
    <w:p w14:paraId="190A182F" w14:textId="77777777" w:rsidR="004979AD" w:rsidRDefault="004979AD" w:rsidP="004979AD">
      <w:pPr>
        <w:pStyle w:val="Heading3"/>
      </w:pPr>
      <w:bookmarkStart w:id="1220" w:name="_Toc300602757"/>
      <w:r>
        <w:t>Orthotropic Elasticity</w:t>
      </w:r>
      <w:bookmarkEnd w:id="1220"/>
    </w:p>
    <w:p w14:paraId="334E749A" w14:textId="22B2577F" w:rsidR="004979AD" w:rsidRDefault="004979AD" w:rsidP="004979AD">
      <w:r>
        <w:t xml:space="preserve">An extension of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Pr>
          <w:noProof/>
        </w:rPr>
        <w:t>[</w:t>
      </w:r>
      <w:r w:rsidR="005F21BF">
        <w:fldChar w:fldCharType="begin"/>
      </w:r>
      <w:r w:rsidR="005F21BF">
        <w:instrText xml:space="preserve"> HYPERLINK \l "_ENREF_1" \o "Bonet, 1997 #21" </w:instrText>
      </w:r>
      <w:ins w:id="1221" w:author="Gerard" w:date="2015-08-07T21:36:00Z"/>
      <w:r w:rsidR="005F21BF">
        <w:fldChar w:fldCharType="separate"/>
      </w:r>
      <w:r w:rsidR="00214E15">
        <w:rPr>
          <w:noProof/>
        </w:rPr>
        <w:t>1</w:t>
      </w:r>
      <w:r w:rsidR="005F21BF">
        <w:rPr>
          <w:noProof/>
        </w:rPr>
        <w:fldChar w:fldCharType="end"/>
      </w:r>
      <w:r>
        <w:rPr>
          <w:noProof/>
        </w:rPr>
        <w:t>]</w:t>
      </w:r>
      <w:r>
        <w:fldChar w:fldCharType="end"/>
      </w:r>
      <w:r>
        <w:t xml:space="preserve"> to orthotropic symmetry is provided in FEBio, referred to as </w:t>
      </w:r>
      <w:r>
        <w:rPr>
          <w:i/>
        </w:rPr>
        <w:t>orthotropic elasticity</w:t>
      </w:r>
      <w:r>
        <w:t>. This model is objective for large strains and rotations. It can be derived from the following hyperelastic strain-energy function:</w:t>
      </w:r>
    </w:p>
    <w:p w14:paraId="63DC1441" w14:textId="2D223269" w:rsidR="004979AD" w:rsidRDefault="004979AD" w:rsidP="004979AD">
      <w:pPr>
        <w:pStyle w:val="MTDisplayEquation"/>
      </w:pPr>
      <w:r>
        <w:tab/>
      </w:r>
      <w:r w:rsidR="00905817" w:rsidRPr="00905817">
        <w:rPr>
          <w:position w:val="-28"/>
        </w:rPr>
        <w:object w:dxaOrig="4320" w:dyaOrig="680" w14:anchorId="7C0FEAAB">
          <v:shape id="_x0000_i2164" type="#_x0000_t75" style="width:3in;height:34.65pt" o:ole="">
            <v:imagedata r:id="rId2307" o:title=""/>
          </v:shape>
          <o:OLEObject Type="Embed" ProgID="Equation.DSMT4" ShapeID="_x0000_i2164" DrawAspect="Content" ObjectID="_1374351237" r:id="rId2308"/>
        </w:object>
      </w:r>
      <w:r w:rsidR="00E903D4">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222" w:author="Gerard" w:date="2015-08-07T21:36:00Z">
          <w:r w:rsidR="00AE264D">
            <w:rPr>
              <w:noProof/>
            </w:rPr>
            <w:instrText>13</w:instrText>
          </w:r>
        </w:ins>
        <w:del w:id="1223" w:author="Gerard" w:date="2015-07-27T22:14:00Z">
          <w:r w:rsidR="00D3178E" w:rsidDel="00C175E9">
            <w:rPr>
              <w:noProof/>
            </w:rPr>
            <w:delInstrText>15</w:delInstrText>
          </w:r>
        </w:del>
      </w:fldSimple>
      <w:r>
        <w:instrText>)</w:instrText>
      </w:r>
      <w:r>
        <w:fldChar w:fldCharType="end"/>
      </w:r>
    </w:p>
    <w:p w14:paraId="0D01F96D" w14:textId="335AA07D" w:rsidR="00067FF4" w:rsidRDefault="00E903D4" w:rsidP="004979AD">
      <w:r>
        <w:t xml:space="preserve">where </w:t>
      </w:r>
      <w:r w:rsidR="00905817" w:rsidRPr="00905817">
        <w:rPr>
          <w:position w:val="-12"/>
        </w:rPr>
        <w:object w:dxaOrig="1280" w:dyaOrig="380" w14:anchorId="22012A8E">
          <v:shape id="_x0000_i2165" type="#_x0000_t75" style="width:63.8pt;height:19.15pt" o:ole="">
            <v:imagedata r:id="rId2309" o:title=""/>
          </v:shape>
          <o:OLEObject Type="Embed" ProgID="Equation.DSMT4" ShapeID="_x0000_i2165" DrawAspect="Content" ObjectID="_1374351238" r:id="rId2310"/>
        </w:object>
      </w:r>
      <w:r>
        <w:t xml:space="preserve"> is the structural tensor corresponding to one of the three mutually orthogonal planes of symmetry whose unit outward normal is </w:t>
      </w:r>
      <w:r w:rsidR="00905817" w:rsidRPr="00905817">
        <w:rPr>
          <w:position w:val="-12"/>
        </w:rPr>
        <w:object w:dxaOrig="279" w:dyaOrig="380" w14:anchorId="1CD7E7E7">
          <v:shape id="_x0000_i2166" type="#_x0000_t75" style="width:14.6pt;height:19.15pt" o:ole="">
            <v:imagedata r:id="rId2311" o:title=""/>
          </v:shape>
          <o:OLEObject Type="Embed" ProgID="Equation.DSMT4" ShapeID="_x0000_i2166" DrawAspect="Content" ObjectID="_1374351239" r:id="rId2312"/>
        </w:object>
      </w:r>
      <w:r>
        <w:t xml:space="preserve"> (</w:t>
      </w:r>
      <w:r w:rsidR="00905817" w:rsidRPr="00905817">
        <w:rPr>
          <w:position w:val="-12"/>
        </w:rPr>
        <w:object w:dxaOrig="1140" w:dyaOrig="380" w14:anchorId="66D30F4F">
          <v:shape id="_x0000_i2167" type="#_x0000_t75" style="width:57.4pt;height:19.15pt" o:ole="">
            <v:imagedata r:id="rId2313" o:title=""/>
          </v:shape>
          <o:OLEObject Type="Embed" ProgID="Equation.DSMT4" ShapeID="_x0000_i2167" DrawAspect="Content" ObjectID="_1374351240" r:id="rId2314"/>
        </w:object>
      </w:r>
      <w:r>
        <w:t xml:space="preserve">). The material constants are the three shear moduli </w:t>
      </w:r>
      <w:r w:rsidR="00905817" w:rsidRPr="00905817">
        <w:rPr>
          <w:position w:val="-12"/>
        </w:rPr>
        <w:object w:dxaOrig="300" w:dyaOrig="360" w14:anchorId="0136DDE2">
          <v:shape id="_x0000_i2168" type="#_x0000_t75" style="width:14.6pt;height:19.15pt" o:ole="">
            <v:imagedata r:id="rId2315" o:title=""/>
          </v:shape>
          <o:OLEObject Type="Embed" ProgID="Equation.DSMT4" ShapeID="_x0000_i2168" DrawAspect="Content" ObjectID="_1374351241" r:id="rId2316"/>
        </w:object>
      </w:r>
      <w:r w:rsidR="00067FF4">
        <w:t xml:space="preserve"> and six moduli </w:t>
      </w:r>
      <w:r w:rsidR="00905817" w:rsidRPr="00905817">
        <w:rPr>
          <w:position w:val="-12"/>
        </w:rPr>
        <w:object w:dxaOrig="340" w:dyaOrig="360" w14:anchorId="58582D3F">
          <v:shape id="_x0000_i2169" type="#_x0000_t75" style="width:17.3pt;height:19.15pt" o:ole="">
            <v:imagedata r:id="rId2317" o:title=""/>
          </v:shape>
          <o:OLEObject Type="Embed" ProgID="Equation.DSMT4" ShapeID="_x0000_i2169" DrawAspect="Content" ObjectID="_1374351242" r:id="rId2318"/>
        </w:object>
      </w:r>
      <w:r w:rsidR="00067FF4">
        <w:t xml:space="preserve">, where </w:t>
      </w:r>
      <w:r w:rsidR="00905817" w:rsidRPr="00905817">
        <w:rPr>
          <w:position w:val="-12"/>
        </w:rPr>
        <w:object w:dxaOrig="880" w:dyaOrig="360" w14:anchorId="1B1DED36">
          <v:shape id="_x0000_i2170" type="#_x0000_t75" style="width:43.75pt;height:19.15pt" o:ole="">
            <v:imagedata r:id="rId2319" o:title=""/>
          </v:shape>
          <o:OLEObject Type="Embed" ProgID="Equation.DSMT4" ShapeID="_x0000_i2170" DrawAspect="Content" ObjectID="_1374351243" r:id="rId2320"/>
        </w:object>
      </w:r>
      <w:r w:rsidR="00067FF4">
        <w:t xml:space="preserve">.  They may be related to the Young’s moduli </w:t>
      </w:r>
      <w:r w:rsidR="00905817" w:rsidRPr="00905817">
        <w:rPr>
          <w:position w:val="-12"/>
        </w:rPr>
        <w:object w:dxaOrig="300" w:dyaOrig="360" w14:anchorId="487F2877">
          <v:shape id="_x0000_i2171" type="#_x0000_t75" style="width:14.6pt;height:19.15pt" o:ole="">
            <v:imagedata r:id="rId2321" o:title=""/>
          </v:shape>
          <o:OLEObject Type="Embed" ProgID="Equation.DSMT4" ShapeID="_x0000_i2171" DrawAspect="Content" ObjectID="_1374351244" r:id="rId2322"/>
        </w:object>
      </w:r>
      <w:r w:rsidR="00067FF4">
        <w:t xml:space="preserve">, shear moduli </w:t>
      </w:r>
      <w:r w:rsidR="00905817" w:rsidRPr="00905817">
        <w:rPr>
          <w:position w:val="-12"/>
        </w:rPr>
        <w:object w:dxaOrig="380" w:dyaOrig="360" w14:anchorId="3CE99EEC">
          <v:shape id="_x0000_i2172" type="#_x0000_t75" style="width:19.15pt;height:19.15pt" o:ole="">
            <v:imagedata r:id="rId2323" o:title=""/>
          </v:shape>
          <o:OLEObject Type="Embed" ProgID="Equation.DSMT4" ShapeID="_x0000_i2172" DrawAspect="Content" ObjectID="_1374351245" r:id="rId2324"/>
        </w:object>
      </w:r>
      <w:r w:rsidR="00067FF4">
        <w:t xml:space="preserve"> and Poisson’s ratios </w:t>
      </w:r>
      <w:r w:rsidR="00905817" w:rsidRPr="00905817">
        <w:rPr>
          <w:position w:val="-12"/>
        </w:rPr>
        <w:object w:dxaOrig="340" w:dyaOrig="360" w14:anchorId="6990B747">
          <v:shape id="_x0000_i2173" type="#_x0000_t75" style="width:17.3pt;height:19.15pt" o:ole="">
            <v:imagedata r:id="rId2325" o:title=""/>
          </v:shape>
          <o:OLEObject Type="Embed" ProgID="Equation.DSMT4" ShapeID="_x0000_i2173" DrawAspect="Content" ObjectID="_1374351246" r:id="rId2326"/>
        </w:object>
      </w:r>
      <w:r w:rsidR="00067FF4">
        <w:t xml:space="preserve"> via</w:t>
      </w:r>
    </w:p>
    <w:p w14:paraId="1FCA8F16" w14:textId="2D00748B" w:rsidR="00067FF4" w:rsidRDefault="00067FF4" w:rsidP="00CB13D9">
      <w:pPr>
        <w:pStyle w:val="MTDisplayEquation"/>
      </w:pPr>
      <w:r>
        <w:lastRenderedPageBreak/>
        <w:tab/>
      </w:r>
      <w:r w:rsidR="00905817" w:rsidRPr="00905817">
        <w:rPr>
          <w:position w:val="-236"/>
        </w:rPr>
        <w:object w:dxaOrig="7640" w:dyaOrig="4840" w14:anchorId="6266351D">
          <v:shape id="_x0000_i2174" type="#_x0000_t75" style="width:381.85pt;height:241.5pt" o:ole="">
            <v:imagedata r:id="rId2327" o:title=""/>
          </v:shape>
          <o:OLEObject Type="Embed" ProgID="Equation.DSMT4" ShapeID="_x0000_i2174" DrawAspect="Content" ObjectID="_1374351247" r:id="rId2328"/>
        </w:object>
      </w:r>
      <w:r>
        <w:t xml:space="preserve"> </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224" w:author="Gerard" w:date="2015-08-07T21:36:00Z">
          <w:r w:rsidR="00AE264D">
            <w:rPr>
              <w:noProof/>
            </w:rPr>
            <w:instrText>14</w:instrText>
          </w:r>
        </w:ins>
        <w:del w:id="1225" w:author="Gerard" w:date="2015-07-27T22:14:00Z">
          <w:r w:rsidR="00D3178E" w:rsidDel="00C175E9">
            <w:rPr>
              <w:noProof/>
            </w:rPr>
            <w:delInstrText>16</w:delInstrText>
          </w:r>
        </w:del>
      </w:fldSimple>
      <w:r>
        <w:instrText>)</w:instrText>
      </w:r>
      <w:r>
        <w:fldChar w:fldCharType="end"/>
      </w:r>
    </w:p>
    <w:p w14:paraId="38DFF338" w14:textId="77777777" w:rsidR="004979AD" w:rsidRDefault="004979AD" w:rsidP="004979AD">
      <w:r>
        <w:t>The second Piola-Kirchhoff stress can be derived from this</w:t>
      </w:r>
      <w:r w:rsidR="00DB568B">
        <w:t xml:space="preserve"> strain energy density function</w:t>
      </w:r>
      <w:r>
        <w:t>:</w:t>
      </w:r>
    </w:p>
    <w:p w14:paraId="028275FA" w14:textId="2A5D3F1E" w:rsidR="004979AD" w:rsidRDefault="004979AD" w:rsidP="004979AD">
      <w:pPr>
        <w:pStyle w:val="MTDisplayEquation"/>
      </w:pPr>
      <w:r>
        <w:tab/>
      </w:r>
      <w:r w:rsidR="00905817" w:rsidRPr="00905817">
        <w:rPr>
          <w:position w:val="-62"/>
        </w:rPr>
        <w:object w:dxaOrig="3960" w:dyaOrig="1359" w14:anchorId="3DEF66BB">
          <v:shape id="_x0000_i2175" type="#_x0000_t75" style="width:198.7pt;height:67.45pt" o:ole="">
            <v:imagedata r:id="rId2329" o:title=""/>
          </v:shape>
          <o:OLEObject Type="Embed" ProgID="Equation.DSMT4" ShapeID="_x0000_i2175" DrawAspect="Content" ObjectID="_1374351248" r:id="rId2330"/>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226" w:author="Gerard" w:date="2015-08-07T21:36:00Z">
          <w:r w:rsidR="00AE264D">
            <w:rPr>
              <w:noProof/>
            </w:rPr>
            <w:instrText>15</w:instrText>
          </w:r>
        </w:ins>
        <w:del w:id="1227" w:author="Gerard" w:date="2015-07-27T22:14:00Z">
          <w:r w:rsidR="00D3178E" w:rsidDel="00C175E9">
            <w:rPr>
              <w:noProof/>
            </w:rPr>
            <w:delInstrText>17</w:delInstrText>
          </w:r>
        </w:del>
      </w:fldSimple>
      <w:r>
        <w:instrText>)</w:instrText>
      </w:r>
      <w:r>
        <w:fldChar w:fldCharType="end"/>
      </w:r>
    </w:p>
    <w:p w14:paraId="61F4A7FF" w14:textId="52931926" w:rsidR="004979AD" w:rsidRDefault="004979AD" w:rsidP="004979AD">
      <w:r>
        <w:t xml:space="preserve">Note that these equations are similar to the corresponding equations in the linear </w:t>
      </w:r>
      <w:r w:rsidR="000311A6">
        <w:t xml:space="preserve">orthotropic </w:t>
      </w:r>
      <w:r>
        <w:t>elastic case, except that the small strain tensor is replaced by the Green-Lagrange elasticity tensor</w:t>
      </w:r>
      <w:r w:rsidR="00E903D4">
        <w:t xml:space="preserve"> </w:t>
      </w:r>
      <w:r w:rsidR="00905817" w:rsidRPr="00905817">
        <w:rPr>
          <w:position w:val="-4"/>
        </w:rPr>
        <w:object w:dxaOrig="240" w:dyaOrig="260" w14:anchorId="08B47F60">
          <v:shape id="_x0000_i2176" type="#_x0000_t75" style="width:11.85pt;height:12.75pt" o:ole="">
            <v:imagedata r:id="rId2331" o:title=""/>
          </v:shape>
          <o:OLEObject Type="Embed" ProgID="Equation.DSMT4" ShapeID="_x0000_i2176" DrawAspect="Content" ObjectID="_1374351249" r:id="rId2332"/>
        </w:object>
      </w:r>
      <w:r>
        <w:t>. The material elasticity tensor is then given by,</w:t>
      </w:r>
    </w:p>
    <w:p w14:paraId="01DDD9FA" w14:textId="3DE22607" w:rsidR="004979AD" w:rsidRPr="00362FD7" w:rsidRDefault="004979AD" w:rsidP="004979AD">
      <w:pPr>
        <w:pStyle w:val="MTDisplayEquation"/>
        <w:rPr>
          <w:position w:val="-28"/>
        </w:rPr>
      </w:pPr>
      <w:r>
        <w:tab/>
      </w:r>
      <w:r w:rsidR="002E6B79" w:rsidRPr="00905817">
        <w:rPr>
          <w:position w:val="-28"/>
        </w:rPr>
        <w:object w:dxaOrig="6340" w:dyaOrig="680" w14:anchorId="676AAD61">
          <v:shape id="_x0000_i2177" type="#_x0000_t75" style="width:318.1pt;height:34.65pt" o:ole="">
            <v:imagedata r:id="rId2333" o:title=""/>
          </v:shape>
          <o:OLEObject Type="Embed" ProgID="Equation.DSMT4" ShapeID="_x0000_i2177" DrawAspect="Content" ObjectID="_1374351250" r:id="rId2334"/>
        </w:object>
      </w:r>
      <w:r w:rsidR="006B4CAD">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228" w:author="Gerard" w:date="2015-08-07T21:36:00Z">
          <w:r w:rsidR="00AE264D">
            <w:rPr>
              <w:noProof/>
            </w:rPr>
            <w:instrText>16</w:instrText>
          </w:r>
        </w:ins>
        <w:del w:id="1229" w:author="Gerard" w:date="2015-07-27T22:14:00Z">
          <w:r w:rsidR="00D3178E" w:rsidDel="00C175E9">
            <w:rPr>
              <w:noProof/>
            </w:rPr>
            <w:delInstrText>18</w:delInstrText>
          </w:r>
        </w:del>
      </w:fldSimple>
      <w:r>
        <w:instrText>)</w:instrText>
      </w:r>
      <w:r>
        <w:fldChar w:fldCharType="end"/>
      </w:r>
    </w:p>
    <w:p w14:paraId="37000B5C" w14:textId="6A43AB4E" w:rsidR="004979AD" w:rsidRDefault="004979AD" w:rsidP="004979AD">
      <w:r>
        <w:t>It is important to note that although this model is objective, it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r w:rsidR="00D41B2F">
        <w:t xml:space="preserve"> The Cauchy stress is</w:t>
      </w:r>
    </w:p>
    <w:p w14:paraId="410FAECB" w14:textId="27D9C2EB" w:rsidR="00D41B2F" w:rsidRDefault="00D41B2F" w:rsidP="00362FD7">
      <w:pPr>
        <w:pStyle w:val="MTDisplayEquation"/>
      </w:pPr>
      <w:r>
        <w:tab/>
      </w:r>
      <w:r w:rsidR="00905817" w:rsidRPr="00905817">
        <w:rPr>
          <w:position w:val="-62"/>
        </w:rPr>
        <w:object w:dxaOrig="4500" w:dyaOrig="1359" w14:anchorId="3F844481">
          <v:shape id="_x0000_i2178" type="#_x0000_t75" style="width:225.1pt;height:67.45pt" o:ole="">
            <v:imagedata r:id="rId2335" o:title=""/>
          </v:shape>
          <o:OLEObject Type="Embed" ProgID="Equation.DSMT4" ShapeID="_x0000_i2178" DrawAspect="Content" ObjectID="_1374351251" r:id="rId2336"/>
        </w:object>
      </w:r>
      <w:r>
        <w:t xml:space="preserve"> </w:t>
      </w:r>
      <w:r>
        <w:tab/>
      </w:r>
      <w:r w:rsidR="00FE64EB">
        <w:fldChar w:fldCharType="begin"/>
      </w:r>
      <w:r w:rsidR="00FE64EB">
        <w:instrText xml:space="preserve"> MACROBUTTON MTPlaceRef \* MERGEFORMAT </w:instrText>
      </w:r>
      <w:fldSimple w:instr=" SEQ MTEqn \h \* MERGEFORMAT "/>
      <w:r w:rsidR="00FE64EB">
        <w:instrText>(</w:instrText>
      </w:r>
      <w:fldSimple w:instr=" SEQ MTSec \c \* Arabic \* MERGEFORMAT ">
        <w:r w:rsidR="00AE264D">
          <w:rPr>
            <w:noProof/>
          </w:rPr>
          <w:instrText>5</w:instrText>
        </w:r>
      </w:fldSimple>
      <w:r w:rsidR="00FE64EB">
        <w:instrText>.</w:instrText>
      </w:r>
      <w:fldSimple w:instr=" SEQ MTEqn \c \* Arabic \* MERGEFORMAT ">
        <w:ins w:id="1230" w:author="Gerard" w:date="2015-08-07T21:36:00Z">
          <w:r w:rsidR="00AE264D">
            <w:rPr>
              <w:noProof/>
            </w:rPr>
            <w:instrText>17</w:instrText>
          </w:r>
        </w:ins>
        <w:del w:id="1231" w:author="Gerard" w:date="2015-07-27T22:14:00Z">
          <w:r w:rsidR="00D3178E" w:rsidDel="00C175E9">
            <w:rPr>
              <w:noProof/>
            </w:rPr>
            <w:delInstrText>19</w:delInstrText>
          </w:r>
        </w:del>
      </w:fldSimple>
      <w:r w:rsidR="00FE64EB">
        <w:instrText>)</w:instrText>
      </w:r>
      <w:r w:rsidR="00FE64EB">
        <w:fldChar w:fldCharType="end"/>
      </w:r>
    </w:p>
    <w:p w14:paraId="11D04B39" w14:textId="561A5C44" w:rsidR="00C67E37" w:rsidRDefault="00C67E37" w:rsidP="00C67E37">
      <w:r>
        <w:t xml:space="preserve">where </w:t>
      </w:r>
      <w:r w:rsidR="00905817" w:rsidRPr="00905817">
        <w:rPr>
          <w:position w:val="-12"/>
        </w:rPr>
        <w:object w:dxaOrig="1520" w:dyaOrig="380" w14:anchorId="27807ACE">
          <v:shape id="_x0000_i2179" type="#_x0000_t75" style="width:75.65pt;height:19.15pt" o:ole="">
            <v:imagedata r:id="rId2337" o:title=""/>
          </v:shape>
          <o:OLEObject Type="Embed" ProgID="Equation.DSMT4" ShapeID="_x0000_i2179" DrawAspect="Content" ObjectID="_1374351252" r:id="rId2338"/>
        </w:object>
      </w:r>
      <w:r>
        <w:t xml:space="preserve"> </w:t>
      </w:r>
      <w:r w:rsidR="006B4CAD">
        <w:t xml:space="preserve"> and the spatial elasticity tensor is</w:t>
      </w:r>
    </w:p>
    <w:p w14:paraId="43C0C871" w14:textId="68178C2F" w:rsidR="006B4CAD" w:rsidRPr="00C67E37" w:rsidRDefault="006B4CAD" w:rsidP="00362FD7">
      <w:pPr>
        <w:pStyle w:val="MTDisplayEquation"/>
      </w:pPr>
      <w:r>
        <w:tab/>
      </w:r>
      <w:r w:rsidR="00905817" w:rsidRPr="00905817">
        <w:rPr>
          <w:position w:val="-28"/>
        </w:rPr>
        <w:object w:dxaOrig="5960" w:dyaOrig="680" w14:anchorId="0AE4462B">
          <v:shape id="_x0000_i2180" type="#_x0000_t75" style="width:298.05pt;height:34.65pt" o:ole="">
            <v:imagedata r:id="rId2339" o:title=""/>
          </v:shape>
          <o:OLEObject Type="Embed" ProgID="Equation.DSMT4" ShapeID="_x0000_i2180" DrawAspect="Content" ObjectID="_1374351253" r:id="rId2340"/>
        </w:object>
      </w:r>
      <w:r>
        <w:t xml:space="preserve"> </w:t>
      </w:r>
      <w:r>
        <w:tab/>
      </w:r>
      <w:r w:rsidR="00FE64EB">
        <w:fldChar w:fldCharType="begin"/>
      </w:r>
      <w:r w:rsidR="00FE64EB">
        <w:instrText xml:space="preserve"> MACROBUTTON MTPlaceRef \* MERGEFORMAT </w:instrText>
      </w:r>
      <w:fldSimple w:instr=" SEQ MTEqn \h \* MERGEFORMAT "/>
      <w:r w:rsidR="00FE64EB">
        <w:instrText>(</w:instrText>
      </w:r>
      <w:fldSimple w:instr=" SEQ MTSec \c \* Arabic \* MERGEFORMAT ">
        <w:r w:rsidR="00AE264D">
          <w:rPr>
            <w:noProof/>
          </w:rPr>
          <w:instrText>5</w:instrText>
        </w:r>
      </w:fldSimple>
      <w:r w:rsidR="00FE64EB">
        <w:instrText>.</w:instrText>
      </w:r>
      <w:fldSimple w:instr=" SEQ MTEqn \c \* Arabic \* MERGEFORMAT ">
        <w:ins w:id="1232" w:author="Gerard" w:date="2015-08-07T21:36:00Z">
          <w:r w:rsidR="00AE264D">
            <w:rPr>
              <w:noProof/>
            </w:rPr>
            <w:instrText>18</w:instrText>
          </w:r>
        </w:ins>
        <w:del w:id="1233" w:author="Gerard" w:date="2015-07-27T22:14:00Z">
          <w:r w:rsidR="00D3178E" w:rsidDel="00C175E9">
            <w:rPr>
              <w:noProof/>
            </w:rPr>
            <w:delInstrText>20</w:delInstrText>
          </w:r>
        </w:del>
      </w:fldSimple>
      <w:r w:rsidR="00FE64EB">
        <w:instrText>)</w:instrText>
      </w:r>
      <w:r w:rsidR="00FE64EB">
        <w:fldChar w:fldCharType="end"/>
      </w:r>
    </w:p>
    <w:p w14:paraId="17C0A377" w14:textId="77777777" w:rsidR="004979AD" w:rsidRDefault="004979AD" w:rsidP="004979AD"/>
    <w:p w14:paraId="544BCAF2" w14:textId="77777777" w:rsidR="008C7882" w:rsidRDefault="008C7882" w:rsidP="008F4203">
      <w:pPr>
        <w:pStyle w:val="Heading3"/>
      </w:pPr>
      <w:bookmarkStart w:id="1234" w:name="_Toc300602758"/>
      <w:r>
        <w:lastRenderedPageBreak/>
        <w:t>Neo-Hookean Hyperelasticity</w:t>
      </w:r>
      <w:bookmarkEnd w:id="1234"/>
    </w:p>
    <w:p w14:paraId="7AB58106" w14:textId="2E14B6B3" w:rsidR="008C7882" w:rsidRDefault="008C7882" w:rsidP="008C7882">
      <w:r>
        <w:t xml:space="preserve">This is a compressible neo-Hookean material. It is derived from the following hyperelastic strain energy function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r w:rsidR="005F21BF">
        <w:fldChar w:fldCharType="begin"/>
      </w:r>
      <w:r w:rsidR="005F21BF">
        <w:instrText xml:space="preserve"> HYPERLINK \l "_ENREF_1" \o "Bonet, 1997 #21" </w:instrText>
      </w:r>
      <w:ins w:id="1235" w:author="Gerard" w:date="2015-08-07T21:36:00Z"/>
      <w:r w:rsidR="005F21BF">
        <w:fldChar w:fldCharType="separate"/>
      </w:r>
      <w:r w:rsidR="00214E15">
        <w:rPr>
          <w:noProof/>
        </w:rPr>
        <w:t>1</w:t>
      </w:r>
      <w:r w:rsidR="005F21BF">
        <w:rPr>
          <w:noProof/>
        </w:rPr>
        <w:fldChar w:fldCharType="end"/>
      </w:r>
      <w:r w:rsidR="00A56950">
        <w:rPr>
          <w:noProof/>
        </w:rPr>
        <w:t>]</w:t>
      </w:r>
      <w:r>
        <w:fldChar w:fldCharType="end"/>
      </w:r>
      <w:r>
        <w:t>:</w:t>
      </w:r>
    </w:p>
    <w:p w14:paraId="2023BE97" w14:textId="76F518D9" w:rsidR="004F6FB0" w:rsidRDefault="004F6FB0" w:rsidP="004F6FB0">
      <w:pPr>
        <w:pStyle w:val="MTDisplayEquation"/>
      </w:pPr>
      <w:r>
        <w:tab/>
      </w:r>
      <w:r w:rsidR="00905817" w:rsidRPr="00905817">
        <w:rPr>
          <w:position w:val="-24"/>
        </w:rPr>
        <w:object w:dxaOrig="3260" w:dyaOrig="620" w14:anchorId="789B7356">
          <v:shape id="_x0000_i2181" type="#_x0000_t75" style="width:163.15pt;height:31pt" o:ole="">
            <v:imagedata r:id="rId2341" o:title=""/>
          </v:shape>
          <o:OLEObject Type="Embed" ProgID="Equation.DSMT4" ShapeID="_x0000_i2181" DrawAspect="Content" ObjectID="_1374351254" r:id="rId2342"/>
        </w:object>
      </w:r>
      <w:r w:rsidR="000A0A53">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236" w:author="Gerard" w:date="2015-08-07T21:36:00Z">
          <w:r w:rsidR="00AE264D">
            <w:rPr>
              <w:noProof/>
            </w:rPr>
            <w:instrText>19</w:instrText>
          </w:r>
        </w:ins>
        <w:del w:id="1237" w:author="Gerard" w:date="2015-07-27T22:14:00Z">
          <w:r w:rsidR="00D3178E" w:rsidDel="00C175E9">
            <w:rPr>
              <w:noProof/>
            </w:rPr>
            <w:delInstrText>21</w:delInstrText>
          </w:r>
        </w:del>
      </w:fldSimple>
      <w:r>
        <w:instrText>)</w:instrText>
      </w:r>
      <w:r>
        <w:fldChar w:fldCharType="end"/>
      </w:r>
    </w:p>
    <w:p w14:paraId="165360A1" w14:textId="66F171E7" w:rsidR="008C7882" w:rsidRDefault="008C7882" w:rsidP="008C7882">
      <w:pPr>
        <w:pStyle w:val="MTDisplayEquation"/>
      </w:pPr>
      <w:r>
        <w:t xml:space="preserve">The parameters </w:t>
      </w:r>
      <w:r w:rsidR="00905817" w:rsidRPr="00905817">
        <w:rPr>
          <w:position w:val="-10"/>
        </w:rPr>
        <w:object w:dxaOrig="240" w:dyaOrig="260" w14:anchorId="0EEEB661">
          <v:shape id="_x0000_i2182" type="#_x0000_t75" style="width:11.85pt;height:12.75pt" o:ole="">
            <v:imagedata r:id="rId2343" o:title=""/>
          </v:shape>
          <o:OLEObject Type="Embed" ProgID="Equation.DSMT4" ShapeID="_x0000_i2182" DrawAspect="Content" ObjectID="_1374351255" r:id="rId2344"/>
        </w:object>
      </w:r>
      <w:r>
        <w:t xml:space="preserve"> and </w:t>
      </w:r>
      <w:r w:rsidR="00905817" w:rsidRPr="00905817">
        <w:rPr>
          <w:position w:val="-6"/>
        </w:rPr>
        <w:object w:dxaOrig="220" w:dyaOrig="279" w14:anchorId="2F37CEE3">
          <v:shape id="_x0000_i2183" type="#_x0000_t75" style="width:10.95pt;height:14.6pt" o:ole="">
            <v:imagedata r:id="rId2345" o:title=""/>
          </v:shape>
          <o:OLEObject Type="Embed" ProgID="Equation.DSMT4" ShapeID="_x0000_i2183" DrawAspect="Content" ObjectID="_1374351256" r:id="rId2346"/>
        </w:object>
      </w:r>
      <w:r>
        <w:t xml:space="preserve"> are the Lamé parameters from linear elasticity. This model reduces to the isotropic linear elastic model for small strains and rotations.</w:t>
      </w:r>
    </w:p>
    <w:p w14:paraId="17AEB5B1" w14:textId="77777777" w:rsidR="003A422F" w:rsidRDefault="003A422F" w:rsidP="008F4203"/>
    <w:p w14:paraId="247CF96E" w14:textId="77777777" w:rsidR="003A422F" w:rsidRDefault="003A422F" w:rsidP="008F4203">
      <w:r>
        <w:t>The Cauchy stress is given by,</w:t>
      </w:r>
    </w:p>
    <w:p w14:paraId="6979B84A" w14:textId="7C7A9FA7" w:rsidR="003A422F" w:rsidRPr="003A422F" w:rsidRDefault="003A422F" w:rsidP="003A422F">
      <w:pPr>
        <w:pStyle w:val="MTDisplayEquation"/>
      </w:pPr>
      <w:r>
        <w:tab/>
      </w:r>
      <w:r w:rsidR="00905817" w:rsidRPr="00905817">
        <w:rPr>
          <w:position w:val="-24"/>
        </w:rPr>
        <w:object w:dxaOrig="2420" w:dyaOrig="620" w14:anchorId="796FE987">
          <v:shape id="_x0000_i2184" type="#_x0000_t75" style="width:121.2pt;height:31pt" o:ole="">
            <v:imagedata r:id="rId2347" o:title=""/>
          </v:shape>
          <o:OLEObject Type="Embed" ProgID="Equation.DSMT4" ShapeID="_x0000_i2184" DrawAspect="Content" ObjectID="_1374351257" r:id="rId2348"/>
        </w:object>
      </w:r>
      <w:r w:rsidR="000A0A53">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238" w:author="Gerard" w:date="2015-08-07T21:36:00Z">
          <w:r w:rsidR="00AE264D">
            <w:rPr>
              <w:noProof/>
            </w:rPr>
            <w:instrText>20</w:instrText>
          </w:r>
        </w:ins>
        <w:del w:id="1239" w:author="Gerard" w:date="2015-07-27T22:14:00Z">
          <w:r w:rsidR="00D3178E" w:rsidDel="00C175E9">
            <w:rPr>
              <w:noProof/>
            </w:rPr>
            <w:delInstrText>22</w:delInstrText>
          </w:r>
        </w:del>
      </w:fldSimple>
      <w:r>
        <w:instrText>)</w:instrText>
      </w:r>
      <w:r>
        <w:fldChar w:fldCharType="end"/>
      </w:r>
    </w:p>
    <w:p w14:paraId="7D9FEC16" w14:textId="77777777" w:rsidR="00A12EF4" w:rsidRDefault="00A12EF4" w:rsidP="008C7882"/>
    <w:p w14:paraId="7B30F5D5" w14:textId="77777777" w:rsidR="008C7882" w:rsidRDefault="003A422F" w:rsidP="008C7882">
      <w:r>
        <w:t>and the spatial elasticity tensor</w:t>
      </w:r>
      <w:r w:rsidR="00A12EF4">
        <w:t xml:space="preserve"> </w:t>
      </w:r>
      <w:r w:rsidR="009F1978">
        <w:t xml:space="preserve">is given </w:t>
      </w:r>
      <w:r>
        <w:t>by,</w:t>
      </w:r>
    </w:p>
    <w:p w14:paraId="2053F7AC" w14:textId="77777777" w:rsidR="003A422F" w:rsidRDefault="003A422F" w:rsidP="008C7882"/>
    <w:p w14:paraId="50514EBC" w14:textId="009DAC6C" w:rsidR="003A422F" w:rsidRDefault="00246FDD" w:rsidP="00246FDD">
      <w:pPr>
        <w:pStyle w:val="MTDisplayEquation"/>
      </w:pPr>
      <w:r>
        <w:tab/>
      </w:r>
      <w:r w:rsidR="00905817" w:rsidRPr="00905817">
        <w:rPr>
          <w:position w:val="-24"/>
        </w:rPr>
        <w:object w:dxaOrig="3120" w:dyaOrig="620" w14:anchorId="0E830770">
          <v:shape id="_x0000_i2185" type="#_x0000_t75" style="width:156.75pt;height:31pt" o:ole="">
            <v:imagedata r:id="rId2349" o:title=""/>
          </v:shape>
          <o:OLEObject Type="Embed" ProgID="Equation.DSMT4" ShapeID="_x0000_i2185" DrawAspect="Content" ObjectID="_1374351258" r:id="rId2350"/>
        </w:object>
      </w:r>
      <w:r w:rsidR="000A0A53">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240" w:author="Gerard" w:date="2015-08-07T21:36:00Z">
          <w:r w:rsidR="00AE264D">
            <w:rPr>
              <w:noProof/>
            </w:rPr>
            <w:instrText>21</w:instrText>
          </w:r>
        </w:ins>
        <w:del w:id="1241" w:author="Gerard" w:date="2015-07-27T22:14:00Z">
          <w:r w:rsidR="00D3178E" w:rsidDel="00C175E9">
            <w:rPr>
              <w:noProof/>
            </w:rPr>
            <w:delInstrText>23</w:delInstrText>
          </w:r>
        </w:del>
      </w:fldSimple>
      <w:r>
        <w:instrText>)</w:instrText>
      </w:r>
      <w:r>
        <w:fldChar w:fldCharType="end"/>
      </w:r>
    </w:p>
    <w:p w14:paraId="5A46668D" w14:textId="77777777" w:rsidR="008C7882" w:rsidRPr="002A1AE5" w:rsidRDefault="008C7882" w:rsidP="008C7882">
      <w:r>
        <w:t xml:space="preserve">The neo-Hookean material is an extension of Hooke’s law for the case of large deformations. It is useable for </w:t>
      </w:r>
      <w:r w:rsidR="00A574BE">
        <w:t xml:space="preserve">certain </w:t>
      </w:r>
      <w:r>
        <w:t xml:space="preserve">plastics and rubber-like substances. A generalization of this model is the Mooney-Rivlin material, which is often used to describe the elastic response of biological tissue. </w:t>
      </w:r>
    </w:p>
    <w:p w14:paraId="59D90A69" w14:textId="77777777" w:rsidR="008C7882" w:rsidRPr="004C73D4" w:rsidRDefault="008C7882" w:rsidP="008C7882"/>
    <w:p w14:paraId="76713A27" w14:textId="77777777" w:rsidR="008C7882" w:rsidRDefault="008C7882" w:rsidP="008C7882">
      <w:r>
        <w:t>In FEBio t</w:t>
      </w:r>
      <w:r w:rsidRPr="008234BB">
        <w:t xml:space="preserve">his </w:t>
      </w:r>
      <w:r>
        <w:t xml:space="preserve">constitutive </w:t>
      </w:r>
      <w:r w:rsidRPr="008234BB">
        <w:t>model uses a standard displacement-based element formulation</w:t>
      </w:r>
      <w:r>
        <w:t xml:space="preserve"> and a "coupled" strain energy</w:t>
      </w:r>
      <w:r w:rsidRPr="008234BB">
        <w:t xml:space="preserve">, so care must be taken when modeling materials with nearly-incompressible material behavior to avoid element locking.  </w:t>
      </w:r>
    </w:p>
    <w:p w14:paraId="70D0EC77" w14:textId="77777777" w:rsidR="00C5691A" w:rsidRDefault="00C5691A" w:rsidP="008F4203">
      <w:pPr>
        <w:pStyle w:val="Heading3"/>
      </w:pPr>
      <w:bookmarkStart w:id="1242" w:name="_Toc300602759"/>
      <w:r>
        <w:t>Ogden Unconstrained</w:t>
      </w:r>
      <w:bookmarkEnd w:id="1242"/>
    </w:p>
    <w:p w14:paraId="1A0C8CA4" w14:textId="77777777" w:rsidR="00C5691A" w:rsidRDefault="00C5691A" w:rsidP="00C5691A">
      <w:r>
        <w:t>The Ogden unconstrained material is defined using the following hyperelastic strain energy function:</w:t>
      </w:r>
    </w:p>
    <w:p w14:paraId="6E7C2958" w14:textId="756D6420" w:rsidR="00C5691A" w:rsidRDefault="00C5691A" w:rsidP="00C5691A">
      <w:pPr>
        <w:pStyle w:val="MTDisplayEquation"/>
      </w:pPr>
      <w:r>
        <w:tab/>
      </w:r>
      <w:r w:rsidR="00905817" w:rsidRPr="00905817">
        <w:rPr>
          <w:position w:val="-30"/>
        </w:rPr>
        <w:object w:dxaOrig="6380" w:dyaOrig="700" w14:anchorId="4493686D">
          <v:shape id="_x0000_i2186" type="#_x0000_t75" style="width:319pt;height:34.65pt" o:ole="">
            <v:imagedata r:id="rId2351" o:title=""/>
          </v:shape>
          <o:OLEObject Type="Embed" ProgID="Equation.DSMT4" ShapeID="_x0000_i2186" DrawAspect="Content" ObjectID="_1374351259" r:id="rId235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243" w:author="Gerard" w:date="2015-08-07T21:36:00Z">
          <w:r w:rsidR="00AE264D">
            <w:rPr>
              <w:noProof/>
            </w:rPr>
            <w:instrText>22</w:instrText>
          </w:r>
        </w:ins>
        <w:del w:id="1244" w:author="Gerard" w:date="2015-07-27T22:14:00Z">
          <w:r w:rsidR="00D3178E" w:rsidDel="00C175E9">
            <w:rPr>
              <w:noProof/>
            </w:rPr>
            <w:delInstrText>24</w:delInstrText>
          </w:r>
        </w:del>
      </w:fldSimple>
      <w:r>
        <w:instrText>)</w:instrText>
      </w:r>
      <w:r>
        <w:fldChar w:fldCharType="end"/>
      </w:r>
    </w:p>
    <w:p w14:paraId="2C4B16E5" w14:textId="2DB40FE7" w:rsidR="00C5691A" w:rsidRDefault="00C5691A" w:rsidP="00C5691A">
      <w:r>
        <w:t xml:space="preserve">Here, </w:t>
      </w:r>
      <w:r w:rsidR="00905817" w:rsidRPr="00905817">
        <w:rPr>
          <w:position w:val="-12"/>
        </w:rPr>
        <w:object w:dxaOrig="240" w:dyaOrig="360" w14:anchorId="43283C29">
          <v:shape id="_x0000_i2187" type="#_x0000_t75" style="width:11.85pt;height:19.15pt" o:ole="">
            <v:imagedata r:id="rId2353" o:title=""/>
          </v:shape>
          <o:OLEObject Type="Embed" ProgID="Equation.DSMT4" ShapeID="_x0000_i2187" DrawAspect="Content" ObjectID="_1374351260" r:id="rId2354"/>
        </w:object>
      </w:r>
      <w:r w:rsidR="00863541">
        <w:t xml:space="preserve"> </w:t>
      </w:r>
      <w:r>
        <w:t xml:space="preserve">are the principal stretches and </w:t>
      </w:r>
      <w:r w:rsidR="00905817" w:rsidRPr="00905817">
        <w:rPr>
          <w:position w:val="-14"/>
        </w:rPr>
        <w:object w:dxaOrig="279" w:dyaOrig="380" w14:anchorId="76BA56EF">
          <v:shape id="_x0000_i2188" type="#_x0000_t75" style="width:14.6pt;height:19.15pt" o:ole="">
            <v:imagedata r:id="rId2355" o:title=""/>
          </v:shape>
          <o:OLEObject Type="Embed" ProgID="Equation.DSMT4" ShapeID="_x0000_i2188" DrawAspect="Content" ObjectID="_1374351261" r:id="rId2356"/>
        </w:object>
      </w:r>
      <w:r>
        <w:t xml:space="preserve">, </w:t>
      </w:r>
      <w:r w:rsidR="00905817" w:rsidRPr="00905817">
        <w:rPr>
          <w:position w:val="-12"/>
        </w:rPr>
        <w:object w:dxaOrig="260" w:dyaOrig="360" w14:anchorId="4B59DB7C">
          <v:shape id="_x0000_i2189" type="#_x0000_t75" style="width:12.75pt;height:19.15pt" o:ole="">
            <v:imagedata r:id="rId2357" o:title=""/>
          </v:shape>
          <o:OLEObject Type="Embed" ProgID="Equation.DSMT4" ShapeID="_x0000_i2189" DrawAspect="Content" ObjectID="_1374351262" r:id="rId2358"/>
        </w:object>
      </w:r>
      <w:r>
        <w:t xml:space="preserve">and </w:t>
      </w:r>
      <w:r w:rsidR="00905817" w:rsidRPr="00905817">
        <w:rPr>
          <w:position w:val="-12"/>
        </w:rPr>
        <w:object w:dxaOrig="320" w:dyaOrig="360" w14:anchorId="2EA61B14">
          <v:shape id="_x0000_i2190" type="#_x0000_t75" style="width:15.5pt;height:19.15pt" o:ole="">
            <v:imagedata r:id="rId2359" o:title=""/>
          </v:shape>
          <o:OLEObject Type="Embed" ProgID="Equation.DSMT4" ShapeID="_x0000_i2190" DrawAspect="Content" ObjectID="_1374351263" r:id="rId2360"/>
        </w:object>
      </w:r>
      <w:r>
        <w:t xml:space="preserve"> are material parameters.</w:t>
      </w:r>
    </w:p>
    <w:p w14:paraId="57BA27D5" w14:textId="77777777" w:rsidR="00C5691A" w:rsidRDefault="00C5691A" w:rsidP="00C5691A"/>
    <w:p w14:paraId="1B96EBA6" w14:textId="2712035D" w:rsidR="00C5691A" w:rsidRDefault="00C5691A" w:rsidP="00C5691A">
      <w:r>
        <w:t xml:space="preserve">The Cauchy stress tensor for this material may be obtained using the general formula for isotropic elasticity in principal directions given in </w:t>
      </w:r>
      <w:r>
        <w:fldChar w:fldCharType="begin"/>
      </w:r>
      <w:r>
        <w:instrText xml:space="preserve"> GOTOBUTTON ZEqnNum891122  \* MERGEFORMAT </w:instrText>
      </w:r>
      <w:fldSimple w:instr=" REF ZEqnNum891122 \! \* MERGEFORMAT ">
        <w:ins w:id="1245" w:author="Gerard" w:date="2015-08-07T21:36:00Z">
          <w:r w:rsidR="00AE264D" w:rsidRPr="00C1257B">
            <w:instrText>(</w:instrText>
          </w:r>
          <w:r w:rsidR="00AE264D">
            <w:instrText>2</w:instrText>
          </w:r>
          <w:r w:rsidR="00AE264D" w:rsidRPr="00C1257B">
            <w:instrText>.</w:instrText>
          </w:r>
          <w:r w:rsidR="00AE264D">
            <w:instrText>74</w:instrText>
          </w:r>
          <w:r w:rsidR="00AE264D" w:rsidRPr="00C1257B">
            <w:instrText>)</w:instrText>
          </w:r>
        </w:ins>
        <w:del w:id="1246" w:author="Gerard" w:date="2015-07-27T22:14:00Z">
          <w:r w:rsidR="00D3178E" w:rsidRPr="00C1257B" w:rsidDel="00C175E9">
            <w:delInstrText>(</w:delInstrText>
          </w:r>
          <w:r w:rsidR="00D3178E" w:rsidDel="00C175E9">
            <w:delInstrText>2</w:delInstrText>
          </w:r>
          <w:r w:rsidR="00D3178E" w:rsidRPr="00C1257B" w:rsidDel="00C175E9">
            <w:delInstrText>.</w:delInstrText>
          </w:r>
          <w:r w:rsidR="00D3178E" w:rsidDel="00C175E9">
            <w:delInstrText>74</w:delInstrText>
          </w:r>
          <w:r w:rsidR="00D3178E" w:rsidRPr="00C1257B" w:rsidDel="00C175E9">
            <w:delInstrText>)</w:delInstrText>
          </w:r>
        </w:del>
      </w:fldSimple>
      <w:r>
        <w:fldChar w:fldCharType="end"/>
      </w:r>
      <w:r>
        <w:t>, with</w:t>
      </w:r>
    </w:p>
    <w:p w14:paraId="07DB0DE9" w14:textId="221A226E" w:rsidR="00C5691A" w:rsidRDefault="00C5691A" w:rsidP="00C5691A">
      <w:pPr>
        <w:pStyle w:val="MTDisplayEquation"/>
      </w:pPr>
      <w:r>
        <w:tab/>
      </w:r>
      <w:r w:rsidR="00905817" w:rsidRPr="00905817">
        <w:rPr>
          <w:position w:val="-30"/>
        </w:rPr>
        <w:object w:dxaOrig="3260" w:dyaOrig="700" w14:anchorId="3C6738FD">
          <v:shape id="_x0000_i2191" type="#_x0000_t75" style="width:163.15pt;height:34.65pt" o:ole="">
            <v:imagedata r:id="rId2361" o:title=""/>
          </v:shape>
          <o:OLEObject Type="Embed" ProgID="Equation.DSMT4" ShapeID="_x0000_i2191" DrawAspect="Content" ObjectID="_1374351264" r:id="rId236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247" w:author="Gerard" w:date="2015-08-07T21:36:00Z">
          <w:r w:rsidR="00AE264D">
            <w:rPr>
              <w:noProof/>
            </w:rPr>
            <w:instrText>23</w:instrText>
          </w:r>
        </w:ins>
        <w:del w:id="1248" w:author="Gerard" w:date="2015-07-27T22:14:00Z">
          <w:r w:rsidR="00D3178E" w:rsidDel="00C175E9">
            <w:rPr>
              <w:noProof/>
            </w:rPr>
            <w:delInstrText>25</w:delInstrText>
          </w:r>
        </w:del>
      </w:fldSimple>
      <w:r>
        <w:instrText>)</w:instrText>
      </w:r>
      <w:r>
        <w:fldChar w:fldCharType="end"/>
      </w:r>
    </w:p>
    <w:p w14:paraId="79B14582" w14:textId="77777777" w:rsidR="00C5691A" w:rsidRPr="00927C02" w:rsidRDefault="00C5691A" w:rsidP="00C5691A">
      <w:r w:rsidRPr="00927C02">
        <w:t>Similarly, the spatial elasticity tensor is given by</w:t>
      </w:r>
    </w:p>
    <w:p w14:paraId="20C49054" w14:textId="3DD9AB1D" w:rsidR="00C5691A" w:rsidRPr="00927C02" w:rsidRDefault="00C5691A" w:rsidP="00C5691A">
      <w:pPr>
        <w:pStyle w:val="MTDisplayEquation"/>
      </w:pPr>
      <w:r w:rsidRPr="00927C02">
        <w:lastRenderedPageBreak/>
        <w:tab/>
      </w:r>
      <w:r w:rsidR="00905817" w:rsidRPr="00905817">
        <w:rPr>
          <w:position w:val="-110"/>
        </w:rPr>
        <w:object w:dxaOrig="4620" w:dyaOrig="2280" w14:anchorId="632B861A">
          <v:shape id="_x0000_i2192" type="#_x0000_t75" style="width:230.6pt;height:113.9pt" o:ole="">
            <v:imagedata r:id="rId2363" o:title=""/>
          </v:shape>
          <o:OLEObject Type="Embed" ProgID="Equation.DSMT4" ShapeID="_x0000_i2192" DrawAspect="Content" ObjectID="_1374351265" r:id="rId2364"/>
        </w:object>
      </w:r>
      <w:r w:rsidRPr="00927C02">
        <w:tab/>
      </w:r>
      <w:r w:rsidRPr="00927C02">
        <w:fldChar w:fldCharType="begin"/>
      </w:r>
      <w:r w:rsidRPr="00927C02">
        <w:instrText xml:space="preserve"> MACROBUTTON MTPlaceRef \* MERGEFORMAT </w:instrText>
      </w:r>
      <w:fldSimple w:instr=" SEQ MTEqn \h \* MERGEFORMAT "/>
      <w:r w:rsidRPr="00927C02">
        <w:instrText>(</w:instrText>
      </w:r>
      <w:fldSimple w:instr=" SEQ MTSec \c \* Arabic \* MERGEFORMAT ">
        <w:r w:rsidR="00AE264D">
          <w:rPr>
            <w:noProof/>
          </w:rPr>
          <w:instrText>5</w:instrText>
        </w:r>
      </w:fldSimple>
      <w:r w:rsidRPr="00927C02">
        <w:instrText>.</w:instrText>
      </w:r>
      <w:fldSimple w:instr=" SEQ MTEqn \c \* Arabic \* MERGEFORMAT ">
        <w:ins w:id="1249" w:author="Gerard" w:date="2015-08-07T21:36:00Z">
          <w:r w:rsidR="00AE264D">
            <w:rPr>
              <w:noProof/>
            </w:rPr>
            <w:instrText>24</w:instrText>
          </w:r>
        </w:ins>
        <w:del w:id="1250" w:author="Gerard" w:date="2015-07-27T22:14:00Z">
          <w:r w:rsidR="00D3178E" w:rsidDel="00C175E9">
            <w:rPr>
              <w:noProof/>
            </w:rPr>
            <w:delInstrText>26</w:delInstrText>
          </w:r>
        </w:del>
      </w:fldSimple>
      <w:r w:rsidRPr="00927C02">
        <w:instrText>)</w:instrText>
      </w:r>
      <w:r w:rsidRPr="00927C02">
        <w:fldChar w:fldCharType="end"/>
      </w:r>
    </w:p>
    <w:p w14:paraId="2FE1A2FC" w14:textId="1CEA2C65" w:rsidR="00C5691A" w:rsidRPr="00927C02" w:rsidRDefault="00C5691A" w:rsidP="00C5691A">
      <w:r w:rsidRPr="00927C02">
        <w:t xml:space="preserve">where </w:t>
      </w:r>
      <w:r w:rsidR="00905817" w:rsidRPr="00905817">
        <w:rPr>
          <w:position w:val="-12"/>
        </w:rPr>
        <w:object w:dxaOrig="1140" w:dyaOrig="360" w14:anchorId="6F577486">
          <v:shape id="_x0000_i2193" type="#_x0000_t75" style="width:57.4pt;height:19.15pt" o:ole="">
            <v:imagedata r:id="rId2365" o:title=""/>
          </v:shape>
          <o:OLEObject Type="Embed" ProgID="Equation.DSMT4" ShapeID="_x0000_i2193" DrawAspect="Content" ObjectID="_1374351266" r:id="rId2366"/>
        </w:object>
      </w:r>
      <w:r w:rsidRPr="00927C02">
        <w:t xml:space="preserve"> and </w:t>
      </w:r>
      <w:r w:rsidR="00905817" w:rsidRPr="00905817">
        <w:rPr>
          <w:position w:val="-12"/>
        </w:rPr>
        <w:object w:dxaOrig="260" w:dyaOrig="360" w14:anchorId="6486C92C">
          <v:shape id="_x0000_i2194" type="#_x0000_t75" style="width:12.75pt;height:19.15pt" o:ole="">
            <v:imagedata r:id="rId2367" o:title=""/>
          </v:shape>
          <o:OLEObject Type="Embed" ProgID="Equation.DSMT4" ShapeID="_x0000_i2194" DrawAspect="Content" ObjectID="_1374351267" r:id="rId2368"/>
        </w:object>
      </w:r>
      <w:r w:rsidRPr="00927C02">
        <w:t xml:space="preserve"> are the eigenvectors of </w:t>
      </w:r>
      <w:r w:rsidR="00905817" w:rsidRPr="00905817">
        <w:rPr>
          <w:position w:val="-6"/>
        </w:rPr>
        <w:object w:dxaOrig="200" w:dyaOrig="279" w14:anchorId="531F48FD">
          <v:shape id="_x0000_i2195" type="#_x0000_t75" style="width:10.05pt;height:14.6pt" o:ole="">
            <v:imagedata r:id="rId2369" o:title=""/>
          </v:shape>
          <o:OLEObject Type="Embed" ProgID="Equation.DSMT4" ShapeID="_x0000_i2195" DrawAspect="Content" ObjectID="_1374351268" r:id="rId2370"/>
        </w:object>
      </w:r>
      <w:r w:rsidRPr="00927C02">
        <w:t>.  In the limit when eigenvalues coincide,</w:t>
      </w:r>
    </w:p>
    <w:p w14:paraId="7E36676C" w14:textId="5390FCB4" w:rsidR="00C5691A" w:rsidRPr="00927C02" w:rsidRDefault="00C5691A" w:rsidP="00C5691A">
      <w:pPr>
        <w:pStyle w:val="MTDisplayEquation"/>
      </w:pPr>
      <w:r w:rsidRPr="00927C02">
        <w:tab/>
      </w:r>
      <w:r w:rsidR="00905817" w:rsidRPr="00905817">
        <w:rPr>
          <w:position w:val="-32"/>
        </w:rPr>
        <w:object w:dxaOrig="5840" w:dyaOrig="760" w14:anchorId="2DB893DF">
          <v:shape id="_x0000_i2196" type="#_x0000_t75" style="width:290.75pt;height:37.35pt" o:ole="">
            <v:imagedata r:id="rId2371" o:title=""/>
          </v:shape>
          <o:OLEObject Type="Embed" ProgID="Equation.DSMT4" ShapeID="_x0000_i2196" DrawAspect="Content" ObjectID="_1374351269" r:id="rId2372"/>
        </w:object>
      </w:r>
      <w:r w:rsidRPr="00927C02">
        <w:t>.</w:t>
      </w:r>
      <w:r w:rsidRPr="00927C02">
        <w:tab/>
      </w:r>
      <w:r w:rsidRPr="00927C02">
        <w:fldChar w:fldCharType="begin"/>
      </w:r>
      <w:r w:rsidRPr="00927C02">
        <w:instrText xml:space="preserve"> MACROBUTTON MTPlaceRef \* MERGEFORMAT </w:instrText>
      </w:r>
      <w:fldSimple w:instr=" SEQ MTEqn \h \* MERGEFORMAT "/>
      <w:r w:rsidRPr="00927C02">
        <w:instrText>(</w:instrText>
      </w:r>
      <w:fldSimple w:instr=" SEQ MTSec \c \* Arabic \* MERGEFORMAT ">
        <w:r w:rsidR="00AE264D">
          <w:rPr>
            <w:noProof/>
          </w:rPr>
          <w:instrText>5</w:instrText>
        </w:r>
      </w:fldSimple>
      <w:r w:rsidRPr="00927C02">
        <w:instrText>.</w:instrText>
      </w:r>
      <w:fldSimple w:instr=" SEQ MTEqn \c \* Arabic \* MERGEFORMAT ">
        <w:ins w:id="1251" w:author="Gerard" w:date="2015-08-07T21:36:00Z">
          <w:r w:rsidR="00AE264D">
            <w:rPr>
              <w:noProof/>
            </w:rPr>
            <w:instrText>25</w:instrText>
          </w:r>
        </w:ins>
        <w:del w:id="1252" w:author="Gerard" w:date="2015-07-27T22:14:00Z">
          <w:r w:rsidR="00D3178E" w:rsidDel="00C175E9">
            <w:rPr>
              <w:noProof/>
            </w:rPr>
            <w:delInstrText>27</w:delInstrText>
          </w:r>
        </w:del>
      </w:fldSimple>
      <w:r w:rsidRPr="00927C02">
        <w:instrText>)</w:instrText>
      </w:r>
      <w:r w:rsidRPr="00927C02">
        <w:fldChar w:fldCharType="end"/>
      </w:r>
    </w:p>
    <w:p w14:paraId="082A9E30" w14:textId="77777777" w:rsidR="00C5691A" w:rsidRPr="00927C02" w:rsidRDefault="000A0A53" w:rsidP="00C5691A">
      <w:r>
        <w:t xml:space="preserve">In the reference configuration, </w:t>
      </w:r>
      <w:r w:rsidR="00C5691A" w:rsidRPr="00927C02">
        <w:t>the elasticity tensor reduces to</w:t>
      </w:r>
    </w:p>
    <w:p w14:paraId="660345F7" w14:textId="0FE607E6" w:rsidR="00C5691A" w:rsidRPr="00927C02" w:rsidRDefault="00C5691A" w:rsidP="00C5691A">
      <w:pPr>
        <w:pStyle w:val="MTDisplayEquation"/>
      </w:pPr>
      <w:r w:rsidRPr="00927C02">
        <w:tab/>
      </w:r>
      <w:r w:rsidR="00905817" w:rsidRPr="00905817">
        <w:rPr>
          <w:position w:val="-30"/>
        </w:rPr>
        <w:object w:dxaOrig="2820" w:dyaOrig="720" w14:anchorId="48B0B93A">
          <v:shape id="_x0000_i2197" type="#_x0000_t75" style="width:141.25pt;height:36.45pt" o:ole="">
            <v:imagedata r:id="rId2373" o:title=""/>
          </v:shape>
          <o:OLEObject Type="Embed" ProgID="Equation.DSMT4" ShapeID="_x0000_i2197" DrawAspect="Content" ObjectID="_1374351270" r:id="rId2374"/>
        </w:object>
      </w:r>
      <w:r w:rsidRPr="00927C02">
        <w:t>,</w:t>
      </w:r>
      <w:r w:rsidRPr="00927C02">
        <w:tab/>
      </w:r>
      <w:r w:rsidRPr="00927C02">
        <w:fldChar w:fldCharType="begin"/>
      </w:r>
      <w:r w:rsidRPr="00927C02">
        <w:instrText xml:space="preserve"> MACROBUTTON MTPlaceRef \* MERGEFORMAT </w:instrText>
      </w:r>
      <w:fldSimple w:instr=" SEQ MTEqn \h \* MERGEFORMAT "/>
      <w:r w:rsidRPr="00927C02">
        <w:instrText>(</w:instrText>
      </w:r>
      <w:fldSimple w:instr=" SEQ MTSec \c \* Arabic \* MERGEFORMAT ">
        <w:r w:rsidR="00AE264D">
          <w:rPr>
            <w:noProof/>
          </w:rPr>
          <w:instrText>5</w:instrText>
        </w:r>
      </w:fldSimple>
      <w:r w:rsidRPr="00927C02">
        <w:instrText>.</w:instrText>
      </w:r>
      <w:fldSimple w:instr=" SEQ MTEqn \c \* Arabic \* MERGEFORMAT ">
        <w:ins w:id="1253" w:author="Gerard" w:date="2015-08-07T21:36:00Z">
          <w:r w:rsidR="00AE264D">
            <w:rPr>
              <w:noProof/>
            </w:rPr>
            <w:instrText>26</w:instrText>
          </w:r>
        </w:ins>
        <w:del w:id="1254" w:author="Gerard" w:date="2015-07-27T22:14:00Z">
          <w:r w:rsidR="00D3178E" w:rsidDel="00C175E9">
            <w:rPr>
              <w:noProof/>
            </w:rPr>
            <w:delInstrText>28</w:delInstrText>
          </w:r>
        </w:del>
      </w:fldSimple>
      <w:r w:rsidRPr="00927C02">
        <w:instrText>)</w:instrText>
      </w:r>
      <w:r w:rsidRPr="00927C02">
        <w:fldChar w:fldCharType="end"/>
      </w:r>
    </w:p>
    <w:p w14:paraId="26A00D38" w14:textId="4CE78308" w:rsidR="00C5691A" w:rsidRDefault="00C5691A" w:rsidP="00C5691A">
      <w:r w:rsidRPr="00033649">
        <w:t xml:space="preserve">which has the form of Hooke’s law for infinitesimal isotropic elasticity (see Section </w:t>
      </w:r>
      <w:r w:rsidRPr="00033649">
        <w:fldChar w:fldCharType="begin"/>
      </w:r>
      <w:r w:rsidRPr="00033649">
        <w:instrText xml:space="preserve"> REF _Ref172102939 \r \h </w:instrText>
      </w:r>
      <w:r w:rsidRPr="00033649">
        <w:fldChar w:fldCharType="separate"/>
      </w:r>
      <w:r w:rsidR="00AE264D">
        <w:t>5.1</w:t>
      </w:r>
      <w:r w:rsidRPr="00033649">
        <w:fldChar w:fldCharType="end"/>
      </w:r>
      <w:r w:rsidRPr="00033649">
        <w:t xml:space="preserve">), with equivalent Lamé coefficients </w:t>
      </w:r>
      <w:r w:rsidR="00905817" w:rsidRPr="00905817">
        <w:rPr>
          <w:position w:val="-14"/>
        </w:rPr>
        <w:object w:dxaOrig="680" w:dyaOrig="380" w14:anchorId="18F26767">
          <v:shape id="_x0000_i2198" type="#_x0000_t75" style="width:34.65pt;height:19.15pt" o:ole="">
            <v:imagedata r:id="rId2375" o:title=""/>
          </v:shape>
          <o:OLEObject Type="Embed" ProgID="Equation.DSMT4" ShapeID="_x0000_i2198" DrawAspect="Content" ObjectID="_1374351271" r:id="rId2376"/>
        </w:object>
      </w:r>
      <w:r w:rsidRPr="00033649">
        <w:t xml:space="preserve"> and </w:t>
      </w:r>
      <w:r w:rsidR="00905817" w:rsidRPr="00905817">
        <w:rPr>
          <w:position w:val="-16"/>
        </w:rPr>
        <w:object w:dxaOrig="1320" w:dyaOrig="460" w14:anchorId="7C3A8942">
          <v:shape id="_x0000_i2199" type="#_x0000_t75" style="width:65.6pt;height:22.8pt" o:ole="">
            <v:imagedata r:id="rId2377" o:title=""/>
          </v:shape>
          <o:OLEObject Type="Embed" ProgID="Equation.DSMT4" ShapeID="_x0000_i2199" DrawAspect="Content" ObjectID="_1374351272" r:id="rId2378"/>
        </w:object>
      </w:r>
      <w:r w:rsidRPr="00033649">
        <w:t>.</w:t>
      </w:r>
    </w:p>
    <w:p w14:paraId="6527D3D1" w14:textId="77777777" w:rsidR="00122416" w:rsidRDefault="00122416" w:rsidP="00C5691A"/>
    <w:p w14:paraId="43F5D4CA" w14:textId="77777777" w:rsidR="00122416" w:rsidRDefault="00122416" w:rsidP="00122416">
      <w:pPr>
        <w:pStyle w:val="Heading3"/>
      </w:pPr>
      <w:bookmarkStart w:id="1255" w:name="_Toc300602760"/>
      <w:r>
        <w:t>Holmes-Mow</w:t>
      </w:r>
      <w:bookmarkEnd w:id="1255"/>
    </w:p>
    <w:p w14:paraId="48F11762" w14:textId="736C6496" w:rsidR="00122416" w:rsidRDefault="00122416" w:rsidP="00122416">
      <w:r>
        <w:t>The coupled hyperelastic strain-energy function for this material is given by</w:t>
      </w:r>
      <w:r w:rsidR="007412C6">
        <w:t xml:space="preserve"> </w:t>
      </w:r>
      <w:r w:rsidR="007412C6">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7412C6">
        <w:fldChar w:fldCharType="separate"/>
      </w:r>
      <w:r w:rsidR="00A56950">
        <w:rPr>
          <w:noProof/>
        </w:rPr>
        <w:t>[</w:t>
      </w:r>
      <w:r w:rsidR="005F21BF">
        <w:fldChar w:fldCharType="begin"/>
      </w:r>
      <w:r w:rsidR="005F21BF">
        <w:instrText xml:space="preserve"> HYPERLINK \l "_ENREF_34" \o "Holmes, 1990 #41" </w:instrText>
      </w:r>
      <w:ins w:id="1256" w:author="Gerard" w:date="2015-08-07T21:36:00Z"/>
      <w:r w:rsidR="005F21BF">
        <w:fldChar w:fldCharType="separate"/>
      </w:r>
      <w:r w:rsidR="00214E15">
        <w:rPr>
          <w:noProof/>
        </w:rPr>
        <w:t>34</w:t>
      </w:r>
      <w:r w:rsidR="005F21BF">
        <w:rPr>
          <w:noProof/>
        </w:rPr>
        <w:fldChar w:fldCharType="end"/>
      </w:r>
      <w:r w:rsidR="00A56950">
        <w:rPr>
          <w:noProof/>
        </w:rPr>
        <w:t>]</w:t>
      </w:r>
      <w:r w:rsidR="007412C6">
        <w:fldChar w:fldCharType="end"/>
      </w:r>
      <w:r>
        <w:t>,</w:t>
      </w:r>
    </w:p>
    <w:p w14:paraId="641AE7CF" w14:textId="02DAA846" w:rsidR="00122416" w:rsidRDefault="00122416" w:rsidP="00122416">
      <w:pPr>
        <w:pStyle w:val="MTDisplayEquation"/>
      </w:pPr>
      <w:r>
        <w:tab/>
      </w:r>
      <w:r w:rsidR="00905817" w:rsidRPr="00905817">
        <w:rPr>
          <w:position w:val="-24"/>
        </w:rPr>
        <w:object w:dxaOrig="2460" w:dyaOrig="620" w14:anchorId="0EB3342F">
          <v:shape id="_x0000_i2200" type="#_x0000_t75" style="width:123.95pt;height:31pt" o:ole="">
            <v:imagedata r:id="rId2379" o:title=""/>
          </v:shape>
          <o:OLEObject Type="Embed" ProgID="Equation.DSMT4" ShapeID="_x0000_i2200" DrawAspect="Content" ObjectID="_1374351273" r:id="rId2380"/>
        </w:object>
      </w:r>
      <w:r w:rsidR="000A0A53">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257" w:author="Gerard" w:date="2015-08-07T21:36:00Z">
          <w:r w:rsidR="00AE264D">
            <w:rPr>
              <w:noProof/>
            </w:rPr>
            <w:instrText>27</w:instrText>
          </w:r>
        </w:ins>
        <w:del w:id="1258" w:author="Gerard" w:date="2015-07-27T22:14:00Z">
          <w:r w:rsidR="00D3178E" w:rsidDel="00C175E9">
            <w:rPr>
              <w:noProof/>
            </w:rPr>
            <w:delInstrText>29</w:delInstrText>
          </w:r>
        </w:del>
      </w:fldSimple>
      <w:r>
        <w:instrText>)</w:instrText>
      </w:r>
      <w:r>
        <w:fldChar w:fldCharType="end"/>
      </w:r>
    </w:p>
    <w:p w14:paraId="773BEEE6" w14:textId="0D3D669A" w:rsidR="00122416" w:rsidRDefault="00122416" w:rsidP="00122416">
      <w:r>
        <w:t xml:space="preserve">where </w:t>
      </w:r>
      <w:r w:rsidR="00905817" w:rsidRPr="00905817">
        <w:rPr>
          <w:position w:val="-12"/>
        </w:rPr>
        <w:object w:dxaOrig="220" w:dyaOrig="360" w14:anchorId="37DC0971">
          <v:shape id="_x0000_i2201" type="#_x0000_t75" style="width:10.95pt;height:19.15pt" o:ole="">
            <v:imagedata r:id="rId2381" o:title=""/>
          </v:shape>
          <o:OLEObject Type="Embed" ProgID="Equation.DSMT4" ShapeID="_x0000_i2201" DrawAspect="Content" ObjectID="_1374351274" r:id="rId2382"/>
        </w:object>
      </w:r>
      <w:r>
        <w:t xml:space="preserve">and </w:t>
      </w:r>
      <w:r w:rsidR="00905817" w:rsidRPr="00905817">
        <w:rPr>
          <w:position w:val="-12"/>
        </w:rPr>
        <w:object w:dxaOrig="240" w:dyaOrig="360" w14:anchorId="0372790B">
          <v:shape id="_x0000_i2202" type="#_x0000_t75" style="width:11.85pt;height:19.15pt" o:ole="">
            <v:imagedata r:id="rId2383" o:title=""/>
          </v:shape>
          <o:OLEObject Type="Embed" ProgID="Equation.DSMT4" ShapeID="_x0000_i2202" DrawAspect="Content" ObjectID="_1374351275" r:id="rId2384"/>
        </w:object>
      </w:r>
      <w:r>
        <w:t xml:space="preserve">are the first and second invariants of the right Cauchy-Green tensor and </w:t>
      </w:r>
      <w:r>
        <w:rPr>
          <w:i/>
        </w:rPr>
        <w:t xml:space="preserve">J </w:t>
      </w:r>
      <w:r>
        <w:t>the jacobian of the deformation. Furthermore,</w:t>
      </w:r>
    </w:p>
    <w:p w14:paraId="5148F3AD" w14:textId="77777777" w:rsidR="00122416" w:rsidRDefault="00122416" w:rsidP="00122416"/>
    <w:p w14:paraId="76B91314" w14:textId="65CE40D6" w:rsidR="00122416" w:rsidRDefault="00122416" w:rsidP="00122416">
      <w:pPr>
        <w:pStyle w:val="MTDisplayEquation"/>
      </w:pPr>
      <w:r>
        <w:tab/>
      </w:r>
      <w:r w:rsidR="00905817" w:rsidRPr="00905817">
        <w:rPr>
          <w:position w:val="-62"/>
        </w:rPr>
        <w:object w:dxaOrig="5679" w:dyaOrig="1359" w14:anchorId="314B9413">
          <v:shape id="_x0000_i2203" type="#_x0000_t75" style="width:284.35pt;height:67.45pt" o:ole="">
            <v:imagedata r:id="rId2385" o:title=""/>
          </v:shape>
          <o:OLEObject Type="Embed" ProgID="Equation.DSMT4" ShapeID="_x0000_i2203" DrawAspect="Content" ObjectID="_1374351276" r:id="rId2386"/>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259" w:author="Gerard" w:date="2015-08-07T21:36:00Z">
          <w:r w:rsidR="00AE264D">
            <w:rPr>
              <w:noProof/>
            </w:rPr>
            <w:instrText>28</w:instrText>
          </w:r>
        </w:ins>
        <w:del w:id="1260" w:author="Gerard" w:date="2015-07-27T22:14:00Z">
          <w:r w:rsidR="00D3178E" w:rsidDel="00C175E9">
            <w:rPr>
              <w:noProof/>
            </w:rPr>
            <w:delInstrText>30</w:delInstrText>
          </w:r>
        </w:del>
      </w:fldSimple>
      <w:r>
        <w:instrText>)</w:instrText>
      </w:r>
      <w:r>
        <w:fldChar w:fldCharType="end"/>
      </w:r>
    </w:p>
    <w:p w14:paraId="351DE14D" w14:textId="4E870FEF" w:rsidR="00122416" w:rsidRDefault="00122416" w:rsidP="00122416">
      <w:r>
        <w:t xml:space="preserve">and </w:t>
      </w:r>
      <w:r w:rsidR="00905817" w:rsidRPr="00905817">
        <w:rPr>
          <w:position w:val="-6"/>
        </w:rPr>
        <w:object w:dxaOrig="220" w:dyaOrig="279" w14:anchorId="15222016">
          <v:shape id="_x0000_i2204" type="#_x0000_t75" style="width:10.95pt;height:14.6pt" o:ole="">
            <v:imagedata r:id="rId2387" o:title=""/>
          </v:shape>
          <o:OLEObject Type="Embed" ProgID="Equation.DSMT4" ShapeID="_x0000_i2204" DrawAspect="Content" ObjectID="_1374351277" r:id="rId2388"/>
        </w:object>
      </w:r>
      <w:r>
        <w:t xml:space="preserve">and </w:t>
      </w:r>
      <w:r w:rsidR="00905817" w:rsidRPr="00905817">
        <w:rPr>
          <w:position w:val="-10"/>
        </w:rPr>
        <w:object w:dxaOrig="240" w:dyaOrig="260" w14:anchorId="34542AF1">
          <v:shape id="_x0000_i2205" type="#_x0000_t75" style="width:11.85pt;height:12.75pt" o:ole="">
            <v:imagedata r:id="rId2389" o:title=""/>
          </v:shape>
          <o:OLEObject Type="Embed" ProgID="Equation.DSMT4" ShapeID="_x0000_i2205" DrawAspect="Content" ObjectID="_1374351278" r:id="rId2390"/>
        </w:object>
      </w:r>
      <w:r w:rsidR="0055288F">
        <w:t xml:space="preserve"> </w:t>
      </w:r>
      <w:r>
        <w:t>are the Lamé parameters.</w:t>
      </w:r>
      <w:r w:rsidR="0055288F">
        <w:t xml:space="preserve"> The corresponding Cauchy stress tensor is</w:t>
      </w:r>
    </w:p>
    <w:p w14:paraId="56590457" w14:textId="1B1652D4" w:rsidR="0055288F" w:rsidRDefault="0055288F" w:rsidP="0051289D">
      <w:pPr>
        <w:pStyle w:val="MTDisplayEquation"/>
      </w:pPr>
      <w:r>
        <w:tab/>
      </w:r>
      <w:r w:rsidR="00905817" w:rsidRPr="00905817">
        <w:rPr>
          <w:position w:val="-24"/>
        </w:rPr>
        <w:object w:dxaOrig="4740" w:dyaOrig="620" w14:anchorId="2B4DE50C">
          <v:shape id="_x0000_i2206" type="#_x0000_t75" style="width:236.95pt;height:31pt" o:ole="">
            <v:imagedata r:id="rId2391" o:title=""/>
          </v:shape>
          <o:OLEObject Type="Embed" ProgID="Equation.DSMT4" ShapeID="_x0000_i2206" DrawAspect="Content" ObjectID="_1374351279" r:id="rId239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261" w:author="Gerard" w:date="2015-08-07T21:36:00Z">
          <w:r w:rsidR="00AE264D">
            <w:rPr>
              <w:noProof/>
            </w:rPr>
            <w:instrText>29</w:instrText>
          </w:r>
        </w:ins>
        <w:del w:id="1262" w:author="Gerard" w:date="2015-07-27T22:14:00Z">
          <w:r w:rsidR="00D3178E" w:rsidDel="00C175E9">
            <w:rPr>
              <w:noProof/>
            </w:rPr>
            <w:delInstrText>31</w:delInstrText>
          </w:r>
        </w:del>
      </w:fldSimple>
      <w:r>
        <w:instrText>)</w:instrText>
      </w:r>
      <w:r>
        <w:fldChar w:fldCharType="end"/>
      </w:r>
    </w:p>
    <w:p w14:paraId="30084E61" w14:textId="77777777" w:rsidR="00715ECB" w:rsidRDefault="0055288F" w:rsidP="00C5691A">
      <w:r>
        <w:t>and the spatial elasticity tensor is</w:t>
      </w:r>
    </w:p>
    <w:p w14:paraId="49B3B1BC" w14:textId="017B09B3" w:rsidR="0055288F" w:rsidRDefault="0055288F" w:rsidP="0051289D">
      <w:pPr>
        <w:pStyle w:val="MTDisplayEquation"/>
      </w:pPr>
      <w:r>
        <w:tab/>
      </w:r>
      <w:r w:rsidR="00905817" w:rsidRPr="00905817">
        <w:rPr>
          <w:position w:val="-28"/>
        </w:rPr>
        <w:object w:dxaOrig="6259" w:dyaOrig="660" w14:anchorId="689DC561">
          <v:shape id="_x0000_i2207" type="#_x0000_t75" style="width:312.6pt;height:32.8pt" o:ole="">
            <v:imagedata r:id="rId2393" o:title=""/>
          </v:shape>
          <o:OLEObject Type="Embed" ProgID="Equation.DSMT4" ShapeID="_x0000_i2207" DrawAspect="Content" ObjectID="_1374351280" r:id="rId239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263" w:author="Gerard" w:date="2015-08-07T21:36:00Z">
          <w:r w:rsidR="00AE264D">
            <w:rPr>
              <w:noProof/>
            </w:rPr>
            <w:instrText>30</w:instrText>
          </w:r>
        </w:ins>
        <w:del w:id="1264" w:author="Gerard" w:date="2015-07-27T22:14:00Z">
          <w:r w:rsidR="00D3178E" w:rsidDel="00C175E9">
            <w:rPr>
              <w:noProof/>
            </w:rPr>
            <w:delInstrText>32</w:delInstrText>
          </w:r>
        </w:del>
      </w:fldSimple>
      <w:r>
        <w:instrText>)</w:instrText>
      </w:r>
      <w:r>
        <w:fldChar w:fldCharType="end"/>
      </w:r>
    </w:p>
    <w:p w14:paraId="6374DEAF" w14:textId="1672AE6C" w:rsidR="00214E15" w:rsidRDefault="00214E15" w:rsidP="00214E15">
      <w:pPr>
        <w:pStyle w:val="Heading3"/>
      </w:pPr>
      <w:bookmarkStart w:id="1265" w:name="_Toc300602761"/>
      <w:r>
        <w:t>Conewise Linear Elasticity</w:t>
      </w:r>
      <w:bookmarkEnd w:id="1265"/>
    </w:p>
    <w:p w14:paraId="158FCC99" w14:textId="650AB6F4" w:rsidR="00214E15" w:rsidRDefault="00214E15" w:rsidP="00214E15">
      <w:r>
        <w:t xml:space="preserve">Curnier et al. </w:t>
      </w:r>
      <w:r>
        <w:fldChar w:fldCharType="begin"/>
      </w:r>
      <w:r>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r w:rsidR="005F21BF">
        <w:fldChar w:fldCharType="begin"/>
      </w:r>
      <w:r w:rsidR="005F21BF">
        <w:instrText xml:space="preserve"> HYPERLINK \l "_ENREF_27" \o "Curnier, 1995 #52" </w:instrText>
      </w:r>
      <w:ins w:id="1266" w:author="Gerard" w:date="2015-08-07T21:36:00Z"/>
      <w:r w:rsidR="005F21BF">
        <w:fldChar w:fldCharType="separate"/>
      </w:r>
      <w:r>
        <w:rPr>
          <w:noProof/>
        </w:rPr>
        <w:t>27</w:t>
      </w:r>
      <w:r w:rsidR="005F21BF">
        <w:rPr>
          <w:noProof/>
        </w:rPr>
        <w:fldChar w:fldCharType="end"/>
      </w:r>
      <w:r>
        <w:rPr>
          <w:noProof/>
        </w:rPr>
        <w:t>]</w:t>
      </w:r>
      <w:r>
        <w:fldChar w:fldCharType="end"/>
      </w:r>
      <w:r w:rsidR="000450C4">
        <w:t xml:space="preserve"> formulated a model for describing bimodular elastic solids exhibiting orthotropic material symmetry. This </w:t>
      </w:r>
      <w:r>
        <w:t>can be derived from the following hyperelastic strain-energy function:</w:t>
      </w:r>
    </w:p>
    <w:p w14:paraId="48A8C812" w14:textId="19231A9F" w:rsidR="00214E15" w:rsidRDefault="00214E15" w:rsidP="00214E15">
      <w:pPr>
        <w:pStyle w:val="MTDisplayEquation"/>
      </w:pPr>
      <w:r>
        <w:lastRenderedPageBreak/>
        <w:tab/>
      </w:r>
      <w:r w:rsidR="00153956" w:rsidRPr="00153375">
        <w:rPr>
          <w:position w:val="-30"/>
        </w:rPr>
        <w:object w:dxaOrig="6740" w:dyaOrig="720" w14:anchorId="1B2CB3A5">
          <v:shape id="_x0000_i2208" type="#_x0000_t75" style="width:338.15pt;height:36.45pt" o:ole="">
            <v:imagedata r:id="rId2395" o:title=""/>
          </v:shape>
          <o:OLEObject Type="Embed" ProgID="Equation.DSMT4" ShapeID="_x0000_i2208" DrawAspect="Content" ObjectID="_1374351281" r:id="rId2396"/>
        </w:object>
      </w:r>
      <w:r>
        <w:t>,</w: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AE264D">
          <w:rPr>
            <w:noProof/>
          </w:rPr>
          <w:instrText>5</w:instrText>
        </w:r>
      </w:fldSimple>
      <w:r w:rsidR="00752FD5">
        <w:instrText>.</w:instrText>
      </w:r>
      <w:fldSimple w:instr=" SEQ MTEqn \c \* Arabic \* MERGEFORMAT ">
        <w:ins w:id="1267" w:author="Gerard" w:date="2015-08-07T21:36:00Z">
          <w:r w:rsidR="00AE264D">
            <w:rPr>
              <w:noProof/>
            </w:rPr>
            <w:instrText>31</w:instrText>
          </w:r>
        </w:ins>
        <w:del w:id="1268" w:author="Gerard" w:date="2015-07-27T22:14:00Z">
          <w:r w:rsidR="00D3178E" w:rsidDel="00C175E9">
            <w:rPr>
              <w:noProof/>
            </w:rPr>
            <w:delInstrText>33</w:delInstrText>
          </w:r>
        </w:del>
      </w:fldSimple>
      <w:r w:rsidR="00752FD5">
        <w:instrText>)</w:instrText>
      </w:r>
      <w:r w:rsidR="00752FD5">
        <w:fldChar w:fldCharType="end"/>
      </w:r>
    </w:p>
    <w:p w14:paraId="594E7482" w14:textId="5F58A69C" w:rsidR="000450C4" w:rsidRDefault="00214E15" w:rsidP="00214E15">
      <w:r>
        <w:t xml:space="preserve">where </w:t>
      </w:r>
      <w:r w:rsidRPr="00905817">
        <w:rPr>
          <w:position w:val="-12"/>
        </w:rPr>
        <w:object w:dxaOrig="1280" w:dyaOrig="380" w14:anchorId="1CF4711F">
          <v:shape id="_x0000_i2209" type="#_x0000_t75" style="width:63.8pt;height:19.15pt" o:ole="">
            <v:imagedata r:id="rId2397" o:title=""/>
          </v:shape>
          <o:OLEObject Type="Embed" ProgID="Equation.DSMT4" ShapeID="_x0000_i2209" DrawAspect="Content" ObjectID="_1374351282" r:id="rId2398"/>
        </w:object>
      </w:r>
      <w:r>
        <w:t xml:space="preserve"> is the structural tensor corresponding to one of the three mutually orthogonal planes of symmetry whose unit outward normal is </w:t>
      </w:r>
      <w:r w:rsidRPr="00905817">
        <w:rPr>
          <w:position w:val="-12"/>
        </w:rPr>
        <w:object w:dxaOrig="279" w:dyaOrig="380" w14:anchorId="68A4843B">
          <v:shape id="_x0000_i2210" type="#_x0000_t75" style="width:14.6pt;height:19.15pt" o:ole="">
            <v:imagedata r:id="rId2399" o:title=""/>
          </v:shape>
          <o:OLEObject Type="Embed" ProgID="Equation.DSMT4" ShapeID="_x0000_i2210" DrawAspect="Content" ObjectID="_1374351283" r:id="rId2400"/>
        </w:object>
      </w:r>
      <w:r>
        <w:t xml:space="preserve"> (</w:t>
      </w:r>
      <w:r w:rsidRPr="00905817">
        <w:rPr>
          <w:position w:val="-12"/>
        </w:rPr>
        <w:object w:dxaOrig="1140" w:dyaOrig="380" w14:anchorId="0A71C0B3">
          <v:shape id="_x0000_i2211" type="#_x0000_t75" style="width:57.4pt;height:19.15pt" o:ole="">
            <v:imagedata r:id="rId2401" o:title=""/>
          </v:shape>
          <o:OLEObject Type="Embed" ProgID="Equation.DSMT4" ShapeID="_x0000_i2211" DrawAspect="Content" ObjectID="_1374351284" r:id="rId2402"/>
        </w:object>
      </w:r>
      <w:r>
        <w:t xml:space="preserve">). </w:t>
      </w:r>
      <w:r w:rsidR="000450C4">
        <w:t>The bimodular response is described by</w:t>
      </w:r>
    </w:p>
    <w:p w14:paraId="66FC8AE9" w14:textId="72C116D5" w:rsidR="000450C4" w:rsidRDefault="000450C4" w:rsidP="00362FD7">
      <w:pPr>
        <w:pStyle w:val="MTDisplayEquation"/>
      </w:pPr>
      <w:r>
        <w:tab/>
      </w:r>
      <w:r w:rsidRPr="00153375">
        <w:rPr>
          <w:position w:val="-42"/>
        </w:rPr>
        <w:object w:dxaOrig="3360" w:dyaOrig="980" w14:anchorId="57E12787">
          <v:shape id="_x0000_i2212" type="#_x0000_t75" style="width:168.6pt;height:49.2pt" o:ole="">
            <v:imagedata r:id="rId2403" o:title=""/>
          </v:shape>
          <o:OLEObject Type="Embed" ProgID="Equation.DSMT4" ShapeID="_x0000_i2212" DrawAspect="Content" ObjectID="_1374351285" r:id="rId2404"/>
        </w:object>
      </w:r>
      <w:r>
        <w:t xml:space="preserve"> </w: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AE264D">
          <w:rPr>
            <w:noProof/>
          </w:rPr>
          <w:instrText>5</w:instrText>
        </w:r>
      </w:fldSimple>
      <w:r w:rsidR="00752FD5">
        <w:instrText>.</w:instrText>
      </w:r>
      <w:fldSimple w:instr=" SEQ MTEqn \c \* Arabic \* MERGEFORMAT ">
        <w:ins w:id="1269" w:author="Gerard" w:date="2015-08-07T21:36:00Z">
          <w:r w:rsidR="00AE264D">
            <w:rPr>
              <w:noProof/>
            </w:rPr>
            <w:instrText>32</w:instrText>
          </w:r>
        </w:ins>
        <w:del w:id="1270" w:author="Gerard" w:date="2015-07-27T22:14:00Z">
          <w:r w:rsidR="00D3178E" w:rsidDel="00C175E9">
            <w:rPr>
              <w:noProof/>
            </w:rPr>
            <w:delInstrText>34</w:delInstrText>
          </w:r>
        </w:del>
      </w:fldSimple>
      <w:r w:rsidR="00752FD5">
        <w:instrText>)</w:instrText>
      </w:r>
      <w:r w:rsidR="00752FD5">
        <w:fldChar w:fldCharType="end"/>
      </w:r>
    </w:p>
    <w:p w14:paraId="015BB2B4" w14:textId="5A134664" w:rsidR="00214E15" w:rsidRDefault="00214E15" w:rsidP="00214E15">
      <w:r>
        <w:t xml:space="preserve">The material constants are the three shear moduli </w:t>
      </w:r>
      <w:r w:rsidRPr="00905817">
        <w:rPr>
          <w:position w:val="-12"/>
        </w:rPr>
        <w:object w:dxaOrig="300" w:dyaOrig="360" w14:anchorId="48FA50C5">
          <v:shape id="_x0000_i2213" type="#_x0000_t75" style="width:14.6pt;height:19.15pt" o:ole="">
            <v:imagedata r:id="rId2405" o:title=""/>
          </v:shape>
          <o:OLEObject Type="Embed" ProgID="Equation.DSMT4" ShapeID="_x0000_i2213" DrawAspect="Content" ObjectID="_1374351286" r:id="rId2406"/>
        </w:object>
      </w:r>
      <w:r w:rsidR="000450C4" w:rsidRPr="00362FD7">
        <w:t>,</w:t>
      </w:r>
      <w:r>
        <w:t xml:space="preserve"> </w:t>
      </w:r>
      <w:r w:rsidR="000450C4">
        <w:t xml:space="preserve">three tensile moduli </w:t>
      </w:r>
      <w:r w:rsidR="000450C4" w:rsidRPr="00153375">
        <w:rPr>
          <w:position w:val="-12"/>
        </w:rPr>
        <w:object w:dxaOrig="460" w:dyaOrig="380" w14:anchorId="011D0531">
          <v:shape id="_x0000_i2214" type="#_x0000_t75" style="width:22.8pt;height:19.15pt" o:ole="">
            <v:imagedata r:id="rId2407" o:title=""/>
          </v:shape>
          <o:OLEObject Type="Embed" ProgID="Equation.DSMT4" ShapeID="_x0000_i2214" DrawAspect="Content" ObjectID="_1374351287" r:id="rId2408"/>
        </w:object>
      </w:r>
      <w:r w:rsidR="000450C4">
        <w:t xml:space="preserve">, three compressive moduli </w:t>
      </w:r>
      <w:r w:rsidR="000450C4" w:rsidRPr="00153375">
        <w:rPr>
          <w:position w:val="-12"/>
        </w:rPr>
        <w:object w:dxaOrig="460" w:dyaOrig="380" w14:anchorId="22BA29F6">
          <v:shape id="_x0000_i2215" type="#_x0000_t75" style="width:22.8pt;height:19.15pt" o:ole="">
            <v:imagedata r:id="rId2409" o:title=""/>
          </v:shape>
          <o:OLEObject Type="Embed" ProgID="Equation.DSMT4" ShapeID="_x0000_i2215" DrawAspect="Content" ObjectID="_1374351288" r:id="rId2410"/>
        </w:object>
      </w:r>
      <w:r w:rsidR="000450C4">
        <w:t xml:space="preserve">, </w:t>
      </w:r>
      <w:r>
        <w:t xml:space="preserve">and </w:t>
      </w:r>
      <w:r w:rsidR="000450C4">
        <w:t xml:space="preserve">three </w:t>
      </w:r>
      <w:r>
        <w:t xml:space="preserve">moduli </w:t>
      </w:r>
      <w:r w:rsidR="000450C4" w:rsidRPr="00905817">
        <w:rPr>
          <w:position w:val="-12"/>
        </w:rPr>
        <w:object w:dxaOrig="360" w:dyaOrig="380" w14:anchorId="45F962D1">
          <v:shape id="_x0000_i2216" type="#_x0000_t75" style="width:17.3pt;height:20.05pt" o:ole="">
            <v:imagedata r:id="rId2411" o:title=""/>
          </v:shape>
          <o:OLEObject Type="Embed" ProgID="Equation.DSMT4" ShapeID="_x0000_i2216" DrawAspect="Content" ObjectID="_1374351289" r:id="rId2412"/>
        </w:object>
      </w:r>
      <w:r w:rsidR="000450C4" w:rsidRPr="00362FD7">
        <w:t xml:space="preserve"> </w:t>
      </w:r>
      <w:r w:rsidR="000450C4">
        <w:t>(</w:t>
      </w:r>
      <w:r w:rsidR="000450C4" w:rsidRPr="00153375">
        <w:rPr>
          <w:position w:val="-6"/>
        </w:rPr>
        <w:object w:dxaOrig="560" w:dyaOrig="280" w14:anchorId="68E35055">
          <v:shape id="_x0000_i2217" type="#_x0000_t75" style="width:28.25pt;height:14.6pt" o:ole="">
            <v:imagedata r:id="rId2413" o:title=""/>
          </v:shape>
          <o:OLEObject Type="Embed" ProgID="Equation.DSMT4" ShapeID="_x0000_i2217" DrawAspect="Content" ObjectID="_1374351290" r:id="rId2414"/>
        </w:object>
      </w:r>
      <w:r w:rsidR="000450C4">
        <w:t>)</w:t>
      </w:r>
      <w:r>
        <w:t xml:space="preserve">, where </w:t>
      </w:r>
      <w:r w:rsidRPr="00905817">
        <w:rPr>
          <w:position w:val="-12"/>
        </w:rPr>
        <w:object w:dxaOrig="880" w:dyaOrig="360" w14:anchorId="0B50D02F">
          <v:shape id="_x0000_i2218" type="#_x0000_t75" style="width:43.75pt;height:19.15pt" o:ole="">
            <v:imagedata r:id="rId2415" o:title=""/>
          </v:shape>
          <o:OLEObject Type="Embed" ProgID="Equation.DSMT4" ShapeID="_x0000_i2218" DrawAspect="Content" ObjectID="_1374351291" r:id="rId2416"/>
        </w:object>
      </w:r>
      <w:r>
        <w:t>.</w:t>
      </w:r>
      <w:r w:rsidR="000450C4">
        <w:t xml:space="preserve"> </w:t>
      </w:r>
      <w:r>
        <w:t>The second Piola-Kirchhoff stress can be derived from this strain energy density function:</w:t>
      </w:r>
    </w:p>
    <w:p w14:paraId="35E35C30" w14:textId="7495D7BF" w:rsidR="00214E15" w:rsidRDefault="00214E15" w:rsidP="00214E15">
      <w:pPr>
        <w:pStyle w:val="MTDisplayEquation"/>
      </w:pPr>
      <w:r>
        <w:tab/>
      </w:r>
      <w:r w:rsidR="00153956" w:rsidRPr="00153375">
        <w:rPr>
          <w:position w:val="-66"/>
        </w:rPr>
        <w:object w:dxaOrig="4840" w:dyaOrig="1440" w14:anchorId="271D4F74">
          <v:shape id="_x0000_i2219" type="#_x0000_t75" style="width:241.5pt;height:1in" o:ole="">
            <v:imagedata r:id="rId2417" o:title=""/>
          </v:shape>
          <o:OLEObject Type="Embed" ProgID="Equation.DSMT4" ShapeID="_x0000_i2219" DrawAspect="Content" ObjectID="_1374351292" r:id="rId2418"/>
        </w:objec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AE264D">
          <w:rPr>
            <w:noProof/>
          </w:rPr>
          <w:instrText>5</w:instrText>
        </w:r>
      </w:fldSimple>
      <w:r w:rsidR="00752FD5">
        <w:instrText>.</w:instrText>
      </w:r>
      <w:fldSimple w:instr=" SEQ MTEqn \c \* Arabic \* MERGEFORMAT ">
        <w:ins w:id="1271" w:author="Gerard" w:date="2015-08-07T21:36:00Z">
          <w:r w:rsidR="00AE264D">
            <w:rPr>
              <w:noProof/>
            </w:rPr>
            <w:instrText>33</w:instrText>
          </w:r>
        </w:ins>
        <w:del w:id="1272" w:author="Gerard" w:date="2015-07-27T22:14:00Z">
          <w:r w:rsidR="00D3178E" w:rsidDel="00C175E9">
            <w:rPr>
              <w:noProof/>
            </w:rPr>
            <w:delInstrText>35</w:delInstrText>
          </w:r>
        </w:del>
      </w:fldSimple>
      <w:r w:rsidR="00752FD5">
        <w:instrText>)</w:instrText>
      </w:r>
      <w:r w:rsidR="00752FD5">
        <w:fldChar w:fldCharType="end"/>
      </w:r>
    </w:p>
    <w:p w14:paraId="6E546B23" w14:textId="67F1FB35" w:rsidR="00214E15" w:rsidRDefault="00214E15" w:rsidP="00214E15">
      <w:r>
        <w:t>The material elasticity tensor is then given by,</w:t>
      </w:r>
    </w:p>
    <w:p w14:paraId="379F10E1" w14:textId="3382A9A8" w:rsidR="00214E15" w:rsidRPr="00782091" w:rsidRDefault="00214E15" w:rsidP="00214E15">
      <w:pPr>
        <w:pStyle w:val="MTDisplayEquation"/>
        <w:rPr>
          <w:position w:val="-28"/>
        </w:rPr>
      </w:pPr>
      <w:r>
        <w:tab/>
      </w:r>
      <w:r w:rsidR="002E6B79" w:rsidRPr="00362FD7">
        <w:rPr>
          <w:position w:val="-64"/>
        </w:rPr>
        <w:object w:dxaOrig="4320" w:dyaOrig="1400" w14:anchorId="3C1DA6AB">
          <v:shape id="_x0000_i2220" type="#_x0000_t75" style="width:3in;height:70.2pt" o:ole="">
            <v:imagedata r:id="rId2419" o:title=""/>
          </v:shape>
          <o:OLEObject Type="Embed" ProgID="Equation.DSMT4" ShapeID="_x0000_i2220" DrawAspect="Content" ObjectID="_1374351293" r:id="rId2420"/>
        </w:object>
      </w:r>
      <w:r>
        <w:t>.</w: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AE264D">
          <w:rPr>
            <w:noProof/>
          </w:rPr>
          <w:instrText>5</w:instrText>
        </w:r>
      </w:fldSimple>
      <w:r w:rsidR="00752FD5">
        <w:instrText>.</w:instrText>
      </w:r>
      <w:fldSimple w:instr=" SEQ MTEqn \c \* Arabic \* MERGEFORMAT ">
        <w:ins w:id="1273" w:author="Gerard" w:date="2015-08-07T21:36:00Z">
          <w:r w:rsidR="00AE264D">
            <w:rPr>
              <w:noProof/>
            </w:rPr>
            <w:instrText>34</w:instrText>
          </w:r>
        </w:ins>
        <w:del w:id="1274" w:author="Gerard" w:date="2015-07-27T22:14:00Z">
          <w:r w:rsidR="00D3178E" w:rsidDel="00C175E9">
            <w:rPr>
              <w:noProof/>
            </w:rPr>
            <w:delInstrText>36</w:delInstrText>
          </w:r>
        </w:del>
      </w:fldSimple>
      <w:r w:rsidR="00752FD5">
        <w:instrText>)</w:instrText>
      </w:r>
      <w:r w:rsidR="00752FD5">
        <w:fldChar w:fldCharType="end"/>
      </w:r>
    </w:p>
    <w:p w14:paraId="6C57689E" w14:textId="0F23A92E" w:rsidR="00214E15" w:rsidRDefault="00214E15" w:rsidP="00214E15">
      <w:r>
        <w:t xml:space="preserve">It is important to note that although this model is objective, it should only be used for small strains. For large strains, the response </w:t>
      </w:r>
      <w:r w:rsidR="007F446F">
        <w:t>may be</w:t>
      </w:r>
      <w:r>
        <w:t xml:space="preserve"> unrealistic.</w:t>
      </w:r>
      <w:r w:rsidR="007F446F">
        <w:t xml:space="preserve"> </w:t>
      </w:r>
      <w:r>
        <w:t>The Cauchy stress is</w:t>
      </w:r>
    </w:p>
    <w:p w14:paraId="70557047" w14:textId="36B361D5" w:rsidR="00214E15" w:rsidRDefault="00214E15" w:rsidP="00214E15">
      <w:pPr>
        <w:pStyle w:val="MTDisplayEquation"/>
      </w:pPr>
      <w:r>
        <w:tab/>
      </w:r>
      <w:r w:rsidR="00153956" w:rsidRPr="00153375">
        <w:rPr>
          <w:position w:val="-72"/>
        </w:rPr>
        <w:object w:dxaOrig="3940" w:dyaOrig="1560" w14:anchorId="588FB47A">
          <v:shape id="_x0000_i2221" type="#_x0000_t75" style="width:195.95pt;height:78.4pt" o:ole="">
            <v:imagedata r:id="rId2421" o:title=""/>
          </v:shape>
          <o:OLEObject Type="Embed" ProgID="Equation.DSMT4" ShapeID="_x0000_i2221" DrawAspect="Content" ObjectID="_1374351294" r:id="rId2422"/>
        </w:object>
      </w:r>
      <w:r>
        <w:t xml:space="preserve"> </w: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AE264D">
          <w:rPr>
            <w:noProof/>
          </w:rPr>
          <w:instrText>5</w:instrText>
        </w:r>
      </w:fldSimple>
      <w:r w:rsidR="00752FD5">
        <w:instrText>.</w:instrText>
      </w:r>
      <w:fldSimple w:instr=" SEQ MTEqn \c \* Arabic \* MERGEFORMAT ">
        <w:ins w:id="1275" w:author="Gerard" w:date="2015-08-07T21:36:00Z">
          <w:r w:rsidR="00AE264D">
            <w:rPr>
              <w:noProof/>
            </w:rPr>
            <w:instrText>35</w:instrText>
          </w:r>
        </w:ins>
        <w:del w:id="1276" w:author="Gerard" w:date="2015-07-27T22:14:00Z">
          <w:r w:rsidR="00D3178E" w:rsidDel="00C175E9">
            <w:rPr>
              <w:noProof/>
            </w:rPr>
            <w:delInstrText>37</w:delInstrText>
          </w:r>
        </w:del>
      </w:fldSimple>
      <w:r w:rsidR="00752FD5">
        <w:instrText>)</w:instrText>
      </w:r>
      <w:r w:rsidR="00752FD5">
        <w:fldChar w:fldCharType="end"/>
      </w:r>
    </w:p>
    <w:p w14:paraId="18C14FCD" w14:textId="241EAE95" w:rsidR="00214E15" w:rsidRDefault="00214E15" w:rsidP="00153956">
      <w:r>
        <w:t xml:space="preserve">where </w:t>
      </w:r>
      <w:r w:rsidRPr="00905817">
        <w:rPr>
          <w:position w:val="-12"/>
        </w:rPr>
        <w:object w:dxaOrig="1520" w:dyaOrig="380" w14:anchorId="1C0B9BAB">
          <v:shape id="_x0000_i2222" type="#_x0000_t75" style="width:75.65pt;height:19.15pt" o:ole="">
            <v:imagedata r:id="rId2423" o:title=""/>
          </v:shape>
          <o:OLEObject Type="Embed" ProgID="Equation.DSMT4" ShapeID="_x0000_i2222" DrawAspect="Content" ObjectID="_1374351295" r:id="rId2424"/>
        </w:object>
      </w:r>
      <w:r w:rsidR="00153956" w:rsidRPr="00153956">
        <w:t xml:space="preserve"> and</w:t>
      </w:r>
      <w:r w:rsidR="00153956" w:rsidRPr="00362FD7">
        <w:t xml:space="preserve"> </w:t>
      </w:r>
      <w:r w:rsidR="00153956" w:rsidRPr="00153375">
        <w:rPr>
          <w:position w:val="-24"/>
        </w:rPr>
        <w:object w:dxaOrig="1760" w:dyaOrig="660" w14:anchorId="33C0590B">
          <v:shape id="_x0000_i2223" type="#_x0000_t75" style="width:87.5pt;height:32.8pt" o:ole="">
            <v:imagedata r:id="rId2425" o:title=""/>
          </v:shape>
          <o:OLEObject Type="Embed" ProgID="Equation.DSMT4" ShapeID="_x0000_i2223" DrawAspect="Content" ObjectID="_1374351296" r:id="rId2426"/>
        </w:object>
      </w:r>
      <w:r w:rsidR="00153956">
        <w:t>.</w:t>
      </w:r>
      <w:r w:rsidR="007F446F">
        <w:t xml:space="preserve"> </w:t>
      </w:r>
      <w:r w:rsidR="00153956">
        <w:t>T</w:t>
      </w:r>
      <w:r>
        <w:t>he spatial elasticity tensor is</w:t>
      </w:r>
    </w:p>
    <w:p w14:paraId="4B1F36A0" w14:textId="1ABCED04" w:rsidR="00214E15" w:rsidRPr="00C67E37" w:rsidRDefault="00214E15" w:rsidP="00214E15">
      <w:pPr>
        <w:pStyle w:val="MTDisplayEquation"/>
      </w:pPr>
      <w:r>
        <w:tab/>
      </w:r>
      <w:r w:rsidR="00153956" w:rsidRPr="00153375">
        <w:rPr>
          <w:position w:val="-32"/>
        </w:rPr>
        <w:object w:dxaOrig="7080" w:dyaOrig="780" w14:anchorId="045F9F74">
          <v:shape id="_x0000_i2224" type="#_x0000_t75" style="width:353.6pt;height:39.2pt" o:ole="">
            <v:imagedata r:id="rId2427" o:title=""/>
          </v:shape>
          <o:OLEObject Type="Embed" ProgID="Equation.DSMT4" ShapeID="_x0000_i2224" DrawAspect="Content" ObjectID="_1374351297" r:id="rId2428"/>
        </w:object>
      </w:r>
      <w:r>
        <w:t xml:space="preserve"> </w: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AE264D">
          <w:rPr>
            <w:noProof/>
          </w:rPr>
          <w:instrText>5</w:instrText>
        </w:r>
      </w:fldSimple>
      <w:r w:rsidR="00752FD5">
        <w:instrText>.</w:instrText>
      </w:r>
      <w:fldSimple w:instr=" SEQ MTEqn \c \* Arabic \* MERGEFORMAT ">
        <w:ins w:id="1277" w:author="Gerard" w:date="2015-08-07T21:36:00Z">
          <w:r w:rsidR="00AE264D">
            <w:rPr>
              <w:noProof/>
            </w:rPr>
            <w:instrText>36</w:instrText>
          </w:r>
        </w:ins>
        <w:del w:id="1278" w:author="Gerard" w:date="2015-07-27T22:14:00Z">
          <w:r w:rsidR="00D3178E" w:rsidDel="00C175E9">
            <w:rPr>
              <w:noProof/>
            </w:rPr>
            <w:delInstrText>38</w:delInstrText>
          </w:r>
        </w:del>
      </w:fldSimple>
      <w:r w:rsidR="00752FD5">
        <w:instrText>)</w:instrText>
      </w:r>
      <w:r w:rsidR="00752FD5">
        <w:fldChar w:fldCharType="end"/>
      </w:r>
    </w:p>
    <w:p w14:paraId="6F5496DE" w14:textId="53015DC7" w:rsidR="00214E15" w:rsidRDefault="00153956" w:rsidP="00214E15">
      <w:r>
        <w:t>In the special case of cubic symmetry, the number of material constants reduces to four,</w:t>
      </w:r>
    </w:p>
    <w:p w14:paraId="20FB5CD3" w14:textId="5CDD749D" w:rsidR="00153956" w:rsidRPr="00214E15" w:rsidRDefault="00153956" w:rsidP="00153956">
      <w:pPr>
        <w:pStyle w:val="MTDisplayEquation"/>
      </w:pPr>
      <w:r>
        <w:tab/>
      </w:r>
      <w:r w:rsidRPr="00153375">
        <w:rPr>
          <w:position w:val="-70"/>
        </w:rPr>
        <w:object w:dxaOrig="2180" w:dyaOrig="1540" w14:anchorId="2CD5102F">
          <v:shape id="_x0000_i2225" type="#_x0000_t75" style="width:108.45pt;height:76.55pt" o:ole="">
            <v:imagedata r:id="rId2429" o:title=""/>
          </v:shape>
          <o:OLEObject Type="Embed" ProgID="Equation.DSMT4" ShapeID="_x0000_i2225" DrawAspect="Content" ObjectID="_1374351298" r:id="rId2430"/>
        </w:object>
      </w:r>
      <w:r>
        <w:t xml:space="preserve"> </w:t>
      </w:r>
      <w:r>
        <w:tab/>
      </w:r>
      <w:r w:rsidR="00752FD5">
        <w:fldChar w:fldCharType="begin"/>
      </w:r>
      <w:r w:rsidR="00752FD5">
        <w:instrText xml:space="preserve"> MACROBUTTON MTPlaceRef \* MERGEFORMAT </w:instrText>
      </w:r>
      <w:fldSimple w:instr=" SEQ MTEqn \h \* MERGEFORMAT "/>
      <w:r w:rsidR="00752FD5">
        <w:instrText>(</w:instrText>
      </w:r>
      <w:fldSimple w:instr=" SEQ MTSec \c \* Arabic \* MERGEFORMAT ">
        <w:r w:rsidR="00AE264D">
          <w:rPr>
            <w:noProof/>
          </w:rPr>
          <w:instrText>5</w:instrText>
        </w:r>
      </w:fldSimple>
      <w:r w:rsidR="00752FD5">
        <w:instrText>.</w:instrText>
      </w:r>
      <w:fldSimple w:instr=" SEQ MTEqn \c \* Arabic \* MERGEFORMAT ">
        <w:ins w:id="1279" w:author="Gerard" w:date="2015-08-07T21:36:00Z">
          <w:r w:rsidR="00AE264D">
            <w:rPr>
              <w:noProof/>
            </w:rPr>
            <w:instrText>37</w:instrText>
          </w:r>
        </w:ins>
        <w:del w:id="1280" w:author="Gerard" w:date="2015-07-27T22:14:00Z">
          <w:r w:rsidR="00D3178E" w:rsidDel="00C175E9">
            <w:rPr>
              <w:noProof/>
            </w:rPr>
            <w:delInstrText>39</w:delInstrText>
          </w:r>
        </w:del>
      </w:fldSimple>
      <w:r w:rsidR="00752FD5">
        <w:instrText>)</w:instrText>
      </w:r>
      <w:r w:rsidR="00752FD5">
        <w:fldChar w:fldCharType="end"/>
      </w:r>
    </w:p>
    <w:p w14:paraId="0DB6529D" w14:textId="77777777" w:rsidR="00715ECB" w:rsidRDefault="00715ECB" w:rsidP="008F4203">
      <w:pPr>
        <w:pStyle w:val="Heading3"/>
      </w:pPr>
      <w:bookmarkStart w:id="1281" w:name="_Toc300602762"/>
      <w:r>
        <w:lastRenderedPageBreak/>
        <w:t>Donnan Equilibrium Swelling</w:t>
      </w:r>
      <w:bookmarkEnd w:id="1281"/>
    </w:p>
    <w:p w14:paraId="268C184B" w14:textId="77777777" w:rsidR="00715ECB" w:rsidRDefault="00715ECB" w:rsidP="00715ECB">
      <w:r>
        <w:t xml:space="preserve">The swelling pressure is described by the equations for ideal Donnan equilibrium, assuming that the material is porous, with a charged solid matrix, and the external bathing environment consists of a salt solution of monovalent counter-ions. Since osmotic swelling must be resisted by a solid material, this material is not stable on its own. It must be combined with an elastic material that resists the swelling. </w:t>
      </w:r>
    </w:p>
    <w:p w14:paraId="678CC51E" w14:textId="77777777" w:rsidR="00715ECB" w:rsidRDefault="00715ECB" w:rsidP="00715ECB"/>
    <w:p w14:paraId="1E7301DE" w14:textId="69F69C2F" w:rsidR="00715ECB" w:rsidRDefault="00715ECB" w:rsidP="00715ECB">
      <w:r>
        <w:t>The Cauchy stress for this material is the stress from the Donnan equilibrium response</w:t>
      </w:r>
      <w:r w:rsidR="007412C6">
        <w:t xml:space="preserve"> </w:t>
      </w:r>
      <w:r w:rsidR="007412C6">
        <w:fldChar w:fldCharType="begin"/>
      </w:r>
      <w:r w:rsidR="00F119D4">
        <w:instrText xml:space="preserve"> ADDIN EN.CITE &lt;EndNote&gt;&lt;Cite&gt;&lt;Author&gt;Ateshian&lt;/Author&gt;&lt;Year&gt;2009&lt;/Year&gt;&lt;RecNum&gt;46&lt;/RecNum&gt;&lt;DisplayText&gt;[35]&lt;/DisplayText&gt;&lt;record&gt;&lt;rec-number&gt;46&lt;/rec-number&gt;&lt;foreign-keys&gt;&lt;key app="EN" db-id="fwxrfwzd5wwavcepe9epdeevxdsd2fftswrx"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Eng&lt;/secondary-title&gt;&lt;/titles&gt;&lt;periodical&gt;&lt;full-title&gt;J Biomech Eng&lt;/full-title&gt;&lt;abbr-1&gt;Journal of biomechanical engineering&lt;/abbr-1&gt;&lt;/periodical&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rsidR="007412C6">
        <w:fldChar w:fldCharType="separate"/>
      </w:r>
      <w:r w:rsidR="00A56950">
        <w:rPr>
          <w:noProof/>
        </w:rPr>
        <w:t>[</w:t>
      </w:r>
      <w:r w:rsidR="005F21BF">
        <w:fldChar w:fldCharType="begin"/>
      </w:r>
      <w:r w:rsidR="005F21BF">
        <w:instrText xml:space="preserve"> HYPERLINK \l "_ENREF_35" \o "Ateshian, 2009 #46" </w:instrText>
      </w:r>
      <w:ins w:id="1282" w:author="Gerard" w:date="2015-08-07T21:36:00Z"/>
      <w:r w:rsidR="005F21BF">
        <w:fldChar w:fldCharType="separate"/>
      </w:r>
      <w:r w:rsidR="00214E15">
        <w:rPr>
          <w:noProof/>
        </w:rPr>
        <w:t>35</w:t>
      </w:r>
      <w:r w:rsidR="005F21BF">
        <w:rPr>
          <w:noProof/>
        </w:rPr>
        <w:fldChar w:fldCharType="end"/>
      </w:r>
      <w:r w:rsidR="00A56950">
        <w:rPr>
          <w:noProof/>
        </w:rPr>
        <w:t>]</w:t>
      </w:r>
      <w:r w:rsidR="007412C6">
        <w:fldChar w:fldCharType="end"/>
      </w:r>
      <w:r w:rsidR="00FB3B8D">
        <w:t>:</w:t>
      </w:r>
    </w:p>
    <w:p w14:paraId="3D1B5FB1" w14:textId="54655D4F" w:rsidR="00715ECB" w:rsidRDefault="000748EF" w:rsidP="000748EF">
      <w:pPr>
        <w:pStyle w:val="MTDisplayEquation"/>
      </w:pPr>
      <w:r>
        <w:tab/>
      </w:r>
      <w:r w:rsidR="00905817" w:rsidRPr="00905817">
        <w:rPr>
          <w:position w:val="-10"/>
        </w:rPr>
        <w:object w:dxaOrig="880" w:dyaOrig="320" w14:anchorId="61B0732A">
          <v:shape id="_x0000_i2226" type="#_x0000_t75" style="width:43.75pt;height:15.5pt" o:ole="">
            <v:imagedata r:id="rId2431" o:title=""/>
          </v:shape>
          <o:OLEObject Type="Embed" ProgID="Equation.DSMT4" ShapeID="_x0000_i2226" DrawAspect="Content" ObjectID="_1374351299" r:id="rId2432"/>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283" w:author="Gerard" w:date="2015-08-07T21:36:00Z">
          <w:r w:rsidR="00AE264D">
            <w:rPr>
              <w:noProof/>
            </w:rPr>
            <w:instrText>38</w:instrText>
          </w:r>
        </w:ins>
        <w:del w:id="1284" w:author="Gerard" w:date="2015-07-27T22:14:00Z">
          <w:r w:rsidR="00D3178E" w:rsidDel="00C175E9">
            <w:rPr>
              <w:noProof/>
            </w:rPr>
            <w:delInstrText>40</w:delInstrText>
          </w:r>
        </w:del>
      </w:fldSimple>
      <w:r>
        <w:instrText>)</w:instrText>
      </w:r>
      <w:r>
        <w:fldChar w:fldCharType="end"/>
      </w:r>
    </w:p>
    <w:p w14:paraId="5E32CC0F" w14:textId="3FED7B83" w:rsidR="00715ECB" w:rsidRDefault="00715ECB" w:rsidP="00715ECB">
      <w:r>
        <w:t xml:space="preserve">where </w:t>
      </w:r>
      <w:r w:rsidR="00905817" w:rsidRPr="00905817">
        <w:rPr>
          <w:position w:val="-6"/>
        </w:rPr>
        <w:object w:dxaOrig="220" w:dyaOrig="220" w14:anchorId="0D46D25B">
          <v:shape id="_x0000_i2227" type="#_x0000_t75" style="width:10.95pt;height:10.95pt" o:ole="">
            <v:imagedata r:id="rId2433" o:title=""/>
          </v:shape>
          <o:OLEObject Type="Embed" ProgID="Equation.DSMT4" ShapeID="_x0000_i2227" DrawAspect="Content" ObjectID="_1374351300" r:id="rId2434"/>
        </w:object>
      </w:r>
      <w:r w:rsidR="00644EF7">
        <w:t xml:space="preserve"> </w:t>
      </w:r>
      <w:r>
        <w:t>is the osmotic pressure, given by</w:t>
      </w:r>
    </w:p>
    <w:p w14:paraId="5DCB5595" w14:textId="1CFC2C54" w:rsidR="000748EF" w:rsidRDefault="000748EF" w:rsidP="000748EF">
      <w:pPr>
        <w:pStyle w:val="MTDisplayEquation"/>
      </w:pPr>
      <w:r>
        <w:tab/>
      </w:r>
      <w:r w:rsidR="00905817" w:rsidRPr="00905817">
        <w:rPr>
          <w:position w:val="-28"/>
        </w:rPr>
        <w:object w:dxaOrig="2880" w:dyaOrig="680" w14:anchorId="58728892">
          <v:shape id="_x0000_i2228" type="#_x0000_t75" style="width:2in;height:34.65pt" o:ole="">
            <v:imagedata r:id="rId2435" o:title=""/>
          </v:shape>
          <o:OLEObject Type="Embed" ProgID="Equation.DSMT4" ShapeID="_x0000_i2228" DrawAspect="Content" ObjectID="_1374351301" r:id="rId2436"/>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285" w:author="Gerard" w:date="2015-08-07T21:36:00Z">
          <w:r w:rsidR="00AE264D">
            <w:rPr>
              <w:noProof/>
            </w:rPr>
            <w:instrText>39</w:instrText>
          </w:r>
        </w:ins>
        <w:del w:id="1286" w:author="Gerard" w:date="2015-07-27T22:14:00Z">
          <w:r w:rsidR="00D3178E" w:rsidDel="00C175E9">
            <w:rPr>
              <w:noProof/>
            </w:rPr>
            <w:delInstrText>41</w:delInstrText>
          </w:r>
        </w:del>
      </w:fldSimple>
      <w:r>
        <w:instrText>)</w:instrText>
      </w:r>
      <w:r>
        <w:fldChar w:fldCharType="end"/>
      </w:r>
    </w:p>
    <w:p w14:paraId="5C9F11D0" w14:textId="0653457D" w:rsidR="00715ECB" w:rsidRDefault="00715ECB" w:rsidP="00715ECB">
      <w:r>
        <w:t xml:space="preserve">and </w:t>
      </w:r>
      <w:r w:rsidR="00905817" w:rsidRPr="00905817">
        <w:rPr>
          <w:position w:val="-6"/>
        </w:rPr>
        <w:object w:dxaOrig="300" w:dyaOrig="320" w14:anchorId="2350ACE2">
          <v:shape id="_x0000_i2229" type="#_x0000_t75" style="width:14.6pt;height:15.5pt" o:ole="">
            <v:imagedata r:id="rId2437" o:title=""/>
          </v:shape>
          <o:OLEObject Type="Embed" ProgID="Equation.DSMT4" ShapeID="_x0000_i2229" DrawAspect="Content" ObjectID="_1374351302" r:id="rId2438"/>
        </w:object>
      </w:r>
      <w:r w:rsidR="00644EF7">
        <w:t xml:space="preserve"> </w:t>
      </w:r>
      <w:r>
        <w:t>is the fixed charge density in the current configuration, related to the reference configuration via,</w:t>
      </w:r>
    </w:p>
    <w:p w14:paraId="5D7B4CDA" w14:textId="78CC7AC2" w:rsidR="000748EF" w:rsidRDefault="000748EF" w:rsidP="000748EF">
      <w:pPr>
        <w:pStyle w:val="MTDisplayEquation"/>
      </w:pPr>
      <w:r>
        <w:tab/>
      </w:r>
      <w:r w:rsidR="00905817" w:rsidRPr="00905817">
        <w:rPr>
          <w:position w:val="-30"/>
        </w:rPr>
        <w:object w:dxaOrig="1780" w:dyaOrig="720" w14:anchorId="73A34020">
          <v:shape id="_x0000_i2230" type="#_x0000_t75" style="width:89.3pt;height:36.45pt" o:ole="">
            <v:imagedata r:id="rId2439" o:title=""/>
          </v:shape>
          <o:OLEObject Type="Embed" ProgID="Equation.DSMT4" ShapeID="_x0000_i2230" DrawAspect="Content" ObjectID="_1374351303" r:id="rId2440"/>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287" w:author="Gerard" w:date="2015-08-07T21:36:00Z">
          <w:r w:rsidR="00AE264D">
            <w:rPr>
              <w:noProof/>
            </w:rPr>
            <w:instrText>40</w:instrText>
          </w:r>
        </w:ins>
        <w:del w:id="1288" w:author="Gerard" w:date="2015-07-27T22:14:00Z">
          <w:r w:rsidR="00D3178E" w:rsidDel="00C175E9">
            <w:rPr>
              <w:noProof/>
            </w:rPr>
            <w:delInstrText>42</w:delInstrText>
          </w:r>
        </w:del>
      </w:fldSimple>
      <w:r>
        <w:instrText>)</w:instrText>
      </w:r>
      <w:r>
        <w:fldChar w:fldCharType="end"/>
      </w:r>
    </w:p>
    <w:p w14:paraId="5E401D70" w14:textId="1237FF6F" w:rsidR="00C5691A" w:rsidRDefault="00715ECB" w:rsidP="008C7882">
      <w:r>
        <w:t xml:space="preserve">where </w:t>
      </w:r>
      <w:r w:rsidR="00905817" w:rsidRPr="00905817">
        <w:rPr>
          <w:position w:val="-6"/>
        </w:rPr>
        <w:object w:dxaOrig="940" w:dyaOrig="279" w14:anchorId="74B08CBD">
          <v:shape id="_x0000_i2231" type="#_x0000_t75" style="width:47.4pt;height:14.6pt" o:ole="">
            <v:imagedata r:id="rId2441" o:title=""/>
          </v:shape>
          <o:OLEObject Type="Embed" ProgID="Equation.DSMT4" ShapeID="_x0000_i2231" DrawAspect="Content" ObjectID="_1374351304" r:id="rId2442"/>
        </w:object>
      </w:r>
      <w:r w:rsidR="00644EF7">
        <w:t xml:space="preserve"> </w:t>
      </w:r>
      <w:r w:rsidR="00122416">
        <w:t>is the relative volume,</w:t>
      </w:r>
      <w:r w:rsidR="00B21CEB">
        <w:t xml:space="preserve"> </w:t>
      </w:r>
      <w:r w:rsidR="00905817" w:rsidRPr="00905817">
        <w:rPr>
          <w:position w:val="-4"/>
        </w:rPr>
        <w:object w:dxaOrig="240" w:dyaOrig="260" w14:anchorId="162076A2">
          <v:shape id="_x0000_i2232" type="#_x0000_t75" style="width:11.85pt;height:12.75pt" o:ole="">
            <v:imagedata r:id="rId2443" o:title=""/>
          </v:shape>
          <o:OLEObject Type="Embed" ProgID="Equation.DSMT4" ShapeID="_x0000_i2232" DrawAspect="Content" ObjectID="_1374351305" r:id="rId2444"/>
        </w:object>
      </w:r>
      <w:r w:rsidR="00122416">
        <w:rPr>
          <w:i/>
        </w:rPr>
        <w:t xml:space="preserve"> </w:t>
      </w:r>
      <w:r w:rsidR="00122416">
        <w:t>is the universal gas constant and</w:t>
      </w:r>
      <w:r w:rsidR="00644EF7">
        <w:t xml:space="preserve"> </w:t>
      </w:r>
      <w:r w:rsidR="00905817" w:rsidRPr="00905817">
        <w:rPr>
          <w:position w:val="-6"/>
        </w:rPr>
        <w:object w:dxaOrig="200" w:dyaOrig="279" w14:anchorId="19DCDBDE">
          <v:shape id="_x0000_i2233" type="#_x0000_t75" style="width:10.05pt;height:14.6pt" o:ole="">
            <v:imagedata r:id="rId2445" o:title=""/>
          </v:shape>
          <o:OLEObject Type="Embed" ProgID="Equation.DSMT4" ShapeID="_x0000_i2233" DrawAspect="Content" ObjectID="_1374351306" r:id="rId2446"/>
        </w:object>
      </w:r>
      <w:r w:rsidR="00122416">
        <w:t xml:space="preserve"> is the absolute temperature. </w:t>
      </w:r>
    </w:p>
    <w:p w14:paraId="5CB62E26" w14:textId="77777777" w:rsidR="00122416" w:rsidRDefault="00122416" w:rsidP="008C7882"/>
    <w:p w14:paraId="54154730" w14:textId="6AE24EB2" w:rsidR="00644EF7" w:rsidRDefault="00122416" w:rsidP="008C7882">
      <w:r>
        <w:t xml:space="preserve">Note that </w:t>
      </w:r>
      <w:r w:rsidR="00905817" w:rsidRPr="00905817">
        <w:rPr>
          <w:position w:val="-12"/>
        </w:rPr>
        <w:object w:dxaOrig="300" w:dyaOrig="380" w14:anchorId="05BD2B23">
          <v:shape id="_x0000_i2234" type="#_x0000_t75" style="width:14.6pt;height:19.15pt" o:ole="">
            <v:imagedata r:id="rId2447" o:title=""/>
          </v:shape>
          <o:OLEObject Type="Embed" ProgID="Equation.DSMT4" ShapeID="_x0000_i2234" DrawAspect="Content" ObjectID="_1374351307" r:id="rId2448"/>
        </w:object>
      </w:r>
      <w:r w:rsidR="00644EF7">
        <w:t xml:space="preserve"> </w:t>
      </w:r>
      <w:r>
        <w:t>may be negative or positive</w:t>
      </w:r>
      <w:r w:rsidR="00FB3B8D">
        <w:t>.</w:t>
      </w:r>
      <w:r>
        <w:t xml:space="preserve"> </w:t>
      </w:r>
      <w:r w:rsidR="00FB3B8D">
        <w:t>T</w:t>
      </w:r>
      <w:r>
        <w:t xml:space="preserve">he gel porosity </w:t>
      </w:r>
      <w:r w:rsidR="00905817" w:rsidRPr="00905817">
        <w:rPr>
          <w:position w:val="-12"/>
        </w:rPr>
        <w:object w:dxaOrig="320" w:dyaOrig="380" w14:anchorId="167D8D1C">
          <v:shape id="_x0000_i2235" type="#_x0000_t75" style="width:15.5pt;height:19.15pt" o:ole="">
            <v:imagedata r:id="rId2449" o:title=""/>
          </v:shape>
          <o:OLEObject Type="Embed" ProgID="Equation.DSMT4" ShapeID="_x0000_i2235" DrawAspect="Content" ObjectID="_1374351308" r:id="rId2450"/>
        </w:object>
      </w:r>
      <w:r>
        <w:t xml:space="preserve">is unitless and must be in the range </w:t>
      </w:r>
      <w:r w:rsidR="00905817" w:rsidRPr="00905817">
        <w:rPr>
          <w:position w:val="-12"/>
        </w:rPr>
        <w:object w:dxaOrig="1020" w:dyaOrig="380" w14:anchorId="6BDAAA2C">
          <v:shape id="_x0000_i2236" type="#_x0000_t75" style="width:51.95pt;height:19.15pt" o:ole="">
            <v:imagedata r:id="rId2451" o:title=""/>
          </v:shape>
          <o:OLEObject Type="Embed" ProgID="Equation.DSMT4" ShapeID="_x0000_i2236" DrawAspect="Content" ObjectID="_1374351309" r:id="rId2452"/>
        </w:object>
      </w:r>
      <w:r>
        <w:t xml:space="preserve">. </w:t>
      </w:r>
      <w:r w:rsidR="00644EF7">
        <w:t>The corresponding spatial elasticity tensor is</w:t>
      </w:r>
      <w:r w:rsidR="00EB2008">
        <w:t xml:space="preserve"> </w: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 </w:instrTex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EN.CITE.DATA </w:instrText>
      </w:r>
      <w:r w:rsidR="00A56950">
        <w:fldChar w:fldCharType="end"/>
      </w:r>
      <w:r w:rsidR="00A56950">
        <w:fldChar w:fldCharType="separate"/>
      </w:r>
      <w:r w:rsidR="00A56950">
        <w:rPr>
          <w:noProof/>
        </w:rPr>
        <w:t>[</w:t>
      </w:r>
      <w:r w:rsidR="005F21BF">
        <w:fldChar w:fldCharType="begin"/>
      </w:r>
      <w:r w:rsidR="005F21BF">
        <w:instrText xml:space="preserve"> HYPERLINK \l "_ENREF_36" \o "Azeloglu, 2008 #71" </w:instrText>
      </w:r>
      <w:ins w:id="1289" w:author="Gerard" w:date="2015-08-07T21:36:00Z"/>
      <w:r w:rsidR="005F21BF">
        <w:fldChar w:fldCharType="separate"/>
      </w:r>
      <w:r w:rsidR="00214E15">
        <w:rPr>
          <w:noProof/>
        </w:rPr>
        <w:t>36</w:t>
      </w:r>
      <w:r w:rsidR="005F21BF">
        <w:rPr>
          <w:noProof/>
        </w:rPr>
        <w:fldChar w:fldCharType="end"/>
      </w:r>
      <w:r w:rsidR="00A56950">
        <w:rPr>
          <w:noProof/>
        </w:rPr>
        <w:t>]</w:t>
      </w:r>
      <w:r w:rsidR="00A56950">
        <w:fldChar w:fldCharType="end"/>
      </w:r>
    </w:p>
    <w:p w14:paraId="4F58DF0B" w14:textId="0C269F7B" w:rsidR="00644EF7" w:rsidRDefault="00644EF7" w:rsidP="009773FE">
      <w:pPr>
        <w:pStyle w:val="MTDisplayEquation"/>
      </w:pPr>
      <w:r>
        <w:tab/>
      </w:r>
      <w:r w:rsidR="00905817" w:rsidRPr="00905817">
        <w:rPr>
          <w:position w:val="-80"/>
        </w:rPr>
        <w:object w:dxaOrig="4380" w:dyaOrig="1719" w14:anchorId="43685830">
          <v:shape id="_x0000_i2237" type="#_x0000_t75" style="width:219.65pt;height:86.6pt" o:ole="">
            <v:imagedata r:id="rId2453" o:title=""/>
          </v:shape>
          <o:OLEObject Type="Embed" ProgID="Equation.DSMT4" ShapeID="_x0000_i2237" DrawAspect="Content" ObjectID="_1374351310" r:id="rId2454"/>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290" w:author="Gerard" w:date="2015-08-07T21:36:00Z">
          <w:r w:rsidR="00AE264D">
            <w:rPr>
              <w:noProof/>
            </w:rPr>
            <w:instrText>41</w:instrText>
          </w:r>
        </w:ins>
        <w:del w:id="1291" w:author="Gerard" w:date="2015-07-27T22:14:00Z">
          <w:r w:rsidR="00D3178E" w:rsidDel="00C175E9">
            <w:rPr>
              <w:noProof/>
            </w:rPr>
            <w:delInstrText>43</w:delInstrText>
          </w:r>
        </w:del>
      </w:fldSimple>
      <w:r>
        <w:instrText>)</w:instrText>
      </w:r>
      <w:r>
        <w:fldChar w:fldCharType="end"/>
      </w:r>
    </w:p>
    <w:p w14:paraId="1F718456" w14:textId="77777777" w:rsidR="00122416" w:rsidRDefault="00122416" w:rsidP="008C7882"/>
    <w:p w14:paraId="60EE9AD3" w14:textId="77777777" w:rsidR="00122416" w:rsidRDefault="00122416" w:rsidP="008F4203">
      <w:pPr>
        <w:pStyle w:val="Heading3"/>
      </w:pPr>
      <w:bookmarkStart w:id="1292" w:name="_Toc300602763"/>
      <w:r>
        <w:t>Perfect Osmometer Equilibrium Osmotic Pressure</w:t>
      </w:r>
      <w:bookmarkEnd w:id="1292"/>
    </w:p>
    <w:p w14:paraId="3CB68AB6" w14:textId="77777777" w:rsidR="00122416" w:rsidRDefault="00122416" w:rsidP="00122416">
      <w:r>
        <w:t>The swelling pressure is described by the equations for a perfect osmometer, assuming that the material is porous, containing an interstitial solution whose solutes cannot be exchanged with the external bathing environment</w:t>
      </w:r>
      <w:r w:rsidR="00FB3B8D">
        <w:t>.</w:t>
      </w:r>
      <w:r>
        <w:t xml:space="preserve"> </w:t>
      </w:r>
      <w:r w:rsidR="00FB3B8D">
        <w:t>S</w:t>
      </w:r>
      <w:r>
        <w:t xml:space="preserve">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w:t>
      </w:r>
    </w:p>
    <w:p w14:paraId="41F43DD6" w14:textId="77777777" w:rsidR="00122416" w:rsidRDefault="00122416" w:rsidP="00122416"/>
    <w:p w14:paraId="51F50CCA" w14:textId="59A53409" w:rsidR="00122416" w:rsidRDefault="00122416" w:rsidP="00122416">
      <w:r>
        <w:t>The Cauchy stress for this material is the stress from the perfect osmometer equilibrium response</w:t>
      </w:r>
      <w:r w:rsidR="00B21CEB">
        <w:t xml:space="preserve"> </w:t>
      </w:r>
      <w:r w:rsidR="00A56950">
        <w:fldChar w:fldCharType="begin"/>
      </w:r>
      <w:r w:rsidR="001763A3">
        <w:instrText xml:space="preserve"> ADDIN EN.CITE &lt;EndNote&gt;&lt;Cite&gt;&lt;Author&gt;Ateshian&lt;/Author&gt;&lt;Year&gt;2006&lt;/Year&gt;&lt;RecNum&gt;55&lt;/RecNum&gt;&lt;DisplayText&gt;[14]&lt;/DisplayText&gt;&lt;record&gt;&lt;rec-number&gt;55&lt;/rec-number&gt;&lt;foreign-keys&gt;&lt;key app="EN" db-id="fwxrfwzd5wwavcepe9epdeevxdsd2fftswrx" timestamp="0"&gt;55&lt;/key&gt;&lt;/foreign-keys&gt;&lt;ref-type name="Journal Article"&gt;17&lt;/ref-type&gt;&lt;contributors&gt;&lt;authors&gt;&lt;author&gt;Ateshian, G. A.&lt;/author&gt;&lt;author&gt;Likhitpanichkul, M.&lt;/author&gt;&lt;author&gt;Hung, C. T.&lt;/author&gt;&lt;/authors&gt;&lt;/contributors&gt;&lt;auth-address&gt;Departments of Mechanical Engineering and Biomedical Engineering, Columbia University, 500 West 120th St, MC4703 New York, NY 10027, USA. ateshian@columbia.edu&lt;/auth-address&gt;&lt;titles&gt;&lt;title&gt;A mixture theory analysis for passive transport in osmotic loading of cells&lt;/title&gt;&lt;secondary-title&gt;J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biomechanics&lt;/abbr-1&gt;&lt;/alt-periodical&gt;&lt;pages&gt;464-75&lt;/pages&gt;&lt;volume&gt;39&lt;/volume&gt;&lt;number&gt;3&lt;/number&gt;&lt;keywords&gt;&lt;keyword&gt;Biological Transport&lt;/keyword&gt;&lt;keyword&gt;Cell Membrane/physiology&lt;/keyword&gt;&lt;keyword&gt;*Models, Theoretical&lt;/keyword&gt;&lt;keyword&gt;*Osmosis&lt;/keyword&gt;&lt;keyword&gt;Surface Tension&lt;/keyword&gt;&lt;/keywords&gt;&lt;dates&gt;&lt;year&gt;2006&lt;/year&gt;&lt;/dates&gt;&lt;isbn&gt;0021-9290 (Print)&lt;/isbn&gt;&lt;accession-num&gt;16389086&lt;/accession-num&gt;&lt;urls&gt;&lt;related-urls&gt;&lt;url&gt;http://www.ncbi.nlm.nih.gov/entrez/query.fcgi?cmd=Retrieve&amp;amp;db=PubMed&amp;amp;dopt=Citation&amp;amp;list_uids=16389086 &lt;/url&gt;&lt;/related-urls&gt;&lt;/urls&gt;&lt;research-notes&gt; R01 ar46532/ar/niams&amp;#xD;R21 ar48791/ar/niams&amp;#xD;Journal Article&amp;#xD;Research Support, N.I.H., Extramural&amp;#xD;United States&lt;/research-notes&gt;&lt;language&gt;eng&lt;/language&gt;&lt;/record&gt;&lt;/Cite&gt;&lt;/EndNote&gt;</w:instrText>
      </w:r>
      <w:r w:rsidR="00A56950">
        <w:fldChar w:fldCharType="separate"/>
      </w:r>
      <w:r w:rsidR="00A56950">
        <w:rPr>
          <w:noProof/>
        </w:rPr>
        <w:t>[</w:t>
      </w:r>
      <w:r w:rsidR="005F21BF">
        <w:fldChar w:fldCharType="begin"/>
      </w:r>
      <w:r w:rsidR="005F21BF">
        <w:instrText xml:space="preserve"> HYPERLINK \l "_ENREF_14" \o "Ateshian, 2006 #55" </w:instrText>
      </w:r>
      <w:ins w:id="1293" w:author="Gerard" w:date="2015-08-07T21:36:00Z"/>
      <w:r w:rsidR="005F21BF">
        <w:fldChar w:fldCharType="separate"/>
      </w:r>
      <w:r w:rsidR="00214E15">
        <w:rPr>
          <w:noProof/>
        </w:rPr>
        <w:t>14</w:t>
      </w:r>
      <w:r w:rsidR="005F21BF">
        <w:rPr>
          <w:noProof/>
        </w:rPr>
        <w:fldChar w:fldCharType="end"/>
      </w:r>
      <w:r w:rsidR="00A56950">
        <w:rPr>
          <w:noProof/>
        </w:rPr>
        <w:t>]</w:t>
      </w:r>
      <w:r w:rsidR="00A56950">
        <w:fldChar w:fldCharType="end"/>
      </w:r>
      <w:r w:rsidR="00FB3B8D">
        <w:t>:</w:t>
      </w:r>
    </w:p>
    <w:p w14:paraId="40F87740" w14:textId="45D328A8" w:rsidR="000748EF" w:rsidRDefault="000748EF" w:rsidP="000748EF">
      <w:pPr>
        <w:pStyle w:val="MTDisplayEquation"/>
      </w:pPr>
      <w:r>
        <w:tab/>
      </w:r>
      <w:r w:rsidR="00905817" w:rsidRPr="00905817">
        <w:rPr>
          <w:position w:val="-10"/>
        </w:rPr>
        <w:object w:dxaOrig="900" w:dyaOrig="320" w14:anchorId="5A2EDE14">
          <v:shape id="_x0000_i2238" type="#_x0000_t75" style="width:44.65pt;height:15.5pt" o:ole="">
            <v:imagedata r:id="rId2455" o:title=""/>
          </v:shape>
          <o:OLEObject Type="Embed" ProgID="Equation.DSMT4" ShapeID="_x0000_i2238" DrawAspect="Content" ObjectID="_1374351311" r:id="rId2456"/>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294" w:author="Gerard" w:date="2015-08-07T21:36:00Z">
          <w:r w:rsidR="00AE264D">
            <w:rPr>
              <w:noProof/>
            </w:rPr>
            <w:instrText>42</w:instrText>
          </w:r>
        </w:ins>
        <w:del w:id="1295" w:author="Gerard" w:date="2015-07-27T22:14:00Z">
          <w:r w:rsidR="00D3178E" w:rsidDel="00C175E9">
            <w:rPr>
              <w:noProof/>
            </w:rPr>
            <w:delInstrText>44</w:delInstrText>
          </w:r>
        </w:del>
      </w:fldSimple>
      <w:r>
        <w:instrText>)</w:instrText>
      </w:r>
      <w:r>
        <w:fldChar w:fldCharType="end"/>
      </w:r>
    </w:p>
    <w:p w14:paraId="1703B23C" w14:textId="43D825B0" w:rsidR="00122416" w:rsidRDefault="00122416" w:rsidP="008C7882">
      <w:r>
        <w:t xml:space="preserve">where </w:t>
      </w:r>
      <w:r w:rsidR="00905817" w:rsidRPr="00905817">
        <w:rPr>
          <w:position w:val="-6"/>
        </w:rPr>
        <w:object w:dxaOrig="220" w:dyaOrig="220" w14:anchorId="3F31FD1D">
          <v:shape id="_x0000_i2239" type="#_x0000_t75" style="width:10.95pt;height:10.95pt" o:ole="">
            <v:imagedata r:id="rId2457" o:title=""/>
          </v:shape>
          <o:OLEObject Type="Embed" ProgID="Equation.DSMT4" ShapeID="_x0000_i2239" DrawAspect="Content" ObjectID="_1374351312" r:id="rId2458"/>
        </w:object>
      </w:r>
      <w:r w:rsidR="00EB2008">
        <w:t xml:space="preserve"> </w:t>
      </w:r>
      <w:r>
        <w:t>is the osmotic pressure, given by</w:t>
      </w:r>
    </w:p>
    <w:p w14:paraId="03D9756D" w14:textId="2E039DDD" w:rsidR="000748EF" w:rsidRDefault="000748EF" w:rsidP="000748EF">
      <w:pPr>
        <w:pStyle w:val="MTDisplayEquation"/>
      </w:pPr>
      <w:r>
        <w:lastRenderedPageBreak/>
        <w:tab/>
      </w:r>
      <w:r w:rsidR="00905817" w:rsidRPr="00905817">
        <w:rPr>
          <w:position w:val="-16"/>
        </w:rPr>
        <w:object w:dxaOrig="1540" w:dyaOrig="440" w14:anchorId="33A65255">
          <v:shape id="_x0000_i2240" type="#_x0000_t75" style="width:76.55pt;height:21.85pt" o:ole="">
            <v:imagedata r:id="rId2459" o:title=""/>
          </v:shape>
          <o:OLEObject Type="Embed" ProgID="Equation.DSMT4" ShapeID="_x0000_i2240" DrawAspect="Content" ObjectID="_1374351313" r:id="rId2460"/>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296" w:author="Gerard" w:date="2015-08-07T21:36:00Z">
          <w:r w:rsidR="00AE264D">
            <w:rPr>
              <w:noProof/>
            </w:rPr>
            <w:instrText>43</w:instrText>
          </w:r>
        </w:ins>
        <w:del w:id="1297" w:author="Gerard" w:date="2015-07-27T22:14:00Z">
          <w:r w:rsidR="00D3178E" w:rsidDel="00C175E9">
            <w:rPr>
              <w:noProof/>
            </w:rPr>
            <w:delInstrText>45</w:delInstrText>
          </w:r>
        </w:del>
      </w:fldSimple>
      <w:r>
        <w:instrText>)</w:instrText>
      </w:r>
      <w:r>
        <w:fldChar w:fldCharType="end"/>
      </w:r>
    </w:p>
    <w:p w14:paraId="487A90F7" w14:textId="6D75ADF8" w:rsidR="002E4E77" w:rsidRDefault="00905817" w:rsidP="00122416">
      <w:r w:rsidRPr="00905817">
        <w:rPr>
          <w:position w:val="-6"/>
        </w:rPr>
        <w:object w:dxaOrig="220" w:dyaOrig="260" w14:anchorId="75EF7D3E">
          <v:shape id="_x0000_i2241" type="#_x0000_t75" style="width:10.95pt;height:12.75pt" o:ole="">
            <v:imagedata r:id="rId2461" o:title=""/>
          </v:shape>
          <o:OLEObject Type="Embed" ProgID="Equation.DSMT4" ShapeID="_x0000_i2241" DrawAspect="Content" ObjectID="_1374351314" r:id="rId2462"/>
        </w:object>
      </w:r>
      <w:r w:rsidR="00EB2008">
        <w:t xml:space="preserve"> </w:t>
      </w:r>
      <w:r w:rsidR="002E4E77">
        <w:t>is the interstitial fluid in the current configuration, related to the reference configuration via,</w:t>
      </w:r>
    </w:p>
    <w:p w14:paraId="211840AE" w14:textId="3A90AE9A" w:rsidR="000748EF" w:rsidRDefault="000748EF" w:rsidP="000748EF">
      <w:pPr>
        <w:pStyle w:val="MTDisplayEquation"/>
      </w:pPr>
      <w:r>
        <w:tab/>
      </w:r>
      <w:r w:rsidR="00905817" w:rsidRPr="00905817">
        <w:rPr>
          <w:position w:val="-30"/>
        </w:rPr>
        <w:object w:dxaOrig="1620" w:dyaOrig="720" w14:anchorId="49C55207">
          <v:shape id="_x0000_i2242" type="#_x0000_t75" style="width:81.1pt;height:36.45pt" o:ole="">
            <v:imagedata r:id="rId2463" o:title=""/>
          </v:shape>
          <o:OLEObject Type="Embed" ProgID="Equation.DSMT4" ShapeID="_x0000_i2242" DrawAspect="Content" ObjectID="_1374351315" r:id="rId2464"/>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298" w:author="Gerard" w:date="2015-08-07T21:36:00Z">
          <w:r w:rsidR="00AE264D">
            <w:rPr>
              <w:noProof/>
            </w:rPr>
            <w:instrText>44</w:instrText>
          </w:r>
        </w:ins>
        <w:del w:id="1299" w:author="Gerard" w:date="2015-07-27T22:14:00Z">
          <w:r w:rsidR="00D3178E" w:rsidDel="00C175E9">
            <w:rPr>
              <w:noProof/>
            </w:rPr>
            <w:delInstrText>46</w:delInstrText>
          </w:r>
        </w:del>
      </w:fldSimple>
      <w:r>
        <w:instrText>)</w:instrText>
      </w:r>
      <w:r>
        <w:fldChar w:fldCharType="end"/>
      </w:r>
    </w:p>
    <w:p w14:paraId="3A760ABC" w14:textId="44350A25" w:rsidR="00122416" w:rsidRDefault="002E4E77" w:rsidP="00122416">
      <w:r>
        <w:t>where</w:t>
      </w:r>
      <w:r w:rsidR="00EB2008">
        <w:t xml:space="preserve"> </w:t>
      </w:r>
      <w:r w:rsidR="00905817" w:rsidRPr="00905817">
        <w:rPr>
          <w:position w:val="-4"/>
        </w:rPr>
        <w:object w:dxaOrig="240" w:dyaOrig="260" w14:anchorId="1DAB8A29">
          <v:shape id="_x0000_i2243" type="#_x0000_t75" style="width:11.85pt;height:12.75pt" o:ole="">
            <v:imagedata r:id="rId2465" o:title=""/>
          </v:shape>
          <o:OLEObject Type="Embed" ProgID="Equation.DSMT4" ShapeID="_x0000_i2243" DrawAspect="Content" ObjectID="_1374351316" r:id="rId2466"/>
        </w:object>
      </w:r>
      <w:r>
        <w:rPr>
          <w:i/>
        </w:rPr>
        <w:t xml:space="preserve"> </w:t>
      </w:r>
      <w:r>
        <w:t>is the universal gas constant and</w:t>
      </w:r>
      <w:r w:rsidR="00EB2008">
        <w:t xml:space="preserve"> </w:t>
      </w:r>
      <w:r w:rsidR="00905817" w:rsidRPr="00905817">
        <w:rPr>
          <w:position w:val="-6"/>
        </w:rPr>
        <w:object w:dxaOrig="200" w:dyaOrig="279" w14:anchorId="566E3012">
          <v:shape id="_x0000_i2244" type="#_x0000_t75" style="width:10.05pt;height:14.6pt" o:ole="">
            <v:imagedata r:id="rId2467" o:title=""/>
          </v:shape>
          <o:OLEObject Type="Embed" ProgID="Equation.DSMT4" ShapeID="_x0000_i2244" DrawAspect="Content" ObjectID="_1374351317" r:id="rId2468"/>
        </w:object>
      </w:r>
      <w:r>
        <w:t xml:space="preserve"> is the absolute temperature.</w:t>
      </w:r>
    </w:p>
    <w:p w14:paraId="5D8698A0" w14:textId="77777777" w:rsidR="002E4E77" w:rsidRDefault="002E4E77" w:rsidP="00122416"/>
    <w:p w14:paraId="0F9A1329" w14:textId="77777777" w:rsidR="002E4E77" w:rsidRDefault="002E4E77" w:rsidP="00122416">
      <w:r>
        <w:t xml:space="preserve">Though this material is porous, this is not a full-fledged poroelastic material. The behavior described by this material is strictly valid only after the transient response of interstitial fluid and solute fluxes as subsided. </w:t>
      </w:r>
      <w:r w:rsidR="00B21CEB">
        <w:t xml:space="preserve"> The corresponding spatial elasticity tensor is</w:t>
      </w:r>
    </w:p>
    <w:p w14:paraId="24DDC7FD" w14:textId="699D1163" w:rsidR="00B21CEB" w:rsidRPr="00122416" w:rsidRDefault="00B21CEB" w:rsidP="009773FE">
      <w:pPr>
        <w:pStyle w:val="MTDisplayEquation"/>
      </w:pPr>
      <w:r>
        <w:tab/>
      </w:r>
      <w:r w:rsidR="00905817" w:rsidRPr="00905817">
        <w:rPr>
          <w:position w:val="-32"/>
        </w:rPr>
        <w:object w:dxaOrig="4819" w:dyaOrig="760" w14:anchorId="5D889867">
          <v:shape id="_x0000_i2245" type="#_x0000_t75" style="width:240.6pt;height:37.35pt" o:ole="">
            <v:imagedata r:id="rId2469" o:title=""/>
          </v:shape>
          <o:OLEObject Type="Embed" ProgID="Equation.DSMT4" ShapeID="_x0000_i2245" DrawAspect="Content" ObjectID="_1374351318" r:id="rId2470"/>
        </w:object>
      </w:r>
      <w:r w:rsidR="00742950">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00" w:author="Gerard" w:date="2015-08-07T21:36:00Z">
          <w:r w:rsidR="00AE264D">
            <w:rPr>
              <w:noProof/>
            </w:rPr>
            <w:instrText>45</w:instrText>
          </w:r>
        </w:ins>
        <w:del w:id="1301" w:author="Gerard" w:date="2015-07-27T22:14:00Z">
          <w:r w:rsidR="00D3178E" w:rsidDel="00C175E9">
            <w:rPr>
              <w:noProof/>
            </w:rPr>
            <w:delInstrText>47</w:delInstrText>
          </w:r>
        </w:del>
      </w:fldSimple>
      <w:r>
        <w:instrText>)</w:instrText>
      </w:r>
      <w:r>
        <w:fldChar w:fldCharType="end"/>
      </w:r>
    </w:p>
    <w:p w14:paraId="6B4E024F" w14:textId="77777777" w:rsidR="00122416" w:rsidRPr="00122416" w:rsidRDefault="00122416" w:rsidP="00122416"/>
    <w:p w14:paraId="2ABB82E4" w14:textId="77777777" w:rsidR="00C5691A" w:rsidRDefault="00C5691A" w:rsidP="008C7882">
      <w:pPr>
        <w:pStyle w:val="Heading2"/>
      </w:pPr>
      <w:bookmarkStart w:id="1302" w:name="_Toc300602764"/>
      <w:r>
        <w:t>Nearly-Incompressible Materials</w:t>
      </w:r>
      <w:bookmarkEnd w:id="1302"/>
    </w:p>
    <w:p w14:paraId="769937C5" w14:textId="77777777" w:rsidR="008C7882" w:rsidRDefault="008C7882" w:rsidP="008F4203">
      <w:pPr>
        <w:pStyle w:val="Heading3"/>
      </w:pPr>
      <w:bookmarkStart w:id="1303" w:name="_Toc300602765"/>
      <w:r>
        <w:t>Mooney-Rivlin Hyperelasticity</w:t>
      </w:r>
      <w:bookmarkEnd w:id="1303"/>
    </w:p>
    <w:p w14:paraId="6EFD83B0" w14:textId="77777777" w:rsidR="008C7882" w:rsidRDefault="008C7882" w:rsidP="008C7882">
      <w:r>
        <w:t>This material model is a hyperelastic Mooney-Rivlin type with uncoupled deviatoric and volumetric behavior. The uncoupled strain energy W is given by:</w:t>
      </w:r>
    </w:p>
    <w:p w14:paraId="0EB1F259" w14:textId="27157752" w:rsidR="00594984" w:rsidRDefault="00594984" w:rsidP="00594984">
      <w:pPr>
        <w:pStyle w:val="MTDisplayEquation"/>
      </w:pPr>
      <w:r>
        <w:tab/>
      </w:r>
      <w:r w:rsidR="00905817" w:rsidRPr="00905817">
        <w:rPr>
          <w:position w:val="-24"/>
        </w:rPr>
        <w:object w:dxaOrig="3800" w:dyaOrig="620" w14:anchorId="1B41C4DC">
          <v:shape id="_x0000_i2246" type="#_x0000_t75" style="width:190.5pt;height:31pt" o:ole="">
            <v:imagedata r:id="rId2471" o:title=""/>
          </v:shape>
          <o:OLEObject Type="Embed" ProgID="Equation.DSMT4" ShapeID="_x0000_i2246" DrawAspect="Content" ObjectID="_1374351319" r:id="rId2472"/>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04" w:author="Gerard" w:date="2015-08-07T21:36:00Z">
          <w:r w:rsidR="00AE264D">
            <w:rPr>
              <w:noProof/>
            </w:rPr>
            <w:instrText>46</w:instrText>
          </w:r>
        </w:ins>
        <w:del w:id="1305" w:author="Gerard" w:date="2015-07-27T22:14:00Z">
          <w:r w:rsidR="00D3178E" w:rsidDel="00C175E9">
            <w:rPr>
              <w:noProof/>
            </w:rPr>
            <w:delInstrText>48</w:delInstrText>
          </w:r>
        </w:del>
      </w:fldSimple>
      <w:r>
        <w:instrText>)</w:instrText>
      </w:r>
      <w:r>
        <w:fldChar w:fldCharType="end"/>
      </w:r>
    </w:p>
    <w:p w14:paraId="5BAAFA1A" w14:textId="30F4DCD2" w:rsidR="00E16837" w:rsidRDefault="00594984" w:rsidP="008C7882">
      <w:pPr>
        <w:pStyle w:val="MTDisplayEquation"/>
      </w:pPr>
      <w:r>
        <w:t>Here,</w:t>
      </w:r>
      <w:r w:rsidR="009773FE">
        <w:t xml:space="preserve"> </w:t>
      </w:r>
      <w:r w:rsidR="00905817" w:rsidRPr="00905817">
        <w:rPr>
          <w:position w:val="-12"/>
        </w:rPr>
        <w:object w:dxaOrig="220" w:dyaOrig="360" w14:anchorId="723B3E0F">
          <v:shape id="_x0000_i2247" type="#_x0000_t75" style="width:10.95pt;height:19.15pt" o:ole="">
            <v:imagedata r:id="rId2473" o:title=""/>
          </v:shape>
          <o:OLEObject Type="Embed" ProgID="Equation.DSMT4" ShapeID="_x0000_i2247" DrawAspect="Content" ObjectID="_1374351320" r:id="rId2474"/>
        </w:object>
      </w:r>
      <w:r w:rsidR="009773FE">
        <w:t xml:space="preserve"> </w:t>
      </w:r>
      <w:r w:rsidR="008C7882">
        <w:t>and</w:t>
      </w:r>
      <w:r w:rsidR="009773FE">
        <w:t xml:space="preserve"> </w:t>
      </w:r>
      <w:r w:rsidR="00905817" w:rsidRPr="00905817">
        <w:rPr>
          <w:position w:val="-12"/>
        </w:rPr>
        <w:object w:dxaOrig="240" w:dyaOrig="360" w14:anchorId="54BA1864">
          <v:shape id="_x0000_i2248" type="#_x0000_t75" style="width:11.85pt;height:19.15pt" o:ole="">
            <v:imagedata r:id="rId2475" o:title=""/>
          </v:shape>
          <o:OLEObject Type="Embed" ProgID="Equation.DSMT4" ShapeID="_x0000_i2248" DrawAspect="Content" ObjectID="_1374351321" r:id="rId2476"/>
        </w:object>
      </w:r>
      <w:r w:rsidR="009773FE">
        <w:t xml:space="preserve"> </w:t>
      </w:r>
      <w:r w:rsidR="008C7882">
        <w:t xml:space="preserve">are the Mooney-Rivlin material coefficients, </w:t>
      </w:r>
      <w:r w:rsidR="00905817" w:rsidRPr="00905817">
        <w:rPr>
          <w:position w:val="-12"/>
        </w:rPr>
        <w:object w:dxaOrig="220" w:dyaOrig="380" w14:anchorId="5B865987">
          <v:shape id="_x0000_i2249" type="#_x0000_t75" style="width:10.95pt;height:19.15pt" o:ole="">
            <v:imagedata r:id="rId2477" o:title=""/>
          </v:shape>
          <o:OLEObject Type="Embed" ProgID="Equation.DSMT4" ShapeID="_x0000_i2249" DrawAspect="Content" ObjectID="_1374351322" r:id="rId2478"/>
        </w:object>
      </w:r>
      <w:r w:rsidR="009773FE">
        <w:t xml:space="preserve"> </w:t>
      </w:r>
      <w:r w:rsidR="008C7882">
        <w:t xml:space="preserve">and </w:t>
      </w:r>
      <w:r w:rsidR="00905817" w:rsidRPr="00905817">
        <w:rPr>
          <w:position w:val="-12"/>
        </w:rPr>
        <w:object w:dxaOrig="260" w:dyaOrig="380" w14:anchorId="4BFB450A">
          <v:shape id="_x0000_i2250" type="#_x0000_t75" style="width:12.75pt;height:19.15pt" o:ole="">
            <v:imagedata r:id="rId2479" o:title=""/>
          </v:shape>
          <o:OLEObject Type="Embed" ProgID="Equation.DSMT4" ShapeID="_x0000_i2250" DrawAspect="Content" ObjectID="_1374351323" r:id="rId2480"/>
        </w:object>
      </w:r>
      <w:r w:rsidR="009773FE">
        <w:t xml:space="preserve"> </w:t>
      </w:r>
      <w:r w:rsidR="008C7882">
        <w:t xml:space="preserve">are the invariants of the deviatoric part of the right Cauchy-Green deformation tensor, </w:t>
      </w:r>
      <w:r w:rsidR="00905817" w:rsidRPr="00905817">
        <w:rPr>
          <w:position w:val="-6"/>
        </w:rPr>
        <w:object w:dxaOrig="920" w:dyaOrig="320" w14:anchorId="1238747D">
          <v:shape id="_x0000_i2251" type="#_x0000_t75" style="width:46.5pt;height:15.5pt" o:ole="">
            <v:imagedata r:id="rId2481" o:title=""/>
          </v:shape>
          <o:OLEObject Type="Embed" ProgID="Equation.DSMT4" ShapeID="_x0000_i2251" DrawAspect="Content" ObjectID="_1374351324" r:id="rId2482"/>
        </w:object>
      </w:r>
      <w:r w:rsidR="008C7882">
        <w:t xml:space="preserve">, where </w:t>
      </w:r>
      <w:r w:rsidR="00905817" w:rsidRPr="00905817">
        <w:rPr>
          <w:position w:val="-6"/>
        </w:rPr>
        <w:object w:dxaOrig="1140" w:dyaOrig="300" w14:anchorId="63B0CC03">
          <v:shape id="_x0000_i2252" type="#_x0000_t75" style="width:57.4pt;height:14.6pt" o:ole="">
            <v:imagedata r:id="rId2483" o:title=""/>
          </v:shape>
          <o:OLEObject Type="Embed" ProgID="Equation.DSMT4" ShapeID="_x0000_i2252" DrawAspect="Content" ObjectID="_1374351325" r:id="rId2484"/>
        </w:object>
      </w:r>
      <w:r w:rsidR="008C7882">
        <w:t xml:space="preserve">, </w:t>
      </w:r>
      <w:r w:rsidR="008C7882" w:rsidRPr="008234BB">
        <w:rPr>
          <w:b/>
          <w:i/>
        </w:rPr>
        <w:t>F</w:t>
      </w:r>
      <w:r w:rsidR="008C7882">
        <w:t xml:space="preserve"> is the deformation gradient and </w:t>
      </w:r>
      <w:r w:rsidR="00905817" w:rsidRPr="00905817">
        <w:rPr>
          <w:position w:val="-12"/>
        </w:rPr>
        <w:object w:dxaOrig="1080" w:dyaOrig="360" w14:anchorId="5F6E2AF4">
          <v:shape id="_x0000_i2253" type="#_x0000_t75" style="width:54.7pt;height:19.15pt" o:ole="">
            <v:imagedata r:id="rId2485" o:title=""/>
          </v:shape>
          <o:OLEObject Type="Embed" ProgID="Equation.DSMT4" ShapeID="_x0000_i2253" DrawAspect="Content" ObjectID="_1374351326" r:id="rId2486"/>
        </w:object>
      </w:r>
      <w:r w:rsidR="009773FE">
        <w:t xml:space="preserve"> </w:t>
      </w:r>
      <w:r w:rsidR="008C7882">
        <w:t xml:space="preserve">is the Jacobian of the deformation. When </w:t>
      </w:r>
      <w:r w:rsidR="00905817" w:rsidRPr="00905817">
        <w:rPr>
          <w:position w:val="-12"/>
        </w:rPr>
        <w:object w:dxaOrig="620" w:dyaOrig="360" w14:anchorId="1A618713">
          <v:shape id="_x0000_i2254" type="#_x0000_t75" style="width:31pt;height:19.15pt" o:ole="">
            <v:imagedata r:id="rId2487" o:title=""/>
          </v:shape>
          <o:OLEObject Type="Embed" ProgID="Equation.DSMT4" ShapeID="_x0000_i2254" DrawAspect="Content" ObjectID="_1374351327" r:id="rId2488"/>
        </w:object>
      </w:r>
      <w:r w:rsidR="008C7882">
        <w:t xml:space="preserve">, this model reduces to an uncoupled version of the incompressible neo-Hookean constitutive model. </w:t>
      </w:r>
    </w:p>
    <w:p w14:paraId="49499302" w14:textId="77777777" w:rsidR="00E16837" w:rsidRDefault="00E16837" w:rsidP="008F4203"/>
    <w:p w14:paraId="26998C38" w14:textId="77777777" w:rsidR="00E16837" w:rsidRDefault="00E16837" w:rsidP="008F4203">
      <w:r>
        <w:t>The Cauchy stress is given by</w:t>
      </w:r>
    </w:p>
    <w:p w14:paraId="6BA507AC" w14:textId="7D68181A" w:rsidR="00E16837" w:rsidRPr="00E16837" w:rsidRDefault="00E16837" w:rsidP="00E16837">
      <w:pPr>
        <w:pStyle w:val="MTDisplayEquation"/>
      </w:pPr>
      <w:r>
        <w:tab/>
      </w:r>
      <w:r w:rsidR="00905817" w:rsidRPr="00905817">
        <w:rPr>
          <w:position w:val="-28"/>
        </w:rPr>
        <w:object w:dxaOrig="4800" w:dyaOrig="680" w14:anchorId="70EA77C3">
          <v:shape id="_x0000_i2255" type="#_x0000_t75" style="width:240.6pt;height:34.65pt" o:ole="">
            <v:imagedata r:id="rId2489" o:title=""/>
          </v:shape>
          <o:OLEObject Type="Embed" ProgID="Equation.DSMT4" ShapeID="_x0000_i2255" DrawAspect="Content" ObjectID="_1374351328" r:id="rId2490"/>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06" w:author="Gerard" w:date="2015-08-07T21:36:00Z">
          <w:r w:rsidR="00AE264D">
            <w:rPr>
              <w:noProof/>
            </w:rPr>
            <w:instrText>47</w:instrText>
          </w:r>
        </w:ins>
        <w:del w:id="1307" w:author="Gerard" w:date="2015-07-27T22:14:00Z">
          <w:r w:rsidR="00D3178E" w:rsidDel="00C175E9">
            <w:rPr>
              <w:noProof/>
            </w:rPr>
            <w:delInstrText>49</w:delInstrText>
          </w:r>
        </w:del>
      </w:fldSimple>
      <w:r>
        <w:instrText>)</w:instrText>
      </w:r>
      <w:r>
        <w:fldChar w:fldCharType="end"/>
      </w:r>
    </w:p>
    <w:p w14:paraId="35244EB1" w14:textId="77777777" w:rsidR="00E16837" w:rsidRDefault="00E16837" w:rsidP="008F4203">
      <w:r>
        <w:t>The spatial elasticity tensor is given by</w:t>
      </w:r>
    </w:p>
    <w:p w14:paraId="4CEBA3DB" w14:textId="27FC5A9C" w:rsidR="00E16837" w:rsidRPr="00E16837" w:rsidRDefault="00E16837" w:rsidP="00E16837">
      <w:pPr>
        <w:pStyle w:val="MTDisplayEquation"/>
      </w:pPr>
      <w:r>
        <w:tab/>
      </w:r>
      <w:r w:rsidR="00905817" w:rsidRPr="00905817">
        <w:rPr>
          <w:position w:val="-24"/>
        </w:rPr>
        <w:object w:dxaOrig="5020" w:dyaOrig="620" w14:anchorId="41BB9FC5">
          <v:shape id="_x0000_i2256" type="#_x0000_t75" style="width:251.55pt;height:31pt" o:ole="">
            <v:imagedata r:id="rId2491" o:title=""/>
          </v:shape>
          <o:OLEObject Type="Embed" ProgID="Equation.DSMT4" ShapeID="_x0000_i2256" DrawAspect="Content" ObjectID="_1374351329" r:id="rId2492"/>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08" w:author="Gerard" w:date="2015-08-07T21:36:00Z">
          <w:r w:rsidR="00AE264D">
            <w:rPr>
              <w:noProof/>
            </w:rPr>
            <w:instrText>48</w:instrText>
          </w:r>
        </w:ins>
        <w:del w:id="1309" w:author="Gerard" w:date="2015-07-27T22:14:00Z">
          <w:r w:rsidR="00D3178E" w:rsidDel="00C175E9">
            <w:rPr>
              <w:noProof/>
            </w:rPr>
            <w:delInstrText>50</w:delInstrText>
          </w:r>
        </w:del>
      </w:fldSimple>
      <w:r>
        <w:instrText>)</w:instrText>
      </w:r>
      <w:r>
        <w:fldChar w:fldCharType="end"/>
      </w:r>
    </w:p>
    <w:p w14:paraId="06F9F44F" w14:textId="77777777" w:rsidR="00E16837" w:rsidRDefault="00E16837" w:rsidP="008F4203">
      <w:r>
        <w:t>where,</w:t>
      </w:r>
    </w:p>
    <w:p w14:paraId="3E1E35D1" w14:textId="2DEAF842" w:rsidR="00E16837" w:rsidRDefault="00E16837" w:rsidP="00E16837">
      <w:pPr>
        <w:pStyle w:val="MTDisplayEquation"/>
      </w:pPr>
      <w:r>
        <w:tab/>
      </w:r>
      <w:r w:rsidR="00905817" w:rsidRPr="00905817">
        <w:rPr>
          <w:position w:val="-62"/>
        </w:rPr>
        <w:object w:dxaOrig="5679" w:dyaOrig="1359" w14:anchorId="6D78D00E">
          <v:shape id="_x0000_i2257" type="#_x0000_t75" style="width:284.35pt;height:67.45pt" o:ole="">
            <v:imagedata r:id="rId2493" o:title=""/>
          </v:shape>
          <o:OLEObject Type="Embed" ProgID="Equation.DSMT4" ShapeID="_x0000_i2257" DrawAspect="Content" ObjectID="_1374351330" r:id="rId2494"/>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10" w:author="Gerard" w:date="2015-08-07T21:36:00Z">
          <w:r w:rsidR="00AE264D">
            <w:rPr>
              <w:noProof/>
            </w:rPr>
            <w:instrText>49</w:instrText>
          </w:r>
        </w:ins>
        <w:del w:id="1311" w:author="Gerard" w:date="2015-07-27T22:14:00Z">
          <w:r w:rsidR="00D3178E" w:rsidDel="00C175E9">
            <w:rPr>
              <w:noProof/>
            </w:rPr>
            <w:delInstrText>51</w:delInstrText>
          </w:r>
        </w:del>
      </w:fldSimple>
      <w:r>
        <w:instrText>)</w:instrText>
      </w:r>
      <w:r>
        <w:fldChar w:fldCharType="end"/>
      </w:r>
    </w:p>
    <w:p w14:paraId="280378D4" w14:textId="77777777" w:rsidR="00E16837" w:rsidRPr="00E16837" w:rsidRDefault="00E16837" w:rsidP="008F4203"/>
    <w:p w14:paraId="283F380E" w14:textId="304FE19E" w:rsidR="008C7882" w:rsidRDefault="008C7882" w:rsidP="008C7882">
      <w:pPr>
        <w:pStyle w:val="MTDisplayEquation"/>
      </w:pPr>
      <w:r>
        <w:t xml:space="preserve">This material model uses a three-field element formulation, interpolating displacements as linear field variables and pressure and volume ratio as piecewise constant in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r w:rsidR="005F21BF">
        <w:fldChar w:fldCharType="begin"/>
      </w:r>
      <w:r w:rsidR="005F21BF">
        <w:instrText xml:space="preserve"> HYPERLINK \l "_ENREF_31" \o "Simo, 1991 #11" </w:instrText>
      </w:r>
      <w:ins w:id="1312" w:author="Gerard" w:date="2015-08-07T21:36:00Z"/>
      <w:r w:rsidR="005F21BF">
        <w:fldChar w:fldCharType="separate"/>
      </w:r>
      <w:r w:rsidR="00214E15">
        <w:rPr>
          <w:noProof/>
        </w:rPr>
        <w:t>31</w:t>
      </w:r>
      <w:r w:rsidR="005F21BF">
        <w:rPr>
          <w:noProof/>
        </w:rPr>
        <w:fldChar w:fldCharType="end"/>
      </w:r>
      <w:r w:rsidR="00A56950">
        <w:rPr>
          <w:noProof/>
        </w:rPr>
        <w:t>]</w:t>
      </w:r>
      <w:r>
        <w:fldChar w:fldCharType="end"/>
      </w:r>
      <w:r>
        <w:t>.</w:t>
      </w:r>
    </w:p>
    <w:p w14:paraId="1C563F2A" w14:textId="77777777" w:rsidR="008C7882" w:rsidRDefault="008C7882" w:rsidP="008C7882"/>
    <w:p w14:paraId="33C1EC13" w14:textId="77777777" w:rsidR="008C7882" w:rsidRDefault="008C7882" w:rsidP="008F4203">
      <w:pPr>
        <w:pStyle w:val="Heading3"/>
      </w:pPr>
      <w:bookmarkStart w:id="1313" w:name="_Toc300602766"/>
      <w:commentRangeStart w:id="1314"/>
      <w:r>
        <w:lastRenderedPageBreak/>
        <w:t>Ogden Hyperelastic</w:t>
      </w:r>
      <w:commentRangeEnd w:id="1314"/>
      <w:r w:rsidR="00FB3B8D">
        <w:rPr>
          <w:rStyle w:val="CommentReference"/>
          <w:rFonts w:cs="Times New Roman"/>
          <w:b w:val="0"/>
          <w:bCs w:val="0"/>
        </w:rPr>
        <w:commentReference w:id="1314"/>
      </w:r>
      <w:bookmarkEnd w:id="1313"/>
    </w:p>
    <w:p w14:paraId="318A691F" w14:textId="77777777" w:rsidR="008C7882" w:rsidRDefault="008C7882" w:rsidP="008C7882">
      <w:r>
        <w:t>The Ogden material is defined using the following hyperelastic strain energy function:</w:t>
      </w:r>
    </w:p>
    <w:p w14:paraId="25EFAA66" w14:textId="614DE1E1" w:rsidR="008C7882" w:rsidRDefault="008C7882" w:rsidP="008C7882">
      <w:pPr>
        <w:pStyle w:val="MTDisplayEquation"/>
      </w:pPr>
      <w:r>
        <w:tab/>
      </w:r>
      <w:r w:rsidR="00905817" w:rsidRPr="00905817">
        <w:rPr>
          <w:position w:val="-30"/>
        </w:rPr>
        <w:object w:dxaOrig="5060" w:dyaOrig="700" w14:anchorId="5A5B5C8F">
          <v:shape id="_x0000_i2258" type="#_x0000_t75" style="width:252.45pt;height:34.65pt" o:ole="">
            <v:imagedata r:id="rId2495" o:title=""/>
          </v:shape>
          <o:OLEObject Type="Embed" ProgID="Equation.DSMT4" ShapeID="_x0000_i2258" DrawAspect="Content" ObjectID="_1374351331" r:id="rId249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15" w:author="Gerard" w:date="2015-08-07T21:36:00Z">
          <w:r w:rsidR="00AE264D">
            <w:rPr>
              <w:noProof/>
            </w:rPr>
            <w:instrText>50</w:instrText>
          </w:r>
        </w:ins>
        <w:del w:id="1316" w:author="Gerard" w:date="2015-07-27T22:14:00Z">
          <w:r w:rsidR="00D3178E" w:rsidDel="00C175E9">
            <w:rPr>
              <w:noProof/>
            </w:rPr>
            <w:delInstrText>52</w:delInstrText>
          </w:r>
        </w:del>
      </w:fldSimple>
      <w:r>
        <w:instrText>)</w:instrText>
      </w:r>
      <w:r>
        <w:fldChar w:fldCharType="end"/>
      </w:r>
    </w:p>
    <w:p w14:paraId="7668C040" w14:textId="1CE5BEE8" w:rsidR="008C7882" w:rsidRDefault="008C7882" w:rsidP="008C7882">
      <w:r>
        <w:t xml:space="preserve">Here, </w:t>
      </w:r>
      <w:r w:rsidR="00905817" w:rsidRPr="00905817">
        <w:rPr>
          <w:position w:val="-12"/>
        </w:rPr>
        <w:object w:dxaOrig="240" w:dyaOrig="400" w14:anchorId="3990AC1B">
          <v:shape id="_x0000_i2259" type="#_x0000_t75" style="width:11.85pt;height:20.05pt" o:ole="">
            <v:imagedata r:id="rId2497" o:title=""/>
          </v:shape>
          <o:OLEObject Type="Embed" ProgID="Equation.DSMT4" ShapeID="_x0000_i2259" DrawAspect="Content" ObjectID="_1374351332" r:id="rId2498"/>
        </w:object>
      </w:r>
      <w:r w:rsidR="00C2754B">
        <w:t xml:space="preserve"> </w:t>
      </w:r>
      <w:r>
        <w:t xml:space="preserve">are the deviatoric principal stretches and </w:t>
      </w:r>
      <w:r w:rsidR="00905817" w:rsidRPr="00905817">
        <w:rPr>
          <w:position w:val="-12"/>
        </w:rPr>
        <w:object w:dxaOrig="220" w:dyaOrig="360" w14:anchorId="5C92B3E8">
          <v:shape id="_x0000_i2260" type="#_x0000_t75" style="width:10.95pt;height:19.15pt" o:ole="">
            <v:imagedata r:id="rId2499" o:title=""/>
          </v:shape>
          <o:OLEObject Type="Embed" ProgID="Equation.DSMT4" ShapeID="_x0000_i2260" DrawAspect="Content" ObjectID="_1374351333" r:id="rId2500"/>
        </w:object>
      </w:r>
      <w:r w:rsidR="00C2754B">
        <w:t xml:space="preserve"> </w:t>
      </w:r>
      <w:r>
        <w:t xml:space="preserve">and </w:t>
      </w:r>
      <w:r w:rsidR="00905817" w:rsidRPr="00905817">
        <w:rPr>
          <w:position w:val="-12"/>
        </w:rPr>
        <w:object w:dxaOrig="279" w:dyaOrig="360" w14:anchorId="596CCB2C">
          <v:shape id="_x0000_i2261" type="#_x0000_t75" style="width:14.6pt;height:19.15pt" o:ole="">
            <v:imagedata r:id="rId2501" o:title=""/>
          </v:shape>
          <o:OLEObject Type="Embed" ProgID="Equation.DSMT4" ShapeID="_x0000_i2261" DrawAspect="Content" ObjectID="_1374351334" r:id="rId2502"/>
        </w:object>
      </w:r>
      <w:r>
        <w:t xml:space="preserve"> are material parameters. The term </w:t>
      </w:r>
      <w:r w:rsidR="00905817" w:rsidRPr="00905817">
        <w:rPr>
          <w:position w:val="-14"/>
        </w:rPr>
        <w:object w:dxaOrig="620" w:dyaOrig="400" w14:anchorId="48AD0EDF">
          <v:shape id="_x0000_i2262" type="#_x0000_t75" style="width:31pt;height:20.05pt" o:ole="">
            <v:imagedata r:id="rId2503" o:title=""/>
          </v:shape>
          <o:OLEObject Type="Embed" ProgID="Equation.DSMT4" ShapeID="_x0000_i2262" DrawAspect="Content" ObjectID="_1374351335" r:id="rId2504"/>
        </w:object>
      </w:r>
      <w:r>
        <w:t xml:space="preserve">is the volumetric component and </w:t>
      </w:r>
      <w:r>
        <w:rPr>
          <w:i/>
        </w:rPr>
        <w:t>J</w:t>
      </w:r>
      <w:r>
        <w:t xml:space="preserve"> is the determinant of the deformation gradient.</w:t>
      </w:r>
    </w:p>
    <w:p w14:paraId="2BA4561B" w14:textId="77777777" w:rsidR="008C7882" w:rsidRDefault="008C7882" w:rsidP="008C7882"/>
    <w:p w14:paraId="5A881137" w14:textId="103F1ADE" w:rsidR="008C7882" w:rsidRDefault="008C7882" w:rsidP="008C7882">
      <w:r>
        <w:t xml:space="preserve">Note that the neo-Hookean and Mooney-Rivlin models can also be obtained from the general Ogden strain energy function using special choices for </w:t>
      </w:r>
      <w:r w:rsidR="00905817" w:rsidRPr="00905817">
        <w:rPr>
          <w:position w:val="-12"/>
        </w:rPr>
        <w:object w:dxaOrig="220" w:dyaOrig="360" w14:anchorId="37972F42">
          <v:shape id="_x0000_i2263" type="#_x0000_t75" style="width:10.95pt;height:19.15pt" o:ole="">
            <v:imagedata r:id="rId2505" o:title=""/>
          </v:shape>
          <o:OLEObject Type="Embed" ProgID="Equation.DSMT4" ShapeID="_x0000_i2263" DrawAspect="Content" ObjectID="_1374351336" r:id="rId2506"/>
        </w:object>
      </w:r>
      <w:r w:rsidR="00C2754B">
        <w:t xml:space="preserve"> </w:t>
      </w:r>
      <w:r>
        <w:t xml:space="preserve">and </w:t>
      </w:r>
      <w:r w:rsidR="00905817" w:rsidRPr="00905817">
        <w:rPr>
          <w:position w:val="-12"/>
        </w:rPr>
        <w:object w:dxaOrig="279" w:dyaOrig="360" w14:anchorId="7DBA1D57">
          <v:shape id="_x0000_i2264" type="#_x0000_t75" style="width:14.6pt;height:19.15pt" o:ole="">
            <v:imagedata r:id="rId2507" o:title=""/>
          </v:shape>
          <o:OLEObject Type="Embed" ProgID="Equation.DSMT4" ShapeID="_x0000_i2264" DrawAspect="Content" ObjectID="_1374351337" r:id="rId2508"/>
        </w:object>
      </w:r>
      <w:r>
        <w:t>.</w:t>
      </w:r>
    </w:p>
    <w:p w14:paraId="310948CB" w14:textId="77777777" w:rsidR="008C7882" w:rsidRDefault="008C7882" w:rsidP="008F4203">
      <w:pPr>
        <w:pStyle w:val="Heading3"/>
      </w:pPr>
      <w:bookmarkStart w:id="1317" w:name="_Toc302481274"/>
      <w:bookmarkStart w:id="1318" w:name="_Toc302490328"/>
      <w:bookmarkStart w:id="1319" w:name="_Toc302491862"/>
      <w:bookmarkStart w:id="1320" w:name="_Toc302492231"/>
      <w:bookmarkStart w:id="1321" w:name="_Toc300602767"/>
      <w:bookmarkEnd w:id="1317"/>
      <w:bookmarkEnd w:id="1318"/>
      <w:bookmarkEnd w:id="1319"/>
      <w:bookmarkEnd w:id="1320"/>
      <w:r>
        <w:t>Veronda-Westmann Hyperelasticity</w:t>
      </w:r>
      <w:bookmarkEnd w:id="1321"/>
    </w:p>
    <w:p w14:paraId="4C3A571B" w14:textId="77777777" w:rsidR="008C7882" w:rsidRDefault="008C7882" w:rsidP="008C7882">
      <w:r>
        <w:t>This model is similar to the Mooney-Rivlin model in that it also uses an uncoupled strain energy.  However, in this case the strain energy is given by an exponential form:</w:t>
      </w:r>
    </w:p>
    <w:p w14:paraId="752C8BF5" w14:textId="2D0C44F1" w:rsidR="008C7882" w:rsidRDefault="008C7882" w:rsidP="008C7882">
      <w:pPr>
        <w:pStyle w:val="MTDisplayEquation"/>
      </w:pPr>
      <w:r>
        <w:tab/>
      </w:r>
      <w:r w:rsidR="00905817" w:rsidRPr="00905817">
        <w:rPr>
          <w:position w:val="-26"/>
        </w:rPr>
        <w:object w:dxaOrig="4239" w:dyaOrig="639" w14:anchorId="7ED2418B">
          <v:shape id="_x0000_i2265" type="#_x0000_t75" style="width:212.35pt;height:31pt" o:ole="">
            <v:imagedata r:id="rId2509" o:title=""/>
          </v:shape>
          <o:OLEObject Type="Embed" ProgID="Equation.DSMT4" ShapeID="_x0000_i2265" DrawAspect="Content" ObjectID="_1374351338" r:id="rId2510"/>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22" w:author="Gerard" w:date="2015-08-07T21:36:00Z">
          <w:r w:rsidR="00AE264D">
            <w:rPr>
              <w:noProof/>
            </w:rPr>
            <w:instrText>51</w:instrText>
          </w:r>
        </w:ins>
        <w:del w:id="1323" w:author="Gerard" w:date="2015-07-27T22:14:00Z">
          <w:r w:rsidR="00D3178E" w:rsidDel="00C175E9">
            <w:rPr>
              <w:noProof/>
            </w:rPr>
            <w:delInstrText>53</w:delInstrText>
          </w:r>
        </w:del>
      </w:fldSimple>
      <w:r>
        <w:instrText>)</w:instrText>
      </w:r>
      <w:r>
        <w:fldChar w:fldCharType="end"/>
      </w:r>
    </w:p>
    <w:p w14:paraId="49023E73" w14:textId="77777777" w:rsidR="008C7882" w:rsidRDefault="008C7882" w:rsidP="008C7882">
      <w:r>
        <w:t xml:space="preserve">The dilatational term </w:t>
      </w:r>
      <w:r>
        <w:rPr>
          <w:i/>
        </w:rPr>
        <w:t>U</w:t>
      </w:r>
      <w:r>
        <w:t xml:space="preserve"> is identical to the Mooney-Rivlin model.</w:t>
      </w:r>
    </w:p>
    <w:p w14:paraId="762292C6" w14:textId="77777777" w:rsidR="008C7882" w:rsidRDefault="008C7882" w:rsidP="008C7882"/>
    <w:p w14:paraId="27659D55" w14:textId="4D87A8CD" w:rsidR="00AC4592" w:rsidRDefault="00AC4592" w:rsidP="008C7882">
      <w:r>
        <w:t xml:space="preserve">The Cauchy stress </w:t>
      </w:r>
      <w:r w:rsidR="00905817" w:rsidRPr="00905817">
        <w:rPr>
          <w:position w:val="-6"/>
        </w:rPr>
        <w:object w:dxaOrig="200" w:dyaOrig="220" w14:anchorId="5D5B4CF7">
          <v:shape id="_x0000_i2266" type="#_x0000_t75" style="width:10.05pt;height:10.95pt" o:ole="">
            <v:imagedata r:id="rId2511" o:title=""/>
          </v:shape>
          <o:OLEObject Type="Embed" ProgID="Equation.DSMT4" ShapeID="_x0000_i2266" DrawAspect="Content" ObjectID="_1374351339" r:id="rId2512"/>
        </w:object>
      </w:r>
      <w:r w:rsidR="00C2754B">
        <w:t xml:space="preserve"> </w:t>
      </w:r>
      <w:r>
        <w:t>is found from</w:t>
      </w:r>
    </w:p>
    <w:p w14:paraId="005192D6" w14:textId="67B2E087" w:rsidR="00AC4592" w:rsidRDefault="00AC4592" w:rsidP="00AC4592">
      <w:pPr>
        <w:pStyle w:val="MTDisplayEquation"/>
      </w:pPr>
      <w:r>
        <w:tab/>
      </w:r>
      <w:r w:rsidR="00905817" w:rsidRPr="00905817">
        <w:rPr>
          <w:position w:val="-10"/>
        </w:rPr>
        <w:object w:dxaOrig="1460" w:dyaOrig="380" w14:anchorId="365CFB7A">
          <v:shape id="_x0000_i2267" type="#_x0000_t75" style="width:72.9pt;height:19.15pt" o:ole="">
            <v:imagedata r:id="rId2513" o:title=""/>
          </v:shape>
          <o:OLEObject Type="Embed" ProgID="Equation.DSMT4" ShapeID="_x0000_i2267" DrawAspect="Content" ObjectID="_1374351340" r:id="rId2514"/>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24" w:author="Gerard" w:date="2015-08-07T21:36:00Z">
          <w:r w:rsidR="00AE264D">
            <w:rPr>
              <w:noProof/>
            </w:rPr>
            <w:instrText>52</w:instrText>
          </w:r>
        </w:ins>
        <w:del w:id="1325" w:author="Gerard" w:date="2015-07-27T22:14:00Z">
          <w:r w:rsidR="00D3178E" w:rsidDel="00C175E9">
            <w:rPr>
              <w:noProof/>
            </w:rPr>
            <w:delInstrText>54</w:delInstrText>
          </w:r>
        </w:del>
      </w:fldSimple>
      <w:r>
        <w:instrText>)</w:instrText>
      </w:r>
      <w:r>
        <w:fldChar w:fldCharType="end"/>
      </w:r>
    </w:p>
    <w:p w14:paraId="547ABDC2" w14:textId="77777777" w:rsidR="00AC4592" w:rsidRDefault="00AC4592" w:rsidP="00AC4592">
      <w:r>
        <w:t>where</w:t>
      </w:r>
    </w:p>
    <w:p w14:paraId="03CEA727" w14:textId="7B3065EF" w:rsidR="00AC4592" w:rsidRDefault="00AC4592" w:rsidP="00AC4592">
      <w:pPr>
        <w:pStyle w:val="MTDisplayEquation"/>
      </w:pPr>
      <w:r>
        <w:tab/>
      </w:r>
      <w:r w:rsidR="00905817" w:rsidRPr="00905817">
        <w:rPr>
          <w:position w:val="-24"/>
        </w:rPr>
        <w:object w:dxaOrig="2820" w:dyaOrig="620" w14:anchorId="5CE0CC12">
          <v:shape id="_x0000_i2268" type="#_x0000_t75" style="width:141.25pt;height:31pt" o:ole="">
            <v:imagedata r:id="rId2515" o:title=""/>
          </v:shape>
          <o:OLEObject Type="Embed" ProgID="Equation.DSMT4" ShapeID="_x0000_i2268" DrawAspect="Content" ObjectID="_1374351341" r:id="rId2516"/>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26" w:author="Gerard" w:date="2015-08-07T21:36:00Z">
          <w:r w:rsidR="00AE264D">
            <w:rPr>
              <w:noProof/>
            </w:rPr>
            <w:instrText>53</w:instrText>
          </w:r>
        </w:ins>
        <w:del w:id="1327" w:author="Gerard" w:date="2015-07-27T22:14:00Z">
          <w:r w:rsidR="00D3178E" w:rsidDel="00C175E9">
            <w:rPr>
              <w:noProof/>
            </w:rPr>
            <w:delInstrText>55</w:delInstrText>
          </w:r>
        </w:del>
      </w:fldSimple>
      <w:r>
        <w:instrText>)</w:instrText>
      </w:r>
      <w:r>
        <w:fldChar w:fldCharType="end"/>
      </w:r>
    </w:p>
    <w:p w14:paraId="29EF45B5" w14:textId="77777777" w:rsidR="00AC4592" w:rsidRDefault="00AC4592" w:rsidP="00AC4592">
      <w:r>
        <w:t xml:space="preserve">The strain </w:t>
      </w:r>
      <w:r w:rsidR="00FB3B8D">
        <w:t xml:space="preserve">energy </w:t>
      </w:r>
      <w:r>
        <w:t>derivatives are given by</w:t>
      </w:r>
    </w:p>
    <w:p w14:paraId="5B51EF9E" w14:textId="067799B7" w:rsidR="00AC4592" w:rsidRDefault="00AC4592" w:rsidP="00AC4592">
      <w:pPr>
        <w:pStyle w:val="MTDisplayEquation"/>
      </w:pPr>
      <w:r>
        <w:tab/>
      </w:r>
      <w:r w:rsidR="00905817" w:rsidRPr="00905817">
        <w:rPr>
          <w:position w:val="-12"/>
        </w:rPr>
        <w:object w:dxaOrig="1640" w:dyaOrig="400" w14:anchorId="1C4004F1">
          <v:shape id="_x0000_i2269" type="#_x0000_t75" style="width:82.05pt;height:20.05pt" o:ole="">
            <v:imagedata r:id="rId2517" o:title=""/>
          </v:shape>
          <o:OLEObject Type="Embed" ProgID="Equation.DSMT4" ShapeID="_x0000_i2269" DrawAspect="Content" ObjectID="_1374351342" r:id="rId2518"/>
        </w:object>
      </w:r>
      <w:r w:rsidR="00D57045">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28" w:author="Gerard" w:date="2015-08-07T21:36:00Z">
          <w:r w:rsidR="00AE264D">
            <w:rPr>
              <w:noProof/>
            </w:rPr>
            <w:instrText>54</w:instrText>
          </w:r>
        </w:ins>
        <w:del w:id="1329" w:author="Gerard" w:date="2015-07-27T22:14:00Z">
          <w:r w:rsidR="00D3178E" w:rsidDel="00C175E9">
            <w:rPr>
              <w:noProof/>
            </w:rPr>
            <w:delInstrText>56</w:delInstrText>
          </w:r>
        </w:del>
      </w:fldSimple>
      <w:r>
        <w:instrText>)</w:instrText>
      </w:r>
      <w:r>
        <w:fldChar w:fldCharType="end"/>
      </w:r>
    </w:p>
    <w:p w14:paraId="71626972" w14:textId="73241938" w:rsidR="00AC4592" w:rsidRDefault="00AC4592" w:rsidP="00AC4592">
      <w:pPr>
        <w:pStyle w:val="MTDisplayEquation"/>
      </w:pPr>
      <w:r>
        <w:tab/>
      </w:r>
      <w:r w:rsidR="00905817" w:rsidRPr="00905817">
        <w:rPr>
          <w:position w:val="-24"/>
        </w:rPr>
        <w:object w:dxaOrig="1240" w:dyaOrig="620" w14:anchorId="0DAF64D5">
          <v:shape id="_x0000_i2270" type="#_x0000_t75" style="width:61.95pt;height:31pt" o:ole="">
            <v:imagedata r:id="rId2519" o:title=""/>
          </v:shape>
          <o:OLEObject Type="Embed" ProgID="Equation.DSMT4" ShapeID="_x0000_i2270" DrawAspect="Content" ObjectID="_1374351343" r:id="rId2520"/>
        </w:object>
      </w:r>
      <w:r w:rsidR="00B23CF2">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30" w:author="Gerard" w:date="2015-08-07T21:36:00Z">
          <w:r w:rsidR="00AE264D">
            <w:rPr>
              <w:noProof/>
            </w:rPr>
            <w:instrText>55</w:instrText>
          </w:r>
        </w:ins>
        <w:del w:id="1331" w:author="Gerard" w:date="2015-07-27T22:14:00Z">
          <w:r w:rsidR="00D3178E" w:rsidDel="00C175E9">
            <w:rPr>
              <w:noProof/>
            </w:rPr>
            <w:delInstrText>57</w:delInstrText>
          </w:r>
        </w:del>
      </w:fldSimple>
      <w:r>
        <w:instrText>)</w:instrText>
      </w:r>
      <w:r>
        <w:fldChar w:fldCharType="end"/>
      </w:r>
    </w:p>
    <w:p w14:paraId="67742D94" w14:textId="0DF83C98" w:rsidR="008C7882" w:rsidRDefault="008C7882" w:rsidP="008C7882">
      <w:r>
        <w:t xml:space="preserve">This material model was the result from the research of the elastic response of skin tissue </w:t>
      </w:r>
      <w:r>
        <w:fldChar w:fldCharType="begin"/>
      </w:r>
      <w:r w:rsidR="001763A3">
        <w:instrText xml:space="preserve"> ADDIN EN.CITE &lt;EndNote&gt;&lt;Cite&gt;&lt;Author&gt;Veronda&lt;/Author&gt;&lt;Year&gt;1970&lt;/Year&gt;&lt;RecNum&gt;23&lt;/RecNum&gt;&lt;DisplayText&gt;[37]&lt;/DisplayText&gt;&lt;record&gt;&lt;rec-number&gt;23&lt;/rec-number&gt;&lt;foreign-keys&gt;&lt;key app="EN" db-id="fwxrfwzd5wwavcepe9epdeevxdsd2fftswrx"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A56950">
        <w:rPr>
          <w:noProof/>
        </w:rPr>
        <w:t>[</w:t>
      </w:r>
      <w:r w:rsidR="005F21BF">
        <w:fldChar w:fldCharType="begin"/>
      </w:r>
      <w:r w:rsidR="005F21BF">
        <w:instrText xml:space="preserve"> HYPERLINK \l "_ENREF_37" \o "Veronda, 1970 #23" </w:instrText>
      </w:r>
      <w:ins w:id="1332" w:author="Gerard" w:date="2015-08-07T21:36:00Z"/>
      <w:r w:rsidR="005F21BF">
        <w:fldChar w:fldCharType="separate"/>
      </w:r>
      <w:r w:rsidR="00214E15">
        <w:rPr>
          <w:noProof/>
        </w:rPr>
        <w:t>37</w:t>
      </w:r>
      <w:r w:rsidR="005F21BF">
        <w:rPr>
          <w:noProof/>
        </w:rPr>
        <w:fldChar w:fldCharType="end"/>
      </w:r>
      <w:r w:rsidR="00A56950">
        <w:rPr>
          <w:noProof/>
        </w:rPr>
        <w:t>]</w:t>
      </w:r>
      <w:r>
        <w:fldChar w:fldCharType="end"/>
      </w:r>
      <w:r>
        <w:t xml:space="preserve">. </w:t>
      </w:r>
    </w:p>
    <w:p w14:paraId="6F0567A5" w14:textId="77777777" w:rsidR="008C7882" w:rsidRDefault="008C7882" w:rsidP="008C7882"/>
    <w:p w14:paraId="3D661FD3" w14:textId="77777777" w:rsidR="000D0326" w:rsidRDefault="000D0326" w:rsidP="008F4203">
      <w:pPr>
        <w:pStyle w:val="Heading3"/>
      </w:pPr>
      <w:bookmarkStart w:id="1333" w:name="_Toc300602768"/>
      <w:commentRangeStart w:id="1334"/>
      <w:r>
        <w:t>Arruda-Boyce Hyperelasticity</w:t>
      </w:r>
      <w:commentRangeEnd w:id="1334"/>
      <w:r w:rsidR="00FB3B8D">
        <w:rPr>
          <w:rStyle w:val="CommentReference"/>
          <w:rFonts w:cs="Times New Roman"/>
          <w:b w:val="0"/>
          <w:bCs w:val="0"/>
        </w:rPr>
        <w:commentReference w:id="1334"/>
      </w:r>
      <w:bookmarkEnd w:id="1333"/>
    </w:p>
    <w:p w14:paraId="11DFB74C" w14:textId="08576B50" w:rsidR="000D0326" w:rsidRPr="00A11939" w:rsidRDefault="00040AFE" w:rsidP="007B2D9E">
      <w:r>
        <w:t>Arruda and Boyce proposed a model for the deformation of rubber materials</w:t>
      </w:r>
      <w:r w:rsidR="00F53B52">
        <w:t xml:space="preserve"> </w:t>
      </w:r>
      <w:r w:rsidR="00F53B52">
        <w:fldChar w:fldCharType="begin"/>
      </w:r>
      <w:r w:rsidR="001763A3">
        <w:instrText xml:space="preserve"> ADDIN EN.CITE &lt;EndNote&gt;&lt;Cite&gt;&lt;Author&gt;Arruda&lt;/Author&gt;&lt;Year&gt;1993&lt;/Year&gt;&lt;RecNum&gt;36&lt;/RecNum&gt;&lt;DisplayText&gt;[38]&lt;/DisplayText&gt;&lt;record&gt;&lt;rec-number&gt;36&lt;/rec-number&gt;&lt;foreign-keys&gt;&lt;key app="EN" db-id="fwxrfwzd5wwavcepe9epdeevxdsd2fftswrx"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rsidR="00F53B52">
        <w:fldChar w:fldCharType="separate"/>
      </w:r>
      <w:r w:rsidR="00A56950">
        <w:rPr>
          <w:noProof/>
        </w:rPr>
        <w:t>[</w:t>
      </w:r>
      <w:r w:rsidR="005F21BF">
        <w:fldChar w:fldCharType="begin"/>
      </w:r>
      <w:r w:rsidR="005F21BF">
        <w:instrText xml:space="preserve"> HYPERLINK \l "_ENREF_38" \o "Arruda, 1993 #36" </w:instrText>
      </w:r>
      <w:ins w:id="1335" w:author="Gerard" w:date="2015-08-07T21:36:00Z"/>
      <w:r w:rsidR="005F21BF">
        <w:fldChar w:fldCharType="separate"/>
      </w:r>
      <w:r w:rsidR="00214E15">
        <w:rPr>
          <w:noProof/>
        </w:rPr>
        <w:t>38</w:t>
      </w:r>
      <w:r w:rsidR="005F21BF">
        <w:rPr>
          <w:noProof/>
        </w:rPr>
        <w:fldChar w:fldCharType="end"/>
      </w:r>
      <w:r w:rsidR="00A56950">
        <w:rPr>
          <w:noProof/>
        </w:rPr>
        <w:t>]</w:t>
      </w:r>
      <w:r w:rsidR="00F53B52">
        <w:fldChar w:fldCharType="end"/>
      </w:r>
      <w:r>
        <w:t>. Their main motivation was to develop a model that accurately captures the behavior of rubbers in different loading scenarios and that can be described with a limited number of physically motivated parameters. Their model is based on the Langevin chain statistics</w:t>
      </w:r>
      <w:r w:rsidR="00FB3B8D">
        <w:t>,</w:t>
      </w:r>
      <w:r>
        <w:t xml:space="preserve"> which models a rubber chain segment between chemical crosslinks as a number</w:t>
      </w:r>
      <w:r w:rsidR="007B2D9E">
        <w:t xml:space="preserve"> </w:t>
      </w:r>
      <w:r w:rsidR="00905817" w:rsidRPr="00905817">
        <w:rPr>
          <w:position w:val="-6"/>
        </w:rPr>
        <w:object w:dxaOrig="279" w:dyaOrig="279" w14:anchorId="7B41B6A6">
          <v:shape id="_x0000_i2271" type="#_x0000_t75" style="width:14.6pt;height:14.6pt" o:ole="">
            <v:imagedata r:id="rId2521" o:title=""/>
          </v:shape>
          <o:OLEObject Type="Embed" ProgID="Equation.DSMT4" ShapeID="_x0000_i2271" DrawAspect="Content" ObjectID="_1374351344" r:id="rId2522"/>
        </w:object>
      </w:r>
      <w:r w:rsidRPr="007B2D9E">
        <w:t xml:space="preserve"> </w:t>
      </w:r>
      <w:r>
        <w:t>of rigid links of equal length</w:t>
      </w:r>
      <w:r w:rsidR="007B2D9E">
        <w:t xml:space="preserve"> </w:t>
      </w:r>
      <w:r w:rsidR="00905817" w:rsidRPr="00905817">
        <w:rPr>
          <w:position w:val="-6"/>
        </w:rPr>
        <w:object w:dxaOrig="139" w:dyaOrig="279" w14:anchorId="3F27C99C">
          <v:shape id="_x0000_i2272" type="#_x0000_t75" style="width:6.4pt;height:14.6pt" o:ole="">
            <v:imagedata r:id="rId2523" o:title=""/>
          </v:shape>
          <o:OLEObject Type="Embed" ProgID="Equation.DSMT4" ShapeID="_x0000_i2272" DrawAspect="Content" ObjectID="_1374351345" r:id="rId2524"/>
        </w:object>
      </w:r>
      <w:r>
        <w:t xml:space="preserve">. </w:t>
      </w:r>
      <w:r w:rsidR="00A11939">
        <w:t>The parameter</w:t>
      </w:r>
      <w:r w:rsidR="007B2D9E">
        <w:t xml:space="preserve"> </w:t>
      </w:r>
      <w:r w:rsidR="00905817" w:rsidRPr="00905817">
        <w:rPr>
          <w:position w:val="-6"/>
        </w:rPr>
        <w:object w:dxaOrig="279" w:dyaOrig="279" w14:anchorId="418246F0">
          <v:shape id="_x0000_i2273" type="#_x0000_t75" style="width:14.6pt;height:14.6pt" o:ole="">
            <v:imagedata r:id="rId2525" o:title=""/>
          </v:shape>
          <o:OLEObject Type="Embed" ProgID="Equation.DSMT4" ShapeID="_x0000_i2273" DrawAspect="Content" ObjectID="_1374351346" r:id="rId2526"/>
        </w:object>
      </w:r>
      <w:r w:rsidR="007B2D9E" w:rsidRPr="007B2D9E">
        <w:t xml:space="preserve"> </w:t>
      </w:r>
      <w:r w:rsidR="00A11939">
        <w:t xml:space="preserve">is related to the locking stretch </w:t>
      </w:r>
      <w:r w:rsidR="00905817" w:rsidRPr="00905817">
        <w:rPr>
          <w:position w:val="-12"/>
        </w:rPr>
        <w:object w:dxaOrig="279" w:dyaOrig="360" w14:anchorId="12B5F18C">
          <v:shape id="_x0000_i2274" type="#_x0000_t75" style="width:14.6pt;height:19.15pt" o:ole="">
            <v:imagedata r:id="rId2527" o:title=""/>
          </v:shape>
          <o:OLEObject Type="Embed" ProgID="Equation.DSMT4" ShapeID="_x0000_i2274" DrawAspect="Content" ObjectID="_1374351347" r:id="rId2528"/>
        </w:object>
      </w:r>
      <w:r w:rsidR="00A11939">
        <w:t xml:space="preserve">, the stretch at which the chains reach their full extended state, </w:t>
      </w:r>
      <w:r w:rsidR="00905817" w:rsidRPr="00905817">
        <w:rPr>
          <w:position w:val="-12"/>
        </w:rPr>
        <w:object w:dxaOrig="920" w:dyaOrig="400" w14:anchorId="2A84849D">
          <v:shape id="_x0000_i2275" type="#_x0000_t75" style="width:46.5pt;height:20.05pt" o:ole="">
            <v:imagedata r:id="rId2529" o:title=""/>
          </v:shape>
          <o:OLEObject Type="Embed" ProgID="Equation.DSMT4" ShapeID="_x0000_i2275" DrawAspect="Content" ObjectID="_1374351348" r:id="rId2530"/>
        </w:object>
      </w:r>
      <w:r w:rsidR="00A11939">
        <w:t>.</w:t>
      </w:r>
    </w:p>
    <w:p w14:paraId="4E87A9B0" w14:textId="77777777" w:rsidR="00040AFE" w:rsidRDefault="00040AFE" w:rsidP="000D0326"/>
    <w:p w14:paraId="45859EED" w14:textId="77777777" w:rsidR="00040AFE" w:rsidRDefault="00040AFE" w:rsidP="000D0326">
      <w:r>
        <w:t xml:space="preserve">Their proposed strain-energy </w:t>
      </w:r>
      <w:r w:rsidR="00A11939">
        <w:t xml:space="preserve">is a truncated Taylor series of the inverse Langevin </w:t>
      </w:r>
      <w:r>
        <w:t>function</w:t>
      </w:r>
      <w:r w:rsidR="00A11939">
        <w:t xml:space="preserve">. A formulation that retains the first five terms of this function </w:t>
      </w:r>
      <w:r>
        <w:t>takes on the following form</w:t>
      </w:r>
      <w:r w:rsidR="00FB3B8D">
        <w:t>:</w:t>
      </w:r>
    </w:p>
    <w:p w14:paraId="322EC9B5" w14:textId="5024C8B7" w:rsidR="00585D63" w:rsidRDefault="00585D63" w:rsidP="00585D63">
      <w:pPr>
        <w:pStyle w:val="MTDisplayEquation"/>
      </w:pPr>
      <w:r>
        <w:lastRenderedPageBreak/>
        <w:tab/>
      </w:r>
      <w:r w:rsidR="00905817" w:rsidRPr="00905817">
        <w:rPr>
          <w:position w:val="-28"/>
        </w:rPr>
        <w:object w:dxaOrig="2980" w:dyaOrig="680" w14:anchorId="62EAC367">
          <v:shape id="_x0000_i2276" type="#_x0000_t75" style="width:148.55pt;height:34.65pt" o:ole="">
            <v:imagedata r:id="rId2531" o:title=""/>
          </v:shape>
          <o:OLEObject Type="Embed" ProgID="Equation.DSMT4" ShapeID="_x0000_i2276" DrawAspect="Content" ObjectID="_1374351349" r:id="rId2532"/>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36" w:author="Gerard" w:date="2015-08-07T21:36:00Z">
          <w:r w:rsidR="00AE264D">
            <w:rPr>
              <w:noProof/>
            </w:rPr>
            <w:instrText>56</w:instrText>
          </w:r>
        </w:ins>
        <w:del w:id="1337" w:author="Gerard" w:date="2015-07-27T22:14:00Z">
          <w:r w:rsidR="00D3178E" w:rsidDel="00C175E9">
            <w:rPr>
              <w:noProof/>
            </w:rPr>
            <w:delInstrText>58</w:delInstrText>
          </w:r>
        </w:del>
      </w:fldSimple>
      <w:r>
        <w:instrText>)</w:instrText>
      </w:r>
      <w:r>
        <w:fldChar w:fldCharType="end"/>
      </w:r>
    </w:p>
    <w:p w14:paraId="47FCF5E7" w14:textId="199F6B56" w:rsidR="002354DE" w:rsidRDefault="002354DE" w:rsidP="008F4203">
      <w:pPr>
        <w:jc w:val="left"/>
      </w:pPr>
      <w:r>
        <w:t xml:space="preserve">where </w:t>
      </w:r>
      <w:r w:rsidR="00905817" w:rsidRPr="00905817">
        <w:rPr>
          <w:position w:val="-10"/>
        </w:rPr>
        <w:object w:dxaOrig="240" w:dyaOrig="260" w14:anchorId="12EF565B">
          <v:shape id="_x0000_i2277" type="#_x0000_t75" style="width:11.85pt;height:12.75pt" o:ole="">
            <v:imagedata r:id="rId2533" o:title=""/>
          </v:shape>
          <o:OLEObject Type="Embed" ProgID="Equation.DSMT4" ShapeID="_x0000_i2277" DrawAspect="Content" ObjectID="_1374351350" r:id="rId2534"/>
        </w:object>
      </w:r>
      <w:r w:rsidR="007B2D9E">
        <w:t xml:space="preserve"> </w:t>
      </w:r>
      <w:r>
        <w:t xml:space="preserve">is a shear-modulus like parameter and the </w:t>
      </w:r>
      <w:r w:rsidR="00F53B52">
        <w:t>coefficients</w:t>
      </w:r>
      <w:r w:rsidR="007B2D9E">
        <w:t xml:space="preserve"> </w:t>
      </w:r>
      <w:r w:rsidR="00905817" w:rsidRPr="00905817">
        <w:rPr>
          <w:position w:val="-12"/>
        </w:rPr>
        <w:object w:dxaOrig="260" w:dyaOrig="360" w14:anchorId="6ABC512C">
          <v:shape id="_x0000_i2278" type="#_x0000_t75" style="width:12.75pt;height:19.15pt" o:ole="">
            <v:imagedata r:id="rId2535" o:title=""/>
          </v:shape>
          <o:OLEObject Type="Embed" ProgID="Equation.DSMT4" ShapeID="_x0000_i2278" DrawAspect="Content" ObjectID="_1374351351" r:id="rId2536"/>
        </w:object>
      </w:r>
      <w:r w:rsidR="007B2D9E">
        <w:t xml:space="preserve"> </w:t>
      </w:r>
      <w:r>
        <w:t>are</w:t>
      </w:r>
    </w:p>
    <w:p w14:paraId="4E726DE4" w14:textId="42BE0DE5" w:rsidR="00585D63" w:rsidRDefault="00585D63" w:rsidP="00585D63">
      <w:pPr>
        <w:pStyle w:val="MTDisplayEquation"/>
      </w:pPr>
      <w:r>
        <w:tab/>
      </w:r>
      <w:r w:rsidR="00905817" w:rsidRPr="00905817">
        <w:rPr>
          <w:position w:val="-24"/>
        </w:rPr>
        <w:object w:dxaOrig="5960" w:dyaOrig="620" w14:anchorId="01B09487">
          <v:shape id="_x0000_i2279" type="#_x0000_t75" style="width:298.05pt;height:31pt" o:ole="">
            <v:imagedata r:id="rId2537" o:title=""/>
          </v:shape>
          <o:OLEObject Type="Embed" ProgID="Equation.DSMT4" ShapeID="_x0000_i2279" DrawAspect="Content" ObjectID="_1374351352" r:id="rId2538"/>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38" w:author="Gerard" w:date="2015-08-07T21:36:00Z">
          <w:r w:rsidR="00AE264D">
            <w:rPr>
              <w:noProof/>
            </w:rPr>
            <w:instrText>57</w:instrText>
          </w:r>
        </w:ins>
        <w:del w:id="1339" w:author="Gerard" w:date="2015-07-27T22:14:00Z">
          <w:r w:rsidR="00D3178E" w:rsidDel="00C175E9">
            <w:rPr>
              <w:noProof/>
            </w:rPr>
            <w:delInstrText>59</w:delInstrText>
          </w:r>
        </w:del>
      </w:fldSimple>
      <w:r>
        <w:instrText>)</w:instrText>
      </w:r>
      <w:r>
        <w:fldChar w:fldCharType="end"/>
      </w:r>
    </w:p>
    <w:p w14:paraId="16EEAEE7" w14:textId="77777777" w:rsidR="00BB3827" w:rsidRDefault="00BB3827" w:rsidP="00A54D3B">
      <w:r>
        <w:t xml:space="preserve">The Cauchy stress is given </w:t>
      </w:r>
      <w:r w:rsidR="00585D63">
        <w:t>by</w:t>
      </w:r>
    </w:p>
    <w:p w14:paraId="5DB89D0C" w14:textId="67F61AF6" w:rsidR="00585D63" w:rsidRDefault="00585D63" w:rsidP="00585D63">
      <w:pPr>
        <w:pStyle w:val="MTDisplayEquation"/>
      </w:pPr>
      <w:r>
        <w:tab/>
      </w:r>
      <w:r w:rsidR="00905817" w:rsidRPr="00905817">
        <w:rPr>
          <w:position w:val="-28"/>
        </w:rPr>
        <w:object w:dxaOrig="4200" w:dyaOrig="680" w14:anchorId="43943D7C">
          <v:shape id="_x0000_i2280" type="#_x0000_t75" style="width:209.6pt;height:34.65pt" o:ole="">
            <v:imagedata r:id="rId2539" o:title=""/>
          </v:shape>
          <o:OLEObject Type="Embed" ProgID="Equation.DSMT4" ShapeID="_x0000_i2280" DrawAspect="Content" ObjectID="_1374351353" r:id="rId2540"/>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40" w:author="Gerard" w:date="2015-08-07T21:36:00Z">
          <w:r w:rsidR="00AE264D">
            <w:rPr>
              <w:noProof/>
            </w:rPr>
            <w:instrText>58</w:instrText>
          </w:r>
        </w:ins>
        <w:del w:id="1341" w:author="Gerard" w:date="2015-07-27T22:14:00Z">
          <w:r w:rsidR="00D3178E" w:rsidDel="00C175E9">
            <w:rPr>
              <w:noProof/>
            </w:rPr>
            <w:delInstrText>60</w:delInstrText>
          </w:r>
        </w:del>
      </w:fldSimple>
      <w:r>
        <w:instrText>)</w:instrText>
      </w:r>
      <w:r>
        <w:fldChar w:fldCharType="end"/>
      </w:r>
    </w:p>
    <w:p w14:paraId="0E6DB9FE" w14:textId="77777777" w:rsidR="004B5CB6" w:rsidRDefault="004B5CB6" w:rsidP="004B5CB6">
      <w:r>
        <w:t>where,</w:t>
      </w:r>
    </w:p>
    <w:p w14:paraId="2284F694" w14:textId="16F6AE31" w:rsidR="00585D63" w:rsidRDefault="00585D63" w:rsidP="00585D63">
      <w:pPr>
        <w:pStyle w:val="MTDisplayEquation"/>
      </w:pPr>
      <w:r>
        <w:tab/>
      </w:r>
      <w:r w:rsidR="00905817" w:rsidRPr="00905817">
        <w:rPr>
          <w:position w:val="-32"/>
        </w:rPr>
        <w:object w:dxaOrig="2600" w:dyaOrig="800" w14:anchorId="29C64788">
          <v:shape id="_x0000_i2281" type="#_x0000_t75" style="width:129.4pt;height:40.1pt" o:ole="">
            <v:imagedata r:id="rId2541" o:title=""/>
          </v:shape>
          <o:OLEObject Type="Embed" ProgID="Equation.DSMT4" ShapeID="_x0000_i2281" DrawAspect="Content" ObjectID="_1374351354" r:id="rId2542"/>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42" w:author="Gerard" w:date="2015-08-07T21:36:00Z">
          <w:r w:rsidR="00AE264D">
            <w:rPr>
              <w:noProof/>
            </w:rPr>
            <w:instrText>59</w:instrText>
          </w:r>
        </w:ins>
        <w:del w:id="1343" w:author="Gerard" w:date="2015-07-27T22:14:00Z">
          <w:r w:rsidR="00D3178E" w:rsidDel="00C175E9">
            <w:rPr>
              <w:noProof/>
            </w:rPr>
            <w:delInstrText>61</w:delInstrText>
          </w:r>
        </w:del>
      </w:fldSimple>
      <w:r>
        <w:instrText>)</w:instrText>
      </w:r>
      <w:r>
        <w:fldChar w:fldCharType="end"/>
      </w:r>
    </w:p>
    <w:p w14:paraId="61F4532C" w14:textId="77777777" w:rsidR="008C7882" w:rsidRDefault="008C7882" w:rsidP="008F4203">
      <w:pPr>
        <w:pStyle w:val="Heading3"/>
      </w:pPr>
      <w:bookmarkStart w:id="1344" w:name="_Toc300602769"/>
      <w:commentRangeStart w:id="1345"/>
      <w:r>
        <w:t>Transversely Isotropic Hyperelastic</w:t>
      </w:r>
      <w:commentRangeEnd w:id="1345"/>
      <w:r w:rsidR="00FB3B8D">
        <w:rPr>
          <w:rStyle w:val="CommentReference"/>
          <w:rFonts w:cs="Times New Roman"/>
          <w:b w:val="0"/>
          <w:bCs w:val="0"/>
        </w:rPr>
        <w:commentReference w:id="1345"/>
      </w:r>
      <w:bookmarkEnd w:id="1344"/>
    </w:p>
    <w:p w14:paraId="75279CCB" w14:textId="2F76BEB5" w:rsidR="008C7882" w:rsidRDefault="008C7882" w:rsidP="008C7882">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 </w:instrText>
      </w:r>
      <w:r w:rsidR="00F119D4">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EN.CITE.DATA </w:instrText>
      </w:r>
      <w:r w:rsidR="00F119D4">
        <w:fldChar w:fldCharType="end"/>
      </w:r>
      <w:r>
        <w:fldChar w:fldCharType="separate"/>
      </w:r>
      <w:r w:rsidR="00A56950">
        <w:rPr>
          <w:noProof/>
        </w:rPr>
        <w:t>[</w:t>
      </w:r>
      <w:r w:rsidR="005F21BF">
        <w:fldChar w:fldCharType="begin"/>
      </w:r>
      <w:r w:rsidR="005F21BF">
        <w:instrText xml:space="preserve"> HYPERLINK \l "_ENREF_5" \o "Weiss, 1996 #14" </w:instrText>
      </w:r>
      <w:ins w:id="1346" w:author="Gerard" w:date="2015-08-07T21:36:00Z"/>
      <w:r w:rsidR="005F21BF">
        <w:fldChar w:fldCharType="separate"/>
      </w:r>
      <w:r w:rsidR="00214E15">
        <w:rPr>
          <w:noProof/>
        </w:rPr>
        <w:t>5</w:t>
      </w:r>
      <w:r w:rsidR="005F21BF">
        <w:rPr>
          <w:noProof/>
        </w:rPr>
        <w:fldChar w:fldCharType="end"/>
      </w:r>
      <w:r w:rsidR="00A56950">
        <w:rPr>
          <w:noProof/>
        </w:rPr>
        <w:t xml:space="preserve">, </w:t>
      </w:r>
      <w:r w:rsidR="005F21BF">
        <w:fldChar w:fldCharType="begin"/>
      </w:r>
      <w:r w:rsidR="005F21BF">
        <w:instrText xml:space="preserve"> HYPERLINK \l "_ENREF_39" \o "Puso, 1998 #9" </w:instrText>
      </w:r>
      <w:ins w:id="1347" w:author="Gerard" w:date="2015-08-07T21:36:00Z"/>
      <w:r w:rsidR="005F21BF">
        <w:fldChar w:fldCharType="separate"/>
      </w:r>
      <w:r w:rsidR="00214E15">
        <w:rPr>
          <w:noProof/>
        </w:rPr>
        <w:t>39</w:t>
      </w:r>
      <w:r w:rsidR="005F21BF">
        <w:rPr>
          <w:noProof/>
        </w:rPr>
        <w:fldChar w:fldCharType="end"/>
      </w:r>
      <w:r w:rsidR="00A56950">
        <w:rPr>
          <w:noProof/>
        </w:rPr>
        <w:t xml:space="preserve">, </w:t>
      </w:r>
      <w:r w:rsidR="005F21BF">
        <w:fldChar w:fldCharType="begin"/>
      </w:r>
      <w:r w:rsidR="005F21BF">
        <w:instrText xml:space="preserve"> HYPERLINK \l "_ENREF_40" \o "Quapp, 1998 #10" </w:instrText>
      </w:r>
      <w:ins w:id="1348" w:author="Gerard" w:date="2015-08-07T21:36:00Z"/>
      <w:r w:rsidR="005F21BF">
        <w:fldChar w:fldCharType="separate"/>
      </w:r>
      <w:r w:rsidR="00214E15">
        <w:rPr>
          <w:noProof/>
        </w:rPr>
        <w:t>40</w:t>
      </w:r>
      <w:r w:rsidR="005F21BF">
        <w:rPr>
          <w:noProof/>
        </w:rPr>
        <w:fldChar w:fldCharType="end"/>
      </w:r>
      <w:r w:rsidR="00A56950">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strain energy function can be written as follows: </w:t>
      </w:r>
    </w:p>
    <w:p w14:paraId="0BB70179" w14:textId="66A9C9FC" w:rsidR="008C7882" w:rsidRDefault="008C7882" w:rsidP="008C7882">
      <w:pPr>
        <w:pStyle w:val="MTDisplayEquation"/>
      </w:pPr>
      <w:r>
        <w:tab/>
      </w:r>
      <w:r w:rsidR="00905817" w:rsidRPr="00905817">
        <w:rPr>
          <w:position w:val="-24"/>
        </w:rPr>
        <w:object w:dxaOrig="3540" w:dyaOrig="620" w14:anchorId="2EAD5952">
          <v:shape id="_x0000_i2282" type="#_x0000_t75" style="width:176.8pt;height:31pt" o:ole="">
            <v:imagedata r:id="rId2543" o:title=""/>
          </v:shape>
          <o:OLEObject Type="Embed" ProgID="Equation.DSMT4" ShapeID="_x0000_i2282" DrawAspect="Content" ObjectID="_1374351355" r:id="rId254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49" w:author="Gerard" w:date="2015-08-07T21:36:00Z">
          <w:r w:rsidR="00AE264D">
            <w:rPr>
              <w:noProof/>
            </w:rPr>
            <w:instrText>60</w:instrText>
          </w:r>
        </w:ins>
        <w:del w:id="1350" w:author="Gerard" w:date="2015-07-27T22:14:00Z">
          <w:r w:rsidR="00D3178E" w:rsidDel="00C175E9">
            <w:rPr>
              <w:noProof/>
            </w:rPr>
            <w:delInstrText>62</w:delInstrText>
          </w:r>
        </w:del>
      </w:fldSimple>
      <w:r>
        <w:instrText>)</w:instrText>
      </w:r>
      <w:r>
        <w:fldChar w:fldCharType="end"/>
      </w:r>
    </w:p>
    <w:p w14:paraId="06C03DD3" w14:textId="6149C616" w:rsidR="008C7882" w:rsidRDefault="008C7882" w:rsidP="008C7882">
      <w:r>
        <w:t>Here</w:t>
      </w:r>
      <w:r w:rsidR="00905817" w:rsidRPr="00905817">
        <w:rPr>
          <w:position w:val="-12"/>
        </w:rPr>
        <w:object w:dxaOrig="220" w:dyaOrig="380" w14:anchorId="100A9D01">
          <v:shape id="_x0000_i2283" type="#_x0000_t75" style="width:10.95pt;height:19.15pt" o:ole="">
            <v:imagedata r:id="rId2545" o:title=""/>
          </v:shape>
          <o:OLEObject Type="Embed" ProgID="Equation.DSMT4" ShapeID="_x0000_i2283" DrawAspect="Content" ObjectID="_1374351356" r:id="rId2546"/>
        </w:object>
      </w:r>
      <w:r w:rsidR="007B2D9E">
        <w:t xml:space="preserve"> </w:t>
      </w:r>
      <w:r>
        <w:t>and</w:t>
      </w:r>
      <w:r w:rsidR="007B2D9E">
        <w:t xml:space="preserve"> </w:t>
      </w:r>
      <w:r w:rsidR="00905817" w:rsidRPr="00905817">
        <w:rPr>
          <w:position w:val="-12"/>
        </w:rPr>
        <w:object w:dxaOrig="260" w:dyaOrig="380" w14:anchorId="3F6E79CE">
          <v:shape id="_x0000_i2284" type="#_x0000_t75" style="width:12.75pt;height:19.15pt" o:ole="">
            <v:imagedata r:id="rId2547" o:title=""/>
          </v:shape>
          <o:OLEObject Type="Embed" ProgID="Equation.DSMT4" ShapeID="_x0000_i2284" DrawAspect="Content" ObjectID="_1374351357" r:id="rId2548"/>
        </w:object>
      </w:r>
      <w:r w:rsidR="007B2D9E">
        <w:t xml:space="preserve"> </w:t>
      </w:r>
      <w:r>
        <w:t xml:space="preserve">are the first and second invariants of the deviatoric version of the right Cauchy Green deformation tensor </w:t>
      </w:r>
      <w:r w:rsidR="00905817" w:rsidRPr="00905817">
        <w:rPr>
          <w:position w:val="-6"/>
        </w:rPr>
        <w:object w:dxaOrig="220" w:dyaOrig="320" w14:anchorId="0E8F14A0">
          <v:shape id="_x0000_i2285" type="#_x0000_t75" style="width:14.6pt;height:14.6pt" o:ole="">
            <v:imagedata r:id="rId2549" o:title=""/>
          </v:shape>
          <o:OLEObject Type="Embed" ProgID="Equation.DSMT4" ShapeID="_x0000_i2285" DrawAspect="Content" ObjectID="_1374351358" r:id="rId2550"/>
        </w:object>
      </w:r>
      <w:r>
        <w:rPr>
          <w:b/>
        </w:rPr>
        <w:t xml:space="preserve"> </w:t>
      </w:r>
      <w:r>
        <w:t xml:space="preserve">and </w:t>
      </w:r>
      <w:r w:rsidR="00905817" w:rsidRPr="00905817">
        <w:rPr>
          <w:position w:val="-6"/>
        </w:rPr>
        <w:object w:dxaOrig="220" w:dyaOrig="340" w14:anchorId="567944D5">
          <v:shape id="_x0000_i2286" type="#_x0000_t75" style="width:14.6pt;height:14.6pt" o:ole="">
            <v:imagedata r:id="rId2551" o:title=""/>
          </v:shape>
          <o:OLEObject Type="Embed" ProgID="Equation.DSMT4" ShapeID="_x0000_i2286" DrawAspect="Content" ObjectID="_1374351359" r:id="rId2552"/>
        </w:object>
      </w:r>
      <w:r>
        <w:t xml:space="preserve"> is the deviatoric part of the stretch along the fiber direction (</w:t>
      </w:r>
      <w:r w:rsidR="00905817" w:rsidRPr="00905817">
        <w:rPr>
          <w:position w:val="-6"/>
        </w:rPr>
        <w:object w:dxaOrig="1320" w:dyaOrig="340" w14:anchorId="6AC598AD">
          <v:shape id="_x0000_i2287" type="#_x0000_t75" style="width:64.7pt;height:14.6pt" o:ole="">
            <v:imagedata r:id="rId2553" o:title=""/>
          </v:shape>
          <o:OLEObject Type="Embed" ProgID="Equation.DSMT4" ShapeID="_x0000_i2287" DrawAspect="Content" ObjectID="_1374351360" r:id="rId2554"/>
        </w:object>
      </w:r>
      <w:r>
        <w:t xml:space="preserve">, where </w:t>
      </w:r>
      <w:r w:rsidR="00905817" w:rsidRPr="00905817">
        <w:rPr>
          <w:position w:val="-4"/>
        </w:rPr>
        <w:object w:dxaOrig="260" w:dyaOrig="260" w14:anchorId="0A03AA72">
          <v:shape id="_x0000_i2288" type="#_x0000_t75" style="width:14.6pt;height:14.6pt" o:ole="">
            <v:imagedata r:id="rId2555" o:title=""/>
          </v:shape>
          <o:OLEObject Type="Embed" ProgID="Equation.DSMT4" ShapeID="_x0000_i2288" DrawAspect="Content" ObjectID="_1374351361" r:id="rId2556"/>
        </w:object>
      </w:r>
      <w:r w:rsidR="007B2D9E">
        <w:t xml:space="preserve"> </w:t>
      </w:r>
      <w:r>
        <w:t xml:space="preserve">is the initial fiber direction). The function </w:t>
      </w:r>
      <w:r w:rsidR="00905817" w:rsidRPr="00905817">
        <w:rPr>
          <w:position w:val="-12"/>
        </w:rPr>
        <w:object w:dxaOrig="260" w:dyaOrig="360" w14:anchorId="5D1DEF35">
          <v:shape id="_x0000_i2289" type="#_x0000_t75" style="width:14.6pt;height:21.85pt" o:ole="">
            <v:imagedata r:id="rId2557" o:title=""/>
          </v:shape>
          <o:OLEObject Type="Embed" ProgID="Equation.DSMT4" ShapeID="_x0000_i2289" DrawAspect="Content" ObjectID="_1374351362" r:id="rId2558"/>
        </w:object>
      </w:r>
      <w:r>
        <w:t xml:space="preserve"> represents the material response of the isotropic ground substance matrix, while </w:t>
      </w:r>
      <w:r w:rsidR="00905817" w:rsidRPr="00905817">
        <w:rPr>
          <w:position w:val="-12"/>
        </w:rPr>
        <w:object w:dxaOrig="279" w:dyaOrig="360" w14:anchorId="4875B89A">
          <v:shape id="_x0000_i2290" type="#_x0000_t75" style="width:14.6pt;height:21.85pt" o:ole="">
            <v:imagedata r:id="rId2559" o:title=""/>
          </v:shape>
          <o:OLEObject Type="Embed" ProgID="Equation.DSMT4" ShapeID="_x0000_i2290" DrawAspect="Content" ObjectID="_1374351363" r:id="rId2560"/>
        </w:object>
      </w:r>
      <w:r>
        <w:t>represents the contribution from the fiber family. The strain energy of the fiber family is as follows:</w:t>
      </w:r>
    </w:p>
    <w:p w14:paraId="18108A57" w14:textId="6D9A0973" w:rsidR="008C7882" w:rsidRDefault="008C7882" w:rsidP="008C7882">
      <w:pPr>
        <w:pStyle w:val="MTDisplayEquation"/>
      </w:pPr>
      <w:r>
        <w:tab/>
      </w:r>
      <w:r w:rsidR="00905817" w:rsidRPr="00905817">
        <w:rPr>
          <w:position w:val="-90"/>
        </w:rPr>
        <w:object w:dxaOrig="3660" w:dyaOrig="1939" w14:anchorId="05D55AD1">
          <v:shape id="_x0000_i2291" type="#_x0000_t75" style="width:180.45pt;height:93.85pt" o:ole="">
            <v:imagedata r:id="rId2561" o:title=""/>
          </v:shape>
          <o:OLEObject Type="Embed" ProgID="Equation.DSMT4" ShapeID="_x0000_i2291" DrawAspect="Content" ObjectID="_1374351364" r:id="rId2562"/>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51" w:author="Gerard" w:date="2015-08-07T21:36:00Z">
          <w:r w:rsidR="00AE264D">
            <w:rPr>
              <w:noProof/>
            </w:rPr>
            <w:instrText>61</w:instrText>
          </w:r>
        </w:ins>
        <w:del w:id="1352" w:author="Gerard" w:date="2015-07-27T22:14:00Z">
          <w:r w:rsidR="00D3178E" w:rsidDel="00C175E9">
            <w:rPr>
              <w:noProof/>
            </w:rPr>
            <w:delInstrText>63</w:delInstrText>
          </w:r>
        </w:del>
      </w:fldSimple>
      <w:r>
        <w:instrText>)</w:instrText>
      </w:r>
      <w:r>
        <w:fldChar w:fldCharType="end"/>
      </w:r>
    </w:p>
    <w:p w14:paraId="4D97F868" w14:textId="0D3376F2" w:rsidR="008C7882" w:rsidRDefault="008C7882" w:rsidP="008C7882">
      <w:r>
        <w:t xml:space="preserve">Here, </w:t>
      </w:r>
      <w:r w:rsidR="00905817" w:rsidRPr="00905817">
        <w:rPr>
          <w:position w:val="-12"/>
        </w:rPr>
        <w:object w:dxaOrig="300" w:dyaOrig="360" w14:anchorId="45DE3A80">
          <v:shape id="_x0000_i2292" type="#_x0000_t75" style="width:14.6pt;height:19.15pt" o:ole="">
            <v:imagedata r:id="rId2563" o:title=""/>
          </v:shape>
          <o:OLEObject Type="Embed" ProgID="Equation.DSMT4" ShapeID="_x0000_i2292" DrawAspect="Content" ObjectID="_1374351365" r:id="rId2564"/>
        </w:object>
      </w:r>
      <w:r w:rsidR="007B2D9E">
        <w:t xml:space="preserve"> </w:t>
      </w:r>
      <w:r>
        <w:t xml:space="preserve">is the stretch at which the fibers are straightened, </w:t>
      </w:r>
      <w:r w:rsidR="00905817" w:rsidRPr="00905817">
        <w:rPr>
          <w:position w:val="-12"/>
        </w:rPr>
        <w:object w:dxaOrig="300" w:dyaOrig="360" w14:anchorId="2BAFA7B9">
          <v:shape id="_x0000_i2293" type="#_x0000_t75" style="width:14.6pt;height:19.15pt" o:ole="">
            <v:imagedata r:id="rId2565" o:title=""/>
          </v:shape>
          <o:OLEObject Type="Embed" ProgID="Equation.DSMT4" ShapeID="_x0000_i2293" DrawAspect="Content" ObjectID="_1374351366" r:id="rId2566"/>
        </w:object>
      </w:r>
      <w:r w:rsidR="007B2D9E">
        <w:t xml:space="preserve"> </w:t>
      </w:r>
      <w:r>
        <w:t xml:space="preserve">scales the exponential stresses, </w:t>
      </w:r>
      <w:r w:rsidR="00905817" w:rsidRPr="00905817">
        <w:rPr>
          <w:position w:val="-12"/>
        </w:rPr>
        <w:object w:dxaOrig="300" w:dyaOrig="360" w14:anchorId="0B8CA144">
          <v:shape id="_x0000_i2294" type="#_x0000_t75" style="width:14.6pt;height:19.15pt" o:ole="">
            <v:imagedata r:id="rId2567" o:title=""/>
          </v:shape>
          <o:OLEObject Type="Embed" ProgID="Equation.DSMT4" ShapeID="_x0000_i2294" DrawAspect="Content" ObjectID="_1374351367" r:id="rId2568"/>
        </w:object>
      </w:r>
      <w:r w:rsidR="007B2D9E">
        <w:t xml:space="preserve"> </w:t>
      </w:r>
      <w:r>
        <w:t xml:space="preserve">is the rate of uncrimping of the fibers, and </w:t>
      </w:r>
      <w:r w:rsidR="00905817" w:rsidRPr="00905817">
        <w:rPr>
          <w:position w:val="-12"/>
        </w:rPr>
        <w:object w:dxaOrig="300" w:dyaOrig="360" w14:anchorId="2C1C74ED">
          <v:shape id="_x0000_i2295" type="#_x0000_t75" style="width:14.6pt;height:19.15pt" o:ole="">
            <v:imagedata r:id="rId2569" o:title=""/>
          </v:shape>
          <o:OLEObject Type="Embed" ProgID="Equation.DSMT4" ShapeID="_x0000_i2295" DrawAspect="Content" ObjectID="_1374351368" r:id="rId2570"/>
        </w:object>
      </w:r>
      <w:r w:rsidR="007B2D9E">
        <w:t xml:space="preserve"> </w:t>
      </w:r>
      <w:r>
        <w:t xml:space="preserve">is the modulus of the straightened fibers. </w:t>
      </w:r>
      <w:r w:rsidR="00905817" w:rsidRPr="00905817">
        <w:rPr>
          <w:position w:val="-12"/>
        </w:rPr>
        <w:object w:dxaOrig="300" w:dyaOrig="360" w14:anchorId="1D5539CD">
          <v:shape id="_x0000_i2296" type="#_x0000_t75" style="width:14.6pt;height:19.15pt" o:ole="">
            <v:imagedata r:id="rId2571" o:title=""/>
          </v:shape>
          <o:OLEObject Type="Embed" ProgID="Equation.DSMT4" ShapeID="_x0000_i2296" DrawAspect="Content" ObjectID="_1374351369" r:id="rId2572"/>
        </w:object>
      </w:r>
      <w:r w:rsidR="007B2D9E">
        <w:t xml:space="preserve"> </w:t>
      </w:r>
      <w:r>
        <w:t xml:space="preserve">is determined from the requirement that the stress is continuous at </w:t>
      </w:r>
      <w:r w:rsidR="00905817" w:rsidRPr="00905817">
        <w:rPr>
          <w:position w:val="-12"/>
        </w:rPr>
        <w:object w:dxaOrig="300" w:dyaOrig="360" w14:anchorId="68162839">
          <v:shape id="_x0000_i2297" type="#_x0000_t75" style="width:14.6pt;height:19.15pt" o:ole="">
            <v:imagedata r:id="rId2573" o:title=""/>
          </v:shape>
          <o:OLEObject Type="Embed" ProgID="Equation.DSMT4" ShapeID="_x0000_i2297" DrawAspect="Content" ObjectID="_1374351370" r:id="rId2574"/>
        </w:object>
      </w:r>
      <w:r>
        <w:t>.</w:t>
      </w:r>
    </w:p>
    <w:p w14:paraId="5A218E96" w14:textId="77777777" w:rsidR="008C7882" w:rsidRPr="00D616EF" w:rsidRDefault="008C7882" w:rsidP="008C7882"/>
    <w:p w14:paraId="54680468" w14:textId="13C362CE" w:rsidR="008C7882" w:rsidRDefault="008C7882" w:rsidP="008C7882">
      <w:r>
        <w:t xml:space="preserve">This material model uses a three-field element formulation, interpolating displacements as linear field variables and pressure and volume ratio as piecewise constant on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r w:rsidR="005F21BF">
        <w:fldChar w:fldCharType="begin"/>
      </w:r>
      <w:r w:rsidR="005F21BF">
        <w:instrText xml:space="preserve"> HYPERLINK \l "_ENREF_31" \o "Simo, 1991 #11" </w:instrText>
      </w:r>
      <w:ins w:id="1353" w:author="Gerard" w:date="2015-08-07T21:36:00Z"/>
      <w:r w:rsidR="005F21BF">
        <w:fldChar w:fldCharType="separate"/>
      </w:r>
      <w:r w:rsidR="00214E15">
        <w:rPr>
          <w:noProof/>
        </w:rPr>
        <w:t>31</w:t>
      </w:r>
      <w:r w:rsidR="005F21BF">
        <w:rPr>
          <w:noProof/>
        </w:rPr>
        <w:fldChar w:fldCharType="end"/>
      </w:r>
      <w:r w:rsidR="00A56950">
        <w:rPr>
          <w:noProof/>
        </w:rPr>
        <w:t>]</w:t>
      </w:r>
      <w:r>
        <w:fldChar w:fldCharType="end"/>
      </w:r>
      <w:r>
        <w:t>.</w:t>
      </w:r>
    </w:p>
    <w:p w14:paraId="357DE38C" w14:textId="77777777" w:rsidR="00C5691A" w:rsidRDefault="00C5691A" w:rsidP="008C7882"/>
    <w:p w14:paraId="398F3C90" w14:textId="77777777" w:rsidR="00C5691A" w:rsidRDefault="00C5691A" w:rsidP="008F4203">
      <w:pPr>
        <w:pStyle w:val="Heading3"/>
      </w:pPr>
      <w:bookmarkStart w:id="1354" w:name="_Toc300602770"/>
      <w:r>
        <w:lastRenderedPageBreak/>
        <w:t>Ellipsoidal Fiber Distribution</w:t>
      </w:r>
      <w:bookmarkEnd w:id="1354"/>
    </w:p>
    <w:p w14:paraId="47133DD3" w14:textId="2AED8A4B" w:rsidR="00C5691A" w:rsidRDefault="00C5691A" w:rsidP="00C5691A">
      <w:r>
        <w:t xml:space="preserve">This constitutive model describes a material that is composed of an ellipsoidal continuous fiber distribution in an uncoupled formulation. The </w:t>
      </w:r>
      <w:r w:rsidR="00437785">
        <w:t xml:space="preserve">deviatoric part of the </w:t>
      </w:r>
      <w:r>
        <w:t>stress is given by</w:t>
      </w:r>
      <w:r w:rsidR="007412C6">
        <w:t xml:space="preserve"> </w:t>
      </w:r>
      <w:r w:rsidR="007412C6">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 </w:instrText>
      </w:r>
      <w:r w:rsidR="00F119D4">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EN.CITE.DATA </w:instrText>
      </w:r>
      <w:r w:rsidR="00F119D4">
        <w:fldChar w:fldCharType="end"/>
      </w:r>
      <w:r w:rsidR="007412C6">
        <w:fldChar w:fldCharType="separate"/>
      </w:r>
      <w:r w:rsidR="00A56950">
        <w:rPr>
          <w:noProof/>
        </w:rPr>
        <w:t>[</w:t>
      </w:r>
      <w:r w:rsidR="005F21BF">
        <w:fldChar w:fldCharType="begin"/>
      </w:r>
      <w:r w:rsidR="005F21BF">
        <w:instrText xml:space="preserve"> HYPERLINK \l "_ENREF_35" \o "Ateshian, 2009 #46" </w:instrText>
      </w:r>
      <w:ins w:id="1355" w:author="Gerard" w:date="2015-08-07T21:36:00Z"/>
      <w:r w:rsidR="005F21BF">
        <w:fldChar w:fldCharType="separate"/>
      </w:r>
      <w:r w:rsidR="00214E15">
        <w:rPr>
          <w:noProof/>
        </w:rPr>
        <w:t>35</w:t>
      </w:r>
      <w:r w:rsidR="005F21BF">
        <w:rPr>
          <w:noProof/>
        </w:rPr>
        <w:fldChar w:fldCharType="end"/>
      </w:r>
      <w:r w:rsidR="00A56950">
        <w:rPr>
          <w:noProof/>
        </w:rPr>
        <w:t xml:space="preserve">, </w:t>
      </w:r>
      <w:r w:rsidR="005F21BF">
        <w:fldChar w:fldCharType="begin"/>
      </w:r>
      <w:r w:rsidR="005F21BF">
        <w:instrText xml:space="preserve"> HYPERLINK \l "_ENREF_41" \o "Ateshian, 2007 #47" </w:instrText>
      </w:r>
      <w:ins w:id="1356" w:author="Gerard" w:date="2015-08-07T21:36:00Z"/>
      <w:r w:rsidR="005F21BF">
        <w:fldChar w:fldCharType="separate"/>
      </w:r>
      <w:r w:rsidR="00214E15">
        <w:rPr>
          <w:noProof/>
        </w:rPr>
        <w:t>41</w:t>
      </w:r>
      <w:r w:rsidR="005F21BF">
        <w:rPr>
          <w:noProof/>
        </w:rPr>
        <w:fldChar w:fldCharType="end"/>
      </w:r>
      <w:r w:rsidR="00A56950">
        <w:rPr>
          <w:noProof/>
        </w:rPr>
        <w:t xml:space="preserve">, </w:t>
      </w:r>
      <w:r w:rsidR="005F21BF">
        <w:fldChar w:fldCharType="begin"/>
      </w:r>
      <w:r w:rsidR="005F21BF">
        <w:instrText xml:space="preserve"> HYPERLINK \l "_ENREF_42" \o "Lanir, 1983 #48" </w:instrText>
      </w:r>
      <w:ins w:id="1357" w:author="Gerard" w:date="2015-08-07T21:36:00Z"/>
      <w:r w:rsidR="005F21BF">
        <w:fldChar w:fldCharType="separate"/>
      </w:r>
      <w:r w:rsidR="00214E15">
        <w:rPr>
          <w:noProof/>
        </w:rPr>
        <w:t>42</w:t>
      </w:r>
      <w:r w:rsidR="005F21BF">
        <w:rPr>
          <w:noProof/>
        </w:rPr>
        <w:fldChar w:fldCharType="end"/>
      </w:r>
      <w:r w:rsidR="00A56950">
        <w:rPr>
          <w:noProof/>
        </w:rPr>
        <w:t>]</w:t>
      </w:r>
      <w:r w:rsidR="007412C6">
        <w:fldChar w:fldCharType="end"/>
      </w:r>
      <w:r>
        <w:t>,</w:t>
      </w:r>
    </w:p>
    <w:p w14:paraId="48379581" w14:textId="6EF35573" w:rsidR="00C5691A" w:rsidRDefault="00D77B42" w:rsidP="00D77B42">
      <w:pPr>
        <w:pStyle w:val="MTDisplayEquation"/>
      </w:pPr>
      <w:r>
        <w:tab/>
      </w:r>
      <w:r w:rsidR="00905817" w:rsidRPr="00905817">
        <w:rPr>
          <w:position w:val="-18"/>
        </w:rPr>
        <w:object w:dxaOrig="3640" w:dyaOrig="520" w14:anchorId="705906F1">
          <v:shape id="_x0000_i2298" type="#_x0000_t75" style="width:183.2pt;height:25.5pt" o:ole="">
            <v:imagedata r:id="rId2575" o:title=""/>
          </v:shape>
          <o:OLEObject Type="Embed" ProgID="Equation.DSMT4" ShapeID="_x0000_i2298" DrawAspect="Content" ObjectID="_1374351371" r:id="rId2576"/>
        </w:object>
      </w:r>
      <w:r w:rsidR="00863541">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58" w:author="Gerard" w:date="2015-08-07T21:36:00Z">
          <w:r w:rsidR="00AE264D">
            <w:rPr>
              <w:noProof/>
            </w:rPr>
            <w:instrText>62</w:instrText>
          </w:r>
        </w:ins>
        <w:del w:id="1359" w:author="Gerard" w:date="2015-07-27T22:14:00Z">
          <w:r w:rsidR="00D3178E" w:rsidDel="00C175E9">
            <w:rPr>
              <w:noProof/>
            </w:rPr>
            <w:delInstrText>64</w:delInstrText>
          </w:r>
        </w:del>
      </w:fldSimple>
      <w:r>
        <w:instrText>)</w:instrText>
      </w:r>
      <w:r>
        <w:fldChar w:fldCharType="end"/>
      </w:r>
    </w:p>
    <w:p w14:paraId="176F4524" w14:textId="77777777" w:rsidR="00863541" w:rsidRDefault="00863541" w:rsidP="002C3797">
      <w:r>
        <w:t>and the</w:t>
      </w:r>
      <w:r w:rsidR="00437785">
        <w:t xml:space="preserve"> corresponding</w:t>
      </w:r>
      <w:r>
        <w:t xml:space="preserve"> elasticity tensor is</w:t>
      </w:r>
    </w:p>
    <w:p w14:paraId="22BC304D" w14:textId="1CADDE50" w:rsidR="00863541" w:rsidRDefault="00863541" w:rsidP="009773FE">
      <w:pPr>
        <w:pStyle w:val="MTDisplayEquation"/>
      </w:pPr>
      <w:r>
        <w:tab/>
      </w:r>
      <w:r w:rsidR="00905817" w:rsidRPr="00905817">
        <w:rPr>
          <w:position w:val="-18"/>
        </w:rPr>
        <w:object w:dxaOrig="3519" w:dyaOrig="520" w14:anchorId="482558F9">
          <v:shape id="_x0000_i2299" type="#_x0000_t75" style="width:176.8pt;height:25.5pt" o:ole="">
            <v:imagedata r:id="rId2577" o:title=""/>
          </v:shape>
          <o:OLEObject Type="Embed" ProgID="Equation.DSMT4" ShapeID="_x0000_i2299" DrawAspect="Content" ObjectID="_1374351372" r:id="rId257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60" w:author="Gerard" w:date="2015-08-07T21:36:00Z">
          <w:r w:rsidR="00AE264D">
            <w:rPr>
              <w:noProof/>
            </w:rPr>
            <w:instrText>63</w:instrText>
          </w:r>
        </w:ins>
        <w:del w:id="1361" w:author="Gerard" w:date="2015-07-27T22:14:00Z">
          <w:r w:rsidR="00D3178E" w:rsidDel="00C175E9">
            <w:rPr>
              <w:noProof/>
            </w:rPr>
            <w:delInstrText>65</w:delInstrText>
          </w:r>
        </w:del>
      </w:fldSimple>
      <w:r>
        <w:instrText>)</w:instrText>
      </w:r>
      <w:r>
        <w:fldChar w:fldCharType="end"/>
      </w:r>
    </w:p>
    <w:p w14:paraId="2895B29F" w14:textId="2F8BF822" w:rsidR="002C3797" w:rsidRDefault="00905817" w:rsidP="002C3797">
      <w:r w:rsidRPr="00905817">
        <w:rPr>
          <w:position w:val="-12"/>
        </w:rPr>
        <w:object w:dxaOrig="1760" w:dyaOrig="400" w14:anchorId="35277BA6">
          <v:shape id="_x0000_i2300" type="#_x0000_t75" style="width:87.5pt;height:20.05pt" o:ole="">
            <v:imagedata r:id="rId2579" o:title=""/>
          </v:shape>
          <o:OLEObject Type="Embed" ProgID="Equation.DSMT4" ShapeID="_x0000_i2300" DrawAspect="Content" ObjectID="_1374351373" r:id="rId2580"/>
        </w:object>
      </w:r>
      <w:r w:rsidR="00F73358">
        <w:t xml:space="preserve"> </w:t>
      </w:r>
      <w:r w:rsidR="002C3797">
        <w:t xml:space="preserve">is the square of the fiber stretch </w:t>
      </w:r>
      <w:r w:rsidRPr="00905817">
        <w:rPr>
          <w:position w:val="-4"/>
        </w:rPr>
        <w:object w:dxaOrig="220" w:dyaOrig="260" w14:anchorId="1E1832F5">
          <v:shape id="_x0000_i2301" type="#_x0000_t75" style="width:10.95pt;height:12.75pt" o:ole="">
            <v:imagedata r:id="rId2581" o:title=""/>
          </v:shape>
          <o:OLEObject Type="Embed" ProgID="Equation.DSMT4" ShapeID="_x0000_i2301" DrawAspect="Content" ObjectID="_1374351374" r:id="rId2582"/>
        </w:object>
      </w:r>
      <w:r w:rsidR="002C3797">
        <w:t xml:space="preserve">, </w:t>
      </w:r>
      <w:r w:rsidRPr="00905817">
        <w:rPr>
          <w:position w:val="-6"/>
        </w:rPr>
        <w:object w:dxaOrig="260" w:dyaOrig="279" w14:anchorId="5BE145BC">
          <v:shape id="_x0000_i2302" type="#_x0000_t75" style="width:12.75pt;height:14.6pt" o:ole="">
            <v:imagedata r:id="rId2583" o:title=""/>
          </v:shape>
          <o:OLEObject Type="Embed" ProgID="Equation.DSMT4" ShapeID="_x0000_i2302" DrawAspect="Content" ObjectID="_1374351375" r:id="rId2584"/>
        </w:object>
      </w:r>
      <w:r w:rsidR="00F73358">
        <w:t xml:space="preserve"> </w:t>
      </w:r>
      <w:r w:rsidR="002C3797">
        <w:t xml:space="preserve">is the unit vector along the fiber direction (in the reference configuration), which in spherical angles is directed along </w:t>
      </w:r>
      <w:r w:rsidRPr="00905817">
        <w:rPr>
          <w:position w:val="-14"/>
        </w:rPr>
        <w:object w:dxaOrig="620" w:dyaOrig="400" w14:anchorId="5B05423F">
          <v:shape id="_x0000_i2303" type="#_x0000_t75" style="width:31pt;height:20.05pt" o:ole="">
            <v:imagedata r:id="rId2585" o:title=""/>
          </v:shape>
          <o:OLEObject Type="Embed" ProgID="Equation.DSMT4" ShapeID="_x0000_i2303" DrawAspect="Content" ObjectID="_1374351376" r:id="rId2586"/>
        </w:object>
      </w:r>
      <w:r w:rsidR="002C3797">
        <w:t xml:space="preserve">, </w:t>
      </w:r>
      <w:r w:rsidRPr="00905817">
        <w:rPr>
          <w:position w:val="-12"/>
        </w:rPr>
        <w:object w:dxaOrig="1260" w:dyaOrig="400" w14:anchorId="40ED9A0C">
          <v:shape id="_x0000_i2304" type="#_x0000_t75" style="width:62.9pt;height:20.05pt" o:ole="">
            <v:imagedata r:id="rId2587" o:title=""/>
          </v:shape>
          <o:OLEObject Type="Embed" ProgID="Equation.DSMT4" ShapeID="_x0000_i2304" DrawAspect="Content" ObjectID="_1374351377" r:id="rId2588"/>
        </w:object>
      </w:r>
      <w:r w:rsidR="002C3797">
        <w:t xml:space="preserve"> and </w:t>
      </w:r>
      <w:r w:rsidRPr="00905817">
        <w:rPr>
          <w:position w:val="-14"/>
        </w:rPr>
        <w:object w:dxaOrig="600" w:dyaOrig="400" w14:anchorId="7CEC3E03">
          <v:shape id="_x0000_i2305" type="#_x0000_t75" style="width:30.1pt;height:20.05pt" o:ole="">
            <v:imagedata r:id="rId2589" o:title=""/>
          </v:shape>
          <o:OLEObject Type="Embed" ProgID="Equation.DSMT4" ShapeID="_x0000_i2305" DrawAspect="Content" ObjectID="_1374351378" r:id="rId2590"/>
        </w:object>
      </w:r>
      <w:r w:rsidR="002C3797">
        <w:t xml:space="preserve"> is the unit step function that enforces the tension-only contribution. The fiber stress is determined from a fiber strain energy function in the usual manner</w:t>
      </w:r>
      <w:r w:rsidR="00FB3B8D">
        <w:t>:</w:t>
      </w:r>
    </w:p>
    <w:p w14:paraId="11F23D87" w14:textId="248830EE" w:rsidR="002C3797" w:rsidRDefault="00D77B42" w:rsidP="00D77B42">
      <w:pPr>
        <w:pStyle w:val="MTDisplayEquation"/>
      </w:pPr>
      <w:r>
        <w:tab/>
      </w:r>
      <w:r w:rsidR="00905817" w:rsidRPr="00905817">
        <w:rPr>
          <w:position w:val="-30"/>
        </w:rPr>
        <w:object w:dxaOrig="2120" w:dyaOrig="720" w14:anchorId="48391B2A">
          <v:shape id="_x0000_i2306" type="#_x0000_t75" style="width:106.65pt;height:36.45pt" o:ole="">
            <v:imagedata r:id="rId2591" o:title=""/>
          </v:shape>
          <o:OLEObject Type="Embed" ProgID="Equation.DSMT4" ShapeID="_x0000_i2306" DrawAspect="Content" ObjectID="_1374351379" r:id="rId2592"/>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62" w:author="Gerard" w:date="2015-08-07T21:36:00Z">
          <w:r w:rsidR="00AE264D">
            <w:rPr>
              <w:noProof/>
            </w:rPr>
            <w:instrText>64</w:instrText>
          </w:r>
        </w:ins>
        <w:del w:id="1363" w:author="Gerard" w:date="2015-07-27T22:14:00Z">
          <w:r w:rsidR="00D3178E" w:rsidDel="00C175E9">
            <w:rPr>
              <w:noProof/>
            </w:rPr>
            <w:delInstrText>66</w:delInstrText>
          </w:r>
        </w:del>
      </w:fldSimple>
      <w:r>
        <w:instrText>)</w:instrText>
      </w:r>
      <w:r>
        <w:fldChar w:fldCharType="end"/>
      </w:r>
    </w:p>
    <w:p w14:paraId="152F2DA0" w14:textId="77777777" w:rsidR="00863541" w:rsidRDefault="00863541" w:rsidP="002C3797">
      <w:r>
        <w:t>whereas the fiber elasticity tensor is</w:t>
      </w:r>
    </w:p>
    <w:p w14:paraId="4DF614D6" w14:textId="380772A8" w:rsidR="00863541" w:rsidRDefault="00863541" w:rsidP="00A46710">
      <w:pPr>
        <w:pStyle w:val="MTDisplayEquation"/>
      </w:pPr>
      <w:r>
        <w:tab/>
      </w:r>
      <w:r w:rsidR="00905817" w:rsidRPr="00905817">
        <w:rPr>
          <w:position w:val="-30"/>
        </w:rPr>
        <w:object w:dxaOrig="3000" w:dyaOrig="720" w14:anchorId="04C3232F">
          <v:shape id="_x0000_i2307" type="#_x0000_t75" style="width:150.4pt;height:36.45pt" o:ole="">
            <v:imagedata r:id="rId2593" o:title=""/>
          </v:shape>
          <o:OLEObject Type="Embed" ProgID="Equation.DSMT4" ShapeID="_x0000_i2307" DrawAspect="Content" ObjectID="_1374351380" r:id="rId2594"/>
        </w:object>
      </w:r>
      <w:r w:rsidR="007D2D17">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64" w:author="Gerard" w:date="2015-08-07T21:36:00Z">
          <w:r w:rsidR="00AE264D">
            <w:rPr>
              <w:noProof/>
            </w:rPr>
            <w:instrText>65</w:instrText>
          </w:r>
        </w:ins>
        <w:del w:id="1365" w:author="Gerard" w:date="2015-07-27T22:14:00Z">
          <w:r w:rsidR="00D3178E" w:rsidDel="00C175E9">
            <w:rPr>
              <w:noProof/>
            </w:rPr>
            <w:delInstrText>67</w:delInstrText>
          </w:r>
        </w:del>
      </w:fldSimple>
      <w:r>
        <w:instrText>)</w:instrText>
      </w:r>
      <w:r>
        <w:fldChar w:fldCharType="end"/>
      </w:r>
    </w:p>
    <w:p w14:paraId="748A3B0B" w14:textId="77777777" w:rsidR="002C3797" w:rsidRDefault="002C3797" w:rsidP="002C3797">
      <w:r>
        <w:t>where in this material</w:t>
      </w:r>
    </w:p>
    <w:p w14:paraId="76080503" w14:textId="26A01B4D" w:rsidR="002C3797" w:rsidRDefault="00D77B42" w:rsidP="00D77B42">
      <w:pPr>
        <w:pStyle w:val="MTDisplayEquation"/>
      </w:pPr>
      <w:r>
        <w:tab/>
      </w:r>
      <w:r w:rsidR="00905817" w:rsidRPr="00905817">
        <w:rPr>
          <w:position w:val="-16"/>
        </w:rPr>
        <w:object w:dxaOrig="2620" w:dyaOrig="499" w14:anchorId="38F9C463">
          <v:shape id="_x0000_i2308" type="#_x0000_t75" style="width:129.4pt;height:21.85pt" o:ole="">
            <v:imagedata r:id="rId2595" o:title=""/>
          </v:shape>
          <o:OLEObject Type="Embed" ProgID="Equation.DSMT4" ShapeID="_x0000_i2308" DrawAspect="Content" ObjectID="_1374351381" r:id="rId2596"/>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66" w:author="Gerard" w:date="2015-08-07T21:36:00Z">
          <w:r w:rsidR="00AE264D">
            <w:rPr>
              <w:noProof/>
            </w:rPr>
            <w:instrText>66</w:instrText>
          </w:r>
        </w:ins>
        <w:del w:id="1367" w:author="Gerard" w:date="2015-07-27T22:14:00Z">
          <w:r w:rsidR="00D3178E" w:rsidDel="00C175E9">
            <w:rPr>
              <w:noProof/>
            </w:rPr>
            <w:delInstrText>68</w:delInstrText>
          </w:r>
        </w:del>
      </w:fldSimple>
      <w:r>
        <w:instrText>)</w:instrText>
      </w:r>
      <w:r>
        <w:fldChar w:fldCharType="end"/>
      </w:r>
    </w:p>
    <w:p w14:paraId="2CB53336" w14:textId="425632EB" w:rsidR="002C3797" w:rsidRDefault="002C3797" w:rsidP="002C3797">
      <w:r>
        <w:t xml:space="preserve">The materials parameters </w:t>
      </w:r>
      <w:r w:rsidR="00905817" w:rsidRPr="00905817">
        <w:rPr>
          <w:position w:val="-10"/>
        </w:rPr>
        <w:object w:dxaOrig="240" w:dyaOrig="320" w14:anchorId="15737C64">
          <v:shape id="_x0000_i2309" type="#_x0000_t75" style="width:14.6pt;height:14.6pt" o:ole="">
            <v:imagedata r:id="rId2597" o:title=""/>
          </v:shape>
          <o:OLEObject Type="Embed" ProgID="Equation.DSMT4" ShapeID="_x0000_i2309" DrawAspect="Content" ObjectID="_1374351382" r:id="rId2598"/>
        </w:object>
      </w:r>
      <w:r w:rsidR="00F73358">
        <w:t xml:space="preserve"> </w:t>
      </w:r>
      <w:r>
        <w:t xml:space="preserve">and </w:t>
      </w:r>
      <w:r w:rsidR="00905817" w:rsidRPr="00905817">
        <w:rPr>
          <w:position w:val="-10"/>
        </w:rPr>
        <w:object w:dxaOrig="200" w:dyaOrig="320" w14:anchorId="154C6DF3">
          <v:shape id="_x0000_i2310" type="#_x0000_t75" style="width:7.3pt;height:14.6pt" o:ole="">
            <v:imagedata r:id="rId2599" o:title=""/>
          </v:shape>
          <o:OLEObject Type="Embed" ProgID="Equation.DSMT4" ShapeID="_x0000_i2310" DrawAspect="Content" ObjectID="_1374351383" r:id="rId2600"/>
        </w:object>
      </w:r>
      <w:r w:rsidR="00F73358">
        <w:t xml:space="preserve"> </w:t>
      </w:r>
      <w:r>
        <w:t>are determined from:</w:t>
      </w:r>
    </w:p>
    <w:p w14:paraId="3E7A607B" w14:textId="77777777" w:rsidR="002C3797" w:rsidRDefault="002C3797" w:rsidP="002C3797"/>
    <w:p w14:paraId="77D41B8F" w14:textId="3959410B" w:rsidR="002C3797" w:rsidRDefault="00D77B42" w:rsidP="00D77B42">
      <w:pPr>
        <w:pStyle w:val="MTDisplayEquation"/>
      </w:pPr>
      <w:r>
        <w:tab/>
      </w:r>
      <w:r w:rsidR="00905817" w:rsidRPr="00905817">
        <w:rPr>
          <w:position w:val="-76"/>
        </w:rPr>
        <w:object w:dxaOrig="4880" w:dyaOrig="1640" w14:anchorId="790A2F22">
          <v:shape id="_x0000_i2311" type="#_x0000_t75" style="width:244.25pt;height:79.3pt" o:ole="">
            <v:imagedata r:id="rId2601" o:title=""/>
          </v:shape>
          <o:OLEObject Type="Embed" ProgID="Equation.DSMT4" ShapeID="_x0000_i2311" DrawAspect="Content" ObjectID="_1374351384" r:id="rId2602"/>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68" w:author="Gerard" w:date="2015-08-07T21:36:00Z">
          <w:r w:rsidR="00AE264D">
            <w:rPr>
              <w:noProof/>
            </w:rPr>
            <w:instrText>67</w:instrText>
          </w:r>
        </w:ins>
        <w:del w:id="1369" w:author="Gerard" w:date="2015-07-27T22:14:00Z">
          <w:r w:rsidR="00D3178E" w:rsidDel="00C175E9">
            <w:rPr>
              <w:noProof/>
            </w:rPr>
            <w:delInstrText>69</w:delInstrText>
          </w:r>
        </w:del>
      </w:fldSimple>
      <w:r>
        <w:instrText>)</w:instrText>
      </w:r>
      <w:r>
        <w:fldChar w:fldCharType="end"/>
      </w:r>
    </w:p>
    <w:p w14:paraId="1F3224BA" w14:textId="77777777" w:rsidR="002C3797" w:rsidRDefault="002C3797" w:rsidP="002C3797">
      <w:r>
        <w:t>Since fibers can only sustain tension, this material is not stable on its own. It must be combined with a material that acts as the ground matrix. The total stress is then given by the sum of the fiber stress and the ground matrix stress</w:t>
      </w:r>
      <w:r w:rsidR="00E93F61">
        <w:t>:</w:t>
      </w:r>
    </w:p>
    <w:p w14:paraId="61B7BD13" w14:textId="0164AF08" w:rsidR="00B30137" w:rsidRDefault="00D77B42" w:rsidP="00D77B42">
      <w:pPr>
        <w:pStyle w:val="MTDisplayEquation"/>
      </w:pPr>
      <w:r>
        <w:tab/>
      </w:r>
      <w:r w:rsidR="00905817" w:rsidRPr="00905817">
        <w:rPr>
          <w:position w:val="-10"/>
        </w:rPr>
        <w:object w:dxaOrig="1219" w:dyaOrig="380" w14:anchorId="61FA5A35">
          <v:shape id="_x0000_i2312" type="#_x0000_t75" style="width:57.4pt;height:21.85pt" o:ole="">
            <v:imagedata r:id="rId2603" o:title=""/>
          </v:shape>
          <o:OLEObject Type="Embed" ProgID="Equation.DSMT4" ShapeID="_x0000_i2312" DrawAspect="Content" ObjectID="_1374351385" r:id="rId2604"/>
        </w:object>
      </w:r>
      <w:r w:rsidR="00E93F61">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70" w:author="Gerard" w:date="2015-08-07T21:36:00Z">
          <w:r w:rsidR="00AE264D">
            <w:rPr>
              <w:noProof/>
            </w:rPr>
            <w:instrText>68</w:instrText>
          </w:r>
        </w:ins>
        <w:del w:id="1371" w:author="Gerard" w:date="2015-07-27T22:14:00Z">
          <w:r w:rsidR="00D3178E" w:rsidDel="00C175E9">
            <w:rPr>
              <w:noProof/>
            </w:rPr>
            <w:delInstrText>70</w:delInstrText>
          </w:r>
        </w:del>
      </w:fldSimple>
      <w:r>
        <w:instrText>)</w:instrText>
      </w:r>
      <w:r>
        <w:fldChar w:fldCharType="end"/>
      </w:r>
    </w:p>
    <w:p w14:paraId="60DD6302" w14:textId="77777777" w:rsidR="00B30137" w:rsidRDefault="00C56E50" w:rsidP="008F4203">
      <w:pPr>
        <w:pStyle w:val="Heading3"/>
      </w:pPr>
      <w:bookmarkStart w:id="1372" w:name="_Toc300602771"/>
      <w:r>
        <w:t xml:space="preserve">Fiber with </w:t>
      </w:r>
      <w:r w:rsidR="0081541F">
        <w:t>E</w:t>
      </w:r>
      <w:r>
        <w:t>xponential Power law</w:t>
      </w:r>
      <w:bookmarkEnd w:id="1372"/>
    </w:p>
    <w:p w14:paraId="282C2D27" w14:textId="77777777" w:rsidR="00C56E50" w:rsidRDefault="00C56E50" w:rsidP="00C56E50">
      <w:r>
        <w:t>This material model describes a constitutive model for fibers, where a single fiber family follows an exponential power law strain energy function.</w:t>
      </w:r>
      <w:r w:rsidR="00E22F0B">
        <w:t xml:space="preserve">  The deviatoric part of the Cauchy stress is given by:</w:t>
      </w:r>
    </w:p>
    <w:p w14:paraId="41CCFA73" w14:textId="7BA0EC63" w:rsidR="00C56E50" w:rsidRDefault="00D77B42" w:rsidP="00D77B42">
      <w:pPr>
        <w:pStyle w:val="MTDisplayEquation"/>
      </w:pPr>
      <w:r>
        <w:tab/>
      </w:r>
      <w:r w:rsidR="00905817" w:rsidRPr="00905817">
        <w:rPr>
          <w:position w:val="-30"/>
        </w:rPr>
        <w:object w:dxaOrig="2960" w:dyaOrig="720" w14:anchorId="35887DFD">
          <v:shape id="_x0000_i2313" type="#_x0000_t75" style="width:151.3pt;height:36.45pt" o:ole="">
            <v:imagedata r:id="rId2605" o:title=""/>
          </v:shape>
          <o:OLEObject Type="Embed" ProgID="Equation.DSMT4" ShapeID="_x0000_i2313" DrawAspect="Content" ObjectID="_1374351386" r:id="rId2606"/>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73" w:author="Gerard" w:date="2015-08-07T21:36:00Z">
          <w:r w:rsidR="00AE264D">
            <w:rPr>
              <w:noProof/>
            </w:rPr>
            <w:instrText>69</w:instrText>
          </w:r>
        </w:ins>
        <w:del w:id="1374" w:author="Gerard" w:date="2015-07-27T22:14:00Z">
          <w:r w:rsidR="00D3178E" w:rsidDel="00C175E9">
            <w:rPr>
              <w:noProof/>
            </w:rPr>
            <w:delInstrText>71</w:delInstrText>
          </w:r>
        </w:del>
      </w:fldSimple>
      <w:r>
        <w:instrText>)</w:instrText>
      </w:r>
      <w:r>
        <w:fldChar w:fldCharType="end"/>
      </w:r>
    </w:p>
    <w:p w14:paraId="6FB0D9FA" w14:textId="77777777" w:rsidR="00437785" w:rsidRDefault="00437785" w:rsidP="004F2517">
      <w:r>
        <w:t>and the corresponding spatial elasticity tensor is</w:t>
      </w:r>
    </w:p>
    <w:p w14:paraId="6EA7419B" w14:textId="0790D408" w:rsidR="00437785" w:rsidRDefault="00437785" w:rsidP="00A46710">
      <w:pPr>
        <w:pStyle w:val="MTDisplayEquation"/>
      </w:pPr>
      <w:r>
        <w:lastRenderedPageBreak/>
        <w:tab/>
      </w:r>
      <w:r w:rsidR="00905817" w:rsidRPr="00905817">
        <w:rPr>
          <w:position w:val="-30"/>
        </w:rPr>
        <w:object w:dxaOrig="3840" w:dyaOrig="720" w14:anchorId="17841CF0">
          <v:shape id="_x0000_i2314" type="#_x0000_t75" style="width:194.15pt;height:36.45pt" o:ole="">
            <v:imagedata r:id="rId2607" o:title=""/>
          </v:shape>
          <o:OLEObject Type="Embed" ProgID="Equation.DSMT4" ShapeID="_x0000_i2314" DrawAspect="Content" ObjectID="_1374351387" r:id="rId2608"/>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75" w:author="Gerard" w:date="2015-08-07T21:36:00Z">
          <w:r w:rsidR="00AE264D">
            <w:rPr>
              <w:noProof/>
            </w:rPr>
            <w:instrText>70</w:instrText>
          </w:r>
        </w:ins>
        <w:del w:id="1376" w:author="Gerard" w:date="2015-07-27T22:14:00Z">
          <w:r w:rsidR="00D3178E" w:rsidDel="00C175E9">
            <w:rPr>
              <w:noProof/>
            </w:rPr>
            <w:delInstrText>72</w:delInstrText>
          </w:r>
        </w:del>
      </w:fldSimple>
      <w:r>
        <w:instrText>)</w:instrText>
      </w:r>
      <w:r>
        <w:fldChar w:fldCharType="end"/>
      </w:r>
    </w:p>
    <w:p w14:paraId="218CC5D4" w14:textId="50E4706F" w:rsidR="004F2517" w:rsidRDefault="004F2517" w:rsidP="004F2517">
      <w:r>
        <w:t xml:space="preserve">where </w:t>
      </w:r>
      <w:r w:rsidR="00905817" w:rsidRPr="00905817">
        <w:rPr>
          <w:position w:val="-12"/>
        </w:rPr>
        <w:object w:dxaOrig="1760" w:dyaOrig="400" w14:anchorId="4BB29951">
          <v:shape id="_x0000_i2315" type="#_x0000_t75" style="width:87.5pt;height:20.05pt" o:ole="">
            <v:imagedata r:id="rId2609" o:title=""/>
          </v:shape>
          <o:OLEObject Type="Embed" ProgID="Equation.DSMT4" ShapeID="_x0000_i2315" DrawAspect="Content" ObjectID="_1374351388" r:id="rId2610"/>
        </w:object>
      </w:r>
      <w:r>
        <w:t xml:space="preserve"> is the square of the fiber stretch, </w:t>
      </w:r>
      <w:r w:rsidR="00905817" w:rsidRPr="00905817">
        <w:rPr>
          <w:position w:val="-6"/>
        </w:rPr>
        <w:object w:dxaOrig="260" w:dyaOrig="279" w14:anchorId="2F88C5A5">
          <v:shape id="_x0000_i2316" type="#_x0000_t75" style="width:12.75pt;height:14.6pt" o:ole="">
            <v:imagedata r:id="rId2611" o:title=""/>
          </v:shape>
          <o:OLEObject Type="Embed" ProgID="Equation.DSMT4" ShapeID="_x0000_i2316" DrawAspect="Content" ObjectID="_1374351389" r:id="rId2612"/>
        </w:object>
      </w:r>
      <w:r w:rsidR="00437785">
        <w:t xml:space="preserve"> </w:t>
      </w:r>
      <w:r>
        <w:t>is the fiber orientation in the reference configuration,</w:t>
      </w:r>
    </w:p>
    <w:p w14:paraId="308E2CDC" w14:textId="0821E7CE" w:rsidR="00D77B42" w:rsidRDefault="00D77B42" w:rsidP="00D77B42">
      <w:pPr>
        <w:pStyle w:val="MTDisplayEquation"/>
      </w:pPr>
      <w:r>
        <w:tab/>
      </w:r>
      <w:r w:rsidR="00905817" w:rsidRPr="00905817">
        <w:rPr>
          <w:position w:val="-12"/>
        </w:rPr>
        <w:object w:dxaOrig="3879" w:dyaOrig="360" w14:anchorId="7AC342A6">
          <v:shape id="_x0000_i2317" type="#_x0000_t75" style="width:194.15pt;height:19.15pt" o:ole="">
            <v:imagedata r:id="rId2613" o:title=""/>
          </v:shape>
          <o:OLEObject Type="Embed" ProgID="Equation.DSMT4" ShapeID="_x0000_i2317" DrawAspect="Content" ObjectID="_1374351390" r:id="rId2614"/>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77" w:author="Gerard" w:date="2015-08-07T21:36:00Z">
          <w:r w:rsidR="00AE264D">
            <w:rPr>
              <w:noProof/>
            </w:rPr>
            <w:instrText>71</w:instrText>
          </w:r>
        </w:ins>
        <w:del w:id="1378" w:author="Gerard" w:date="2015-07-27T22:14:00Z">
          <w:r w:rsidR="00D3178E" w:rsidDel="00C175E9">
            <w:rPr>
              <w:noProof/>
            </w:rPr>
            <w:delInstrText>73</w:delInstrText>
          </w:r>
        </w:del>
      </w:fldSimple>
      <w:r>
        <w:instrText>)</w:instrText>
      </w:r>
      <w:r>
        <w:fldChar w:fldCharType="end"/>
      </w:r>
    </w:p>
    <w:p w14:paraId="595BBB67" w14:textId="600F9C6B" w:rsidR="004F2517" w:rsidRDefault="004F2517" w:rsidP="004F2517">
      <w:r>
        <w:t xml:space="preserve">and </w:t>
      </w:r>
      <w:r w:rsidR="00905817" w:rsidRPr="00905817">
        <w:rPr>
          <w:position w:val="-12"/>
        </w:rPr>
        <w:object w:dxaOrig="1260" w:dyaOrig="400" w14:anchorId="1418F370">
          <v:shape id="_x0000_i2318" type="#_x0000_t75" style="width:62.9pt;height:20.05pt" o:ole="">
            <v:imagedata r:id="rId2615" o:title=""/>
          </v:shape>
          <o:OLEObject Type="Embed" ProgID="Equation.DSMT4" ShapeID="_x0000_i2318" DrawAspect="Content" ObjectID="_1374351391" r:id="rId2616"/>
        </w:object>
      </w:r>
      <w:r>
        <w:t xml:space="preserve"> and </w:t>
      </w:r>
      <w:r w:rsidR="00905817" w:rsidRPr="00905817">
        <w:rPr>
          <w:position w:val="-14"/>
        </w:rPr>
        <w:object w:dxaOrig="600" w:dyaOrig="400" w14:anchorId="1594CB3A">
          <v:shape id="_x0000_i2319" type="#_x0000_t75" style="width:30.1pt;height:20.05pt" o:ole="">
            <v:imagedata r:id="rId2617" o:title=""/>
          </v:shape>
          <o:OLEObject Type="Embed" ProgID="Equation.DSMT4" ShapeID="_x0000_i2319" DrawAspect="Content" ObjectID="_1374351392" r:id="rId2618"/>
        </w:object>
      </w:r>
      <w:r>
        <w:t xml:space="preserve"> is the unit step function that enforces the tension-only contribution. The fiber strain energy density is given by</w:t>
      </w:r>
    </w:p>
    <w:p w14:paraId="2F314333" w14:textId="334F686B" w:rsidR="00D77B42" w:rsidRDefault="00D77B42" w:rsidP="00D77B42">
      <w:pPr>
        <w:pStyle w:val="MTDisplayEquation"/>
      </w:pPr>
      <w:r>
        <w:tab/>
      </w:r>
      <w:r w:rsidR="00905817" w:rsidRPr="00905817">
        <w:rPr>
          <w:position w:val="-28"/>
        </w:rPr>
        <w:object w:dxaOrig="2940" w:dyaOrig="660" w14:anchorId="29D220F6">
          <v:shape id="_x0000_i2320" type="#_x0000_t75" style="width:146.75pt;height:32.8pt" o:ole="">
            <v:imagedata r:id="rId2619" o:title=""/>
          </v:shape>
          <o:OLEObject Type="Embed" ProgID="Equation.DSMT4" ShapeID="_x0000_i2320" DrawAspect="Content" ObjectID="_1374351393" r:id="rId2620"/>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79" w:author="Gerard" w:date="2015-08-07T21:36:00Z">
          <w:r w:rsidR="00AE264D">
            <w:rPr>
              <w:noProof/>
            </w:rPr>
            <w:instrText>72</w:instrText>
          </w:r>
        </w:ins>
        <w:del w:id="1380" w:author="Gerard" w:date="2015-07-27T22:14:00Z">
          <w:r w:rsidR="00D3178E" w:rsidDel="00C175E9">
            <w:rPr>
              <w:noProof/>
            </w:rPr>
            <w:delInstrText>74</w:delInstrText>
          </w:r>
        </w:del>
      </w:fldSimple>
      <w:r>
        <w:instrText>)</w:instrText>
      </w:r>
      <w:r>
        <w:fldChar w:fldCharType="end"/>
      </w:r>
    </w:p>
    <w:p w14:paraId="0FEBBAC5" w14:textId="05614334" w:rsidR="000A7772" w:rsidRDefault="004F2517" w:rsidP="004F2517">
      <w:r>
        <w:t xml:space="preserve">where </w:t>
      </w:r>
      <w:r w:rsidR="00905817" w:rsidRPr="00905817">
        <w:rPr>
          <w:position w:val="-10"/>
        </w:rPr>
        <w:object w:dxaOrig="560" w:dyaOrig="320" w14:anchorId="5472C8CE">
          <v:shape id="_x0000_i2321" type="#_x0000_t75" style="width:28.25pt;height:15.5pt" o:ole="">
            <v:imagedata r:id="rId2621" o:title=""/>
          </v:shape>
          <o:OLEObject Type="Embed" ProgID="Equation.DSMT4" ShapeID="_x0000_i2321" DrawAspect="Content" ObjectID="_1374351394" r:id="rId2622"/>
        </w:object>
      </w:r>
      <w:r>
        <w:t xml:space="preserve">, </w:t>
      </w:r>
      <w:r w:rsidR="00905817" w:rsidRPr="00905817">
        <w:rPr>
          <w:position w:val="-6"/>
        </w:rPr>
        <w:object w:dxaOrig="580" w:dyaOrig="279" w14:anchorId="42DB43CA">
          <v:shape id="_x0000_i2322" type="#_x0000_t75" style="width:29.15pt;height:14.6pt" o:ole="">
            <v:imagedata r:id="rId2623" o:title=""/>
          </v:shape>
          <o:OLEObject Type="Embed" ProgID="Equation.DSMT4" ShapeID="_x0000_i2322" DrawAspect="Content" ObjectID="_1374351395" r:id="rId2624"/>
        </w:object>
      </w:r>
      <w:r>
        <w:t xml:space="preserve">and </w:t>
      </w:r>
      <w:r w:rsidR="00905817" w:rsidRPr="00905817">
        <w:rPr>
          <w:position w:val="-10"/>
        </w:rPr>
        <w:object w:dxaOrig="600" w:dyaOrig="320" w14:anchorId="673CFFC1">
          <v:shape id="_x0000_i2323" type="#_x0000_t75" style="width:30.1pt;height:15.5pt" o:ole="">
            <v:imagedata r:id="rId2625" o:title=""/>
          </v:shape>
          <o:OLEObject Type="Embed" ProgID="Equation.DSMT4" ShapeID="_x0000_i2323" DrawAspect="Content" ObjectID="_1374351396" r:id="rId2626"/>
        </w:object>
      </w:r>
      <w:r>
        <w:t>.</w:t>
      </w:r>
    </w:p>
    <w:p w14:paraId="6168D6BB" w14:textId="77777777" w:rsidR="000A7772" w:rsidRDefault="000A7772" w:rsidP="004F2517"/>
    <w:p w14:paraId="0E02A27F" w14:textId="37CE837E" w:rsidR="004F2517" w:rsidRDefault="000A7772" w:rsidP="004F2517">
      <w:r>
        <w:t xml:space="preserve">Note: in the limit when </w:t>
      </w:r>
      <w:r w:rsidR="00905817" w:rsidRPr="00905817">
        <w:rPr>
          <w:position w:val="-6"/>
        </w:rPr>
        <w:object w:dxaOrig="680" w:dyaOrig="279" w14:anchorId="1198FA32">
          <v:shape id="_x0000_i2324" type="#_x0000_t75" style="width:34.65pt;height:14.6pt" o:ole="">
            <v:imagedata r:id="rId2627" o:title=""/>
          </v:shape>
          <o:OLEObject Type="Embed" ProgID="Equation.DSMT4" ShapeID="_x0000_i2324" DrawAspect="Content" ObjectID="_1374351397" r:id="rId2628"/>
        </w:object>
      </w:r>
      <w:r>
        <w:t>, this expression produces a power law,</w:t>
      </w:r>
    </w:p>
    <w:p w14:paraId="16209E75" w14:textId="3E6FC402" w:rsidR="00D77B42" w:rsidRDefault="00D77B42" w:rsidP="00D77B42">
      <w:pPr>
        <w:pStyle w:val="MTDisplayEquation"/>
      </w:pPr>
      <w:r>
        <w:tab/>
      </w:r>
      <w:r w:rsidR="00905817" w:rsidRPr="00905817">
        <w:rPr>
          <w:position w:val="-28"/>
        </w:rPr>
        <w:object w:dxaOrig="1880" w:dyaOrig="660" w14:anchorId="128DFE3D">
          <v:shape id="_x0000_i2325" type="#_x0000_t75" style="width:94.8pt;height:32.8pt" o:ole="">
            <v:imagedata r:id="rId2629" o:title=""/>
          </v:shape>
          <o:OLEObject Type="Embed" ProgID="Equation.DSMT4" ShapeID="_x0000_i2325" DrawAspect="Content" ObjectID="_1374351398" r:id="rId2630"/>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81" w:author="Gerard" w:date="2015-08-07T21:36:00Z">
          <w:r w:rsidR="00AE264D">
            <w:rPr>
              <w:noProof/>
            </w:rPr>
            <w:instrText>73</w:instrText>
          </w:r>
        </w:ins>
        <w:del w:id="1382" w:author="Gerard" w:date="2015-07-27T22:14:00Z">
          <w:r w:rsidR="00D3178E" w:rsidDel="00C175E9">
            <w:rPr>
              <w:noProof/>
            </w:rPr>
            <w:delInstrText>75</w:delInstrText>
          </w:r>
        </w:del>
      </w:fldSimple>
      <w:r>
        <w:instrText>)</w:instrText>
      </w:r>
      <w:r>
        <w:fldChar w:fldCharType="end"/>
      </w:r>
    </w:p>
    <w:p w14:paraId="7C6BAA71" w14:textId="5F724A9A" w:rsidR="000A7772" w:rsidRDefault="000A7772" w:rsidP="000A7772">
      <w:r>
        <w:t xml:space="preserve">Note: when </w:t>
      </w:r>
      <w:r w:rsidR="00905817" w:rsidRPr="00905817">
        <w:rPr>
          <w:position w:val="-10"/>
        </w:rPr>
        <w:object w:dxaOrig="600" w:dyaOrig="320" w14:anchorId="49A56411">
          <v:shape id="_x0000_i2326" type="#_x0000_t75" style="width:30.1pt;height:15.5pt" o:ole="">
            <v:imagedata r:id="rId2631" o:title=""/>
          </v:shape>
          <o:OLEObject Type="Embed" ProgID="Equation.DSMT4" ShapeID="_x0000_i2326" DrawAspect="Content" ObjectID="_1374351399" r:id="rId2632"/>
        </w:object>
      </w:r>
      <w:r>
        <w:t>, the fiber modulus is zero at the strain origin (</w:t>
      </w:r>
      <w:r w:rsidR="00905817" w:rsidRPr="00905817">
        <w:rPr>
          <w:position w:val="-12"/>
        </w:rPr>
        <w:object w:dxaOrig="580" w:dyaOrig="380" w14:anchorId="2C2AE3DC">
          <v:shape id="_x0000_i2327" type="#_x0000_t75" style="width:29.15pt;height:19.15pt" o:ole="">
            <v:imagedata r:id="rId2633" o:title=""/>
          </v:shape>
          <o:OLEObject Type="Embed" ProgID="Equation.DSMT4" ShapeID="_x0000_i2327" DrawAspect="Content" ObjectID="_1374351400" r:id="rId2634"/>
        </w:object>
      </w:r>
      <w:r>
        <w:t xml:space="preserve">). Therefore, use </w:t>
      </w:r>
      <w:r w:rsidR="00905817" w:rsidRPr="00905817">
        <w:rPr>
          <w:position w:val="-10"/>
        </w:rPr>
        <w:object w:dxaOrig="600" w:dyaOrig="320" w14:anchorId="780406D7">
          <v:shape id="_x0000_i2328" type="#_x0000_t75" style="width:30.1pt;height:15.5pt" o:ole="">
            <v:imagedata r:id="rId2635" o:title=""/>
          </v:shape>
          <o:OLEObject Type="Embed" ProgID="Equation.DSMT4" ShapeID="_x0000_i2328" DrawAspect="Content" ObjectID="_1374351401" r:id="rId2636"/>
        </w:object>
      </w:r>
      <w:r>
        <w:t>when a smooth transition in the stress is desired from compression to tension.</w:t>
      </w:r>
    </w:p>
    <w:p w14:paraId="4976BD3E" w14:textId="77777777" w:rsidR="00CA4A7F" w:rsidRDefault="00CA4A7F" w:rsidP="000A7772"/>
    <w:p w14:paraId="6B46C7AA" w14:textId="77777777" w:rsidR="00CA4A7F" w:rsidRDefault="00CA4A7F" w:rsidP="008F4203">
      <w:pPr>
        <w:pStyle w:val="Heading3"/>
      </w:pPr>
      <w:bookmarkStart w:id="1383" w:name="_Toc300602772"/>
      <w:r>
        <w:t>Fung Orthotropic</w:t>
      </w:r>
      <w:bookmarkEnd w:id="1383"/>
    </w:p>
    <w:p w14:paraId="1566C44A" w14:textId="03A55229" w:rsidR="00CA4A7F" w:rsidRDefault="00CA4A7F" w:rsidP="00CA4A7F">
      <w:r>
        <w:t>The hyperelastic strain energy function for a Fung Orthotropic material is given by</w:t>
      </w:r>
      <w:r w:rsidR="007412C6">
        <w:t xml:space="preserve"> </w:t>
      </w:r>
      <w:r w:rsidR="007412C6">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 </w:instrText>
      </w:r>
      <w:r w:rsidR="001763A3">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EN.CITE.DATA </w:instrText>
      </w:r>
      <w:r w:rsidR="001763A3">
        <w:fldChar w:fldCharType="end"/>
      </w:r>
      <w:r w:rsidR="007412C6">
        <w:fldChar w:fldCharType="separate"/>
      </w:r>
      <w:r w:rsidR="00A56950">
        <w:rPr>
          <w:noProof/>
        </w:rPr>
        <w:t>[</w:t>
      </w:r>
      <w:r w:rsidR="005F21BF">
        <w:fldChar w:fldCharType="begin"/>
      </w:r>
      <w:r w:rsidR="005F21BF">
        <w:instrText xml:space="preserve"> HYPERLINK \l "_ENREF_43" \o "Fung, 1993 #44" </w:instrText>
      </w:r>
      <w:ins w:id="1384" w:author="Gerard" w:date="2015-08-07T21:36:00Z"/>
      <w:r w:rsidR="005F21BF">
        <w:fldChar w:fldCharType="separate"/>
      </w:r>
      <w:r w:rsidR="00214E15">
        <w:rPr>
          <w:noProof/>
        </w:rPr>
        <w:t>43</w:t>
      </w:r>
      <w:r w:rsidR="005F21BF">
        <w:rPr>
          <w:noProof/>
        </w:rPr>
        <w:fldChar w:fldCharType="end"/>
      </w:r>
      <w:r w:rsidR="00A56950">
        <w:rPr>
          <w:noProof/>
        </w:rPr>
        <w:t xml:space="preserve">, </w:t>
      </w:r>
      <w:r w:rsidR="005F21BF">
        <w:fldChar w:fldCharType="begin"/>
      </w:r>
      <w:r w:rsidR="005F21BF">
        <w:instrText xml:space="preserve"> HYPERLINK \l "_ENREF_44" \o "Fung, 1979 #43" </w:instrText>
      </w:r>
      <w:ins w:id="1385" w:author="Gerard" w:date="2015-08-07T21:36:00Z"/>
      <w:r w:rsidR="005F21BF">
        <w:fldChar w:fldCharType="separate"/>
      </w:r>
      <w:r w:rsidR="00214E15">
        <w:rPr>
          <w:noProof/>
        </w:rPr>
        <w:t>44</w:t>
      </w:r>
      <w:r w:rsidR="005F21BF">
        <w:rPr>
          <w:noProof/>
        </w:rPr>
        <w:fldChar w:fldCharType="end"/>
      </w:r>
      <w:r w:rsidR="00A56950">
        <w:rPr>
          <w:noProof/>
        </w:rPr>
        <w:t>]</w:t>
      </w:r>
      <w:r w:rsidR="007412C6">
        <w:fldChar w:fldCharType="end"/>
      </w:r>
    </w:p>
    <w:p w14:paraId="2285045B" w14:textId="24FD0123" w:rsidR="00CA4A7F" w:rsidRDefault="00D77B42" w:rsidP="00D77B42">
      <w:pPr>
        <w:pStyle w:val="MTDisplayEquation"/>
      </w:pPr>
      <w:r>
        <w:tab/>
      </w:r>
      <w:r w:rsidR="00905817" w:rsidRPr="00905817">
        <w:rPr>
          <w:position w:val="-24"/>
        </w:rPr>
        <w:object w:dxaOrig="2299" w:dyaOrig="620" w14:anchorId="2544A31E">
          <v:shape id="_x0000_i2329" type="#_x0000_t75" style="width:114.85pt;height:31pt" o:ole="">
            <v:imagedata r:id="rId2637" o:title=""/>
          </v:shape>
          <o:OLEObject Type="Embed" ProgID="Equation.DSMT4" ShapeID="_x0000_i2329" DrawAspect="Content" ObjectID="_1374351402" r:id="rId2638"/>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86" w:author="Gerard" w:date="2015-08-07T21:36:00Z">
          <w:r w:rsidR="00AE264D">
            <w:rPr>
              <w:noProof/>
            </w:rPr>
            <w:instrText>74</w:instrText>
          </w:r>
        </w:ins>
        <w:del w:id="1387" w:author="Gerard" w:date="2015-07-27T22:14:00Z">
          <w:r w:rsidR="00D3178E" w:rsidDel="00C175E9">
            <w:rPr>
              <w:noProof/>
            </w:rPr>
            <w:delInstrText>76</w:delInstrText>
          </w:r>
        </w:del>
      </w:fldSimple>
      <w:r>
        <w:instrText>)</w:instrText>
      </w:r>
      <w:r>
        <w:fldChar w:fldCharType="end"/>
      </w:r>
    </w:p>
    <w:p w14:paraId="6404D6BF" w14:textId="77777777" w:rsidR="00CA4A7F" w:rsidRDefault="00CA4A7F" w:rsidP="00CA4A7F">
      <w:r>
        <w:t>where</w:t>
      </w:r>
    </w:p>
    <w:p w14:paraId="28AF465D" w14:textId="32FE01E4" w:rsidR="00D77B42" w:rsidRDefault="00D77B42" w:rsidP="00D77B42">
      <w:pPr>
        <w:pStyle w:val="MTDisplayEquation"/>
      </w:pPr>
      <w:r>
        <w:tab/>
      </w:r>
      <w:r w:rsidR="00905817" w:rsidRPr="00905817">
        <w:rPr>
          <w:position w:val="-30"/>
        </w:rPr>
        <w:object w:dxaOrig="4840" w:dyaOrig="720" w14:anchorId="21C652CB">
          <v:shape id="_x0000_i2330" type="#_x0000_t75" style="width:241.5pt;height:36.45pt" o:ole="">
            <v:imagedata r:id="rId2639" o:title=""/>
          </v:shape>
          <o:OLEObject Type="Embed" ProgID="Equation.DSMT4" ShapeID="_x0000_i2330" DrawAspect="Content" ObjectID="_1374351403" r:id="rId2640"/>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88" w:author="Gerard" w:date="2015-08-07T21:36:00Z">
          <w:r w:rsidR="00AE264D">
            <w:rPr>
              <w:noProof/>
            </w:rPr>
            <w:instrText>75</w:instrText>
          </w:r>
        </w:ins>
        <w:del w:id="1389" w:author="Gerard" w:date="2015-07-27T22:14:00Z">
          <w:r w:rsidR="00D3178E" w:rsidDel="00C175E9">
            <w:rPr>
              <w:noProof/>
            </w:rPr>
            <w:delInstrText>77</w:delInstrText>
          </w:r>
        </w:del>
      </w:fldSimple>
      <w:r>
        <w:instrText>)</w:instrText>
      </w:r>
      <w:r>
        <w:fldChar w:fldCharType="end"/>
      </w:r>
    </w:p>
    <w:p w14:paraId="672B239E" w14:textId="167CFC4D" w:rsidR="00C34A71" w:rsidRDefault="00CA4A7F" w:rsidP="00CA4A7F">
      <w:r>
        <w:t xml:space="preserve">Here, </w:t>
      </w:r>
      <w:r w:rsidR="00905817" w:rsidRPr="00905817">
        <w:rPr>
          <w:position w:val="-18"/>
        </w:rPr>
        <w:object w:dxaOrig="1340" w:dyaOrig="480" w14:anchorId="0BB10D85">
          <v:shape id="_x0000_i2331" type="#_x0000_t75" style="width:67.45pt;height:24.6pt" o:ole="">
            <v:imagedata r:id="rId2641" o:title=""/>
          </v:shape>
          <o:OLEObject Type="Embed" ProgID="Equation.DSMT4" ShapeID="_x0000_i2331" DrawAspect="Content" ObjectID="_1374351404" r:id="rId2642"/>
        </w:object>
      </w:r>
      <w:r>
        <w:t xml:space="preserve"> and </w:t>
      </w:r>
      <w:r w:rsidR="00905817" w:rsidRPr="00905817">
        <w:rPr>
          <w:position w:val="-12"/>
        </w:rPr>
        <w:object w:dxaOrig="1460" w:dyaOrig="360" w14:anchorId="5650ED75">
          <v:shape id="_x0000_i2332" type="#_x0000_t75" style="width:72.9pt;height:19.15pt" o:ole="">
            <v:imagedata r:id="rId2643" o:title=""/>
          </v:shape>
          <o:OLEObject Type="Embed" ProgID="Equation.DSMT4" ShapeID="_x0000_i2332" DrawAspect="Content" ObjectID="_1374351405" r:id="rId2644"/>
        </w:object>
      </w:r>
      <w:r w:rsidR="00E22F0B">
        <w:t xml:space="preserve">, </w:t>
      </w:r>
      <w:r>
        <w:t xml:space="preserve">where </w:t>
      </w:r>
      <w:r w:rsidR="00905817" w:rsidRPr="00905817">
        <w:rPr>
          <w:position w:val="-12"/>
        </w:rPr>
        <w:object w:dxaOrig="340" w:dyaOrig="360" w14:anchorId="1911E370">
          <v:shape id="_x0000_i2333" type="#_x0000_t75" style="width:17.3pt;height:19.15pt" o:ole="">
            <v:imagedata r:id="rId2645" o:title=""/>
          </v:shape>
          <o:OLEObject Type="Embed" ProgID="Equation.DSMT4" ShapeID="_x0000_i2333" DrawAspect="Content" ObjectID="_1374351406" r:id="rId2646"/>
        </w:object>
      </w:r>
      <w:r w:rsidR="009312C5">
        <w:t xml:space="preserve"> are orthonormal vectors that </w:t>
      </w:r>
      <w:r>
        <w:t xml:space="preserve">define the initial direction of material </w:t>
      </w:r>
      <w:r w:rsidR="009312C5">
        <w:t>axes</w:t>
      </w:r>
      <w:r>
        <w:t xml:space="preserve">. The orthotropic Lamé </w:t>
      </w:r>
      <w:r w:rsidR="00E22F0B">
        <w:t>coefficients</w:t>
      </w:r>
      <w:r>
        <w:t xml:space="preserve"> should be chosen such that the stiffness matrix</w:t>
      </w:r>
      <w:r w:rsidR="00C34A71">
        <w:t>,</w:t>
      </w:r>
    </w:p>
    <w:p w14:paraId="7D024953" w14:textId="411EFB69" w:rsidR="00C34A71" w:rsidRDefault="00C34A71" w:rsidP="00CB13D9">
      <w:pPr>
        <w:pStyle w:val="MTDisplayEquation"/>
      </w:pPr>
      <w:r>
        <w:tab/>
      </w:r>
      <w:r w:rsidR="00905817" w:rsidRPr="00905817">
        <w:rPr>
          <w:position w:val="-40"/>
        </w:rPr>
        <w:object w:dxaOrig="7119" w:dyaOrig="3220" w14:anchorId="3C6AC79A">
          <v:shape id="_x0000_i2334" type="#_x0000_t75" style="width:356.35pt;height:161.3pt" o:ole="">
            <v:imagedata r:id="rId2647" o:title=""/>
          </v:shape>
          <o:OLEObject Type="Embed" ProgID="Equation.DSMT4" ShapeID="_x0000_i2334" DrawAspect="Content" ObjectID="_1374351407" r:id="rId2648"/>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90" w:author="Gerard" w:date="2015-08-07T21:36:00Z">
          <w:r w:rsidR="00AE264D">
            <w:rPr>
              <w:noProof/>
            </w:rPr>
            <w:instrText>76</w:instrText>
          </w:r>
        </w:ins>
        <w:del w:id="1391" w:author="Gerard" w:date="2015-07-27T22:14:00Z">
          <w:r w:rsidR="00D3178E" w:rsidDel="00C175E9">
            <w:rPr>
              <w:noProof/>
            </w:rPr>
            <w:delInstrText>78</w:delInstrText>
          </w:r>
        </w:del>
      </w:fldSimple>
      <w:r>
        <w:instrText>)</w:instrText>
      </w:r>
      <w:r>
        <w:fldChar w:fldCharType="end"/>
      </w:r>
    </w:p>
    <w:p w14:paraId="5BC3E8B1" w14:textId="77777777" w:rsidR="00CA4A7F" w:rsidRDefault="00CA4A7F" w:rsidP="00CA4A7F">
      <w:r>
        <w:t>is positive definite.</w:t>
      </w:r>
    </w:p>
    <w:p w14:paraId="05C2ABBE" w14:textId="77777777" w:rsidR="00CA4A7F" w:rsidRDefault="00CA4A7F" w:rsidP="00CA4A7F"/>
    <w:p w14:paraId="1843388C" w14:textId="77777777" w:rsidR="00813691" w:rsidRDefault="00813691" w:rsidP="008F4203">
      <w:pPr>
        <w:pStyle w:val="Heading3"/>
      </w:pPr>
      <w:bookmarkStart w:id="1392" w:name="_Toc300602773"/>
      <w:r>
        <w:t>Tension-Compression Nonlinear Orth</w:t>
      </w:r>
      <w:r w:rsidR="00E22F0B">
        <w:t>o</w:t>
      </w:r>
      <w:r>
        <w:t>tropic</w:t>
      </w:r>
      <w:bookmarkEnd w:id="1392"/>
    </w:p>
    <w:p w14:paraId="65DCFFE4" w14:textId="3E5587B2" w:rsidR="00813691" w:rsidRDefault="00813691" w:rsidP="00813691">
      <w:r>
        <w:t>This material model is based on the following uncoupled hyperelastic strain energy function</w:t>
      </w:r>
      <w:r w:rsidR="007412C6">
        <w:t xml:space="preserve"> </w:t>
      </w:r>
      <w:r w:rsidR="007412C6">
        <w:fldChar w:fldCharType="begin"/>
      </w:r>
      <w:r w:rsidR="001763A3">
        <w:instrText xml:space="preserve"> ADDIN EN.CITE &lt;EndNote&gt;&lt;Cite&gt;&lt;Author&gt;Ateshian&lt;/Author&gt;&lt;Year&gt;2007&lt;/Year&gt;&lt;RecNum&gt;1&lt;/RecNum&gt;&lt;DisplayText&gt;[45]&lt;/DisplayText&gt;&lt;record&gt;&lt;rec-number&gt;1&lt;/rec-number&gt;&lt;foreign-keys&gt;&lt;key app="EN" db-id="fwxrfwzd5wwavcepe9epdeevxdsd2fftswrx"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rsidR="007412C6">
        <w:fldChar w:fldCharType="separate"/>
      </w:r>
      <w:r w:rsidR="00A56950">
        <w:rPr>
          <w:noProof/>
        </w:rPr>
        <w:t>[</w:t>
      </w:r>
      <w:r w:rsidR="005F21BF">
        <w:fldChar w:fldCharType="begin"/>
      </w:r>
      <w:r w:rsidR="005F21BF">
        <w:instrText xml:space="preserve"> HYPERLINK \l "_ENREF_45" \o "Ateshian, 2007 #1" </w:instrText>
      </w:r>
      <w:ins w:id="1393" w:author="Gerard" w:date="2015-08-07T21:36:00Z"/>
      <w:r w:rsidR="005F21BF">
        <w:fldChar w:fldCharType="separate"/>
      </w:r>
      <w:r w:rsidR="00214E15">
        <w:rPr>
          <w:noProof/>
        </w:rPr>
        <w:t>45</w:t>
      </w:r>
      <w:r w:rsidR="005F21BF">
        <w:rPr>
          <w:noProof/>
        </w:rPr>
        <w:fldChar w:fldCharType="end"/>
      </w:r>
      <w:r w:rsidR="00A56950">
        <w:rPr>
          <w:noProof/>
        </w:rPr>
        <w:t>]</w:t>
      </w:r>
      <w:r w:rsidR="007412C6">
        <w:fldChar w:fldCharType="end"/>
      </w:r>
      <w:r w:rsidR="00E22F0B">
        <w:t>:</w:t>
      </w:r>
    </w:p>
    <w:p w14:paraId="6A51AE09" w14:textId="789CA5FC" w:rsidR="00813691" w:rsidRDefault="00D77B42" w:rsidP="00D77B42">
      <w:pPr>
        <w:pStyle w:val="MTDisplayEquation"/>
      </w:pPr>
      <w:r>
        <w:tab/>
      </w:r>
      <w:r w:rsidR="00905817" w:rsidRPr="00905817">
        <w:rPr>
          <w:position w:val="-28"/>
        </w:rPr>
        <w:object w:dxaOrig="4620" w:dyaOrig="680" w14:anchorId="52CAC44A">
          <v:shape id="_x0000_i2335" type="#_x0000_t75" style="width:230.6pt;height:36.45pt" o:ole="">
            <v:imagedata r:id="rId2649" o:title=""/>
          </v:shape>
          <o:OLEObject Type="Embed" ProgID="Equation.DSMT4" ShapeID="_x0000_i2335" DrawAspect="Content" ObjectID="_1374351408" r:id="rId2650"/>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94" w:author="Gerard" w:date="2015-08-07T21:36:00Z">
          <w:r w:rsidR="00AE264D">
            <w:rPr>
              <w:noProof/>
            </w:rPr>
            <w:instrText>77</w:instrText>
          </w:r>
        </w:ins>
        <w:del w:id="1395" w:author="Gerard" w:date="2015-07-27T22:14:00Z">
          <w:r w:rsidR="00D3178E" w:rsidDel="00C175E9">
            <w:rPr>
              <w:noProof/>
            </w:rPr>
            <w:delInstrText>79</w:delInstrText>
          </w:r>
        </w:del>
      </w:fldSimple>
      <w:r>
        <w:instrText>)</w:instrText>
      </w:r>
      <w:r>
        <w:fldChar w:fldCharType="end"/>
      </w:r>
    </w:p>
    <w:p w14:paraId="5A8E71CD" w14:textId="4B4AEA08" w:rsidR="00813691" w:rsidRDefault="00813691" w:rsidP="00813691">
      <w:r>
        <w:t xml:space="preserve">The isotropic strain energy </w:t>
      </w:r>
      <w:r w:rsidR="00905817" w:rsidRPr="00905817">
        <w:rPr>
          <w:position w:val="-12"/>
        </w:rPr>
        <w:object w:dxaOrig="440" w:dyaOrig="380" w14:anchorId="5DF03BED">
          <v:shape id="_x0000_i2336" type="#_x0000_t75" style="width:21.85pt;height:21.85pt" o:ole="">
            <v:imagedata r:id="rId2651" o:title=""/>
          </v:shape>
          <o:OLEObject Type="Embed" ProgID="Equation.DSMT4" ShapeID="_x0000_i2336" DrawAspect="Content" ObjectID="_1374351409" r:id="rId2652"/>
        </w:object>
      </w:r>
      <w:r>
        <w:t xml:space="preserve">and the dilatational energy </w:t>
      </w:r>
      <w:r>
        <w:rPr>
          <w:i/>
        </w:rPr>
        <w:t>U</w:t>
      </w:r>
      <w:r>
        <w:t xml:space="preserve"> are the same as for the Mooney-Rivlin material. The tension-compression term is defined as follows:</w:t>
      </w:r>
    </w:p>
    <w:p w14:paraId="25B099D8" w14:textId="77777777" w:rsidR="00813691" w:rsidRDefault="00813691" w:rsidP="00813691"/>
    <w:p w14:paraId="030ABB2E" w14:textId="7558C9BD" w:rsidR="00813691" w:rsidRDefault="00D77B42" w:rsidP="00D77B42">
      <w:pPr>
        <w:pStyle w:val="MTDisplayEquation"/>
      </w:pPr>
      <w:r>
        <w:tab/>
      </w:r>
      <w:r w:rsidR="00905817" w:rsidRPr="00905817">
        <w:rPr>
          <w:position w:val="-84"/>
        </w:rPr>
        <w:object w:dxaOrig="6140" w:dyaOrig="1140" w14:anchorId="4B54FE36">
          <v:shape id="_x0000_i2337" type="#_x0000_t75" style="width:309.85pt;height:57.4pt" o:ole="">
            <v:imagedata r:id="rId2653" o:title=""/>
          </v:shape>
          <o:OLEObject Type="Embed" ProgID="Equation.DSMT4" ShapeID="_x0000_i2337" DrawAspect="Content" ObjectID="_1374351410" r:id="rId2654"/>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96" w:author="Gerard" w:date="2015-08-07T21:36:00Z">
          <w:r w:rsidR="00AE264D">
            <w:rPr>
              <w:noProof/>
            </w:rPr>
            <w:instrText>78</w:instrText>
          </w:r>
        </w:ins>
        <w:del w:id="1397" w:author="Gerard" w:date="2015-07-27T22:14:00Z">
          <w:r w:rsidR="00D3178E" w:rsidDel="00C175E9">
            <w:rPr>
              <w:noProof/>
            </w:rPr>
            <w:delInstrText>80</w:delInstrText>
          </w:r>
        </w:del>
      </w:fldSimple>
      <w:r>
        <w:instrText>)</w:instrText>
      </w:r>
      <w:r>
        <w:fldChar w:fldCharType="end"/>
      </w:r>
    </w:p>
    <w:p w14:paraId="4DBB80AB" w14:textId="5326434E" w:rsidR="00813691" w:rsidRDefault="00813691" w:rsidP="00813691">
      <w:r>
        <w:t xml:space="preserve">The </w:t>
      </w:r>
      <w:r w:rsidR="00905817" w:rsidRPr="00905817">
        <w:rPr>
          <w:position w:val="-12"/>
        </w:rPr>
        <w:object w:dxaOrig="240" w:dyaOrig="400" w14:anchorId="4530F084">
          <v:shape id="_x0000_i2338" type="#_x0000_t75" style="width:14.6pt;height:21.85pt" o:ole="">
            <v:imagedata r:id="rId2655" o:title=""/>
          </v:shape>
          <o:OLEObject Type="Embed" ProgID="Equation.DSMT4" ShapeID="_x0000_i2338" DrawAspect="Content" ObjectID="_1374351411" r:id="rId2656"/>
        </w:object>
      </w:r>
      <w:r w:rsidR="001723A9">
        <w:t xml:space="preserve"> </w:t>
      </w:r>
      <w:r>
        <w:t>parameters are the deviatoric fiber stretches of the local material fibers,</w:t>
      </w:r>
    </w:p>
    <w:p w14:paraId="2D43F95D" w14:textId="3FBFBEE5" w:rsidR="00D77B42" w:rsidRDefault="00D77B42" w:rsidP="00D77B42">
      <w:pPr>
        <w:pStyle w:val="MTDisplayEquation"/>
      </w:pPr>
      <w:r>
        <w:tab/>
      </w:r>
      <w:r w:rsidR="00905817" w:rsidRPr="00905817">
        <w:rPr>
          <w:position w:val="-18"/>
        </w:rPr>
        <w:object w:dxaOrig="1780" w:dyaOrig="520" w14:anchorId="6760C9C0">
          <v:shape id="_x0000_i2339" type="#_x0000_t75" style="width:86.6pt;height:28.25pt" o:ole="">
            <v:imagedata r:id="rId2657" o:title=""/>
          </v:shape>
          <o:OLEObject Type="Embed" ProgID="Equation.DSMT4" ShapeID="_x0000_i2339" DrawAspect="Content" ObjectID="_1374351412" r:id="rId2658"/>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398" w:author="Gerard" w:date="2015-08-07T21:36:00Z">
          <w:r w:rsidR="00AE264D">
            <w:rPr>
              <w:noProof/>
            </w:rPr>
            <w:instrText>79</w:instrText>
          </w:r>
        </w:ins>
        <w:del w:id="1399" w:author="Gerard" w:date="2015-07-27T22:14:00Z">
          <w:r w:rsidR="00D3178E" w:rsidDel="00C175E9">
            <w:rPr>
              <w:noProof/>
            </w:rPr>
            <w:delInstrText>81</w:delInstrText>
          </w:r>
        </w:del>
      </w:fldSimple>
      <w:r>
        <w:instrText>)</w:instrText>
      </w:r>
      <w:r>
        <w:fldChar w:fldCharType="end"/>
      </w:r>
    </w:p>
    <w:p w14:paraId="23C23C14" w14:textId="042BDE63" w:rsidR="00813691" w:rsidRDefault="00813691" w:rsidP="00813691">
      <w:r>
        <w:t xml:space="preserve">The local material fibers are defined (in the reference frame) as an orthonormal set of vectors </w:t>
      </w:r>
      <w:r w:rsidR="00905817" w:rsidRPr="00905817">
        <w:rPr>
          <w:position w:val="-12"/>
        </w:rPr>
        <w:object w:dxaOrig="300" w:dyaOrig="360" w14:anchorId="28F2D847">
          <v:shape id="_x0000_i2340" type="#_x0000_t75" style="width:14.6pt;height:21.85pt" o:ole="">
            <v:imagedata r:id="rId2659" o:title=""/>
          </v:shape>
          <o:OLEObject Type="Embed" ProgID="Equation.DSMT4" ShapeID="_x0000_i2340" DrawAspect="Content" ObjectID="_1374351413" r:id="rId2660"/>
        </w:object>
      </w:r>
      <w:r>
        <w:t>.</w:t>
      </w:r>
      <w:r w:rsidR="001723A9">
        <w:t xml:space="preserve">  The corresponding deviatoric part of the Cauchy stress is</w:t>
      </w:r>
    </w:p>
    <w:p w14:paraId="6D879631" w14:textId="592B7FAC" w:rsidR="00441669" w:rsidRDefault="00441669" w:rsidP="009312C5">
      <w:pPr>
        <w:pStyle w:val="MTDisplayEquation"/>
      </w:pPr>
      <w:r>
        <w:tab/>
      </w:r>
      <w:r w:rsidR="00905817" w:rsidRPr="00905817">
        <w:rPr>
          <w:position w:val="-30"/>
        </w:rPr>
        <w:object w:dxaOrig="2340" w:dyaOrig="720" w14:anchorId="577F34DD">
          <v:shape id="_x0000_i2341" type="#_x0000_t75" style="width:115.75pt;height:36.45pt" o:ole="">
            <v:imagedata r:id="rId2661" o:title=""/>
          </v:shape>
          <o:OLEObject Type="Embed" ProgID="Equation.DSMT4" ShapeID="_x0000_i2341" DrawAspect="Content" ObjectID="_1374351414" r:id="rId2662"/>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400" w:author="Gerard" w:date="2015-08-07T21:36:00Z">
          <w:r w:rsidR="00AE264D">
            <w:rPr>
              <w:noProof/>
            </w:rPr>
            <w:instrText>80</w:instrText>
          </w:r>
        </w:ins>
        <w:del w:id="1401" w:author="Gerard" w:date="2015-07-27T22:14:00Z">
          <w:r w:rsidR="00D3178E" w:rsidDel="00C175E9">
            <w:rPr>
              <w:noProof/>
            </w:rPr>
            <w:delInstrText>82</w:delInstrText>
          </w:r>
        </w:del>
      </w:fldSimple>
      <w:r>
        <w:instrText>)</w:instrText>
      </w:r>
      <w:r>
        <w:fldChar w:fldCharType="end"/>
      </w:r>
    </w:p>
    <w:p w14:paraId="0599C838" w14:textId="77777777" w:rsidR="00441669" w:rsidRDefault="00441669" w:rsidP="00441669">
      <w:r>
        <w:t>and the spatial elasticity tensor is</w:t>
      </w:r>
    </w:p>
    <w:p w14:paraId="77A2CDE7" w14:textId="18CD4AA8" w:rsidR="00441669" w:rsidRDefault="00441669" w:rsidP="009312C5">
      <w:pPr>
        <w:pStyle w:val="MTDisplayEquation"/>
      </w:pPr>
      <w:r>
        <w:tab/>
      </w:r>
      <w:r w:rsidR="00905817" w:rsidRPr="00905817">
        <w:rPr>
          <w:position w:val="-32"/>
        </w:rPr>
        <w:object w:dxaOrig="4060" w:dyaOrig="760" w14:anchorId="2F57A5D1">
          <v:shape id="_x0000_i2342" type="#_x0000_t75" style="width:201.4pt;height:35.55pt" o:ole="">
            <v:imagedata r:id="rId2663" o:title=""/>
          </v:shape>
          <o:OLEObject Type="Embed" ProgID="Equation.DSMT4" ShapeID="_x0000_i2342" DrawAspect="Content" ObjectID="_1374351415" r:id="rId2664"/>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402" w:author="Gerard" w:date="2015-08-07T21:36:00Z">
          <w:r w:rsidR="00AE264D">
            <w:rPr>
              <w:noProof/>
            </w:rPr>
            <w:instrText>81</w:instrText>
          </w:r>
        </w:ins>
        <w:del w:id="1403" w:author="Gerard" w:date="2015-07-27T22:14:00Z">
          <w:r w:rsidR="00D3178E" w:rsidDel="00C175E9">
            <w:rPr>
              <w:noProof/>
            </w:rPr>
            <w:delInstrText>83</w:delInstrText>
          </w:r>
        </w:del>
      </w:fldSimple>
      <w:r>
        <w:instrText>)</w:instrText>
      </w:r>
      <w:r>
        <w:fldChar w:fldCharType="end"/>
      </w:r>
    </w:p>
    <w:p w14:paraId="3BC214A6" w14:textId="6CA6590E" w:rsidR="00441669" w:rsidRPr="00441669" w:rsidRDefault="00441669" w:rsidP="00441669">
      <w:r>
        <w:t xml:space="preserve">where </w:t>
      </w:r>
      <w:r w:rsidR="00905817" w:rsidRPr="00905817">
        <w:rPr>
          <w:position w:val="-12"/>
        </w:rPr>
        <w:object w:dxaOrig="999" w:dyaOrig="380" w14:anchorId="1B007243">
          <v:shape id="_x0000_i2343" type="#_x0000_t75" style="width:50.15pt;height:21.85pt" o:ole="">
            <v:imagedata r:id="rId2665" o:title=""/>
          </v:shape>
          <o:OLEObject Type="Embed" ProgID="Equation.DSMT4" ShapeID="_x0000_i2343" DrawAspect="Content" ObjectID="_1374351416" r:id="rId2666"/>
        </w:object>
      </w:r>
      <w:r w:rsidR="006E3FDF">
        <w:t>.</w:t>
      </w:r>
    </w:p>
    <w:p w14:paraId="1F9EF65A" w14:textId="77777777" w:rsidR="002F3DF9" w:rsidRDefault="002F3DF9" w:rsidP="00813691"/>
    <w:p w14:paraId="305DB090" w14:textId="77777777" w:rsidR="002F3DF9" w:rsidRDefault="002F3DF9" w:rsidP="008F4203">
      <w:pPr>
        <w:pStyle w:val="Heading2"/>
      </w:pPr>
      <w:bookmarkStart w:id="1404" w:name="_Toc300602774"/>
      <w:commentRangeStart w:id="1405"/>
      <w:r>
        <w:t>Viscoelasticity</w:t>
      </w:r>
      <w:commentRangeEnd w:id="1405"/>
      <w:r w:rsidR="001E1949">
        <w:rPr>
          <w:rStyle w:val="CommentReference"/>
          <w:rFonts w:cs="Times New Roman"/>
          <w:b w:val="0"/>
          <w:bCs w:val="0"/>
          <w:iCs w:val="0"/>
        </w:rPr>
        <w:commentReference w:id="1405"/>
      </w:r>
      <w:bookmarkEnd w:id="1404"/>
    </w:p>
    <w:p w14:paraId="154B644C" w14:textId="71DC199F" w:rsidR="002F3DF9" w:rsidRDefault="002F3DF9" w:rsidP="002F3DF9">
      <w:r>
        <w:t>For a viscoelastic material the second Piola Kirchhoff stress can be written as follows</w:t>
      </w:r>
      <w:r w:rsidR="007412C6">
        <w:t xml:space="preserve"> </w:t>
      </w:r>
      <w:r w:rsidR="007412C6">
        <w:fldChar w:fldCharType="begin"/>
      </w:r>
      <w:r w:rsidR="00F119D4">
        <w:instrText xml:space="preserve"> ADDIN EN.CITE &lt;EndNote&gt;&lt;Cite&gt;&lt;Author&gt;Puso&lt;/Author&gt;&lt;Year&gt;1998&lt;/Year&gt;&lt;RecNum&gt;9&lt;/RecNum&gt;&lt;DisplayText&gt;[39]&lt;/DisplayText&gt;&lt;record&gt;&lt;rec-number&gt;9&lt;/rec-number&gt;&lt;foreign-keys&gt;&lt;key app="EN" db-id="fwxrfwzd5wwavcepe9epdeevxdsd2fftswrx"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Eng&lt;/secondary-title&gt;&lt;/titles&gt;&lt;periodical&gt;&lt;full-title&gt;J Biomech Eng&lt;/full-title&gt;&lt;abbr-1&gt;Journal of biomechanical engineering&lt;/abbr-1&gt;&lt;/periodical&gt;&lt;pages&gt;62-70&lt;/pages&gt;&lt;volume&gt;120&lt;/volume&gt;&lt;number&gt;1&lt;/number&gt;&lt;keywords&gt;&lt;keyword&gt;Biomechanics&lt;/keyword&gt;&lt;keyword&gt;*Computer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7412C6">
        <w:fldChar w:fldCharType="separate"/>
      </w:r>
      <w:r w:rsidR="00A56950">
        <w:rPr>
          <w:noProof/>
        </w:rPr>
        <w:t>[</w:t>
      </w:r>
      <w:r w:rsidR="005F21BF">
        <w:fldChar w:fldCharType="begin"/>
      </w:r>
      <w:r w:rsidR="005F21BF">
        <w:instrText xml:space="preserve"> HYPERLINK \l "_ENREF_39" \o "Puso, 1998 #9" </w:instrText>
      </w:r>
      <w:ins w:id="1406" w:author="Gerard" w:date="2015-08-07T21:36:00Z"/>
      <w:r w:rsidR="005F21BF">
        <w:fldChar w:fldCharType="separate"/>
      </w:r>
      <w:r w:rsidR="00214E15">
        <w:rPr>
          <w:noProof/>
        </w:rPr>
        <w:t>39</w:t>
      </w:r>
      <w:r w:rsidR="005F21BF">
        <w:rPr>
          <w:noProof/>
        </w:rPr>
        <w:fldChar w:fldCharType="end"/>
      </w:r>
      <w:r w:rsidR="00A56950">
        <w:rPr>
          <w:noProof/>
        </w:rPr>
        <w:t>]</w:t>
      </w:r>
      <w:r w:rsidR="007412C6">
        <w:fldChar w:fldCharType="end"/>
      </w:r>
      <w:r w:rsidR="00E22F0B">
        <w:t>:</w:t>
      </w:r>
    </w:p>
    <w:p w14:paraId="0853853D" w14:textId="59A29C7A" w:rsidR="002F3DF9" w:rsidRDefault="002F3DF9" w:rsidP="002F3DF9">
      <w:pPr>
        <w:pStyle w:val="MTDisplayEquation"/>
      </w:pPr>
      <w:r>
        <w:tab/>
      </w:r>
      <w:r w:rsidR="00905817" w:rsidRPr="00905817">
        <w:rPr>
          <w:position w:val="-30"/>
        </w:rPr>
        <w:object w:dxaOrig="2400" w:dyaOrig="720" w14:anchorId="3E4BFF73">
          <v:shape id="_x0000_i2344" type="#_x0000_t75" style="width:122.15pt;height:36.45pt" o:ole="">
            <v:imagedata r:id="rId2667" o:title=""/>
          </v:shape>
          <o:OLEObject Type="Embed" ProgID="Equation.DSMT4" ShapeID="_x0000_i2344" DrawAspect="Content" ObjectID="_1374351417" r:id="rId2668"/>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407" w:author="Gerard" w:date="2015-08-07T21:36:00Z">
          <w:r w:rsidR="00AE264D">
            <w:rPr>
              <w:noProof/>
            </w:rPr>
            <w:instrText>82</w:instrText>
          </w:r>
        </w:ins>
        <w:del w:id="1408" w:author="Gerard" w:date="2015-07-27T22:14:00Z">
          <w:r w:rsidR="00D3178E" w:rsidDel="00C175E9">
            <w:rPr>
              <w:noProof/>
            </w:rPr>
            <w:delInstrText>84</w:delInstrText>
          </w:r>
        </w:del>
      </w:fldSimple>
      <w:r>
        <w:instrText>)</w:instrText>
      </w:r>
      <w:r>
        <w:fldChar w:fldCharType="end"/>
      </w:r>
    </w:p>
    <w:p w14:paraId="072B2F88" w14:textId="53D621FF" w:rsidR="002F3DF9" w:rsidRDefault="002F3DF9" w:rsidP="002F3DF9">
      <w:r>
        <w:t xml:space="preserve">where </w:t>
      </w:r>
      <w:r w:rsidR="00905817" w:rsidRPr="00905817">
        <w:rPr>
          <w:position w:val="-6"/>
        </w:rPr>
        <w:object w:dxaOrig="279" w:dyaOrig="320" w14:anchorId="713F4727">
          <v:shape id="_x0000_i2345" type="#_x0000_t75" style="width:14.6pt;height:14.6pt" o:ole="">
            <v:imagedata r:id="rId2669" o:title=""/>
          </v:shape>
          <o:OLEObject Type="Embed" ProgID="Equation.DSMT4" ShapeID="_x0000_i2345" DrawAspect="Content" ObjectID="_1374351418" r:id="rId2670"/>
        </w:object>
      </w:r>
      <w:r>
        <w:t xml:space="preserve">is the elastic stress and </w:t>
      </w:r>
      <w:r>
        <w:rPr>
          <w:i/>
        </w:rPr>
        <w:t>G</w:t>
      </w:r>
      <w:r w:rsidR="00E22F0B" w:rsidRPr="00CB13D9">
        <w:t>(</w:t>
      </w:r>
      <w:r w:rsidR="00E22F0B" w:rsidRPr="00E22F0B">
        <w:rPr>
          <w:i/>
        </w:rPr>
        <w:t>t</w:t>
      </w:r>
      <w:r w:rsidR="00E22F0B" w:rsidRPr="00CB13D9">
        <w:t>)</w:t>
      </w:r>
      <w:r>
        <w:t xml:space="preserve"> is the relaxation function. Here we consider the special case where the relaxation function is given by</w:t>
      </w:r>
    </w:p>
    <w:p w14:paraId="1ECB3AFE" w14:textId="6A9C5AA5" w:rsidR="002F3DF9" w:rsidRDefault="002F3DF9" w:rsidP="002F3DF9">
      <w:pPr>
        <w:pStyle w:val="MTDisplayEquation"/>
      </w:pPr>
      <w:r>
        <w:tab/>
      </w:r>
      <w:r w:rsidR="00905817" w:rsidRPr="00905817">
        <w:rPr>
          <w:position w:val="-28"/>
        </w:rPr>
        <w:object w:dxaOrig="2799" w:dyaOrig="680" w14:anchorId="59841726">
          <v:shape id="_x0000_i2346" type="#_x0000_t75" style="width:136.7pt;height:36.45pt" o:ole="">
            <v:imagedata r:id="rId2671" o:title=""/>
          </v:shape>
          <o:OLEObject Type="Embed" ProgID="Equation.DSMT4" ShapeID="_x0000_i2346" DrawAspect="Content" ObjectID="_1374351419" r:id="rId2672"/>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409" w:author="Gerard" w:date="2015-08-07T21:36:00Z">
          <w:r w:rsidR="00AE264D">
            <w:rPr>
              <w:noProof/>
            </w:rPr>
            <w:instrText>83</w:instrText>
          </w:r>
        </w:ins>
        <w:del w:id="1410" w:author="Gerard" w:date="2015-07-27T22:14:00Z">
          <w:r w:rsidR="00D3178E" w:rsidDel="00C175E9">
            <w:rPr>
              <w:noProof/>
            </w:rPr>
            <w:delInstrText>85</w:delInstrText>
          </w:r>
        </w:del>
      </w:fldSimple>
      <w:r>
        <w:instrText>)</w:instrText>
      </w:r>
      <w:r>
        <w:fldChar w:fldCharType="end"/>
      </w:r>
    </w:p>
    <w:p w14:paraId="75A2D9CB" w14:textId="77777777" w:rsidR="002F3DF9" w:rsidRDefault="002F3DF9" w:rsidP="002F3DF9">
      <w:r>
        <w:t>With this function chosen for the relaxation function, we can write the total stress as</w:t>
      </w:r>
    </w:p>
    <w:p w14:paraId="038A3171" w14:textId="57DA38AB" w:rsidR="002F3DF9" w:rsidRDefault="002F3DF9" w:rsidP="002F3DF9">
      <w:pPr>
        <w:pStyle w:val="MTDisplayEquation"/>
      </w:pPr>
      <w:r>
        <w:tab/>
      </w:r>
      <w:r w:rsidR="00905817" w:rsidRPr="00905817">
        <w:rPr>
          <w:position w:val="-32"/>
        </w:rPr>
        <w:object w:dxaOrig="4380" w:dyaOrig="760" w14:anchorId="30CA52C7">
          <v:shape id="_x0000_i2347" type="#_x0000_t75" style="width:223.3pt;height:35.55pt" o:ole="">
            <v:imagedata r:id="rId2673" o:title=""/>
          </v:shape>
          <o:OLEObject Type="Embed" ProgID="Equation.DSMT4" ShapeID="_x0000_i2347" DrawAspect="Content" ObjectID="_1374351420" r:id="rId2674"/>
        </w:object>
      </w:r>
      <w:r w:rsidR="00E22F0B">
        <w:t>.</w:t>
      </w:r>
      <w:r>
        <w:tab/>
      </w:r>
      <w:r>
        <w:fldChar w:fldCharType="begin"/>
      </w:r>
      <w:r>
        <w:instrText xml:space="preserve"> MACROBUTTON MTPlaceRef \* MERGEFORMAT </w:instrText>
      </w:r>
      <w:fldSimple w:instr=" SEQ MTEqn \h \* MERGEFORMAT "/>
      <w:bookmarkStart w:id="1411" w:name="ZEqnNum344442"/>
      <w:r>
        <w:instrText>(</w:instrText>
      </w:r>
      <w:fldSimple w:instr=" SEQ MTSec \c \* Arabic \* MERGEFORMAT ">
        <w:r w:rsidR="00AE264D">
          <w:rPr>
            <w:noProof/>
          </w:rPr>
          <w:instrText>5</w:instrText>
        </w:r>
      </w:fldSimple>
      <w:r>
        <w:instrText>.</w:instrText>
      </w:r>
      <w:fldSimple w:instr=" SEQ MTEqn \c \* Arabic \* MERGEFORMAT ">
        <w:ins w:id="1412" w:author="Gerard" w:date="2015-08-07T21:36:00Z">
          <w:r w:rsidR="00AE264D">
            <w:rPr>
              <w:noProof/>
            </w:rPr>
            <w:instrText>84</w:instrText>
          </w:r>
        </w:ins>
        <w:del w:id="1413" w:author="Gerard" w:date="2015-07-27T22:14:00Z">
          <w:r w:rsidR="00D3178E" w:rsidDel="00C175E9">
            <w:rPr>
              <w:noProof/>
            </w:rPr>
            <w:delInstrText>86</w:delInstrText>
          </w:r>
        </w:del>
      </w:fldSimple>
      <w:r>
        <w:instrText>)</w:instrText>
      </w:r>
      <w:bookmarkEnd w:id="1411"/>
      <w:r>
        <w:fldChar w:fldCharType="end"/>
      </w:r>
    </w:p>
    <w:p w14:paraId="679776B8" w14:textId="77777777" w:rsidR="002F3DF9" w:rsidRDefault="002F3DF9" w:rsidP="002F3DF9">
      <w:r>
        <w:t>Introducing the internal variables,</w:t>
      </w:r>
    </w:p>
    <w:p w14:paraId="38B2534D" w14:textId="0CF4CEDA" w:rsidR="002F3DF9" w:rsidRDefault="002F3DF9" w:rsidP="002F3DF9">
      <w:pPr>
        <w:pStyle w:val="MTDisplayEquation"/>
      </w:pPr>
      <w:r>
        <w:lastRenderedPageBreak/>
        <w:tab/>
      </w:r>
      <w:r w:rsidR="00905817" w:rsidRPr="00905817">
        <w:rPr>
          <w:position w:val="-30"/>
        </w:rPr>
        <w:object w:dxaOrig="3519" w:dyaOrig="720" w14:anchorId="6BA1FCEC">
          <v:shape id="_x0000_i2348" type="#_x0000_t75" style="width:179.55pt;height:36.45pt" o:ole="">
            <v:imagedata r:id="rId2675" o:title=""/>
          </v:shape>
          <o:OLEObject Type="Embed" ProgID="Equation.DSMT4" ShapeID="_x0000_i2348" DrawAspect="Content" ObjectID="_1374351421" r:id="rId2676"/>
        </w:object>
      </w:r>
      <w:r w:rsidR="00E22F0B">
        <w:t>,</w:t>
      </w:r>
      <w:r>
        <w:tab/>
      </w:r>
      <w:r>
        <w:fldChar w:fldCharType="begin"/>
      </w:r>
      <w:r>
        <w:instrText xml:space="preserve"> MACROBUTTON MTPlaceRef \* MERGEFORMAT </w:instrText>
      </w:r>
      <w:fldSimple w:instr=" SEQ MTEqn \h \* MERGEFORMAT "/>
      <w:bookmarkStart w:id="1414" w:name="ZEqnNum257742"/>
      <w:r>
        <w:instrText>(</w:instrText>
      </w:r>
      <w:fldSimple w:instr=" SEQ MTSec \c \* Arabic \* MERGEFORMAT ">
        <w:r w:rsidR="00AE264D">
          <w:rPr>
            <w:noProof/>
          </w:rPr>
          <w:instrText>5</w:instrText>
        </w:r>
      </w:fldSimple>
      <w:r>
        <w:instrText>.</w:instrText>
      </w:r>
      <w:fldSimple w:instr=" SEQ MTEqn \c \* Arabic \* MERGEFORMAT ">
        <w:ins w:id="1415" w:author="Gerard" w:date="2015-08-07T21:36:00Z">
          <w:r w:rsidR="00AE264D">
            <w:rPr>
              <w:noProof/>
            </w:rPr>
            <w:instrText>85</w:instrText>
          </w:r>
        </w:ins>
        <w:del w:id="1416" w:author="Gerard" w:date="2015-07-27T22:14:00Z">
          <w:r w:rsidR="00D3178E" w:rsidDel="00C175E9">
            <w:rPr>
              <w:noProof/>
            </w:rPr>
            <w:delInstrText>87</w:delInstrText>
          </w:r>
        </w:del>
      </w:fldSimple>
      <w:r>
        <w:instrText>)</w:instrText>
      </w:r>
      <w:bookmarkEnd w:id="1414"/>
      <w:r>
        <w:fldChar w:fldCharType="end"/>
      </w:r>
    </w:p>
    <w:p w14:paraId="2C327E60" w14:textId="510F7A16" w:rsidR="002F3DF9" w:rsidRDefault="002F3DF9" w:rsidP="002F3DF9">
      <w:r>
        <w:t xml:space="preserve">we can rewrite </w:t>
      </w:r>
      <w:r>
        <w:fldChar w:fldCharType="begin"/>
      </w:r>
      <w:r>
        <w:instrText xml:space="preserve"> GOTOBUTTON ZEqnNum344442  \* MERGEFORMAT </w:instrText>
      </w:r>
      <w:fldSimple w:instr=" REF ZEqnNum344442 \! \* MERGEFORMAT ">
        <w:ins w:id="1417" w:author="Gerard" w:date="2015-08-07T21:36:00Z">
          <w:r w:rsidR="00AE264D">
            <w:instrText>(5.84)</w:instrText>
          </w:r>
        </w:ins>
        <w:del w:id="1418" w:author="Gerard" w:date="2015-07-27T22:14:00Z">
          <w:r w:rsidR="00D3178E" w:rsidDel="00C175E9">
            <w:delInstrText>(5.86)</w:delInstrText>
          </w:r>
        </w:del>
      </w:fldSimple>
      <w:r>
        <w:fldChar w:fldCharType="end"/>
      </w:r>
      <w:r>
        <w:t xml:space="preserve"> as follows,</w:t>
      </w:r>
    </w:p>
    <w:p w14:paraId="2826F4B4" w14:textId="6F4DA634" w:rsidR="002F3DF9" w:rsidRDefault="002F3DF9" w:rsidP="002F3DF9">
      <w:pPr>
        <w:pStyle w:val="MTDisplayEquation"/>
      </w:pPr>
      <w:r>
        <w:tab/>
      </w:r>
      <w:r w:rsidR="00905817" w:rsidRPr="00905817">
        <w:rPr>
          <w:position w:val="-28"/>
        </w:rPr>
        <w:object w:dxaOrig="2780" w:dyaOrig="680" w14:anchorId="3CCAF146">
          <v:shape id="_x0000_i2349" type="#_x0000_t75" style="width:136.7pt;height:36.45pt" o:ole="">
            <v:imagedata r:id="rId2677" o:title=""/>
          </v:shape>
          <o:OLEObject Type="Embed" ProgID="Equation.DSMT4" ShapeID="_x0000_i2349" DrawAspect="Content" ObjectID="_1374351422" r:id="rId2678"/>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419" w:author="Gerard" w:date="2015-08-07T21:36:00Z">
          <w:r w:rsidR="00AE264D">
            <w:rPr>
              <w:noProof/>
            </w:rPr>
            <w:instrText>86</w:instrText>
          </w:r>
        </w:ins>
        <w:del w:id="1420" w:author="Gerard" w:date="2015-07-27T22:14:00Z">
          <w:r w:rsidR="00D3178E" w:rsidDel="00C175E9">
            <w:rPr>
              <w:noProof/>
            </w:rPr>
            <w:delInstrText>88</w:delInstrText>
          </w:r>
        </w:del>
      </w:fldSimple>
      <w:r>
        <w:instrText>)</w:instrText>
      </w:r>
      <w:r>
        <w:fldChar w:fldCharType="end"/>
      </w:r>
    </w:p>
    <w:p w14:paraId="79867055" w14:textId="66B0A7A7" w:rsidR="002F3DF9" w:rsidRDefault="002F3DF9" w:rsidP="002F3DF9">
      <w:r>
        <w:t xml:space="preserve">In FEBio, </w:t>
      </w:r>
      <w:r w:rsidR="00905817" w:rsidRPr="00905817">
        <w:rPr>
          <w:position w:val="-12"/>
        </w:rPr>
        <w:object w:dxaOrig="600" w:dyaOrig="360" w14:anchorId="0676F0D5">
          <v:shape id="_x0000_i2350" type="#_x0000_t75" style="width:28.25pt;height:21.85pt" o:ole="">
            <v:imagedata r:id="rId2679" o:title=""/>
          </v:shape>
          <o:OLEObject Type="Embed" ProgID="Equation.DSMT4" ShapeID="_x0000_i2350" DrawAspect="Content" ObjectID="_1374351423" r:id="rId2680"/>
        </w:object>
      </w:r>
      <w:r w:rsidR="00E22F0B">
        <w:t>, so</w:t>
      </w:r>
      <w:r>
        <w:t xml:space="preserve"> </w:t>
      </w:r>
      <w:r w:rsidR="00905817" w:rsidRPr="00905817">
        <w:rPr>
          <w:position w:val="-6"/>
        </w:rPr>
        <w:object w:dxaOrig="279" w:dyaOrig="320" w14:anchorId="0342842A">
          <v:shape id="_x0000_i2351" type="#_x0000_t75" style="width:14.6pt;height:14.6pt" o:ole="">
            <v:imagedata r:id="rId2681" o:title=""/>
          </v:shape>
          <o:OLEObject Type="Embed" ProgID="Equation.DSMT4" ShapeID="_x0000_i2351" DrawAspect="Content" ObjectID="_1374351424" r:id="rId2682"/>
        </w:object>
      </w:r>
      <w:r w:rsidR="00BA1866">
        <w:t xml:space="preserve"> </w:t>
      </w:r>
      <w:r>
        <w:t xml:space="preserve">is the long-term elastic response of the material. </w:t>
      </w:r>
    </w:p>
    <w:p w14:paraId="35907001" w14:textId="77777777" w:rsidR="002F3DF9" w:rsidRDefault="002F3DF9" w:rsidP="002F3DF9"/>
    <w:p w14:paraId="0125AB69" w14:textId="147736D2" w:rsidR="002F3DF9" w:rsidRDefault="002F3DF9" w:rsidP="002F3DF9">
      <w:r>
        <w:t xml:space="preserve">The question now remains how to evaluate the internal variables. From equation </w:t>
      </w:r>
      <w:r>
        <w:fldChar w:fldCharType="begin"/>
      </w:r>
      <w:r>
        <w:instrText xml:space="preserve"> GOTOBUTTON ZEqnNum257742  \* MERGEFORMAT </w:instrText>
      </w:r>
      <w:fldSimple w:instr=" REF ZEqnNum257742 \! \* MERGEFORMAT ">
        <w:ins w:id="1421" w:author="Gerard" w:date="2015-08-07T21:36:00Z">
          <w:r w:rsidR="00AE264D">
            <w:instrText>(5.85)</w:instrText>
          </w:r>
        </w:ins>
        <w:del w:id="1422" w:author="Gerard" w:date="2015-07-27T22:14:00Z">
          <w:r w:rsidR="00D3178E" w:rsidDel="00C175E9">
            <w:delInstrText>(5.87)</w:delInstrText>
          </w:r>
        </w:del>
      </w:fldSimple>
      <w:r>
        <w:fldChar w:fldCharType="end"/>
      </w:r>
      <w:r>
        <w:t xml:space="preserve"> it appears that we have to integrate over the entire time domain. However, we can find a recurrence relationship that will allow us to evaluate the internal variables at a time </w:t>
      </w:r>
      <w:r w:rsidR="00905817" w:rsidRPr="00905817">
        <w:rPr>
          <w:position w:val="-6"/>
        </w:rPr>
        <w:object w:dxaOrig="600" w:dyaOrig="279" w14:anchorId="24C6DC4E">
          <v:shape id="_x0000_i2352" type="#_x0000_t75" style="width:28.25pt;height:14.6pt" o:ole="">
            <v:imagedata r:id="rId2683" o:title=""/>
          </v:shape>
          <o:OLEObject Type="Embed" ProgID="Equation.DSMT4" ShapeID="_x0000_i2352" DrawAspect="Content" ObjectID="_1374351425" r:id="rId2684"/>
        </w:object>
      </w:r>
      <w:r>
        <w:t xml:space="preserve">given the values at time </w:t>
      </w:r>
      <w:r>
        <w:rPr>
          <w:i/>
        </w:rPr>
        <w:t>t</w:t>
      </w:r>
      <w:r>
        <w:t xml:space="preserve">. </w:t>
      </w:r>
    </w:p>
    <w:p w14:paraId="1D2D94D7" w14:textId="67E6CC2C" w:rsidR="002F3DF9" w:rsidRDefault="002F3DF9" w:rsidP="002F3DF9">
      <w:pPr>
        <w:pStyle w:val="MTDisplayEquation"/>
      </w:pPr>
      <w:r>
        <w:tab/>
      </w:r>
      <w:r w:rsidR="00905817" w:rsidRPr="00905817">
        <w:rPr>
          <w:position w:val="-108"/>
        </w:rPr>
        <w:object w:dxaOrig="8520" w:dyaOrig="2260" w14:anchorId="06ED85A8">
          <v:shape id="_x0000_i2353" type="#_x0000_t75" style="width:424.7pt;height:115.75pt" o:ole="">
            <v:imagedata r:id="rId2685" o:title=""/>
          </v:shape>
          <o:OLEObject Type="Embed" ProgID="Equation.DSMT4" ShapeID="_x0000_i2353" DrawAspect="Content" ObjectID="_1374351426" r:id="rId2686"/>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423" w:author="Gerard" w:date="2015-08-07T21:36:00Z">
          <w:r w:rsidR="00AE264D">
            <w:rPr>
              <w:noProof/>
            </w:rPr>
            <w:instrText>87</w:instrText>
          </w:r>
        </w:ins>
        <w:del w:id="1424" w:author="Gerard" w:date="2015-07-27T22:14:00Z">
          <w:r w:rsidR="00D3178E" w:rsidDel="00C175E9">
            <w:rPr>
              <w:noProof/>
            </w:rPr>
            <w:delInstrText>89</w:delInstrText>
          </w:r>
        </w:del>
      </w:fldSimple>
      <w:r>
        <w:instrText>)</w:instrText>
      </w:r>
      <w:r>
        <w:fldChar w:fldCharType="end"/>
      </w:r>
    </w:p>
    <w:p w14:paraId="78B3D0B3" w14:textId="77777777" w:rsidR="002F3DF9" w:rsidRDefault="002F3DF9" w:rsidP="002F3DF9">
      <w:r>
        <w:t>The last term can now be simplified using the midpoint rule to approximate the derivate. In that case we find the recurrence relation</w:t>
      </w:r>
      <w:r w:rsidR="00E22F0B">
        <w:t>:</w:t>
      </w:r>
    </w:p>
    <w:p w14:paraId="255A4B24" w14:textId="062FCBA4" w:rsidR="002F3DF9" w:rsidRDefault="002F3DF9" w:rsidP="002F3DF9">
      <w:pPr>
        <w:pStyle w:val="MTDisplayEquation"/>
      </w:pPr>
      <w:r>
        <w:tab/>
      </w:r>
      <w:r w:rsidR="00905817" w:rsidRPr="00905817">
        <w:rPr>
          <w:position w:val="-30"/>
        </w:rPr>
        <w:object w:dxaOrig="7040" w:dyaOrig="720" w14:anchorId="71D8EFC3">
          <v:shape id="_x0000_i2354" type="#_x0000_t75" style="width:352.7pt;height:36.45pt" o:ole="">
            <v:imagedata r:id="rId2687" o:title=""/>
          </v:shape>
          <o:OLEObject Type="Embed" ProgID="Equation.DSMT4" ShapeID="_x0000_i2354" DrawAspect="Content" ObjectID="_1374351427" r:id="rId2688"/>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425" w:author="Gerard" w:date="2015-08-07T21:36:00Z">
          <w:r w:rsidR="00AE264D">
            <w:rPr>
              <w:noProof/>
            </w:rPr>
            <w:instrText>88</w:instrText>
          </w:r>
        </w:ins>
        <w:del w:id="1426" w:author="Gerard" w:date="2015-07-27T22:14:00Z">
          <w:r w:rsidR="00D3178E" w:rsidDel="00C175E9">
            <w:rPr>
              <w:noProof/>
            </w:rPr>
            <w:delInstrText>90</w:delInstrText>
          </w:r>
        </w:del>
      </w:fldSimple>
      <w:r>
        <w:instrText>)</w:instrText>
      </w:r>
      <w:r>
        <w:fldChar w:fldCharType="end"/>
      </w:r>
    </w:p>
    <w:p w14:paraId="140179B9" w14:textId="60873ED4" w:rsidR="002F3DF9" w:rsidRDefault="002F3DF9" w:rsidP="002F3DF9">
      <w:r>
        <w:t xml:space="preserve">The following procedure can now be applied to calculate the new stress. </w:t>
      </w:r>
      <w:r w:rsidR="001E1949">
        <w:t>G</w:t>
      </w:r>
      <w:r>
        <w:t xml:space="preserve">iven </w:t>
      </w:r>
      <w:r w:rsidR="00905817" w:rsidRPr="00905817">
        <w:rPr>
          <w:position w:val="-12"/>
        </w:rPr>
        <w:object w:dxaOrig="279" w:dyaOrig="380" w14:anchorId="3B8C15DE">
          <v:shape id="_x0000_i2355" type="#_x0000_t75" style="width:14.6pt;height:21.85pt" o:ole="">
            <v:imagedata r:id="rId2689" o:title=""/>
          </v:shape>
          <o:OLEObject Type="Embed" ProgID="Equation.DSMT4" ShapeID="_x0000_i2355" DrawAspect="Content" ObjectID="_1374351428" r:id="rId2690"/>
        </w:object>
      </w:r>
      <w:r w:rsidR="00BA1866">
        <w:t xml:space="preserve"> and </w:t>
      </w:r>
      <w:r w:rsidR="00905817" w:rsidRPr="00905817">
        <w:rPr>
          <w:position w:val="-12"/>
        </w:rPr>
        <w:object w:dxaOrig="420" w:dyaOrig="400" w14:anchorId="2C6839D7">
          <v:shape id="_x0000_i2356" type="#_x0000_t75" style="width:21.85pt;height:21.85pt" o:ole="">
            <v:imagedata r:id="rId2691" o:title=""/>
          </v:shape>
          <o:OLEObject Type="Embed" ProgID="Equation.DSMT4" ShapeID="_x0000_i2356" DrawAspect="Content" ObjectID="_1374351429" r:id="rId2692"/>
        </w:object>
      </w:r>
      <w:r w:rsidR="00BA1866">
        <w:t xml:space="preserve"> </w:t>
      </w:r>
      <w:r>
        <w:t xml:space="preserve">corresponding to time </w:t>
      </w:r>
      <w:r>
        <w:rPr>
          <w:i/>
        </w:rPr>
        <w:t>t</w:t>
      </w:r>
      <w:r>
        <w:t xml:space="preserve">, find </w:t>
      </w:r>
      <w:r w:rsidR="00905817" w:rsidRPr="00905817">
        <w:rPr>
          <w:position w:val="-12"/>
        </w:rPr>
        <w:object w:dxaOrig="420" w:dyaOrig="380" w14:anchorId="3DAFC775">
          <v:shape id="_x0000_i2357" type="#_x0000_t75" style="width:21.85pt;height:21.85pt" o:ole="">
            <v:imagedata r:id="rId2693" o:title=""/>
          </v:shape>
          <o:OLEObject Type="Embed" ProgID="Equation.DSMT4" ShapeID="_x0000_i2357" DrawAspect="Content" ObjectID="_1374351430" r:id="rId2694"/>
        </w:object>
      </w:r>
      <w:r w:rsidR="00BA1866">
        <w:t xml:space="preserve"> and </w:t>
      </w:r>
      <w:r w:rsidR="00905817" w:rsidRPr="00905817">
        <w:rPr>
          <w:position w:val="-12"/>
        </w:rPr>
        <w:object w:dxaOrig="480" w:dyaOrig="400" w14:anchorId="5104CD03">
          <v:shape id="_x0000_i2358" type="#_x0000_t75" style="width:21.85pt;height:21.85pt" o:ole="">
            <v:imagedata r:id="rId2695" o:title=""/>
          </v:shape>
          <o:OLEObject Type="Embed" ProgID="Equation.DSMT4" ShapeID="_x0000_i2358" DrawAspect="Content" ObjectID="_1374351431" r:id="rId2696"/>
        </w:object>
      </w:r>
      <w:r w:rsidR="00BA1866">
        <w:t xml:space="preserve"> </w:t>
      </w:r>
      <w:r>
        <w:t xml:space="preserve">corresponding to time </w:t>
      </w:r>
      <w:r w:rsidR="00905817" w:rsidRPr="00905817">
        <w:rPr>
          <w:position w:val="-6"/>
        </w:rPr>
        <w:object w:dxaOrig="600" w:dyaOrig="279" w14:anchorId="3CE66D23">
          <v:shape id="_x0000_i2359" type="#_x0000_t75" style="width:28.25pt;height:14.6pt" o:ole="">
            <v:imagedata r:id="rId2697" o:title=""/>
          </v:shape>
          <o:OLEObject Type="Embed" ProgID="Equation.DSMT4" ShapeID="_x0000_i2359" DrawAspect="Content" ObjectID="_1374351432" r:id="rId2698"/>
        </w:object>
      </w:r>
      <w:r>
        <w:t>:</w:t>
      </w:r>
    </w:p>
    <w:p w14:paraId="17A7794A" w14:textId="43E0FB77" w:rsidR="002F3DF9" w:rsidRDefault="002F3DF9" w:rsidP="002F3DF9">
      <w:pPr>
        <w:numPr>
          <w:ilvl w:val="0"/>
          <w:numId w:val="14"/>
        </w:numPr>
        <w:jc w:val="left"/>
      </w:pPr>
      <w:r>
        <w:t xml:space="preserve">calculate elastic stress: </w:t>
      </w:r>
      <w:r w:rsidR="00905817" w:rsidRPr="00905817">
        <w:rPr>
          <w:position w:val="-30"/>
        </w:rPr>
        <w:object w:dxaOrig="1260" w:dyaOrig="720" w14:anchorId="7838BFA1">
          <v:shape id="_x0000_i2360" type="#_x0000_t75" style="width:64.7pt;height:36.45pt" o:ole="">
            <v:imagedata r:id="rId2699" o:title=""/>
          </v:shape>
          <o:OLEObject Type="Embed" ProgID="Equation.DSMT4" ShapeID="_x0000_i2360" DrawAspect="Content" ObjectID="_1374351433" r:id="rId2700"/>
        </w:object>
      </w:r>
    </w:p>
    <w:p w14:paraId="0EE4BF83" w14:textId="68F806FF" w:rsidR="002F3DF9" w:rsidRDefault="002F3DF9" w:rsidP="002F3DF9">
      <w:pPr>
        <w:numPr>
          <w:ilvl w:val="0"/>
          <w:numId w:val="14"/>
        </w:numPr>
        <w:jc w:val="left"/>
      </w:pPr>
      <w:r>
        <w:t xml:space="preserve">evaluate internal variables: </w:t>
      </w:r>
      <w:r w:rsidR="00905817" w:rsidRPr="00905817">
        <w:rPr>
          <w:position w:val="-30"/>
        </w:rPr>
        <w:object w:dxaOrig="5160" w:dyaOrig="720" w14:anchorId="797E7F5A">
          <v:shape id="_x0000_i2361" type="#_x0000_t75" style="width:259.75pt;height:36.45pt" o:ole="">
            <v:imagedata r:id="rId2701" o:title=""/>
          </v:shape>
          <o:OLEObject Type="Embed" ProgID="Equation.DSMT4" ShapeID="_x0000_i2361" DrawAspect="Content" ObjectID="_1374351434" r:id="rId2702"/>
        </w:object>
      </w:r>
    </w:p>
    <w:p w14:paraId="7893BDD5" w14:textId="6DCB5679" w:rsidR="002F3DF9" w:rsidRDefault="002F3DF9" w:rsidP="002F3DF9">
      <w:pPr>
        <w:numPr>
          <w:ilvl w:val="0"/>
          <w:numId w:val="14"/>
        </w:numPr>
        <w:jc w:val="left"/>
      </w:pPr>
      <w:r>
        <w:t xml:space="preserve">find the total stress: </w:t>
      </w:r>
      <w:r w:rsidR="00905817" w:rsidRPr="00905817">
        <w:rPr>
          <w:position w:val="-28"/>
        </w:rPr>
        <w:object w:dxaOrig="2360" w:dyaOrig="680" w14:anchorId="05787731">
          <v:shape id="_x0000_i2362" type="#_x0000_t75" style="width:115.75pt;height:36.45pt" o:ole="">
            <v:imagedata r:id="rId2703" o:title=""/>
          </v:shape>
          <o:OLEObject Type="Embed" ProgID="Equation.DSMT4" ShapeID="_x0000_i2362" DrawAspect="Content" ObjectID="_1374351435" r:id="rId2704"/>
        </w:object>
      </w:r>
    </w:p>
    <w:p w14:paraId="56E68BE3" w14:textId="77777777" w:rsidR="002F3DF9" w:rsidRDefault="009D61A1" w:rsidP="002F3DF9">
      <w:r>
        <w:br w:type="page"/>
      </w:r>
    </w:p>
    <w:p w14:paraId="20E67075" w14:textId="7C39980D" w:rsidR="00D25725" w:rsidRDefault="00D25725" w:rsidP="00362FD7">
      <w:pPr>
        <w:pStyle w:val="Heading2"/>
      </w:pPr>
      <w:bookmarkStart w:id="1427" w:name="_Toc300602775"/>
      <w:r>
        <w:lastRenderedPageBreak/>
        <w:t>Reactive Viscoelasticity</w:t>
      </w:r>
      <w:bookmarkEnd w:id="1427"/>
    </w:p>
    <w:p w14:paraId="66FA81EB" w14:textId="605DE764" w:rsidR="00D25725" w:rsidRDefault="00D25725" w:rsidP="002F3DF9">
      <w:r>
        <w:t>Reactive viscoelasticity models a material as a mixture of strong bonds, which are permanent, and weak bonds, which break and reform in response to loading</w:t>
      </w:r>
      <w:r w:rsidR="001763A3">
        <w:t xml:space="preserve"> </w:t>
      </w:r>
      <w:r w:rsidR="001763A3">
        <w:fldChar w:fldCharType="begin"/>
      </w:r>
      <w:r w:rsidR="001763A3">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rsidR="001763A3">
        <w:fldChar w:fldCharType="separate"/>
      </w:r>
      <w:r w:rsidR="001763A3">
        <w:rPr>
          <w:noProof/>
        </w:rPr>
        <w:t>[</w:t>
      </w:r>
      <w:r w:rsidR="005F21BF">
        <w:fldChar w:fldCharType="begin"/>
      </w:r>
      <w:r w:rsidR="005F21BF">
        <w:instrText xml:space="preserve"> HYPERLINK \l "_ENREF_46" \o "Ateshian, 2015 #72" </w:instrText>
      </w:r>
      <w:ins w:id="1428" w:author="Gerard" w:date="2015-08-07T21:36:00Z"/>
      <w:r w:rsidR="005F21BF">
        <w:fldChar w:fldCharType="separate"/>
      </w:r>
      <w:r w:rsidR="00214E15">
        <w:rPr>
          <w:noProof/>
        </w:rPr>
        <w:t>46</w:t>
      </w:r>
      <w:r w:rsidR="005F21BF">
        <w:rPr>
          <w:noProof/>
        </w:rPr>
        <w:fldChar w:fldCharType="end"/>
      </w:r>
      <w:r w:rsidR="001763A3">
        <w:rPr>
          <w:noProof/>
        </w:rPr>
        <w:t>]</w:t>
      </w:r>
      <w:r w:rsidR="001763A3">
        <w:fldChar w:fldCharType="end"/>
      </w:r>
      <w:r>
        <w:t xml:space="preserve">. Strong bonds produce the equilibrium elastic response, whereas weak bonds produce the transient viscous response.  </w:t>
      </w:r>
      <w:r w:rsidR="00A353EC">
        <w:t xml:space="preserve">Strong bonds are in a stress-free state when in their reference configuration </w:t>
      </w:r>
      <w:r w:rsidR="00A353EC" w:rsidRPr="00A353EC">
        <w:rPr>
          <w:position w:val="-4"/>
        </w:rPr>
        <w:object w:dxaOrig="260" w:dyaOrig="240" w14:anchorId="73A293CB">
          <v:shape id="_x0000_i2363" type="#_x0000_t75" style="width:14.6pt;height:14.6pt" o:ole="">
            <v:imagedata r:id="rId2705" o:title=""/>
          </v:shape>
          <o:OLEObject Type="Embed" ProgID="Equation.DSMT4" ShapeID="_x0000_i2363" DrawAspect="Content" ObjectID="_1374351436" r:id="rId2706"/>
        </w:object>
      </w:r>
      <w:r w:rsidR="00A353EC">
        <w:t xml:space="preserve">.  </w:t>
      </w:r>
      <w:r w:rsidR="00F77222">
        <w:t xml:space="preserve">Their deformation gradient is defined as usual, </w:t>
      </w:r>
      <w:r w:rsidR="00F77222" w:rsidRPr="007E2473">
        <w:rPr>
          <w:position w:val="-14"/>
        </w:rPr>
        <w:object w:dxaOrig="2240" w:dyaOrig="420" w14:anchorId="7B29CE2A">
          <v:shape id="_x0000_i2364" type="#_x0000_t75" style="width:115.75pt;height:21.85pt" o:ole="">
            <v:imagedata r:id="rId2707" o:title=""/>
          </v:shape>
          <o:OLEObject Type="Embed" ProgID="Equation.DSMT4" ShapeID="_x0000_i2364" DrawAspect="Content" ObjectID="_1374351437" r:id="rId2708"/>
        </w:object>
      </w:r>
      <w:r w:rsidR="00F77222">
        <w:t xml:space="preserve">.  </w:t>
      </w:r>
      <w:r w:rsidR="00A353EC">
        <w:t>When w</w:t>
      </w:r>
      <w:r>
        <w:t>eak bonds break in response to loading</w:t>
      </w:r>
      <w:r w:rsidR="00A353EC">
        <w:t xml:space="preserve"> at some time </w:t>
      </w:r>
      <w:r w:rsidR="00A353EC" w:rsidRPr="00A353EC">
        <w:rPr>
          <w:position w:val="-4"/>
        </w:rPr>
        <w:object w:dxaOrig="200" w:dyaOrig="200" w14:anchorId="3BBFD43D">
          <v:shape id="_x0000_i2365" type="#_x0000_t75" style="width:7.3pt;height:7.3pt" o:ole="">
            <v:imagedata r:id="rId2709" o:title=""/>
          </v:shape>
          <o:OLEObject Type="Embed" ProgID="Equation.DSMT4" ShapeID="_x0000_i2365" DrawAspect="Content" ObjectID="_1374351438" r:id="rId2710"/>
        </w:object>
      </w:r>
      <w:r w:rsidR="00A353EC">
        <w:t>, they</w:t>
      </w:r>
      <w:r>
        <w:t xml:space="preserve"> reform </w:t>
      </w:r>
      <w:r w:rsidR="00A353EC">
        <w:t xml:space="preserve">instantaneously </w:t>
      </w:r>
      <w:r>
        <w:t>in a stress</w:t>
      </w:r>
      <w:r w:rsidR="00A353EC">
        <w:t xml:space="preserve">-free configuration </w:t>
      </w:r>
      <w:r w:rsidR="00A353EC" w:rsidRPr="00A353EC">
        <w:rPr>
          <w:position w:val="-4"/>
        </w:rPr>
        <w:object w:dxaOrig="340" w:dyaOrig="320" w14:anchorId="6A6E97B9">
          <v:shape id="_x0000_i2366" type="#_x0000_t75" style="width:14.6pt;height:14.6pt" o:ole="">
            <v:imagedata r:id="rId2711" o:title=""/>
          </v:shape>
          <o:OLEObject Type="Embed" ProgID="Equation.DSMT4" ShapeID="_x0000_i2366" DrawAspect="Content" ObjectID="_1374351439" r:id="rId2712"/>
        </w:object>
      </w:r>
      <w:r w:rsidR="00A353EC">
        <w:t xml:space="preserve"> that coincides with the current configuration at time </w:t>
      </w:r>
      <w:r w:rsidR="00A353EC" w:rsidRPr="00A353EC">
        <w:rPr>
          <w:position w:val="-4"/>
        </w:rPr>
        <w:object w:dxaOrig="200" w:dyaOrig="200" w14:anchorId="689227DA">
          <v:shape id="_x0000_i2367" type="#_x0000_t75" style="width:7.3pt;height:7.3pt" o:ole="">
            <v:imagedata r:id="rId2713" o:title=""/>
          </v:shape>
          <o:OLEObject Type="Embed" ProgID="Equation.DSMT4" ShapeID="_x0000_i2367" DrawAspect="Content" ObjectID="_1374351440" r:id="rId2714"/>
        </w:object>
      </w:r>
      <w:r w:rsidR="00A353EC">
        <w:t xml:space="preserve">, thus, </w:t>
      </w:r>
      <w:r w:rsidR="00A353EC" w:rsidRPr="007E2473">
        <w:rPr>
          <w:position w:val="-14"/>
        </w:rPr>
        <w:object w:dxaOrig="1320" w:dyaOrig="420" w14:anchorId="5461EFE0">
          <v:shape id="_x0000_i2368" type="#_x0000_t75" style="width:64.7pt;height:21.85pt" o:ole="">
            <v:imagedata r:id="rId2715" o:title=""/>
          </v:shape>
          <o:OLEObject Type="Embed" ProgID="Equation.DSMT4" ShapeID="_x0000_i2368" DrawAspect="Content" ObjectID="_1374351441" r:id="rId2716"/>
        </w:object>
      </w:r>
      <w:r w:rsidR="00A353EC">
        <w:t>.</w:t>
      </w:r>
      <w:r w:rsidR="00F77222">
        <w:t xml:space="preserve">  </w:t>
      </w:r>
      <w:r w:rsidR="00531BEB">
        <w:t>Therefore</w:t>
      </w:r>
      <w:r w:rsidR="00731A28">
        <w:t xml:space="preserve">, a reaction transforms intact loaded bonds into reformed unloaded bonds.  </w:t>
      </w:r>
      <w:r w:rsidR="00F77222">
        <w:t xml:space="preserve">Weak bonds that reform at time </w:t>
      </w:r>
      <w:r w:rsidR="00F77222" w:rsidRPr="00F77222">
        <w:rPr>
          <w:position w:val="-4"/>
        </w:rPr>
        <w:object w:dxaOrig="200" w:dyaOrig="200" w14:anchorId="41639E99">
          <v:shape id="_x0000_i2369" type="#_x0000_t75" style="width:7.3pt;height:7.3pt" o:ole="">
            <v:imagedata r:id="rId2717" o:title=""/>
          </v:shape>
          <o:OLEObject Type="Embed" ProgID="Equation.DSMT4" ShapeID="_x0000_i2369" DrawAspect="Content" ObjectID="_1374351442" r:id="rId2718"/>
        </w:object>
      </w:r>
      <w:r w:rsidR="00F77222">
        <w:t xml:space="preserve"> may be called </w:t>
      </w:r>
      <w:r w:rsidR="00F77222" w:rsidRPr="00F77222">
        <w:rPr>
          <w:position w:val="-4"/>
        </w:rPr>
        <w:object w:dxaOrig="380" w:dyaOrig="200" w14:anchorId="3E0F6237">
          <v:shape id="_x0000_i2370" type="#_x0000_t75" style="width:21.85pt;height:7.3pt" o:ole="">
            <v:imagedata r:id="rId2719" o:title=""/>
          </v:shape>
          <o:OLEObject Type="Embed" ProgID="Equation.DSMT4" ShapeID="_x0000_i2370" DrawAspect="Content" ObjectID="_1374351443" r:id="rId2720"/>
        </w:object>
      </w:r>
      <w:r w:rsidR="00F77222">
        <w:t xml:space="preserve">generation bonds.  The deformation gradient of </w:t>
      </w:r>
      <w:r w:rsidR="00F77222" w:rsidRPr="00F77222">
        <w:rPr>
          <w:position w:val="-4"/>
        </w:rPr>
        <w:object w:dxaOrig="380" w:dyaOrig="200" w14:anchorId="795008F4">
          <v:shape id="_x0000_i2371" type="#_x0000_t75" style="width:21.85pt;height:7.3pt" o:ole="">
            <v:imagedata r:id="rId2721" o:title=""/>
          </v:shape>
          <o:OLEObject Type="Embed" ProgID="Equation.DSMT4" ShapeID="_x0000_i2371" DrawAspect="Content" ObjectID="_1374351444" r:id="rId2722"/>
        </w:object>
      </w:r>
      <w:r w:rsidR="00F77222">
        <w:t xml:space="preserve">generation weak bonds relative to their reference configuration </w:t>
      </w:r>
      <w:r w:rsidR="00F77222" w:rsidRPr="00F77222">
        <w:rPr>
          <w:position w:val="-4"/>
        </w:rPr>
        <w:object w:dxaOrig="340" w:dyaOrig="320" w14:anchorId="0CDD3F2D">
          <v:shape id="_x0000_i2372" type="#_x0000_t75" style="width:14.6pt;height:14.6pt" o:ole="">
            <v:imagedata r:id="rId2723" o:title=""/>
          </v:shape>
          <o:OLEObject Type="Embed" ProgID="Equation.DSMT4" ShapeID="_x0000_i2372" DrawAspect="Content" ObjectID="_1374351445" r:id="rId2724"/>
        </w:object>
      </w:r>
      <w:r w:rsidR="00F77222">
        <w:t xml:space="preserve"> is denoted by </w:t>
      </w:r>
      <w:r w:rsidR="00F77222" w:rsidRPr="007E2473">
        <w:rPr>
          <w:position w:val="-14"/>
        </w:rPr>
        <w:object w:dxaOrig="840" w:dyaOrig="420" w14:anchorId="33177BF0">
          <v:shape id="_x0000_i2373" type="#_x0000_t75" style="width:43.75pt;height:21.85pt" o:ole="">
            <v:imagedata r:id="rId2725" o:title=""/>
          </v:shape>
          <o:OLEObject Type="Embed" ProgID="Equation.DSMT4" ShapeID="_x0000_i2373" DrawAspect="Content" ObjectID="_1374351446" r:id="rId2726"/>
        </w:object>
      </w:r>
      <w:r w:rsidR="00F77222">
        <w:t>, which may be evaluated from the chain rule,</w:t>
      </w:r>
    </w:p>
    <w:p w14:paraId="4DA274AF" w14:textId="45B3BCEF" w:rsidR="00F77222" w:rsidRDefault="00F77222" w:rsidP="00362FD7">
      <w:pPr>
        <w:pStyle w:val="MTDisplayEquation"/>
      </w:pPr>
      <w:r>
        <w:tab/>
      </w:r>
      <w:r w:rsidRPr="007E2473">
        <w:rPr>
          <w:position w:val="-14"/>
        </w:rPr>
        <w:object w:dxaOrig="2580" w:dyaOrig="420" w14:anchorId="12622D01">
          <v:shape id="_x0000_i2374" type="#_x0000_t75" style="width:129.4pt;height:21.85pt" o:ole="">
            <v:imagedata r:id="rId2727" o:title=""/>
          </v:shape>
          <o:OLEObject Type="Embed" ProgID="Equation.DSMT4" ShapeID="_x0000_i2374" DrawAspect="Content" ObjectID="_1374351447" r:id="rId2728"/>
        </w:object>
      </w:r>
      <w:r>
        <w:t xml:space="preserve"> </w:t>
      </w:r>
      <w:r>
        <w:tab/>
      </w:r>
      <w:r w:rsidR="00A924E1">
        <w:fldChar w:fldCharType="begin"/>
      </w:r>
      <w:r w:rsidR="00A924E1">
        <w:instrText xml:space="preserve"> MACROBUTTON MTPlaceRef \* MERGEFORMAT </w:instrText>
      </w:r>
      <w:fldSimple w:instr=" SEQ MTEqn \h \* MERGEFORMAT "/>
      <w:bookmarkStart w:id="1429" w:name="ZEqnNum360094"/>
      <w:r w:rsidR="00A924E1">
        <w:instrText>(</w:instrText>
      </w:r>
      <w:fldSimple w:instr=" SEQ MTSec \c \* Arabic \* MERGEFORMAT ">
        <w:r w:rsidR="00AE264D">
          <w:rPr>
            <w:noProof/>
          </w:rPr>
          <w:instrText>5</w:instrText>
        </w:r>
      </w:fldSimple>
      <w:r w:rsidR="00A924E1">
        <w:instrText>.</w:instrText>
      </w:r>
      <w:fldSimple w:instr=" SEQ MTEqn \c \* Arabic \* MERGEFORMAT ">
        <w:ins w:id="1430" w:author="Gerard" w:date="2015-08-07T21:36:00Z">
          <w:r w:rsidR="00AE264D">
            <w:rPr>
              <w:noProof/>
            </w:rPr>
            <w:instrText>89</w:instrText>
          </w:r>
        </w:ins>
        <w:del w:id="1431" w:author="Gerard" w:date="2015-07-27T22:14:00Z">
          <w:r w:rsidR="00D3178E" w:rsidDel="00C175E9">
            <w:rPr>
              <w:noProof/>
            </w:rPr>
            <w:delInstrText>91</w:delInstrText>
          </w:r>
        </w:del>
      </w:fldSimple>
      <w:r w:rsidR="00A924E1">
        <w:instrText>)</w:instrText>
      </w:r>
      <w:bookmarkEnd w:id="1429"/>
      <w:r w:rsidR="00A924E1">
        <w:fldChar w:fldCharType="end"/>
      </w:r>
    </w:p>
    <w:p w14:paraId="15045206" w14:textId="605091B5" w:rsidR="008F4FC8" w:rsidRDefault="008F4FC8" w:rsidP="002F3DF9">
      <w:r>
        <w:t xml:space="preserve">The strain energy density </w:t>
      </w:r>
      <w:r w:rsidRPr="007E2473">
        <w:rPr>
          <w:position w:val="-12"/>
        </w:rPr>
        <w:object w:dxaOrig="340" w:dyaOrig="380" w14:anchorId="53C089EF">
          <v:shape id="_x0000_i2375" type="#_x0000_t75" style="width:14.6pt;height:21.85pt" o:ole="">
            <v:imagedata r:id="rId2729" o:title=""/>
          </v:shape>
          <o:OLEObject Type="Embed" ProgID="Equation.DSMT4" ShapeID="_x0000_i2375" DrawAspect="Content" ObjectID="_1374351448" r:id="rId2730"/>
        </w:object>
      </w:r>
      <w:r>
        <w:t xml:space="preserve"> in a reactive viscoelastic material is given by</w:t>
      </w:r>
    </w:p>
    <w:p w14:paraId="0DF2AA31" w14:textId="1B63EBF3" w:rsidR="008F4FC8" w:rsidRDefault="008F4FC8" w:rsidP="00362FD7">
      <w:pPr>
        <w:pStyle w:val="MTDisplayEquation"/>
      </w:pPr>
      <w:r>
        <w:tab/>
      </w:r>
      <w:r w:rsidRPr="007E2473">
        <w:rPr>
          <w:position w:val="-28"/>
        </w:rPr>
        <w:object w:dxaOrig="3040" w:dyaOrig="580" w14:anchorId="5EF36CF8">
          <v:shape id="_x0000_i2376" type="#_x0000_t75" style="width:151.3pt;height:28.25pt" o:ole="">
            <v:imagedata r:id="rId2731" o:title=""/>
          </v:shape>
          <o:OLEObject Type="Embed" ProgID="Equation.DSMT4" ShapeID="_x0000_i2376" DrawAspect="Content" ObjectID="_1374351449" r:id="rId2732"/>
        </w:object>
      </w:r>
      <w:r>
        <w:t xml:space="preserve"> </w:t>
      </w:r>
      <w:r>
        <w:tab/>
      </w:r>
      <w:r w:rsidR="00A924E1">
        <w:fldChar w:fldCharType="begin"/>
      </w:r>
      <w:r w:rsidR="00A924E1">
        <w:instrText xml:space="preserve"> MACROBUTTON MTPlaceRef \* MERGEFORMAT </w:instrText>
      </w:r>
      <w:fldSimple w:instr=" SEQ MTEqn \h \* MERGEFORMAT "/>
      <w:r w:rsidR="00A924E1">
        <w:instrText>(</w:instrText>
      </w:r>
      <w:fldSimple w:instr=" SEQ MTSec \c \* Arabic \* MERGEFORMAT ">
        <w:r w:rsidR="00AE264D">
          <w:rPr>
            <w:noProof/>
          </w:rPr>
          <w:instrText>5</w:instrText>
        </w:r>
      </w:fldSimple>
      <w:r w:rsidR="00A924E1">
        <w:instrText>.</w:instrText>
      </w:r>
      <w:fldSimple w:instr=" SEQ MTEqn \c \* Arabic \* MERGEFORMAT ">
        <w:ins w:id="1432" w:author="Gerard" w:date="2015-08-07T21:36:00Z">
          <w:r w:rsidR="00AE264D">
            <w:rPr>
              <w:noProof/>
            </w:rPr>
            <w:instrText>90</w:instrText>
          </w:r>
        </w:ins>
        <w:del w:id="1433" w:author="Gerard" w:date="2015-07-27T22:14:00Z">
          <w:r w:rsidR="00D3178E" w:rsidDel="00C175E9">
            <w:rPr>
              <w:noProof/>
            </w:rPr>
            <w:delInstrText>92</w:delInstrText>
          </w:r>
        </w:del>
      </w:fldSimple>
      <w:r w:rsidR="00A924E1">
        <w:instrText>)</w:instrText>
      </w:r>
      <w:r w:rsidR="00A924E1">
        <w:fldChar w:fldCharType="end"/>
      </w:r>
    </w:p>
    <w:p w14:paraId="43750B26" w14:textId="10854F8A" w:rsidR="00D25725" w:rsidRDefault="008F4FC8" w:rsidP="002F3DF9">
      <w:r>
        <w:t xml:space="preserve">where </w:t>
      </w:r>
      <w:r w:rsidRPr="007E2473">
        <w:rPr>
          <w:position w:val="-12"/>
        </w:rPr>
        <w:object w:dxaOrig="340" w:dyaOrig="400" w14:anchorId="02512260">
          <v:shape id="_x0000_i2377" type="#_x0000_t75" style="width:14.6pt;height:21.85pt" o:ole="">
            <v:imagedata r:id="rId2733" o:title=""/>
          </v:shape>
          <o:OLEObject Type="Embed" ProgID="Equation.DSMT4" ShapeID="_x0000_i2377" DrawAspect="Content" ObjectID="_1374351450" r:id="rId2734"/>
        </w:object>
      </w:r>
      <w:r>
        <w:t xml:space="preserve"> is the strain energy density of strong bonds and </w:t>
      </w:r>
      <w:r w:rsidRPr="007E2473">
        <w:rPr>
          <w:position w:val="-12"/>
        </w:rPr>
        <w:object w:dxaOrig="360" w:dyaOrig="400" w14:anchorId="631B3E1A">
          <v:shape id="_x0000_i2378" type="#_x0000_t75" style="width:14.6pt;height:21.85pt" o:ole="">
            <v:imagedata r:id="rId2735" o:title=""/>
          </v:shape>
          <o:OLEObject Type="Embed" ProgID="Equation.DSMT4" ShapeID="_x0000_i2378" DrawAspect="Content" ObjectID="_1374351451" r:id="rId2736"/>
        </w:object>
      </w:r>
      <w:r>
        <w:t xml:space="preserve"> is the strain energy density of weak bonds, when they all </w:t>
      </w:r>
      <w:r w:rsidR="003D7647">
        <w:t>belong to the same generation</w:t>
      </w:r>
      <w:r>
        <w:t xml:space="preserve">.  In this expression, </w:t>
      </w:r>
      <w:r w:rsidRPr="006A2D15">
        <w:rPr>
          <w:position w:val="-14"/>
        </w:rPr>
        <w:object w:dxaOrig="860" w:dyaOrig="420" w14:anchorId="473ADCFE">
          <v:shape id="_x0000_i2379" type="#_x0000_t75" style="width:43.75pt;height:21.85pt" o:ole="">
            <v:imagedata r:id="rId2737" o:title=""/>
          </v:shape>
          <o:OLEObject Type="Embed" ProgID="Equation.DSMT4" ShapeID="_x0000_i2379" DrawAspect="Content" ObjectID="_1374351452" r:id="rId2738"/>
        </w:object>
      </w:r>
      <w:r>
        <w:t xml:space="preserve"> is the mass fraction of </w:t>
      </w:r>
      <w:r w:rsidRPr="008F4FC8">
        <w:rPr>
          <w:position w:val="-4"/>
        </w:rPr>
        <w:object w:dxaOrig="380" w:dyaOrig="200" w14:anchorId="6AA7054E">
          <v:shape id="_x0000_i2380" type="#_x0000_t75" style="width:21.85pt;height:7.3pt" o:ole="">
            <v:imagedata r:id="rId2739" o:title=""/>
          </v:shape>
          <o:OLEObject Type="Embed" ProgID="Equation.DSMT4" ShapeID="_x0000_i2380" DrawAspect="Content" ObjectID="_1374351453" r:id="rId2740"/>
        </w:object>
      </w:r>
      <w:r>
        <w:t xml:space="preserve">generation weak bonds, which evolves over time as described below.  The summation is taken over all generations </w:t>
      </w:r>
      <w:r w:rsidRPr="00F77222">
        <w:rPr>
          <w:position w:val="-4"/>
        </w:rPr>
        <w:object w:dxaOrig="200" w:dyaOrig="200" w14:anchorId="6457A565">
          <v:shape id="_x0000_i2381" type="#_x0000_t75" style="width:7.3pt;height:7.3pt" o:ole="">
            <v:imagedata r:id="rId2741" o:title=""/>
          </v:shape>
          <o:OLEObject Type="Embed" ProgID="Equation.DSMT4" ShapeID="_x0000_i2381" DrawAspect="Content" ObjectID="_1374351454" r:id="rId2742"/>
        </w:object>
      </w:r>
      <w:r>
        <w:t xml:space="preserve"> that were created prior to the current time </w:t>
      </w:r>
      <w:r w:rsidRPr="008F4FC8">
        <w:rPr>
          <w:position w:val="-4"/>
        </w:rPr>
        <w:object w:dxaOrig="140" w:dyaOrig="220" w14:anchorId="11710968">
          <v:shape id="_x0000_i2382" type="#_x0000_t75" style="width:7.3pt;height:14.6pt" o:ole="">
            <v:imagedata r:id="rId2743" o:title=""/>
          </v:shape>
          <o:OLEObject Type="Embed" ProgID="Equation.DSMT4" ShapeID="_x0000_i2382" DrawAspect="Content" ObjectID="_1374351455" r:id="rId2744"/>
        </w:object>
      </w:r>
      <w:r>
        <w:t xml:space="preserve">.  </w:t>
      </w:r>
      <w:r w:rsidR="00D25725">
        <w:t xml:space="preserve">The Cauchy stress </w:t>
      </w:r>
      <w:r w:rsidR="00D25725" w:rsidRPr="007E2473">
        <w:rPr>
          <w:position w:val="-6"/>
        </w:rPr>
        <w:object w:dxaOrig="240" w:dyaOrig="240" w14:anchorId="2A21D649">
          <v:shape id="_x0000_i2383" type="#_x0000_t75" style="width:14.6pt;height:14.6pt" o:ole="">
            <v:imagedata r:id="rId2745" o:title=""/>
          </v:shape>
          <o:OLEObject Type="Embed" ProgID="Equation.DSMT4" ShapeID="_x0000_i2383" DrawAspect="Content" ObjectID="_1374351456" r:id="rId2746"/>
        </w:object>
      </w:r>
      <w:r w:rsidR="00D25725">
        <w:t xml:space="preserve"> in a reactive viscoelastic material is </w:t>
      </w:r>
      <w:r>
        <w:t xml:space="preserve">similarly </w:t>
      </w:r>
      <w:r w:rsidR="00D25725">
        <w:t>given by</w:t>
      </w:r>
    </w:p>
    <w:p w14:paraId="0064A955" w14:textId="635F9BEC" w:rsidR="00D25725" w:rsidRDefault="00D25725" w:rsidP="00362FD7">
      <w:pPr>
        <w:pStyle w:val="MTDisplayEquation"/>
      </w:pPr>
      <w:r>
        <w:tab/>
      </w:r>
      <w:r w:rsidRPr="007E2473">
        <w:rPr>
          <w:position w:val="-28"/>
        </w:rPr>
        <w:object w:dxaOrig="2840" w:dyaOrig="580" w14:anchorId="72E23D6A">
          <v:shape id="_x0000_i2384" type="#_x0000_t75" style="width:2in;height:28.25pt" o:ole="">
            <v:imagedata r:id="rId2747" o:title=""/>
          </v:shape>
          <o:OLEObject Type="Embed" ProgID="Equation.DSMT4" ShapeID="_x0000_i2384" DrawAspect="Content" ObjectID="_1374351457" r:id="rId2748"/>
        </w:object>
      </w:r>
      <w:r>
        <w:t xml:space="preserve"> </w:t>
      </w:r>
      <w:r>
        <w:tab/>
      </w:r>
      <w:r w:rsidR="00A924E1">
        <w:fldChar w:fldCharType="begin"/>
      </w:r>
      <w:r w:rsidR="00A924E1">
        <w:instrText xml:space="preserve"> MACROBUTTON MTPlaceRef \* MERGEFORMAT </w:instrText>
      </w:r>
      <w:fldSimple w:instr=" SEQ MTEqn \h \* MERGEFORMAT "/>
      <w:bookmarkStart w:id="1434" w:name="ZEqnNum467146"/>
      <w:r w:rsidR="00A924E1">
        <w:instrText>(</w:instrText>
      </w:r>
      <w:fldSimple w:instr=" SEQ MTSec \c \* Arabic \* MERGEFORMAT ">
        <w:r w:rsidR="00AE264D">
          <w:rPr>
            <w:noProof/>
          </w:rPr>
          <w:instrText>5</w:instrText>
        </w:r>
      </w:fldSimple>
      <w:r w:rsidR="00A924E1">
        <w:instrText>.</w:instrText>
      </w:r>
      <w:fldSimple w:instr=" SEQ MTEqn \c \* Arabic \* MERGEFORMAT ">
        <w:ins w:id="1435" w:author="Gerard" w:date="2015-08-07T21:36:00Z">
          <w:r w:rsidR="00AE264D">
            <w:rPr>
              <w:noProof/>
            </w:rPr>
            <w:instrText>91</w:instrText>
          </w:r>
        </w:ins>
        <w:del w:id="1436" w:author="Gerard" w:date="2015-07-27T22:14:00Z">
          <w:r w:rsidR="00D3178E" w:rsidDel="00C175E9">
            <w:rPr>
              <w:noProof/>
            </w:rPr>
            <w:delInstrText>93</w:delInstrText>
          </w:r>
        </w:del>
      </w:fldSimple>
      <w:r w:rsidR="00A924E1">
        <w:instrText>)</w:instrText>
      </w:r>
      <w:bookmarkEnd w:id="1434"/>
      <w:r w:rsidR="00A924E1">
        <w:fldChar w:fldCharType="end"/>
      </w:r>
    </w:p>
    <w:p w14:paraId="3DDE9A00" w14:textId="6CF22B23" w:rsidR="00D25725" w:rsidRDefault="00D25725" w:rsidP="008F4FC8">
      <w:r>
        <w:t xml:space="preserve">where </w:t>
      </w:r>
      <w:r w:rsidRPr="007E2473">
        <w:rPr>
          <w:position w:val="-6"/>
        </w:rPr>
        <w:object w:dxaOrig="300" w:dyaOrig="340" w14:anchorId="356C6038">
          <v:shape id="_x0000_i2385" type="#_x0000_t75" style="width:14.6pt;height:14.6pt" o:ole="">
            <v:imagedata r:id="rId2749" o:title=""/>
          </v:shape>
          <o:OLEObject Type="Embed" ProgID="Equation.DSMT4" ShapeID="_x0000_i2385" DrawAspect="Content" ObjectID="_1374351458" r:id="rId2750"/>
        </w:object>
      </w:r>
      <w:r>
        <w:t xml:space="preserve"> is the stress in the strong bonds and </w:t>
      </w:r>
      <w:r w:rsidRPr="007E2473">
        <w:rPr>
          <w:position w:val="-6"/>
        </w:rPr>
        <w:object w:dxaOrig="320" w:dyaOrig="340" w14:anchorId="7BEBA7B7">
          <v:shape id="_x0000_i2386" type="#_x0000_t75" style="width:14.6pt;height:14.6pt" o:ole="">
            <v:imagedata r:id="rId2751" o:title=""/>
          </v:shape>
          <o:OLEObject Type="Embed" ProgID="Equation.DSMT4" ShapeID="_x0000_i2386" DrawAspect="Content" ObjectID="_1374351459" r:id="rId2752"/>
        </w:object>
      </w:r>
      <w:r>
        <w:t xml:space="preserve"> is the stress in the weak bonds.</w:t>
      </w:r>
      <w:r w:rsidR="008F4FC8">
        <w:t xml:space="preserve">  These stresses are related to the respective strain energy densities of strong and weak bonds according to</w:t>
      </w:r>
    </w:p>
    <w:p w14:paraId="23D0E7FF" w14:textId="65ED93FC" w:rsidR="008F4FC8" w:rsidRDefault="008F4FC8" w:rsidP="00362FD7">
      <w:pPr>
        <w:pStyle w:val="MTDisplayEquation"/>
      </w:pPr>
      <w:r>
        <w:tab/>
      </w:r>
      <w:r w:rsidRPr="007E2473">
        <w:rPr>
          <w:position w:val="-24"/>
        </w:rPr>
        <w:object w:dxaOrig="5220" w:dyaOrig="740" w14:anchorId="42A7F3FC">
          <v:shape id="_x0000_i2387" type="#_x0000_t75" style="width:259.75pt;height:36.45pt" o:ole="">
            <v:imagedata r:id="rId2753" o:title=""/>
          </v:shape>
          <o:OLEObject Type="Embed" ProgID="Equation.DSMT4" ShapeID="_x0000_i2387" DrawAspect="Content" ObjectID="_1374351460" r:id="rId2754"/>
        </w:object>
      </w:r>
      <w:r>
        <w:t xml:space="preserve"> </w:t>
      </w:r>
      <w:r>
        <w:tab/>
      </w:r>
      <w:r w:rsidR="00A924E1">
        <w:fldChar w:fldCharType="begin"/>
      </w:r>
      <w:r w:rsidR="00A924E1">
        <w:instrText xml:space="preserve"> MACROBUTTON MTPlaceRef \* MERGEFORMAT </w:instrText>
      </w:r>
      <w:fldSimple w:instr=" SEQ MTEqn \h \* MERGEFORMAT "/>
      <w:r w:rsidR="00A924E1">
        <w:instrText>(</w:instrText>
      </w:r>
      <w:fldSimple w:instr=" SEQ MTSec \c \* Arabic \* MERGEFORMAT ">
        <w:r w:rsidR="00AE264D">
          <w:rPr>
            <w:noProof/>
          </w:rPr>
          <w:instrText>5</w:instrText>
        </w:r>
      </w:fldSimple>
      <w:r w:rsidR="00A924E1">
        <w:instrText>.</w:instrText>
      </w:r>
      <w:fldSimple w:instr=" SEQ MTEqn \c \* Arabic \* MERGEFORMAT ">
        <w:ins w:id="1437" w:author="Gerard" w:date="2015-08-07T21:36:00Z">
          <w:r w:rsidR="00AE264D">
            <w:rPr>
              <w:noProof/>
            </w:rPr>
            <w:instrText>92</w:instrText>
          </w:r>
        </w:ins>
        <w:del w:id="1438" w:author="Gerard" w:date="2015-07-27T22:14:00Z">
          <w:r w:rsidR="00D3178E" w:rsidDel="00C175E9">
            <w:rPr>
              <w:noProof/>
            </w:rPr>
            <w:delInstrText>94</w:delInstrText>
          </w:r>
        </w:del>
      </w:fldSimple>
      <w:r w:rsidR="00A924E1">
        <w:instrText>)</w:instrText>
      </w:r>
      <w:r w:rsidR="00A924E1">
        <w:fldChar w:fldCharType="end"/>
      </w:r>
    </w:p>
    <w:p w14:paraId="216DC26C" w14:textId="654926AA" w:rsidR="008F4FC8" w:rsidRDefault="00FC599A" w:rsidP="008F4FC8">
      <w:r>
        <w:t xml:space="preserve">The mass fractions </w:t>
      </w:r>
      <w:r w:rsidRPr="007E2473">
        <w:rPr>
          <w:position w:val="-14"/>
        </w:rPr>
        <w:object w:dxaOrig="860" w:dyaOrig="420" w14:anchorId="50342B82">
          <v:shape id="_x0000_i2388" type="#_x0000_t75" style="width:43.75pt;height:21.85pt" o:ole="">
            <v:imagedata r:id="rId2755" o:title=""/>
          </v:shape>
          <o:OLEObject Type="Embed" ProgID="Equation.DSMT4" ShapeID="_x0000_i2388" DrawAspect="Content" ObjectID="_1374351461" r:id="rId2756"/>
        </w:object>
      </w:r>
      <w:r>
        <w:t xml:space="preserve"> are obtained by solving the equation of mass balance for reactive </w:t>
      </w:r>
      <w:r w:rsidR="003D7647">
        <w:t xml:space="preserve">constrained </w:t>
      </w:r>
      <w:r>
        <w:t>mixtures,</w:t>
      </w:r>
    </w:p>
    <w:p w14:paraId="1976AFF7" w14:textId="66530FEC" w:rsidR="00FC599A" w:rsidRPr="008F4FC8" w:rsidRDefault="00FC599A" w:rsidP="00362FD7">
      <w:pPr>
        <w:pStyle w:val="MTDisplayEquation"/>
      </w:pPr>
      <w:r>
        <w:tab/>
      </w:r>
      <w:r w:rsidR="00146ACD" w:rsidRPr="00146ACD">
        <w:rPr>
          <w:position w:val="-24"/>
        </w:rPr>
        <w:object w:dxaOrig="1680" w:dyaOrig="680" w14:anchorId="0B1B2BA7">
          <v:shape id="_x0000_i2389" type="#_x0000_t75" style="width:86.6pt;height:36.45pt" o:ole="">
            <v:imagedata r:id="rId2757" o:title=""/>
          </v:shape>
          <o:OLEObject Type="Embed" ProgID="Equation.DSMT4" ShapeID="_x0000_i2389" DrawAspect="Content" ObjectID="_1374351462" r:id="rId2758"/>
        </w:object>
      </w:r>
      <w:r>
        <w:t xml:space="preserve"> </w:t>
      </w:r>
      <w:r>
        <w:tab/>
      </w:r>
      <w:r w:rsidR="00A924E1">
        <w:fldChar w:fldCharType="begin"/>
      </w:r>
      <w:r w:rsidR="00A924E1">
        <w:instrText xml:space="preserve"> MACROBUTTON MTPlaceRef \* MERGEFORMAT </w:instrText>
      </w:r>
      <w:fldSimple w:instr=" SEQ MTEqn \h \* MERGEFORMAT "/>
      <w:r w:rsidR="00A924E1">
        <w:instrText>(</w:instrText>
      </w:r>
      <w:fldSimple w:instr=" SEQ MTSec \c \* Arabic \* MERGEFORMAT ">
        <w:r w:rsidR="00AE264D">
          <w:rPr>
            <w:noProof/>
          </w:rPr>
          <w:instrText>5</w:instrText>
        </w:r>
      </w:fldSimple>
      <w:r w:rsidR="00A924E1">
        <w:instrText>.</w:instrText>
      </w:r>
      <w:fldSimple w:instr=" SEQ MTEqn \c \* Arabic \* MERGEFORMAT ">
        <w:ins w:id="1439" w:author="Gerard" w:date="2015-08-07T21:36:00Z">
          <w:r w:rsidR="00AE264D">
            <w:rPr>
              <w:noProof/>
            </w:rPr>
            <w:instrText>93</w:instrText>
          </w:r>
        </w:ins>
        <w:del w:id="1440" w:author="Gerard" w:date="2015-07-27T22:14:00Z">
          <w:r w:rsidR="00D3178E" w:rsidDel="00C175E9">
            <w:rPr>
              <w:noProof/>
            </w:rPr>
            <w:delInstrText>95</w:delInstrText>
          </w:r>
        </w:del>
      </w:fldSimple>
      <w:r w:rsidR="00A924E1">
        <w:instrText>)</w:instrText>
      </w:r>
      <w:r w:rsidR="00A924E1">
        <w:fldChar w:fldCharType="end"/>
      </w:r>
    </w:p>
    <w:p w14:paraId="66AFF4E2" w14:textId="0442B790" w:rsidR="008F4FC8" w:rsidRDefault="00146ACD" w:rsidP="00E11829">
      <w:r>
        <w:t xml:space="preserve">where the mass fraction supply </w:t>
      </w:r>
      <w:r w:rsidRPr="00146ACD">
        <w:rPr>
          <w:position w:val="-4"/>
        </w:rPr>
        <w:object w:dxaOrig="320" w:dyaOrig="320" w14:anchorId="036FE4F7">
          <v:shape id="_x0000_i2390" type="#_x0000_t75" style="width:14.6pt;height:14.6pt" o:ole="">
            <v:imagedata r:id="rId2759" o:title=""/>
          </v:shape>
          <o:OLEObject Type="Embed" ProgID="Equation.DSMT4" ShapeID="_x0000_i2390" DrawAspect="Content" ObjectID="_1374351463" r:id="rId2760"/>
        </w:object>
      </w:r>
      <w:r>
        <w:t xml:space="preserve"> must be specified as a constitutive function of the deformation</w:t>
      </w:r>
      <w:r w:rsidR="00295FC5">
        <w:t xml:space="preserve"> gradient </w:t>
      </w:r>
      <w:r w:rsidR="00295FC5" w:rsidRPr="00295FC5">
        <w:rPr>
          <w:position w:val="-4"/>
        </w:rPr>
        <w:object w:dxaOrig="220" w:dyaOrig="240" w14:anchorId="4DA3227F">
          <v:shape id="_x0000_i2391" type="#_x0000_t75" style="width:14.6pt;height:14.6pt" o:ole="">
            <v:imagedata r:id="rId2761" o:title=""/>
          </v:shape>
          <o:OLEObject Type="Embed" ProgID="Equation.DSMT4" ShapeID="_x0000_i2391" DrawAspect="Content" ObjectID="_1374351464" r:id="rId2762"/>
        </w:object>
      </w:r>
      <w:r w:rsidR="00295FC5">
        <w:t xml:space="preserve"> </w:t>
      </w:r>
      <w:r>
        <w:t xml:space="preserve">and </w:t>
      </w:r>
      <w:r w:rsidR="00295FC5">
        <w:t xml:space="preserve">the </w:t>
      </w:r>
      <w:r>
        <w:t xml:space="preserve">mass fractions </w:t>
      </w:r>
      <w:r w:rsidRPr="00146ACD">
        <w:rPr>
          <w:position w:val="-4"/>
        </w:rPr>
        <w:object w:dxaOrig="340" w:dyaOrig="320" w14:anchorId="55B77E6B">
          <v:shape id="_x0000_i2392" type="#_x0000_t75" style="width:14.6pt;height:14.6pt" o:ole="">
            <v:imagedata r:id="rId2763" o:title=""/>
          </v:shape>
          <o:OLEObject Type="Embed" ProgID="Equation.DSMT4" ShapeID="_x0000_i2392" DrawAspect="Content" ObjectID="_1374351465" r:id="rId2764"/>
        </w:object>
      </w:r>
      <w:r>
        <w:t xml:space="preserve"> from all generations.</w:t>
      </w:r>
      <w:r w:rsidR="00E11829">
        <w:t xml:space="preserve">  Since mass must be conserved over all generations, it follows that</w:t>
      </w:r>
    </w:p>
    <w:p w14:paraId="1C4E62DD" w14:textId="1B96C7B9" w:rsidR="00E11829" w:rsidRDefault="00E11829" w:rsidP="00362FD7">
      <w:pPr>
        <w:pStyle w:val="MTDisplayEquation"/>
      </w:pPr>
      <w:r>
        <w:tab/>
      </w:r>
      <w:r w:rsidRPr="007E2473">
        <w:rPr>
          <w:position w:val="-28"/>
        </w:rPr>
        <w:object w:dxaOrig="2120" w:dyaOrig="560" w14:anchorId="7DBFA940">
          <v:shape id="_x0000_i2393" type="#_x0000_t75" style="width:108.45pt;height:28.25pt" o:ole="">
            <v:imagedata r:id="rId2765" o:title=""/>
          </v:shape>
          <o:OLEObject Type="Embed" ProgID="Equation.DSMT4" ShapeID="_x0000_i2393" DrawAspect="Content" ObjectID="_1374351466" r:id="rId2766"/>
        </w:object>
      </w:r>
      <w:r>
        <w:t xml:space="preserve"> </w:t>
      </w:r>
      <w:r>
        <w:tab/>
      </w:r>
      <w:r w:rsidR="00A924E1">
        <w:fldChar w:fldCharType="begin"/>
      </w:r>
      <w:r w:rsidR="00A924E1">
        <w:instrText xml:space="preserve"> MACROBUTTON MTPlaceRef \* MERGEFORMAT </w:instrText>
      </w:r>
      <w:fldSimple w:instr=" SEQ MTEqn \h \* MERGEFORMAT "/>
      <w:r w:rsidR="00A924E1">
        <w:instrText>(</w:instrText>
      </w:r>
      <w:fldSimple w:instr=" SEQ MTSec \c \* Arabic \* MERGEFORMAT ">
        <w:r w:rsidR="00AE264D">
          <w:rPr>
            <w:noProof/>
          </w:rPr>
          <w:instrText>5</w:instrText>
        </w:r>
      </w:fldSimple>
      <w:r w:rsidR="00A924E1">
        <w:instrText>.</w:instrText>
      </w:r>
      <w:fldSimple w:instr=" SEQ MTEqn \c \* Arabic \* MERGEFORMAT ">
        <w:ins w:id="1441" w:author="Gerard" w:date="2015-08-07T21:36:00Z">
          <w:r w:rsidR="00AE264D">
            <w:rPr>
              <w:noProof/>
            </w:rPr>
            <w:instrText>94</w:instrText>
          </w:r>
        </w:ins>
        <w:del w:id="1442" w:author="Gerard" w:date="2015-07-27T22:14:00Z">
          <w:r w:rsidR="00D3178E" w:rsidDel="00C175E9">
            <w:rPr>
              <w:noProof/>
            </w:rPr>
            <w:delInstrText>96</w:delInstrText>
          </w:r>
        </w:del>
      </w:fldSimple>
      <w:r w:rsidR="00A924E1">
        <w:instrText>)</w:instrText>
      </w:r>
      <w:r w:rsidR="00A924E1">
        <w:fldChar w:fldCharType="end"/>
      </w:r>
    </w:p>
    <w:p w14:paraId="7255613A" w14:textId="555423F6" w:rsidR="00E11829" w:rsidRDefault="00731A28" w:rsidP="00295FC5">
      <w:r>
        <w:t xml:space="preserve">Any number of valid solutions may exist for </w:t>
      </w:r>
      <w:r w:rsidRPr="00731A28">
        <w:rPr>
          <w:position w:val="-4"/>
        </w:rPr>
        <w:object w:dxaOrig="320" w:dyaOrig="320" w14:anchorId="69DB3F6A">
          <v:shape id="_x0000_i2394" type="#_x0000_t75" style="width:14.6pt;height:14.6pt" o:ole="">
            <v:imagedata r:id="rId2767" o:title=""/>
          </v:shape>
          <o:OLEObject Type="Embed" ProgID="Equation.DSMT4" ShapeID="_x0000_i2394" DrawAspect="Content" ObjectID="_1374351467" r:id="rId2768"/>
        </w:object>
      </w:r>
      <w:r>
        <w:t xml:space="preserve">, based on constitutive assumptions for </w:t>
      </w:r>
      <w:r w:rsidRPr="00731A28">
        <w:rPr>
          <w:position w:val="-4"/>
        </w:rPr>
        <w:object w:dxaOrig="320" w:dyaOrig="320" w14:anchorId="17F80F99">
          <v:shape id="_x0000_i2395" type="#_x0000_t75" style="width:14.6pt;height:14.6pt" o:ole="">
            <v:imagedata r:id="rId2769" o:title=""/>
          </v:shape>
          <o:OLEObject Type="Embed" ProgID="Equation.DSMT4" ShapeID="_x0000_i2395" DrawAspect="Content" ObjectID="_1374351468" r:id="rId2770"/>
        </w:object>
      </w:r>
      <w:r>
        <w:t xml:space="preserve">.  For example, for </w:t>
      </w:r>
      <w:r w:rsidRPr="00731A28">
        <w:rPr>
          <w:position w:val="-4"/>
        </w:rPr>
        <w:object w:dxaOrig="380" w:dyaOrig="200" w14:anchorId="589F2DF2">
          <v:shape id="_x0000_i2396" type="#_x0000_t75" style="width:21.85pt;height:7.3pt" o:ole="">
            <v:imagedata r:id="rId2771" o:title=""/>
          </v:shape>
          <o:OLEObject Type="Embed" ProgID="Equation.DSMT4" ShapeID="_x0000_i2396" DrawAspect="Content" ObjectID="_1374351469" r:id="rId2772"/>
        </w:object>
      </w:r>
      <w:r>
        <w:t xml:space="preserve">generation bonds reforming in an unloaded state during the time interval </w:t>
      </w:r>
      <w:r w:rsidRPr="00731A28">
        <w:rPr>
          <w:position w:val="-4"/>
        </w:rPr>
        <w:object w:dxaOrig="860" w:dyaOrig="240" w14:anchorId="2FDEFD97">
          <v:shape id="_x0000_i2397" type="#_x0000_t75" style="width:43.75pt;height:14.6pt" o:ole="">
            <v:imagedata r:id="rId2773" o:title=""/>
          </v:shape>
          <o:OLEObject Type="Embed" ProgID="Equation.DSMT4" ShapeID="_x0000_i2397" DrawAspect="Content" ObjectID="_1374351470" r:id="rId2774"/>
        </w:object>
      </w:r>
      <w:r>
        <w:t xml:space="preserve">, and subsequently breaking in response to loading at </w:t>
      </w:r>
      <w:r w:rsidRPr="00731A28">
        <w:rPr>
          <w:position w:val="-4"/>
        </w:rPr>
        <w:object w:dxaOrig="500" w:dyaOrig="220" w14:anchorId="302541F5">
          <v:shape id="_x0000_i2398" type="#_x0000_t75" style="width:21.85pt;height:14.6pt" o:ole="">
            <v:imagedata r:id="rId2775" o:title=""/>
          </v:shape>
          <o:OLEObject Type="Embed" ProgID="Equation.DSMT4" ShapeID="_x0000_i2398" DrawAspect="Content" ObjectID="_1374351471" r:id="rId2776"/>
        </w:object>
      </w:r>
      <w:r>
        <w:t>, Type I bond kinetics provides a solution of the form</w:t>
      </w:r>
    </w:p>
    <w:p w14:paraId="3130B1D1" w14:textId="0278C8C5" w:rsidR="00731A28" w:rsidRPr="00295FC5" w:rsidRDefault="00731A28" w:rsidP="00362FD7">
      <w:pPr>
        <w:pStyle w:val="MTDisplayEquation"/>
      </w:pPr>
      <w:r>
        <w:tab/>
      </w:r>
      <w:r w:rsidRPr="00731A28">
        <w:rPr>
          <w:position w:val="-72"/>
        </w:rPr>
        <w:object w:dxaOrig="5000" w:dyaOrig="1560" w14:anchorId="2A575F2D">
          <v:shape id="_x0000_i2399" type="#_x0000_t75" style="width:252.45pt;height:79.3pt" o:ole="">
            <v:imagedata r:id="rId2777" o:title=""/>
          </v:shape>
          <o:OLEObject Type="Embed" ProgID="Equation.DSMT4" ShapeID="_x0000_i2399" DrawAspect="Content" ObjectID="_1374351472" r:id="rId2778"/>
        </w:object>
      </w:r>
      <w:r>
        <w:t xml:space="preserve"> </w:t>
      </w:r>
      <w:r>
        <w:tab/>
      </w:r>
      <w:r w:rsidR="00A924E1">
        <w:fldChar w:fldCharType="begin"/>
      </w:r>
      <w:r w:rsidR="00A924E1">
        <w:instrText xml:space="preserve"> MACROBUTTON MTPlaceRef \* MERGEFORMAT </w:instrText>
      </w:r>
      <w:fldSimple w:instr=" SEQ MTEqn \h \* MERGEFORMAT "/>
      <w:bookmarkStart w:id="1443" w:name="ZEqnNum286819"/>
      <w:r w:rsidR="00A924E1">
        <w:instrText>(</w:instrText>
      </w:r>
      <w:fldSimple w:instr=" SEQ MTSec \c \* Arabic \* MERGEFORMAT ">
        <w:r w:rsidR="00AE264D">
          <w:rPr>
            <w:noProof/>
          </w:rPr>
          <w:instrText>5</w:instrText>
        </w:r>
      </w:fldSimple>
      <w:r w:rsidR="00A924E1">
        <w:instrText>.</w:instrText>
      </w:r>
      <w:fldSimple w:instr=" SEQ MTEqn \c \* Arabic \* MERGEFORMAT ">
        <w:ins w:id="1444" w:author="Gerard" w:date="2015-08-07T21:36:00Z">
          <w:r w:rsidR="00AE264D">
            <w:rPr>
              <w:noProof/>
            </w:rPr>
            <w:instrText>95</w:instrText>
          </w:r>
        </w:ins>
        <w:del w:id="1445" w:author="Gerard" w:date="2015-07-27T22:14:00Z">
          <w:r w:rsidR="00D3178E" w:rsidDel="00C175E9">
            <w:rPr>
              <w:noProof/>
            </w:rPr>
            <w:delInstrText>97</w:delInstrText>
          </w:r>
        </w:del>
      </w:fldSimple>
      <w:r w:rsidR="00A924E1">
        <w:instrText>)</w:instrText>
      </w:r>
      <w:bookmarkEnd w:id="1443"/>
      <w:r w:rsidR="00A924E1">
        <w:fldChar w:fldCharType="end"/>
      </w:r>
    </w:p>
    <w:p w14:paraId="17F4654B" w14:textId="19EBFC80" w:rsidR="00731A28" w:rsidRDefault="00731A28" w:rsidP="00731A28">
      <w:r>
        <w:t>where</w:t>
      </w:r>
    </w:p>
    <w:p w14:paraId="0D428282" w14:textId="6EBAE8C2" w:rsidR="00731A28" w:rsidRDefault="00731A28" w:rsidP="00362FD7">
      <w:pPr>
        <w:pStyle w:val="MTDisplayEquation"/>
      </w:pPr>
      <w:r>
        <w:tab/>
      </w:r>
      <w:r w:rsidR="003D7647" w:rsidRPr="003D7647">
        <w:rPr>
          <w:position w:val="-32"/>
        </w:rPr>
        <w:object w:dxaOrig="2500" w:dyaOrig="600" w14:anchorId="4111CE34">
          <v:shape id="_x0000_i2400" type="#_x0000_t75" style="width:122.15pt;height:28.25pt" o:ole="">
            <v:imagedata r:id="rId2779" o:title=""/>
          </v:shape>
          <o:OLEObject Type="Embed" ProgID="Equation.DSMT4" ShapeID="_x0000_i2400" DrawAspect="Content" ObjectID="_1374351473" r:id="rId2780"/>
        </w:object>
      </w:r>
      <w:r>
        <w:t xml:space="preserve"> </w:t>
      </w:r>
      <w:r>
        <w:tab/>
      </w:r>
      <w:r w:rsidR="00A924E1">
        <w:fldChar w:fldCharType="begin"/>
      </w:r>
      <w:r w:rsidR="00A924E1">
        <w:instrText xml:space="preserve"> MACROBUTTON MTPlaceRef \* MERGEFORMAT </w:instrText>
      </w:r>
      <w:fldSimple w:instr=" SEQ MTEqn \h \* MERGEFORMAT "/>
      <w:bookmarkStart w:id="1446" w:name="ZEqnNum824346"/>
      <w:r w:rsidR="00A924E1">
        <w:instrText>(</w:instrText>
      </w:r>
      <w:fldSimple w:instr=" SEQ MTSec \c \* Arabic \* MERGEFORMAT ">
        <w:r w:rsidR="00AE264D">
          <w:rPr>
            <w:noProof/>
          </w:rPr>
          <w:instrText>5</w:instrText>
        </w:r>
      </w:fldSimple>
      <w:r w:rsidR="00A924E1">
        <w:instrText>.</w:instrText>
      </w:r>
      <w:fldSimple w:instr=" SEQ MTEqn \c \* Arabic \* MERGEFORMAT ">
        <w:ins w:id="1447" w:author="Gerard" w:date="2015-08-07T21:36:00Z">
          <w:r w:rsidR="00AE264D">
            <w:rPr>
              <w:noProof/>
            </w:rPr>
            <w:instrText>96</w:instrText>
          </w:r>
        </w:ins>
        <w:del w:id="1448" w:author="Gerard" w:date="2015-07-27T22:14:00Z">
          <w:r w:rsidR="00D3178E" w:rsidDel="00C175E9">
            <w:rPr>
              <w:noProof/>
            </w:rPr>
            <w:delInstrText>98</w:delInstrText>
          </w:r>
        </w:del>
      </w:fldSimple>
      <w:r w:rsidR="00A924E1">
        <w:instrText>)</w:instrText>
      </w:r>
      <w:bookmarkEnd w:id="1446"/>
      <w:r w:rsidR="00A924E1">
        <w:fldChar w:fldCharType="end"/>
      </w:r>
    </w:p>
    <w:p w14:paraId="63428008" w14:textId="65F58706" w:rsidR="00731A28" w:rsidRDefault="00731A28" w:rsidP="00362FD7">
      <w:r>
        <w:t xml:space="preserve">and </w:t>
      </w:r>
      <w:r w:rsidRPr="007E2473">
        <w:rPr>
          <w:position w:val="-18"/>
        </w:rPr>
        <w:object w:dxaOrig="1720" w:dyaOrig="480" w14:anchorId="6BF4B01F">
          <v:shape id="_x0000_i2401" type="#_x0000_t75" style="width:86.6pt;height:21.85pt" o:ole="">
            <v:imagedata r:id="rId2781" o:title=""/>
          </v:shape>
          <o:OLEObject Type="Embed" ProgID="Equation.DSMT4" ShapeID="_x0000_i2401" DrawAspect="Content" ObjectID="_1374351474" r:id="rId2782"/>
        </w:object>
      </w:r>
      <w:r>
        <w:t xml:space="preserve"> is a </w:t>
      </w:r>
      <w:r w:rsidR="00541E56">
        <w:t xml:space="preserve">reduced relaxation function which may assume any number of valid forms.  (A reduced relaxation function </w:t>
      </w:r>
      <w:r w:rsidR="00541E56" w:rsidRPr="007E2473">
        <w:rPr>
          <w:position w:val="-14"/>
        </w:rPr>
        <w:object w:dxaOrig="480" w:dyaOrig="420" w14:anchorId="295127CF">
          <v:shape id="_x0000_i2402" type="#_x0000_t75" style="width:21.85pt;height:21.85pt" o:ole="">
            <v:imagedata r:id="rId2783" o:title=""/>
          </v:shape>
          <o:OLEObject Type="Embed" ProgID="Equation.DSMT4" ShapeID="_x0000_i2402" DrawAspect="Content" ObjectID="_1374351475" r:id="rId2784"/>
        </w:object>
      </w:r>
      <w:r w:rsidR="00541E56">
        <w:t xml:space="preserve"> satisfies </w:t>
      </w:r>
      <w:r w:rsidR="00541E56" w:rsidRPr="007E2473">
        <w:rPr>
          <w:position w:val="-14"/>
        </w:rPr>
        <w:object w:dxaOrig="840" w:dyaOrig="420" w14:anchorId="1AE5D5F1">
          <v:shape id="_x0000_i2403" type="#_x0000_t75" style="width:43.75pt;height:21.85pt" o:ole="">
            <v:imagedata r:id="rId2785" o:title=""/>
          </v:shape>
          <o:OLEObject Type="Embed" ProgID="Equation.DSMT4" ShapeID="_x0000_i2403" DrawAspect="Content" ObjectID="_1374351476" r:id="rId2786"/>
        </w:object>
      </w:r>
      <w:r w:rsidR="00541E56">
        <w:t xml:space="preserve"> and </w:t>
      </w:r>
      <w:r w:rsidR="00541E56" w:rsidRPr="007E2473">
        <w:rPr>
          <w:position w:val="-14"/>
        </w:rPr>
        <w:object w:dxaOrig="1340" w:dyaOrig="420" w14:anchorId="73C7C7E4">
          <v:shape id="_x0000_i2404" type="#_x0000_t75" style="width:64.7pt;height:21.85pt" o:ole="">
            <v:imagedata r:id="rId2787" o:title=""/>
          </v:shape>
          <o:OLEObject Type="Embed" ProgID="Equation.DSMT4" ShapeID="_x0000_i2404" DrawAspect="Content" ObjectID="_1374351477" r:id="rId2788"/>
        </w:object>
      </w:r>
      <w:r w:rsidR="003D7647">
        <w:t xml:space="preserve">, and decreases monotonically with </w:t>
      </w:r>
      <w:r w:rsidR="003D7647" w:rsidRPr="003D7647">
        <w:rPr>
          <w:position w:val="-4"/>
        </w:rPr>
        <w:object w:dxaOrig="140" w:dyaOrig="220" w14:anchorId="0D1A9703">
          <v:shape id="_x0000_i2405" type="#_x0000_t75" style="width:7.3pt;height:14.6pt" o:ole="">
            <v:imagedata r:id="rId2789" o:title=""/>
          </v:shape>
          <o:OLEObject Type="Embed" ProgID="Equation.DSMT4" ShapeID="_x0000_i2405" DrawAspect="Content" ObjectID="_1374351478" r:id="rId2790"/>
        </w:object>
      </w:r>
      <w:r w:rsidR="00541E56">
        <w:t xml:space="preserve">.) In particular, </w:t>
      </w:r>
      <w:r w:rsidR="00541E56" w:rsidRPr="007E2473">
        <w:rPr>
          <w:position w:val="-10"/>
        </w:rPr>
        <w:object w:dxaOrig="220" w:dyaOrig="260" w14:anchorId="7F93E5AA">
          <v:shape id="_x0000_i2406" type="#_x0000_t75" style="width:14.6pt;height:14.6pt" o:ole="">
            <v:imagedata r:id="rId2791" o:title=""/>
          </v:shape>
          <o:OLEObject Type="Embed" ProgID="Equation.DSMT4" ShapeID="_x0000_i2406" DrawAspect="Content" ObjectID="_1374351479" r:id="rId2792"/>
        </w:object>
      </w:r>
      <w:r w:rsidR="00541E56">
        <w:t xml:space="preserve"> may depend on the strain at time </w:t>
      </w:r>
      <w:r w:rsidR="00541E56" w:rsidRPr="00541E56">
        <w:rPr>
          <w:position w:val="-4"/>
        </w:rPr>
        <w:object w:dxaOrig="180" w:dyaOrig="200" w14:anchorId="294E6DDB">
          <v:shape id="_x0000_i2407" type="#_x0000_t75" style="width:7.3pt;height:7.3pt" o:ole="">
            <v:imagedata r:id="rId2793" o:title=""/>
          </v:shape>
          <o:OLEObject Type="Embed" ProgID="Equation.DSMT4" ShapeID="_x0000_i2407" DrawAspect="Content" ObjectID="_1374351480" r:id="rId2794"/>
        </w:object>
      </w:r>
      <w:r w:rsidR="00541E56">
        <w:t xml:space="preserve"> relative to the reference configuration of the </w:t>
      </w:r>
      <w:r w:rsidR="00541E56" w:rsidRPr="00541E56">
        <w:rPr>
          <w:position w:val="-4"/>
        </w:rPr>
        <w:object w:dxaOrig="380" w:dyaOrig="200" w14:anchorId="49D76B04">
          <v:shape id="_x0000_i2408" type="#_x0000_t75" style="width:21.85pt;height:7.3pt" o:ole="">
            <v:imagedata r:id="rId2795" o:title=""/>
          </v:shape>
          <o:OLEObject Type="Embed" ProgID="Equation.DSMT4" ShapeID="_x0000_i2408" DrawAspect="Content" ObjectID="_1374351481" r:id="rId2796"/>
        </w:object>
      </w:r>
      <w:r w:rsidR="00541E56">
        <w:t xml:space="preserve">generation.  In the recursive expression of </w:t>
      </w:r>
      <w:r w:rsidR="002720BF">
        <w:fldChar w:fldCharType="begin"/>
      </w:r>
      <w:r w:rsidR="002720BF">
        <w:instrText xml:space="preserve"> GOTOBUTTON ZEqnNum286819  \* MERGEFORMAT </w:instrText>
      </w:r>
      <w:fldSimple w:instr=" REF ZEqnNum286819 \* Charformat \! \* MERGEFORMAT ">
        <w:ins w:id="1449" w:author="Gerard" w:date="2015-08-07T21:36:00Z">
          <w:r w:rsidR="00AE264D">
            <w:instrText>(5.95)</w:instrText>
          </w:r>
        </w:ins>
        <w:del w:id="1450" w:author="Gerard" w:date="2015-07-27T22:14:00Z">
          <w:r w:rsidR="00D3178E" w:rsidDel="00C175E9">
            <w:delInstrText>(5.97)</w:delInstrText>
          </w:r>
        </w:del>
      </w:fldSimple>
      <w:r w:rsidR="002720BF">
        <w:fldChar w:fldCharType="end"/>
      </w:r>
      <w:r w:rsidR="00541E56">
        <w:t xml:space="preserve">, the earliest generation </w:t>
      </w:r>
      <w:r w:rsidR="00541E56" w:rsidRPr="00541E56">
        <w:rPr>
          <w:position w:val="-4"/>
        </w:rPr>
        <w:object w:dxaOrig="740" w:dyaOrig="200" w14:anchorId="12D18959">
          <v:shape id="_x0000_i2409" type="#_x0000_t75" style="width:36.45pt;height:7.3pt" o:ole="">
            <v:imagedata r:id="rId2797" o:title=""/>
          </v:shape>
          <o:OLEObject Type="Embed" ProgID="Equation.DSMT4" ShapeID="_x0000_i2409" DrawAspect="Content" ObjectID="_1374351482" r:id="rId2798"/>
        </w:object>
      </w:r>
      <w:r w:rsidR="00541E56">
        <w:t xml:space="preserve">, which is initially at rest, produces </w:t>
      </w:r>
      <w:r w:rsidR="00541E56" w:rsidRPr="007E2473">
        <w:rPr>
          <w:position w:val="-14"/>
        </w:rPr>
        <w:object w:dxaOrig="920" w:dyaOrig="420" w14:anchorId="1081F997">
          <v:shape id="_x0000_i2410" type="#_x0000_t75" style="width:43.75pt;height:21.85pt" o:ole="">
            <v:imagedata r:id="rId2799" o:title=""/>
          </v:shape>
          <o:OLEObject Type="Embed" ProgID="Equation.DSMT4" ShapeID="_x0000_i2410" DrawAspect="Content" ObjectID="_1374351483" r:id="rId2800"/>
        </w:object>
      </w:r>
      <w:r w:rsidR="00541E56">
        <w:t xml:space="preserve"> for </w:t>
      </w:r>
      <w:r w:rsidR="00541E56" w:rsidRPr="00541E56">
        <w:rPr>
          <w:position w:val="-4"/>
        </w:rPr>
        <w:object w:dxaOrig="500" w:dyaOrig="220" w14:anchorId="67417E61">
          <v:shape id="_x0000_i2411" type="#_x0000_t75" style="width:21.85pt;height:14.6pt" o:ole="">
            <v:imagedata r:id="rId2801" o:title=""/>
          </v:shape>
          <o:OLEObject Type="Embed" ProgID="Equation.DSMT4" ShapeID="_x0000_i2411" DrawAspect="Content" ObjectID="_1374351484" r:id="rId2802"/>
        </w:object>
      </w:r>
      <w:r w:rsidR="00541E56">
        <w:t xml:space="preserve"> and </w:t>
      </w:r>
      <w:r w:rsidR="00541E56" w:rsidRPr="007E2473">
        <w:rPr>
          <w:position w:val="-18"/>
        </w:rPr>
        <w:object w:dxaOrig="2480" w:dyaOrig="480" w14:anchorId="784BC45B">
          <v:shape id="_x0000_i2412" type="#_x0000_t75" style="width:122.15pt;height:21.85pt" o:ole="">
            <v:imagedata r:id="rId2803" o:title=""/>
          </v:shape>
          <o:OLEObject Type="Embed" ProgID="Equation.DSMT4" ShapeID="_x0000_i2412" DrawAspect="Content" ObjectID="_1374351485" r:id="rId2804"/>
        </w:object>
      </w:r>
      <w:r w:rsidR="00541E56">
        <w:t xml:space="preserve"> for </w:t>
      </w:r>
      <w:r w:rsidR="00541E56" w:rsidRPr="00541E56">
        <w:rPr>
          <w:position w:val="-4"/>
        </w:rPr>
        <w:object w:dxaOrig="500" w:dyaOrig="240" w14:anchorId="27894DDC">
          <v:shape id="_x0000_i2413" type="#_x0000_t75" style="width:21.85pt;height:14.6pt" o:ole="">
            <v:imagedata r:id="rId2805" o:title=""/>
          </v:shape>
          <o:OLEObject Type="Embed" ProgID="Equation.DSMT4" ShapeID="_x0000_i2413" DrawAspect="Content" ObjectID="_1374351486" r:id="rId2806"/>
        </w:object>
      </w:r>
      <w:r w:rsidR="00541E56">
        <w:t xml:space="preserve">; this latter expression seeds the recursion for subsequent generations.  Therefore, providing a functional form for </w:t>
      </w:r>
      <w:r w:rsidR="00541E56" w:rsidRPr="007E2473">
        <w:rPr>
          <w:position w:val="-10"/>
        </w:rPr>
        <w:object w:dxaOrig="220" w:dyaOrig="260" w14:anchorId="58DE7D4B">
          <v:shape id="_x0000_i2414" type="#_x0000_t75" style="width:14.6pt;height:14.6pt" o:ole="">
            <v:imagedata r:id="rId2807" o:title=""/>
          </v:shape>
          <o:OLEObject Type="Embed" ProgID="Equation.DSMT4" ShapeID="_x0000_i2414" DrawAspect="Content" ObjectID="_1374351487" r:id="rId2808"/>
        </w:object>
      </w:r>
      <w:r w:rsidR="00541E56">
        <w:t xml:space="preserve"> suffices to produce the solution for all bond generations </w:t>
      </w:r>
      <w:r w:rsidR="00541E56" w:rsidRPr="00541E56">
        <w:rPr>
          <w:position w:val="-4"/>
        </w:rPr>
        <w:object w:dxaOrig="200" w:dyaOrig="200" w14:anchorId="691F3E41">
          <v:shape id="_x0000_i2415" type="#_x0000_t75" style="width:7.3pt;height:7.3pt" o:ole="">
            <v:imagedata r:id="rId2809" o:title=""/>
          </v:shape>
          <o:OLEObject Type="Embed" ProgID="Equation.DSMT4" ShapeID="_x0000_i2415" DrawAspect="Content" ObjectID="_1374351488" r:id="rId2810"/>
        </w:object>
      </w:r>
      <w:r w:rsidR="00541E56">
        <w:t>.</w:t>
      </w:r>
    </w:p>
    <w:p w14:paraId="59CAC2A8" w14:textId="56CE0F7E" w:rsidR="0034223B" w:rsidRDefault="0034223B" w:rsidP="00731A28">
      <w:r>
        <w:tab/>
        <w:t>For Type II bond kinetics, the solution for the mass fractions is given by</w:t>
      </w:r>
    </w:p>
    <w:p w14:paraId="3A354AB6" w14:textId="1380475A" w:rsidR="0034223B" w:rsidRPr="00731A28" w:rsidRDefault="0034223B" w:rsidP="00362FD7">
      <w:pPr>
        <w:pStyle w:val="MTDisplayEquation"/>
      </w:pPr>
      <w:r>
        <w:tab/>
      </w:r>
      <w:r w:rsidRPr="007E2473">
        <w:rPr>
          <w:position w:val="-68"/>
        </w:rPr>
        <w:object w:dxaOrig="3920" w:dyaOrig="1480" w14:anchorId="2E482C25">
          <v:shape id="_x0000_i2416" type="#_x0000_t75" style="width:194.15pt;height:1in" o:ole="">
            <v:imagedata r:id="rId2811" o:title=""/>
          </v:shape>
          <o:OLEObject Type="Embed" ProgID="Equation.DSMT4" ShapeID="_x0000_i2416" DrawAspect="Content" ObjectID="_1374351489" r:id="rId2812"/>
        </w:object>
      </w:r>
      <w:r>
        <w:t xml:space="preserve"> </w:t>
      </w:r>
      <w:r>
        <w:tab/>
      </w:r>
      <w:r w:rsidR="00A924E1">
        <w:fldChar w:fldCharType="begin"/>
      </w:r>
      <w:r w:rsidR="00A924E1">
        <w:instrText xml:space="preserve"> MACROBUTTON MTPlaceRef \* MERGEFORMAT </w:instrText>
      </w:r>
      <w:fldSimple w:instr=" SEQ MTEqn \h \* MERGEFORMAT "/>
      <w:r w:rsidR="00A924E1">
        <w:instrText>(</w:instrText>
      </w:r>
      <w:fldSimple w:instr=" SEQ MTSec \c \* Arabic \* MERGEFORMAT ">
        <w:r w:rsidR="00AE264D">
          <w:rPr>
            <w:noProof/>
          </w:rPr>
          <w:instrText>5</w:instrText>
        </w:r>
      </w:fldSimple>
      <w:r w:rsidR="00A924E1">
        <w:instrText>.</w:instrText>
      </w:r>
      <w:fldSimple w:instr=" SEQ MTEqn \c \* Arabic \* MERGEFORMAT ">
        <w:ins w:id="1451" w:author="Gerard" w:date="2015-08-07T21:36:00Z">
          <w:r w:rsidR="00AE264D">
            <w:rPr>
              <w:noProof/>
            </w:rPr>
            <w:instrText>97</w:instrText>
          </w:r>
        </w:ins>
        <w:del w:id="1452" w:author="Gerard" w:date="2015-07-27T22:14:00Z">
          <w:r w:rsidR="00D3178E" w:rsidDel="00C175E9">
            <w:rPr>
              <w:noProof/>
            </w:rPr>
            <w:delInstrText>99</w:delInstrText>
          </w:r>
        </w:del>
      </w:fldSimple>
      <w:r w:rsidR="00A924E1">
        <w:instrText>)</w:instrText>
      </w:r>
      <w:r w:rsidR="00A924E1">
        <w:fldChar w:fldCharType="end"/>
      </w:r>
    </w:p>
    <w:p w14:paraId="1F366B06" w14:textId="794ED744" w:rsidR="0034223B" w:rsidRDefault="0068098A" w:rsidP="00362FD7">
      <w:r>
        <w:t>For this type of bond kinetics</w:t>
      </w:r>
      <w:r w:rsidR="0034223B">
        <w:t xml:space="preserve">, the reduced relaxation function </w:t>
      </w:r>
      <w:r w:rsidR="0034223B" w:rsidRPr="007E2473">
        <w:rPr>
          <w:position w:val="-10"/>
        </w:rPr>
        <w:object w:dxaOrig="220" w:dyaOrig="260" w14:anchorId="00AD2242">
          <v:shape id="_x0000_i2417" type="#_x0000_t75" style="width:14.6pt;height:14.6pt" o:ole="">
            <v:imagedata r:id="rId2813" o:title=""/>
          </v:shape>
          <o:OLEObject Type="Embed" ProgID="Equation.DSMT4" ShapeID="_x0000_i2417" DrawAspect="Content" ObjectID="_1374351490" r:id="rId2814"/>
        </w:object>
      </w:r>
      <w:r w:rsidR="0034223B">
        <w:t xml:space="preserve"> cannot depend on the </w:t>
      </w:r>
      <w:r w:rsidR="00551DDA">
        <w:t xml:space="preserve">magnitude of the </w:t>
      </w:r>
      <w:r w:rsidR="0034223B">
        <w:t xml:space="preserve">strain, </w:t>
      </w:r>
      <w:r>
        <w:t xml:space="preserve">because strain-dependence might violate the constraint </w:t>
      </w:r>
      <w:r w:rsidRPr="0068098A">
        <w:rPr>
          <w:position w:val="-4"/>
        </w:rPr>
        <w:object w:dxaOrig="1000" w:dyaOrig="320" w14:anchorId="4BFFCF47">
          <v:shape id="_x0000_i2418" type="#_x0000_t75" style="width:50.15pt;height:14.6pt" o:ole="">
            <v:imagedata r:id="rId2815" o:title=""/>
          </v:shape>
          <o:OLEObject Type="Embed" ProgID="Equation.DSMT4" ShapeID="_x0000_i2418" DrawAspect="Content" ObjectID="_1374351491" r:id="rId2816"/>
        </w:object>
      </w:r>
      <w:r>
        <w:t>.</w:t>
      </w:r>
    </w:p>
    <w:p w14:paraId="60A5501A" w14:textId="1989F6DC" w:rsidR="00551DDA" w:rsidRDefault="00551DDA" w:rsidP="00362FD7">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383DDD93" w14:textId="5A6EE6F0" w:rsidR="002046D9" w:rsidRPr="0034223B" w:rsidRDefault="002046D9" w:rsidP="00362FD7">
      <w:r>
        <w:tab/>
        <w:t xml:space="preserve">The </w:t>
      </w:r>
      <w:r w:rsidR="00C37C54">
        <w:t>finite element</w:t>
      </w:r>
      <w:r>
        <w:t xml:space="preserve"> implementation of reactive viscoelasticity </w:t>
      </w:r>
      <w:r w:rsidR="00C37C54">
        <w:t xml:space="preserve">stores the </w:t>
      </w:r>
      <w:r w:rsidR="007E656F">
        <w:t xml:space="preserve">value of </w:t>
      </w:r>
      <w:r w:rsidR="007E656F" w:rsidRPr="007E2473">
        <w:rPr>
          <w:position w:val="-14"/>
        </w:rPr>
        <w:object w:dxaOrig="960" w:dyaOrig="420" w14:anchorId="4CE14BC3">
          <v:shape id="_x0000_i2419" type="#_x0000_t75" style="width:50.15pt;height:21.85pt" o:ole="">
            <v:imagedata r:id="rId2817" o:title=""/>
          </v:shape>
          <o:OLEObject Type="Embed" ProgID="Equation.DSMT4" ShapeID="_x0000_i2419" DrawAspect="Content" ObjectID="_1374351492" r:id="rId2818"/>
        </w:object>
      </w:r>
      <w:r w:rsidR="007E656F">
        <w:t xml:space="preserve"> every time that a </w:t>
      </w:r>
      <w:r w:rsidR="00531BEB">
        <w:t>bond-breaking deformation is detected</w:t>
      </w:r>
      <w:r w:rsidR="00DB47BB">
        <w:t xml:space="preserve">; this value can be used to evaluate </w:t>
      </w:r>
      <w:r w:rsidR="00DB47BB" w:rsidRPr="007E2473">
        <w:rPr>
          <w:position w:val="-14"/>
        </w:rPr>
        <w:object w:dxaOrig="840" w:dyaOrig="420" w14:anchorId="55ED8A5D">
          <v:shape id="_x0000_i2420" type="#_x0000_t75" style="width:43.75pt;height:21.85pt" o:ole="">
            <v:imagedata r:id="rId2819" o:title=""/>
          </v:shape>
          <o:OLEObject Type="Embed" ProgID="Equation.DSMT4" ShapeID="_x0000_i2420" DrawAspect="Content" ObjectID="_1374351493" r:id="rId2820"/>
        </w:object>
      </w:r>
      <w:r w:rsidR="00DB47BB">
        <w:t xml:space="preserve"> </w:t>
      </w:r>
      <w:r w:rsidR="00C334FD">
        <w:t xml:space="preserve">using </w:t>
      </w:r>
      <w:r w:rsidR="002720BF">
        <w:fldChar w:fldCharType="begin"/>
      </w:r>
      <w:r w:rsidR="002720BF">
        <w:instrText xml:space="preserve"> GOTOBUTTON ZEqnNum360094  \* MERGEFORMAT </w:instrText>
      </w:r>
      <w:fldSimple w:instr=" REF ZEqnNum360094 \* Charformat \! \* MERGEFORMAT ">
        <w:ins w:id="1453" w:author="Gerard" w:date="2015-08-07T21:36:00Z">
          <w:r w:rsidR="00AE264D">
            <w:instrText>(5.89)</w:instrText>
          </w:r>
        </w:ins>
        <w:del w:id="1454" w:author="Gerard" w:date="2015-07-27T22:14:00Z">
          <w:r w:rsidR="00D3178E" w:rsidDel="00C175E9">
            <w:delInstrText>(5.91)</w:delInstrText>
          </w:r>
        </w:del>
      </w:fldSimple>
      <w:r w:rsidR="002720BF">
        <w:fldChar w:fldCharType="end"/>
      </w:r>
      <w:r w:rsidR="00531BEB">
        <w:t xml:space="preserve">.  It also stores </w:t>
      </w:r>
      <w:r w:rsidR="00DB47BB" w:rsidRPr="00DB47BB">
        <w:rPr>
          <w:position w:val="-14"/>
        </w:rPr>
        <w:object w:dxaOrig="1980" w:dyaOrig="420" w14:anchorId="2A0FAC8B">
          <v:shape id="_x0000_i2421" type="#_x0000_t75" style="width:100.25pt;height:21.85pt" o:ole="">
            <v:imagedata r:id="rId2821" o:title=""/>
          </v:shape>
          <o:OLEObject Type="Embed" ProgID="Equation.DSMT4" ShapeID="_x0000_i2421" DrawAspect="Content" ObjectID="_1374351494" r:id="rId2822"/>
        </w:object>
      </w:r>
      <w:r w:rsidR="003D7647">
        <w:t xml:space="preserve">, where </w:t>
      </w:r>
      <w:r w:rsidR="003D7647" w:rsidRPr="003D7647">
        <w:rPr>
          <w:position w:val="-4"/>
        </w:rPr>
        <w:object w:dxaOrig="180" w:dyaOrig="200" w14:anchorId="345C3C49">
          <v:shape id="_x0000_i2422" type="#_x0000_t75" style="width:7.3pt;height:7.3pt" o:ole="">
            <v:imagedata r:id="rId2823" o:title=""/>
          </v:shape>
          <o:OLEObject Type="Embed" ProgID="Equation.DSMT4" ShapeID="_x0000_i2422" DrawAspect="Content" ObjectID="_1374351495" r:id="rId2824"/>
        </w:object>
      </w:r>
      <w:r w:rsidR="003D7647">
        <w:t xml:space="preserve"> is the time step immediately following </w:t>
      </w:r>
      <w:r w:rsidR="003D7647" w:rsidRPr="003D7647">
        <w:rPr>
          <w:position w:val="-4"/>
        </w:rPr>
        <w:object w:dxaOrig="200" w:dyaOrig="200" w14:anchorId="1A8BB001">
          <v:shape id="_x0000_i2423" type="#_x0000_t75" style="width:7.3pt;height:7.3pt" o:ole="">
            <v:imagedata r:id="rId2825" o:title=""/>
          </v:shape>
          <o:OLEObject Type="Embed" ProgID="Equation.DSMT4" ShapeID="_x0000_i2423" DrawAspect="Content" ObjectID="_1374351496" r:id="rId2826"/>
        </w:object>
      </w:r>
      <w:r w:rsidR="003D7647">
        <w:t xml:space="preserve">, </w:t>
      </w:r>
      <w:r w:rsidR="00DB47BB">
        <w:t xml:space="preserve">which is then used for evaluating </w:t>
      </w:r>
      <w:r w:rsidR="00DB47BB" w:rsidRPr="003D7647">
        <w:rPr>
          <w:position w:val="-4"/>
        </w:rPr>
        <w:object w:dxaOrig="320" w:dyaOrig="320" w14:anchorId="67F084EA">
          <v:shape id="_x0000_i2424" type="#_x0000_t75" style="width:14.6pt;height:14.6pt" o:ole="">
            <v:imagedata r:id="rId2827" o:title=""/>
          </v:shape>
          <o:OLEObject Type="Embed" ProgID="Equation.DSMT4" ShapeID="_x0000_i2424" DrawAspect="Content" ObjectID="_1374351497" r:id="rId2828"/>
        </w:object>
      </w:r>
      <w:r w:rsidR="00DB47BB">
        <w:t xml:space="preserve"> for subsequent time steps </w:t>
      </w:r>
      <w:r w:rsidR="00DB47BB" w:rsidRPr="003D7647">
        <w:rPr>
          <w:position w:val="-4"/>
        </w:rPr>
        <w:object w:dxaOrig="500" w:dyaOrig="220" w14:anchorId="1127E585">
          <v:shape id="_x0000_i2425" type="#_x0000_t75" style="width:21.85pt;height:14.6pt" o:ole="">
            <v:imagedata r:id="rId2829" o:title=""/>
          </v:shape>
          <o:OLEObject Type="Embed" ProgID="Equation.DSMT4" ShapeID="_x0000_i2425" DrawAspect="Content" ObjectID="_1374351498" r:id="rId2830"/>
        </w:object>
      </w:r>
      <w:r w:rsidR="00DB47BB">
        <w:t xml:space="preserve"> when using Type I bond kinetics, </w:t>
      </w:r>
      <w:r w:rsidR="003D7647">
        <w:t>using the expression</w:t>
      </w:r>
      <w:r w:rsidR="00DB47BB">
        <w:t>s</w:t>
      </w:r>
      <w:r>
        <w:t xml:space="preserve"> of </w:t>
      </w:r>
      <w:r w:rsidR="002720BF">
        <w:fldChar w:fldCharType="begin"/>
      </w:r>
      <w:r w:rsidR="002720BF">
        <w:instrText xml:space="preserve"> GOTOBUTTON ZEqnNum286819  \* MERGEFORMAT </w:instrText>
      </w:r>
      <w:fldSimple w:instr=" REF ZEqnNum286819 \* Charformat \! \* MERGEFORMAT ">
        <w:ins w:id="1455" w:author="Gerard" w:date="2015-08-07T21:36:00Z">
          <w:r w:rsidR="00AE264D">
            <w:instrText>(5.95)</w:instrText>
          </w:r>
        </w:ins>
        <w:del w:id="1456" w:author="Gerard" w:date="2015-07-27T22:14:00Z">
          <w:r w:rsidR="00D3178E" w:rsidDel="00C175E9">
            <w:delInstrText>(5.97)</w:delInstrText>
          </w:r>
        </w:del>
      </w:fldSimple>
      <w:r w:rsidR="002720BF">
        <w:fldChar w:fldCharType="end"/>
      </w:r>
      <w:r>
        <w:t xml:space="preserve"> </w:t>
      </w:r>
      <w:r w:rsidR="00DB47BB">
        <w:t>and</w:t>
      </w:r>
      <w:r w:rsidR="003D7647">
        <w:t xml:space="preserve"> </w:t>
      </w:r>
      <w:r w:rsidR="002720BF">
        <w:fldChar w:fldCharType="begin"/>
      </w:r>
      <w:r w:rsidR="002720BF">
        <w:instrText xml:space="preserve"> GOTOBUTTON ZEqnNum824346  \* MERGEFORMAT </w:instrText>
      </w:r>
      <w:fldSimple w:instr=" REF ZEqnNum824346 \* Charformat \! \* MERGEFORMAT ">
        <w:ins w:id="1457" w:author="Gerard" w:date="2015-08-07T21:36:00Z">
          <w:r w:rsidR="00AE264D">
            <w:instrText>(5.96)</w:instrText>
          </w:r>
        </w:ins>
        <w:del w:id="1458" w:author="Gerard" w:date="2015-07-27T22:14:00Z">
          <w:r w:rsidR="00D3178E" w:rsidDel="00C175E9">
            <w:delInstrText>(5.98)</w:delInstrText>
          </w:r>
        </w:del>
      </w:fldSimple>
      <w:r w:rsidR="002720BF">
        <w:fldChar w:fldCharType="end"/>
      </w:r>
      <w:r w:rsidR="00DB47BB">
        <w:t xml:space="preserve">.  </w:t>
      </w:r>
      <w:r w:rsidR="00C334FD">
        <w:t xml:space="preserve">These measures are then used to evaluate the stress from </w:t>
      </w:r>
      <w:r w:rsidR="002720BF">
        <w:fldChar w:fldCharType="begin"/>
      </w:r>
      <w:r w:rsidR="002720BF">
        <w:instrText xml:space="preserve"> GOTOBUTTON ZEqnNum467146  \* MERGEFORMAT </w:instrText>
      </w:r>
      <w:fldSimple w:instr=" REF ZEqnNum467146 \* Charformat \! \* MERGEFORMAT ">
        <w:ins w:id="1459" w:author="Gerard" w:date="2015-08-07T21:36:00Z">
          <w:r w:rsidR="00AE264D">
            <w:instrText>(5.91)</w:instrText>
          </w:r>
        </w:ins>
        <w:del w:id="1460" w:author="Gerard" w:date="2015-07-27T22:14:00Z">
          <w:r w:rsidR="00D3178E" w:rsidDel="00C175E9">
            <w:delInstrText>(5.93)</w:delInstrText>
          </w:r>
        </w:del>
      </w:fldSimple>
      <w:r w:rsidR="002720BF">
        <w:fldChar w:fldCharType="end"/>
      </w:r>
      <w:r w:rsidR="00C334FD">
        <w:t>, with the summation taken over the time steps that correspond to bond-reforming generations.</w:t>
      </w:r>
    </w:p>
    <w:p w14:paraId="5232E1AB" w14:textId="05083863" w:rsidR="00731A28" w:rsidRDefault="00D25725">
      <w:pPr>
        <w:jc w:val="left"/>
      </w:pPr>
      <w:r>
        <w:br w:type="page"/>
      </w:r>
    </w:p>
    <w:p w14:paraId="659178E0" w14:textId="77777777" w:rsidR="00FB6012" w:rsidRDefault="00FB6012" w:rsidP="00FB6012">
      <w:pPr>
        <w:pStyle w:val="Heading2"/>
      </w:pPr>
      <w:bookmarkStart w:id="1461" w:name="_Toc302490336"/>
      <w:bookmarkStart w:id="1462" w:name="_Toc302491870"/>
      <w:bookmarkStart w:id="1463" w:name="_Toc302492240"/>
      <w:bookmarkStart w:id="1464" w:name="_Toc176704875"/>
      <w:bookmarkStart w:id="1465" w:name="_Ref167097234"/>
      <w:bookmarkStart w:id="1466" w:name="_Toc300602776"/>
      <w:bookmarkEnd w:id="1461"/>
      <w:bookmarkEnd w:id="1462"/>
      <w:bookmarkEnd w:id="1463"/>
      <w:r>
        <w:lastRenderedPageBreak/>
        <w:t>Hydraulic Permeability</w:t>
      </w:r>
      <w:bookmarkEnd w:id="1464"/>
      <w:bookmarkEnd w:id="1466"/>
    </w:p>
    <w:p w14:paraId="18D71B6B" w14:textId="77777777" w:rsidR="00FB6012" w:rsidRDefault="00FB6012" w:rsidP="00FB6012">
      <w:r>
        <w:t>Hydraulic permeability is a material function needed for biphasic and biphasic-solute materials.</w:t>
      </w:r>
    </w:p>
    <w:p w14:paraId="0F439CE2" w14:textId="77777777" w:rsidR="008E5B3C" w:rsidRPr="00B27FE9" w:rsidRDefault="008E5B3C" w:rsidP="00FB6012"/>
    <w:p w14:paraId="2FE648BE" w14:textId="77777777" w:rsidR="00FB6012" w:rsidRDefault="00FB6012" w:rsidP="00FB6012">
      <w:pPr>
        <w:pStyle w:val="Heading3"/>
      </w:pPr>
      <w:bookmarkStart w:id="1467" w:name="_Ref288636620"/>
      <w:bookmarkStart w:id="1468" w:name="_Toc302642746"/>
      <w:bookmarkStart w:id="1469" w:name="_Toc176704876"/>
      <w:bookmarkStart w:id="1470" w:name="_Toc300602777"/>
      <w:r>
        <w:t>Constant Isotropic Permeability</w:t>
      </w:r>
      <w:bookmarkEnd w:id="1467"/>
      <w:bookmarkEnd w:id="1468"/>
      <w:bookmarkEnd w:id="1469"/>
      <w:bookmarkEnd w:id="1470"/>
    </w:p>
    <w:p w14:paraId="3081752B" w14:textId="77777777" w:rsidR="00FB6012" w:rsidRDefault="00FB6012" w:rsidP="00FB6012">
      <w:r>
        <w:t>When the permeability is isotropic,</w:t>
      </w:r>
    </w:p>
    <w:p w14:paraId="7178CBC8" w14:textId="1B7E2F80" w:rsidR="00FB6012" w:rsidRDefault="00FB6012" w:rsidP="00FB6012">
      <w:pPr>
        <w:pStyle w:val="MTDisplayEquation"/>
      </w:pPr>
      <w:r>
        <w:tab/>
      </w:r>
      <w:r w:rsidR="00905817" w:rsidRPr="00905817">
        <w:rPr>
          <w:position w:val="-10"/>
        </w:rPr>
        <w:object w:dxaOrig="720" w:dyaOrig="320" w14:anchorId="3DA13151">
          <v:shape id="_x0000_i2426" type="#_x0000_t75" style="width:36.45pt;height:14.6pt" o:ole="">
            <v:imagedata r:id="rId2831" o:title=""/>
          </v:shape>
          <o:OLEObject Type="Embed" ProgID="Equation.DSMT4" ShapeID="_x0000_i2426" DrawAspect="Content" ObjectID="_1374351499" r:id="rId2832"/>
        </w:object>
      </w:r>
      <w:r w:rsidR="001E1949">
        <w:t>.</w:t>
      </w:r>
    </w:p>
    <w:p w14:paraId="422EBDB4" w14:textId="1322D6BD" w:rsidR="00FB6012" w:rsidRDefault="00FB6012" w:rsidP="00FB6012">
      <w:r>
        <w:t xml:space="preserve">For this material model, </w:t>
      </w:r>
      <w:r w:rsidR="00905817" w:rsidRPr="00905817">
        <w:rPr>
          <w:position w:val="-6"/>
        </w:rPr>
        <w:object w:dxaOrig="200" w:dyaOrig="279" w14:anchorId="15B576E7">
          <v:shape id="_x0000_i2427" type="#_x0000_t75" style="width:7.3pt;height:14.6pt" o:ole="">
            <v:imagedata r:id="rId2833" o:title=""/>
          </v:shape>
          <o:OLEObject Type="Embed" ProgID="Equation.DSMT4" ShapeID="_x0000_i2427" DrawAspect="Content" ObjectID="_1374351500" r:id="rId2834"/>
        </w:object>
      </w:r>
      <w:r>
        <w:t xml:space="preserve"> is constant.  Generally, this assumption is only reasonable when strains are small.</w:t>
      </w:r>
    </w:p>
    <w:p w14:paraId="16307A96" w14:textId="77777777" w:rsidR="00FB6012" w:rsidRDefault="00FB6012" w:rsidP="00FB6012"/>
    <w:p w14:paraId="5CDB77F3" w14:textId="77777777" w:rsidR="00FB6012" w:rsidRDefault="00FB6012" w:rsidP="00FB6012">
      <w:pPr>
        <w:pStyle w:val="Heading3"/>
      </w:pPr>
      <w:bookmarkStart w:id="1471" w:name="_Toc302642747"/>
      <w:bookmarkStart w:id="1472" w:name="_Toc176704877"/>
      <w:bookmarkStart w:id="1473" w:name="_Toc300602778"/>
      <w:r>
        <w:t>Holmes-Mow</w:t>
      </w:r>
      <w:bookmarkEnd w:id="1471"/>
      <w:bookmarkEnd w:id="1472"/>
      <w:bookmarkEnd w:id="1473"/>
    </w:p>
    <w:p w14:paraId="6A958C9A" w14:textId="0A83C815" w:rsidR="00FB6012" w:rsidRDefault="00FB6012" w:rsidP="00FB6012">
      <w:r>
        <w:t xml:space="preserve">This isotropic material is similar to the constant isotropic permeability material described above, except that it uses a strain-dependent permeability tensor </w:t>
      </w:r>
      <w:r w:rsidR="00A56950">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A56950">
        <w:fldChar w:fldCharType="separate"/>
      </w:r>
      <w:r w:rsidR="00A56950">
        <w:rPr>
          <w:noProof/>
        </w:rPr>
        <w:t>[</w:t>
      </w:r>
      <w:r w:rsidR="005F21BF">
        <w:fldChar w:fldCharType="begin"/>
      </w:r>
      <w:r w:rsidR="005F21BF">
        <w:instrText xml:space="preserve"> HYPERLINK \l "_ENREF_34" \o "Holmes, 1990 #41" </w:instrText>
      </w:r>
      <w:ins w:id="1474" w:author="Gerard" w:date="2015-08-07T21:36:00Z"/>
      <w:r w:rsidR="005F21BF">
        <w:fldChar w:fldCharType="separate"/>
      </w:r>
      <w:r w:rsidR="00214E15">
        <w:rPr>
          <w:noProof/>
        </w:rPr>
        <w:t>34</w:t>
      </w:r>
      <w:r w:rsidR="005F21BF">
        <w:rPr>
          <w:noProof/>
        </w:rPr>
        <w:fldChar w:fldCharType="end"/>
      </w:r>
      <w:r w:rsidR="00A56950">
        <w:rPr>
          <w:noProof/>
        </w:rPr>
        <w:t>]</w:t>
      </w:r>
      <w:r w:rsidR="00A56950">
        <w:fldChar w:fldCharType="end"/>
      </w:r>
      <w:r>
        <w:t>:</w:t>
      </w:r>
    </w:p>
    <w:p w14:paraId="063FDC4C" w14:textId="041348BF" w:rsidR="00FB6012" w:rsidRDefault="00FB6012" w:rsidP="00FB6012">
      <w:pPr>
        <w:pStyle w:val="MTDisplayEquation"/>
      </w:pPr>
      <w:r>
        <w:tab/>
      </w:r>
      <w:r w:rsidR="00905817" w:rsidRPr="00905817">
        <w:rPr>
          <w:position w:val="-14"/>
        </w:rPr>
        <w:object w:dxaOrig="1080" w:dyaOrig="400" w14:anchorId="6297A78E">
          <v:shape id="_x0000_i2428" type="#_x0000_t75" style="width:57.4pt;height:21.85pt" o:ole="">
            <v:imagedata r:id="rId2835" o:title=""/>
          </v:shape>
          <o:OLEObject Type="Embed" ProgID="Equation.DSMT4" ShapeID="_x0000_i2428" DrawAspect="Content" ObjectID="_1374351501" r:id="rId2836"/>
        </w:object>
      </w:r>
      <w:r>
        <w:t>,</w:t>
      </w:r>
    </w:p>
    <w:p w14:paraId="5AF2F5BF" w14:textId="77777777" w:rsidR="00FB6012" w:rsidRDefault="00FB6012" w:rsidP="00FB6012">
      <w:r>
        <w:t>where,</w:t>
      </w:r>
    </w:p>
    <w:p w14:paraId="35CA8BAF" w14:textId="4964FDE6" w:rsidR="00FB6012" w:rsidRDefault="00FB6012" w:rsidP="00FB6012">
      <w:pPr>
        <w:pStyle w:val="MTDisplayEquation"/>
      </w:pPr>
      <w:r>
        <w:tab/>
      </w:r>
      <w:r w:rsidR="00905817" w:rsidRPr="00905817">
        <w:rPr>
          <w:position w:val="-32"/>
        </w:rPr>
        <w:object w:dxaOrig="2820" w:dyaOrig="800" w14:anchorId="6BBDBE6F">
          <v:shape id="_x0000_i2429" type="#_x0000_t75" style="width:2in;height:43.75pt" o:ole="">
            <v:imagedata r:id="rId2837" o:title=""/>
          </v:shape>
          <o:OLEObject Type="Embed" ProgID="Equation.DSMT4" ShapeID="_x0000_i2429" DrawAspect="Content" ObjectID="_1374351502" r:id="rId2838"/>
        </w:object>
      </w:r>
      <w:r w:rsidR="001E1949">
        <w:t>.</w:t>
      </w:r>
    </w:p>
    <w:p w14:paraId="365D969C" w14:textId="77777777" w:rsidR="008E5B3C" w:rsidRPr="008E5B3C" w:rsidRDefault="008E5B3C" w:rsidP="00CB13D9"/>
    <w:p w14:paraId="3F67B6F0" w14:textId="77777777" w:rsidR="00FB6012" w:rsidRDefault="00FB6012" w:rsidP="00FB6012">
      <w:pPr>
        <w:pStyle w:val="Heading3"/>
      </w:pPr>
      <w:bookmarkStart w:id="1475" w:name="_Toc302642748"/>
      <w:bookmarkStart w:id="1476" w:name="_Toc176704878"/>
      <w:bookmarkStart w:id="1477" w:name="_Toc300602779"/>
      <w:r>
        <w:t>Referentially Isotropic Permeability</w:t>
      </w:r>
      <w:bookmarkEnd w:id="1475"/>
      <w:bookmarkEnd w:id="1476"/>
      <w:bookmarkEnd w:id="1477"/>
    </w:p>
    <w:p w14:paraId="08E1EDFB" w14:textId="0E71FD66" w:rsidR="00FB6012" w:rsidRDefault="00FB6012" w:rsidP="00FB6012">
      <w:r>
        <w:t xml:space="preserve">This material uses a strain-dependent permeability tensor that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r w:rsidR="005F21BF">
        <w:fldChar w:fldCharType="begin"/>
      </w:r>
      <w:r w:rsidR="005F21BF">
        <w:instrText xml:space="preserve"> HYPERLINK \l "_ENREF_21" \o "Ateshian, 2010 #62" </w:instrText>
      </w:r>
      <w:ins w:id="1478" w:author="Gerard" w:date="2015-08-07T21:36:00Z"/>
      <w:r w:rsidR="005F21BF">
        <w:fldChar w:fldCharType="separate"/>
      </w:r>
      <w:r w:rsidR="00214E15">
        <w:rPr>
          <w:noProof/>
        </w:rPr>
        <w:t>21</w:t>
      </w:r>
      <w:r w:rsidR="005F21BF">
        <w:rPr>
          <w:noProof/>
        </w:rPr>
        <w:fldChar w:fldCharType="end"/>
      </w:r>
      <w:r w:rsidR="00A56950">
        <w:rPr>
          <w:noProof/>
        </w:rPr>
        <w:t>]</w:t>
      </w:r>
      <w:r w:rsidR="00A56950">
        <w:fldChar w:fldCharType="end"/>
      </w:r>
      <w:r>
        <w:t>:</w:t>
      </w:r>
    </w:p>
    <w:p w14:paraId="5E737306" w14:textId="6FBADCD9" w:rsidR="00FB6012" w:rsidRDefault="00FB6012" w:rsidP="00FB6012">
      <w:pPr>
        <w:pStyle w:val="MTDisplayEquation"/>
      </w:pPr>
      <w:r>
        <w:tab/>
      </w:r>
      <w:r w:rsidR="00905817" w:rsidRPr="00905817">
        <w:rPr>
          <w:position w:val="-32"/>
        </w:rPr>
        <w:object w:dxaOrig="4260" w:dyaOrig="760" w14:anchorId="30DD5E4B">
          <v:shape id="_x0000_i2430" type="#_x0000_t75" style="width:208.7pt;height:35.55pt" o:ole="">
            <v:imagedata r:id="rId2839" o:title=""/>
          </v:shape>
          <o:OLEObject Type="Embed" ProgID="Equation.DSMT4" ShapeID="_x0000_i2430" DrawAspect="Content" ObjectID="_1374351503" r:id="rId2840"/>
        </w:object>
      </w:r>
      <w:r>
        <w:t>,</w:t>
      </w:r>
    </w:p>
    <w:p w14:paraId="0E1099E7" w14:textId="547E7D32" w:rsidR="00FB6012" w:rsidRDefault="00FB6012" w:rsidP="00FB6012">
      <w:r>
        <w:t>Note that the permeability in the reference state (</w:t>
      </w:r>
      <w:r w:rsidR="00905817" w:rsidRPr="00905817">
        <w:rPr>
          <w:position w:val="-4"/>
        </w:rPr>
        <w:object w:dxaOrig="560" w:dyaOrig="260" w14:anchorId="764FD246">
          <v:shape id="_x0000_i2431" type="#_x0000_t75" style="width:28.25pt;height:14.6pt" o:ole="">
            <v:imagedata r:id="rId2841" o:title=""/>
          </v:shape>
          <o:OLEObject Type="Embed" ProgID="Equation.DSMT4" ShapeID="_x0000_i2431" DrawAspect="Content" ObjectID="_1374351504" r:id="rId2842"/>
        </w:object>
      </w:r>
      <w:r>
        <w:t xml:space="preserve">) is isotropic and given by </w:t>
      </w:r>
      <w:r w:rsidR="00905817" w:rsidRPr="00905817">
        <w:rPr>
          <w:position w:val="-14"/>
        </w:rPr>
        <w:object w:dxaOrig="2020" w:dyaOrig="400" w14:anchorId="60A354AB">
          <v:shape id="_x0000_i2432" type="#_x0000_t75" style="width:100.25pt;height:21.85pt" o:ole="">
            <v:imagedata r:id="rId2843" o:title=""/>
          </v:shape>
          <o:OLEObject Type="Embed" ProgID="Equation.DSMT4" ShapeID="_x0000_i2432" DrawAspect="Content" ObjectID="_1374351505" r:id="rId2844"/>
        </w:object>
      </w:r>
      <w:r>
        <w:t>.</w:t>
      </w:r>
    </w:p>
    <w:p w14:paraId="2DECFBE6" w14:textId="77777777" w:rsidR="00FB6012" w:rsidRPr="0097532C" w:rsidRDefault="00FB6012" w:rsidP="00FB6012"/>
    <w:p w14:paraId="77887D3E" w14:textId="77777777" w:rsidR="00FB6012" w:rsidRDefault="00FB6012" w:rsidP="00FB6012">
      <w:pPr>
        <w:pStyle w:val="Heading3"/>
      </w:pPr>
      <w:bookmarkStart w:id="1479" w:name="_Toc302642749"/>
      <w:bookmarkStart w:id="1480" w:name="_Toc176704879"/>
      <w:bookmarkStart w:id="1481" w:name="_Toc300602780"/>
      <w:r>
        <w:t>Referentially Orthotropic Permeability</w:t>
      </w:r>
      <w:bookmarkEnd w:id="1479"/>
      <w:bookmarkEnd w:id="1480"/>
      <w:bookmarkEnd w:id="1481"/>
    </w:p>
    <w:p w14:paraId="4A39B9CB" w14:textId="29EDAEC6" w:rsidR="00FB6012" w:rsidRDefault="00FB6012" w:rsidP="00FB6012">
      <w:r>
        <w:t xml:space="preserve">This material uses a strain-dependent permeability tensor that is orthotropic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r w:rsidR="005F21BF">
        <w:fldChar w:fldCharType="begin"/>
      </w:r>
      <w:r w:rsidR="005F21BF">
        <w:instrText xml:space="preserve"> HYPERLINK \l "_ENREF_21" \o "Ateshian, 2010 #62" </w:instrText>
      </w:r>
      <w:ins w:id="1482" w:author="Gerard" w:date="2015-08-07T21:36:00Z"/>
      <w:r w:rsidR="005F21BF">
        <w:fldChar w:fldCharType="separate"/>
      </w:r>
      <w:r w:rsidR="00214E15">
        <w:rPr>
          <w:noProof/>
        </w:rPr>
        <w:t>21</w:t>
      </w:r>
      <w:r w:rsidR="005F21BF">
        <w:rPr>
          <w:noProof/>
        </w:rPr>
        <w:fldChar w:fldCharType="end"/>
      </w:r>
      <w:r w:rsidR="00A56950">
        <w:rPr>
          <w:noProof/>
        </w:rPr>
        <w:t>]</w:t>
      </w:r>
      <w:r w:rsidR="00A56950">
        <w:fldChar w:fldCharType="end"/>
      </w:r>
      <w:r>
        <w:t>:</w:t>
      </w:r>
    </w:p>
    <w:p w14:paraId="23998DC5" w14:textId="48CB50C6" w:rsidR="00FB6012" w:rsidRDefault="00FB6012" w:rsidP="00FB6012">
      <w:pPr>
        <w:pStyle w:val="MTDisplayEquation"/>
      </w:pPr>
      <w:r>
        <w:tab/>
      </w:r>
      <w:r w:rsidR="00905817" w:rsidRPr="00905817">
        <w:rPr>
          <w:position w:val="-28"/>
        </w:rPr>
        <w:object w:dxaOrig="3760" w:dyaOrig="680" w14:anchorId="7E33AE53">
          <v:shape id="_x0000_i2433" type="#_x0000_t75" style="width:187.75pt;height:36.45pt" o:ole="">
            <v:imagedata r:id="rId2845" o:title=""/>
          </v:shape>
          <o:OLEObject Type="Embed" ProgID="Equation.DSMT4" ShapeID="_x0000_i2433" DrawAspect="Content" ObjectID="_1374351506" r:id="rId2846"/>
        </w:object>
      </w:r>
      <w:r>
        <w:t>,</w:t>
      </w:r>
    </w:p>
    <w:p w14:paraId="54E07D0E" w14:textId="77777777" w:rsidR="00FB6012" w:rsidRDefault="00FB6012" w:rsidP="00FB6012">
      <w:r>
        <w:t>where,</w:t>
      </w:r>
    </w:p>
    <w:p w14:paraId="432A6EA8" w14:textId="4DB86CBB" w:rsidR="00FB6012" w:rsidRDefault="00FB6012" w:rsidP="00FB6012">
      <w:pPr>
        <w:pStyle w:val="MTDisplayEquation"/>
      </w:pPr>
      <w:r>
        <w:lastRenderedPageBreak/>
        <w:tab/>
      </w:r>
      <w:r w:rsidR="00905817" w:rsidRPr="00905817">
        <w:rPr>
          <w:position w:val="-114"/>
        </w:rPr>
        <w:object w:dxaOrig="4160" w:dyaOrig="2439" w14:anchorId="74DE51CE">
          <v:shape id="_x0000_i2434" type="#_x0000_t75" style="width:208.7pt;height:122.15pt" o:ole="">
            <v:imagedata r:id="rId2847" o:title=""/>
          </v:shape>
          <o:OLEObject Type="Embed" ProgID="Equation.DSMT4" ShapeID="_x0000_i2434" DrawAspect="Content" ObjectID="_1374351507" r:id="rId2848"/>
        </w:object>
      </w:r>
    </w:p>
    <w:p w14:paraId="4DE40470" w14:textId="74D4D0FF" w:rsidR="00FB6012" w:rsidRDefault="00905817" w:rsidP="00FB6012">
      <w:r w:rsidRPr="00905817">
        <w:rPr>
          <w:position w:val="-12"/>
        </w:rPr>
        <w:object w:dxaOrig="360" w:dyaOrig="360" w14:anchorId="6DBC1207">
          <v:shape id="_x0000_i2435" type="#_x0000_t75" style="width:21.85pt;height:21.85pt" o:ole="">
            <v:imagedata r:id="rId2849" o:title=""/>
          </v:shape>
          <o:OLEObject Type="Embed" ProgID="Equation.DSMT4" ShapeID="_x0000_i2435" DrawAspect="Content" ObjectID="_1374351508" r:id="rId2850"/>
        </w:object>
      </w:r>
      <w:r w:rsidR="00FB6012">
        <w:t xml:space="preserve"> are second order tensors representing the spatial structural tensors describing the orthogonal planes of symmetry, given by</w:t>
      </w:r>
    </w:p>
    <w:p w14:paraId="3F8B1B9F" w14:textId="0E48CD0B" w:rsidR="00FB6012" w:rsidRDefault="00FB6012" w:rsidP="00FB6012">
      <w:pPr>
        <w:pStyle w:val="MTDisplayEquation"/>
      </w:pPr>
      <w:r>
        <w:tab/>
      </w:r>
      <w:r w:rsidR="00905817" w:rsidRPr="00905817">
        <w:rPr>
          <w:position w:val="-14"/>
        </w:rPr>
        <w:object w:dxaOrig="3260" w:dyaOrig="400" w14:anchorId="553FFBEB">
          <v:shape id="_x0000_i2436" type="#_x0000_t75" style="width:165.85pt;height:21.85pt" o:ole="">
            <v:imagedata r:id="rId2851" o:title=""/>
          </v:shape>
          <o:OLEObject Type="Embed" ProgID="Equation.DSMT4" ShapeID="_x0000_i2436" DrawAspect="Content" ObjectID="_1374351509" r:id="rId2852"/>
        </w:object>
      </w:r>
      <w:r>
        <w:t>,</w:t>
      </w:r>
    </w:p>
    <w:p w14:paraId="56AF81EB" w14:textId="69C5180C" w:rsidR="00FB6012" w:rsidRDefault="00FB6012" w:rsidP="00FB6012">
      <w:r>
        <w:t xml:space="preserve">where </w:t>
      </w:r>
      <w:r w:rsidR="00905817" w:rsidRPr="00905817">
        <w:rPr>
          <w:position w:val="-12"/>
        </w:rPr>
        <w:object w:dxaOrig="320" w:dyaOrig="360" w14:anchorId="0F3CF7C0">
          <v:shape id="_x0000_i2437" type="#_x0000_t75" style="width:14.6pt;height:21.85pt" o:ole="">
            <v:imagedata r:id="rId2853" o:title=""/>
          </v:shape>
          <o:OLEObject Type="Embed" ProgID="Equation.DSMT4" ShapeID="_x0000_i2437" DrawAspect="Content" ObjectID="_1374351510" r:id="rId2854"/>
        </w:object>
      </w:r>
      <w:r>
        <w:t xml:space="preserve"> are orthonormal vectors normal to the planes of symmetry.  Note that the permeability in the reference state (</w:t>
      </w:r>
      <w:r w:rsidR="00905817" w:rsidRPr="00905817">
        <w:rPr>
          <w:position w:val="-4"/>
        </w:rPr>
        <w:object w:dxaOrig="560" w:dyaOrig="260" w14:anchorId="68847609">
          <v:shape id="_x0000_i2438" type="#_x0000_t75" style="width:28.25pt;height:14.6pt" o:ole="">
            <v:imagedata r:id="rId2855" o:title=""/>
          </v:shape>
          <o:OLEObject Type="Embed" ProgID="Equation.DSMT4" ShapeID="_x0000_i2438" DrawAspect="Content" ObjectID="_1374351511" r:id="rId2856"/>
        </w:object>
      </w:r>
      <w:r>
        <w:t xml:space="preserve">) is given by </w:t>
      </w:r>
      <w:r w:rsidR="00905817" w:rsidRPr="00905817">
        <w:rPr>
          <w:position w:val="-28"/>
        </w:rPr>
        <w:object w:dxaOrig="3060" w:dyaOrig="680" w14:anchorId="5C118F8B">
          <v:shape id="_x0000_i2439" type="#_x0000_t75" style="width:151.3pt;height:36.45pt" o:ole="">
            <v:imagedata r:id="rId2857" o:title=""/>
          </v:shape>
          <o:OLEObject Type="Embed" ProgID="Equation.DSMT4" ShapeID="_x0000_i2439" DrawAspect="Content" ObjectID="_1374351512" r:id="rId2858"/>
        </w:object>
      </w:r>
      <w:r>
        <w:t>.</w:t>
      </w:r>
    </w:p>
    <w:p w14:paraId="26180870" w14:textId="77777777" w:rsidR="00FB6012" w:rsidRPr="0097532C" w:rsidRDefault="00FB6012" w:rsidP="00FB6012"/>
    <w:p w14:paraId="03087207" w14:textId="77777777" w:rsidR="00FB6012" w:rsidRDefault="00FB6012" w:rsidP="00FB6012">
      <w:pPr>
        <w:pStyle w:val="Heading3"/>
      </w:pPr>
      <w:bookmarkStart w:id="1483" w:name="_Toc302642750"/>
      <w:bookmarkStart w:id="1484" w:name="_Toc176704880"/>
      <w:bookmarkStart w:id="1485" w:name="_Toc300602781"/>
      <w:r>
        <w:t>Referentially Transversely Isotropic Permeability</w:t>
      </w:r>
      <w:bookmarkEnd w:id="1483"/>
      <w:bookmarkEnd w:id="1484"/>
      <w:bookmarkEnd w:id="1485"/>
    </w:p>
    <w:p w14:paraId="760B3900" w14:textId="4C90567E" w:rsidR="00FB6012" w:rsidRDefault="00FB6012" w:rsidP="00FB6012">
      <w:r>
        <w:t>This material uses a strain-dependent permeability tensor</w:t>
      </w:r>
      <w:r w:rsidRPr="00DF5F6E">
        <w:t xml:space="preserve"> </w:t>
      </w:r>
      <w:r>
        <w:t xml:space="preserve">that is transversely isotropic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r w:rsidR="005F21BF">
        <w:fldChar w:fldCharType="begin"/>
      </w:r>
      <w:r w:rsidR="005F21BF">
        <w:instrText xml:space="preserve"> HYPERLINK \l "_ENREF_21" \o "Ateshian, 2010 #62" </w:instrText>
      </w:r>
      <w:ins w:id="1486" w:author="Gerard" w:date="2015-08-07T21:36:00Z"/>
      <w:r w:rsidR="005F21BF">
        <w:fldChar w:fldCharType="separate"/>
      </w:r>
      <w:r w:rsidR="00214E15">
        <w:rPr>
          <w:noProof/>
        </w:rPr>
        <w:t>21</w:t>
      </w:r>
      <w:r w:rsidR="005F21BF">
        <w:rPr>
          <w:noProof/>
        </w:rPr>
        <w:fldChar w:fldCharType="end"/>
      </w:r>
      <w:r w:rsidR="00A56950">
        <w:rPr>
          <w:noProof/>
        </w:rPr>
        <w:t>]</w:t>
      </w:r>
      <w:r w:rsidR="00A56950">
        <w:fldChar w:fldCharType="end"/>
      </w:r>
      <w:r>
        <w:t>:</w:t>
      </w:r>
    </w:p>
    <w:p w14:paraId="2796B9A1" w14:textId="333CFCBC" w:rsidR="00FB6012" w:rsidRDefault="00FB6012" w:rsidP="00FB6012">
      <w:pPr>
        <w:pStyle w:val="MTDisplayEquation"/>
      </w:pPr>
      <w:r>
        <w:tab/>
      </w:r>
      <w:r w:rsidR="00905817" w:rsidRPr="00905817">
        <w:rPr>
          <w:position w:val="-114"/>
        </w:rPr>
        <w:object w:dxaOrig="6540" w:dyaOrig="2439" w14:anchorId="6C9AAE88">
          <v:shape id="_x0000_i2440" type="#_x0000_t75" style="width:324.45pt;height:122.15pt" o:ole="">
            <v:imagedata r:id="rId2859" o:title=""/>
          </v:shape>
          <o:OLEObject Type="Embed" ProgID="Equation.DSMT4" ShapeID="_x0000_i2440" DrawAspect="Content" ObjectID="_1374351513" r:id="rId2860"/>
        </w:object>
      </w:r>
    </w:p>
    <w:p w14:paraId="5C5C0D02" w14:textId="660EB2BE" w:rsidR="00FB6012" w:rsidRDefault="00905817" w:rsidP="00FB6012">
      <w:r w:rsidRPr="00905817">
        <w:rPr>
          <w:position w:val="-4"/>
        </w:rPr>
        <w:object w:dxaOrig="279" w:dyaOrig="200" w14:anchorId="209A7D8D">
          <v:shape id="_x0000_i2441" type="#_x0000_t75" style="width:14.6pt;height:7.3pt" o:ole="">
            <v:imagedata r:id="rId2861" o:title=""/>
          </v:shape>
          <o:OLEObject Type="Embed" ProgID="Equation.DSMT4" ShapeID="_x0000_i2441" DrawAspect="Content" ObjectID="_1374351514" r:id="rId2862"/>
        </w:object>
      </w:r>
      <w:r w:rsidR="00FB6012">
        <w:t xml:space="preserve"> is a second order tensor representing the spatial structural tensor describing the axial direction, given by</w:t>
      </w:r>
    </w:p>
    <w:p w14:paraId="526BF66B" w14:textId="44C4832C" w:rsidR="00FB6012" w:rsidRDefault="00FB6012" w:rsidP="00FB6012">
      <w:pPr>
        <w:pStyle w:val="MTDisplayEquation"/>
      </w:pPr>
      <w:r>
        <w:tab/>
      </w:r>
      <w:r w:rsidR="00905817" w:rsidRPr="00905817">
        <w:rPr>
          <w:position w:val="-14"/>
        </w:rPr>
        <w:object w:dxaOrig="1939" w:dyaOrig="400" w14:anchorId="1423067D">
          <v:shape id="_x0000_i2442" type="#_x0000_t75" style="width:93.85pt;height:21.85pt" o:ole="">
            <v:imagedata r:id="rId2863" o:title=""/>
          </v:shape>
          <o:OLEObject Type="Embed" ProgID="Equation.DSMT4" ShapeID="_x0000_i2442" DrawAspect="Content" ObjectID="_1374351515" r:id="rId2864"/>
        </w:object>
      </w:r>
      <w:r>
        <w:t>,</w:t>
      </w:r>
    </w:p>
    <w:p w14:paraId="12D947E8" w14:textId="251E0E96" w:rsidR="00FB6012" w:rsidRDefault="00FB6012" w:rsidP="00FB6012">
      <w:r>
        <w:t xml:space="preserve">where </w:t>
      </w:r>
      <w:r w:rsidR="00905817" w:rsidRPr="00905817">
        <w:rPr>
          <w:position w:val="-6"/>
        </w:rPr>
        <w:object w:dxaOrig="260" w:dyaOrig="279" w14:anchorId="244CEE25">
          <v:shape id="_x0000_i2443" type="#_x0000_t75" style="width:14.6pt;height:14.6pt" o:ole="">
            <v:imagedata r:id="rId2865" o:title=""/>
          </v:shape>
          <o:OLEObject Type="Embed" ProgID="Equation.DSMT4" ShapeID="_x0000_i2443" DrawAspect="Content" ObjectID="_1374351516" r:id="rId2866"/>
        </w:object>
      </w:r>
      <w:r>
        <w:t xml:space="preserve"> is a unit vector along the axial direction.  Note that the permeability in the reference state (</w:t>
      </w:r>
      <w:r w:rsidR="00905817" w:rsidRPr="00905817">
        <w:rPr>
          <w:position w:val="-4"/>
        </w:rPr>
        <w:object w:dxaOrig="560" w:dyaOrig="260" w14:anchorId="0B189997">
          <v:shape id="_x0000_i2444" type="#_x0000_t75" style="width:28.25pt;height:14.6pt" o:ole="">
            <v:imagedata r:id="rId2867" o:title=""/>
          </v:shape>
          <o:OLEObject Type="Embed" ProgID="Equation.DSMT4" ShapeID="_x0000_i2444" DrawAspect="Content" ObjectID="_1374351517" r:id="rId2868"/>
        </w:object>
      </w:r>
      <w:r>
        <w:t xml:space="preserve">) is given by </w:t>
      </w:r>
      <w:r w:rsidR="00905817" w:rsidRPr="00905817">
        <w:rPr>
          <w:position w:val="-16"/>
        </w:rPr>
        <w:object w:dxaOrig="4959" w:dyaOrig="440" w14:anchorId="315CF11C">
          <v:shape id="_x0000_i2445" type="#_x0000_t75" style="width:244.25pt;height:21.85pt" o:ole="">
            <v:imagedata r:id="rId2869" o:title=""/>
          </v:shape>
          <o:OLEObject Type="Embed" ProgID="Equation.DSMT4" ShapeID="_x0000_i2445" DrawAspect="Content" ObjectID="_1374351518" r:id="rId2870"/>
        </w:object>
      </w:r>
      <w:r>
        <w:t>.</w:t>
      </w:r>
    </w:p>
    <w:p w14:paraId="34A84B60" w14:textId="77777777" w:rsidR="00FB6012" w:rsidRDefault="00FB6012" w:rsidP="00FB6012">
      <w:r>
        <w:br w:type="page"/>
      </w:r>
    </w:p>
    <w:p w14:paraId="37606F47" w14:textId="77777777" w:rsidR="00FB6012" w:rsidRPr="0097532C" w:rsidRDefault="00FB6012" w:rsidP="00FB6012">
      <w:pPr>
        <w:pStyle w:val="Heading2"/>
      </w:pPr>
      <w:bookmarkStart w:id="1487" w:name="_Ref162420101"/>
      <w:bookmarkStart w:id="1488" w:name="_Toc302642753"/>
      <w:bookmarkStart w:id="1489" w:name="_Toc176704881"/>
      <w:bookmarkStart w:id="1490" w:name="_Toc300602782"/>
      <w:r>
        <w:lastRenderedPageBreak/>
        <w:t xml:space="preserve">Solute </w:t>
      </w:r>
      <w:r w:rsidRPr="0097532C">
        <w:t>Diffusivity</w:t>
      </w:r>
      <w:bookmarkEnd w:id="1487"/>
      <w:bookmarkEnd w:id="1488"/>
      <w:bookmarkEnd w:id="1489"/>
      <w:bookmarkEnd w:id="1490"/>
    </w:p>
    <w:p w14:paraId="0999C2A0" w14:textId="1E83FDE7" w:rsidR="00FB6012" w:rsidRPr="00B27FE9" w:rsidRDefault="00FB6012" w:rsidP="00FB6012">
      <w:r w:rsidRPr="00B27FE9">
        <w:t xml:space="preserve">Diffusivity materials provide a constitutive relation for the solute diffusivity in a biphasic-solute material.  In general, the diffusivity tensor </w:t>
      </w:r>
      <w:r w:rsidR="00905817" w:rsidRPr="00905817">
        <w:rPr>
          <w:position w:val="-6"/>
        </w:rPr>
        <w:object w:dxaOrig="200" w:dyaOrig="279" w14:anchorId="2A644343">
          <v:shape id="_x0000_i2446" type="#_x0000_t75" style="width:7.3pt;height:14.6pt" o:ole="">
            <v:imagedata r:id="rId2871" o:title=""/>
          </v:shape>
          <o:OLEObject Type="Embed" ProgID="Equation.DSMT4" ShapeID="_x0000_i2446" DrawAspect="Content" ObjectID="_1374351519" r:id="rId2872"/>
        </w:object>
      </w:r>
      <w:r w:rsidRPr="00B27FE9">
        <w:t xml:space="preserve"> may be a function of strain and solute concentration.</w:t>
      </w:r>
    </w:p>
    <w:p w14:paraId="6ACC20B4" w14:textId="77777777" w:rsidR="00FB6012" w:rsidRPr="00B27FE9" w:rsidRDefault="00FB6012" w:rsidP="00FB6012">
      <w:pPr>
        <w:pStyle w:val="Heading3"/>
      </w:pPr>
      <w:bookmarkStart w:id="1491" w:name="_Toc302642754"/>
      <w:bookmarkStart w:id="1492" w:name="_Toc176704882"/>
      <w:bookmarkStart w:id="1493" w:name="_Toc300602783"/>
      <w:r w:rsidRPr="00B27FE9">
        <w:t>Constant Isotropic Diffusivity</w:t>
      </w:r>
      <w:bookmarkEnd w:id="1491"/>
      <w:bookmarkEnd w:id="1492"/>
      <w:bookmarkEnd w:id="1493"/>
    </w:p>
    <w:p w14:paraId="340F9C84" w14:textId="77777777" w:rsidR="00FB6012" w:rsidRDefault="00FB6012" w:rsidP="00FB6012">
      <w:r>
        <w:t>When the permeability is isotropic,</w:t>
      </w:r>
    </w:p>
    <w:p w14:paraId="55F448FF" w14:textId="792FF322" w:rsidR="00FB6012" w:rsidRDefault="00FB6012" w:rsidP="00FB6012">
      <w:pPr>
        <w:pStyle w:val="MTDisplayEquation"/>
      </w:pPr>
      <w:r>
        <w:tab/>
      </w:r>
      <w:r w:rsidR="00905817" w:rsidRPr="00905817">
        <w:rPr>
          <w:position w:val="-10"/>
        </w:rPr>
        <w:object w:dxaOrig="720" w:dyaOrig="320" w14:anchorId="704719AA">
          <v:shape id="_x0000_i2447" type="#_x0000_t75" style="width:36.45pt;height:14.6pt" o:ole="">
            <v:imagedata r:id="rId2873" o:title=""/>
          </v:shape>
          <o:OLEObject Type="Embed" ProgID="Equation.DSMT4" ShapeID="_x0000_i2447" DrawAspect="Content" ObjectID="_1374351520" r:id="rId2874"/>
        </w:object>
      </w:r>
      <w:r w:rsidR="008E5B3C">
        <w:t>.</w:t>
      </w:r>
    </w:p>
    <w:p w14:paraId="17A13EB3" w14:textId="65619D77" w:rsidR="00FB6012" w:rsidRDefault="00FB6012" w:rsidP="00FB6012">
      <w:r>
        <w:t xml:space="preserve">For this material model, </w:t>
      </w:r>
      <w:r w:rsidR="00905817" w:rsidRPr="00905817">
        <w:rPr>
          <w:position w:val="-6"/>
        </w:rPr>
        <w:object w:dxaOrig="220" w:dyaOrig="279" w14:anchorId="5032EA24">
          <v:shape id="_x0000_i2448" type="#_x0000_t75" style="width:14.6pt;height:14.6pt" o:ole="">
            <v:imagedata r:id="rId2875" o:title=""/>
          </v:shape>
          <o:OLEObject Type="Embed" ProgID="Equation.DSMT4" ShapeID="_x0000_i2448" DrawAspect="Content" ObjectID="_1374351521" r:id="rId2876"/>
        </w:object>
      </w:r>
      <w:r>
        <w:t xml:space="preserve"> is constant.  This assumption is only true when strains are small.  Note that the user must specify </w:t>
      </w:r>
      <w:r w:rsidR="00905817" w:rsidRPr="00905817">
        <w:rPr>
          <w:position w:val="-12"/>
        </w:rPr>
        <w:object w:dxaOrig="660" w:dyaOrig="360" w14:anchorId="438667EC">
          <v:shape id="_x0000_i2449" type="#_x0000_t75" style="width:36.45pt;height:21.85pt" o:ole="">
            <v:imagedata r:id="rId2877" o:title=""/>
          </v:shape>
          <o:OLEObject Type="Embed" ProgID="Equation.DSMT4" ShapeID="_x0000_i2449" DrawAspect="Content" ObjectID="_1374351522" r:id="rId2878"/>
        </w:object>
      </w:r>
      <w:r>
        <w:t xml:space="preserve">, </w:t>
      </w:r>
      <w:r w:rsidR="0091287E">
        <w:t xml:space="preserve">where </w:t>
      </w:r>
      <w:r w:rsidR="00905817" w:rsidRPr="00905817">
        <w:rPr>
          <w:position w:val="-12"/>
        </w:rPr>
        <w:object w:dxaOrig="279" w:dyaOrig="360" w14:anchorId="42773489">
          <v:shape id="_x0000_i2450" type="#_x0000_t75" style="width:14.6pt;height:21.85pt" o:ole="">
            <v:imagedata r:id="rId2879" o:title=""/>
          </v:shape>
          <o:OLEObject Type="Embed" ProgID="Equation.DSMT4" ShapeID="_x0000_i2450" DrawAspect="Content" ObjectID="_1374351523" r:id="rId2880"/>
        </w:object>
      </w:r>
      <w:r w:rsidR="0091287E">
        <w:t xml:space="preserve"> is the solute diffusivity in free solution, </w:t>
      </w:r>
      <w:r>
        <w:t>since a solute cannot diffuse through the biphasic-solute mixture faster than in free solution.</w:t>
      </w:r>
    </w:p>
    <w:p w14:paraId="1FEF0743" w14:textId="77777777" w:rsidR="00FB6012" w:rsidRDefault="00FB6012" w:rsidP="00FB6012"/>
    <w:p w14:paraId="2FF64B97" w14:textId="77777777" w:rsidR="00FB6012" w:rsidRDefault="00FB6012" w:rsidP="00FB6012">
      <w:pPr>
        <w:pStyle w:val="Heading3"/>
      </w:pPr>
      <w:bookmarkStart w:id="1494" w:name="_Toc302642755"/>
      <w:bookmarkStart w:id="1495" w:name="_Toc176704883"/>
      <w:bookmarkStart w:id="1496" w:name="_Toc300602784"/>
      <w:r>
        <w:t>Constant Orthotropic Diffusivity</w:t>
      </w:r>
      <w:bookmarkEnd w:id="1494"/>
      <w:bookmarkEnd w:id="1495"/>
      <w:bookmarkEnd w:id="1496"/>
    </w:p>
    <w:p w14:paraId="16BEA6D1" w14:textId="77777777" w:rsidR="00FB6012" w:rsidRDefault="00FB6012" w:rsidP="00FB6012">
      <w:r>
        <w:t>When the permeability is orthotropic,</w:t>
      </w:r>
    </w:p>
    <w:p w14:paraId="2B1253ED" w14:textId="0EFB5B3C" w:rsidR="00FB6012" w:rsidRDefault="00FB6012" w:rsidP="00FB6012">
      <w:pPr>
        <w:pStyle w:val="MTDisplayEquation"/>
      </w:pPr>
      <w:r>
        <w:tab/>
      </w:r>
      <w:r w:rsidR="00905817" w:rsidRPr="00905817">
        <w:rPr>
          <w:position w:val="-28"/>
        </w:rPr>
        <w:object w:dxaOrig="1740" w:dyaOrig="680" w14:anchorId="32FBFA06">
          <v:shape id="_x0000_i2451" type="#_x0000_t75" style="width:86.6pt;height:36.45pt" o:ole="">
            <v:imagedata r:id="rId2881" o:title=""/>
          </v:shape>
          <o:OLEObject Type="Embed" ProgID="Equation.DSMT4" ShapeID="_x0000_i2451" DrawAspect="Content" ObjectID="_1374351524" r:id="rId2882"/>
        </w:object>
      </w:r>
      <w:r w:rsidR="008E5B3C">
        <w:t>,</w:t>
      </w:r>
    </w:p>
    <w:p w14:paraId="792A872E" w14:textId="639B3850" w:rsidR="00FB6012" w:rsidRDefault="00FB6012" w:rsidP="00FB6012">
      <w:r>
        <w:t xml:space="preserve">where </w:t>
      </w:r>
      <w:r w:rsidR="00905817" w:rsidRPr="00905817">
        <w:rPr>
          <w:position w:val="-12"/>
        </w:rPr>
        <w:object w:dxaOrig="320" w:dyaOrig="360" w14:anchorId="6F8E45DB">
          <v:shape id="_x0000_i2452" type="#_x0000_t75" style="width:14.6pt;height:21.85pt" o:ole="">
            <v:imagedata r:id="rId2883" o:title=""/>
          </v:shape>
          <o:OLEObject Type="Embed" ProgID="Equation.DSMT4" ShapeID="_x0000_i2452" DrawAspect="Content" ObjectID="_1374351525" r:id="rId2884"/>
        </w:object>
      </w:r>
      <w:r>
        <w:t xml:space="preserve"> are orthonormal vectors normal to the planes of symmetry.  For this material model, </w:t>
      </w:r>
      <w:r w:rsidR="008E5B3C">
        <w:t xml:space="preserve">the </w:t>
      </w:r>
      <w:r w:rsidR="00905817" w:rsidRPr="00905817">
        <w:rPr>
          <w:position w:val="-6"/>
        </w:rPr>
        <w:object w:dxaOrig="300" w:dyaOrig="320" w14:anchorId="4D880299">
          <v:shape id="_x0000_i2453" type="#_x0000_t75" style="width:14.6pt;height:14.6pt" o:ole="">
            <v:imagedata r:id="rId2885" o:title=""/>
          </v:shape>
          <o:OLEObject Type="Embed" ProgID="Equation.DSMT4" ShapeID="_x0000_i2453" DrawAspect="Content" ObjectID="_1374351526" r:id="rId2886"/>
        </w:object>
      </w:r>
      <w:r>
        <w:t xml:space="preserve"> are constant.  Therefore this model should be used only when strains are small.  Note that the user must specify </w:t>
      </w:r>
      <w:r w:rsidR="00905817" w:rsidRPr="00905817">
        <w:rPr>
          <w:position w:val="-12"/>
        </w:rPr>
        <w:object w:dxaOrig="760" w:dyaOrig="380" w14:anchorId="64055AAC">
          <v:shape id="_x0000_i2454" type="#_x0000_t75" style="width:35.55pt;height:21.85pt" o:ole="">
            <v:imagedata r:id="rId2887" o:title=""/>
          </v:shape>
          <o:OLEObject Type="Embed" ProgID="Equation.DSMT4" ShapeID="_x0000_i2454" DrawAspect="Content" ObjectID="_1374351527" r:id="rId2888"/>
        </w:object>
      </w:r>
      <w:r>
        <w:t>,</w:t>
      </w:r>
      <w:r w:rsidR="0091287E">
        <w:t xml:space="preserve"> where </w:t>
      </w:r>
      <w:r w:rsidR="00905817" w:rsidRPr="00905817">
        <w:rPr>
          <w:position w:val="-12"/>
        </w:rPr>
        <w:object w:dxaOrig="279" w:dyaOrig="360" w14:anchorId="23FC52EE">
          <v:shape id="_x0000_i2455" type="#_x0000_t75" style="width:14.6pt;height:21.85pt" o:ole="">
            <v:imagedata r:id="rId2889" o:title=""/>
          </v:shape>
          <o:OLEObject Type="Embed" ProgID="Equation.DSMT4" ShapeID="_x0000_i2455" DrawAspect="Content" ObjectID="_1374351528" r:id="rId2890"/>
        </w:object>
      </w:r>
      <w:r w:rsidR="0091287E">
        <w:t xml:space="preserve"> is the solute diffusivity in free solution,</w:t>
      </w:r>
      <w:r>
        <w:t xml:space="preserve"> since a solute cannot diffuse through the biphasic-solute mixture faster than in free solution.</w:t>
      </w:r>
    </w:p>
    <w:p w14:paraId="6F90F8FA" w14:textId="77777777" w:rsidR="00FB6012" w:rsidRDefault="00FB6012" w:rsidP="00FB6012"/>
    <w:p w14:paraId="27AC8608" w14:textId="77777777" w:rsidR="00FB6012" w:rsidRDefault="00FB6012" w:rsidP="00FB6012">
      <w:pPr>
        <w:pStyle w:val="Heading3"/>
      </w:pPr>
      <w:bookmarkStart w:id="1497" w:name="_Toc302642756"/>
      <w:bookmarkStart w:id="1498" w:name="_Toc176704884"/>
      <w:bookmarkStart w:id="1499" w:name="_Toc300602785"/>
      <w:r>
        <w:t>Referentially Isotropic Diffusivity</w:t>
      </w:r>
      <w:bookmarkEnd w:id="1497"/>
      <w:bookmarkEnd w:id="1498"/>
      <w:bookmarkEnd w:id="1499"/>
    </w:p>
    <w:p w14:paraId="209EBA73" w14:textId="77777777" w:rsidR="00FB6012" w:rsidRDefault="00FB6012" w:rsidP="00FB6012">
      <w:r>
        <w:t>This material uses a strain-dependent diffusivity tensor that is isotropic in the reference configuration and accommodates strain-induced anisotropy:</w:t>
      </w:r>
    </w:p>
    <w:p w14:paraId="04638394" w14:textId="294D210F" w:rsidR="00FB6012" w:rsidRDefault="00FB6012" w:rsidP="00FB6012">
      <w:pPr>
        <w:pStyle w:val="MTDisplayEquation"/>
      </w:pPr>
      <w:r>
        <w:tab/>
      </w:r>
      <w:r w:rsidR="00905817" w:rsidRPr="00905817">
        <w:rPr>
          <w:position w:val="-32"/>
        </w:rPr>
        <w:object w:dxaOrig="4300" w:dyaOrig="760" w14:anchorId="2089DD8B">
          <v:shape id="_x0000_i2456" type="#_x0000_t75" style="width:3in;height:35.55pt" o:ole="">
            <v:imagedata r:id="rId2891" o:title=""/>
          </v:shape>
          <o:OLEObject Type="Embed" ProgID="Equation.DSMT4" ShapeID="_x0000_i2456" DrawAspect="Content" ObjectID="_1374351529" r:id="rId2892"/>
        </w:object>
      </w:r>
      <w:r>
        <w:t>,</w:t>
      </w:r>
    </w:p>
    <w:p w14:paraId="78BB8846" w14:textId="21BD9228" w:rsidR="00FB6012" w:rsidRDefault="00FB6012" w:rsidP="00FB6012">
      <w:r>
        <w:t xml:space="preserve">where </w:t>
      </w:r>
      <w:r w:rsidR="00905817" w:rsidRPr="00905817">
        <w:rPr>
          <w:position w:val="-6"/>
        </w:rPr>
        <w:object w:dxaOrig="220" w:dyaOrig="279" w14:anchorId="7D37FA5B">
          <v:shape id="_x0000_i2457" type="#_x0000_t75" style="width:14.6pt;height:14.6pt" o:ole="">
            <v:imagedata r:id="rId2893" o:title=""/>
          </v:shape>
          <o:OLEObject Type="Embed" ProgID="Equation.DSMT4" ShapeID="_x0000_i2457" DrawAspect="Content" ObjectID="_1374351530" r:id="rId2894"/>
        </w:object>
      </w:r>
      <w:r>
        <w:rPr>
          <w:i/>
        </w:rPr>
        <w:t xml:space="preserve"> </w:t>
      </w:r>
      <w:r>
        <w:t xml:space="preserve">is the jacobian of the deformation, i.e. </w:t>
      </w:r>
      <w:r w:rsidR="00905817" w:rsidRPr="00905817">
        <w:rPr>
          <w:position w:val="-6"/>
        </w:rPr>
        <w:object w:dxaOrig="940" w:dyaOrig="279" w14:anchorId="4B6CAC2B">
          <v:shape id="_x0000_i2458" type="#_x0000_t75" style="width:50.15pt;height:14.6pt" o:ole="">
            <v:imagedata r:id="rId2895" o:title=""/>
          </v:shape>
          <o:OLEObject Type="Embed" ProgID="Equation.DSMT4" ShapeID="_x0000_i2458" DrawAspect="Content" ObjectID="_1374351531" r:id="rId2896"/>
        </w:object>
      </w:r>
      <w:r>
        <w:t xml:space="preserve"> where </w:t>
      </w:r>
      <w:r w:rsidR="00905817" w:rsidRPr="00905817">
        <w:rPr>
          <w:position w:val="-4"/>
        </w:rPr>
        <w:object w:dxaOrig="220" w:dyaOrig="260" w14:anchorId="6512126D">
          <v:shape id="_x0000_i2459" type="#_x0000_t75" style="width:14.6pt;height:14.6pt" o:ole="">
            <v:imagedata r:id="rId2897" o:title=""/>
          </v:shape>
          <o:OLEObject Type="Embed" ProgID="Equation.DSMT4" ShapeID="_x0000_i2459" DrawAspect="Content" ObjectID="_1374351532" r:id="rId2898"/>
        </w:object>
      </w:r>
      <w:r>
        <w:rPr>
          <w:b/>
        </w:rPr>
        <w:t xml:space="preserve"> </w:t>
      </w:r>
      <w:r>
        <w:t xml:space="preserve">is the deformation gradient, and </w:t>
      </w:r>
      <w:r w:rsidR="00905817" w:rsidRPr="00905817">
        <w:rPr>
          <w:position w:val="-6"/>
        </w:rPr>
        <w:object w:dxaOrig="960" w:dyaOrig="320" w14:anchorId="082A71D3">
          <v:shape id="_x0000_i2460" type="#_x0000_t75" style="width:50.15pt;height:14.6pt" o:ole="">
            <v:imagedata r:id="rId2899" o:title=""/>
          </v:shape>
          <o:OLEObject Type="Embed" ProgID="Equation.DSMT4" ShapeID="_x0000_i2460" DrawAspect="Content" ObjectID="_1374351533" r:id="rId2900"/>
        </w:object>
      </w:r>
      <w:r>
        <w:t xml:space="preserve"> is the left Cauchy-Green tensor.  Note that the diffusivity in the reference state (</w:t>
      </w:r>
      <w:r w:rsidR="00905817" w:rsidRPr="00905817">
        <w:rPr>
          <w:position w:val="-4"/>
        </w:rPr>
        <w:object w:dxaOrig="560" w:dyaOrig="260" w14:anchorId="15068438">
          <v:shape id="_x0000_i2461" type="#_x0000_t75" style="width:28.25pt;height:14.6pt" o:ole="">
            <v:imagedata r:id="rId2901" o:title=""/>
          </v:shape>
          <o:OLEObject Type="Embed" ProgID="Equation.DSMT4" ShapeID="_x0000_i2461" DrawAspect="Content" ObjectID="_1374351534" r:id="rId2902"/>
        </w:object>
      </w:r>
      <w:r>
        <w:t xml:space="preserve">) is isotropic and given by </w:t>
      </w:r>
      <w:r w:rsidR="00905817" w:rsidRPr="00905817">
        <w:rPr>
          <w:position w:val="-14"/>
        </w:rPr>
        <w:object w:dxaOrig="2060" w:dyaOrig="400" w14:anchorId="4B603718">
          <v:shape id="_x0000_i2462" type="#_x0000_t75" style="width:100.25pt;height:21.85pt" o:ole="">
            <v:imagedata r:id="rId2903" o:title=""/>
          </v:shape>
          <o:OLEObject Type="Embed" ProgID="Equation.DSMT4" ShapeID="_x0000_i2462" DrawAspect="Content" ObjectID="_1374351535" r:id="rId2904"/>
        </w:object>
      </w:r>
      <w:r>
        <w:t>.</w:t>
      </w:r>
    </w:p>
    <w:p w14:paraId="4D67D885" w14:textId="77777777" w:rsidR="00FB6012" w:rsidRDefault="00FB6012" w:rsidP="00FB6012"/>
    <w:p w14:paraId="23EA4028" w14:textId="77777777" w:rsidR="00FB6012" w:rsidRDefault="00FB6012" w:rsidP="00FB6012">
      <w:pPr>
        <w:pStyle w:val="Heading3"/>
      </w:pPr>
      <w:bookmarkStart w:id="1500" w:name="_Toc302642757"/>
      <w:bookmarkStart w:id="1501" w:name="_Toc176704885"/>
      <w:bookmarkStart w:id="1502" w:name="_Toc300602786"/>
      <w:r>
        <w:t>Referentially Orthotropic Diffusivity</w:t>
      </w:r>
      <w:bookmarkEnd w:id="1500"/>
      <w:bookmarkEnd w:id="1501"/>
      <w:bookmarkEnd w:id="1502"/>
    </w:p>
    <w:p w14:paraId="6CAC1033" w14:textId="77777777" w:rsidR="00FB6012" w:rsidRDefault="00FB6012" w:rsidP="00FB6012">
      <w:r>
        <w:t>This material uses a strain-dependent diffusivity tensor that is orthotropic in the reference configuration and accommodates strain-induced anisotropy:</w:t>
      </w:r>
    </w:p>
    <w:p w14:paraId="1FF67448" w14:textId="44DAF86D" w:rsidR="00FB6012" w:rsidRDefault="00FB6012" w:rsidP="00FB6012">
      <w:pPr>
        <w:pStyle w:val="MTDisplayEquation"/>
      </w:pPr>
      <w:r>
        <w:tab/>
      </w:r>
      <w:r w:rsidR="00905817" w:rsidRPr="00905817">
        <w:rPr>
          <w:position w:val="-28"/>
        </w:rPr>
        <w:object w:dxaOrig="3800" w:dyaOrig="680" w14:anchorId="188E8579">
          <v:shape id="_x0000_i2463" type="#_x0000_t75" style="width:187.75pt;height:36.45pt" o:ole="">
            <v:imagedata r:id="rId2905" o:title=""/>
          </v:shape>
          <o:OLEObject Type="Embed" ProgID="Equation.DSMT4" ShapeID="_x0000_i2463" DrawAspect="Content" ObjectID="_1374351536" r:id="rId2906"/>
        </w:object>
      </w:r>
      <w:r>
        <w:t>,</w:t>
      </w:r>
    </w:p>
    <w:p w14:paraId="4CD7BC75" w14:textId="77777777" w:rsidR="00FB6012" w:rsidRDefault="00FB6012" w:rsidP="00FB6012">
      <w:r>
        <w:t>where,</w:t>
      </w:r>
    </w:p>
    <w:p w14:paraId="0B65A73A" w14:textId="3C6DDF27" w:rsidR="00FB6012" w:rsidRDefault="00FB6012" w:rsidP="00FB6012">
      <w:pPr>
        <w:pStyle w:val="MTDisplayEquation"/>
      </w:pPr>
      <w:r>
        <w:lastRenderedPageBreak/>
        <w:tab/>
      </w:r>
      <w:r w:rsidR="00905817" w:rsidRPr="00905817">
        <w:rPr>
          <w:position w:val="-114"/>
        </w:rPr>
        <w:object w:dxaOrig="4220" w:dyaOrig="2439" w14:anchorId="0CC065B2">
          <v:shape id="_x0000_i2464" type="#_x0000_t75" style="width:208.7pt;height:122.15pt" o:ole="">
            <v:imagedata r:id="rId2907" o:title=""/>
          </v:shape>
          <o:OLEObject Type="Embed" ProgID="Equation.DSMT4" ShapeID="_x0000_i2464" DrawAspect="Content" ObjectID="_1374351537" r:id="rId2908"/>
        </w:object>
      </w:r>
    </w:p>
    <w:p w14:paraId="55CD23ED" w14:textId="5E6AB0CD" w:rsidR="00FB6012" w:rsidRDefault="00905817" w:rsidP="00FB6012">
      <w:r w:rsidRPr="00905817">
        <w:rPr>
          <w:position w:val="-6"/>
        </w:rPr>
        <w:object w:dxaOrig="220" w:dyaOrig="279" w14:anchorId="229994BE">
          <v:shape id="_x0000_i2465" type="#_x0000_t75" style="width:14.6pt;height:14.6pt" o:ole="">
            <v:imagedata r:id="rId2909" o:title=""/>
          </v:shape>
          <o:OLEObject Type="Embed" ProgID="Equation.DSMT4" ShapeID="_x0000_i2465" DrawAspect="Content" ObjectID="_1374351538" r:id="rId2910"/>
        </w:object>
      </w:r>
      <w:r w:rsidR="00FB6012" w:rsidRPr="00A16AEB">
        <w:t xml:space="preserve"> </w:t>
      </w:r>
      <w:r w:rsidR="00FB6012">
        <w:t xml:space="preserve">is the Jacobian of the deformation, i.e. </w:t>
      </w:r>
      <w:r w:rsidRPr="00905817">
        <w:rPr>
          <w:position w:val="-6"/>
        </w:rPr>
        <w:object w:dxaOrig="940" w:dyaOrig="279" w14:anchorId="5BFA3299">
          <v:shape id="_x0000_i2466" type="#_x0000_t75" style="width:50.15pt;height:14.6pt" o:ole="">
            <v:imagedata r:id="rId2911" o:title=""/>
          </v:shape>
          <o:OLEObject Type="Embed" ProgID="Equation.DSMT4" ShapeID="_x0000_i2466" DrawAspect="Content" ObjectID="_1374351539" r:id="rId2912"/>
        </w:object>
      </w:r>
      <w:r w:rsidR="00FB6012">
        <w:t xml:space="preserve"> where</w:t>
      </w:r>
      <w:r w:rsidR="00FB6012">
        <w:rPr>
          <w:b/>
        </w:rPr>
        <w:t xml:space="preserve"> </w:t>
      </w:r>
      <w:r w:rsidRPr="00905817">
        <w:rPr>
          <w:b/>
          <w:position w:val="-4"/>
        </w:rPr>
        <w:object w:dxaOrig="220" w:dyaOrig="260" w14:anchorId="57610398">
          <v:shape id="_x0000_i2467" type="#_x0000_t75" style="width:14.6pt;height:14.6pt" o:ole="">
            <v:imagedata r:id="rId2913" o:title=""/>
          </v:shape>
          <o:OLEObject Type="Embed" ProgID="Equation.DSMT4" ShapeID="_x0000_i2467" DrawAspect="Content" ObjectID="_1374351540" r:id="rId2914"/>
        </w:object>
      </w:r>
      <w:r w:rsidR="00FB6012" w:rsidRPr="00A16AEB">
        <w:t xml:space="preserve"> </w:t>
      </w:r>
      <w:r w:rsidR="00FB6012">
        <w:t xml:space="preserve">is the deformation gradient.  </w:t>
      </w:r>
      <w:r w:rsidRPr="00905817">
        <w:rPr>
          <w:position w:val="-12"/>
        </w:rPr>
        <w:object w:dxaOrig="360" w:dyaOrig="360" w14:anchorId="5BD12234">
          <v:shape id="_x0000_i2468" type="#_x0000_t75" style="width:21.85pt;height:21.85pt" o:ole="">
            <v:imagedata r:id="rId2915" o:title=""/>
          </v:shape>
          <o:OLEObject Type="Embed" ProgID="Equation.DSMT4" ShapeID="_x0000_i2468" DrawAspect="Content" ObjectID="_1374351541" r:id="rId2916"/>
        </w:object>
      </w:r>
      <w:r w:rsidR="00FB6012">
        <w:t xml:space="preserve"> are second order tensor representing the spatial structural tensors describing the orthogonal planes of symmetry, given by</w:t>
      </w:r>
    </w:p>
    <w:p w14:paraId="39E81C5B" w14:textId="5143D078" w:rsidR="00FB6012" w:rsidRDefault="00FB6012" w:rsidP="00FB6012">
      <w:pPr>
        <w:pStyle w:val="MTDisplayEquation"/>
      </w:pPr>
      <w:r>
        <w:tab/>
      </w:r>
      <w:r w:rsidR="00905817" w:rsidRPr="00905817">
        <w:rPr>
          <w:position w:val="-14"/>
        </w:rPr>
        <w:object w:dxaOrig="3260" w:dyaOrig="400" w14:anchorId="1A8FC12D">
          <v:shape id="_x0000_i2469" type="#_x0000_t75" style="width:165.85pt;height:21.85pt" o:ole="">
            <v:imagedata r:id="rId2917" o:title=""/>
          </v:shape>
          <o:OLEObject Type="Embed" ProgID="Equation.DSMT4" ShapeID="_x0000_i2469" DrawAspect="Content" ObjectID="_1374351542" r:id="rId2918"/>
        </w:object>
      </w:r>
      <w:r w:rsidR="00F02353">
        <w:t>,</w:t>
      </w:r>
    </w:p>
    <w:p w14:paraId="1894A00F" w14:textId="5F832FAA" w:rsidR="00FB6012" w:rsidRDefault="00FB6012" w:rsidP="00FB6012">
      <w:r>
        <w:t xml:space="preserve">where </w:t>
      </w:r>
      <w:r w:rsidR="00905817" w:rsidRPr="00905817">
        <w:rPr>
          <w:position w:val="-12"/>
        </w:rPr>
        <w:object w:dxaOrig="320" w:dyaOrig="360" w14:anchorId="1AB41E68">
          <v:shape id="_x0000_i2470" type="#_x0000_t75" style="width:14.6pt;height:21.85pt" o:ole="">
            <v:imagedata r:id="rId2919" o:title=""/>
          </v:shape>
          <o:OLEObject Type="Embed" ProgID="Equation.DSMT4" ShapeID="_x0000_i2470" DrawAspect="Content" ObjectID="_1374351543" r:id="rId2920"/>
        </w:object>
      </w:r>
      <w:r>
        <w:t xml:space="preserve"> are orthonormal vectors normal to the planes of symmetry.  Note that the permeability in the reference state (</w:t>
      </w:r>
      <w:r w:rsidR="00905817" w:rsidRPr="00905817">
        <w:rPr>
          <w:position w:val="-4"/>
        </w:rPr>
        <w:object w:dxaOrig="560" w:dyaOrig="260" w14:anchorId="1F52AF2F">
          <v:shape id="_x0000_i2471" type="#_x0000_t75" style="width:28.25pt;height:14.6pt" o:ole="">
            <v:imagedata r:id="rId2921" o:title=""/>
          </v:shape>
          <o:OLEObject Type="Embed" ProgID="Equation.DSMT4" ShapeID="_x0000_i2471" DrawAspect="Content" ObjectID="_1374351544" r:id="rId2922"/>
        </w:object>
      </w:r>
      <w:r>
        <w:t xml:space="preserve">) is given by </w:t>
      </w:r>
      <w:r w:rsidR="00905817" w:rsidRPr="00905817">
        <w:rPr>
          <w:position w:val="-28"/>
        </w:rPr>
        <w:object w:dxaOrig="3060" w:dyaOrig="680" w14:anchorId="7104198A">
          <v:shape id="_x0000_i2472" type="#_x0000_t75" style="width:151.3pt;height:36.45pt" o:ole="">
            <v:imagedata r:id="rId2923" o:title=""/>
          </v:shape>
          <o:OLEObject Type="Embed" ProgID="Equation.DSMT4" ShapeID="_x0000_i2472" DrawAspect="Content" ObjectID="_1374351545" r:id="rId2924"/>
        </w:object>
      </w:r>
      <w:r>
        <w:t>.</w:t>
      </w:r>
    </w:p>
    <w:p w14:paraId="18CD207D" w14:textId="77777777" w:rsidR="00FB6012" w:rsidRPr="00B27FE9" w:rsidRDefault="00FB6012" w:rsidP="00FB6012">
      <w:r>
        <w:br w:type="page"/>
      </w:r>
    </w:p>
    <w:p w14:paraId="1064285D" w14:textId="77777777" w:rsidR="00FB6012" w:rsidRDefault="00FB6012" w:rsidP="00FB6012">
      <w:pPr>
        <w:pStyle w:val="Heading2"/>
      </w:pPr>
      <w:bookmarkStart w:id="1503" w:name="_Ref162420103"/>
      <w:bookmarkStart w:id="1504" w:name="_Toc302642758"/>
      <w:bookmarkStart w:id="1505" w:name="_Toc176704886"/>
      <w:bookmarkStart w:id="1506" w:name="_Toc300602787"/>
      <w:r>
        <w:lastRenderedPageBreak/>
        <w:t xml:space="preserve">Solute </w:t>
      </w:r>
      <w:r w:rsidRPr="00B27FE9">
        <w:t>Solubility</w:t>
      </w:r>
      <w:bookmarkEnd w:id="1503"/>
      <w:bookmarkEnd w:id="1504"/>
      <w:bookmarkEnd w:id="1505"/>
      <w:bookmarkEnd w:id="1506"/>
    </w:p>
    <w:p w14:paraId="6D6D402A" w14:textId="5B04B5E2" w:rsidR="00FB6012" w:rsidRPr="00586040" w:rsidRDefault="00FB6012" w:rsidP="00FB6012">
      <w:r>
        <w:t>Solubility</w:t>
      </w:r>
      <w:r w:rsidRPr="00B27FE9">
        <w:t xml:space="preserve"> </w:t>
      </w:r>
      <w:r>
        <w:t xml:space="preserve">constitutive equations </w:t>
      </w:r>
      <w:r w:rsidRPr="00B27FE9">
        <w:t xml:space="preserve">provide </w:t>
      </w:r>
      <w:r>
        <w:t xml:space="preserve">a relation for </w:t>
      </w:r>
      <w:r w:rsidR="00905817" w:rsidRPr="00905817">
        <w:rPr>
          <w:position w:val="-4"/>
        </w:rPr>
        <w:object w:dxaOrig="220" w:dyaOrig="260" w14:anchorId="5CEF22B8">
          <v:shape id="_x0000_i2473" type="#_x0000_t75" style="width:14.6pt;height:14.6pt" o:ole="">
            <v:imagedata r:id="rId2925" o:title=""/>
          </v:shape>
          <o:OLEObject Type="Embed" ProgID="Equation.DSMT4" ShapeID="_x0000_i2473" DrawAspect="Content" ObjectID="_1374351546" r:id="rId2926"/>
        </w:object>
      </w:r>
      <w:r>
        <w:t xml:space="preserve"> as </w:t>
      </w:r>
      <w:r w:rsidRPr="00B27FE9">
        <w:t xml:space="preserve">a function of </w:t>
      </w:r>
      <w:r>
        <w:t xml:space="preserve">solid matrix </w:t>
      </w:r>
      <w:r w:rsidRPr="00B27FE9">
        <w:t xml:space="preserve">strain and </w:t>
      </w:r>
      <w:r w:rsidR="006B0F68">
        <w:t xml:space="preserve">effective </w:t>
      </w:r>
      <w:r w:rsidRPr="00B27FE9">
        <w:t>solute concentration</w:t>
      </w:r>
      <w:r w:rsidR="006B0F68">
        <w:t>s</w:t>
      </w:r>
      <w:r w:rsidRPr="00B27FE9">
        <w:t>.</w:t>
      </w:r>
    </w:p>
    <w:p w14:paraId="134376EF" w14:textId="77777777" w:rsidR="00FB6012" w:rsidRPr="00B27FE9" w:rsidRDefault="00FB6012" w:rsidP="00FB6012">
      <w:pPr>
        <w:pStyle w:val="Heading3"/>
      </w:pPr>
      <w:bookmarkStart w:id="1507" w:name="_Toc302642759"/>
      <w:bookmarkStart w:id="1508" w:name="_Toc176704887"/>
      <w:bookmarkStart w:id="1509" w:name="_Toc300602788"/>
      <w:r w:rsidRPr="00B27FE9">
        <w:t>Constant Solubility</w:t>
      </w:r>
      <w:bookmarkEnd w:id="1507"/>
      <w:bookmarkEnd w:id="1508"/>
      <w:bookmarkEnd w:id="1509"/>
    </w:p>
    <w:p w14:paraId="1E36630D" w14:textId="4C0DF049" w:rsidR="00FB6012" w:rsidRDefault="00FB6012" w:rsidP="00FB6012">
      <w:r>
        <w:t xml:space="preserve">For this material model, </w:t>
      </w:r>
      <w:r w:rsidR="00905817" w:rsidRPr="00905817">
        <w:rPr>
          <w:position w:val="-4"/>
        </w:rPr>
        <w:object w:dxaOrig="220" w:dyaOrig="260" w14:anchorId="28184AC1">
          <v:shape id="_x0000_i2474" type="#_x0000_t75" style="width:14.6pt;height:14.6pt" o:ole="">
            <v:imagedata r:id="rId2927" o:title=""/>
          </v:shape>
          <o:OLEObject Type="Embed" ProgID="Equation.DSMT4" ShapeID="_x0000_i2474" DrawAspect="Content" ObjectID="_1374351547" r:id="rId2928"/>
        </w:object>
      </w:r>
      <w:r>
        <w:t xml:space="preserve"> is constant.</w:t>
      </w:r>
    </w:p>
    <w:p w14:paraId="2782B45A" w14:textId="77777777" w:rsidR="00FB6012" w:rsidRPr="00B27FE9" w:rsidRDefault="00FB6012" w:rsidP="00FB6012">
      <w:r>
        <w:br w:type="page"/>
      </w:r>
    </w:p>
    <w:p w14:paraId="5C4DB73C" w14:textId="77777777" w:rsidR="00FB6012" w:rsidRDefault="00FB6012" w:rsidP="00FB6012">
      <w:pPr>
        <w:pStyle w:val="Heading2"/>
      </w:pPr>
      <w:bookmarkStart w:id="1510" w:name="_Ref162420105"/>
      <w:bookmarkStart w:id="1511" w:name="_Toc302642760"/>
      <w:bookmarkStart w:id="1512" w:name="_Toc176704888"/>
      <w:bookmarkStart w:id="1513" w:name="_Toc300602789"/>
      <w:r w:rsidRPr="00B27FE9">
        <w:lastRenderedPageBreak/>
        <w:t>Osmotic Coefficient</w:t>
      </w:r>
      <w:bookmarkEnd w:id="1510"/>
      <w:bookmarkEnd w:id="1511"/>
      <w:bookmarkEnd w:id="1512"/>
      <w:bookmarkEnd w:id="1513"/>
    </w:p>
    <w:p w14:paraId="2C7B7122" w14:textId="2515C566" w:rsidR="00FB6012" w:rsidRPr="00586040" w:rsidRDefault="006B0F68" w:rsidP="00FB6012">
      <w:r>
        <w:t>Osmotic coefficient</w:t>
      </w:r>
      <w:r w:rsidRPr="00B27FE9">
        <w:t xml:space="preserve"> </w:t>
      </w:r>
      <w:r w:rsidR="00FB6012">
        <w:t xml:space="preserve">constitutive equations </w:t>
      </w:r>
      <w:r w:rsidR="00FB6012" w:rsidRPr="00B27FE9">
        <w:t xml:space="preserve">provide </w:t>
      </w:r>
      <w:r w:rsidR="00FB6012">
        <w:t xml:space="preserve">a relation for </w:t>
      </w:r>
      <w:r w:rsidR="00905817" w:rsidRPr="00905817">
        <w:rPr>
          <w:position w:val="-4"/>
        </w:rPr>
        <w:object w:dxaOrig="260" w:dyaOrig="240" w14:anchorId="3FA80AD6">
          <v:shape id="_x0000_i2475" type="#_x0000_t75" style="width:14.6pt;height:14.6pt" o:ole="">
            <v:imagedata r:id="rId2929" o:title=""/>
          </v:shape>
          <o:OLEObject Type="Embed" ProgID="Equation.DSMT4" ShapeID="_x0000_i2475" DrawAspect="Content" ObjectID="_1374351548" r:id="rId2930"/>
        </w:object>
      </w:r>
      <w:r w:rsidR="00FB6012">
        <w:t xml:space="preserve"> as </w:t>
      </w:r>
      <w:r w:rsidR="00FB6012" w:rsidRPr="00B27FE9">
        <w:t xml:space="preserve">a function of </w:t>
      </w:r>
      <w:r w:rsidR="00FB6012">
        <w:t xml:space="preserve">solid matrix </w:t>
      </w:r>
      <w:r w:rsidR="00FB6012" w:rsidRPr="00B27FE9">
        <w:t xml:space="preserve">strain and </w:t>
      </w:r>
      <w:r>
        <w:t xml:space="preserve">effective </w:t>
      </w:r>
      <w:r w:rsidR="00FB6012" w:rsidRPr="00B27FE9">
        <w:t>solute concentration</w:t>
      </w:r>
      <w:r>
        <w:t>s</w:t>
      </w:r>
      <w:r w:rsidR="00FB6012" w:rsidRPr="00B27FE9">
        <w:t>.</w:t>
      </w:r>
    </w:p>
    <w:p w14:paraId="16AFF441" w14:textId="77777777" w:rsidR="00FB6012" w:rsidRPr="00586040" w:rsidRDefault="00FB6012" w:rsidP="00FB6012"/>
    <w:p w14:paraId="773A1F5A" w14:textId="77777777" w:rsidR="00FB6012" w:rsidRPr="00B27FE9" w:rsidRDefault="00FB6012" w:rsidP="00FB6012">
      <w:pPr>
        <w:pStyle w:val="Heading3"/>
      </w:pPr>
      <w:bookmarkStart w:id="1514" w:name="_Toc302642761"/>
      <w:bookmarkStart w:id="1515" w:name="_Toc176704889"/>
      <w:bookmarkStart w:id="1516" w:name="_Toc300602790"/>
      <w:r w:rsidRPr="00B27FE9">
        <w:t>Constant Osmotic Coefficient</w:t>
      </w:r>
      <w:bookmarkEnd w:id="1514"/>
      <w:bookmarkEnd w:id="1515"/>
      <w:bookmarkEnd w:id="1516"/>
    </w:p>
    <w:p w14:paraId="0BD1B350" w14:textId="4249A46A" w:rsidR="00FB6012" w:rsidRDefault="00FB6012" w:rsidP="00FB6012">
      <w:r>
        <w:t xml:space="preserve">For this material model, </w:t>
      </w:r>
      <w:r w:rsidR="00905817" w:rsidRPr="00905817">
        <w:rPr>
          <w:position w:val="-4"/>
        </w:rPr>
        <w:object w:dxaOrig="260" w:dyaOrig="240" w14:anchorId="6039931E">
          <v:shape id="_x0000_i2476" type="#_x0000_t75" style="width:14.6pt;height:14.6pt" o:ole="">
            <v:imagedata r:id="rId2931" o:title=""/>
          </v:shape>
          <o:OLEObject Type="Embed" ProgID="Equation.DSMT4" ShapeID="_x0000_i2476" DrawAspect="Content" ObjectID="_1374351549" r:id="rId2932"/>
        </w:object>
      </w:r>
      <w:r>
        <w:t xml:space="preserve"> is constant.</w:t>
      </w:r>
    </w:p>
    <w:p w14:paraId="06D8C208" w14:textId="77777777" w:rsidR="00FB6012" w:rsidRPr="003D51E1" w:rsidRDefault="00FD5AC9" w:rsidP="00FB6012">
      <w:r>
        <w:br w:type="page"/>
      </w:r>
    </w:p>
    <w:p w14:paraId="449868B3" w14:textId="77777777" w:rsidR="008C7882" w:rsidRDefault="008C7882" w:rsidP="00FD5AC9">
      <w:pPr>
        <w:pStyle w:val="Heading2"/>
      </w:pPr>
      <w:bookmarkStart w:id="1517" w:name="_Toc265909889"/>
      <w:bookmarkStart w:id="1518" w:name="_Toc265909890"/>
      <w:bookmarkStart w:id="1519" w:name="_Toc265909891"/>
      <w:bookmarkStart w:id="1520" w:name="_Toc265909892"/>
      <w:bookmarkStart w:id="1521" w:name="_Toc265909894"/>
      <w:bookmarkStart w:id="1522" w:name="_Toc265909895"/>
      <w:bookmarkStart w:id="1523" w:name="_Toc265909896"/>
      <w:bookmarkStart w:id="1524" w:name="_Toc265909898"/>
      <w:bookmarkStart w:id="1525" w:name="_Toc265909899"/>
      <w:bookmarkStart w:id="1526" w:name="_Toc265909900"/>
      <w:bookmarkStart w:id="1527" w:name="_Toc265909901"/>
      <w:bookmarkStart w:id="1528" w:name="_Toc265909902"/>
      <w:bookmarkStart w:id="1529" w:name="_Toc265909903"/>
      <w:bookmarkStart w:id="1530" w:name="_Toc265909904"/>
      <w:bookmarkStart w:id="1531" w:name="_Toc265909905"/>
      <w:bookmarkStart w:id="1532" w:name="_Toc265909906"/>
      <w:bookmarkStart w:id="1533" w:name="_Toc265909909"/>
      <w:bookmarkStart w:id="1534" w:name="_Toc265909910"/>
      <w:bookmarkStart w:id="1535" w:name="_Toc265909911"/>
      <w:bookmarkStart w:id="1536" w:name="_Toc265909912"/>
      <w:bookmarkStart w:id="1537" w:name="_Toc265909914"/>
      <w:bookmarkStart w:id="1538" w:name="_Toc300602791"/>
      <w:bookmarkEnd w:id="1465"/>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commentRangeStart w:id="1539"/>
      <w:r>
        <w:lastRenderedPageBreak/>
        <w:t>Active Contraction Model</w:t>
      </w:r>
      <w:commentRangeEnd w:id="1539"/>
      <w:r w:rsidR="008E5B3C">
        <w:rPr>
          <w:rStyle w:val="CommentReference"/>
          <w:rFonts w:cs="Times New Roman"/>
          <w:b w:val="0"/>
          <w:bCs w:val="0"/>
          <w:iCs w:val="0"/>
        </w:rPr>
        <w:commentReference w:id="1539"/>
      </w:r>
      <w:bookmarkEnd w:id="1538"/>
    </w:p>
    <w:p w14:paraId="25F572EC" w14:textId="3357B7E8" w:rsidR="008C7882" w:rsidRDefault="008C7882" w:rsidP="008C7882">
      <w:pPr>
        <w:rPr>
          <w:sz w:val="22"/>
        </w:rPr>
      </w:pPr>
      <w:r>
        <w:t xml:space="preserve">A time varying “elastance” active contraction model </w:t>
      </w:r>
      <w:r>
        <w:fldChar w:fldCharType="begin"/>
      </w:r>
      <w:r w:rsidR="001763A3">
        <w:instrText xml:space="preserve"> ADDIN EN.CITE &lt;EndNote&gt;&lt;Cite&gt;&lt;Author&gt;Guccione&lt;/Author&gt;&lt;Year&gt;1993&lt;/Year&gt;&lt;RecNum&gt;24&lt;/RecNum&gt;&lt;DisplayText&gt;[47]&lt;/DisplayText&gt;&lt;record&gt;&lt;rec-number&gt;24&lt;/rec-number&gt;&lt;foreign-keys&gt;&lt;key app="EN" db-id="fwxrfwzd5wwavcepe9epdeevxdsd2fftswrx" timestamp="0"&gt;24&lt;/key&gt;&lt;/foreign-keys&gt;&lt;ref-type name="Journal Article"&gt;17&lt;/ref-type&gt;&lt;contributors&gt;&lt;authors&gt;&lt;author&gt;Guccione,J.M.&lt;/author&gt;&lt;author&gt;McCulloch,A.D.&lt;/author&gt;&lt;/authors&gt;&lt;/contributors&gt;&lt;titles&gt;&lt;title&gt;Mechanics of active contraction in cardiac muscle: part I - constitutive relations for fiber stress that describe deactivation&lt;/title&gt;&lt;secondary-title&gt;J. Biomechanical Engineering&lt;/secondary-title&gt;&lt;/titles&gt;&lt;pages&gt;72-83&lt;/pages&gt;&lt;volume&gt;vol. 115&lt;/volume&gt;&lt;number&gt;no. 1&lt;/number&gt;&lt;dates&gt;&lt;year&gt;1993&lt;/year&gt;&lt;/dates&gt;&lt;urls&gt;&lt;/urls&gt;&lt;/record&gt;&lt;/Cite&gt;&lt;/EndNote&gt;</w:instrText>
      </w:r>
      <w:r>
        <w:fldChar w:fldCharType="separate"/>
      </w:r>
      <w:r w:rsidR="001763A3">
        <w:rPr>
          <w:noProof/>
        </w:rPr>
        <w:t>[</w:t>
      </w:r>
      <w:r w:rsidR="005F21BF">
        <w:fldChar w:fldCharType="begin"/>
      </w:r>
      <w:r w:rsidR="005F21BF">
        <w:instrText xml:space="preserve"> HYPERLINK \l "_ENREF_47" \o "Guccione, 1993 #24" </w:instrText>
      </w:r>
      <w:ins w:id="1540" w:author="Gerard" w:date="2015-08-07T21:36:00Z"/>
      <w:r w:rsidR="005F21BF">
        <w:fldChar w:fldCharType="separate"/>
      </w:r>
      <w:r w:rsidR="00214E15">
        <w:rPr>
          <w:noProof/>
        </w:rPr>
        <w:t>47</w:t>
      </w:r>
      <w:r w:rsidR="005F21BF">
        <w:rPr>
          <w:noProof/>
        </w:rPr>
        <w:fldChar w:fldCharType="end"/>
      </w:r>
      <w:r w:rsidR="001763A3">
        <w:rPr>
          <w:noProof/>
        </w:rPr>
        <w:t>]</w:t>
      </w:r>
      <w:r>
        <w:fldChar w:fldCharType="end"/>
      </w:r>
      <w:r>
        <w:t xml:space="preserve"> was added to the transversely isotropic materials.  When active contraction is activated, the total Cauchy stress </w:t>
      </w:r>
      <w:r w:rsidR="00905817" w:rsidRPr="00905817">
        <w:rPr>
          <w:position w:val="-6"/>
        </w:rPr>
        <w:object w:dxaOrig="200" w:dyaOrig="220" w14:anchorId="112B7CF0">
          <v:shape id="_x0000_i2477" type="#_x0000_t75" style="width:7.3pt;height:14.6pt" o:ole="">
            <v:imagedata r:id="rId2933" o:title=""/>
          </v:shape>
          <o:OLEObject Type="Embed" ProgID="Equation.DSMT4" ShapeID="_x0000_i2477" DrawAspect="Content" ObjectID="_1374351550" r:id="rId2934"/>
        </w:object>
      </w:r>
      <w:r>
        <w:t xml:space="preserve">is defined as the sum of the active stress tensor </w:t>
      </w:r>
      <w:r w:rsidR="00905817" w:rsidRPr="00905817">
        <w:rPr>
          <w:position w:val="-6"/>
        </w:rPr>
        <w:object w:dxaOrig="1300" w:dyaOrig="320" w14:anchorId="65653D81">
          <v:shape id="_x0000_i2478" type="#_x0000_t75" style="width:64.7pt;height:14.6pt" o:ole="">
            <v:imagedata r:id="rId2935" o:title=""/>
          </v:shape>
          <o:OLEObject Type="Embed" ProgID="Equation.DSMT4" ShapeID="_x0000_i2478" DrawAspect="Content" ObjectID="_1374351551" r:id="rId2936"/>
        </w:object>
      </w:r>
      <w:r>
        <w:t xml:space="preserve"> and the passive stress tensor </w:t>
      </w:r>
      <w:r w:rsidR="00905817" w:rsidRPr="00905817">
        <w:rPr>
          <w:position w:val="-6"/>
        </w:rPr>
        <w:object w:dxaOrig="320" w:dyaOrig="320" w14:anchorId="2B017C9A">
          <v:shape id="_x0000_i2479" type="#_x0000_t75" style="width:14.6pt;height:14.6pt" o:ole="">
            <v:imagedata r:id="rId2937" o:title=""/>
          </v:shape>
          <o:OLEObject Type="Embed" ProgID="Equation.DSMT4" ShapeID="_x0000_i2479" DrawAspect="Content" ObjectID="_1374351552" r:id="rId2938"/>
        </w:object>
      </w:r>
      <w:r>
        <w:t>:</w:t>
      </w:r>
      <w:r>
        <w:rPr>
          <w:sz w:val="22"/>
        </w:rPr>
        <w:t xml:space="preserve"> </w:t>
      </w:r>
    </w:p>
    <w:p w14:paraId="54467DAF" w14:textId="021B03E5" w:rsidR="008C7882" w:rsidRDefault="008C7882" w:rsidP="008C7882">
      <w:pPr>
        <w:pStyle w:val="MTDisplayEquation"/>
      </w:pPr>
      <w:r>
        <w:tab/>
      </w:r>
      <w:r w:rsidR="00905817" w:rsidRPr="00905817">
        <w:rPr>
          <w:position w:val="-6"/>
        </w:rPr>
        <w:object w:dxaOrig="1120" w:dyaOrig="320" w14:anchorId="36113BA6">
          <v:shape id="_x0000_i2480" type="#_x0000_t75" style="width:57.4pt;height:14.6pt" o:ole="">
            <v:imagedata r:id="rId2939" o:title=""/>
          </v:shape>
          <o:OLEObject Type="Embed" ProgID="Equation.DSMT4" ShapeID="_x0000_i2480" DrawAspect="Content" ObjectID="_1374351553" r:id="rId294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541" w:author="Gerard" w:date="2015-08-07T21:36:00Z">
          <w:r w:rsidR="00AE264D">
            <w:rPr>
              <w:noProof/>
            </w:rPr>
            <w:instrText>98</w:instrText>
          </w:r>
        </w:ins>
        <w:del w:id="1542" w:author="Gerard" w:date="2015-07-27T22:14:00Z">
          <w:r w:rsidR="00D3178E" w:rsidDel="00C175E9">
            <w:rPr>
              <w:noProof/>
            </w:rPr>
            <w:delInstrText>100</w:delInstrText>
          </w:r>
        </w:del>
      </w:fldSimple>
      <w:r>
        <w:instrText>)</w:instrText>
      </w:r>
      <w:r>
        <w:fldChar w:fldCharType="end"/>
      </w:r>
    </w:p>
    <w:p w14:paraId="2F507406" w14:textId="2EE58EEF" w:rsidR="008C7882" w:rsidRDefault="008C7882" w:rsidP="008C7882">
      <w:r>
        <w:rPr>
          <w:color w:val="000000"/>
        </w:rPr>
        <w:t xml:space="preserve">where </w:t>
      </w:r>
      <w:r>
        <w:rPr>
          <w:b/>
          <w:i/>
          <w:color w:val="000000"/>
        </w:rPr>
        <w:t>a</w:t>
      </w:r>
      <w:r>
        <w:rPr>
          <w:color w:val="000000"/>
        </w:rPr>
        <w:t xml:space="preserve"> is the deformed fiber vector (unit length), defined as </w:t>
      </w:r>
      <w:r w:rsidR="00905817" w:rsidRPr="00905817">
        <w:rPr>
          <w:color w:val="000000"/>
          <w:position w:val="-6"/>
        </w:rPr>
        <w:object w:dxaOrig="960" w:dyaOrig="279" w14:anchorId="0408C346">
          <v:shape id="_x0000_i2481" type="#_x0000_t75" style="width:50.15pt;height:14.6pt" o:ole="">
            <v:imagedata r:id="rId2941" o:title=""/>
          </v:shape>
          <o:OLEObject Type="Embed" ProgID="Equation.DSMT4" ShapeID="_x0000_i2481" DrawAspect="Content" ObjectID="_1374351554" r:id="rId2942"/>
        </w:object>
      </w:r>
      <w:r>
        <w:rPr>
          <w:color w:val="000000"/>
        </w:rPr>
        <w:t>.  The time varying</w:t>
      </w:r>
      <w:r>
        <w:t xml:space="preserve"> elastance model is a modification of the standard Hill equation that scales the standard equation by an activation curve </w:t>
      </w:r>
      <w:r w:rsidR="00905817" w:rsidRPr="00905817">
        <w:rPr>
          <w:position w:val="-14"/>
        </w:rPr>
        <w:object w:dxaOrig="540" w:dyaOrig="400" w14:anchorId="49AC9CD9">
          <v:shape id="_x0000_i2482" type="#_x0000_t75" style="width:28.25pt;height:21.85pt" o:ole="">
            <v:imagedata r:id="rId2943" o:title=""/>
          </v:shape>
          <o:OLEObject Type="Embed" ProgID="Equation.DSMT4" ShapeID="_x0000_i2482" DrawAspect="Content" ObjectID="_1374351555" r:id="rId2944"/>
        </w:object>
      </w:r>
      <w:r>
        <w:t xml:space="preserve">. The active fiber stress </w:t>
      </w:r>
      <w:r w:rsidR="00905817" w:rsidRPr="00905817">
        <w:rPr>
          <w:position w:val="-4"/>
        </w:rPr>
        <w:object w:dxaOrig="300" w:dyaOrig="300" w14:anchorId="573C8835">
          <v:shape id="_x0000_i2483" type="#_x0000_t75" style="width:14.6pt;height:14.6pt" o:ole="">
            <v:imagedata r:id="rId2945" o:title=""/>
          </v:shape>
          <o:OLEObject Type="Embed" ProgID="Equation.DSMT4" ShapeID="_x0000_i2483" DrawAspect="Content" ObjectID="_1374351556" r:id="rId2946"/>
        </w:object>
      </w:r>
      <w:r>
        <w:t xml:space="preserve"> is defined as:</w:t>
      </w:r>
    </w:p>
    <w:p w14:paraId="3C7FCEAA" w14:textId="49A4334A" w:rsidR="008C7882" w:rsidRDefault="008C7882" w:rsidP="008C7882">
      <w:pPr>
        <w:pStyle w:val="MTDisplayEquation"/>
      </w:pPr>
      <w:r>
        <w:tab/>
      </w:r>
      <w:r w:rsidR="00905817" w:rsidRPr="00905817">
        <w:rPr>
          <w:position w:val="-30"/>
        </w:rPr>
        <w:object w:dxaOrig="2700" w:dyaOrig="720" w14:anchorId="04AAF70F">
          <v:shape id="_x0000_i2484" type="#_x0000_t75" style="width:136.7pt;height:36.45pt" o:ole="">
            <v:imagedata r:id="rId2947" o:title=""/>
          </v:shape>
          <o:OLEObject Type="Embed" ProgID="Equation.DSMT4" ShapeID="_x0000_i2484" DrawAspect="Content" ObjectID="_1374351557" r:id="rId294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543" w:author="Gerard" w:date="2015-08-07T21:36:00Z">
          <w:r w:rsidR="00AE264D">
            <w:rPr>
              <w:noProof/>
            </w:rPr>
            <w:instrText>99</w:instrText>
          </w:r>
        </w:ins>
        <w:del w:id="1544" w:author="Gerard" w:date="2015-07-27T22:14:00Z">
          <w:r w:rsidR="00D3178E" w:rsidDel="00C175E9">
            <w:rPr>
              <w:noProof/>
            </w:rPr>
            <w:delInstrText>101</w:delInstrText>
          </w:r>
        </w:del>
      </w:fldSimple>
      <w:r>
        <w:instrText>)</w:instrText>
      </w:r>
      <w:r>
        <w:fldChar w:fldCharType="end"/>
      </w:r>
    </w:p>
    <w:p w14:paraId="0E282A59" w14:textId="77777777" w:rsidR="008C7882" w:rsidRDefault="008C7882" w:rsidP="008C7882">
      <w:pPr>
        <w:rPr>
          <w:szCs w:val="22"/>
        </w:rPr>
      </w:pPr>
      <w:r>
        <w:t xml:space="preserve">where </w:t>
      </w:r>
      <w:r>
        <w:rPr>
          <w:i/>
        </w:rPr>
        <w:t>T</w:t>
      </w:r>
      <w:r>
        <w:rPr>
          <w:i/>
          <w:vertAlign w:val="subscript"/>
        </w:rPr>
        <w:t>max</w:t>
      </w:r>
      <w:r>
        <w:t xml:space="preserve"> = 135.7 KPa is the isometric tension under maximal activation at the peak intracellular calcium concentration </w:t>
      </w:r>
      <w:r w:rsidRPr="00420975">
        <w:t>of</w:t>
      </w:r>
      <w:r>
        <w:rPr>
          <w:i/>
        </w:rPr>
        <w:t xml:space="preserve"> Ca</w:t>
      </w:r>
      <w:r>
        <w:rPr>
          <w:i/>
          <w:vertAlign w:val="subscript"/>
        </w:rPr>
        <w:t>0</w:t>
      </w:r>
      <w:r>
        <w:t xml:space="preserve"> = 4.35 </w:t>
      </w:r>
      <w:r>
        <w:sym w:font="Symbol" w:char="F06D"/>
      </w:r>
      <w:r>
        <w:t>M.</w:t>
      </w:r>
      <w:r>
        <w:rPr>
          <w:szCs w:val="22"/>
        </w:rPr>
        <w:t xml:space="preserve"> The length dependent calcium sensitivity is governed by the following equation:</w:t>
      </w:r>
    </w:p>
    <w:p w14:paraId="35ED62F6" w14:textId="18C3093E" w:rsidR="008C7882" w:rsidRDefault="008C7882" w:rsidP="008C7882">
      <w:pPr>
        <w:pStyle w:val="MTDisplayEquation"/>
      </w:pPr>
      <w:r>
        <w:tab/>
      </w:r>
      <w:r w:rsidR="00905817" w:rsidRPr="00905817">
        <w:rPr>
          <w:position w:val="-38"/>
        </w:rPr>
        <w:object w:dxaOrig="2720" w:dyaOrig="760" w14:anchorId="57C6CF2F">
          <v:shape id="_x0000_i2485" type="#_x0000_t75" style="width:136.7pt;height:35.55pt" o:ole="">
            <v:imagedata r:id="rId2949" o:title=""/>
          </v:shape>
          <o:OLEObject Type="Embed" ProgID="Equation.DSMT4" ShapeID="_x0000_i2485" DrawAspect="Content" ObjectID="_1374351558" r:id="rId295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5</w:instrText>
        </w:r>
      </w:fldSimple>
      <w:r>
        <w:instrText>.</w:instrText>
      </w:r>
      <w:fldSimple w:instr=" SEQ MTEqn \c \* Arabic \* MERGEFORMAT ">
        <w:ins w:id="1545" w:author="Gerard" w:date="2015-08-07T21:36:00Z">
          <w:r w:rsidR="00AE264D">
            <w:rPr>
              <w:noProof/>
            </w:rPr>
            <w:instrText>100</w:instrText>
          </w:r>
        </w:ins>
        <w:del w:id="1546" w:author="Gerard" w:date="2015-07-27T22:14:00Z">
          <w:r w:rsidR="00D3178E" w:rsidDel="00C175E9">
            <w:rPr>
              <w:noProof/>
            </w:rPr>
            <w:delInstrText>102</w:delInstrText>
          </w:r>
        </w:del>
      </w:fldSimple>
      <w:r>
        <w:instrText>)</w:instrText>
      </w:r>
      <w:r>
        <w:fldChar w:fldCharType="end"/>
      </w:r>
    </w:p>
    <w:p w14:paraId="6EFA4DE8" w14:textId="77777777" w:rsidR="008C7882" w:rsidRDefault="008C7882" w:rsidP="008C7882">
      <w:r>
        <w:t xml:space="preserve">where </w:t>
      </w:r>
      <w:r>
        <w:rPr>
          <w:iCs/>
        </w:rPr>
        <w:t>(</w:t>
      </w:r>
      <w:r>
        <w:rPr>
          <w:i/>
        </w:rPr>
        <w:t>Ca</w:t>
      </w:r>
      <w:r>
        <w:rPr>
          <w:i/>
          <w:vertAlign w:val="subscript"/>
        </w:rPr>
        <w:t>0</w:t>
      </w:r>
      <w:r>
        <w:rPr>
          <w:iCs/>
        </w:rPr>
        <w:t>)</w:t>
      </w:r>
      <w:r>
        <w:rPr>
          <w:i/>
          <w:vertAlign w:val="subscript"/>
        </w:rPr>
        <w:t>max</w:t>
      </w:r>
      <w:r>
        <w:t xml:space="preserve"> = 4.35 </w:t>
      </w:r>
      <w:r>
        <w:sym w:font="Symbol" w:char="F06D"/>
      </w:r>
      <w:r>
        <w:t xml:space="preserve">M is the maximum peak intracellular calcium concentration, </w:t>
      </w:r>
      <w:r>
        <w:rPr>
          <w:i/>
        </w:rPr>
        <w:t xml:space="preserve">B = 4.75 </w:t>
      </w:r>
      <w:r>
        <w:sym w:font="Symbol" w:char="F06D"/>
      </w:r>
      <w:r>
        <w:t>m</w:t>
      </w:r>
      <w:r>
        <w:rPr>
          <w:vertAlign w:val="superscript"/>
        </w:rPr>
        <w:t>-1</w:t>
      </w:r>
      <w:r>
        <w:t xml:space="preserve"> governs the shape of the peak isometric tension-sarcomere length relation, </w:t>
      </w:r>
      <w:r>
        <w:rPr>
          <w:i/>
        </w:rPr>
        <w:t>l</w:t>
      </w:r>
      <w:r>
        <w:rPr>
          <w:i/>
          <w:vertAlign w:val="subscript"/>
        </w:rPr>
        <w:t xml:space="preserve">0 </w:t>
      </w:r>
      <w:r>
        <w:rPr>
          <w:vertAlign w:val="subscript"/>
        </w:rPr>
        <w:t xml:space="preserve"> </w:t>
      </w:r>
      <w:r>
        <w:t xml:space="preserve">= 1.58  </w:t>
      </w:r>
      <w:r>
        <w:sym w:font="Symbol" w:char="F06D"/>
      </w:r>
      <w:r>
        <w:t xml:space="preserve">m is the sarcomere length at which no active tension develops, and </w:t>
      </w:r>
      <w:r>
        <w:rPr>
          <w:i/>
        </w:rPr>
        <w:t xml:space="preserve">l </w:t>
      </w:r>
      <w:r>
        <w:t>is the sarcomere length which is the product of the fiber stretch</w:t>
      </w:r>
      <w:r>
        <w:rPr>
          <w:i/>
        </w:rPr>
        <w:t xml:space="preserve"> </w:t>
      </w:r>
      <w:r>
        <w:rPr>
          <w:i/>
        </w:rPr>
        <w:sym w:font="Symbol" w:char="F06C"/>
      </w:r>
      <w:r>
        <w:rPr>
          <w:i/>
        </w:rPr>
        <w:t xml:space="preserve"> </w:t>
      </w:r>
      <w:r>
        <w:t xml:space="preserve">and the sarcomere unloaded length </w:t>
      </w:r>
      <w:r>
        <w:rPr>
          <w:i/>
        </w:rPr>
        <w:t>l</w:t>
      </w:r>
      <w:r>
        <w:rPr>
          <w:i/>
          <w:vertAlign w:val="subscript"/>
        </w:rPr>
        <w:t>r</w:t>
      </w:r>
      <w:r>
        <w:rPr>
          <w:i/>
        </w:rPr>
        <w:t xml:space="preserve"> = 2.04 </w:t>
      </w:r>
      <w:r>
        <w:sym w:font="Symbol" w:char="F06D"/>
      </w:r>
      <w:r>
        <w:t xml:space="preserve">m.  </w:t>
      </w:r>
    </w:p>
    <w:p w14:paraId="138BB59E" w14:textId="6D5A32DA" w:rsidR="001763A3" w:rsidRDefault="001763A3">
      <w:pPr>
        <w:jc w:val="left"/>
      </w:pPr>
      <w:r>
        <w:br w:type="page"/>
      </w:r>
    </w:p>
    <w:p w14:paraId="24D85B02" w14:textId="1B281FD7" w:rsidR="001763A3" w:rsidRDefault="001763A3" w:rsidP="00362FD7">
      <w:pPr>
        <w:pStyle w:val="Heading2"/>
      </w:pPr>
      <w:bookmarkStart w:id="1547" w:name="_Toc300602792"/>
      <w:r>
        <w:lastRenderedPageBreak/>
        <w:t>Prescribed Active Contraction</w:t>
      </w:r>
      <w:bookmarkEnd w:id="1547"/>
    </w:p>
    <w:p w14:paraId="59B018C0" w14:textId="0D315899" w:rsidR="001763A3" w:rsidRPr="001763A3" w:rsidRDefault="001763A3" w:rsidP="001763A3">
      <w:r>
        <w:t>Prescribed active contraction models allow the user to directly specify the time history of the active contractile stress.</w:t>
      </w:r>
    </w:p>
    <w:p w14:paraId="7DDFB4B4" w14:textId="746B768E" w:rsidR="001763A3" w:rsidRDefault="001763A3" w:rsidP="00362FD7">
      <w:pPr>
        <w:pStyle w:val="Heading3"/>
      </w:pPr>
      <w:bookmarkStart w:id="1548" w:name="_Toc300602793"/>
      <w:r>
        <w:t>Uniaxial Active Contraction</w:t>
      </w:r>
      <w:bookmarkEnd w:id="1548"/>
    </w:p>
    <w:p w14:paraId="2917556B" w14:textId="23FB0D7C" w:rsidR="00153375" w:rsidRDefault="001763A3" w:rsidP="001763A3">
      <w:pPr>
        <w:rPr>
          <w:position w:val="-12"/>
        </w:rPr>
      </w:pPr>
      <w:r>
        <w:t xml:space="preserve">For this model, the active stress </w:t>
      </w:r>
      <w:r w:rsidR="004B50DC">
        <w:t xml:space="preserve">is acting along a prescribed direction </w:t>
      </w:r>
      <w:r w:rsidR="00153375">
        <w:t xml:space="preserve">given by the unit vector </w:t>
      </w:r>
      <w:r w:rsidR="00153375" w:rsidRPr="00214E15">
        <w:rPr>
          <w:position w:val="-12"/>
        </w:rPr>
        <w:object w:dxaOrig="280" w:dyaOrig="380" w14:anchorId="257C7094">
          <v:shape id="_x0000_i2486" type="#_x0000_t75" style="width:14.6pt;height:21.85pt" o:ole="">
            <v:imagedata r:id="rId2951" o:title=""/>
          </v:shape>
          <o:OLEObject Type="Embed" ProgID="Equation.DSMT4" ShapeID="_x0000_i2486" DrawAspect="Content" ObjectID="_1374351559" r:id="rId2952"/>
        </w:object>
      </w:r>
      <w:r w:rsidR="00153375">
        <w:rPr>
          <w:position w:val="-12"/>
        </w:rPr>
        <w:t>in the reference configuIation. The 2</w:t>
      </w:r>
      <w:r w:rsidR="00153375" w:rsidRPr="00362FD7">
        <w:rPr>
          <w:position w:val="-12"/>
          <w:vertAlign w:val="superscript"/>
        </w:rPr>
        <w:t>nd</w:t>
      </w:r>
      <w:r w:rsidR="00153375">
        <w:rPr>
          <w:position w:val="-12"/>
        </w:rPr>
        <w:t xml:space="preserve"> Piola-Kirchhoff stress is</w:t>
      </w:r>
    </w:p>
    <w:p w14:paraId="239E8D50" w14:textId="295E659A" w:rsidR="00153375" w:rsidRDefault="00153375" w:rsidP="00362FD7">
      <w:pPr>
        <w:pStyle w:val="MTDisplayEquation"/>
      </w:pPr>
      <w:r>
        <w:tab/>
      </w:r>
      <w:r w:rsidRPr="00362FD7">
        <w:rPr>
          <w:position w:val="-12"/>
        </w:rPr>
        <w:object w:dxaOrig="1460" w:dyaOrig="400" w14:anchorId="57C90E0B">
          <v:shape id="_x0000_i2487" type="#_x0000_t75" style="width:1in;height:21.85pt" o:ole="">
            <v:imagedata r:id="rId2953" o:title=""/>
          </v:shape>
          <o:OLEObject Type="Embed" ProgID="Equation.DSMT4" ShapeID="_x0000_i2487" DrawAspect="Content" ObjectID="_1374351560" r:id="rId2954"/>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fldSimple w:instr=" SEQ MTSec \c \* Arabic \* MERGEFORMAT ">
        <w:r w:rsidR="00AE264D">
          <w:rPr>
            <w:noProof/>
          </w:rPr>
          <w:instrText>5</w:instrText>
        </w:r>
      </w:fldSimple>
      <w:r w:rsidR="001A2D84">
        <w:instrText>.</w:instrText>
      </w:r>
      <w:fldSimple w:instr=" SEQ MTEqn \c \* Arabic \* MERGEFORMAT ">
        <w:ins w:id="1549" w:author="Gerard" w:date="2015-08-07T21:36:00Z">
          <w:r w:rsidR="00AE264D">
            <w:rPr>
              <w:noProof/>
            </w:rPr>
            <w:instrText>101</w:instrText>
          </w:r>
        </w:ins>
        <w:del w:id="1550" w:author="Gerard" w:date="2015-07-27T22:14:00Z">
          <w:r w:rsidR="00D3178E" w:rsidDel="00C175E9">
            <w:rPr>
              <w:noProof/>
            </w:rPr>
            <w:delInstrText>103</w:delInstrText>
          </w:r>
        </w:del>
      </w:fldSimple>
      <w:r w:rsidR="001A2D84">
        <w:instrText>)</w:instrText>
      </w:r>
      <w:r w:rsidR="001A2D84">
        <w:fldChar w:fldCharType="end"/>
      </w:r>
    </w:p>
    <w:p w14:paraId="60CF780D" w14:textId="256C9A4A" w:rsidR="001763A3" w:rsidRDefault="00153375" w:rsidP="001763A3">
      <w:r>
        <w:rPr>
          <w:position w:val="-6"/>
        </w:rPr>
        <w:t>and the Cauchy stress is</w:t>
      </w:r>
    </w:p>
    <w:p w14:paraId="01F0ADDD" w14:textId="5267DE73" w:rsidR="001763A3" w:rsidRPr="001763A3" w:rsidRDefault="001763A3" w:rsidP="00362FD7">
      <w:pPr>
        <w:pStyle w:val="MTDisplayEquation"/>
      </w:pPr>
      <w:r>
        <w:tab/>
      </w:r>
      <w:r w:rsidR="00153375" w:rsidRPr="007E2473">
        <w:rPr>
          <w:position w:val="-6"/>
        </w:rPr>
        <w:object w:dxaOrig="1620" w:dyaOrig="340" w14:anchorId="0FD95447">
          <v:shape id="_x0000_i2488" type="#_x0000_t75" style="width:79.3pt;height:14.6pt" o:ole="">
            <v:imagedata r:id="rId2955" o:title=""/>
          </v:shape>
          <o:OLEObject Type="Embed" ProgID="Equation.DSMT4" ShapeID="_x0000_i2488" DrawAspect="Content" ObjectID="_1374351561" r:id="rId2956"/>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fldSimple w:instr=" SEQ MTSec \c \* Arabic \* MERGEFORMAT ">
        <w:r w:rsidR="00AE264D">
          <w:rPr>
            <w:noProof/>
          </w:rPr>
          <w:instrText>5</w:instrText>
        </w:r>
      </w:fldSimple>
      <w:r w:rsidR="001A2D84">
        <w:instrText>.</w:instrText>
      </w:r>
      <w:fldSimple w:instr=" SEQ MTEqn \c \* Arabic \* MERGEFORMAT ">
        <w:ins w:id="1551" w:author="Gerard" w:date="2015-08-07T21:36:00Z">
          <w:r w:rsidR="00AE264D">
            <w:rPr>
              <w:noProof/>
            </w:rPr>
            <w:instrText>102</w:instrText>
          </w:r>
        </w:ins>
        <w:del w:id="1552" w:author="Gerard" w:date="2015-07-27T22:14:00Z">
          <w:r w:rsidR="00D3178E" w:rsidDel="00C175E9">
            <w:rPr>
              <w:noProof/>
            </w:rPr>
            <w:delInstrText>104</w:delInstrText>
          </w:r>
        </w:del>
      </w:fldSimple>
      <w:r w:rsidR="001A2D84">
        <w:instrText>)</w:instrText>
      </w:r>
      <w:r w:rsidR="001A2D84">
        <w:fldChar w:fldCharType="end"/>
      </w:r>
    </w:p>
    <w:p w14:paraId="37A1FECD" w14:textId="75BBAD2A" w:rsidR="007E2473" w:rsidRDefault="004B50DC" w:rsidP="00362FD7">
      <w:r>
        <w:t xml:space="preserve">where </w:t>
      </w:r>
      <w:r w:rsidR="007E2473" w:rsidRPr="007E2473">
        <w:rPr>
          <w:position w:val="-4"/>
        </w:rPr>
        <w:object w:dxaOrig="320" w:dyaOrig="320" w14:anchorId="5CE915D0">
          <v:shape id="_x0000_i2489" type="#_x0000_t75" style="width:14.6pt;height:14.6pt" o:ole="">
            <v:imagedata r:id="rId2957" o:title=""/>
          </v:shape>
          <o:OLEObject Type="Embed" ProgID="Equation.DSMT4" ShapeID="_x0000_i2489" DrawAspect="Content" ObjectID="_1374351562" r:id="rId2958"/>
        </w:object>
      </w:r>
      <w:r w:rsidR="00153375">
        <w:t xml:space="preserve"> </w:t>
      </w:r>
      <w:r w:rsidR="007E2473">
        <w:t>is the prescribed contractile stress</w:t>
      </w:r>
      <w:r w:rsidR="00153375">
        <w:t xml:space="preserve"> and</w:t>
      </w:r>
      <w:r w:rsidR="007E2473">
        <w:t xml:space="preserve"> </w:t>
      </w:r>
      <w:r w:rsidR="00153375" w:rsidRPr="00214E15">
        <w:rPr>
          <w:position w:val="-12"/>
        </w:rPr>
        <w:object w:dxaOrig="900" w:dyaOrig="380" w14:anchorId="6C0A5F2C">
          <v:shape id="_x0000_i2490" type="#_x0000_t75" style="width:43.75pt;height:21.85pt" o:ole="">
            <v:imagedata r:id="rId2959" o:title=""/>
          </v:shape>
          <o:OLEObject Type="Embed" ProgID="Equation.DSMT4" ShapeID="_x0000_i2490" DrawAspect="Content" ObjectID="_1374351563" r:id="rId2960"/>
        </w:object>
      </w:r>
      <w:r w:rsidR="007E2473">
        <w:t xml:space="preserve">.  </w:t>
      </w:r>
      <w:r w:rsidR="00153375">
        <w:t xml:space="preserve">Since </w:t>
      </w:r>
      <w:r w:rsidR="00153375" w:rsidRPr="00353E1C">
        <w:rPr>
          <w:position w:val="-6"/>
        </w:rPr>
        <w:object w:dxaOrig="280" w:dyaOrig="340" w14:anchorId="2C956A3A">
          <v:shape id="_x0000_i2491" type="#_x0000_t75" style="width:14.6pt;height:17.3pt" o:ole="">
            <v:imagedata r:id="rId2961" o:title=""/>
          </v:shape>
          <o:OLEObject Type="Embed" ProgID="Equation.DSMT4" ShapeID="_x0000_i2491" DrawAspect="Content" ObjectID="_1374351564" r:id="rId2962"/>
        </w:object>
      </w:r>
      <w:r w:rsidR="00153375">
        <w:t xml:space="preserve"> is not a function of deformation, the material and spatial tangents are both zero.</w:t>
      </w:r>
    </w:p>
    <w:p w14:paraId="404A83AB" w14:textId="05AA1B87" w:rsidR="007E2473" w:rsidRDefault="007E2473" w:rsidP="00362FD7">
      <w:pPr>
        <w:pStyle w:val="Heading3"/>
      </w:pPr>
      <w:bookmarkStart w:id="1553" w:name="_Toc300602794"/>
      <w:r>
        <w:t>Transversely Isotropic Active Contraction</w:t>
      </w:r>
      <w:bookmarkEnd w:id="1553"/>
    </w:p>
    <w:p w14:paraId="69EECCCD" w14:textId="046DF1CD" w:rsidR="007E2473" w:rsidRDefault="007E2473" w:rsidP="007E2473">
      <w:r>
        <w:t xml:space="preserve">In this case, the active stress is isotropic in a plane transverse to the direction </w:t>
      </w:r>
      <w:r w:rsidR="00153375" w:rsidRPr="00353E1C">
        <w:rPr>
          <w:position w:val="-12"/>
        </w:rPr>
        <w:object w:dxaOrig="280" w:dyaOrig="380" w14:anchorId="5B535373">
          <v:shape id="_x0000_i2492" type="#_x0000_t75" style="width:14.6pt;height:19.15pt" o:ole="">
            <v:imagedata r:id="rId2963" o:title=""/>
          </v:shape>
          <o:OLEObject Type="Embed" ProgID="Equation.DSMT4" ShapeID="_x0000_i2492" DrawAspect="Content" ObjectID="_1374351565" r:id="rId2964"/>
        </w:object>
      </w:r>
      <w:r>
        <w:t>,</w:t>
      </w:r>
    </w:p>
    <w:p w14:paraId="08E201F2" w14:textId="41909601" w:rsidR="00153375" w:rsidRDefault="00153375" w:rsidP="00362FD7">
      <w:pPr>
        <w:pStyle w:val="MTDisplayEquation"/>
      </w:pPr>
      <w:r>
        <w:tab/>
      </w:r>
      <w:r w:rsidRPr="00362FD7">
        <w:rPr>
          <w:position w:val="-14"/>
        </w:rPr>
        <w:object w:dxaOrig="2000" w:dyaOrig="420" w14:anchorId="515B0D8C">
          <v:shape id="_x0000_i2493" type="#_x0000_t75" style="width:100.25pt;height:20.05pt" o:ole="">
            <v:imagedata r:id="rId2965" o:title=""/>
          </v:shape>
          <o:OLEObject Type="Embed" ProgID="Equation.DSMT4" ShapeID="_x0000_i2493" DrawAspect="Content" ObjectID="_1374351566" r:id="rId2966"/>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fldSimple w:instr=" SEQ MTSec \c \* Arabic \* MERGEFORMAT ">
        <w:r w:rsidR="00AE264D">
          <w:rPr>
            <w:noProof/>
          </w:rPr>
          <w:instrText>5</w:instrText>
        </w:r>
      </w:fldSimple>
      <w:r w:rsidR="001A2D84">
        <w:instrText>.</w:instrText>
      </w:r>
      <w:fldSimple w:instr=" SEQ MTEqn \c \* Arabic \* MERGEFORMAT ">
        <w:ins w:id="1554" w:author="Gerard" w:date="2015-08-07T21:36:00Z">
          <w:r w:rsidR="00AE264D">
            <w:rPr>
              <w:noProof/>
            </w:rPr>
            <w:instrText>103</w:instrText>
          </w:r>
        </w:ins>
        <w:del w:id="1555" w:author="Gerard" w:date="2015-07-27T22:14:00Z">
          <w:r w:rsidR="00D3178E" w:rsidDel="00C175E9">
            <w:rPr>
              <w:noProof/>
            </w:rPr>
            <w:delInstrText>105</w:delInstrText>
          </w:r>
        </w:del>
      </w:fldSimple>
      <w:r w:rsidR="001A2D84">
        <w:instrText>)</w:instrText>
      </w:r>
      <w:r w:rsidR="001A2D84">
        <w:fldChar w:fldCharType="end"/>
      </w:r>
    </w:p>
    <w:p w14:paraId="33FBD7C9" w14:textId="2DF37F28" w:rsidR="00153375" w:rsidRDefault="00153375" w:rsidP="00362FD7">
      <w:pPr>
        <w:pStyle w:val="MTDisplayEquation"/>
      </w:pPr>
      <w:r>
        <w:t>and the corresponding Cauchy stress is</w:t>
      </w:r>
    </w:p>
    <w:p w14:paraId="47E22E65" w14:textId="62D76F11" w:rsidR="007E2473" w:rsidRDefault="007E2473" w:rsidP="00362FD7">
      <w:pPr>
        <w:pStyle w:val="MTDisplayEquation"/>
      </w:pPr>
      <w:r>
        <w:tab/>
      </w:r>
      <w:r w:rsidR="00153375" w:rsidRPr="00214E15">
        <w:rPr>
          <w:position w:val="-14"/>
        </w:rPr>
        <w:object w:dxaOrig="2200" w:dyaOrig="420" w14:anchorId="5CE07ED0">
          <v:shape id="_x0000_i2494" type="#_x0000_t75" style="width:109.35pt;height:20.05pt" o:ole="">
            <v:imagedata r:id="rId2967" o:title=""/>
          </v:shape>
          <o:OLEObject Type="Embed" ProgID="Equation.DSMT4" ShapeID="_x0000_i2494" DrawAspect="Content" ObjectID="_1374351567" r:id="rId2968"/>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fldSimple w:instr=" SEQ MTSec \c \* Arabic \* MERGEFORMAT ">
        <w:r w:rsidR="00AE264D">
          <w:rPr>
            <w:noProof/>
          </w:rPr>
          <w:instrText>5</w:instrText>
        </w:r>
      </w:fldSimple>
      <w:r w:rsidR="001A2D84">
        <w:instrText>.</w:instrText>
      </w:r>
      <w:fldSimple w:instr=" SEQ MTEqn \c \* Arabic \* MERGEFORMAT ">
        <w:ins w:id="1556" w:author="Gerard" w:date="2015-08-07T21:36:00Z">
          <w:r w:rsidR="00AE264D">
            <w:rPr>
              <w:noProof/>
            </w:rPr>
            <w:instrText>104</w:instrText>
          </w:r>
        </w:ins>
        <w:del w:id="1557" w:author="Gerard" w:date="2015-07-27T22:14:00Z">
          <w:r w:rsidR="00D3178E" w:rsidDel="00C175E9">
            <w:rPr>
              <w:noProof/>
            </w:rPr>
            <w:delInstrText>106</w:delInstrText>
          </w:r>
        </w:del>
      </w:fldSimple>
      <w:r w:rsidR="001A2D84">
        <w:instrText>)</w:instrText>
      </w:r>
      <w:r w:rsidR="001A2D84">
        <w:fldChar w:fldCharType="end"/>
      </w:r>
    </w:p>
    <w:p w14:paraId="3CED3D0C" w14:textId="326F79CA" w:rsidR="007E2473" w:rsidRPr="007E2473" w:rsidRDefault="00153375" w:rsidP="00362FD7">
      <w:r>
        <w:t xml:space="preserve">where </w:t>
      </w:r>
      <w:r w:rsidRPr="00153375">
        <w:rPr>
          <w:position w:val="-4"/>
        </w:rPr>
        <w:object w:dxaOrig="980" w:dyaOrig="320" w14:anchorId="2991D443">
          <v:shape id="_x0000_i2495" type="#_x0000_t75" style="width:49.2pt;height:15.5pt" o:ole="">
            <v:imagedata r:id="rId2969" o:title=""/>
          </v:shape>
          <o:OLEObject Type="Embed" ProgID="Equation.DSMT4" ShapeID="_x0000_i2495" DrawAspect="Content" ObjectID="_1374351568" r:id="rId2970"/>
        </w:object>
      </w:r>
      <w:r>
        <w:t xml:space="preserve"> is the left Cauchy-Green tensor.  The material and spatial tangents are zero.</w:t>
      </w:r>
    </w:p>
    <w:p w14:paraId="354CCCEC" w14:textId="5E5E5465" w:rsidR="007E2473" w:rsidRDefault="007E2473" w:rsidP="00362FD7">
      <w:pPr>
        <w:pStyle w:val="Heading3"/>
      </w:pPr>
      <w:bookmarkStart w:id="1558" w:name="_Toc300602795"/>
      <w:r>
        <w:t>Isotropic Active Contraction</w:t>
      </w:r>
      <w:bookmarkEnd w:id="1558"/>
    </w:p>
    <w:p w14:paraId="63D89EA6" w14:textId="53CF4F18" w:rsidR="007E2473" w:rsidRDefault="007E2473" w:rsidP="007E2473">
      <w:r>
        <w:t>An isotropic active contractile stress is given by</w:t>
      </w:r>
    </w:p>
    <w:p w14:paraId="531A3631" w14:textId="3C3AAEE3" w:rsidR="00153375" w:rsidRDefault="00153375" w:rsidP="00362FD7">
      <w:pPr>
        <w:pStyle w:val="MTDisplayEquation"/>
      </w:pPr>
      <w:r>
        <w:tab/>
      </w:r>
      <w:r w:rsidR="00E3755C" w:rsidRPr="00E3755C">
        <w:rPr>
          <w:position w:val="-6"/>
        </w:rPr>
        <w:object w:dxaOrig="880" w:dyaOrig="340" w14:anchorId="54D770E1">
          <v:shape id="_x0000_i2496" type="#_x0000_t75" style="width:43.75pt;height:17.3pt" o:ole="">
            <v:imagedata r:id="rId2971" o:title=""/>
          </v:shape>
          <o:OLEObject Type="Embed" ProgID="Equation.DSMT4" ShapeID="_x0000_i2496" DrawAspect="Content" ObjectID="_1374351569" r:id="rId2972"/>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fldSimple w:instr=" SEQ MTSec \c \* Arabic \* MERGEFORMAT ">
        <w:r w:rsidR="00AE264D">
          <w:rPr>
            <w:noProof/>
          </w:rPr>
          <w:instrText>5</w:instrText>
        </w:r>
      </w:fldSimple>
      <w:r w:rsidR="001A2D84">
        <w:instrText>.</w:instrText>
      </w:r>
      <w:fldSimple w:instr=" SEQ MTEqn \c \* Arabic \* MERGEFORMAT ">
        <w:ins w:id="1559" w:author="Gerard" w:date="2015-08-07T21:36:00Z">
          <w:r w:rsidR="00AE264D">
            <w:rPr>
              <w:noProof/>
            </w:rPr>
            <w:instrText>105</w:instrText>
          </w:r>
        </w:ins>
        <w:del w:id="1560" w:author="Gerard" w:date="2015-07-27T22:14:00Z">
          <w:r w:rsidR="00D3178E" w:rsidDel="00C175E9">
            <w:rPr>
              <w:noProof/>
            </w:rPr>
            <w:delInstrText>107</w:delInstrText>
          </w:r>
        </w:del>
      </w:fldSimple>
      <w:r w:rsidR="001A2D84">
        <w:instrText>)</w:instrText>
      </w:r>
      <w:r w:rsidR="001A2D84">
        <w:fldChar w:fldCharType="end"/>
      </w:r>
    </w:p>
    <w:p w14:paraId="73548FF1" w14:textId="77777777" w:rsidR="00E3755C" w:rsidRDefault="00E3755C" w:rsidP="00E3755C">
      <w:pPr>
        <w:pStyle w:val="MTDisplayEquation"/>
      </w:pPr>
      <w:r>
        <w:t>and the corresponding Cauchy stress is</w:t>
      </w:r>
    </w:p>
    <w:p w14:paraId="4534B52A" w14:textId="6BD4395D" w:rsidR="007E2473" w:rsidRDefault="00E3755C" w:rsidP="00362FD7">
      <w:pPr>
        <w:pStyle w:val="MTDisplayEquation"/>
      </w:pPr>
      <w:r>
        <w:tab/>
      </w:r>
      <w:r w:rsidRPr="00362FD7">
        <w:rPr>
          <w:position w:val="-6"/>
        </w:rPr>
        <w:object w:dxaOrig="1280" w:dyaOrig="340" w14:anchorId="70CDFEB9">
          <v:shape id="_x0000_i2497" type="#_x0000_t75" style="width:63.8pt;height:17.3pt" o:ole="">
            <v:imagedata r:id="rId2973" o:title=""/>
          </v:shape>
          <o:OLEObject Type="Embed" ProgID="Equation.DSMT4" ShapeID="_x0000_i2497" DrawAspect="Content" ObjectID="_1374351570" r:id="rId2974"/>
        </w:object>
      </w:r>
      <w:r>
        <w:t xml:space="preserve"> </w:t>
      </w:r>
      <w:r>
        <w:tab/>
      </w:r>
      <w:r w:rsidR="001A2D84">
        <w:fldChar w:fldCharType="begin"/>
      </w:r>
      <w:r w:rsidR="001A2D84">
        <w:instrText xml:space="preserve"> MACROBUTTON MTPlaceRef \* MERGEFORMAT </w:instrText>
      </w:r>
      <w:fldSimple w:instr=" SEQ MTEqn \h \* MERGEFORMAT "/>
      <w:r w:rsidR="001A2D84">
        <w:instrText>(</w:instrText>
      </w:r>
      <w:fldSimple w:instr=" SEQ MTSec \c \* Arabic \* MERGEFORMAT ">
        <w:r w:rsidR="00AE264D">
          <w:rPr>
            <w:noProof/>
          </w:rPr>
          <w:instrText>5</w:instrText>
        </w:r>
      </w:fldSimple>
      <w:r w:rsidR="001A2D84">
        <w:instrText>.</w:instrText>
      </w:r>
      <w:fldSimple w:instr=" SEQ MTEqn \c \* Arabic \* MERGEFORMAT ">
        <w:ins w:id="1561" w:author="Gerard" w:date="2015-08-07T21:36:00Z">
          <w:r w:rsidR="00AE264D">
            <w:rPr>
              <w:noProof/>
            </w:rPr>
            <w:instrText>106</w:instrText>
          </w:r>
        </w:ins>
        <w:del w:id="1562" w:author="Gerard" w:date="2015-07-27T22:14:00Z">
          <w:r w:rsidR="00D3178E" w:rsidDel="00C175E9">
            <w:rPr>
              <w:noProof/>
            </w:rPr>
            <w:delInstrText>108</w:delInstrText>
          </w:r>
        </w:del>
      </w:fldSimple>
      <w:r w:rsidR="001A2D84">
        <w:instrText>)</w:instrText>
      </w:r>
      <w:r w:rsidR="001A2D84">
        <w:fldChar w:fldCharType="end"/>
      </w:r>
    </w:p>
    <w:p w14:paraId="3DB75663" w14:textId="57CC794C" w:rsidR="007E2473" w:rsidRPr="007E2473" w:rsidRDefault="00E3755C" w:rsidP="00362FD7">
      <w:r>
        <w:t>The material and spatial tangents are zero.</w:t>
      </w:r>
    </w:p>
    <w:p w14:paraId="20A71058" w14:textId="442AB41E" w:rsidR="007E2473" w:rsidRDefault="00772356">
      <w:pPr>
        <w:jc w:val="left"/>
      </w:pPr>
      <w:r>
        <w:br w:type="page"/>
      </w:r>
    </w:p>
    <w:p w14:paraId="6A193074" w14:textId="77777777" w:rsidR="008C7882" w:rsidRDefault="008462BD" w:rsidP="00F75A04">
      <w:pPr>
        <w:pStyle w:val="Heading2"/>
      </w:pPr>
      <w:bookmarkStart w:id="1563" w:name="_Toc300602796"/>
      <w:r>
        <w:lastRenderedPageBreak/>
        <w:t xml:space="preserve">Chemical Reaction </w:t>
      </w:r>
      <w:r w:rsidR="00A315BC">
        <w:t>Production</w:t>
      </w:r>
      <w:r w:rsidR="00772356">
        <w:t xml:space="preserve"> Rate</w:t>
      </w:r>
      <w:bookmarkEnd w:id="1563"/>
    </w:p>
    <w:p w14:paraId="6364BDA9" w14:textId="2861712C" w:rsidR="006B0F68" w:rsidRDefault="00A315BC">
      <w:r>
        <w:t>Production</w:t>
      </w:r>
      <w:r w:rsidR="006B0F68">
        <w:t xml:space="preserve"> rate constitutive equations </w:t>
      </w:r>
      <w:r w:rsidR="006B0F68" w:rsidRPr="00B27FE9">
        <w:t xml:space="preserve">provide </w:t>
      </w:r>
      <w:r w:rsidR="006B0F68">
        <w:t xml:space="preserve">a relation for </w:t>
      </w:r>
      <w:r w:rsidR="00905817" w:rsidRPr="00905817">
        <w:rPr>
          <w:position w:val="-10"/>
        </w:rPr>
        <w:object w:dxaOrig="240" w:dyaOrig="380" w14:anchorId="09D51D49">
          <v:shape id="_x0000_i2498" type="#_x0000_t75" style="width:11.85pt;height:19.15pt" o:ole="">
            <v:imagedata r:id="rId2975" o:title=""/>
          </v:shape>
          <o:OLEObject Type="Embed" ProgID="Equation.DSMT4" ShapeID="_x0000_i2498" DrawAspect="Content" ObjectID="_1374351571" r:id="rId2976"/>
        </w:object>
      </w:r>
      <w:r w:rsidR="006B0F68">
        <w:t xml:space="preserve"> as </w:t>
      </w:r>
      <w:r w:rsidR="006B0F68" w:rsidRPr="00B27FE9">
        <w:t xml:space="preserve">a function of </w:t>
      </w:r>
      <w:r w:rsidR="006B0F68">
        <w:t xml:space="preserve">solid matrix </w:t>
      </w:r>
      <w:r w:rsidR="006B0F68" w:rsidRPr="00B27FE9">
        <w:t>strain</w:t>
      </w:r>
      <w:r w:rsidR="006B0F68">
        <w:t>,</w:t>
      </w:r>
      <w:r w:rsidR="006B0F68" w:rsidRPr="00B27FE9">
        <w:t xml:space="preserve"> solute concentration</w:t>
      </w:r>
      <w:r w:rsidR="006B0F68">
        <w:t>s, and the concentrations of solid-bound molecular species</w:t>
      </w:r>
      <w:r w:rsidR="006B0F68" w:rsidRPr="00B27FE9">
        <w:t>.</w:t>
      </w:r>
    </w:p>
    <w:p w14:paraId="2ACCEF56" w14:textId="77777777" w:rsidR="006B0F68" w:rsidRPr="006B0F68" w:rsidRDefault="006B0F68"/>
    <w:p w14:paraId="13068226" w14:textId="77777777" w:rsidR="00772356" w:rsidRDefault="006B0F68" w:rsidP="00F75A04">
      <w:pPr>
        <w:pStyle w:val="Heading3"/>
      </w:pPr>
      <w:bookmarkStart w:id="1564" w:name="_Toc300602797"/>
      <w:r>
        <w:t>Mass Action Forward</w:t>
      </w:r>
      <w:bookmarkEnd w:id="1564"/>
    </w:p>
    <w:p w14:paraId="7BBB9F5A" w14:textId="77777777" w:rsidR="006B0F68" w:rsidRDefault="006B0F68">
      <w:r>
        <w:t>According to the law of mass action for forward reactions,</w:t>
      </w:r>
    </w:p>
    <w:p w14:paraId="67DD3EB2" w14:textId="4DBBE2AA" w:rsidR="006B0F68" w:rsidRDefault="006B0F68" w:rsidP="006B0F68">
      <w:pPr>
        <w:pStyle w:val="MTDisplayEquation"/>
      </w:pPr>
      <w:r>
        <w:tab/>
      </w:r>
      <w:r w:rsidR="00905817" w:rsidRPr="00905817">
        <w:rPr>
          <w:position w:val="-28"/>
        </w:rPr>
        <w:object w:dxaOrig="2520" w:dyaOrig="639" w14:anchorId="057520D7">
          <v:shape id="_x0000_i2499" type="#_x0000_t75" style="width:126.7pt;height:31pt" o:ole="">
            <v:imagedata r:id="rId2977" o:title=""/>
          </v:shape>
          <o:OLEObject Type="Embed" ProgID="Equation.DSMT4" ShapeID="_x0000_i2499" DrawAspect="Content" ObjectID="_1374351572" r:id="rId2978"/>
        </w:object>
      </w:r>
      <w:r w:rsidR="00315D2B">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E264D">
          <w:rPr>
            <w:noProof/>
          </w:rPr>
          <w:instrText>5</w:instrText>
        </w:r>
      </w:fldSimple>
      <w:r w:rsidR="004F1C97">
        <w:instrText>.</w:instrText>
      </w:r>
      <w:fldSimple w:instr=" SEQ MTEqn \c \* Arabic \* MERGEFORMAT ">
        <w:ins w:id="1565" w:author="Gerard" w:date="2015-08-07T21:36:00Z">
          <w:r w:rsidR="00AE264D">
            <w:rPr>
              <w:noProof/>
            </w:rPr>
            <w:instrText>107</w:instrText>
          </w:r>
        </w:ins>
        <w:del w:id="1566" w:author="Gerard" w:date="2015-07-27T22:14:00Z">
          <w:r w:rsidR="00D3178E" w:rsidDel="00C175E9">
            <w:rPr>
              <w:noProof/>
            </w:rPr>
            <w:delInstrText>109</w:delInstrText>
          </w:r>
        </w:del>
      </w:fldSimple>
      <w:r w:rsidR="004F1C97">
        <w:instrText>)</w:instrText>
      </w:r>
      <w:r w:rsidR="004F1C97">
        <w:fldChar w:fldCharType="end"/>
      </w:r>
    </w:p>
    <w:p w14:paraId="2DBB2E5F" w14:textId="08F86B08" w:rsidR="006B0F68" w:rsidRDefault="006B0F68" w:rsidP="00973DC5">
      <w:r>
        <w:t xml:space="preserve">A constitutive relation for the specific reaction rate </w:t>
      </w:r>
      <w:r w:rsidR="00905817" w:rsidRPr="00905817">
        <w:rPr>
          <w:position w:val="-16"/>
        </w:rPr>
        <w:object w:dxaOrig="1160" w:dyaOrig="440" w14:anchorId="4943D829">
          <v:shape id="_x0000_i2500" type="#_x0000_t75" style="width:57.4pt;height:21.85pt" o:ole="">
            <v:imagedata r:id="rId2979" o:title=""/>
          </v:shape>
          <o:OLEObject Type="Embed" ProgID="Equation.DSMT4" ShapeID="_x0000_i2500" DrawAspect="Content" ObjectID="_1374351573" r:id="rId2980"/>
        </w:object>
      </w:r>
      <w:r>
        <w:t xml:space="preserve"> must also be provided.</w:t>
      </w:r>
    </w:p>
    <w:p w14:paraId="00EEC816" w14:textId="77777777" w:rsidR="006B0F68" w:rsidRDefault="006B0F68" w:rsidP="00973DC5"/>
    <w:p w14:paraId="637E91BD" w14:textId="77777777" w:rsidR="006B0F68" w:rsidRDefault="006B0F68" w:rsidP="00F75A04">
      <w:pPr>
        <w:pStyle w:val="Heading3"/>
      </w:pPr>
      <w:bookmarkStart w:id="1567" w:name="_Toc300602798"/>
      <w:r>
        <w:t>Mass Action Reversible</w:t>
      </w:r>
      <w:bookmarkEnd w:id="1567"/>
    </w:p>
    <w:p w14:paraId="09A9DDC6" w14:textId="77777777" w:rsidR="006B0F68" w:rsidRDefault="006B0F68">
      <w:r>
        <w:t>According to the law of mass action for reversible reactions,</w:t>
      </w:r>
    </w:p>
    <w:p w14:paraId="54ADB943" w14:textId="072A5C74" w:rsidR="00172AE7" w:rsidRDefault="00172AE7" w:rsidP="00172AE7">
      <w:pPr>
        <w:pStyle w:val="MTDisplayEquation"/>
      </w:pPr>
      <w:r>
        <w:tab/>
      </w:r>
      <w:r w:rsidR="002E6B79" w:rsidRPr="00905817">
        <w:rPr>
          <w:position w:val="-104"/>
        </w:rPr>
        <w:object w:dxaOrig="4540" w:dyaOrig="2079" w14:anchorId="29DFFB30">
          <v:shape id="_x0000_i2501" type="#_x0000_t75" style="width:226.95pt;height:103.9pt" o:ole="">
            <v:imagedata r:id="rId2981" o:title=""/>
          </v:shape>
          <o:OLEObject Type="Embed" ProgID="Equation.DSMT4" ShapeID="_x0000_i2501" DrawAspect="Content" ObjectID="_1374351574" r:id="rId2982"/>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E264D">
          <w:rPr>
            <w:noProof/>
          </w:rPr>
          <w:instrText>5</w:instrText>
        </w:r>
      </w:fldSimple>
      <w:r w:rsidR="004F1C97">
        <w:instrText>.</w:instrText>
      </w:r>
      <w:fldSimple w:instr=" SEQ MTEqn \c \* Arabic \* MERGEFORMAT ">
        <w:ins w:id="1568" w:author="Gerard" w:date="2015-08-07T21:36:00Z">
          <w:r w:rsidR="00AE264D">
            <w:rPr>
              <w:noProof/>
            </w:rPr>
            <w:instrText>108</w:instrText>
          </w:r>
        </w:ins>
        <w:del w:id="1569" w:author="Gerard" w:date="2015-07-27T22:14:00Z">
          <w:r w:rsidR="00D3178E" w:rsidDel="00C175E9">
            <w:rPr>
              <w:noProof/>
            </w:rPr>
            <w:delInstrText>110</w:delInstrText>
          </w:r>
        </w:del>
      </w:fldSimple>
      <w:r w:rsidR="004F1C97">
        <w:instrText>)</w:instrText>
      </w:r>
      <w:r w:rsidR="004F1C97">
        <w:fldChar w:fldCharType="end"/>
      </w:r>
    </w:p>
    <w:p w14:paraId="27A9325B" w14:textId="6DE2D718" w:rsidR="006B0F68" w:rsidRDefault="00172AE7" w:rsidP="00973DC5">
      <w:r w:rsidRPr="00172AE7">
        <w:t xml:space="preserve">where </w:t>
      </w:r>
      <w:r w:rsidR="00905817" w:rsidRPr="00905817">
        <w:rPr>
          <w:position w:val="-12"/>
        </w:rPr>
        <w:object w:dxaOrig="1200" w:dyaOrig="360" w14:anchorId="24475545">
          <v:shape id="_x0000_i2502" type="#_x0000_t75" style="width:60.15pt;height:19.15pt" o:ole="">
            <v:imagedata r:id="rId2983" o:title=""/>
          </v:shape>
          <o:OLEObject Type="Embed" ProgID="Equation.DSMT4" ShapeID="_x0000_i2502" DrawAspect="Content" ObjectID="_1374351575" r:id="rId2984"/>
        </w:object>
      </w:r>
      <w:r w:rsidRPr="00172AE7">
        <w:t xml:space="preserve"> is a function that reduces to the equilibrium</w:t>
      </w:r>
      <w:r>
        <w:t xml:space="preserve"> </w:t>
      </w:r>
      <w:r w:rsidRPr="00172AE7">
        <w:t>constant of the reversible reaction at chemical equilibrium (when</w:t>
      </w:r>
      <w:r>
        <w:t xml:space="preserve"> </w:t>
      </w:r>
      <w:r w:rsidR="00905817" w:rsidRPr="00905817">
        <w:rPr>
          <w:position w:val="-10"/>
        </w:rPr>
        <w:object w:dxaOrig="580" w:dyaOrig="380" w14:anchorId="439E58B7">
          <v:shape id="_x0000_i2503" type="#_x0000_t75" style="width:29.15pt;height:19.15pt" o:ole="">
            <v:imagedata r:id="rId2985" o:title=""/>
          </v:shape>
          <o:OLEObject Type="Embed" ProgID="Equation.DSMT4" ShapeID="_x0000_i2503" DrawAspect="Content" ObjectID="_1374351576" r:id="rId2986"/>
        </w:object>
      </w:r>
      <w:r w:rsidRPr="00172AE7">
        <w:t>).</w:t>
      </w:r>
      <w:r>
        <w:t xml:space="preserve">  Constitutive relations for the specific forward and reverse reaction rates, </w:t>
      </w:r>
      <w:r w:rsidR="00905817" w:rsidRPr="00905817">
        <w:rPr>
          <w:position w:val="-16"/>
        </w:rPr>
        <w:object w:dxaOrig="1280" w:dyaOrig="440" w14:anchorId="6B31DA8F">
          <v:shape id="_x0000_i2504" type="#_x0000_t75" style="width:63.8pt;height:21.85pt" o:ole="">
            <v:imagedata r:id="rId2987" o:title=""/>
          </v:shape>
          <o:OLEObject Type="Embed" ProgID="Equation.DSMT4" ShapeID="_x0000_i2504" DrawAspect="Content" ObjectID="_1374351577" r:id="rId2988"/>
        </w:object>
      </w:r>
      <w:r>
        <w:t xml:space="preserve"> and </w:t>
      </w:r>
      <w:r w:rsidR="00905817" w:rsidRPr="00905817">
        <w:rPr>
          <w:position w:val="-16"/>
        </w:rPr>
        <w:object w:dxaOrig="1260" w:dyaOrig="440" w14:anchorId="4406667F">
          <v:shape id="_x0000_i2505" type="#_x0000_t75" style="width:62.9pt;height:21.85pt" o:ole="">
            <v:imagedata r:id="rId2989" o:title=""/>
          </v:shape>
          <o:OLEObject Type="Embed" ProgID="Equation.DSMT4" ShapeID="_x0000_i2505" DrawAspect="Content" ObjectID="_1374351578" r:id="rId2990"/>
        </w:object>
      </w:r>
      <w:r w:rsidR="005927E3">
        <w:t xml:space="preserve"> respectively,</w:t>
      </w:r>
      <w:r>
        <w:t xml:space="preserve"> must also be provided.</w:t>
      </w:r>
    </w:p>
    <w:p w14:paraId="20FD9FEE" w14:textId="77777777" w:rsidR="006B0F68" w:rsidRDefault="006B0F68" w:rsidP="00973DC5"/>
    <w:p w14:paraId="3CED4341" w14:textId="77777777" w:rsidR="005927E3" w:rsidRPr="006B0F68" w:rsidRDefault="00DC2E62" w:rsidP="00F75A04">
      <w:pPr>
        <w:pStyle w:val="Heading3"/>
      </w:pPr>
      <w:bookmarkStart w:id="1570" w:name="_Toc300602799"/>
      <w:r>
        <w:t>Michaelis-Menten</w:t>
      </w:r>
      <w:bookmarkEnd w:id="1570"/>
    </w:p>
    <w:p w14:paraId="7539EDA0" w14:textId="77777777" w:rsidR="00DC2E62" w:rsidRDefault="00DC2E62" w:rsidP="00F75A04">
      <w:r>
        <w:t>Michaelis-Menten is a model for enzyme kinetics as represented by the reactions</w:t>
      </w:r>
    </w:p>
    <w:p w14:paraId="4A5E0B3C" w14:textId="75C0432E" w:rsidR="00DC2E62" w:rsidRDefault="00DC2E62" w:rsidP="00DC2E62">
      <w:pPr>
        <w:pStyle w:val="MTDisplayEquation"/>
      </w:pPr>
      <w:r>
        <w:tab/>
      </w:r>
      <w:r w:rsidR="00905817" w:rsidRPr="00905817">
        <w:rPr>
          <w:position w:val="-8"/>
        </w:rPr>
        <w:object w:dxaOrig="2480" w:dyaOrig="340" w14:anchorId="5D6391DA">
          <v:shape id="_x0000_i2506" type="#_x0000_t75" style="width:123.95pt;height:17.3pt" o:ole="">
            <v:imagedata r:id="rId2991" o:title=""/>
          </v:shape>
          <o:OLEObject Type="Embed" ProgID="Equation.DSMT4" ShapeID="_x0000_i2506" DrawAspect="Content" ObjectID="_1374351579" r:id="rId2992"/>
        </w:object>
      </w:r>
      <w:r>
        <w:tab/>
      </w:r>
      <w:r w:rsidR="004F1C97">
        <w:fldChar w:fldCharType="begin"/>
      </w:r>
      <w:r w:rsidR="004F1C97">
        <w:instrText xml:space="preserve"> MACROBUTTON MTPlaceRef \* MERGEFORMAT </w:instrText>
      </w:r>
      <w:fldSimple w:instr=" SEQ MTEqn \h \* MERGEFORMAT "/>
      <w:bookmarkStart w:id="1571" w:name="ZEqnNum645113"/>
      <w:r w:rsidR="004F1C97">
        <w:instrText>(</w:instrText>
      </w:r>
      <w:fldSimple w:instr=" SEQ MTSec \c \* Arabic \* MERGEFORMAT ">
        <w:r w:rsidR="00AE264D">
          <w:rPr>
            <w:noProof/>
          </w:rPr>
          <w:instrText>5</w:instrText>
        </w:r>
      </w:fldSimple>
      <w:r w:rsidR="004F1C97">
        <w:instrText>.</w:instrText>
      </w:r>
      <w:fldSimple w:instr=" SEQ MTEqn \c \* Arabic \* MERGEFORMAT ">
        <w:ins w:id="1572" w:author="Gerard" w:date="2015-08-07T21:36:00Z">
          <w:r w:rsidR="00AE264D">
            <w:rPr>
              <w:noProof/>
            </w:rPr>
            <w:instrText>109</w:instrText>
          </w:r>
        </w:ins>
        <w:del w:id="1573" w:author="Gerard" w:date="2015-07-27T22:14:00Z">
          <w:r w:rsidR="00D3178E" w:rsidDel="00C175E9">
            <w:rPr>
              <w:noProof/>
            </w:rPr>
            <w:delInstrText>111</w:delInstrText>
          </w:r>
        </w:del>
      </w:fldSimple>
      <w:r w:rsidR="004F1C97">
        <w:instrText>)</w:instrText>
      </w:r>
      <w:bookmarkEnd w:id="1571"/>
      <w:r w:rsidR="004F1C97">
        <w:fldChar w:fldCharType="end"/>
      </w:r>
    </w:p>
    <w:p w14:paraId="14E1DD3C" w14:textId="4EC85379" w:rsidR="00DC2E62" w:rsidRDefault="00DC2E62" w:rsidP="00DC2E62">
      <w:pPr>
        <w:pStyle w:val="NormalWeb"/>
        <w:spacing w:before="0" w:beforeAutospacing="0" w:after="0" w:afterAutospacing="0"/>
      </w:pPr>
      <w:r>
        <w:t xml:space="preserve">where </w:t>
      </w:r>
      <w:r w:rsidR="00905817" w:rsidRPr="00905817">
        <w:rPr>
          <w:position w:val="-4"/>
        </w:rPr>
        <w:object w:dxaOrig="279" w:dyaOrig="300" w14:anchorId="221F2612">
          <v:shape id="_x0000_i2507" type="#_x0000_t75" style="width:14.6pt;height:14.6pt" o:ole="">
            <v:imagedata r:id="rId2993" o:title=""/>
          </v:shape>
          <o:OLEObject Type="Embed" ProgID="Equation.DSMT4" ShapeID="_x0000_i2507" DrawAspect="Content" ObjectID="_1374351580" r:id="rId2994"/>
        </w:object>
      </w:r>
      <w:r>
        <w:t xml:space="preserve"> is the enzyme, </w:t>
      </w:r>
      <w:r w:rsidR="00905817" w:rsidRPr="00905817">
        <w:rPr>
          <w:position w:val="-4"/>
        </w:rPr>
        <w:object w:dxaOrig="279" w:dyaOrig="300" w14:anchorId="5636073C">
          <v:shape id="_x0000_i2508" type="#_x0000_t75" style="width:14.6pt;height:14.6pt" o:ole="">
            <v:imagedata r:id="rId2995" o:title=""/>
          </v:shape>
          <o:OLEObject Type="Embed" ProgID="Equation.DSMT4" ShapeID="_x0000_i2508" DrawAspect="Content" ObjectID="_1374351581" r:id="rId2996"/>
        </w:object>
      </w:r>
      <w:r>
        <w:t xml:space="preserve"> is the substrate, </w:t>
      </w:r>
      <w:r w:rsidR="00905817" w:rsidRPr="00905817">
        <w:rPr>
          <w:position w:val="-4"/>
        </w:rPr>
        <w:object w:dxaOrig="340" w:dyaOrig="300" w14:anchorId="235368EF">
          <v:shape id="_x0000_i2509" type="#_x0000_t75" style="width:17.3pt;height:14.6pt" o:ole="">
            <v:imagedata r:id="rId2997" o:title=""/>
          </v:shape>
          <o:OLEObject Type="Embed" ProgID="Equation.DSMT4" ShapeID="_x0000_i2509" DrawAspect="Content" ObjectID="_1374351582" r:id="rId2998"/>
        </w:object>
      </w:r>
      <w:r>
        <w:t xml:space="preserve"> is the enzyme-substrate complex, and </w:t>
      </w:r>
      <w:r w:rsidR="00905817" w:rsidRPr="00905817">
        <w:rPr>
          <w:position w:val="-4"/>
        </w:rPr>
        <w:object w:dxaOrig="320" w:dyaOrig="300" w14:anchorId="0D911A21">
          <v:shape id="_x0000_i2510" type="#_x0000_t75" style="width:15.5pt;height:14.6pt" o:ole="">
            <v:imagedata r:id="rId2999" o:title=""/>
          </v:shape>
          <o:OLEObject Type="Embed" ProgID="Equation.DSMT4" ShapeID="_x0000_i2510" DrawAspect="Content" ObjectID="_1374351583" r:id="rId3000"/>
        </w:object>
      </w:r>
      <w:r w:rsidR="00973DC5">
        <w:t xml:space="preserve"> </w:t>
      </w:r>
      <w:r>
        <w:t xml:space="preserve">is the product.  The molar mass supply </w:t>
      </w:r>
      <w:r w:rsidR="00905817" w:rsidRPr="00905817">
        <w:rPr>
          <w:position w:val="-6"/>
        </w:rPr>
        <w:object w:dxaOrig="279" w:dyaOrig="320" w14:anchorId="43A5046A">
          <v:shape id="_x0000_i2511" type="#_x0000_t75" style="width:14.6pt;height:15.5pt" o:ole="">
            <v:imagedata r:id="rId3001" o:title=""/>
          </v:shape>
          <o:OLEObject Type="Embed" ProgID="Equation.DSMT4" ShapeID="_x0000_i2511" DrawAspect="Content" ObjectID="_1374351584" r:id="rId3002"/>
        </w:object>
      </w:r>
      <w:r>
        <w:t xml:space="preserve"> producing </w:t>
      </w:r>
      <w:r w:rsidR="00905817" w:rsidRPr="00905817">
        <w:rPr>
          <w:position w:val="-4"/>
        </w:rPr>
        <w:object w:dxaOrig="320" w:dyaOrig="300" w14:anchorId="286624DA">
          <v:shape id="_x0000_i2512" type="#_x0000_t75" style="width:15.5pt;height:14.6pt" o:ole="">
            <v:imagedata r:id="rId3003" o:title=""/>
          </v:shape>
          <o:OLEObject Type="Embed" ProgID="Equation.DSMT4" ShapeID="_x0000_i2512" DrawAspect="Content" ObjectID="_1374351585" r:id="rId3004"/>
        </w:object>
      </w:r>
      <w:r>
        <w:t xml:space="preserve"> is related to the concentration of the substrate </w:t>
      </w:r>
      <w:r w:rsidR="00905817" w:rsidRPr="00905817">
        <w:rPr>
          <w:position w:val="-4"/>
        </w:rPr>
        <w:object w:dxaOrig="279" w:dyaOrig="300" w14:anchorId="75E6EC24">
          <v:shape id="_x0000_i2513" type="#_x0000_t75" style="width:14.6pt;height:14.6pt" o:ole="">
            <v:imagedata r:id="rId3005" o:title=""/>
          </v:shape>
          <o:OLEObject Type="Embed" ProgID="Equation.DSMT4" ShapeID="_x0000_i2513" DrawAspect="Content" ObjectID="_1374351586" r:id="rId3006"/>
        </w:object>
      </w:r>
      <w:r>
        <w:t xml:space="preserve"> via</w:t>
      </w:r>
    </w:p>
    <w:p w14:paraId="37F0F182" w14:textId="4717D87B" w:rsidR="00DC2E62" w:rsidRDefault="00DC2E62" w:rsidP="00DC2E62">
      <w:pPr>
        <w:pStyle w:val="MTDisplayEquation"/>
      </w:pPr>
      <w:r>
        <w:tab/>
      </w:r>
      <w:r w:rsidR="004E16D2" w:rsidRPr="00905817">
        <w:rPr>
          <w:position w:val="-30"/>
        </w:rPr>
        <w:object w:dxaOrig="1320" w:dyaOrig="720" w14:anchorId="7497C7CF">
          <v:shape id="_x0000_i2514" type="#_x0000_t75" style="width:66.55pt;height:36.45pt" o:ole="">
            <v:imagedata r:id="rId3007" o:title=""/>
          </v:shape>
          <o:OLEObject Type="Embed" ProgID="Equation.DSMT4" ShapeID="_x0000_i2514" DrawAspect="Content" ObjectID="_1374351587" r:id="rId3008"/>
        </w:object>
      </w:r>
      <w:r w:rsidR="00737925">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E264D">
          <w:rPr>
            <w:noProof/>
          </w:rPr>
          <w:instrText>5</w:instrText>
        </w:r>
      </w:fldSimple>
      <w:r w:rsidR="004F1C97">
        <w:instrText>.</w:instrText>
      </w:r>
      <w:fldSimple w:instr=" SEQ MTEqn \c \* Arabic \* MERGEFORMAT ">
        <w:ins w:id="1574" w:author="Gerard" w:date="2015-08-07T21:36:00Z">
          <w:r w:rsidR="00AE264D">
            <w:rPr>
              <w:noProof/>
            </w:rPr>
            <w:instrText>110</w:instrText>
          </w:r>
        </w:ins>
        <w:del w:id="1575" w:author="Gerard" w:date="2015-07-27T22:14:00Z">
          <w:r w:rsidR="00D3178E" w:rsidDel="00C175E9">
            <w:rPr>
              <w:noProof/>
            </w:rPr>
            <w:delInstrText>112</w:delInstrText>
          </w:r>
        </w:del>
      </w:fldSimple>
      <w:r w:rsidR="004F1C97">
        <w:instrText>)</w:instrText>
      </w:r>
      <w:r w:rsidR="004F1C97">
        <w:fldChar w:fldCharType="end"/>
      </w:r>
    </w:p>
    <w:p w14:paraId="316DD03C" w14:textId="7B1C65A7" w:rsidR="00DC2E62" w:rsidRDefault="00DC2E62" w:rsidP="00DC2E62">
      <w:pPr>
        <w:pStyle w:val="NormalWeb"/>
        <w:spacing w:before="0" w:beforeAutospacing="0" w:after="0" w:afterAutospacing="0"/>
      </w:pPr>
      <w:r>
        <w:t xml:space="preserve">where </w:t>
      </w:r>
      <w:r w:rsidR="00905817" w:rsidRPr="00905817">
        <w:rPr>
          <w:position w:val="-12"/>
        </w:rPr>
        <w:object w:dxaOrig="440" w:dyaOrig="360" w14:anchorId="5FA2D12F">
          <v:shape id="_x0000_i2515" type="#_x0000_t75" style="width:21.85pt;height:19.15pt" o:ole="">
            <v:imagedata r:id="rId3009" o:title=""/>
          </v:shape>
          <o:OLEObject Type="Embed" ProgID="Equation.DSMT4" ShapeID="_x0000_i2515" DrawAspect="Content" ObjectID="_1374351588" r:id="rId3010"/>
        </w:object>
      </w:r>
      <w:r>
        <w:t xml:space="preserve"> is the maximum rate achieved by the system, at maximum (saturating) substrate concentrations. </w:t>
      </w:r>
      <w:r w:rsidR="00905817" w:rsidRPr="00905817">
        <w:rPr>
          <w:position w:val="-12"/>
        </w:rPr>
        <w:object w:dxaOrig="360" w:dyaOrig="360" w14:anchorId="4E6E3C0A">
          <v:shape id="_x0000_i2516" type="#_x0000_t75" style="width:19.15pt;height:19.15pt" o:ole="">
            <v:imagedata r:id="rId3011" o:title=""/>
          </v:shape>
          <o:OLEObject Type="Embed" ProgID="Equation.DSMT4" ShapeID="_x0000_i2516" DrawAspect="Content" ObjectID="_1374351589" r:id="rId3012"/>
        </w:object>
      </w:r>
      <w:r>
        <w:t xml:space="preserve"> is the substrate concentration at which the reaction rate is half of </w:t>
      </w:r>
      <w:r w:rsidR="00905817" w:rsidRPr="00905817">
        <w:rPr>
          <w:position w:val="-12"/>
        </w:rPr>
        <w:object w:dxaOrig="440" w:dyaOrig="360" w14:anchorId="0D48C35A">
          <v:shape id="_x0000_i2517" type="#_x0000_t75" style="width:21.85pt;height:19.15pt" o:ole="">
            <v:imagedata r:id="rId3013" o:title=""/>
          </v:shape>
          <o:OLEObject Type="Embed" ProgID="Equation.DSMT4" ShapeID="_x0000_i2517" DrawAspect="Content" ObjectID="_1374351590" r:id="rId3014"/>
        </w:object>
      </w:r>
      <w:r>
        <w:t>.</w:t>
      </w:r>
    </w:p>
    <w:p w14:paraId="5CDA56A0" w14:textId="77777777" w:rsidR="00DC2E62" w:rsidRDefault="00DC2E62" w:rsidP="00F75A04"/>
    <w:p w14:paraId="3F3A273E" w14:textId="2CFA3664" w:rsidR="00DC2E62" w:rsidRDefault="00DC2E62" w:rsidP="00F75A04">
      <w:r>
        <w:t>This relation may be derived by applying the law of mass action to the two reactions in</w:t>
      </w:r>
      <w:r w:rsidR="004F1C97">
        <w:t xml:space="preserve"> </w:t>
      </w:r>
      <w:r w:rsidR="004F1C97">
        <w:fldChar w:fldCharType="begin"/>
      </w:r>
      <w:r w:rsidR="004F1C97">
        <w:instrText xml:space="preserve"> GOTOBUTTON ZEqnNum645113  \* MERGEFORMAT </w:instrText>
      </w:r>
      <w:fldSimple w:instr=" REF ZEqnNum645113 \* Charformat \! \* MERGEFORMAT ">
        <w:ins w:id="1576" w:author="Gerard" w:date="2015-08-07T21:36:00Z">
          <w:r w:rsidR="00AE264D">
            <w:instrText>(5.109)</w:instrText>
          </w:r>
        </w:ins>
        <w:del w:id="1577" w:author="Gerard" w:date="2015-07-27T22:14:00Z">
          <w:r w:rsidR="00D3178E" w:rsidDel="00C175E9">
            <w:delInstrText>(5.111)</w:delInstrText>
          </w:r>
        </w:del>
      </w:fldSimple>
      <w:r w:rsidR="004F1C97">
        <w:fldChar w:fldCharType="end"/>
      </w:r>
      <w:r>
        <w:t xml:space="preserve">. under the simplifying assumption that the reversible reaction between the enzyme and substrate </w:t>
      </w:r>
      <w:r>
        <w:lastRenderedPageBreak/>
        <w:t>reaches steady state much faster than the subsequent forward reaction forming the product. If the first and second reactions are denoted by subscripts 1 and 2, respectively, the law of mass action for the first (reversible) and second (forwar) reaction produces</w:t>
      </w:r>
    </w:p>
    <w:p w14:paraId="35005DAD" w14:textId="665294D0" w:rsidR="00DC2E62" w:rsidRDefault="00DC2E62" w:rsidP="00DC2E62">
      <w:pPr>
        <w:pStyle w:val="MTDisplayEquation"/>
      </w:pPr>
      <w:r>
        <w:tab/>
      </w:r>
      <w:r w:rsidR="00905817" w:rsidRPr="00905817">
        <w:rPr>
          <w:position w:val="-34"/>
        </w:rPr>
        <w:object w:dxaOrig="3360" w:dyaOrig="800" w14:anchorId="59024465">
          <v:shape id="_x0000_i2518" type="#_x0000_t75" style="width:168.6pt;height:40.1pt" o:ole="">
            <v:imagedata r:id="rId3015" o:title=""/>
          </v:shape>
          <o:OLEObject Type="Embed" ProgID="Equation.DSMT4" ShapeID="_x0000_i2518" DrawAspect="Content" ObjectID="_1374351591" r:id="rId3016"/>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E264D">
          <w:rPr>
            <w:noProof/>
          </w:rPr>
          <w:instrText>5</w:instrText>
        </w:r>
      </w:fldSimple>
      <w:r w:rsidR="004F1C97">
        <w:instrText>.</w:instrText>
      </w:r>
      <w:fldSimple w:instr=" SEQ MTEqn \c \* Arabic \* MERGEFORMAT ">
        <w:ins w:id="1578" w:author="Gerard" w:date="2015-08-07T21:36:00Z">
          <w:r w:rsidR="00AE264D">
            <w:rPr>
              <w:noProof/>
            </w:rPr>
            <w:instrText>111</w:instrText>
          </w:r>
        </w:ins>
        <w:del w:id="1579" w:author="Gerard" w:date="2015-07-27T22:14:00Z">
          <w:r w:rsidR="00D3178E" w:rsidDel="00C175E9">
            <w:rPr>
              <w:noProof/>
            </w:rPr>
            <w:delInstrText>113</w:delInstrText>
          </w:r>
        </w:del>
      </w:fldSimple>
      <w:r w:rsidR="004F1C97">
        <w:instrText>)</w:instrText>
      </w:r>
      <w:r w:rsidR="004F1C97">
        <w:fldChar w:fldCharType="end"/>
      </w:r>
    </w:p>
    <w:p w14:paraId="6A167BC1" w14:textId="12BA351B" w:rsidR="00DC2E62" w:rsidRDefault="00DC2E62" w:rsidP="00F75A04">
      <w:r>
        <w:t xml:space="preserve">The total enzyme concentration remains constant at </w:t>
      </w:r>
      <w:r w:rsidR="00905817" w:rsidRPr="00905817">
        <w:rPr>
          <w:position w:val="-12"/>
        </w:rPr>
        <w:object w:dxaOrig="1180" w:dyaOrig="380" w14:anchorId="33289D74">
          <v:shape id="_x0000_i2519" type="#_x0000_t75" style="width:59.25pt;height:19.15pt" o:ole="">
            <v:imagedata r:id="rId3017" o:title=""/>
          </v:shape>
          <o:OLEObject Type="Embed" ProgID="Equation.DSMT4" ShapeID="_x0000_i2519" DrawAspect="Content" ObjectID="_1374351592" r:id="rId3018"/>
        </w:object>
      </w:r>
      <w:r>
        <w:t>, so that</w:t>
      </w:r>
      <w:r w:rsidR="00905817" w:rsidRPr="00905817">
        <w:rPr>
          <w:position w:val="-16"/>
        </w:rPr>
        <w:object w:dxaOrig="2840" w:dyaOrig="440" w14:anchorId="70F6DCE4">
          <v:shape id="_x0000_i2520" type="#_x0000_t75" style="width:142.2pt;height:21.85pt" o:ole="">
            <v:imagedata r:id="rId3019" o:title=""/>
          </v:shape>
          <o:OLEObject Type="Embed" ProgID="Equation.DSMT4" ShapeID="_x0000_i2520" DrawAspect="Content" ObjectID="_1374351593" r:id="rId3020"/>
        </w:object>
      </w:r>
      <w:r>
        <w:t>. If we now assume that the first reaction equilibrates much faster</w:t>
      </w:r>
    </w:p>
    <w:p w14:paraId="7B968702" w14:textId="3B81C279" w:rsidR="00DC2E62" w:rsidRDefault="00DC2E62" w:rsidP="00DC2E62">
      <w:pPr>
        <w:pStyle w:val="NormalWeb"/>
        <w:spacing w:before="0" w:beforeAutospacing="0" w:after="0" w:afterAutospacing="0"/>
      </w:pPr>
      <w:r>
        <w:t xml:space="preserve">than the second, then </w:t>
      </w:r>
      <w:r w:rsidR="00905817" w:rsidRPr="00905817">
        <w:rPr>
          <w:position w:val="-12"/>
        </w:rPr>
        <w:object w:dxaOrig="639" w:dyaOrig="400" w14:anchorId="1D51316A">
          <v:shape id="_x0000_i2521" type="#_x0000_t75" style="width:31pt;height:20.05pt" o:ole="">
            <v:imagedata r:id="rId3021" o:title=""/>
          </v:shape>
          <o:OLEObject Type="Embed" ProgID="Equation.DSMT4" ShapeID="_x0000_i2521" DrawAspect="Content" ObjectID="_1374351594" r:id="rId3022"/>
        </w:object>
      </w:r>
      <w:r>
        <w:t>, in which case</w:t>
      </w:r>
    </w:p>
    <w:p w14:paraId="58C64725" w14:textId="418CD111" w:rsidR="00DC2E62" w:rsidRDefault="00DC2E62" w:rsidP="00DC2E62">
      <w:pPr>
        <w:pStyle w:val="MTDisplayEquation"/>
      </w:pPr>
      <w:r>
        <w:tab/>
      </w:r>
      <w:r w:rsidR="00905817" w:rsidRPr="00905817">
        <w:rPr>
          <w:position w:val="-30"/>
        </w:rPr>
        <w:object w:dxaOrig="1340" w:dyaOrig="720" w14:anchorId="65A296AA">
          <v:shape id="_x0000_i2522" type="#_x0000_t75" style="width:67.45pt;height:36.45pt" o:ole="">
            <v:imagedata r:id="rId3023" o:title=""/>
          </v:shape>
          <o:OLEObject Type="Embed" ProgID="Equation.DSMT4" ShapeID="_x0000_i2522" DrawAspect="Content" ObjectID="_1374351595" r:id="rId3024"/>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E264D">
          <w:rPr>
            <w:noProof/>
          </w:rPr>
          <w:instrText>5</w:instrText>
        </w:r>
      </w:fldSimple>
      <w:r w:rsidR="004F1C97">
        <w:instrText>.</w:instrText>
      </w:r>
      <w:fldSimple w:instr=" SEQ MTEqn \c \* Arabic \* MERGEFORMAT ">
        <w:ins w:id="1580" w:author="Gerard" w:date="2015-08-07T21:36:00Z">
          <w:r w:rsidR="00AE264D">
            <w:rPr>
              <w:noProof/>
            </w:rPr>
            <w:instrText>112</w:instrText>
          </w:r>
        </w:ins>
        <w:del w:id="1581" w:author="Gerard" w:date="2015-07-27T22:14:00Z">
          <w:r w:rsidR="00D3178E" w:rsidDel="00C175E9">
            <w:rPr>
              <w:noProof/>
            </w:rPr>
            <w:delInstrText>114</w:delInstrText>
          </w:r>
        </w:del>
      </w:fldSimple>
      <w:r w:rsidR="004F1C97">
        <w:instrText>)</w:instrText>
      </w:r>
      <w:r w:rsidR="004F1C97">
        <w:fldChar w:fldCharType="end"/>
      </w:r>
    </w:p>
    <w:p w14:paraId="49A4342D" w14:textId="1BBB6273" w:rsidR="00DC2E62" w:rsidRDefault="00DC2E62" w:rsidP="00F75A04">
      <w:r>
        <w:t xml:space="preserve">where </w:t>
      </w:r>
      <w:r w:rsidR="00905817" w:rsidRPr="00905817">
        <w:rPr>
          <w:position w:val="-12"/>
        </w:rPr>
        <w:object w:dxaOrig="1340" w:dyaOrig="360" w14:anchorId="685F600C">
          <v:shape id="_x0000_i2523" type="#_x0000_t75" style="width:67.45pt;height:19.15pt" o:ole="">
            <v:imagedata r:id="rId3025" o:title=""/>
          </v:shape>
          <o:OLEObject Type="Embed" ProgID="Equation.DSMT4" ShapeID="_x0000_i2523" DrawAspect="Content" ObjectID="_1374351596" r:id="rId3026"/>
        </w:object>
      </w:r>
      <w:r>
        <w:t>. Then,</w:t>
      </w:r>
    </w:p>
    <w:p w14:paraId="3B72851B" w14:textId="4081D490" w:rsidR="00DC2E62" w:rsidRDefault="00DC2E62" w:rsidP="00DC2E62">
      <w:pPr>
        <w:pStyle w:val="MTDisplayEquation"/>
      </w:pPr>
      <w:r>
        <w:tab/>
      </w:r>
      <w:r w:rsidR="00905817" w:rsidRPr="00905817">
        <w:rPr>
          <w:position w:val="-30"/>
        </w:rPr>
        <w:object w:dxaOrig="1320" w:dyaOrig="720" w14:anchorId="10C0D1DE">
          <v:shape id="_x0000_i2524" type="#_x0000_t75" style="width:65.6pt;height:36.45pt" o:ole="">
            <v:imagedata r:id="rId3027" o:title=""/>
          </v:shape>
          <o:OLEObject Type="Embed" ProgID="Equation.DSMT4" ShapeID="_x0000_i2524" DrawAspect="Content" ObjectID="_1374351597" r:id="rId3028"/>
        </w:object>
      </w:r>
    </w:p>
    <w:p w14:paraId="33691FB8" w14:textId="3AD9E3F8" w:rsidR="00DC2E62" w:rsidRDefault="00DC2E62" w:rsidP="00F75A04">
      <w:r>
        <w:t xml:space="preserve">where </w:t>
      </w:r>
      <w:r w:rsidR="00905817" w:rsidRPr="00905817">
        <w:rPr>
          <w:position w:val="-12"/>
        </w:rPr>
        <w:object w:dxaOrig="1180" w:dyaOrig="380" w14:anchorId="079EB525">
          <v:shape id="_x0000_i2525" type="#_x0000_t75" style="width:59.25pt;height:19.15pt" o:ole="">
            <v:imagedata r:id="rId3029" o:title=""/>
          </v:shape>
          <o:OLEObject Type="Embed" ProgID="Equation.DSMT4" ShapeID="_x0000_i2525" DrawAspect="Content" ObjectID="_1374351598" r:id="rId3030"/>
        </w:object>
      </w:r>
      <w:r>
        <w:t xml:space="preserve"> represents the maximum value of </w:t>
      </w:r>
      <w:r w:rsidR="00905817" w:rsidRPr="00905817">
        <w:rPr>
          <w:position w:val="-12"/>
        </w:rPr>
        <w:object w:dxaOrig="279" w:dyaOrig="400" w14:anchorId="3A22F28E">
          <v:shape id="_x0000_i2526" type="#_x0000_t75" style="width:14.6pt;height:20.05pt" o:ole="">
            <v:imagedata r:id="rId3031" o:title=""/>
          </v:shape>
          <o:OLEObject Type="Embed" ProgID="Equation.DSMT4" ShapeID="_x0000_i2526" DrawAspect="Content" ObjectID="_1374351599" r:id="rId3032"/>
        </w:object>
      </w:r>
      <w:r>
        <w:t xml:space="preserve">, when </w:t>
      </w:r>
      <w:r w:rsidR="00905817" w:rsidRPr="00905817">
        <w:rPr>
          <w:position w:val="-12"/>
        </w:rPr>
        <w:object w:dxaOrig="880" w:dyaOrig="380" w14:anchorId="6D42F49D">
          <v:shape id="_x0000_i2527" type="#_x0000_t75" style="width:43.75pt;height:19.15pt" o:ole="">
            <v:imagedata r:id="rId3033" o:title=""/>
          </v:shape>
          <o:OLEObject Type="Embed" ProgID="Equation.DSMT4" ShapeID="_x0000_i2527" DrawAspect="Content" ObjectID="_1374351600" r:id="rId3034"/>
        </w:object>
      </w:r>
      <w:r>
        <w:t xml:space="preserve">. In practice, choosing </w:t>
      </w:r>
      <w:r w:rsidR="00905817" w:rsidRPr="00905817">
        <w:rPr>
          <w:position w:val="-12"/>
        </w:rPr>
        <w:object w:dxaOrig="980" w:dyaOrig="360" w14:anchorId="5E5C3ADC">
          <v:shape id="_x0000_i2528" type="#_x0000_t75" style="width:49.2pt;height:19.15pt" o:ole="">
            <v:imagedata r:id="rId3035" o:title=""/>
          </v:shape>
          <o:OLEObject Type="Embed" ProgID="Equation.DSMT4" ShapeID="_x0000_i2528" DrawAspect="Content" ObjectID="_1374351601" r:id="rId3036"/>
        </w:object>
      </w:r>
      <w:r>
        <w:t xml:space="preserve"> can produce the desired effect.</w:t>
      </w:r>
    </w:p>
    <w:p w14:paraId="62F2B78C" w14:textId="77777777" w:rsidR="006B0F68" w:rsidRDefault="006B0F68" w:rsidP="006B0F68"/>
    <w:p w14:paraId="147870AB" w14:textId="77777777" w:rsidR="00A315BC" w:rsidRDefault="00A315BC" w:rsidP="00F75A04">
      <w:pPr>
        <w:pStyle w:val="Heading2"/>
      </w:pPr>
      <w:bookmarkStart w:id="1582" w:name="_Toc300602800"/>
      <w:r>
        <w:t>Specific Reaction Rate</w:t>
      </w:r>
      <w:bookmarkEnd w:id="1582"/>
    </w:p>
    <w:p w14:paraId="6B871ECB" w14:textId="3CEE1DE8" w:rsidR="00781A7B" w:rsidRDefault="00781A7B" w:rsidP="00781A7B">
      <w:r>
        <w:t xml:space="preserve">Specific reaction rate constitutive equations </w:t>
      </w:r>
      <w:r w:rsidRPr="00B27FE9">
        <w:t xml:space="preserve">provide </w:t>
      </w:r>
      <w:r>
        <w:t xml:space="preserve">a relation for </w:t>
      </w:r>
      <w:r w:rsidR="00905817" w:rsidRPr="00905817">
        <w:rPr>
          <w:position w:val="-6"/>
        </w:rPr>
        <w:object w:dxaOrig="200" w:dyaOrig="279" w14:anchorId="38607532">
          <v:shape id="_x0000_i2529" type="#_x0000_t75" style="width:10.05pt;height:14.6pt" o:ole="">
            <v:imagedata r:id="rId3037" o:title=""/>
          </v:shape>
          <o:OLEObject Type="Embed" ProgID="Equation.DSMT4" ShapeID="_x0000_i2529" DrawAspect="Content" ObjectID="_1374351602" r:id="rId3038"/>
        </w:object>
      </w:r>
      <w:r>
        <w:t xml:space="preserve"> as </w:t>
      </w:r>
      <w:r w:rsidRPr="00B27FE9">
        <w:t xml:space="preserve">a function of </w:t>
      </w:r>
      <w:r>
        <w:t xml:space="preserve">solid matrix </w:t>
      </w:r>
      <w:r w:rsidRPr="00B27FE9">
        <w:t>strain</w:t>
      </w:r>
      <w:r>
        <w:t xml:space="preserve"> and the concentrations of solid-bound molecular species</w:t>
      </w:r>
      <w:r w:rsidRPr="00B27FE9">
        <w:t>.</w:t>
      </w:r>
    </w:p>
    <w:p w14:paraId="39B5474F" w14:textId="77777777" w:rsidR="008462BD" w:rsidRDefault="008462BD" w:rsidP="00781A7B"/>
    <w:p w14:paraId="7A7D7B63" w14:textId="77777777" w:rsidR="00781A7B" w:rsidRDefault="00781A7B" w:rsidP="00F75A04">
      <w:pPr>
        <w:pStyle w:val="Heading3"/>
      </w:pPr>
      <w:bookmarkStart w:id="1583" w:name="_Toc300602801"/>
      <w:r>
        <w:t>Constant Specific Reaction Rate</w:t>
      </w:r>
      <w:bookmarkEnd w:id="1583"/>
    </w:p>
    <w:p w14:paraId="3AF36F10" w14:textId="500EB137" w:rsidR="00781A7B" w:rsidRDefault="00781A7B" w:rsidP="00781A7B">
      <w:r>
        <w:t xml:space="preserve">For this material model, </w:t>
      </w:r>
      <w:r w:rsidR="00905817" w:rsidRPr="00905817">
        <w:rPr>
          <w:position w:val="-6"/>
        </w:rPr>
        <w:object w:dxaOrig="200" w:dyaOrig="279" w14:anchorId="15DE47A7">
          <v:shape id="_x0000_i2530" type="#_x0000_t75" style="width:10.05pt;height:14.6pt" o:ole="">
            <v:imagedata r:id="rId3039" o:title=""/>
          </v:shape>
          <o:OLEObject Type="Embed" ProgID="Equation.DSMT4" ShapeID="_x0000_i2530" DrawAspect="Content" ObjectID="_1374351603" r:id="rId3040"/>
        </w:object>
      </w:r>
      <w:r>
        <w:t xml:space="preserve"> is constant.</w:t>
      </w:r>
    </w:p>
    <w:p w14:paraId="27F89A72" w14:textId="77777777" w:rsidR="00781A7B" w:rsidRDefault="00781A7B" w:rsidP="00781A7B"/>
    <w:p w14:paraId="0749D4E5" w14:textId="77777777" w:rsidR="00781A7B" w:rsidRDefault="00781A7B" w:rsidP="00F75A04">
      <w:pPr>
        <w:pStyle w:val="Heading3"/>
      </w:pPr>
      <w:bookmarkStart w:id="1584" w:name="_Toc300602802"/>
      <w:r>
        <w:t>Huiskes Remodeling</w:t>
      </w:r>
      <w:bookmarkEnd w:id="1584"/>
    </w:p>
    <w:p w14:paraId="367901A0" w14:textId="77777777" w:rsidR="00781A7B" w:rsidRDefault="00781A7B">
      <w:r>
        <w:t>For this material, the specific reaction rate depends on the deviation of the specific strain energy from a threshold value,</w:t>
      </w:r>
    </w:p>
    <w:p w14:paraId="5B4025F3" w14:textId="155615C0" w:rsidR="00781A7B" w:rsidRDefault="00781A7B" w:rsidP="00781A7B">
      <w:pPr>
        <w:pStyle w:val="MTDisplayEquation"/>
      </w:pPr>
      <w:r>
        <w:tab/>
      </w:r>
      <w:r w:rsidR="004E16D2" w:rsidRPr="00905817">
        <w:rPr>
          <w:position w:val="-38"/>
        </w:rPr>
        <w:object w:dxaOrig="3400" w:dyaOrig="820" w14:anchorId="704E872D">
          <v:shape id="_x0000_i2531" type="#_x0000_t75" style="width:170.45pt;height:41pt" o:ole="">
            <v:imagedata r:id="rId3041" o:title=""/>
          </v:shape>
          <o:OLEObject Type="Embed" ProgID="Equation.DSMT4" ShapeID="_x0000_i2531" DrawAspect="Content" ObjectID="_1374351604" r:id="rId3042"/>
        </w:object>
      </w:r>
      <w:r w:rsidR="00DB2A2C">
        <w:t>,</w:t>
      </w:r>
      <w:r w:rsidR="00A32FD3">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AE264D">
          <w:rPr>
            <w:noProof/>
          </w:rPr>
          <w:instrText>5</w:instrText>
        </w:r>
      </w:fldSimple>
      <w:r w:rsidR="004F1C97">
        <w:instrText>.</w:instrText>
      </w:r>
      <w:fldSimple w:instr=" SEQ MTEqn \c \* Arabic \* MERGEFORMAT ">
        <w:ins w:id="1585" w:author="Gerard" w:date="2015-08-07T21:36:00Z">
          <w:r w:rsidR="00AE264D">
            <w:rPr>
              <w:noProof/>
            </w:rPr>
            <w:instrText>113</w:instrText>
          </w:r>
        </w:ins>
        <w:del w:id="1586" w:author="Gerard" w:date="2015-07-27T22:14:00Z">
          <w:r w:rsidR="00D3178E" w:rsidDel="00C175E9">
            <w:rPr>
              <w:noProof/>
            </w:rPr>
            <w:delInstrText>115</w:delInstrText>
          </w:r>
        </w:del>
      </w:fldSimple>
      <w:r w:rsidR="004F1C97">
        <w:instrText>)</w:instrText>
      </w:r>
      <w:r w:rsidR="004F1C97">
        <w:fldChar w:fldCharType="end"/>
      </w:r>
    </w:p>
    <w:p w14:paraId="46FCB86A" w14:textId="4E55AF04" w:rsidR="00781A7B" w:rsidRDefault="00781A7B" w:rsidP="00781A7B">
      <w:r>
        <w:t xml:space="preserve">where </w:t>
      </w:r>
      <w:r w:rsidR="00905817" w:rsidRPr="00905817">
        <w:rPr>
          <w:position w:val="-4"/>
        </w:rPr>
        <w:object w:dxaOrig="240" w:dyaOrig="260" w14:anchorId="25248762">
          <v:shape id="_x0000_i2532" type="#_x0000_t75" style="width:11.85pt;height:12.75pt" o:ole="">
            <v:imagedata r:id="rId3043" o:title=""/>
          </v:shape>
          <o:OLEObject Type="Embed" ProgID="Equation.DSMT4" ShapeID="_x0000_i2532" DrawAspect="Content" ObjectID="_1374351605" r:id="rId3044"/>
        </w:object>
      </w:r>
      <w:r>
        <w:t xml:space="preserve"> is a constant, </w:t>
      </w:r>
      <w:r w:rsidR="00905817" w:rsidRPr="00905817">
        <w:rPr>
          <w:position w:val="-12"/>
        </w:rPr>
        <w:object w:dxaOrig="360" w:dyaOrig="360" w14:anchorId="5FE5806E">
          <v:shape id="_x0000_i2533" type="#_x0000_t75" style="width:19.15pt;height:19.15pt" o:ole="">
            <v:imagedata r:id="rId3045" o:title=""/>
          </v:shape>
          <o:OLEObject Type="Embed" ProgID="Equation.DSMT4" ShapeID="_x0000_i2533" DrawAspect="Content" ObjectID="_1374351606" r:id="rId3046"/>
        </w:object>
      </w:r>
      <w:r>
        <w:t xml:space="preserve"> is the strain energy density of the solid, </w:t>
      </w:r>
      <w:r w:rsidR="00905817" w:rsidRPr="00905817">
        <w:rPr>
          <w:position w:val="-12"/>
        </w:rPr>
        <w:object w:dxaOrig="300" w:dyaOrig="380" w14:anchorId="1A866E5D">
          <v:shape id="_x0000_i2534" type="#_x0000_t75" style="width:14.6pt;height:19.15pt" o:ole="">
            <v:imagedata r:id="rId3047" o:title=""/>
          </v:shape>
          <o:OLEObject Type="Embed" ProgID="Equation.DSMT4" ShapeID="_x0000_i2534" DrawAspect="Content" ObjectID="_1374351607" r:id="rId3048"/>
        </w:object>
      </w:r>
      <w:r>
        <w:t xml:space="preserve"> is the referential mass density of the solid, </w:t>
      </w:r>
      <w:r w:rsidR="00905817" w:rsidRPr="00905817">
        <w:rPr>
          <w:position w:val="-12"/>
        </w:rPr>
        <w:object w:dxaOrig="300" w:dyaOrig="360" w14:anchorId="357F894C">
          <v:shape id="_x0000_i2535" type="#_x0000_t75" style="width:14.6pt;height:19.15pt" o:ole="">
            <v:imagedata r:id="rId3049" o:title=""/>
          </v:shape>
          <o:OLEObject Type="Embed" ProgID="Equation.DSMT4" ShapeID="_x0000_i2535" DrawAspect="Content" ObjectID="_1374351608" r:id="rId3050"/>
        </w:object>
      </w:r>
      <w:r>
        <w:t xml:space="preserve"> is the threshold value for the specific strain energy.  In this relation, </w:t>
      </w:r>
      <w:r w:rsidR="00905817" w:rsidRPr="00905817">
        <w:rPr>
          <w:position w:val="-6"/>
        </w:rPr>
        <w:object w:dxaOrig="940" w:dyaOrig="279" w14:anchorId="17082F0B">
          <v:shape id="_x0000_i2536" type="#_x0000_t75" style="width:47.4pt;height:14.6pt" o:ole="">
            <v:imagedata r:id="rId3051" o:title=""/>
          </v:shape>
          <o:OLEObject Type="Embed" ProgID="Equation.DSMT4" ShapeID="_x0000_i2536" DrawAspect="Content" ObjectID="_1374351609" r:id="rId3052"/>
        </w:object>
      </w:r>
      <w:r>
        <w:t xml:space="preserve"> is </w:t>
      </w:r>
      <w:r w:rsidR="00A32FD3">
        <w:t xml:space="preserve">evaluated from the solid deformation and </w:t>
      </w:r>
      <w:r w:rsidR="00905817" w:rsidRPr="00905817">
        <w:rPr>
          <w:position w:val="-12"/>
        </w:rPr>
        <w:object w:dxaOrig="300" w:dyaOrig="380" w14:anchorId="4AC64A60">
          <v:shape id="_x0000_i2537" type="#_x0000_t75" style="width:14.6pt;height:19.15pt" o:ole="">
            <v:imagedata r:id="rId3053" o:title=""/>
          </v:shape>
          <o:OLEObject Type="Embed" ProgID="Equation.DSMT4" ShapeID="_x0000_i2537" DrawAspect="Content" ObjectID="_1374351610" r:id="rId3054"/>
        </w:object>
      </w:r>
      <w:r w:rsidR="00A32FD3">
        <w:t xml:space="preserve"> is evaluated from</w:t>
      </w:r>
      <w:r w:rsidR="004F1C97">
        <w:t xml:space="preserve"> </w:t>
      </w:r>
      <w:r w:rsidR="004F1C97">
        <w:fldChar w:fldCharType="begin"/>
      </w:r>
      <w:r w:rsidR="004F1C97">
        <w:instrText xml:space="preserve"> GOTOBUTTON ZEqnNum766291  \* MERGEFORMAT </w:instrText>
      </w:r>
      <w:fldSimple w:instr=" REF ZEqnNum766291 \* Charformat \! \* MERGEFORMAT ">
        <w:r w:rsidR="00AE264D">
          <w:instrText>(2.151)</w:instrText>
        </w:r>
      </w:fldSimple>
      <w:r w:rsidR="004F1C97">
        <w:fldChar w:fldCharType="end"/>
      </w:r>
      <w:r w:rsidR="00A32FD3">
        <w:t>.</w:t>
      </w:r>
    </w:p>
    <w:p w14:paraId="683B8BE1" w14:textId="77777777" w:rsidR="00781A7B" w:rsidRPr="00781A7B" w:rsidRDefault="00781A7B" w:rsidP="00781A7B"/>
    <w:p w14:paraId="4F721A9E" w14:textId="77777777" w:rsidR="008C7882" w:rsidRDefault="008C7882" w:rsidP="008C7882">
      <w:pPr>
        <w:pStyle w:val="Heading1"/>
      </w:pPr>
      <w:r>
        <w:br w:type="page"/>
      </w:r>
      <w:bookmarkStart w:id="1587" w:name="_Ref300826013"/>
      <w:bookmarkStart w:id="1588" w:name="_Toc300602803"/>
      <w:r>
        <w:lastRenderedPageBreak/>
        <w:t>Contact and Coupling</w:t>
      </w:r>
      <w:bookmarkEnd w:id="1587"/>
      <w:bookmarkEnd w:id="1588"/>
    </w:p>
    <w:p w14:paraId="6773FE1B" w14:textId="77777777" w:rsidR="008C7882" w:rsidRDefault="008C7882" w:rsidP="008C7882">
      <w:r>
        <w:t>FEBio allows the user to connect the different parts of the model in various ways. Deformable parts can be connected to rigid bodies. Deformable objects can be brought in contact with each other. Rigid bodies can be connected with rigid joints. This chapter describes the different ways to couple parts together.</w:t>
      </w:r>
      <w:r>
        <w:fldChar w:fldCharType="begin"/>
      </w:r>
      <w:r>
        <w:instrText xml:space="preserve"> MACROBUTTON MTEditEquationSection2 </w:instrText>
      </w:r>
      <w:r w:rsidRPr="00653022">
        <w:rPr>
          <w:rStyle w:val="MTEquationSection"/>
        </w:rPr>
        <w:instrText>Equation Section (Next)</w:instrText>
      </w:r>
      <w:fldSimple w:instr=" SEQ MTEqn \r \h \* MERGEFORMAT "/>
      <w:fldSimple w:instr=" SEQ MTSec \h \* MERGEFORMAT "/>
      <w:r>
        <w:fldChar w:fldCharType="end"/>
      </w:r>
    </w:p>
    <w:p w14:paraId="67E8426C" w14:textId="77777777" w:rsidR="008C7882" w:rsidRDefault="008C7882" w:rsidP="008C7882">
      <w:pPr>
        <w:pStyle w:val="Heading2"/>
      </w:pPr>
      <w:bookmarkStart w:id="1589" w:name="_Toc300602804"/>
      <w:r>
        <w:t>Rigid-Deformable Coupling</w:t>
      </w:r>
      <w:bookmarkEnd w:id="1589"/>
    </w:p>
    <w:p w14:paraId="544929A9" w14:textId="131B4339" w:rsidR="008C7882" w:rsidRDefault="008C7882" w:rsidP="008C7882">
      <w:r>
        <w:t xml:space="preserve">In FEBio deformable </w:t>
      </w:r>
      <w:r w:rsidR="00C20024">
        <w:t xml:space="preserve">bodies </w:t>
      </w:r>
      <w:r>
        <w:t>can be coupled with rigid bodies. The coupling requires a modification of the global stiffness matrix</w:t>
      </w:r>
      <w:r w:rsidR="00C20024">
        <w:t xml:space="preserve"> and residual vector</w:t>
      </w:r>
      <w:r>
        <w:t xml:space="preserve">. Additionally, degrees of freedom need to be introduced for the rigid bodies </w:t>
      </w:r>
      <w:r>
        <w:fldChar w:fldCharType="begin"/>
      </w:r>
      <w:r w:rsidR="001763A3">
        <w:instrText xml:space="preserve"> ADDIN EN.CITE &lt;EndNote&gt;&lt;Cite&gt;&lt;Author&gt;Maker&lt;/Author&gt;&lt;Year&gt;1995&lt;/Year&gt;&lt;RecNum&gt;5&lt;/RecNum&gt;&lt;DisplayText&gt;[48]&lt;/DisplayText&gt;&lt;record&gt;&lt;rec-number&gt;5&lt;/rec-number&gt;&lt;foreign-keys&gt;&lt;key app="EN" db-id="fwxrfwzd5wwavcepe9epdeevxdsd2fftswrx" timestamp="0"&gt;5&lt;/key&gt;&lt;/foreign-keys&gt;&lt;ref-type name="Journal Article"&gt;17&lt;/ref-type&gt;&lt;contributors&gt;&lt;authors&gt;&lt;author&gt;Maker, B. N.&lt;/author&gt;&lt;/authors&gt;&lt;/contributors&gt;&lt;titles&gt;&lt;title&gt;Rigid bodies for metal forming analysis with NIKE3D&lt;/title&gt;&lt;secondary-title&gt;University of California, Lawrence Livermore Lab Rept&lt;/secondary-title&gt;&lt;/titles&gt;&lt;pages&gt;1-8&lt;/pages&gt;&lt;volume&gt;UCRL-JC-119862&lt;/volume&gt;&lt;dates&gt;&lt;year&gt;1995&lt;/year&gt;&lt;/dates&gt;&lt;urls&gt;&lt;/urls&gt;&lt;/record&gt;&lt;/Cite&gt;&lt;/EndNote&gt;</w:instrText>
      </w:r>
      <w:r>
        <w:fldChar w:fldCharType="separate"/>
      </w:r>
      <w:r w:rsidR="001763A3">
        <w:rPr>
          <w:noProof/>
        </w:rPr>
        <w:t>[</w:t>
      </w:r>
      <w:r w:rsidR="005F21BF">
        <w:fldChar w:fldCharType="begin"/>
      </w:r>
      <w:r w:rsidR="005F21BF">
        <w:instrText xml:space="preserve"> HYPERLINK \l "_ENREF_48" \o "Maker, 1995 #5" </w:instrText>
      </w:r>
      <w:ins w:id="1590" w:author="Gerard" w:date="2015-08-07T21:36:00Z"/>
      <w:r w:rsidR="005F21BF">
        <w:fldChar w:fldCharType="separate"/>
      </w:r>
      <w:r w:rsidR="00214E15">
        <w:rPr>
          <w:noProof/>
        </w:rPr>
        <w:t>48</w:t>
      </w:r>
      <w:r w:rsidR="005F21BF">
        <w:rPr>
          <w:noProof/>
        </w:rPr>
        <w:fldChar w:fldCharType="end"/>
      </w:r>
      <w:r w:rsidR="001763A3">
        <w:rPr>
          <w:noProof/>
        </w:rPr>
        <w:t>]</w:t>
      </w:r>
      <w:r>
        <w:fldChar w:fldCharType="end"/>
      </w:r>
      <w:r>
        <w:t xml:space="preserve">. This section describes the coupling between rigid and deformable bodies. </w:t>
      </w:r>
    </w:p>
    <w:p w14:paraId="15D01EF9" w14:textId="77777777" w:rsidR="008C7882" w:rsidRDefault="008C7882" w:rsidP="008C7882">
      <w:pPr>
        <w:pStyle w:val="Heading3"/>
      </w:pPr>
      <w:bookmarkStart w:id="1591" w:name="_Toc300602805"/>
      <w:r>
        <w:t>Kinematics</w:t>
      </w:r>
      <w:bookmarkEnd w:id="1591"/>
    </w:p>
    <w:p w14:paraId="6C41037B" w14:textId="77777777" w:rsidR="008C7882" w:rsidRDefault="008C7882" w:rsidP="008C7882">
      <w:r>
        <w:t xml:space="preserve">The position vector </w:t>
      </w:r>
      <w:r w:rsidRPr="00653022">
        <w:rPr>
          <w:b/>
        </w:rPr>
        <w:t>x</w:t>
      </w:r>
      <w:r>
        <w:t xml:space="preserve"> </w:t>
      </w:r>
      <w:r w:rsidRPr="00653022">
        <w:t>of</w:t>
      </w:r>
      <w:r>
        <w:t xml:space="preserve"> a finite element node may be denoted as,</w:t>
      </w:r>
    </w:p>
    <w:p w14:paraId="152F7B66" w14:textId="3A6A0FE5" w:rsidR="008C7882" w:rsidRDefault="008C7882" w:rsidP="008C7882">
      <w:pPr>
        <w:pStyle w:val="MTDisplayEquation"/>
      </w:pPr>
      <w:r>
        <w:tab/>
      </w:r>
      <w:r w:rsidR="00905817" w:rsidRPr="00905817">
        <w:rPr>
          <w:position w:val="-6"/>
        </w:rPr>
        <w:object w:dxaOrig="960" w:dyaOrig="279" w14:anchorId="4211D9AF">
          <v:shape id="_x0000_i2538" type="#_x0000_t75" style="width:47.4pt;height:14.6pt" o:ole="">
            <v:imagedata r:id="rId3055" o:title=""/>
          </v:shape>
          <o:OLEObject Type="Embed" ProgID="Equation.DSMT4" ShapeID="_x0000_i2538" DrawAspect="Content" ObjectID="_1374351611" r:id="rId305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1</w:instrText>
        </w:r>
      </w:fldSimple>
      <w:r>
        <w:instrText>)</w:instrText>
      </w:r>
      <w:r>
        <w:fldChar w:fldCharType="end"/>
      </w:r>
    </w:p>
    <w:p w14:paraId="599DB951" w14:textId="77777777" w:rsidR="008C7882" w:rsidRDefault="008C7882" w:rsidP="008C7882">
      <w:r>
        <w:t xml:space="preserve">where </w:t>
      </w:r>
      <w:r>
        <w:rPr>
          <w:b/>
        </w:rPr>
        <w:t>X</w:t>
      </w:r>
      <w:r>
        <w:t xml:space="preserve"> is the initial position of the node and </w:t>
      </w:r>
      <w:r>
        <w:rPr>
          <w:b/>
        </w:rPr>
        <w:t>u</w:t>
      </w:r>
      <w:r>
        <w:t xml:space="preserve"> the displacement vector. If this node is connected to a rigid body the position can alternatively be written as,</w:t>
      </w:r>
    </w:p>
    <w:p w14:paraId="12DB3A49" w14:textId="4847A3C3" w:rsidR="008C7882" w:rsidRDefault="008C7882" w:rsidP="008C7882">
      <w:pPr>
        <w:pStyle w:val="MTDisplayEquation"/>
      </w:pPr>
      <w:r>
        <w:tab/>
      </w:r>
      <w:r w:rsidR="00905817" w:rsidRPr="00905817">
        <w:rPr>
          <w:position w:val="-6"/>
        </w:rPr>
        <w:object w:dxaOrig="880" w:dyaOrig="240" w14:anchorId="2B2935B6">
          <v:shape id="_x0000_i2539" type="#_x0000_t75" style="width:43.75pt;height:11.85pt" o:ole="">
            <v:imagedata r:id="rId3057" o:title=""/>
          </v:shape>
          <o:OLEObject Type="Embed" ProgID="Equation.DSMT4" ShapeID="_x0000_i2539" DrawAspect="Content" ObjectID="_1374351612" r:id="rId3058"/>
        </w:object>
      </w:r>
      <w:r>
        <w:t>,</w:t>
      </w:r>
      <w:r>
        <w:tab/>
      </w:r>
      <w:r>
        <w:fldChar w:fldCharType="begin"/>
      </w:r>
      <w:r>
        <w:instrText xml:space="preserve"> MACROBUTTON MTPlaceRef \* MERGEFORMAT </w:instrText>
      </w:r>
      <w:fldSimple w:instr=" SEQ MTEqn \h \* MERGEFORMAT "/>
      <w:bookmarkStart w:id="1592" w:name="ZEqnNum969798"/>
      <w:r>
        <w:instrText>(</w:instrText>
      </w:r>
      <w:fldSimple w:instr=" SEQ MTSec \c \* Arabic \* MERGEFORMAT ">
        <w:r w:rsidR="00AE264D">
          <w:rPr>
            <w:noProof/>
          </w:rPr>
          <w:instrText>6</w:instrText>
        </w:r>
      </w:fldSimple>
      <w:r>
        <w:instrText>.</w:instrText>
      </w:r>
      <w:fldSimple w:instr=" SEQ MTEqn \c \* Arabic \* MERGEFORMAT ">
        <w:r w:rsidR="00AE264D">
          <w:rPr>
            <w:noProof/>
          </w:rPr>
          <w:instrText>2</w:instrText>
        </w:r>
      </w:fldSimple>
      <w:r>
        <w:instrText>)</w:instrText>
      </w:r>
      <w:bookmarkEnd w:id="1592"/>
      <w:r>
        <w:fldChar w:fldCharType="end"/>
      </w:r>
    </w:p>
    <w:p w14:paraId="7F57BE89" w14:textId="10BA7C68" w:rsidR="008C7882" w:rsidRDefault="008C7882" w:rsidP="008C7882">
      <w:r>
        <w:t xml:space="preserve">where </w:t>
      </w:r>
      <w:r>
        <w:rPr>
          <w:b/>
        </w:rPr>
        <w:t>r</w:t>
      </w:r>
      <w:r>
        <w:t xml:space="preserve"> is the current position of the center of mass of the rigid body and </w:t>
      </w:r>
      <w:r>
        <w:rPr>
          <w:b/>
        </w:rPr>
        <w:t>a</w:t>
      </w:r>
      <w:r>
        <w:t xml:space="preserve"> is the relative position of the node to the center of mass. The vector </w:t>
      </w:r>
      <w:r>
        <w:rPr>
          <w:b/>
        </w:rPr>
        <w:t>a</w:t>
      </w:r>
      <w:r>
        <w:t xml:space="preserve"> may be written in terms of its initial value </w:t>
      </w:r>
      <w:r w:rsidR="00905817" w:rsidRPr="00905817">
        <w:rPr>
          <w:position w:val="-12"/>
        </w:rPr>
        <w:object w:dxaOrig="260" w:dyaOrig="360" w14:anchorId="1DC1982E">
          <v:shape id="_x0000_i2540" type="#_x0000_t75" style="width:12.75pt;height:19.15pt" o:ole="">
            <v:imagedata r:id="rId3059" o:title=""/>
          </v:shape>
          <o:OLEObject Type="Embed" ProgID="Equation.DSMT4" ShapeID="_x0000_i2540" DrawAspect="Content" ObjectID="_1374351613" r:id="rId3060"/>
        </w:object>
      </w:r>
      <w:r>
        <w:t xml:space="preserve"> in the undeformed state and a rotation matrix,</w:t>
      </w:r>
    </w:p>
    <w:p w14:paraId="64357A90" w14:textId="35E07DBA" w:rsidR="008C7882" w:rsidRDefault="008C7882" w:rsidP="008C7882">
      <w:pPr>
        <w:pStyle w:val="MTDisplayEquation"/>
      </w:pPr>
      <w:r>
        <w:tab/>
      </w:r>
      <w:r w:rsidR="00905817" w:rsidRPr="00905817">
        <w:rPr>
          <w:position w:val="-12"/>
        </w:rPr>
        <w:object w:dxaOrig="820" w:dyaOrig="360" w14:anchorId="0F608DC1">
          <v:shape id="_x0000_i2541" type="#_x0000_t75" style="width:41pt;height:19.15pt" o:ole="">
            <v:imagedata r:id="rId3061" o:title=""/>
          </v:shape>
          <o:OLEObject Type="Embed" ProgID="Equation.DSMT4" ShapeID="_x0000_i2541" DrawAspect="Content" ObjectID="_1374351614" r:id="rId306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3</w:instrText>
        </w:r>
      </w:fldSimple>
      <w:r>
        <w:instrText>)</w:instrText>
      </w:r>
      <w:r>
        <w:fldChar w:fldCharType="end"/>
      </w:r>
    </w:p>
    <w:p w14:paraId="72ABDC9F" w14:textId="77777777" w:rsidR="008C7882" w:rsidRDefault="008C7882" w:rsidP="008C7882">
      <w:r>
        <w:t xml:space="preserve">In an incremental displacement formulation equation </w:t>
      </w:r>
      <w:r>
        <w:fldChar w:fldCharType="begin"/>
      </w:r>
      <w:r>
        <w:instrText xml:space="preserve"> GOTOBUTTON ZEqnNum969798  \* MERGEFORMAT </w:instrText>
      </w:r>
      <w:fldSimple w:instr=" REF ZEqnNum969798 \! \* MERGEFORMAT ">
        <w:r w:rsidR="00AE264D">
          <w:instrText>(6.2)</w:instrText>
        </w:r>
      </w:fldSimple>
      <w:r>
        <w:fldChar w:fldCharType="end"/>
      </w:r>
      <w:r>
        <w:t xml:space="preserve"> must be linearized:</w:t>
      </w:r>
    </w:p>
    <w:p w14:paraId="463BB8B2" w14:textId="56318486" w:rsidR="008C7882" w:rsidRDefault="008C7882" w:rsidP="008C7882">
      <w:pPr>
        <w:pStyle w:val="MTDisplayEquation"/>
      </w:pPr>
      <w:r>
        <w:tab/>
      </w:r>
      <w:r w:rsidR="00905817" w:rsidRPr="00905817">
        <w:rPr>
          <w:position w:val="-12"/>
        </w:rPr>
        <w:object w:dxaOrig="1620" w:dyaOrig="360" w14:anchorId="32358ACD">
          <v:shape id="_x0000_i2542" type="#_x0000_t75" style="width:81.1pt;height:19.15pt" o:ole="">
            <v:imagedata r:id="rId3063" o:title=""/>
          </v:shape>
          <o:OLEObject Type="Embed" ProgID="Equation.DSMT4" ShapeID="_x0000_i2542" DrawAspect="Content" ObjectID="_1374351615" r:id="rId306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4</w:instrText>
        </w:r>
      </w:fldSimple>
      <w:r>
        <w:instrText>)</w:instrText>
      </w:r>
      <w:r>
        <w:fldChar w:fldCharType="end"/>
      </w:r>
    </w:p>
    <w:p w14:paraId="7C296518" w14:textId="77777777" w:rsidR="008C7882" w:rsidRDefault="008C7882" w:rsidP="008C7882">
      <w:r>
        <w:t>where the linearization of the rotation matrix can be expressed in a more convenient form,</w:t>
      </w:r>
    </w:p>
    <w:p w14:paraId="5B184127" w14:textId="609CEBD0" w:rsidR="008C7882" w:rsidRDefault="008C7882" w:rsidP="008C7882">
      <w:pPr>
        <w:pStyle w:val="MTDisplayEquation"/>
      </w:pPr>
      <w:r>
        <w:tab/>
      </w:r>
      <w:r w:rsidR="00905817" w:rsidRPr="00905817">
        <w:rPr>
          <w:position w:val="-8"/>
        </w:rPr>
        <w:object w:dxaOrig="1040" w:dyaOrig="320" w14:anchorId="6951D090">
          <v:shape id="_x0000_i2543" type="#_x0000_t75" style="width:51.95pt;height:15.5pt" o:ole="">
            <v:imagedata r:id="rId3065" o:title=""/>
          </v:shape>
          <o:OLEObject Type="Embed" ProgID="Equation.DSMT4" ShapeID="_x0000_i2543" DrawAspect="Content" ObjectID="_1374351616" r:id="rId306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5</w:instrText>
        </w:r>
      </w:fldSimple>
      <w:r>
        <w:instrText>)</w:instrText>
      </w:r>
      <w:r>
        <w:fldChar w:fldCharType="end"/>
      </w:r>
    </w:p>
    <w:p w14:paraId="4C8863B0" w14:textId="294817CA" w:rsidR="008C7882" w:rsidRDefault="008C7882" w:rsidP="008C7882">
      <w:r>
        <w:t>Here is</w:t>
      </w:r>
      <w:r w:rsidR="00905817" w:rsidRPr="00905817">
        <w:rPr>
          <w:position w:val="-14"/>
        </w:rPr>
        <w:object w:dxaOrig="2140" w:dyaOrig="400" w14:anchorId="0B666347">
          <v:shape id="_x0000_i2544" type="#_x0000_t75" style="width:107.55pt;height:20.05pt" o:ole="">
            <v:imagedata r:id="rId3067" o:title=""/>
          </v:shape>
          <o:OLEObject Type="Embed" ProgID="Equation.DSMT4" ShapeID="_x0000_i2544" DrawAspect="Content" ObjectID="_1374351617" r:id="rId3068"/>
        </w:object>
      </w:r>
      <w:r>
        <w:t xml:space="preserve"> and the matrix </w:t>
      </w:r>
      <w:r w:rsidR="00905817" w:rsidRPr="00905817">
        <w:rPr>
          <w:position w:val="-6"/>
        </w:rPr>
        <w:object w:dxaOrig="200" w:dyaOrig="300" w14:anchorId="34D3C501">
          <v:shape id="_x0000_i2545" type="#_x0000_t75" style="width:10.05pt;height:14.6pt" o:ole="">
            <v:imagedata r:id="rId3069" o:title=""/>
          </v:shape>
          <o:OLEObject Type="Embed" ProgID="Equation.DSMT4" ShapeID="_x0000_i2545" DrawAspect="Content" ObjectID="_1374351618" r:id="rId3070"/>
        </w:object>
      </w:r>
      <w:r>
        <w:t xml:space="preserve"> is</w:t>
      </w:r>
    </w:p>
    <w:p w14:paraId="27652DB5" w14:textId="5BB4BB04" w:rsidR="008C7882" w:rsidRDefault="008C7882" w:rsidP="008C7882">
      <w:pPr>
        <w:pStyle w:val="MTDisplayEquation"/>
      </w:pPr>
      <w:r>
        <w:tab/>
      </w:r>
      <w:r w:rsidR="00905817" w:rsidRPr="00905817">
        <w:rPr>
          <w:position w:val="-50"/>
        </w:rPr>
        <w:object w:dxaOrig="2120" w:dyaOrig="1120" w14:anchorId="3E6D0F0D">
          <v:shape id="_x0000_i2546" type="#_x0000_t75" style="width:106.65pt;height:56.5pt" o:ole="">
            <v:imagedata r:id="rId3071" o:title=""/>
          </v:shape>
          <o:OLEObject Type="Embed" ProgID="Equation.DSMT4" ShapeID="_x0000_i2546" DrawAspect="Content" ObjectID="_1374351619" r:id="rId307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6</w:instrText>
        </w:r>
      </w:fldSimple>
      <w:r>
        <w:instrText>)</w:instrText>
      </w:r>
      <w:r>
        <w:fldChar w:fldCharType="end"/>
      </w:r>
    </w:p>
    <w:p w14:paraId="6F973944" w14:textId="77777777" w:rsidR="008C7882" w:rsidRDefault="008C7882" w:rsidP="008C7882">
      <w:r>
        <w:t>For a model containing both deformable and rigid nodes the nodal degrees of freedom may be grouped, and the above expressions used to obtain a condensed set of unknowns:</w:t>
      </w:r>
    </w:p>
    <w:p w14:paraId="177CCE9B" w14:textId="480980B1" w:rsidR="008C7882" w:rsidRDefault="008C7882" w:rsidP="008C7882">
      <w:pPr>
        <w:pStyle w:val="MTDisplayEquation"/>
      </w:pPr>
      <w:r>
        <w:tab/>
      </w:r>
      <w:r w:rsidR="00905817" w:rsidRPr="00905817">
        <w:rPr>
          <w:position w:val="-52"/>
        </w:rPr>
        <w:object w:dxaOrig="3420" w:dyaOrig="1160" w14:anchorId="62304DBC">
          <v:shape id="_x0000_i2547" type="#_x0000_t75" style="width:171.35pt;height:57.4pt" o:ole="">
            <v:imagedata r:id="rId3073" o:title=""/>
          </v:shape>
          <o:OLEObject Type="Embed" ProgID="Equation.DSMT4" ShapeID="_x0000_i2547" DrawAspect="Content" ObjectID="_1374351620" r:id="rId307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7</w:instrText>
        </w:r>
      </w:fldSimple>
      <w:r>
        <w:instrText>)</w:instrText>
      </w:r>
      <w:r>
        <w:fldChar w:fldCharType="end"/>
      </w:r>
    </w:p>
    <w:p w14:paraId="2A0ECF2D" w14:textId="77777777" w:rsidR="008C7882" w:rsidRDefault="008C7882" w:rsidP="008C7882">
      <w:r>
        <w:t>Substituting this into the discrete form of the principle of virtual work yields expressions for the condensed finite element stiffness matrix and residual vector for the coupled rigid-deformable system:</w:t>
      </w:r>
    </w:p>
    <w:p w14:paraId="152EB409" w14:textId="537B5B39" w:rsidR="008C7882" w:rsidRDefault="008C7882" w:rsidP="008C7882">
      <w:pPr>
        <w:pStyle w:val="MTDisplayEquation"/>
      </w:pPr>
      <w:r>
        <w:tab/>
      </w:r>
      <w:r w:rsidR="00905817" w:rsidRPr="00905817">
        <w:rPr>
          <w:position w:val="-10"/>
        </w:rPr>
        <w:object w:dxaOrig="3660" w:dyaOrig="360" w14:anchorId="18707759">
          <v:shape id="_x0000_i2548" type="#_x0000_t75" style="width:183.2pt;height:19.15pt" o:ole="">
            <v:imagedata r:id="rId3075" o:title=""/>
          </v:shape>
          <o:OLEObject Type="Embed" ProgID="Equation.DSMT4" ShapeID="_x0000_i2548" DrawAspect="Content" ObjectID="_1374351621" r:id="rId3076"/>
        </w:object>
      </w:r>
      <w:r w:rsidR="002B2179">
        <w:t>.</w:t>
      </w:r>
      <w:r>
        <w:tab/>
      </w:r>
      <w:r>
        <w:fldChar w:fldCharType="begin"/>
      </w:r>
      <w:r>
        <w:instrText xml:space="preserve"> MACROBUTTON MTPlaceRef \* MERGEFORMAT </w:instrText>
      </w:r>
      <w:fldSimple w:instr=" SEQ MTEqn \h \* MERGEFORMAT "/>
      <w:bookmarkStart w:id="1593" w:name="ZEqnNum184303"/>
      <w:r>
        <w:instrText>(</w:instrText>
      </w:r>
      <w:fldSimple w:instr=" SEQ MTSec \c \* Arabic \* MERGEFORMAT ">
        <w:r w:rsidR="00AE264D">
          <w:rPr>
            <w:noProof/>
          </w:rPr>
          <w:instrText>6</w:instrText>
        </w:r>
      </w:fldSimple>
      <w:r>
        <w:instrText>.</w:instrText>
      </w:r>
      <w:fldSimple w:instr=" SEQ MTEqn \c \* Arabic \* MERGEFORMAT ">
        <w:r w:rsidR="00AE264D">
          <w:rPr>
            <w:noProof/>
          </w:rPr>
          <w:instrText>8</w:instrText>
        </w:r>
      </w:fldSimple>
      <w:r>
        <w:instrText>)</w:instrText>
      </w:r>
      <w:bookmarkEnd w:id="1593"/>
      <w:r>
        <w:fldChar w:fldCharType="end"/>
      </w:r>
    </w:p>
    <w:p w14:paraId="3BBD8A12" w14:textId="2CE65ABE" w:rsidR="00F96C7B" w:rsidRDefault="00F96C7B" w:rsidP="00F75A04">
      <w:r>
        <w:lastRenderedPageBreak/>
        <w:t xml:space="preserve">Equation </w:t>
      </w:r>
      <w:r>
        <w:fldChar w:fldCharType="begin"/>
      </w:r>
      <w:r>
        <w:instrText xml:space="preserve"> GOTOBUTTON ZEqnNum184303  \* MERGEFORMAT </w:instrText>
      </w:r>
      <w:fldSimple w:instr=" REF ZEqnNum184303 \* Charformat \! \* MERGEFORMAT ">
        <w:r w:rsidR="00AE264D">
          <w:instrText>(6.8)</w:instrText>
        </w:r>
      </w:fldSimple>
      <w:r>
        <w:fldChar w:fldCharType="end"/>
      </w:r>
      <w:r>
        <w:t xml:space="preserve"> is now solved for the incremental update vector </w:t>
      </w:r>
      <w:r w:rsidR="00905817" w:rsidRPr="00905817">
        <w:rPr>
          <w:position w:val="-6"/>
        </w:rPr>
        <w:object w:dxaOrig="360" w:dyaOrig="279" w14:anchorId="7ECEB75E">
          <v:shape id="_x0000_i2549" type="#_x0000_t75" style="width:19.15pt;height:14.6pt" o:ole="">
            <v:imagedata r:id="rId3077" o:title=""/>
          </v:shape>
          <o:OLEObject Type="Embed" ProgID="Equation.DSMT4" ShapeID="_x0000_i2549" DrawAspect="Content" ObjectID="_1374351622" r:id="rId3078"/>
        </w:object>
      </w:r>
      <w:r>
        <w:t xml:space="preserve">. The nodal positions of the deformable nodes can now be updated in the usual way. </w:t>
      </w:r>
    </w:p>
    <w:p w14:paraId="7166B558" w14:textId="77777777" w:rsidR="00F96C7B" w:rsidRDefault="00F96C7B" w:rsidP="00F75A04"/>
    <w:p w14:paraId="0C47E4E3" w14:textId="228D1A14" w:rsidR="00F96C7B" w:rsidRDefault="00F96C7B">
      <w:pPr>
        <w:pStyle w:val="MTDisplayEquation"/>
      </w:pPr>
      <w:r>
        <w:tab/>
      </w:r>
      <w:r w:rsidR="00905817" w:rsidRPr="00905817">
        <w:rPr>
          <w:position w:val="-12"/>
        </w:rPr>
        <w:object w:dxaOrig="1860" w:dyaOrig="380" w14:anchorId="5CFF30EA">
          <v:shape id="_x0000_i2550" type="#_x0000_t75" style="width:92.05pt;height:19.15pt" o:ole="">
            <v:imagedata r:id="rId3079" o:title=""/>
          </v:shape>
          <o:OLEObject Type="Embed" ProgID="Equation.DSMT4" ShapeID="_x0000_i2550" DrawAspect="Content" ObjectID="_1374351623" r:id="rId3080"/>
        </w:object>
      </w:r>
      <w:r>
        <w:t xml:space="preserve"> </w:t>
      </w:r>
      <w:r>
        <w:tab/>
      </w:r>
      <w:r w:rsidR="00A671D9">
        <w:fldChar w:fldCharType="begin"/>
      </w:r>
      <w:r w:rsidR="00A671D9">
        <w:instrText xml:space="preserve"> MACROBUTTON MTPlaceRef \* MERGEFORMAT </w:instrText>
      </w:r>
      <w:fldSimple w:instr=" SEQ MTEqn \h \* MERGEFORMAT "/>
      <w:r w:rsidR="00A671D9">
        <w:instrText>(</w:instrText>
      </w:r>
      <w:fldSimple w:instr=" SEQ MTSec \c \* Arabic \* MERGEFORMAT ">
        <w:r w:rsidR="00AE264D">
          <w:rPr>
            <w:noProof/>
          </w:rPr>
          <w:instrText>6</w:instrText>
        </w:r>
      </w:fldSimple>
      <w:r w:rsidR="00A671D9">
        <w:instrText>.</w:instrText>
      </w:r>
      <w:fldSimple w:instr=" SEQ MTEqn \c \* Arabic \* MERGEFORMAT ">
        <w:r w:rsidR="00AE264D">
          <w:rPr>
            <w:noProof/>
          </w:rPr>
          <w:instrText>9</w:instrText>
        </w:r>
      </w:fldSimple>
      <w:r w:rsidR="00A671D9">
        <w:instrText>)</w:instrText>
      </w:r>
      <w:r w:rsidR="00A671D9">
        <w:fldChar w:fldCharType="end"/>
      </w:r>
    </w:p>
    <w:p w14:paraId="3D248BF1" w14:textId="77777777" w:rsidR="00F96C7B" w:rsidRDefault="00F96C7B" w:rsidP="00F75A04">
      <w:r>
        <w:t xml:space="preserve">Here, </w:t>
      </w:r>
      <w:r>
        <w:rPr>
          <w:i/>
        </w:rPr>
        <w:t xml:space="preserve">k </w:t>
      </w:r>
      <w:r>
        <w:t>is the iteration index of the Newon-Raphson iterations. The center of mass of the rigid body can now also be updated in a similar way.</w:t>
      </w:r>
    </w:p>
    <w:p w14:paraId="3E196E39" w14:textId="1A2E3501" w:rsidR="00F96C7B" w:rsidRDefault="00F96C7B">
      <w:pPr>
        <w:pStyle w:val="MTDisplayEquation"/>
      </w:pPr>
      <w:r>
        <w:tab/>
      </w:r>
      <w:r w:rsidR="00905817" w:rsidRPr="00905817">
        <w:rPr>
          <w:position w:val="-12"/>
        </w:rPr>
        <w:object w:dxaOrig="1460" w:dyaOrig="380" w14:anchorId="3C45B936">
          <v:shape id="_x0000_i2551" type="#_x0000_t75" style="width:72.9pt;height:19.15pt" o:ole="">
            <v:imagedata r:id="rId3081" o:title=""/>
          </v:shape>
          <o:OLEObject Type="Embed" ProgID="Equation.DSMT4" ShapeID="_x0000_i2551" DrawAspect="Content" ObjectID="_1374351624" r:id="rId3082"/>
        </w:object>
      </w:r>
      <w:r>
        <w:t xml:space="preserve"> </w:t>
      </w:r>
      <w:r>
        <w:tab/>
      </w:r>
      <w:r w:rsidR="00A671D9">
        <w:fldChar w:fldCharType="begin"/>
      </w:r>
      <w:r w:rsidR="00A671D9">
        <w:instrText xml:space="preserve"> MACROBUTTON MTPlaceRef \* MERGEFORMAT </w:instrText>
      </w:r>
      <w:fldSimple w:instr=" SEQ MTEqn \h \* MERGEFORMAT "/>
      <w:r w:rsidR="00A671D9">
        <w:instrText>(</w:instrText>
      </w:r>
      <w:fldSimple w:instr=" SEQ MTSec \c \* Arabic \* MERGEFORMAT ">
        <w:r w:rsidR="00AE264D">
          <w:rPr>
            <w:noProof/>
          </w:rPr>
          <w:instrText>6</w:instrText>
        </w:r>
      </w:fldSimple>
      <w:r w:rsidR="00A671D9">
        <w:instrText>.</w:instrText>
      </w:r>
      <w:fldSimple w:instr=" SEQ MTEqn \c \* Arabic \* MERGEFORMAT ">
        <w:r w:rsidR="00AE264D">
          <w:rPr>
            <w:noProof/>
          </w:rPr>
          <w:instrText>10</w:instrText>
        </w:r>
      </w:fldSimple>
      <w:r w:rsidR="00A671D9">
        <w:instrText>)</w:instrText>
      </w:r>
      <w:r w:rsidR="00A671D9">
        <w:fldChar w:fldCharType="end"/>
      </w:r>
    </w:p>
    <w:p w14:paraId="70A65A18" w14:textId="4EF395B8" w:rsidR="00F96C7B" w:rsidRDefault="00F96C7B" w:rsidP="00F75A04">
      <w:r>
        <w:t xml:space="preserve">To update the rotational degrees of freedom we employ quaternion algebra. The orientation of the rigid body at time </w:t>
      </w:r>
      <w:r>
        <w:rPr>
          <w:i/>
        </w:rPr>
        <w:t>n+1</w:t>
      </w:r>
      <w:r>
        <w:t xml:space="preserve"> is represented by the (unit) quaternion </w:t>
      </w:r>
      <w:r w:rsidR="00905817" w:rsidRPr="00905817">
        <w:rPr>
          <w:position w:val="-14"/>
        </w:rPr>
        <w:object w:dxaOrig="1700" w:dyaOrig="400" w14:anchorId="2AFCF2FF">
          <v:shape id="_x0000_i2552" type="#_x0000_t75" style="width:84.75pt;height:20.05pt" o:ole="">
            <v:imagedata r:id="rId3083" o:title=""/>
          </v:shape>
          <o:OLEObject Type="Embed" ProgID="Equation.DSMT4" ShapeID="_x0000_i2552" DrawAspect="Content" ObjectID="_1374351625" r:id="rId3084"/>
        </w:object>
      </w:r>
      <w:r>
        <w:t xml:space="preserve">. The rotational update vector </w:t>
      </w:r>
      <w:r w:rsidR="00905817" w:rsidRPr="00905817">
        <w:rPr>
          <w:position w:val="-6"/>
        </w:rPr>
        <w:object w:dxaOrig="340" w:dyaOrig="279" w14:anchorId="30FAC5AE">
          <v:shape id="_x0000_i2553" type="#_x0000_t75" style="width:17.3pt;height:14.6pt" o:ole="">
            <v:imagedata r:id="rId3085" o:title=""/>
          </v:shape>
          <o:OLEObject Type="Embed" ProgID="Equation.DSMT4" ShapeID="_x0000_i2553" DrawAspect="Content" ObjectID="_1374351626" r:id="rId3086"/>
        </w:object>
      </w:r>
      <w:r>
        <w:t xml:space="preserve"> can be written as a quaternion as follows.</w:t>
      </w:r>
    </w:p>
    <w:p w14:paraId="38DB3F4F" w14:textId="79B422A1" w:rsidR="00F96C7B" w:rsidRDefault="00F96C7B" w:rsidP="00F75A04">
      <w:pPr>
        <w:pStyle w:val="MTDisplayEquation"/>
      </w:pPr>
      <w:r>
        <w:tab/>
      </w:r>
      <w:r w:rsidR="00905817" w:rsidRPr="00905817">
        <w:rPr>
          <w:position w:val="-60"/>
        </w:rPr>
        <w:object w:dxaOrig="2680" w:dyaOrig="1320" w14:anchorId="42F6F616">
          <v:shape id="_x0000_i2554" type="#_x0000_t75" style="width:133.95pt;height:65.6pt" o:ole="">
            <v:imagedata r:id="rId3087" o:title=""/>
          </v:shape>
          <o:OLEObject Type="Embed" ProgID="Equation.DSMT4" ShapeID="_x0000_i2554" DrawAspect="Content" ObjectID="_1374351627" r:id="rId3088"/>
        </w:object>
      </w:r>
      <w:r>
        <w:t xml:space="preserve"> </w:t>
      </w:r>
      <w:r>
        <w:tab/>
      </w:r>
      <w:r w:rsidR="00A671D9">
        <w:fldChar w:fldCharType="begin"/>
      </w:r>
      <w:r w:rsidR="00A671D9">
        <w:instrText xml:space="preserve"> MACROBUTTON MTPlaceRef \* MERGEFORMAT </w:instrText>
      </w:r>
      <w:fldSimple w:instr=" SEQ MTEqn \h \* MERGEFORMAT "/>
      <w:r w:rsidR="00A671D9">
        <w:instrText>(</w:instrText>
      </w:r>
      <w:fldSimple w:instr=" SEQ MTSec \c \* Arabic \* MERGEFORMAT ">
        <w:r w:rsidR="00AE264D">
          <w:rPr>
            <w:noProof/>
          </w:rPr>
          <w:instrText>6</w:instrText>
        </w:r>
      </w:fldSimple>
      <w:r w:rsidR="00A671D9">
        <w:instrText>.</w:instrText>
      </w:r>
      <w:fldSimple w:instr=" SEQ MTEqn \c \* Arabic \* MERGEFORMAT ">
        <w:r w:rsidR="00AE264D">
          <w:rPr>
            <w:noProof/>
          </w:rPr>
          <w:instrText>11</w:instrText>
        </w:r>
      </w:fldSimple>
      <w:r w:rsidR="00A671D9">
        <w:instrText>)</w:instrText>
      </w:r>
      <w:r w:rsidR="00A671D9">
        <w:fldChar w:fldCharType="end"/>
      </w:r>
    </w:p>
    <w:p w14:paraId="4E188574" w14:textId="77777777" w:rsidR="00661E2B" w:rsidRDefault="00661E2B">
      <w:r>
        <w:t>The updated orientation quaternion is then given by the quaternion product.</w:t>
      </w:r>
    </w:p>
    <w:p w14:paraId="1DC47F1F" w14:textId="77777777" w:rsidR="00661E2B" w:rsidRDefault="00661E2B"/>
    <w:p w14:paraId="164D82C9" w14:textId="0EA16E55" w:rsidR="00661E2B" w:rsidRDefault="00661E2B" w:rsidP="00F75A04">
      <w:pPr>
        <w:pStyle w:val="MTDisplayEquation"/>
      </w:pPr>
      <w:r>
        <w:tab/>
      </w:r>
      <w:r w:rsidR="00905817" w:rsidRPr="00905817">
        <w:rPr>
          <w:position w:val="-12"/>
        </w:rPr>
        <w:object w:dxaOrig="1440" w:dyaOrig="380" w14:anchorId="77EDD29A">
          <v:shape id="_x0000_i2555" type="#_x0000_t75" style="width:1in;height:19.15pt" o:ole="">
            <v:imagedata r:id="rId3089" o:title=""/>
          </v:shape>
          <o:OLEObject Type="Embed" ProgID="Equation.DSMT4" ShapeID="_x0000_i2555" DrawAspect="Content" ObjectID="_1374351628" r:id="rId3090"/>
        </w:object>
      </w:r>
      <w:r>
        <w:t xml:space="preserve"> </w:t>
      </w:r>
      <w:r>
        <w:tab/>
      </w:r>
      <w:r w:rsidR="00A671D9">
        <w:fldChar w:fldCharType="begin"/>
      </w:r>
      <w:r w:rsidR="00A671D9">
        <w:instrText xml:space="preserve"> MACROBUTTON MTPlaceRef \* MERGEFORMAT </w:instrText>
      </w:r>
      <w:fldSimple w:instr=" SEQ MTEqn \h \* MERGEFORMAT "/>
      <w:r w:rsidR="00A671D9">
        <w:instrText>(</w:instrText>
      </w:r>
      <w:fldSimple w:instr=" SEQ MTSec \c \* Arabic \* MERGEFORMAT ">
        <w:r w:rsidR="00AE264D">
          <w:rPr>
            <w:noProof/>
          </w:rPr>
          <w:instrText>6</w:instrText>
        </w:r>
      </w:fldSimple>
      <w:r w:rsidR="00A671D9">
        <w:instrText>.</w:instrText>
      </w:r>
      <w:fldSimple w:instr=" SEQ MTEqn \c \* Arabic \* MERGEFORMAT ">
        <w:r w:rsidR="00AE264D">
          <w:rPr>
            <w:noProof/>
          </w:rPr>
          <w:instrText>12</w:instrText>
        </w:r>
      </w:fldSimple>
      <w:r w:rsidR="00A671D9">
        <w:instrText>)</w:instrText>
      </w:r>
      <w:r w:rsidR="00A671D9">
        <w:fldChar w:fldCharType="end"/>
      </w:r>
    </w:p>
    <w:p w14:paraId="369F072D" w14:textId="77777777" w:rsidR="00F96C7B" w:rsidRPr="00F96C7B" w:rsidRDefault="00661E2B" w:rsidP="00F75A04">
      <w:r>
        <w:br/>
        <w:t xml:space="preserve">Finally, we must ensure that the updated quaternion is a unit quaternion. To accomplish </w:t>
      </w:r>
      <w:r w:rsidR="00C20024">
        <w:t xml:space="preserve">this </w:t>
      </w:r>
      <w:r>
        <w:t xml:space="preserve">we normalize the quaternion. </w:t>
      </w:r>
    </w:p>
    <w:p w14:paraId="0DE31EFE" w14:textId="62125F76" w:rsidR="00661E2B" w:rsidRDefault="00661E2B" w:rsidP="00F75A04">
      <w:pPr>
        <w:pStyle w:val="MTDisplayEquation"/>
      </w:pPr>
      <w:r>
        <w:tab/>
      </w:r>
      <w:r w:rsidR="00905817" w:rsidRPr="00905817">
        <w:rPr>
          <w:position w:val="-14"/>
        </w:rPr>
        <w:object w:dxaOrig="999" w:dyaOrig="400" w14:anchorId="1D900A05">
          <v:shape id="_x0000_i2556" type="#_x0000_t75" style="width:50.15pt;height:20.05pt" o:ole="">
            <v:imagedata r:id="rId3091" o:title=""/>
          </v:shape>
          <o:OLEObject Type="Embed" ProgID="Equation.DSMT4" ShapeID="_x0000_i2556" DrawAspect="Content" ObjectID="_1374351629" r:id="rId3092"/>
        </w:object>
      </w:r>
      <w:r>
        <w:t xml:space="preserve"> </w:t>
      </w:r>
      <w:r>
        <w:tab/>
      </w:r>
      <w:r w:rsidR="00A671D9">
        <w:fldChar w:fldCharType="begin"/>
      </w:r>
      <w:r w:rsidR="00A671D9">
        <w:instrText xml:space="preserve"> MACROBUTTON MTPlaceRef \* MERGEFORMAT </w:instrText>
      </w:r>
      <w:fldSimple w:instr=" SEQ MTEqn \h \* MERGEFORMAT "/>
      <w:r w:rsidR="00A671D9">
        <w:instrText>(</w:instrText>
      </w:r>
      <w:fldSimple w:instr=" SEQ MTSec \c \* Arabic \* MERGEFORMAT ">
        <w:r w:rsidR="00AE264D">
          <w:rPr>
            <w:noProof/>
          </w:rPr>
          <w:instrText>6</w:instrText>
        </w:r>
      </w:fldSimple>
      <w:r w:rsidR="00A671D9">
        <w:instrText>.</w:instrText>
      </w:r>
      <w:fldSimple w:instr=" SEQ MTEqn \c \* Arabic \* MERGEFORMAT ">
        <w:r w:rsidR="00AE264D">
          <w:rPr>
            <w:noProof/>
          </w:rPr>
          <w:instrText>13</w:instrText>
        </w:r>
      </w:fldSimple>
      <w:r w:rsidR="00A671D9">
        <w:instrText>)</w:instrText>
      </w:r>
      <w:r w:rsidR="00A671D9">
        <w:fldChar w:fldCharType="end"/>
      </w:r>
    </w:p>
    <w:p w14:paraId="5D28C15A" w14:textId="77777777" w:rsidR="00661E2B" w:rsidRDefault="00661E2B"/>
    <w:p w14:paraId="7F8E73AE" w14:textId="77777777" w:rsidR="00661E2B" w:rsidRPr="00661E2B" w:rsidRDefault="00661E2B">
      <w:r>
        <w:t>Normalizing the quaternion guarantees that it represents a proper rotation.</w:t>
      </w:r>
    </w:p>
    <w:p w14:paraId="16F8E030" w14:textId="77777777" w:rsidR="008C7882" w:rsidRDefault="008C7882" w:rsidP="008C7882">
      <w:pPr>
        <w:pStyle w:val="Heading3"/>
      </w:pPr>
      <w:bookmarkStart w:id="1594" w:name="_Toc300602806"/>
      <w:r>
        <w:t>A single rigid body</w:t>
      </w:r>
      <w:bookmarkEnd w:id="1594"/>
    </w:p>
    <w:p w14:paraId="64BD3C38" w14:textId="77777777" w:rsidR="008C7882" w:rsidRDefault="008C7882" w:rsidP="008C7882">
      <w:r>
        <w:t>The global system of equations can now be written as follows (for a single rigid body coupled to a deformable body),</w:t>
      </w:r>
    </w:p>
    <w:p w14:paraId="4ABC25AE" w14:textId="75E50EA0" w:rsidR="008C7882" w:rsidRDefault="008C7882" w:rsidP="008C7882">
      <w:pPr>
        <w:pStyle w:val="MTDisplayEquation"/>
      </w:pPr>
      <w:r>
        <w:tab/>
      </w:r>
      <w:r w:rsidR="00905817" w:rsidRPr="00905817">
        <w:rPr>
          <w:position w:val="-52"/>
        </w:rPr>
        <w:object w:dxaOrig="3379" w:dyaOrig="1160" w14:anchorId="4974A58F">
          <v:shape id="_x0000_i2557" type="#_x0000_t75" style="width:168.6pt;height:57.4pt" o:ole="">
            <v:imagedata r:id="rId3093" o:title=""/>
          </v:shape>
          <o:OLEObject Type="Embed" ProgID="Equation.DSMT4" ShapeID="_x0000_i2557" DrawAspect="Content" ObjectID="_1374351630" r:id="rId309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14</w:instrText>
        </w:r>
      </w:fldSimple>
      <w:r>
        <w:instrText>)</w:instrText>
      </w:r>
      <w:r>
        <w:fldChar w:fldCharType="end"/>
      </w:r>
    </w:p>
    <w:p w14:paraId="2EFE6F49" w14:textId="2442262A" w:rsidR="008C7882" w:rsidRDefault="008C7882" w:rsidP="008C7882">
      <w:r>
        <w:t xml:space="preserve">Here </w:t>
      </w:r>
      <w:r w:rsidR="00905817" w:rsidRPr="00905817">
        <w:rPr>
          <w:position w:val="-4"/>
        </w:rPr>
        <w:object w:dxaOrig="320" w:dyaOrig="300" w14:anchorId="684CC8B2">
          <v:shape id="_x0000_i2558" type="#_x0000_t75" style="width:15.5pt;height:14.6pt" o:ole="">
            <v:imagedata r:id="rId3095" o:title=""/>
          </v:shape>
          <o:OLEObject Type="Embed" ProgID="Equation.DSMT4" ShapeID="_x0000_i2558" DrawAspect="Content" ObjectID="_1374351631" r:id="rId3096"/>
        </w:object>
      </w:r>
      <w:r>
        <w:t>is formed by adding all the residual vectors of all interface nodes that connect the deformable body to the rigid body,</w:t>
      </w:r>
    </w:p>
    <w:p w14:paraId="72000CA6" w14:textId="6F6F0B61" w:rsidR="008C7882" w:rsidRDefault="008C7882" w:rsidP="008C7882">
      <w:pPr>
        <w:pStyle w:val="MTDisplayEquation"/>
      </w:pPr>
      <w:r>
        <w:tab/>
      </w:r>
      <w:r w:rsidR="00905817" w:rsidRPr="00905817">
        <w:rPr>
          <w:position w:val="-28"/>
        </w:rPr>
        <w:object w:dxaOrig="1200" w:dyaOrig="540" w14:anchorId="620A31F7">
          <v:shape id="_x0000_i2559" type="#_x0000_t75" style="width:60.15pt;height:27.35pt" o:ole="">
            <v:imagedata r:id="rId3097" o:title=""/>
          </v:shape>
          <o:OLEObject Type="Embed" ProgID="Equation.DSMT4" ShapeID="_x0000_i2559" DrawAspect="Content" ObjectID="_1374351632" r:id="rId309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15</w:instrText>
        </w:r>
      </w:fldSimple>
      <w:r>
        <w:instrText>)</w:instrText>
      </w:r>
      <w:r>
        <w:fldChar w:fldCharType="end"/>
      </w:r>
    </w:p>
    <w:p w14:paraId="06F220F0" w14:textId="77777777" w:rsidR="008C7882" w:rsidRDefault="008C7882" w:rsidP="008C7882">
      <w:r>
        <w:t xml:space="preserve">where </w:t>
      </w:r>
      <w:r>
        <w:rPr>
          <w:i/>
        </w:rPr>
        <w:t>i</w:t>
      </w:r>
      <w:r>
        <w:t xml:space="preserve"> sums over all interface nodes, and</w:t>
      </w:r>
    </w:p>
    <w:p w14:paraId="11E64892" w14:textId="121480CD" w:rsidR="008C7882" w:rsidRDefault="008C7882" w:rsidP="008C7882">
      <w:pPr>
        <w:pStyle w:val="MTDisplayEquation"/>
      </w:pPr>
      <w:r>
        <w:tab/>
      </w:r>
      <w:r w:rsidR="00905817" w:rsidRPr="00905817">
        <w:rPr>
          <w:position w:val="-28"/>
        </w:rPr>
        <w:object w:dxaOrig="1460" w:dyaOrig="540" w14:anchorId="1AEF4350">
          <v:shape id="_x0000_i2560" type="#_x0000_t75" style="width:72.9pt;height:27.35pt" o:ole="">
            <v:imagedata r:id="rId3099" o:title=""/>
          </v:shape>
          <o:OLEObject Type="Embed" ProgID="Equation.DSMT4" ShapeID="_x0000_i2560" DrawAspect="Content" ObjectID="_1374351633" r:id="rId310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16</w:instrText>
        </w:r>
      </w:fldSimple>
      <w:r>
        <w:instrText>)</w:instrText>
      </w:r>
      <w:r>
        <w:fldChar w:fldCharType="end"/>
      </w:r>
    </w:p>
    <w:p w14:paraId="4A7AB10D" w14:textId="173BDEC0" w:rsidR="008C7882" w:rsidRDefault="008C7882" w:rsidP="008C7882">
      <w:r>
        <w:t xml:space="preserve">It is recognized that </w:t>
      </w:r>
      <w:r w:rsidR="00905817" w:rsidRPr="00905817">
        <w:rPr>
          <w:position w:val="-4"/>
        </w:rPr>
        <w:object w:dxaOrig="320" w:dyaOrig="300" w14:anchorId="14B85FB7">
          <v:shape id="_x0000_i2561" type="#_x0000_t75" style="width:15.5pt;height:14.6pt" o:ole="">
            <v:imagedata r:id="rId3101" o:title=""/>
          </v:shape>
          <o:OLEObject Type="Embed" ProgID="Equation.DSMT4" ShapeID="_x0000_i2561" DrawAspect="Content" ObjectID="_1374351634" r:id="rId3102"/>
        </w:object>
      </w:r>
      <w:r>
        <w:t xml:space="preserve"> is simply the total residual force that is applied to the rigid body and </w:t>
      </w:r>
      <w:r w:rsidR="00905817" w:rsidRPr="00905817">
        <w:rPr>
          <w:position w:val="-4"/>
        </w:rPr>
        <w:object w:dxaOrig="400" w:dyaOrig="300" w14:anchorId="6FADCA5B">
          <v:shape id="_x0000_i2562" type="#_x0000_t75" style="width:20.05pt;height:14.6pt" o:ole="">
            <v:imagedata r:id="rId3103" o:title=""/>
          </v:shape>
          <o:OLEObject Type="Embed" ProgID="Equation.DSMT4" ShapeID="_x0000_i2562" DrawAspect="Content" ObjectID="_1374351635" r:id="rId3104"/>
        </w:object>
      </w:r>
      <w:r>
        <w:t>is the total residual torque.</w:t>
      </w:r>
    </w:p>
    <w:p w14:paraId="5FE71969" w14:textId="77777777" w:rsidR="008C7882" w:rsidRDefault="008C7882" w:rsidP="008C7882"/>
    <w:p w14:paraId="3FC6BB3E" w14:textId="77777777" w:rsidR="008C7882" w:rsidRDefault="008C7882" w:rsidP="008C7882">
      <w:r>
        <w:t xml:space="preserve">Constructing the stiffness matrix is accomplished in a similar manner. Assume </w:t>
      </w:r>
      <w:r>
        <w:rPr>
          <w:i/>
        </w:rPr>
        <w:t>n</w:t>
      </w:r>
      <w:r>
        <w:t xml:space="preserve"> nodes per element, then the normal element stiffness matrix (in absence of rigid nodes) is given by,</w:t>
      </w:r>
    </w:p>
    <w:p w14:paraId="460A1B28" w14:textId="379DF5FD" w:rsidR="008C7882" w:rsidRDefault="008C7882" w:rsidP="008C7882">
      <w:pPr>
        <w:pStyle w:val="MTDisplayEquation"/>
      </w:pPr>
      <w:r>
        <w:lastRenderedPageBreak/>
        <w:tab/>
      </w:r>
      <w:r w:rsidR="00905817" w:rsidRPr="00905817">
        <w:rPr>
          <w:position w:val="-50"/>
        </w:rPr>
        <w:object w:dxaOrig="2140" w:dyaOrig="1120" w14:anchorId="3E6BABB1">
          <v:shape id="_x0000_i2563" type="#_x0000_t75" style="width:107.55pt;height:56.5pt" o:ole="">
            <v:imagedata r:id="rId3105" o:title=""/>
          </v:shape>
          <o:OLEObject Type="Embed" ProgID="Equation.DSMT4" ShapeID="_x0000_i2563" DrawAspect="Content" ObjectID="_1374351636" r:id="rId310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17</w:instrText>
        </w:r>
      </w:fldSimple>
      <w:r>
        <w:instrText>)</w:instrText>
      </w:r>
      <w:r>
        <w:fldChar w:fldCharType="end"/>
      </w:r>
    </w:p>
    <w:p w14:paraId="0CC09B03" w14:textId="4E8A8906" w:rsidR="008C7882" w:rsidRDefault="008C7882" w:rsidP="008C7882">
      <w:r>
        <w:t xml:space="preserve">where </w:t>
      </w:r>
      <w:r w:rsidR="00905817" w:rsidRPr="00905817">
        <w:rPr>
          <w:position w:val="-14"/>
        </w:rPr>
        <w:object w:dxaOrig="300" w:dyaOrig="380" w14:anchorId="4F9C3CF1">
          <v:shape id="_x0000_i2564" type="#_x0000_t75" style="width:14.6pt;height:19.15pt" o:ole="">
            <v:imagedata r:id="rId3107" o:title=""/>
          </v:shape>
          <o:OLEObject Type="Embed" ProgID="Equation.DSMT4" ShapeID="_x0000_i2564" DrawAspect="Content" ObjectID="_1374351637" r:id="rId3108"/>
        </w:object>
      </w:r>
      <w:r>
        <w:t xml:space="preserve">is the nodal stiffness matrix connecting node </w:t>
      </w:r>
      <w:r>
        <w:rPr>
          <w:i/>
        </w:rPr>
        <w:t xml:space="preserve">i </w:t>
      </w:r>
      <w:r>
        <w:t xml:space="preserve">to node </w:t>
      </w:r>
      <w:r>
        <w:rPr>
          <w:i/>
        </w:rPr>
        <w:t>j</w:t>
      </w:r>
      <w:r>
        <w:t xml:space="preserve">. These nodal stiffness matrices are now assembled into the global stiffness matrix. If node </w:t>
      </w:r>
      <w:r>
        <w:rPr>
          <w:i/>
        </w:rPr>
        <w:t xml:space="preserve">i </w:t>
      </w:r>
      <w:r>
        <w:t xml:space="preserve">and </w:t>
      </w:r>
      <w:r>
        <w:rPr>
          <w:i/>
        </w:rPr>
        <w:t>j</w:t>
      </w:r>
      <w:r>
        <w:t xml:space="preserve"> are neither interface nodes their nodal stiffness matrix is assembled into </w:t>
      </w:r>
      <w:r w:rsidR="00905817" w:rsidRPr="00905817">
        <w:rPr>
          <w:position w:val="-4"/>
        </w:rPr>
        <w:object w:dxaOrig="400" w:dyaOrig="300" w14:anchorId="4960C0BA">
          <v:shape id="_x0000_i2565" type="#_x0000_t75" style="width:20.05pt;height:14.6pt" o:ole="">
            <v:imagedata r:id="rId3109" o:title=""/>
          </v:shape>
          <o:OLEObject Type="Embed" ProgID="Equation.DSMT4" ShapeID="_x0000_i2565" DrawAspect="Content" ObjectID="_1374351638" r:id="rId3110"/>
        </w:object>
      </w:r>
      <w:r>
        <w:t>in the usual manner,</w:t>
      </w:r>
    </w:p>
    <w:p w14:paraId="54076E85" w14:textId="41F2C99F" w:rsidR="008C7882" w:rsidRDefault="008C7882" w:rsidP="008C7882">
      <w:pPr>
        <w:pStyle w:val="MTDisplayEquation"/>
      </w:pPr>
      <w:r>
        <w:tab/>
      </w:r>
      <w:r w:rsidR="00905817" w:rsidRPr="00905817">
        <w:rPr>
          <w:position w:val="-28"/>
        </w:rPr>
        <w:object w:dxaOrig="1280" w:dyaOrig="540" w14:anchorId="4FDC6038">
          <v:shape id="_x0000_i2566" type="#_x0000_t75" style="width:63.8pt;height:27.35pt" o:ole="">
            <v:imagedata r:id="rId3111" o:title=""/>
          </v:shape>
          <o:OLEObject Type="Embed" ProgID="Equation.DSMT4" ShapeID="_x0000_i2566" DrawAspect="Content" ObjectID="_1374351639" r:id="rId311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18</w:instrText>
        </w:r>
      </w:fldSimple>
      <w:r>
        <w:instrText>)</w:instrText>
      </w:r>
      <w:r>
        <w:fldChar w:fldCharType="end"/>
      </w:r>
    </w:p>
    <w:p w14:paraId="3C27D981" w14:textId="77777777" w:rsidR="008C7882" w:rsidRDefault="008C7882" w:rsidP="008C7882">
      <w:r>
        <w:t xml:space="preserve">where the sum now has to interpreted as the finite element assembly operator. </w:t>
      </w:r>
    </w:p>
    <w:p w14:paraId="5FD006FF" w14:textId="77777777" w:rsidR="008C7882" w:rsidRDefault="008C7882" w:rsidP="008C7882"/>
    <w:p w14:paraId="4AA95C5F" w14:textId="2E6B7F07" w:rsidR="008C7882" w:rsidRDefault="008C7882" w:rsidP="008C7882">
      <w:r>
        <w:t xml:space="preserve">If node </w:t>
      </w:r>
      <w:r>
        <w:rPr>
          <w:i/>
        </w:rPr>
        <w:t>j</w:t>
      </w:r>
      <w:r>
        <w:t xml:space="preserve"> is an interface node, than the nodal stiffness matrix gets assembled in the </w:t>
      </w:r>
      <w:r w:rsidR="00905817" w:rsidRPr="00905817">
        <w:rPr>
          <w:position w:val="-4"/>
        </w:rPr>
        <w:object w:dxaOrig="480" w:dyaOrig="300" w14:anchorId="6F610E0C">
          <v:shape id="_x0000_i2567" type="#_x0000_t75" style="width:24.6pt;height:14.6pt" o:ole="">
            <v:imagedata r:id="rId3113" o:title=""/>
          </v:shape>
          <o:OLEObject Type="Embed" ProgID="Equation.DSMT4" ShapeID="_x0000_i2567" DrawAspect="Content" ObjectID="_1374351640" r:id="rId3114"/>
        </w:object>
      </w:r>
      <w:r>
        <w:t>matrix:</w:t>
      </w:r>
    </w:p>
    <w:p w14:paraId="5E498C64" w14:textId="1A2DA305" w:rsidR="008C7882" w:rsidRDefault="008C7882" w:rsidP="008C7882">
      <w:pPr>
        <w:pStyle w:val="MTDisplayEquation"/>
      </w:pPr>
      <w:r>
        <w:tab/>
      </w:r>
      <w:r w:rsidR="00905817" w:rsidRPr="00905817">
        <w:rPr>
          <w:position w:val="-28"/>
        </w:rPr>
        <w:object w:dxaOrig="2360" w:dyaOrig="560" w14:anchorId="4FE22CEC">
          <v:shape id="_x0000_i2568" type="#_x0000_t75" style="width:118.5pt;height:28.25pt" o:ole="">
            <v:imagedata r:id="rId3115" o:title=""/>
          </v:shape>
          <o:OLEObject Type="Embed" ProgID="Equation.DSMT4" ShapeID="_x0000_i2568" DrawAspect="Content" ObjectID="_1374351641" r:id="rId311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19</w:instrText>
        </w:r>
      </w:fldSimple>
      <w:r>
        <w:instrText>)</w:instrText>
      </w:r>
      <w:r>
        <w:fldChar w:fldCharType="end"/>
      </w:r>
    </w:p>
    <w:p w14:paraId="469BB70A" w14:textId="7C989465" w:rsidR="008C7882" w:rsidRDefault="008C7882" w:rsidP="008C7882">
      <w:r>
        <w:t xml:space="preserve">If both nodes belong to the rigid body than the nodal element matrix gets assembled in </w:t>
      </w:r>
      <w:r w:rsidR="00905817" w:rsidRPr="00905817">
        <w:rPr>
          <w:position w:val="-4"/>
        </w:rPr>
        <w:object w:dxaOrig="380" w:dyaOrig="300" w14:anchorId="7986C9E9">
          <v:shape id="_x0000_i2569" type="#_x0000_t75" style="width:19.15pt;height:14.6pt" o:ole="">
            <v:imagedata r:id="rId3117" o:title=""/>
          </v:shape>
          <o:OLEObject Type="Embed" ProgID="Equation.DSMT4" ShapeID="_x0000_i2569" DrawAspect="Content" ObjectID="_1374351642" r:id="rId3118"/>
        </w:object>
      </w:r>
      <w:r>
        <w:t>as follows,</w:t>
      </w:r>
    </w:p>
    <w:p w14:paraId="5EC9C4E3" w14:textId="63D3AA84" w:rsidR="008C7882" w:rsidRDefault="008C7882" w:rsidP="008C7882">
      <w:pPr>
        <w:pStyle w:val="MTDisplayEquation"/>
      </w:pPr>
      <w:r>
        <w:tab/>
      </w:r>
      <w:r w:rsidR="00905817" w:rsidRPr="00905817">
        <w:rPr>
          <w:position w:val="-34"/>
        </w:rPr>
        <w:object w:dxaOrig="2799" w:dyaOrig="800" w14:anchorId="2934C7D3">
          <v:shape id="_x0000_i2570" type="#_x0000_t75" style="width:140.35pt;height:40.1pt" o:ole="">
            <v:imagedata r:id="rId3119" o:title=""/>
          </v:shape>
          <o:OLEObject Type="Embed" ProgID="Equation.DSMT4" ShapeID="_x0000_i2570" DrawAspect="Content" ObjectID="_1374351643" r:id="rId312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20</w:instrText>
        </w:r>
      </w:fldSimple>
      <w:r>
        <w:instrText>)</w:instrText>
      </w:r>
      <w:r>
        <w:fldChar w:fldCharType="end"/>
      </w:r>
    </w:p>
    <w:p w14:paraId="7D931286" w14:textId="77777777" w:rsidR="008C7882" w:rsidRDefault="008C7882" w:rsidP="008C7882"/>
    <w:p w14:paraId="0E3AABA0" w14:textId="77777777" w:rsidR="008C7882" w:rsidRDefault="008C7882" w:rsidP="008C7882">
      <w:pPr>
        <w:pStyle w:val="Heading3"/>
      </w:pPr>
      <w:bookmarkStart w:id="1595" w:name="_Toc300602807"/>
      <w:r>
        <w:t>Multiple Rigid Bodies</w:t>
      </w:r>
      <w:bookmarkEnd w:id="1595"/>
    </w:p>
    <w:p w14:paraId="7BD6BFDC" w14:textId="77777777" w:rsidR="008C7882" w:rsidRDefault="008C7882" w:rsidP="008C7882">
      <w:r>
        <w:t xml:space="preserve">The previous results can easily be extended if there are multiple rigid bodies. The following section presents the approach for two rigid bodies, but the results can easily be generalized to </w:t>
      </w:r>
      <w:r>
        <w:rPr>
          <w:i/>
        </w:rPr>
        <w:t>N</w:t>
      </w:r>
      <w:r>
        <w:t xml:space="preserve"> rigid bodies. </w:t>
      </w:r>
    </w:p>
    <w:p w14:paraId="788B5799" w14:textId="77777777" w:rsidR="008C7882" w:rsidRDefault="008C7882" w:rsidP="008C7882"/>
    <w:p w14:paraId="14AC9261" w14:textId="77777777" w:rsidR="008C7882" w:rsidRDefault="008C7882" w:rsidP="008C7882">
      <w:r>
        <w:t>For two rigid bodies, the global system of equations takes the following form,</w:t>
      </w:r>
    </w:p>
    <w:p w14:paraId="3B784837" w14:textId="4A417088" w:rsidR="008C7882" w:rsidRDefault="008C7882" w:rsidP="008C7882">
      <w:pPr>
        <w:pStyle w:val="MTDisplayEquation"/>
      </w:pPr>
      <w:r>
        <w:tab/>
      </w:r>
      <w:r w:rsidR="00905817" w:rsidRPr="00905817">
        <w:rPr>
          <w:position w:val="-86"/>
        </w:rPr>
        <w:object w:dxaOrig="4000" w:dyaOrig="1840" w14:anchorId="43BF2A57">
          <v:shape id="_x0000_i2571" type="#_x0000_t75" style="width:200.5pt;height:92.05pt" o:ole="">
            <v:imagedata r:id="rId3121" o:title=""/>
          </v:shape>
          <o:OLEObject Type="Embed" ProgID="Equation.DSMT4" ShapeID="_x0000_i2571" DrawAspect="Content" ObjectID="_1374351644" r:id="rId312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21</w:instrText>
        </w:r>
      </w:fldSimple>
      <w:r>
        <w:instrText>)</w:instrText>
      </w:r>
      <w:r>
        <w:fldChar w:fldCharType="end"/>
      </w:r>
    </w:p>
    <w:p w14:paraId="10772992" w14:textId="2C113DE6" w:rsidR="008C7882" w:rsidRDefault="008C7882" w:rsidP="008C7882">
      <w:r>
        <w:t xml:space="preserve">Care must be taken to assemble the nodal stiffness matrix in the correct global sub-matrix. If node </w:t>
      </w:r>
      <w:r>
        <w:rPr>
          <w:i/>
        </w:rPr>
        <w:t>i</w:t>
      </w:r>
      <w:r>
        <w:t xml:space="preserve"> is not an interface node and node </w:t>
      </w:r>
      <w:r>
        <w:rPr>
          <w:i/>
        </w:rPr>
        <w:t>j</w:t>
      </w:r>
      <w:r>
        <w:t xml:space="preserve"> is connected to rigid body 1, then their nodal stiffness matrix goes into </w:t>
      </w:r>
      <w:r w:rsidR="00905817" w:rsidRPr="00905817">
        <w:rPr>
          <w:position w:val="-12"/>
        </w:rPr>
        <w:object w:dxaOrig="480" w:dyaOrig="380" w14:anchorId="2A1596FB">
          <v:shape id="_x0000_i2572" type="#_x0000_t75" style="width:24.6pt;height:19.15pt" o:ole="">
            <v:imagedata r:id="rId3123" o:title=""/>
          </v:shape>
          <o:OLEObject Type="Embed" ProgID="Equation.DSMT4" ShapeID="_x0000_i2572" DrawAspect="Content" ObjectID="_1374351645" r:id="rId3124"/>
        </w:object>
      </w:r>
      <w:r>
        <w:t xml:space="preserve">. If, however, node </w:t>
      </w:r>
      <w:r>
        <w:rPr>
          <w:i/>
        </w:rPr>
        <w:t>j</w:t>
      </w:r>
      <w:r>
        <w:t xml:space="preserve"> is attached to rigid body 2 then their nodal stiffness matrix goes into </w:t>
      </w:r>
      <w:r w:rsidR="00905817" w:rsidRPr="00905817">
        <w:rPr>
          <w:position w:val="-12"/>
        </w:rPr>
        <w:object w:dxaOrig="480" w:dyaOrig="380" w14:anchorId="609C83C3">
          <v:shape id="_x0000_i2573" type="#_x0000_t75" style="width:24.6pt;height:19.15pt" o:ole="">
            <v:imagedata r:id="rId3125" o:title=""/>
          </v:shape>
          <o:OLEObject Type="Embed" ProgID="Equation.DSMT4" ShapeID="_x0000_i2573" DrawAspect="Content" ObjectID="_1374351646" r:id="rId3126"/>
        </w:object>
      </w:r>
      <w:r>
        <w:t xml:space="preserve">. If node </w:t>
      </w:r>
      <w:r>
        <w:rPr>
          <w:i/>
        </w:rPr>
        <w:t>i</w:t>
      </w:r>
      <w:r>
        <w:t xml:space="preserve"> is connected to rigid body 1 and node </w:t>
      </w:r>
      <w:r>
        <w:rPr>
          <w:i/>
        </w:rPr>
        <w:t>j</w:t>
      </w:r>
      <w:r>
        <w:t xml:space="preserve"> is connected to rigid body 2, then their nodal stiffness matrix goes into </w:t>
      </w:r>
      <w:r w:rsidR="00905817" w:rsidRPr="00905817">
        <w:rPr>
          <w:position w:val="-12"/>
        </w:rPr>
        <w:object w:dxaOrig="400" w:dyaOrig="380" w14:anchorId="227DA154">
          <v:shape id="_x0000_i2574" type="#_x0000_t75" style="width:20.05pt;height:19.15pt" o:ole="">
            <v:imagedata r:id="rId3127" o:title=""/>
          </v:shape>
          <o:OLEObject Type="Embed" ProgID="Equation.DSMT4" ShapeID="_x0000_i2574" DrawAspect="Content" ObjectID="_1374351647" r:id="rId3128"/>
        </w:object>
      </w:r>
      <w:r>
        <w:t>, and so on. Note that it is assumed here that a node may only connect to a single rigid body.</w:t>
      </w:r>
    </w:p>
    <w:p w14:paraId="4682735F" w14:textId="77777777" w:rsidR="008C7882" w:rsidRDefault="008C7882" w:rsidP="008C7882"/>
    <w:p w14:paraId="1590D93C" w14:textId="77777777" w:rsidR="008C7882" w:rsidRDefault="008C7882" w:rsidP="008C7882">
      <w:pPr>
        <w:pStyle w:val="Heading2"/>
      </w:pPr>
      <w:bookmarkStart w:id="1596" w:name="_Toc300602808"/>
      <w:r>
        <w:lastRenderedPageBreak/>
        <w:t>Rigid Joints</w:t>
      </w:r>
      <w:bookmarkEnd w:id="1596"/>
    </w:p>
    <w:p w14:paraId="70EA7E7A" w14:textId="77777777" w:rsidR="008C7882" w:rsidRDefault="008C7882" w:rsidP="008C7882">
      <w:r>
        <w:t>A rigid joint is a location in space where two rigid bodies connect. The joint enforces a constraint on the system. This constraint can be written as,</w:t>
      </w:r>
    </w:p>
    <w:p w14:paraId="6F030A8D" w14:textId="77777777" w:rsidR="008C7882" w:rsidRDefault="008C7882" w:rsidP="008C7882"/>
    <w:p w14:paraId="62B8A35B" w14:textId="4B86DE6F" w:rsidR="008C7882" w:rsidRDefault="008C7882" w:rsidP="008C7882">
      <w:pPr>
        <w:pStyle w:val="MTDisplayEquation"/>
      </w:pPr>
      <w:r>
        <w:tab/>
      </w:r>
      <w:r w:rsidR="00905817" w:rsidRPr="00905817">
        <w:rPr>
          <w:position w:val="-16"/>
        </w:rPr>
        <w:object w:dxaOrig="3120" w:dyaOrig="440" w14:anchorId="05FC7541">
          <v:shape id="_x0000_i2575" type="#_x0000_t75" style="width:156.75pt;height:21.85pt" o:ole="">
            <v:imagedata r:id="rId3129" o:title=""/>
          </v:shape>
          <o:OLEObject Type="Embed" ProgID="Equation.DSMT4" ShapeID="_x0000_i2575" DrawAspect="Content" ObjectID="_1374351648" r:id="rId3130"/>
        </w:object>
      </w:r>
      <w:r w:rsidR="00E452AB">
        <w:t>.</w:t>
      </w:r>
      <w:r>
        <w:tab/>
      </w:r>
      <w:r>
        <w:fldChar w:fldCharType="begin"/>
      </w:r>
      <w:r>
        <w:instrText xml:space="preserve"> MACROBUTTON MTPlaceRef \* MERGEFORMAT </w:instrText>
      </w:r>
      <w:fldSimple w:instr=" SEQ MTEqn \h \* MERGEFORMAT "/>
      <w:bookmarkStart w:id="1597" w:name="ZEqnNum474877"/>
      <w:r>
        <w:instrText>(</w:instrText>
      </w:r>
      <w:fldSimple w:instr=" SEQ MTSec \c \* Arabic \* MERGEFORMAT ">
        <w:r w:rsidR="00AE264D">
          <w:rPr>
            <w:noProof/>
          </w:rPr>
          <w:instrText>6</w:instrText>
        </w:r>
      </w:fldSimple>
      <w:r>
        <w:instrText>.</w:instrText>
      </w:r>
      <w:fldSimple w:instr=" SEQ MTEqn \c \* Arabic \* MERGEFORMAT ">
        <w:r w:rsidR="00AE264D">
          <w:rPr>
            <w:noProof/>
          </w:rPr>
          <w:instrText>22</w:instrText>
        </w:r>
      </w:fldSimple>
      <w:r>
        <w:instrText>)</w:instrText>
      </w:r>
      <w:bookmarkEnd w:id="1597"/>
      <w:r>
        <w:fldChar w:fldCharType="end"/>
      </w:r>
    </w:p>
    <w:p w14:paraId="605FB5B2" w14:textId="77777777" w:rsidR="008C7882" w:rsidRDefault="008C7882" w:rsidP="008C7882"/>
    <w:p w14:paraId="52CA4D1F" w14:textId="101017AD" w:rsidR="008C7882" w:rsidRDefault="008C7882" w:rsidP="008C7882">
      <w:r>
        <w:t xml:space="preserve">Here </w:t>
      </w:r>
      <w:r w:rsidR="00905817" w:rsidRPr="00905817">
        <w:rPr>
          <w:position w:val="-4"/>
        </w:rPr>
        <w:object w:dxaOrig="320" w:dyaOrig="300" w14:anchorId="2A572EFF">
          <v:shape id="_x0000_i2576" type="#_x0000_t75" style="width:15.5pt;height:14.6pt" o:ole="">
            <v:imagedata r:id="rId3131" o:title=""/>
          </v:shape>
          <o:OLEObject Type="Embed" ProgID="Equation.DSMT4" ShapeID="_x0000_i2576" DrawAspect="Content" ObjectID="_1374351649" r:id="rId3132"/>
        </w:object>
      </w:r>
      <w:r>
        <w:t xml:space="preserve">is the location of the joint in the reference configuration and </w:t>
      </w:r>
      <w:r w:rsidR="00905817" w:rsidRPr="00905817">
        <w:rPr>
          <w:position w:val="-14"/>
        </w:rPr>
        <w:object w:dxaOrig="1200" w:dyaOrig="420" w14:anchorId="0B5FA9DA">
          <v:shape id="_x0000_i2577" type="#_x0000_t75" style="width:60.15pt;height:20.05pt" o:ole="">
            <v:imagedata r:id="rId3133" o:title=""/>
          </v:shape>
          <o:OLEObject Type="Embed" ProgID="Equation.DSMT4" ShapeID="_x0000_i2577" DrawAspect="Content" ObjectID="_1374351650" r:id="rId3134"/>
        </w:object>
      </w:r>
      <w:r>
        <w:t xml:space="preserve">is the deformation map of rigid body </w:t>
      </w:r>
      <w:r>
        <w:rPr>
          <w:i/>
        </w:rPr>
        <w:t>i</w:t>
      </w:r>
      <w:r>
        <w:t xml:space="preserve">. Equation </w:t>
      </w:r>
      <w:r>
        <w:fldChar w:fldCharType="begin"/>
      </w:r>
      <w:r>
        <w:instrText xml:space="preserve"> GOTOBUTTON ZEqnNum474877  \* MERGEFORMAT </w:instrText>
      </w:r>
      <w:fldSimple w:instr=" REF ZEqnNum474877 \! \* MERGEFORMAT ">
        <w:r w:rsidR="00AE264D">
          <w:instrText>(6.22)</w:instrText>
        </w:r>
      </w:fldSimple>
      <w:r>
        <w:fldChar w:fldCharType="end"/>
      </w:r>
      <w:r>
        <w:t xml:space="preserve"> is a constraint equation that will be added to the total balance of virtual work. </w:t>
      </w:r>
    </w:p>
    <w:p w14:paraId="35FD87D6" w14:textId="77777777" w:rsidR="008C7882" w:rsidRDefault="008C7882" w:rsidP="008C7882"/>
    <w:p w14:paraId="5A50F3F5" w14:textId="54690909" w:rsidR="008C7882" w:rsidRDefault="008C7882" w:rsidP="008C7882">
      <w:pPr>
        <w:pStyle w:val="MTDisplayEquation"/>
      </w:pPr>
      <w:r>
        <w:tab/>
      </w:r>
      <w:r w:rsidR="00905817" w:rsidRPr="00905817">
        <w:rPr>
          <w:position w:val="-56"/>
        </w:rPr>
        <w:object w:dxaOrig="5020" w:dyaOrig="960" w14:anchorId="07EC8A01">
          <v:shape id="_x0000_i2578" type="#_x0000_t75" style="width:251.55pt;height:47.4pt" o:ole="">
            <v:imagedata r:id="rId3135" o:title=""/>
          </v:shape>
          <o:OLEObject Type="Embed" ProgID="Equation.DSMT4" ShapeID="_x0000_i2578" DrawAspect="Content" ObjectID="_1374351651" r:id="rId3136"/>
        </w:object>
      </w:r>
      <w:r w:rsidR="00F64B9A">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23</w:instrText>
        </w:r>
      </w:fldSimple>
      <w:r>
        <w:instrText>)</w:instrText>
      </w:r>
      <w:r>
        <w:fldChar w:fldCharType="end"/>
      </w:r>
    </w:p>
    <w:p w14:paraId="6EABE853" w14:textId="16E8941F" w:rsidR="008C7882" w:rsidRDefault="008C7882" w:rsidP="008C7882">
      <w:r>
        <w:t xml:space="preserve">Here, the </w:t>
      </w:r>
      <w:r w:rsidR="00905817" w:rsidRPr="00905817">
        <w:rPr>
          <w:position w:val="-4"/>
        </w:rPr>
        <w:object w:dxaOrig="380" w:dyaOrig="320" w14:anchorId="10B95822">
          <v:shape id="_x0000_i2579" type="#_x0000_t75" style="width:19.15pt;height:15.5pt" o:ole="">
            <v:imagedata r:id="rId3137" o:title=""/>
          </v:shape>
          <o:OLEObject Type="Embed" ProgID="Equation.DSMT4" ShapeID="_x0000_i2579" DrawAspect="Content" ObjectID="_1374351652" r:id="rId3138"/>
        </w:object>
      </w:r>
      <w:r>
        <w:t xml:space="preserve">’s are the forces that will prevent the rigid bodies to separate at the joint position and </w:t>
      </w:r>
      <w:r w:rsidR="00905817" w:rsidRPr="00905817">
        <w:rPr>
          <w:position w:val="-10"/>
        </w:rPr>
        <w:object w:dxaOrig="1080" w:dyaOrig="380" w14:anchorId="0CA85D1E">
          <v:shape id="_x0000_i2580" type="#_x0000_t75" style="width:54.7pt;height:19.15pt" o:ole="">
            <v:imagedata r:id="rId3139" o:title=""/>
          </v:shape>
          <o:OLEObject Type="Embed" ProgID="Equation.DSMT4" ShapeID="_x0000_i2580" DrawAspect="Content" ObjectID="_1374351653" r:id="rId3140"/>
        </w:object>
      </w:r>
      <w:r>
        <w:t xml:space="preserve">. First we note that due to the third law of Newton </w:t>
      </w:r>
      <w:r w:rsidR="00905817" w:rsidRPr="00905817">
        <w:rPr>
          <w:position w:val="-4"/>
        </w:rPr>
        <w:object w:dxaOrig="1140" w:dyaOrig="320" w14:anchorId="478C6972">
          <v:shape id="_x0000_i2581" type="#_x0000_t75" style="width:57.4pt;height:15.5pt" o:ole="">
            <v:imagedata r:id="rId3141" o:title=""/>
          </v:shape>
          <o:OLEObject Type="Embed" ProgID="Equation.DSMT4" ShapeID="_x0000_i2581" DrawAspect="Content" ObjectID="_1374351654" r:id="rId3142"/>
        </w:object>
      </w:r>
      <w:r>
        <w:t>, so that we can write the constraint term as,</w:t>
      </w:r>
    </w:p>
    <w:p w14:paraId="53FCAEB0" w14:textId="77777777" w:rsidR="008C7882" w:rsidRDefault="008C7882" w:rsidP="008C7882"/>
    <w:p w14:paraId="1FC67D91" w14:textId="5C8C7928" w:rsidR="008C7882" w:rsidRDefault="008C7882" w:rsidP="008C7882">
      <w:pPr>
        <w:pStyle w:val="MTDisplayEquation"/>
      </w:pPr>
      <w:r>
        <w:tab/>
      </w:r>
      <w:r w:rsidR="00905817" w:rsidRPr="00905817">
        <w:rPr>
          <w:position w:val="-20"/>
        </w:rPr>
        <w:object w:dxaOrig="3379" w:dyaOrig="520" w14:anchorId="186AF2B7">
          <v:shape id="_x0000_i2582" type="#_x0000_t75" style="width:168.6pt;height:25.5pt" o:ole="">
            <v:imagedata r:id="rId3143" o:title=""/>
          </v:shape>
          <o:OLEObject Type="Embed" ProgID="Equation.DSMT4" ShapeID="_x0000_i2582" DrawAspect="Content" ObjectID="_1374351655" r:id="rId3144"/>
        </w:object>
      </w:r>
      <w:r w:rsidR="00F64B9A">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24</w:instrText>
        </w:r>
      </w:fldSimple>
      <w:r>
        <w:instrText>)</w:instrText>
      </w:r>
      <w:r>
        <w:fldChar w:fldCharType="end"/>
      </w:r>
    </w:p>
    <w:p w14:paraId="1CCBDF2C" w14:textId="77777777" w:rsidR="008C7882" w:rsidRDefault="008C7882" w:rsidP="008C7882">
      <w:r>
        <w:t>Note that we can also write this as,</w:t>
      </w:r>
    </w:p>
    <w:p w14:paraId="543D5700" w14:textId="77777777" w:rsidR="008C7882" w:rsidRDefault="008C7882" w:rsidP="008C7882"/>
    <w:p w14:paraId="503F87CC" w14:textId="1410DA09" w:rsidR="008C7882" w:rsidRDefault="008C7882" w:rsidP="008C7882">
      <w:pPr>
        <w:pStyle w:val="MTDisplayEquation"/>
      </w:pPr>
      <w:r>
        <w:tab/>
      </w:r>
      <w:r w:rsidR="00905817" w:rsidRPr="00905817">
        <w:rPr>
          <w:position w:val="-14"/>
        </w:rPr>
        <w:object w:dxaOrig="2020" w:dyaOrig="420" w14:anchorId="24F4339E">
          <v:shape id="_x0000_i2583" type="#_x0000_t75" style="width:101.15pt;height:20.05pt" o:ole="">
            <v:imagedata r:id="rId3145" o:title=""/>
          </v:shape>
          <o:OLEObject Type="Embed" ProgID="Equation.DSMT4" ShapeID="_x0000_i2583" DrawAspect="Content" ObjectID="_1374351656" r:id="rId3146"/>
        </w:object>
      </w:r>
      <w:r w:rsidR="00F64B9A">
        <w:t>.</w:t>
      </w:r>
      <w:r>
        <w:tab/>
      </w:r>
      <w:r>
        <w:fldChar w:fldCharType="begin"/>
      </w:r>
      <w:r>
        <w:instrText xml:space="preserve"> MACROBUTTON MTPlaceRef \* MERGEFORMAT </w:instrText>
      </w:r>
      <w:fldSimple w:instr=" SEQ MTEqn \h \* MERGEFORMAT "/>
      <w:bookmarkStart w:id="1598" w:name="ZEqnNum929900"/>
      <w:r>
        <w:instrText>(</w:instrText>
      </w:r>
      <w:fldSimple w:instr=" SEQ MTSec \c \* Arabic \* MERGEFORMAT ">
        <w:r w:rsidR="00AE264D">
          <w:rPr>
            <w:noProof/>
          </w:rPr>
          <w:instrText>6</w:instrText>
        </w:r>
      </w:fldSimple>
      <w:r>
        <w:instrText>.</w:instrText>
      </w:r>
      <w:fldSimple w:instr=" SEQ MTEqn \c \* Arabic \* MERGEFORMAT ">
        <w:r w:rsidR="00AE264D">
          <w:rPr>
            <w:noProof/>
          </w:rPr>
          <w:instrText>25</w:instrText>
        </w:r>
      </w:fldSimple>
      <w:r>
        <w:instrText>)</w:instrText>
      </w:r>
      <w:bookmarkEnd w:id="1598"/>
      <w:r>
        <w:fldChar w:fldCharType="end"/>
      </w:r>
    </w:p>
    <w:p w14:paraId="30496D0F" w14:textId="77777777" w:rsidR="008C7882" w:rsidRDefault="008C7882" w:rsidP="008C7882"/>
    <w:p w14:paraId="0BE9AB06" w14:textId="77777777" w:rsidR="008C7882" w:rsidRDefault="008C7882" w:rsidP="008C7882">
      <w:r>
        <w:t>The constraint forces are determined by the augmented Lagrangian method and are given by,</w:t>
      </w:r>
    </w:p>
    <w:p w14:paraId="1E52BF1A" w14:textId="77777777" w:rsidR="008C7882" w:rsidRDefault="008C7882" w:rsidP="008C7882"/>
    <w:p w14:paraId="677A0B94" w14:textId="65895153" w:rsidR="008C7882" w:rsidRDefault="008C7882" w:rsidP="008C7882">
      <w:pPr>
        <w:pStyle w:val="MTDisplayEquation"/>
      </w:pPr>
      <w:r>
        <w:tab/>
      </w:r>
      <w:r w:rsidR="00905817" w:rsidRPr="00905817">
        <w:rPr>
          <w:position w:val="-12"/>
        </w:rPr>
        <w:object w:dxaOrig="1100" w:dyaOrig="360" w14:anchorId="0E6BFA58">
          <v:shape id="_x0000_i2584" type="#_x0000_t75" style="width:54.7pt;height:19.15pt" o:ole="">
            <v:imagedata r:id="rId3147" o:title=""/>
          </v:shape>
          <o:OLEObject Type="Embed" ProgID="Equation.DSMT4" ShapeID="_x0000_i2584" DrawAspect="Content" ObjectID="_1374351657" r:id="rId3148"/>
        </w:object>
      </w:r>
      <w:r w:rsidR="00F64B9A">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26</w:instrText>
        </w:r>
      </w:fldSimple>
      <w:r>
        <w:instrText>)</w:instrText>
      </w:r>
      <w:r>
        <w:fldChar w:fldCharType="end"/>
      </w:r>
    </w:p>
    <w:p w14:paraId="501B2360" w14:textId="52E36F54" w:rsidR="008C7882" w:rsidRDefault="008C7882" w:rsidP="008C7882">
      <w:r>
        <w:t xml:space="preserve">where </w:t>
      </w:r>
      <w:r w:rsidR="00905817" w:rsidRPr="00905817">
        <w:rPr>
          <w:position w:val="-4"/>
        </w:rPr>
        <w:object w:dxaOrig="200" w:dyaOrig="260" w14:anchorId="6A012ACB">
          <v:shape id="_x0000_i2585" type="#_x0000_t75" style="width:10.05pt;height:12.75pt" o:ole="">
            <v:imagedata r:id="rId3149" o:title=""/>
          </v:shape>
          <o:OLEObject Type="Embed" ProgID="Equation.DSMT4" ShapeID="_x0000_i2585" DrawAspect="Content" ObjectID="_1374351658" r:id="rId3150"/>
        </w:object>
      </w:r>
      <w:r>
        <w:t xml:space="preserve">is the Lagrange multiplier and </w:t>
      </w:r>
      <w:r w:rsidR="00905817" w:rsidRPr="00905817">
        <w:rPr>
          <w:position w:val="-12"/>
        </w:rPr>
        <w:object w:dxaOrig="260" w:dyaOrig="360" w14:anchorId="1BCBCC2D">
          <v:shape id="_x0000_i2586" type="#_x0000_t75" style="width:12.75pt;height:19.15pt" o:ole="">
            <v:imagedata r:id="rId3151" o:title=""/>
          </v:shape>
          <o:OLEObject Type="Embed" ProgID="Equation.DSMT4" ShapeID="_x0000_i2586" DrawAspect="Content" ObjectID="_1374351659" r:id="rId3152"/>
        </w:object>
      </w:r>
      <w:r>
        <w:t>is a user defined penalty factor.</w:t>
      </w:r>
    </w:p>
    <w:p w14:paraId="3C290852" w14:textId="6001D6FC" w:rsidR="008C7882" w:rsidRDefault="008C7882" w:rsidP="008C7882">
      <w:r>
        <w:t xml:space="preserve">The linearization of </w:t>
      </w:r>
      <w:r>
        <w:fldChar w:fldCharType="begin"/>
      </w:r>
      <w:r>
        <w:instrText xml:space="preserve"> GOTOBUTTON ZEqnNum929900  \* MERGEFORMAT </w:instrText>
      </w:r>
      <w:fldSimple w:instr=" REF ZEqnNum929900 \! \* MERGEFORMAT ">
        <w:r w:rsidR="00AE264D">
          <w:instrText>(6.25)</w:instrText>
        </w:r>
      </w:fldSimple>
      <w:r>
        <w:fldChar w:fldCharType="end"/>
      </w:r>
      <w:r>
        <w:t xml:space="preserve"> is given by,</w:t>
      </w:r>
    </w:p>
    <w:p w14:paraId="0D310197" w14:textId="77777777" w:rsidR="008C7882" w:rsidRDefault="008C7882" w:rsidP="008C7882"/>
    <w:p w14:paraId="2C16C27E" w14:textId="41A168B9" w:rsidR="008C7882" w:rsidRDefault="008C7882" w:rsidP="008C7882">
      <w:pPr>
        <w:pStyle w:val="MTDisplayEquation"/>
      </w:pPr>
      <w:r>
        <w:tab/>
      </w:r>
      <w:r w:rsidR="00905817" w:rsidRPr="00905817">
        <w:rPr>
          <w:position w:val="-32"/>
        </w:rPr>
        <w:object w:dxaOrig="2500" w:dyaOrig="760" w14:anchorId="32653F30">
          <v:shape id="_x0000_i2587" type="#_x0000_t75" style="width:126.7pt;height:37.35pt" o:ole="">
            <v:imagedata r:id="rId3153" o:title=""/>
          </v:shape>
          <o:OLEObject Type="Embed" ProgID="Equation.DSMT4" ShapeID="_x0000_i2587" DrawAspect="Content" ObjectID="_1374351660" r:id="rId3154"/>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27</w:instrText>
        </w:r>
      </w:fldSimple>
      <w:r>
        <w:instrText>)</w:instrText>
      </w:r>
      <w:r>
        <w:fldChar w:fldCharType="end"/>
      </w:r>
    </w:p>
    <w:p w14:paraId="00301DF0" w14:textId="74E0CF28" w:rsidR="008C7882" w:rsidRDefault="008C7882" w:rsidP="008C7882">
      <w:r>
        <w:t xml:space="preserve">Using the rigid body assumption, the quantity </w:t>
      </w:r>
      <w:r w:rsidR="00905817" w:rsidRPr="00905817">
        <w:rPr>
          <w:position w:val="-6"/>
        </w:rPr>
        <w:object w:dxaOrig="320" w:dyaOrig="279" w14:anchorId="07A59179">
          <v:shape id="_x0000_i2588" type="#_x0000_t75" style="width:15.5pt;height:14.6pt" o:ole="">
            <v:imagedata r:id="rId3155" o:title=""/>
          </v:shape>
          <o:OLEObject Type="Embed" ProgID="Equation.DSMT4" ShapeID="_x0000_i2588" DrawAspect="Content" ObjectID="_1374351661" r:id="rId3156"/>
        </w:object>
      </w:r>
      <w:r>
        <w:t>can be written as follows,</w:t>
      </w:r>
    </w:p>
    <w:p w14:paraId="50F94293" w14:textId="77777777" w:rsidR="008C7882" w:rsidRDefault="008C7882" w:rsidP="008C7882"/>
    <w:p w14:paraId="057BD8B3" w14:textId="683B5F9D" w:rsidR="008C7882" w:rsidRDefault="008C7882" w:rsidP="008C7882">
      <w:pPr>
        <w:pStyle w:val="MTDisplayEquation"/>
      </w:pPr>
      <w:r>
        <w:tab/>
      </w:r>
      <w:r w:rsidR="00905817" w:rsidRPr="00905817">
        <w:rPr>
          <w:position w:val="-36"/>
        </w:rPr>
        <w:object w:dxaOrig="2780" w:dyaOrig="840" w14:anchorId="0AFA278E">
          <v:shape id="_x0000_i2589" type="#_x0000_t75" style="width:139.45pt;height:41.9pt" o:ole="">
            <v:imagedata r:id="rId3157" o:title=""/>
          </v:shape>
          <o:OLEObject Type="Embed" ProgID="Equation.DSMT4" ShapeID="_x0000_i2589" DrawAspect="Content" ObjectID="_1374351662" r:id="rId3158"/>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28</w:instrText>
        </w:r>
      </w:fldSimple>
      <w:r>
        <w:instrText>)</w:instrText>
      </w:r>
      <w:r>
        <w:fldChar w:fldCharType="end"/>
      </w:r>
    </w:p>
    <w:p w14:paraId="7B34FDFA" w14:textId="098BEBEF" w:rsidR="008C7882" w:rsidRDefault="008C7882" w:rsidP="008C7882">
      <w:r>
        <w:t xml:space="preserve">And similarly for </w:t>
      </w:r>
      <w:r w:rsidR="00905817" w:rsidRPr="00905817">
        <w:rPr>
          <w:position w:val="-6"/>
        </w:rPr>
        <w:object w:dxaOrig="320" w:dyaOrig="279" w14:anchorId="5D2A3247">
          <v:shape id="_x0000_i2590" type="#_x0000_t75" style="width:15.5pt;height:14.6pt" o:ole="">
            <v:imagedata r:id="rId3159" o:title=""/>
          </v:shape>
          <o:OLEObject Type="Embed" ProgID="Equation.DSMT4" ShapeID="_x0000_i2590" DrawAspect="Content" ObjectID="_1374351663" r:id="rId3160"/>
        </w:object>
      </w:r>
      <w:r>
        <w:t>. If we now introduce the vectors,</w:t>
      </w:r>
    </w:p>
    <w:p w14:paraId="3B004D71" w14:textId="77777777" w:rsidR="008C7882" w:rsidRDefault="008C7882" w:rsidP="008C7882"/>
    <w:p w14:paraId="15A7B801" w14:textId="48D00524" w:rsidR="008C7882" w:rsidRDefault="008C7882" w:rsidP="008C7882">
      <w:pPr>
        <w:pStyle w:val="MTDisplayEquation"/>
      </w:pPr>
      <w:r>
        <w:lastRenderedPageBreak/>
        <w:tab/>
      </w:r>
      <w:r w:rsidR="00905817" w:rsidRPr="00905817">
        <w:rPr>
          <w:position w:val="-68"/>
        </w:rPr>
        <w:object w:dxaOrig="2580" w:dyaOrig="1480" w14:anchorId="02A0A63F">
          <v:shape id="_x0000_i2591" type="#_x0000_t75" style="width:129.4pt;height:73.8pt" o:ole="">
            <v:imagedata r:id="rId3161" o:title=""/>
          </v:shape>
          <o:OLEObject Type="Embed" ProgID="Equation.DSMT4" ShapeID="_x0000_i2591" DrawAspect="Content" ObjectID="_1374351664" r:id="rId3162"/>
        </w:object>
      </w:r>
      <w:r w:rsidR="002D7F22">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29</w:instrText>
        </w:r>
      </w:fldSimple>
      <w:r>
        <w:instrText>)</w:instrText>
      </w:r>
      <w:r>
        <w:fldChar w:fldCharType="end"/>
      </w:r>
    </w:p>
    <w:p w14:paraId="5E4AAA92" w14:textId="77777777" w:rsidR="008C7882" w:rsidRDefault="008C7882" w:rsidP="008C7882"/>
    <w:p w14:paraId="717E8352" w14:textId="77777777" w:rsidR="008C7882" w:rsidRDefault="008C7882" w:rsidP="00FD7660">
      <w:r>
        <w:t>Then we can write the constraint work as,</w:t>
      </w:r>
    </w:p>
    <w:p w14:paraId="1D80CA4A" w14:textId="77777777" w:rsidR="008C7882" w:rsidRDefault="008C7882" w:rsidP="008C7882"/>
    <w:p w14:paraId="70DD4921" w14:textId="6F6220A0" w:rsidR="008C7882" w:rsidRDefault="008C7882" w:rsidP="008C7882">
      <w:pPr>
        <w:pStyle w:val="MTDisplayEquation"/>
      </w:pPr>
      <w:r>
        <w:tab/>
      </w:r>
      <w:r w:rsidR="00905817" w:rsidRPr="00905817">
        <w:rPr>
          <w:position w:val="-6"/>
        </w:rPr>
        <w:object w:dxaOrig="1340" w:dyaOrig="320" w14:anchorId="0CE9B0AB">
          <v:shape id="_x0000_i2592" type="#_x0000_t75" style="width:67.45pt;height:15.5pt" o:ole="">
            <v:imagedata r:id="rId3163" o:title=""/>
          </v:shape>
          <o:OLEObject Type="Embed" ProgID="Equation.DSMT4" ShapeID="_x0000_i2592" DrawAspect="Content" ObjectID="_1374351665" r:id="rId3164"/>
        </w:object>
      </w:r>
      <w:r w:rsidR="00966979">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30</w:instrText>
        </w:r>
      </w:fldSimple>
      <w:r>
        <w:instrText>)</w:instrText>
      </w:r>
      <w:r>
        <w:fldChar w:fldCharType="end"/>
      </w:r>
    </w:p>
    <w:p w14:paraId="744B656E" w14:textId="77777777" w:rsidR="008C7882" w:rsidRDefault="008C7882" w:rsidP="008C7882">
      <w:r>
        <w:t>And the stiffness contribution as,</w:t>
      </w:r>
    </w:p>
    <w:p w14:paraId="0B7F2347" w14:textId="228A7F35" w:rsidR="008C7882" w:rsidRDefault="008C7882" w:rsidP="008C7882">
      <w:pPr>
        <w:pStyle w:val="MTDisplayEquation"/>
      </w:pPr>
      <w:r>
        <w:tab/>
      </w:r>
      <w:r w:rsidR="00905817" w:rsidRPr="00905817">
        <w:rPr>
          <w:position w:val="-6"/>
        </w:rPr>
        <w:object w:dxaOrig="1939" w:dyaOrig="320" w14:anchorId="69E0FEA7">
          <v:shape id="_x0000_i2593" type="#_x0000_t75" style="width:96.6pt;height:15.5pt" o:ole="">
            <v:imagedata r:id="rId3165" o:title=""/>
          </v:shape>
          <o:OLEObject Type="Embed" ProgID="Equation.DSMT4" ShapeID="_x0000_i2593" DrawAspect="Content" ObjectID="_1374351666" r:id="rId3166"/>
        </w:object>
      </w:r>
      <w:r w:rsidR="00966979">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31</w:instrText>
        </w:r>
      </w:fldSimple>
      <w:r>
        <w:instrText>)</w:instrText>
      </w:r>
      <w:r>
        <w:fldChar w:fldCharType="end"/>
      </w:r>
    </w:p>
    <w:p w14:paraId="27790714" w14:textId="77777777" w:rsidR="008C7882" w:rsidRPr="00894523" w:rsidRDefault="008C7882" w:rsidP="008C7882"/>
    <w:p w14:paraId="69114B27" w14:textId="77777777" w:rsidR="008C7882" w:rsidRDefault="008C7882" w:rsidP="008C7882"/>
    <w:p w14:paraId="577CFC8B" w14:textId="363EC914" w:rsidR="008C7882" w:rsidRDefault="008C7882" w:rsidP="008C7882">
      <w:pPr>
        <w:pStyle w:val="MTDisplayEquation"/>
      </w:pPr>
      <w:r>
        <w:tab/>
      </w:r>
      <w:r w:rsidR="00905817" w:rsidRPr="00905817">
        <w:rPr>
          <w:position w:val="-68"/>
        </w:rPr>
        <w:object w:dxaOrig="3700" w:dyaOrig="1480" w14:anchorId="6E8C204B">
          <v:shape id="_x0000_i2594" type="#_x0000_t75" style="width:185pt;height:73.8pt" o:ole="">
            <v:imagedata r:id="rId3167" o:title=""/>
          </v:shape>
          <o:OLEObject Type="Embed" ProgID="Equation.DSMT4" ShapeID="_x0000_i2594" DrawAspect="Content" ObjectID="_1374351667" r:id="rId3168"/>
        </w:object>
      </w:r>
      <w:r w:rsidR="00966979">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32</w:instrText>
        </w:r>
      </w:fldSimple>
      <w:r>
        <w:instrText>)</w:instrText>
      </w:r>
      <w:r>
        <w:fldChar w:fldCharType="end"/>
      </w:r>
    </w:p>
    <w:p w14:paraId="70F1577B" w14:textId="77777777" w:rsidR="008C7882" w:rsidRPr="00894523" w:rsidRDefault="008C7882" w:rsidP="008C7882"/>
    <w:p w14:paraId="75B5F49A" w14:textId="77777777" w:rsidR="008C7882" w:rsidRPr="00795BB2" w:rsidRDefault="008C7882" w:rsidP="008C7882"/>
    <w:p w14:paraId="6075BFF0" w14:textId="77777777" w:rsidR="008C7882" w:rsidRDefault="008C7882" w:rsidP="008C7882">
      <w:r>
        <w:t xml:space="preserve"> </w:t>
      </w:r>
    </w:p>
    <w:p w14:paraId="20514E1B" w14:textId="77777777" w:rsidR="008C7882" w:rsidRDefault="008C7882" w:rsidP="008C7882"/>
    <w:p w14:paraId="6A2E1535" w14:textId="77777777" w:rsidR="008C7882" w:rsidRDefault="008C7882" w:rsidP="008C7882">
      <w:pPr>
        <w:pStyle w:val="Heading2"/>
      </w:pPr>
      <w:bookmarkStart w:id="1599" w:name="_Toc300602809"/>
      <w:r>
        <w:t>Sliding Interfaces</w:t>
      </w:r>
      <w:bookmarkEnd w:id="1599"/>
    </w:p>
    <w:p w14:paraId="04F08353" w14:textId="77777777" w:rsidR="008C7882" w:rsidRDefault="008C7882" w:rsidP="008C7882">
      <w:r>
        <w:t>This section summarizes the theoretical developments of the two body contact problem. After introducing some notation and terminology, the contact integral is presented, which contains the contribution to the virtual work equation from the contact tractions. Since the nonlinear contact problem is solved using a Newton based iterative method, the contact integral is linearized. Next, anticipating a finite element implementation, the contact integral and its linearization are discretized using a standard finite element approach. Finally the augmented Lagrangian method for enforcing the contact constraints is described.</w:t>
      </w:r>
    </w:p>
    <w:p w14:paraId="19EABE4D" w14:textId="77777777" w:rsidR="008C7882" w:rsidRDefault="008C7882" w:rsidP="008C7882"/>
    <w:p w14:paraId="5D935DD2" w14:textId="77777777" w:rsidR="008C7882" w:rsidRDefault="008C7882" w:rsidP="008C7882">
      <w:pPr>
        <w:pStyle w:val="Heading3"/>
      </w:pPr>
      <w:bookmarkStart w:id="1600" w:name="_Toc300602810"/>
      <w:r>
        <w:t>Contact Kinematics</w:t>
      </w:r>
      <w:bookmarkEnd w:id="1600"/>
    </w:p>
    <w:p w14:paraId="798336EC" w14:textId="2F6EB4CD" w:rsidR="008C7882" w:rsidRDefault="008C7882" w:rsidP="008C7882">
      <w:r>
        <w:t xml:space="preserve">For the most part the notation of this section follows </w:t>
      </w:r>
      <w:r>
        <w:fldChar w:fldCharType="begin"/>
      </w:r>
      <w:r w:rsidR="001763A3">
        <w:instrText xml:space="preserve"> ADDIN EN.CITE &lt;EndNote&gt;&lt;Cite&gt;&lt;Author&gt;Laursen&lt;/Author&gt;&lt;Year&gt;2002&lt;/Year&gt;&lt;RecNum&gt;26&lt;/RecNum&gt;&lt;DisplayText&gt;[49]&lt;/DisplayText&gt;&lt;record&gt;&lt;rec-number&gt;26&lt;/rec-number&gt;&lt;foreign-keys&gt;&lt;key app="EN" db-id="fwxrfwzd5wwavcepe9epdeevxdsd2fftswrx" timestamp="0"&gt;26&lt;/key&gt;&lt;/foreign-keys&gt;&lt;ref-type name="Book"&gt;6&lt;/ref-type&gt;&lt;contributors&gt;&lt;authors&gt;&lt;author&gt;Tod A. Laursen&lt;/author&gt;&lt;/authors&gt;&lt;/contributors&gt;&lt;titles&gt;&lt;title&gt;Computational Contact and Impact Mechanics&lt;/title&gt;&lt;/titles&gt;&lt;dates&gt;&lt;year&gt;2002&lt;/year&gt;&lt;/dates&gt;&lt;publisher&gt;Springer&lt;/publisher&gt;&lt;urls&gt;&lt;/urls&gt;&lt;/record&gt;&lt;/Cite&gt;&lt;/EndNote&gt;</w:instrText>
      </w:r>
      <w:r>
        <w:fldChar w:fldCharType="separate"/>
      </w:r>
      <w:r w:rsidR="001763A3">
        <w:rPr>
          <w:noProof/>
        </w:rPr>
        <w:t>[</w:t>
      </w:r>
      <w:r w:rsidR="005F21BF">
        <w:fldChar w:fldCharType="begin"/>
      </w:r>
      <w:r w:rsidR="005F21BF">
        <w:instrText xml:space="preserve"> HYPERLINK \l "_ENREF_49" \o "Laursen, 2002 #26" </w:instrText>
      </w:r>
      <w:ins w:id="1601" w:author="Gerard" w:date="2015-08-07T21:36:00Z"/>
      <w:r w:rsidR="005F21BF">
        <w:fldChar w:fldCharType="separate"/>
      </w:r>
      <w:r w:rsidR="00214E15">
        <w:rPr>
          <w:noProof/>
        </w:rPr>
        <w:t>49</w:t>
      </w:r>
      <w:r w:rsidR="005F21BF">
        <w:rPr>
          <w:noProof/>
        </w:rPr>
        <w:fldChar w:fldCharType="end"/>
      </w:r>
      <w:r w:rsidR="001763A3">
        <w:rPr>
          <w:noProof/>
        </w:rPr>
        <w:t>]</w:t>
      </w:r>
      <w:r>
        <w:fldChar w:fldCharType="end"/>
      </w:r>
      <w:r>
        <w:t xml:space="preserve">, with a few simplifications here and there since the implementation in FEBio is currently for quasi-static, frictionless, two body contact problem. </w:t>
      </w:r>
    </w:p>
    <w:p w14:paraId="39DF02AE" w14:textId="77777777" w:rsidR="008C7882" w:rsidRDefault="008C7882" w:rsidP="008C7882"/>
    <w:p w14:paraId="3B76AC4C" w14:textId="743D4A68" w:rsidR="008C7882" w:rsidRDefault="008C7882" w:rsidP="008C7882">
      <w:r>
        <w:t xml:space="preserve">The volume occupied by body </w:t>
      </w:r>
      <w:r>
        <w:rPr>
          <w:i/>
        </w:rPr>
        <w:t>i</w:t>
      </w:r>
      <w:r>
        <w:t xml:space="preserve"> in the reference configuration is denoted by </w:t>
      </w:r>
      <w:r w:rsidR="00905817" w:rsidRPr="00905817">
        <w:rPr>
          <w:position w:val="-4"/>
        </w:rPr>
        <w:object w:dxaOrig="960" w:dyaOrig="320" w14:anchorId="1FAEBE47">
          <v:shape id="_x0000_i2595" type="#_x0000_t75" style="width:47.4pt;height:15.5pt" o:ole="">
            <v:imagedata r:id="rId3169" o:title=""/>
          </v:shape>
          <o:OLEObject Type="Embed" ProgID="Equation.DSMT4" ShapeID="_x0000_i2595" DrawAspect="Content" ObjectID="_1374351668" r:id="rId3170"/>
        </w:object>
      </w:r>
      <w:r>
        <w:t xml:space="preserve">where </w:t>
      </w:r>
      <w:r w:rsidR="00905817" w:rsidRPr="00905817">
        <w:rPr>
          <w:position w:val="-10"/>
        </w:rPr>
        <w:object w:dxaOrig="660" w:dyaOrig="320" w14:anchorId="4405B1AB">
          <v:shape id="_x0000_i2596" type="#_x0000_t75" style="width:32.8pt;height:15.5pt" o:ole="">
            <v:imagedata r:id="rId3171" o:title=""/>
          </v:shape>
          <o:OLEObject Type="Embed" ProgID="Equation.DSMT4" ShapeID="_x0000_i2596" DrawAspect="Content" ObjectID="_1374351669" r:id="rId3172"/>
        </w:object>
      </w:r>
      <w:r>
        <w:t xml:space="preserve">. The boundary of body </w:t>
      </w:r>
      <w:r>
        <w:rPr>
          <w:i/>
        </w:rPr>
        <w:t>i</w:t>
      </w:r>
      <w:r>
        <w:t xml:space="preserve"> is denoted by </w:t>
      </w:r>
      <w:r w:rsidR="00905817" w:rsidRPr="00905817">
        <w:rPr>
          <w:position w:val="-4"/>
        </w:rPr>
        <w:object w:dxaOrig="380" w:dyaOrig="320" w14:anchorId="64DB5151">
          <v:shape id="_x0000_i2597" type="#_x0000_t75" style="width:19.15pt;height:15.5pt" o:ole="">
            <v:imagedata r:id="rId3173" o:title=""/>
          </v:shape>
          <o:OLEObject Type="Embed" ProgID="Equation.DSMT4" ShapeID="_x0000_i2597" DrawAspect="Content" ObjectID="_1374351670" r:id="rId3174"/>
        </w:object>
      </w:r>
      <w:r>
        <w:t xml:space="preserve">and is divided into three regions </w:t>
      </w:r>
      <w:r w:rsidR="00905817" w:rsidRPr="00905817">
        <w:rPr>
          <w:position w:val="-12"/>
        </w:rPr>
        <w:object w:dxaOrig="2040" w:dyaOrig="400" w14:anchorId="71A42F84">
          <v:shape id="_x0000_i2598" type="#_x0000_t75" style="width:102.1pt;height:20.05pt" o:ole="">
            <v:imagedata r:id="rId3175" o:title=""/>
          </v:shape>
          <o:OLEObject Type="Embed" ProgID="Equation.DSMT4" ShapeID="_x0000_i2598" DrawAspect="Content" ObjectID="_1374351671" r:id="rId3176"/>
        </w:object>
      </w:r>
      <w:r>
        <w:t xml:space="preserve">, where </w:t>
      </w:r>
      <w:r w:rsidR="00905817" w:rsidRPr="00905817">
        <w:rPr>
          <w:position w:val="-12"/>
        </w:rPr>
        <w:object w:dxaOrig="380" w:dyaOrig="400" w14:anchorId="049BE7CB">
          <v:shape id="_x0000_i2599" type="#_x0000_t75" style="width:19.15pt;height:20.05pt" o:ole="">
            <v:imagedata r:id="rId3177" o:title=""/>
          </v:shape>
          <o:OLEObject Type="Embed" ProgID="Equation.DSMT4" ShapeID="_x0000_i2599" DrawAspect="Content" ObjectID="_1374351672" r:id="rId3178"/>
        </w:object>
      </w:r>
      <w:r>
        <w:t xml:space="preserve">is the boundary where tractions are applied, </w:t>
      </w:r>
      <w:r w:rsidR="00905817" w:rsidRPr="00905817">
        <w:rPr>
          <w:position w:val="-12"/>
        </w:rPr>
        <w:object w:dxaOrig="380" w:dyaOrig="400" w14:anchorId="2BD745E1">
          <v:shape id="_x0000_i2600" type="#_x0000_t75" style="width:19.15pt;height:20.05pt" o:ole="">
            <v:imagedata r:id="rId3179" o:title=""/>
          </v:shape>
          <o:OLEObject Type="Embed" ProgID="Equation.DSMT4" ShapeID="_x0000_i2600" DrawAspect="Content" ObjectID="_1374351673" r:id="rId3180"/>
        </w:object>
      </w:r>
      <w:r>
        <w:t xml:space="preserve">the boundary where the solution is prescribed and </w:t>
      </w:r>
      <w:r w:rsidR="00905817" w:rsidRPr="00905817">
        <w:rPr>
          <w:position w:val="-12"/>
        </w:rPr>
        <w:object w:dxaOrig="380" w:dyaOrig="400" w14:anchorId="401E7CB7">
          <v:shape id="_x0000_i2601" type="#_x0000_t75" style="width:19.15pt;height:20.05pt" o:ole="">
            <v:imagedata r:id="rId3181" o:title=""/>
          </v:shape>
          <o:OLEObject Type="Embed" ProgID="Equation.DSMT4" ShapeID="_x0000_i2601" DrawAspect="Content" ObjectID="_1374351674" r:id="rId3182"/>
        </w:object>
      </w:r>
      <w:r>
        <w:t xml:space="preserve">the part of the boundary that will be in contact with the other body. It is assumed that </w:t>
      </w:r>
      <w:r w:rsidR="00905817" w:rsidRPr="00905817">
        <w:rPr>
          <w:position w:val="-12"/>
        </w:rPr>
        <w:object w:dxaOrig="1939" w:dyaOrig="400" w14:anchorId="709782D8">
          <v:shape id="_x0000_i2602" type="#_x0000_t75" style="width:96.6pt;height:20.05pt" o:ole="">
            <v:imagedata r:id="rId3183" o:title=""/>
          </v:shape>
          <o:OLEObject Type="Embed" ProgID="Equation.DSMT4" ShapeID="_x0000_i2602" DrawAspect="Content" ObjectID="_1374351675" r:id="rId3184"/>
        </w:object>
      </w:r>
      <w:r>
        <w:t xml:space="preserve">. </w:t>
      </w:r>
    </w:p>
    <w:p w14:paraId="52BCA657" w14:textId="77777777" w:rsidR="008C7882" w:rsidRDefault="008C7882" w:rsidP="008C7882"/>
    <w:p w14:paraId="2A46436E" w14:textId="0E72D256" w:rsidR="008C7882" w:rsidRDefault="008C7882" w:rsidP="008C7882">
      <w:r>
        <w:t xml:space="preserve">The deformation of body </w:t>
      </w:r>
      <w:r>
        <w:rPr>
          <w:i/>
        </w:rPr>
        <w:t>i</w:t>
      </w:r>
      <w:r>
        <w:t xml:space="preserve"> is defined by </w:t>
      </w:r>
      <w:r w:rsidR="00905817" w:rsidRPr="00905817">
        <w:rPr>
          <w:position w:val="-10"/>
        </w:rPr>
        <w:object w:dxaOrig="380" w:dyaOrig="380" w14:anchorId="170D49D3">
          <v:shape id="_x0000_i2603" type="#_x0000_t75" style="width:19.15pt;height:19.15pt" o:ole="">
            <v:imagedata r:id="rId3185" o:title=""/>
          </v:shape>
          <o:OLEObject Type="Embed" ProgID="Equation.DSMT4" ShapeID="_x0000_i2603" DrawAspect="Content" ObjectID="_1374351676" r:id="rId3186"/>
        </w:object>
      </w:r>
      <w:r>
        <w:t xml:space="preserve">. The boundary of the deformed body </w:t>
      </w:r>
      <w:r>
        <w:rPr>
          <w:i/>
        </w:rPr>
        <w:t>i</w:t>
      </w:r>
      <w:r>
        <w:t xml:space="preserve">, that is the boundary of </w:t>
      </w:r>
      <w:r w:rsidR="00905817" w:rsidRPr="00905817">
        <w:rPr>
          <w:position w:val="-20"/>
        </w:rPr>
        <w:object w:dxaOrig="960" w:dyaOrig="520" w14:anchorId="0F0C176F">
          <v:shape id="_x0000_i2604" type="#_x0000_t75" style="width:47.4pt;height:25.5pt" o:ole="">
            <v:imagedata r:id="rId3187" o:title=""/>
          </v:shape>
          <o:OLEObject Type="Embed" ProgID="Equation.DSMT4" ShapeID="_x0000_i2604" DrawAspect="Content" ObjectID="_1374351677" r:id="rId3188"/>
        </w:object>
      </w:r>
      <w:r>
        <w:t xml:space="preserve">is denoted by </w:t>
      </w:r>
      <w:r w:rsidR="00905817" w:rsidRPr="00905817">
        <w:rPr>
          <w:position w:val="-12"/>
        </w:rPr>
        <w:object w:dxaOrig="1980" w:dyaOrig="400" w14:anchorId="1DFD2DA8">
          <v:shape id="_x0000_i2605" type="#_x0000_t75" style="width:98.45pt;height:20.05pt" o:ole="">
            <v:imagedata r:id="rId3189" o:title=""/>
          </v:shape>
          <o:OLEObject Type="Embed" ProgID="Equation.DSMT4" ShapeID="_x0000_i2605" DrawAspect="Content" ObjectID="_1374351678" r:id="rId3190"/>
        </w:object>
      </w:r>
      <w:r>
        <w:t xml:space="preserve">where </w:t>
      </w:r>
      <w:r w:rsidR="00905817" w:rsidRPr="00905817">
        <w:rPr>
          <w:position w:val="-20"/>
        </w:rPr>
        <w:object w:dxaOrig="1480" w:dyaOrig="520" w14:anchorId="16EDC081">
          <v:shape id="_x0000_i2606" type="#_x0000_t75" style="width:73.8pt;height:25.5pt" o:ole="">
            <v:imagedata r:id="rId3191" o:title=""/>
          </v:shape>
          <o:OLEObject Type="Embed" ProgID="Equation.DSMT4" ShapeID="_x0000_i2606" DrawAspect="Content" ObjectID="_1374351679" r:id="rId3192"/>
        </w:object>
      </w:r>
      <w:r>
        <w:t xml:space="preserve">is the boundary in the current configuration where the tractions are applied and similar definitions for </w:t>
      </w:r>
      <w:r w:rsidR="00905817" w:rsidRPr="00905817">
        <w:rPr>
          <w:position w:val="-12"/>
        </w:rPr>
        <w:object w:dxaOrig="360" w:dyaOrig="400" w14:anchorId="76EA68FF">
          <v:shape id="_x0000_i2607" type="#_x0000_t75" style="width:19.15pt;height:20.05pt" o:ole="">
            <v:imagedata r:id="rId3193" o:title=""/>
          </v:shape>
          <o:OLEObject Type="Embed" ProgID="Equation.DSMT4" ShapeID="_x0000_i2607" DrawAspect="Content" ObjectID="_1374351680" r:id="rId3194"/>
        </w:object>
      </w:r>
      <w:r>
        <w:t xml:space="preserve">and </w:t>
      </w:r>
      <w:r w:rsidR="00905817" w:rsidRPr="00905817">
        <w:rPr>
          <w:position w:val="-12"/>
        </w:rPr>
        <w:object w:dxaOrig="360" w:dyaOrig="400" w14:anchorId="1AE2CFD3">
          <v:shape id="_x0000_i2608" type="#_x0000_t75" style="width:19.15pt;height:20.05pt" o:ole="">
            <v:imagedata r:id="rId3195" o:title=""/>
          </v:shape>
          <o:OLEObject Type="Embed" ProgID="Equation.DSMT4" ShapeID="_x0000_i2608" DrawAspect="Content" ObjectID="_1374351681" r:id="rId3196"/>
        </w:object>
      </w:r>
      <w:r>
        <w:t>. See the figure below for a graphical illustration of the defined regions.</w:t>
      </w:r>
    </w:p>
    <w:p w14:paraId="6495950C" w14:textId="77777777" w:rsidR="008C7882" w:rsidRPr="002D1348" w:rsidRDefault="008C7882" w:rsidP="008C7882"/>
    <w:p w14:paraId="5983CF24" w14:textId="77777777" w:rsidR="008C7882" w:rsidRDefault="0087434A" w:rsidP="008C7882">
      <w:pPr>
        <w:pStyle w:val="Caption"/>
        <w:jc w:val="center"/>
      </w:pPr>
      <w:r>
        <w:rPr>
          <w:noProof/>
        </w:rPr>
        <w:drawing>
          <wp:inline distT="0" distB="0" distL="0" distR="0" wp14:anchorId="5899CBEB" wp14:editId="1F30E7AA">
            <wp:extent cx="5187315" cy="3006725"/>
            <wp:effectExtent l="0" t="0" r="0" b="3175"/>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3197">
                      <a:extLst>
                        <a:ext uri="{28A0092B-C50C-407E-A947-70E740481C1C}">
                          <a14:useLocalDpi xmlns:a14="http://schemas.microsoft.com/office/drawing/2010/main" val="0"/>
                        </a:ext>
                      </a:extLst>
                    </a:blip>
                    <a:srcRect/>
                    <a:stretch>
                      <a:fillRect/>
                    </a:stretch>
                  </pic:blipFill>
                  <pic:spPr bwMode="auto">
                    <a:xfrm>
                      <a:off x="0" y="0"/>
                      <a:ext cx="5187315" cy="3006725"/>
                    </a:xfrm>
                    <a:prstGeom prst="rect">
                      <a:avLst/>
                    </a:prstGeom>
                    <a:noFill/>
                    <a:ln>
                      <a:noFill/>
                    </a:ln>
                  </pic:spPr>
                </pic:pic>
              </a:graphicData>
            </a:graphic>
          </wp:inline>
        </w:drawing>
      </w:r>
    </w:p>
    <w:p w14:paraId="30AE737E" w14:textId="0FEFDDE8" w:rsidR="008C7882" w:rsidRDefault="008C7882" w:rsidP="00FD7660">
      <w:pPr>
        <w:pStyle w:val="Caption"/>
        <w:jc w:val="center"/>
      </w:pPr>
      <w:r>
        <w:t xml:space="preserve">Figure </w:t>
      </w:r>
      <w:fldSimple w:instr=" STYLEREF 1 \s ">
        <w:r w:rsidR="00AE264D">
          <w:rPr>
            <w:noProof/>
          </w:rPr>
          <w:t>6</w:t>
        </w:r>
      </w:fldSimple>
      <w:r w:rsidR="00AB0524">
        <w:noBreakHyphen/>
      </w:r>
      <w:fldSimple w:instr=" SEQ Figure \* ARABIC \s 1 ">
        <w:r w:rsidR="00AE264D">
          <w:rPr>
            <w:noProof/>
          </w:rPr>
          <w:t>1</w:t>
        </w:r>
      </w:fldSimple>
      <w:r>
        <w:t>. The two-body contact problem.</w:t>
      </w:r>
    </w:p>
    <w:p w14:paraId="2F917354" w14:textId="77777777" w:rsidR="008C7882" w:rsidRDefault="008C7882" w:rsidP="008C7882"/>
    <w:p w14:paraId="7A022D16" w14:textId="7BBCFBFE" w:rsidR="008C7882" w:rsidRDefault="008C7882" w:rsidP="008C7882">
      <w:r>
        <w:t xml:space="preserve">Points in body 1 are denoted by </w:t>
      </w:r>
      <w:r>
        <w:rPr>
          <w:b/>
        </w:rPr>
        <w:t>X</w:t>
      </w:r>
      <w:r>
        <w:t xml:space="preserve"> in the reference configuration and </w:t>
      </w:r>
      <w:r>
        <w:rPr>
          <w:b/>
        </w:rPr>
        <w:t>x</w:t>
      </w:r>
      <w:r>
        <w:t xml:space="preserve"> in the current configuration. For body 2 these points are denoted by </w:t>
      </w:r>
      <w:r>
        <w:rPr>
          <w:b/>
        </w:rPr>
        <w:t>Y</w:t>
      </w:r>
      <w:r>
        <w:t xml:space="preserve"> and </w:t>
      </w:r>
      <w:r>
        <w:rPr>
          <w:b/>
        </w:rPr>
        <w:t>y</w:t>
      </w:r>
      <w:r>
        <w:t xml:space="preserve">. To define contact, the location where the two bodies are in contact with each other must be established. If body 1 is the </w:t>
      </w:r>
      <w:r>
        <w:rPr>
          <w:i/>
        </w:rPr>
        <w:t>slave body</w:t>
      </w:r>
      <w:r>
        <w:t xml:space="preserve"> and body 2 is the </w:t>
      </w:r>
      <w:r>
        <w:rPr>
          <w:i/>
        </w:rPr>
        <w:t>master body</w:t>
      </w:r>
      <w:r>
        <w:t xml:space="preserve">, then for a given point </w:t>
      </w:r>
      <w:r>
        <w:rPr>
          <w:b/>
        </w:rPr>
        <w:t>X</w:t>
      </w:r>
      <w:r>
        <w:t xml:space="preserve"> on the slave reference contact surface there is a point </w:t>
      </w:r>
      <w:r w:rsidR="00905817" w:rsidRPr="00905817">
        <w:rPr>
          <w:position w:val="-14"/>
        </w:rPr>
        <w:object w:dxaOrig="639" w:dyaOrig="400" w14:anchorId="0CBA722B">
          <v:shape id="_x0000_i2609" type="#_x0000_t75" style="width:31pt;height:20.05pt" o:ole="">
            <v:imagedata r:id="rId3198" o:title=""/>
          </v:shape>
          <o:OLEObject Type="Embed" ProgID="Equation.DSMT4" ShapeID="_x0000_i2609" DrawAspect="Content" ObjectID="_1374351682" r:id="rId3199"/>
        </w:object>
      </w:r>
      <w:r>
        <w:t xml:space="preserve">on the master contact surface that is in some sense closest to point </w:t>
      </w:r>
      <w:r>
        <w:rPr>
          <w:b/>
        </w:rPr>
        <w:t>X</w:t>
      </w:r>
      <w:r>
        <w:t>. This closest point is defined in a closest point projection sense:</w:t>
      </w:r>
    </w:p>
    <w:p w14:paraId="4088A173" w14:textId="0020C003" w:rsidR="008C7882" w:rsidRDefault="008C7882" w:rsidP="008C7882">
      <w:pPr>
        <w:pStyle w:val="MTDisplayEquation"/>
      </w:pPr>
      <w:r>
        <w:tab/>
      </w:r>
      <w:r w:rsidR="00905817" w:rsidRPr="00905817">
        <w:rPr>
          <w:position w:val="-26"/>
        </w:rPr>
        <w:object w:dxaOrig="3480" w:dyaOrig="560" w14:anchorId="65E64261">
          <v:shape id="_x0000_i2610" type="#_x0000_t75" style="width:174.1pt;height:28.25pt" o:ole="">
            <v:imagedata r:id="rId3200" o:title=""/>
          </v:shape>
          <o:OLEObject Type="Embed" ProgID="Equation.DSMT4" ShapeID="_x0000_i2610" DrawAspect="Content" ObjectID="_1374351683" r:id="rId320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33</w:instrText>
        </w:r>
      </w:fldSimple>
      <w:r>
        <w:instrText>)</w:instrText>
      </w:r>
      <w:r>
        <w:fldChar w:fldCharType="end"/>
      </w:r>
    </w:p>
    <w:p w14:paraId="54A68760" w14:textId="025A65E7" w:rsidR="008C7882" w:rsidRDefault="008C7882" w:rsidP="008C7882">
      <w:r>
        <w:t xml:space="preserve">With the definition of </w:t>
      </w:r>
      <w:r w:rsidR="00905817" w:rsidRPr="00905817">
        <w:rPr>
          <w:position w:val="-14"/>
        </w:rPr>
        <w:object w:dxaOrig="639" w:dyaOrig="400" w14:anchorId="55664590">
          <v:shape id="_x0000_i2611" type="#_x0000_t75" style="width:31pt;height:20.05pt" o:ole="">
            <v:imagedata r:id="rId3202" o:title=""/>
          </v:shape>
          <o:OLEObject Type="Embed" ProgID="Equation.DSMT4" ShapeID="_x0000_i2611" DrawAspect="Content" ObjectID="_1374351684" r:id="rId3203"/>
        </w:object>
      </w:r>
      <w:r>
        <w:t xml:space="preserve">established the </w:t>
      </w:r>
      <w:r>
        <w:rPr>
          <w:i/>
        </w:rPr>
        <w:t>gap function</w:t>
      </w:r>
      <w:r>
        <w:t xml:space="preserve"> can be defined, which is a measure for the distance between </w:t>
      </w:r>
      <w:r>
        <w:rPr>
          <w:b/>
        </w:rPr>
        <w:t xml:space="preserve">X </w:t>
      </w:r>
      <w:r>
        <w:t xml:space="preserve">and </w:t>
      </w:r>
      <w:r w:rsidR="00905817" w:rsidRPr="00905817">
        <w:rPr>
          <w:position w:val="-14"/>
        </w:rPr>
        <w:object w:dxaOrig="639" w:dyaOrig="400" w14:anchorId="6961FD51">
          <v:shape id="_x0000_i2612" type="#_x0000_t75" style="width:31pt;height:20.05pt" o:ole="">
            <v:imagedata r:id="rId3204" o:title=""/>
          </v:shape>
          <o:OLEObject Type="Embed" ProgID="Equation.DSMT4" ShapeID="_x0000_i2612" DrawAspect="Content" ObjectID="_1374351685" r:id="rId3205"/>
        </w:object>
      </w:r>
      <w:r>
        <w:t>,</w:t>
      </w:r>
    </w:p>
    <w:p w14:paraId="13A45C79" w14:textId="0372E572" w:rsidR="008C7882" w:rsidRDefault="008C7882" w:rsidP="008C7882">
      <w:pPr>
        <w:pStyle w:val="MTDisplayEquation"/>
      </w:pPr>
      <w:r>
        <w:tab/>
      </w:r>
      <w:r w:rsidR="00905817" w:rsidRPr="00905817">
        <w:rPr>
          <w:position w:val="-20"/>
        </w:rPr>
        <w:object w:dxaOrig="3480" w:dyaOrig="520" w14:anchorId="2FFD6C09">
          <v:shape id="_x0000_i2613" type="#_x0000_t75" style="width:174.1pt;height:25.5pt" o:ole="">
            <v:imagedata r:id="rId3206" o:title=""/>
          </v:shape>
          <o:OLEObject Type="Embed" ProgID="Equation.DSMT4" ShapeID="_x0000_i2613" DrawAspect="Content" ObjectID="_1374351686" r:id="rId320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34</w:instrText>
        </w:r>
      </w:fldSimple>
      <w:r>
        <w:instrText>)</w:instrText>
      </w:r>
      <w:r>
        <w:fldChar w:fldCharType="end"/>
      </w:r>
    </w:p>
    <w:p w14:paraId="237C4555" w14:textId="309BC9B7" w:rsidR="008C7882" w:rsidRDefault="008C7882" w:rsidP="008C7882">
      <w:r>
        <w:t xml:space="preserve">where </w:t>
      </w:r>
      <w:r w:rsidR="00905817" w:rsidRPr="00905817">
        <w:rPr>
          <w:position w:val="-6"/>
        </w:rPr>
        <w:object w:dxaOrig="200" w:dyaOrig="220" w14:anchorId="3254A24A">
          <v:shape id="_x0000_i2614" type="#_x0000_t75" style="width:10.05pt;height:10.95pt" o:ole="">
            <v:imagedata r:id="rId3208" o:title=""/>
          </v:shape>
          <o:OLEObject Type="Embed" ProgID="Equation.DSMT4" ShapeID="_x0000_i2614" DrawAspect="Content" ObjectID="_1374351687" r:id="rId3209"/>
        </w:object>
      </w:r>
      <w:r>
        <w:t xml:space="preserve">is the local surface normal of surface </w:t>
      </w:r>
      <w:r w:rsidR="00905817" w:rsidRPr="00905817">
        <w:rPr>
          <w:position w:val="-12"/>
        </w:rPr>
        <w:object w:dxaOrig="380" w:dyaOrig="400" w14:anchorId="1EFB57F2">
          <v:shape id="_x0000_i2615" type="#_x0000_t75" style="width:19.15pt;height:20.05pt" o:ole="">
            <v:imagedata r:id="rId3210" o:title=""/>
          </v:shape>
          <o:OLEObject Type="Embed" ProgID="Equation.DSMT4" ShapeID="_x0000_i2615" DrawAspect="Content" ObjectID="_1374351688" r:id="rId3211"/>
        </w:object>
      </w:r>
      <w:r>
        <w:t xml:space="preserve">evaluated at </w:t>
      </w:r>
      <w:r w:rsidR="00905817" w:rsidRPr="00905817">
        <w:rPr>
          <w:position w:val="-16"/>
        </w:rPr>
        <w:object w:dxaOrig="1579" w:dyaOrig="440" w14:anchorId="1DF8C83A">
          <v:shape id="_x0000_i2616" type="#_x0000_t75" style="width:78.4pt;height:21.85pt" o:ole="">
            <v:imagedata r:id="rId3212" o:title=""/>
          </v:shape>
          <o:OLEObject Type="Embed" ProgID="Equation.DSMT4" ShapeID="_x0000_i2616" DrawAspect="Content" ObjectID="_1374351689" r:id="rId3213"/>
        </w:object>
      </w:r>
      <w:r>
        <w:t xml:space="preserve">. Note that </w:t>
      </w:r>
      <w:r w:rsidR="00905817" w:rsidRPr="00905817">
        <w:rPr>
          <w:position w:val="-10"/>
        </w:rPr>
        <w:object w:dxaOrig="580" w:dyaOrig="320" w14:anchorId="62F7A0B6">
          <v:shape id="_x0000_i2617" type="#_x0000_t75" style="width:29.15pt;height:15.5pt" o:ole="">
            <v:imagedata r:id="rId3214" o:title=""/>
          </v:shape>
          <o:OLEObject Type="Embed" ProgID="Equation.DSMT4" ShapeID="_x0000_i2617" DrawAspect="Content" ObjectID="_1374351690" r:id="rId3215"/>
        </w:object>
      </w:r>
      <w:r>
        <w:t xml:space="preserve"> when </w:t>
      </w:r>
      <w:r>
        <w:rPr>
          <w:b/>
        </w:rPr>
        <w:t xml:space="preserve">X </w:t>
      </w:r>
      <w:r>
        <w:t xml:space="preserve">has penetrated body 2, so that the constraint condition to be satisfied at all time is </w:t>
      </w:r>
      <w:r w:rsidR="00905817" w:rsidRPr="00905817">
        <w:rPr>
          <w:position w:val="-10"/>
        </w:rPr>
        <w:object w:dxaOrig="580" w:dyaOrig="320" w14:anchorId="38347CB0">
          <v:shape id="_x0000_i2618" type="#_x0000_t75" style="width:29.15pt;height:15.5pt" o:ole="">
            <v:imagedata r:id="rId3216" o:title=""/>
          </v:shape>
          <o:OLEObject Type="Embed" ProgID="Equation.DSMT4" ShapeID="_x0000_i2618" DrawAspect="Content" ObjectID="_1374351691" r:id="rId3217"/>
        </w:object>
      </w:r>
      <w:r>
        <w:t>.</w:t>
      </w:r>
    </w:p>
    <w:p w14:paraId="717C8A45" w14:textId="77777777" w:rsidR="008C7882" w:rsidRDefault="008C7882" w:rsidP="008C7882"/>
    <w:p w14:paraId="51D16257" w14:textId="77777777" w:rsidR="008C7882" w:rsidRDefault="008C7882" w:rsidP="008C7882">
      <w:pPr>
        <w:pStyle w:val="Heading3"/>
      </w:pPr>
      <w:bookmarkStart w:id="1602" w:name="_Toc300602811"/>
      <w:r>
        <w:lastRenderedPageBreak/>
        <w:t>Weak Form of Two Body Contact</w:t>
      </w:r>
      <w:bookmarkEnd w:id="1602"/>
    </w:p>
    <w:p w14:paraId="68B68562" w14:textId="77777777" w:rsidR="008C7882" w:rsidRDefault="008C7882" w:rsidP="008C7882">
      <w:r>
        <w:t>The balance of linear momentum can be written for each of the two bodies in the reference configuration,</w:t>
      </w:r>
    </w:p>
    <w:p w14:paraId="3D280261" w14:textId="69D8FC49" w:rsidR="008C7882" w:rsidRDefault="008C7882" w:rsidP="008C7882">
      <w:pPr>
        <w:pStyle w:val="MTDisplayEquation"/>
      </w:pPr>
      <w:r>
        <w:tab/>
      </w:r>
      <w:r w:rsidR="00905817" w:rsidRPr="00905817">
        <w:rPr>
          <w:position w:val="-38"/>
        </w:rPr>
        <w:object w:dxaOrig="8840" w:dyaOrig="700" w14:anchorId="497D3EDA">
          <v:shape id="_x0000_i2619" type="#_x0000_t75" style="width:442.05pt;height:34.65pt" o:ole="">
            <v:imagedata r:id="rId3218" o:title=""/>
          </v:shape>
          <o:OLEObject Type="Embed" ProgID="Equation.DSMT4" ShapeID="_x0000_i2619" DrawAspect="Content" ObjectID="_1374351692" r:id="rId3219"/>
        </w:object>
      </w:r>
      <w:r w:rsidR="000B0E73">
        <w:t>,</w:t>
      </w:r>
      <w:r>
        <w:tab/>
      </w:r>
      <w:r>
        <w:tab/>
      </w:r>
      <w:r>
        <w:fldChar w:fldCharType="begin"/>
      </w:r>
      <w:r>
        <w:instrText xml:space="preserve"> MACROBUTTON MTPlaceRef \* MERGEFORMAT </w:instrText>
      </w:r>
      <w:fldSimple w:instr=" SEQ MTEqn \h \* MERGEFORMAT "/>
      <w:bookmarkStart w:id="1603" w:name="ZEqnNum571021"/>
      <w:r>
        <w:instrText>(</w:instrText>
      </w:r>
      <w:fldSimple w:instr=" SEQ MTSec \c \* Arabic \* MERGEFORMAT ">
        <w:r w:rsidR="00AE264D">
          <w:rPr>
            <w:noProof/>
          </w:rPr>
          <w:instrText>6</w:instrText>
        </w:r>
      </w:fldSimple>
      <w:r>
        <w:instrText>.</w:instrText>
      </w:r>
      <w:fldSimple w:instr=" SEQ MTEqn \c \* Arabic \* MERGEFORMAT ">
        <w:r w:rsidR="00AE264D">
          <w:rPr>
            <w:noProof/>
          </w:rPr>
          <w:instrText>35</w:instrText>
        </w:r>
      </w:fldSimple>
      <w:r>
        <w:instrText>)</w:instrText>
      </w:r>
      <w:bookmarkEnd w:id="1603"/>
      <w:r>
        <w:fldChar w:fldCharType="end"/>
      </w:r>
    </w:p>
    <w:p w14:paraId="42F00DCB" w14:textId="77777777" w:rsidR="008C7882" w:rsidRDefault="008C7882" w:rsidP="008C7882">
      <w:pPr>
        <w:pStyle w:val="MTDisplayEquation"/>
        <w:jc w:val="right"/>
      </w:pPr>
    </w:p>
    <w:p w14:paraId="0E4DF453" w14:textId="5F6C2689" w:rsidR="008C7882" w:rsidRDefault="008C7882" w:rsidP="008C7882">
      <w:r>
        <w:t xml:space="preserve">where </w:t>
      </w:r>
      <w:r w:rsidR="00905817" w:rsidRPr="00905817">
        <w:rPr>
          <w:position w:val="-6"/>
        </w:rPr>
        <w:object w:dxaOrig="380" w:dyaOrig="340" w14:anchorId="45403531">
          <v:shape id="_x0000_i2620" type="#_x0000_t75" style="width:19.15pt;height:17.3pt" o:ole="">
            <v:imagedata r:id="rId3220" o:title=""/>
          </v:shape>
          <o:OLEObject Type="Embed" ProgID="Equation.DSMT4" ShapeID="_x0000_i2620" DrawAspect="Content" ObjectID="_1374351693" r:id="rId3221"/>
        </w:object>
      </w:r>
      <w:r>
        <w:t xml:space="preserve">is a weighting function and </w:t>
      </w:r>
      <w:r>
        <w:rPr>
          <w:b/>
        </w:rPr>
        <w:t>P</w:t>
      </w:r>
      <w:r>
        <w:t xml:space="preserve"> is the 1</w:t>
      </w:r>
      <w:r w:rsidRPr="006716C9">
        <w:rPr>
          <w:vertAlign w:val="superscript"/>
        </w:rPr>
        <w:t>st</w:t>
      </w:r>
      <w:r>
        <w:t xml:space="preserve"> Piola-Kirchhoff stress tensor. The last term corresponds to the virtual work of the contact tractions on body </w:t>
      </w:r>
      <w:r>
        <w:rPr>
          <w:i/>
        </w:rPr>
        <w:t>i</w:t>
      </w:r>
      <w:r>
        <w:t xml:space="preserve">. For notational convenience, the notations </w:t>
      </w:r>
      <w:r w:rsidR="00905817" w:rsidRPr="00905817">
        <w:rPr>
          <w:position w:val="-10"/>
        </w:rPr>
        <w:object w:dxaOrig="220" w:dyaOrig="260" w14:anchorId="723273E4">
          <v:shape id="_x0000_i2621" type="#_x0000_t75" style="width:10.95pt;height:12.75pt" o:ole="">
            <v:imagedata r:id="rId3222" o:title=""/>
          </v:shape>
          <o:OLEObject Type="Embed" ProgID="Equation.DSMT4" ShapeID="_x0000_i2621" DrawAspect="Content" ObjectID="_1374351694" r:id="rId3223"/>
        </w:object>
      </w:r>
      <w:r>
        <w:t xml:space="preserve">and </w:t>
      </w:r>
      <w:r>
        <w:rPr>
          <w:i/>
        </w:rPr>
        <w:t>w</w:t>
      </w:r>
      <w:r>
        <w:t xml:space="preserve"> are introduced to denote the collection of the respective mappings </w:t>
      </w:r>
      <w:r w:rsidR="00905817" w:rsidRPr="00905817">
        <w:rPr>
          <w:position w:val="-10"/>
        </w:rPr>
        <w:object w:dxaOrig="380" w:dyaOrig="380" w14:anchorId="365CCE8B">
          <v:shape id="_x0000_i2622" type="#_x0000_t75" style="width:19.15pt;height:19.15pt" o:ole="">
            <v:imagedata r:id="rId3224" o:title=""/>
          </v:shape>
          <o:OLEObject Type="Embed" ProgID="Equation.DSMT4" ShapeID="_x0000_i2622" DrawAspect="Content" ObjectID="_1374351695" r:id="rId3225"/>
        </w:object>
      </w:r>
      <w:r>
        <w:t xml:space="preserve">and </w:t>
      </w:r>
      <w:r w:rsidR="00905817" w:rsidRPr="00905817">
        <w:rPr>
          <w:position w:val="-6"/>
        </w:rPr>
        <w:object w:dxaOrig="380" w:dyaOrig="340" w14:anchorId="6ACE1969">
          <v:shape id="_x0000_i2623" type="#_x0000_t75" style="width:19.15pt;height:17.3pt" o:ole="">
            <v:imagedata r:id="rId3226" o:title=""/>
          </v:shape>
          <o:OLEObject Type="Embed" ProgID="Equation.DSMT4" ShapeID="_x0000_i2623" DrawAspect="Content" ObjectID="_1374351696" r:id="rId3227"/>
        </w:object>
      </w:r>
      <w:r>
        <w:t xml:space="preserve">(for </w:t>
      </w:r>
      <w:r>
        <w:rPr>
          <w:i/>
        </w:rPr>
        <w:t>i</w:t>
      </w:r>
      <w:r w:rsidRPr="006716C9">
        <w:rPr>
          <w:i/>
        </w:rPr>
        <w:t>=</w:t>
      </w:r>
      <w:r>
        <w:t>1,2). In other words,</w:t>
      </w:r>
    </w:p>
    <w:p w14:paraId="5FA2C3E1" w14:textId="44537BBC" w:rsidR="008C7882" w:rsidRDefault="008C7882" w:rsidP="008C7882">
      <w:pPr>
        <w:pStyle w:val="MTDisplayEquation"/>
      </w:pPr>
      <w:r>
        <w:tab/>
      </w:r>
      <w:r w:rsidR="00905817" w:rsidRPr="00905817">
        <w:rPr>
          <w:position w:val="-34"/>
        </w:rPr>
        <w:object w:dxaOrig="2060" w:dyaOrig="800" w14:anchorId="35CA324B">
          <v:shape id="_x0000_i2624" type="#_x0000_t75" style="width:103pt;height:40.1pt" o:ole="">
            <v:imagedata r:id="rId3228" o:title=""/>
          </v:shape>
          <o:OLEObject Type="Embed" ProgID="Equation.DSMT4" ShapeID="_x0000_i2624" DrawAspect="Content" ObjectID="_1374351697" r:id="rId3229"/>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36</w:instrText>
        </w:r>
      </w:fldSimple>
      <w:r>
        <w:instrText>)</w:instrText>
      </w:r>
      <w:r>
        <w:fldChar w:fldCharType="end"/>
      </w:r>
    </w:p>
    <w:p w14:paraId="024183A1" w14:textId="51BEAE9E" w:rsidR="008C7882" w:rsidRDefault="008C7882" w:rsidP="008C7882">
      <w:r>
        <w:t xml:space="preserve">The variational principle for the two body system is the sum of </w:t>
      </w:r>
      <w:r>
        <w:fldChar w:fldCharType="begin"/>
      </w:r>
      <w:r>
        <w:instrText xml:space="preserve"> GOTOBUTTON ZEqnNum571021  \* MERGEFORMAT </w:instrText>
      </w:r>
      <w:fldSimple w:instr=" REF ZEqnNum571021 \* Charformat \! \* MERGEFORMAT ">
        <w:r w:rsidR="00AE264D">
          <w:instrText>(6.35)</w:instrText>
        </w:r>
      </w:fldSimple>
      <w:r>
        <w:fldChar w:fldCharType="end"/>
      </w:r>
      <w:r>
        <w:t xml:space="preserve"> for body 1 and 2 and can be expressed as,</w:t>
      </w:r>
    </w:p>
    <w:p w14:paraId="266378C1" w14:textId="1B3DBCA4" w:rsidR="008C7882" w:rsidRDefault="008C7882" w:rsidP="008C7882">
      <w:pPr>
        <w:pStyle w:val="MTDisplayEquation"/>
      </w:pPr>
      <w:r>
        <w:tab/>
      </w:r>
      <w:r w:rsidR="00905817" w:rsidRPr="00905817">
        <w:rPr>
          <w:position w:val="-186"/>
        </w:rPr>
        <w:object w:dxaOrig="6940" w:dyaOrig="3080" w14:anchorId="1A20D601">
          <v:shape id="_x0000_i2625" type="#_x0000_t75" style="width:347.25pt;height:154.05pt" o:ole="">
            <v:imagedata r:id="rId3230" o:title=""/>
          </v:shape>
          <o:OLEObject Type="Embed" ProgID="Equation.DSMT4" ShapeID="_x0000_i2625" DrawAspect="Content" ObjectID="_1374351698" r:id="rId3231"/>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37</w:instrText>
        </w:r>
      </w:fldSimple>
      <w:r>
        <w:instrText>)</w:instrText>
      </w:r>
      <w:r>
        <w:fldChar w:fldCharType="end"/>
      </w:r>
    </w:p>
    <w:p w14:paraId="511C3F9C" w14:textId="77777777" w:rsidR="008C7882" w:rsidRDefault="008C7882" w:rsidP="008C7882">
      <w:r>
        <w:t>Or in short,</w:t>
      </w:r>
    </w:p>
    <w:p w14:paraId="43C116B1" w14:textId="2A7A9FDE" w:rsidR="008C7882" w:rsidRDefault="008C7882" w:rsidP="008C7882">
      <w:pPr>
        <w:pStyle w:val="MTDisplayEquation"/>
      </w:pPr>
      <w:r>
        <w:tab/>
      </w:r>
      <w:r w:rsidR="00905817" w:rsidRPr="00905817">
        <w:rPr>
          <w:position w:val="-14"/>
        </w:rPr>
        <w:object w:dxaOrig="3360" w:dyaOrig="400" w14:anchorId="3C415EFC">
          <v:shape id="_x0000_i2626" type="#_x0000_t75" style="width:168.6pt;height:20.05pt" o:ole="">
            <v:imagedata r:id="rId3232" o:title=""/>
          </v:shape>
          <o:OLEObject Type="Embed" ProgID="Equation.DSMT4" ShapeID="_x0000_i2626" DrawAspect="Content" ObjectID="_1374351699" r:id="rId323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38</w:instrText>
        </w:r>
      </w:fldSimple>
      <w:r>
        <w:instrText>)</w:instrText>
      </w:r>
      <w:r>
        <w:fldChar w:fldCharType="end"/>
      </w:r>
    </w:p>
    <w:p w14:paraId="61906807" w14:textId="6222664E" w:rsidR="008C7882" w:rsidRDefault="008C7882" w:rsidP="008C7882">
      <w:r>
        <w:t xml:space="preserve">Note that the minus sign is included in the definition of the contact integral </w:t>
      </w:r>
      <w:r w:rsidR="00905817" w:rsidRPr="00905817">
        <w:rPr>
          <w:position w:val="-6"/>
        </w:rPr>
        <w:object w:dxaOrig="320" w:dyaOrig="320" w14:anchorId="062E9FA3">
          <v:shape id="_x0000_i2627" type="#_x0000_t75" style="width:15.5pt;height:15.5pt" o:ole="">
            <v:imagedata r:id="rId3234" o:title=""/>
          </v:shape>
          <o:OLEObject Type="Embed" ProgID="Equation.DSMT4" ShapeID="_x0000_i2627" DrawAspect="Content" ObjectID="_1374351700" r:id="rId3235"/>
        </w:object>
      </w:r>
      <w:r>
        <w:t>. The contact integral can be written as an integration over the contact surface of body 1 by balancing linear momentum across the contact surface:</w:t>
      </w:r>
    </w:p>
    <w:p w14:paraId="7BF3CBAD" w14:textId="3D53DBA5" w:rsidR="008C7882" w:rsidRDefault="008C7882" w:rsidP="008C7882">
      <w:pPr>
        <w:pStyle w:val="MTDisplayEquation"/>
      </w:pPr>
      <w:r>
        <w:tab/>
      </w:r>
      <w:r w:rsidR="00905817" w:rsidRPr="00905817">
        <w:rPr>
          <w:position w:val="-16"/>
        </w:rPr>
        <w:object w:dxaOrig="3040" w:dyaOrig="440" w14:anchorId="04CF3627">
          <v:shape id="_x0000_i2628" type="#_x0000_t75" style="width:152.2pt;height:21.85pt" o:ole="">
            <v:imagedata r:id="rId3236" o:title=""/>
          </v:shape>
          <o:OLEObject Type="Embed" ProgID="Equation.DSMT4" ShapeID="_x0000_i2628" DrawAspect="Content" ObjectID="_1374351701" r:id="rId323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39</w:instrText>
        </w:r>
      </w:fldSimple>
      <w:r>
        <w:instrText>)</w:instrText>
      </w:r>
      <w:r>
        <w:fldChar w:fldCharType="end"/>
      </w:r>
    </w:p>
    <w:p w14:paraId="52D9A4B5" w14:textId="77777777" w:rsidR="008C7882" w:rsidRDefault="008C7882" w:rsidP="008C7882">
      <w:r>
        <w:t>The contact integral can now be rewritten over the contact surface of body 1:</w:t>
      </w:r>
    </w:p>
    <w:p w14:paraId="02908D26" w14:textId="551E142B" w:rsidR="008C7882" w:rsidRDefault="008C7882" w:rsidP="008C7882">
      <w:pPr>
        <w:pStyle w:val="MTDisplayEquation"/>
      </w:pPr>
      <w:r>
        <w:tab/>
      </w:r>
      <w:r w:rsidR="00905817" w:rsidRPr="00905817">
        <w:rPr>
          <w:position w:val="-38"/>
        </w:rPr>
        <w:object w:dxaOrig="4160" w:dyaOrig="680" w14:anchorId="43C592BB">
          <v:shape id="_x0000_i2629" type="#_x0000_t75" style="width:207.8pt;height:34.65pt" o:ole="">
            <v:imagedata r:id="rId3238" o:title=""/>
          </v:shape>
          <o:OLEObject Type="Embed" ProgID="Equation.DSMT4" ShapeID="_x0000_i2629" DrawAspect="Content" ObjectID="_1374351702" r:id="rId3239"/>
        </w:object>
      </w:r>
      <w:r>
        <w:t>.</w:t>
      </w:r>
      <w:r>
        <w:tab/>
      </w:r>
      <w:r>
        <w:fldChar w:fldCharType="begin"/>
      </w:r>
      <w:r>
        <w:instrText xml:space="preserve"> MACROBUTTON MTPlaceRef \* MERGEFORMAT </w:instrText>
      </w:r>
      <w:fldSimple w:instr=" SEQ MTEqn \h \* MERGEFORMAT "/>
      <w:bookmarkStart w:id="1604" w:name="ZEqnNum121131"/>
      <w:r>
        <w:instrText>(</w:instrText>
      </w:r>
      <w:fldSimple w:instr=" SEQ MTSec \c \* Arabic \* MERGEFORMAT ">
        <w:r w:rsidR="00AE264D">
          <w:rPr>
            <w:noProof/>
          </w:rPr>
          <w:instrText>6</w:instrText>
        </w:r>
      </w:fldSimple>
      <w:r>
        <w:instrText>.</w:instrText>
      </w:r>
      <w:fldSimple w:instr=" SEQ MTEqn \c \* Arabic \* MERGEFORMAT ">
        <w:r w:rsidR="00AE264D">
          <w:rPr>
            <w:noProof/>
          </w:rPr>
          <w:instrText>40</w:instrText>
        </w:r>
      </w:fldSimple>
      <w:r>
        <w:instrText>)</w:instrText>
      </w:r>
      <w:bookmarkEnd w:id="1604"/>
      <w:r>
        <w:fldChar w:fldCharType="end"/>
      </w:r>
    </w:p>
    <w:p w14:paraId="7E8392AA" w14:textId="27652D1E" w:rsidR="008C7882" w:rsidRDefault="008C7882" w:rsidP="008C7882">
      <w:r>
        <w:t xml:space="preserve">In the case of frictionless contact, the contact traction is taken as perpendicular to surface 2 and therefore can be written as, </w:t>
      </w:r>
      <w:r w:rsidR="00905817" w:rsidRPr="00905817">
        <w:rPr>
          <w:position w:val="-12"/>
        </w:rPr>
        <w:object w:dxaOrig="900" w:dyaOrig="400" w14:anchorId="69B2B85D">
          <v:shape id="_x0000_i2630" type="#_x0000_t75" style="width:44.65pt;height:20.05pt" o:ole="">
            <v:imagedata r:id="rId3240" o:title=""/>
          </v:shape>
          <o:OLEObject Type="Embed" ProgID="Equation.DSMT4" ShapeID="_x0000_i2630" DrawAspect="Content" ObjectID="_1374351703" r:id="rId3241"/>
        </w:object>
      </w:r>
      <w:r>
        <w:t xml:space="preserve">where </w:t>
      </w:r>
      <w:r w:rsidR="00905817" w:rsidRPr="00905817">
        <w:rPr>
          <w:position w:val="-6"/>
        </w:rPr>
        <w:object w:dxaOrig="200" w:dyaOrig="220" w14:anchorId="70F96AB1">
          <v:shape id="_x0000_i2631" type="#_x0000_t75" style="width:10.05pt;height:10.95pt" o:ole="">
            <v:imagedata r:id="rId3242" o:title=""/>
          </v:shape>
          <o:OLEObject Type="Embed" ProgID="Equation.DSMT4" ShapeID="_x0000_i2631" DrawAspect="Content" ObjectID="_1374351704" r:id="rId3243"/>
        </w:object>
      </w:r>
      <w:r>
        <w:t>is the (outward) surface normal and</w:t>
      </w:r>
      <w:r w:rsidR="00905817" w:rsidRPr="00905817">
        <w:rPr>
          <w:position w:val="-12"/>
        </w:rPr>
        <w:object w:dxaOrig="260" w:dyaOrig="360" w14:anchorId="185368B9">
          <v:shape id="_x0000_i2632" type="#_x0000_t75" style="width:12.75pt;height:19.15pt" o:ole="">
            <v:imagedata r:id="rId3244" o:title=""/>
          </v:shape>
          <o:OLEObject Type="Embed" ProgID="Equation.DSMT4" ShapeID="_x0000_i2632" DrawAspect="Content" ObjectID="_1374351705" r:id="rId3245"/>
        </w:object>
      </w:r>
      <w:r>
        <w:t>is to be determined from the solution strategy. For example in a Lagrange multiplier method the</w:t>
      </w:r>
      <w:r w:rsidR="00905817" w:rsidRPr="00905817">
        <w:rPr>
          <w:position w:val="-12"/>
        </w:rPr>
        <w:object w:dxaOrig="260" w:dyaOrig="360" w14:anchorId="50A8FD6D">
          <v:shape id="_x0000_i2633" type="#_x0000_t75" style="width:12.75pt;height:19.15pt" o:ole="">
            <v:imagedata r:id="rId3246" o:title=""/>
          </v:shape>
          <o:OLEObject Type="Embed" ProgID="Equation.DSMT4" ShapeID="_x0000_i2633" DrawAspect="Content" ObjectID="_1374351706" r:id="rId3247"/>
        </w:object>
      </w:r>
      <w:r>
        <w:t xml:space="preserve">’s would be the Lagrange multipliers. </w:t>
      </w:r>
    </w:p>
    <w:p w14:paraId="189E75E1" w14:textId="77777777" w:rsidR="008C7882" w:rsidRDefault="008C7882" w:rsidP="008C7882"/>
    <w:p w14:paraId="121CF55C" w14:textId="77777777" w:rsidR="008C7882" w:rsidRDefault="008C7882" w:rsidP="00F72C05">
      <w:r>
        <w:t>By noting that the variation of the gap function is given by</w:t>
      </w:r>
    </w:p>
    <w:p w14:paraId="7BFD7BDF" w14:textId="7DF89D8B" w:rsidR="008C7882" w:rsidRDefault="008C7882" w:rsidP="008C7882">
      <w:pPr>
        <w:pStyle w:val="MTDisplayEquation"/>
      </w:pPr>
      <w:r>
        <w:lastRenderedPageBreak/>
        <w:tab/>
      </w:r>
      <w:r w:rsidR="00905817" w:rsidRPr="00905817">
        <w:rPr>
          <w:position w:val="-20"/>
        </w:rPr>
        <w:object w:dxaOrig="3100" w:dyaOrig="520" w14:anchorId="1DB19437">
          <v:shape id="_x0000_i2634" type="#_x0000_t75" style="width:154.95pt;height:25.5pt" o:ole="">
            <v:imagedata r:id="rId3248" o:title=""/>
          </v:shape>
          <o:OLEObject Type="Embed" ProgID="Equation.DSMT4" ShapeID="_x0000_i2634" DrawAspect="Content" ObjectID="_1374351707" r:id="rId3249"/>
        </w:object>
      </w:r>
      <w:r>
        <w:t>,</w:t>
      </w:r>
      <w:r>
        <w:tab/>
      </w:r>
      <w:r>
        <w:fldChar w:fldCharType="begin"/>
      </w:r>
      <w:r>
        <w:instrText xml:space="preserve"> MACROBUTTON MTPlaceRef \* MERGEFORMAT </w:instrText>
      </w:r>
      <w:fldSimple w:instr=" SEQ MTEqn \h \* MERGEFORMAT "/>
      <w:bookmarkStart w:id="1605" w:name="ZEqnNum436914"/>
      <w:r>
        <w:instrText>(</w:instrText>
      </w:r>
      <w:fldSimple w:instr=" SEQ MTSec \c \* Arabic \* MERGEFORMAT ">
        <w:r w:rsidR="00AE264D">
          <w:rPr>
            <w:noProof/>
          </w:rPr>
          <w:instrText>6</w:instrText>
        </w:r>
      </w:fldSimple>
      <w:r>
        <w:instrText>.</w:instrText>
      </w:r>
      <w:fldSimple w:instr=" SEQ MTEqn \c \* Arabic \* MERGEFORMAT ">
        <w:r w:rsidR="00AE264D">
          <w:rPr>
            <w:noProof/>
          </w:rPr>
          <w:instrText>41</w:instrText>
        </w:r>
      </w:fldSimple>
      <w:r>
        <w:instrText>)</w:instrText>
      </w:r>
      <w:bookmarkEnd w:id="1605"/>
      <w:r>
        <w:fldChar w:fldCharType="end"/>
      </w:r>
    </w:p>
    <w:p w14:paraId="468615B8" w14:textId="45C0DB3A" w:rsidR="008C7882" w:rsidRDefault="008C7882" w:rsidP="008C7882">
      <w:r>
        <w:t xml:space="preserve">equation </w:t>
      </w:r>
      <w:r>
        <w:fldChar w:fldCharType="begin"/>
      </w:r>
      <w:r>
        <w:instrText xml:space="preserve"> GOTOBUTTON ZEqnNum121131  \* MERGEFORMAT </w:instrText>
      </w:r>
      <w:fldSimple w:instr=" REF ZEqnNum121131 \! \* MERGEFORMAT ">
        <w:r w:rsidR="00AE264D">
          <w:instrText>(6.40)</w:instrText>
        </w:r>
      </w:fldSimple>
      <w:r>
        <w:fldChar w:fldCharType="end"/>
      </w:r>
      <w:r>
        <w:t xml:space="preserve"> can be simplified as,</w:t>
      </w:r>
    </w:p>
    <w:p w14:paraId="20FC097D" w14:textId="12A7121F" w:rsidR="008C7882" w:rsidRDefault="008C7882" w:rsidP="008C7882">
      <w:pPr>
        <w:pStyle w:val="MTDisplayEquation"/>
      </w:pPr>
      <w:r>
        <w:tab/>
      </w:r>
      <w:r w:rsidR="00905817" w:rsidRPr="00905817">
        <w:rPr>
          <w:position w:val="-38"/>
        </w:rPr>
        <w:object w:dxaOrig="1579" w:dyaOrig="660" w14:anchorId="02337ED6">
          <v:shape id="_x0000_i2635" type="#_x0000_t75" style="width:78.4pt;height:32.8pt" o:ole="">
            <v:imagedata r:id="rId3250" o:title=""/>
          </v:shape>
          <o:OLEObject Type="Embed" ProgID="Equation.DSMT4" ShapeID="_x0000_i2635" DrawAspect="Content" ObjectID="_1374351708" r:id="rId325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42</w:instrText>
        </w:r>
      </w:fldSimple>
      <w:r>
        <w:instrText>)</w:instrText>
      </w:r>
      <w:r>
        <w:fldChar w:fldCharType="end"/>
      </w:r>
    </w:p>
    <w:p w14:paraId="0004CB7E" w14:textId="77777777" w:rsidR="008C7882" w:rsidRPr="00C11678" w:rsidRDefault="008C7882" w:rsidP="008C7882"/>
    <w:p w14:paraId="52FF5466" w14:textId="77777777" w:rsidR="008C7882" w:rsidRDefault="008C7882" w:rsidP="008C7882">
      <w:pPr>
        <w:pStyle w:val="Heading3"/>
      </w:pPr>
      <w:bookmarkStart w:id="1606" w:name="_Toc300602812"/>
      <w:r>
        <w:t>Linearization of the Contact Integral</w:t>
      </w:r>
      <w:bookmarkEnd w:id="1606"/>
    </w:p>
    <w:p w14:paraId="2855ACAB" w14:textId="77777777" w:rsidR="008C7882" w:rsidRDefault="008C7882" w:rsidP="008C7882">
      <w:r>
        <w:t>In a Newton-Raphson implementation the contact integral must be linearized with respect to the current configuration:</w:t>
      </w:r>
    </w:p>
    <w:p w14:paraId="79CDD4C4" w14:textId="2E6EDEC5" w:rsidR="008C7882" w:rsidRDefault="008C7882" w:rsidP="008C7882">
      <w:pPr>
        <w:pStyle w:val="MTDisplayEquation"/>
      </w:pPr>
      <w:r>
        <w:tab/>
      </w:r>
      <w:r w:rsidR="00905817" w:rsidRPr="00905817">
        <w:rPr>
          <w:position w:val="-38"/>
        </w:rPr>
        <w:object w:dxaOrig="2760" w:dyaOrig="660" w14:anchorId="7B6EC3F8">
          <v:shape id="_x0000_i2636" type="#_x0000_t75" style="width:137.6pt;height:32.8pt" o:ole="">
            <v:imagedata r:id="rId3252" o:title=""/>
          </v:shape>
          <o:OLEObject Type="Embed" ProgID="Equation.DSMT4" ShapeID="_x0000_i2636" DrawAspect="Content" ObjectID="_1374351709" r:id="rId325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43</w:instrText>
        </w:r>
      </w:fldSimple>
      <w:r>
        <w:instrText>)</w:instrText>
      </w:r>
      <w:r>
        <w:fldChar w:fldCharType="end"/>
      </w:r>
    </w:p>
    <w:p w14:paraId="68684954" w14:textId="5189ACBE" w:rsidR="008C7882" w:rsidRDefault="008C7882" w:rsidP="008C7882">
      <w:r>
        <w:t xml:space="preserve">Examining the normal contact term first, the directional derivative of </w:t>
      </w:r>
      <w:r w:rsidR="00905817" w:rsidRPr="00905817">
        <w:rPr>
          <w:position w:val="-12"/>
        </w:rPr>
        <w:object w:dxaOrig="260" w:dyaOrig="360" w14:anchorId="68B20A26">
          <v:shape id="_x0000_i2637" type="#_x0000_t75" style="width:12.75pt;height:19.15pt" o:ole="">
            <v:imagedata r:id="rId3254" o:title=""/>
          </v:shape>
          <o:OLEObject Type="Embed" ProgID="Equation.DSMT4" ShapeID="_x0000_i2637" DrawAspect="Content" ObjectID="_1374351710" r:id="rId3255"/>
        </w:object>
      </w:r>
      <w:r>
        <w:t>is given (for the case of the penalty regularization) by:</w:t>
      </w:r>
    </w:p>
    <w:p w14:paraId="03D20B8A" w14:textId="6E64E52F" w:rsidR="008C7882" w:rsidRDefault="008C7882" w:rsidP="008C7882">
      <w:pPr>
        <w:pStyle w:val="MTDisplayEquation"/>
      </w:pPr>
      <w:r>
        <w:tab/>
      </w:r>
      <w:r w:rsidR="00905817" w:rsidRPr="00905817">
        <w:rPr>
          <w:position w:val="-36"/>
        </w:rPr>
        <w:object w:dxaOrig="1920" w:dyaOrig="840" w14:anchorId="6B9ED826">
          <v:shape id="_x0000_i2638" type="#_x0000_t75" style="width:96.6pt;height:41.9pt" o:ole="">
            <v:imagedata r:id="rId3256" o:title=""/>
          </v:shape>
          <o:OLEObject Type="Embed" ProgID="Equation.DSMT4" ShapeID="_x0000_i2638" DrawAspect="Content" ObjectID="_1374351711" r:id="rId3257"/>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44</w:instrText>
        </w:r>
      </w:fldSimple>
      <w:r>
        <w:instrText>)</w:instrText>
      </w:r>
      <w:r>
        <w:fldChar w:fldCharType="end"/>
      </w:r>
    </w:p>
    <w:p w14:paraId="2C114F74" w14:textId="14B2873C" w:rsidR="008C7882" w:rsidRDefault="008C7882" w:rsidP="008C7882">
      <w:r>
        <w:t xml:space="preserve">where </w:t>
      </w:r>
      <w:r w:rsidR="00905817" w:rsidRPr="00905817">
        <w:rPr>
          <w:position w:val="-12"/>
        </w:rPr>
        <w:object w:dxaOrig="300" w:dyaOrig="360" w14:anchorId="0AC70A42">
          <v:shape id="_x0000_i2639" type="#_x0000_t75" style="width:14.6pt;height:19.15pt" o:ole="">
            <v:imagedata r:id="rId3258" o:title=""/>
          </v:shape>
          <o:OLEObject Type="Embed" ProgID="Equation.DSMT4" ShapeID="_x0000_i2639" DrawAspect="Content" ObjectID="_1374351712" r:id="rId3259"/>
        </w:object>
      </w:r>
      <w:r>
        <w:t xml:space="preserve">is the penalty factor and </w:t>
      </w:r>
      <w:r w:rsidR="00905817" w:rsidRPr="00905817">
        <w:rPr>
          <w:position w:val="-14"/>
        </w:rPr>
        <w:object w:dxaOrig="660" w:dyaOrig="400" w14:anchorId="41DC3C38">
          <v:shape id="_x0000_i2640" type="#_x0000_t75" style="width:32.8pt;height:20.05pt" o:ole="">
            <v:imagedata r:id="rId3260" o:title=""/>
          </v:shape>
          <o:OLEObject Type="Embed" ProgID="Equation.DSMT4" ShapeID="_x0000_i2640" DrawAspect="Content" ObjectID="_1374351713" r:id="rId3261"/>
        </w:object>
      </w:r>
      <w:r>
        <w:t xml:space="preserve">is the Heaviside function. The quantity </w:t>
      </w:r>
      <w:r w:rsidR="00905817" w:rsidRPr="00905817">
        <w:rPr>
          <w:position w:val="-14"/>
        </w:rPr>
        <w:object w:dxaOrig="720" w:dyaOrig="400" w14:anchorId="071EB44C">
          <v:shape id="_x0000_i2641" type="#_x0000_t75" style="width:36.45pt;height:20.05pt" o:ole="">
            <v:imagedata r:id="rId3262" o:title=""/>
          </v:shape>
          <o:OLEObject Type="Embed" ProgID="Equation.DSMT4" ShapeID="_x0000_i2641" DrawAspect="Content" ObjectID="_1374351714" r:id="rId3263"/>
        </w:object>
      </w:r>
      <w:r>
        <w:t>is given by,</w:t>
      </w:r>
    </w:p>
    <w:p w14:paraId="2F21CFF6" w14:textId="2FB93011" w:rsidR="008C7882" w:rsidRDefault="008C7882" w:rsidP="008C7882">
      <w:pPr>
        <w:pStyle w:val="MTDisplayEquation"/>
      </w:pPr>
      <w:r>
        <w:tab/>
      </w:r>
      <w:r w:rsidR="00905817" w:rsidRPr="00905817">
        <w:rPr>
          <w:position w:val="-94"/>
        </w:rPr>
        <w:object w:dxaOrig="5500" w:dyaOrig="2000" w14:anchorId="2F96474A">
          <v:shape id="_x0000_i2642" type="#_x0000_t75" style="width:275.25pt;height:100.25pt" o:ole="">
            <v:imagedata r:id="rId3264" o:title=""/>
          </v:shape>
          <o:OLEObject Type="Embed" ProgID="Equation.DSMT4" ShapeID="_x0000_i2642" DrawAspect="Content" ObjectID="_1374351715" r:id="rId3265"/>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45</w:instrText>
        </w:r>
      </w:fldSimple>
      <w:r>
        <w:instrText>)</w:instrText>
      </w:r>
      <w:r>
        <w:fldChar w:fldCharType="end"/>
      </w:r>
    </w:p>
    <w:p w14:paraId="3F33DA66" w14:textId="77777777" w:rsidR="008C7882" w:rsidRPr="000C3C48" w:rsidRDefault="008C7882" w:rsidP="008C7882"/>
    <w:p w14:paraId="434E4037" w14:textId="77777777" w:rsidR="008C7882" w:rsidRDefault="008C7882" w:rsidP="008C7882">
      <w:pPr>
        <w:pStyle w:val="Heading3"/>
      </w:pPr>
      <w:bookmarkStart w:id="1607" w:name="_Toc300602813"/>
      <w:r>
        <w:t>Discretization of the Contact Integral</w:t>
      </w:r>
      <w:bookmarkEnd w:id="1607"/>
    </w:p>
    <w:p w14:paraId="2C024A8F" w14:textId="77777777" w:rsidR="008C7882" w:rsidRDefault="008C7882" w:rsidP="008C7882">
      <w:r>
        <w:t>The contact integral, which is repeated here,</w:t>
      </w:r>
    </w:p>
    <w:p w14:paraId="6EF31BD9" w14:textId="6E75B68B" w:rsidR="008C7882" w:rsidRDefault="008C7882" w:rsidP="008C7882">
      <w:pPr>
        <w:pStyle w:val="MTDisplayEquation"/>
      </w:pPr>
      <w:r>
        <w:tab/>
      </w:r>
      <w:r w:rsidR="00905817" w:rsidRPr="00905817">
        <w:rPr>
          <w:position w:val="-34"/>
        </w:rPr>
        <w:object w:dxaOrig="2180" w:dyaOrig="620" w14:anchorId="490F1258">
          <v:shape id="_x0000_i2643" type="#_x0000_t75" style="width:108.45pt;height:31pt" o:ole="">
            <v:imagedata r:id="rId3266" o:title=""/>
          </v:shape>
          <o:OLEObject Type="Embed" ProgID="Equation.DSMT4" ShapeID="_x0000_i2643" DrawAspect="Content" ObjectID="_1374351716" r:id="rId326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46</w:instrText>
        </w:r>
      </w:fldSimple>
      <w:r>
        <w:instrText>)</w:instrText>
      </w:r>
      <w:r>
        <w:fldChar w:fldCharType="end"/>
      </w:r>
    </w:p>
    <w:p w14:paraId="7F80541B" w14:textId="77777777" w:rsidR="008C7882" w:rsidRDefault="008C7882" w:rsidP="008C7882">
      <w:r>
        <w:t>will now be discretized using a standard finite element procedure. First it is noted that the integration can be written as a sum over the surface element areas:</w:t>
      </w:r>
    </w:p>
    <w:p w14:paraId="79278ECF" w14:textId="34E8DF71" w:rsidR="008C7882" w:rsidRDefault="008C7882" w:rsidP="008C7882">
      <w:pPr>
        <w:pStyle w:val="MTDisplayEquation"/>
      </w:pPr>
      <w:r>
        <w:tab/>
      </w:r>
      <w:r w:rsidR="00905817" w:rsidRPr="00905817">
        <w:rPr>
          <w:position w:val="-34"/>
        </w:rPr>
        <w:object w:dxaOrig="2520" w:dyaOrig="760" w14:anchorId="302BBF3D">
          <v:shape id="_x0000_i2644" type="#_x0000_t75" style="width:126.7pt;height:37.35pt" o:ole="">
            <v:imagedata r:id="rId3268" o:title=""/>
          </v:shape>
          <o:OLEObject Type="Embed" ProgID="Equation.DSMT4" ShapeID="_x0000_i2644" DrawAspect="Content" ObjectID="_1374351717" r:id="rId326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47</w:instrText>
        </w:r>
      </w:fldSimple>
      <w:r>
        <w:instrText>)</w:instrText>
      </w:r>
      <w:r>
        <w:fldChar w:fldCharType="end"/>
      </w:r>
    </w:p>
    <w:p w14:paraId="7D9E96E7" w14:textId="0CF06C86" w:rsidR="008C7882" w:rsidRDefault="008C7882" w:rsidP="008C7882">
      <w:r>
        <w:t xml:space="preserve">where </w:t>
      </w:r>
      <w:r w:rsidR="00905817" w:rsidRPr="00905817">
        <w:rPr>
          <w:position w:val="-12"/>
        </w:rPr>
        <w:object w:dxaOrig="420" w:dyaOrig="360" w14:anchorId="709B73E8">
          <v:shape id="_x0000_i2645" type="#_x0000_t75" style="width:20.05pt;height:19.15pt" o:ole="">
            <v:imagedata r:id="rId3270" o:title=""/>
          </v:shape>
          <o:OLEObject Type="Embed" ProgID="Equation.DSMT4" ShapeID="_x0000_i2645" DrawAspect="Content" ObjectID="_1374351718" r:id="rId3271"/>
        </w:object>
      </w:r>
      <w:r>
        <w:t>is the number of surface elements. The integration can be approximated using a quadrature rule,</w:t>
      </w:r>
    </w:p>
    <w:p w14:paraId="481017ED" w14:textId="64D0D015" w:rsidR="008C7882" w:rsidRDefault="008C7882" w:rsidP="008C7882">
      <w:pPr>
        <w:pStyle w:val="MTDisplayEquation"/>
      </w:pPr>
      <w:r>
        <w:tab/>
      </w:r>
      <w:r w:rsidR="00905817" w:rsidRPr="00905817">
        <w:rPr>
          <w:position w:val="-36"/>
        </w:rPr>
        <w:object w:dxaOrig="4099" w:dyaOrig="840" w14:anchorId="5B483E8E">
          <v:shape id="_x0000_i2646" type="#_x0000_t75" style="width:204.15pt;height:41.9pt" o:ole="">
            <v:imagedata r:id="rId3272" o:title=""/>
          </v:shape>
          <o:OLEObject Type="Embed" ProgID="Equation.DSMT4" ShapeID="_x0000_i2646" DrawAspect="Content" ObjectID="_1374351719" r:id="rId3273"/>
        </w:object>
      </w:r>
      <w:r>
        <w:t>,</w:t>
      </w:r>
      <w:r>
        <w:tab/>
      </w:r>
      <w:r>
        <w:fldChar w:fldCharType="begin"/>
      </w:r>
      <w:r>
        <w:instrText xml:space="preserve"> MACROBUTTON MTPlaceRef \* MERGEFORMAT </w:instrText>
      </w:r>
      <w:fldSimple w:instr=" SEQ MTEqn \h \* MERGEFORMAT "/>
      <w:bookmarkStart w:id="1608" w:name="ZEqnNum959237"/>
      <w:r>
        <w:instrText>(</w:instrText>
      </w:r>
      <w:fldSimple w:instr=" SEQ MTSec \c \* Arabic \* MERGEFORMAT ">
        <w:r w:rsidR="00AE264D">
          <w:rPr>
            <w:noProof/>
          </w:rPr>
          <w:instrText>6</w:instrText>
        </w:r>
      </w:fldSimple>
      <w:r>
        <w:instrText>.</w:instrText>
      </w:r>
      <w:fldSimple w:instr=" SEQ MTEqn \c \* Arabic \* MERGEFORMAT ">
        <w:r w:rsidR="00AE264D">
          <w:rPr>
            <w:noProof/>
          </w:rPr>
          <w:instrText>48</w:instrText>
        </w:r>
      </w:fldSimple>
      <w:r>
        <w:instrText>)</w:instrText>
      </w:r>
      <w:bookmarkEnd w:id="1608"/>
      <w:r>
        <w:fldChar w:fldCharType="end"/>
      </w:r>
    </w:p>
    <w:p w14:paraId="2C72AA41" w14:textId="4D024691" w:rsidR="008C7882" w:rsidRDefault="008C7882" w:rsidP="008C7882">
      <w:r>
        <w:lastRenderedPageBreak/>
        <w:t xml:space="preserve">where </w:t>
      </w:r>
      <w:r w:rsidR="00905817" w:rsidRPr="00905817">
        <w:rPr>
          <w:position w:val="-12"/>
        </w:rPr>
        <w:object w:dxaOrig="420" w:dyaOrig="380" w14:anchorId="490FDC21">
          <v:shape id="_x0000_i2647" type="#_x0000_t75" style="width:20.05pt;height:19.15pt" o:ole="">
            <v:imagedata r:id="rId3274" o:title=""/>
          </v:shape>
          <o:OLEObject Type="Embed" ProgID="Equation.DSMT4" ShapeID="_x0000_i2647" DrawAspect="Content" ObjectID="_1374351720" r:id="rId3275"/>
        </w:object>
      </w:r>
      <w:r>
        <w:t xml:space="preserve"> are the number of integration points for element </w:t>
      </w:r>
      <w:r>
        <w:rPr>
          <w:i/>
        </w:rPr>
        <w:t>e</w:t>
      </w:r>
      <w:r>
        <w:t xml:space="preserve">. It is now assumed that the integration points coincide with the element’s nodes (e.g. for a quadrilateral surface element we have </w:t>
      </w:r>
      <w:r w:rsidR="00905817" w:rsidRPr="00905817">
        <w:rPr>
          <w:position w:val="-14"/>
        </w:rPr>
        <w:object w:dxaOrig="1240" w:dyaOrig="400" w14:anchorId="33301CDC">
          <v:shape id="_x0000_i2648" type="#_x0000_t75" style="width:61.95pt;height:20.05pt" o:ole="">
            <v:imagedata r:id="rId3276" o:title=""/>
          </v:shape>
          <o:OLEObject Type="Embed" ProgID="Equation.DSMT4" ShapeID="_x0000_i2648" DrawAspect="Content" ObjectID="_1374351721" r:id="rId3277"/>
        </w:object>
      </w:r>
      <w:r>
        <w:t xml:space="preserve">, </w:t>
      </w:r>
      <w:r w:rsidR="00905817" w:rsidRPr="00905817">
        <w:rPr>
          <w:position w:val="-14"/>
        </w:rPr>
        <w:object w:dxaOrig="1100" w:dyaOrig="400" w14:anchorId="4028FC3D">
          <v:shape id="_x0000_i2649" type="#_x0000_t75" style="width:54.7pt;height:20.05pt" o:ole="">
            <v:imagedata r:id="rId3278" o:title=""/>
          </v:shape>
          <o:OLEObject Type="Embed" ProgID="Equation.DSMT4" ShapeID="_x0000_i2649" DrawAspect="Content" ObjectID="_1374351722" r:id="rId3279"/>
        </w:object>
      </w:r>
      <w:r>
        <w:t xml:space="preserve">, </w:t>
      </w:r>
      <w:r w:rsidR="00905817" w:rsidRPr="00905817">
        <w:rPr>
          <w:position w:val="-14"/>
        </w:rPr>
        <w:object w:dxaOrig="940" w:dyaOrig="400" w14:anchorId="6235446D">
          <v:shape id="_x0000_i2650" type="#_x0000_t75" style="width:47.4pt;height:20.05pt" o:ole="">
            <v:imagedata r:id="rId3280" o:title=""/>
          </v:shape>
          <o:OLEObject Type="Embed" ProgID="Equation.DSMT4" ShapeID="_x0000_i2650" DrawAspect="Content" ObjectID="_1374351723" r:id="rId3281"/>
        </w:object>
      </w:r>
      <w:r>
        <w:t xml:space="preserve"> and </w:t>
      </w:r>
      <w:r w:rsidR="00905817" w:rsidRPr="00905817">
        <w:rPr>
          <w:position w:val="-14"/>
        </w:rPr>
        <w:object w:dxaOrig="1100" w:dyaOrig="400" w14:anchorId="3436D224">
          <v:shape id="_x0000_i2651" type="#_x0000_t75" style="width:54.7pt;height:20.05pt" o:ole="">
            <v:imagedata r:id="rId3282" o:title=""/>
          </v:shape>
          <o:OLEObject Type="Embed" ProgID="Equation.DSMT4" ShapeID="_x0000_i2651" DrawAspect="Content" ObjectID="_1374351724" r:id="rId3283"/>
        </w:object>
      </w:r>
      <w:r>
        <w:t>). With this quadrature rule, we have</w:t>
      </w:r>
    </w:p>
    <w:p w14:paraId="45FA3A35" w14:textId="39CBB442" w:rsidR="008C7882" w:rsidRDefault="008C7882" w:rsidP="008C7882">
      <w:pPr>
        <w:pStyle w:val="MTDisplayEquation"/>
      </w:pPr>
      <w:r>
        <w:tab/>
      </w:r>
      <w:r w:rsidR="00905817" w:rsidRPr="00905817">
        <w:rPr>
          <w:position w:val="-52"/>
        </w:rPr>
        <w:object w:dxaOrig="2480" w:dyaOrig="1160" w14:anchorId="19F28358">
          <v:shape id="_x0000_i2652" type="#_x0000_t75" style="width:123.95pt;height:57.4pt" o:ole="">
            <v:imagedata r:id="rId3284" o:title=""/>
          </v:shape>
          <o:OLEObject Type="Embed" ProgID="Equation.DSMT4" ShapeID="_x0000_i2652" DrawAspect="Content" ObjectID="_1374351725" r:id="rId3285"/>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49</w:instrText>
        </w:r>
      </w:fldSimple>
      <w:r>
        <w:instrText>)</w:instrText>
      </w:r>
      <w:r>
        <w:fldChar w:fldCharType="end"/>
      </w:r>
    </w:p>
    <w:p w14:paraId="2B97DEBE" w14:textId="77777777" w:rsidR="008C7882" w:rsidRDefault="008C7882" w:rsidP="008C7882">
      <w:r>
        <w:t>so that,</w:t>
      </w:r>
    </w:p>
    <w:p w14:paraId="7C48F08B" w14:textId="56CF20C4" w:rsidR="008C7882" w:rsidRDefault="008C7882" w:rsidP="008C7882">
      <w:pPr>
        <w:pStyle w:val="MTDisplayEquation"/>
      </w:pPr>
      <w:r>
        <w:tab/>
      </w:r>
      <w:r w:rsidR="00905817" w:rsidRPr="00905817">
        <w:rPr>
          <w:position w:val="-32"/>
        </w:rPr>
        <w:object w:dxaOrig="3519" w:dyaOrig="760" w14:anchorId="65542A7B">
          <v:shape id="_x0000_i2653" type="#_x0000_t75" style="width:176.8pt;height:37.35pt" o:ole="">
            <v:imagedata r:id="rId3286" o:title=""/>
          </v:shape>
          <o:OLEObject Type="Embed" ProgID="Equation.DSMT4" ShapeID="_x0000_i2653" DrawAspect="Content" ObjectID="_1374351726" r:id="rId328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50</w:instrText>
        </w:r>
      </w:fldSimple>
      <w:r>
        <w:instrText>)</w:instrText>
      </w:r>
      <w:r>
        <w:fldChar w:fldCharType="end"/>
      </w:r>
    </w:p>
    <w:p w14:paraId="1540F651" w14:textId="77777777" w:rsidR="008C7882" w:rsidRDefault="008C7882" w:rsidP="008C7882">
      <w:r>
        <w:t>If the following vectors are defined,</w:t>
      </w:r>
    </w:p>
    <w:p w14:paraId="7836319A" w14:textId="6328E268" w:rsidR="008C7882" w:rsidRDefault="008C7882" w:rsidP="008C7882">
      <w:pPr>
        <w:pStyle w:val="MTDisplayEquation"/>
      </w:pPr>
      <w:r>
        <w:tab/>
      </w:r>
      <w:r w:rsidR="00905817" w:rsidRPr="00905817">
        <w:rPr>
          <w:position w:val="-44"/>
        </w:rPr>
        <w:object w:dxaOrig="3420" w:dyaOrig="999" w14:anchorId="01320F64">
          <v:shape id="_x0000_i2654" type="#_x0000_t75" style="width:171.35pt;height:50.15pt" o:ole="">
            <v:imagedata r:id="rId3288" o:title=""/>
          </v:shape>
          <o:OLEObject Type="Embed" ProgID="Equation.DSMT4" ShapeID="_x0000_i2654" DrawAspect="Content" ObjectID="_1374351727" r:id="rId3289"/>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51</w:instrText>
        </w:r>
      </w:fldSimple>
      <w:r>
        <w:instrText>)</w:instrText>
      </w:r>
      <w:r>
        <w:fldChar w:fldCharType="end"/>
      </w:r>
    </w:p>
    <w:p w14:paraId="5219D948" w14:textId="32829C81" w:rsidR="008C7882" w:rsidRDefault="008C7882" w:rsidP="008C7882">
      <w:r>
        <w:t xml:space="preserve">equation </w:t>
      </w:r>
      <w:r>
        <w:fldChar w:fldCharType="begin"/>
      </w:r>
      <w:r>
        <w:instrText xml:space="preserve"> GOTOBUTTON ZEqnNum959237  \* MERGEFORMAT </w:instrText>
      </w:r>
      <w:fldSimple w:instr=" REF ZEqnNum959237 \! \* MERGEFORMAT ">
        <w:r w:rsidR="00AE264D">
          <w:instrText>(6.48)</w:instrText>
        </w:r>
      </w:fldSimple>
      <w:r>
        <w:fldChar w:fldCharType="end"/>
      </w:r>
      <w:r>
        <w:t xml:space="preserve"> can then be rewritten as follows,</w:t>
      </w:r>
    </w:p>
    <w:p w14:paraId="44B16E35" w14:textId="57BAC9D8" w:rsidR="008C7882" w:rsidRDefault="008C7882" w:rsidP="008C7882">
      <w:pPr>
        <w:pStyle w:val="MTDisplayEquation"/>
      </w:pPr>
      <w:r>
        <w:tab/>
      </w:r>
      <w:r w:rsidR="00905817" w:rsidRPr="00905817">
        <w:rPr>
          <w:position w:val="-36"/>
        </w:rPr>
        <w:object w:dxaOrig="4260" w:dyaOrig="840" w14:anchorId="21D66FC3">
          <v:shape id="_x0000_i2655" type="#_x0000_t75" style="width:212.35pt;height:41.9pt" o:ole="">
            <v:imagedata r:id="rId3290" o:title=""/>
          </v:shape>
          <o:OLEObject Type="Embed" ProgID="Equation.DSMT4" ShapeID="_x0000_i2655" DrawAspect="Content" ObjectID="_1374351728" r:id="rId3291"/>
        </w:object>
      </w:r>
      <w:r>
        <w:t>.</w:t>
      </w:r>
      <w:r>
        <w:tab/>
      </w:r>
      <w:r>
        <w:fldChar w:fldCharType="begin"/>
      </w:r>
      <w:r>
        <w:instrText xml:space="preserve"> MACROBUTTON MTPlaceRef \* MERGEFORMAT </w:instrText>
      </w:r>
      <w:fldSimple w:instr=" SEQ MTEqn \h \* MERGEFORMAT "/>
      <w:bookmarkStart w:id="1609" w:name="ZEqnNum386722"/>
      <w:r>
        <w:instrText>(</w:instrText>
      </w:r>
      <w:fldSimple w:instr=" SEQ MTSec \c \* Arabic \* MERGEFORMAT ">
        <w:r w:rsidR="00AE264D">
          <w:rPr>
            <w:noProof/>
          </w:rPr>
          <w:instrText>6</w:instrText>
        </w:r>
      </w:fldSimple>
      <w:r>
        <w:instrText>.</w:instrText>
      </w:r>
      <w:fldSimple w:instr=" SEQ MTEqn \c \* Arabic \* MERGEFORMAT ">
        <w:r w:rsidR="00AE264D">
          <w:rPr>
            <w:noProof/>
          </w:rPr>
          <w:instrText>52</w:instrText>
        </w:r>
      </w:fldSimple>
      <w:r>
        <w:instrText>)</w:instrText>
      </w:r>
      <w:bookmarkEnd w:id="1609"/>
      <w:r>
        <w:fldChar w:fldCharType="end"/>
      </w:r>
    </w:p>
    <w:p w14:paraId="65DDB2EE" w14:textId="4A3C2D6E" w:rsidR="008C7882" w:rsidRDefault="008C7882" w:rsidP="008C7882">
      <w:r>
        <w:t xml:space="preserve">The specific form for </w:t>
      </w:r>
      <w:r w:rsidR="00905817" w:rsidRPr="00905817">
        <w:rPr>
          <w:position w:val="-12"/>
        </w:rPr>
        <w:object w:dxaOrig="260" w:dyaOrig="360" w14:anchorId="3F93A634">
          <v:shape id="_x0000_i2656" type="#_x0000_t75" style="width:12.75pt;height:19.15pt" o:ole="">
            <v:imagedata r:id="rId3292" o:title=""/>
          </v:shape>
          <o:OLEObject Type="Embed" ProgID="Equation.DSMT4" ShapeID="_x0000_i2656" DrawAspect="Content" ObjectID="_1374351729" r:id="rId3293"/>
        </w:object>
      </w:r>
      <w:r>
        <w:t>will depend on the method employed for enforcing the contact constraint.</w:t>
      </w:r>
    </w:p>
    <w:p w14:paraId="05263FD6" w14:textId="77777777" w:rsidR="008C7882" w:rsidRDefault="008C7882" w:rsidP="008C7882"/>
    <w:p w14:paraId="276BB362" w14:textId="77777777" w:rsidR="008C7882" w:rsidRDefault="008C7882" w:rsidP="008C7882">
      <w:pPr>
        <w:pStyle w:val="Heading3"/>
      </w:pPr>
      <w:bookmarkStart w:id="1610" w:name="_Toc300602814"/>
      <w:r>
        <w:t>Discretization of the Contact Stiffness</w:t>
      </w:r>
      <w:bookmarkEnd w:id="1610"/>
    </w:p>
    <w:p w14:paraId="69CD8ABE" w14:textId="77777777" w:rsidR="008C7882" w:rsidRDefault="008C7882" w:rsidP="008C7882">
      <w:r>
        <w:t>A similar procedure can now be used to calculate the discretized contact stiffness matrix. The linearization of the contact integral is repeated here:</w:t>
      </w:r>
    </w:p>
    <w:p w14:paraId="0D509A8E" w14:textId="33DE3A29" w:rsidR="008C7882" w:rsidRDefault="008C7882" w:rsidP="008C7882">
      <w:pPr>
        <w:pStyle w:val="MTDisplayEquation"/>
      </w:pPr>
      <w:r>
        <w:tab/>
      </w:r>
      <w:r w:rsidR="00905817" w:rsidRPr="00905817">
        <w:rPr>
          <w:position w:val="-70"/>
        </w:rPr>
        <w:object w:dxaOrig="4000" w:dyaOrig="1520" w14:anchorId="518E5C05">
          <v:shape id="_x0000_i2657" type="#_x0000_t75" style="width:200.5pt;height:75.65pt" o:ole="">
            <v:imagedata r:id="rId3294" o:title=""/>
          </v:shape>
          <o:OLEObject Type="Embed" ProgID="Equation.DSMT4" ShapeID="_x0000_i2657" DrawAspect="Content" ObjectID="_1374351730" r:id="rId3295"/>
        </w:object>
      </w:r>
      <w:r>
        <w:tab/>
      </w:r>
      <w:r>
        <w:fldChar w:fldCharType="begin"/>
      </w:r>
      <w:r>
        <w:instrText xml:space="preserve"> MACROBUTTON MTPlaceRef \* MERGEFORMAT </w:instrText>
      </w:r>
      <w:fldSimple w:instr=" SEQ MTEqn \h \* MERGEFORMAT "/>
      <w:bookmarkStart w:id="1611" w:name="ZEqnNum694151"/>
      <w:r>
        <w:instrText>(</w:instrText>
      </w:r>
      <w:fldSimple w:instr=" SEQ MTSec \c \* Arabic \* MERGEFORMAT ">
        <w:r w:rsidR="00AE264D">
          <w:rPr>
            <w:noProof/>
          </w:rPr>
          <w:instrText>6</w:instrText>
        </w:r>
      </w:fldSimple>
      <w:r>
        <w:instrText>.</w:instrText>
      </w:r>
      <w:fldSimple w:instr=" SEQ MTEqn \c \* Arabic \* MERGEFORMAT ">
        <w:r w:rsidR="00AE264D">
          <w:rPr>
            <w:noProof/>
          </w:rPr>
          <w:instrText>53</w:instrText>
        </w:r>
      </w:fldSimple>
      <w:r>
        <w:instrText>)</w:instrText>
      </w:r>
      <w:bookmarkEnd w:id="1611"/>
      <w:r>
        <w:fldChar w:fldCharType="end"/>
      </w:r>
    </w:p>
    <w:p w14:paraId="6845F2E7" w14:textId="6F6A16CD" w:rsidR="008C7882" w:rsidRDefault="008C7882" w:rsidP="008C7882">
      <w:r>
        <w:t xml:space="preserve">Using matrix notation we can rewrite equation </w:t>
      </w:r>
      <w:r>
        <w:fldChar w:fldCharType="begin"/>
      </w:r>
      <w:r>
        <w:instrText xml:space="preserve"> GOTOBUTTON ZEqnNum694151  \* MERGEFORMAT </w:instrText>
      </w:r>
      <w:fldSimple w:instr=" REF ZEqnNum694151 \! \* MERGEFORMAT ">
        <w:r w:rsidR="00AE264D">
          <w:instrText>(6.53)</w:instrText>
        </w:r>
      </w:fldSimple>
      <w:r>
        <w:fldChar w:fldCharType="end"/>
      </w:r>
      <w:r>
        <w:t xml:space="preserve"> as,</w:t>
      </w:r>
    </w:p>
    <w:p w14:paraId="5E848665" w14:textId="53F9A37E" w:rsidR="008C7882" w:rsidRDefault="008C7882" w:rsidP="008C7882">
      <w:pPr>
        <w:pStyle w:val="MTDisplayEquation"/>
      </w:pPr>
      <w:r>
        <w:tab/>
      </w:r>
      <w:r w:rsidR="00905817" w:rsidRPr="00905817">
        <w:rPr>
          <w:position w:val="-28"/>
        </w:rPr>
        <w:object w:dxaOrig="3860" w:dyaOrig="740" w14:anchorId="53F73F66">
          <v:shape id="_x0000_i2658" type="#_x0000_t75" style="width:191.4pt;height:37.35pt" o:ole="">
            <v:imagedata r:id="rId3296" o:title=""/>
          </v:shape>
          <o:OLEObject Type="Embed" ProgID="Equation.DSMT4" ShapeID="_x0000_i2658" DrawAspect="Content" ObjectID="_1374351731" r:id="rId329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54</w:instrText>
        </w:r>
      </w:fldSimple>
      <w:r>
        <w:instrText>)</w:instrText>
      </w:r>
      <w:r>
        <w:fldChar w:fldCharType="end"/>
      </w:r>
    </w:p>
    <w:p w14:paraId="1D24C1E9" w14:textId="53E49CE3" w:rsidR="008C7882" w:rsidRDefault="008C7882" w:rsidP="008C7882">
      <w:r>
        <w:t xml:space="preserve">where </w:t>
      </w:r>
      <w:r w:rsidR="00905817" w:rsidRPr="00905817">
        <w:rPr>
          <w:position w:val="-6"/>
        </w:rPr>
        <w:object w:dxaOrig="400" w:dyaOrig="279" w14:anchorId="1E05E0B4">
          <v:shape id="_x0000_i2659" type="#_x0000_t75" style="width:20.05pt;height:14.6pt" o:ole="">
            <v:imagedata r:id="rId3298" o:title=""/>
          </v:shape>
          <o:OLEObject Type="Embed" ProgID="Equation.DSMT4" ShapeID="_x0000_i2659" DrawAspect="Content" ObjectID="_1374351732" r:id="rId3299"/>
        </w:object>
      </w:r>
      <w:r>
        <w:t xml:space="preserve">is as above and </w:t>
      </w:r>
      <w:r w:rsidR="00905817" w:rsidRPr="00905817">
        <w:rPr>
          <w:position w:val="-4"/>
        </w:rPr>
        <w:object w:dxaOrig="420" w:dyaOrig="260" w14:anchorId="055E5AE5">
          <v:shape id="_x0000_i2660" type="#_x0000_t75" style="width:20.05pt;height:12.75pt" o:ole="">
            <v:imagedata r:id="rId3300" o:title=""/>
          </v:shape>
          <o:OLEObject Type="Embed" ProgID="Equation.DSMT4" ShapeID="_x0000_i2660" DrawAspect="Content" ObjectID="_1374351733" r:id="rId3301"/>
        </w:object>
      </w:r>
      <w:r>
        <w:t xml:space="preserve">similar to </w:t>
      </w:r>
      <w:r w:rsidR="00905817" w:rsidRPr="00905817">
        <w:rPr>
          <w:position w:val="-6"/>
        </w:rPr>
        <w:object w:dxaOrig="400" w:dyaOrig="279" w14:anchorId="6D5CD9F7">
          <v:shape id="_x0000_i2661" type="#_x0000_t75" style="width:20.05pt;height:14.6pt" o:ole="">
            <v:imagedata r:id="rId3302" o:title=""/>
          </v:shape>
          <o:OLEObject Type="Embed" ProgID="Equation.DSMT4" ShapeID="_x0000_i2661" DrawAspect="Content" ObjectID="_1374351734" r:id="rId3303"/>
        </w:object>
      </w:r>
      <w:r>
        <w:t xml:space="preserve"> with </w:t>
      </w:r>
      <w:r w:rsidR="00905817" w:rsidRPr="00905817">
        <w:rPr>
          <w:position w:val="-6"/>
        </w:rPr>
        <w:object w:dxaOrig="220" w:dyaOrig="279" w14:anchorId="57D3FFF3">
          <v:shape id="_x0000_i2662" type="#_x0000_t75" style="width:10.95pt;height:14.6pt" o:ole="">
            <v:imagedata r:id="rId3304" o:title=""/>
          </v:shape>
          <o:OLEObject Type="Embed" ProgID="Equation.DSMT4" ShapeID="_x0000_i2662" DrawAspect="Content" ObjectID="_1374351735" r:id="rId3305"/>
        </w:object>
      </w:r>
      <w:r>
        <w:t xml:space="preserve">replaced with </w:t>
      </w:r>
      <w:r w:rsidR="00905817" w:rsidRPr="00905817">
        <w:rPr>
          <w:position w:val="-4"/>
        </w:rPr>
        <w:object w:dxaOrig="220" w:dyaOrig="260" w14:anchorId="4187CC30">
          <v:shape id="_x0000_i2663" type="#_x0000_t75" style="width:10.95pt;height:12.75pt" o:ole="">
            <v:imagedata r:id="rId3306" o:title=""/>
          </v:shape>
          <o:OLEObject Type="Embed" ProgID="Equation.DSMT4" ShapeID="_x0000_i2663" DrawAspect="Content" ObjectID="_1374351736" r:id="rId3307"/>
        </w:object>
      </w:r>
      <w:r>
        <w:t xml:space="preserve"> and </w:t>
      </w:r>
      <w:r w:rsidR="00905817" w:rsidRPr="00905817">
        <w:rPr>
          <w:position w:val="-4"/>
        </w:rPr>
        <w:object w:dxaOrig="300" w:dyaOrig="300" w14:anchorId="62E00D63">
          <v:shape id="_x0000_i2664" type="#_x0000_t75" style="width:14.6pt;height:14.6pt" o:ole="">
            <v:imagedata r:id="rId3308" o:title=""/>
          </v:shape>
          <o:OLEObject Type="Embed" ProgID="Equation.DSMT4" ShapeID="_x0000_i2664" DrawAspect="Content" ObjectID="_1374351737" r:id="rId3309"/>
        </w:object>
      </w:r>
      <w:r>
        <w:t>,</w:t>
      </w:r>
    </w:p>
    <w:p w14:paraId="262FCCBB" w14:textId="2B01FDB4" w:rsidR="008C7882" w:rsidRDefault="008C7882" w:rsidP="008C7882">
      <w:pPr>
        <w:pStyle w:val="MTDisplayEquation"/>
      </w:pPr>
      <w:r>
        <w:tab/>
      </w:r>
      <w:r w:rsidR="00905817" w:rsidRPr="00905817">
        <w:rPr>
          <w:position w:val="-68"/>
        </w:rPr>
        <w:object w:dxaOrig="4480" w:dyaOrig="1480" w14:anchorId="23687309">
          <v:shape id="_x0000_i2665" type="#_x0000_t75" style="width:223.3pt;height:73.8pt" o:ole="">
            <v:imagedata r:id="rId3310" o:title=""/>
          </v:shape>
          <o:OLEObject Type="Embed" ProgID="Equation.DSMT4" ShapeID="_x0000_i2665" DrawAspect="Content" ObjectID="_1374351738" r:id="rId3311"/>
        </w:object>
      </w:r>
      <w:r>
        <w:tab/>
      </w:r>
      <w:r>
        <w:fldChar w:fldCharType="begin"/>
      </w:r>
      <w:r>
        <w:instrText xml:space="preserve"> MACROBUTTON MTPlaceRef \* MERGEFORMAT </w:instrText>
      </w:r>
      <w:fldSimple w:instr=" SEQ MTEqn \h \* MERGEFORMAT "/>
      <w:bookmarkStart w:id="1612" w:name="ZEqnNum879292"/>
      <w:r>
        <w:instrText>(</w:instrText>
      </w:r>
      <w:fldSimple w:instr=" SEQ MTSec \c \* Arabic \* MERGEFORMAT ">
        <w:r w:rsidR="00AE264D">
          <w:rPr>
            <w:noProof/>
          </w:rPr>
          <w:instrText>6</w:instrText>
        </w:r>
      </w:fldSimple>
      <w:r>
        <w:instrText>.</w:instrText>
      </w:r>
      <w:fldSimple w:instr=" SEQ MTEqn \c \* Arabic \* MERGEFORMAT ">
        <w:r w:rsidR="00AE264D">
          <w:rPr>
            <w:noProof/>
          </w:rPr>
          <w:instrText>55</w:instrText>
        </w:r>
      </w:fldSimple>
      <w:r>
        <w:instrText>)</w:instrText>
      </w:r>
      <w:bookmarkEnd w:id="1612"/>
      <w:r>
        <w:fldChar w:fldCharType="end"/>
      </w:r>
    </w:p>
    <w:p w14:paraId="12CDE78C" w14:textId="77777777" w:rsidR="008C7882" w:rsidRDefault="008C7882" w:rsidP="008C7882">
      <w:r>
        <w:t>where,</w:t>
      </w:r>
    </w:p>
    <w:p w14:paraId="00388F86" w14:textId="066EAF92" w:rsidR="008C7882" w:rsidRDefault="008C7882" w:rsidP="008C7882">
      <w:pPr>
        <w:pStyle w:val="MTDisplayEquation"/>
      </w:pPr>
      <w:r>
        <w:lastRenderedPageBreak/>
        <w:tab/>
      </w:r>
      <w:r w:rsidR="00905817" w:rsidRPr="00905817">
        <w:rPr>
          <w:position w:val="-78"/>
        </w:rPr>
        <w:object w:dxaOrig="5820" w:dyaOrig="1680" w14:anchorId="26B86A66">
          <v:shape id="_x0000_i2666" type="#_x0000_t75" style="width:292.55pt;height:83.85pt" o:ole="">
            <v:imagedata r:id="rId3312" o:title=""/>
          </v:shape>
          <o:OLEObject Type="Embed" ProgID="Equation.DSMT4" ShapeID="_x0000_i2666" DrawAspect="Content" ObjectID="_1374351739" r:id="rId3313"/>
        </w:object>
      </w:r>
      <w:r>
        <w:t>.</w:t>
      </w:r>
      <w:r>
        <w:tab/>
      </w:r>
      <w:r>
        <w:fldChar w:fldCharType="begin"/>
      </w:r>
      <w:r>
        <w:instrText xml:space="preserve"> MACROBUTTON MTPlaceRef \* MERGEFORMAT </w:instrText>
      </w:r>
      <w:fldSimple w:instr=" SEQ MTEqn \h \* MERGEFORMAT "/>
      <w:bookmarkStart w:id="1613" w:name="ZEqnNum858973"/>
      <w:r>
        <w:instrText>(</w:instrText>
      </w:r>
      <w:fldSimple w:instr=" SEQ MTSec \c \* Arabic \* MERGEFORMAT ">
        <w:r w:rsidR="00AE264D">
          <w:rPr>
            <w:noProof/>
          </w:rPr>
          <w:instrText>6</w:instrText>
        </w:r>
      </w:fldSimple>
      <w:r>
        <w:instrText>.</w:instrText>
      </w:r>
      <w:fldSimple w:instr=" SEQ MTEqn \c \* Arabic \* MERGEFORMAT ">
        <w:r w:rsidR="00AE264D">
          <w:rPr>
            <w:noProof/>
          </w:rPr>
          <w:instrText>56</w:instrText>
        </w:r>
      </w:fldSimple>
      <w:r>
        <w:instrText>)</w:instrText>
      </w:r>
      <w:bookmarkEnd w:id="1613"/>
      <w:r>
        <w:fldChar w:fldCharType="end"/>
      </w:r>
    </w:p>
    <w:p w14:paraId="14E6BADC" w14:textId="5F522AF6" w:rsidR="008C7882" w:rsidRDefault="008C7882" w:rsidP="008C7882">
      <w:r>
        <w:t xml:space="preserve">The following vectors are also defined which depend on the vectors of </w:t>
      </w:r>
      <w:r>
        <w:fldChar w:fldCharType="begin"/>
      </w:r>
      <w:r>
        <w:instrText xml:space="preserve"> GOTOBUTTON ZEqnNum858973  \* MERGEFORMAT </w:instrText>
      </w:r>
      <w:fldSimple w:instr=" REF ZEqnNum858973 \! \* MERGEFORMAT ">
        <w:r w:rsidR="00AE264D">
          <w:instrText>(6.56)</w:instrText>
        </w:r>
      </w:fldSimple>
      <w:r>
        <w:fldChar w:fldCharType="end"/>
      </w:r>
      <w:r>
        <w:t>:</w:t>
      </w:r>
    </w:p>
    <w:p w14:paraId="729B3FB8" w14:textId="6E46FEAC" w:rsidR="008C7882" w:rsidRDefault="008C7882" w:rsidP="008C7882">
      <w:pPr>
        <w:pStyle w:val="MTDisplayEquation"/>
      </w:pPr>
      <w:r>
        <w:tab/>
      </w:r>
      <w:r w:rsidR="00905817" w:rsidRPr="00905817">
        <w:rPr>
          <w:position w:val="-96"/>
        </w:rPr>
        <w:object w:dxaOrig="4260" w:dyaOrig="2040" w14:anchorId="6C28C776">
          <v:shape id="_x0000_i2667" type="#_x0000_t75" style="width:212.35pt;height:102.1pt" o:ole="">
            <v:imagedata r:id="rId3314" o:title=""/>
          </v:shape>
          <o:OLEObject Type="Embed" ProgID="Equation.DSMT4" ShapeID="_x0000_i2667" DrawAspect="Content" ObjectID="_1374351740" r:id="rId3315"/>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57</w:instrText>
        </w:r>
      </w:fldSimple>
      <w:r>
        <w:instrText>)</w:instrText>
      </w:r>
      <w:r>
        <w:fldChar w:fldCharType="end"/>
      </w:r>
    </w:p>
    <w:p w14:paraId="48E86E16" w14:textId="77777777" w:rsidR="008C7882" w:rsidRDefault="008C7882" w:rsidP="008C7882">
      <w:r>
        <w:t xml:space="preserve">where the matrix </w:t>
      </w:r>
      <w:r>
        <w:rPr>
          <w:b/>
        </w:rPr>
        <w:t>A</w:t>
      </w:r>
      <w:r>
        <w:t xml:space="preserve"> is defined as,</w:t>
      </w:r>
    </w:p>
    <w:p w14:paraId="17D411CB" w14:textId="34A50E7C" w:rsidR="008C7882" w:rsidRDefault="008C7882" w:rsidP="008C7882">
      <w:pPr>
        <w:pStyle w:val="MTDisplayEquation"/>
      </w:pPr>
      <w:r>
        <w:tab/>
      </w:r>
      <w:r w:rsidR="00905817" w:rsidRPr="00905817">
        <w:rPr>
          <w:position w:val="-14"/>
        </w:rPr>
        <w:object w:dxaOrig="1420" w:dyaOrig="380" w14:anchorId="44362AD5">
          <v:shape id="_x0000_i2668" type="#_x0000_t75" style="width:71.1pt;height:19.15pt" o:ole="">
            <v:imagedata r:id="rId3316" o:title=""/>
          </v:shape>
          <o:OLEObject Type="Embed" ProgID="Equation.DSMT4" ShapeID="_x0000_i2668" DrawAspect="Content" ObjectID="_1374351741" r:id="rId331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58</w:instrText>
        </w:r>
      </w:fldSimple>
      <w:r>
        <w:instrText>)</w:instrText>
      </w:r>
      <w:r>
        <w:fldChar w:fldCharType="end"/>
      </w:r>
    </w:p>
    <w:p w14:paraId="3DBB5D62" w14:textId="69AB6A7C" w:rsidR="008C7882" w:rsidRDefault="008C7882" w:rsidP="008C7882">
      <w:r>
        <w:t xml:space="preserve">Here, </w:t>
      </w:r>
      <w:r w:rsidR="00905817" w:rsidRPr="00905817">
        <w:rPr>
          <w:position w:val="-14"/>
        </w:rPr>
        <w:object w:dxaOrig="1100" w:dyaOrig="380" w14:anchorId="727D1765">
          <v:shape id="_x0000_i2669" type="#_x0000_t75" style="width:54.7pt;height:19.15pt" o:ole="">
            <v:imagedata r:id="rId3318" o:title=""/>
          </v:shape>
          <o:OLEObject Type="Embed" ProgID="Equation.DSMT4" ShapeID="_x0000_i2669" DrawAspect="Content" ObjectID="_1374351742" r:id="rId3319"/>
        </w:object>
      </w:r>
      <w:r>
        <w:t xml:space="preserve">is the surface metric tensor and </w:t>
      </w:r>
      <w:r w:rsidR="00905817" w:rsidRPr="00905817">
        <w:rPr>
          <w:position w:val="-16"/>
        </w:rPr>
        <w:object w:dxaOrig="1540" w:dyaOrig="440" w14:anchorId="348DC599">
          <v:shape id="_x0000_i2670" type="#_x0000_t75" style="width:76.55pt;height:21.85pt" o:ole="">
            <v:imagedata r:id="rId3320" o:title=""/>
          </v:shape>
          <o:OLEObject Type="Embed" ProgID="Equation.DSMT4" ShapeID="_x0000_i2670" DrawAspect="Content" ObjectID="_1374351743" r:id="rId3321"/>
        </w:object>
      </w:r>
      <w:r>
        <w:t xml:space="preserve">denotes the components of the surface curvature at </w:t>
      </w:r>
      <w:r w:rsidR="00905817" w:rsidRPr="00905817">
        <w:rPr>
          <w:position w:val="-10"/>
        </w:rPr>
        <w:object w:dxaOrig="200" w:dyaOrig="360" w14:anchorId="0332CC54">
          <v:shape id="_x0000_i2671" type="#_x0000_t75" style="width:10.05pt;height:19.15pt" o:ole="">
            <v:imagedata r:id="rId3322" o:title=""/>
          </v:shape>
          <o:OLEObject Type="Embed" ProgID="Equation.DSMT4" ShapeID="_x0000_i2671" DrawAspect="Content" ObjectID="_1374351744" r:id="rId3323"/>
        </w:object>
      </w:r>
      <w:r>
        <w:t>.</w:t>
      </w:r>
    </w:p>
    <w:p w14:paraId="57FA3AC3" w14:textId="77777777" w:rsidR="008C7882" w:rsidRDefault="008C7882" w:rsidP="008C7882"/>
    <w:p w14:paraId="35AD3397" w14:textId="77777777" w:rsidR="008C7882" w:rsidRDefault="008C7882" w:rsidP="008C7882">
      <w:pPr>
        <w:pStyle w:val="Heading3"/>
      </w:pPr>
      <w:bookmarkStart w:id="1614" w:name="_Toc300602815"/>
      <w:r>
        <w:t>Augmented Lagrangian Method</w:t>
      </w:r>
      <w:bookmarkEnd w:id="1614"/>
    </w:p>
    <w:p w14:paraId="50A0FF25" w14:textId="77777777" w:rsidR="008C7882" w:rsidRDefault="008C7882" w:rsidP="008C7882">
      <w:r>
        <w:t>The augmented Lagrangian method is used in FEBio to enforce the contact constraints to a user-specified tolerance. This implies that the normal contact tractions are given by,</w:t>
      </w:r>
    </w:p>
    <w:p w14:paraId="4B691FBC" w14:textId="3B298A95" w:rsidR="008C7882" w:rsidRDefault="008C7882" w:rsidP="008C7882">
      <w:pPr>
        <w:pStyle w:val="MTDisplayEquation"/>
      </w:pPr>
      <w:r>
        <w:tab/>
      </w:r>
      <w:r w:rsidR="00905817" w:rsidRPr="00905817">
        <w:rPr>
          <w:position w:val="-14"/>
        </w:rPr>
        <w:object w:dxaOrig="1560" w:dyaOrig="400" w14:anchorId="4F80AD0B">
          <v:shape id="_x0000_i2672" type="#_x0000_t75" style="width:78.4pt;height:20.05pt" o:ole="">
            <v:imagedata r:id="rId3324" o:title=""/>
          </v:shape>
          <o:OLEObject Type="Embed" ProgID="Equation.DSMT4" ShapeID="_x0000_i2672" DrawAspect="Content" ObjectID="_1374351745" r:id="rId3325"/>
        </w:object>
      </w:r>
      <w:r>
        <w:t>.</w:t>
      </w:r>
      <w:r>
        <w:tab/>
      </w:r>
      <w:r>
        <w:fldChar w:fldCharType="begin"/>
      </w:r>
      <w:r>
        <w:instrText xml:space="preserve"> MACROBUTTON MTPlaceRef \* MERGEFORMAT </w:instrText>
      </w:r>
      <w:fldSimple w:instr=" SEQ MTEqn \h \* MERGEFORMAT "/>
      <w:bookmarkStart w:id="1615" w:name="ZEqnNum558369"/>
      <w:r>
        <w:instrText>(</w:instrText>
      </w:r>
      <w:fldSimple w:instr=" SEQ MTSec \c \* Arabic \* MERGEFORMAT ">
        <w:r w:rsidR="00AE264D">
          <w:rPr>
            <w:noProof/>
          </w:rPr>
          <w:instrText>6</w:instrText>
        </w:r>
      </w:fldSimple>
      <w:r>
        <w:instrText>.</w:instrText>
      </w:r>
      <w:fldSimple w:instr=" SEQ MTEqn \c \* Arabic \* MERGEFORMAT ">
        <w:r w:rsidR="00AE264D">
          <w:rPr>
            <w:noProof/>
          </w:rPr>
          <w:instrText>59</w:instrText>
        </w:r>
      </w:fldSimple>
      <w:r>
        <w:instrText>)</w:instrText>
      </w:r>
      <w:bookmarkEnd w:id="1615"/>
      <w:r>
        <w:fldChar w:fldCharType="end"/>
      </w:r>
    </w:p>
    <w:p w14:paraId="1AF33B5A" w14:textId="41CDE9CB" w:rsidR="008C7882" w:rsidRDefault="008C7882" w:rsidP="008C7882">
      <w:r>
        <w:t xml:space="preserve">Note that this assumption is  consistent with the approach that was used in establishing the discretization of the linearization of the contact integral </w:t>
      </w:r>
      <w:r>
        <w:fldChar w:fldCharType="begin"/>
      </w:r>
      <w:r>
        <w:instrText xml:space="preserve"> GOTOBUTTON ZEqnNum879292  \* MERGEFORMAT </w:instrText>
      </w:r>
      <w:fldSimple w:instr=" REF ZEqnNum879292 \! \* MERGEFORMAT ">
        <w:r w:rsidR="00AE264D">
          <w:instrText>(6.55)</w:instrText>
        </w:r>
      </w:fldSimple>
      <w:r>
        <w:fldChar w:fldCharType="end"/>
      </w:r>
      <w:r>
        <w:t xml:space="preserve">. In </w:t>
      </w:r>
      <w:r>
        <w:fldChar w:fldCharType="begin"/>
      </w:r>
      <w:r>
        <w:instrText xml:space="preserve"> GOTOBUTTON ZEqnNum558369  \* MERGEFORMAT </w:instrText>
      </w:r>
      <w:fldSimple w:instr=" REF ZEqnNum558369 \* Charformat \! \* MERGEFORMAT ">
        <w:r w:rsidR="00AE264D">
          <w:instrText>(6.59)</w:instrText>
        </w:r>
      </w:fldSimple>
      <w:r>
        <w:fldChar w:fldCharType="end"/>
      </w:r>
      <w:r>
        <w:t xml:space="preserve"> </w:t>
      </w:r>
      <w:r w:rsidR="00905817" w:rsidRPr="00905817">
        <w:rPr>
          <w:position w:val="-12"/>
        </w:rPr>
        <w:object w:dxaOrig="300" w:dyaOrig="360" w14:anchorId="62BC5564">
          <v:shape id="_x0000_i2673" type="#_x0000_t75" style="width:14.6pt;height:19.15pt" o:ole="">
            <v:imagedata r:id="rId3326" o:title=""/>
          </v:shape>
          <o:OLEObject Type="Embed" ProgID="Equation.DSMT4" ShapeID="_x0000_i2673" DrawAspect="Content" ObjectID="_1374351746" r:id="rId3327"/>
        </w:object>
      </w:r>
      <w:r>
        <w:t xml:space="preserve"> is a penalty factor that is chosen arbitrarily.</w:t>
      </w:r>
    </w:p>
    <w:p w14:paraId="0038AD30" w14:textId="77777777" w:rsidR="008C7882" w:rsidRDefault="008C7882" w:rsidP="008C7882"/>
    <w:p w14:paraId="1958B47A" w14:textId="2FBA631E" w:rsidR="008C7882" w:rsidRDefault="008C7882" w:rsidP="008C7882">
      <w:r>
        <w:t xml:space="preserve">The Newton-Raphson iterative method is now used to solve the nonlinear contact problem where Uzawa’s method (REF) is employed to calculate the Lagrange multipliers </w:t>
      </w:r>
      <w:r w:rsidR="00905817" w:rsidRPr="00905817">
        <w:rPr>
          <w:position w:val="-12"/>
        </w:rPr>
        <w:object w:dxaOrig="320" w:dyaOrig="360" w14:anchorId="030C4B57">
          <v:shape id="_x0000_i2674" type="#_x0000_t75" style="width:15.5pt;height:19.15pt" o:ole="">
            <v:imagedata r:id="rId3328" o:title=""/>
          </v:shape>
          <o:OLEObject Type="Embed" ProgID="Equation.DSMT4" ShapeID="_x0000_i2674" DrawAspect="Content" ObjectID="_1374351747" r:id="rId3329"/>
        </w:object>
      </w:r>
      <w:r>
        <w:t>. This implies that the Lagrange multipliers are kept fixed during the Newton-Raphson iterations. After convergence the multipliers are updated and a new NR procedure is started. This procedure can be summarized by the following four steps.</w:t>
      </w:r>
    </w:p>
    <w:p w14:paraId="7B105BF9" w14:textId="77777777" w:rsidR="008C7882" w:rsidRDefault="008C7882" w:rsidP="008C7882"/>
    <w:p w14:paraId="3DA55BBF" w14:textId="77777777" w:rsidR="008C7882" w:rsidRPr="009F3005" w:rsidRDefault="008C7882" w:rsidP="008C7882">
      <w:pPr>
        <w:numPr>
          <w:ilvl w:val="0"/>
          <w:numId w:val="7"/>
        </w:numPr>
      </w:pPr>
      <w:r>
        <w:rPr>
          <w:b/>
        </w:rPr>
        <w:t xml:space="preserve">Initialize </w:t>
      </w:r>
      <w:r>
        <w:t xml:space="preserve">the augmented Lagrangian iteration counter </w:t>
      </w:r>
      <w:r>
        <w:rPr>
          <w:i/>
        </w:rPr>
        <w:t>k</w:t>
      </w:r>
      <w:r>
        <w:t>, and the initial guesses for the multipliers:</w:t>
      </w:r>
    </w:p>
    <w:p w14:paraId="0BBD76D9" w14:textId="138EFB72" w:rsidR="008C7882" w:rsidRDefault="008C7882" w:rsidP="008C7882">
      <w:pPr>
        <w:pStyle w:val="MTDisplayEquation"/>
      </w:pPr>
      <w:r>
        <w:tab/>
      </w:r>
      <w:r w:rsidR="00905817" w:rsidRPr="00905817">
        <w:rPr>
          <w:position w:val="-34"/>
        </w:rPr>
        <w:object w:dxaOrig="1160" w:dyaOrig="800" w14:anchorId="0A055643">
          <v:shape id="_x0000_i2675" type="#_x0000_t75" style="width:57.4pt;height:40.1pt" o:ole="">
            <v:imagedata r:id="rId3330" o:title=""/>
          </v:shape>
          <o:OLEObject Type="Embed" ProgID="Equation.DSMT4" ShapeID="_x0000_i2675" DrawAspect="Content" ObjectID="_1374351748" r:id="rId3331"/>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60</w:instrText>
        </w:r>
      </w:fldSimple>
      <w:r>
        <w:instrText>)</w:instrText>
      </w:r>
      <w:r>
        <w:fldChar w:fldCharType="end"/>
      </w:r>
    </w:p>
    <w:p w14:paraId="7E8508BE" w14:textId="31FD3E76" w:rsidR="008C7882" w:rsidRDefault="008C7882" w:rsidP="008C7882">
      <w:pPr>
        <w:numPr>
          <w:ilvl w:val="0"/>
          <w:numId w:val="7"/>
        </w:numPr>
      </w:pPr>
      <w:r>
        <w:rPr>
          <w:b/>
        </w:rPr>
        <w:t>Solve</w:t>
      </w:r>
      <w:r>
        <w:t xml:space="preserve"> for </w:t>
      </w:r>
      <w:r w:rsidR="00905817" w:rsidRPr="00905817">
        <w:rPr>
          <w:position w:val="-12"/>
        </w:rPr>
        <w:object w:dxaOrig="420" w:dyaOrig="400" w14:anchorId="47594DC6">
          <v:shape id="_x0000_i2676" type="#_x0000_t75" style="width:20.05pt;height:20.05pt" o:ole="">
            <v:imagedata r:id="rId3332" o:title=""/>
          </v:shape>
          <o:OLEObject Type="Embed" ProgID="Equation.DSMT4" ShapeID="_x0000_i2676" DrawAspect="Content" ObjectID="_1374351749" r:id="rId3333"/>
        </w:object>
      </w:r>
      <w:r>
        <w:t xml:space="preserve">, the solution vector corresponding to the fixed </w:t>
      </w:r>
      <w:r>
        <w:rPr>
          <w:i/>
        </w:rPr>
        <w:t>k</w:t>
      </w:r>
      <w:r>
        <w:t>th iterate for the multipliers,</w:t>
      </w:r>
      <w:r>
        <w:tab/>
      </w:r>
    </w:p>
    <w:p w14:paraId="50AD5DC7" w14:textId="6F511110" w:rsidR="008C7882" w:rsidRDefault="008C7882" w:rsidP="008C7882">
      <w:pPr>
        <w:pStyle w:val="MTDisplayEquation"/>
      </w:pPr>
      <w:r>
        <w:tab/>
      </w:r>
      <w:r w:rsidR="00905817" w:rsidRPr="00905817">
        <w:rPr>
          <w:position w:val="-20"/>
        </w:rPr>
        <w:object w:dxaOrig="2620" w:dyaOrig="520" w14:anchorId="3E8FF90F">
          <v:shape id="_x0000_i2677" type="#_x0000_t75" style="width:131.25pt;height:25.5pt" o:ole="">
            <v:imagedata r:id="rId3334" o:title=""/>
          </v:shape>
          <o:OLEObject Type="Embed" ProgID="Equation.DSMT4" ShapeID="_x0000_i2677" DrawAspect="Content" ObjectID="_1374351750" r:id="rId333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61</w:instrText>
        </w:r>
      </w:fldSimple>
      <w:r>
        <w:instrText>)</w:instrText>
      </w:r>
      <w:r>
        <w:fldChar w:fldCharType="end"/>
      </w:r>
    </w:p>
    <w:p w14:paraId="25F385C5" w14:textId="77777777" w:rsidR="008C7882" w:rsidRDefault="008C7882" w:rsidP="008C7882">
      <w:pPr>
        <w:ind w:left="360"/>
      </w:pPr>
      <w:r>
        <w:lastRenderedPageBreak/>
        <w:tab/>
      </w:r>
      <w:r>
        <w:tab/>
      </w:r>
    </w:p>
    <w:p w14:paraId="0A5F8E51" w14:textId="1B361780" w:rsidR="008C7882" w:rsidRDefault="008C7882" w:rsidP="008C7882">
      <w:pPr>
        <w:ind w:left="360"/>
      </w:pPr>
      <w:r>
        <w:t xml:space="preserve">where the contact tractions used to compute </w:t>
      </w:r>
      <w:r w:rsidR="00905817" w:rsidRPr="00905817">
        <w:rPr>
          <w:position w:val="-4"/>
        </w:rPr>
        <w:object w:dxaOrig="300" w:dyaOrig="300" w14:anchorId="3618441D">
          <v:shape id="_x0000_i2678" type="#_x0000_t75" style="width:14.6pt;height:14.6pt" o:ole="">
            <v:imagedata r:id="rId3336" o:title=""/>
          </v:shape>
          <o:OLEObject Type="Embed" ProgID="Equation.DSMT4" ShapeID="_x0000_i2678" DrawAspect="Content" ObjectID="_1374351751" r:id="rId3337"/>
        </w:object>
      </w:r>
      <w:r>
        <w:t>, the contact force, are governed by</w:t>
      </w:r>
    </w:p>
    <w:p w14:paraId="0EE3724D" w14:textId="14088C0D" w:rsidR="008C7882" w:rsidRDefault="008C7882" w:rsidP="008C7882">
      <w:pPr>
        <w:pStyle w:val="MTDisplayEquation"/>
      </w:pPr>
      <w:r>
        <w:tab/>
      </w:r>
      <w:r w:rsidR="00905817" w:rsidRPr="00905817">
        <w:rPr>
          <w:position w:val="-18"/>
        </w:rPr>
        <w:object w:dxaOrig="2120" w:dyaOrig="480" w14:anchorId="52D21B2E">
          <v:shape id="_x0000_i2679" type="#_x0000_t75" style="width:106.65pt;height:24.6pt" o:ole="">
            <v:imagedata r:id="rId3338" o:title=""/>
          </v:shape>
          <o:OLEObject Type="Embed" ProgID="Equation.DSMT4" ShapeID="_x0000_i2679" DrawAspect="Content" ObjectID="_1374351752" r:id="rId333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62</w:instrText>
        </w:r>
      </w:fldSimple>
      <w:r>
        <w:instrText>)</w:instrText>
      </w:r>
      <w:r>
        <w:fldChar w:fldCharType="end"/>
      </w:r>
    </w:p>
    <w:p w14:paraId="46A4A247" w14:textId="77777777" w:rsidR="008C7882" w:rsidRPr="00131990" w:rsidRDefault="008C7882" w:rsidP="008C7882">
      <w:pPr>
        <w:numPr>
          <w:ilvl w:val="0"/>
          <w:numId w:val="7"/>
        </w:numPr>
      </w:pPr>
      <w:r>
        <w:rPr>
          <w:b/>
        </w:rPr>
        <w:t>Update</w:t>
      </w:r>
      <w:r>
        <w:t xml:space="preserve"> the Lagrange multipliers and iteration counters:</w:t>
      </w:r>
    </w:p>
    <w:p w14:paraId="34F26160" w14:textId="26F17E4E" w:rsidR="008C7882" w:rsidRDefault="008C7882" w:rsidP="008C7882">
      <w:pPr>
        <w:pStyle w:val="MTDisplayEquation"/>
      </w:pPr>
      <w:r>
        <w:tab/>
      </w:r>
      <w:r w:rsidR="00905817" w:rsidRPr="00905817">
        <w:rPr>
          <w:position w:val="-36"/>
        </w:rPr>
        <w:object w:dxaOrig="2360" w:dyaOrig="840" w14:anchorId="17E0675D">
          <v:shape id="_x0000_i2680" type="#_x0000_t75" style="width:118.5pt;height:41.9pt" o:ole="">
            <v:imagedata r:id="rId3340" o:title=""/>
          </v:shape>
          <o:OLEObject Type="Embed" ProgID="Equation.DSMT4" ShapeID="_x0000_i2680" DrawAspect="Content" ObjectID="_1374351753" r:id="rId3341"/>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63</w:instrText>
        </w:r>
      </w:fldSimple>
      <w:r>
        <w:instrText>)</w:instrText>
      </w:r>
      <w:r>
        <w:fldChar w:fldCharType="end"/>
      </w:r>
    </w:p>
    <w:p w14:paraId="518E62B6" w14:textId="77777777" w:rsidR="008C7882" w:rsidRDefault="008C7882" w:rsidP="008C7882">
      <w:pPr>
        <w:numPr>
          <w:ilvl w:val="0"/>
          <w:numId w:val="7"/>
        </w:numPr>
      </w:pPr>
      <w:r>
        <w:rPr>
          <w:b/>
        </w:rPr>
        <w:t>Return</w:t>
      </w:r>
      <w:r>
        <w:t xml:space="preserve"> to the solution phase.</w:t>
      </w:r>
    </w:p>
    <w:p w14:paraId="5E6DBADB" w14:textId="77777777" w:rsidR="008C7882" w:rsidRDefault="008C7882" w:rsidP="008C7882"/>
    <w:p w14:paraId="32A63C20" w14:textId="77777777" w:rsidR="008C7882" w:rsidRDefault="008C7882" w:rsidP="008C7882">
      <w:r>
        <w:t>Steps 2-4 of the above algorithm are generally repeated until all contact constraints are satisfied to a user-specified tolerance or little change in the solution vector from augmentation to augmentation is noted.</w:t>
      </w:r>
    </w:p>
    <w:p w14:paraId="2E5D65ED" w14:textId="77777777" w:rsidR="008C7882" w:rsidRDefault="008C7882" w:rsidP="008C7882"/>
    <w:p w14:paraId="501C07D1" w14:textId="77777777" w:rsidR="008C7882" w:rsidRDefault="008C7882" w:rsidP="008C7882">
      <w:pPr>
        <w:pStyle w:val="Heading3"/>
      </w:pPr>
      <w:bookmarkStart w:id="1616" w:name="_Toc300602816"/>
      <w:r>
        <w:t xml:space="preserve">Automatic </w:t>
      </w:r>
      <w:r w:rsidR="0081541F">
        <w:t>P</w:t>
      </w:r>
      <w:r>
        <w:t xml:space="preserve">enalty </w:t>
      </w:r>
      <w:r w:rsidR="0081541F">
        <w:t>C</w:t>
      </w:r>
      <w:r>
        <w:t>alculation</w:t>
      </w:r>
      <w:bookmarkEnd w:id="1616"/>
    </w:p>
    <w:p w14:paraId="5E64CB25" w14:textId="2B5B709D" w:rsidR="008C7882" w:rsidRDefault="008C7882" w:rsidP="008C7882">
      <w:r>
        <w:t xml:space="preserve">The determination of the penalty factor </w:t>
      </w:r>
      <w:r w:rsidR="00905817" w:rsidRPr="00905817">
        <w:rPr>
          <w:position w:val="-12"/>
        </w:rPr>
        <w:object w:dxaOrig="300" w:dyaOrig="360" w14:anchorId="16D75186">
          <v:shape id="_x0000_i2681" type="#_x0000_t75" style="width:14.6pt;height:19.15pt" o:ole="">
            <v:imagedata r:id="rId3342" o:title=""/>
          </v:shape>
          <o:OLEObject Type="Embed" ProgID="Equation.DSMT4" ShapeID="_x0000_i2681" DrawAspect="Content" ObjectID="_1374351754" r:id="rId3343"/>
        </w:object>
      </w:r>
      <w:r>
        <w:t xml:space="preserve"> can be a difficult task, since a good value may depend on both material parameters and geometrical factors. In FEBio the value of this penalty factor can be determined automatically. In this case FEBio will calculate a penalty factor for each facet using the following formula.</w:t>
      </w:r>
    </w:p>
    <w:p w14:paraId="5BD22BB2" w14:textId="77777777" w:rsidR="008C7882" w:rsidRDefault="008C7882" w:rsidP="008C7882"/>
    <w:p w14:paraId="28E34307" w14:textId="198736ED" w:rsidR="008C7882" w:rsidRDefault="008C7882" w:rsidP="008C7882">
      <w:pPr>
        <w:pStyle w:val="MTDisplayEquation"/>
      </w:pPr>
      <w:r>
        <w:tab/>
      </w:r>
      <w:r w:rsidR="00BC57B2" w:rsidRPr="00905817">
        <w:rPr>
          <w:position w:val="-30"/>
        </w:rPr>
        <w:object w:dxaOrig="1280" w:dyaOrig="740" w14:anchorId="5E4888DB">
          <v:shape id="_x0000_i2682" type="#_x0000_t75" style="width:63.8pt;height:37.35pt" o:ole="">
            <v:imagedata r:id="rId3344" o:title=""/>
          </v:shape>
          <o:OLEObject Type="Embed" ProgID="Equation.DSMT4" ShapeID="_x0000_i2682" DrawAspect="Content" ObjectID="_1374351755" r:id="rId3345"/>
        </w:object>
      </w:r>
      <w:r w:rsidR="00993C44">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r w:rsidR="00AE264D">
          <w:rPr>
            <w:noProof/>
          </w:rPr>
          <w:instrText>64</w:instrText>
        </w:r>
      </w:fldSimple>
      <w:r>
        <w:instrText>)</w:instrText>
      </w:r>
      <w:r>
        <w:fldChar w:fldCharType="end"/>
      </w:r>
    </w:p>
    <w:p w14:paraId="318F2495" w14:textId="3095DCA4" w:rsidR="008C7882" w:rsidRDefault="008C7882" w:rsidP="00BC57B2">
      <w:pPr>
        <w:rPr>
          <w:ins w:id="1617" w:author="Gerard" w:date="2015-07-27T22:10:00Z"/>
        </w:rPr>
      </w:pPr>
      <w:r>
        <w:t xml:space="preserve">Here, </w:t>
      </w:r>
      <w:r w:rsidR="00BC57B2" w:rsidRPr="00905817">
        <w:rPr>
          <w:position w:val="-12"/>
        </w:rPr>
        <w:object w:dxaOrig="280" w:dyaOrig="380" w14:anchorId="5E5FAB0E">
          <v:shape id="_x0000_i2683" type="#_x0000_t75" style="width:13.65pt;height:20.05pt" o:ole="">
            <v:imagedata r:id="rId3346" o:title=""/>
          </v:shape>
          <o:OLEObject Type="Embed" ProgID="Equation.DSMT4" ShapeID="_x0000_i2683" DrawAspect="Content" ObjectID="_1374351756" r:id="rId3347"/>
        </w:object>
      </w:r>
      <w:ins w:id="1618" w:author="Gerard" w:date="2015-07-27T22:05:00Z">
        <w:r w:rsidR="00BC57B2" w:rsidRPr="00BC57B2">
          <w:rPr>
            <w:rPrChange w:id="1619" w:author="Gerard" w:date="2015-07-27T22:05:00Z">
              <w:rPr>
                <w:position w:val="-12"/>
              </w:rPr>
            </w:rPrChange>
          </w:rPr>
          <w:t xml:space="preserve"> </w:t>
        </w:r>
      </w:ins>
      <w:r>
        <w:t xml:space="preserve">is the effective </w:t>
      </w:r>
      <w:del w:id="1620" w:author="Gerard" w:date="2015-07-27T22:05:00Z">
        <w:r w:rsidDel="00BC57B2">
          <w:delText xml:space="preserve">bulk </w:delText>
        </w:r>
      </w:del>
      <w:ins w:id="1621" w:author="Gerard" w:date="2015-07-27T22:05:00Z">
        <w:r w:rsidR="00BC57B2">
          <w:t xml:space="preserve">Young’s </w:t>
        </w:r>
      </w:ins>
      <w:r>
        <w:t>modulus</w:t>
      </w:r>
      <w:ins w:id="1622" w:author="Gerard" w:date="2015-07-27T22:05:00Z">
        <w:r w:rsidR="00BC57B2">
          <w:t xml:space="preserve"> along the facet normal</w:t>
        </w:r>
      </w:ins>
      <w:r>
        <w:t xml:space="preserve">, </w:t>
      </w:r>
      <w:r w:rsidR="00905817" w:rsidRPr="00905817">
        <w:rPr>
          <w:position w:val="-12"/>
        </w:rPr>
        <w:object w:dxaOrig="260" w:dyaOrig="360" w14:anchorId="2DD7BABB">
          <v:shape id="_x0000_i2684" type="#_x0000_t75" style="width:12.75pt;height:19.15pt" o:ole="">
            <v:imagedata r:id="rId3348" o:title=""/>
          </v:shape>
          <o:OLEObject Type="Embed" ProgID="Equation.DSMT4" ShapeID="_x0000_i2684" DrawAspect="Content" ObjectID="_1374351757" r:id="rId3349"/>
        </w:object>
      </w:r>
      <w:ins w:id="1623" w:author="Gerard" w:date="2015-07-27T22:03:00Z">
        <w:r w:rsidR="00BC57B2" w:rsidRPr="00BC57B2">
          <w:rPr>
            <w:rPrChange w:id="1624" w:author="Gerard" w:date="2015-07-27T22:03:00Z">
              <w:rPr>
                <w:position w:val="-12"/>
              </w:rPr>
            </w:rPrChange>
          </w:rPr>
          <w:t xml:space="preserve"> </w:t>
        </w:r>
      </w:ins>
      <w:r>
        <w:t xml:space="preserve">the surface area of the facet, </w:t>
      </w:r>
      <w:r w:rsidR="00905817" w:rsidRPr="00905817">
        <w:rPr>
          <w:position w:val="-12"/>
        </w:rPr>
        <w:object w:dxaOrig="240" w:dyaOrig="360" w14:anchorId="318CF084">
          <v:shape id="_x0000_i2685" type="#_x0000_t75" style="width:11.85pt;height:19.15pt" o:ole="">
            <v:imagedata r:id="rId3350" o:title=""/>
          </v:shape>
          <o:OLEObject Type="Embed" ProgID="Equation.DSMT4" ShapeID="_x0000_i2685" DrawAspect="Content" ObjectID="_1374351758" r:id="rId3351"/>
        </w:object>
      </w:r>
      <w:ins w:id="1625" w:author="Gerard" w:date="2015-07-27T22:04:00Z">
        <w:r w:rsidR="00BC57B2" w:rsidRPr="00BC57B2">
          <w:rPr>
            <w:rPrChange w:id="1626" w:author="Gerard" w:date="2015-07-27T22:04:00Z">
              <w:rPr>
                <w:position w:val="-12"/>
              </w:rPr>
            </w:rPrChange>
          </w:rPr>
          <w:t xml:space="preserve"> </w:t>
        </w:r>
      </w:ins>
      <w:r>
        <w:t xml:space="preserve">the volume of the element to which this facet belongs and </w:t>
      </w:r>
      <w:r w:rsidR="00905817" w:rsidRPr="00905817">
        <w:rPr>
          <w:position w:val="-12"/>
        </w:rPr>
        <w:object w:dxaOrig="340" w:dyaOrig="360" w14:anchorId="20F4B578">
          <v:shape id="_x0000_i2686" type="#_x0000_t75" style="width:17.3pt;height:19.15pt" o:ole="">
            <v:imagedata r:id="rId3352" o:title=""/>
          </v:shape>
          <o:OLEObject Type="Embed" ProgID="Equation.DSMT4" ShapeID="_x0000_i2686" DrawAspect="Content" ObjectID="_1374351759" r:id="rId3353"/>
        </w:object>
      </w:r>
      <w:ins w:id="1627" w:author="Gerard" w:date="2015-07-27T22:14:00Z">
        <w:r w:rsidR="00965907" w:rsidRPr="00965907">
          <w:rPr>
            <w:rPrChange w:id="1628" w:author="Gerard" w:date="2015-07-27T22:14:00Z">
              <w:rPr>
                <w:position w:val="-12"/>
              </w:rPr>
            </w:rPrChange>
          </w:rPr>
          <w:t xml:space="preserve"> </w:t>
        </w:r>
      </w:ins>
      <w:r>
        <w:t xml:space="preserve">a user defined scale factor. </w:t>
      </w:r>
      <w:ins w:id="1629" w:author="Gerard" w:date="2015-07-27T22:06:00Z">
        <w:r w:rsidR="00BC57B2">
          <w:t xml:space="preserve">The parameter </w:t>
        </w:r>
      </w:ins>
      <w:ins w:id="1630" w:author="Gerard" w:date="2015-07-27T22:06:00Z">
        <w:r w:rsidR="00BC57B2" w:rsidRPr="00256ACE">
          <w:rPr>
            <w:position w:val="-12"/>
          </w:rPr>
          <w:object w:dxaOrig="280" w:dyaOrig="380" w14:anchorId="6C7E06DF">
            <v:shape id="_x0000_i2687" type="#_x0000_t75" style="width:13.65pt;height:19.15pt" o:ole="">
              <v:imagedata r:id="rId3354" o:title=""/>
            </v:shape>
            <o:OLEObject Type="Embed" ProgID="Equation.DSMT4" ShapeID="_x0000_i2687" DrawAspect="Content" ObjectID="_1374351760" r:id="rId3355"/>
          </w:object>
        </w:r>
      </w:ins>
      <w:ins w:id="1631" w:author="Gerard" w:date="2015-07-27T22:06:00Z">
        <w:r w:rsidR="00BC57B2">
          <w:t xml:space="preserve"> is evaluated from the elasticity tensor </w:t>
        </w:r>
      </w:ins>
      <w:ins w:id="1632" w:author="Gerard" w:date="2015-07-27T22:12:00Z">
        <w:r w:rsidR="00BC57B2" w:rsidRPr="00256ACE">
          <w:rPr>
            <w:position w:val="-6"/>
          </w:rPr>
          <w:object w:dxaOrig="200" w:dyaOrig="220" w14:anchorId="5B08D47B">
            <v:shape id="_x0000_i2688" type="#_x0000_t75" style="width:10.05pt;height:10.95pt" o:ole="">
              <v:imagedata r:id="rId3356" o:title=""/>
            </v:shape>
            <o:OLEObject Type="Embed" ProgID="Equation.DSMT4" ShapeID="_x0000_i2688" DrawAspect="Content" ObjectID="_1374351761" r:id="rId3357"/>
          </w:object>
        </w:r>
      </w:ins>
      <w:ins w:id="1633" w:author="Gerard" w:date="2015-07-27T22:12:00Z">
        <w:r w:rsidR="00BC57B2">
          <w:t xml:space="preserve"> </w:t>
        </w:r>
      </w:ins>
      <w:ins w:id="1634" w:author="Gerard" w:date="2015-07-27T22:10:00Z">
        <w:r w:rsidR="00BC57B2">
          <w:t xml:space="preserve">and the facet unit normal </w:t>
        </w:r>
      </w:ins>
      <w:ins w:id="1635" w:author="Gerard" w:date="2015-07-27T22:10:00Z">
        <w:r w:rsidR="00BC57B2" w:rsidRPr="00BC57B2">
          <w:rPr>
            <w:position w:val="-4"/>
          </w:rPr>
          <w:object w:dxaOrig="200" w:dyaOrig="200" w14:anchorId="2CE62FD6">
            <v:shape id="_x0000_i2689" type="#_x0000_t75" style="width:10.05pt;height:10.05pt" o:ole="">
              <v:imagedata r:id="rId3358" o:title=""/>
            </v:shape>
            <o:OLEObject Type="Embed" ProgID="Equation.DSMT4" ShapeID="_x0000_i2689" DrawAspect="Content" ObjectID="_1374351762" r:id="rId3359"/>
          </w:object>
        </w:r>
      </w:ins>
      <w:ins w:id="1636" w:author="Gerard" w:date="2015-07-27T22:10:00Z">
        <w:r w:rsidR="00BC57B2">
          <w:t xml:space="preserve"> according to</w:t>
        </w:r>
      </w:ins>
    </w:p>
    <w:p w14:paraId="0108E8BE" w14:textId="2A4E6C01" w:rsidR="00BC57B2" w:rsidRDefault="00BC57B2">
      <w:pPr>
        <w:pStyle w:val="MTDisplayEquation"/>
        <w:pPrChange w:id="1637" w:author="Gerard" w:date="2015-07-27T22:10:00Z">
          <w:pPr/>
        </w:pPrChange>
      </w:pPr>
      <w:ins w:id="1638" w:author="Gerard" w:date="2015-07-27T22:10:00Z">
        <w:r>
          <w:tab/>
        </w:r>
      </w:ins>
      <w:ins w:id="1639" w:author="Gerard" w:date="2015-07-27T22:10:00Z">
        <w:r w:rsidRPr="00BC57B2">
          <w:rPr>
            <w:position w:val="-30"/>
          </w:rPr>
          <w:object w:dxaOrig="2520" w:dyaOrig="720" w14:anchorId="1189DCAD">
            <v:shape id="_x0000_i2690" type="#_x0000_t75" style="width:125.75pt;height:36.45pt" o:ole="">
              <v:imagedata r:id="rId3360" o:title=""/>
            </v:shape>
            <o:OLEObject Type="Embed" ProgID="Equation.DSMT4" ShapeID="_x0000_i2690" DrawAspect="Content" ObjectID="_1374351763" r:id="rId3361"/>
          </w:object>
        </w:r>
      </w:ins>
      <w:ins w:id="1640" w:author="Gerard" w:date="2015-07-27T22:10:00Z">
        <w:r>
          <w:t xml:space="preserve"> </w:t>
        </w:r>
        <w:r>
          <w:tab/>
        </w:r>
        <w:r>
          <w:fldChar w:fldCharType="begin"/>
        </w:r>
        <w:r>
          <w:instrText xml:space="preserve"> MACROBUTTON MTPlaceRef \* MERGEFORMAT </w:instrText>
        </w:r>
        <w:r>
          <w:fldChar w:fldCharType="begin"/>
        </w:r>
        <w:r>
          <w:instrText xml:space="preserve"> SEQ MTEqn \h \* MERGEFORMAT </w:instrText>
        </w:r>
      </w:ins>
      <w:del w:id="1641" w:author="Gerard" w:date="2015-08-07T21:36:00Z">
        <w:r w:rsidR="00AE264D" w:rsidDel="00AE264D">
          <w:fldChar w:fldCharType="separate"/>
        </w:r>
      </w:del>
      <w:del w:id="1642" w:author="Gerard" w:date="2015-07-27T22:10:00Z">
        <w:r>
          <w:fldChar w:fldCharType="end"/>
        </w:r>
      </w:del>
      <w:ins w:id="1643" w:author="Gerard" w:date="2015-07-27T22:10:00Z">
        <w:r>
          <w:instrText>(</w:instrText>
        </w:r>
        <w:r>
          <w:fldChar w:fldCharType="begin"/>
        </w:r>
        <w:r>
          <w:instrText xml:space="preserve"> SEQ MTSec \c \* Arabic \* MERGEFORMAT </w:instrText>
        </w:r>
      </w:ins>
      <w:r>
        <w:fldChar w:fldCharType="separate"/>
      </w:r>
      <w:ins w:id="1644" w:author="Gerard" w:date="2015-08-07T21:36:00Z">
        <w:r w:rsidR="00AE264D">
          <w:rPr>
            <w:noProof/>
          </w:rPr>
          <w:instrText>6</w:instrText>
        </w:r>
      </w:ins>
      <w:ins w:id="1645" w:author="Gerard" w:date="2015-07-27T22:10:00Z">
        <w:r>
          <w:fldChar w:fldCharType="end"/>
        </w:r>
        <w:r>
          <w:instrText>.</w:instrText>
        </w:r>
        <w:r>
          <w:fldChar w:fldCharType="begin"/>
        </w:r>
        <w:r>
          <w:instrText xml:space="preserve"> SEQ MTEqn \c \* Arabic \* MERGEFORMAT </w:instrText>
        </w:r>
      </w:ins>
      <w:r>
        <w:fldChar w:fldCharType="separate"/>
      </w:r>
      <w:ins w:id="1646" w:author="Gerard" w:date="2015-08-07T21:36:00Z">
        <w:r w:rsidR="00AE264D">
          <w:rPr>
            <w:noProof/>
          </w:rPr>
          <w:instrText>65</w:instrText>
        </w:r>
      </w:ins>
      <w:ins w:id="1647" w:author="Gerard" w:date="2015-07-27T22:10:00Z">
        <w:r>
          <w:fldChar w:fldCharType="end"/>
        </w:r>
        <w:r>
          <w:instrText>)</w:instrText>
        </w:r>
        <w:r>
          <w:fldChar w:fldCharType="end"/>
        </w:r>
      </w:ins>
    </w:p>
    <w:p w14:paraId="5B7B3514" w14:textId="2C4713DB" w:rsidR="008C7882" w:rsidRDefault="00BC57B2" w:rsidP="008C7882">
      <w:ins w:id="1648" w:author="Gerard" w:date="2015-07-27T22:12:00Z">
        <w:r>
          <w:t xml:space="preserve">where </w:t>
        </w:r>
      </w:ins>
      <w:ins w:id="1649" w:author="Gerard" w:date="2015-07-27T22:12:00Z">
        <w:r w:rsidRPr="00256ACE">
          <w:rPr>
            <w:position w:val="-6"/>
          </w:rPr>
          <w:object w:dxaOrig="360" w:dyaOrig="340" w14:anchorId="3D5F64AC">
            <v:shape id="_x0000_i2691" type="#_x0000_t75" style="width:18.25pt;height:17.3pt" o:ole="">
              <v:imagedata r:id="rId3362" o:title=""/>
            </v:shape>
            <o:OLEObject Type="Embed" ProgID="Equation.DSMT4" ShapeID="_x0000_i2691" DrawAspect="Content" ObjectID="_1374351764" r:id="rId3363"/>
          </w:object>
        </w:r>
      </w:ins>
      <w:ins w:id="1650" w:author="Gerard" w:date="2015-07-27T22:12:00Z">
        <w:r>
          <w:t xml:space="preserve"> </w:t>
        </w:r>
      </w:ins>
      <w:ins w:id="1651" w:author="Gerard" w:date="2015-07-27T22:13:00Z">
        <w:r>
          <w:t>is the compliance tensor.</w:t>
        </w:r>
      </w:ins>
    </w:p>
    <w:p w14:paraId="20B02F03" w14:textId="77777777" w:rsidR="008C7882" w:rsidRDefault="008C7882" w:rsidP="008C7882">
      <w:pPr>
        <w:pStyle w:val="Heading3"/>
      </w:pPr>
      <w:bookmarkStart w:id="1652" w:name="_Ref250038634"/>
      <w:bookmarkStart w:id="1653" w:name="_Toc300602817"/>
      <w:r>
        <w:t xml:space="preserve">Alternative </w:t>
      </w:r>
      <w:r w:rsidR="0081541F">
        <w:t>F</w:t>
      </w:r>
      <w:r>
        <w:t>ormulations</w:t>
      </w:r>
      <w:bookmarkEnd w:id="1652"/>
      <w:bookmarkEnd w:id="1653"/>
    </w:p>
    <w:p w14:paraId="22084B67" w14:textId="77777777" w:rsidR="008C7882" w:rsidRDefault="008C7882" w:rsidP="008C7882">
      <w:r>
        <w:t xml:space="preserve">As of FEBio version 1.2, two alternative formulations for sliding contact are available. The first method, which is referred to as the </w:t>
      </w:r>
      <w:r w:rsidRPr="00F20AD5">
        <w:rPr>
          <w:i/>
        </w:rPr>
        <w:t>facet-to-facet sliding</w:t>
      </w:r>
      <w:r>
        <w:t xml:space="preserve">, is very similar to the formulation described above. It only differs in that it uses a Gaussian quadrature rule instead of nodal integration. Because of the more accurate integration rule, it was noted that this method in many situations was more stable and resulted in better convergence. </w:t>
      </w:r>
    </w:p>
    <w:p w14:paraId="33416292" w14:textId="77777777" w:rsidR="008C7882" w:rsidRDefault="008C7882" w:rsidP="008C7882"/>
    <w:p w14:paraId="6E6F3EB2" w14:textId="77777777" w:rsidR="008C7882" w:rsidRDefault="008C7882" w:rsidP="008C7882">
      <w:r>
        <w:t xml:space="preserve">The second alternative differs more significantly from the method described above. It also begins with the definition of a single contact integral over the slave surface. </w:t>
      </w:r>
    </w:p>
    <w:p w14:paraId="3CC533B1" w14:textId="77777777" w:rsidR="008C7882" w:rsidRDefault="008C7882" w:rsidP="008C7882"/>
    <w:p w14:paraId="745CDF0B" w14:textId="7352EB99" w:rsidR="008C7882" w:rsidRDefault="008C7882" w:rsidP="008C7882">
      <w:pPr>
        <w:pStyle w:val="MTDisplayEquation"/>
      </w:pPr>
      <w:r>
        <w:lastRenderedPageBreak/>
        <w:tab/>
      </w:r>
      <w:r w:rsidR="00905817" w:rsidRPr="00905817">
        <w:rPr>
          <w:position w:val="-36"/>
        </w:rPr>
        <w:object w:dxaOrig="2840" w:dyaOrig="660" w14:anchorId="3E489B12">
          <v:shape id="_x0000_i2692" type="#_x0000_t75" style="width:142.2pt;height:32.8pt" o:ole="">
            <v:imagedata r:id="rId3364" o:title=""/>
          </v:shape>
          <o:OLEObject Type="Embed" ProgID="Equation.DSMT4" ShapeID="_x0000_i2692" DrawAspect="Content" ObjectID="_1374351765" r:id="rId3365"/>
        </w:object>
      </w:r>
      <w:r w:rsidR="00C108FD">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654" w:author="Gerard" w:date="2015-08-07T21:36:00Z">
          <w:r w:rsidR="00AE264D">
            <w:rPr>
              <w:noProof/>
            </w:rPr>
            <w:instrText>66</w:instrText>
          </w:r>
        </w:ins>
        <w:del w:id="1655" w:author="Gerard" w:date="2015-07-27T22:14:00Z">
          <w:r w:rsidR="00D3178E" w:rsidDel="00C175E9">
            <w:rPr>
              <w:noProof/>
            </w:rPr>
            <w:delInstrText>65</w:delInstrText>
          </w:r>
        </w:del>
      </w:fldSimple>
      <w:r>
        <w:instrText>)</w:instrText>
      </w:r>
      <w:r>
        <w:fldChar w:fldCharType="end"/>
      </w:r>
    </w:p>
    <w:p w14:paraId="29E5AFB8" w14:textId="77777777" w:rsidR="008C7882" w:rsidRDefault="008C7882" w:rsidP="008C7882">
      <w:r>
        <w:t>But a different derivation is followed to obtain the linearization of this contact integral. The main reason for this difference is a subtly alternative definition for the gap function. In this method, it is defined as follows.</w:t>
      </w:r>
    </w:p>
    <w:p w14:paraId="6B92F018" w14:textId="4F25540D" w:rsidR="008C7882" w:rsidRDefault="008C7882" w:rsidP="008C7882">
      <w:pPr>
        <w:pStyle w:val="MTDisplayEquation"/>
      </w:pPr>
      <w:r>
        <w:tab/>
      </w:r>
      <w:r w:rsidR="00905817" w:rsidRPr="00905817">
        <w:rPr>
          <w:position w:val="-20"/>
        </w:rPr>
        <w:object w:dxaOrig="3519" w:dyaOrig="520" w14:anchorId="33F81485">
          <v:shape id="_x0000_i2693" type="#_x0000_t75" style="width:176.8pt;height:25.5pt" o:ole="">
            <v:imagedata r:id="rId3366" o:title=""/>
          </v:shape>
          <o:OLEObject Type="Embed" ProgID="Equation.DSMT4" ShapeID="_x0000_i2693" DrawAspect="Content" ObjectID="_1374351766" r:id="rId3367"/>
        </w:object>
      </w:r>
      <w:r w:rsidR="00C108FD">
        <w:t>,</w:t>
      </w:r>
      <w:r>
        <w:tab/>
      </w:r>
      <w:r>
        <w:fldChar w:fldCharType="begin"/>
      </w:r>
      <w:r>
        <w:instrText xml:space="preserve"> MACROBUTTON MTPlaceRef \* MERGEFORMAT </w:instrText>
      </w:r>
      <w:fldSimple w:instr=" SEQ MTEqn \h \* MERGEFORMAT "/>
      <w:bookmarkStart w:id="1656" w:name="ZEqnNum299947"/>
      <w:r>
        <w:instrText>(</w:instrText>
      </w:r>
      <w:fldSimple w:instr=" SEQ MTSec \c \* Arabic \* MERGEFORMAT ">
        <w:r w:rsidR="00AE264D">
          <w:rPr>
            <w:noProof/>
          </w:rPr>
          <w:instrText>6</w:instrText>
        </w:r>
      </w:fldSimple>
      <w:r>
        <w:instrText>.</w:instrText>
      </w:r>
      <w:fldSimple w:instr=" SEQ MTEqn \c \* Arabic \* MERGEFORMAT ">
        <w:ins w:id="1657" w:author="Gerard" w:date="2015-08-07T21:36:00Z">
          <w:r w:rsidR="00AE264D">
            <w:rPr>
              <w:noProof/>
            </w:rPr>
            <w:instrText>67</w:instrText>
          </w:r>
        </w:ins>
        <w:del w:id="1658" w:author="Gerard" w:date="2015-07-27T22:14:00Z">
          <w:r w:rsidR="00D3178E" w:rsidDel="00C175E9">
            <w:rPr>
              <w:noProof/>
            </w:rPr>
            <w:delInstrText>66</w:delInstrText>
          </w:r>
        </w:del>
      </w:fldSimple>
      <w:r>
        <w:instrText>)</w:instrText>
      </w:r>
      <w:bookmarkEnd w:id="1656"/>
      <w:r>
        <w:fldChar w:fldCharType="end"/>
      </w:r>
    </w:p>
    <w:p w14:paraId="7F11C924" w14:textId="66166025" w:rsidR="008C7882" w:rsidRDefault="008C7882" w:rsidP="008C7882">
      <w:r>
        <w:t xml:space="preserve"> where, </w:t>
      </w:r>
      <w:r w:rsidR="00905817" w:rsidRPr="00905817">
        <w:rPr>
          <w:position w:val="-6"/>
        </w:rPr>
        <w:object w:dxaOrig="360" w:dyaOrig="340" w14:anchorId="1B2358D0">
          <v:shape id="_x0000_i2694" type="#_x0000_t75" style="width:19.15pt;height:17.3pt" o:ole="">
            <v:imagedata r:id="rId3368" o:title=""/>
          </v:shape>
          <o:OLEObject Type="Embed" ProgID="Equation.DSMT4" ShapeID="_x0000_i2694" DrawAspect="Content" ObjectID="_1374351767" r:id="rId3369"/>
        </w:object>
      </w:r>
      <w:r>
        <w:t xml:space="preserve">is the normal of the slave surface (opposed to the master normal as used in the derivation above). In this case, the point </w:t>
      </w:r>
      <w:r w:rsidR="00905817" w:rsidRPr="00905817">
        <w:rPr>
          <w:position w:val="-14"/>
        </w:rPr>
        <w:object w:dxaOrig="639" w:dyaOrig="400" w14:anchorId="2E448194">
          <v:shape id="_x0000_i2695" type="#_x0000_t75" style="width:31pt;height:20.05pt" o:ole="">
            <v:imagedata r:id="rId3370" o:title=""/>
          </v:shape>
          <o:OLEObject Type="Embed" ProgID="Equation.DSMT4" ShapeID="_x0000_i2695" DrawAspect="Content" ObjectID="_1374351768" r:id="rId3371"/>
        </w:object>
      </w:r>
      <w:r>
        <w:t xml:space="preserve">is no longer the closest point projection of </w:t>
      </w:r>
      <w:r>
        <w:rPr>
          <w:b/>
        </w:rPr>
        <w:t xml:space="preserve">X </w:t>
      </w:r>
      <w:r>
        <w:t xml:space="preserve">onto the master surface, but instead is the normal projection along </w:t>
      </w:r>
      <w:r w:rsidR="00905817" w:rsidRPr="00905817">
        <w:rPr>
          <w:position w:val="-6"/>
        </w:rPr>
        <w:object w:dxaOrig="360" w:dyaOrig="340" w14:anchorId="2DC9A815">
          <v:shape id="_x0000_i2696" type="#_x0000_t75" style="width:19.15pt;height:17.3pt" o:ole="">
            <v:imagedata r:id="rId3372" o:title=""/>
          </v:shape>
          <o:OLEObject Type="Embed" ProgID="Equation.DSMT4" ShapeID="_x0000_i2696" DrawAspect="Content" ObjectID="_1374351769" r:id="rId3373"/>
        </w:object>
      </w:r>
      <w:r>
        <w:t xml:space="preserve">. The linearization of equation </w:t>
      </w:r>
      <w:r>
        <w:fldChar w:fldCharType="begin"/>
      </w:r>
      <w:r>
        <w:instrText xml:space="preserve"> GOTOBUTTON ZEqnNum299947  \* MERGEFORMAT </w:instrText>
      </w:r>
      <w:fldSimple w:instr=" REF ZEqnNum299947 \! \* MERGEFORMAT ">
        <w:ins w:id="1659" w:author="Gerard" w:date="2015-08-07T21:36:00Z">
          <w:r w:rsidR="00AE264D">
            <w:instrText>(6.67)</w:instrText>
          </w:r>
        </w:ins>
        <w:del w:id="1660" w:author="Gerard" w:date="2015-07-27T22:14:00Z">
          <w:r w:rsidR="00D3178E" w:rsidDel="00C175E9">
            <w:delInstrText>(6.66)</w:delInstrText>
          </w:r>
        </w:del>
      </w:fldSimple>
      <w:r>
        <w:fldChar w:fldCharType="end"/>
      </w:r>
      <w:r>
        <w:t xml:space="preserve"> now becomes,</w:t>
      </w:r>
    </w:p>
    <w:p w14:paraId="685E772A" w14:textId="03735B17" w:rsidR="008C7882" w:rsidRDefault="008C7882" w:rsidP="008C7882">
      <w:pPr>
        <w:pStyle w:val="MTDisplayEquation"/>
      </w:pPr>
      <w:r>
        <w:tab/>
      </w:r>
      <w:r w:rsidR="00905817" w:rsidRPr="00905817">
        <w:rPr>
          <w:position w:val="-18"/>
        </w:rPr>
        <w:object w:dxaOrig="3960" w:dyaOrig="480" w14:anchorId="7D17C395">
          <v:shape id="_x0000_i2697" type="#_x0000_t75" style="width:198.7pt;height:24.6pt" o:ole="">
            <v:imagedata r:id="rId3374" o:title=""/>
          </v:shape>
          <o:OLEObject Type="Embed" ProgID="Equation.DSMT4" ShapeID="_x0000_i2697" DrawAspect="Content" ObjectID="_1374351770" r:id="rId3375"/>
        </w:object>
      </w:r>
      <w:r w:rsidR="00C108FD">
        <w:t>.</w:t>
      </w:r>
      <w:r>
        <w:tab/>
      </w:r>
      <w:r>
        <w:fldChar w:fldCharType="begin"/>
      </w:r>
      <w:r>
        <w:instrText xml:space="preserve"> MACROBUTTON MTPlaceRef \* MERGEFORMAT </w:instrText>
      </w:r>
      <w:fldSimple w:instr=" SEQ MTEqn \h \* MERGEFORMAT "/>
      <w:bookmarkStart w:id="1661" w:name="ZEqnNum619824"/>
      <w:r>
        <w:instrText>(</w:instrText>
      </w:r>
      <w:fldSimple w:instr=" SEQ MTSec \c \* Arabic \* MERGEFORMAT ">
        <w:r w:rsidR="00AE264D">
          <w:rPr>
            <w:noProof/>
          </w:rPr>
          <w:instrText>6</w:instrText>
        </w:r>
      </w:fldSimple>
      <w:r>
        <w:instrText>.</w:instrText>
      </w:r>
      <w:fldSimple w:instr=" SEQ MTEqn \c \* Arabic \* MERGEFORMAT ">
        <w:ins w:id="1662" w:author="Gerard" w:date="2015-08-07T21:36:00Z">
          <w:r w:rsidR="00AE264D">
            <w:rPr>
              <w:noProof/>
            </w:rPr>
            <w:instrText>68</w:instrText>
          </w:r>
        </w:ins>
        <w:del w:id="1663" w:author="Gerard" w:date="2015-07-27T22:14:00Z">
          <w:r w:rsidR="00D3178E" w:rsidDel="00C175E9">
            <w:rPr>
              <w:noProof/>
            </w:rPr>
            <w:delInstrText>67</w:delInstrText>
          </w:r>
        </w:del>
      </w:fldSimple>
      <w:r>
        <w:instrText>)</w:instrText>
      </w:r>
      <w:bookmarkEnd w:id="1661"/>
      <w:r>
        <w:fldChar w:fldCharType="end"/>
      </w:r>
    </w:p>
    <w:p w14:paraId="0B0E87AA" w14:textId="183E7897" w:rsidR="008C7882" w:rsidRPr="000272C4" w:rsidRDefault="008C7882" w:rsidP="008C7882">
      <w:r>
        <w:t xml:space="preserve">Where, </w:t>
      </w:r>
      <w:r w:rsidR="00905817" w:rsidRPr="00905817">
        <w:rPr>
          <w:position w:val="-30"/>
        </w:rPr>
        <w:object w:dxaOrig="1180" w:dyaOrig="740" w14:anchorId="12AEA290">
          <v:shape id="_x0000_i2698" type="#_x0000_t75" style="width:59.25pt;height:37.35pt" o:ole="">
            <v:imagedata r:id="rId3376" o:title=""/>
          </v:shape>
          <o:OLEObject Type="Embed" ProgID="Equation.DSMT4" ShapeID="_x0000_i2698" DrawAspect="Content" ObjectID="_1374351771" r:id="rId3377"/>
        </w:object>
      </w:r>
      <w:r>
        <w:t xml:space="preserve">are the tangent vectors to the master surface at </w:t>
      </w:r>
      <w:r w:rsidR="00905817" w:rsidRPr="00905817">
        <w:rPr>
          <w:position w:val="-14"/>
        </w:rPr>
        <w:object w:dxaOrig="639" w:dyaOrig="400" w14:anchorId="0B654562">
          <v:shape id="_x0000_i2699" type="#_x0000_t75" style="width:31pt;height:20.05pt" o:ole="">
            <v:imagedata r:id="rId3378" o:title=""/>
          </v:shape>
          <o:OLEObject Type="Embed" ProgID="Equation.DSMT4" ShapeID="_x0000_i2699" DrawAspect="Content" ObjectID="_1374351772" r:id="rId3379"/>
        </w:object>
      </w:r>
      <w:r>
        <w:t xml:space="preserve">. Note that since </w:t>
      </w:r>
      <w:r w:rsidR="00905817" w:rsidRPr="00905817">
        <w:rPr>
          <w:position w:val="-6"/>
        </w:rPr>
        <w:object w:dxaOrig="360" w:dyaOrig="340" w14:anchorId="375932EA">
          <v:shape id="_x0000_i2700" type="#_x0000_t75" style="width:19.15pt;height:17.3pt" o:ole="">
            <v:imagedata r:id="rId3380" o:title=""/>
          </v:shape>
          <o:OLEObject Type="Embed" ProgID="Equation.DSMT4" ShapeID="_x0000_i2700" DrawAspect="Content" ObjectID="_1374351773" r:id="rId3381"/>
        </w:object>
      </w:r>
      <w:r>
        <w:t xml:space="preserve">is normal to the slave surface, equation </w:t>
      </w:r>
      <w:r>
        <w:fldChar w:fldCharType="begin"/>
      </w:r>
      <w:r>
        <w:instrText xml:space="preserve"> GOTOBUTTON ZEqnNum619824  \* MERGEFORMAT </w:instrText>
      </w:r>
      <w:fldSimple w:instr=" REF ZEqnNum619824 \! \* MERGEFORMAT ">
        <w:ins w:id="1664" w:author="Gerard" w:date="2015-08-07T21:36:00Z">
          <w:r w:rsidR="00AE264D">
            <w:instrText>(6.68)</w:instrText>
          </w:r>
        </w:ins>
        <w:del w:id="1665" w:author="Gerard" w:date="2015-07-27T22:14:00Z">
          <w:r w:rsidR="00D3178E" w:rsidDel="00C175E9">
            <w:delInstrText>(6.67)</w:delInstrText>
          </w:r>
        </w:del>
      </w:fldSimple>
      <w:r>
        <w:fldChar w:fldCharType="end"/>
      </w:r>
      <w:r>
        <w:t xml:space="preserve"> does not reduce to equation </w:t>
      </w:r>
      <w:r>
        <w:fldChar w:fldCharType="begin"/>
      </w:r>
      <w:r>
        <w:instrText xml:space="preserve"> GOTOBUTTON ZEqnNum436914  \* MERGEFORMAT </w:instrText>
      </w:r>
      <w:fldSimple w:instr=" REF ZEqnNum436914 \! \* MERGEFORMAT ">
        <w:r w:rsidR="00AE264D">
          <w:instrText>(6.41)</w:instrText>
        </w:r>
      </w:fldSimple>
      <w:r>
        <w:fldChar w:fldCharType="end"/>
      </w:r>
      <w:r>
        <w:t xml:space="preserve">. </w:t>
      </w:r>
    </w:p>
    <w:p w14:paraId="47772C78" w14:textId="77777777" w:rsidR="008C7882" w:rsidRDefault="008C7882" w:rsidP="008C7882">
      <w:r>
        <w:t>In one assumes frictionless contact, the contact traction can be written as follows,</w:t>
      </w:r>
    </w:p>
    <w:p w14:paraId="41F1DBC6" w14:textId="2FA50103" w:rsidR="008C7882" w:rsidRDefault="008C7882" w:rsidP="008C7882">
      <w:pPr>
        <w:pStyle w:val="MTDisplayEquation"/>
      </w:pPr>
      <w:r>
        <w:tab/>
      </w:r>
      <w:r w:rsidR="00905817" w:rsidRPr="00905817">
        <w:rPr>
          <w:position w:val="-40"/>
        </w:rPr>
        <w:object w:dxaOrig="2360" w:dyaOrig="840" w14:anchorId="3D356AE2">
          <v:shape id="_x0000_i2701" type="#_x0000_t75" style="width:118.5pt;height:41.9pt" o:ole="">
            <v:imagedata r:id="rId3382" o:title=""/>
          </v:shape>
          <o:OLEObject Type="Embed" ProgID="Equation.DSMT4" ShapeID="_x0000_i2701" DrawAspect="Content" ObjectID="_1374351774" r:id="rId3383"/>
        </w:object>
      </w:r>
      <w:r w:rsidR="00C108FD">
        <w:t>,</w:t>
      </w:r>
      <w:r>
        <w:tab/>
      </w:r>
      <w:r>
        <w:fldChar w:fldCharType="begin"/>
      </w:r>
      <w:r>
        <w:instrText xml:space="preserve"> MACROBUTTON MTPlaceRef \* MERGEFORMAT </w:instrText>
      </w:r>
      <w:fldSimple w:instr=" SEQ MTEqn \h \* MERGEFORMAT "/>
      <w:bookmarkStart w:id="1666" w:name="ZEqnNum748121"/>
      <w:r>
        <w:instrText>(</w:instrText>
      </w:r>
      <w:fldSimple w:instr=" SEQ MTSec \c \* Arabic \* MERGEFORMAT ">
        <w:r w:rsidR="00AE264D">
          <w:rPr>
            <w:noProof/>
          </w:rPr>
          <w:instrText>6</w:instrText>
        </w:r>
      </w:fldSimple>
      <w:r>
        <w:instrText>.</w:instrText>
      </w:r>
      <w:fldSimple w:instr=" SEQ MTEqn \c \* Arabic \* MERGEFORMAT ">
        <w:ins w:id="1667" w:author="Gerard" w:date="2015-08-07T21:36:00Z">
          <w:r w:rsidR="00AE264D">
            <w:rPr>
              <w:noProof/>
            </w:rPr>
            <w:instrText>69</w:instrText>
          </w:r>
        </w:ins>
        <w:del w:id="1668" w:author="Gerard" w:date="2015-07-27T22:14:00Z">
          <w:r w:rsidR="00D3178E" w:rsidDel="00C175E9">
            <w:rPr>
              <w:noProof/>
            </w:rPr>
            <w:delInstrText>68</w:delInstrText>
          </w:r>
        </w:del>
      </w:fldSimple>
      <w:r>
        <w:instrText>)</w:instrText>
      </w:r>
      <w:bookmarkEnd w:id="1666"/>
      <w:r>
        <w:fldChar w:fldCharType="end"/>
      </w:r>
    </w:p>
    <w:p w14:paraId="76890F25" w14:textId="6824A6DB" w:rsidR="008C7882" w:rsidRDefault="008C7882" w:rsidP="008C7882">
      <w:r>
        <w:t xml:space="preserve">where, </w:t>
      </w:r>
      <w:r w:rsidR="00905817" w:rsidRPr="00905817">
        <w:rPr>
          <w:position w:val="-12"/>
        </w:rPr>
        <w:object w:dxaOrig="360" w:dyaOrig="400" w14:anchorId="5C3A56AD">
          <v:shape id="_x0000_i2702" type="#_x0000_t75" style="width:19.15pt;height:20.05pt" o:ole="">
            <v:imagedata r:id="rId3384" o:title=""/>
          </v:shape>
          <o:OLEObject Type="Embed" ProgID="Equation.DSMT4" ShapeID="_x0000_i2702" DrawAspect="Content" ObjectID="_1374351775" r:id="rId3385"/>
        </w:object>
      </w:r>
      <w:r>
        <w:t xml:space="preserve">are the tangent vectors to </w:t>
      </w:r>
      <w:r w:rsidR="00905817" w:rsidRPr="00905817">
        <w:rPr>
          <w:position w:val="-10"/>
        </w:rPr>
        <w:object w:dxaOrig="360" w:dyaOrig="380" w14:anchorId="5FCDB0BE">
          <v:shape id="_x0000_i2703" type="#_x0000_t75" style="width:19.15pt;height:19.15pt" o:ole="">
            <v:imagedata r:id="rId3386" o:title=""/>
          </v:shape>
          <o:OLEObject Type="Embed" ProgID="Equation.DSMT4" ShapeID="_x0000_i2703" DrawAspect="Content" ObjectID="_1374351776" r:id="rId3387"/>
        </w:object>
      </w:r>
      <w:r>
        <w:t xml:space="preserve">evaluated at </w:t>
      </w:r>
      <w:r>
        <w:rPr>
          <w:b/>
        </w:rPr>
        <w:t>X</w:t>
      </w:r>
      <w:r>
        <w:t xml:space="preserve">. Using </w:t>
      </w:r>
      <w:r>
        <w:fldChar w:fldCharType="begin"/>
      </w:r>
      <w:r>
        <w:instrText xml:space="preserve"> GOTOBUTTON ZEqnNum748121  \* MERGEFORMAT </w:instrText>
      </w:r>
      <w:fldSimple w:instr=" REF ZEqnNum748121 \! \* MERGEFORMAT ">
        <w:ins w:id="1669" w:author="Gerard" w:date="2015-08-07T21:36:00Z">
          <w:r w:rsidR="00AE264D">
            <w:instrText>(6.69)</w:instrText>
          </w:r>
        </w:ins>
        <w:del w:id="1670" w:author="Gerard" w:date="2015-07-27T22:14:00Z">
          <w:r w:rsidR="00D3178E" w:rsidDel="00C175E9">
            <w:delInstrText>(6.68)</w:delInstrText>
          </w:r>
        </w:del>
      </w:fldSimple>
      <w:r>
        <w:fldChar w:fldCharType="end"/>
      </w:r>
      <w:r>
        <w:t xml:space="preserve"> we can rewrite the contact integral as follows.</w:t>
      </w:r>
    </w:p>
    <w:p w14:paraId="031704F1" w14:textId="6122066F" w:rsidR="008C7882" w:rsidRDefault="008C7882" w:rsidP="008C7882">
      <w:pPr>
        <w:pStyle w:val="MTDisplayEquation"/>
      </w:pPr>
      <w:r>
        <w:tab/>
      </w:r>
      <w:r w:rsidR="00905817" w:rsidRPr="00905817">
        <w:rPr>
          <w:position w:val="-36"/>
        </w:rPr>
        <w:object w:dxaOrig="3860" w:dyaOrig="660" w14:anchorId="3462A62D">
          <v:shape id="_x0000_i2704" type="#_x0000_t75" style="width:191.4pt;height:32.8pt" o:ole="">
            <v:imagedata r:id="rId3388" o:title=""/>
          </v:shape>
          <o:OLEObject Type="Embed" ProgID="Equation.DSMT4" ShapeID="_x0000_i2704" DrawAspect="Content" ObjectID="_1374351777" r:id="rId3389"/>
        </w:object>
      </w:r>
      <w:r w:rsidR="00C108FD">
        <w:t>.</w:t>
      </w:r>
      <w:r>
        <w:tab/>
      </w:r>
      <w:r>
        <w:fldChar w:fldCharType="begin"/>
      </w:r>
      <w:r>
        <w:instrText xml:space="preserve"> MACROBUTTON MTPlaceRef \* MERGEFORMAT </w:instrText>
      </w:r>
      <w:fldSimple w:instr=" SEQ MTEqn \h \* MERGEFORMAT "/>
      <w:bookmarkStart w:id="1671" w:name="ZEqnNum569465"/>
      <w:r>
        <w:instrText>(</w:instrText>
      </w:r>
      <w:fldSimple w:instr=" SEQ MTSec \c \* Arabic \* MERGEFORMAT ">
        <w:r w:rsidR="00AE264D">
          <w:rPr>
            <w:noProof/>
          </w:rPr>
          <w:instrText>6</w:instrText>
        </w:r>
      </w:fldSimple>
      <w:r>
        <w:instrText>.</w:instrText>
      </w:r>
      <w:fldSimple w:instr=" SEQ MTEqn \c \* Arabic \* MERGEFORMAT ">
        <w:ins w:id="1672" w:author="Gerard" w:date="2015-08-07T21:36:00Z">
          <w:r w:rsidR="00AE264D">
            <w:rPr>
              <w:noProof/>
            </w:rPr>
            <w:instrText>70</w:instrText>
          </w:r>
        </w:ins>
        <w:del w:id="1673" w:author="Gerard" w:date="2015-07-27T22:14:00Z">
          <w:r w:rsidR="00D3178E" w:rsidDel="00C175E9">
            <w:rPr>
              <w:noProof/>
            </w:rPr>
            <w:delInstrText>69</w:delInstrText>
          </w:r>
        </w:del>
      </w:fldSimple>
      <w:r>
        <w:instrText>)</w:instrText>
      </w:r>
      <w:bookmarkEnd w:id="1671"/>
      <w:r>
        <w:fldChar w:fldCharType="end"/>
      </w:r>
    </w:p>
    <w:p w14:paraId="252546D4" w14:textId="62D95E36" w:rsidR="008C7882" w:rsidRDefault="008C7882" w:rsidP="008C7882">
      <w:r>
        <w:t xml:space="preserve">Where we assumed that the integration domain can be mapped to a 2D parametric domain, </w:t>
      </w:r>
      <w:r w:rsidR="00905817" w:rsidRPr="00905817">
        <w:rPr>
          <w:position w:val="-14"/>
        </w:rPr>
        <w:object w:dxaOrig="999" w:dyaOrig="400" w14:anchorId="0F437C64">
          <v:shape id="_x0000_i2705" type="#_x0000_t75" style="width:50.15pt;height:20.05pt" o:ole="">
            <v:imagedata r:id="rId3390" o:title=""/>
          </v:shape>
          <o:OLEObject Type="Embed" ProgID="Equation.DSMT4" ShapeID="_x0000_i2705" DrawAspect="Content" ObjectID="_1374351778" r:id="rId3391"/>
        </w:object>
      </w:r>
      <w:r>
        <w:t xml:space="preserve">. </w:t>
      </w:r>
    </w:p>
    <w:p w14:paraId="221AEC1E" w14:textId="77777777" w:rsidR="008C7882" w:rsidRDefault="008C7882" w:rsidP="008C7882"/>
    <w:p w14:paraId="7DE0EEBF" w14:textId="715DB939" w:rsidR="008C7882" w:rsidRDefault="008C7882" w:rsidP="008C7882">
      <w:r>
        <w:t xml:space="preserve">The linearization of </w:t>
      </w:r>
      <w:r>
        <w:fldChar w:fldCharType="begin"/>
      </w:r>
      <w:r>
        <w:instrText xml:space="preserve"> GOTOBUTTON ZEqnNum569465  \* MERGEFORMAT </w:instrText>
      </w:r>
      <w:fldSimple w:instr=" REF ZEqnNum569465 \! \* MERGEFORMAT ">
        <w:ins w:id="1674" w:author="Gerard" w:date="2015-08-07T21:36:00Z">
          <w:r w:rsidR="00AE264D">
            <w:instrText>(6.70)</w:instrText>
          </w:r>
        </w:ins>
        <w:del w:id="1675" w:author="Gerard" w:date="2015-07-27T22:14:00Z">
          <w:r w:rsidR="00D3178E" w:rsidDel="00C175E9">
            <w:delInstrText>(6.69)</w:delInstrText>
          </w:r>
        </w:del>
      </w:fldSimple>
      <w:r>
        <w:fldChar w:fldCharType="end"/>
      </w:r>
      <w:r>
        <w:t xml:space="preserve"> now proceeds in the usual fashion. Omitting the details, it can be shown that the linearization of the contact integral results in,</w:t>
      </w:r>
    </w:p>
    <w:p w14:paraId="393409E7" w14:textId="77777777" w:rsidR="008C7882" w:rsidRDefault="008C7882" w:rsidP="008C7882"/>
    <w:p w14:paraId="1C6CA7C8" w14:textId="3397A4F0" w:rsidR="008C7882" w:rsidRDefault="008C7882" w:rsidP="008C7882">
      <w:pPr>
        <w:pStyle w:val="MTDisplayEquation"/>
      </w:pPr>
      <w:r>
        <w:tab/>
      </w:r>
      <w:r w:rsidR="00905817" w:rsidRPr="00905817">
        <w:rPr>
          <w:position w:val="-120"/>
        </w:rPr>
        <w:object w:dxaOrig="5880" w:dyaOrig="2360" w14:anchorId="0DD77ACE">
          <v:shape id="_x0000_i2706" type="#_x0000_t75" style="width:294.4pt;height:118.5pt" o:ole="">
            <v:imagedata r:id="rId3392" o:title=""/>
          </v:shape>
          <o:OLEObject Type="Embed" ProgID="Equation.DSMT4" ShapeID="_x0000_i2706" DrawAspect="Content" ObjectID="_1374351779" r:id="rId3393"/>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676" w:author="Gerard" w:date="2015-08-07T21:36:00Z">
          <w:r w:rsidR="00AE264D">
            <w:rPr>
              <w:noProof/>
            </w:rPr>
            <w:instrText>71</w:instrText>
          </w:r>
        </w:ins>
        <w:del w:id="1677" w:author="Gerard" w:date="2015-07-27T22:14:00Z">
          <w:r w:rsidR="00D3178E" w:rsidDel="00C175E9">
            <w:rPr>
              <w:noProof/>
            </w:rPr>
            <w:delInstrText>70</w:delInstrText>
          </w:r>
        </w:del>
      </w:fldSimple>
      <w:r>
        <w:instrText>)</w:instrText>
      </w:r>
      <w:r>
        <w:fldChar w:fldCharType="end"/>
      </w:r>
    </w:p>
    <w:p w14:paraId="0F6D545D" w14:textId="32771BD1" w:rsidR="008C7882" w:rsidRDefault="008C7882" w:rsidP="008C7882">
      <w:r>
        <w:t xml:space="preserve">where, </w:t>
      </w:r>
      <w:r w:rsidR="00905817" w:rsidRPr="00905817">
        <w:rPr>
          <w:position w:val="-14"/>
        </w:rPr>
        <w:object w:dxaOrig="1440" w:dyaOrig="420" w14:anchorId="465E7F95">
          <v:shape id="_x0000_i2707" type="#_x0000_t75" style="width:1in;height:20.05pt" o:ole="">
            <v:imagedata r:id="rId3394" o:title=""/>
          </v:shape>
          <o:OLEObject Type="Embed" ProgID="Equation.DSMT4" ShapeID="_x0000_i2707" DrawAspect="Content" ObjectID="_1374351780" r:id="rId3395"/>
        </w:object>
      </w:r>
      <w:r>
        <w:t xml:space="preserve">and </w:t>
      </w:r>
      <w:r w:rsidR="00905817" w:rsidRPr="00905817">
        <w:rPr>
          <w:position w:val="-20"/>
        </w:rPr>
        <w:object w:dxaOrig="1300" w:dyaOrig="480" w14:anchorId="6079B6DD">
          <v:shape id="_x0000_i2708" type="#_x0000_t75" style="width:65.6pt;height:24.6pt" o:ole="">
            <v:imagedata r:id="rId3396" o:title=""/>
          </v:shape>
          <o:OLEObject Type="Embed" ProgID="Equation.DSMT4" ShapeID="_x0000_i2708" DrawAspect="Content" ObjectID="_1374351781" r:id="rId3397"/>
        </w:object>
      </w:r>
      <w:r>
        <w:t xml:space="preserve">. </w:t>
      </w:r>
    </w:p>
    <w:p w14:paraId="704A29CE" w14:textId="77777777" w:rsidR="008C7882" w:rsidRDefault="008C7882" w:rsidP="008C7882"/>
    <w:p w14:paraId="6832C29D" w14:textId="77777777" w:rsidR="008C7882" w:rsidRDefault="008C7882" w:rsidP="008C7882">
      <w:r>
        <w:t xml:space="preserve">The discretization of the contact integral and its linearization now proceeds as usual. We will not derive the details, but it is important to point out that the resulting stiffness matrix for this </w:t>
      </w:r>
      <w:r>
        <w:lastRenderedPageBreak/>
        <w:t>particular contact formulation is not symmetric. Although this method has shown to give good results, especially in large compression problems, it was desirable to derive a symmetric version as well. Because of this, a slightly different formulation was also developed that does reduce to a symmetric stiffness matrix although this symmetric version did not seem to perform as well as the non-symmetric one.</w:t>
      </w:r>
    </w:p>
    <w:p w14:paraId="7E60E7C2" w14:textId="77777777" w:rsidR="008C7882" w:rsidRDefault="008C7882" w:rsidP="008C7882"/>
    <w:p w14:paraId="66A7FECD" w14:textId="77777777" w:rsidR="008C7882" w:rsidRDefault="008C7882" w:rsidP="008C7882">
      <w:pPr>
        <w:pStyle w:val="Heading2"/>
      </w:pPr>
      <w:bookmarkStart w:id="1678" w:name="_Toc300602818"/>
      <w:r>
        <w:t>Biphasic Contact</w:t>
      </w:r>
      <w:bookmarkEnd w:id="1678"/>
    </w:p>
    <w:p w14:paraId="55E6EC17" w14:textId="77777777" w:rsidR="00277B83" w:rsidRPr="006F687B" w:rsidRDefault="00277B83" w:rsidP="00277B83">
      <w:pPr>
        <w:pStyle w:val="Heading3"/>
      </w:pPr>
      <w:bookmarkStart w:id="1679" w:name="_Toc300602819"/>
      <w:r>
        <w:t>Contact Integral</w:t>
      </w:r>
      <w:bookmarkEnd w:id="1679"/>
    </w:p>
    <w:p w14:paraId="16FC2498" w14:textId="097E370D" w:rsidR="00277B83" w:rsidRDefault="00277B83" w:rsidP="00277B83">
      <w:r>
        <w:t xml:space="preserve">See Section </w:t>
      </w:r>
      <w:r>
        <w:fldChar w:fldCharType="begin"/>
      </w:r>
      <w:r>
        <w:instrText xml:space="preserve"> REF _Ref167097234 \r \h </w:instrText>
      </w:r>
      <w:r>
        <w:fldChar w:fldCharType="separate"/>
      </w:r>
      <w:r w:rsidR="00AE264D">
        <w:t>5.6</w:t>
      </w:r>
      <w:r>
        <w:fldChar w:fldCharType="end"/>
      </w:r>
      <w:r>
        <w:t xml:space="preserve"> for a review of biphasic materials, and </w:t>
      </w:r>
      <w:r>
        <w:fldChar w:fldCharType="begin"/>
      </w:r>
      <w:r w:rsidR="001763A3">
        <w:instrText xml:space="preserve"> ADDIN EN.CITE &lt;EndNote&gt;&lt;Cite&gt;&lt;Author&gt;Ateshian&lt;/Author&gt;&lt;Year&gt;2010&lt;/Year&gt;&lt;RecNum&gt;39&lt;/RecNum&gt;&lt;DisplayText&gt;[50]&lt;/DisplayText&gt;&lt;record&gt;&lt;rec-number&gt;39&lt;/rec-number&gt;&lt;foreign-keys&gt;&lt;key app="EN" db-id="fwxrfwzd5wwavcepe9epdeevxdsd2fftswrx" timestamp="0"&gt;39&lt;/key&gt;&lt;/foreign-keys&gt;&lt;ref-type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custom2&gt;PMC2953263&lt;/custom2&gt;&lt;/record&gt;&lt;/Cite&gt;&lt;/EndNote&gt;</w:instrText>
      </w:r>
      <w:r>
        <w:fldChar w:fldCharType="separate"/>
      </w:r>
      <w:r w:rsidR="001763A3">
        <w:rPr>
          <w:noProof/>
        </w:rPr>
        <w:t>[</w:t>
      </w:r>
      <w:r w:rsidR="005F21BF">
        <w:fldChar w:fldCharType="begin"/>
      </w:r>
      <w:r w:rsidR="005F21BF">
        <w:instrText xml:space="preserve"> HYPERLINK \l "_ENREF_50" \o "Ateshian, 2010 #39" </w:instrText>
      </w:r>
      <w:ins w:id="1680" w:author="Gerard" w:date="2015-08-07T21:36:00Z"/>
      <w:r w:rsidR="005F21BF">
        <w:fldChar w:fldCharType="separate"/>
      </w:r>
      <w:r w:rsidR="00214E15">
        <w:rPr>
          <w:noProof/>
        </w:rPr>
        <w:t>50</w:t>
      </w:r>
      <w:r w:rsidR="005F21BF">
        <w:rPr>
          <w:noProof/>
        </w:rPr>
        <w:fldChar w:fldCharType="end"/>
      </w:r>
      <w:r w:rsidR="001763A3">
        <w:rPr>
          <w:noProof/>
        </w:rPr>
        <w:t>]</w:t>
      </w:r>
      <w:r>
        <w:fldChar w:fldCharType="end"/>
      </w:r>
      <w:r>
        <w:t xml:space="preserve"> for additional details on biphasic contact.  The contact interface is defined between surfaces </w:t>
      </w:r>
      <w:r w:rsidR="00905817" w:rsidRPr="00905817">
        <w:rPr>
          <w:position w:val="-10"/>
        </w:rPr>
        <w:object w:dxaOrig="360" w:dyaOrig="380" w14:anchorId="2D4C6C0D">
          <v:shape id="_x0000_i2709" type="#_x0000_t75" style="width:19.15pt;height:19.15pt" o:ole="">
            <v:imagedata r:id="rId3398" o:title=""/>
          </v:shape>
          <o:OLEObject Type="Embed" ProgID="Equation.DSMT4" ShapeID="_x0000_i2709" DrawAspect="Content" ObjectID="_1374351782" r:id="rId3399"/>
        </w:object>
      </w:r>
      <w:r>
        <w:t xml:space="preserve"> and </w:t>
      </w:r>
      <w:r w:rsidR="00905817" w:rsidRPr="00905817">
        <w:rPr>
          <w:position w:val="-10"/>
        </w:rPr>
        <w:object w:dxaOrig="380" w:dyaOrig="380" w14:anchorId="24E55E2B">
          <v:shape id="_x0000_i2710" type="#_x0000_t75" style="width:19.15pt;height:19.15pt" o:ole="">
            <v:imagedata r:id="rId3400" o:title=""/>
          </v:shape>
          <o:OLEObject Type="Embed" ProgID="Equation.DSMT4" ShapeID="_x0000_i2710" DrawAspect="Content" ObjectID="_1374351783" r:id="rId3401"/>
        </w:object>
      </w:r>
      <w:r>
        <w:t xml:space="preserve">.  Due to continuity requirements on the traction and fluxes, the external virtual work resulting from contact tractions </w:t>
      </w:r>
      <w:r w:rsidR="00905817" w:rsidRPr="00905817">
        <w:rPr>
          <w:position w:val="-6"/>
        </w:rPr>
        <w:object w:dxaOrig="320" w:dyaOrig="340" w14:anchorId="3446E992">
          <v:shape id="_x0000_i2711" type="#_x0000_t75" style="width:15.5pt;height:17.3pt" o:ole="">
            <v:imagedata r:id="rId3402" o:title=""/>
          </v:shape>
          <o:OLEObject Type="Embed" ProgID="Equation.DSMT4" ShapeID="_x0000_i2711" DrawAspect="Content" ObjectID="_1374351784" r:id="rId3403"/>
        </w:object>
      </w:r>
      <w:r>
        <w:t xml:space="preserve"> and solvent fluxes </w:t>
      </w:r>
      <w:r w:rsidR="00905817" w:rsidRPr="00905817">
        <w:rPr>
          <w:position w:val="-12"/>
        </w:rPr>
        <w:object w:dxaOrig="380" w:dyaOrig="400" w14:anchorId="12C6AA42">
          <v:shape id="_x0000_i2712" type="#_x0000_t75" style="width:19.15pt;height:20.05pt" o:ole="">
            <v:imagedata r:id="rId3404" o:title=""/>
          </v:shape>
          <o:OLEObject Type="Embed" ProgID="Equation.DSMT4" ShapeID="_x0000_i2712" DrawAspect="Content" ObjectID="_1374351785" r:id="rId3405"/>
        </w:object>
      </w:r>
      <w:r>
        <w:t xml:space="preserve"> (</w:t>
      </w:r>
      <w:r w:rsidR="00905817" w:rsidRPr="00905817">
        <w:rPr>
          <w:position w:val="-10"/>
        </w:rPr>
        <w:object w:dxaOrig="660" w:dyaOrig="320" w14:anchorId="083C5CC3">
          <v:shape id="_x0000_i2713" type="#_x0000_t75" style="width:32.8pt;height:15.5pt" o:ole="">
            <v:imagedata r:id="rId3406" o:title=""/>
          </v:shape>
          <o:OLEObject Type="Embed" ProgID="Equation.DSMT4" ShapeID="_x0000_i2713" DrawAspect="Content" ObjectID="_1374351786" r:id="rId3407"/>
        </w:object>
      </w:r>
      <w:r>
        <w:t>), may be combined into the contact integral</w:t>
      </w:r>
    </w:p>
    <w:p w14:paraId="6214A6D2" w14:textId="4A12A40C" w:rsidR="00277B83" w:rsidRDefault="00277B83" w:rsidP="00277B83">
      <w:pPr>
        <w:pStyle w:val="MTDisplayEquation"/>
      </w:pPr>
      <w:r>
        <w:tab/>
      </w:r>
      <w:r w:rsidR="00905817" w:rsidRPr="00905817">
        <w:rPr>
          <w:position w:val="-46"/>
        </w:rPr>
        <w:object w:dxaOrig="3300" w:dyaOrig="1040" w14:anchorId="21955951">
          <v:shape id="_x0000_i2714" type="#_x0000_t75" style="width:164.05pt;height:51.95pt" o:ole="">
            <v:imagedata r:id="rId3408" o:title=""/>
          </v:shape>
          <o:OLEObject Type="Embed" ProgID="Equation.DSMT4" ShapeID="_x0000_i2714" DrawAspect="Content" ObjectID="_1374351787" r:id="rId3409"/>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681" w:author="Gerard" w:date="2015-08-07T21:36:00Z">
          <w:r w:rsidR="00AE264D">
            <w:rPr>
              <w:noProof/>
            </w:rPr>
            <w:instrText>72</w:instrText>
          </w:r>
        </w:ins>
        <w:del w:id="1682" w:author="Gerard" w:date="2015-07-27T22:14:00Z">
          <w:r w:rsidR="00D3178E" w:rsidDel="00C175E9">
            <w:rPr>
              <w:noProof/>
            </w:rPr>
            <w:delInstrText>71</w:delInstrText>
          </w:r>
        </w:del>
      </w:fldSimple>
      <w:r>
        <w:instrText>)</w:instrText>
      </w:r>
      <w:r>
        <w:fldChar w:fldCharType="end"/>
      </w:r>
    </w:p>
    <w:p w14:paraId="4D50AAB1" w14:textId="75D306E2" w:rsidR="00277B83" w:rsidRDefault="00277B83" w:rsidP="00277B83">
      <w:r>
        <w:t xml:space="preserve">In the current implementation, only frictionless contact is taken into consideration, so that the contact traction has only a normal component, </w:t>
      </w:r>
      <w:r w:rsidR="00905817" w:rsidRPr="00905817">
        <w:rPr>
          <w:position w:val="-12"/>
        </w:rPr>
        <w:object w:dxaOrig="999" w:dyaOrig="400" w14:anchorId="4E2C2F92">
          <v:shape id="_x0000_i2715" type="#_x0000_t75" style="width:50.15pt;height:20.05pt" o:ole="">
            <v:imagedata r:id="rId3410" o:title=""/>
          </v:shape>
          <o:OLEObject Type="Embed" ProgID="Equation.DSMT4" ShapeID="_x0000_i2715" DrawAspect="Content" ObjectID="_1374351788" r:id="rId3411"/>
        </w:object>
      </w:r>
      <w:r>
        <w:t xml:space="preserve">.  To evaluate and linearize </w:t>
      </w:r>
      <w:r w:rsidR="00905817" w:rsidRPr="00905817">
        <w:rPr>
          <w:position w:val="-12"/>
        </w:rPr>
        <w:object w:dxaOrig="440" w:dyaOrig="360" w14:anchorId="781F8C9E">
          <v:shape id="_x0000_i2716" type="#_x0000_t75" style="width:21.85pt;height:19.15pt" o:ole="">
            <v:imagedata r:id="rId3412" o:title=""/>
          </v:shape>
          <o:OLEObject Type="Embed" ProgID="Equation.DSMT4" ShapeID="_x0000_i2716" DrawAspect="Content" ObjectID="_1374351789" r:id="rId3413"/>
        </w:object>
      </w:r>
      <w:r>
        <w:t xml:space="preserve">, </w:t>
      </w:r>
      <w:r w:rsidRPr="00454D1E">
        <w:t>define the covariant basis vectors on each surface as</w:t>
      </w:r>
    </w:p>
    <w:p w14:paraId="2AB1316D" w14:textId="482C2E49" w:rsidR="00277B83" w:rsidRDefault="00277B83" w:rsidP="00277B83">
      <w:pPr>
        <w:pStyle w:val="MTDisplayEquation"/>
      </w:pPr>
      <w:r>
        <w:tab/>
      </w:r>
      <w:r w:rsidR="00905817" w:rsidRPr="00905817">
        <w:rPr>
          <w:position w:val="-36"/>
        </w:rPr>
        <w:object w:dxaOrig="2079" w:dyaOrig="800" w14:anchorId="0727FCD1">
          <v:shape id="_x0000_i2717" type="#_x0000_t75" style="width:103.9pt;height:40.1pt" o:ole="">
            <v:imagedata r:id="rId3414" o:title=""/>
          </v:shape>
          <o:OLEObject Type="Embed" ProgID="Equation.DSMT4" ShapeID="_x0000_i2717" DrawAspect="Content" ObjectID="_1374351790" r:id="rId3415"/>
        </w:object>
      </w:r>
      <w:r w:rsidR="00590E4E">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683" w:author="Gerard" w:date="2015-08-07T21:36:00Z">
          <w:r w:rsidR="00AE264D">
            <w:rPr>
              <w:noProof/>
            </w:rPr>
            <w:instrText>73</w:instrText>
          </w:r>
        </w:ins>
        <w:del w:id="1684" w:author="Gerard" w:date="2015-07-27T22:14:00Z">
          <w:r w:rsidR="00D3178E" w:rsidDel="00C175E9">
            <w:rPr>
              <w:noProof/>
            </w:rPr>
            <w:delInstrText>72</w:delInstrText>
          </w:r>
        </w:del>
      </w:fldSimple>
      <w:r>
        <w:instrText>)</w:instrText>
      </w:r>
      <w:r>
        <w:fldChar w:fldCharType="end"/>
      </w:r>
    </w:p>
    <w:p w14:paraId="6AC1F65D" w14:textId="61B2E74C" w:rsidR="00277B83" w:rsidRDefault="00277B83" w:rsidP="00277B83">
      <w:r>
        <w:t xml:space="preserve">where </w:t>
      </w:r>
      <w:r w:rsidR="00905817" w:rsidRPr="00905817">
        <w:rPr>
          <w:position w:val="-4"/>
        </w:rPr>
        <w:object w:dxaOrig="360" w:dyaOrig="320" w14:anchorId="21BB4454">
          <v:shape id="_x0000_i2718" type="#_x0000_t75" style="width:19.15pt;height:15.5pt" o:ole="">
            <v:imagedata r:id="rId3416" o:title=""/>
          </v:shape>
          <o:OLEObject Type="Embed" ProgID="Equation.DSMT4" ShapeID="_x0000_i2718" DrawAspect="Content" ObjectID="_1374351791" r:id="rId3417"/>
        </w:object>
      </w:r>
      <w:r>
        <w:t xml:space="preserve"> represents the spatial position of points on </w:t>
      </w:r>
      <w:r w:rsidR="00905817" w:rsidRPr="00905817">
        <w:rPr>
          <w:position w:val="-10"/>
        </w:rPr>
        <w:object w:dxaOrig="360" w:dyaOrig="380" w14:anchorId="04A89814">
          <v:shape id="_x0000_i2719" type="#_x0000_t75" style="width:19.15pt;height:19.15pt" o:ole="">
            <v:imagedata r:id="rId3418" o:title=""/>
          </v:shape>
          <o:OLEObject Type="Embed" ProgID="Equation.DSMT4" ShapeID="_x0000_i2719" DrawAspect="Content" ObjectID="_1374351792" r:id="rId3419"/>
        </w:object>
      </w:r>
      <w:r>
        <w:t xml:space="preserve">, and </w:t>
      </w:r>
      <w:r w:rsidR="00905817" w:rsidRPr="00905817">
        <w:rPr>
          <w:position w:val="-16"/>
        </w:rPr>
        <w:object w:dxaOrig="340" w:dyaOrig="420" w14:anchorId="31794EF3">
          <v:shape id="_x0000_i2720" type="#_x0000_t75" style="width:17.3pt;height:20.05pt" o:ole="">
            <v:imagedata r:id="rId3420" o:title=""/>
          </v:shape>
          <o:OLEObject Type="Embed" ProgID="Equation.DSMT4" ShapeID="_x0000_i2720" DrawAspect="Content" ObjectID="_1374351793" r:id="rId3421"/>
        </w:object>
      </w:r>
      <w:r>
        <w:t xml:space="preserve"> represent the parametric coordinates of that point.  </w:t>
      </w:r>
      <w:r w:rsidRPr="00454D1E">
        <w:t>The unit outward normal on each surface is</w:t>
      </w:r>
      <w:r>
        <w:t xml:space="preserve"> then given by</w:t>
      </w:r>
    </w:p>
    <w:p w14:paraId="2E1550D6" w14:textId="61F87CC3" w:rsidR="00277B83" w:rsidRDefault="00277B83" w:rsidP="00277B83">
      <w:pPr>
        <w:pStyle w:val="MTDisplayEquation"/>
      </w:pPr>
      <w:r>
        <w:tab/>
      </w:r>
      <w:r w:rsidR="00905817" w:rsidRPr="00905817">
        <w:rPr>
          <w:position w:val="-42"/>
        </w:rPr>
        <w:object w:dxaOrig="1540" w:dyaOrig="859" w14:anchorId="110BC5D4">
          <v:shape id="_x0000_i2721" type="#_x0000_t75" style="width:76.55pt;height:42.85pt" o:ole="">
            <v:imagedata r:id="rId3422" o:title=""/>
          </v:shape>
          <o:OLEObject Type="Embed" ProgID="Equation.DSMT4" ShapeID="_x0000_i2721" DrawAspect="Content" ObjectID="_1374351794" r:id="rId342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685" w:author="Gerard" w:date="2015-08-07T21:36:00Z">
          <w:r w:rsidR="00AE264D">
            <w:rPr>
              <w:noProof/>
            </w:rPr>
            <w:instrText>74</w:instrText>
          </w:r>
        </w:ins>
        <w:del w:id="1686" w:author="Gerard" w:date="2015-07-27T22:14:00Z">
          <w:r w:rsidR="00D3178E" w:rsidDel="00C175E9">
            <w:rPr>
              <w:noProof/>
            </w:rPr>
            <w:delInstrText>73</w:delInstrText>
          </w:r>
        </w:del>
      </w:fldSimple>
      <w:r>
        <w:instrText>)</w:instrText>
      </w:r>
      <w:r>
        <w:fldChar w:fldCharType="end"/>
      </w:r>
    </w:p>
    <w:p w14:paraId="02CAEFAC" w14:textId="77777777" w:rsidR="00277B83" w:rsidRDefault="00277B83" w:rsidP="00277B83">
      <w:r w:rsidRPr="00454D1E">
        <w:t>Now the contact integral may be rewritten as</w:t>
      </w:r>
    </w:p>
    <w:p w14:paraId="3E59495D" w14:textId="14D7214E" w:rsidR="00277B83" w:rsidRDefault="00277B83" w:rsidP="00277B83">
      <w:pPr>
        <w:pStyle w:val="MTDisplayEquation"/>
      </w:pPr>
      <w:r>
        <w:tab/>
      </w:r>
      <w:r w:rsidR="00905817" w:rsidRPr="00905817">
        <w:rPr>
          <w:position w:val="-46"/>
        </w:rPr>
        <w:object w:dxaOrig="4700" w:dyaOrig="1040" w14:anchorId="2FA12F10">
          <v:shape id="_x0000_i2722" type="#_x0000_t75" style="width:235.15pt;height:51.95pt" o:ole="">
            <v:imagedata r:id="rId3424" o:title=""/>
          </v:shape>
          <o:OLEObject Type="Embed" ProgID="Equation.DSMT4" ShapeID="_x0000_i2722" DrawAspect="Content" ObjectID="_1374351795" r:id="rId3425"/>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687" w:author="Gerard" w:date="2015-08-07T21:36:00Z">
          <w:r w:rsidR="00AE264D">
            <w:rPr>
              <w:noProof/>
            </w:rPr>
            <w:instrText>75</w:instrText>
          </w:r>
        </w:ins>
        <w:del w:id="1688" w:author="Gerard" w:date="2015-07-27T22:14:00Z">
          <w:r w:rsidR="00D3178E" w:rsidDel="00C175E9">
            <w:rPr>
              <w:noProof/>
            </w:rPr>
            <w:delInstrText>74</w:delInstrText>
          </w:r>
        </w:del>
      </w:fldSimple>
      <w:r>
        <w:instrText>)</w:instrText>
      </w:r>
      <w:r>
        <w:fldChar w:fldCharType="end"/>
      </w:r>
    </w:p>
    <w:p w14:paraId="02605141" w14:textId="1F559CB4" w:rsidR="00277B83" w:rsidRDefault="00277B83" w:rsidP="00277B83">
      <w:r>
        <w:t>and t</w:t>
      </w:r>
      <w:r w:rsidRPr="007E76EC">
        <w:t xml:space="preserve">he linearization </w:t>
      </w:r>
      <w:r w:rsidR="00905817" w:rsidRPr="00905817">
        <w:rPr>
          <w:position w:val="-12"/>
        </w:rPr>
        <w:object w:dxaOrig="620" w:dyaOrig="360" w14:anchorId="33245358">
          <v:shape id="_x0000_i2723" type="#_x0000_t75" style="width:31pt;height:19.15pt" o:ole="">
            <v:imagedata r:id="rId3426" o:title=""/>
          </v:shape>
          <o:OLEObject Type="Embed" ProgID="Equation.DSMT4" ShapeID="_x0000_i2723" DrawAspect="Content" ObjectID="_1374351796" r:id="rId3427"/>
        </w:object>
      </w:r>
      <w:r w:rsidRPr="007E76EC">
        <w:t xml:space="preserve"> of </w:t>
      </w:r>
      <w:r w:rsidR="00905817" w:rsidRPr="00905817">
        <w:rPr>
          <w:position w:val="-12"/>
        </w:rPr>
        <w:object w:dxaOrig="440" w:dyaOrig="360" w14:anchorId="74920779">
          <v:shape id="_x0000_i2724" type="#_x0000_t75" style="width:21.85pt;height:19.15pt" o:ole="">
            <v:imagedata r:id="rId3428" o:title=""/>
          </v:shape>
          <o:OLEObject Type="Embed" ProgID="Equation.DSMT4" ShapeID="_x0000_i2724" DrawAspect="Content" ObjectID="_1374351797" r:id="rId3429"/>
        </w:object>
      </w:r>
      <w:r w:rsidRPr="007E76EC">
        <w:t xml:space="preserve"> has the form</w:t>
      </w:r>
    </w:p>
    <w:p w14:paraId="4419D446" w14:textId="1C25665C" w:rsidR="00277B83" w:rsidRDefault="00277B83" w:rsidP="00277B83">
      <w:pPr>
        <w:pStyle w:val="MTDisplayEquation"/>
      </w:pPr>
      <w:r>
        <w:tab/>
      </w:r>
      <w:r w:rsidR="00905817" w:rsidRPr="00905817">
        <w:rPr>
          <w:position w:val="-28"/>
        </w:rPr>
        <w:object w:dxaOrig="3940" w:dyaOrig="680" w14:anchorId="61F76D75">
          <v:shape id="_x0000_i2725" type="#_x0000_t75" style="width:195.95pt;height:34.65pt" o:ole="">
            <v:imagedata r:id="rId3430" o:title=""/>
          </v:shape>
          <o:OLEObject Type="Embed" ProgID="Equation.DSMT4" ShapeID="_x0000_i2725" DrawAspect="Content" ObjectID="_1374351798" r:id="rId3431"/>
        </w:object>
      </w:r>
      <w:r w:rsidR="00C108FD">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689" w:author="Gerard" w:date="2015-08-07T21:36:00Z">
          <w:r w:rsidR="00AE264D">
            <w:rPr>
              <w:noProof/>
            </w:rPr>
            <w:instrText>76</w:instrText>
          </w:r>
        </w:ins>
        <w:del w:id="1690" w:author="Gerard" w:date="2015-07-27T22:14:00Z">
          <w:r w:rsidR="00D3178E" w:rsidDel="00C175E9">
            <w:rPr>
              <w:noProof/>
            </w:rPr>
            <w:delInstrText>75</w:delInstrText>
          </w:r>
        </w:del>
      </w:fldSimple>
      <w:r>
        <w:instrText>)</w:instrText>
      </w:r>
      <w:r>
        <w:fldChar w:fldCharType="end"/>
      </w:r>
    </w:p>
    <w:p w14:paraId="2DF15AF9" w14:textId="77777777" w:rsidR="00277B83" w:rsidRDefault="00277B83" w:rsidP="00277B83">
      <w:pPr>
        <w:pStyle w:val="Heading3"/>
      </w:pPr>
      <w:bookmarkStart w:id="1691" w:name="_Toc300602820"/>
      <w:r>
        <w:t>Gap Function</w:t>
      </w:r>
      <w:bookmarkEnd w:id="1691"/>
    </w:p>
    <w:p w14:paraId="1F3BCF43" w14:textId="30ED94D6" w:rsidR="00277B83" w:rsidRDefault="00277B83" w:rsidP="00277B83">
      <w:r w:rsidRPr="007E76EC">
        <w:t xml:space="preserve">The gap function </w:t>
      </w:r>
      <w:r w:rsidR="00905817" w:rsidRPr="00905817">
        <w:rPr>
          <w:position w:val="-10"/>
        </w:rPr>
        <w:object w:dxaOrig="220" w:dyaOrig="260" w14:anchorId="49EE8AD3">
          <v:shape id="_x0000_i2726" type="#_x0000_t75" style="width:10.95pt;height:12.75pt" o:ole="">
            <v:imagedata r:id="rId3432" o:title=""/>
          </v:shape>
          <o:OLEObject Type="Embed" ProgID="Equation.DSMT4" ShapeID="_x0000_i2726" DrawAspect="Content" ObjectID="_1374351799" r:id="rId3433"/>
        </w:object>
      </w:r>
      <w:r>
        <w:t>, representing the distance between the contact surfaces,</w:t>
      </w:r>
      <w:r w:rsidRPr="007E76EC">
        <w:t xml:space="preserve"> is defined </w:t>
      </w:r>
      <w:r>
        <w:t>by</w:t>
      </w:r>
    </w:p>
    <w:p w14:paraId="548AF7C8" w14:textId="61D493AA" w:rsidR="00277B83" w:rsidRDefault="00277B83" w:rsidP="00277B83">
      <w:pPr>
        <w:pStyle w:val="MTDisplayEquation"/>
      </w:pPr>
      <w:r>
        <w:tab/>
      </w:r>
      <w:r w:rsidR="00905817" w:rsidRPr="00905817">
        <w:rPr>
          <w:position w:val="-18"/>
        </w:rPr>
        <w:object w:dxaOrig="3720" w:dyaOrig="480" w14:anchorId="620EA630">
          <v:shape id="_x0000_i2727" type="#_x0000_t75" style="width:185.9pt;height:24.6pt" o:ole="">
            <v:imagedata r:id="rId3434" o:title=""/>
          </v:shape>
          <o:OLEObject Type="Embed" ProgID="Equation.DSMT4" ShapeID="_x0000_i2727" DrawAspect="Content" ObjectID="_1374351800" r:id="rId3435"/>
        </w:object>
      </w:r>
      <w:r w:rsidR="00D6556C">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692" w:author="Gerard" w:date="2015-08-07T21:36:00Z">
          <w:r w:rsidR="00AE264D">
            <w:rPr>
              <w:noProof/>
            </w:rPr>
            <w:instrText>77</w:instrText>
          </w:r>
        </w:ins>
        <w:del w:id="1693" w:author="Gerard" w:date="2015-07-27T22:14:00Z">
          <w:r w:rsidR="00D3178E" w:rsidDel="00C175E9">
            <w:rPr>
              <w:noProof/>
            </w:rPr>
            <w:delInstrText>76</w:delInstrText>
          </w:r>
        </w:del>
      </w:fldSimple>
      <w:r>
        <w:instrText>)</w:instrText>
      </w:r>
      <w:r>
        <w:fldChar w:fldCharType="end"/>
      </w:r>
    </w:p>
    <w:p w14:paraId="7250A791" w14:textId="77777777" w:rsidR="00277B83" w:rsidRDefault="00277B83" w:rsidP="00277B83">
      <w:r>
        <w:t>The linearization of variables associated with motion, pressure, and concentration, is given by</w:t>
      </w:r>
    </w:p>
    <w:p w14:paraId="1B3965CE" w14:textId="3331BC19" w:rsidR="00277B83" w:rsidRDefault="00277B83" w:rsidP="00277B83">
      <w:pPr>
        <w:pStyle w:val="MTDisplayEquation"/>
      </w:pPr>
      <w:r>
        <w:lastRenderedPageBreak/>
        <w:tab/>
      </w:r>
      <w:r w:rsidR="00905817" w:rsidRPr="00905817">
        <w:rPr>
          <w:position w:val="-138"/>
        </w:rPr>
        <w:object w:dxaOrig="4020" w:dyaOrig="2880" w14:anchorId="58A38561">
          <v:shape id="_x0000_i2728" type="#_x0000_t75" style="width:201.4pt;height:2in" o:ole="">
            <v:imagedata r:id="rId3436" o:title=""/>
          </v:shape>
          <o:OLEObject Type="Embed" ProgID="Equation.DSMT4" ShapeID="_x0000_i2728" DrawAspect="Content" ObjectID="_1374351801" r:id="rId3437"/>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694" w:author="Gerard" w:date="2015-08-07T21:36:00Z">
          <w:r w:rsidR="00AE264D">
            <w:rPr>
              <w:noProof/>
            </w:rPr>
            <w:instrText>78</w:instrText>
          </w:r>
        </w:ins>
        <w:del w:id="1695" w:author="Gerard" w:date="2015-07-27T22:14:00Z">
          <w:r w:rsidR="00D3178E" w:rsidDel="00C175E9">
            <w:rPr>
              <w:noProof/>
            </w:rPr>
            <w:delInstrText>77</w:delInstrText>
          </w:r>
        </w:del>
      </w:fldSimple>
      <w:r>
        <w:instrText>)</w:instrText>
      </w:r>
      <w:r>
        <w:fldChar w:fldCharType="end"/>
      </w:r>
    </w:p>
    <w:p w14:paraId="04035AB1" w14:textId="77777777" w:rsidR="00277B83" w:rsidRDefault="00277B83" w:rsidP="00277B83">
      <w:r>
        <w:t>where</w:t>
      </w:r>
    </w:p>
    <w:p w14:paraId="0FBAFD63" w14:textId="1609CEAC" w:rsidR="00277B83" w:rsidRDefault="00277B83" w:rsidP="00277B83">
      <w:pPr>
        <w:pStyle w:val="MTDisplayEquation"/>
      </w:pPr>
      <w:r>
        <w:tab/>
      </w:r>
      <w:r w:rsidR="00905817" w:rsidRPr="00905817">
        <w:rPr>
          <w:position w:val="-36"/>
        </w:rPr>
        <w:object w:dxaOrig="4620" w:dyaOrig="800" w14:anchorId="71830534">
          <v:shape id="_x0000_i2729" type="#_x0000_t75" style="width:230.6pt;height:40.1pt" o:ole="">
            <v:imagedata r:id="rId3438" o:title=""/>
          </v:shape>
          <o:OLEObject Type="Embed" ProgID="Equation.DSMT4" ShapeID="_x0000_i2729" DrawAspect="Content" ObjectID="_1374351802" r:id="rId3439"/>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696" w:author="Gerard" w:date="2015-08-07T21:36:00Z">
          <w:r w:rsidR="00AE264D">
            <w:rPr>
              <w:noProof/>
            </w:rPr>
            <w:instrText>79</w:instrText>
          </w:r>
        </w:ins>
        <w:del w:id="1697" w:author="Gerard" w:date="2015-07-27T22:14:00Z">
          <w:r w:rsidR="00D3178E" w:rsidDel="00C175E9">
            <w:rPr>
              <w:noProof/>
            </w:rPr>
            <w:delInstrText>78</w:delInstrText>
          </w:r>
        </w:del>
      </w:fldSimple>
      <w:r>
        <w:instrText>)</w:instrText>
      </w:r>
      <w:r>
        <w:fldChar w:fldCharType="end"/>
      </w:r>
    </w:p>
    <w:p w14:paraId="13978494" w14:textId="0D7C6DD4" w:rsidR="00277B83" w:rsidRDefault="00277B83" w:rsidP="00277B83">
      <w:r>
        <w:t xml:space="preserve">with </w:t>
      </w:r>
      <w:r w:rsidR="00905817" w:rsidRPr="00905817">
        <w:rPr>
          <w:position w:val="-16"/>
        </w:rPr>
        <w:object w:dxaOrig="1320" w:dyaOrig="480" w14:anchorId="48D31E80">
          <v:shape id="_x0000_i2730" type="#_x0000_t75" style="width:65.6pt;height:24.6pt" o:ole="">
            <v:imagedata r:id="rId3440" o:title=""/>
          </v:shape>
          <o:OLEObject Type="Embed" ProgID="Equation.DSMT4" ShapeID="_x0000_i2730" DrawAspect="Content" ObjectID="_1374351803" r:id="rId3441"/>
        </w:object>
      </w:r>
      <w:r>
        <w:t xml:space="preserve"> and </w:t>
      </w:r>
      <w:r w:rsidR="00905817" w:rsidRPr="00905817">
        <w:rPr>
          <w:position w:val="-14"/>
        </w:rPr>
        <w:object w:dxaOrig="1380" w:dyaOrig="420" w14:anchorId="22498750">
          <v:shape id="_x0000_i2731" type="#_x0000_t75" style="width:69.25pt;height:20.05pt" o:ole="">
            <v:imagedata r:id="rId3442" o:title=""/>
          </v:shape>
          <o:OLEObject Type="Embed" ProgID="Equation.DSMT4" ShapeID="_x0000_i2731" DrawAspect="Content" ObjectID="_1374351804" r:id="rId3443"/>
        </w:object>
      </w:r>
      <w:r>
        <w:t>.</w:t>
      </w:r>
    </w:p>
    <w:p w14:paraId="36C5CB6D" w14:textId="77777777" w:rsidR="00277B83" w:rsidRDefault="00277B83" w:rsidP="00277B83">
      <w:pPr>
        <w:pStyle w:val="Heading3"/>
      </w:pPr>
      <w:bookmarkStart w:id="1698" w:name="_Toc300602821"/>
      <w:r>
        <w:t>Penalty Method</w:t>
      </w:r>
      <w:bookmarkEnd w:id="1698"/>
    </w:p>
    <w:p w14:paraId="5D19EE23" w14:textId="77777777" w:rsidR="00277B83" w:rsidRDefault="00277B83" w:rsidP="00277B83">
      <w:r>
        <w:t>Let the normal component of the contact traction be described by the penalty function,</w:t>
      </w:r>
    </w:p>
    <w:p w14:paraId="46D190E0" w14:textId="114A49D2" w:rsidR="00277B83" w:rsidRDefault="00277B83" w:rsidP="00277B83">
      <w:pPr>
        <w:pStyle w:val="MTDisplayEquation"/>
      </w:pPr>
      <w:r>
        <w:tab/>
      </w:r>
      <w:r w:rsidR="00905817" w:rsidRPr="00905817">
        <w:rPr>
          <w:position w:val="-66"/>
        </w:rPr>
        <w:object w:dxaOrig="1680" w:dyaOrig="920" w14:anchorId="08CB071C">
          <v:shape id="_x0000_i2732" type="#_x0000_t75" style="width:83.85pt;height:46.5pt" o:ole="">
            <v:imagedata r:id="rId3444" o:title=""/>
          </v:shape>
          <o:OLEObject Type="Embed" ProgID="Equation.DSMT4" ShapeID="_x0000_i2732" DrawAspect="Content" ObjectID="_1374351805" r:id="rId344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699" w:author="Gerard" w:date="2015-08-07T21:36:00Z">
          <w:r w:rsidR="00AE264D">
            <w:rPr>
              <w:noProof/>
            </w:rPr>
            <w:instrText>80</w:instrText>
          </w:r>
        </w:ins>
        <w:del w:id="1700" w:author="Gerard" w:date="2015-07-27T22:14:00Z">
          <w:r w:rsidR="00D3178E" w:rsidDel="00C175E9">
            <w:rPr>
              <w:noProof/>
            </w:rPr>
            <w:delInstrText>79</w:delInstrText>
          </w:r>
        </w:del>
      </w:fldSimple>
      <w:r>
        <w:instrText>)</w:instrText>
      </w:r>
      <w:r>
        <w:fldChar w:fldCharType="end"/>
      </w:r>
    </w:p>
    <w:p w14:paraId="70AFCB3F" w14:textId="69BD908C" w:rsidR="00277B83" w:rsidRDefault="00277B83" w:rsidP="00277B83">
      <w:r>
        <w:t xml:space="preserve">where </w:t>
      </w:r>
      <w:r w:rsidR="00905817" w:rsidRPr="00905817">
        <w:rPr>
          <w:position w:val="-12"/>
        </w:rPr>
        <w:object w:dxaOrig="260" w:dyaOrig="360" w14:anchorId="3F3F10F4">
          <v:shape id="_x0000_i2733" type="#_x0000_t75" style="width:12.75pt;height:19.15pt" o:ole="">
            <v:imagedata r:id="rId3446" o:title=""/>
          </v:shape>
          <o:OLEObject Type="Embed" ProgID="Equation.DSMT4" ShapeID="_x0000_i2733" DrawAspect="Content" ObjectID="_1374351806" r:id="rId3447"/>
        </w:object>
      </w:r>
      <w:r>
        <w:t xml:space="preserve"> is a penalty factor associated with </w:t>
      </w:r>
      <w:r w:rsidR="00905817" w:rsidRPr="00905817">
        <w:rPr>
          <w:position w:val="-12"/>
        </w:rPr>
        <w:object w:dxaOrig="220" w:dyaOrig="360" w14:anchorId="10992849">
          <v:shape id="_x0000_i2734" type="#_x0000_t75" style="width:10.95pt;height:19.15pt" o:ole="">
            <v:imagedata r:id="rId3448" o:title=""/>
          </v:shape>
          <o:OLEObject Type="Embed" ProgID="Equation.DSMT4" ShapeID="_x0000_i2734" DrawAspect="Content" ObjectID="_1374351807" r:id="rId3449"/>
        </w:object>
      </w:r>
      <w:r>
        <w:t>.  Similarly, let</w:t>
      </w:r>
    </w:p>
    <w:p w14:paraId="231522FB" w14:textId="69FEACA4" w:rsidR="00277B83" w:rsidRDefault="00277B83" w:rsidP="00277B83">
      <w:pPr>
        <w:pStyle w:val="MTDisplayEquation"/>
      </w:pPr>
      <w:r>
        <w:tab/>
      </w:r>
      <w:r w:rsidR="00905817" w:rsidRPr="00905817">
        <w:rPr>
          <w:position w:val="-40"/>
        </w:rPr>
        <w:object w:dxaOrig="3500" w:dyaOrig="920" w14:anchorId="7BAC2302">
          <v:shape id="_x0000_i2735" type="#_x0000_t75" style="width:174.1pt;height:46.5pt" o:ole="">
            <v:imagedata r:id="rId3450" o:title=""/>
          </v:shape>
          <o:OLEObject Type="Embed" ProgID="Equation.DSMT4" ShapeID="_x0000_i2735" DrawAspect="Content" ObjectID="_1374351808" r:id="rId3451"/>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01" w:author="Gerard" w:date="2015-08-07T21:36:00Z">
          <w:r w:rsidR="00AE264D">
            <w:rPr>
              <w:noProof/>
            </w:rPr>
            <w:instrText>81</w:instrText>
          </w:r>
        </w:ins>
        <w:del w:id="1702" w:author="Gerard" w:date="2015-07-27T22:14:00Z">
          <w:r w:rsidR="00D3178E" w:rsidDel="00C175E9">
            <w:rPr>
              <w:noProof/>
            </w:rPr>
            <w:delInstrText>80</w:delInstrText>
          </w:r>
        </w:del>
      </w:fldSimple>
      <w:r>
        <w:instrText>)</w:instrText>
      </w:r>
      <w:r>
        <w:fldChar w:fldCharType="end"/>
      </w:r>
    </w:p>
    <w:p w14:paraId="7CEBAAA8" w14:textId="0CE335DA" w:rsidR="00277B83" w:rsidRDefault="00277B83" w:rsidP="00277B83">
      <w:r>
        <w:t xml:space="preserve">where </w:t>
      </w:r>
      <w:r w:rsidR="00905817" w:rsidRPr="00905817">
        <w:rPr>
          <w:position w:val="-14"/>
        </w:rPr>
        <w:object w:dxaOrig="279" w:dyaOrig="380" w14:anchorId="15120BCC">
          <v:shape id="_x0000_i2736" type="#_x0000_t75" style="width:14.6pt;height:19.15pt" o:ole="">
            <v:imagedata r:id="rId3452" o:title=""/>
          </v:shape>
          <o:OLEObject Type="Embed" ProgID="Equation.DSMT4" ShapeID="_x0000_i2736" DrawAspect="Content" ObjectID="_1374351809" r:id="rId3453"/>
        </w:object>
      </w:r>
      <w:r>
        <w:t xml:space="preserve"> is a penalty factor associated with </w:t>
      </w:r>
      <w:r w:rsidR="00905817" w:rsidRPr="00905817">
        <w:rPr>
          <w:position w:val="-12"/>
        </w:rPr>
        <w:object w:dxaOrig="300" w:dyaOrig="360" w14:anchorId="51C32E73">
          <v:shape id="_x0000_i2737" type="#_x0000_t75" style="width:14.6pt;height:19.15pt" o:ole="">
            <v:imagedata r:id="rId3454" o:title=""/>
          </v:shape>
          <o:OLEObject Type="Embed" ProgID="Equation.DSMT4" ShapeID="_x0000_i2737" DrawAspect="Content" ObjectID="_1374351810" r:id="rId3455"/>
        </w:object>
      </w:r>
      <w:r>
        <w:t>.  It follows that</w:t>
      </w:r>
    </w:p>
    <w:p w14:paraId="77FEE710" w14:textId="6A3207FC" w:rsidR="00277B83" w:rsidRPr="00A63D29" w:rsidRDefault="00277B83" w:rsidP="00277B83">
      <w:pPr>
        <w:pStyle w:val="MTDisplayEquation"/>
      </w:pPr>
      <w:r>
        <w:tab/>
      </w:r>
      <w:r w:rsidR="00905817" w:rsidRPr="00905817">
        <w:rPr>
          <w:position w:val="-64"/>
        </w:rPr>
        <w:object w:dxaOrig="3900" w:dyaOrig="1400" w14:anchorId="0BDF9DE8">
          <v:shape id="_x0000_i2738" type="#_x0000_t75" style="width:195.95pt;height:70.2pt" o:ole="">
            <v:imagedata r:id="rId3456" o:title=""/>
          </v:shape>
          <o:OLEObject Type="Embed" ProgID="Equation.DSMT4" ShapeID="_x0000_i2738" DrawAspect="Content" ObjectID="_1374351811" r:id="rId3457"/>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03" w:author="Gerard" w:date="2015-08-07T21:36:00Z">
          <w:r w:rsidR="00AE264D">
            <w:rPr>
              <w:noProof/>
            </w:rPr>
            <w:instrText>82</w:instrText>
          </w:r>
        </w:ins>
        <w:del w:id="1704" w:author="Gerard" w:date="2015-07-27T22:14:00Z">
          <w:r w:rsidR="00D3178E" w:rsidDel="00C175E9">
            <w:rPr>
              <w:noProof/>
            </w:rPr>
            <w:delInstrText>81</w:delInstrText>
          </w:r>
        </w:del>
      </w:fldSimple>
      <w:r>
        <w:instrText>)</w:instrText>
      </w:r>
      <w:r>
        <w:fldChar w:fldCharType="end"/>
      </w:r>
    </w:p>
    <w:p w14:paraId="08F350B8" w14:textId="43CFED8A" w:rsidR="00277B83" w:rsidRDefault="00277B83" w:rsidP="00277B83">
      <w:r w:rsidRPr="00A63D29">
        <w:t>Given these relations, it can be shown that the directional derivative</w:t>
      </w:r>
      <w:r>
        <w:t>s</w:t>
      </w:r>
      <w:r w:rsidRPr="00A63D29">
        <w:t xml:space="preserve"> of the various terms appearing in the integrand of </w:t>
      </w:r>
      <w:r w:rsidR="00905817" w:rsidRPr="00905817">
        <w:rPr>
          <w:position w:val="-12"/>
        </w:rPr>
        <w:object w:dxaOrig="440" w:dyaOrig="360" w14:anchorId="1AA220C7">
          <v:shape id="_x0000_i2739" type="#_x0000_t75" style="width:21.85pt;height:19.15pt" o:ole="">
            <v:imagedata r:id="rId3458" o:title=""/>
          </v:shape>
          <o:OLEObject Type="Embed" ProgID="Equation.DSMT4" ShapeID="_x0000_i2739" DrawAspect="Content" ObjectID="_1374351812" r:id="rId3459"/>
        </w:object>
      </w:r>
      <w:r w:rsidRPr="00A63D29">
        <w:t xml:space="preserve"> are</w:t>
      </w:r>
    </w:p>
    <w:p w14:paraId="796C58B7" w14:textId="1C694AC8" w:rsidR="00277B83" w:rsidRDefault="00277B83" w:rsidP="00277B83">
      <w:pPr>
        <w:pStyle w:val="MTDisplayEquation"/>
      </w:pPr>
      <w:r>
        <w:tab/>
      </w:r>
      <w:r w:rsidR="00905817" w:rsidRPr="00905817">
        <w:rPr>
          <w:position w:val="-124"/>
        </w:rPr>
        <w:object w:dxaOrig="7820" w:dyaOrig="2220" w14:anchorId="425AE3B6">
          <v:shape id="_x0000_i2740" type="#_x0000_t75" style="width:391pt;height:111.2pt" o:ole="">
            <v:imagedata r:id="rId3460" o:title=""/>
          </v:shape>
          <o:OLEObject Type="Embed" ProgID="Equation.DSMT4" ShapeID="_x0000_i2740" DrawAspect="Content" ObjectID="_1374351813" r:id="rId3461"/>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05" w:author="Gerard" w:date="2015-08-07T21:36:00Z">
          <w:r w:rsidR="00AE264D">
            <w:rPr>
              <w:noProof/>
            </w:rPr>
            <w:instrText>83</w:instrText>
          </w:r>
        </w:ins>
        <w:del w:id="1706" w:author="Gerard" w:date="2015-07-27T22:14:00Z">
          <w:r w:rsidR="00D3178E" w:rsidDel="00C175E9">
            <w:rPr>
              <w:noProof/>
            </w:rPr>
            <w:delInstrText>82</w:delInstrText>
          </w:r>
        </w:del>
      </w:fldSimple>
      <w:r>
        <w:instrText>)</w:instrText>
      </w:r>
      <w:r>
        <w:fldChar w:fldCharType="end"/>
      </w:r>
    </w:p>
    <w:p w14:paraId="4C945552" w14:textId="0E669448" w:rsidR="00277B83" w:rsidRDefault="00277B83" w:rsidP="00277B83">
      <w:pPr>
        <w:pStyle w:val="MTDisplayEquation"/>
      </w:pPr>
      <w:r>
        <w:lastRenderedPageBreak/>
        <w:tab/>
      </w:r>
      <w:r w:rsidR="00905817" w:rsidRPr="00905817">
        <w:rPr>
          <w:position w:val="-126"/>
        </w:rPr>
        <w:object w:dxaOrig="7000" w:dyaOrig="2299" w14:anchorId="583261B5">
          <v:shape id="_x0000_i2741" type="#_x0000_t75" style="width:348.15pt;height:114.85pt" o:ole="">
            <v:imagedata r:id="rId3462" o:title=""/>
          </v:shape>
          <o:OLEObject Type="Embed" ProgID="Equation.DSMT4" ShapeID="_x0000_i2741" DrawAspect="Content" ObjectID="_1374351814" r:id="rId3463"/>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07" w:author="Gerard" w:date="2015-08-07T21:36:00Z">
          <w:r w:rsidR="00AE264D">
            <w:rPr>
              <w:noProof/>
            </w:rPr>
            <w:instrText>84</w:instrText>
          </w:r>
        </w:ins>
        <w:del w:id="1708" w:author="Gerard" w:date="2015-07-27T22:14:00Z">
          <w:r w:rsidR="00D3178E" w:rsidDel="00C175E9">
            <w:rPr>
              <w:noProof/>
            </w:rPr>
            <w:delInstrText>83</w:delInstrText>
          </w:r>
        </w:del>
      </w:fldSimple>
      <w:r>
        <w:instrText>)</w:instrText>
      </w:r>
      <w:r>
        <w:fldChar w:fldCharType="end"/>
      </w:r>
    </w:p>
    <w:p w14:paraId="719A19E8" w14:textId="355CCA31" w:rsidR="00277B83" w:rsidRDefault="00277B83" w:rsidP="00277B83">
      <w:r>
        <w:t xml:space="preserve">where </w:t>
      </w:r>
      <w:r w:rsidR="00905817" w:rsidRPr="00905817">
        <w:rPr>
          <w:position w:val="-18"/>
        </w:rPr>
        <w:object w:dxaOrig="1520" w:dyaOrig="480" w14:anchorId="6C184B1A">
          <v:shape id="_x0000_i2742" type="#_x0000_t75" style="width:75.65pt;height:24.6pt" o:ole="">
            <v:imagedata r:id="rId3464" o:title=""/>
          </v:shape>
          <o:OLEObject Type="Embed" ProgID="Equation.DSMT4" ShapeID="_x0000_i2742" DrawAspect="Content" ObjectID="_1374351815" r:id="rId3465"/>
        </w:object>
      </w:r>
      <w:r>
        <w:t>.</w:t>
      </w:r>
    </w:p>
    <w:p w14:paraId="3FE0C16F" w14:textId="77777777" w:rsidR="00277B83" w:rsidRDefault="00277B83" w:rsidP="00277B83">
      <w:pPr>
        <w:pStyle w:val="Heading3"/>
      </w:pPr>
      <w:bookmarkStart w:id="1709" w:name="_Toc300602822"/>
      <w:r>
        <w:t>Discretization</w:t>
      </w:r>
      <w:bookmarkEnd w:id="1709"/>
    </w:p>
    <w:p w14:paraId="2C698562" w14:textId="77777777" w:rsidR="00277B83" w:rsidRDefault="00277B83" w:rsidP="00277B83">
      <w:r w:rsidRPr="0054008E">
        <w:t>The contact integral may be discretized as</w:t>
      </w:r>
    </w:p>
    <w:p w14:paraId="672ED412" w14:textId="1053356C" w:rsidR="00277B83" w:rsidRDefault="00277B83" w:rsidP="00277B83">
      <w:pPr>
        <w:pStyle w:val="MTDisplayEquation"/>
      </w:pPr>
      <w:r>
        <w:tab/>
      </w:r>
      <w:r w:rsidR="00905817" w:rsidRPr="00905817">
        <w:rPr>
          <w:position w:val="-28"/>
        </w:rPr>
        <w:object w:dxaOrig="5920" w:dyaOrig="760" w14:anchorId="5845A73F">
          <v:shape id="_x0000_i2743" type="#_x0000_t75" style="width:295.3pt;height:37.35pt" o:ole="">
            <v:imagedata r:id="rId3466" o:title=""/>
          </v:shape>
          <o:OLEObject Type="Embed" ProgID="Equation.DSMT4" ShapeID="_x0000_i2743" DrawAspect="Content" ObjectID="_1374351816" r:id="rId3467"/>
        </w:object>
      </w:r>
      <w:r w:rsidR="000B36E3">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10" w:author="Gerard" w:date="2015-08-07T21:36:00Z">
          <w:r w:rsidR="00AE264D">
            <w:rPr>
              <w:noProof/>
            </w:rPr>
            <w:instrText>85</w:instrText>
          </w:r>
        </w:ins>
        <w:del w:id="1711" w:author="Gerard" w:date="2015-07-27T22:14:00Z">
          <w:r w:rsidR="00D3178E" w:rsidDel="00C175E9">
            <w:rPr>
              <w:noProof/>
            </w:rPr>
            <w:delInstrText>84</w:delInstrText>
          </w:r>
        </w:del>
      </w:fldSimple>
      <w:r>
        <w:instrText>)</w:instrText>
      </w:r>
      <w:r>
        <w:fldChar w:fldCharType="end"/>
      </w:r>
    </w:p>
    <w:p w14:paraId="0A8A9DB8" w14:textId="77777777" w:rsidR="00277B83" w:rsidRDefault="00277B83" w:rsidP="00277B83">
      <w:r w:rsidRPr="0054008E">
        <w:t>The variables may be interpolated over each element face according to</w:t>
      </w:r>
    </w:p>
    <w:p w14:paraId="02D153E5" w14:textId="63352A9A" w:rsidR="00277B83" w:rsidRDefault="00277B83" w:rsidP="00277B83">
      <w:pPr>
        <w:pStyle w:val="MTDisplayEquation"/>
      </w:pPr>
      <w:r>
        <w:tab/>
      </w:r>
      <w:r w:rsidR="00905817" w:rsidRPr="00905817">
        <w:rPr>
          <w:position w:val="-142"/>
        </w:rPr>
        <w:object w:dxaOrig="4220" w:dyaOrig="2960" w14:anchorId="4FB3F9DC">
          <v:shape id="_x0000_i2744" type="#_x0000_t75" style="width:211.45pt;height:148.55pt" o:ole="">
            <v:imagedata r:id="rId3468" o:title=""/>
          </v:shape>
          <o:OLEObject Type="Embed" ProgID="Equation.DSMT4" ShapeID="_x0000_i2744" DrawAspect="Content" ObjectID="_1374351817" r:id="rId3469"/>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12" w:author="Gerard" w:date="2015-08-07T21:36:00Z">
          <w:r w:rsidR="00AE264D">
            <w:rPr>
              <w:noProof/>
            </w:rPr>
            <w:instrText>86</w:instrText>
          </w:r>
        </w:ins>
        <w:del w:id="1713" w:author="Gerard" w:date="2015-07-27T22:14:00Z">
          <w:r w:rsidR="00D3178E" w:rsidDel="00C175E9">
            <w:rPr>
              <w:noProof/>
            </w:rPr>
            <w:delInstrText>85</w:delInstrText>
          </w:r>
        </w:del>
      </w:fldSimple>
      <w:r>
        <w:instrText>)</w:instrText>
      </w:r>
      <w:r>
        <w:fldChar w:fldCharType="end"/>
      </w:r>
    </w:p>
    <w:p w14:paraId="338C2693" w14:textId="77777777" w:rsidR="00277B83" w:rsidRDefault="00277B83" w:rsidP="00277B83">
      <w:r>
        <w:t>Then,</w:t>
      </w:r>
    </w:p>
    <w:p w14:paraId="22B09997" w14:textId="09B042E5" w:rsidR="00277B83" w:rsidRDefault="00277B83" w:rsidP="00277B83">
      <w:pPr>
        <w:pStyle w:val="MTDisplayEquation"/>
      </w:pPr>
      <w:r>
        <w:tab/>
      </w:r>
      <w:r w:rsidR="00905817" w:rsidRPr="00905817">
        <w:rPr>
          <w:position w:val="-170"/>
        </w:rPr>
        <w:object w:dxaOrig="4340" w:dyaOrig="3519" w14:anchorId="7C49D068">
          <v:shape id="_x0000_i2745" type="#_x0000_t75" style="width:216.9pt;height:176.8pt" o:ole="">
            <v:imagedata r:id="rId3470" o:title=""/>
          </v:shape>
          <o:OLEObject Type="Embed" ProgID="Equation.DSMT4" ShapeID="_x0000_i2745" DrawAspect="Content" ObjectID="_1374351818" r:id="rId3471"/>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14" w:author="Gerard" w:date="2015-08-07T21:36:00Z">
          <w:r w:rsidR="00AE264D">
            <w:rPr>
              <w:noProof/>
            </w:rPr>
            <w:instrText>87</w:instrText>
          </w:r>
        </w:ins>
        <w:del w:id="1715" w:author="Gerard" w:date="2015-07-27T22:14:00Z">
          <w:r w:rsidR="00D3178E" w:rsidDel="00C175E9">
            <w:rPr>
              <w:noProof/>
            </w:rPr>
            <w:delInstrText>86</w:delInstrText>
          </w:r>
        </w:del>
      </w:fldSimple>
      <w:r>
        <w:instrText>)</w:instrText>
      </w:r>
      <w:r>
        <w:fldChar w:fldCharType="end"/>
      </w:r>
    </w:p>
    <w:p w14:paraId="6C010B92" w14:textId="77777777" w:rsidR="00277B83" w:rsidRDefault="00277B83" w:rsidP="00277B83">
      <w:r>
        <w:t>where</w:t>
      </w:r>
    </w:p>
    <w:p w14:paraId="7F25D872" w14:textId="4A0302B7" w:rsidR="00277B83" w:rsidRDefault="00277B83" w:rsidP="00277B83">
      <w:pPr>
        <w:pStyle w:val="MTDisplayEquation"/>
      </w:pPr>
      <w:r>
        <w:tab/>
      </w:r>
      <w:r w:rsidR="00905817" w:rsidRPr="00905817">
        <w:rPr>
          <w:position w:val="-38"/>
        </w:rPr>
        <w:object w:dxaOrig="3780" w:dyaOrig="880" w14:anchorId="3ED1F96F">
          <v:shape id="_x0000_i2746" type="#_x0000_t75" style="width:188.65pt;height:43.75pt" o:ole="">
            <v:imagedata r:id="rId3472" o:title=""/>
          </v:shape>
          <o:OLEObject Type="Embed" ProgID="Equation.DSMT4" ShapeID="_x0000_i2746" DrawAspect="Content" ObjectID="_1374351819" r:id="rId3473"/>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16" w:author="Gerard" w:date="2015-08-07T21:36:00Z">
          <w:r w:rsidR="00AE264D">
            <w:rPr>
              <w:noProof/>
            </w:rPr>
            <w:instrText>88</w:instrText>
          </w:r>
        </w:ins>
        <w:del w:id="1717" w:author="Gerard" w:date="2015-07-27T22:14:00Z">
          <w:r w:rsidR="00D3178E" w:rsidDel="00C175E9">
            <w:rPr>
              <w:noProof/>
            </w:rPr>
            <w:delInstrText>87</w:delInstrText>
          </w:r>
        </w:del>
      </w:fldSimple>
      <w:r>
        <w:instrText>)</w:instrText>
      </w:r>
      <w:r>
        <w:fldChar w:fldCharType="end"/>
      </w:r>
    </w:p>
    <w:p w14:paraId="69ED89B8" w14:textId="77777777" w:rsidR="00277B83" w:rsidRDefault="00277B83" w:rsidP="00277B83">
      <w:r w:rsidRPr="00B64CEC">
        <w:lastRenderedPageBreak/>
        <w:t>Similarly,</w:t>
      </w:r>
    </w:p>
    <w:p w14:paraId="58C93EDE" w14:textId="708BF0CF" w:rsidR="00277B83" w:rsidRPr="00B64CEC" w:rsidRDefault="00277B83" w:rsidP="00277B83">
      <w:pPr>
        <w:pStyle w:val="MTDisplayEquation"/>
      </w:pPr>
      <w:r>
        <w:tab/>
      </w:r>
      <w:r w:rsidR="00905817" w:rsidRPr="00905817">
        <w:rPr>
          <w:position w:val="-186"/>
        </w:rPr>
        <w:object w:dxaOrig="5480" w:dyaOrig="7920" w14:anchorId="4546128C">
          <v:shape id="_x0000_i2747" type="#_x0000_t75" style="width:273.4pt;height:396.45pt" o:ole="">
            <v:imagedata r:id="rId3474" o:title=""/>
          </v:shape>
          <o:OLEObject Type="Embed" ProgID="Equation.DSMT4" ShapeID="_x0000_i2747" DrawAspect="Content" ObjectID="_1374351820" r:id="rId3475"/>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18" w:author="Gerard" w:date="2015-08-07T21:36:00Z">
          <w:r w:rsidR="00AE264D">
            <w:rPr>
              <w:noProof/>
            </w:rPr>
            <w:instrText>89</w:instrText>
          </w:r>
        </w:ins>
        <w:del w:id="1719" w:author="Gerard" w:date="2015-07-27T22:14:00Z">
          <w:r w:rsidR="00D3178E" w:rsidDel="00C175E9">
            <w:rPr>
              <w:noProof/>
            </w:rPr>
            <w:delInstrText>88</w:delInstrText>
          </w:r>
        </w:del>
      </w:fldSimple>
      <w:r>
        <w:instrText>)</w:instrText>
      </w:r>
      <w:r>
        <w:fldChar w:fldCharType="end"/>
      </w:r>
    </w:p>
    <w:p w14:paraId="3B7DC17C" w14:textId="77777777" w:rsidR="00277B83" w:rsidRDefault="00277B83" w:rsidP="00277B83">
      <w:r>
        <w:t>where</w:t>
      </w:r>
    </w:p>
    <w:p w14:paraId="62748F08" w14:textId="43A2163B" w:rsidR="00277B83" w:rsidRDefault="00277B83" w:rsidP="00277B83">
      <w:pPr>
        <w:pStyle w:val="MTDisplayEquation"/>
      </w:pPr>
      <w:r>
        <w:tab/>
      </w:r>
      <w:r w:rsidR="00905817" w:rsidRPr="00905817">
        <w:rPr>
          <w:position w:val="-92"/>
        </w:rPr>
        <w:object w:dxaOrig="4420" w:dyaOrig="1960" w14:anchorId="059946C9">
          <v:shape id="_x0000_i2748" type="#_x0000_t75" style="width:220.55pt;height:97.5pt" o:ole="">
            <v:imagedata r:id="rId3476" o:title=""/>
          </v:shape>
          <o:OLEObject Type="Embed" ProgID="Equation.DSMT4" ShapeID="_x0000_i2748" DrawAspect="Content" ObjectID="_1374351821" r:id="rId3477"/>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20" w:author="Gerard" w:date="2015-08-07T21:36:00Z">
          <w:r w:rsidR="00AE264D">
            <w:rPr>
              <w:noProof/>
            </w:rPr>
            <w:instrText>90</w:instrText>
          </w:r>
        </w:ins>
        <w:del w:id="1721" w:author="Gerard" w:date="2015-07-27T22:14:00Z">
          <w:r w:rsidR="00D3178E" w:rsidDel="00C175E9">
            <w:rPr>
              <w:noProof/>
            </w:rPr>
            <w:delInstrText>89</w:delInstrText>
          </w:r>
        </w:del>
      </w:fldSimple>
      <w:r>
        <w:instrText>)</w:instrText>
      </w:r>
      <w:r>
        <w:fldChar w:fldCharType="end"/>
      </w:r>
    </w:p>
    <w:p w14:paraId="2CA00FB5" w14:textId="3C3BB7F7" w:rsidR="00277B83" w:rsidRDefault="00277B83" w:rsidP="00277B83">
      <w:pPr>
        <w:pStyle w:val="MTDisplayEquation"/>
      </w:pPr>
      <w:r>
        <w:tab/>
      </w:r>
      <w:r w:rsidR="00905817" w:rsidRPr="00905817">
        <w:rPr>
          <w:position w:val="-92"/>
        </w:rPr>
        <w:object w:dxaOrig="4880" w:dyaOrig="1960" w14:anchorId="5A671D8E">
          <v:shape id="_x0000_i2749" type="#_x0000_t75" style="width:243.35pt;height:97.5pt" o:ole="">
            <v:imagedata r:id="rId3478" o:title=""/>
          </v:shape>
          <o:OLEObject Type="Embed" ProgID="Equation.DSMT4" ShapeID="_x0000_i2749" DrawAspect="Content" ObjectID="_1374351822" r:id="rId3479"/>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22" w:author="Gerard" w:date="2015-08-07T21:36:00Z">
          <w:r w:rsidR="00AE264D">
            <w:rPr>
              <w:noProof/>
            </w:rPr>
            <w:instrText>91</w:instrText>
          </w:r>
        </w:ins>
        <w:del w:id="1723" w:author="Gerard" w:date="2015-07-27T22:14:00Z">
          <w:r w:rsidR="00D3178E" w:rsidDel="00C175E9">
            <w:rPr>
              <w:noProof/>
            </w:rPr>
            <w:delInstrText>90</w:delInstrText>
          </w:r>
        </w:del>
      </w:fldSimple>
      <w:r>
        <w:instrText>)</w:instrText>
      </w:r>
      <w:r>
        <w:fldChar w:fldCharType="end"/>
      </w:r>
    </w:p>
    <w:p w14:paraId="13875884" w14:textId="5A0D5319" w:rsidR="00277B83" w:rsidRDefault="00277B83" w:rsidP="00277B83">
      <w:pPr>
        <w:pStyle w:val="MTDisplayEquation"/>
      </w:pPr>
      <w:r>
        <w:lastRenderedPageBreak/>
        <w:tab/>
      </w:r>
      <w:r w:rsidR="00905817" w:rsidRPr="00905817">
        <w:rPr>
          <w:position w:val="-82"/>
        </w:rPr>
        <w:object w:dxaOrig="2040" w:dyaOrig="1760" w14:anchorId="25E5D417">
          <v:shape id="_x0000_i2750" type="#_x0000_t75" style="width:102.1pt;height:87.5pt" o:ole="">
            <v:imagedata r:id="rId3480" o:title=""/>
          </v:shape>
          <o:OLEObject Type="Embed" ProgID="Equation.DSMT4" ShapeID="_x0000_i2750" DrawAspect="Content" ObjectID="_1374351823" r:id="rId3481"/>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24" w:author="Gerard" w:date="2015-08-07T21:36:00Z">
          <w:r w:rsidR="00AE264D">
            <w:rPr>
              <w:noProof/>
            </w:rPr>
            <w:instrText>92</w:instrText>
          </w:r>
        </w:ins>
        <w:del w:id="1725" w:author="Gerard" w:date="2015-07-27T22:14:00Z">
          <w:r w:rsidR="00D3178E" w:rsidDel="00C175E9">
            <w:rPr>
              <w:noProof/>
            </w:rPr>
            <w:delInstrText>91</w:delInstrText>
          </w:r>
        </w:del>
      </w:fldSimple>
      <w:r>
        <w:instrText>)</w:instrText>
      </w:r>
      <w:r>
        <w:fldChar w:fldCharType="end"/>
      </w:r>
    </w:p>
    <w:p w14:paraId="4A5B778D" w14:textId="77777777" w:rsidR="00277B83" w:rsidRDefault="00277B83" w:rsidP="00277B83">
      <w:r>
        <w:t>and</w:t>
      </w:r>
    </w:p>
    <w:p w14:paraId="32062D85" w14:textId="4C39D427" w:rsidR="00277B83" w:rsidRPr="002F00FB" w:rsidRDefault="00277B83" w:rsidP="00277B83">
      <w:pPr>
        <w:pStyle w:val="MTDisplayEquation"/>
      </w:pPr>
      <w:r>
        <w:tab/>
      </w:r>
      <w:r w:rsidR="00905817" w:rsidRPr="00905817">
        <w:rPr>
          <w:position w:val="-174"/>
        </w:rPr>
        <w:object w:dxaOrig="3540" w:dyaOrig="3320" w14:anchorId="1EF1954B">
          <v:shape id="_x0000_i2751" type="#_x0000_t75" style="width:176.8pt;height:165.85pt" o:ole="">
            <v:imagedata r:id="rId3482" o:title=""/>
          </v:shape>
          <o:OLEObject Type="Embed" ProgID="Equation.DSMT4" ShapeID="_x0000_i2751" DrawAspect="Content" ObjectID="_1374351824" r:id="rId3483"/>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26" w:author="Gerard" w:date="2015-08-07T21:36:00Z">
          <w:r w:rsidR="00AE264D">
            <w:rPr>
              <w:noProof/>
            </w:rPr>
            <w:instrText>93</w:instrText>
          </w:r>
        </w:ins>
        <w:del w:id="1727" w:author="Gerard" w:date="2015-07-27T22:14:00Z">
          <w:r w:rsidR="00D3178E" w:rsidDel="00C175E9">
            <w:rPr>
              <w:noProof/>
            </w:rPr>
            <w:delInstrText>92</w:delInstrText>
          </w:r>
        </w:del>
      </w:fldSimple>
      <w:r>
        <w:instrText>)</w:instrText>
      </w:r>
      <w:r>
        <w:fldChar w:fldCharType="end"/>
      </w:r>
    </w:p>
    <w:p w14:paraId="320D243B" w14:textId="77777777" w:rsidR="008C7882" w:rsidRDefault="008C7882" w:rsidP="008C7882"/>
    <w:p w14:paraId="3D33A7E7" w14:textId="77777777" w:rsidR="009F7596" w:rsidRDefault="009F7596" w:rsidP="009F7596">
      <w:pPr>
        <w:pStyle w:val="Heading2"/>
      </w:pPr>
      <w:bookmarkStart w:id="1728" w:name="_Toc300602823"/>
      <w:r>
        <w:t>Biphasic-Solute Contact</w:t>
      </w:r>
      <w:bookmarkEnd w:id="1728"/>
    </w:p>
    <w:p w14:paraId="01BD12CD" w14:textId="77777777" w:rsidR="006F687B" w:rsidRPr="006F687B" w:rsidRDefault="006F687B" w:rsidP="00CD6991">
      <w:pPr>
        <w:pStyle w:val="Heading3"/>
      </w:pPr>
      <w:bookmarkStart w:id="1729" w:name="_Toc300602824"/>
      <w:r>
        <w:t>Contact Integral</w:t>
      </w:r>
      <w:bookmarkEnd w:id="1729"/>
    </w:p>
    <w:p w14:paraId="4D86F9B2" w14:textId="3F436594" w:rsidR="009F7596" w:rsidRDefault="009F7596" w:rsidP="009F7596">
      <w:r>
        <w:t>See Section</w:t>
      </w:r>
      <w:r w:rsidR="00605580">
        <w:t> </w:t>
      </w:r>
      <w:r w:rsidR="00605580">
        <w:fldChar w:fldCharType="begin"/>
      </w:r>
      <w:r w:rsidR="00605580">
        <w:instrText xml:space="preserve"> REF _Ref176690994 \r \h </w:instrText>
      </w:r>
      <w:r w:rsidR="00605580">
        <w:fldChar w:fldCharType="separate"/>
      </w:r>
      <w:r w:rsidR="00AE264D">
        <w:t>2.6</w:t>
      </w:r>
      <w:r w:rsidR="00605580">
        <w:fldChar w:fldCharType="end"/>
      </w:r>
      <w:r>
        <w:t xml:space="preserve"> for a review of biphasic-solute materials.  The contact interface is defined between surfaces </w:t>
      </w:r>
      <w:r w:rsidR="00905817" w:rsidRPr="00905817">
        <w:rPr>
          <w:position w:val="-10"/>
        </w:rPr>
        <w:object w:dxaOrig="360" w:dyaOrig="380" w14:anchorId="62C9D663">
          <v:shape id="_x0000_i2752" type="#_x0000_t75" style="width:19.15pt;height:19.15pt" o:ole="">
            <v:imagedata r:id="rId3484" o:title=""/>
          </v:shape>
          <o:OLEObject Type="Embed" ProgID="Equation.DSMT4" ShapeID="_x0000_i2752" DrawAspect="Content" ObjectID="_1374351825" r:id="rId3485"/>
        </w:object>
      </w:r>
      <w:r>
        <w:t xml:space="preserve"> and </w:t>
      </w:r>
      <w:r w:rsidR="00905817" w:rsidRPr="00905817">
        <w:rPr>
          <w:position w:val="-10"/>
        </w:rPr>
        <w:object w:dxaOrig="380" w:dyaOrig="380" w14:anchorId="3914F7D8">
          <v:shape id="_x0000_i2753" type="#_x0000_t75" style="width:19.15pt;height:19.15pt" o:ole="">
            <v:imagedata r:id="rId3486" o:title=""/>
          </v:shape>
          <o:OLEObject Type="Embed" ProgID="Equation.DSMT4" ShapeID="_x0000_i2753" DrawAspect="Content" ObjectID="_1374351826" r:id="rId3487"/>
        </w:object>
      </w:r>
      <w:r>
        <w:t xml:space="preserve">.  Due to continuity </w:t>
      </w:r>
      <w:r w:rsidR="00454D1E">
        <w:t>requirements on the traction and fluxes</w:t>
      </w:r>
      <w:r>
        <w:t xml:space="preserve">, the external virtual work resulting from contact tractions </w:t>
      </w:r>
      <w:r w:rsidR="00905817" w:rsidRPr="00905817">
        <w:rPr>
          <w:position w:val="-6"/>
        </w:rPr>
        <w:object w:dxaOrig="320" w:dyaOrig="340" w14:anchorId="790A8EC5">
          <v:shape id="_x0000_i2754" type="#_x0000_t75" style="width:15.5pt;height:17.3pt" o:ole="">
            <v:imagedata r:id="rId3488" o:title=""/>
          </v:shape>
          <o:OLEObject Type="Embed" ProgID="Equation.DSMT4" ShapeID="_x0000_i2754" DrawAspect="Content" ObjectID="_1374351827" r:id="rId3489"/>
        </w:object>
      </w:r>
      <w:r>
        <w:t xml:space="preserve">, solvent fluxes </w:t>
      </w:r>
      <w:r w:rsidR="00905817" w:rsidRPr="00905817">
        <w:rPr>
          <w:position w:val="-12"/>
        </w:rPr>
        <w:object w:dxaOrig="380" w:dyaOrig="400" w14:anchorId="2300FAE4">
          <v:shape id="_x0000_i2755" type="#_x0000_t75" style="width:19.15pt;height:20.05pt" o:ole="">
            <v:imagedata r:id="rId3490" o:title=""/>
          </v:shape>
          <o:OLEObject Type="Embed" ProgID="Equation.DSMT4" ShapeID="_x0000_i2755" DrawAspect="Content" ObjectID="_1374351828" r:id="rId3491"/>
        </w:object>
      </w:r>
      <w:r>
        <w:t xml:space="preserve"> and solute fluxes </w:t>
      </w:r>
      <w:r w:rsidR="00905817" w:rsidRPr="00905817">
        <w:rPr>
          <w:position w:val="-12"/>
        </w:rPr>
        <w:object w:dxaOrig="360" w:dyaOrig="400" w14:anchorId="50CCB3ED">
          <v:shape id="_x0000_i2756" type="#_x0000_t75" style="width:19.15pt;height:20.05pt" o:ole="">
            <v:imagedata r:id="rId3492" o:title=""/>
          </v:shape>
          <o:OLEObject Type="Embed" ProgID="Equation.DSMT4" ShapeID="_x0000_i2756" DrawAspect="Content" ObjectID="_1374351829" r:id="rId3493"/>
        </w:object>
      </w:r>
      <w:r>
        <w:t xml:space="preserve"> (</w:t>
      </w:r>
      <w:r w:rsidR="00905817" w:rsidRPr="00905817">
        <w:rPr>
          <w:position w:val="-10"/>
        </w:rPr>
        <w:object w:dxaOrig="660" w:dyaOrig="320" w14:anchorId="56AA9DEA">
          <v:shape id="_x0000_i2757" type="#_x0000_t75" style="width:32.8pt;height:15.5pt" o:ole="">
            <v:imagedata r:id="rId3494" o:title=""/>
          </v:shape>
          <o:OLEObject Type="Embed" ProgID="Equation.DSMT4" ShapeID="_x0000_i2757" DrawAspect="Content" ObjectID="_1374351830" r:id="rId3495"/>
        </w:object>
      </w:r>
      <w:r>
        <w:t>)</w:t>
      </w:r>
      <w:r w:rsidR="00454D1E">
        <w:t>,</w:t>
      </w:r>
      <w:r>
        <w:t xml:space="preserve"> may be combined into the contact integral</w:t>
      </w:r>
    </w:p>
    <w:p w14:paraId="4E25F67C" w14:textId="618CAF7D" w:rsidR="009F7596" w:rsidRDefault="009F7596" w:rsidP="009F7596">
      <w:pPr>
        <w:pStyle w:val="MTDisplayEquation"/>
      </w:pPr>
      <w:r>
        <w:tab/>
      </w:r>
      <w:r w:rsidR="00905817" w:rsidRPr="00905817">
        <w:rPr>
          <w:position w:val="-74"/>
        </w:rPr>
        <w:object w:dxaOrig="3200" w:dyaOrig="1579" w14:anchorId="4E897D87">
          <v:shape id="_x0000_i2758" type="#_x0000_t75" style="width:159.5pt;height:78.4pt" o:ole="">
            <v:imagedata r:id="rId3496" o:title=""/>
          </v:shape>
          <o:OLEObject Type="Embed" ProgID="Equation.DSMT4" ShapeID="_x0000_i2758" DrawAspect="Content" ObjectID="_1374351831" r:id="rId3497"/>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30" w:author="Gerard" w:date="2015-08-07T21:36:00Z">
          <w:r w:rsidR="00AE264D">
            <w:rPr>
              <w:noProof/>
            </w:rPr>
            <w:instrText>94</w:instrText>
          </w:r>
        </w:ins>
        <w:del w:id="1731" w:author="Gerard" w:date="2015-07-27T22:14:00Z">
          <w:r w:rsidR="00D3178E" w:rsidDel="00C175E9">
            <w:rPr>
              <w:noProof/>
            </w:rPr>
            <w:delInstrText>93</w:delInstrText>
          </w:r>
        </w:del>
      </w:fldSimple>
      <w:r>
        <w:instrText>)</w:instrText>
      </w:r>
      <w:r>
        <w:fldChar w:fldCharType="end"/>
      </w:r>
    </w:p>
    <w:p w14:paraId="216DD535" w14:textId="1B44B10E" w:rsidR="00B51699" w:rsidRDefault="00454D1E" w:rsidP="009F7596">
      <w:r>
        <w:t xml:space="preserve">In the current implementation, only frictionless contact is taken into consideration, so that the contact traction has only a normal component, </w:t>
      </w:r>
      <w:r w:rsidR="00905817" w:rsidRPr="00905817">
        <w:rPr>
          <w:position w:val="-12"/>
        </w:rPr>
        <w:object w:dxaOrig="999" w:dyaOrig="400" w14:anchorId="33F8C115">
          <v:shape id="_x0000_i2759" type="#_x0000_t75" style="width:50.15pt;height:20.05pt" o:ole="">
            <v:imagedata r:id="rId3498" o:title=""/>
          </v:shape>
          <o:OLEObject Type="Embed" ProgID="Equation.DSMT4" ShapeID="_x0000_i2759" DrawAspect="Content" ObjectID="_1374351832" r:id="rId3499"/>
        </w:object>
      </w:r>
      <w:r>
        <w:t xml:space="preserve">.  To evaluate and linearize </w:t>
      </w:r>
      <w:r w:rsidR="00905817" w:rsidRPr="00905817">
        <w:rPr>
          <w:position w:val="-12"/>
        </w:rPr>
        <w:object w:dxaOrig="440" w:dyaOrig="360" w14:anchorId="13969293">
          <v:shape id="_x0000_i2760" type="#_x0000_t75" style="width:21.85pt;height:19.15pt" o:ole="">
            <v:imagedata r:id="rId3500" o:title=""/>
          </v:shape>
          <o:OLEObject Type="Embed" ProgID="Equation.DSMT4" ShapeID="_x0000_i2760" DrawAspect="Content" ObjectID="_1374351833" r:id="rId3501"/>
        </w:object>
      </w:r>
      <w:r>
        <w:t xml:space="preserve">, </w:t>
      </w:r>
      <w:r w:rsidRPr="00454D1E">
        <w:t>define the covariant basis vectors on each surface as</w:t>
      </w:r>
    </w:p>
    <w:p w14:paraId="0D9903C9" w14:textId="6D3527A6" w:rsidR="00B51699" w:rsidRDefault="00B51699" w:rsidP="00B51699">
      <w:pPr>
        <w:pStyle w:val="MTDisplayEquation"/>
      </w:pPr>
      <w:r>
        <w:tab/>
      </w:r>
      <w:r w:rsidR="00905817" w:rsidRPr="00905817">
        <w:rPr>
          <w:position w:val="-36"/>
        </w:rPr>
        <w:object w:dxaOrig="2079" w:dyaOrig="800" w14:anchorId="1FA4E598">
          <v:shape id="_x0000_i2761" type="#_x0000_t75" style="width:103.9pt;height:40.1pt" o:ole="">
            <v:imagedata r:id="rId3502" o:title=""/>
          </v:shape>
          <o:OLEObject Type="Embed" ProgID="Equation.DSMT4" ShapeID="_x0000_i2761" DrawAspect="Content" ObjectID="_1374351834" r:id="rId3503"/>
        </w:object>
      </w:r>
      <w:r w:rsidR="003B43EE">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32" w:author="Gerard" w:date="2015-08-07T21:36:00Z">
          <w:r w:rsidR="00AE264D">
            <w:rPr>
              <w:noProof/>
            </w:rPr>
            <w:instrText>95</w:instrText>
          </w:r>
        </w:ins>
        <w:del w:id="1733" w:author="Gerard" w:date="2015-07-27T22:14:00Z">
          <w:r w:rsidR="00D3178E" w:rsidDel="00C175E9">
            <w:rPr>
              <w:noProof/>
            </w:rPr>
            <w:delInstrText>94</w:delInstrText>
          </w:r>
        </w:del>
      </w:fldSimple>
      <w:r>
        <w:instrText>)</w:instrText>
      </w:r>
      <w:r>
        <w:fldChar w:fldCharType="end"/>
      </w:r>
    </w:p>
    <w:p w14:paraId="4232EBF8" w14:textId="39B0E0E6" w:rsidR="00B51699" w:rsidRDefault="003B43EE" w:rsidP="009F7596">
      <w:r>
        <w:t xml:space="preserve">where </w:t>
      </w:r>
      <w:r w:rsidR="00905817" w:rsidRPr="00905817">
        <w:rPr>
          <w:position w:val="-4"/>
        </w:rPr>
        <w:object w:dxaOrig="360" w:dyaOrig="320" w14:anchorId="72795D62">
          <v:shape id="_x0000_i2762" type="#_x0000_t75" style="width:19.15pt;height:15.5pt" o:ole="">
            <v:imagedata r:id="rId3504" o:title=""/>
          </v:shape>
          <o:OLEObject Type="Embed" ProgID="Equation.DSMT4" ShapeID="_x0000_i2762" DrawAspect="Content" ObjectID="_1374351835" r:id="rId3505"/>
        </w:object>
      </w:r>
      <w:r>
        <w:t xml:space="preserve"> represents the spatial position of points on </w:t>
      </w:r>
      <w:r w:rsidR="00905817" w:rsidRPr="00905817">
        <w:rPr>
          <w:position w:val="-10"/>
        </w:rPr>
        <w:object w:dxaOrig="360" w:dyaOrig="380" w14:anchorId="3624CA98">
          <v:shape id="_x0000_i2763" type="#_x0000_t75" style="width:19.15pt;height:19.15pt" o:ole="">
            <v:imagedata r:id="rId3506" o:title=""/>
          </v:shape>
          <o:OLEObject Type="Embed" ProgID="Equation.DSMT4" ShapeID="_x0000_i2763" DrawAspect="Content" ObjectID="_1374351836" r:id="rId3507"/>
        </w:object>
      </w:r>
      <w:r>
        <w:t xml:space="preserve">, and </w:t>
      </w:r>
      <w:r w:rsidR="00905817" w:rsidRPr="00905817">
        <w:rPr>
          <w:position w:val="-16"/>
        </w:rPr>
        <w:object w:dxaOrig="340" w:dyaOrig="420" w14:anchorId="78C2D071">
          <v:shape id="_x0000_i2764" type="#_x0000_t75" style="width:17.3pt;height:20.05pt" o:ole="">
            <v:imagedata r:id="rId3508" o:title=""/>
          </v:shape>
          <o:OLEObject Type="Embed" ProgID="Equation.DSMT4" ShapeID="_x0000_i2764" DrawAspect="Content" ObjectID="_1374351837" r:id="rId3509"/>
        </w:object>
      </w:r>
      <w:r>
        <w:t xml:space="preserve"> represent the parametric coordinates of that point.  </w:t>
      </w:r>
      <w:r w:rsidR="00454D1E" w:rsidRPr="00454D1E">
        <w:t>The unit outward normal on each surface is</w:t>
      </w:r>
      <w:r w:rsidR="00B51699">
        <w:t xml:space="preserve"> </w:t>
      </w:r>
      <w:r w:rsidR="007E76EC">
        <w:t>then given by</w:t>
      </w:r>
    </w:p>
    <w:p w14:paraId="36935A8B" w14:textId="2B3EF1F5" w:rsidR="00B51699" w:rsidRDefault="00B51699" w:rsidP="00B51699">
      <w:pPr>
        <w:pStyle w:val="MTDisplayEquation"/>
      </w:pPr>
      <w:r>
        <w:lastRenderedPageBreak/>
        <w:tab/>
      </w:r>
      <w:r w:rsidR="00905817" w:rsidRPr="00905817">
        <w:rPr>
          <w:position w:val="-42"/>
        </w:rPr>
        <w:object w:dxaOrig="1540" w:dyaOrig="859" w14:anchorId="05D40DE6">
          <v:shape id="_x0000_i2765" type="#_x0000_t75" style="width:76.55pt;height:42.85pt" o:ole="">
            <v:imagedata r:id="rId3510" o:title=""/>
          </v:shape>
          <o:OLEObject Type="Embed" ProgID="Equation.DSMT4" ShapeID="_x0000_i2765" DrawAspect="Content" ObjectID="_1374351838" r:id="rId351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34" w:author="Gerard" w:date="2015-08-07T21:36:00Z">
          <w:r w:rsidR="00AE264D">
            <w:rPr>
              <w:noProof/>
            </w:rPr>
            <w:instrText>96</w:instrText>
          </w:r>
        </w:ins>
        <w:del w:id="1735" w:author="Gerard" w:date="2015-07-27T22:14:00Z">
          <w:r w:rsidR="00D3178E" w:rsidDel="00C175E9">
            <w:rPr>
              <w:noProof/>
            </w:rPr>
            <w:delInstrText>95</w:delInstrText>
          </w:r>
        </w:del>
      </w:fldSimple>
      <w:r>
        <w:instrText>)</w:instrText>
      </w:r>
      <w:r>
        <w:fldChar w:fldCharType="end"/>
      </w:r>
    </w:p>
    <w:p w14:paraId="4E054AFB" w14:textId="77777777" w:rsidR="00B51699" w:rsidRDefault="00454D1E" w:rsidP="009F7596">
      <w:r w:rsidRPr="00454D1E">
        <w:t>Now the contact integral may be rewritten as</w:t>
      </w:r>
    </w:p>
    <w:p w14:paraId="3C1A59C6" w14:textId="28D51826" w:rsidR="00B51699" w:rsidRDefault="00B51699" w:rsidP="00B51699">
      <w:pPr>
        <w:pStyle w:val="MTDisplayEquation"/>
      </w:pPr>
      <w:r>
        <w:tab/>
      </w:r>
      <w:r w:rsidR="00905817" w:rsidRPr="00905817">
        <w:rPr>
          <w:position w:val="-74"/>
        </w:rPr>
        <w:object w:dxaOrig="4580" w:dyaOrig="1579" w14:anchorId="1C56BC0C">
          <v:shape id="_x0000_i2766" type="#_x0000_t75" style="width:228.75pt;height:78.4pt" o:ole="">
            <v:imagedata r:id="rId3512" o:title=""/>
          </v:shape>
          <o:OLEObject Type="Embed" ProgID="Equation.DSMT4" ShapeID="_x0000_i2766" DrawAspect="Content" ObjectID="_1374351839" r:id="rId3513"/>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36" w:author="Gerard" w:date="2015-08-07T21:36:00Z">
          <w:r w:rsidR="00AE264D">
            <w:rPr>
              <w:noProof/>
            </w:rPr>
            <w:instrText>97</w:instrText>
          </w:r>
        </w:ins>
        <w:del w:id="1737" w:author="Gerard" w:date="2015-07-27T22:14:00Z">
          <w:r w:rsidR="00D3178E" w:rsidDel="00C175E9">
            <w:rPr>
              <w:noProof/>
            </w:rPr>
            <w:delInstrText>96</w:delInstrText>
          </w:r>
        </w:del>
      </w:fldSimple>
      <w:r>
        <w:instrText>)</w:instrText>
      </w:r>
      <w:r>
        <w:fldChar w:fldCharType="end"/>
      </w:r>
    </w:p>
    <w:p w14:paraId="59F2CB8F" w14:textId="60767BC5" w:rsidR="00B51699" w:rsidRDefault="007E76EC" w:rsidP="00B51699">
      <w:r>
        <w:t>and t</w:t>
      </w:r>
      <w:r w:rsidRPr="007E76EC">
        <w:t xml:space="preserve">he linearization </w:t>
      </w:r>
      <w:r w:rsidR="00905817" w:rsidRPr="00905817">
        <w:rPr>
          <w:position w:val="-12"/>
        </w:rPr>
        <w:object w:dxaOrig="620" w:dyaOrig="360" w14:anchorId="221018E2">
          <v:shape id="_x0000_i2767" type="#_x0000_t75" style="width:31pt;height:19.15pt" o:ole="">
            <v:imagedata r:id="rId3514" o:title=""/>
          </v:shape>
          <o:OLEObject Type="Embed" ProgID="Equation.DSMT4" ShapeID="_x0000_i2767" DrawAspect="Content" ObjectID="_1374351840" r:id="rId3515"/>
        </w:object>
      </w:r>
      <w:r w:rsidRPr="007E76EC">
        <w:t xml:space="preserve"> of </w:t>
      </w:r>
      <w:r w:rsidR="00905817" w:rsidRPr="00905817">
        <w:rPr>
          <w:position w:val="-12"/>
        </w:rPr>
        <w:object w:dxaOrig="440" w:dyaOrig="360" w14:anchorId="56E8BB84">
          <v:shape id="_x0000_i2768" type="#_x0000_t75" style="width:21.85pt;height:19.15pt" o:ole="">
            <v:imagedata r:id="rId3516" o:title=""/>
          </v:shape>
          <o:OLEObject Type="Embed" ProgID="Equation.DSMT4" ShapeID="_x0000_i2768" DrawAspect="Content" ObjectID="_1374351841" r:id="rId3517"/>
        </w:object>
      </w:r>
      <w:r w:rsidRPr="007E76EC">
        <w:t xml:space="preserve"> has the form</w:t>
      </w:r>
    </w:p>
    <w:p w14:paraId="5278037E" w14:textId="120C42F9" w:rsidR="007E76EC" w:rsidRDefault="007E76EC" w:rsidP="007E76EC">
      <w:pPr>
        <w:pStyle w:val="MTDisplayEquation"/>
      </w:pPr>
      <w:r>
        <w:tab/>
      </w:r>
      <w:r w:rsidR="00905817" w:rsidRPr="00905817">
        <w:rPr>
          <w:position w:val="-28"/>
        </w:rPr>
        <w:object w:dxaOrig="5420" w:dyaOrig="680" w14:anchorId="0015FD98">
          <v:shape id="_x0000_i2769" type="#_x0000_t75" style="width:270.7pt;height:34.65pt" o:ole="">
            <v:imagedata r:id="rId3518" o:title=""/>
          </v:shape>
          <o:OLEObject Type="Embed" ProgID="Equation.DSMT4" ShapeID="_x0000_i2769" DrawAspect="Content" ObjectID="_1374351842" r:id="rId3519"/>
        </w:object>
      </w:r>
      <w:r w:rsidR="00744FC5">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38" w:author="Gerard" w:date="2015-08-07T21:36:00Z">
          <w:r w:rsidR="00AE264D">
            <w:rPr>
              <w:noProof/>
            </w:rPr>
            <w:instrText>98</w:instrText>
          </w:r>
        </w:ins>
        <w:del w:id="1739" w:author="Gerard" w:date="2015-07-27T22:14:00Z">
          <w:r w:rsidR="00D3178E" w:rsidDel="00C175E9">
            <w:rPr>
              <w:noProof/>
            </w:rPr>
            <w:delInstrText>97</w:delInstrText>
          </w:r>
        </w:del>
      </w:fldSimple>
      <w:r>
        <w:instrText>)</w:instrText>
      </w:r>
      <w:r>
        <w:fldChar w:fldCharType="end"/>
      </w:r>
    </w:p>
    <w:p w14:paraId="612ACABE" w14:textId="77777777" w:rsidR="003B43EE" w:rsidRDefault="00CD6991" w:rsidP="00CD6991">
      <w:pPr>
        <w:pStyle w:val="Heading3"/>
      </w:pPr>
      <w:bookmarkStart w:id="1740" w:name="_Toc300602825"/>
      <w:r>
        <w:t>Gap Function</w:t>
      </w:r>
      <w:bookmarkEnd w:id="1740"/>
    </w:p>
    <w:p w14:paraId="41B0D049" w14:textId="136C209E" w:rsidR="007E76EC" w:rsidRDefault="007E76EC" w:rsidP="003B43EE">
      <w:r w:rsidRPr="007E76EC">
        <w:t xml:space="preserve">The gap function </w:t>
      </w:r>
      <w:r w:rsidR="00905817" w:rsidRPr="00905817">
        <w:rPr>
          <w:position w:val="-10"/>
        </w:rPr>
        <w:object w:dxaOrig="220" w:dyaOrig="260" w14:anchorId="1DA44815">
          <v:shape id="_x0000_i2770" type="#_x0000_t75" style="width:10.95pt;height:12.75pt" o:ole="">
            <v:imagedata r:id="rId3520" o:title=""/>
          </v:shape>
          <o:OLEObject Type="Embed" ProgID="Equation.DSMT4" ShapeID="_x0000_i2770" DrawAspect="Content" ObjectID="_1374351843" r:id="rId3521"/>
        </w:object>
      </w:r>
      <w:r w:rsidR="003B43EE">
        <w:t>, representing the distance between the contact surfaces,</w:t>
      </w:r>
      <w:r w:rsidRPr="007E76EC">
        <w:t xml:space="preserve"> is defined </w:t>
      </w:r>
      <w:r w:rsidR="003B43EE">
        <w:t>by</w:t>
      </w:r>
    </w:p>
    <w:p w14:paraId="373364A0" w14:textId="7B7203C6" w:rsidR="003B43EE" w:rsidRDefault="003B43EE" w:rsidP="003B43EE">
      <w:pPr>
        <w:pStyle w:val="MTDisplayEquation"/>
      </w:pPr>
      <w:r>
        <w:tab/>
      </w:r>
      <w:r w:rsidR="00905817" w:rsidRPr="00905817">
        <w:rPr>
          <w:position w:val="-18"/>
        </w:rPr>
        <w:object w:dxaOrig="3720" w:dyaOrig="480" w14:anchorId="53ADB301">
          <v:shape id="_x0000_i2771" type="#_x0000_t75" style="width:185.9pt;height:24.6pt" o:ole="">
            <v:imagedata r:id="rId3522" o:title=""/>
          </v:shape>
          <o:OLEObject Type="Embed" ProgID="Equation.DSMT4" ShapeID="_x0000_i2771" DrawAspect="Content" ObjectID="_1374351844" r:id="rId3523"/>
        </w:object>
      </w:r>
      <w:r w:rsidR="006273F3">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41" w:author="Gerard" w:date="2015-08-07T21:36:00Z">
          <w:r w:rsidR="00AE264D">
            <w:rPr>
              <w:noProof/>
            </w:rPr>
            <w:instrText>99</w:instrText>
          </w:r>
        </w:ins>
        <w:del w:id="1742" w:author="Gerard" w:date="2015-07-27T22:14:00Z">
          <w:r w:rsidR="00D3178E" w:rsidDel="00C175E9">
            <w:rPr>
              <w:noProof/>
            </w:rPr>
            <w:delInstrText>98</w:delInstrText>
          </w:r>
        </w:del>
      </w:fldSimple>
      <w:r>
        <w:instrText>)</w:instrText>
      </w:r>
      <w:r>
        <w:fldChar w:fldCharType="end"/>
      </w:r>
    </w:p>
    <w:p w14:paraId="49A81B60" w14:textId="77777777" w:rsidR="003B43EE" w:rsidRDefault="003B43EE" w:rsidP="003B43EE">
      <w:r>
        <w:t>The linearization of variables associated with motion, pressure, and concentration, is given by</w:t>
      </w:r>
    </w:p>
    <w:p w14:paraId="512F1621" w14:textId="6007C168" w:rsidR="003B43EE" w:rsidRDefault="003B43EE" w:rsidP="003B43EE">
      <w:pPr>
        <w:pStyle w:val="MTDisplayEquation"/>
      </w:pPr>
      <w:r>
        <w:tab/>
      </w:r>
      <w:r w:rsidR="00905817" w:rsidRPr="00905817">
        <w:rPr>
          <w:position w:val="-220"/>
        </w:rPr>
        <w:object w:dxaOrig="4020" w:dyaOrig="4520" w14:anchorId="422BDF80">
          <v:shape id="_x0000_i2772" type="#_x0000_t75" style="width:201.4pt;height:226.05pt" o:ole="">
            <v:imagedata r:id="rId3524" o:title=""/>
          </v:shape>
          <o:OLEObject Type="Embed" ProgID="Equation.DSMT4" ShapeID="_x0000_i2772" DrawAspect="Content" ObjectID="_1374351845" r:id="rId3525"/>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43" w:author="Gerard" w:date="2015-08-07T21:36:00Z">
          <w:r w:rsidR="00AE264D">
            <w:rPr>
              <w:noProof/>
            </w:rPr>
            <w:instrText>100</w:instrText>
          </w:r>
        </w:ins>
        <w:del w:id="1744" w:author="Gerard" w:date="2015-07-27T22:14:00Z">
          <w:r w:rsidR="00D3178E" w:rsidDel="00C175E9">
            <w:rPr>
              <w:noProof/>
            </w:rPr>
            <w:delInstrText>99</w:delInstrText>
          </w:r>
        </w:del>
      </w:fldSimple>
      <w:r>
        <w:instrText>)</w:instrText>
      </w:r>
      <w:r>
        <w:fldChar w:fldCharType="end"/>
      </w:r>
    </w:p>
    <w:p w14:paraId="1670CB2E" w14:textId="77777777" w:rsidR="00120603" w:rsidRDefault="00120603" w:rsidP="00120603">
      <w:r>
        <w:t>where</w:t>
      </w:r>
    </w:p>
    <w:p w14:paraId="002F595D" w14:textId="2493A400" w:rsidR="00120603" w:rsidRDefault="00120603" w:rsidP="00120603">
      <w:pPr>
        <w:pStyle w:val="MTDisplayEquation"/>
      </w:pPr>
      <w:r>
        <w:tab/>
      </w:r>
      <w:r w:rsidR="00905817" w:rsidRPr="00905817">
        <w:rPr>
          <w:position w:val="-36"/>
        </w:rPr>
        <w:object w:dxaOrig="4620" w:dyaOrig="800" w14:anchorId="6778AE67">
          <v:shape id="_x0000_i2773" type="#_x0000_t75" style="width:230.6pt;height:40.1pt" o:ole="">
            <v:imagedata r:id="rId3526" o:title=""/>
          </v:shape>
          <o:OLEObject Type="Embed" ProgID="Equation.DSMT4" ShapeID="_x0000_i2773" DrawAspect="Content" ObjectID="_1374351846" r:id="rId3527"/>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45" w:author="Gerard" w:date="2015-08-07T21:36:00Z">
          <w:r w:rsidR="00AE264D">
            <w:rPr>
              <w:noProof/>
            </w:rPr>
            <w:instrText>101</w:instrText>
          </w:r>
        </w:ins>
        <w:del w:id="1746" w:author="Gerard" w:date="2015-07-27T22:14:00Z">
          <w:r w:rsidR="00D3178E" w:rsidDel="00C175E9">
            <w:rPr>
              <w:noProof/>
            </w:rPr>
            <w:delInstrText>100</w:delInstrText>
          </w:r>
        </w:del>
      </w:fldSimple>
      <w:r>
        <w:instrText>)</w:instrText>
      </w:r>
      <w:r>
        <w:fldChar w:fldCharType="end"/>
      </w:r>
    </w:p>
    <w:p w14:paraId="3383FA5C" w14:textId="43710D89" w:rsidR="00120603" w:rsidRDefault="00120603" w:rsidP="00120603">
      <w:r>
        <w:t xml:space="preserve">with </w:t>
      </w:r>
      <w:r w:rsidR="00905817" w:rsidRPr="00905817">
        <w:rPr>
          <w:position w:val="-16"/>
        </w:rPr>
        <w:object w:dxaOrig="1320" w:dyaOrig="480" w14:anchorId="53129839">
          <v:shape id="_x0000_i2774" type="#_x0000_t75" style="width:65.6pt;height:24.6pt" o:ole="">
            <v:imagedata r:id="rId3528" o:title=""/>
          </v:shape>
          <o:OLEObject Type="Embed" ProgID="Equation.DSMT4" ShapeID="_x0000_i2774" DrawAspect="Content" ObjectID="_1374351847" r:id="rId3529"/>
        </w:object>
      </w:r>
      <w:r>
        <w:t xml:space="preserve"> and </w:t>
      </w:r>
      <w:r w:rsidR="00905817" w:rsidRPr="00905817">
        <w:rPr>
          <w:position w:val="-14"/>
        </w:rPr>
        <w:object w:dxaOrig="1380" w:dyaOrig="420" w14:anchorId="794CED18">
          <v:shape id="_x0000_i2775" type="#_x0000_t75" style="width:69.25pt;height:20.05pt" o:ole="">
            <v:imagedata r:id="rId3530" o:title=""/>
          </v:shape>
          <o:OLEObject Type="Embed" ProgID="Equation.DSMT4" ShapeID="_x0000_i2775" DrawAspect="Content" ObjectID="_1374351848" r:id="rId3531"/>
        </w:object>
      </w:r>
      <w:r>
        <w:t>.</w:t>
      </w:r>
    </w:p>
    <w:p w14:paraId="69287064" w14:textId="77777777" w:rsidR="00120603" w:rsidRDefault="00CD6991" w:rsidP="00CD6991">
      <w:pPr>
        <w:pStyle w:val="Heading3"/>
      </w:pPr>
      <w:bookmarkStart w:id="1747" w:name="_Toc300602826"/>
      <w:r>
        <w:t>Penalty Method</w:t>
      </w:r>
      <w:bookmarkEnd w:id="1747"/>
    </w:p>
    <w:p w14:paraId="4F6C93CE" w14:textId="77777777" w:rsidR="00120603" w:rsidRDefault="00CD6991" w:rsidP="00120603">
      <w:r>
        <w:t>Let the normal component of the contact traction be described by the penalty function,</w:t>
      </w:r>
    </w:p>
    <w:p w14:paraId="136F19C2" w14:textId="4F075915" w:rsidR="00CD6991" w:rsidRDefault="00CD6991" w:rsidP="00CD6991">
      <w:pPr>
        <w:pStyle w:val="MTDisplayEquation"/>
      </w:pPr>
      <w:r>
        <w:lastRenderedPageBreak/>
        <w:tab/>
      </w:r>
      <w:r w:rsidR="00905817" w:rsidRPr="00905817">
        <w:rPr>
          <w:position w:val="-66"/>
        </w:rPr>
        <w:object w:dxaOrig="1680" w:dyaOrig="920" w14:anchorId="6C5FCCE5">
          <v:shape id="_x0000_i2776" type="#_x0000_t75" style="width:83.85pt;height:46.5pt" o:ole="">
            <v:imagedata r:id="rId3532" o:title=""/>
          </v:shape>
          <o:OLEObject Type="Embed" ProgID="Equation.DSMT4" ShapeID="_x0000_i2776" DrawAspect="Content" ObjectID="_1374351849" r:id="rId353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48" w:author="Gerard" w:date="2015-08-07T21:36:00Z">
          <w:r w:rsidR="00AE264D">
            <w:rPr>
              <w:noProof/>
            </w:rPr>
            <w:instrText>102</w:instrText>
          </w:r>
        </w:ins>
        <w:del w:id="1749" w:author="Gerard" w:date="2015-07-27T22:14:00Z">
          <w:r w:rsidR="00D3178E" w:rsidDel="00C175E9">
            <w:rPr>
              <w:noProof/>
            </w:rPr>
            <w:delInstrText>101</w:delInstrText>
          </w:r>
        </w:del>
      </w:fldSimple>
      <w:r>
        <w:instrText>)</w:instrText>
      </w:r>
      <w:r>
        <w:fldChar w:fldCharType="end"/>
      </w:r>
    </w:p>
    <w:p w14:paraId="283BEBBD" w14:textId="6118A431" w:rsidR="00CD6991" w:rsidRDefault="00CD6991" w:rsidP="00CD6991">
      <w:r>
        <w:t xml:space="preserve">where </w:t>
      </w:r>
      <w:r w:rsidR="00905817" w:rsidRPr="00905817">
        <w:rPr>
          <w:position w:val="-12"/>
        </w:rPr>
        <w:object w:dxaOrig="260" w:dyaOrig="360" w14:anchorId="0C3D6083">
          <v:shape id="_x0000_i2777" type="#_x0000_t75" style="width:12.75pt;height:19.15pt" o:ole="">
            <v:imagedata r:id="rId3534" o:title=""/>
          </v:shape>
          <o:OLEObject Type="Embed" ProgID="Equation.DSMT4" ShapeID="_x0000_i2777" DrawAspect="Content" ObjectID="_1374351850" r:id="rId3535"/>
        </w:object>
      </w:r>
      <w:r>
        <w:t xml:space="preserve"> is a penalty factor associated with </w:t>
      </w:r>
      <w:r w:rsidR="00905817" w:rsidRPr="00905817">
        <w:rPr>
          <w:position w:val="-12"/>
        </w:rPr>
        <w:object w:dxaOrig="220" w:dyaOrig="360" w14:anchorId="56AE5EB7">
          <v:shape id="_x0000_i2778" type="#_x0000_t75" style="width:10.95pt;height:19.15pt" o:ole="">
            <v:imagedata r:id="rId3536" o:title=""/>
          </v:shape>
          <o:OLEObject Type="Embed" ProgID="Equation.DSMT4" ShapeID="_x0000_i2778" DrawAspect="Content" ObjectID="_1374351851" r:id="rId3537"/>
        </w:object>
      </w:r>
      <w:r>
        <w:t>.  Similarly, let</w:t>
      </w:r>
    </w:p>
    <w:p w14:paraId="1DCF7759" w14:textId="67F16699" w:rsidR="006273F3" w:rsidRDefault="006273F3" w:rsidP="006273F3">
      <w:pPr>
        <w:pStyle w:val="MTDisplayEquation"/>
      </w:pPr>
      <w:r>
        <w:tab/>
      </w:r>
      <w:r w:rsidR="00905817" w:rsidRPr="00905817">
        <w:rPr>
          <w:position w:val="-40"/>
        </w:rPr>
        <w:object w:dxaOrig="3500" w:dyaOrig="920" w14:anchorId="3A878499">
          <v:shape id="_x0000_i2779" type="#_x0000_t75" style="width:174.1pt;height:46.5pt" o:ole="">
            <v:imagedata r:id="rId3538" o:title=""/>
          </v:shape>
          <o:OLEObject Type="Embed" ProgID="Equation.DSMT4" ShapeID="_x0000_i2779" DrawAspect="Content" ObjectID="_1374351852" r:id="rId3539"/>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50" w:author="Gerard" w:date="2015-08-07T21:36:00Z">
          <w:r w:rsidR="00AE264D">
            <w:rPr>
              <w:noProof/>
            </w:rPr>
            <w:instrText>103</w:instrText>
          </w:r>
        </w:ins>
        <w:del w:id="1751" w:author="Gerard" w:date="2015-07-27T22:14:00Z">
          <w:r w:rsidR="00D3178E" w:rsidDel="00C175E9">
            <w:rPr>
              <w:noProof/>
            </w:rPr>
            <w:delInstrText>102</w:delInstrText>
          </w:r>
        </w:del>
      </w:fldSimple>
      <w:r>
        <w:instrText>)</w:instrText>
      </w:r>
      <w:r>
        <w:fldChar w:fldCharType="end"/>
      </w:r>
    </w:p>
    <w:p w14:paraId="3B2241F6" w14:textId="77777777" w:rsidR="00CD6991" w:rsidRDefault="00CD6991" w:rsidP="00CD6991">
      <w:r>
        <w:t>and</w:t>
      </w:r>
    </w:p>
    <w:p w14:paraId="2C494FC9" w14:textId="32F9F1F8" w:rsidR="00A63D29" w:rsidRDefault="00A63D29" w:rsidP="00A63D29">
      <w:pPr>
        <w:pStyle w:val="MTDisplayEquation"/>
      </w:pPr>
      <w:r>
        <w:tab/>
      </w:r>
      <w:r w:rsidR="00905817" w:rsidRPr="00905817">
        <w:rPr>
          <w:position w:val="-40"/>
        </w:rPr>
        <w:object w:dxaOrig="3600" w:dyaOrig="920" w14:anchorId="5928D7A3">
          <v:shape id="_x0000_i2780" type="#_x0000_t75" style="width:180.45pt;height:46.5pt" o:ole="">
            <v:imagedata r:id="rId3540" o:title=""/>
          </v:shape>
          <o:OLEObject Type="Embed" ProgID="Equation.DSMT4" ShapeID="_x0000_i2780" DrawAspect="Content" ObjectID="_1374351853" r:id="rId3541"/>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52" w:author="Gerard" w:date="2015-08-07T21:36:00Z">
          <w:r w:rsidR="00AE264D">
            <w:rPr>
              <w:noProof/>
            </w:rPr>
            <w:instrText>104</w:instrText>
          </w:r>
        </w:ins>
        <w:del w:id="1753" w:author="Gerard" w:date="2015-07-27T22:14:00Z">
          <w:r w:rsidR="00D3178E" w:rsidDel="00C175E9">
            <w:rPr>
              <w:noProof/>
            </w:rPr>
            <w:delInstrText>103</w:delInstrText>
          </w:r>
        </w:del>
      </w:fldSimple>
      <w:r>
        <w:instrText>)</w:instrText>
      </w:r>
      <w:r>
        <w:fldChar w:fldCharType="end"/>
      </w:r>
    </w:p>
    <w:p w14:paraId="1386AE8F" w14:textId="7A6B773F" w:rsidR="00A63D29" w:rsidRDefault="00A63D29" w:rsidP="00A63D29">
      <w:r>
        <w:t xml:space="preserve">where </w:t>
      </w:r>
      <w:r w:rsidR="00905817" w:rsidRPr="00905817">
        <w:rPr>
          <w:position w:val="-14"/>
        </w:rPr>
        <w:object w:dxaOrig="279" w:dyaOrig="380" w14:anchorId="663745E5">
          <v:shape id="_x0000_i2781" type="#_x0000_t75" style="width:14.6pt;height:19.15pt" o:ole="">
            <v:imagedata r:id="rId3542" o:title=""/>
          </v:shape>
          <o:OLEObject Type="Embed" ProgID="Equation.DSMT4" ShapeID="_x0000_i2781" DrawAspect="Content" ObjectID="_1374351854" r:id="rId3543"/>
        </w:object>
      </w:r>
      <w:r>
        <w:t xml:space="preserve"> an</w:t>
      </w:r>
      <w:r w:rsidR="006273F3">
        <w:t>d</w:t>
      </w:r>
      <w:r>
        <w:t xml:space="preserve"> </w:t>
      </w:r>
      <w:r w:rsidR="00905817" w:rsidRPr="00905817">
        <w:rPr>
          <w:position w:val="-12"/>
        </w:rPr>
        <w:object w:dxaOrig="260" w:dyaOrig="360" w14:anchorId="24A58397">
          <v:shape id="_x0000_i2782" type="#_x0000_t75" style="width:12.75pt;height:19.15pt" o:ole="">
            <v:imagedata r:id="rId3544" o:title=""/>
          </v:shape>
          <o:OLEObject Type="Embed" ProgID="Equation.DSMT4" ShapeID="_x0000_i2782" DrawAspect="Content" ObjectID="_1374351855" r:id="rId3545"/>
        </w:object>
      </w:r>
      <w:r>
        <w:t xml:space="preserve"> are penalty factors associated with </w:t>
      </w:r>
      <w:r w:rsidR="00905817" w:rsidRPr="00905817">
        <w:rPr>
          <w:position w:val="-12"/>
        </w:rPr>
        <w:object w:dxaOrig="300" w:dyaOrig="360" w14:anchorId="3E5B2A35">
          <v:shape id="_x0000_i2783" type="#_x0000_t75" style="width:14.6pt;height:19.15pt" o:ole="">
            <v:imagedata r:id="rId3546" o:title=""/>
          </v:shape>
          <o:OLEObject Type="Embed" ProgID="Equation.DSMT4" ShapeID="_x0000_i2783" DrawAspect="Content" ObjectID="_1374351856" r:id="rId3547"/>
        </w:object>
      </w:r>
      <w:r>
        <w:t xml:space="preserve"> and </w:t>
      </w:r>
      <w:r w:rsidR="00905817" w:rsidRPr="00905817">
        <w:rPr>
          <w:position w:val="-12"/>
        </w:rPr>
        <w:object w:dxaOrig="260" w:dyaOrig="360" w14:anchorId="283391C1">
          <v:shape id="_x0000_i2784" type="#_x0000_t75" style="width:12.75pt;height:19.15pt" o:ole="">
            <v:imagedata r:id="rId3548" o:title=""/>
          </v:shape>
          <o:OLEObject Type="Embed" ProgID="Equation.DSMT4" ShapeID="_x0000_i2784" DrawAspect="Content" ObjectID="_1374351857" r:id="rId3549"/>
        </w:object>
      </w:r>
      <w:r>
        <w:t>, respectively.  It follows that</w:t>
      </w:r>
    </w:p>
    <w:p w14:paraId="30E363F0" w14:textId="39C490A2" w:rsidR="00A63D29" w:rsidRPr="00A63D29" w:rsidRDefault="00A63D29" w:rsidP="00A63D29">
      <w:pPr>
        <w:pStyle w:val="MTDisplayEquation"/>
      </w:pPr>
      <w:r>
        <w:tab/>
      </w:r>
      <w:r w:rsidR="00905817" w:rsidRPr="00905817">
        <w:rPr>
          <w:position w:val="-126"/>
        </w:rPr>
        <w:object w:dxaOrig="3760" w:dyaOrig="2280" w14:anchorId="585D7B4A">
          <v:shape id="_x0000_i2785" type="#_x0000_t75" style="width:187.75pt;height:113.9pt" o:ole="">
            <v:imagedata r:id="rId3550" o:title=""/>
          </v:shape>
          <o:OLEObject Type="Embed" ProgID="Equation.DSMT4" ShapeID="_x0000_i2785" DrawAspect="Content" ObjectID="_1374351858" r:id="rId3551"/>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54" w:author="Gerard" w:date="2015-08-07T21:36:00Z">
          <w:r w:rsidR="00AE264D">
            <w:rPr>
              <w:noProof/>
            </w:rPr>
            <w:instrText>105</w:instrText>
          </w:r>
        </w:ins>
        <w:del w:id="1755" w:author="Gerard" w:date="2015-07-27T22:14:00Z">
          <w:r w:rsidR="00D3178E" w:rsidDel="00C175E9">
            <w:rPr>
              <w:noProof/>
            </w:rPr>
            <w:delInstrText>104</w:delInstrText>
          </w:r>
        </w:del>
      </w:fldSimple>
      <w:r>
        <w:instrText>)</w:instrText>
      </w:r>
      <w:r>
        <w:fldChar w:fldCharType="end"/>
      </w:r>
    </w:p>
    <w:p w14:paraId="1E7DCCAD" w14:textId="7FB5FB7C" w:rsidR="00CD6991" w:rsidRDefault="00A63D29" w:rsidP="00CD6991">
      <w:r w:rsidRPr="00A63D29">
        <w:t>Given these relations, it can be shown that the directional derivative</w:t>
      </w:r>
      <w:r w:rsidR="00A97B84">
        <w:t>s</w:t>
      </w:r>
      <w:r w:rsidRPr="00A63D29">
        <w:t xml:space="preserve"> of the various terms appearing in the integrand of </w:t>
      </w:r>
      <w:r w:rsidR="00905817" w:rsidRPr="00905817">
        <w:rPr>
          <w:position w:val="-12"/>
        </w:rPr>
        <w:object w:dxaOrig="440" w:dyaOrig="360" w14:anchorId="74146E95">
          <v:shape id="_x0000_i2786" type="#_x0000_t75" style="width:21.85pt;height:19.15pt" o:ole="">
            <v:imagedata r:id="rId3552" o:title=""/>
          </v:shape>
          <o:OLEObject Type="Embed" ProgID="Equation.DSMT4" ShapeID="_x0000_i2786" DrawAspect="Content" ObjectID="_1374351859" r:id="rId3553"/>
        </w:object>
      </w:r>
      <w:r w:rsidRPr="00A63D29">
        <w:t xml:space="preserve"> are</w:t>
      </w:r>
    </w:p>
    <w:p w14:paraId="5B21BE32" w14:textId="44ED7303" w:rsidR="00A97B84" w:rsidRDefault="00A97B84" w:rsidP="00A97B84">
      <w:pPr>
        <w:pStyle w:val="MTDisplayEquation"/>
      </w:pPr>
      <w:r>
        <w:tab/>
      </w:r>
      <w:r w:rsidR="00905817" w:rsidRPr="00905817">
        <w:rPr>
          <w:position w:val="-124"/>
        </w:rPr>
        <w:object w:dxaOrig="7820" w:dyaOrig="2220" w14:anchorId="1A9A83EC">
          <v:shape id="_x0000_i2787" type="#_x0000_t75" style="width:391pt;height:111.2pt" o:ole="">
            <v:imagedata r:id="rId3554" o:title=""/>
          </v:shape>
          <o:OLEObject Type="Embed" ProgID="Equation.DSMT4" ShapeID="_x0000_i2787" DrawAspect="Content" ObjectID="_1374351860" r:id="rId3555"/>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56" w:author="Gerard" w:date="2015-08-07T21:36:00Z">
          <w:r w:rsidR="00AE264D">
            <w:rPr>
              <w:noProof/>
            </w:rPr>
            <w:instrText>106</w:instrText>
          </w:r>
        </w:ins>
        <w:del w:id="1757" w:author="Gerard" w:date="2015-07-27T22:14:00Z">
          <w:r w:rsidR="00D3178E" w:rsidDel="00C175E9">
            <w:rPr>
              <w:noProof/>
            </w:rPr>
            <w:delInstrText>105</w:delInstrText>
          </w:r>
        </w:del>
      </w:fldSimple>
      <w:r>
        <w:instrText>)</w:instrText>
      </w:r>
      <w:r>
        <w:fldChar w:fldCharType="end"/>
      </w:r>
    </w:p>
    <w:p w14:paraId="388A6A98" w14:textId="646223F6" w:rsidR="00A97B84" w:rsidRDefault="00A97B84" w:rsidP="00A97B84">
      <w:pPr>
        <w:pStyle w:val="MTDisplayEquation"/>
      </w:pPr>
      <w:r>
        <w:tab/>
      </w:r>
      <w:r w:rsidR="00905817" w:rsidRPr="00905817">
        <w:rPr>
          <w:position w:val="-126"/>
        </w:rPr>
        <w:object w:dxaOrig="7000" w:dyaOrig="2299" w14:anchorId="33FBFF5F">
          <v:shape id="_x0000_i2788" type="#_x0000_t75" style="width:348.15pt;height:114.85pt" o:ole="">
            <v:imagedata r:id="rId3556" o:title=""/>
          </v:shape>
          <o:OLEObject Type="Embed" ProgID="Equation.DSMT4" ShapeID="_x0000_i2788" DrawAspect="Content" ObjectID="_1374351861" r:id="rId3557"/>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58" w:author="Gerard" w:date="2015-08-07T21:36:00Z">
          <w:r w:rsidR="00AE264D">
            <w:rPr>
              <w:noProof/>
            </w:rPr>
            <w:instrText>107</w:instrText>
          </w:r>
        </w:ins>
        <w:del w:id="1759" w:author="Gerard" w:date="2015-07-27T22:14:00Z">
          <w:r w:rsidR="00D3178E" w:rsidDel="00C175E9">
            <w:rPr>
              <w:noProof/>
            </w:rPr>
            <w:delInstrText>106</w:delInstrText>
          </w:r>
        </w:del>
      </w:fldSimple>
      <w:r>
        <w:instrText>)</w:instrText>
      </w:r>
      <w:r>
        <w:fldChar w:fldCharType="end"/>
      </w:r>
    </w:p>
    <w:p w14:paraId="3128084F" w14:textId="240A8776" w:rsidR="00A97B84" w:rsidRPr="00A97B84" w:rsidRDefault="00A97B84" w:rsidP="00A97B84">
      <w:pPr>
        <w:pStyle w:val="MTDisplayEquation"/>
      </w:pPr>
      <w:r>
        <w:lastRenderedPageBreak/>
        <w:tab/>
      </w:r>
      <w:r w:rsidR="00905817" w:rsidRPr="00905817">
        <w:rPr>
          <w:position w:val="-126"/>
        </w:rPr>
        <w:object w:dxaOrig="6800" w:dyaOrig="2299" w14:anchorId="4473907F">
          <v:shape id="_x0000_i2789" type="#_x0000_t75" style="width:339.95pt;height:114.85pt" o:ole="">
            <v:imagedata r:id="rId3558" o:title=""/>
          </v:shape>
          <o:OLEObject Type="Embed" ProgID="Equation.DSMT4" ShapeID="_x0000_i2789" DrawAspect="Content" ObjectID="_1374351862" r:id="rId3559"/>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60" w:author="Gerard" w:date="2015-08-07T21:36:00Z">
          <w:r w:rsidR="00AE264D">
            <w:rPr>
              <w:noProof/>
            </w:rPr>
            <w:instrText>108</w:instrText>
          </w:r>
        </w:ins>
        <w:del w:id="1761" w:author="Gerard" w:date="2015-07-27T22:14:00Z">
          <w:r w:rsidR="00D3178E" w:rsidDel="00C175E9">
            <w:rPr>
              <w:noProof/>
            </w:rPr>
            <w:delInstrText>107</w:delInstrText>
          </w:r>
        </w:del>
      </w:fldSimple>
      <w:r>
        <w:instrText>)</w:instrText>
      </w:r>
      <w:r>
        <w:fldChar w:fldCharType="end"/>
      </w:r>
    </w:p>
    <w:p w14:paraId="67D3964A" w14:textId="776A6CD6" w:rsidR="00CD6991" w:rsidRDefault="00805BE6" w:rsidP="00CD6991">
      <w:r>
        <w:t xml:space="preserve">where </w:t>
      </w:r>
      <w:r w:rsidR="00905817" w:rsidRPr="00905817">
        <w:rPr>
          <w:position w:val="-18"/>
        </w:rPr>
        <w:object w:dxaOrig="1520" w:dyaOrig="480" w14:anchorId="2564B8CF">
          <v:shape id="_x0000_i2790" type="#_x0000_t75" style="width:75.65pt;height:24.6pt" o:ole="">
            <v:imagedata r:id="rId3560" o:title=""/>
          </v:shape>
          <o:OLEObject Type="Embed" ProgID="Equation.DSMT4" ShapeID="_x0000_i2790" DrawAspect="Content" ObjectID="_1374351863" r:id="rId3561"/>
        </w:object>
      </w:r>
      <w:r>
        <w:t>.</w:t>
      </w:r>
    </w:p>
    <w:p w14:paraId="3B397BAF" w14:textId="77777777" w:rsidR="0054008E" w:rsidRDefault="0054008E" w:rsidP="0054008E">
      <w:pPr>
        <w:pStyle w:val="Heading3"/>
      </w:pPr>
      <w:bookmarkStart w:id="1762" w:name="_Toc300602827"/>
      <w:r>
        <w:t>Discretization</w:t>
      </w:r>
      <w:bookmarkEnd w:id="1762"/>
    </w:p>
    <w:p w14:paraId="274ACA82" w14:textId="77777777" w:rsidR="0054008E" w:rsidRDefault="0054008E" w:rsidP="0054008E">
      <w:r w:rsidRPr="0054008E">
        <w:t>The contact integral may be discretized as</w:t>
      </w:r>
    </w:p>
    <w:p w14:paraId="7B47A036" w14:textId="42FB6D58" w:rsidR="0054008E" w:rsidRDefault="0054008E" w:rsidP="0054008E">
      <w:pPr>
        <w:pStyle w:val="MTDisplayEquation"/>
      </w:pPr>
      <w:r>
        <w:tab/>
      </w:r>
      <w:r w:rsidR="00905817" w:rsidRPr="00905817">
        <w:rPr>
          <w:position w:val="-28"/>
        </w:rPr>
        <w:object w:dxaOrig="7660" w:dyaOrig="760" w14:anchorId="29D1CDA6">
          <v:shape id="_x0000_i2791" type="#_x0000_t75" style="width:381.85pt;height:37.35pt" o:ole="">
            <v:imagedata r:id="rId3562" o:title=""/>
          </v:shape>
          <o:OLEObject Type="Embed" ProgID="Equation.DSMT4" ShapeID="_x0000_i2791" DrawAspect="Content" ObjectID="_1374351864" r:id="rId3563"/>
        </w:object>
      </w:r>
      <w:r w:rsidR="00F24778">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63" w:author="Gerard" w:date="2015-08-07T21:36:00Z">
          <w:r w:rsidR="00AE264D">
            <w:rPr>
              <w:noProof/>
            </w:rPr>
            <w:instrText>109</w:instrText>
          </w:r>
        </w:ins>
        <w:del w:id="1764" w:author="Gerard" w:date="2015-07-27T22:14:00Z">
          <w:r w:rsidR="00D3178E" w:rsidDel="00C175E9">
            <w:rPr>
              <w:noProof/>
            </w:rPr>
            <w:delInstrText>108</w:delInstrText>
          </w:r>
        </w:del>
      </w:fldSimple>
      <w:r>
        <w:instrText>)</w:instrText>
      </w:r>
      <w:r>
        <w:fldChar w:fldCharType="end"/>
      </w:r>
    </w:p>
    <w:p w14:paraId="05DA204C" w14:textId="77777777" w:rsidR="0054008E" w:rsidRDefault="0054008E" w:rsidP="0054008E">
      <w:r w:rsidRPr="0054008E">
        <w:t>The variables may be interpolated over each element face according to</w:t>
      </w:r>
    </w:p>
    <w:p w14:paraId="1C15ADA6" w14:textId="429E9AA4" w:rsidR="0054008E" w:rsidRDefault="0054008E" w:rsidP="0054008E">
      <w:pPr>
        <w:pStyle w:val="MTDisplayEquation"/>
      </w:pPr>
      <w:r>
        <w:tab/>
      </w:r>
      <w:r w:rsidR="00905817" w:rsidRPr="00905817">
        <w:rPr>
          <w:position w:val="-218"/>
        </w:rPr>
        <w:object w:dxaOrig="4200" w:dyaOrig="4480" w14:anchorId="7DF21BD3">
          <v:shape id="_x0000_i2792" type="#_x0000_t75" style="width:209.6pt;height:223.3pt" o:ole="">
            <v:imagedata r:id="rId3564" o:title=""/>
          </v:shape>
          <o:OLEObject Type="Embed" ProgID="Equation.DSMT4" ShapeID="_x0000_i2792" DrawAspect="Content" ObjectID="_1374351865" r:id="rId3565"/>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65" w:author="Gerard" w:date="2015-08-07T21:36:00Z">
          <w:r w:rsidR="00AE264D">
            <w:rPr>
              <w:noProof/>
            </w:rPr>
            <w:instrText>110</w:instrText>
          </w:r>
        </w:ins>
        <w:del w:id="1766" w:author="Gerard" w:date="2015-07-27T22:14:00Z">
          <w:r w:rsidR="00D3178E" w:rsidDel="00C175E9">
            <w:rPr>
              <w:noProof/>
            </w:rPr>
            <w:delInstrText>109</w:delInstrText>
          </w:r>
        </w:del>
      </w:fldSimple>
      <w:r>
        <w:instrText>)</w:instrText>
      </w:r>
      <w:r>
        <w:fldChar w:fldCharType="end"/>
      </w:r>
    </w:p>
    <w:p w14:paraId="06B368F7" w14:textId="77777777" w:rsidR="0054008E" w:rsidRDefault="0054008E" w:rsidP="0054008E">
      <w:r>
        <w:t>Then,</w:t>
      </w:r>
    </w:p>
    <w:p w14:paraId="2BCE6CED" w14:textId="599F5EF7" w:rsidR="0054008E" w:rsidRDefault="0054008E" w:rsidP="0054008E">
      <w:pPr>
        <w:pStyle w:val="MTDisplayEquation"/>
      </w:pPr>
      <w:r>
        <w:lastRenderedPageBreak/>
        <w:tab/>
      </w:r>
      <w:r w:rsidR="00905817" w:rsidRPr="00905817">
        <w:rPr>
          <w:position w:val="-252"/>
        </w:rPr>
        <w:object w:dxaOrig="5000" w:dyaOrig="5160" w14:anchorId="6636C852">
          <v:shape id="_x0000_i2793" type="#_x0000_t75" style="width:250.65pt;height:257.9pt" o:ole="">
            <v:imagedata r:id="rId3566" o:title=""/>
          </v:shape>
          <o:OLEObject Type="Embed" ProgID="Equation.DSMT4" ShapeID="_x0000_i2793" DrawAspect="Content" ObjectID="_1374351866" r:id="rId3567"/>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67" w:author="Gerard" w:date="2015-08-07T21:36:00Z">
          <w:r w:rsidR="00AE264D">
            <w:rPr>
              <w:noProof/>
            </w:rPr>
            <w:instrText>111</w:instrText>
          </w:r>
        </w:ins>
        <w:del w:id="1768" w:author="Gerard" w:date="2015-07-27T22:14:00Z">
          <w:r w:rsidR="00D3178E" w:rsidDel="00C175E9">
            <w:rPr>
              <w:noProof/>
            </w:rPr>
            <w:delInstrText>110</w:delInstrText>
          </w:r>
        </w:del>
      </w:fldSimple>
      <w:r>
        <w:instrText>)</w:instrText>
      </w:r>
      <w:r>
        <w:fldChar w:fldCharType="end"/>
      </w:r>
    </w:p>
    <w:p w14:paraId="2935857C" w14:textId="77777777" w:rsidR="0054008E" w:rsidRDefault="0054008E" w:rsidP="0054008E">
      <w:r>
        <w:t>where</w:t>
      </w:r>
    </w:p>
    <w:p w14:paraId="054EA12B" w14:textId="520B1E51" w:rsidR="00FE7465" w:rsidRDefault="00FE7465" w:rsidP="00FE7465">
      <w:pPr>
        <w:pStyle w:val="MTDisplayEquation"/>
      </w:pPr>
      <w:r>
        <w:tab/>
      </w:r>
      <w:r w:rsidR="00905817" w:rsidRPr="00905817">
        <w:rPr>
          <w:position w:val="-58"/>
        </w:rPr>
        <w:object w:dxaOrig="3780" w:dyaOrig="1300" w14:anchorId="300DE2EB">
          <v:shape id="_x0000_i2794" type="#_x0000_t75" style="width:188.65pt;height:65.6pt" o:ole="">
            <v:imagedata r:id="rId3568" o:title=""/>
          </v:shape>
          <o:OLEObject Type="Embed" ProgID="Equation.DSMT4" ShapeID="_x0000_i2794" DrawAspect="Content" ObjectID="_1374351867" r:id="rId3569"/>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69" w:author="Gerard" w:date="2015-08-07T21:36:00Z">
          <w:r w:rsidR="00AE264D">
            <w:rPr>
              <w:noProof/>
            </w:rPr>
            <w:instrText>112</w:instrText>
          </w:r>
        </w:ins>
        <w:del w:id="1770" w:author="Gerard" w:date="2015-07-27T22:14:00Z">
          <w:r w:rsidR="00D3178E" w:rsidDel="00C175E9">
            <w:rPr>
              <w:noProof/>
            </w:rPr>
            <w:delInstrText>111</w:delInstrText>
          </w:r>
        </w:del>
      </w:fldSimple>
      <w:r>
        <w:instrText>)</w:instrText>
      </w:r>
      <w:r>
        <w:fldChar w:fldCharType="end"/>
      </w:r>
    </w:p>
    <w:p w14:paraId="3489AE29" w14:textId="77777777" w:rsidR="00B64CEC" w:rsidRDefault="00B64CEC" w:rsidP="00B64CEC">
      <w:r w:rsidRPr="00B64CEC">
        <w:t>Similarly,</w:t>
      </w:r>
    </w:p>
    <w:p w14:paraId="20EB35EF" w14:textId="0F96FB8B" w:rsidR="00B64CEC" w:rsidRPr="00B64CEC" w:rsidRDefault="00B64CEC" w:rsidP="00B64CEC">
      <w:pPr>
        <w:pStyle w:val="MTDisplayEquation"/>
      </w:pPr>
      <w:r>
        <w:lastRenderedPageBreak/>
        <w:tab/>
      </w:r>
      <w:r w:rsidR="00905817" w:rsidRPr="00905817">
        <w:rPr>
          <w:position w:val="-136"/>
        </w:rPr>
        <w:object w:dxaOrig="6800" w:dyaOrig="11220" w14:anchorId="622DCF38">
          <v:shape id="_x0000_i2795" type="#_x0000_t75" style="width:339.95pt;height:561.4pt" o:ole="">
            <v:imagedata r:id="rId3570" o:title=""/>
          </v:shape>
          <o:OLEObject Type="Embed" ProgID="Equation.DSMT4" ShapeID="_x0000_i2795" DrawAspect="Content" ObjectID="_1374351868" r:id="rId3571"/>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71" w:author="Gerard" w:date="2015-08-07T21:36:00Z">
          <w:r w:rsidR="00AE264D">
            <w:rPr>
              <w:noProof/>
            </w:rPr>
            <w:instrText>113</w:instrText>
          </w:r>
        </w:ins>
        <w:del w:id="1772" w:author="Gerard" w:date="2015-07-27T22:14:00Z">
          <w:r w:rsidR="00D3178E" w:rsidDel="00C175E9">
            <w:rPr>
              <w:noProof/>
            </w:rPr>
            <w:delInstrText>112</w:delInstrText>
          </w:r>
        </w:del>
      </w:fldSimple>
      <w:r>
        <w:instrText>)</w:instrText>
      </w:r>
      <w:r>
        <w:fldChar w:fldCharType="end"/>
      </w:r>
    </w:p>
    <w:p w14:paraId="7A80DFE5" w14:textId="77777777" w:rsidR="0054008E" w:rsidRDefault="00B64CEC" w:rsidP="0054008E">
      <w:r>
        <w:t>where</w:t>
      </w:r>
    </w:p>
    <w:p w14:paraId="3D1A5EBC" w14:textId="2E3CCF7A" w:rsidR="002F00FB" w:rsidRDefault="002F00FB" w:rsidP="002F00FB">
      <w:pPr>
        <w:pStyle w:val="MTDisplayEquation"/>
      </w:pPr>
      <w:r>
        <w:lastRenderedPageBreak/>
        <w:tab/>
      </w:r>
      <w:r w:rsidR="00905817" w:rsidRPr="00905817">
        <w:rPr>
          <w:position w:val="-92"/>
        </w:rPr>
        <w:object w:dxaOrig="4420" w:dyaOrig="1960" w14:anchorId="1C8931B5">
          <v:shape id="_x0000_i2796" type="#_x0000_t75" style="width:220.55pt;height:97.5pt" o:ole="">
            <v:imagedata r:id="rId3572" o:title=""/>
          </v:shape>
          <o:OLEObject Type="Embed" ProgID="Equation.DSMT4" ShapeID="_x0000_i2796" DrawAspect="Content" ObjectID="_1374351869" r:id="rId3573"/>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73" w:author="Gerard" w:date="2015-08-07T21:36:00Z">
          <w:r w:rsidR="00AE264D">
            <w:rPr>
              <w:noProof/>
            </w:rPr>
            <w:instrText>114</w:instrText>
          </w:r>
        </w:ins>
        <w:del w:id="1774" w:author="Gerard" w:date="2015-07-27T22:14:00Z">
          <w:r w:rsidR="00D3178E" w:rsidDel="00C175E9">
            <w:rPr>
              <w:noProof/>
            </w:rPr>
            <w:delInstrText>113</w:delInstrText>
          </w:r>
        </w:del>
      </w:fldSimple>
      <w:r>
        <w:instrText>)</w:instrText>
      </w:r>
      <w:r>
        <w:fldChar w:fldCharType="end"/>
      </w:r>
    </w:p>
    <w:p w14:paraId="37B12698" w14:textId="6DF035D6" w:rsidR="002F00FB" w:rsidRDefault="002F00FB" w:rsidP="002F00FB">
      <w:pPr>
        <w:pStyle w:val="MTDisplayEquation"/>
      </w:pPr>
      <w:r>
        <w:tab/>
      </w:r>
      <w:r w:rsidR="00905817" w:rsidRPr="00905817">
        <w:rPr>
          <w:position w:val="-92"/>
        </w:rPr>
        <w:object w:dxaOrig="4880" w:dyaOrig="1960" w14:anchorId="1E2E9049">
          <v:shape id="_x0000_i2797" type="#_x0000_t75" style="width:243.35pt;height:97.5pt" o:ole="">
            <v:imagedata r:id="rId3574" o:title=""/>
          </v:shape>
          <o:OLEObject Type="Embed" ProgID="Equation.DSMT4" ShapeID="_x0000_i2797" DrawAspect="Content" ObjectID="_1374351870" r:id="rId3575"/>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75" w:author="Gerard" w:date="2015-08-07T21:36:00Z">
          <w:r w:rsidR="00AE264D">
            <w:rPr>
              <w:noProof/>
            </w:rPr>
            <w:instrText>115</w:instrText>
          </w:r>
        </w:ins>
        <w:del w:id="1776" w:author="Gerard" w:date="2015-07-27T22:14:00Z">
          <w:r w:rsidR="00D3178E" w:rsidDel="00C175E9">
            <w:rPr>
              <w:noProof/>
            </w:rPr>
            <w:delInstrText>114</w:delInstrText>
          </w:r>
        </w:del>
      </w:fldSimple>
      <w:r>
        <w:instrText>)</w:instrText>
      </w:r>
      <w:r>
        <w:fldChar w:fldCharType="end"/>
      </w:r>
    </w:p>
    <w:p w14:paraId="222255F5" w14:textId="334E4DA0" w:rsidR="002F00FB" w:rsidRDefault="002F00FB" w:rsidP="002F00FB">
      <w:pPr>
        <w:pStyle w:val="MTDisplayEquation"/>
      </w:pPr>
      <w:r>
        <w:tab/>
      </w:r>
      <w:r w:rsidR="00905817" w:rsidRPr="00905817">
        <w:rPr>
          <w:position w:val="-82"/>
        </w:rPr>
        <w:object w:dxaOrig="2040" w:dyaOrig="1760" w14:anchorId="0D04D775">
          <v:shape id="_x0000_i2798" type="#_x0000_t75" style="width:102.1pt;height:87.5pt" o:ole="">
            <v:imagedata r:id="rId3576" o:title=""/>
          </v:shape>
          <o:OLEObject Type="Embed" ProgID="Equation.DSMT4" ShapeID="_x0000_i2798" DrawAspect="Content" ObjectID="_1374351871" r:id="rId3577"/>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77" w:author="Gerard" w:date="2015-08-07T21:36:00Z">
          <w:r w:rsidR="00AE264D">
            <w:rPr>
              <w:noProof/>
            </w:rPr>
            <w:instrText>116</w:instrText>
          </w:r>
        </w:ins>
        <w:del w:id="1778" w:author="Gerard" w:date="2015-07-27T22:14:00Z">
          <w:r w:rsidR="00D3178E" w:rsidDel="00C175E9">
            <w:rPr>
              <w:noProof/>
            </w:rPr>
            <w:delInstrText>115</w:delInstrText>
          </w:r>
        </w:del>
      </w:fldSimple>
      <w:r>
        <w:instrText>)</w:instrText>
      </w:r>
      <w:r>
        <w:fldChar w:fldCharType="end"/>
      </w:r>
    </w:p>
    <w:p w14:paraId="1A486F73" w14:textId="5E04C8C4" w:rsidR="002F00FB" w:rsidRDefault="002F00FB" w:rsidP="002F00FB">
      <w:pPr>
        <w:pStyle w:val="MTDisplayEquation"/>
      </w:pPr>
      <w:r>
        <w:tab/>
      </w:r>
      <w:r w:rsidR="00905817" w:rsidRPr="00905817">
        <w:rPr>
          <w:position w:val="-92"/>
        </w:rPr>
        <w:object w:dxaOrig="4760" w:dyaOrig="1960" w14:anchorId="2BB62D31">
          <v:shape id="_x0000_i2799" type="#_x0000_t75" style="width:237.85pt;height:97.5pt" o:ole="">
            <v:imagedata r:id="rId3578" o:title=""/>
          </v:shape>
          <o:OLEObject Type="Embed" ProgID="Equation.DSMT4" ShapeID="_x0000_i2799" DrawAspect="Content" ObjectID="_1374351872" r:id="rId3579"/>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79" w:author="Gerard" w:date="2015-08-07T21:36:00Z">
          <w:r w:rsidR="00AE264D">
            <w:rPr>
              <w:noProof/>
            </w:rPr>
            <w:instrText>117</w:instrText>
          </w:r>
        </w:ins>
        <w:del w:id="1780" w:author="Gerard" w:date="2015-07-27T22:14:00Z">
          <w:r w:rsidR="00D3178E" w:rsidDel="00C175E9">
            <w:rPr>
              <w:noProof/>
            </w:rPr>
            <w:delInstrText>116</w:delInstrText>
          </w:r>
        </w:del>
      </w:fldSimple>
      <w:r>
        <w:instrText>)</w:instrText>
      </w:r>
      <w:r>
        <w:fldChar w:fldCharType="end"/>
      </w:r>
    </w:p>
    <w:p w14:paraId="67E84147" w14:textId="7896F8A4" w:rsidR="002F00FB" w:rsidRDefault="002F00FB" w:rsidP="002F00FB">
      <w:pPr>
        <w:pStyle w:val="MTDisplayEquation"/>
      </w:pPr>
      <w:r>
        <w:tab/>
      </w:r>
      <w:r w:rsidR="00905817" w:rsidRPr="00905817">
        <w:rPr>
          <w:position w:val="-80"/>
        </w:rPr>
        <w:object w:dxaOrig="1980" w:dyaOrig="1719" w14:anchorId="58E4A470">
          <v:shape id="_x0000_i2800" type="#_x0000_t75" style="width:98.45pt;height:86.6pt" o:ole="">
            <v:imagedata r:id="rId3580" o:title=""/>
          </v:shape>
          <o:OLEObject Type="Embed" ProgID="Equation.DSMT4" ShapeID="_x0000_i2800" DrawAspect="Content" ObjectID="_1374351873" r:id="rId3581"/>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81" w:author="Gerard" w:date="2015-08-07T21:36:00Z">
          <w:r w:rsidR="00AE264D">
            <w:rPr>
              <w:noProof/>
            </w:rPr>
            <w:instrText>118</w:instrText>
          </w:r>
        </w:ins>
        <w:del w:id="1782" w:author="Gerard" w:date="2015-07-27T22:14:00Z">
          <w:r w:rsidR="00D3178E" w:rsidDel="00C175E9">
            <w:rPr>
              <w:noProof/>
            </w:rPr>
            <w:delInstrText>117</w:delInstrText>
          </w:r>
        </w:del>
      </w:fldSimple>
      <w:r>
        <w:instrText>)</w:instrText>
      </w:r>
      <w:r>
        <w:fldChar w:fldCharType="end"/>
      </w:r>
    </w:p>
    <w:p w14:paraId="541D2AF7" w14:textId="77777777" w:rsidR="002F00FB" w:rsidRDefault="002F00FB" w:rsidP="002F00FB">
      <w:r>
        <w:t>and</w:t>
      </w:r>
    </w:p>
    <w:p w14:paraId="7E062E54" w14:textId="52CDABEE" w:rsidR="002F00FB" w:rsidRPr="002F00FB" w:rsidRDefault="002F00FB" w:rsidP="002F00FB">
      <w:pPr>
        <w:pStyle w:val="MTDisplayEquation"/>
      </w:pPr>
      <w:r>
        <w:lastRenderedPageBreak/>
        <w:tab/>
      </w:r>
      <w:r w:rsidR="00905817" w:rsidRPr="00905817">
        <w:rPr>
          <w:position w:val="-202"/>
        </w:rPr>
        <w:object w:dxaOrig="3540" w:dyaOrig="4160" w14:anchorId="499D8F19">
          <v:shape id="_x0000_i2801" type="#_x0000_t75" style="width:176.8pt;height:207.8pt" o:ole="">
            <v:imagedata r:id="rId3582" o:title=""/>
          </v:shape>
          <o:OLEObject Type="Embed" ProgID="Equation.DSMT4" ShapeID="_x0000_i2801" DrawAspect="Content" ObjectID="_1374351874" r:id="rId3583"/>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83" w:author="Gerard" w:date="2015-08-07T21:36:00Z">
          <w:r w:rsidR="00AE264D">
            <w:rPr>
              <w:noProof/>
            </w:rPr>
            <w:instrText>119</w:instrText>
          </w:r>
        </w:ins>
        <w:del w:id="1784" w:author="Gerard" w:date="2015-07-27T22:14:00Z">
          <w:r w:rsidR="00D3178E" w:rsidDel="00C175E9">
            <w:rPr>
              <w:noProof/>
            </w:rPr>
            <w:delInstrText>118</w:delInstrText>
          </w:r>
        </w:del>
      </w:fldSimple>
      <w:r>
        <w:instrText>)</w:instrText>
      </w:r>
      <w:r>
        <w:fldChar w:fldCharType="end"/>
      </w:r>
    </w:p>
    <w:p w14:paraId="4E2C3C3C" w14:textId="77777777" w:rsidR="00B64CEC" w:rsidRPr="0054008E" w:rsidRDefault="00B64CEC" w:rsidP="0054008E"/>
    <w:p w14:paraId="120F9D0C" w14:textId="77777777" w:rsidR="008C7882" w:rsidRDefault="008C7882" w:rsidP="008C7882">
      <w:pPr>
        <w:pStyle w:val="Heading2"/>
      </w:pPr>
      <w:bookmarkStart w:id="1785" w:name="_Toc300602828"/>
      <w:r>
        <w:t>Tied Contact</w:t>
      </w:r>
      <w:bookmarkEnd w:id="1785"/>
    </w:p>
    <w:p w14:paraId="7C088144" w14:textId="77777777" w:rsidR="008C7882" w:rsidRDefault="008C7882" w:rsidP="008C7882">
      <w:pPr>
        <w:pStyle w:val="MTDisplayEquation"/>
      </w:pPr>
      <w:r>
        <w:t>In some situations it is useful to connect two non-conforming meshes together. This can be done by defining a tied contact interface. In FEBio, the tied contact works very similar to the sliding contact interface. We need to define a slave surface and a master surface, where it is assumed that the slave surface nodes will be tied to the master surface faces.</w:t>
      </w:r>
    </w:p>
    <w:p w14:paraId="6D53F879" w14:textId="77777777" w:rsidR="008C7882" w:rsidRDefault="008C7882" w:rsidP="008C7882">
      <w:pPr>
        <w:pStyle w:val="Heading3"/>
      </w:pPr>
      <w:bookmarkStart w:id="1786" w:name="_Toc300602829"/>
      <w:r>
        <w:t>Gap Function</w:t>
      </w:r>
      <w:bookmarkEnd w:id="1786"/>
    </w:p>
    <w:p w14:paraId="49703404" w14:textId="77777777" w:rsidR="008C7882" w:rsidRPr="001A3520" w:rsidRDefault="008C7882" w:rsidP="008C7882">
      <w:r>
        <w:t>Just as in sliding contact, we need to define a gap function that measures the distance between the slave and master surface. In order to do that, we first define the projection of a slave node to the master surface.</w:t>
      </w:r>
    </w:p>
    <w:p w14:paraId="7088533E" w14:textId="77777777" w:rsidR="008C7882" w:rsidRPr="00E3408B" w:rsidRDefault="008C7882" w:rsidP="008C7882"/>
    <w:p w14:paraId="38EE70E7" w14:textId="3749A925" w:rsidR="008C7882" w:rsidRDefault="008C7882" w:rsidP="008C7882">
      <w:pPr>
        <w:pStyle w:val="MTDisplayEquation"/>
      </w:pPr>
      <w:r>
        <w:tab/>
      </w:r>
      <w:r w:rsidR="00905817" w:rsidRPr="00905817">
        <w:rPr>
          <w:position w:val="-22"/>
        </w:rPr>
        <w:object w:dxaOrig="2400" w:dyaOrig="480" w14:anchorId="2426DCA2">
          <v:shape id="_x0000_i2802" type="#_x0000_t75" style="width:119.4pt;height:24.6pt" o:ole="">
            <v:imagedata r:id="rId3584" o:title=""/>
          </v:shape>
          <o:OLEObject Type="Embed" ProgID="Equation.DSMT4" ShapeID="_x0000_i2802" DrawAspect="Content" ObjectID="_1374351875" r:id="rId3585"/>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87" w:author="Gerard" w:date="2015-08-07T21:36:00Z">
          <w:r w:rsidR="00AE264D">
            <w:rPr>
              <w:noProof/>
            </w:rPr>
            <w:instrText>120</w:instrText>
          </w:r>
        </w:ins>
        <w:del w:id="1788" w:author="Gerard" w:date="2015-07-27T22:14:00Z">
          <w:r w:rsidR="00D3178E" w:rsidDel="00C175E9">
            <w:rPr>
              <w:noProof/>
            </w:rPr>
            <w:delInstrText>119</w:delInstrText>
          </w:r>
        </w:del>
      </w:fldSimple>
      <w:r>
        <w:instrText>)</w:instrText>
      </w:r>
      <w:r>
        <w:fldChar w:fldCharType="end"/>
      </w:r>
    </w:p>
    <w:p w14:paraId="2E6E1FAB" w14:textId="77777777" w:rsidR="008C7882" w:rsidRPr="0080246B" w:rsidRDefault="008C7882" w:rsidP="008C7882"/>
    <w:p w14:paraId="51C19D1D" w14:textId="77777777" w:rsidR="008C7882" w:rsidRPr="00E3408B" w:rsidRDefault="008C7882" w:rsidP="008C7882">
      <w:pPr>
        <w:pStyle w:val="MTDisplayEquation"/>
      </w:pPr>
      <w:r>
        <w:t>This definition is similar to that of the sliding interface, except that now the projection is done in the material reference frame. This implies that the projection only needs to be calculated once, at the beginning of the analysis. We can now proceed to the definition of the gap function.</w:t>
      </w:r>
    </w:p>
    <w:p w14:paraId="0BB55202" w14:textId="1FEAC88F" w:rsidR="008C7882" w:rsidRDefault="008C7882" w:rsidP="008C7882">
      <w:pPr>
        <w:pStyle w:val="MTDisplayEquation"/>
      </w:pPr>
      <w:r>
        <w:tab/>
      </w:r>
      <w:r w:rsidR="00905817" w:rsidRPr="00905817">
        <w:rPr>
          <w:position w:val="-16"/>
        </w:rPr>
        <w:object w:dxaOrig="2900" w:dyaOrig="440" w14:anchorId="2E95361B">
          <v:shape id="_x0000_i2803" type="#_x0000_t75" style="width:144.9pt;height:21.85pt" o:ole="">
            <v:imagedata r:id="rId3586" o:title=""/>
          </v:shape>
          <o:OLEObject Type="Embed" ProgID="Equation.DSMT4" ShapeID="_x0000_i2803" DrawAspect="Content" ObjectID="_1374351876" r:id="rId3587"/>
        </w:object>
      </w:r>
      <w:r w:rsidR="00533170">
        <w:t>.</w:t>
      </w:r>
      <w:r>
        <w:tab/>
      </w:r>
      <w:r>
        <w:fldChar w:fldCharType="begin"/>
      </w:r>
      <w:r>
        <w:instrText xml:space="preserve"> MACROBUTTON MTPlaceRef \* MERGEFORMAT </w:instrText>
      </w:r>
      <w:fldSimple w:instr=" SEQ MTEqn \h \* MERGEFORMAT "/>
      <w:bookmarkStart w:id="1789" w:name="ZEqnNum428872"/>
      <w:r>
        <w:instrText>(</w:instrText>
      </w:r>
      <w:fldSimple w:instr=" SEQ MTSec \c \* Arabic \* MERGEFORMAT ">
        <w:r w:rsidR="00AE264D">
          <w:rPr>
            <w:noProof/>
          </w:rPr>
          <w:instrText>6</w:instrText>
        </w:r>
      </w:fldSimple>
      <w:r>
        <w:instrText>.</w:instrText>
      </w:r>
      <w:fldSimple w:instr=" SEQ MTEqn \c \* Arabic \* MERGEFORMAT ">
        <w:ins w:id="1790" w:author="Gerard" w:date="2015-08-07T21:36:00Z">
          <w:r w:rsidR="00AE264D">
            <w:rPr>
              <w:noProof/>
            </w:rPr>
            <w:instrText>121</w:instrText>
          </w:r>
        </w:ins>
        <w:del w:id="1791" w:author="Gerard" w:date="2015-07-27T22:14:00Z">
          <w:r w:rsidR="00D3178E" w:rsidDel="00C175E9">
            <w:rPr>
              <w:noProof/>
            </w:rPr>
            <w:delInstrText>120</w:delInstrText>
          </w:r>
        </w:del>
      </w:fldSimple>
      <w:r>
        <w:instrText>)</w:instrText>
      </w:r>
      <w:bookmarkEnd w:id="1789"/>
      <w:r>
        <w:fldChar w:fldCharType="end"/>
      </w:r>
    </w:p>
    <w:p w14:paraId="4617BC7E" w14:textId="77777777" w:rsidR="008C7882" w:rsidRDefault="008C7882" w:rsidP="008C7882"/>
    <w:p w14:paraId="17A6F63B" w14:textId="77777777" w:rsidR="008C7882" w:rsidRDefault="008C7882" w:rsidP="008C7882">
      <w:r>
        <w:t xml:space="preserve">An important observation is that the gap function is now a vector quantity since the gap needs to be closed in all direction, not just the normal direction as is the case in sliding contact. </w:t>
      </w:r>
    </w:p>
    <w:p w14:paraId="7B4101B5" w14:textId="77777777" w:rsidR="008C7882" w:rsidRDefault="008C7882" w:rsidP="008C7882"/>
    <w:p w14:paraId="07EB7983" w14:textId="77777777" w:rsidR="008C7882" w:rsidRDefault="008C7882" w:rsidP="008C7882"/>
    <w:p w14:paraId="6FA15AB2" w14:textId="77777777" w:rsidR="008C7882" w:rsidRDefault="008C7882" w:rsidP="008C7882">
      <w:pPr>
        <w:pStyle w:val="Heading3"/>
      </w:pPr>
      <w:bookmarkStart w:id="1792" w:name="_Toc300602830"/>
      <w:r>
        <w:t>Tied Contact Integral</w:t>
      </w:r>
      <w:bookmarkEnd w:id="1792"/>
    </w:p>
    <w:p w14:paraId="1C216324" w14:textId="0D1CE0CE" w:rsidR="008C7882" w:rsidRPr="0080246B" w:rsidRDefault="008C7882" w:rsidP="008C7882">
      <w:r>
        <w:t xml:space="preserve">With the definition of the gap function at hand (equation </w:t>
      </w:r>
      <w:r>
        <w:fldChar w:fldCharType="begin"/>
      </w:r>
      <w:r>
        <w:instrText xml:space="preserve"> GOTOBUTTON ZEqnNum428872  \* MERGEFORMAT </w:instrText>
      </w:r>
      <w:fldSimple w:instr=" REF ZEqnNum428872 \! \* MERGEFORMAT ">
        <w:ins w:id="1793" w:author="Gerard" w:date="2015-08-07T21:36:00Z">
          <w:r w:rsidR="00AE264D">
            <w:instrText>(6.121)</w:instrText>
          </w:r>
        </w:ins>
        <w:del w:id="1794" w:author="Gerard" w:date="2015-07-27T22:14:00Z">
          <w:r w:rsidR="00D3178E" w:rsidDel="00C175E9">
            <w:delInstrText>(6.120)</w:delInstrText>
          </w:r>
        </w:del>
      </w:fldSimple>
      <w:r>
        <w:fldChar w:fldCharType="end"/>
      </w:r>
      <w:r>
        <w:t>), we can define the contribution to the virtual work equation from the tied contact reaction forces.</w:t>
      </w:r>
    </w:p>
    <w:p w14:paraId="47E514F3" w14:textId="77777777" w:rsidR="008C7882" w:rsidRDefault="008C7882" w:rsidP="008C7882">
      <w:pPr>
        <w:pStyle w:val="MTDisplayEquation"/>
      </w:pPr>
      <w:r>
        <w:tab/>
      </w:r>
    </w:p>
    <w:p w14:paraId="3A6182F2" w14:textId="27E903EC" w:rsidR="008C7882" w:rsidRDefault="008C7882" w:rsidP="008C7882">
      <w:pPr>
        <w:pStyle w:val="MTDisplayEquation"/>
      </w:pPr>
      <w:r>
        <w:lastRenderedPageBreak/>
        <w:tab/>
      </w:r>
      <w:r w:rsidR="00905817" w:rsidRPr="00905817">
        <w:rPr>
          <w:position w:val="-34"/>
        </w:rPr>
        <w:object w:dxaOrig="1560" w:dyaOrig="620" w14:anchorId="1B375DF6">
          <v:shape id="_x0000_i2804" type="#_x0000_t75" style="width:78.4pt;height:31pt" o:ole="">
            <v:imagedata r:id="rId3588" o:title=""/>
          </v:shape>
          <o:OLEObject Type="Embed" ProgID="Equation.DSMT4" ShapeID="_x0000_i2804" DrawAspect="Content" ObjectID="_1374351877" r:id="rId3589"/>
        </w:object>
      </w:r>
      <w:r w:rsidR="00533170">
        <w:t>.</w:t>
      </w:r>
      <w:r>
        <w:tab/>
      </w:r>
      <w:r>
        <w:fldChar w:fldCharType="begin"/>
      </w:r>
      <w:r>
        <w:instrText xml:space="preserve"> MACROBUTTON MTPlaceRef \* MERGEFORMAT </w:instrText>
      </w:r>
      <w:fldSimple w:instr=" SEQ MTEqn \h \* MERGEFORMAT "/>
      <w:bookmarkStart w:id="1795" w:name="ZEqnNum634962"/>
      <w:r>
        <w:instrText>(</w:instrText>
      </w:r>
      <w:fldSimple w:instr=" SEQ MTSec \c \* Arabic \* MERGEFORMAT ">
        <w:r w:rsidR="00AE264D">
          <w:rPr>
            <w:noProof/>
          </w:rPr>
          <w:instrText>6</w:instrText>
        </w:r>
      </w:fldSimple>
      <w:r>
        <w:instrText>.</w:instrText>
      </w:r>
      <w:fldSimple w:instr=" SEQ MTEqn \c \* Arabic \* MERGEFORMAT ">
        <w:ins w:id="1796" w:author="Gerard" w:date="2015-08-07T21:36:00Z">
          <w:r w:rsidR="00AE264D">
            <w:rPr>
              <w:noProof/>
            </w:rPr>
            <w:instrText>122</w:instrText>
          </w:r>
        </w:ins>
        <w:del w:id="1797" w:author="Gerard" w:date="2015-07-27T22:14:00Z">
          <w:r w:rsidR="00D3178E" w:rsidDel="00C175E9">
            <w:rPr>
              <w:noProof/>
            </w:rPr>
            <w:delInstrText>121</w:delInstrText>
          </w:r>
        </w:del>
      </w:fldSimple>
      <w:r>
        <w:instrText>)</w:instrText>
      </w:r>
      <w:bookmarkEnd w:id="1795"/>
      <w:r>
        <w:fldChar w:fldCharType="end"/>
      </w:r>
    </w:p>
    <w:p w14:paraId="49E9617E" w14:textId="6D8E920F" w:rsidR="008C7882" w:rsidRDefault="008C7882" w:rsidP="008C7882">
      <w:r>
        <w:t xml:space="preserve">Here, </w:t>
      </w:r>
      <w:r>
        <w:rPr>
          <w:b/>
        </w:rPr>
        <w:t xml:space="preserve">T </w:t>
      </w:r>
      <w:r>
        <w:t xml:space="preserve">is the reaction force that enforces the constraint </w:t>
      </w:r>
      <w:r w:rsidR="00905817" w:rsidRPr="00905817">
        <w:rPr>
          <w:position w:val="-14"/>
        </w:rPr>
        <w:object w:dxaOrig="940" w:dyaOrig="400" w14:anchorId="3F403037">
          <v:shape id="_x0000_i2805" type="#_x0000_t75" style="width:47.4pt;height:20.05pt" o:ole="">
            <v:imagedata r:id="rId3590" o:title=""/>
          </v:shape>
          <o:OLEObject Type="Embed" ProgID="Equation.DSMT4" ShapeID="_x0000_i2805" DrawAspect="Content" ObjectID="_1374351878" r:id="rId3591"/>
        </w:object>
      </w:r>
      <w:r>
        <w:t>. Since we anticipate the use of an augmented Lagrangian formalism, we can write this reaction force as follows.</w:t>
      </w:r>
    </w:p>
    <w:p w14:paraId="194E07FA" w14:textId="77777777" w:rsidR="008C7882" w:rsidRDefault="008C7882" w:rsidP="008C7882"/>
    <w:p w14:paraId="6194B632" w14:textId="31483A58" w:rsidR="008C7882" w:rsidRDefault="008C7882" w:rsidP="008C7882">
      <w:pPr>
        <w:pStyle w:val="MTDisplayEquation"/>
      </w:pPr>
      <w:r>
        <w:tab/>
      </w:r>
      <w:r w:rsidR="00905817" w:rsidRPr="00905817">
        <w:rPr>
          <w:position w:val="-10"/>
        </w:rPr>
        <w:object w:dxaOrig="1060" w:dyaOrig="320" w14:anchorId="5A6C5C0E">
          <v:shape id="_x0000_i2806" type="#_x0000_t75" style="width:51.95pt;height:15.5pt" o:ole="">
            <v:imagedata r:id="rId3592" o:title=""/>
          </v:shape>
          <o:OLEObject Type="Embed" ProgID="Equation.DSMT4" ShapeID="_x0000_i2806" DrawAspect="Content" ObjectID="_1374351879" r:id="rId3593"/>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798" w:author="Gerard" w:date="2015-08-07T21:36:00Z">
          <w:r w:rsidR="00AE264D">
            <w:rPr>
              <w:noProof/>
            </w:rPr>
            <w:instrText>123</w:instrText>
          </w:r>
        </w:ins>
        <w:del w:id="1799" w:author="Gerard" w:date="2015-07-27T22:14:00Z">
          <w:r w:rsidR="00D3178E" w:rsidDel="00C175E9">
            <w:rPr>
              <w:noProof/>
            </w:rPr>
            <w:delInstrText>122</w:delInstrText>
          </w:r>
        </w:del>
      </w:fldSimple>
      <w:r>
        <w:instrText>)</w:instrText>
      </w:r>
      <w:r>
        <w:fldChar w:fldCharType="end"/>
      </w:r>
    </w:p>
    <w:p w14:paraId="211E74BB" w14:textId="77777777" w:rsidR="008C7882" w:rsidRDefault="008C7882" w:rsidP="008C7882"/>
    <w:p w14:paraId="2870F83C" w14:textId="3A71858F" w:rsidR="008C7882" w:rsidRDefault="008C7882" w:rsidP="00F72C05">
      <w:r>
        <w:t xml:space="preserve">The vector quantity </w:t>
      </w:r>
      <w:r w:rsidR="00905817" w:rsidRPr="00905817">
        <w:rPr>
          <w:position w:val="-4"/>
        </w:rPr>
        <w:object w:dxaOrig="200" w:dyaOrig="260" w14:anchorId="12C33623">
          <v:shape id="_x0000_i2807" type="#_x0000_t75" style="width:10.05pt;height:12.75pt" o:ole="">
            <v:imagedata r:id="rId3594" o:title=""/>
          </v:shape>
          <o:OLEObject Type="Embed" ProgID="Equation.DSMT4" ShapeID="_x0000_i2807" DrawAspect="Content" ObjectID="_1374351880" r:id="rId3595"/>
        </w:object>
      </w:r>
      <w:r>
        <w:t xml:space="preserve">is the Lagrangian multiplier and </w:t>
      </w:r>
      <w:r w:rsidR="00905817" w:rsidRPr="00905817">
        <w:rPr>
          <w:position w:val="-6"/>
        </w:rPr>
        <w:object w:dxaOrig="200" w:dyaOrig="220" w14:anchorId="2F29B95B">
          <v:shape id="_x0000_i2808" type="#_x0000_t75" style="width:10.05pt;height:10.95pt" o:ole="">
            <v:imagedata r:id="rId3596" o:title=""/>
          </v:shape>
          <o:OLEObject Type="Embed" ProgID="Equation.DSMT4" ShapeID="_x0000_i2808" DrawAspect="Content" ObjectID="_1374351881" r:id="rId3597"/>
        </w:object>
      </w:r>
      <w:r>
        <w:t>is a penalty factor.</w:t>
      </w:r>
    </w:p>
    <w:p w14:paraId="10EFE885" w14:textId="77777777" w:rsidR="008C7882" w:rsidRDefault="008C7882" w:rsidP="008C7882"/>
    <w:p w14:paraId="5EB7FE2C" w14:textId="77777777" w:rsidR="008C7882" w:rsidRDefault="008C7882" w:rsidP="008C7882">
      <w:pPr>
        <w:pStyle w:val="Heading3"/>
      </w:pPr>
      <w:bookmarkStart w:id="1800" w:name="_Toc300602831"/>
      <w:r>
        <w:t>Linearization of the Contact Integral</w:t>
      </w:r>
      <w:bookmarkEnd w:id="1800"/>
    </w:p>
    <w:p w14:paraId="539EBF3E" w14:textId="3AF311FE" w:rsidR="008C7882" w:rsidRDefault="008C7882" w:rsidP="008C7882">
      <w:r>
        <w:t xml:space="preserve">Since equation </w:t>
      </w:r>
      <w:r>
        <w:fldChar w:fldCharType="begin"/>
      </w:r>
      <w:r>
        <w:instrText xml:space="preserve"> GOTOBUTTON ZEqnNum634962  \* MERGEFORMAT </w:instrText>
      </w:r>
      <w:fldSimple w:instr=" REF ZEqnNum634962 \! \* MERGEFORMAT ">
        <w:ins w:id="1801" w:author="Gerard" w:date="2015-08-07T21:36:00Z">
          <w:r w:rsidR="00AE264D">
            <w:instrText>(6.122)</w:instrText>
          </w:r>
        </w:ins>
        <w:del w:id="1802" w:author="Gerard" w:date="2015-07-27T22:14:00Z">
          <w:r w:rsidR="00D3178E" w:rsidDel="00C175E9">
            <w:delInstrText>(6.121)</w:delInstrText>
          </w:r>
        </w:del>
      </w:fldSimple>
      <w:r>
        <w:fldChar w:fldCharType="end"/>
      </w:r>
      <w:r>
        <w:t xml:space="preserve"> is nonlinear we need to calculate the linearization. For tied contact, this is simply given by the following equation.</w:t>
      </w:r>
    </w:p>
    <w:p w14:paraId="0C1B7E86" w14:textId="1A0616D1" w:rsidR="008C7882" w:rsidRDefault="008C7882" w:rsidP="008C7882">
      <w:pPr>
        <w:pStyle w:val="MTDisplayEquation"/>
      </w:pPr>
      <w:r>
        <w:tab/>
      </w:r>
      <w:r w:rsidR="00905817" w:rsidRPr="00905817">
        <w:rPr>
          <w:position w:val="-34"/>
        </w:rPr>
        <w:object w:dxaOrig="1939" w:dyaOrig="620" w14:anchorId="6FE545B6">
          <v:shape id="_x0000_i2809" type="#_x0000_t75" style="width:96.6pt;height:31pt" o:ole="">
            <v:imagedata r:id="rId3598" o:title=""/>
          </v:shape>
          <o:OLEObject Type="Embed" ProgID="Equation.DSMT4" ShapeID="_x0000_i2809" DrawAspect="Content" ObjectID="_1374351882" r:id="rId3599"/>
        </w:object>
      </w:r>
      <w:r w:rsidR="00533170">
        <w:t>.</w:t>
      </w:r>
      <w:r>
        <w:tab/>
      </w:r>
      <w:r>
        <w:fldChar w:fldCharType="begin"/>
      </w:r>
      <w:r>
        <w:instrText xml:space="preserve"> MACROBUTTON MTPlaceRef \* MERGEFORMAT </w:instrText>
      </w:r>
      <w:fldSimple w:instr=" SEQ MTEqn \h \* MERGEFORMAT "/>
      <w:bookmarkStart w:id="1803" w:name="ZEqnNum721558"/>
      <w:r>
        <w:instrText>(</w:instrText>
      </w:r>
      <w:fldSimple w:instr=" SEQ MTSec \c \* Arabic \* MERGEFORMAT ">
        <w:r w:rsidR="00AE264D">
          <w:rPr>
            <w:noProof/>
          </w:rPr>
          <w:instrText>6</w:instrText>
        </w:r>
      </w:fldSimple>
      <w:r>
        <w:instrText>.</w:instrText>
      </w:r>
      <w:fldSimple w:instr=" SEQ MTEqn \c \* Arabic \* MERGEFORMAT ">
        <w:ins w:id="1804" w:author="Gerard" w:date="2015-08-07T21:36:00Z">
          <w:r w:rsidR="00AE264D">
            <w:rPr>
              <w:noProof/>
            </w:rPr>
            <w:instrText>124</w:instrText>
          </w:r>
        </w:ins>
        <w:del w:id="1805" w:author="Gerard" w:date="2015-07-27T22:14:00Z">
          <w:r w:rsidR="00D3178E" w:rsidDel="00C175E9">
            <w:rPr>
              <w:noProof/>
            </w:rPr>
            <w:delInstrText>123</w:delInstrText>
          </w:r>
        </w:del>
      </w:fldSimple>
      <w:r>
        <w:instrText>)</w:instrText>
      </w:r>
      <w:bookmarkEnd w:id="1803"/>
      <w:r>
        <w:fldChar w:fldCharType="end"/>
      </w:r>
    </w:p>
    <w:p w14:paraId="15D19BB8" w14:textId="77777777" w:rsidR="008C7882" w:rsidRDefault="008C7882" w:rsidP="008C7882">
      <w:r>
        <w:t>Where</w:t>
      </w:r>
    </w:p>
    <w:p w14:paraId="254FAECC" w14:textId="76A605B9" w:rsidR="008C7882" w:rsidRDefault="008C7882" w:rsidP="008C7882">
      <w:pPr>
        <w:pStyle w:val="MTDisplayEquation"/>
      </w:pPr>
      <w:r>
        <w:tab/>
      </w:r>
      <w:r w:rsidR="00905817" w:rsidRPr="00905817">
        <w:rPr>
          <w:position w:val="-10"/>
        </w:rPr>
        <w:object w:dxaOrig="1520" w:dyaOrig="380" w14:anchorId="11EED796">
          <v:shape id="_x0000_i2810" type="#_x0000_t75" style="width:75.65pt;height:19.15pt" o:ole="">
            <v:imagedata r:id="rId3600" o:title=""/>
          </v:shape>
          <o:OLEObject Type="Embed" ProgID="Equation.DSMT4" ShapeID="_x0000_i2810" DrawAspect="Content" ObjectID="_1374351883" r:id="rId3601"/>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806" w:author="Gerard" w:date="2015-08-07T21:36:00Z">
          <w:r w:rsidR="00AE264D">
            <w:rPr>
              <w:noProof/>
            </w:rPr>
            <w:instrText>125</w:instrText>
          </w:r>
        </w:ins>
        <w:del w:id="1807" w:author="Gerard" w:date="2015-07-27T22:14:00Z">
          <w:r w:rsidR="00D3178E" w:rsidDel="00C175E9">
            <w:rPr>
              <w:noProof/>
            </w:rPr>
            <w:delInstrText>124</w:delInstrText>
          </w:r>
        </w:del>
      </w:fldSimple>
      <w:r>
        <w:instrText>)</w:instrText>
      </w:r>
      <w:r>
        <w:fldChar w:fldCharType="end"/>
      </w:r>
    </w:p>
    <w:p w14:paraId="7CF1907D" w14:textId="77777777" w:rsidR="008C7882" w:rsidRDefault="008C7882" w:rsidP="008C7882">
      <w:r>
        <w:t>and</w:t>
      </w:r>
    </w:p>
    <w:p w14:paraId="5A40F715" w14:textId="5A367414" w:rsidR="008C7882" w:rsidRDefault="008C7882" w:rsidP="008C7882">
      <w:pPr>
        <w:pStyle w:val="MTDisplayEquation"/>
      </w:pPr>
      <w:r>
        <w:tab/>
      </w:r>
      <w:r w:rsidR="00905817" w:rsidRPr="00905817">
        <w:rPr>
          <w:position w:val="-16"/>
        </w:rPr>
        <w:object w:dxaOrig="2980" w:dyaOrig="440" w14:anchorId="542454B7">
          <v:shape id="_x0000_i2811" type="#_x0000_t75" style="width:148.55pt;height:21.85pt" o:ole="">
            <v:imagedata r:id="rId3602" o:title=""/>
          </v:shape>
          <o:OLEObject Type="Embed" ProgID="Equation.DSMT4" ShapeID="_x0000_i2811" DrawAspect="Content" ObjectID="_1374351884" r:id="rId3603"/>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808" w:author="Gerard" w:date="2015-08-07T21:36:00Z">
          <w:r w:rsidR="00AE264D">
            <w:rPr>
              <w:noProof/>
            </w:rPr>
            <w:instrText>126</w:instrText>
          </w:r>
        </w:ins>
        <w:del w:id="1809" w:author="Gerard" w:date="2015-07-27T22:14:00Z">
          <w:r w:rsidR="00D3178E" w:rsidDel="00C175E9">
            <w:rPr>
              <w:noProof/>
            </w:rPr>
            <w:delInstrText>125</w:delInstrText>
          </w:r>
        </w:del>
      </w:fldSimple>
      <w:r>
        <w:instrText>)</w:instrText>
      </w:r>
      <w:r>
        <w:fldChar w:fldCharType="end"/>
      </w:r>
    </w:p>
    <w:p w14:paraId="0953BB39" w14:textId="77777777" w:rsidR="008C7882" w:rsidRPr="00E56A6E" w:rsidRDefault="008C7882" w:rsidP="008C7882"/>
    <w:p w14:paraId="6C421DF8" w14:textId="5710F343" w:rsidR="008C7882" w:rsidRDefault="008C7882" w:rsidP="008C7882">
      <w:r>
        <w:t xml:space="preserve">We also introduced the notation </w:t>
      </w:r>
      <w:r w:rsidR="00905817" w:rsidRPr="00905817">
        <w:rPr>
          <w:position w:val="-10"/>
        </w:rPr>
        <w:object w:dxaOrig="1100" w:dyaOrig="380" w14:anchorId="2BC48CF9">
          <v:shape id="_x0000_i2812" type="#_x0000_t75" style="width:54.7pt;height:19.15pt" o:ole="">
            <v:imagedata r:id="rId3604" o:title=""/>
          </v:shape>
          <o:OLEObject Type="Embed" ProgID="Equation.DSMT4" ShapeID="_x0000_i2812" DrawAspect="Content" ObjectID="_1374351885" r:id="rId3605"/>
        </w:object>
      </w:r>
      <w:r>
        <w:t>.</w:t>
      </w:r>
    </w:p>
    <w:p w14:paraId="3F84B000" w14:textId="7610166D" w:rsidR="008C7882" w:rsidRDefault="008C7882" w:rsidP="008C7882">
      <w:r>
        <w:t xml:space="preserve">The discretization of </w:t>
      </w:r>
      <w:r>
        <w:fldChar w:fldCharType="begin"/>
      </w:r>
      <w:r>
        <w:instrText xml:space="preserve"> GOTOBUTTON ZEqnNum721558  \* MERGEFORMAT </w:instrText>
      </w:r>
      <w:fldSimple w:instr=" REF ZEqnNum721558 \! \* MERGEFORMAT ">
        <w:ins w:id="1810" w:author="Gerard" w:date="2015-08-07T21:36:00Z">
          <w:r w:rsidR="00AE264D">
            <w:instrText>(6.124)</w:instrText>
          </w:r>
        </w:ins>
        <w:del w:id="1811" w:author="Gerard" w:date="2015-07-27T22:14:00Z">
          <w:r w:rsidR="00D3178E" w:rsidDel="00C175E9">
            <w:delInstrText>(6.123)</w:delInstrText>
          </w:r>
        </w:del>
      </w:fldSimple>
      <w:r>
        <w:fldChar w:fldCharType="end"/>
      </w:r>
      <w:r>
        <w:t xml:space="preserve"> will lead to a contribution to the stiffness matrix. Notice that due to symmetry between </w:t>
      </w:r>
      <w:r w:rsidR="00905817" w:rsidRPr="00905817">
        <w:rPr>
          <w:position w:val="-10"/>
        </w:rPr>
        <w:object w:dxaOrig="340" w:dyaOrig="320" w14:anchorId="2676137E">
          <v:shape id="_x0000_i2813" type="#_x0000_t75" style="width:17.3pt;height:15.5pt" o:ole="">
            <v:imagedata r:id="rId3606" o:title=""/>
          </v:shape>
          <o:OLEObject Type="Embed" ProgID="Equation.DSMT4" ShapeID="_x0000_i2813" DrawAspect="Content" ObjectID="_1374351886" r:id="rId3607"/>
        </w:object>
      </w:r>
      <w:r>
        <w:t>and</w:t>
      </w:r>
      <w:r w:rsidR="00905817" w:rsidRPr="00905817">
        <w:rPr>
          <w:position w:val="-10"/>
        </w:rPr>
        <w:object w:dxaOrig="340" w:dyaOrig="320" w14:anchorId="67441558">
          <v:shape id="_x0000_i2814" type="#_x0000_t75" style="width:17.3pt;height:15.5pt" o:ole="">
            <v:imagedata r:id="rId3608" o:title=""/>
          </v:shape>
          <o:OLEObject Type="Embed" ProgID="Equation.DSMT4" ShapeID="_x0000_i2814" DrawAspect="Content" ObjectID="_1374351887" r:id="rId3609"/>
        </w:object>
      </w:r>
      <w:r>
        <w:t xml:space="preserve"> this matrix will be symmetric.</w:t>
      </w:r>
    </w:p>
    <w:p w14:paraId="6060C20B" w14:textId="77777777" w:rsidR="008C7882" w:rsidRDefault="008C7882" w:rsidP="008C7882"/>
    <w:p w14:paraId="7B011C39" w14:textId="77777777" w:rsidR="008C7882" w:rsidRDefault="008C7882" w:rsidP="008C7882">
      <w:pPr>
        <w:pStyle w:val="Heading3"/>
      </w:pPr>
      <w:bookmarkStart w:id="1812" w:name="_Toc300602832"/>
      <w:r>
        <w:t>Discretization</w:t>
      </w:r>
      <w:bookmarkEnd w:id="1812"/>
    </w:p>
    <w:p w14:paraId="74A4BD0D" w14:textId="62395AC4" w:rsidR="008C7882" w:rsidRDefault="008C7882" w:rsidP="008C7882">
      <w:r>
        <w:t xml:space="preserve">The contact integral </w:t>
      </w:r>
      <w:r>
        <w:fldChar w:fldCharType="begin"/>
      </w:r>
      <w:r>
        <w:instrText xml:space="preserve"> GOTOBUTTON ZEqnNum634962  \* MERGEFORMAT </w:instrText>
      </w:r>
      <w:fldSimple w:instr=" REF ZEqnNum634962 \! \* MERGEFORMAT ">
        <w:ins w:id="1813" w:author="Gerard" w:date="2015-08-07T21:36:00Z">
          <w:r w:rsidR="00AE264D">
            <w:instrText>(6.122)</w:instrText>
          </w:r>
        </w:ins>
        <w:del w:id="1814" w:author="Gerard" w:date="2015-07-27T22:14:00Z">
          <w:r w:rsidR="00D3178E" w:rsidDel="00C175E9">
            <w:delInstrText>(6.121)</w:delInstrText>
          </w:r>
        </w:del>
      </w:fldSimple>
      <w:r>
        <w:fldChar w:fldCharType="end"/>
      </w:r>
      <w:r>
        <w:t xml:space="preserve"> can be discretized as follows. First, we split the integration over all the slave surface elements.</w:t>
      </w:r>
    </w:p>
    <w:p w14:paraId="6EF58FC9" w14:textId="77777777" w:rsidR="008C7882" w:rsidRDefault="008C7882" w:rsidP="008C7882"/>
    <w:p w14:paraId="5D99F9CB" w14:textId="4D5C051E" w:rsidR="008C7882" w:rsidRDefault="008C7882" w:rsidP="008C7882">
      <w:pPr>
        <w:pStyle w:val="MTDisplayEquation"/>
      </w:pPr>
      <w:r>
        <w:tab/>
      </w:r>
      <w:r w:rsidR="00905817" w:rsidRPr="00905817">
        <w:rPr>
          <w:position w:val="-38"/>
        </w:rPr>
        <w:object w:dxaOrig="2120" w:dyaOrig="780" w14:anchorId="6C314C37">
          <v:shape id="_x0000_i2815" type="#_x0000_t75" style="width:106.65pt;height:39.2pt" o:ole="">
            <v:imagedata r:id="rId3610" o:title=""/>
          </v:shape>
          <o:OLEObject Type="Embed" ProgID="Equation.DSMT4" ShapeID="_x0000_i2815" DrawAspect="Content" ObjectID="_1374351888" r:id="rId3611"/>
        </w:object>
      </w:r>
      <w:r w:rsidR="00533170">
        <w:t>.</w:t>
      </w:r>
      <w:r>
        <w:tab/>
      </w:r>
      <w:r>
        <w:fldChar w:fldCharType="begin"/>
      </w:r>
      <w:r>
        <w:instrText xml:space="preserve"> MACROBUTTON MTPlaceRef \* MERGEFORMAT </w:instrText>
      </w:r>
      <w:fldSimple w:instr=" SEQ MTEqn \h \* MERGEFORMAT "/>
      <w:bookmarkStart w:id="1815" w:name="ZEqnNum635054"/>
      <w:r>
        <w:instrText>(</w:instrText>
      </w:r>
      <w:fldSimple w:instr=" SEQ MTSec \c \* Arabic \* MERGEFORMAT ">
        <w:r w:rsidR="00AE264D">
          <w:rPr>
            <w:noProof/>
          </w:rPr>
          <w:instrText>6</w:instrText>
        </w:r>
      </w:fldSimple>
      <w:r>
        <w:instrText>.</w:instrText>
      </w:r>
      <w:fldSimple w:instr=" SEQ MTEqn \c \* Arabic \* MERGEFORMAT ">
        <w:ins w:id="1816" w:author="Gerard" w:date="2015-08-07T21:36:00Z">
          <w:r w:rsidR="00AE264D">
            <w:rPr>
              <w:noProof/>
            </w:rPr>
            <w:instrText>127</w:instrText>
          </w:r>
        </w:ins>
        <w:del w:id="1817" w:author="Gerard" w:date="2015-07-27T22:14:00Z">
          <w:r w:rsidR="00D3178E" w:rsidDel="00C175E9">
            <w:rPr>
              <w:noProof/>
            </w:rPr>
            <w:delInstrText>126</w:delInstrText>
          </w:r>
        </w:del>
      </w:fldSimple>
      <w:r>
        <w:instrText>)</w:instrText>
      </w:r>
      <w:bookmarkEnd w:id="1815"/>
      <w:r>
        <w:fldChar w:fldCharType="end"/>
      </w:r>
    </w:p>
    <w:p w14:paraId="7710D09C" w14:textId="77777777" w:rsidR="008C7882" w:rsidRDefault="008C7882" w:rsidP="008C7882">
      <w:r>
        <w:t>The integration can be approximated by a quadrature rule,</w:t>
      </w:r>
    </w:p>
    <w:p w14:paraId="5B1FF824" w14:textId="77777777" w:rsidR="008C7882" w:rsidRDefault="008C7882" w:rsidP="008C7882"/>
    <w:p w14:paraId="747F6680" w14:textId="5E3D29A9" w:rsidR="008C7882" w:rsidRDefault="008C7882" w:rsidP="008C7882">
      <w:pPr>
        <w:pStyle w:val="MTDisplayEquation"/>
      </w:pPr>
      <w:r>
        <w:tab/>
      </w:r>
      <w:r w:rsidR="00905817" w:rsidRPr="00905817">
        <w:rPr>
          <w:position w:val="-28"/>
        </w:rPr>
        <w:object w:dxaOrig="3220" w:dyaOrig="760" w14:anchorId="1AABB0BB">
          <v:shape id="_x0000_i2816" type="#_x0000_t75" style="width:161.3pt;height:37.35pt" o:ole="">
            <v:imagedata r:id="rId3612" o:title=""/>
          </v:shape>
          <o:OLEObject Type="Embed" ProgID="Equation.DSMT4" ShapeID="_x0000_i2816" DrawAspect="Content" ObjectID="_1374351889" r:id="rId3613"/>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818" w:author="Gerard" w:date="2015-08-07T21:36:00Z">
          <w:r w:rsidR="00AE264D">
            <w:rPr>
              <w:noProof/>
            </w:rPr>
            <w:instrText>128</w:instrText>
          </w:r>
        </w:ins>
        <w:del w:id="1819" w:author="Gerard" w:date="2015-07-27T22:14:00Z">
          <w:r w:rsidR="00D3178E" w:rsidDel="00C175E9">
            <w:rPr>
              <w:noProof/>
            </w:rPr>
            <w:delInstrText>127</w:delInstrText>
          </w:r>
        </w:del>
      </w:fldSimple>
      <w:r>
        <w:instrText>)</w:instrText>
      </w:r>
      <w:r>
        <w:fldChar w:fldCharType="end"/>
      </w:r>
    </w:p>
    <w:p w14:paraId="568C2C24" w14:textId="77777777" w:rsidR="008C7882" w:rsidRDefault="008C7882" w:rsidP="008C7882">
      <w:r>
        <w:t>If we use a nodally integrated elements, we have</w:t>
      </w:r>
    </w:p>
    <w:p w14:paraId="5A8653CB" w14:textId="77777777" w:rsidR="008C7882" w:rsidRDefault="008C7882" w:rsidP="008C7882"/>
    <w:p w14:paraId="6E49701B" w14:textId="6B742976" w:rsidR="008C7882" w:rsidRDefault="008C7882" w:rsidP="008C7882">
      <w:pPr>
        <w:pStyle w:val="MTDisplayEquation"/>
      </w:pPr>
      <w:r>
        <w:tab/>
      </w:r>
      <w:r w:rsidR="00905817" w:rsidRPr="00905817">
        <w:rPr>
          <w:position w:val="-46"/>
        </w:rPr>
        <w:object w:dxaOrig="2480" w:dyaOrig="1040" w14:anchorId="4ADB62A7">
          <v:shape id="_x0000_i2817" type="#_x0000_t75" style="width:123.95pt;height:51.95pt" o:ole="">
            <v:imagedata r:id="rId3614" o:title=""/>
          </v:shape>
          <o:OLEObject Type="Embed" ProgID="Equation.DSMT4" ShapeID="_x0000_i2817" DrawAspect="Content" ObjectID="_1374351890" r:id="rId3615"/>
        </w:objec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820" w:author="Gerard" w:date="2015-08-07T21:36:00Z">
          <w:r w:rsidR="00AE264D">
            <w:rPr>
              <w:noProof/>
            </w:rPr>
            <w:instrText>129</w:instrText>
          </w:r>
        </w:ins>
        <w:del w:id="1821" w:author="Gerard" w:date="2015-07-27T22:14:00Z">
          <w:r w:rsidR="00D3178E" w:rsidDel="00C175E9">
            <w:rPr>
              <w:noProof/>
            </w:rPr>
            <w:delInstrText>128</w:delInstrText>
          </w:r>
        </w:del>
      </w:fldSimple>
      <w:r>
        <w:instrText>)</w:instrText>
      </w:r>
      <w:r>
        <w:fldChar w:fldCharType="end"/>
      </w:r>
    </w:p>
    <w:p w14:paraId="125EA217" w14:textId="77777777" w:rsidR="008C7882" w:rsidRDefault="008C7882" w:rsidP="008C7882">
      <w:r>
        <w:t>so that,</w:t>
      </w:r>
    </w:p>
    <w:p w14:paraId="537CFD95" w14:textId="77777777" w:rsidR="008C7882" w:rsidRDefault="008C7882" w:rsidP="008C7882"/>
    <w:p w14:paraId="7D1923ED" w14:textId="62677160" w:rsidR="008C7882" w:rsidRDefault="008C7882" w:rsidP="008C7882">
      <w:pPr>
        <w:pStyle w:val="MTDisplayEquation"/>
      </w:pPr>
      <w:r>
        <w:tab/>
      </w:r>
      <w:r w:rsidR="00905817" w:rsidRPr="00905817">
        <w:rPr>
          <w:position w:val="-30"/>
        </w:rPr>
        <w:object w:dxaOrig="2760" w:dyaOrig="580" w14:anchorId="5C86C2A7">
          <v:shape id="_x0000_i2818" type="#_x0000_t75" style="width:137.6pt;height:29.15pt" o:ole="">
            <v:imagedata r:id="rId3616" o:title=""/>
          </v:shape>
          <o:OLEObject Type="Embed" ProgID="Equation.DSMT4" ShapeID="_x0000_i2818" DrawAspect="Content" ObjectID="_1374351891" r:id="rId3617"/>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822" w:author="Gerard" w:date="2015-08-07T21:36:00Z">
          <w:r w:rsidR="00AE264D">
            <w:rPr>
              <w:noProof/>
            </w:rPr>
            <w:instrText>130</w:instrText>
          </w:r>
        </w:ins>
        <w:del w:id="1823" w:author="Gerard" w:date="2015-07-27T22:14:00Z">
          <w:r w:rsidR="00D3178E" w:rsidDel="00C175E9">
            <w:rPr>
              <w:noProof/>
            </w:rPr>
            <w:delInstrText>129</w:delInstrText>
          </w:r>
        </w:del>
      </w:fldSimple>
      <w:r>
        <w:instrText>)</w:instrText>
      </w:r>
      <w:r>
        <w:fldChar w:fldCharType="end"/>
      </w:r>
    </w:p>
    <w:p w14:paraId="48844364" w14:textId="35756417" w:rsidR="008C7882" w:rsidRDefault="008C7882" w:rsidP="008C7882">
      <w:r>
        <w:t xml:space="preserve">We can now write the contact integral </w:t>
      </w:r>
      <w:r>
        <w:fldChar w:fldCharType="begin"/>
      </w:r>
      <w:r>
        <w:instrText xml:space="preserve"> GOTOBUTTON ZEqnNum635054  \* MERGEFORMAT </w:instrText>
      </w:r>
      <w:fldSimple w:instr=" REF ZEqnNum635054 \! \* MERGEFORMAT ">
        <w:ins w:id="1824" w:author="Gerard" w:date="2015-08-07T21:36:00Z">
          <w:r w:rsidR="00AE264D">
            <w:instrText>(6.127)</w:instrText>
          </w:r>
        </w:ins>
        <w:del w:id="1825" w:author="Gerard" w:date="2015-07-27T22:14:00Z">
          <w:r w:rsidR="00D3178E" w:rsidDel="00C175E9">
            <w:delInstrText>(6.126)</w:delInstrText>
          </w:r>
        </w:del>
      </w:fldSimple>
      <w:r>
        <w:fldChar w:fldCharType="end"/>
      </w:r>
      <w:r>
        <w:t xml:space="preserve"> in its final form,</w:t>
      </w:r>
    </w:p>
    <w:p w14:paraId="151A3CC1" w14:textId="77777777" w:rsidR="008C7882" w:rsidRDefault="008C7882" w:rsidP="008C7882"/>
    <w:p w14:paraId="2A998165" w14:textId="738D95A0" w:rsidR="008C7882" w:rsidRDefault="008C7882" w:rsidP="008C7882">
      <w:pPr>
        <w:pStyle w:val="MTDisplayEquation"/>
      </w:pPr>
      <w:r>
        <w:tab/>
      </w:r>
      <w:r w:rsidR="00905817" w:rsidRPr="00905817">
        <w:rPr>
          <w:position w:val="-28"/>
        </w:rPr>
        <w:object w:dxaOrig="3680" w:dyaOrig="760" w14:anchorId="2116EA39">
          <v:shape id="_x0000_i2819" type="#_x0000_t75" style="width:184.1pt;height:37.35pt" o:ole="">
            <v:imagedata r:id="rId3618" o:title=""/>
          </v:shape>
          <o:OLEObject Type="Embed" ProgID="Equation.DSMT4" ShapeID="_x0000_i2819" DrawAspect="Content" ObjectID="_1374351892" r:id="rId3619"/>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826" w:author="Gerard" w:date="2015-08-07T21:36:00Z">
          <w:r w:rsidR="00AE264D">
            <w:rPr>
              <w:noProof/>
            </w:rPr>
            <w:instrText>131</w:instrText>
          </w:r>
        </w:ins>
        <w:del w:id="1827" w:author="Gerard" w:date="2015-07-27T22:14:00Z">
          <w:r w:rsidR="00D3178E" w:rsidDel="00C175E9">
            <w:rPr>
              <w:noProof/>
            </w:rPr>
            <w:delInstrText>130</w:delInstrText>
          </w:r>
        </w:del>
      </w:fldSimple>
      <w:r>
        <w:instrText>)</w:instrText>
      </w:r>
      <w:r>
        <w:fldChar w:fldCharType="end"/>
      </w:r>
    </w:p>
    <w:p w14:paraId="5E05CBE4" w14:textId="77777777" w:rsidR="008C7882" w:rsidRDefault="008C7882" w:rsidP="008C7882">
      <w:r>
        <w:t>where</w:t>
      </w:r>
    </w:p>
    <w:p w14:paraId="1F6BDF9E" w14:textId="19B22213" w:rsidR="008C7882" w:rsidRDefault="008C7882" w:rsidP="008C7882">
      <w:pPr>
        <w:pStyle w:val="MTDisplayEquation"/>
      </w:pPr>
      <w:r>
        <w:tab/>
      </w:r>
      <w:r w:rsidR="00905817" w:rsidRPr="00905817">
        <w:rPr>
          <w:position w:val="-18"/>
        </w:rPr>
        <w:object w:dxaOrig="3940" w:dyaOrig="480" w14:anchorId="778699D6">
          <v:shape id="_x0000_i2820" type="#_x0000_t75" style="width:195.95pt;height:24.6pt" o:ole="">
            <v:imagedata r:id="rId3620" o:title=""/>
          </v:shape>
          <o:OLEObject Type="Embed" ProgID="Equation.DSMT4" ShapeID="_x0000_i2820" DrawAspect="Content" ObjectID="_1374351893" r:id="rId3621"/>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828" w:author="Gerard" w:date="2015-08-07T21:36:00Z">
          <w:r w:rsidR="00AE264D">
            <w:rPr>
              <w:noProof/>
            </w:rPr>
            <w:instrText>132</w:instrText>
          </w:r>
        </w:ins>
        <w:del w:id="1829" w:author="Gerard" w:date="2015-07-27T22:14:00Z">
          <w:r w:rsidR="00D3178E" w:rsidDel="00C175E9">
            <w:rPr>
              <w:noProof/>
            </w:rPr>
            <w:delInstrText>131</w:delInstrText>
          </w:r>
        </w:del>
      </w:fldSimple>
      <w:r>
        <w:instrText>)</w:instrText>
      </w:r>
      <w:r>
        <w:fldChar w:fldCharType="end"/>
      </w:r>
    </w:p>
    <w:p w14:paraId="086E788F" w14:textId="61D1EB9F" w:rsidR="008C7882" w:rsidRDefault="008C7882" w:rsidP="008C7882">
      <w:pPr>
        <w:pStyle w:val="MTDisplayEquation"/>
      </w:pPr>
      <w:r>
        <w:tab/>
      </w:r>
      <w:r w:rsidR="00905817" w:rsidRPr="00905817">
        <w:rPr>
          <w:position w:val="-14"/>
        </w:rPr>
        <w:object w:dxaOrig="3019" w:dyaOrig="400" w14:anchorId="5C456A30">
          <v:shape id="_x0000_i2821" type="#_x0000_t75" style="width:150.4pt;height:20.05pt" o:ole="">
            <v:imagedata r:id="rId3622" o:title=""/>
          </v:shape>
          <o:OLEObject Type="Embed" ProgID="Equation.DSMT4" ShapeID="_x0000_i2821" DrawAspect="Content" ObjectID="_1374351894" r:id="rId3623"/>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830" w:author="Gerard" w:date="2015-08-07T21:36:00Z">
          <w:r w:rsidR="00AE264D">
            <w:rPr>
              <w:noProof/>
            </w:rPr>
            <w:instrText>133</w:instrText>
          </w:r>
        </w:ins>
        <w:del w:id="1831" w:author="Gerard" w:date="2015-07-27T22:14:00Z">
          <w:r w:rsidR="00D3178E" w:rsidDel="00C175E9">
            <w:rPr>
              <w:noProof/>
            </w:rPr>
            <w:delInstrText>132</w:delInstrText>
          </w:r>
        </w:del>
      </w:fldSimple>
      <w:r>
        <w:instrText>)</w:instrText>
      </w:r>
      <w:r>
        <w:fldChar w:fldCharType="end"/>
      </w:r>
    </w:p>
    <w:p w14:paraId="1113B65B" w14:textId="77777777" w:rsidR="008C7882" w:rsidRDefault="008C7882" w:rsidP="008C7882">
      <w:r>
        <w:t>and</w:t>
      </w:r>
    </w:p>
    <w:p w14:paraId="3C478193" w14:textId="4D491FDB" w:rsidR="008C7882" w:rsidRDefault="008C7882" w:rsidP="008C7882">
      <w:pPr>
        <w:pStyle w:val="MTDisplayEquation"/>
      </w:pPr>
      <w:r>
        <w:tab/>
      </w:r>
      <w:r w:rsidR="00905817" w:rsidRPr="00905817">
        <w:rPr>
          <w:position w:val="-50"/>
        </w:rPr>
        <w:object w:dxaOrig="1980" w:dyaOrig="1120" w14:anchorId="5ED8E9BE">
          <v:shape id="_x0000_i2822" type="#_x0000_t75" style="width:98.45pt;height:56.5pt" o:ole="">
            <v:imagedata r:id="rId3624" o:title=""/>
          </v:shape>
          <o:OLEObject Type="Embed" ProgID="Equation.DSMT4" ShapeID="_x0000_i2822" DrawAspect="Content" ObjectID="_1374351895" r:id="rId3625"/>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832" w:author="Gerard" w:date="2015-08-07T21:36:00Z">
          <w:r w:rsidR="00AE264D">
            <w:rPr>
              <w:noProof/>
            </w:rPr>
            <w:instrText>134</w:instrText>
          </w:r>
        </w:ins>
        <w:del w:id="1833" w:author="Gerard" w:date="2015-07-27T22:14:00Z">
          <w:r w:rsidR="00D3178E" w:rsidDel="00C175E9">
            <w:rPr>
              <w:noProof/>
            </w:rPr>
            <w:delInstrText>133</w:delInstrText>
          </w:r>
        </w:del>
      </w:fldSimple>
      <w:r>
        <w:instrText>)</w:instrText>
      </w:r>
      <w:r>
        <w:fldChar w:fldCharType="end"/>
      </w:r>
    </w:p>
    <w:p w14:paraId="1E42A6F1" w14:textId="77777777" w:rsidR="008C7882" w:rsidRDefault="008C7882" w:rsidP="008C7882"/>
    <w:p w14:paraId="7E0B2A6A" w14:textId="09580062" w:rsidR="008C7882" w:rsidRDefault="008C7882" w:rsidP="00F72C05">
      <w:r>
        <w:t xml:space="preserve">For the linearized tied contact integral </w:t>
      </w:r>
      <w:r>
        <w:fldChar w:fldCharType="begin"/>
      </w:r>
      <w:r>
        <w:instrText xml:space="preserve"> GOTOBUTTON ZEqnNum721558  \* MERGEFORMAT </w:instrText>
      </w:r>
      <w:fldSimple w:instr=" REF ZEqnNum721558 \! \* MERGEFORMAT ">
        <w:ins w:id="1834" w:author="Gerard" w:date="2015-08-07T21:36:00Z">
          <w:r w:rsidR="00AE264D">
            <w:instrText>(6.124)</w:instrText>
          </w:r>
        </w:ins>
        <w:del w:id="1835" w:author="Gerard" w:date="2015-07-27T22:14:00Z">
          <w:r w:rsidR="00D3178E" w:rsidDel="00C175E9">
            <w:delInstrText>(6.123)</w:delInstrText>
          </w:r>
        </w:del>
      </w:fldSimple>
      <w:r>
        <w:fldChar w:fldCharType="end"/>
      </w:r>
      <w:r>
        <w:t>, a similar discretization procedure leads to,</w:t>
      </w:r>
    </w:p>
    <w:p w14:paraId="0D670D90" w14:textId="77777777" w:rsidR="008C7882" w:rsidRDefault="008C7882" w:rsidP="008C7882"/>
    <w:p w14:paraId="457FF3E7" w14:textId="101371B1" w:rsidR="008C7882" w:rsidRDefault="008C7882" w:rsidP="008C7882">
      <w:pPr>
        <w:pStyle w:val="MTDisplayEquation"/>
      </w:pPr>
      <w:r>
        <w:tab/>
      </w:r>
      <w:r w:rsidR="00905817" w:rsidRPr="00905817">
        <w:rPr>
          <w:position w:val="-28"/>
        </w:rPr>
        <w:object w:dxaOrig="3140" w:dyaOrig="760" w14:anchorId="230DA2AD">
          <v:shape id="_x0000_i2823" type="#_x0000_t75" style="width:156.75pt;height:37.35pt" o:ole="">
            <v:imagedata r:id="rId3626" o:title=""/>
          </v:shape>
          <o:OLEObject Type="Embed" ProgID="Equation.DSMT4" ShapeID="_x0000_i2823" DrawAspect="Content" ObjectID="_1374351896" r:id="rId3627"/>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836" w:author="Gerard" w:date="2015-08-07T21:36:00Z">
          <w:r w:rsidR="00AE264D">
            <w:rPr>
              <w:noProof/>
            </w:rPr>
            <w:instrText>135</w:instrText>
          </w:r>
        </w:ins>
        <w:del w:id="1837" w:author="Gerard" w:date="2015-07-27T22:14:00Z">
          <w:r w:rsidR="00D3178E" w:rsidDel="00C175E9">
            <w:rPr>
              <w:noProof/>
            </w:rPr>
            <w:delInstrText>134</w:delInstrText>
          </w:r>
        </w:del>
      </w:fldSimple>
      <w:r>
        <w:instrText>)</w:instrText>
      </w:r>
      <w:r>
        <w:fldChar w:fldCharType="end"/>
      </w:r>
    </w:p>
    <w:p w14:paraId="58BCAD4C" w14:textId="77777777" w:rsidR="008C7882" w:rsidRDefault="008C7882" w:rsidP="008C7882">
      <w:r>
        <w:t xml:space="preserve"> where</w:t>
      </w:r>
    </w:p>
    <w:p w14:paraId="59512848" w14:textId="54FD4EB8" w:rsidR="008C7882" w:rsidRDefault="008C7882" w:rsidP="008C7882">
      <w:pPr>
        <w:pStyle w:val="MTDisplayEquation"/>
      </w:pPr>
      <w:r>
        <w:tab/>
      </w:r>
      <w:r w:rsidR="00905817" w:rsidRPr="00905817">
        <w:rPr>
          <w:position w:val="-12"/>
        </w:rPr>
        <w:object w:dxaOrig="1200" w:dyaOrig="380" w14:anchorId="6C90B999">
          <v:shape id="_x0000_i2824" type="#_x0000_t75" style="width:60.15pt;height:19.15pt" o:ole="">
            <v:imagedata r:id="rId3628" o:title=""/>
          </v:shape>
          <o:OLEObject Type="Embed" ProgID="Equation.DSMT4" ShapeID="_x0000_i2824" DrawAspect="Content" ObjectID="_1374351897" r:id="rId3629"/>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AE264D">
          <w:rPr>
            <w:noProof/>
          </w:rPr>
          <w:instrText>6</w:instrText>
        </w:r>
      </w:fldSimple>
      <w:r>
        <w:instrText>.</w:instrText>
      </w:r>
      <w:fldSimple w:instr=" SEQ MTEqn \c \* Arabic \* MERGEFORMAT ">
        <w:ins w:id="1838" w:author="Gerard" w:date="2015-08-07T21:36:00Z">
          <w:r w:rsidR="00AE264D">
            <w:rPr>
              <w:noProof/>
            </w:rPr>
            <w:instrText>136</w:instrText>
          </w:r>
        </w:ins>
        <w:del w:id="1839" w:author="Gerard" w:date="2015-07-27T22:14:00Z">
          <w:r w:rsidR="00D3178E" w:rsidDel="00C175E9">
            <w:rPr>
              <w:noProof/>
            </w:rPr>
            <w:delInstrText>135</w:delInstrText>
          </w:r>
        </w:del>
      </w:fldSimple>
      <w:r>
        <w:instrText>)</w:instrText>
      </w:r>
      <w:r>
        <w:fldChar w:fldCharType="end"/>
      </w:r>
    </w:p>
    <w:p w14:paraId="18EF3EED" w14:textId="77777777" w:rsidR="005A2224" w:rsidRDefault="005A2224" w:rsidP="005A2224">
      <w:pPr>
        <w:rPr>
          <w:ins w:id="1840" w:author="Gerard" w:date="2015-08-07T20:41:00Z"/>
        </w:rPr>
      </w:pPr>
    </w:p>
    <w:p w14:paraId="2D4DB868" w14:textId="37177DBF" w:rsidR="005A2224" w:rsidRDefault="005A2224" w:rsidP="005A2224">
      <w:pPr>
        <w:pStyle w:val="Heading2"/>
        <w:rPr>
          <w:ins w:id="1841" w:author="Gerard" w:date="2015-08-07T20:41:00Z"/>
        </w:rPr>
      </w:pPr>
      <w:bookmarkStart w:id="1842" w:name="_Toc300602833"/>
      <w:ins w:id="1843" w:author="Gerard" w:date="2015-08-07T20:42:00Z">
        <w:r>
          <w:t xml:space="preserve">Tied </w:t>
        </w:r>
      </w:ins>
      <w:ins w:id="1844" w:author="Gerard" w:date="2015-08-07T20:41:00Z">
        <w:r>
          <w:t>Biphasic Contact</w:t>
        </w:r>
        <w:bookmarkEnd w:id="1842"/>
      </w:ins>
    </w:p>
    <w:p w14:paraId="19A82B00" w14:textId="77777777" w:rsidR="005A2224" w:rsidRPr="006F687B" w:rsidRDefault="005A2224" w:rsidP="005A2224">
      <w:pPr>
        <w:pStyle w:val="Heading3"/>
        <w:rPr>
          <w:ins w:id="1845" w:author="Gerard" w:date="2015-08-07T20:41:00Z"/>
        </w:rPr>
      </w:pPr>
      <w:bookmarkStart w:id="1846" w:name="_Toc300602834"/>
      <w:ins w:id="1847" w:author="Gerard" w:date="2015-08-07T20:41:00Z">
        <w:r>
          <w:t>Contact Integral</w:t>
        </w:r>
        <w:bookmarkEnd w:id="1846"/>
      </w:ins>
    </w:p>
    <w:p w14:paraId="638661D6" w14:textId="57551756" w:rsidR="005A2224" w:rsidRDefault="005A2224" w:rsidP="005A2224">
      <w:pPr>
        <w:rPr>
          <w:ins w:id="1848" w:author="Gerard" w:date="2015-08-07T20:41:00Z"/>
        </w:rPr>
      </w:pPr>
      <w:ins w:id="1849" w:author="Gerard" w:date="2015-08-07T20:41:00Z">
        <w:r>
          <w:t xml:space="preserve">See Section </w:t>
        </w:r>
        <w:r>
          <w:fldChar w:fldCharType="begin"/>
        </w:r>
        <w:r>
          <w:instrText xml:space="preserve"> REF _Ref167097234 \r \h </w:instrText>
        </w:r>
        <w:r>
          <w:fldChar w:fldCharType="separate"/>
        </w:r>
      </w:ins>
      <w:r w:rsidR="00AE264D">
        <w:t>5.6</w:t>
      </w:r>
      <w:ins w:id="1850" w:author="Gerard" w:date="2015-08-07T20:41:00Z">
        <w:r>
          <w:fldChar w:fldCharType="end"/>
        </w:r>
        <w:r>
          <w:t xml:space="preserve"> for a review of biphasic materials, and </w:t>
        </w:r>
        <w:r>
          <w:fldChar w:fldCharType="begin"/>
        </w:r>
        <w:r>
          <w:instrText xml:space="preserve"> ADDIN EN.CITE &lt;EndNote&gt;&lt;Cite&gt;&lt;Author&gt;Ateshian&lt;/Author&gt;&lt;Year&gt;2010&lt;/Year&gt;&lt;RecNum&gt;39&lt;/RecNum&gt;&lt;DisplayText&gt;[50]&lt;/DisplayText&gt;&lt;record&gt;&lt;rec-number&gt;39&lt;/rec-number&gt;&lt;foreign-keys&gt;&lt;key app="EN" db-id="fwxrfwzd5wwavcepe9epdeevxdsd2fftswrx" timestamp="0"&gt;39&lt;/key&gt;&lt;/foreign-keys&gt;&lt;ref-type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custom2&gt;PMC2953263&lt;/custom2&gt;&lt;/record&gt;&lt;/Cite&gt;&lt;/EndNote&gt;</w:instrText>
        </w:r>
        <w:r>
          <w:fldChar w:fldCharType="separate"/>
        </w:r>
        <w:r>
          <w:rPr>
            <w:noProof/>
          </w:rPr>
          <w:t>[</w:t>
        </w:r>
        <w:r>
          <w:fldChar w:fldCharType="begin"/>
        </w:r>
        <w:r>
          <w:instrText xml:space="preserve"> HYPERLINK \l "_ENREF_50" \o "Ateshian, 2010 #39" </w:instrText>
        </w:r>
      </w:ins>
      <w:ins w:id="1851" w:author="Gerard" w:date="2015-08-07T20:41:00Z">
        <w:r>
          <w:fldChar w:fldCharType="separate"/>
        </w:r>
        <w:r>
          <w:rPr>
            <w:noProof/>
          </w:rPr>
          <w:t>50</w:t>
        </w:r>
        <w:r>
          <w:rPr>
            <w:noProof/>
          </w:rPr>
          <w:fldChar w:fldCharType="end"/>
        </w:r>
        <w:r>
          <w:rPr>
            <w:noProof/>
          </w:rPr>
          <w:t>]</w:t>
        </w:r>
        <w:r>
          <w:fldChar w:fldCharType="end"/>
        </w:r>
        <w:r>
          <w:t xml:space="preserve"> for additional details on biphasic contact.  The contact interface is defined between surfaces </w:t>
        </w:r>
        <w:r w:rsidRPr="00905817">
          <w:rPr>
            <w:position w:val="-10"/>
          </w:rPr>
          <w:object w:dxaOrig="360" w:dyaOrig="380" w14:anchorId="5AA389CE">
            <v:shape id="_x0000_i2849" type="#_x0000_t75" style="width:19.15pt;height:19.15pt" o:ole="">
              <v:imagedata r:id="rId3630" o:title=""/>
            </v:shape>
            <o:OLEObject Type="Embed" ProgID="Equation.DSMT4" ShapeID="_x0000_i2849" DrawAspect="Content" ObjectID="_1374351898" r:id="rId3631"/>
          </w:object>
        </w:r>
        <w:r>
          <w:t xml:space="preserve"> and </w:t>
        </w:r>
        <w:r w:rsidRPr="00905817">
          <w:rPr>
            <w:position w:val="-10"/>
          </w:rPr>
          <w:object w:dxaOrig="380" w:dyaOrig="380" w14:anchorId="4EEA9CC5">
            <v:shape id="_x0000_i2850" type="#_x0000_t75" style="width:19.15pt;height:19.15pt" o:ole="">
              <v:imagedata r:id="rId3632" o:title=""/>
            </v:shape>
            <o:OLEObject Type="Embed" ProgID="Equation.DSMT4" ShapeID="_x0000_i2850" DrawAspect="Content" ObjectID="_1374351899" r:id="rId3633"/>
          </w:object>
        </w:r>
        <w:r>
          <w:t xml:space="preserve">.  Due to continuity requirements on the traction and fluxes, the external virtual work resulting from contact tractions </w:t>
        </w:r>
        <w:r w:rsidRPr="00905817">
          <w:rPr>
            <w:position w:val="-6"/>
          </w:rPr>
          <w:object w:dxaOrig="320" w:dyaOrig="340" w14:anchorId="198D11DA">
            <v:shape id="_x0000_i2851" type="#_x0000_t75" style="width:15.5pt;height:17.3pt" o:ole="">
              <v:imagedata r:id="rId3634" o:title=""/>
            </v:shape>
            <o:OLEObject Type="Embed" ProgID="Equation.DSMT4" ShapeID="_x0000_i2851" DrawAspect="Content" ObjectID="_1374351900" r:id="rId3635"/>
          </w:object>
        </w:r>
        <w:r>
          <w:t xml:space="preserve"> and solvent fluxes </w:t>
        </w:r>
        <w:r w:rsidRPr="00905817">
          <w:rPr>
            <w:position w:val="-12"/>
          </w:rPr>
          <w:object w:dxaOrig="380" w:dyaOrig="400" w14:anchorId="53F29B55">
            <v:shape id="_x0000_i2852" type="#_x0000_t75" style="width:19.15pt;height:20.05pt" o:ole="">
              <v:imagedata r:id="rId3636" o:title=""/>
            </v:shape>
            <o:OLEObject Type="Embed" ProgID="Equation.DSMT4" ShapeID="_x0000_i2852" DrawAspect="Content" ObjectID="_1374351901" r:id="rId3637"/>
          </w:object>
        </w:r>
        <w:r>
          <w:t xml:space="preserve"> (</w:t>
        </w:r>
        <w:r w:rsidRPr="00905817">
          <w:rPr>
            <w:position w:val="-10"/>
          </w:rPr>
          <w:object w:dxaOrig="660" w:dyaOrig="320" w14:anchorId="1D3DDC21">
            <v:shape id="_x0000_i2853" type="#_x0000_t75" style="width:32.8pt;height:15.5pt" o:ole="">
              <v:imagedata r:id="rId3638" o:title=""/>
            </v:shape>
            <o:OLEObject Type="Embed" ProgID="Equation.DSMT4" ShapeID="_x0000_i2853" DrawAspect="Content" ObjectID="_1374351902" r:id="rId3639"/>
          </w:object>
        </w:r>
        <w:r w:rsidR="00164060">
          <w:t>)</w:t>
        </w:r>
        <w:r>
          <w:t xml:space="preserve"> may be combined into the contact integral</w:t>
        </w:r>
      </w:ins>
    </w:p>
    <w:p w14:paraId="3564297B" w14:textId="77777777" w:rsidR="005A2224" w:rsidRDefault="005A2224" w:rsidP="005A2224">
      <w:pPr>
        <w:pStyle w:val="MTDisplayEquation"/>
        <w:rPr>
          <w:ins w:id="1852" w:author="Gerard" w:date="2015-08-07T20:41:00Z"/>
        </w:rPr>
      </w:pPr>
      <w:ins w:id="1853" w:author="Gerard" w:date="2015-08-07T20:41:00Z">
        <w:r>
          <w:tab/>
        </w:r>
        <w:r w:rsidRPr="00905817">
          <w:rPr>
            <w:position w:val="-46"/>
          </w:rPr>
          <w:object w:dxaOrig="3300" w:dyaOrig="1040" w14:anchorId="6932A611">
            <v:shape id="_x0000_i2854" type="#_x0000_t75" style="width:164.05pt;height:51.95pt" o:ole="">
              <v:imagedata r:id="rId3640" o:title=""/>
            </v:shape>
            <o:OLEObject Type="Embed" ProgID="Equation.DSMT4" ShapeID="_x0000_i2854" DrawAspect="Content" ObjectID="_1374351903" r:id="rId3641"/>
          </w:object>
        </w:r>
        <w:r>
          <w:tab/>
        </w:r>
        <w:r>
          <w:fldChar w:fldCharType="begin"/>
        </w:r>
        <w:r>
          <w:instrText xml:space="preserve"> MACROBUTTON MTPlaceRef \* MERGEFORMAT </w:instrText>
        </w:r>
        <w:r>
          <w:fldChar w:fldCharType="begin"/>
        </w:r>
        <w:r>
          <w:instrText xml:space="preserve"> SEQ MTEqn \h \* MERGEFORMAT </w:instrText>
        </w:r>
      </w:ins>
      <w:del w:id="1854" w:author="Gerard" w:date="2015-08-07T21:36:00Z">
        <w:r w:rsidR="00AE264D" w:rsidDel="00AE264D">
          <w:fldChar w:fldCharType="separate"/>
        </w:r>
      </w:del>
      <w:ins w:id="1855" w:author="Gerard" w:date="2015-08-07T20:41:00Z">
        <w:r>
          <w:fldChar w:fldCharType="end"/>
        </w:r>
        <w:r>
          <w:instrText>(</w:instrText>
        </w:r>
        <w:r>
          <w:fldChar w:fldCharType="begin"/>
        </w:r>
        <w:r>
          <w:instrText xml:space="preserve"> SEQ MTSec \c \* Arabic \* MERGEFORMAT </w:instrText>
        </w:r>
        <w:r>
          <w:fldChar w:fldCharType="separate"/>
        </w:r>
      </w:ins>
      <w:r w:rsidR="00AE264D">
        <w:rPr>
          <w:noProof/>
        </w:rPr>
        <w:instrText>6</w:instrText>
      </w:r>
      <w:ins w:id="1856" w:author="Gerard" w:date="2015-08-07T20:41:00Z">
        <w:r>
          <w:rPr>
            <w:noProof/>
          </w:rPr>
          <w:fldChar w:fldCharType="end"/>
        </w:r>
        <w:r>
          <w:instrText>.</w:instrText>
        </w:r>
        <w:r>
          <w:fldChar w:fldCharType="begin"/>
        </w:r>
        <w:r>
          <w:instrText xml:space="preserve"> SEQ MTEqn \c \* Arabic \* MERGEFORMAT </w:instrText>
        </w:r>
        <w:r>
          <w:fldChar w:fldCharType="separate"/>
        </w:r>
      </w:ins>
      <w:r w:rsidR="00AE264D">
        <w:rPr>
          <w:noProof/>
        </w:rPr>
        <w:instrText>137</w:instrText>
      </w:r>
      <w:ins w:id="1857" w:author="Gerard" w:date="2015-08-07T20:41:00Z">
        <w:r>
          <w:rPr>
            <w:noProof/>
          </w:rPr>
          <w:fldChar w:fldCharType="end"/>
        </w:r>
        <w:r>
          <w:instrText>)</w:instrText>
        </w:r>
        <w:r>
          <w:fldChar w:fldCharType="end"/>
        </w:r>
      </w:ins>
    </w:p>
    <w:p w14:paraId="5E982C3F" w14:textId="3711F528" w:rsidR="005A2224" w:rsidRDefault="005A2224" w:rsidP="005A2224">
      <w:pPr>
        <w:rPr>
          <w:ins w:id="1858" w:author="Gerard" w:date="2015-08-07T20:41:00Z"/>
        </w:rPr>
      </w:pPr>
      <w:ins w:id="1859" w:author="Gerard" w:date="2015-08-07T20:41:00Z">
        <w:r>
          <w:t xml:space="preserve">To evaluate and linearize </w:t>
        </w:r>
        <w:r w:rsidRPr="00905817">
          <w:rPr>
            <w:position w:val="-12"/>
          </w:rPr>
          <w:object w:dxaOrig="440" w:dyaOrig="360" w14:anchorId="145A5E3E">
            <v:shape id="_x0000_i2856" type="#_x0000_t75" style="width:21.85pt;height:19.15pt" o:ole="">
              <v:imagedata r:id="rId3642" o:title=""/>
            </v:shape>
            <o:OLEObject Type="Embed" ProgID="Equation.DSMT4" ShapeID="_x0000_i2856" DrawAspect="Content" ObjectID="_1374351904" r:id="rId3643"/>
          </w:object>
        </w:r>
        <w:r>
          <w:t xml:space="preserve">, </w:t>
        </w:r>
        <w:r w:rsidRPr="00454D1E">
          <w:t>define the covariant basis vectors on each surface as</w:t>
        </w:r>
      </w:ins>
    </w:p>
    <w:p w14:paraId="0EE6618E" w14:textId="77777777" w:rsidR="005A2224" w:rsidRDefault="005A2224" w:rsidP="005A2224">
      <w:pPr>
        <w:pStyle w:val="MTDisplayEquation"/>
        <w:rPr>
          <w:ins w:id="1860" w:author="Gerard" w:date="2015-08-07T20:41:00Z"/>
        </w:rPr>
      </w:pPr>
      <w:ins w:id="1861" w:author="Gerard" w:date="2015-08-07T20:41:00Z">
        <w:r>
          <w:tab/>
        </w:r>
        <w:r w:rsidRPr="00905817">
          <w:rPr>
            <w:position w:val="-36"/>
          </w:rPr>
          <w:object w:dxaOrig="2079" w:dyaOrig="800" w14:anchorId="69DE32AF">
            <v:shape id="_x0000_i2857" type="#_x0000_t75" style="width:103.9pt;height:40.1pt" o:ole="">
              <v:imagedata r:id="rId3644" o:title=""/>
            </v:shape>
            <o:OLEObject Type="Embed" ProgID="Equation.DSMT4" ShapeID="_x0000_i2857" DrawAspect="Content" ObjectID="_1374351905" r:id="rId3645"/>
          </w:object>
        </w:r>
        <w:r>
          <w:t>,</w:t>
        </w:r>
        <w:r>
          <w:tab/>
        </w:r>
        <w:r>
          <w:fldChar w:fldCharType="begin"/>
        </w:r>
        <w:r>
          <w:instrText xml:space="preserve"> MACROBUTTON MTPlaceRef \* MERGEFORMAT </w:instrText>
        </w:r>
        <w:r>
          <w:fldChar w:fldCharType="begin"/>
        </w:r>
        <w:r>
          <w:instrText xml:space="preserve"> SEQ MTEqn \h \* MERGEFORMAT </w:instrText>
        </w:r>
      </w:ins>
      <w:del w:id="1862" w:author="Gerard" w:date="2015-08-07T21:36:00Z">
        <w:r w:rsidR="00AE264D" w:rsidDel="00AE264D">
          <w:fldChar w:fldCharType="separate"/>
        </w:r>
      </w:del>
      <w:ins w:id="1863" w:author="Gerard" w:date="2015-08-07T20:41:00Z">
        <w:r>
          <w:fldChar w:fldCharType="end"/>
        </w:r>
        <w:r>
          <w:instrText>(</w:instrText>
        </w:r>
        <w:r>
          <w:fldChar w:fldCharType="begin"/>
        </w:r>
        <w:r>
          <w:instrText xml:space="preserve"> SEQ MTSec \c \* Arabic \* MERGEFORMAT </w:instrText>
        </w:r>
        <w:r>
          <w:fldChar w:fldCharType="separate"/>
        </w:r>
      </w:ins>
      <w:r w:rsidR="00AE264D">
        <w:rPr>
          <w:noProof/>
        </w:rPr>
        <w:instrText>6</w:instrText>
      </w:r>
      <w:ins w:id="1864" w:author="Gerard" w:date="2015-08-07T20:41:00Z">
        <w:r>
          <w:rPr>
            <w:noProof/>
          </w:rPr>
          <w:fldChar w:fldCharType="end"/>
        </w:r>
        <w:r>
          <w:instrText>.</w:instrText>
        </w:r>
        <w:r>
          <w:fldChar w:fldCharType="begin"/>
        </w:r>
        <w:r>
          <w:instrText xml:space="preserve"> SEQ MTEqn \c \* Arabic \* MERGEFORMAT </w:instrText>
        </w:r>
        <w:r>
          <w:fldChar w:fldCharType="separate"/>
        </w:r>
      </w:ins>
      <w:r w:rsidR="00AE264D">
        <w:rPr>
          <w:noProof/>
        </w:rPr>
        <w:instrText>138</w:instrText>
      </w:r>
      <w:ins w:id="1865" w:author="Gerard" w:date="2015-08-07T20:41:00Z">
        <w:r>
          <w:rPr>
            <w:noProof/>
          </w:rPr>
          <w:fldChar w:fldCharType="end"/>
        </w:r>
        <w:r>
          <w:instrText>)</w:instrText>
        </w:r>
        <w:r>
          <w:fldChar w:fldCharType="end"/>
        </w:r>
      </w:ins>
    </w:p>
    <w:p w14:paraId="373930F2" w14:textId="77777777" w:rsidR="005A2224" w:rsidRDefault="005A2224" w:rsidP="005A2224">
      <w:pPr>
        <w:rPr>
          <w:ins w:id="1866" w:author="Gerard" w:date="2015-08-07T20:41:00Z"/>
        </w:rPr>
      </w:pPr>
      <w:ins w:id="1867" w:author="Gerard" w:date="2015-08-07T20:41:00Z">
        <w:r>
          <w:lastRenderedPageBreak/>
          <w:t xml:space="preserve">where </w:t>
        </w:r>
        <w:r w:rsidRPr="00905817">
          <w:rPr>
            <w:position w:val="-4"/>
          </w:rPr>
          <w:object w:dxaOrig="360" w:dyaOrig="320" w14:anchorId="0C4B4C54">
            <v:shape id="_x0000_i2858" type="#_x0000_t75" style="width:19.15pt;height:15.5pt" o:ole="">
              <v:imagedata r:id="rId3646" o:title=""/>
            </v:shape>
            <o:OLEObject Type="Embed" ProgID="Equation.DSMT4" ShapeID="_x0000_i2858" DrawAspect="Content" ObjectID="_1374351906" r:id="rId3647"/>
          </w:object>
        </w:r>
        <w:r>
          <w:t xml:space="preserve"> represents the spatial position of points on </w:t>
        </w:r>
        <w:r w:rsidRPr="00905817">
          <w:rPr>
            <w:position w:val="-10"/>
          </w:rPr>
          <w:object w:dxaOrig="360" w:dyaOrig="380" w14:anchorId="3FBBE372">
            <v:shape id="_x0000_i2859" type="#_x0000_t75" style="width:19.15pt;height:19.15pt" o:ole="">
              <v:imagedata r:id="rId3648" o:title=""/>
            </v:shape>
            <o:OLEObject Type="Embed" ProgID="Equation.DSMT4" ShapeID="_x0000_i2859" DrawAspect="Content" ObjectID="_1374351907" r:id="rId3649"/>
          </w:object>
        </w:r>
        <w:r>
          <w:t xml:space="preserve">, and </w:t>
        </w:r>
        <w:r w:rsidRPr="00905817">
          <w:rPr>
            <w:position w:val="-16"/>
          </w:rPr>
          <w:object w:dxaOrig="340" w:dyaOrig="420" w14:anchorId="26115758">
            <v:shape id="_x0000_i2860" type="#_x0000_t75" style="width:17.3pt;height:20.05pt" o:ole="">
              <v:imagedata r:id="rId3650" o:title=""/>
            </v:shape>
            <o:OLEObject Type="Embed" ProgID="Equation.DSMT4" ShapeID="_x0000_i2860" DrawAspect="Content" ObjectID="_1374351908" r:id="rId3651"/>
          </w:object>
        </w:r>
        <w:r>
          <w:t xml:space="preserve"> represent the parametric coordinates of that point.  </w:t>
        </w:r>
        <w:r w:rsidRPr="00454D1E">
          <w:t>The unit outward normal on each surface is</w:t>
        </w:r>
        <w:r>
          <w:t xml:space="preserve"> then given by</w:t>
        </w:r>
      </w:ins>
    </w:p>
    <w:p w14:paraId="28177BC6" w14:textId="77777777" w:rsidR="005A2224" w:rsidRDefault="005A2224" w:rsidP="005A2224">
      <w:pPr>
        <w:pStyle w:val="MTDisplayEquation"/>
        <w:rPr>
          <w:ins w:id="1868" w:author="Gerard" w:date="2015-08-07T20:41:00Z"/>
        </w:rPr>
      </w:pPr>
      <w:ins w:id="1869" w:author="Gerard" w:date="2015-08-07T20:41:00Z">
        <w:r>
          <w:tab/>
        </w:r>
        <w:r w:rsidRPr="00905817">
          <w:rPr>
            <w:position w:val="-42"/>
          </w:rPr>
          <w:object w:dxaOrig="1540" w:dyaOrig="859" w14:anchorId="02509706">
            <v:shape id="_x0000_i2861" type="#_x0000_t75" style="width:76.55pt;height:42.85pt" o:ole="">
              <v:imagedata r:id="rId3652" o:title=""/>
            </v:shape>
            <o:OLEObject Type="Embed" ProgID="Equation.DSMT4" ShapeID="_x0000_i2861" DrawAspect="Content" ObjectID="_1374351909" r:id="rId3653"/>
          </w:object>
        </w:r>
        <w:r>
          <w:t>.</w:t>
        </w:r>
        <w:r>
          <w:tab/>
        </w:r>
        <w:r>
          <w:fldChar w:fldCharType="begin"/>
        </w:r>
        <w:r>
          <w:instrText xml:space="preserve"> MACROBUTTON MTPlaceRef \* MERGEFORMAT </w:instrText>
        </w:r>
        <w:r>
          <w:fldChar w:fldCharType="begin"/>
        </w:r>
        <w:r>
          <w:instrText xml:space="preserve"> SEQ MTEqn \h \* MERGEFORMAT </w:instrText>
        </w:r>
      </w:ins>
      <w:del w:id="1870" w:author="Gerard" w:date="2015-08-07T21:36:00Z">
        <w:r w:rsidR="00AE264D" w:rsidDel="00AE264D">
          <w:fldChar w:fldCharType="separate"/>
        </w:r>
      </w:del>
      <w:ins w:id="1871" w:author="Gerard" w:date="2015-08-07T20:41:00Z">
        <w:r>
          <w:fldChar w:fldCharType="end"/>
        </w:r>
        <w:r>
          <w:instrText>(</w:instrText>
        </w:r>
        <w:r>
          <w:fldChar w:fldCharType="begin"/>
        </w:r>
        <w:r>
          <w:instrText xml:space="preserve"> SEQ MTSec \c \* Arabic \* MERGEFORMAT </w:instrText>
        </w:r>
        <w:r>
          <w:fldChar w:fldCharType="separate"/>
        </w:r>
      </w:ins>
      <w:r w:rsidR="00AE264D">
        <w:rPr>
          <w:noProof/>
        </w:rPr>
        <w:instrText>6</w:instrText>
      </w:r>
      <w:ins w:id="1872" w:author="Gerard" w:date="2015-08-07T20:41:00Z">
        <w:r>
          <w:rPr>
            <w:noProof/>
          </w:rPr>
          <w:fldChar w:fldCharType="end"/>
        </w:r>
        <w:r>
          <w:instrText>.</w:instrText>
        </w:r>
        <w:r>
          <w:fldChar w:fldCharType="begin"/>
        </w:r>
        <w:r>
          <w:instrText xml:space="preserve"> SEQ MTEqn \c \* Arabic \* MERGEFORMAT </w:instrText>
        </w:r>
        <w:r>
          <w:fldChar w:fldCharType="separate"/>
        </w:r>
      </w:ins>
      <w:r w:rsidR="00AE264D">
        <w:rPr>
          <w:noProof/>
        </w:rPr>
        <w:instrText>139</w:instrText>
      </w:r>
      <w:ins w:id="1873" w:author="Gerard" w:date="2015-08-07T20:41:00Z">
        <w:r>
          <w:rPr>
            <w:noProof/>
          </w:rPr>
          <w:fldChar w:fldCharType="end"/>
        </w:r>
        <w:r>
          <w:instrText>)</w:instrText>
        </w:r>
        <w:r>
          <w:fldChar w:fldCharType="end"/>
        </w:r>
      </w:ins>
    </w:p>
    <w:p w14:paraId="27F415D3" w14:textId="77777777" w:rsidR="005A2224" w:rsidRDefault="005A2224" w:rsidP="005A2224">
      <w:pPr>
        <w:rPr>
          <w:ins w:id="1874" w:author="Gerard" w:date="2015-08-07T20:41:00Z"/>
        </w:rPr>
      </w:pPr>
      <w:ins w:id="1875" w:author="Gerard" w:date="2015-08-07T20:41:00Z">
        <w:r w:rsidRPr="00454D1E">
          <w:t>Now the contact integral may be rewritten as</w:t>
        </w:r>
      </w:ins>
    </w:p>
    <w:p w14:paraId="59F610A6" w14:textId="77777777" w:rsidR="005A2224" w:rsidRDefault="005A2224" w:rsidP="005A2224">
      <w:pPr>
        <w:pStyle w:val="MTDisplayEquation"/>
        <w:rPr>
          <w:ins w:id="1876" w:author="Gerard" w:date="2015-08-07T20:41:00Z"/>
        </w:rPr>
      </w:pPr>
      <w:ins w:id="1877" w:author="Gerard" w:date="2015-08-07T20:41:00Z">
        <w:r>
          <w:tab/>
        </w:r>
        <w:r w:rsidR="00347E65" w:rsidRPr="00F60515">
          <w:rPr>
            <w:position w:val="-48"/>
          </w:rPr>
          <w:object w:dxaOrig="4580" w:dyaOrig="1100" w14:anchorId="68BE82AA">
            <v:shape id="_x0000_i2979" type="#_x0000_t75" style="width:229.65pt;height:54.7pt" o:ole="">
              <v:imagedata r:id="rId3654" o:title=""/>
            </v:shape>
            <o:OLEObject Type="Embed" ProgID="Equation.DSMT4" ShapeID="_x0000_i2979" DrawAspect="Content" ObjectID="_1374351910" r:id="rId3655"/>
          </w:object>
        </w:r>
        <w:r>
          <w:tab/>
        </w:r>
        <w:r>
          <w:fldChar w:fldCharType="begin"/>
        </w:r>
        <w:r>
          <w:instrText xml:space="preserve"> MACROBUTTON MTPlaceRef \* MERGEFORMAT </w:instrText>
        </w:r>
        <w:r>
          <w:fldChar w:fldCharType="begin"/>
        </w:r>
        <w:r>
          <w:instrText xml:space="preserve"> SEQ MTEqn \h \* MERGEFORMAT </w:instrText>
        </w:r>
      </w:ins>
      <w:del w:id="1878" w:author="Gerard" w:date="2015-08-07T21:36:00Z">
        <w:r w:rsidR="00AE264D" w:rsidDel="00AE264D">
          <w:fldChar w:fldCharType="separate"/>
        </w:r>
      </w:del>
      <w:ins w:id="1879" w:author="Gerard" w:date="2015-08-07T20:41:00Z">
        <w:r>
          <w:fldChar w:fldCharType="end"/>
        </w:r>
        <w:r>
          <w:instrText>(</w:instrText>
        </w:r>
        <w:r>
          <w:fldChar w:fldCharType="begin"/>
        </w:r>
        <w:r>
          <w:instrText xml:space="preserve"> SEQ MTSec \c \* Arabic \* MERGEFORMAT </w:instrText>
        </w:r>
        <w:r>
          <w:fldChar w:fldCharType="separate"/>
        </w:r>
      </w:ins>
      <w:r w:rsidR="00AE264D">
        <w:rPr>
          <w:noProof/>
        </w:rPr>
        <w:instrText>6</w:instrText>
      </w:r>
      <w:ins w:id="1880" w:author="Gerard" w:date="2015-08-07T20:41:00Z">
        <w:r>
          <w:rPr>
            <w:noProof/>
          </w:rPr>
          <w:fldChar w:fldCharType="end"/>
        </w:r>
        <w:r>
          <w:instrText>.</w:instrText>
        </w:r>
        <w:r>
          <w:fldChar w:fldCharType="begin"/>
        </w:r>
        <w:r>
          <w:instrText xml:space="preserve"> SEQ MTEqn \c \* Arabic \* MERGEFORMAT </w:instrText>
        </w:r>
        <w:r>
          <w:fldChar w:fldCharType="separate"/>
        </w:r>
      </w:ins>
      <w:r w:rsidR="00AE264D">
        <w:rPr>
          <w:noProof/>
        </w:rPr>
        <w:instrText>140</w:instrText>
      </w:r>
      <w:ins w:id="1881" w:author="Gerard" w:date="2015-08-07T20:41:00Z">
        <w:r>
          <w:rPr>
            <w:noProof/>
          </w:rPr>
          <w:fldChar w:fldCharType="end"/>
        </w:r>
        <w:r>
          <w:instrText>)</w:instrText>
        </w:r>
        <w:r>
          <w:fldChar w:fldCharType="end"/>
        </w:r>
      </w:ins>
    </w:p>
    <w:p w14:paraId="4FE997B5" w14:textId="2C8E1876" w:rsidR="005A2224" w:rsidRDefault="00F60515" w:rsidP="005A2224">
      <w:pPr>
        <w:rPr>
          <w:ins w:id="1882" w:author="Gerard" w:date="2015-08-07T20:41:00Z"/>
        </w:rPr>
      </w:pPr>
      <w:ins w:id="1883" w:author="Gerard" w:date="2015-08-07T20:54:00Z">
        <w:r>
          <w:t xml:space="preserve">where </w:t>
        </w:r>
        <w:r w:rsidRPr="00F60515">
          <w:rPr>
            <w:position w:val="-6"/>
          </w:rPr>
          <w:object w:dxaOrig="640" w:dyaOrig="380" w14:anchorId="5D2797FE">
            <v:shape id="_x0000_i2959" type="#_x0000_t75" style="width:31.9pt;height:19.15pt" o:ole="">
              <v:imagedata r:id="rId3656" o:title=""/>
            </v:shape>
            <o:OLEObject Type="Embed" ProgID="Equation.DSMT4" ShapeID="_x0000_i2959" DrawAspect="Content" ObjectID="_1374351911" r:id="rId3657"/>
          </w:object>
        </w:r>
        <w:r>
          <w:t xml:space="preserve"> and </w:t>
        </w:r>
        <w:r w:rsidRPr="00F60515">
          <w:rPr>
            <w:position w:val="-12"/>
            <w:rPrChange w:id="1884" w:author="Gerard" w:date="2015-08-07T20:54:00Z">
              <w:rPr>
                <w:position w:val="-4"/>
              </w:rPr>
            </w:rPrChange>
          </w:rPr>
          <w:object w:dxaOrig="880" w:dyaOrig="440" w14:anchorId="3D3E40B3">
            <v:shape id="_x0000_i2962" type="#_x0000_t75" style="width:43.75pt;height:21.85pt" o:ole="">
              <v:imagedata r:id="rId3658" o:title=""/>
            </v:shape>
            <o:OLEObject Type="Embed" ProgID="Equation.DSMT4" ShapeID="_x0000_i2962" DrawAspect="Content" ObjectID="_1374351912" r:id="rId3659"/>
          </w:object>
        </w:r>
        <w:r w:rsidR="00347E65">
          <w:t>.</w:t>
        </w:r>
        <w:r>
          <w:t xml:space="preserve"> </w:t>
        </w:r>
        <w:r w:rsidR="00347E65">
          <w:t>T</w:t>
        </w:r>
      </w:ins>
      <w:ins w:id="1885" w:author="Gerard" w:date="2015-08-07T20:41:00Z">
        <w:r w:rsidR="005A2224" w:rsidRPr="007E76EC">
          <w:t xml:space="preserve">he linearization </w:t>
        </w:r>
        <w:r w:rsidR="005A2224" w:rsidRPr="00905817">
          <w:rPr>
            <w:position w:val="-12"/>
          </w:rPr>
          <w:object w:dxaOrig="620" w:dyaOrig="360" w14:anchorId="6FA7AA85">
            <v:shape id="_x0000_i2863" type="#_x0000_t75" style="width:31pt;height:19.15pt" o:ole="">
              <v:imagedata r:id="rId3660" o:title=""/>
            </v:shape>
            <o:OLEObject Type="Embed" ProgID="Equation.DSMT4" ShapeID="_x0000_i2863" DrawAspect="Content" ObjectID="_1374351913" r:id="rId3661"/>
          </w:object>
        </w:r>
        <w:r w:rsidR="005A2224" w:rsidRPr="007E76EC">
          <w:t xml:space="preserve"> of </w:t>
        </w:r>
        <w:r w:rsidR="005A2224" w:rsidRPr="00905817">
          <w:rPr>
            <w:position w:val="-12"/>
          </w:rPr>
          <w:object w:dxaOrig="440" w:dyaOrig="360" w14:anchorId="0E459D57">
            <v:shape id="_x0000_i2864" type="#_x0000_t75" style="width:21.85pt;height:19.15pt" o:ole="">
              <v:imagedata r:id="rId3662" o:title=""/>
            </v:shape>
            <o:OLEObject Type="Embed" ProgID="Equation.DSMT4" ShapeID="_x0000_i2864" DrawAspect="Content" ObjectID="_1374351914" r:id="rId3663"/>
          </w:object>
        </w:r>
        <w:r w:rsidR="005A2224" w:rsidRPr="007E76EC">
          <w:t xml:space="preserve"> has the form</w:t>
        </w:r>
      </w:ins>
    </w:p>
    <w:p w14:paraId="4F6DC7B4" w14:textId="77777777" w:rsidR="005A2224" w:rsidRDefault="005A2224" w:rsidP="005A2224">
      <w:pPr>
        <w:pStyle w:val="MTDisplayEquation"/>
        <w:rPr>
          <w:ins w:id="1886" w:author="Gerard" w:date="2015-08-07T20:41:00Z"/>
        </w:rPr>
      </w:pPr>
      <w:ins w:id="1887" w:author="Gerard" w:date="2015-08-07T20:41:00Z">
        <w:r>
          <w:tab/>
        </w:r>
        <w:r w:rsidRPr="00905817">
          <w:rPr>
            <w:position w:val="-28"/>
          </w:rPr>
          <w:object w:dxaOrig="3940" w:dyaOrig="680" w14:anchorId="1FB1D12C">
            <v:shape id="_x0000_i2865" type="#_x0000_t75" style="width:195.95pt;height:34.65pt" o:ole="">
              <v:imagedata r:id="rId3664" o:title=""/>
            </v:shape>
            <o:OLEObject Type="Embed" ProgID="Equation.DSMT4" ShapeID="_x0000_i2865" DrawAspect="Content" ObjectID="_1374351915" r:id="rId3665"/>
          </w:object>
        </w:r>
        <w:r>
          <w:t>.</w:t>
        </w:r>
        <w:r>
          <w:tab/>
        </w:r>
        <w:r>
          <w:fldChar w:fldCharType="begin"/>
        </w:r>
        <w:r>
          <w:instrText xml:space="preserve"> MACROBUTTON MTPlaceRef \* MERGEFORMAT </w:instrText>
        </w:r>
        <w:r>
          <w:fldChar w:fldCharType="begin"/>
        </w:r>
        <w:r>
          <w:instrText xml:space="preserve"> SEQ MTEqn \h \* MERGEFORMAT </w:instrText>
        </w:r>
      </w:ins>
      <w:del w:id="1888" w:author="Gerard" w:date="2015-08-07T21:36:00Z">
        <w:r w:rsidR="00AE264D" w:rsidDel="00AE264D">
          <w:fldChar w:fldCharType="separate"/>
        </w:r>
      </w:del>
      <w:ins w:id="1889" w:author="Gerard" w:date="2015-08-07T20:41:00Z">
        <w:r>
          <w:fldChar w:fldCharType="end"/>
        </w:r>
        <w:r>
          <w:instrText>(</w:instrText>
        </w:r>
        <w:r>
          <w:fldChar w:fldCharType="begin"/>
        </w:r>
        <w:r>
          <w:instrText xml:space="preserve"> SEQ MTSec \c \* Arabic \* MERGEFORMAT </w:instrText>
        </w:r>
        <w:r>
          <w:fldChar w:fldCharType="separate"/>
        </w:r>
      </w:ins>
      <w:r w:rsidR="00AE264D">
        <w:rPr>
          <w:noProof/>
        </w:rPr>
        <w:instrText>6</w:instrText>
      </w:r>
      <w:ins w:id="1890" w:author="Gerard" w:date="2015-08-07T20:41:00Z">
        <w:r>
          <w:rPr>
            <w:noProof/>
          </w:rPr>
          <w:fldChar w:fldCharType="end"/>
        </w:r>
        <w:r>
          <w:instrText>.</w:instrText>
        </w:r>
        <w:r>
          <w:fldChar w:fldCharType="begin"/>
        </w:r>
        <w:r>
          <w:instrText xml:space="preserve"> SEQ MTEqn \c \* Arabic \* MERGEFORMAT </w:instrText>
        </w:r>
        <w:r>
          <w:fldChar w:fldCharType="separate"/>
        </w:r>
      </w:ins>
      <w:r w:rsidR="00AE264D">
        <w:rPr>
          <w:noProof/>
        </w:rPr>
        <w:instrText>141</w:instrText>
      </w:r>
      <w:ins w:id="1891" w:author="Gerard" w:date="2015-08-07T20:41:00Z">
        <w:r>
          <w:rPr>
            <w:noProof/>
          </w:rPr>
          <w:fldChar w:fldCharType="end"/>
        </w:r>
        <w:r>
          <w:instrText>)</w:instrText>
        </w:r>
        <w:r>
          <w:fldChar w:fldCharType="end"/>
        </w:r>
      </w:ins>
    </w:p>
    <w:p w14:paraId="41933323" w14:textId="77777777" w:rsidR="005A2224" w:rsidRDefault="005A2224" w:rsidP="005A2224">
      <w:pPr>
        <w:pStyle w:val="Heading3"/>
        <w:rPr>
          <w:ins w:id="1892" w:author="Gerard" w:date="2015-08-07T20:41:00Z"/>
        </w:rPr>
      </w:pPr>
      <w:bookmarkStart w:id="1893" w:name="_Toc300602835"/>
      <w:ins w:id="1894" w:author="Gerard" w:date="2015-08-07T20:41:00Z">
        <w:r>
          <w:t>Gap Function</w:t>
        </w:r>
        <w:bookmarkEnd w:id="1893"/>
      </w:ins>
    </w:p>
    <w:p w14:paraId="471D8B06" w14:textId="55A1E829" w:rsidR="005A2224" w:rsidRDefault="005A2224" w:rsidP="005A2224">
      <w:pPr>
        <w:rPr>
          <w:ins w:id="1895" w:author="Gerard" w:date="2015-08-07T20:41:00Z"/>
        </w:rPr>
      </w:pPr>
      <w:ins w:id="1896" w:author="Gerard" w:date="2015-08-07T20:41:00Z">
        <w:r w:rsidRPr="007E76EC">
          <w:t xml:space="preserve">The </w:t>
        </w:r>
      </w:ins>
      <w:ins w:id="1897" w:author="Gerard" w:date="2015-08-07T20:48:00Z">
        <w:r w:rsidR="00F60515">
          <w:t xml:space="preserve">vector </w:t>
        </w:r>
      </w:ins>
      <w:ins w:id="1898" w:author="Gerard" w:date="2015-08-07T20:41:00Z">
        <w:r w:rsidRPr="007E76EC">
          <w:t xml:space="preserve">gap function </w:t>
        </w:r>
        <w:r w:rsidR="00F60515" w:rsidRPr="00905817">
          <w:rPr>
            <w:position w:val="-10"/>
          </w:rPr>
          <w:object w:dxaOrig="200" w:dyaOrig="260" w14:anchorId="03B2522A">
            <v:shape id="_x0000_i2898" type="#_x0000_t75" style="width:10.05pt;height:12.75pt" o:ole="">
              <v:imagedata r:id="rId3666" o:title=""/>
            </v:shape>
            <o:OLEObject Type="Embed" ProgID="Equation.DSMT4" ShapeID="_x0000_i2898" DrawAspect="Content" ObjectID="_1374351916" r:id="rId3667"/>
          </w:object>
        </w:r>
        <w:r>
          <w:t>, representing the distance between the contact surfaces,</w:t>
        </w:r>
        <w:r w:rsidRPr="007E76EC">
          <w:t xml:space="preserve"> is defined </w:t>
        </w:r>
        <w:r>
          <w:t>by</w:t>
        </w:r>
      </w:ins>
    </w:p>
    <w:p w14:paraId="536B3FB1" w14:textId="77777777" w:rsidR="005A2224" w:rsidRDefault="005A2224" w:rsidP="005A2224">
      <w:pPr>
        <w:pStyle w:val="MTDisplayEquation"/>
        <w:rPr>
          <w:ins w:id="1899" w:author="Gerard" w:date="2015-08-07T20:41:00Z"/>
        </w:rPr>
      </w:pPr>
      <w:ins w:id="1900" w:author="Gerard" w:date="2015-08-07T20:41:00Z">
        <w:r>
          <w:tab/>
        </w:r>
        <w:r w:rsidR="00F60515" w:rsidRPr="00F60515">
          <w:rPr>
            <w:position w:val="-10"/>
            <w:rPrChange w:id="1901" w:author="Gerard" w:date="2015-08-07T20:48:00Z">
              <w:rPr>
                <w:position w:val="-20"/>
              </w:rPr>
            </w:rPrChange>
          </w:rPr>
          <w:object w:dxaOrig="1260" w:dyaOrig="420" w14:anchorId="6B06CC2E">
            <v:shape id="_x0000_i2901" type="#_x0000_t75" style="width:62.9pt;height:21.85pt" o:ole="">
              <v:imagedata r:id="rId3668" o:title=""/>
            </v:shape>
            <o:OLEObject Type="Embed" ProgID="Equation.DSMT4" ShapeID="_x0000_i2901" DrawAspect="Content" ObjectID="_1374351917" r:id="rId3669"/>
          </w:object>
        </w:r>
        <w:r>
          <w:t>.</w:t>
        </w:r>
        <w:r>
          <w:tab/>
        </w:r>
        <w:r>
          <w:fldChar w:fldCharType="begin"/>
        </w:r>
        <w:r>
          <w:instrText xml:space="preserve"> MACROBUTTON MTPlaceRef \* MERGEFORMAT </w:instrText>
        </w:r>
        <w:r>
          <w:fldChar w:fldCharType="begin"/>
        </w:r>
        <w:r>
          <w:instrText xml:space="preserve"> SEQ MTEqn \h \* MERGEFORMAT </w:instrText>
        </w:r>
      </w:ins>
      <w:del w:id="1902" w:author="Gerard" w:date="2015-08-07T21:36:00Z">
        <w:r w:rsidR="00AE264D" w:rsidDel="00AE264D">
          <w:fldChar w:fldCharType="separate"/>
        </w:r>
      </w:del>
      <w:ins w:id="1903" w:author="Gerard" w:date="2015-08-07T20:41:00Z">
        <w:r>
          <w:fldChar w:fldCharType="end"/>
        </w:r>
        <w:r>
          <w:instrText>(</w:instrText>
        </w:r>
        <w:r>
          <w:fldChar w:fldCharType="begin"/>
        </w:r>
        <w:r>
          <w:instrText xml:space="preserve"> SEQ MTSec \c \* Arabic \* MERGEFORMAT </w:instrText>
        </w:r>
        <w:r>
          <w:fldChar w:fldCharType="separate"/>
        </w:r>
      </w:ins>
      <w:r w:rsidR="00AE264D">
        <w:rPr>
          <w:noProof/>
        </w:rPr>
        <w:instrText>6</w:instrText>
      </w:r>
      <w:ins w:id="1904" w:author="Gerard" w:date="2015-08-07T20:41:00Z">
        <w:r>
          <w:rPr>
            <w:noProof/>
          </w:rPr>
          <w:fldChar w:fldCharType="end"/>
        </w:r>
        <w:r>
          <w:instrText>.</w:instrText>
        </w:r>
        <w:r>
          <w:fldChar w:fldCharType="begin"/>
        </w:r>
        <w:r>
          <w:instrText xml:space="preserve"> SEQ MTEqn \c \* Arabic \* MERGEFORMAT </w:instrText>
        </w:r>
        <w:r>
          <w:fldChar w:fldCharType="separate"/>
        </w:r>
      </w:ins>
      <w:r w:rsidR="00AE264D">
        <w:rPr>
          <w:noProof/>
        </w:rPr>
        <w:instrText>142</w:instrText>
      </w:r>
      <w:ins w:id="1905" w:author="Gerard" w:date="2015-08-07T20:41:00Z">
        <w:r>
          <w:rPr>
            <w:noProof/>
          </w:rPr>
          <w:fldChar w:fldCharType="end"/>
        </w:r>
        <w:r>
          <w:instrText>)</w:instrText>
        </w:r>
        <w:r>
          <w:fldChar w:fldCharType="end"/>
        </w:r>
      </w:ins>
    </w:p>
    <w:p w14:paraId="60BCC4AD" w14:textId="6410CDAD" w:rsidR="00F60515" w:rsidRDefault="00F60515" w:rsidP="00164060">
      <w:pPr>
        <w:rPr>
          <w:ins w:id="1906" w:author="Gerard" w:date="2015-08-07T20:49:00Z"/>
        </w:rPr>
        <w:pPrChange w:id="1907" w:author="Gerard" w:date="2015-08-07T21:34:00Z">
          <w:pPr>
            <w:pStyle w:val="NormalWeb"/>
            <w:spacing w:before="0" w:beforeAutospacing="0" w:after="0" w:afterAutospacing="0"/>
          </w:pPr>
        </w:pPrChange>
      </w:pPr>
      <w:ins w:id="1908" w:author="Gerard" w:date="2015-08-07T20:49:00Z">
        <w:r>
          <w:t>The premise of a tied interface is that the parametric coordinates</w:t>
        </w:r>
      </w:ins>
      <w:ins w:id="1909" w:author="Gerard" w:date="2015-08-07T20:50:00Z">
        <w:r>
          <w:t xml:space="preserve"> </w:t>
        </w:r>
      </w:ins>
      <w:ins w:id="1910" w:author="Gerard" w:date="2015-08-07T20:49:00Z">
        <w:r>
          <w:t xml:space="preserve">of </w:t>
        </w:r>
      </w:ins>
      <w:r w:rsidRPr="00025957">
        <w:rPr>
          <w:position w:val="-4"/>
        </w:rPr>
        <w:object w:dxaOrig="360" w:dyaOrig="360" w14:anchorId="2AF5FFDB">
          <v:shape id="_x0000_i2903" type="#_x0000_t75" style="width:18.25pt;height:18.25pt" o:ole="">
            <v:imagedata r:id="rId3670" o:title=""/>
          </v:shape>
          <o:OLEObject Type="Embed" ProgID="Equation.DSMT4" ShapeID="_x0000_i2903" DrawAspect="Content" ObjectID="_1374351918" r:id="rId3671"/>
        </w:object>
      </w:r>
      <w:ins w:id="1911" w:author="Gerard" w:date="2015-08-07T20:49:00Z">
        <w:r>
          <w:t xml:space="preserve"> and </w:t>
        </w:r>
      </w:ins>
      <w:r w:rsidRPr="00025957">
        <w:rPr>
          <w:position w:val="-4"/>
        </w:rPr>
        <w:object w:dxaOrig="380" w:dyaOrig="360" w14:anchorId="4D73383D">
          <v:shape id="_x0000_i2906" type="#_x0000_t75" style="width:19.15pt;height:18.25pt" o:ole="">
            <v:imagedata r:id="rId3672" o:title=""/>
          </v:shape>
          <o:OLEObject Type="Embed" ProgID="Equation.DSMT4" ShapeID="_x0000_i2906" DrawAspect="Content" ObjectID="_1374351919" r:id="rId3673"/>
        </w:object>
      </w:r>
      <w:ins w:id="1912" w:author="Gerard" w:date="2015-08-07T20:50:00Z">
        <w:r>
          <w:t xml:space="preserve"> </w:t>
        </w:r>
      </w:ins>
      <w:ins w:id="1913" w:author="Gerard" w:date="2015-08-07T20:49:00Z">
        <w:r>
          <w:t>are both invariants (i.e., they are determined in the reference configuration</w:t>
        </w:r>
      </w:ins>
      <w:ins w:id="1914" w:author="Gerard" w:date="2015-08-07T20:50:00Z">
        <w:r>
          <w:t xml:space="preserve"> </w:t>
        </w:r>
      </w:ins>
      <w:ins w:id="1915" w:author="Gerard" w:date="2015-08-07T20:49:00Z">
        <w:r>
          <w:t xml:space="preserve">and remain unchanged over time). </w:t>
        </w:r>
      </w:ins>
      <w:ins w:id="1916" w:author="Gerard" w:date="2015-08-07T21:34:00Z">
        <w:r w:rsidR="00164060">
          <w:t>T</w:t>
        </w:r>
      </w:ins>
      <w:ins w:id="1917" w:author="Gerard" w:date="2015-08-07T20:49:00Z">
        <w:r>
          <w:t>he parametric coordinates</w:t>
        </w:r>
      </w:ins>
      <w:ins w:id="1918" w:author="Gerard" w:date="2015-08-07T20:50:00Z">
        <w:r>
          <w:t xml:space="preserve"> </w:t>
        </w:r>
      </w:ins>
      <w:ins w:id="1919" w:author="Gerard" w:date="2015-08-07T20:49:00Z">
        <w:r>
          <w:t xml:space="preserve">of </w:t>
        </w:r>
      </w:ins>
      <w:r w:rsidRPr="00025957">
        <w:rPr>
          <w:position w:val="-4"/>
        </w:rPr>
        <w:object w:dxaOrig="360" w:dyaOrig="360" w14:anchorId="65CBB5E1">
          <v:shape id="_x0000_i2909" type="#_x0000_t75" style="width:18.25pt;height:18.25pt" o:ole="">
            <v:imagedata r:id="rId3674" o:title=""/>
          </v:shape>
          <o:OLEObject Type="Embed" ProgID="Equation.DSMT4" ShapeID="_x0000_i2909" DrawAspect="Content" ObjectID="_1374351920" r:id="rId3675"/>
        </w:object>
      </w:r>
      <w:ins w:id="1920" w:author="Gerard" w:date="2015-08-07T20:49:00Z">
        <w:r>
          <w:t xml:space="preserve"> correspond to the integration points</w:t>
        </w:r>
      </w:ins>
      <w:ins w:id="1921" w:author="Gerard" w:date="2015-08-07T20:50:00Z">
        <w:r>
          <w:t xml:space="preserve"> </w:t>
        </w:r>
      </w:ins>
      <w:ins w:id="1922" w:author="Gerard" w:date="2015-08-07T20:49:00Z">
        <w:r>
          <w:t xml:space="preserve">on </w:t>
        </w:r>
      </w:ins>
      <w:r w:rsidRPr="00F60515">
        <w:rPr>
          <w:position w:val="-10"/>
        </w:rPr>
        <w:object w:dxaOrig="360" w:dyaOrig="420" w14:anchorId="2B51113C">
          <v:shape id="_x0000_i2932" type="#_x0000_t75" style="width:18.25pt;height:20.95pt" o:ole="">
            <v:imagedata r:id="rId3676" o:title=""/>
          </v:shape>
          <o:OLEObject Type="Embed" ProgID="Equation.DSMT4" ShapeID="_x0000_i2932" DrawAspect="Content" ObjectID="_1374351921" r:id="rId3677"/>
        </w:object>
      </w:r>
      <w:ins w:id="1923" w:author="Gerard" w:date="2015-08-07T20:49:00Z">
        <w:r>
          <w:t xml:space="preserve">, and those of </w:t>
        </w:r>
      </w:ins>
      <w:r w:rsidRPr="00025957">
        <w:rPr>
          <w:position w:val="-4"/>
        </w:rPr>
        <w:object w:dxaOrig="380" w:dyaOrig="360" w14:anchorId="3BC9E88C">
          <v:shape id="_x0000_i2915" type="#_x0000_t75" style="width:19.15pt;height:18.25pt" o:ole="">
            <v:imagedata r:id="rId3678" o:title=""/>
          </v:shape>
          <o:OLEObject Type="Embed" ProgID="Equation.DSMT4" ShapeID="_x0000_i2915" DrawAspect="Content" ObjectID="_1374351922" r:id="rId3679"/>
        </w:object>
      </w:r>
      <w:ins w:id="1924" w:author="Gerard" w:date="2015-08-07T20:51:00Z">
        <w:r>
          <w:t xml:space="preserve"> </w:t>
        </w:r>
      </w:ins>
      <w:ins w:id="1925" w:author="Gerard" w:date="2015-08-07T20:49:00Z">
        <w:r>
          <w:t xml:space="preserve">are evaluated once, </w:t>
        </w:r>
      </w:ins>
      <w:ins w:id="1926" w:author="Gerard" w:date="2015-08-07T21:34:00Z">
        <w:r w:rsidR="00164060">
          <w:t xml:space="preserve">in the reference configuration, </w:t>
        </w:r>
      </w:ins>
      <w:ins w:id="1927" w:author="Gerard" w:date="2015-08-07T20:49:00Z">
        <w:r>
          <w:t>by shooting a ray from the integration point on</w:t>
        </w:r>
      </w:ins>
      <w:ins w:id="1928" w:author="Gerard" w:date="2015-08-07T20:51:00Z">
        <w:r>
          <w:t xml:space="preserve"> </w:t>
        </w:r>
      </w:ins>
      <w:r w:rsidRPr="00F60515">
        <w:rPr>
          <w:position w:val="-10"/>
        </w:rPr>
        <w:object w:dxaOrig="360" w:dyaOrig="420" w14:anchorId="095517AC">
          <v:shape id="_x0000_i2935" type="#_x0000_t75" style="width:18.25pt;height:20.95pt" o:ole="">
            <v:imagedata r:id="rId3680" o:title=""/>
          </v:shape>
          <o:OLEObject Type="Embed" ProgID="Equation.DSMT4" ShapeID="_x0000_i2935" DrawAspect="Content" ObjectID="_1374351923" r:id="rId3681"/>
        </w:object>
      </w:r>
      <w:ins w:id="1929" w:author="Gerard" w:date="2015-08-07T20:49:00Z">
        <w:r>
          <w:t xml:space="preserve"> to intersect </w:t>
        </w:r>
      </w:ins>
      <w:r w:rsidRPr="00F60515">
        <w:rPr>
          <w:position w:val="-10"/>
        </w:rPr>
        <w:object w:dxaOrig="400" w:dyaOrig="420" w14:anchorId="05452340">
          <v:shape id="_x0000_i2938" type="#_x0000_t75" style="width:20.05pt;height:20.95pt" o:ole="">
            <v:imagedata r:id="rId3682" o:title=""/>
          </v:shape>
          <o:OLEObject Type="Embed" ProgID="Equation.DSMT4" ShapeID="_x0000_i2938" DrawAspect="Content" ObjectID="_1374351924" r:id="rId3683"/>
        </w:object>
      </w:r>
      <w:ins w:id="1930" w:author="Gerard" w:date="2015-08-07T20:49:00Z">
        <w:r>
          <w:t>.</w:t>
        </w:r>
      </w:ins>
      <w:ins w:id="1931" w:author="Gerard" w:date="2015-08-07T20:51:00Z">
        <w:r>
          <w:t xml:space="preserve"> </w:t>
        </w:r>
      </w:ins>
      <w:ins w:id="1932" w:author="Gerard" w:date="2015-08-07T20:49:00Z">
        <w:r>
          <w:t>It follows from this premise that</w:t>
        </w:r>
      </w:ins>
    </w:p>
    <w:p w14:paraId="00C471D2" w14:textId="77777777" w:rsidR="005A2224" w:rsidRDefault="005A2224" w:rsidP="005A2224">
      <w:pPr>
        <w:pStyle w:val="MTDisplayEquation"/>
        <w:rPr>
          <w:ins w:id="1933" w:author="Gerard" w:date="2015-08-07T20:41:00Z"/>
        </w:rPr>
      </w:pPr>
      <w:ins w:id="1934" w:author="Gerard" w:date="2015-08-07T20:41:00Z">
        <w:r>
          <w:tab/>
        </w:r>
        <w:r w:rsidR="00F60515" w:rsidRPr="00F60515">
          <w:rPr>
            <w:position w:val="-76"/>
            <w:rPrChange w:id="1935" w:author="Gerard" w:date="2015-08-07T20:52:00Z">
              <w:rPr>
                <w:position w:val="-146"/>
              </w:rPr>
            </w:rPrChange>
          </w:rPr>
          <w:object w:dxaOrig="2820" w:dyaOrig="1660" w14:anchorId="7ED3E004">
            <v:shape id="_x0000_i2941" type="#_x0000_t75" style="width:141.25pt;height:82.95pt" o:ole="">
              <v:imagedata r:id="rId3684" o:title=""/>
            </v:shape>
            <o:OLEObject Type="Embed" ProgID="Equation.DSMT4" ShapeID="_x0000_i2941" DrawAspect="Content" ObjectID="_1374351925" r:id="rId3685"/>
          </w:object>
        </w:r>
        <w:r>
          <w:tab/>
        </w:r>
        <w:r>
          <w:fldChar w:fldCharType="begin"/>
        </w:r>
        <w:r>
          <w:instrText xml:space="preserve"> MACROBUTTON MTPlaceRef \* MERGEFORMAT </w:instrText>
        </w:r>
        <w:r>
          <w:fldChar w:fldCharType="begin"/>
        </w:r>
        <w:r>
          <w:instrText xml:space="preserve"> SEQ MTEqn \h \* MERGEFORMAT </w:instrText>
        </w:r>
      </w:ins>
      <w:del w:id="1936" w:author="Gerard" w:date="2015-08-07T21:36:00Z">
        <w:r w:rsidR="00AE264D" w:rsidDel="00AE264D">
          <w:fldChar w:fldCharType="separate"/>
        </w:r>
      </w:del>
      <w:ins w:id="1937" w:author="Gerard" w:date="2015-08-07T20:41:00Z">
        <w:r>
          <w:fldChar w:fldCharType="end"/>
        </w:r>
        <w:r>
          <w:instrText>(</w:instrText>
        </w:r>
        <w:r>
          <w:fldChar w:fldCharType="begin"/>
        </w:r>
        <w:r>
          <w:instrText xml:space="preserve"> SEQ MTSec \c \* Arabic \* MERGEFORMAT </w:instrText>
        </w:r>
        <w:r>
          <w:fldChar w:fldCharType="separate"/>
        </w:r>
      </w:ins>
      <w:r w:rsidR="00AE264D">
        <w:rPr>
          <w:noProof/>
        </w:rPr>
        <w:instrText>6</w:instrText>
      </w:r>
      <w:ins w:id="1938" w:author="Gerard" w:date="2015-08-07T20:41:00Z">
        <w:r>
          <w:rPr>
            <w:noProof/>
          </w:rPr>
          <w:fldChar w:fldCharType="end"/>
        </w:r>
        <w:r>
          <w:instrText>.</w:instrText>
        </w:r>
        <w:r>
          <w:fldChar w:fldCharType="begin"/>
        </w:r>
        <w:r>
          <w:instrText xml:space="preserve"> SEQ MTEqn \c \* Arabic \* MERGEFORMAT </w:instrText>
        </w:r>
        <w:r>
          <w:fldChar w:fldCharType="separate"/>
        </w:r>
      </w:ins>
      <w:r w:rsidR="00AE264D">
        <w:rPr>
          <w:noProof/>
        </w:rPr>
        <w:instrText>143</w:instrText>
      </w:r>
      <w:ins w:id="1939" w:author="Gerard" w:date="2015-08-07T20:41:00Z">
        <w:r>
          <w:rPr>
            <w:noProof/>
          </w:rPr>
          <w:fldChar w:fldCharType="end"/>
        </w:r>
        <w:r>
          <w:instrText>)</w:instrText>
        </w:r>
        <w:r>
          <w:fldChar w:fldCharType="end"/>
        </w:r>
      </w:ins>
    </w:p>
    <w:p w14:paraId="038D3D64" w14:textId="77777777" w:rsidR="005A2224" w:rsidRDefault="005A2224" w:rsidP="005A2224">
      <w:pPr>
        <w:pStyle w:val="Heading3"/>
        <w:rPr>
          <w:ins w:id="1940" w:author="Gerard" w:date="2015-08-07T20:41:00Z"/>
        </w:rPr>
      </w:pPr>
      <w:bookmarkStart w:id="1941" w:name="_Toc300602836"/>
      <w:ins w:id="1942" w:author="Gerard" w:date="2015-08-07T20:41:00Z">
        <w:r>
          <w:t>Penalty Method</w:t>
        </w:r>
        <w:bookmarkEnd w:id="1941"/>
      </w:ins>
    </w:p>
    <w:p w14:paraId="5C78C638" w14:textId="6024132A" w:rsidR="005A2224" w:rsidRDefault="005A2224" w:rsidP="005A2224">
      <w:pPr>
        <w:rPr>
          <w:ins w:id="1943" w:author="Gerard" w:date="2015-08-07T20:41:00Z"/>
        </w:rPr>
      </w:pPr>
      <w:ins w:id="1944" w:author="Gerard" w:date="2015-08-07T20:41:00Z">
        <w:r>
          <w:t xml:space="preserve">Let the </w:t>
        </w:r>
      </w:ins>
      <w:ins w:id="1945" w:author="Gerard" w:date="2015-08-07T20:53:00Z">
        <w:r w:rsidR="00F60515">
          <w:t>tied</w:t>
        </w:r>
      </w:ins>
      <w:ins w:id="1946" w:author="Gerard" w:date="2015-08-07T20:41:00Z">
        <w:r>
          <w:t xml:space="preserve"> contact traction be described by the penalty function,</w:t>
        </w:r>
      </w:ins>
    </w:p>
    <w:p w14:paraId="20594895" w14:textId="77777777" w:rsidR="005A2224" w:rsidRDefault="005A2224" w:rsidP="005A2224">
      <w:pPr>
        <w:pStyle w:val="MTDisplayEquation"/>
        <w:rPr>
          <w:ins w:id="1947" w:author="Gerard" w:date="2015-08-07T20:41:00Z"/>
        </w:rPr>
      </w:pPr>
      <w:ins w:id="1948" w:author="Gerard" w:date="2015-08-07T20:41:00Z">
        <w:r>
          <w:tab/>
        </w:r>
        <w:r w:rsidR="00F60515" w:rsidRPr="00F60515">
          <w:rPr>
            <w:position w:val="-12"/>
            <w:rPrChange w:id="1949" w:author="Gerard" w:date="2015-08-07T20:53:00Z">
              <w:rPr>
                <w:position w:val="-40"/>
              </w:rPr>
            </w:rPrChange>
          </w:rPr>
          <w:object w:dxaOrig="720" w:dyaOrig="380" w14:anchorId="0A7C4AA4">
            <v:shape id="_x0000_i2947" type="#_x0000_t75" style="width:35.55pt;height:19.15pt" o:ole="">
              <v:imagedata r:id="rId3686" o:title=""/>
            </v:shape>
            <o:OLEObject Type="Embed" ProgID="Equation.DSMT4" ShapeID="_x0000_i2947" DrawAspect="Content" ObjectID="_1374351926" r:id="rId3687"/>
          </w:object>
        </w:r>
        <w:r>
          <w:t>,</w:t>
        </w:r>
        <w:r>
          <w:tab/>
        </w:r>
        <w:r>
          <w:fldChar w:fldCharType="begin"/>
        </w:r>
        <w:r>
          <w:instrText xml:space="preserve"> MACROBUTTON MTPlaceRef \* MERGEFORMAT </w:instrText>
        </w:r>
        <w:r>
          <w:fldChar w:fldCharType="begin"/>
        </w:r>
        <w:r>
          <w:instrText xml:space="preserve"> SEQ MTEqn \h \* MERGEFORMAT </w:instrText>
        </w:r>
      </w:ins>
      <w:del w:id="1950" w:author="Gerard" w:date="2015-08-07T21:36:00Z">
        <w:r w:rsidR="00AE264D" w:rsidDel="00AE264D">
          <w:fldChar w:fldCharType="separate"/>
        </w:r>
      </w:del>
      <w:ins w:id="1951" w:author="Gerard" w:date="2015-08-07T20:41:00Z">
        <w:r>
          <w:fldChar w:fldCharType="end"/>
        </w:r>
        <w:r>
          <w:instrText>(</w:instrText>
        </w:r>
        <w:r>
          <w:fldChar w:fldCharType="begin"/>
        </w:r>
        <w:r>
          <w:instrText xml:space="preserve"> SEQ MTSec \c \* Arabic \* MERGEFORMAT </w:instrText>
        </w:r>
        <w:r>
          <w:fldChar w:fldCharType="separate"/>
        </w:r>
      </w:ins>
      <w:r w:rsidR="00AE264D">
        <w:rPr>
          <w:noProof/>
        </w:rPr>
        <w:instrText>6</w:instrText>
      </w:r>
      <w:ins w:id="1952" w:author="Gerard" w:date="2015-08-07T20:41:00Z">
        <w:r>
          <w:rPr>
            <w:noProof/>
          </w:rPr>
          <w:fldChar w:fldCharType="end"/>
        </w:r>
        <w:r>
          <w:instrText>.</w:instrText>
        </w:r>
        <w:r>
          <w:fldChar w:fldCharType="begin"/>
        </w:r>
        <w:r>
          <w:instrText xml:space="preserve"> SEQ MTEqn \c \* Arabic \* MERGEFORMAT </w:instrText>
        </w:r>
        <w:r>
          <w:fldChar w:fldCharType="separate"/>
        </w:r>
      </w:ins>
      <w:ins w:id="1953" w:author="Gerard" w:date="2015-08-07T21:36:00Z">
        <w:r w:rsidR="00AE264D">
          <w:rPr>
            <w:noProof/>
          </w:rPr>
          <w:instrText>144</w:instrText>
        </w:r>
      </w:ins>
      <w:del w:id="1954" w:author="Gerard" w:date="2015-08-07T21:36:00Z">
        <w:r w:rsidDel="00AE264D">
          <w:rPr>
            <w:noProof/>
          </w:rPr>
          <w:delInstrText>145</w:delInstrText>
        </w:r>
      </w:del>
      <w:ins w:id="1955" w:author="Gerard" w:date="2015-08-07T20:41:00Z">
        <w:r>
          <w:rPr>
            <w:noProof/>
          </w:rPr>
          <w:fldChar w:fldCharType="end"/>
        </w:r>
        <w:r>
          <w:instrText>)</w:instrText>
        </w:r>
        <w:r>
          <w:fldChar w:fldCharType="end"/>
        </w:r>
      </w:ins>
    </w:p>
    <w:p w14:paraId="1C4247BC" w14:textId="77777777" w:rsidR="005A2224" w:rsidRDefault="005A2224" w:rsidP="005A2224">
      <w:pPr>
        <w:rPr>
          <w:ins w:id="1956" w:author="Gerard" w:date="2015-08-07T20:41:00Z"/>
        </w:rPr>
      </w:pPr>
      <w:ins w:id="1957" w:author="Gerard" w:date="2015-08-07T20:41:00Z">
        <w:r>
          <w:t xml:space="preserve">where </w:t>
        </w:r>
        <w:r w:rsidRPr="00905817">
          <w:rPr>
            <w:position w:val="-12"/>
          </w:rPr>
          <w:object w:dxaOrig="260" w:dyaOrig="360" w14:anchorId="5D4839EA">
            <v:shape id="_x0000_i2873" type="#_x0000_t75" style="width:12.75pt;height:19.15pt" o:ole="">
              <v:imagedata r:id="rId3688" o:title=""/>
            </v:shape>
            <o:OLEObject Type="Embed" ProgID="Equation.DSMT4" ShapeID="_x0000_i2873" DrawAspect="Content" ObjectID="_1374351927" r:id="rId3689"/>
          </w:object>
        </w:r>
        <w:r>
          <w:t xml:space="preserve"> is a penalty factor associated with </w:t>
        </w:r>
        <w:r w:rsidR="00F60515" w:rsidRPr="00F60515">
          <w:rPr>
            <w:position w:val="-6"/>
            <w:rPrChange w:id="1958" w:author="Gerard" w:date="2015-08-07T20:53:00Z">
              <w:rPr>
                <w:position w:val="-12"/>
              </w:rPr>
            </w:rPrChange>
          </w:rPr>
          <w:object w:dxaOrig="160" w:dyaOrig="260" w14:anchorId="36E2A9A7">
            <v:shape id="_x0000_i2950" type="#_x0000_t75" style="width:8.2pt;height:13.65pt" o:ole="">
              <v:imagedata r:id="rId3690" o:title=""/>
            </v:shape>
            <o:OLEObject Type="Embed" ProgID="Equation.DSMT4" ShapeID="_x0000_i2950" DrawAspect="Content" ObjectID="_1374351928" r:id="rId3691"/>
          </w:object>
        </w:r>
        <w:r>
          <w:t>.  Similarly, let</w:t>
        </w:r>
      </w:ins>
    </w:p>
    <w:p w14:paraId="35C6B557" w14:textId="77777777" w:rsidR="005A2224" w:rsidRDefault="005A2224" w:rsidP="005A2224">
      <w:pPr>
        <w:pStyle w:val="MTDisplayEquation"/>
        <w:rPr>
          <w:ins w:id="1959" w:author="Gerard" w:date="2015-08-07T20:41:00Z"/>
        </w:rPr>
      </w:pPr>
      <w:ins w:id="1960" w:author="Gerard" w:date="2015-08-07T20:41:00Z">
        <w:r>
          <w:tab/>
        </w:r>
        <w:r w:rsidR="00347E65" w:rsidRPr="00347E65">
          <w:rPr>
            <w:position w:val="-20"/>
            <w:rPrChange w:id="1961" w:author="Gerard" w:date="2015-08-07T20:55:00Z">
              <w:rPr>
                <w:position w:val="-42"/>
              </w:rPr>
            </w:rPrChange>
          </w:rPr>
          <w:object w:dxaOrig="2560" w:dyaOrig="540" w14:anchorId="30934C8D">
            <v:shape id="_x0000_i2965" type="#_x0000_t75" style="width:127.6pt;height:27.35pt" o:ole="">
              <v:imagedata r:id="rId3692" o:title=""/>
            </v:shape>
            <o:OLEObject Type="Embed" ProgID="Equation.DSMT4" ShapeID="_x0000_i2965" DrawAspect="Content" ObjectID="_1374351929" r:id="rId3693"/>
          </w:object>
        </w:r>
        <w:r>
          <w:tab/>
        </w:r>
        <w:r>
          <w:fldChar w:fldCharType="begin"/>
        </w:r>
        <w:r>
          <w:instrText xml:space="preserve"> MACROBUTTON MTPlaceRef \* MERGEFORMAT </w:instrText>
        </w:r>
        <w:r>
          <w:fldChar w:fldCharType="begin"/>
        </w:r>
        <w:r>
          <w:instrText xml:space="preserve"> SEQ MTEqn \h \* MERGEFORMAT </w:instrText>
        </w:r>
      </w:ins>
      <w:del w:id="1962" w:author="Gerard" w:date="2015-08-07T21:36:00Z">
        <w:r w:rsidR="00AE264D" w:rsidDel="00AE264D">
          <w:fldChar w:fldCharType="separate"/>
        </w:r>
      </w:del>
      <w:ins w:id="1963" w:author="Gerard" w:date="2015-08-07T20:41:00Z">
        <w:r>
          <w:fldChar w:fldCharType="end"/>
        </w:r>
        <w:r>
          <w:instrText>(</w:instrText>
        </w:r>
        <w:r>
          <w:fldChar w:fldCharType="begin"/>
        </w:r>
        <w:r>
          <w:instrText xml:space="preserve"> SEQ MTSec \c \* Arabic \* MERGEFORMAT </w:instrText>
        </w:r>
        <w:r>
          <w:fldChar w:fldCharType="separate"/>
        </w:r>
      </w:ins>
      <w:r w:rsidR="00AE264D">
        <w:rPr>
          <w:noProof/>
        </w:rPr>
        <w:instrText>6</w:instrText>
      </w:r>
      <w:ins w:id="1964" w:author="Gerard" w:date="2015-08-07T20:41:00Z">
        <w:r>
          <w:rPr>
            <w:noProof/>
          </w:rPr>
          <w:fldChar w:fldCharType="end"/>
        </w:r>
        <w:r>
          <w:instrText>.</w:instrText>
        </w:r>
        <w:r>
          <w:fldChar w:fldCharType="begin"/>
        </w:r>
        <w:r>
          <w:instrText xml:space="preserve"> SEQ MTEqn \c \* Arabic \* MERGEFORMAT </w:instrText>
        </w:r>
        <w:r>
          <w:fldChar w:fldCharType="separate"/>
        </w:r>
      </w:ins>
      <w:ins w:id="1965" w:author="Gerard" w:date="2015-08-07T21:36:00Z">
        <w:r w:rsidR="00AE264D">
          <w:rPr>
            <w:noProof/>
          </w:rPr>
          <w:instrText>145</w:instrText>
        </w:r>
      </w:ins>
      <w:del w:id="1966" w:author="Gerard" w:date="2015-08-07T21:36:00Z">
        <w:r w:rsidDel="00AE264D">
          <w:rPr>
            <w:noProof/>
          </w:rPr>
          <w:delInstrText>146</w:delInstrText>
        </w:r>
      </w:del>
      <w:ins w:id="1967" w:author="Gerard" w:date="2015-08-07T20:41:00Z">
        <w:r>
          <w:rPr>
            <w:noProof/>
          </w:rPr>
          <w:fldChar w:fldCharType="end"/>
        </w:r>
        <w:r>
          <w:instrText>)</w:instrText>
        </w:r>
        <w:r>
          <w:fldChar w:fldCharType="end"/>
        </w:r>
      </w:ins>
    </w:p>
    <w:p w14:paraId="23278D5E" w14:textId="77777777" w:rsidR="005A2224" w:rsidRDefault="005A2224" w:rsidP="005A2224">
      <w:pPr>
        <w:rPr>
          <w:ins w:id="1968" w:author="Gerard" w:date="2015-08-07T20:41:00Z"/>
        </w:rPr>
      </w:pPr>
      <w:ins w:id="1969" w:author="Gerard" w:date="2015-08-07T20:41:00Z">
        <w:r>
          <w:t xml:space="preserve">where </w:t>
        </w:r>
        <w:r w:rsidRPr="00905817">
          <w:rPr>
            <w:position w:val="-14"/>
          </w:rPr>
          <w:object w:dxaOrig="279" w:dyaOrig="380" w14:anchorId="1DEC91BF">
            <v:shape id="_x0000_i2876" type="#_x0000_t75" style="width:14.6pt;height:19.15pt" o:ole="">
              <v:imagedata r:id="rId3694" o:title=""/>
            </v:shape>
            <o:OLEObject Type="Embed" ProgID="Equation.DSMT4" ShapeID="_x0000_i2876" DrawAspect="Content" ObjectID="_1374351930" r:id="rId3695"/>
          </w:object>
        </w:r>
        <w:r>
          <w:t xml:space="preserve"> is a penalty factor associated with </w:t>
        </w:r>
        <w:r w:rsidRPr="00905817">
          <w:rPr>
            <w:position w:val="-12"/>
          </w:rPr>
          <w:object w:dxaOrig="300" w:dyaOrig="360" w14:anchorId="179FFBAB">
            <v:shape id="_x0000_i2877" type="#_x0000_t75" style="width:14.6pt;height:19.15pt" o:ole="">
              <v:imagedata r:id="rId3696" o:title=""/>
            </v:shape>
            <o:OLEObject Type="Embed" ProgID="Equation.DSMT4" ShapeID="_x0000_i2877" DrawAspect="Content" ObjectID="_1374351931" r:id="rId3697"/>
          </w:object>
        </w:r>
        <w:r>
          <w:t>.  It follows that</w:t>
        </w:r>
      </w:ins>
    </w:p>
    <w:p w14:paraId="3F6722EB" w14:textId="77777777" w:rsidR="005A2224" w:rsidRPr="00A63D29" w:rsidRDefault="005A2224" w:rsidP="005A2224">
      <w:pPr>
        <w:pStyle w:val="MTDisplayEquation"/>
        <w:rPr>
          <w:ins w:id="1970" w:author="Gerard" w:date="2015-08-07T20:41:00Z"/>
        </w:rPr>
      </w:pPr>
      <w:ins w:id="1971" w:author="Gerard" w:date="2015-08-07T20:41:00Z">
        <w:r>
          <w:lastRenderedPageBreak/>
          <w:tab/>
        </w:r>
        <w:r w:rsidR="00347E65" w:rsidRPr="00347E65">
          <w:rPr>
            <w:position w:val="-46"/>
            <w:rPrChange w:id="1972" w:author="Gerard" w:date="2015-08-07T20:55:00Z">
              <w:rPr>
                <w:position w:val="-68"/>
              </w:rPr>
            </w:rPrChange>
          </w:rPr>
          <w:object w:dxaOrig="2400" w:dyaOrig="1060" w14:anchorId="6F869A32">
            <v:shape id="_x0000_i2968" type="#_x0000_t75" style="width:120.3pt;height:52.85pt" o:ole="">
              <v:imagedata r:id="rId3698" o:title=""/>
            </v:shape>
            <o:OLEObject Type="Embed" ProgID="Equation.DSMT4" ShapeID="_x0000_i2968" DrawAspect="Content" ObjectID="_1374351932" r:id="rId3699"/>
          </w:object>
        </w:r>
        <w:r>
          <w:tab/>
        </w:r>
        <w:r>
          <w:fldChar w:fldCharType="begin"/>
        </w:r>
        <w:r>
          <w:instrText xml:space="preserve"> MACROBUTTON MTPlaceRef \* MERGEFORMAT </w:instrText>
        </w:r>
        <w:r>
          <w:fldChar w:fldCharType="begin"/>
        </w:r>
        <w:r>
          <w:instrText xml:space="preserve"> SEQ MTEqn \h \* MERGEFORMAT </w:instrText>
        </w:r>
      </w:ins>
      <w:del w:id="1973" w:author="Gerard" w:date="2015-08-07T21:36:00Z">
        <w:r w:rsidR="00AE264D" w:rsidDel="00AE264D">
          <w:fldChar w:fldCharType="separate"/>
        </w:r>
      </w:del>
      <w:ins w:id="1974" w:author="Gerard" w:date="2015-08-07T20:41:00Z">
        <w:r>
          <w:fldChar w:fldCharType="end"/>
        </w:r>
        <w:r>
          <w:instrText>(</w:instrText>
        </w:r>
        <w:r>
          <w:fldChar w:fldCharType="begin"/>
        </w:r>
        <w:r>
          <w:instrText xml:space="preserve"> SEQ MTSec \c \* Arabic \* MERGEFORMAT </w:instrText>
        </w:r>
        <w:r>
          <w:fldChar w:fldCharType="separate"/>
        </w:r>
      </w:ins>
      <w:r w:rsidR="00AE264D">
        <w:rPr>
          <w:noProof/>
        </w:rPr>
        <w:instrText>6</w:instrText>
      </w:r>
      <w:ins w:id="1975" w:author="Gerard" w:date="2015-08-07T20:41:00Z">
        <w:r>
          <w:rPr>
            <w:noProof/>
          </w:rPr>
          <w:fldChar w:fldCharType="end"/>
        </w:r>
        <w:r>
          <w:instrText>.</w:instrText>
        </w:r>
        <w:r>
          <w:fldChar w:fldCharType="begin"/>
        </w:r>
        <w:r>
          <w:instrText xml:space="preserve"> SEQ MTEqn \c \* Arabic \* MERGEFORMAT </w:instrText>
        </w:r>
        <w:r>
          <w:fldChar w:fldCharType="separate"/>
        </w:r>
      </w:ins>
      <w:ins w:id="1976" w:author="Gerard" w:date="2015-08-07T21:36:00Z">
        <w:r w:rsidR="00AE264D">
          <w:rPr>
            <w:noProof/>
          </w:rPr>
          <w:instrText>146</w:instrText>
        </w:r>
      </w:ins>
      <w:del w:id="1977" w:author="Gerard" w:date="2015-08-07T21:36:00Z">
        <w:r w:rsidDel="00AE264D">
          <w:rPr>
            <w:noProof/>
          </w:rPr>
          <w:delInstrText>147</w:delInstrText>
        </w:r>
      </w:del>
      <w:ins w:id="1978" w:author="Gerard" w:date="2015-08-07T20:41:00Z">
        <w:r>
          <w:rPr>
            <w:noProof/>
          </w:rPr>
          <w:fldChar w:fldCharType="end"/>
        </w:r>
        <w:r>
          <w:instrText>)</w:instrText>
        </w:r>
        <w:r>
          <w:fldChar w:fldCharType="end"/>
        </w:r>
      </w:ins>
    </w:p>
    <w:p w14:paraId="72B36E0E" w14:textId="77777777" w:rsidR="005A2224" w:rsidRDefault="005A2224" w:rsidP="005A2224">
      <w:pPr>
        <w:rPr>
          <w:ins w:id="1979" w:author="Gerard" w:date="2015-08-07T20:41:00Z"/>
        </w:rPr>
      </w:pPr>
      <w:ins w:id="1980" w:author="Gerard" w:date="2015-08-07T20:41:00Z">
        <w:r w:rsidRPr="00A63D29">
          <w:t>Given these relations, it can be shown that the directional derivative</w:t>
        </w:r>
        <w:r>
          <w:t>s</w:t>
        </w:r>
        <w:r w:rsidRPr="00A63D29">
          <w:t xml:space="preserve"> of the various terms appearing in the integrand of </w:t>
        </w:r>
        <w:r w:rsidRPr="00905817">
          <w:rPr>
            <w:position w:val="-12"/>
          </w:rPr>
          <w:object w:dxaOrig="440" w:dyaOrig="360" w14:anchorId="19D67085">
            <v:shape id="_x0000_i2879" type="#_x0000_t75" style="width:21.85pt;height:19.15pt" o:ole="">
              <v:imagedata r:id="rId3700" o:title=""/>
            </v:shape>
            <o:OLEObject Type="Embed" ProgID="Equation.DSMT4" ShapeID="_x0000_i2879" DrawAspect="Content" ObjectID="_1374351933" r:id="rId3701"/>
          </w:object>
        </w:r>
        <w:r w:rsidRPr="00A63D29">
          <w:t xml:space="preserve"> are</w:t>
        </w:r>
      </w:ins>
    </w:p>
    <w:p w14:paraId="6892035F" w14:textId="77777777" w:rsidR="005A2224" w:rsidRDefault="005A2224" w:rsidP="005A2224">
      <w:pPr>
        <w:pStyle w:val="MTDisplayEquation"/>
        <w:rPr>
          <w:ins w:id="1981" w:author="Gerard" w:date="2015-08-07T20:41:00Z"/>
        </w:rPr>
      </w:pPr>
      <w:ins w:id="1982" w:author="Gerard" w:date="2015-08-07T20:41:00Z">
        <w:r>
          <w:tab/>
        </w:r>
        <w:r w:rsidR="00282952" w:rsidRPr="00282952">
          <w:rPr>
            <w:position w:val="-70"/>
          </w:rPr>
          <w:object w:dxaOrig="8320" w:dyaOrig="1520" w14:anchorId="52A757A3">
            <v:shape id="_x0000_i2986" type="#_x0000_t75" style="width:415.6pt;height:76.55pt" o:ole="">
              <v:imagedata r:id="rId3702" o:title=""/>
            </v:shape>
            <o:OLEObject Type="Embed" ProgID="Equation.DSMT4" ShapeID="_x0000_i2986" DrawAspect="Content" ObjectID="_1374351934" r:id="rId3703"/>
          </w:object>
        </w:r>
        <w:r>
          <w:tab/>
        </w:r>
        <w:r>
          <w:fldChar w:fldCharType="begin"/>
        </w:r>
        <w:r>
          <w:instrText xml:space="preserve"> MACROBUTTON MTPlaceRef \* MERGEFORMAT </w:instrText>
        </w:r>
        <w:r>
          <w:fldChar w:fldCharType="begin"/>
        </w:r>
        <w:r>
          <w:instrText xml:space="preserve"> SEQ MTEqn \h \* MERGEFORMAT </w:instrText>
        </w:r>
      </w:ins>
      <w:del w:id="1983" w:author="Gerard" w:date="2015-08-07T21:36:00Z">
        <w:r w:rsidR="00AE264D" w:rsidDel="00AE264D">
          <w:fldChar w:fldCharType="separate"/>
        </w:r>
      </w:del>
      <w:ins w:id="1984" w:author="Gerard" w:date="2015-08-07T20:41:00Z">
        <w:r>
          <w:fldChar w:fldCharType="end"/>
        </w:r>
        <w:r>
          <w:instrText>(</w:instrText>
        </w:r>
        <w:r>
          <w:fldChar w:fldCharType="begin"/>
        </w:r>
        <w:r>
          <w:instrText xml:space="preserve"> SEQ MTSec \c \* Arabic \* MERGEFORMAT </w:instrText>
        </w:r>
        <w:r>
          <w:fldChar w:fldCharType="separate"/>
        </w:r>
      </w:ins>
      <w:r w:rsidR="00AE264D">
        <w:rPr>
          <w:noProof/>
        </w:rPr>
        <w:instrText>6</w:instrText>
      </w:r>
      <w:ins w:id="1985" w:author="Gerard" w:date="2015-08-07T20:41:00Z">
        <w:r>
          <w:rPr>
            <w:noProof/>
          </w:rPr>
          <w:fldChar w:fldCharType="end"/>
        </w:r>
        <w:r>
          <w:instrText>.</w:instrText>
        </w:r>
        <w:r>
          <w:fldChar w:fldCharType="begin"/>
        </w:r>
        <w:r>
          <w:instrText xml:space="preserve"> SEQ MTEqn \c \* Arabic \* MERGEFORMAT </w:instrText>
        </w:r>
        <w:r>
          <w:fldChar w:fldCharType="separate"/>
        </w:r>
      </w:ins>
      <w:ins w:id="1986" w:author="Gerard" w:date="2015-08-07T21:36:00Z">
        <w:r w:rsidR="00AE264D">
          <w:rPr>
            <w:noProof/>
          </w:rPr>
          <w:instrText>147</w:instrText>
        </w:r>
      </w:ins>
      <w:del w:id="1987" w:author="Gerard" w:date="2015-08-07T21:36:00Z">
        <w:r w:rsidDel="00AE264D">
          <w:rPr>
            <w:noProof/>
          </w:rPr>
          <w:delInstrText>148</w:delInstrText>
        </w:r>
      </w:del>
      <w:ins w:id="1988" w:author="Gerard" w:date="2015-08-07T20:41:00Z">
        <w:r>
          <w:rPr>
            <w:noProof/>
          </w:rPr>
          <w:fldChar w:fldCharType="end"/>
        </w:r>
        <w:r>
          <w:instrText>)</w:instrText>
        </w:r>
        <w:r>
          <w:fldChar w:fldCharType="end"/>
        </w:r>
      </w:ins>
    </w:p>
    <w:p w14:paraId="4498501E" w14:textId="77777777" w:rsidR="005A2224" w:rsidRDefault="005A2224" w:rsidP="005A2224">
      <w:pPr>
        <w:pStyle w:val="MTDisplayEquation"/>
        <w:rPr>
          <w:ins w:id="1989" w:author="Gerard" w:date="2015-08-07T20:41:00Z"/>
        </w:rPr>
      </w:pPr>
      <w:ins w:id="1990" w:author="Gerard" w:date="2015-08-07T20:41:00Z">
        <w:r>
          <w:tab/>
        </w:r>
        <w:r w:rsidR="00282952" w:rsidRPr="00282952">
          <w:rPr>
            <w:position w:val="-70"/>
          </w:rPr>
          <w:object w:dxaOrig="6140" w:dyaOrig="1520" w14:anchorId="78D9E054">
            <v:shape id="_x0000_i2989" type="#_x0000_t75" style="width:305.3pt;height:75.65pt" o:ole="">
              <v:imagedata r:id="rId3704" o:title=""/>
            </v:shape>
            <o:OLEObject Type="Embed" ProgID="Equation.DSMT4" ShapeID="_x0000_i2989" DrawAspect="Content" ObjectID="_1374351935" r:id="rId3705"/>
          </w:object>
        </w:r>
        <w:r>
          <w:tab/>
        </w:r>
        <w:r>
          <w:fldChar w:fldCharType="begin"/>
        </w:r>
        <w:r>
          <w:instrText xml:space="preserve"> MACROBUTTON MTPlaceRef \* MERGEFORMAT </w:instrText>
        </w:r>
        <w:r>
          <w:fldChar w:fldCharType="begin"/>
        </w:r>
        <w:r>
          <w:instrText xml:space="preserve"> SEQ MTEqn \h \* MERGEFORMAT </w:instrText>
        </w:r>
      </w:ins>
      <w:del w:id="1991" w:author="Gerard" w:date="2015-08-07T21:36:00Z">
        <w:r w:rsidR="00AE264D" w:rsidDel="00AE264D">
          <w:fldChar w:fldCharType="separate"/>
        </w:r>
      </w:del>
      <w:ins w:id="1992" w:author="Gerard" w:date="2015-08-07T20:41:00Z">
        <w:r>
          <w:fldChar w:fldCharType="end"/>
        </w:r>
        <w:r>
          <w:instrText>(</w:instrText>
        </w:r>
        <w:r>
          <w:fldChar w:fldCharType="begin"/>
        </w:r>
        <w:r>
          <w:instrText xml:space="preserve"> SEQ MTSec \c \* Arabic \* MERGEFORMAT </w:instrText>
        </w:r>
        <w:r>
          <w:fldChar w:fldCharType="separate"/>
        </w:r>
      </w:ins>
      <w:r w:rsidR="00AE264D">
        <w:rPr>
          <w:noProof/>
        </w:rPr>
        <w:instrText>6</w:instrText>
      </w:r>
      <w:ins w:id="1993" w:author="Gerard" w:date="2015-08-07T20:41:00Z">
        <w:r>
          <w:rPr>
            <w:noProof/>
          </w:rPr>
          <w:fldChar w:fldCharType="end"/>
        </w:r>
        <w:r>
          <w:instrText>.</w:instrText>
        </w:r>
        <w:r>
          <w:fldChar w:fldCharType="begin"/>
        </w:r>
        <w:r>
          <w:instrText xml:space="preserve"> SEQ MTEqn \c \* Arabic \* MERGEFORMAT </w:instrText>
        </w:r>
        <w:r>
          <w:fldChar w:fldCharType="separate"/>
        </w:r>
      </w:ins>
      <w:ins w:id="1994" w:author="Gerard" w:date="2015-08-07T21:36:00Z">
        <w:r w:rsidR="00AE264D">
          <w:rPr>
            <w:noProof/>
          </w:rPr>
          <w:instrText>148</w:instrText>
        </w:r>
      </w:ins>
      <w:del w:id="1995" w:author="Gerard" w:date="2015-08-07T21:36:00Z">
        <w:r w:rsidDel="00AE264D">
          <w:rPr>
            <w:noProof/>
          </w:rPr>
          <w:delInstrText>149</w:delInstrText>
        </w:r>
      </w:del>
      <w:ins w:id="1996" w:author="Gerard" w:date="2015-08-07T20:41:00Z">
        <w:r>
          <w:rPr>
            <w:noProof/>
          </w:rPr>
          <w:fldChar w:fldCharType="end"/>
        </w:r>
        <w:r>
          <w:instrText>)</w:instrText>
        </w:r>
        <w:r>
          <w:fldChar w:fldCharType="end"/>
        </w:r>
      </w:ins>
    </w:p>
    <w:p w14:paraId="22466B5D" w14:textId="77777777" w:rsidR="005A2224" w:rsidRDefault="005A2224" w:rsidP="005A2224">
      <w:pPr>
        <w:rPr>
          <w:ins w:id="1997" w:author="Gerard" w:date="2015-08-07T20:41:00Z"/>
        </w:rPr>
      </w:pPr>
      <w:ins w:id="1998" w:author="Gerard" w:date="2015-08-07T20:41:00Z">
        <w:r>
          <w:t xml:space="preserve">where </w:t>
        </w:r>
        <w:r w:rsidRPr="00905817">
          <w:rPr>
            <w:position w:val="-18"/>
          </w:rPr>
          <w:object w:dxaOrig="1520" w:dyaOrig="480" w14:anchorId="597FE7BB">
            <v:shape id="_x0000_i2882" type="#_x0000_t75" style="width:75.65pt;height:24.6pt" o:ole="">
              <v:imagedata r:id="rId3706" o:title=""/>
            </v:shape>
            <o:OLEObject Type="Embed" ProgID="Equation.DSMT4" ShapeID="_x0000_i2882" DrawAspect="Content" ObjectID="_1374351936" r:id="rId3707"/>
          </w:object>
        </w:r>
        <w:r>
          <w:t>.</w:t>
        </w:r>
      </w:ins>
    </w:p>
    <w:p w14:paraId="029187CF" w14:textId="77777777" w:rsidR="005A2224" w:rsidRDefault="005A2224" w:rsidP="005A2224">
      <w:pPr>
        <w:pStyle w:val="Heading3"/>
        <w:rPr>
          <w:ins w:id="1999" w:author="Gerard" w:date="2015-08-07T20:41:00Z"/>
        </w:rPr>
      </w:pPr>
      <w:bookmarkStart w:id="2000" w:name="_Toc300602837"/>
      <w:ins w:id="2001" w:author="Gerard" w:date="2015-08-07T20:41:00Z">
        <w:r>
          <w:t>Discretization</w:t>
        </w:r>
        <w:bookmarkEnd w:id="2000"/>
      </w:ins>
    </w:p>
    <w:p w14:paraId="2413CC72" w14:textId="77777777" w:rsidR="005A2224" w:rsidRDefault="005A2224" w:rsidP="005A2224">
      <w:pPr>
        <w:rPr>
          <w:ins w:id="2002" w:author="Gerard" w:date="2015-08-07T20:41:00Z"/>
        </w:rPr>
      </w:pPr>
      <w:bookmarkStart w:id="2003" w:name="_GoBack"/>
      <w:ins w:id="2004" w:author="Gerard" w:date="2015-08-07T20:41:00Z">
        <w:r w:rsidRPr="0054008E">
          <w:t>The contact integral may be discretized as</w:t>
        </w:r>
      </w:ins>
    </w:p>
    <w:p w14:paraId="2696E665" w14:textId="77777777" w:rsidR="005A2224" w:rsidRDefault="005A2224" w:rsidP="005A2224">
      <w:pPr>
        <w:pStyle w:val="MTDisplayEquation"/>
        <w:rPr>
          <w:ins w:id="2005" w:author="Gerard" w:date="2015-08-07T20:41:00Z"/>
        </w:rPr>
      </w:pPr>
      <w:ins w:id="2006" w:author="Gerard" w:date="2015-08-07T20:41:00Z">
        <w:r>
          <w:tab/>
        </w:r>
        <w:r w:rsidR="00347E65" w:rsidRPr="00905817">
          <w:rPr>
            <w:position w:val="-28"/>
          </w:rPr>
          <w:object w:dxaOrig="5400" w:dyaOrig="780" w14:anchorId="1AE9DC75">
            <v:shape id="_x0000_i2974" type="#_x0000_t75" style="width:269.75pt;height:38.3pt" o:ole="">
              <v:imagedata r:id="rId3708" o:title=""/>
            </v:shape>
            <o:OLEObject Type="Embed" ProgID="Equation.DSMT4" ShapeID="_x0000_i2974" DrawAspect="Content" ObjectID="_1374351937" r:id="rId3709"/>
          </w:object>
        </w:r>
        <w:r>
          <w:t>.</w:t>
        </w:r>
        <w:r>
          <w:tab/>
        </w:r>
        <w:r>
          <w:fldChar w:fldCharType="begin"/>
        </w:r>
        <w:r>
          <w:instrText xml:space="preserve"> MACROBUTTON MTPlaceRef \* MERGEFORMAT </w:instrText>
        </w:r>
        <w:r>
          <w:fldChar w:fldCharType="begin"/>
        </w:r>
        <w:r>
          <w:instrText xml:space="preserve"> SEQ MTEqn \h \* MERGEFORMAT </w:instrText>
        </w:r>
      </w:ins>
      <w:del w:id="2007" w:author="Gerard" w:date="2015-08-07T21:36:00Z">
        <w:r w:rsidR="00AE264D" w:rsidDel="00AE264D">
          <w:fldChar w:fldCharType="separate"/>
        </w:r>
      </w:del>
      <w:ins w:id="2008" w:author="Gerard" w:date="2015-08-07T20:41:00Z">
        <w:r>
          <w:fldChar w:fldCharType="end"/>
        </w:r>
        <w:r>
          <w:instrText>(</w:instrText>
        </w:r>
        <w:r>
          <w:fldChar w:fldCharType="begin"/>
        </w:r>
        <w:r>
          <w:instrText xml:space="preserve"> SEQ MTSec \c \* Arabic \* MERGEFORMAT </w:instrText>
        </w:r>
        <w:r>
          <w:fldChar w:fldCharType="separate"/>
        </w:r>
      </w:ins>
      <w:r w:rsidR="00AE264D">
        <w:rPr>
          <w:noProof/>
        </w:rPr>
        <w:instrText>6</w:instrText>
      </w:r>
      <w:ins w:id="2009" w:author="Gerard" w:date="2015-08-07T20:41:00Z">
        <w:r>
          <w:rPr>
            <w:noProof/>
          </w:rPr>
          <w:fldChar w:fldCharType="end"/>
        </w:r>
        <w:r>
          <w:instrText>.</w:instrText>
        </w:r>
        <w:r>
          <w:fldChar w:fldCharType="begin"/>
        </w:r>
        <w:r>
          <w:instrText xml:space="preserve"> SEQ MTEqn \c \* Arabic \* MERGEFORMAT </w:instrText>
        </w:r>
        <w:r>
          <w:fldChar w:fldCharType="separate"/>
        </w:r>
      </w:ins>
      <w:ins w:id="2010" w:author="Gerard" w:date="2015-08-07T21:36:00Z">
        <w:r w:rsidR="00AE264D">
          <w:rPr>
            <w:noProof/>
          </w:rPr>
          <w:instrText>149</w:instrText>
        </w:r>
      </w:ins>
      <w:del w:id="2011" w:author="Gerard" w:date="2015-08-07T21:36:00Z">
        <w:r w:rsidDel="00AE264D">
          <w:rPr>
            <w:noProof/>
          </w:rPr>
          <w:delInstrText>150</w:delInstrText>
        </w:r>
      </w:del>
      <w:ins w:id="2012" w:author="Gerard" w:date="2015-08-07T20:41:00Z">
        <w:r>
          <w:rPr>
            <w:noProof/>
          </w:rPr>
          <w:fldChar w:fldCharType="end"/>
        </w:r>
        <w:r>
          <w:instrText>)</w:instrText>
        </w:r>
        <w:r>
          <w:fldChar w:fldCharType="end"/>
        </w:r>
      </w:ins>
    </w:p>
    <w:p w14:paraId="061164EC" w14:textId="77777777" w:rsidR="005A2224" w:rsidRDefault="005A2224" w:rsidP="005A2224">
      <w:pPr>
        <w:rPr>
          <w:ins w:id="2013" w:author="Gerard" w:date="2015-08-07T20:41:00Z"/>
        </w:rPr>
      </w:pPr>
      <w:ins w:id="2014" w:author="Gerard" w:date="2015-08-07T20:41:00Z">
        <w:r w:rsidRPr="0054008E">
          <w:t>The variables may be interpolated over each element face according to</w:t>
        </w:r>
      </w:ins>
    </w:p>
    <w:p w14:paraId="645955FF" w14:textId="77777777" w:rsidR="005A2224" w:rsidRDefault="005A2224" w:rsidP="005A2224">
      <w:pPr>
        <w:pStyle w:val="MTDisplayEquation"/>
        <w:rPr>
          <w:ins w:id="2015" w:author="Gerard" w:date="2015-08-07T20:41:00Z"/>
        </w:rPr>
      </w:pPr>
      <w:ins w:id="2016" w:author="Gerard" w:date="2015-08-07T20:41:00Z">
        <w:r>
          <w:tab/>
        </w:r>
        <w:r w:rsidRPr="00905817">
          <w:rPr>
            <w:position w:val="-142"/>
          </w:rPr>
          <w:object w:dxaOrig="4220" w:dyaOrig="2960" w14:anchorId="18BB4115">
            <v:shape id="_x0000_i2884" type="#_x0000_t75" style="width:211.45pt;height:148.55pt" o:ole="">
              <v:imagedata r:id="rId3710" o:title=""/>
            </v:shape>
            <o:OLEObject Type="Embed" ProgID="Equation.DSMT4" ShapeID="_x0000_i2884" DrawAspect="Content" ObjectID="_1374351938" r:id="rId3711"/>
          </w:object>
        </w:r>
        <w:r>
          <w:tab/>
        </w:r>
        <w:r>
          <w:fldChar w:fldCharType="begin"/>
        </w:r>
        <w:r>
          <w:instrText xml:space="preserve"> MACROBUTTON MTPlaceRef \* MERGEFORMAT </w:instrText>
        </w:r>
        <w:r>
          <w:fldChar w:fldCharType="begin"/>
        </w:r>
        <w:r>
          <w:instrText xml:space="preserve"> SEQ MTEqn \h \* MERGEFORMAT </w:instrText>
        </w:r>
      </w:ins>
      <w:del w:id="2017" w:author="Gerard" w:date="2015-08-07T21:36:00Z">
        <w:r w:rsidR="00AE264D" w:rsidDel="00AE264D">
          <w:fldChar w:fldCharType="separate"/>
        </w:r>
      </w:del>
      <w:ins w:id="2018" w:author="Gerard" w:date="2015-08-07T20:41:00Z">
        <w:r>
          <w:fldChar w:fldCharType="end"/>
        </w:r>
        <w:r>
          <w:instrText>(</w:instrText>
        </w:r>
        <w:r>
          <w:fldChar w:fldCharType="begin"/>
        </w:r>
        <w:r>
          <w:instrText xml:space="preserve"> SEQ MTSec \c \* Arabic \* MERGEFORMAT </w:instrText>
        </w:r>
        <w:r>
          <w:fldChar w:fldCharType="separate"/>
        </w:r>
      </w:ins>
      <w:r w:rsidR="00AE264D">
        <w:rPr>
          <w:noProof/>
        </w:rPr>
        <w:instrText>6</w:instrText>
      </w:r>
      <w:ins w:id="2019" w:author="Gerard" w:date="2015-08-07T20:41:00Z">
        <w:r>
          <w:rPr>
            <w:noProof/>
          </w:rPr>
          <w:fldChar w:fldCharType="end"/>
        </w:r>
        <w:r>
          <w:instrText>.</w:instrText>
        </w:r>
        <w:r>
          <w:fldChar w:fldCharType="begin"/>
        </w:r>
        <w:r>
          <w:instrText xml:space="preserve"> SEQ MTEqn \c \* Arabic \* MERGEFORMAT </w:instrText>
        </w:r>
        <w:r>
          <w:fldChar w:fldCharType="separate"/>
        </w:r>
      </w:ins>
      <w:ins w:id="2020" w:author="Gerard" w:date="2015-08-07T21:36:00Z">
        <w:r w:rsidR="00AE264D">
          <w:rPr>
            <w:noProof/>
          </w:rPr>
          <w:instrText>150</w:instrText>
        </w:r>
      </w:ins>
      <w:del w:id="2021" w:author="Gerard" w:date="2015-08-07T21:36:00Z">
        <w:r w:rsidDel="00AE264D">
          <w:rPr>
            <w:noProof/>
          </w:rPr>
          <w:delInstrText>151</w:delInstrText>
        </w:r>
      </w:del>
      <w:ins w:id="2022" w:author="Gerard" w:date="2015-08-07T20:41:00Z">
        <w:r>
          <w:rPr>
            <w:noProof/>
          </w:rPr>
          <w:fldChar w:fldCharType="end"/>
        </w:r>
        <w:r>
          <w:instrText>)</w:instrText>
        </w:r>
        <w:r>
          <w:fldChar w:fldCharType="end"/>
        </w:r>
      </w:ins>
    </w:p>
    <w:p w14:paraId="5245148B" w14:textId="77777777" w:rsidR="005A2224" w:rsidRDefault="005A2224" w:rsidP="005A2224">
      <w:pPr>
        <w:rPr>
          <w:ins w:id="2023" w:author="Gerard" w:date="2015-08-07T20:41:00Z"/>
        </w:rPr>
      </w:pPr>
      <w:ins w:id="2024" w:author="Gerard" w:date="2015-08-07T20:41:00Z">
        <w:r>
          <w:t>Then,</w:t>
        </w:r>
      </w:ins>
    </w:p>
    <w:bookmarkEnd w:id="2003"/>
    <w:p w14:paraId="3F31EA78" w14:textId="77777777" w:rsidR="005A2224" w:rsidRDefault="005A2224" w:rsidP="005A2224">
      <w:pPr>
        <w:pStyle w:val="MTDisplayEquation"/>
        <w:rPr>
          <w:ins w:id="2025" w:author="Gerard" w:date="2015-08-07T20:41:00Z"/>
        </w:rPr>
      </w:pPr>
      <w:ins w:id="2026" w:author="Gerard" w:date="2015-08-07T20:41:00Z">
        <w:r>
          <w:lastRenderedPageBreak/>
          <w:tab/>
        </w:r>
        <w:r w:rsidR="00DF4825" w:rsidRPr="00DF4825">
          <w:rPr>
            <w:position w:val="-106"/>
          </w:rPr>
          <w:object w:dxaOrig="4800" w:dyaOrig="2240" w14:anchorId="62BC8E88">
            <v:shape id="_x0000_i2992" type="#_x0000_t75" style="width:239.7pt;height:113pt" o:ole="">
              <v:imagedata r:id="rId3712" o:title=""/>
            </v:shape>
            <o:OLEObject Type="Embed" ProgID="Equation.DSMT4" ShapeID="_x0000_i2992" DrawAspect="Content" ObjectID="_1374351939" r:id="rId3713"/>
          </w:object>
        </w:r>
        <w:r>
          <w:tab/>
        </w:r>
        <w:r>
          <w:fldChar w:fldCharType="begin"/>
        </w:r>
        <w:r>
          <w:instrText xml:space="preserve"> MACROBUTTON MTPlaceRef \* MERGEFORMAT </w:instrText>
        </w:r>
        <w:r>
          <w:fldChar w:fldCharType="begin"/>
        </w:r>
        <w:r>
          <w:instrText xml:space="preserve"> SEQ MTEqn \h \* MERGEFORMAT </w:instrText>
        </w:r>
      </w:ins>
      <w:del w:id="2027" w:author="Gerard" w:date="2015-08-07T21:36:00Z">
        <w:r w:rsidR="00AE264D" w:rsidDel="00AE264D">
          <w:fldChar w:fldCharType="separate"/>
        </w:r>
      </w:del>
      <w:ins w:id="2028" w:author="Gerard" w:date="2015-08-07T20:41:00Z">
        <w:r>
          <w:fldChar w:fldCharType="end"/>
        </w:r>
        <w:r>
          <w:instrText>(</w:instrText>
        </w:r>
        <w:r>
          <w:fldChar w:fldCharType="begin"/>
        </w:r>
        <w:r>
          <w:instrText xml:space="preserve"> SEQ MTSec \c \* Arabic \* MERGEFORMAT </w:instrText>
        </w:r>
        <w:r>
          <w:fldChar w:fldCharType="separate"/>
        </w:r>
      </w:ins>
      <w:r w:rsidR="00AE264D">
        <w:rPr>
          <w:noProof/>
        </w:rPr>
        <w:instrText>6</w:instrText>
      </w:r>
      <w:ins w:id="2029" w:author="Gerard" w:date="2015-08-07T20:41:00Z">
        <w:r>
          <w:rPr>
            <w:noProof/>
          </w:rPr>
          <w:fldChar w:fldCharType="end"/>
        </w:r>
        <w:r>
          <w:instrText>.</w:instrText>
        </w:r>
        <w:r>
          <w:fldChar w:fldCharType="begin"/>
        </w:r>
        <w:r>
          <w:instrText xml:space="preserve"> SEQ MTEqn \c \* Arabic \* MERGEFORMAT </w:instrText>
        </w:r>
        <w:r>
          <w:fldChar w:fldCharType="separate"/>
        </w:r>
      </w:ins>
      <w:ins w:id="2030" w:author="Gerard" w:date="2015-08-07T21:36:00Z">
        <w:r w:rsidR="00AE264D">
          <w:rPr>
            <w:noProof/>
          </w:rPr>
          <w:instrText>151</w:instrText>
        </w:r>
      </w:ins>
      <w:del w:id="2031" w:author="Gerard" w:date="2015-08-07T21:36:00Z">
        <w:r w:rsidDel="00AE264D">
          <w:rPr>
            <w:noProof/>
          </w:rPr>
          <w:delInstrText>152</w:delInstrText>
        </w:r>
      </w:del>
      <w:ins w:id="2032" w:author="Gerard" w:date="2015-08-07T20:41:00Z">
        <w:r>
          <w:rPr>
            <w:noProof/>
          </w:rPr>
          <w:fldChar w:fldCharType="end"/>
        </w:r>
        <w:r>
          <w:instrText>)</w:instrText>
        </w:r>
        <w:r>
          <w:fldChar w:fldCharType="end"/>
        </w:r>
      </w:ins>
    </w:p>
    <w:p w14:paraId="78FCCC7D" w14:textId="77777777" w:rsidR="005A2224" w:rsidRDefault="005A2224" w:rsidP="005A2224">
      <w:pPr>
        <w:rPr>
          <w:ins w:id="2033" w:author="Gerard" w:date="2015-08-07T20:41:00Z"/>
        </w:rPr>
      </w:pPr>
      <w:ins w:id="2034" w:author="Gerard" w:date="2015-08-07T20:41:00Z">
        <w:r>
          <w:t>where</w:t>
        </w:r>
      </w:ins>
    </w:p>
    <w:p w14:paraId="153DE1E1" w14:textId="77777777" w:rsidR="005A2224" w:rsidRDefault="005A2224" w:rsidP="005A2224">
      <w:pPr>
        <w:pStyle w:val="MTDisplayEquation"/>
        <w:rPr>
          <w:ins w:id="2035" w:author="Gerard" w:date="2015-08-07T20:41:00Z"/>
        </w:rPr>
      </w:pPr>
      <w:ins w:id="2036" w:author="Gerard" w:date="2015-08-07T20:41:00Z">
        <w:r>
          <w:tab/>
        </w:r>
        <w:r w:rsidR="00347E65" w:rsidRPr="00347E65">
          <w:rPr>
            <w:position w:val="-40"/>
          </w:rPr>
          <w:object w:dxaOrig="3720" w:dyaOrig="920" w14:anchorId="76B4D151">
            <v:shape id="_x0000_i2977" type="#_x0000_t75" style="width:185.9pt;height:45.55pt" o:ole="">
              <v:imagedata r:id="rId3714" o:title=""/>
            </v:shape>
            <o:OLEObject Type="Embed" ProgID="Equation.DSMT4" ShapeID="_x0000_i2977" DrawAspect="Content" ObjectID="_1374351940" r:id="rId3715"/>
          </w:object>
        </w:r>
        <w:r>
          <w:tab/>
        </w:r>
        <w:r>
          <w:fldChar w:fldCharType="begin"/>
        </w:r>
        <w:r>
          <w:instrText xml:space="preserve"> MACROBUTTON MTPlaceRef \* MERGEFORMAT </w:instrText>
        </w:r>
        <w:r>
          <w:fldChar w:fldCharType="begin"/>
        </w:r>
        <w:r>
          <w:instrText xml:space="preserve"> SEQ MTEqn \h \* MERGEFORMAT </w:instrText>
        </w:r>
      </w:ins>
      <w:del w:id="2037" w:author="Gerard" w:date="2015-08-07T21:36:00Z">
        <w:r w:rsidR="00AE264D" w:rsidDel="00AE264D">
          <w:fldChar w:fldCharType="separate"/>
        </w:r>
      </w:del>
      <w:ins w:id="2038" w:author="Gerard" w:date="2015-08-07T20:41:00Z">
        <w:r>
          <w:fldChar w:fldCharType="end"/>
        </w:r>
        <w:r>
          <w:instrText>(</w:instrText>
        </w:r>
        <w:r>
          <w:fldChar w:fldCharType="begin"/>
        </w:r>
        <w:r>
          <w:instrText xml:space="preserve"> SEQ MTSec \c \* Arabic \* MERGEFORMAT </w:instrText>
        </w:r>
        <w:r>
          <w:fldChar w:fldCharType="separate"/>
        </w:r>
      </w:ins>
      <w:r w:rsidR="00AE264D">
        <w:rPr>
          <w:noProof/>
        </w:rPr>
        <w:instrText>6</w:instrText>
      </w:r>
      <w:ins w:id="2039" w:author="Gerard" w:date="2015-08-07T20:41:00Z">
        <w:r>
          <w:rPr>
            <w:noProof/>
          </w:rPr>
          <w:fldChar w:fldCharType="end"/>
        </w:r>
        <w:r>
          <w:instrText>.</w:instrText>
        </w:r>
        <w:r>
          <w:fldChar w:fldCharType="begin"/>
        </w:r>
        <w:r>
          <w:instrText xml:space="preserve"> SEQ MTEqn \c \* Arabic \* MERGEFORMAT </w:instrText>
        </w:r>
        <w:r>
          <w:fldChar w:fldCharType="separate"/>
        </w:r>
      </w:ins>
      <w:ins w:id="2040" w:author="Gerard" w:date="2015-08-07T21:36:00Z">
        <w:r w:rsidR="00AE264D">
          <w:rPr>
            <w:noProof/>
          </w:rPr>
          <w:instrText>152</w:instrText>
        </w:r>
      </w:ins>
      <w:del w:id="2041" w:author="Gerard" w:date="2015-08-07T21:36:00Z">
        <w:r w:rsidDel="00AE264D">
          <w:rPr>
            <w:noProof/>
          </w:rPr>
          <w:delInstrText>153</w:delInstrText>
        </w:r>
      </w:del>
      <w:ins w:id="2042" w:author="Gerard" w:date="2015-08-07T20:41:00Z">
        <w:r>
          <w:rPr>
            <w:noProof/>
          </w:rPr>
          <w:fldChar w:fldCharType="end"/>
        </w:r>
        <w:r>
          <w:instrText>)</w:instrText>
        </w:r>
        <w:r>
          <w:fldChar w:fldCharType="end"/>
        </w:r>
      </w:ins>
    </w:p>
    <w:p w14:paraId="020F41FE" w14:textId="77777777" w:rsidR="005A2224" w:rsidRDefault="005A2224" w:rsidP="005A2224">
      <w:pPr>
        <w:rPr>
          <w:ins w:id="2043" w:author="Gerard" w:date="2015-08-07T20:41:00Z"/>
        </w:rPr>
      </w:pPr>
      <w:ins w:id="2044" w:author="Gerard" w:date="2015-08-07T20:41:00Z">
        <w:r w:rsidRPr="00B64CEC">
          <w:t>Similarly,</w:t>
        </w:r>
      </w:ins>
    </w:p>
    <w:p w14:paraId="1E636B2B" w14:textId="77777777" w:rsidR="005A2224" w:rsidRPr="00B64CEC" w:rsidRDefault="005A2224" w:rsidP="005A2224">
      <w:pPr>
        <w:pStyle w:val="MTDisplayEquation"/>
        <w:rPr>
          <w:ins w:id="2045" w:author="Gerard" w:date="2015-08-07T20:41:00Z"/>
        </w:rPr>
      </w:pPr>
      <w:ins w:id="2046" w:author="Gerard" w:date="2015-08-07T20:41:00Z">
        <w:r>
          <w:tab/>
        </w:r>
        <w:r w:rsidR="00164060" w:rsidRPr="00D606F9">
          <w:rPr>
            <w:position w:val="-282"/>
          </w:rPr>
          <w:object w:dxaOrig="6180" w:dyaOrig="5380" w14:anchorId="11CF0F6F">
            <v:shape id="_x0000_i3024" type="#_x0000_t75" style="width:308.05pt;height:268.85pt" o:ole="">
              <v:imagedata r:id="rId3716" o:title=""/>
            </v:shape>
            <o:OLEObject Type="Embed" ProgID="Equation.DSMT4" ShapeID="_x0000_i3024" DrawAspect="Content" ObjectID="_1374351941" r:id="rId3717"/>
          </w:object>
        </w:r>
        <w:r>
          <w:tab/>
        </w:r>
        <w:r>
          <w:fldChar w:fldCharType="begin"/>
        </w:r>
        <w:r>
          <w:instrText xml:space="preserve"> MACROBUTTON MTPlaceRef \* MERGEFORMAT </w:instrText>
        </w:r>
        <w:r>
          <w:fldChar w:fldCharType="begin"/>
        </w:r>
        <w:r>
          <w:instrText xml:space="preserve"> SEQ MTEqn \h \* MERGEFORMAT </w:instrText>
        </w:r>
      </w:ins>
      <w:del w:id="2047" w:author="Gerard" w:date="2015-08-07T21:36:00Z">
        <w:r w:rsidR="00AE264D" w:rsidDel="00AE264D">
          <w:fldChar w:fldCharType="separate"/>
        </w:r>
      </w:del>
      <w:ins w:id="2048" w:author="Gerard" w:date="2015-08-07T20:41:00Z">
        <w:r>
          <w:fldChar w:fldCharType="end"/>
        </w:r>
        <w:r>
          <w:instrText>(</w:instrText>
        </w:r>
        <w:r>
          <w:fldChar w:fldCharType="begin"/>
        </w:r>
        <w:r>
          <w:instrText xml:space="preserve"> SEQ MTSec \c \* Arabic \* MERGEFORMAT </w:instrText>
        </w:r>
        <w:r>
          <w:fldChar w:fldCharType="separate"/>
        </w:r>
      </w:ins>
      <w:r w:rsidR="00AE264D">
        <w:rPr>
          <w:noProof/>
        </w:rPr>
        <w:instrText>6</w:instrText>
      </w:r>
      <w:ins w:id="2049" w:author="Gerard" w:date="2015-08-07T20:41:00Z">
        <w:r>
          <w:rPr>
            <w:noProof/>
          </w:rPr>
          <w:fldChar w:fldCharType="end"/>
        </w:r>
        <w:r>
          <w:instrText>.</w:instrText>
        </w:r>
        <w:r>
          <w:fldChar w:fldCharType="begin"/>
        </w:r>
        <w:r>
          <w:instrText xml:space="preserve"> SEQ MTEqn \c \* Arabic \* MERGEFORMAT </w:instrText>
        </w:r>
        <w:r>
          <w:fldChar w:fldCharType="separate"/>
        </w:r>
      </w:ins>
      <w:ins w:id="2050" w:author="Gerard" w:date="2015-08-07T21:36:00Z">
        <w:r w:rsidR="00AE264D">
          <w:rPr>
            <w:noProof/>
          </w:rPr>
          <w:instrText>153</w:instrText>
        </w:r>
      </w:ins>
      <w:del w:id="2051" w:author="Gerard" w:date="2015-08-07T21:36:00Z">
        <w:r w:rsidDel="00AE264D">
          <w:rPr>
            <w:noProof/>
          </w:rPr>
          <w:delInstrText>154</w:delInstrText>
        </w:r>
      </w:del>
      <w:ins w:id="2052" w:author="Gerard" w:date="2015-08-07T20:41:00Z">
        <w:r>
          <w:rPr>
            <w:noProof/>
          </w:rPr>
          <w:fldChar w:fldCharType="end"/>
        </w:r>
        <w:r>
          <w:instrText>)</w:instrText>
        </w:r>
        <w:r>
          <w:fldChar w:fldCharType="end"/>
        </w:r>
      </w:ins>
    </w:p>
    <w:p w14:paraId="31F2485A" w14:textId="36CE6296" w:rsidR="00D606F9" w:rsidRDefault="005A2224" w:rsidP="005A2224">
      <w:pPr>
        <w:rPr>
          <w:ins w:id="2053" w:author="Gerard" w:date="2015-08-07T20:41:00Z"/>
        </w:rPr>
      </w:pPr>
      <w:ins w:id="2054" w:author="Gerard" w:date="2015-08-07T20:41:00Z">
        <w:r>
          <w:t>where</w:t>
        </w:r>
      </w:ins>
    </w:p>
    <w:p w14:paraId="5FC4D96D" w14:textId="77777777" w:rsidR="005A2224" w:rsidRDefault="005A2224" w:rsidP="005A2224">
      <w:pPr>
        <w:pStyle w:val="MTDisplayEquation"/>
        <w:rPr>
          <w:ins w:id="2055" w:author="Gerard" w:date="2015-08-07T20:41:00Z"/>
        </w:rPr>
      </w:pPr>
      <w:ins w:id="2056" w:author="Gerard" w:date="2015-08-07T20:41:00Z">
        <w:r>
          <w:tab/>
        </w:r>
        <w:r w:rsidR="00164060" w:rsidRPr="00164060">
          <w:rPr>
            <w:position w:val="-94"/>
          </w:rPr>
          <w:object w:dxaOrig="3060" w:dyaOrig="2000" w14:anchorId="4F8FC44E">
            <v:shape id="_x0000_i3044" type="#_x0000_t75" style="width:153.1pt;height:99.35pt" o:ole="">
              <v:imagedata r:id="rId3718" o:title=""/>
            </v:shape>
            <o:OLEObject Type="Embed" ProgID="Equation.DSMT4" ShapeID="_x0000_i3044" DrawAspect="Content" ObjectID="_1374351942" r:id="rId3719"/>
          </w:object>
        </w:r>
        <w:r>
          <w:tab/>
        </w:r>
        <w:r>
          <w:fldChar w:fldCharType="begin"/>
        </w:r>
        <w:r>
          <w:instrText xml:space="preserve"> MACROBUTTON MTPlaceRef \* MERGEFORMAT </w:instrText>
        </w:r>
        <w:r>
          <w:fldChar w:fldCharType="begin"/>
        </w:r>
        <w:r>
          <w:instrText xml:space="preserve"> SEQ MTEqn \h \* MERGEFORMAT </w:instrText>
        </w:r>
      </w:ins>
      <w:del w:id="2057" w:author="Gerard" w:date="2015-08-07T21:36:00Z">
        <w:r w:rsidR="00AE264D" w:rsidDel="00AE264D">
          <w:fldChar w:fldCharType="separate"/>
        </w:r>
      </w:del>
      <w:ins w:id="2058" w:author="Gerard" w:date="2015-08-07T20:41:00Z">
        <w:r>
          <w:fldChar w:fldCharType="end"/>
        </w:r>
        <w:r>
          <w:instrText>(</w:instrText>
        </w:r>
        <w:r>
          <w:fldChar w:fldCharType="begin"/>
        </w:r>
        <w:r>
          <w:instrText xml:space="preserve"> SEQ MTSec \c \* Arabic \* MERGEFORMAT </w:instrText>
        </w:r>
        <w:r>
          <w:fldChar w:fldCharType="separate"/>
        </w:r>
      </w:ins>
      <w:r w:rsidR="00AE264D">
        <w:rPr>
          <w:noProof/>
        </w:rPr>
        <w:instrText>6</w:instrText>
      </w:r>
      <w:ins w:id="2059" w:author="Gerard" w:date="2015-08-07T20:41:00Z">
        <w:r>
          <w:rPr>
            <w:noProof/>
          </w:rPr>
          <w:fldChar w:fldCharType="end"/>
        </w:r>
        <w:r>
          <w:instrText>.</w:instrText>
        </w:r>
        <w:r>
          <w:fldChar w:fldCharType="begin"/>
        </w:r>
        <w:r>
          <w:instrText xml:space="preserve"> SEQ MTEqn \c \* Arabic \* MERGEFORMAT </w:instrText>
        </w:r>
        <w:r>
          <w:fldChar w:fldCharType="separate"/>
        </w:r>
      </w:ins>
      <w:ins w:id="2060" w:author="Gerard" w:date="2015-08-07T21:36:00Z">
        <w:r w:rsidR="00AE264D">
          <w:rPr>
            <w:noProof/>
          </w:rPr>
          <w:instrText>154</w:instrText>
        </w:r>
      </w:ins>
      <w:del w:id="2061" w:author="Gerard" w:date="2015-08-07T21:36:00Z">
        <w:r w:rsidDel="00AE264D">
          <w:rPr>
            <w:noProof/>
          </w:rPr>
          <w:delInstrText>155</w:delInstrText>
        </w:r>
      </w:del>
      <w:ins w:id="2062" w:author="Gerard" w:date="2015-08-07T20:41:00Z">
        <w:r>
          <w:rPr>
            <w:noProof/>
          </w:rPr>
          <w:fldChar w:fldCharType="end"/>
        </w:r>
        <w:r>
          <w:instrText>)</w:instrText>
        </w:r>
        <w:r>
          <w:fldChar w:fldCharType="end"/>
        </w:r>
      </w:ins>
    </w:p>
    <w:p w14:paraId="1DD623D6" w14:textId="77777777" w:rsidR="005A2224" w:rsidRDefault="005A2224" w:rsidP="005A2224">
      <w:pPr>
        <w:pStyle w:val="MTDisplayEquation"/>
        <w:rPr>
          <w:ins w:id="2063" w:author="Gerard" w:date="2015-08-07T20:41:00Z"/>
        </w:rPr>
      </w:pPr>
      <w:ins w:id="2064" w:author="Gerard" w:date="2015-08-07T20:41:00Z">
        <w:r>
          <w:tab/>
        </w:r>
        <w:r w:rsidR="00164060" w:rsidRPr="00164060">
          <w:rPr>
            <w:position w:val="-38"/>
          </w:rPr>
          <w:object w:dxaOrig="1860" w:dyaOrig="900" w14:anchorId="596AB9E7">
            <v:shape id="_x0000_i3039" type="#_x0000_t75" style="width:92.95pt;height:44.65pt" o:ole="">
              <v:imagedata r:id="rId3720" o:title=""/>
            </v:shape>
            <o:OLEObject Type="Embed" ProgID="Equation.DSMT4" ShapeID="_x0000_i3039" DrawAspect="Content" ObjectID="_1374351943" r:id="rId3721"/>
          </w:object>
        </w:r>
        <w:r>
          <w:tab/>
        </w:r>
        <w:r>
          <w:fldChar w:fldCharType="begin"/>
        </w:r>
        <w:r>
          <w:instrText xml:space="preserve"> MACROBUTTON MTPlaceRef \* MERGEFORMAT </w:instrText>
        </w:r>
        <w:r>
          <w:fldChar w:fldCharType="begin"/>
        </w:r>
        <w:r>
          <w:instrText xml:space="preserve"> SEQ MTEqn \h \* MERGEFORMAT </w:instrText>
        </w:r>
      </w:ins>
      <w:del w:id="2065" w:author="Gerard" w:date="2015-08-07T21:36:00Z">
        <w:r w:rsidR="00AE264D" w:rsidDel="00AE264D">
          <w:fldChar w:fldCharType="separate"/>
        </w:r>
      </w:del>
      <w:ins w:id="2066" w:author="Gerard" w:date="2015-08-07T20:41:00Z">
        <w:r>
          <w:fldChar w:fldCharType="end"/>
        </w:r>
        <w:r>
          <w:instrText>(</w:instrText>
        </w:r>
        <w:r>
          <w:fldChar w:fldCharType="begin"/>
        </w:r>
        <w:r>
          <w:instrText xml:space="preserve"> SEQ MTSec \c \* Arabic \* MERGEFORMAT </w:instrText>
        </w:r>
        <w:r>
          <w:fldChar w:fldCharType="separate"/>
        </w:r>
      </w:ins>
      <w:r w:rsidR="00AE264D">
        <w:rPr>
          <w:noProof/>
        </w:rPr>
        <w:instrText>6</w:instrText>
      </w:r>
      <w:ins w:id="2067" w:author="Gerard" w:date="2015-08-07T20:41:00Z">
        <w:r>
          <w:rPr>
            <w:noProof/>
          </w:rPr>
          <w:fldChar w:fldCharType="end"/>
        </w:r>
        <w:r>
          <w:instrText>.</w:instrText>
        </w:r>
        <w:r>
          <w:fldChar w:fldCharType="begin"/>
        </w:r>
        <w:r>
          <w:instrText xml:space="preserve"> SEQ MTEqn \c \* Arabic \* MERGEFORMAT </w:instrText>
        </w:r>
        <w:r>
          <w:fldChar w:fldCharType="separate"/>
        </w:r>
      </w:ins>
      <w:ins w:id="2068" w:author="Gerard" w:date="2015-08-07T21:36:00Z">
        <w:r w:rsidR="00AE264D">
          <w:rPr>
            <w:noProof/>
          </w:rPr>
          <w:instrText>155</w:instrText>
        </w:r>
      </w:ins>
      <w:del w:id="2069" w:author="Gerard" w:date="2015-08-07T21:36:00Z">
        <w:r w:rsidDel="00AE264D">
          <w:rPr>
            <w:noProof/>
          </w:rPr>
          <w:delInstrText>156</w:delInstrText>
        </w:r>
      </w:del>
      <w:ins w:id="2070" w:author="Gerard" w:date="2015-08-07T20:41:00Z">
        <w:r>
          <w:rPr>
            <w:noProof/>
          </w:rPr>
          <w:fldChar w:fldCharType="end"/>
        </w:r>
        <w:r>
          <w:instrText>)</w:instrText>
        </w:r>
        <w:r>
          <w:fldChar w:fldCharType="end"/>
        </w:r>
      </w:ins>
    </w:p>
    <w:p w14:paraId="3B29782C" w14:textId="77777777" w:rsidR="005A2224" w:rsidRDefault="005A2224" w:rsidP="005A2224">
      <w:pPr>
        <w:pStyle w:val="MTDisplayEquation"/>
        <w:rPr>
          <w:ins w:id="2071" w:author="Gerard" w:date="2015-08-07T20:41:00Z"/>
        </w:rPr>
      </w:pPr>
      <w:ins w:id="2072" w:author="Gerard" w:date="2015-08-07T20:41:00Z">
        <w:r>
          <w:lastRenderedPageBreak/>
          <w:tab/>
        </w:r>
        <w:r w:rsidR="00164060" w:rsidRPr="00164060">
          <w:rPr>
            <w:position w:val="-88"/>
          </w:rPr>
          <w:object w:dxaOrig="1980" w:dyaOrig="1880" w14:anchorId="6E6ABD63">
            <v:shape id="_x0000_i3050" type="#_x0000_t75" style="width:99.35pt;height:93.85pt" o:ole="">
              <v:imagedata r:id="rId3722" o:title=""/>
            </v:shape>
            <o:OLEObject Type="Embed" ProgID="Equation.DSMT4" ShapeID="_x0000_i3050" DrawAspect="Content" ObjectID="_1374351944" r:id="rId3723"/>
          </w:object>
        </w:r>
        <w:r>
          <w:tab/>
        </w:r>
        <w:r>
          <w:fldChar w:fldCharType="begin"/>
        </w:r>
        <w:r>
          <w:instrText xml:space="preserve"> MACROBUTTON MTPlaceRef \* MERGEFORMAT </w:instrText>
        </w:r>
        <w:r>
          <w:fldChar w:fldCharType="begin"/>
        </w:r>
        <w:r>
          <w:instrText xml:space="preserve"> SEQ MTEqn \h \* MERGEFORMAT </w:instrText>
        </w:r>
      </w:ins>
      <w:del w:id="2073" w:author="Gerard" w:date="2015-08-07T21:36:00Z">
        <w:r w:rsidR="00AE264D" w:rsidDel="00AE264D">
          <w:fldChar w:fldCharType="separate"/>
        </w:r>
      </w:del>
      <w:ins w:id="2074" w:author="Gerard" w:date="2015-08-07T20:41:00Z">
        <w:r>
          <w:fldChar w:fldCharType="end"/>
        </w:r>
        <w:r>
          <w:instrText>(</w:instrText>
        </w:r>
        <w:r>
          <w:fldChar w:fldCharType="begin"/>
        </w:r>
        <w:r>
          <w:instrText xml:space="preserve"> SEQ MTSec \c \* Arabic \* MERGEFORMAT </w:instrText>
        </w:r>
        <w:r>
          <w:fldChar w:fldCharType="separate"/>
        </w:r>
      </w:ins>
      <w:r w:rsidR="00AE264D">
        <w:rPr>
          <w:noProof/>
        </w:rPr>
        <w:instrText>6</w:instrText>
      </w:r>
      <w:ins w:id="2075" w:author="Gerard" w:date="2015-08-07T20:41:00Z">
        <w:r>
          <w:rPr>
            <w:noProof/>
          </w:rPr>
          <w:fldChar w:fldCharType="end"/>
        </w:r>
        <w:r>
          <w:instrText>.</w:instrText>
        </w:r>
        <w:r>
          <w:fldChar w:fldCharType="begin"/>
        </w:r>
        <w:r>
          <w:instrText xml:space="preserve"> SEQ MTEqn \c \* Arabic \* MERGEFORMAT </w:instrText>
        </w:r>
        <w:r>
          <w:fldChar w:fldCharType="separate"/>
        </w:r>
      </w:ins>
      <w:ins w:id="2076" w:author="Gerard" w:date="2015-08-07T21:36:00Z">
        <w:r w:rsidR="00AE264D">
          <w:rPr>
            <w:noProof/>
          </w:rPr>
          <w:instrText>156</w:instrText>
        </w:r>
      </w:ins>
      <w:del w:id="2077" w:author="Gerard" w:date="2015-08-07T21:36:00Z">
        <w:r w:rsidDel="00AE264D">
          <w:rPr>
            <w:noProof/>
          </w:rPr>
          <w:delInstrText>157</w:delInstrText>
        </w:r>
      </w:del>
      <w:ins w:id="2078" w:author="Gerard" w:date="2015-08-07T20:41:00Z">
        <w:r>
          <w:rPr>
            <w:noProof/>
          </w:rPr>
          <w:fldChar w:fldCharType="end"/>
        </w:r>
        <w:r>
          <w:instrText>)</w:instrText>
        </w:r>
        <w:r>
          <w:fldChar w:fldCharType="end"/>
        </w:r>
      </w:ins>
    </w:p>
    <w:p w14:paraId="40F40900" w14:textId="77777777" w:rsidR="005A2224" w:rsidRDefault="005A2224" w:rsidP="005A2224">
      <w:pPr>
        <w:rPr>
          <w:ins w:id="2079" w:author="Gerard" w:date="2015-08-07T20:41:00Z"/>
        </w:rPr>
      </w:pPr>
      <w:ins w:id="2080" w:author="Gerard" w:date="2015-08-07T20:41:00Z">
        <w:r>
          <w:t>and</w:t>
        </w:r>
      </w:ins>
    </w:p>
    <w:p w14:paraId="6D0A16BF" w14:textId="77777777" w:rsidR="005A2224" w:rsidRPr="002F00FB" w:rsidRDefault="005A2224" w:rsidP="005A2224">
      <w:pPr>
        <w:pStyle w:val="MTDisplayEquation"/>
        <w:rPr>
          <w:ins w:id="2081" w:author="Gerard" w:date="2015-08-07T20:41:00Z"/>
        </w:rPr>
      </w:pPr>
      <w:ins w:id="2082" w:author="Gerard" w:date="2015-08-07T20:41:00Z">
        <w:r>
          <w:tab/>
        </w:r>
        <w:r w:rsidR="00164060" w:rsidRPr="00164060">
          <w:rPr>
            <w:position w:val="-40"/>
            <w:rPrChange w:id="2083" w:author="Gerard" w:date="2015-08-07T21:32:00Z">
              <w:rPr>
                <w:position w:val="-62"/>
              </w:rPr>
            </w:rPrChange>
          </w:rPr>
          <w:object w:dxaOrig="3740" w:dyaOrig="940" w14:anchorId="0FF08371">
            <v:shape id="_x0000_i3047" type="#_x0000_t75" style="width:186.85pt;height:47.4pt" o:ole="">
              <v:imagedata r:id="rId3724" o:title=""/>
            </v:shape>
            <o:OLEObject Type="Embed" ProgID="Equation.DSMT4" ShapeID="_x0000_i3047" DrawAspect="Content" ObjectID="_1374351945" r:id="rId3725"/>
          </w:object>
        </w:r>
        <w:r>
          <w:tab/>
        </w:r>
        <w:r>
          <w:fldChar w:fldCharType="begin"/>
        </w:r>
        <w:r>
          <w:instrText xml:space="preserve"> MACROBUTTON MTPlaceRef \* MERGEFORMAT </w:instrText>
        </w:r>
        <w:r>
          <w:fldChar w:fldCharType="begin"/>
        </w:r>
        <w:r>
          <w:instrText xml:space="preserve"> SEQ MTEqn \h \* MERGEFORMAT </w:instrText>
        </w:r>
      </w:ins>
      <w:del w:id="2084" w:author="Gerard" w:date="2015-08-07T21:36:00Z">
        <w:r w:rsidR="00AE264D" w:rsidDel="00AE264D">
          <w:fldChar w:fldCharType="separate"/>
        </w:r>
      </w:del>
      <w:ins w:id="2085" w:author="Gerard" w:date="2015-08-07T20:41:00Z">
        <w:r>
          <w:fldChar w:fldCharType="end"/>
        </w:r>
        <w:r>
          <w:instrText>(</w:instrText>
        </w:r>
        <w:r>
          <w:fldChar w:fldCharType="begin"/>
        </w:r>
        <w:r>
          <w:instrText xml:space="preserve"> SEQ MTSec \c \* Arabic \* MERGEFORMAT </w:instrText>
        </w:r>
        <w:r>
          <w:fldChar w:fldCharType="separate"/>
        </w:r>
      </w:ins>
      <w:r w:rsidR="00AE264D">
        <w:rPr>
          <w:noProof/>
        </w:rPr>
        <w:instrText>6</w:instrText>
      </w:r>
      <w:ins w:id="2086" w:author="Gerard" w:date="2015-08-07T20:41:00Z">
        <w:r>
          <w:rPr>
            <w:noProof/>
          </w:rPr>
          <w:fldChar w:fldCharType="end"/>
        </w:r>
        <w:r>
          <w:instrText>.</w:instrText>
        </w:r>
        <w:r>
          <w:fldChar w:fldCharType="begin"/>
        </w:r>
        <w:r>
          <w:instrText xml:space="preserve"> SEQ MTEqn \c \* Arabic \* MERGEFORMAT </w:instrText>
        </w:r>
        <w:r>
          <w:fldChar w:fldCharType="separate"/>
        </w:r>
      </w:ins>
      <w:ins w:id="2087" w:author="Gerard" w:date="2015-08-07T21:36:00Z">
        <w:r w:rsidR="00AE264D">
          <w:rPr>
            <w:noProof/>
          </w:rPr>
          <w:instrText>157</w:instrText>
        </w:r>
      </w:ins>
      <w:del w:id="2088" w:author="Gerard" w:date="2015-08-07T21:36:00Z">
        <w:r w:rsidDel="00AE264D">
          <w:rPr>
            <w:noProof/>
          </w:rPr>
          <w:delInstrText>158</w:delInstrText>
        </w:r>
      </w:del>
      <w:ins w:id="2089" w:author="Gerard" w:date="2015-08-07T20:41:00Z">
        <w:r>
          <w:rPr>
            <w:noProof/>
          </w:rPr>
          <w:fldChar w:fldCharType="end"/>
        </w:r>
        <w:r>
          <w:instrText>)</w:instrText>
        </w:r>
        <w:r>
          <w:fldChar w:fldCharType="end"/>
        </w:r>
      </w:ins>
    </w:p>
    <w:p w14:paraId="19832CAC" w14:textId="77777777" w:rsidR="008C7882" w:rsidRPr="001A3520" w:rsidRDefault="008C7882" w:rsidP="008C7882"/>
    <w:p w14:paraId="6408141A" w14:textId="77777777" w:rsidR="002B7157" w:rsidRDefault="002B7157">
      <w:pPr>
        <w:jc w:val="left"/>
        <w:rPr>
          <w:rFonts w:cs="Arial"/>
          <w:b/>
          <w:bCs/>
          <w:kern w:val="32"/>
          <w:sz w:val="40"/>
          <w:szCs w:val="32"/>
        </w:rPr>
      </w:pPr>
      <w:r>
        <w:br w:type="page"/>
      </w:r>
    </w:p>
    <w:p w14:paraId="24F82168" w14:textId="77777777" w:rsidR="002B7157" w:rsidRDefault="002B7157" w:rsidP="00F75A04">
      <w:pPr>
        <w:pStyle w:val="Heading1"/>
      </w:pPr>
      <w:bookmarkStart w:id="2090" w:name="_Toc300602838"/>
      <w:r>
        <w:lastRenderedPageBreak/>
        <w:t>Dynamics</w:t>
      </w:r>
      <w:bookmarkEnd w:id="2090"/>
    </w:p>
    <w:p w14:paraId="5E266533" w14:textId="77777777" w:rsidR="002B7157" w:rsidRDefault="002B7157" w:rsidP="00F75A04">
      <w:r>
        <w:t xml:space="preserve">FEBio can perform a nonlinear dynamic analysis by </w:t>
      </w:r>
      <w:r w:rsidR="00734D81">
        <w:t xml:space="preserve">iteratively </w:t>
      </w:r>
      <w:r>
        <w:t>solving the following nonlinear semi-discrete finite element equations [REF BATHE].</w:t>
      </w:r>
    </w:p>
    <w:p w14:paraId="02054E3E" w14:textId="77777777" w:rsidR="002B7157" w:rsidRDefault="002B7157" w:rsidP="002B7157">
      <w:r>
        <w:fldChar w:fldCharType="begin"/>
      </w:r>
      <w:r>
        <w:instrText xml:space="preserve"> MACROBUTTON MTEditEquationSection2 </w:instrText>
      </w:r>
      <w:r w:rsidRPr="00F75A04">
        <w:rPr>
          <w:rStyle w:val="MTEquationSection"/>
        </w:rPr>
        <w:instrText>Equation Section (Next)</w:instrText>
      </w:r>
      <w:r>
        <w:fldChar w:fldCharType="end"/>
      </w:r>
    </w:p>
    <w:p w14:paraId="2097458A" w14:textId="66094AFA" w:rsidR="002B7157" w:rsidRDefault="002B7157" w:rsidP="00F75A04">
      <w:pPr>
        <w:pStyle w:val="MTDisplayEquation"/>
      </w:pPr>
      <w:r>
        <w:tab/>
      </w:r>
      <w:r w:rsidR="00905817" w:rsidRPr="00905817">
        <w:rPr>
          <w:position w:val="-32"/>
        </w:rPr>
        <w:object w:dxaOrig="2620" w:dyaOrig="760" w14:anchorId="1409B655">
          <v:shape id="_x0000_i2825" type="#_x0000_t75" style="width:131.25pt;height:37.35pt" o:ole="">
            <v:imagedata r:id="rId3726" o:title=""/>
          </v:shape>
          <o:OLEObject Type="Embed" ProgID="Equation.DSMT4" ShapeID="_x0000_i2825" DrawAspect="Content" ObjectID="_1374351946" r:id="rId3727"/>
        </w:object>
      </w:r>
      <w:r>
        <w:t xml:space="preserve"> </w:t>
      </w:r>
      <w:r>
        <w:tab/>
      </w:r>
      <w:r w:rsidR="00567B45">
        <w:fldChar w:fldCharType="begin"/>
      </w:r>
      <w:r w:rsidR="00567B45">
        <w:instrText xml:space="preserve"> MACROBUTTON MTEditEquationSection2 </w:instrText>
      </w:r>
      <w:r w:rsidR="00567B45" w:rsidRPr="00362FD7">
        <w:rPr>
          <w:rStyle w:val="MTEquationSection"/>
        </w:rPr>
        <w:instrText>Equation Section 7</w:instrText>
      </w:r>
      <w:r w:rsidR="00567B45">
        <w:fldChar w:fldCharType="end"/>
      </w:r>
      <w:r w:rsidR="00B70E0F">
        <w:fldChar w:fldCharType="begin"/>
      </w:r>
      <w:r w:rsidR="00B70E0F">
        <w:instrText xml:space="preserve"> MACROBUTTON MTPlaceRef \* MERGEFORMAT </w:instrText>
      </w:r>
      <w:fldSimple w:instr=" SEQ MTEqn \h \* MERGEFORMAT "/>
      <w:bookmarkStart w:id="2091" w:name="ZEqnNum633324"/>
      <w:r w:rsidR="00B70E0F">
        <w:instrText>(</w:instrText>
      </w:r>
      <w:fldSimple w:instr=" SEQ MTSec \c \* Arabic \* MERGEFORMAT ">
        <w:ins w:id="2092" w:author="Gerard" w:date="2015-08-07T21:36:00Z">
          <w:r w:rsidR="00AE264D">
            <w:rPr>
              <w:noProof/>
            </w:rPr>
            <w:instrText>6</w:instrText>
          </w:r>
        </w:ins>
        <w:del w:id="2093" w:author="Gerard" w:date="2015-07-27T22:14:00Z">
          <w:r w:rsidR="00D3178E" w:rsidDel="00C175E9">
            <w:rPr>
              <w:noProof/>
            </w:rPr>
            <w:delInstrText>7</w:delInstrText>
          </w:r>
        </w:del>
      </w:fldSimple>
      <w:r w:rsidR="00B70E0F">
        <w:instrText>.</w:instrText>
      </w:r>
      <w:fldSimple w:instr=" SEQ MTEqn \c \* Arabic \* MERGEFORMAT ">
        <w:ins w:id="2094" w:author="Gerard" w:date="2015-08-07T21:36:00Z">
          <w:r w:rsidR="00AE264D">
            <w:rPr>
              <w:noProof/>
            </w:rPr>
            <w:instrText>158</w:instrText>
          </w:r>
        </w:ins>
        <w:del w:id="2095" w:author="Gerard" w:date="2015-07-27T22:14:00Z">
          <w:r w:rsidR="00D3178E" w:rsidDel="00C175E9">
            <w:rPr>
              <w:noProof/>
            </w:rPr>
            <w:delInstrText>1</w:delInstrText>
          </w:r>
        </w:del>
      </w:fldSimple>
      <w:r w:rsidR="00B70E0F">
        <w:instrText>)</w:instrText>
      </w:r>
      <w:bookmarkEnd w:id="2091"/>
      <w:r w:rsidR="00B70E0F">
        <w:fldChar w:fldCharType="end"/>
      </w:r>
    </w:p>
    <w:p w14:paraId="66538EA2" w14:textId="77777777" w:rsidR="00734D81" w:rsidRDefault="00734D81" w:rsidP="00F75A04"/>
    <w:p w14:paraId="2E93C2FB" w14:textId="77777777" w:rsidR="002B7157" w:rsidRDefault="002B7157" w:rsidP="00F75A04">
      <w:r>
        <w:t xml:space="preserve">Here, </w:t>
      </w:r>
      <w:r>
        <w:rPr>
          <w:b/>
        </w:rPr>
        <w:t>M</w:t>
      </w:r>
      <w:r>
        <w:t xml:space="preserve"> is the mass matrix, </w:t>
      </w:r>
      <w:r>
        <w:rPr>
          <w:b/>
        </w:rPr>
        <w:t>K</w:t>
      </w:r>
      <w:r>
        <w:t xml:space="preserve"> the stiffness matrix, </w:t>
      </w:r>
      <w:r>
        <w:rPr>
          <w:b/>
        </w:rPr>
        <w:t>T</w:t>
      </w:r>
      <w:r>
        <w:t xml:space="preserve"> the internal force (stress) vector and </w:t>
      </w:r>
      <w:r>
        <w:rPr>
          <w:b/>
        </w:rPr>
        <w:t>F</w:t>
      </w:r>
      <w:r>
        <w:t xml:space="preserve"> the externally applied loads. </w:t>
      </w:r>
      <w:r w:rsidR="00734D81">
        <w:t xml:space="preserve">The upperscript index </w:t>
      </w:r>
      <w:r w:rsidR="00734D81">
        <w:rPr>
          <w:i/>
        </w:rPr>
        <w:t xml:space="preserve">k </w:t>
      </w:r>
      <w:r w:rsidR="00734D81">
        <w:t xml:space="preserve">refers to the iteration number, the subscript </w:t>
      </w:r>
      <w:r w:rsidR="00734D81">
        <w:rPr>
          <w:i/>
        </w:rPr>
        <w:t xml:space="preserve">n </w:t>
      </w:r>
      <w:r w:rsidR="00734D81">
        <w:t xml:space="preserve">refers to the time increment. The trapezoidal (or midpoint) rule is used to perform the time integration. This results in the following approximations </w:t>
      </w:r>
      <w:r w:rsidR="00BF50BB">
        <w:t>f</w:t>
      </w:r>
      <w:r w:rsidR="00734D81">
        <w:t>o</w:t>
      </w:r>
      <w:r w:rsidR="00BF50BB">
        <w:t>r</w:t>
      </w:r>
      <w:r w:rsidR="00734D81">
        <w:t xml:space="preserve"> the displacement and velocity</w:t>
      </w:r>
      <w:r w:rsidR="00BF50BB">
        <w:t xml:space="preserve"> updates</w:t>
      </w:r>
      <w:r w:rsidR="00734D81">
        <w:t>.</w:t>
      </w:r>
    </w:p>
    <w:p w14:paraId="75ABE0C3" w14:textId="77777777" w:rsidR="00734D81" w:rsidRDefault="00734D81" w:rsidP="00F75A04"/>
    <w:p w14:paraId="5DDA80EA" w14:textId="0D8E5548" w:rsidR="00734D81" w:rsidRDefault="00734D81" w:rsidP="00F75A04">
      <w:pPr>
        <w:pStyle w:val="MTDisplayEquation"/>
      </w:pPr>
      <w:r>
        <w:tab/>
      </w:r>
      <w:r w:rsidR="00905817" w:rsidRPr="00905817">
        <w:rPr>
          <w:position w:val="-58"/>
        </w:rPr>
        <w:object w:dxaOrig="2340" w:dyaOrig="1280" w14:anchorId="5AAFD9E4">
          <v:shape id="_x0000_i2826" type="#_x0000_t75" style="width:116.65pt;height:63.8pt" o:ole="">
            <v:imagedata r:id="rId3728" o:title=""/>
          </v:shape>
          <o:OLEObject Type="Embed" ProgID="Equation.DSMT4" ShapeID="_x0000_i2826" DrawAspect="Content" ObjectID="_1374351947" r:id="rId3729"/>
        </w:object>
      </w:r>
      <w:r>
        <w:t xml:space="preserve"> </w:t>
      </w:r>
      <w:r>
        <w:tab/>
      </w:r>
      <w:r w:rsidR="00B70E0F">
        <w:fldChar w:fldCharType="begin"/>
      </w:r>
      <w:r w:rsidR="00B70E0F">
        <w:instrText xml:space="preserve"> MACROBUTTON MTPlaceRef \* MERGEFORMAT </w:instrText>
      </w:r>
      <w:fldSimple w:instr=" SEQ MTEqn \h \* MERGEFORMAT "/>
      <w:bookmarkStart w:id="2096" w:name="ZEqnNum748144"/>
      <w:r w:rsidR="00B70E0F">
        <w:instrText>(</w:instrText>
      </w:r>
      <w:fldSimple w:instr=" SEQ MTSec \c \* Arabic \* MERGEFORMAT ">
        <w:ins w:id="2097" w:author="Gerard" w:date="2015-08-07T21:36:00Z">
          <w:r w:rsidR="00AE264D">
            <w:rPr>
              <w:noProof/>
            </w:rPr>
            <w:instrText>6</w:instrText>
          </w:r>
        </w:ins>
        <w:del w:id="2098" w:author="Gerard" w:date="2015-07-27T22:14:00Z">
          <w:r w:rsidR="00D3178E" w:rsidDel="00C175E9">
            <w:rPr>
              <w:noProof/>
            </w:rPr>
            <w:delInstrText>7</w:delInstrText>
          </w:r>
        </w:del>
      </w:fldSimple>
      <w:r w:rsidR="00B70E0F">
        <w:instrText>.</w:instrText>
      </w:r>
      <w:fldSimple w:instr=" SEQ MTEqn \c \* Arabic \* MERGEFORMAT ">
        <w:ins w:id="2099" w:author="Gerard" w:date="2015-08-07T21:36:00Z">
          <w:r w:rsidR="00AE264D">
            <w:rPr>
              <w:noProof/>
            </w:rPr>
            <w:instrText>159</w:instrText>
          </w:r>
        </w:ins>
        <w:del w:id="2100" w:author="Gerard" w:date="2015-07-27T22:14:00Z">
          <w:r w:rsidR="00D3178E" w:rsidDel="00C175E9">
            <w:rPr>
              <w:noProof/>
            </w:rPr>
            <w:delInstrText>2</w:delInstrText>
          </w:r>
        </w:del>
      </w:fldSimple>
      <w:r w:rsidR="00B70E0F">
        <w:instrText>)</w:instrText>
      </w:r>
      <w:bookmarkEnd w:id="2096"/>
      <w:r w:rsidR="00B70E0F">
        <w:fldChar w:fldCharType="end"/>
      </w:r>
    </w:p>
    <w:p w14:paraId="22907663" w14:textId="75B168E5" w:rsidR="00734D81" w:rsidRDefault="00734D81" w:rsidP="00F75A04">
      <w:r>
        <w:t xml:space="preserve">Using </w:t>
      </w:r>
      <w:r w:rsidR="00D3178E">
        <w:fldChar w:fldCharType="begin"/>
      </w:r>
      <w:r w:rsidR="00D3178E">
        <w:instrText xml:space="preserve"> GOTOBUTTON ZEqnNum748144  \* MERGEFORMAT </w:instrText>
      </w:r>
      <w:fldSimple w:instr=" REF ZEqnNum748144 \* Charformat \! \* MERGEFORMAT ">
        <w:ins w:id="2101" w:author="Gerard" w:date="2015-08-07T21:36:00Z">
          <w:r w:rsidR="00AE264D">
            <w:instrText>(6.159)</w:instrText>
          </w:r>
        </w:ins>
        <w:del w:id="2102" w:author="Gerard" w:date="2015-07-27T22:14:00Z">
          <w:r w:rsidR="00D3178E" w:rsidDel="00C175E9">
            <w:delInstrText>(7.2)</w:delInstrText>
          </w:r>
        </w:del>
      </w:fldSimple>
      <w:r w:rsidR="00D3178E">
        <w:fldChar w:fldCharType="end"/>
      </w:r>
      <w:r>
        <w:t xml:space="preserve"> we can solve for </w:t>
      </w:r>
      <w:r w:rsidR="00905817" w:rsidRPr="00905817">
        <w:rPr>
          <w:position w:val="-12"/>
        </w:rPr>
        <w:object w:dxaOrig="420" w:dyaOrig="380" w14:anchorId="3E0F07D0">
          <v:shape id="_x0000_i2827" type="#_x0000_t75" style="width:20.05pt;height:19.15pt" o:ole="">
            <v:imagedata r:id="rId3730" o:title=""/>
          </v:shape>
          <o:OLEObject Type="Embed" ProgID="Equation.DSMT4" ShapeID="_x0000_i2827" DrawAspect="Content" ObjectID="_1374351948" r:id="rId3731"/>
        </w:object>
      </w:r>
      <w:r>
        <w:t xml:space="preserve"> .</w:t>
      </w:r>
    </w:p>
    <w:p w14:paraId="1B1A8497" w14:textId="286A5352" w:rsidR="00734D81" w:rsidRDefault="00734D81" w:rsidP="00F75A04">
      <w:pPr>
        <w:pStyle w:val="MTDisplayEquation"/>
      </w:pPr>
      <w:r>
        <w:tab/>
      </w:r>
      <w:r w:rsidR="00905817" w:rsidRPr="00905817">
        <w:rPr>
          <w:position w:val="-24"/>
        </w:rPr>
        <w:object w:dxaOrig="3640" w:dyaOrig="620" w14:anchorId="2D92F39F">
          <v:shape id="_x0000_i2828" type="#_x0000_t75" style="width:183.2pt;height:31pt" o:ole="">
            <v:imagedata r:id="rId3732" o:title=""/>
          </v:shape>
          <o:OLEObject Type="Embed" ProgID="Equation.DSMT4" ShapeID="_x0000_i2828" DrawAspect="Content" ObjectID="_1374351949" r:id="rId3733"/>
        </w:object>
      </w:r>
      <w:r>
        <w:t xml:space="preserve"> </w:t>
      </w:r>
      <w:r>
        <w:tab/>
      </w:r>
      <w:r w:rsidR="00B70E0F">
        <w:fldChar w:fldCharType="begin"/>
      </w:r>
      <w:r w:rsidR="00B70E0F">
        <w:instrText xml:space="preserve"> MACROBUTTON MTPlaceRef \* MERGEFORMAT </w:instrText>
      </w:r>
      <w:fldSimple w:instr=" SEQ MTEqn \h \* MERGEFORMAT "/>
      <w:bookmarkStart w:id="2103" w:name="ZEqnNum747290"/>
      <w:r w:rsidR="00B70E0F">
        <w:instrText>(</w:instrText>
      </w:r>
      <w:fldSimple w:instr=" SEQ MTSec \c \* Arabic \* MERGEFORMAT ">
        <w:ins w:id="2104" w:author="Gerard" w:date="2015-08-07T21:36:00Z">
          <w:r w:rsidR="00AE264D">
            <w:rPr>
              <w:noProof/>
            </w:rPr>
            <w:instrText>6</w:instrText>
          </w:r>
        </w:ins>
        <w:del w:id="2105" w:author="Gerard" w:date="2015-07-27T22:14:00Z">
          <w:r w:rsidR="00D3178E" w:rsidDel="00C175E9">
            <w:rPr>
              <w:noProof/>
            </w:rPr>
            <w:delInstrText>7</w:delInstrText>
          </w:r>
        </w:del>
      </w:fldSimple>
      <w:r w:rsidR="00B70E0F">
        <w:instrText>.</w:instrText>
      </w:r>
      <w:fldSimple w:instr=" SEQ MTEqn \c \* Arabic \* MERGEFORMAT ">
        <w:ins w:id="2106" w:author="Gerard" w:date="2015-08-07T21:36:00Z">
          <w:r w:rsidR="00AE264D">
            <w:rPr>
              <w:noProof/>
            </w:rPr>
            <w:instrText>160</w:instrText>
          </w:r>
        </w:ins>
        <w:del w:id="2107" w:author="Gerard" w:date="2015-07-27T22:14:00Z">
          <w:r w:rsidR="00D3178E" w:rsidDel="00C175E9">
            <w:rPr>
              <w:noProof/>
            </w:rPr>
            <w:delInstrText>3</w:delInstrText>
          </w:r>
        </w:del>
      </w:fldSimple>
      <w:r w:rsidR="00B70E0F">
        <w:instrText>)</w:instrText>
      </w:r>
      <w:bookmarkEnd w:id="2103"/>
      <w:r w:rsidR="00B70E0F">
        <w:fldChar w:fldCharType="end"/>
      </w:r>
    </w:p>
    <w:p w14:paraId="635D596A" w14:textId="014A0573" w:rsidR="00CC7944" w:rsidRDefault="00CC7944" w:rsidP="00F75A04">
      <w:r>
        <w:t>Substituting this into equation</w:t>
      </w:r>
      <w:r w:rsidR="00D3178E">
        <w:t xml:space="preserve"> </w:t>
      </w:r>
      <w:r w:rsidR="00D3178E">
        <w:fldChar w:fldCharType="begin"/>
      </w:r>
      <w:r w:rsidR="00D3178E">
        <w:instrText xml:space="preserve"> GOTOBUTTON ZEqnNum633324  \* MERGEFORMAT </w:instrText>
      </w:r>
      <w:fldSimple w:instr=" REF ZEqnNum633324 \* Charformat \! \* MERGEFORMAT ">
        <w:ins w:id="2108" w:author="Gerard" w:date="2015-08-07T21:36:00Z">
          <w:r w:rsidR="00AE264D">
            <w:instrText>(6.158)</w:instrText>
          </w:r>
        </w:ins>
        <w:del w:id="2109" w:author="Gerard" w:date="2015-07-27T22:14:00Z">
          <w:r w:rsidR="00D3178E" w:rsidDel="00C175E9">
            <w:delInstrText>(7.1)</w:delInstrText>
          </w:r>
        </w:del>
      </w:fldSimple>
      <w:r w:rsidR="00D3178E">
        <w:fldChar w:fldCharType="end"/>
      </w:r>
      <w:r w:rsidR="00D3178E">
        <w:t xml:space="preserve"> </w:t>
      </w:r>
      <w:r>
        <w:t>results in the following linear system of equations.</w:t>
      </w:r>
    </w:p>
    <w:p w14:paraId="0F3C1911" w14:textId="77777777" w:rsidR="00CC7944" w:rsidRDefault="00CC7944" w:rsidP="00F75A04"/>
    <w:p w14:paraId="0F9A67B0" w14:textId="120B320E" w:rsidR="00CC7944" w:rsidRDefault="00CC7944" w:rsidP="00F75A04">
      <w:pPr>
        <w:pStyle w:val="MTDisplayEquation"/>
      </w:pPr>
      <w:r>
        <w:tab/>
      </w:r>
      <w:r w:rsidR="00905817" w:rsidRPr="00905817">
        <w:rPr>
          <w:position w:val="-28"/>
        </w:rPr>
        <w:object w:dxaOrig="5940" w:dyaOrig="680" w14:anchorId="69670505">
          <v:shape id="_x0000_i2829" type="#_x0000_t75" style="width:298.05pt;height:34.65pt" o:ole="">
            <v:imagedata r:id="rId3734" o:title=""/>
          </v:shape>
          <o:OLEObject Type="Embed" ProgID="Equation.DSMT4" ShapeID="_x0000_i2829" DrawAspect="Content" ObjectID="_1374351950" r:id="rId3735"/>
        </w:object>
      </w:r>
      <w:r>
        <w:t xml:space="preserve"> </w:t>
      </w:r>
      <w:r>
        <w:tab/>
      </w:r>
      <w:r w:rsidR="00B70E0F">
        <w:fldChar w:fldCharType="begin"/>
      </w:r>
      <w:r w:rsidR="00B70E0F">
        <w:instrText xml:space="preserve"> MACROBUTTON MTPlaceRef \* MERGEFORMAT </w:instrText>
      </w:r>
      <w:fldSimple w:instr=" SEQ MTEqn \h \* MERGEFORMAT "/>
      <w:r w:rsidR="00B70E0F">
        <w:instrText>(</w:instrText>
      </w:r>
      <w:fldSimple w:instr=" SEQ MTSec \c \* Arabic \* MERGEFORMAT ">
        <w:ins w:id="2110" w:author="Gerard" w:date="2015-08-07T21:36:00Z">
          <w:r w:rsidR="00AE264D">
            <w:rPr>
              <w:noProof/>
            </w:rPr>
            <w:instrText>6</w:instrText>
          </w:r>
        </w:ins>
        <w:del w:id="2111" w:author="Gerard" w:date="2015-07-27T22:14:00Z">
          <w:r w:rsidR="00D3178E" w:rsidDel="00C175E9">
            <w:rPr>
              <w:noProof/>
            </w:rPr>
            <w:delInstrText>7</w:delInstrText>
          </w:r>
        </w:del>
      </w:fldSimple>
      <w:r w:rsidR="00B70E0F">
        <w:instrText>.</w:instrText>
      </w:r>
      <w:fldSimple w:instr=" SEQ MTEqn \c \* Arabic \* MERGEFORMAT ">
        <w:ins w:id="2112" w:author="Gerard" w:date="2015-08-07T21:36:00Z">
          <w:r w:rsidR="00AE264D">
            <w:rPr>
              <w:noProof/>
            </w:rPr>
            <w:instrText>161</w:instrText>
          </w:r>
        </w:ins>
        <w:del w:id="2113" w:author="Gerard" w:date="2015-07-27T22:14:00Z">
          <w:r w:rsidR="00D3178E" w:rsidDel="00C175E9">
            <w:rPr>
              <w:noProof/>
            </w:rPr>
            <w:delInstrText>4</w:delInstrText>
          </w:r>
        </w:del>
      </w:fldSimple>
      <w:r w:rsidR="00B70E0F">
        <w:instrText>)</w:instrText>
      </w:r>
      <w:r w:rsidR="00B70E0F">
        <w:fldChar w:fldCharType="end"/>
      </w:r>
    </w:p>
    <w:p w14:paraId="31887B7E" w14:textId="77777777" w:rsidR="00CC7944" w:rsidRDefault="00CC7944" w:rsidP="00F75A04"/>
    <w:p w14:paraId="5BF65F39" w14:textId="5FB25625" w:rsidR="00BF50BB" w:rsidRPr="00BF50BB" w:rsidRDefault="00BF50BB" w:rsidP="00F75A04">
      <w:r>
        <w:t xml:space="preserve">Solving this equation for </w:t>
      </w:r>
      <w:r w:rsidR="00905817" w:rsidRPr="00905817">
        <w:rPr>
          <w:position w:val="-6"/>
        </w:rPr>
        <w:object w:dxaOrig="440" w:dyaOrig="320" w14:anchorId="6E96725B">
          <v:shape id="_x0000_i2830" type="#_x0000_t75" style="width:21.85pt;height:15.5pt" o:ole="">
            <v:imagedata r:id="rId3736" o:title=""/>
          </v:shape>
          <o:OLEObject Type="Embed" ProgID="Equation.DSMT4" ShapeID="_x0000_i2830" DrawAspect="Content" ObjectID="_1374351951" r:id="rId3737"/>
        </w:object>
      </w:r>
      <w:r>
        <w:t xml:space="preserve"> and using</w:t>
      </w:r>
      <w:r w:rsidR="00D3178E">
        <w:t xml:space="preserve"> </w:t>
      </w:r>
      <w:r w:rsidR="00D3178E">
        <w:fldChar w:fldCharType="begin"/>
      </w:r>
      <w:r w:rsidR="00D3178E">
        <w:instrText xml:space="preserve"> GOTOBUTTON ZEqnNum633324  \* MERGEFORMAT </w:instrText>
      </w:r>
      <w:fldSimple w:instr=" REF ZEqnNum633324 \* Charformat \! \* MERGEFORMAT ">
        <w:ins w:id="2114" w:author="Gerard" w:date="2015-08-07T21:36:00Z">
          <w:r w:rsidR="00AE264D">
            <w:instrText>(6.158)</w:instrText>
          </w:r>
        </w:ins>
        <w:del w:id="2115" w:author="Gerard" w:date="2015-07-27T22:14:00Z">
          <w:r w:rsidR="00D3178E" w:rsidDel="00C175E9">
            <w:delInstrText>(7.1)</w:delInstrText>
          </w:r>
        </w:del>
      </w:fldSimple>
      <w:r w:rsidR="00D3178E">
        <w:fldChar w:fldCharType="end"/>
      </w:r>
      <w:r w:rsidR="00D3178E">
        <w:t xml:space="preserve"> </w:t>
      </w:r>
      <w:r>
        <w:t xml:space="preserve">gives the new displacement vector </w:t>
      </w:r>
      <w:r w:rsidR="00905817" w:rsidRPr="00905817">
        <w:rPr>
          <w:position w:val="-12"/>
        </w:rPr>
        <w:object w:dxaOrig="420" w:dyaOrig="380" w14:anchorId="7BEAA7A6">
          <v:shape id="_x0000_i2831" type="#_x0000_t75" style="width:20.05pt;height:19.15pt" o:ole="">
            <v:imagedata r:id="rId3738" o:title=""/>
          </v:shape>
          <o:OLEObject Type="Embed" ProgID="Equation.DSMT4" ShapeID="_x0000_i2831" DrawAspect="Content" ObjectID="_1374351952" r:id="rId3739"/>
        </w:object>
      </w:r>
      <w:r>
        <w:t xml:space="preserve"> . The acceleration vector </w:t>
      </w:r>
      <w:r w:rsidR="00905817" w:rsidRPr="00905817">
        <w:rPr>
          <w:position w:val="-12"/>
        </w:rPr>
        <w:object w:dxaOrig="420" w:dyaOrig="380" w14:anchorId="3EE78515">
          <v:shape id="_x0000_i2832" type="#_x0000_t75" style="width:20.05pt;height:19.15pt" o:ole="">
            <v:imagedata r:id="rId3740" o:title=""/>
          </v:shape>
          <o:OLEObject Type="Embed" ProgID="Equation.DSMT4" ShapeID="_x0000_i2832" DrawAspect="Content" ObjectID="_1374351953" r:id="rId3741"/>
        </w:object>
      </w:r>
      <w:r>
        <w:t xml:space="preserve"> can then be found from</w:t>
      </w:r>
      <w:r w:rsidR="00D3178E">
        <w:t xml:space="preserve"> </w:t>
      </w:r>
      <w:r w:rsidR="00D3178E">
        <w:fldChar w:fldCharType="begin"/>
      </w:r>
      <w:r w:rsidR="00D3178E">
        <w:instrText xml:space="preserve"> GOTOBUTTON ZEqnNum747290  \* MERGEFORMAT </w:instrText>
      </w:r>
      <w:fldSimple w:instr=" REF ZEqnNum747290 \* Charformat \! \* MERGEFORMAT ">
        <w:ins w:id="2116" w:author="Gerard" w:date="2015-08-07T21:36:00Z">
          <w:r w:rsidR="00AE264D">
            <w:instrText>(6.160)</w:instrText>
          </w:r>
        </w:ins>
        <w:del w:id="2117" w:author="Gerard" w:date="2015-07-27T22:14:00Z">
          <w:r w:rsidR="00D3178E" w:rsidDel="00C175E9">
            <w:delInstrText>(7.3)</w:delInstrText>
          </w:r>
        </w:del>
      </w:fldSimple>
      <w:r w:rsidR="00D3178E">
        <w:fldChar w:fldCharType="end"/>
      </w:r>
      <w:r w:rsidR="00D3178E">
        <w:t xml:space="preserve"> </w:t>
      </w:r>
      <w:r>
        <w:t xml:space="preserve">and the velocity vector </w:t>
      </w:r>
      <w:r w:rsidR="00905817" w:rsidRPr="00905817">
        <w:rPr>
          <w:position w:val="-12"/>
        </w:rPr>
        <w:object w:dxaOrig="420" w:dyaOrig="380" w14:anchorId="16A2E2FB">
          <v:shape id="_x0000_i2833" type="#_x0000_t75" style="width:20.05pt;height:19.15pt" o:ole="">
            <v:imagedata r:id="rId3742" o:title=""/>
          </v:shape>
          <o:OLEObject Type="Embed" ProgID="Equation.DSMT4" ShapeID="_x0000_i2833" DrawAspect="Content" ObjectID="_1374351954" r:id="rId3743"/>
        </w:object>
      </w:r>
      <w:r>
        <w:t xml:space="preserve"> from</w:t>
      </w:r>
      <w:r w:rsidR="00D3178E">
        <w:fldChar w:fldCharType="begin"/>
      </w:r>
      <w:r w:rsidR="00D3178E">
        <w:instrText xml:space="preserve"> GOTOBUTTON ZEqnNum747290  \* MERGEFORMAT </w:instrText>
      </w:r>
      <w:fldSimple w:instr=" REF ZEqnNum747290 \* Charformat \! \* MERGEFORMAT ">
        <w:ins w:id="2118" w:author="Gerard" w:date="2015-08-07T21:36:00Z">
          <w:r w:rsidR="00AE264D">
            <w:instrText>(6.160)</w:instrText>
          </w:r>
        </w:ins>
        <w:del w:id="2119" w:author="Gerard" w:date="2015-07-27T22:14:00Z">
          <w:r w:rsidR="00D3178E" w:rsidDel="00C175E9">
            <w:delInstrText>(7.3)</w:delInstrText>
          </w:r>
        </w:del>
      </w:fldSimple>
      <w:r w:rsidR="00D3178E">
        <w:fldChar w:fldCharType="end"/>
      </w:r>
      <w:r>
        <w:t>.</w:t>
      </w:r>
      <w:r w:rsidR="00567B45">
        <w:t xml:space="preserve"> </w:t>
      </w:r>
      <w:r>
        <w:t xml:space="preserve">This algorithm is repeated until convergence is reached. </w:t>
      </w:r>
    </w:p>
    <w:p w14:paraId="15AFEE5E" w14:textId="77777777" w:rsidR="002B7157" w:rsidRDefault="002B7157">
      <w:pPr>
        <w:pStyle w:val="Heading1"/>
        <w:numPr>
          <w:ilvl w:val="0"/>
          <w:numId w:val="0"/>
        </w:numPr>
      </w:pPr>
    </w:p>
    <w:p w14:paraId="19584BC4" w14:textId="77777777" w:rsidR="008C7882" w:rsidRDefault="008C7882">
      <w:pPr>
        <w:pStyle w:val="Heading1"/>
        <w:numPr>
          <w:ilvl w:val="0"/>
          <w:numId w:val="0"/>
        </w:numPr>
      </w:pPr>
      <w:r>
        <w:br w:type="page"/>
      </w:r>
      <w:bookmarkStart w:id="2120" w:name="_Toc300602839"/>
      <w:r>
        <w:lastRenderedPageBreak/>
        <w:t>References</w:t>
      </w:r>
      <w:bookmarkEnd w:id="2120"/>
    </w:p>
    <w:p w14:paraId="6B5F59D8" w14:textId="77777777" w:rsidR="008C7882" w:rsidRPr="000B47A2" w:rsidRDefault="008C7882" w:rsidP="008C7882"/>
    <w:p w14:paraId="081731D9" w14:textId="77777777" w:rsidR="00214E15" w:rsidRPr="00214E15" w:rsidRDefault="008C7882" w:rsidP="00214E15">
      <w:pPr>
        <w:pStyle w:val="EndNoteBibliography"/>
        <w:rPr>
          <w:noProof/>
        </w:rPr>
      </w:pPr>
      <w:r>
        <w:fldChar w:fldCharType="begin"/>
      </w:r>
      <w:r>
        <w:instrText xml:space="preserve"> ADDIN EN.REFLIST </w:instrText>
      </w:r>
      <w:r>
        <w:fldChar w:fldCharType="separate"/>
      </w:r>
      <w:bookmarkStart w:id="2121" w:name="_ENREF_1"/>
      <w:r w:rsidR="00214E15" w:rsidRPr="00214E15">
        <w:rPr>
          <w:noProof/>
        </w:rPr>
        <w:t>[1]</w:t>
      </w:r>
      <w:r w:rsidR="00214E15" w:rsidRPr="00214E15">
        <w:rPr>
          <w:noProof/>
        </w:rPr>
        <w:tab/>
        <w:t>Bonet, J., and Wood, R. D., 1997, Nonlinear continuum mechanics for finite element analysis, Cambridge University Press.</w:t>
      </w:r>
      <w:bookmarkEnd w:id="2121"/>
    </w:p>
    <w:p w14:paraId="074A42DF" w14:textId="77777777" w:rsidR="00214E15" w:rsidRPr="00214E15" w:rsidRDefault="00214E15" w:rsidP="00214E15">
      <w:pPr>
        <w:pStyle w:val="EndNoteBibliography"/>
        <w:rPr>
          <w:noProof/>
        </w:rPr>
      </w:pPr>
      <w:bookmarkStart w:id="2122" w:name="_ENREF_2"/>
      <w:r w:rsidRPr="00214E15">
        <w:rPr>
          <w:noProof/>
        </w:rPr>
        <w:t>[2]</w:t>
      </w:r>
      <w:r w:rsidRPr="00214E15">
        <w:rPr>
          <w:noProof/>
        </w:rPr>
        <w:tab/>
        <w:t>Lai, W. M., Rubin, D., and Krempl, E., 2010, Introduction to continuum mechanics, Butterworth-Heinemann/Elsevier, Amsterdam ; Boston.</w:t>
      </w:r>
      <w:bookmarkEnd w:id="2122"/>
    </w:p>
    <w:p w14:paraId="2044C397" w14:textId="77777777" w:rsidR="00214E15" w:rsidRPr="00214E15" w:rsidRDefault="00214E15" w:rsidP="00214E15">
      <w:pPr>
        <w:pStyle w:val="EndNoteBibliography"/>
        <w:rPr>
          <w:noProof/>
        </w:rPr>
      </w:pPr>
      <w:bookmarkStart w:id="2123" w:name="_ENREF_3"/>
      <w:r w:rsidRPr="00214E15">
        <w:rPr>
          <w:noProof/>
        </w:rPr>
        <w:t>[3]</w:t>
      </w:r>
      <w:r w:rsidRPr="00214E15">
        <w:rPr>
          <w:noProof/>
        </w:rPr>
        <w:tab/>
        <w:t>Spencer, A. J. M., 1984, Continuum Theory of the Mechanics of Fibre-Reinforced Composites, Springer-Verlag, New York.</w:t>
      </w:r>
      <w:bookmarkEnd w:id="2123"/>
    </w:p>
    <w:p w14:paraId="4D4F828F" w14:textId="77777777" w:rsidR="00214E15" w:rsidRPr="00214E15" w:rsidRDefault="00214E15" w:rsidP="00214E15">
      <w:pPr>
        <w:pStyle w:val="EndNoteBibliography"/>
        <w:rPr>
          <w:noProof/>
        </w:rPr>
      </w:pPr>
      <w:bookmarkStart w:id="2124" w:name="_ENREF_4"/>
      <w:r w:rsidRPr="00214E15">
        <w:rPr>
          <w:noProof/>
        </w:rPr>
        <w:t>[4]</w:t>
      </w:r>
      <w:r w:rsidRPr="00214E15">
        <w:rPr>
          <w:noProof/>
        </w:rPr>
        <w:tab/>
        <w:t>Holzapfel, G. A., 2000, Nonlinear solid mechanics : a continuum approach for engineering, Wiley, Chichester ; New York.</w:t>
      </w:r>
      <w:bookmarkEnd w:id="2124"/>
    </w:p>
    <w:p w14:paraId="487E6488" w14:textId="77777777" w:rsidR="00214E15" w:rsidRPr="00214E15" w:rsidRDefault="00214E15" w:rsidP="00214E15">
      <w:pPr>
        <w:pStyle w:val="EndNoteBibliography"/>
        <w:rPr>
          <w:noProof/>
        </w:rPr>
      </w:pPr>
      <w:bookmarkStart w:id="2125" w:name="_ENREF_5"/>
      <w:r w:rsidRPr="00214E15">
        <w:rPr>
          <w:noProof/>
        </w:rPr>
        <w:t>[5]</w:t>
      </w:r>
      <w:r w:rsidRPr="00214E15">
        <w:rPr>
          <w:noProof/>
        </w:rPr>
        <w:tab/>
        <w:t>Weiss, J. A., Maker, B. N., and Govindjee, S., 1996, "Finite element implementation of incompressible, transversely isotropic hyperelasticity," Computer Methods in Applications of Mechanics and Engineering, 135, pp. 107-128.</w:t>
      </w:r>
      <w:bookmarkEnd w:id="2125"/>
    </w:p>
    <w:p w14:paraId="42183145" w14:textId="77777777" w:rsidR="00214E15" w:rsidRPr="00214E15" w:rsidRDefault="00214E15" w:rsidP="00214E15">
      <w:pPr>
        <w:pStyle w:val="EndNoteBibliography"/>
        <w:rPr>
          <w:noProof/>
        </w:rPr>
      </w:pPr>
      <w:bookmarkStart w:id="2126" w:name="_ENREF_6"/>
      <w:r w:rsidRPr="00214E15">
        <w:rPr>
          <w:noProof/>
        </w:rPr>
        <w:t>[6]</w:t>
      </w:r>
      <w:r w:rsidRPr="00214E15">
        <w:rPr>
          <w:noProof/>
        </w:rPr>
        <w:tab/>
        <w:t>Horowitz, A., Sheinman, I., Lanir, Y., Perl, M., and Sideman, S., 1988, "Nonlinear Incompressilbe Finite Element for Simulating Loading of Cardiac Tissue- part I: two Dimensional Formulation for Thin Myocardial Strips," Journal of Biomechanical Engineering, Transactions of the ASME, 110(1), pp. 57-61.</w:t>
      </w:r>
      <w:bookmarkEnd w:id="2126"/>
    </w:p>
    <w:p w14:paraId="1A22C2AF" w14:textId="77777777" w:rsidR="00214E15" w:rsidRPr="00214E15" w:rsidRDefault="00214E15" w:rsidP="00214E15">
      <w:pPr>
        <w:pStyle w:val="EndNoteBibliography"/>
        <w:rPr>
          <w:noProof/>
        </w:rPr>
      </w:pPr>
      <w:bookmarkStart w:id="2127" w:name="_ENREF_7"/>
      <w:r w:rsidRPr="00214E15">
        <w:rPr>
          <w:noProof/>
        </w:rPr>
        <w:t>[7]</w:t>
      </w:r>
      <w:r w:rsidRPr="00214E15">
        <w:rPr>
          <w:noProof/>
        </w:rPr>
        <w:tab/>
        <w:t>Humphrey, J. D., Strumpf, R. K., and Yin, F. C. P., 1990, "Determination of a constitutive relation for passive myocardium. I. A new functional form," Journal of Biomechanical Engineering, Transactions of the ASME, 112(3), pp. 333-339.</w:t>
      </w:r>
      <w:bookmarkEnd w:id="2127"/>
    </w:p>
    <w:p w14:paraId="2E2135A9" w14:textId="77777777" w:rsidR="00214E15" w:rsidRPr="00214E15" w:rsidRDefault="00214E15" w:rsidP="00214E15">
      <w:pPr>
        <w:pStyle w:val="EndNoteBibliography"/>
        <w:rPr>
          <w:noProof/>
        </w:rPr>
      </w:pPr>
      <w:bookmarkStart w:id="2128" w:name="_ENREF_8"/>
      <w:r w:rsidRPr="00214E15">
        <w:rPr>
          <w:noProof/>
        </w:rPr>
        <w:t>[8]</w:t>
      </w:r>
      <w:r w:rsidRPr="00214E15">
        <w:rPr>
          <w:noProof/>
        </w:rPr>
        <w:tab/>
        <w:t>Humphrey, J. D., and Yin, F. C. P., 1987, "On constitutive Relations and Finite Deformations of Passive Cardiac Tissue: I. A Pseudostrain-Energy Function," Journal of Biomechanical Engineering, Transactions of the ASME, 109(4), pp. 298-304.</w:t>
      </w:r>
      <w:bookmarkEnd w:id="2128"/>
    </w:p>
    <w:p w14:paraId="6799BF34" w14:textId="77777777" w:rsidR="00214E15" w:rsidRPr="00214E15" w:rsidRDefault="00214E15" w:rsidP="00214E15">
      <w:pPr>
        <w:pStyle w:val="EndNoteBibliography"/>
        <w:rPr>
          <w:noProof/>
        </w:rPr>
      </w:pPr>
      <w:bookmarkStart w:id="2129" w:name="_ENREF_9"/>
      <w:r w:rsidRPr="00214E15">
        <w:rPr>
          <w:noProof/>
        </w:rPr>
        <w:t>[9]</w:t>
      </w:r>
      <w:r w:rsidRPr="00214E15">
        <w:rPr>
          <w:noProof/>
        </w:rPr>
        <w:tab/>
        <w:t>Bowen, R. M., 1980, "Incompressible porous media models by use of the theory of mixtures," Int J Eng Sci, 18(9), pp. 1129-1148.</w:t>
      </w:r>
      <w:bookmarkEnd w:id="2129"/>
    </w:p>
    <w:p w14:paraId="02D50742" w14:textId="77777777" w:rsidR="00214E15" w:rsidRPr="00214E15" w:rsidRDefault="00214E15" w:rsidP="00214E15">
      <w:pPr>
        <w:pStyle w:val="EndNoteBibliography"/>
        <w:rPr>
          <w:noProof/>
        </w:rPr>
      </w:pPr>
      <w:bookmarkStart w:id="2130" w:name="_ENREF_10"/>
      <w:r w:rsidRPr="00214E15">
        <w:rPr>
          <w:noProof/>
        </w:rPr>
        <w:t>[10]</w:t>
      </w:r>
      <w:r w:rsidRPr="00214E15">
        <w:rPr>
          <w:noProof/>
        </w:rPr>
        <w:tab/>
        <w:t>Mow, V. C., Kuei, S. C., Lai, W. M., and Armstrong, C. G., 1980, "Biphasic creep and stress relaxation of articular cartilage in compression: Theory and experiments," J. Biomech. Eng., 102, pp. 73-84.</w:t>
      </w:r>
      <w:bookmarkEnd w:id="2130"/>
    </w:p>
    <w:p w14:paraId="026D2D60" w14:textId="77777777" w:rsidR="00214E15" w:rsidRPr="00214E15" w:rsidRDefault="00214E15" w:rsidP="00214E15">
      <w:pPr>
        <w:pStyle w:val="EndNoteBibliography"/>
        <w:rPr>
          <w:noProof/>
        </w:rPr>
      </w:pPr>
      <w:bookmarkStart w:id="2131" w:name="_ENREF_11"/>
      <w:r w:rsidRPr="00214E15">
        <w:rPr>
          <w:noProof/>
        </w:rPr>
        <w:t>[11]</w:t>
      </w:r>
      <w:r w:rsidRPr="00214E15">
        <w:rPr>
          <w:noProof/>
        </w:rPr>
        <w:tab/>
        <w:t>Truesdell, C., and Toupin, R., 1960, The classical field theories, Springer, Heidelberg.</w:t>
      </w:r>
      <w:bookmarkEnd w:id="2131"/>
    </w:p>
    <w:p w14:paraId="0CFE8EB2" w14:textId="77777777" w:rsidR="00214E15" w:rsidRPr="00214E15" w:rsidRDefault="00214E15" w:rsidP="00214E15">
      <w:pPr>
        <w:pStyle w:val="EndNoteBibliography"/>
        <w:rPr>
          <w:noProof/>
        </w:rPr>
      </w:pPr>
      <w:bookmarkStart w:id="2132" w:name="_ENREF_12"/>
      <w:r w:rsidRPr="00214E15">
        <w:rPr>
          <w:noProof/>
        </w:rPr>
        <w:t>[12]</w:t>
      </w:r>
      <w:r w:rsidRPr="00214E15">
        <w:rPr>
          <w:noProof/>
        </w:rPr>
        <w:tab/>
        <w:t>Bowen, R. M., 1976, Theory of mixtures, Academic Press, New York.</w:t>
      </w:r>
      <w:bookmarkEnd w:id="2132"/>
    </w:p>
    <w:p w14:paraId="2588C29A" w14:textId="77777777" w:rsidR="00214E15" w:rsidRPr="00214E15" w:rsidRDefault="00214E15" w:rsidP="00214E15">
      <w:pPr>
        <w:pStyle w:val="EndNoteBibliography"/>
        <w:rPr>
          <w:noProof/>
        </w:rPr>
      </w:pPr>
      <w:bookmarkStart w:id="2133" w:name="_ENREF_13"/>
      <w:r w:rsidRPr="00214E15">
        <w:rPr>
          <w:noProof/>
        </w:rPr>
        <w:t>[13]</w:t>
      </w:r>
      <w:r w:rsidRPr="00214E15">
        <w:rPr>
          <w:noProof/>
        </w:rPr>
        <w:tab/>
        <w:t>Mauck, R. L., Hung, C. T., and Ateshian, G. A., 2003, "Modeling of neutral solute transport in a dynamically loaded porous permeable gel: implications for articular cartilage biosynthesis and tissue engineering," J Biomech Eng, 125(5), pp. 602-614.</w:t>
      </w:r>
      <w:bookmarkEnd w:id="2133"/>
    </w:p>
    <w:p w14:paraId="6F03BEFC" w14:textId="77777777" w:rsidR="00214E15" w:rsidRPr="00214E15" w:rsidRDefault="00214E15" w:rsidP="00214E15">
      <w:pPr>
        <w:pStyle w:val="EndNoteBibliography"/>
        <w:rPr>
          <w:noProof/>
        </w:rPr>
      </w:pPr>
      <w:bookmarkStart w:id="2134" w:name="_ENREF_14"/>
      <w:r w:rsidRPr="00214E15">
        <w:rPr>
          <w:noProof/>
        </w:rPr>
        <w:t>[14]</w:t>
      </w:r>
      <w:r w:rsidRPr="00214E15">
        <w:rPr>
          <w:noProof/>
        </w:rPr>
        <w:tab/>
        <w:t>Ateshian, G. A., Likhitpanichkul, M., and Hung, C. T., 2006, "A mixture theory analysis for passive transport in osmotic loading of cells," J Biomech, 39(3), pp. 464-475.</w:t>
      </w:r>
      <w:bookmarkEnd w:id="2134"/>
    </w:p>
    <w:p w14:paraId="29770900" w14:textId="77777777" w:rsidR="00214E15" w:rsidRPr="00214E15" w:rsidRDefault="00214E15" w:rsidP="00214E15">
      <w:pPr>
        <w:pStyle w:val="EndNoteBibliography"/>
        <w:rPr>
          <w:noProof/>
        </w:rPr>
      </w:pPr>
      <w:bookmarkStart w:id="2135" w:name="_ENREF_15"/>
      <w:r w:rsidRPr="00214E15">
        <w:rPr>
          <w:noProof/>
        </w:rPr>
        <w:t>[15]</w:t>
      </w:r>
      <w:r w:rsidRPr="00214E15">
        <w:rPr>
          <w:noProof/>
        </w:rPr>
        <w:tab/>
        <w:t>Albro, M. B., Chahine, N. O., Li, R., Yeager, K., Hung, C. T., and Ateshian, G. A., 2008, "Dynamic loading of deformable porous media can induce active solute transport," J Biomech, 41(15), pp. 3152-3157.</w:t>
      </w:r>
      <w:bookmarkEnd w:id="2135"/>
    </w:p>
    <w:p w14:paraId="396AEFA7" w14:textId="77777777" w:rsidR="00214E15" w:rsidRPr="00214E15" w:rsidRDefault="00214E15" w:rsidP="00214E15">
      <w:pPr>
        <w:pStyle w:val="EndNoteBibliography"/>
        <w:rPr>
          <w:noProof/>
        </w:rPr>
      </w:pPr>
      <w:bookmarkStart w:id="2136" w:name="_ENREF_16"/>
      <w:r w:rsidRPr="00214E15">
        <w:rPr>
          <w:noProof/>
        </w:rPr>
        <w:t>[16]</w:t>
      </w:r>
      <w:r w:rsidRPr="00214E15">
        <w:rPr>
          <w:noProof/>
        </w:rPr>
        <w:tab/>
        <w:t>Albro, M. B., Li, R., Banerjee, R. E., Hung, C. T., and Ateshian, G. A., 2010, "Validation of theoretical framework explaining active solute uptake in dynamically loaded porous media," J Biomech, 43(12), pp. 2267-2273.</w:t>
      </w:r>
      <w:bookmarkEnd w:id="2136"/>
    </w:p>
    <w:p w14:paraId="6EBC5D35" w14:textId="77777777" w:rsidR="00214E15" w:rsidRPr="00214E15" w:rsidRDefault="00214E15" w:rsidP="00214E15">
      <w:pPr>
        <w:pStyle w:val="EndNoteBibliography"/>
        <w:rPr>
          <w:noProof/>
        </w:rPr>
      </w:pPr>
      <w:bookmarkStart w:id="2137" w:name="_ENREF_17"/>
      <w:r w:rsidRPr="00214E15">
        <w:rPr>
          <w:noProof/>
        </w:rPr>
        <w:t>[17]</w:t>
      </w:r>
      <w:r w:rsidRPr="00214E15">
        <w:rPr>
          <w:noProof/>
        </w:rPr>
        <w:tab/>
        <w:t>Tinoco Jr., I., Sauer, K., and Wang, J. C., 1995, Physical chemistry : principles and applications in biological sciences, Prentice Hall.</w:t>
      </w:r>
      <w:bookmarkEnd w:id="2137"/>
    </w:p>
    <w:p w14:paraId="4D1E7722" w14:textId="77777777" w:rsidR="00214E15" w:rsidRPr="00214E15" w:rsidRDefault="00214E15" w:rsidP="00214E15">
      <w:pPr>
        <w:pStyle w:val="EndNoteBibliography"/>
        <w:rPr>
          <w:noProof/>
        </w:rPr>
      </w:pPr>
      <w:bookmarkStart w:id="2138" w:name="_ENREF_18"/>
      <w:r w:rsidRPr="00214E15">
        <w:rPr>
          <w:noProof/>
        </w:rPr>
        <w:t>[18]</w:t>
      </w:r>
      <w:r w:rsidRPr="00214E15">
        <w:rPr>
          <w:noProof/>
        </w:rPr>
        <w:tab/>
        <w:t>Laurent, T. C., and Killander, J., 1963, "A Theory of Gel Filtration and its Experimental Verification," J Chromatogr, 14, pp. 317-330.</w:t>
      </w:r>
      <w:bookmarkEnd w:id="2138"/>
    </w:p>
    <w:p w14:paraId="2E7439FA" w14:textId="77777777" w:rsidR="00214E15" w:rsidRPr="00214E15" w:rsidRDefault="00214E15" w:rsidP="00214E15">
      <w:pPr>
        <w:pStyle w:val="EndNoteBibliography"/>
        <w:rPr>
          <w:noProof/>
        </w:rPr>
      </w:pPr>
      <w:bookmarkStart w:id="2139" w:name="_ENREF_19"/>
      <w:r w:rsidRPr="00214E15">
        <w:rPr>
          <w:noProof/>
        </w:rPr>
        <w:lastRenderedPageBreak/>
        <w:t>[19]</w:t>
      </w:r>
      <w:r w:rsidRPr="00214E15">
        <w:rPr>
          <w:noProof/>
        </w:rPr>
        <w:tab/>
        <w:t>Ogston, A. G., and Phelps, C. F., 1961, "The partition of solutes between buffer solutions and solutions containing hyaluronic acid," Biochem J, 78, pp. 827-833.</w:t>
      </w:r>
      <w:bookmarkEnd w:id="2139"/>
    </w:p>
    <w:p w14:paraId="40FF48F3" w14:textId="77777777" w:rsidR="00214E15" w:rsidRPr="00214E15" w:rsidRDefault="00214E15" w:rsidP="00214E15">
      <w:pPr>
        <w:pStyle w:val="EndNoteBibliography"/>
        <w:rPr>
          <w:noProof/>
        </w:rPr>
      </w:pPr>
      <w:bookmarkStart w:id="2140" w:name="_ENREF_20"/>
      <w:r w:rsidRPr="00214E15">
        <w:rPr>
          <w:noProof/>
        </w:rPr>
        <w:t>[20]</w:t>
      </w:r>
      <w:r w:rsidRPr="00214E15">
        <w:rPr>
          <w:noProof/>
        </w:rPr>
        <w:tab/>
        <w:t>Ateshian, G. A., 2007, "On the theory of reactive mixtures for modeling biological growth," Biomech Model Mechanobiol, 6(6), pp. 423-445.</w:t>
      </w:r>
      <w:bookmarkEnd w:id="2140"/>
    </w:p>
    <w:p w14:paraId="263618CD" w14:textId="77777777" w:rsidR="00214E15" w:rsidRPr="00214E15" w:rsidRDefault="00214E15" w:rsidP="00214E15">
      <w:pPr>
        <w:pStyle w:val="EndNoteBibliography"/>
        <w:rPr>
          <w:noProof/>
        </w:rPr>
      </w:pPr>
      <w:bookmarkStart w:id="2141" w:name="_ENREF_21"/>
      <w:r w:rsidRPr="00214E15">
        <w:rPr>
          <w:noProof/>
        </w:rPr>
        <w:t>[21]</w:t>
      </w:r>
      <w:r w:rsidRPr="00214E15">
        <w:rPr>
          <w:noProof/>
        </w:rPr>
        <w:tab/>
        <w:t>Ateshian, G. A., and Weiss, J. A., 2010, "Anisotropic hydraulic permeability under finite deformation," J Biomech Eng, 132(11), p. 111004.</w:t>
      </w:r>
      <w:bookmarkEnd w:id="2141"/>
    </w:p>
    <w:p w14:paraId="445D6634" w14:textId="77777777" w:rsidR="00214E15" w:rsidRPr="00214E15" w:rsidRDefault="00214E15" w:rsidP="00214E15">
      <w:pPr>
        <w:pStyle w:val="EndNoteBibliography"/>
        <w:rPr>
          <w:noProof/>
        </w:rPr>
      </w:pPr>
      <w:bookmarkStart w:id="2142" w:name="_ENREF_22"/>
      <w:r w:rsidRPr="00214E15">
        <w:rPr>
          <w:noProof/>
        </w:rPr>
        <w:t>[22]</w:t>
      </w:r>
      <w:r w:rsidRPr="00214E15">
        <w:rPr>
          <w:noProof/>
        </w:rPr>
        <w:tab/>
        <w:t>Eringen, A. C., and Ingram, J. D., 1965, "Continuum theory of chemically reacting media -- 1," Int J Eng Sci, 3, pp. 197 - 212.</w:t>
      </w:r>
      <w:bookmarkEnd w:id="2142"/>
    </w:p>
    <w:p w14:paraId="25870109" w14:textId="77777777" w:rsidR="00214E15" w:rsidRPr="00214E15" w:rsidRDefault="00214E15" w:rsidP="00214E15">
      <w:pPr>
        <w:pStyle w:val="EndNoteBibliography"/>
        <w:rPr>
          <w:noProof/>
        </w:rPr>
      </w:pPr>
      <w:bookmarkStart w:id="2143" w:name="_ENREF_23"/>
      <w:r w:rsidRPr="00214E15">
        <w:rPr>
          <w:noProof/>
        </w:rPr>
        <w:t>[23]</w:t>
      </w:r>
      <w:r w:rsidRPr="00214E15">
        <w:rPr>
          <w:noProof/>
        </w:rPr>
        <w:tab/>
        <w:t>Katzir-Katchalsky, A., and Curran, P. F., 1965, Nonequilibrium thermodynamics in biophysics, Harvard University Press, Cambridge,.</w:t>
      </w:r>
      <w:bookmarkEnd w:id="2143"/>
    </w:p>
    <w:p w14:paraId="7E3E2386" w14:textId="77777777" w:rsidR="00214E15" w:rsidRPr="00214E15" w:rsidRDefault="00214E15" w:rsidP="00214E15">
      <w:pPr>
        <w:pStyle w:val="EndNoteBibliography"/>
        <w:rPr>
          <w:noProof/>
        </w:rPr>
      </w:pPr>
      <w:bookmarkStart w:id="2144" w:name="_ENREF_24"/>
      <w:r w:rsidRPr="00214E15">
        <w:rPr>
          <w:noProof/>
        </w:rPr>
        <w:t>[24]</w:t>
      </w:r>
      <w:r w:rsidRPr="00214E15">
        <w:rPr>
          <w:noProof/>
        </w:rPr>
        <w:tab/>
        <w:t>Sun, D. N., Gu, W. Y., Guo, X. E., Lai, W. M., and Mow, V. C., 1999, "A mixed finite element formulation of triphasic mechano-electrochemical theory for charged, hydrated biological soft tissues," Int J Numer Meth Eng, 45(10), pp. 1375-1402.</w:t>
      </w:r>
      <w:bookmarkEnd w:id="2144"/>
    </w:p>
    <w:p w14:paraId="7B60E81F" w14:textId="77777777" w:rsidR="00214E15" w:rsidRPr="00214E15" w:rsidRDefault="00214E15" w:rsidP="00214E15">
      <w:pPr>
        <w:pStyle w:val="EndNoteBibliography"/>
        <w:rPr>
          <w:noProof/>
        </w:rPr>
      </w:pPr>
      <w:bookmarkStart w:id="2145" w:name="_ENREF_25"/>
      <w:r w:rsidRPr="00214E15">
        <w:rPr>
          <w:noProof/>
        </w:rPr>
        <w:t>[25]</w:t>
      </w:r>
      <w:r w:rsidRPr="00214E15">
        <w:rPr>
          <w:noProof/>
        </w:rPr>
        <w:tab/>
        <w:t>Ateshian, G. A., and Ricken, T., 2010, "Multigenerational interstitial growth of biological tissues," Biomechanics and modeling in mechanobiology, 9(6), pp. 689-702.</w:t>
      </w:r>
      <w:bookmarkEnd w:id="2145"/>
    </w:p>
    <w:p w14:paraId="7A357F56" w14:textId="77777777" w:rsidR="00214E15" w:rsidRPr="00214E15" w:rsidRDefault="00214E15" w:rsidP="00214E15">
      <w:pPr>
        <w:pStyle w:val="EndNoteBibliography"/>
        <w:rPr>
          <w:noProof/>
        </w:rPr>
      </w:pPr>
      <w:bookmarkStart w:id="2146" w:name="_ENREF_26"/>
      <w:r w:rsidRPr="00214E15">
        <w:rPr>
          <w:noProof/>
        </w:rPr>
        <w:t>[26]</w:t>
      </w:r>
      <w:r w:rsidRPr="00214E15">
        <w:rPr>
          <w:noProof/>
        </w:rPr>
        <w:tab/>
        <w:t>Un, K., and Spilker, R. L., 2006, "A penetration-based finite element method for hyperelastic 3D biphasic tissues in contact. Part II: finite element simulations," J Biomech Eng, 128(6), pp. 934-942.</w:t>
      </w:r>
      <w:bookmarkEnd w:id="2146"/>
    </w:p>
    <w:p w14:paraId="313D13C9" w14:textId="77777777" w:rsidR="00214E15" w:rsidRPr="00214E15" w:rsidRDefault="00214E15" w:rsidP="00214E15">
      <w:pPr>
        <w:pStyle w:val="EndNoteBibliography"/>
        <w:rPr>
          <w:noProof/>
        </w:rPr>
      </w:pPr>
      <w:bookmarkStart w:id="2147" w:name="_ENREF_27"/>
      <w:r w:rsidRPr="00214E15">
        <w:rPr>
          <w:noProof/>
        </w:rPr>
        <w:t>[27]</w:t>
      </w:r>
      <w:r w:rsidRPr="00214E15">
        <w:rPr>
          <w:noProof/>
        </w:rPr>
        <w:tab/>
        <w:t>Curnier, A., Qi-Chang, H., and Zysset, P., 1995, "Conewise linear elastic materials," J Elasticity, 37(1), pp. 1-38.</w:t>
      </w:r>
      <w:bookmarkEnd w:id="2147"/>
    </w:p>
    <w:p w14:paraId="46589AD2" w14:textId="77777777" w:rsidR="00214E15" w:rsidRPr="00214E15" w:rsidRDefault="00214E15" w:rsidP="00214E15">
      <w:pPr>
        <w:pStyle w:val="EndNoteBibliography"/>
        <w:rPr>
          <w:noProof/>
        </w:rPr>
      </w:pPr>
      <w:bookmarkStart w:id="2148" w:name="_ENREF_28"/>
      <w:r w:rsidRPr="00214E15">
        <w:rPr>
          <w:noProof/>
        </w:rPr>
        <w:t>[28]</w:t>
      </w:r>
      <w:r w:rsidRPr="00214E15">
        <w:rPr>
          <w:noProof/>
        </w:rPr>
        <w:tab/>
        <w:t>Ateshian, G. A., Ellis, B. J., and Weiss, J. A., 2007, "Equivalence between short-time biphasic and incompressible elastic material responses," J Biomech Eng, 129(3), pp. 405-412.</w:t>
      </w:r>
      <w:bookmarkEnd w:id="2148"/>
    </w:p>
    <w:p w14:paraId="426C0AB8" w14:textId="77777777" w:rsidR="00214E15" w:rsidRPr="00214E15" w:rsidRDefault="00214E15" w:rsidP="00214E15">
      <w:pPr>
        <w:pStyle w:val="EndNoteBibliography"/>
        <w:rPr>
          <w:noProof/>
        </w:rPr>
      </w:pPr>
      <w:bookmarkStart w:id="2149" w:name="_ENREF_29"/>
      <w:r w:rsidRPr="00214E15">
        <w:rPr>
          <w:noProof/>
        </w:rPr>
        <w:t>[29]</w:t>
      </w:r>
      <w:r w:rsidRPr="00214E15">
        <w:rPr>
          <w:noProof/>
        </w:rPr>
        <w:tab/>
        <w:t>Marsden, J. E., and Hughes, T. J., 1994, Mathematical Foundations of Elasticity, Dover Publications.</w:t>
      </w:r>
      <w:bookmarkEnd w:id="2149"/>
    </w:p>
    <w:p w14:paraId="577913BD" w14:textId="77777777" w:rsidR="00214E15" w:rsidRPr="00214E15" w:rsidRDefault="00214E15" w:rsidP="00214E15">
      <w:pPr>
        <w:pStyle w:val="EndNoteBibliography"/>
        <w:rPr>
          <w:noProof/>
        </w:rPr>
      </w:pPr>
      <w:bookmarkStart w:id="2150" w:name="_ENREF_30"/>
      <w:r w:rsidRPr="00214E15">
        <w:rPr>
          <w:noProof/>
        </w:rPr>
        <w:t>[30]</w:t>
      </w:r>
      <w:r w:rsidRPr="00214E15">
        <w:rPr>
          <w:noProof/>
        </w:rPr>
        <w:tab/>
        <w:t>Matthies, H., and Strang, G., 1979, "The solution of nonlinear finite element equations," Intl J Num Meth Eng, 14, pp. 1613-1626.</w:t>
      </w:r>
      <w:bookmarkEnd w:id="2150"/>
    </w:p>
    <w:p w14:paraId="52F466CD" w14:textId="77777777" w:rsidR="00214E15" w:rsidRPr="00214E15" w:rsidRDefault="00214E15" w:rsidP="00214E15">
      <w:pPr>
        <w:pStyle w:val="EndNoteBibliography"/>
        <w:rPr>
          <w:noProof/>
        </w:rPr>
      </w:pPr>
      <w:bookmarkStart w:id="2151" w:name="_ENREF_31"/>
      <w:r w:rsidRPr="00214E15">
        <w:rPr>
          <w:noProof/>
        </w:rPr>
        <w:t>[31]</w:t>
      </w:r>
      <w:r w:rsidRPr="00214E15">
        <w:rPr>
          <w:noProof/>
        </w:rPr>
        <w:tab/>
        <w:t>Simo, J. C., and Taylor, R. L., 1991, "Quasi-incompressible finite elasticity in principal stretches: Continuum basis and numerical algorithms," Computer methods in applied mechanics and engineering, 85, pp. 273-310.</w:t>
      </w:r>
      <w:bookmarkEnd w:id="2151"/>
    </w:p>
    <w:p w14:paraId="66EBCAC1" w14:textId="77777777" w:rsidR="00214E15" w:rsidRPr="00214E15" w:rsidRDefault="00214E15" w:rsidP="00214E15">
      <w:pPr>
        <w:pStyle w:val="EndNoteBibliography"/>
        <w:rPr>
          <w:noProof/>
        </w:rPr>
      </w:pPr>
      <w:bookmarkStart w:id="2152" w:name="_ENREF_32"/>
      <w:r w:rsidRPr="00214E15">
        <w:rPr>
          <w:noProof/>
        </w:rPr>
        <w:t>[32]</w:t>
      </w:r>
      <w:r w:rsidRPr="00214E15">
        <w:rPr>
          <w:noProof/>
        </w:rPr>
        <w:tab/>
        <w:t>Hughes, J. R., and Liu, W. K., 1980, "Nonlinear Finite Element Analysis of Shells: Part I. Three-dimensional Shells," Computer methods in applied mechanics and engineering, 26, pp. 331-362.</w:t>
      </w:r>
      <w:bookmarkEnd w:id="2152"/>
    </w:p>
    <w:p w14:paraId="6C56B5CF" w14:textId="77777777" w:rsidR="00214E15" w:rsidRPr="00214E15" w:rsidRDefault="00214E15" w:rsidP="00214E15">
      <w:pPr>
        <w:pStyle w:val="EndNoteBibliography"/>
        <w:rPr>
          <w:noProof/>
        </w:rPr>
      </w:pPr>
      <w:bookmarkStart w:id="2153" w:name="_ENREF_33"/>
      <w:r w:rsidRPr="00214E15">
        <w:rPr>
          <w:noProof/>
        </w:rPr>
        <w:t>[33]</w:t>
      </w:r>
      <w:r w:rsidRPr="00214E15">
        <w:rPr>
          <w:noProof/>
        </w:rPr>
        <w:tab/>
        <w:t>Betsch, P., Gruttmann, F., and E., S., 1996, "A 4-node finite shell element for the implementation of general hyperelastic 3D-elasticity at finite strains," Comput. Methods Appl. Mech. Engrg, 130, pp. 57-79.</w:t>
      </w:r>
      <w:bookmarkEnd w:id="2153"/>
    </w:p>
    <w:p w14:paraId="0BA9D097" w14:textId="77777777" w:rsidR="00214E15" w:rsidRPr="00214E15" w:rsidRDefault="00214E15" w:rsidP="00214E15">
      <w:pPr>
        <w:pStyle w:val="EndNoteBibliography"/>
        <w:rPr>
          <w:noProof/>
        </w:rPr>
      </w:pPr>
      <w:bookmarkStart w:id="2154" w:name="_ENREF_34"/>
      <w:r w:rsidRPr="00214E15">
        <w:rPr>
          <w:noProof/>
        </w:rPr>
        <w:t>[34]</w:t>
      </w:r>
      <w:r w:rsidRPr="00214E15">
        <w:rPr>
          <w:noProof/>
        </w:rPr>
        <w:tab/>
        <w:t>Holmes, M. H., and Mow, V. C., 1990, "The nonlinear characteristics of soft gels and hydrated connective tissues in ultrafiltration," J Biomech, 23(11), pp. 1145-1156.</w:t>
      </w:r>
      <w:bookmarkEnd w:id="2154"/>
    </w:p>
    <w:p w14:paraId="1B36CA25" w14:textId="77777777" w:rsidR="00214E15" w:rsidRPr="00214E15" w:rsidRDefault="00214E15" w:rsidP="00214E15">
      <w:pPr>
        <w:pStyle w:val="EndNoteBibliography"/>
        <w:rPr>
          <w:noProof/>
        </w:rPr>
      </w:pPr>
      <w:bookmarkStart w:id="2155" w:name="_ENREF_35"/>
      <w:r w:rsidRPr="00214E15">
        <w:rPr>
          <w:noProof/>
        </w:rPr>
        <w:t>[35]</w:t>
      </w:r>
      <w:r w:rsidRPr="00214E15">
        <w:rPr>
          <w:noProof/>
        </w:rPr>
        <w:tab/>
        <w:t>Ateshian, G. A., Rajan, V., Chahine, N. O., Canal, C. E., and Hung, C. T., 2009, "Modeling the matrix of articular cartilage using a continuous fiber angular distribution predicts many observed phenomena," J Biomech Eng, 131(6), p. 061003.</w:t>
      </w:r>
      <w:bookmarkEnd w:id="2155"/>
    </w:p>
    <w:p w14:paraId="7B0984E5" w14:textId="77777777" w:rsidR="00214E15" w:rsidRPr="00214E15" w:rsidRDefault="00214E15" w:rsidP="00214E15">
      <w:pPr>
        <w:pStyle w:val="EndNoteBibliography"/>
        <w:rPr>
          <w:noProof/>
        </w:rPr>
      </w:pPr>
      <w:bookmarkStart w:id="2156" w:name="_ENREF_36"/>
      <w:r w:rsidRPr="00214E15">
        <w:rPr>
          <w:noProof/>
        </w:rPr>
        <w:t>[36]</w:t>
      </w:r>
      <w:r w:rsidRPr="00214E15">
        <w:rPr>
          <w:noProof/>
        </w:rPr>
        <w:tab/>
        <w:t>Azeloglu, E. U., Albro, M. B., Thimmappa, V. A., Ateshian, G. A., and Costa, K. D., 2008, "Heterogeneous transmural proteoglycan distribution provides a mechanism for regulating residual stresses in the aorta," American journal of physiology. Heart and circulatory physiology, 294(3), pp. H1197-1205.</w:t>
      </w:r>
      <w:bookmarkEnd w:id="2156"/>
    </w:p>
    <w:p w14:paraId="1B6D85D4" w14:textId="77777777" w:rsidR="00214E15" w:rsidRPr="00214E15" w:rsidRDefault="00214E15" w:rsidP="00214E15">
      <w:pPr>
        <w:pStyle w:val="EndNoteBibliography"/>
        <w:rPr>
          <w:noProof/>
        </w:rPr>
      </w:pPr>
      <w:bookmarkStart w:id="2157" w:name="_ENREF_37"/>
      <w:r w:rsidRPr="00214E15">
        <w:rPr>
          <w:noProof/>
        </w:rPr>
        <w:t>[37]</w:t>
      </w:r>
      <w:r w:rsidRPr="00214E15">
        <w:rPr>
          <w:noProof/>
        </w:rPr>
        <w:tab/>
        <w:t>Veronda, D. R., and Westmann, R. A., 1970, "Mechanical Characterization of Skin - Finite Deformations," J. Biomechanics, Vol. 3, pp. 111-124.</w:t>
      </w:r>
      <w:bookmarkEnd w:id="2157"/>
    </w:p>
    <w:p w14:paraId="4FE16F89" w14:textId="77777777" w:rsidR="00214E15" w:rsidRPr="00214E15" w:rsidRDefault="00214E15" w:rsidP="00214E15">
      <w:pPr>
        <w:pStyle w:val="EndNoteBibliography"/>
        <w:rPr>
          <w:noProof/>
        </w:rPr>
      </w:pPr>
      <w:bookmarkStart w:id="2158" w:name="_ENREF_38"/>
      <w:r w:rsidRPr="00214E15">
        <w:rPr>
          <w:noProof/>
        </w:rPr>
        <w:lastRenderedPageBreak/>
        <w:t>[38]</w:t>
      </w:r>
      <w:r w:rsidRPr="00214E15">
        <w:rPr>
          <w:noProof/>
        </w:rPr>
        <w:tab/>
        <w:t>Arruda, E. M., and Boyce, M. C., 1993, "A Three-Dimensional Constitutive Model for the Large Stretch Behavior of Rubber Elastic Materials," J. Mech. Phys. Solids, 41(2), pp. 389-412.</w:t>
      </w:r>
      <w:bookmarkEnd w:id="2158"/>
    </w:p>
    <w:p w14:paraId="426D7DFE" w14:textId="77777777" w:rsidR="00214E15" w:rsidRPr="00214E15" w:rsidRDefault="00214E15" w:rsidP="00214E15">
      <w:pPr>
        <w:pStyle w:val="EndNoteBibliography"/>
        <w:rPr>
          <w:noProof/>
        </w:rPr>
      </w:pPr>
      <w:bookmarkStart w:id="2159" w:name="_ENREF_39"/>
      <w:r w:rsidRPr="00214E15">
        <w:rPr>
          <w:noProof/>
        </w:rPr>
        <w:t>[39]</w:t>
      </w:r>
      <w:r w:rsidRPr="00214E15">
        <w:rPr>
          <w:noProof/>
        </w:rPr>
        <w:tab/>
        <w:t>Puso, M. A., and Weiss, J. A., 1998, "Finite element implementation of anisotropic quasi-linear viscoelasticity using a discrete spectrum approximation," J Biomech Eng, 120(1), pp. 62-70.</w:t>
      </w:r>
      <w:bookmarkEnd w:id="2159"/>
    </w:p>
    <w:p w14:paraId="4B55B3AA" w14:textId="77777777" w:rsidR="00214E15" w:rsidRPr="00214E15" w:rsidRDefault="00214E15" w:rsidP="00214E15">
      <w:pPr>
        <w:pStyle w:val="EndNoteBibliography"/>
        <w:rPr>
          <w:noProof/>
        </w:rPr>
      </w:pPr>
      <w:bookmarkStart w:id="2160" w:name="_ENREF_40"/>
      <w:r w:rsidRPr="00214E15">
        <w:rPr>
          <w:noProof/>
        </w:rPr>
        <w:t>[40]</w:t>
      </w:r>
      <w:r w:rsidRPr="00214E15">
        <w:rPr>
          <w:noProof/>
        </w:rPr>
        <w:tab/>
        <w:t>Quapp, K. M., and Weiss, J. A., 1998, "Material characterization of human medial collateral ligament," J Biomech Eng, 120(6), pp. 757-763.</w:t>
      </w:r>
      <w:bookmarkEnd w:id="2160"/>
    </w:p>
    <w:p w14:paraId="28B64241" w14:textId="77777777" w:rsidR="00214E15" w:rsidRPr="00214E15" w:rsidRDefault="00214E15" w:rsidP="00214E15">
      <w:pPr>
        <w:pStyle w:val="EndNoteBibliography"/>
        <w:rPr>
          <w:noProof/>
        </w:rPr>
      </w:pPr>
      <w:bookmarkStart w:id="2161" w:name="_ENREF_41"/>
      <w:r w:rsidRPr="00214E15">
        <w:rPr>
          <w:noProof/>
        </w:rPr>
        <w:t>[41]</w:t>
      </w:r>
      <w:r w:rsidRPr="00214E15">
        <w:rPr>
          <w:noProof/>
        </w:rPr>
        <w:tab/>
        <w:t>Ateshian, G. A., 2007, "Anisotropy of fibrous tissues in relation to the distribution of tensed and buckled fibers," J Biomech Eng, 129(2), pp. 240-249.</w:t>
      </w:r>
      <w:bookmarkEnd w:id="2161"/>
    </w:p>
    <w:p w14:paraId="0FB94A84" w14:textId="77777777" w:rsidR="00214E15" w:rsidRPr="00214E15" w:rsidRDefault="00214E15" w:rsidP="00214E15">
      <w:pPr>
        <w:pStyle w:val="EndNoteBibliography"/>
        <w:rPr>
          <w:noProof/>
        </w:rPr>
      </w:pPr>
      <w:bookmarkStart w:id="2162" w:name="_ENREF_42"/>
      <w:r w:rsidRPr="00214E15">
        <w:rPr>
          <w:noProof/>
        </w:rPr>
        <w:t>[42]</w:t>
      </w:r>
      <w:r w:rsidRPr="00214E15">
        <w:rPr>
          <w:noProof/>
        </w:rPr>
        <w:tab/>
        <w:t>Lanir, Y., 1983, "Constitutive equations for fibrous connective tissues," J Biomech, 16(1), pp. 1-12.</w:t>
      </w:r>
      <w:bookmarkEnd w:id="2162"/>
    </w:p>
    <w:p w14:paraId="3F900B9E" w14:textId="77777777" w:rsidR="00214E15" w:rsidRPr="00214E15" w:rsidRDefault="00214E15" w:rsidP="00214E15">
      <w:pPr>
        <w:pStyle w:val="EndNoteBibliography"/>
        <w:rPr>
          <w:noProof/>
        </w:rPr>
      </w:pPr>
      <w:bookmarkStart w:id="2163" w:name="_ENREF_43"/>
      <w:r w:rsidRPr="00214E15">
        <w:rPr>
          <w:noProof/>
        </w:rPr>
        <w:t>[43]</w:t>
      </w:r>
      <w:r w:rsidRPr="00214E15">
        <w:rPr>
          <w:noProof/>
        </w:rPr>
        <w:tab/>
        <w:t>Fung, Y. C., 1993, Biomechanics : mechanical properties of living tissues, Springer-Verlag, New York.</w:t>
      </w:r>
      <w:bookmarkEnd w:id="2163"/>
    </w:p>
    <w:p w14:paraId="5838085B" w14:textId="77777777" w:rsidR="00214E15" w:rsidRPr="00214E15" w:rsidRDefault="00214E15" w:rsidP="00214E15">
      <w:pPr>
        <w:pStyle w:val="EndNoteBibliography"/>
        <w:rPr>
          <w:noProof/>
        </w:rPr>
      </w:pPr>
      <w:bookmarkStart w:id="2164" w:name="_ENREF_44"/>
      <w:r w:rsidRPr="00214E15">
        <w:rPr>
          <w:noProof/>
        </w:rPr>
        <w:t>[44]</w:t>
      </w:r>
      <w:r w:rsidRPr="00214E15">
        <w:rPr>
          <w:noProof/>
        </w:rPr>
        <w:tab/>
        <w:t>Fung, Y. C., Fronek, K., and Patitucci, P., 1979, "Pseudoelasticity of arteries and the choice of its mathematical expression," Am J Physiol, 237(5), pp. H620-631.</w:t>
      </w:r>
      <w:bookmarkEnd w:id="2164"/>
    </w:p>
    <w:p w14:paraId="6C20FFA8" w14:textId="77777777" w:rsidR="00214E15" w:rsidRPr="00214E15" w:rsidRDefault="00214E15" w:rsidP="00214E15">
      <w:pPr>
        <w:pStyle w:val="EndNoteBibliography"/>
        <w:rPr>
          <w:noProof/>
        </w:rPr>
      </w:pPr>
      <w:bookmarkStart w:id="2165" w:name="_ENREF_45"/>
      <w:r w:rsidRPr="00214E15">
        <w:rPr>
          <w:noProof/>
        </w:rPr>
        <w:t>[45]</w:t>
      </w:r>
      <w:r w:rsidRPr="00214E15">
        <w:rPr>
          <w:noProof/>
        </w:rPr>
        <w:tab/>
        <w:t>Ateshian, G. A., Ellis, B. J., and Weiss, J. A., 2007, "Equivalence between short-time biphasic and incompressible elastic material response," J Biomech Eng, In press.</w:t>
      </w:r>
      <w:bookmarkEnd w:id="2165"/>
    </w:p>
    <w:p w14:paraId="55599679" w14:textId="77777777" w:rsidR="00214E15" w:rsidRPr="00214E15" w:rsidRDefault="00214E15" w:rsidP="00214E15">
      <w:pPr>
        <w:pStyle w:val="EndNoteBibliography"/>
        <w:rPr>
          <w:noProof/>
        </w:rPr>
      </w:pPr>
      <w:bookmarkStart w:id="2166" w:name="_ENREF_46"/>
      <w:r w:rsidRPr="00214E15">
        <w:rPr>
          <w:noProof/>
        </w:rPr>
        <w:t>[46]</w:t>
      </w:r>
      <w:r w:rsidRPr="00214E15">
        <w:rPr>
          <w:noProof/>
        </w:rPr>
        <w:tab/>
        <w:t>Ateshian, G. A., 2015, "Viscoelasticity using reactive constrained solid mixtures," J Biomech.</w:t>
      </w:r>
      <w:bookmarkEnd w:id="2166"/>
    </w:p>
    <w:p w14:paraId="20BA8DA9" w14:textId="77777777" w:rsidR="00214E15" w:rsidRPr="00214E15" w:rsidRDefault="00214E15" w:rsidP="00214E15">
      <w:pPr>
        <w:pStyle w:val="EndNoteBibliography"/>
        <w:rPr>
          <w:noProof/>
        </w:rPr>
      </w:pPr>
      <w:bookmarkStart w:id="2167" w:name="_ENREF_47"/>
      <w:r w:rsidRPr="00214E15">
        <w:rPr>
          <w:noProof/>
        </w:rPr>
        <w:t>[47]</w:t>
      </w:r>
      <w:r w:rsidRPr="00214E15">
        <w:rPr>
          <w:noProof/>
        </w:rPr>
        <w:tab/>
        <w:t>Guccione, J. M., and McCulloch, A. D., 1993, "Mechanics of active contraction in cardiac muscle: part I - constitutive relations for fiber stress that describe deactivation," J. Biomechanical Engineering, vol. 115(no. 1), pp. 72-83.</w:t>
      </w:r>
      <w:bookmarkEnd w:id="2167"/>
    </w:p>
    <w:p w14:paraId="378F2BFB" w14:textId="77777777" w:rsidR="00214E15" w:rsidRPr="00214E15" w:rsidRDefault="00214E15" w:rsidP="00214E15">
      <w:pPr>
        <w:pStyle w:val="EndNoteBibliography"/>
        <w:rPr>
          <w:noProof/>
        </w:rPr>
      </w:pPr>
      <w:bookmarkStart w:id="2168" w:name="_ENREF_48"/>
      <w:r w:rsidRPr="00214E15">
        <w:rPr>
          <w:noProof/>
        </w:rPr>
        <w:t>[48]</w:t>
      </w:r>
      <w:r w:rsidRPr="00214E15">
        <w:rPr>
          <w:noProof/>
        </w:rPr>
        <w:tab/>
        <w:t>Maker, B. N., 1995, "Rigid bodies for metal forming analysis with NIKE3D," University of California, Lawrence Livermore Lab Rept, UCRL-JC-119862, pp. 1-8.</w:t>
      </w:r>
      <w:bookmarkEnd w:id="2168"/>
    </w:p>
    <w:p w14:paraId="5E073A73" w14:textId="77777777" w:rsidR="00214E15" w:rsidRPr="00214E15" w:rsidRDefault="00214E15" w:rsidP="00214E15">
      <w:pPr>
        <w:pStyle w:val="EndNoteBibliography"/>
        <w:rPr>
          <w:noProof/>
        </w:rPr>
      </w:pPr>
      <w:bookmarkStart w:id="2169" w:name="_ENREF_49"/>
      <w:r w:rsidRPr="00214E15">
        <w:rPr>
          <w:noProof/>
        </w:rPr>
        <w:t>[49]</w:t>
      </w:r>
      <w:r w:rsidRPr="00214E15">
        <w:rPr>
          <w:noProof/>
        </w:rPr>
        <w:tab/>
        <w:t>Laursen, T. A., 2002, Computational Contact and Impact Mechanics, Springer.</w:t>
      </w:r>
      <w:bookmarkEnd w:id="2169"/>
    </w:p>
    <w:p w14:paraId="0F7B9E2C" w14:textId="77777777" w:rsidR="00214E15" w:rsidRPr="00214E15" w:rsidRDefault="00214E15" w:rsidP="00214E15">
      <w:pPr>
        <w:pStyle w:val="EndNoteBibliography"/>
        <w:rPr>
          <w:noProof/>
        </w:rPr>
      </w:pPr>
      <w:bookmarkStart w:id="2170" w:name="_ENREF_50"/>
      <w:r w:rsidRPr="00214E15">
        <w:rPr>
          <w:noProof/>
        </w:rPr>
        <w:t>[50]</w:t>
      </w:r>
      <w:r w:rsidRPr="00214E15">
        <w:rPr>
          <w:noProof/>
        </w:rPr>
        <w:tab/>
        <w:t>Ateshian, G., Maas, S., and Weiss, J. A., 2010, "Finite element algorithm for frictionless contact of porous permeable media under finite deformation and sliding," J. Biomech. Engn., 132(6), pp. 1006-1019.</w:t>
      </w:r>
      <w:bookmarkEnd w:id="2170"/>
    </w:p>
    <w:p w14:paraId="1DEF72B4" w14:textId="2C589039" w:rsidR="008C7882" w:rsidRPr="002D1348" w:rsidRDefault="008C7882" w:rsidP="007412C6">
      <w:pPr>
        <w:ind w:left="720" w:hanging="720"/>
      </w:pPr>
      <w:r>
        <w:fldChar w:fldCharType="end"/>
      </w:r>
    </w:p>
    <w:sectPr w:rsidR="008C7882" w:rsidRPr="002D1348" w:rsidSect="00A97B84">
      <w:headerReference w:type="even" r:id="rId3744"/>
      <w:headerReference w:type="default" r:id="rId3745"/>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01" w:author="Jeff Weiss" w:date="2011-09-14T09:15:00Z" w:initials="JW">
    <w:p w14:paraId="124F542B" w14:textId="77777777" w:rsidR="00164060" w:rsidRDefault="00164060">
      <w:pPr>
        <w:pStyle w:val="CommentText"/>
      </w:pPr>
      <w:r>
        <w:rPr>
          <w:rStyle w:val="CommentReference"/>
        </w:rPr>
        <w:annotationRef/>
      </w:r>
      <w:r>
        <w:t>what is this?</w:t>
      </w:r>
    </w:p>
  </w:comment>
  <w:comment w:id="1314" w:author="Jeff Weiss" w:date="2011-09-14T17:20:00Z" w:initials="JW">
    <w:p w14:paraId="085CB577" w14:textId="77777777" w:rsidR="00164060" w:rsidRDefault="00164060">
      <w:pPr>
        <w:pStyle w:val="CommentText"/>
      </w:pPr>
      <w:r>
        <w:rPr>
          <w:rStyle w:val="CommentReference"/>
        </w:rPr>
        <w:annotationRef/>
      </w:r>
      <w:r>
        <w:t>This material needs stress and elasticity tensor equations.</w:t>
      </w:r>
    </w:p>
  </w:comment>
  <w:comment w:id="1334" w:author="Jeff Weiss" w:date="2011-09-14T17:23:00Z" w:initials="JW">
    <w:p w14:paraId="67AA406A" w14:textId="77777777" w:rsidR="00164060" w:rsidRDefault="00164060">
      <w:pPr>
        <w:pStyle w:val="CommentText"/>
      </w:pPr>
      <w:r>
        <w:rPr>
          <w:rStyle w:val="CommentReference"/>
        </w:rPr>
        <w:annotationRef/>
      </w:r>
      <w:r>
        <w:t>This material description still needs the elasticity tensor.</w:t>
      </w:r>
    </w:p>
  </w:comment>
  <w:comment w:id="1345" w:author="Jeff Weiss" w:date="2011-09-14T17:24:00Z" w:initials="JW">
    <w:p w14:paraId="09760677" w14:textId="77777777" w:rsidR="00164060" w:rsidRDefault="00164060">
      <w:pPr>
        <w:pStyle w:val="CommentText"/>
      </w:pPr>
      <w:r>
        <w:rPr>
          <w:rStyle w:val="CommentReference"/>
        </w:rPr>
        <w:annotationRef/>
      </w:r>
      <w:r>
        <w:t>This material needs the stress and elasticity tensor.</w:t>
      </w:r>
    </w:p>
  </w:comment>
  <w:comment w:id="1405" w:author="Jeff Weiss" w:date="2011-09-14T17:34:00Z" w:initials="JW">
    <w:p w14:paraId="0FE2C28C" w14:textId="77777777" w:rsidR="00164060" w:rsidRDefault="00164060">
      <w:pPr>
        <w:pStyle w:val="CommentText"/>
      </w:pPr>
      <w:r>
        <w:rPr>
          <w:rStyle w:val="CommentReference"/>
        </w:rPr>
        <w:annotationRef/>
      </w:r>
      <w:r>
        <w:t>This material is missing the elasticity tensor.</w:t>
      </w:r>
    </w:p>
  </w:comment>
  <w:comment w:id="1539" w:author="Jeff Weiss" w:date="2011-09-14T17:40:00Z" w:initials="JW">
    <w:p w14:paraId="094E3AFF" w14:textId="77777777" w:rsidR="00164060" w:rsidRDefault="00164060">
      <w:pPr>
        <w:pStyle w:val="CommentText"/>
      </w:pPr>
      <w:r>
        <w:rPr>
          <w:rStyle w:val="CommentReference"/>
        </w:rPr>
        <w:annotationRef/>
      </w:r>
      <w:r>
        <w:t>This model needs an equation for the elasticity tensor.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24F542B" w15:done="0"/>
  <w15:commentEx w15:paraId="085CB577" w15:done="0"/>
  <w15:commentEx w15:paraId="67AA406A" w15:done="0"/>
  <w15:commentEx w15:paraId="09760677" w15:done="0"/>
  <w15:commentEx w15:paraId="0FE2C28C" w15:done="0"/>
  <w15:commentEx w15:paraId="094E3AF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9991EB" w14:textId="77777777" w:rsidR="00164060" w:rsidRDefault="00164060">
      <w:r>
        <w:separator/>
      </w:r>
    </w:p>
  </w:endnote>
  <w:endnote w:type="continuationSeparator" w:id="0">
    <w:p w14:paraId="500EF18C" w14:textId="77777777" w:rsidR="00164060" w:rsidRDefault="001640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Calibri">
    <w:panose1 w:val="020F0502020204030204"/>
    <w:charset w:val="00"/>
    <w:family w:val="auto"/>
    <w:pitch w:val="variable"/>
    <w:sig w:usb0="E10002FF" w:usb1="4000ACFF" w:usb2="00000009"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FE615B" w14:textId="77777777" w:rsidR="00164060" w:rsidRDefault="00164060">
      <w:r>
        <w:separator/>
      </w:r>
    </w:p>
  </w:footnote>
  <w:footnote w:type="continuationSeparator" w:id="0">
    <w:p w14:paraId="4B0C4F8E" w14:textId="77777777" w:rsidR="00164060" w:rsidRDefault="00164060">
      <w:r>
        <w:continuationSeparator/>
      </w:r>
    </w:p>
  </w:footnote>
  <w:footnote w:id="1">
    <w:p w14:paraId="0863F7CE" w14:textId="4F84BA06" w:rsidR="00164060" w:rsidRDefault="00164060">
      <w:pPr>
        <w:pStyle w:val="FootnoteText"/>
      </w:pPr>
      <w:r>
        <w:rPr>
          <w:rStyle w:val="FootnoteReference"/>
        </w:rPr>
        <w:footnoteRef/>
      </w:r>
      <w:r>
        <w:t xml:space="preserve"> Note that weights sum up to one and not to the volume of the tet in the natural coordinate system (i.e. 1/6).</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FD0AA3" w14:textId="77777777" w:rsidR="00164060" w:rsidRDefault="00164060"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110</w:t>
    </w:r>
    <w:r>
      <w:rPr>
        <w:rStyle w:val="PageNumber"/>
      </w:rPr>
      <w:fldChar w:fldCharType="end"/>
    </w:r>
  </w:p>
  <w:p w14:paraId="658E01C7" w14:textId="77777777" w:rsidR="00164060" w:rsidRDefault="00164060" w:rsidP="008C7882">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893EA8" w14:textId="77777777" w:rsidR="00164060" w:rsidRDefault="00164060"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E264D">
      <w:rPr>
        <w:rStyle w:val="PageNumber"/>
        <w:noProof/>
      </w:rPr>
      <w:t>124</w:t>
    </w:r>
    <w:r>
      <w:rPr>
        <w:rStyle w:val="PageNumber"/>
      </w:rPr>
      <w:fldChar w:fldCharType="end"/>
    </w:r>
  </w:p>
  <w:p w14:paraId="1D3585AE" w14:textId="77777777" w:rsidR="00164060" w:rsidRDefault="00164060" w:rsidP="008C7882">
    <w:pPr>
      <w:pStyle w:val="Header"/>
      <w:ind w:right="360"/>
    </w:pPr>
    <w:r>
      <w:t>FEBio Theory manual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7AFC74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124464D"/>
    <w:multiLevelType w:val="multilevel"/>
    <w:tmpl w:val="5D982E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nsid w:val="1E1E0F20"/>
    <w:multiLevelType w:val="multilevel"/>
    <w:tmpl w:val="111CC36A"/>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nsid w:val="296954B3"/>
    <w:multiLevelType w:val="hybridMultilevel"/>
    <w:tmpl w:val="503A44E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342D667D"/>
    <w:multiLevelType w:val="multilevel"/>
    <w:tmpl w:val="8B327D3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nsid w:val="37B71ADB"/>
    <w:multiLevelType w:val="multilevel"/>
    <w:tmpl w:val="AA225614"/>
    <w:lvl w:ilvl="0">
      <w:start w:val="1"/>
      <w:numFmt w:val="decimal"/>
      <w:pStyle w:val="Heading1"/>
      <w:suff w:val="space"/>
      <w:lvlText w:val="Chapter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nsid w:val="461F4E7F"/>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nsid w:val="472F15E3"/>
    <w:multiLevelType w:val="multilevel"/>
    <w:tmpl w:val="5F6C26EC"/>
    <w:lvl w:ilvl="0">
      <w:start w:val="1"/>
      <w:numFmt w:val="decimal"/>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nsid w:val="489D03FF"/>
    <w:multiLevelType w:val="multilevel"/>
    <w:tmpl w:val="6FD482C0"/>
    <w:lvl w:ilvl="0">
      <w:start w:val="1"/>
      <w:numFmt w:val="decimal"/>
      <w:suff w:val="space"/>
      <w:lvlText w:val="Chapter %1."/>
      <w:lvlJc w:val="left"/>
      <w:pPr>
        <w:ind w:left="126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nsid w:val="4BC9154F"/>
    <w:multiLevelType w:val="hybridMultilevel"/>
    <w:tmpl w:val="9D5C5C9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56F2538F"/>
    <w:multiLevelType w:val="hybridMultilevel"/>
    <w:tmpl w:val="92425B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5EA0768D"/>
    <w:multiLevelType w:val="hybridMultilevel"/>
    <w:tmpl w:val="89F4CA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63D83405"/>
    <w:multiLevelType w:val="multilevel"/>
    <w:tmpl w:val="4E32331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nothing"/>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nsid w:val="660C23EB"/>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nsid w:val="7D7A7B99"/>
    <w:multiLevelType w:val="multilevel"/>
    <w:tmpl w:val="D722AC08"/>
    <w:lvl w:ilvl="0">
      <w:start w:val="1"/>
      <w:numFmt w:val="decimal"/>
      <w:lvlText w:val="%1."/>
      <w:lvlJc w:val="left"/>
      <w:pPr>
        <w:tabs>
          <w:tab w:val="num" w:pos="555"/>
        </w:tabs>
        <w:ind w:left="555" w:hanging="555"/>
      </w:pPr>
      <w:rPr>
        <w:rFonts w:hint="default"/>
      </w:rPr>
    </w:lvl>
    <w:lvl w:ilvl="1">
      <w:start w:val="1"/>
      <w:numFmt w:val="decimal"/>
      <w:lvlText w:val="%1.%2."/>
      <w:lvlJc w:val="left"/>
      <w:pPr>
        <w:tabs>
          <w:tab w:val="num" w:pos="555"/>
        </w:tabs>
        <w:ind w:left="555" w:hanging="55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16"/>
  </w:num>
  <w:num w:numId="2">
    <w:abstractNumId w:val="12"/>
  </w:num>
  <w:num w:numId="3">
    <w:abstractNumId w:val="7"/>
  </w:num>
  <w:num w:numId="4">
    <w:abstractNumId w:val="3"/>
  </w:num>
  <w:num w:numId="5">
    <w:abstractNumId w:val="14"/>
  </w:num>
  <w:num w:numId="6">
    <w:abstractNumId w:val="2"/>
  </w:num>
  <w:num w:numId="7">
    <w:abstractNumId w:val="11"/>
  </w:num>
  <w:num w:numId="8">
    <w:abstractNumId w:val="13"/>
  </w:num>
  <w:num w:numId="9">
    <w:abstractNumId w:val="6"/>
  </w:num>
  <w:num w:numId="10">
    <w:abstractNumId w:val="10"/>
  </w:num>
  <w:num w:numId="11">
    <w:abstractNumId w:val="1"/>
  </w:num>
  <w:num w:numId="12">
    <w:abstractNumId w:val="8"/>
  </w:num>
  <w:num w:numId="13">
    <w:abstractNumId w:val="15"/>
  </w:num>
  <w:num w:numId="14">
    <w:abstractNumId w:val="4"/>
  </w:num>
  <w:num w:numId="15">
    <w:abstractNumId w:val="5"/>
  </w:num>
  <w:num w:numId="16">
    <w:abstractNumId w:val="9"/>
  </w:num>
  <w:num w:numId="17">
    <w:abstractNumId w:val="0"/>
  </w:num>
  <w:num w:numId="18">
    <w:abstractNumId w:val="7"/>
    <w:lvlOverride w:ilvl="0">
      <w:lvl w:ilvl="0">
        <w:start w:val="1"/>
        <w:numFmt w:val="none"/>
        <w:pStyle w:val="Heading1"/>
        <w:suff w:val="space"/>
        <w:lvlText w:val=""/>
        <w:lvlJc w:val="left"/>
        <w:pPr>
          <w:ind w:left="0" w:firstLine="0"/>
        </w:pPr>
        <w:rPr>
          <w:rFonts w:hint="default"/>
        </w:rPr>
      </w:lvl>
    </w:lvlOverride>
    <w:lvlOverride w:ilvl="1">
      <w:lvl w:ilvl="1">
        <w:start w:val="1"/>
        <w:numFmt w:val="decimal"/>
        <w:pStyle w:val="Heading2"/>
        <w:suff w:val="space"/>
        <w:lvlText w:val="%1.%2."/>
        <w:lvlJc w:val="left"/>
        <w:pPr>
          <w:ind w:left="0" w:firstLine="0"/>
        </w:pPr>
        <w:rPr>
          <w:rFonts w:hint="default"/>
        </w:rPr>
      </w:lvl>
    </w:lvlOverride>
    <w:lvlOverride w:ilvl="2">
      <w:lvl w:ilvl="2">
        <w:start w:val="1"/>
        <w:numFmt w:val="decimal"/>
        <w:pStyle w:val="Heading3"/>
        <w:suff w:val="space"/>
        <w:lvlText w:val="%1.%2.%3."/>
        <w:lvlJc w:val="left"/>
        <w:pPr>
          <w:ind w:left="0" w:firstLine="0"/>
        </w:pPr>
        <w:rPr>
          <w:rFonts w:hint="default"/>
        </w:rPr>
      </w:lvl>
    </w:lvlOverride>
    <w:lvlOverride w:ilvl="3">
      <w:lvl w:ilvl="3">
        <w:start w:val="1"/>
        <w:numFmt w:val="decimal"/>
        <w:pStyle w:val="Heading4"/>
        <w:lvlText w:val="%1.%2.%3.%4."/>
        <w:lvlJc w:val="left"/>
        <w:pPr>
          <w:tabs>
            <w:tab w:val="num" w:pos="0"/>
          </w:tabs>
          <w:ind w:left="0" w:firstLine="0"/>
        </w:pPr>
        <w:rPr>
          <w:rFonts w:hint="default"/>
        </w:rPr>
      </w:lvl>
    </w:lvlOverride>
    <w:lvlOverride w:ilvl="4">
      <w:lvl w:ilvl="4">
        <w:start w:val="1"/>
        <w:numFmt w:val="decimal"/>
        <w:lvlText w:val="%1.%2.%3.%4.%5."/>
        <w:lvlJc w:val="left"/>
        <w:pPr>
          <w:tabs>
            <w:tab w:val="num" w:pos="2520"/>
          </w:tabs>
          <w:ind w:left="2232" w:hanging="792"/>
        </w:pPr>
        <w:rPr>
          <w:rFonts w:hint="default"/>
        </w:rPr>
      </w:lvl>
    </w:lvlOverride>
    <w:lvlOverride w:ilvl="5">
      <w:lvl w:ilvl="5">
        <w:start w:val="1"/>
        <w:numFmt w:val="decimal"/>
        <w:lvlText w:val="%1.%2.%3.%4.%5.%6."/>
        <w:lvlJc w:val="left"/>
        <w:pPr>
          <w:tabs>
            <w:tab w:val="num" w:pos="324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3074"/>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fwxrfwzd5wwavcepe9epdeevxdsd2fftswrx&quot;&gt;FEBio2&lt;record-ids&gt;&lt;item&gt;5&lt;/item&gt;&lt;item&gt;7&lt;/item&gt;&lt;item&gt;8&lt;/item&gt;&lt;item&gt;9&lt;/item&gt;&lt;item&gt;10&lt;/item&gt;&lt;item&gt;11&lt;/item&gt;&lt;item&gt;14&lt;/item&gt;&lt;item&gt;18&lt;/item&gt;&lt;item&gt;21&lt;/item&gt;&lt;item&gt;22&lt;/item&gt;&lt;item&gt;23&lt;/item&gt;&lt;item&gt;24&lt;/item&gt;&lt;item&gt;26&lt;/item&gt;&lt;item&gt;27&lt;/item&gt;&lt;item&gt;28&lt;/item&gt;&lt;item&gt;29&lt;/item&gt;&lt;item&gt;30&lt;/item&gt;&lt;item&gt;31&lt;/item&gt;&lt;item&gt;33&lt;/item&gt;&lt;item&gt;36&lt;/item&gt;&lt;item&gt;39&lt;/item&gt;&lt;item&gt;41&lt;/item&gt;&lt;item&gt;43&lt;/item&gt;&lt;item&gt;44&lt;/item&gt;&lt;item&gt;46&lt;/item&gt;&lt;item&gt;47&lt;/item&gt;&lt;item&gt;48&lt;/item&gt;&lt;item&gt;49&lt;/item&gt;&lt;item&gt;50&lt;/item&gt;&lt;item&gt;52&lt;/item&gt;&lt;item&gt;53&lt;/item&gt;&lt;item&gt;54&lt;/item&gt;&lt;item&gt;55&lt;/item&gt;&lt;item&gt;56&lt;/item&gt;&lt;item&gt;57&lt;/item&gt;&lt;item&gt;58&lt;/item&gt;&lt;item&gt;59&lt;/item&gt;&lt;item&gt;60&lt;/item&gt;&lt;item&gt;61&lt;/item&gt;&lt;item&gt;62&lt;/item&gt;&lt;item&gt;63&lt;/item&gt;&lt;item&gt;64&lt;/item&gt;&lt;item&gt;65&lt;/item&gt;&lt;item&gt;72&lt;/item&gt;&lt;item&gt;73&lt;/item&gt;&lt;/record-ids&gt;&lt;/item&gt;&lt;/Libraries&gt;"/>
  </w:docVars>
  <w:rsids>
    <w:rsidRoot w:val="00E738DB"/>
    <w:rsid w:val="00002E87"/>
    <w:rsid w:val="00004FF3"/>
    <w:rsid w:val="00017AEC"/>
    <w:rsid w:val="00020B52"/>
    <w:rsid w:val="00020F09"/>
    <w:rsid w:val="00021014"/>
    <w:rsid w:val="00030690"/>
    <w:rsid w:val="000311A6"/>
    <w:rsid w:val="00031A04"/>
    <w:rsid w:val="00032843"/>
    <w:rsid w:val="00036EB2"/>
    <w:rsid w:val="00040AFE"/>
    <w:rsid w:val="00044B96"/>
    <w:rsid w:val="000450C4"/>
    <w:rsid w:val="00045689"/>
    <w:rsid w:val="000512DE"/>
    <w:rsid w:val="00056EEC"/>
    <w:rsid w:val="00056F8B"/>
    <w:rsid w:val="00064AE0"/>
    <w:rsid w:val="00067FF4"/>
    <w:rsid w:val="000748EF"/>
    <w:rsid w:val="00077330"/>
    <w:rsid w:val="00084CE6"/>
    <w:rsid w:val="000868D8"/>
    <w:rsid w:val="000868F9"/>
    <w:rsid w:val="000A0A53"/>
    <w:rsid w:val="000A6068"/>
    <w:rsid w:val="000A684F"/>
    <w:rsid w:val="000A7772"/>
    <w:rsid w:val="000B0E73"/>
    <w:rsid w:val="000B36E3"/>
    <w:rsid w:val="000B60F2"/>
    <w:rsid w:val="000C0326"/>
    <w:rsid w:val="000C2BF4"/>
    <w:rsid w:val="000C2CFC"/>
    <w:rsid w:val="000D0326"/>
    <w:rsid w:val="000D279B"/>
    <w:rsid w:val="000E2153"/>
    <w:rsid w:val="000F0563"/>
    <w:rsid w:val="000F1BF1"/>
    <w:rsid w:val="000F2E90"/>
    <w:rsid w:val="000F4B2A"/>
    <w:rsid w:val="000F6D8C"/>
    <w:rsid w:val="0010409E"/>
    <w:rsid w:val="00116147"/>
    <w:rsid w:val="00120603"/>
    <w:rsid w:val="00122416"/>
    <w:rsid w:val="00130928"/>
    <w:rsid w:val="00146ACD"/>
    <w:rsid w:val="001520FC"/>
    <w:rsid w:val="001529A7"/>
    <w:rsid w:val="00153375"/>
    <w:rsid w:val="00153956"/>
    <w:rsid w:val="00164060"/>
    <w:rsid w:val="001677E3"/>
    <w:rsid w:val="001679DF"/>
    <w:rsid w:val="00167CB4"/>
    <w:rsid w:val="001700D6"/>
    <w:rsid w:val="001723A9"/>
    <w:rsid w:val="00172AE7"/>
    <w:rsid w:val="001734DC"/>
    <w:rsid w:val="001763A3"/>
    <w:rsid w:val="00176A40"/>
    <w:rsid w:val="0018091D"/>
    <w:rsid w:val="0018420A"/>
    <w:rsid w:val="00186AA9"/>
    <w:rsid w:val="00190B2E"/>
    <w:rsid w:val="00195BE3"/>
    <w:rsid w:val="00195FA3"/>
    <w:rsid w:val="001A2D84"/>
    <w:rsid w:val="001A3DFD"/>
    <w:rsid w:val="001A4C1F"/>
    <w:rsid w:val="001A6C6A"/>
    <w:rsid w:val="001B2200"/>
    <w:rsid w:val="001B2B37"/>
    <w:rsid w:val="001B779A"/>
    <w:rsid w:val="001C1E70"/>
    <w:rsid w:val="001C3A40"/>
    <w:rsid w:val="001C68B4"/>
    <w:rsid w:val="001D4161"/>
    <w:rsid w:val="001D59DB"/>
    <w:rsid w:val="001E1949"/>
    <w:rsid w:val="001F3C5F"/>
    <w:rsid w:val="001F3F5A"/>
    <w:rsid w:val="001F6D85"/>
    <w:rsid w:val="00201B2F"/>
    <w:rsid w:val="002046D9"/>
    <w:rsid w:val="00207529"/>
    <w:rsid w:val="002147C8"/>
    <w:rsid w:val="00214E15"/>
    <w:rsid w:val="00221FBA"/>
    <w:rsid w:val="00222D29"/>
    <w:rsid w:val="002264FC"/>
    <w:rsid w:val="00227682"/>
    <w:rsid w:val="002354DE"/>
    <w:rsid w:val="002358BD"/>
    <w:rsid w:val="00236764"/>
    <w:rsid w:val="00246BAC"/>
    <w:rsid w:val="00246FDD"/>
    <w:rsid w:val="0025005C"/>
    <w:rsid w:val="0025081E"/>
    <w:rsid w:val="00256ACE"/>
    <w:rsid w:val="002573A9"/>
    <w:rsid w:val="00260954"/>
    <w:rsid w:val="002632B5"/>
    <w:rsid w:val="002720BF"/>
    <w:rsid w:val="00275186"/>
    <w:rsid w:val="00275D24"/>
    <w:rsid w:val="00277B83"/>
    <w:rsid w:val="00282952"/>
    <w:rsid w:val="00286E7C"/>
    <w:rsid w:val="00292706"/>
    <w:rsid w:val="00294BC0"/>
    <w:rsid w:val="00295FC5"/>
    <w:rsid w:val="00296FBE"/>
    <w:rsid w:val="002A17FC"/>
    <w:rsid w:val="002B2179"/>
    <w:rsid w:val="002B331C"/>
    <w:rsid w:val="002B5CFD"/>
    <w:rsid w:val="002B7157"/>
    <w:rsid w:val="002B7638"/>
    <w:rsid w:val="002C1E61"/>
    <w:rsid w:val="002C2DC2"/>
    <w:rsid w:val="002C3797"/>
    <w:rsid w:val="002C7534"/>
    <w:rsid w:val="002D4065"/>
    <w:rsid w:val="002D7F22"/>
    <w:rsid w:val="002E241C"/>
    <w:rsid w:val="002E4E77"/>
    <w:rsid w:val="002E6B79"/>
    <w:rsid w:val="002E7F45"/>
    <w:rsid w:val="002F00FB"/>
    <w:rsid w:val="002F1C97"/>
    <w:rsid w:val="002F3DF9"/>
    <w:rsid w:val="00315D2B"/>
    <w:rsid w:val="00317B9F"/>
    <w:rsid w:val="00331B70"/>
    <w:rsid w:val="003373C3"/>
    <w:rsid w:val="0034071A"/>
    <w:rsid w:val="0034223B"/>
    <w:rsid w:val="00347E65"/>
    <w:rsid w:val="00351D6C"/>
    <w:rsid w:val="00353E1C"/>
    <w:rsid w:val="00357411"/>
    <w:rsid w:val="00362FD7"/>
    <w:rsid w:val="00365A88"/>
    <w:rsid w:val="003735AA"/>
    <w:rsid w:val="003747B4"/>
    <w:rsid w:val="003952FD"/>
    <w:rsid w:val="003A422F"/>
    <w:rsid w:val="003A502B"/>
    <w:rsid w:val="003B102D"/>
    <w:rsid w:val="003B1BED"/>
    <w:rsid w:val="003B3D59"/>
    <w:rsid w:val="003B43EE"/>
    <w:rsid w:val="003C327D"/>
    <w:rsid w:val="003D0852"/>
    <w:rsid w:val="003D14DA"/>
    <w:rsid w:val="003D1D54"/>
    <w:rsid w:val="003D430C"/>
    <w:rsid w:val="003D57DF"/>
    <w:rsid w:val="003D7647"/>
    <w:rsid w:val="004058CE"/>
    <w:rsid w:val="0041761F"/>
    <w:rsid w:val="00417E33"/>
    <w:rsid w:val="004212D5"/>
    <w:rsid w:val="00435D3B"/>
    <w:rsid w:val="0043770B"/>
    <w:rsid w:val="00437785"/>
    <w:rsid w:val="004413BD"/>
    <w:rsid w:val="00441669"/>
    <w:rsid w:val="0044368A"/>
    <w:rsid w:val="004469EF"/>
    <w:rsid w:val="00454D1E"/>
    <w:rsid w:val="00454E84"/>
    <w:rsid w:val="004566B7"/>
    <w:rsid w:val="00456B5D"/>
    <w:rsid w:val="00464F69"/>
    <w:rsid w:val="00467F24"/>
    <w:rsid w:val="00470636"/>
    <w:rsid w:val="0047408A"/>
    <w:rsid w:val="00480FD7"/>
    <w:rsid w:val="00484875"/>
    <w:rsid w:val="00484E84"/>
    <w:rsid w:val="00486E22"/>
    <w:rsid w:val="00490078"/>
    <w:rsid w:val="00495AFF"/>
    <w:rsid w:val="00496C79"/>
    <w:rsid w:val="004979AD"/>
    <w:rsid w:val="004B1907"/>
    <w:rsid w:val="004B3FBC"/>
    <w:rsid w:val="004B50DC"/>
    <w:rsid w:val="004B5CB6"/>
    <w:rsid w:val="004B6EC9"/>
    <w:rsid w:val="004D1047"/>
    <w:rsid w:val="004D2A85"/>
    <w:rsid w:val="004D379B"/>
    <w:rsid w:val="004D3EA3"/>
    <w:rsid w:val="004D4ABA"/>
    <w:rsid w:val="004D602D"/>
    <w:rsid w:val="004D70A8"/>
    <w:rsid w:val="004E080F"/>
    <w:rsid w:val="004E12EC"/>
    <w:rsid w:val="004E16D2"/>
    <w:rsid w:val="004E3859"/>
    <w:rsid w:val="004F1C97"/>
    <w:rsid w:val="004F2125"/>
    <w:rsid w:val="004F2517"/>
    <w:rsid w:val="004F265A"/>
    <w:rsid w:val="004F2D16"/>
    <w:rsid w:val="004F6FB0"/>
    <w:rsid w:val="00511485"/>
    <w:rsid w:val="00512516"/>
    <w:rsid w:val="0051289D"/>
    <w:rsid w:val="00516AC5"/>
    <w:rsid w:val="00525CB0"/>
    <w:rsid w:val="005265A8"/>
    <w:rsid w:val="00531BEB"/>
    <w:rsid w:val="00533170"/>
    <w:rsid w:val="005335CA"/>
    <w:rsid w:val="00535BE8"/>
    <w:rsid w:val="00536D05"/>
    <w:rsid w:val="0054008E"/>
    <w:rsid w:val="00541E56"/>
    <w:rsid w:val="00545363"/>
    <w:rsid w:val="0054765F"/>
    <w:rsid w:val="00551DDA"/>
    <w:rsid w:val="0055288F"/>
    <w:rsid w:val="005560F5"/>
    <w:rsid w:val="00560235"/>
    <w:rsid w:val="00567B45"/>
    <w:rsid w:val="00571EBB"/>
    <w:rsid w:val="00585D63"/>
    <w:rsid w:val="00590E4E"/>
    <w:rsid w:val="005927E3"/>
    <w:rsid w:val="005942F3"/>
    <w:rsid w:val="00594984"/>
    <w:rsid w:val="005A2224"/>
    <w:rsid w:val="005B35B0"/>
    <w:rsid w:val="005C3A32"/>
    <w:rsid w:val="005D060C"/>
    <w:rsid w:val="005D4AAE"/>
    <w:rsid w:val="005F21BF"/>
    <w:rsid w:val="005F3B18"/>
    <w:rsid w:val="00605580"/>
    <w:rsid w:val="0060617F"/>
    <w:rsid w:val="00613648"/>
    <w:rsid w:val="00621248"/>
    <w:rsid w:val="00623742"/>
    <w:rsid w:val="00625D56"/>
    <w:rsid w:val="006273F3"/>
    <w:rsid w:val="00632618"/>
    <w:rsid w:val="00644EF7"/>
    <w:rsid w:val="006460ED"/>
    <w:rsid w:val="0064700D"/>
    <w:rsid w:val="0065080B"/>
    <w:rsid w:val="00656B2A"/>
    <w:rsid w:val="0066127C"/>
    <w:rsid w:val="00661E2B"/>
    <w:rsid w:val="006633F6"/>
    <w:rsid w:val="006658BB"/>
    <w:rsid w:val="0068098A"/>
    <w:rsid w:val="00681424"/>
    <w:rsid w:val="0068502A"/>
    <w:rsid w:val="006854C0"/>
    <w:rsid w:val="00691C49"/>
    <w:rsid w:val="006951AD"/>
    <w:rsid w:val="006B0F68"/>
    <w:rsid w:val="006B4CAD"/>
    <w:rsid w:val="006D35C9"/>
    <w:rsid w:val="006D4F5F"/>
    <w:rsid w:val="006D7619"/>
    <w:rsid w:val="006D7B8B"/>
    <w:rsid w:val="006E0743"/>
    <w:rsid w:val="006E0769"/>
    <w:rsid w:val="006E3FDF"/>
    <w:rsid w:val="006F2C9F"/>
    <w:rsid w:val="006F2CC9"/>
    <w:rsid w:val="006F36D2"/>
    <w:rsid w:val="006F568B"/>
    <w:rsid w:val="006F687B"/>
    <w:rsid w:val="00714B16"/>
    <w:rsid w:val="00714C24"/>
    <w:rsid w:val="00715ECB"/>
    <w:rsid w:val="00717EF7"/>
    <w:rsid w:val="00731A28"/>
    <w:rsid w:val="00734D81"/>
    <w:rsid w:val="0073578F"/>
    <w:rsid w:val="00737925"/>
    <w:rsid w:val="007412C6"/>
    <w:rsid w:val="00742950"/>
    <w:rsid w:val="00742C48"/>
    <w:rsid w:val="00743B89"/>
    <w:rsid w:val="00744FC5"/>
    <w:rsid w:val="00747431"/>
    <w:rsid w:val="00752FD5"/>
    <w:rsid w:val="007553D6"/>
    <w:rsid w:val="00757CCC"/>
    <w:rsid w:val="00772356"/>
    <w:rsid w:val="007742F0"/>
    <w:rsid w:val="0077444B"/>
    <w:rsid w:val="00781A7B"/>
    <w:rsid w:val="00785327"/>
    <w:rsid w:val="0079603F"/>
    <w:rsid w:val="007A0C8E"/>
    <w:rsid w:val="007A5BB0"/>
    <w:rsid w:val="007B2D9E"/>
    <w:rsid w:val="007B3A82"/>
    <w:rsid w:val="007D2D17"/>
    <w:rsid w:val="007E0937"/>
    <w:rsid w:val="007E2473"/>
    <w:rsid w:val="007E656F"/>
    <w:rsid w:val="007E76EC"/>
    <w:rsid w:val="007F446F"/>
    <w:rsid w:val="00805BE6"/>
    <w:rsid w:val="00813691"/>
    <w:rsid w:val="00813AE5"/>
    <w:rsid w:val="0081541F"/>
    <w:rsid w:val="00822AD6"/>
    <w:rsid w:val="00827503"/>
    <w:rsid w:val="00827FD3"/>
    <w:rsid w:val="00831919"/>
    <w:rsid w:val="00834023"/>
    <w:rsid w:val="0083696E"/>
    <w:rsid w:val="00837539"/>
    <w:rsid w:val="00837BC9"/>
    <w:rsid w:val="008462BD"/>
    <w:rsid w:val="008517DD"/>
    <w:rsid w:val="008532EF"/>
    <w:rsid w:val="008616CA"/>
    <w:rsid w:val="00863541"/>
    <w:rsid w:val="00867498"/>
    <w:rsid w:val="008735F1"/>
    <w:rsid w:val="0087434A"/>
    <w:rsid w:val="00876348"/>
    <w:rsid w:val="00880DE0"/>
    <w:rsid w:val="00895564"/>
    <w:rsid w:val="008A111F"/>
    <w:rsid w:val="008A38F5"/>
    <w:rsid w:val="008B0E40"/>
    <w:rsid w:val="008B107E"/>
    <w:rsid w:val="008B3EFC"/>
    <w:rsid w:val="008B6535"/>
    <w:rsid w:val="008C5594"/>
    <w:rsid w:val="008C64A7"/>
    <w:rsid w:val="008C66E1"/>
    <w:rsid w:val="008C7882"/>
    <w:rsid w:val="008D24F9"/>
    <w:rsid w:val="008D52AD"/>
    <w:rsid w:val="008D54D5"/>
    <w:rsid w:val="008E2F3A"/>
    <w:rsid w:val="008E3CAC"/>
    <w:rsid w:val="008E5B3C"/>
    <w:rsid w:val="008E7106"/>
    <w:rsid w:val="008F047C"/>
    <w:rsid w:val="008F1F3A"/>
    <w:rsid w:val="008F4203"/>
    <w:rsid w:val="008F4FC8"/>
    <w:rsid w:val="00900236"/>
    <w:rsid w:val="00905817"/>
    <w:rsid w:val="00907E2E"/>
    <w:rsid w:val="00912318"/>
    <w:rsid w:val="0091287E"/>
    <w:rsid w:val="00913D51"/>
    <w:rsid w:val="009145C5"/>
    <w:rsid w:val="009312C5"/>
    <w:rsid w:val="00940C78"/>
    <w:rsid w:val="00946F99"/>
    <w:rsid w:val="00964529"/>
    <w:rsid w:val="00965907"/>
    <w:rsid w:val="00966979"/>
    <w:rsid w:val="00973DC5"/>
    <w:rsid w:val="0097431B"/>
    <w:rsid w:val="009773FE"/>
    <w:rsid w:val="00981087"/>
    <w:rsid w:val="00993C44"/>
    <w:rsid w:val="00994232"/>
    <w:rsid w:val="00996074"/>
    <w:rsid w:val="009B3557"/>
    <w:rsid w:val="009B696E"/>
    <w:rsid w:val="009B7404"/>
    <w:rsid w:val="009C3643"/>
    <w:rsid w:val="009C720C"/>
    <w:rsid w:val="009D07E4"/>
    <w:rsid w:val="009D61A1"/>
    <w:rsid w:val="009E0067"/>
    <w:rsid w:val="009E0444"/>
    <w:rsid w:val="009E518B"/>
    <w:rsid w:val="009F07AE"/>
    <w:rsid w:val="009F1978"/>
    <w:rsid w:val="009F434C"/>
    <w:rsid w:val="009F55A6"/>
    <w:rsid w:val="009F6084"/>
    <w:rsid w:val="009F7596"/>
    <w:rsid w:val="00A03F83"/>
    <w:rsid w:val="00A11939"/>
    <w:rsid w:val="00A12EF4"/>
    <w:rsid w:val="00A178F2"/>
    <w:rsid w:val="00A224D0"/>
    <w:rsid w:val="00A30D09"/>
    <w:rsid w:val="00A315BC"/>
    <w:rsid w:val="00A32FD3"/>
    <w:rsid w:val="00A353EC"/>
    <w:rsid w:val="00A36D51"/>
    <w:rsid w:val="00A42CBF"/>
    <w:rsid w:val="00A447B3"/>
    <w:rsid w:val="00A46710"/>
    <w:rsid w:val="00A5152A"/>
    <w:rsid w:val="00A5384D"/>
    <w:rsid w:val="00A54D3B"/>
    <w:rsid w:val="00A56950"/>
    <w:rsid w:val="00A574BE"/>
    <w:rsid w:val="00A57CF6"/>
    <w:rsid w:val="00A60338"/>
    <w:rsid w:val="00A63D29"/>
    <w:rsid w:val="00A671D9"/>
    <w:rsid w:val="00A802E0"/>
    <w:rsid w:val="00A82267"/>
    <w:rsid w:val="00A924E1"/>
    <w:rsid w:val="00A94B6B"/>
    <w:rsid w:val="00A97B84"/>
    <w:rsid w:val="00AB0524"/>
    <w:rsid w:val="00AB0BD0"/>
    <w:rsid w:val="00AB10C0"/>
    <w:rsid w:val="00AB7E22"/>
    <w:rsid w:val="00AC017A"/>
    <w:rsid w:val="00AC1927"/>
    <w:rsid w:val="00AC2300"/>
    <w:rsid w:val="00AC4592"/>
    <w:rsid w:val="00AD1F20"/>
    <w:rsid w:val="00AE184E"/>
    <w:rsid w:val="00AE264D"/>
    <w:rsid w:val="00AF3603"/>
    <w:rsid w:val="00AF5D13"/>
    <w:rsid w:val="00AF6A7E"/>
    <w:rsid w:val="00B01308"/>
    <w:rsid w:val="00B03BAD"/>
    <w:rsid w:val="00B04AB1"/>
    <w:rsid w:val="00B11D23"/>
    <w:rsid w:val="00B12EEA"/>
    <w:rsid w:val="00B1740F"/>
    <w:rsid w:val="00B21CEB"/>
    <w:rsid w:val="00B23CF2"/>
    <w:rsid w:val="00B30137"/>
    <w:rsid w:val="00B32051"/>
    <w:rsid w:val="00B3531D"/>
    <w:rsid w:val="00B3790A"/>
    <w:rsid w:val="00B4169D"/>
    <w:rsid w:val="00B4253A"/>
    <w:rsid w:val="00B51699"/>
    <w:rsid w:val="00B53B08"/>
    <w:rsid w:val="00B559C1"/>
    <w:rsid w:val="00B64CEC"/>
    <w:rsid w:val="00B66A36"/>
    <w:rsid w:val="00B70E0F"/>
    <w:rsid w:val="00B86C97"/>
    <w:rsid w:val="00B937DE"/>
    <w:rsid w:val="00B93D00"/>
    <w:rsid w:val="00B93F7E"/>
    <w:rsid w:val="00B96143"/>
    <w:rsid w:val="00B97DC3"/>
    <w:rsid w:val="00BA1866"/>
    <w:rsid w:val="00BA6622"/>
    <w:rsid w:val="00BB2289"/>
    <w:rsid w:val="00BB3827"/>
    <w:rsid w:val="00BB69E3"/>
    <w:rsid w:val="00BB6F67"/>
    <w:rsid w:val="00BC06FD"/>
    <w:rsid w:val="00BC28B4"/>
    <w:rsid w:val="00BC38C5"/>
    <w:rsid w:val="00BC57B2"/>
    <w:rsid w:val="00BE2FD1"/>
    <w:rsid w:val="00BE3E25"/>
    <w:rsid w:val="00BF16DC"/>
    <w:rsid w:val="00BF1A0E"/>
    <w:rsid w:val="00BF50BB"/>
    <w:rsid w:val="00BF6ECC"/>
    <w:rsid w:val="00C013CB"/>
    <w:rsid w:val="00C027F5"/>
    <w:rsid w:val="00C108FD"/>
    <w:rsid w:val="00C13EFF"/>
    <w:rsid w:val="00C175E9"/>
    <w:rsid w:val="00C20024"/>
    <w:rsid w:val="00C20BEB"/>
    <w:rsid w:val="00C22DFA"/>
    <w:rsid w:val="00C237F4"/>
    <w:rsid w:val="00C2754B"/>
    <w:rsid w:val="00C32FBE"/>
    <w:rsid w:val="00C334FD"/>
    <w:rsid w:val="00C34A71"/>
    <w:rsid w:val="00C37C54"/>
    <w:rsid w:val="00C420FD"/>
    <w:rsid w:val="00C46752"/>
    <w:rsid w:val="00C5691A"/>
    <w:rsid w:val="00C56E50"/>
    <w:rsid w:val="00C67E37"/>
    <w:rsid w:val="00C7162F"/>
    <w:rsid w:val="00C73538"/>
    <w:rsid w:val="00C74C48"/>
    <w:rsid w:val="00C8129D"/>
    <w:rsid w:val="00C85A07"/>
    <w:rsid w:val="00C96E5B"/>
    <w:rsid w:val="00CA0005"/>
    <w:rsid w:val="00CA4A7F"/>
    <w:rsid w:val="00CB13D9"/>
    <w:rsid w:val="00CB173E"/>
    <w:rsid w:val="00CB489A"/>
    <w:rsid w:val="00CC0A33"/>
    <w:rsid w:val="00CC5A71"/>
    <w:rsid w:val="00CC7944"/>
    <w:rsid w:val="00CD36C4"/>
    <w:rsid w:val="00CD45F0"/>
    <w:rsid w:val="00CD6991"/>
    <w:rsid w:val="00CE2162"/>
    <w:rsid w:val="00CF0A94"/>
    <w:rsid w:val="00D000EA"/>
    <w:rsid w:val="00D13FD3"/>
    <w:rsid w:val="00D1791B"/>
    <w:rsid w:val="00D17EAC"/>
    <w:rsid w:val="00D25725"/>
    <w:rsid w:val="00D30784"/>
    <w:rsid w:val="00D30919"/>
    <w:rsid w:val="00D3178E"/>
    <w:rsid w:val="00D32A20"/>
    <w:rsid w:val="00D417F9"/>
    <w:rsid w:val="00D41B2F"/>
    <w:rsid w:val="00D5035D"/>
    <w:rsid w:val="00D57045"/>
    <w:rsid w:val="00D574F2"/>
    <w:rsid w:val="00D606F9"/>
    <w:rsid w:val="00D60CC6"/>
    <w:rsid w:val="00D6556C"/>
    <w:rsid w:val="00D7123D"/>
    <w:rsid w:val="00D7352A"/>
    <w:rsid w:val="00D77B42"/>
    <w:rsid w:val="00D80579"/>
    <w:rsid w:val="00D822EA"/>
    <w:rsid w:val="00D8268F"/>
    <w:rsid w:val="00D85C52"/>
    <w:rsid w:val="00D904EE"/>
    <w:rsid w:val="00D95321"/>
    <w:rsid w:val="00D97451"/>
    <w:rsid w:val="00DB161C"/>
    <w:rsid w:val="00DB2A2C"/>
    <w:rsid w:val="00DB47BB"/>
    <w:rsid w:val="00DB568B"/>
    <w:rsid w:val="00DB7EB0"/>
    <w:rsid w:val="00DC2E62"/>
    <w:rsid w:val="00DC47AD"/>
    <w:rsid w:val="00DC6A9C"/>
    <w:rsid w:val="00DD16D7"/>
    <w:rsid w:val="00DD1E8F"/>
    <w:rsid w:val="00DD709E"/>
    <w:rsid w:val="00DE08B8"/>
    <w:rsid w:val="00DE322D"/>
    <w:rsid w:val="00DE3BBC"/>
    <w:rsid w:val="00DE46E1"/>
    <w:rsid w:val="00DE5C49"/>
    <w:rsid w:val="00DE6AC2"/>
    <w:rsid w:val="00DF284C"/>
    <w:rsid w:val="00DF4825"/>
    <w:rsid w:val="00E11829"/>
    <w:rsid w:val="00E11D29"/>
    <w:rsid w:val="00E149F6"/>
    <w:rsid w:val="00E1526F"/>
    <w:rsid w:val="00E16837"/>
    <w:rsid w:val="00E22F0B"/>
    <w:rsid w:val="00E27097"/>
    <w:rsid w:val="00E3488F"/>
    <w:rsid w:val="00E3755C"/>
    <w:rsid w:val="00E452AB"/>
    <w:rsid w:val="00E52B44"/>
    <w:rsid w:val="00E569BD"/>
    <w:rsid w:val="00E62E14"/>
    <w:rsid w:val="00E63BE2"/>
    <w:rsid w:val="00E67C66"/>
    <w:rsid w:val="00E738DB"/>
    <w:rsid w:val="00E77A80"/>
    <w:rsid w:val="00E903D4"/>
    <w:rsid w:val="00E93F61"/>
    <w:rsid w:val="00E976CC"/>
    <w:rsid w:val="00EA3E30"/>
    <w:rsid w:val="00EB2008"/>
    <w:rsid w:val="00ED4800"/>
    <w:rsid w:val="00EE0E0E"/>
    <w:rsid w:val="00EE136A"/>
    <w:rsid w:val="00EE77AB"/>
    <w:rsid w:val="00EF07DC"/>
    <w:rsid w:val="00EF4B20"/>
    <w:rsid w:val="00EF5846"/>
    <w:rsid w:val="00F00F47"/>
    <w:rsid w:val="00F02353"/>
    <w:rsid w:val="00F119D4"/>
    <w:rsid w:val="00F11C2A"/>
    <w:rsid w:val="00F20490"/>
    <w:rsid w:val="00F24778"/>
    <w:rsid w:val="00F248D2"/>
    <w:rsid w:val="00F31C72"/>
    <w:rsid w:val="00F45C7B"/>
    <w:rsid w:val="00F46AF2"/>
    <w:rsid w:val="00F53B52"/>
    <w:rsid w:val="00F55CEE"/>
    <w:rsid w:val="00F60515"/>
    <w:rsid w:val="00F64B9A"/>
    <w:rsid w:val="00F7043E"/>
    <w:rsid w:val="00F70585"/>
    <w:rsid w:val="00F71297"/>
    <w:rsid w:val="00F72C05"/>
    <w:rsid w:val="00F73358"/>
    <w:rsid w:val="00F7480E"/>
    <w:rsid w:val="00F75A04"/>
    <w:rsid w:val="00F76D52"/>
    <w:rsid w:val="00F77222"/>
    <w:rsid w:val="00F8118F"/>
    <w:rsid w:val="00F85347"/>
    <w:rsid w:val="00F96C7B"/>
    <w:rsid w:val="00FA2BC4"/>
    <w:rsid w:val="00FA595B"/>
    <w:rsid w:val="00FA5A87"/>
    <w:rsid w:val="00FA761C"/>
    <w:rsid w:val="00FB056C"/>
    <w:rsid w:val="00FB3B8D"/>
    <w:rsid w:val="00FB6012"/>
    <w:rsid w:val="00FB6214"/>
    <w:rsid w:val="00FB639B"/>
    <w:rsid w:val="00FC3011"/>
    <w:rsid w:val="00FC5099"/>
    <w:rsid w:val="00FC599A"/>
    <w:rsid w:val="00FD0563"/>
    <w:rsid w:val="00FD5AC9"/>
    <w:rsid w:val="00FD7660"/>
    <w:rsid w:val="00FD795D"/>
    <w:rsid w:val="00FE2FF5"/>
    <w:rsid w:val="00FE38CD"/>
    <w:rsid w:val="00FE64EB"/>
    <w:rsid w:val="00FE6E63"/>
    <w:rsid w:val="00FE7465"/>
    <w:rsid w:val="00FF69F4"/>
    <w:rsid w:val="00FF6AD3"/>
    <w:rsid w:val="00FF78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2"/>
    </o:shapelayout>
  </w:shapeDefaults>
  <w:decimalSymbol w:val="."/>
  <w:listSeparator w:val=","/>
  <w14:docId w14:val="7BC94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Document Map" w:uiPriority="99"/>
    <w:lsdException w:name="Normal (Web)" w:uiPriority="99"/>
    <w:lsdException w:name="No List" w:uiPriority="99"/>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4065"/>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Document Map" w:uiPriority="99"/>
    <w:lsdException w:name="Normal (Web)" w:uiPriority="99"/>
    <w:lsdException w:name="No List" w:uiPriority="99"/>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4065"/>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279739">
      <w:bodyDiv w:val="1"/>
      <w:marLeft w:val="0"/>
      <w:marRight w:val="0"/>
      <w:marTop w:val="0"/>
      <w:marBottom w:val="0"/>
      <w:divBdr>
        <w:top w:val="none" w:sz="0" w:space="0" w:color="auto"/>
        <w:left w:val="none" w:sz="0" w:space="0" w:color="auto"/>
        <w:bottom w:val="none" w:sz="0" w:space="0" w:color="auto"/>
        <w:right w:val="none" w:sz="0" w:space="0" w:color="auto"/>
      </w:divBdr>
    </w:div>
    <w:div w:id="42756447">
      <w:bodyDiv w:val="1"/>
      <w:marLeft w:val="0"/>
      <w:marRight w:val="0"/>
      <w:marTop w:val="0"/>
      <w:marBottom w:val="0"/>
      <w:divBdr>
        <w:top w:val="none" w:sz="0" w:space="0" w:color="auto"/>
        <w:left w:val="none" w:sz="0" w:space="0" w:color="auto"/>
        <w:bottom w:val="none" w:sz="0" w:space="0" w:color="auto"/>
        <w:right w:val="none" w:sz="0" w:space="0" w:color="auto"/>
      </w:divBdr>
    </w:div>
    <w:div w:id="65611928">
      <w:bodyDiv w:val="1"/>
      <w:marLeft w:val="0"/>
      <w:marRight w:val="0"/>
      <w:marTop w:val="0"/>
      <w:marBottom w:val="0"/>
      <w:divBdr>
        <w:top w:val="none" w:sz="0" w:space="0" w:color="auto"/>
        <w:left w:val="none" w:sz="0" w:space="0" w:color="auto"/>
        <w:bottom w:val="none" w:sz="0" w:space="0" w:color="auto"/>
        <w:right w:val="none" w:sz="0" w:space="0" w:color="auto"/>
      </w:divBdr>
    </w:div>
    <w:div w:id="123350050">
      <w:bodyDiv w:val="1"/>
      <w:marLeft w:val="0"/>
      <w:marRight w:val="0"/>
      <w:marTop w:val="0"/>
      <w:marBottom w:val="0"/>
      <w:divBdr>
        <w:top w:val="none" w:sz="0" w:space="0" w:color="auto"/>
        <w:left w:val="none" w:sz="0" w:space="0" w:color="auto"/>
        <w:bottom w:val="none" w:sz="0" w:space="0" w:color="auto"/>
        <w:right w:val="none" w:sz="0" w:space="0" w:color="auto"/>
      </w:divBdr>
    </w:div>
    <w:div w:id="162016266">
      <w:bodyDiv w:val="1"/>
      <w:marLeft w:val="0"/>
      <w:marRight w:val="0"/>
      <w:marTop w:val="0"/>
      <w:marBottom w:val="0"/>
      <w:divBdr>
        <w:top w:val="none" w:sz="0" w:space="0" w:color="auto"/>
        <w:left w:val="none" w:sz="0" w:space="0" w:color="auto"/>
        <w:bottom w:val="none" w:sz="0" w:space="0" w:color="auto"/>
        <w:right w:val="none" w:sz="0" w:space="0" w:color="auto"/>
      </w:divBdr>
    </w:div>
    <w:div w:id="226692346">
      <w:bodyDiv w:val="1"/>
      <w:marLeft w:val="0"/>
      <w:marRight w:val="0"/>
      <w:marTop w:val="0"/>
      <w:marBottom w:val="0"/>
      <w:divBdr>
        <w:top w:val="none" w:sz="0" w:space="0" w:color="auto"/>
        <w:left w:val="none" w:sz="0" w:space="0" w:color="auto"/>
        <w:bottom w:val="none" w:sz="0" w:space="0" w:color="auto"/>
        <w:right w:val="none" w:sz="0" w:space="0" w:color="auto"/>
      </w:divBdr>
    </w:div>
    <w:div w:id="544560994">
      <w:bodyDiv w:val="1"/>
      <w:marLeft w:val="0"/>
      <w:marRight w:val="0"/>
      <w:marTop w:val="0"/>
      <w:marBottom w:val="0"/>
      <w:divBdr>
        <w:top w:val="none" w:sz="0" w:space="0" w:color="auto"/>
        <w:left w:val="none" w:sz="0" w:space="0" w:color="auto"/>
        <w:bottom w:val="none" w:sz="0" w:space="0" w:color="auto"/>
        <w:right w:val="none" w:sz="0" w:space="0" w:color="auto"/>
      </w:divBdr>
    </w:div>
    <w:div w:id="559633434">
      <w:bodyDiv w:val="1"/>
      <w:marLeft w:val="0"/>
      <w:marRight w:val="0"/>
      <w:marTop w:val="0"/>
      <w:marBottom w:val="0"/>
      <w:divBdr>
        <w:top w:val="none" w:sz="0" w:space="0" w:color="auto"/>
        <w:left w:val="none" w:sz="0" w:space="0" w:color="auto"/>
        <w:bottom w:val="none" w:sz="0" w:space="0" w:color="auto"/>
        <w:right w:val="none" w:sz="0" w:space="0" w:color="auto"/>
      </w:divBdr>
    </w:div>
    <w:div w:id="693385540">
      <w:bodyDiv w:val="1"/>
      <w:marLeft w:val="0"/>
      <w:marRight w:val="0"/>
      <w:marTop w:val="0"/>
      <w:marBottom w:val="0"/>
      <w:divBdr>
        <w:top w:val="none" w:sz="0" w:space="0" w:color="auto"/>
        <w:left w:val="none" w:sz="0" w:space="0" w:color="auto"/>
        <w:bottom w:val="none" w:sz="0" w:space="0" w:color="auto"/>
        <w:right w:val="none" w:sz="0" w:space="0" w:color="auto"/>
      </w:divBdr>
    </w:div>
    <w:div w:id="1099987278">
      <w:bodyDiv w:val="1"/>
      <w:marLeft w:val="0"/>
      <w:marRight w:val="0"/>
      <w:marTop w:val="0"/>
      <w:marBottom w:val="0"/>
      <w:divBdr>
        <w:top w:val="none" w:sz="0" w:space="0" w:color="auto"/>
        <w:left w:val="none" w:sz="0" w:space="0" w:color="auto"/>
        <w:bottom w:val="none" w:sz="0" w:space="0" w:color="auto"/>
        <w:right w:val="none" w:sz="0" w:space="0" w:color="auto"/>
      </w:divBdr>
    </w:div>
    <w:div w:id="1348407776">
      <w:bodyDiv w:val="1"/>
      <w:marLeft w:val="0"/>
      <w:marRight w:val="0"/>
      <w:marTop w:val="0"/>
      <w:marBottom w:val="0"/>
      <w:divBdr>
        <w:top w:val="none" w:sz="0" w:space="0" w:color="auto"/>
        <w:left w:val="none" w:sz="0" w:space="0" w:color="auto"/>
        <w:bottom w:val="none" w:sz="0" w:space="0" w:color="auto"/>
        <w:right w:val="none" w:sz="0" w:space="0" w:color="auto"/>
      </w:divBdr>
    </w:div>
    <w:div w:id="1356612801">
      <w:bodyDiv w:val="1"/>
      <w:marLeft w:val="0"/>
      <w:marRight w:val="0"/>
      <w:marTop w:val="0"/>
      <w:marBottom w:val="0"/>
      <w:divBdr>
        <w:top w:val="none" w:sz="0" w:space="0" w:color="auto"/>
        <w:left w:val="none" w:sz="0" w:space="0" w:color="auto"/>
        <w:bottom w:val="none" w:sz="0" w:space="0" w:color="auto"/>
        <w:right w:val="none" w:sz="0" w:space="0" w:color="auto"/>
      </w:divBdr>
    </w:div>
    <w:div w:id="1397237681">
      <w:bodyDiv w:val="1"/>
      <w:marLeft w:val="0"/>
      <w:marRight w:val="0"/>
      <w:marTop w:val="0"/>
      <w:marBottom w:val="0"/>
      <w:divBdr>
        <w:top w:val="none" w:sz="0" w:space="0" w:color="auto"/>
        <w:left w:val="none" w:sz="0" w:space="0" w:color="auto"/>
        <w:bottom w:val="none" w:sz="0" w:space="0" w:color="auto"/>
        <w:right w:val="none" w:sz="0" w:space="0" w:color="auto"/>
      </w:divBdr>
    </w:div>
    <w:div w:id="1652521776">
      <w:bodyDiv w:val="1"/>
      <w:marLeft w:val="0"/>
      <w:marRight w:val="0"/>
      <w:marTop w:val="0"/>
      <w:marBottom w:val="0"/>
      <w:divBdr>
        <w:top w:val="none" w:sz="0" w:space="0" w:color="auto"/>
        <w:left w:val="none" w:sz="0" w:space="0" w:color="auto"/>
        <w:bottom w:val="none" w:sz="0" w:space="0" w:color="auto"/>
        <w:right w:val="none" w:sz="0" w:space="0" w:color="auto"/>
      </w:divBdr>
    </w:div>
    <w:div w:id="1664580882">
      <w:bodyDiv w:val="1"/>
      <w:marLeft w:val="0"/>
      <w:marRight w:val="0"/>
      <w:marTop w:val="0"/>
      <w:marBottom w:val="0"/>
      <w:divBdr>
        <w:top w:val="none" w:sz="0" w:space="0" w:color="auto"/>
        <w:left w:val="none" w:sz="0" w:space="0" w:color="auto"/>
        <w:bottom w:val="none" w:sz="0" w:space="0" w:color="auto"/>
        <w:right w:val="none" w:sz="0" w:space="0" w:color="auto"/>
      </w:divBdr>
    </w:div>
    <w:div w:id="1924490441">
      <w:bodyDiv w:val="1"/>
      <w:marLeft w:val="0"/>
      <w:marRight w:val="0"/>
      <w:marTop w:val="0"/>
      <w:marBottom w:val="0"/>
      <w:divBdr>
        <w:top w:val="none" w:sz="0" w:space="0" w:color="auto"/>
        <w:left w:val="none" w:sz="0" w:space="0" w:color="auto"/>
        <w:bottom w:val="none" w:sz="0" w:space="0" w:color="auto"/>
        <w:right w:val="none" w:sz="0" w:space="0" w:color="auto"/>
      </w:divBdr>
    </w:div>
    <w:div w:id="193169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30" Type="http://schemas.openxmlformats.org/officeDocument/2006/relationships/image" Target="media/image113.wmf"/><Relationship Id="rId231" Type="http://schemas.openxmlformats.org/officeDocument/2006/relationships/oleObject" Target="embeddings/oleObject110.bin"/><Relationship Id="rId232" Type="http://schemas.openxmlformats.org/officeDocument/2006/relationships/image" Target="media/image114.wmf"/><Relationship Id="rId233" Type="http://schemas.openxmlformats.org/officeDocument/2006/relationships/oleObject" Target="embeddings/oleObject111.bin"/><Relationship Id="rId234" Type="http://schemas.openxmlformats.org/officeDocument/2006/relationships/image" Target="media/image115.wmf"/><Relationship Id="rId235" Type="http://schemas.openxmlformats.org/officeDocument/2006/relationships/oleObject" Target="embeddings/oleObject112.bin"/><Relationship Id="rId236" Type="http://schemas.openxmlformats.org/officeDocument/2006/relationships/image" Target="media/image116.wmf"/><Relationship Id="rId237" Type="http://schemas.openxmlformats.org/officeDocument/2006/relationships/oleObject" Target="embeddings/oleObject113.bin"/><Relationship Id="rId238" Type="http://schemas.openxmlformats.org/officeDocument/2006/relationships/image" Target="media/image117.wmf"/><Relationship Id="rId239" Type="http://schemas.openxmlformats.org/officeDocument/2006/relationships/oleObject" Target="embeddings/oleObject114.bin"/><Relationship Id="rId1170" Type="http://schemas.openxmlformats.org/officeDocument/2006/relationships/oleObject" Target="embeddings/oleObject579.bin"/><Relationship Id="rId1171" Type="http://schemas.openxmlformats.org/officeDocument/2006/relationships/image" Target="media/image583.wmf"/><Relationship Id="rId2600" Type="http://schemas.openxmlformats.org/officeDocument/2006/relationships/oleObject" Target="embeddings/oleObject1286.bin"/><Relationship Id="rId2601" Type="http://schemas.openxmlformats.org/officeDocument/2006/relationships/image" Target="media/image1295.wmf"/><Relationship Id="rId2602" Type="http://schemas.openxmlformats.org/officeDocument/2006/relationships/oleObject" Target="embeddings/oleObject1287.bin"/><Relationship Id="rId2603" Type="http://schemas.openxmlformats.org/officeDocument/2006/relationships/image" Target="media/image1296.wmf"/><Relationship Id="rId2604" Type="http://schemas.openxmlformats.org/officeDocument/2006/relationships/oleObject" Target="embeddings/oleObject1288.bin"/><Relationship Id="rId2605" Type="http://schemas.openxmlformats.org/officeDocument/2006/relationships/image" Target="media/image1297.wmf"/><Relationship Id="rId2606" Type="http://schemas.openxmlformats.org/officeDocument/2006/relationships/oleObject" Target="embeddings/oleObject1289.bin"/><Relationship Id="rId2607" Type="http://schemas.openxmlformats.org/officeDocument/2006/relationships/image" Target="media/image1298.wmf"/><Relationship Id="rId2608" Type="http://schemas.openxmlformats.org/officeDocument/2006/relationships/oleObject" Target="embeddings/oleObject1290.bin"/><Relationship Id="rId2609" Type="http://schemas.openxmlformats.org/officeDocument/2006/relationships/image" Target="media/image1299.wmf"/><Relationship Id="rId1172" Type="http://schemas.openxmlformats.org/officeDocument/2006/relationships/oleObject" Target="embeddings/oleObject580.bin"/><Relationship Id="rId1173" Type="http://schemas.openxmlformats.org/officeDocument/2006/relationships/image" Target="media/image584.wmf"/><Relationship Id="rId1174" Type="http://schemas.openxmlformats.org/officeDocument/2006/relationships/oleObject" Target="embeddings/oleObject581.bin"/><Relationship Id="rId1175" Type="http://schemas.openxmlformats.org/officeDocument/2006/relationships/image" Target="media/image585.wmf"/><Relationship Id="rId1176" Type="http://schemas.openxmlformats.org/officeDocument/2006/relationships/oleObject" Target="embeddings/oleObject582.bin"/><Relationship Id="rId1177" Type="http://schemas.openxmlformats.org/officeDocument/2006/relationships/image" Target="media/image586.wmf"/><Relationship Id="rId1178" Type="http://schemas.openxmlformats.org/officeDocument/2006/relationships/oleObject" Target="embeddings/oleObject583.bin"/><Relationship Id="rId1179" Type="http://schemas.openxmlformats.org/officeDocument/2006/relationships/image" Target="media/image587.wmf"/><Relationship Id="rId1900" Type="http://schemas.openxmlformats.org/officeDocument/2006/relationships/image" Target="media/image948.wmf"/><Relationship Id="rId1901" Type="http://schemas.openxmlformats.org/officeDocument/2006/relationships/oleObject" Target="embeddings/oleObject944.bin"/><Relationship Id="rId1902" Type="http://schemas.openxmlformats.org/officeDocument/2006/relationships/image" Target="media/image949.wmf"/><Relationship Id="rId1903" Type="http://schemas.openxmlformats.org/officeDocument/2006/relationships/oleObject" Target="embeddings/oleObject945.bin"/><Relationship Id="rId1904" Type="http://schemas.openxmlformats.org/officeDocument/2006/relationships/image" Target="media/image950.wmf"/><Relationship Id="rId1905" Type="http://schemas.openxmlformats.org/officeDocument/2006/relationships/oleObject" Target="embeddings/oleObject946.bin"/><Relationship Id="rId1906" Type="http://schemas.openxmlformats.org/officeDocument/2006/relationships/image" Target="media/image951.wmf"/><Relationship Id="rId1907" Type="http://schemas.openxmlformats.org/officeDocument/2006/relationships/oleObject" Target="embeddings/oleObject947.bin"/><Relationship Id="rId1908" Type="http://schemas.openxmlformats.org/officeDocument/2006/relationships/image" Target="media/image952.wmf"/><Relationship Id="rId1909" Type="http://schemas.openxmlformats.org/officeDocument/2006/relationships/oleObject" Target="embeddings/oleObject948.bin"/><Relationship Id="rId780" Type="http://schemas.openxmlformats.org/officeDocument/2006/relationships/oleObject" Target="embeddings/oleObject384.bin"/><Relationship Id="rId781" Type="http://schemas.openxmlformats.org/officeDocument/2006/relationships/image" Target="media/image388.wmf"/><Relationship Id="rId782" Type="http://schemas.openxmlformats.org/officeDocument/2006/relationships/oleObject" Target="embeddings/oleObject385.bin"/><Relationship Id="rId783" Type="http://schemas.openxmlformats.org/officeDocument/2006/relationships/image" Target="media/image389.wmf"/><Relationship Id="rId784" Type="http://schemas.openxmlformats.org/officeDocument/2006/relationships/oleObject" Target="embeddings/oleObject386.bin"/><Relationship Id="rId785" Type="http://schemas.openxmlformats.org/officeDocument/2006/relationships/image" Target="media/image390.wmf"/><Relationship Id="rId786" Type="http://schemas.openxmlformats.org/officeDocument/2006/relationships/oleObject" Target="embeddings/oleObject387.bin"/><Relationship Id="rId787" Type="http://schemas.openxmlformats.org/officeDocument/2006/relationships/image" Target="media/image391.wmf"/><Relationship Id="rId788" Type="http://schemas.openxmlformats.org/officeDocument/2006/relationships/oleObject" Target="embeddings/oleObject388.bin"/><Relationship Id="rId789" Type="http://schemas.openxmlformats.org/officeDocument/2006/relationships/image" Target="media/image392.wmf"/><Relationship Id="rId3310" Type="http://schemas.openxmlformats.org/officeDocument/2006/relationships/image" Target="media/image1650.wmf"/><Relationship Id="rId3311" Type="http://schemas.openxmlformats.org/officeDocument/2006/relationships/oleObject" Target="embeddings/oleObject1641.bin"/><Relationship Id="rId3312" Type="http://schemas.openxmlformats.org/officeDocument/2006/relationships/image" Target="media/image1651.wmf"/><Relationship Id="rId3313" Type="http://schemas.openxmlformats.org/officeDocument/2006/relationships/oleObject" Target="embeddings/oleObject1642.bin"/><Relationship Id="rId3314" Type="http://schemas.openxmlformats.org/officeDocument/2006/relationships/image" Target="media/image1652.wmf"/><Relationship Id="rId3315" Type="http://schemas.openxmlformats.org/officeDocument/2006/relationships/oleObject" Target="embeddings/oleObject1643.bin"/><Relationship Id="rId3316" Type="http://schemas.openxmlformats.org/officeDocument/2006/relationships/image" Target="media/image1653.wmf"/><Relationship Id="rId3317" Type="http://schemas.openxmlformats.org/officeDocument/2006/relationships/oleObject" Target="embeddings/oleObject1644.bin"/><Relationship Id="rId3318" Type="http://schemas.openxmlformats.org/officeDocument/2006/relationships/image" Target="media/image1654.wmf"/><Relationship Id="rId3319" Type="http://schemas.openxmlformats.org/officeDocument/2006/relationships/oleObject" Target="embeddings/oleObject1645.bin"/><Relationship Id="rId240" Type="http://schemas.openxmlformats.org/officeDocument/2006/relationships/image" Target="media/image118.wmf"/><Relationship Id="rId241" Type="http://schemas.openxmlformats.org/officeDocument/2006/relationships/oleObject" Target="embeddings/oleObject115.bin"/><Relationship Id="rId242" Type="http://schemas.openxmlformats.org/officeDocument/2006/relationships/image" Target="media/image119.wmf"/><Relationship Id="rId243" Type="http://schemas.openxmlformats.org/officeDocument/2006/relationships/oleObject" Target="embeddings/oleObject116.bin"/><Relationship Id="rId244" Type="http://schemas.openxmlformats.org/officeDocument/2006/relationships/image" Target="media/image120.wmf"/><Relationship Id="rId245" Type="http://schemas.openxmlformats.org/officeDocument/2006/relationships/oleObject" Target="embeddings/oleObject117.bin"/><Relationship Id="rId246" Type="http://schemas.openxmlformats.org/officeDocument/2006/relationships/image" Target="media/image121.wmf"/><Relationship Id="rId247" Type="http://schemas.openxmlformats.org/officeDocument/2006/relationships/oleObject" Target="embeddings/oleObject118.bin"/><Relationship Id="rId248" Type="http://schemas.openxmlformats.org/officeDocument/2006/relationships/image" Target="media/image122.wmf"/><Relationship Id="rId249" Type="http://schemas.openxmlformats.org/officeDocument/2006/relationships/oleObject" Target="embeddings/oleObject119.bin"/><Relationship Id="rId1180" Type="http://schemas.openxmlformats.org/officeDocument/2006/relationships/oleObject" Target="embeddings/oleObject584.bin"/><Relationship Id="rId1181" Type="http://schemas.openxmlformats.org/officeDocument/2006/relationships/image" Target="media/image588.wmf"/><Relationship Id="rId2610" Type="http://schemas.openxmlformats.org/officeDocument/2006/relationships/oleObject" Target="embeddings/oleObject1291.bin"/><Relationship Id="rId2611" Type="http://schemas.openxmlformats.org/officeDocument/2006/relationships/image" Target="media/image1300.wmf"/><Relationship Id="rId2612" Type="http://schemas.openxmlformats.org/officeDocument/2006/relationships/oleObject" Target="embeddings/oleObject1292.bin"/><Relationship Id="rId2613" Type="http://schemas.openxmlformats.org/officeDocument/2006/relationships/image" Target="media/image1301.wmf"/><Relationship Id="rId2614" Type="http://schemas.openxmlformats.org/officeDocument/2006/relationships/oleObject" Target="embeddings/oleObject1293.bin"/><Relationship Id="rId2615" Type="http://schemas.openxmlformats.org/officeDocument/2006/relationships/image" Target="media/image1302.wmf"/><Relationship Id="rId2616" Type="http://schemas.openxmlformats.org/officeDocument/2006/relationships/oleObject" Target="embeddings/oleObject1294.bin"/><Relationship Id="rId2617" Type="http://schemas.openxmlformats.org/officeDocument/2006/relationships/image" Target="media/image1303.wmf"/><Relationship Id="rId2618" Type="http://schemas.openxmlformats.org/officeDocument/2006/relationships/oleObject" Target="embeddings/oleObject1295.bin"/><Relationship Id="rId2619" Type="http://schemas.openxmlformats.org/officeDocument/2006/relationships/image" Target="media/image1304.wmf"/><Relationship Id="rId1182" Type="http://schemas.openxmlformats.org/officeDocument/2006/relationships/oleObject" Target="embeddings/oleObject585.bin"/><Relationship Id="rId1183" Type="http://schemas.openxmlformats.org/officeDocument/2006/relationships/image" Target="media/image589.wmf"/><Relationship Id="rId1184" Type="http://schemas.openxmlformats.org/officeDocument/2006/relationships/oleObject" Target="embeddings/oleObject586.bin"/><Relationship Id="rId1185" Type="http://schemas.openxmlformats.org/officeDocument/2006/relationships/image" Target="media/image590.wmf"/><Relationship Id="rId1186" Type="http://schemas.openxmlformats.org/officeDocument/2006/relationships/oleObject" Target="embeddings/oleObject587.bin"/><Relationship Id="rId1187" Type="http://schemas.openxmlformats.org/officeDocument/2006/relationships/image" Target="media/image591.wmf"/><Relationship Id="rId1188" Type="http://schemas.openxmlformats.org/officeDocument/2006/relationships/oleObject" Target="embeddings/oleObject588.bin"/><Relationship Id="rId1189" Type="http://schemas.openxmlformats.org/officeDocument/2006/relationships/image" Target="media/image592.wmf"/><Relationship Id="rId1910" Type="http://schemas.openxmlformats.org/officeDocument/2006/relationships/image" Target="media/image953.wmf"/><Relationship Id="rId1911" Type="http://schemas.openxmlformats.org/officeDocument/2006/relationships/oleObject" Target="embeddings/oleObject949.bin"/><Relationship Id="rId1912" Type="http://schemas.openxmlformats.org/officeDocument/2006/relationships/image" Target="media/image954.wmf"/><Relationship Id="rId1913" Type="http://schemas.openxmlformats.org/officeDocument/2006/relationships/oleObject" Target="embeddings/oleObject950.bin"/><Relationship Id="rId1914" Type="http://schemas.openxmlformats.org/officeDocument/2006/relationships/image" Target="media/image955.wmf"/><Relationship Id="rId1915" Type="http://schemas.openxmlformats.org/officeDocument/2006/relationships/oleObject" Target="embeddings/oleObject951.bin"/><Relationship Id="rId1916" Type="http://schemas.openxmlformats.org/officeDocument/2006/relationships/image" Target="media/image956.wmf"/><Relationship Id="rId1917" Type="http://schemas.openxmlformats.org/officeDocument/2006/relationships/oleObject" Target="embeddings/oleObject952.bin"/><Relationship Id="rId1918" Type="http://schemas.openxmlformats.org/officeDocument/2006/relationships/image" Target="media/image957.wmf"/><Relationship Id="rId1919" Type="http://schemas.openxmlformats.org/officeDocument/2006/relationships/oleObject" Target="embeddings/oleObject953.bin"/><Relationship Id="rId790" Type="http://schemas.openxmlformats.org/officeDocument/2006/relationships/oleObject" Target="embeddings/oleObject389.bin"/><Relationship Id="rId791" Type="http://schemas.openxmlformats.org/officeDocument/2006/relationships/image" Target="media/image393.wmf"/><Relationship Id="rId792" Type="http://schemas.openxmlformats.org/officeDocument/2006/relationships/oleObject" Target="embeddings/oleObject390.bin"/><Relationship Id="rId793" Type="http://schemas.openxmlformats.org/officeDocument/2006/relationships/image" Target="media/image394.wmf"/><Relationship Id="rId794" Type="http://schemas.openxmlformats.org/officeDocument/2006/relationships/oleObject" Target="embeddings/oleObject391.bin"/><Relationship Id="rId795" Type="http://schemas.openxmlformats.org/officeDocument/2006/relationships/image" Target="media/image395.wmf"/><Relationship Id="rId796" Type="http://schemas.openxmlformats.org/officeDocument/2006/relationships/oleObject" Target="embeddings/oleObject392.bin"/><Relationship Id="rId797" Type="http://schemas.openxmlformats.org/officeDocument/2006/relationships/image" Target="media/image396.wmf"/><Relationship Id="rId798" Type="http://schemas.openxmlformats.org/officeDocument/2006/relationships/oleObject" Target="embeddings/oleObject393.bin"/><Relationship Id="rId799" Type="http://schemas.openxmlformats.org/officeDocument/2006/relationships/image" Target="media/image397.wmf"/><Relationship Id="rId3320" Type="http://schemas.openxmlformats.org/officeDocument/2006/relationships/image" Target="media/image1655.wmf"/><Relationship Id="rId3321" Type="http://schemas.openxmlformats.org/officeDocument/2006/relationships/oleObject" Target="embeddings/oleObject1646.bin"/><Relationship Id="rId3322" Type="http://schemas.openxmlformats.org/officeDocument/2006/relationships/image" Target="media/image1656.wmf"/><Relationship Id="rId3323" Type="http://schemas.openxmlformats.org/officeDocument/2006/relationships/oleObject" Target="embeddings/oleObject1647.bin"/><Relationship Id="rId3324" Type="http://schemas.openxmlformats.org/officeDocument/2006/relationships/image" Target="media/image1657.wmf"/><Relationship Id="rId3325" Type="http://schemas.openxmlformats.org/officeDocument/2006/relationships/oleObject" Target="embeddings/oleObject1648.bin"/><Relationship Id="rId3326" Type="http://schemas.openxmlformats.org/officeDocument/2006/relationships/image" Target="media/image1658.wmf"/><Relationship Id="rId3327" Type="http://schemas.openxmlformats.org/officeDocument/2006/relationships/oleObject" Target="embeddings/oleObject1649.bin"/><Relationship Id="rId3328" Type="http://schemas.openxmlformats.org/officeDocument/2006/relationships/image" Target="media/image1659.wmf"/><Relationship Id="rId3329" Type="http://schemas.openxmlformats.org/officeDocument/2006/relationships/oleObject" Target="embeddings/oleObject1650.bin"/><Relationship Id="rId250" Type="http://schemas.openxmlformats.org/officeDocument/2006/relationships/image" Target="media/image123.wmf"/><Relationship Id="rId251" Type="http://schemas.openxmlformats.org/officeDocument/2006/relationships/oleObject" Target="embeddings/oleObject120.bin"/><Relationship Id="rId252" Type="http://schemas.openxmlformats.org/officeDocument/2006/relationships/image" Target="media/image124.wmf"/><Relationship Id="rId253" Type="http://schemas.openxmlformats.org/officeDocument/2006/relationships/oleObject" Target="embeddings/oleObject121.bin"/><Relationship Id="rId254" Type="http://schemas.openxmlformats.org/officeDocument/2006/relationships/image" Target="media/image125.wmf"/><Relationship Id="rId255" Type="http://schemas.openxmlformats.org/officeDocument/2006/relationships/oleObject" Target="embeddings/oleObject122.bin"/><Relationship Id="rId256" Type="http://schemas.openxmlformats.org/officeDocument/2006/relationships/image" Target="media/image126.wmf"/><Relationship Id="rId257" Type="http://schemas.openxmlformats.org/officeDocument/2006/relationships/oleObject" Target="embeddings/oleObject123.bin"/><Relationship Id="rId258" Type="http://schemas.openxmlformats.org/officeDocument/2006/relationships/image" Target="media/image127.wmf"/><Relationship Id="rId259" Type="http://schemas.openxmlformats.org/officeDocument/2006/relationships/oleObject" Target="embeddings/oleObject124.bin"/><Relationship Id="rId1190" Type="http://schemas.openxmlformats.org/officeDocument/2006/relationships/oleObject" Target="embeddings/oleObject589.bin"/><Relationship Id="rId1191" Type="http://schemas.openxmlformats.org/officeDocument/2006/relationships/image" Target="media/image593.wmf"/><Relationship Id="rId2620" Type="http://schemas.openxmlformats.org/officeDocument/2006/relationships/oleObject" Target="embeddings/oleObject1296.bin"/><Relationship Id="rId2621" Type="http://schemas.openxmlformats.org/officeDocument/2006/relationships/image" Target="media/image1305.wmf"/><Relationship Id="rId2622" Type="http://schemas.openxmlformats.org/officeDocument/2006/relationships/oleObject" Target="embeddings/oleObject1297.bin"/><Relationship Id="rId2623" Type="http://schemas.openxmlformats.org/officeDocument/2006/relationships/image" Target="media/image1306.wmf"/><Relationship Id="rId2624" Type="http://schemas.openxmlformats.org/officeDocument/2006/relationships/oleObject" Target="embeddings/oleObject1298.bin"/><Relationship Id="rId2625" Type="http://schemas.openxmlformats.org/officeDocument/2006/relationships/image" Target="media/image1307.wmf"/><Relationship Id="rId2626" Type="http://schemas.openxmlformats.org/officeDocument/2006/relationships/oleObject" Target="embeddings/oleObject1299.bin"/><Relationship Id="rId2627" Type="http://schemas.openxmlformats.org/officeDocument/2006/relationships/image" Target="media/image1308.wmf"/><Relationship Id="rId2628" Type="http://schemas.openxmlformats.org/officeDocument/2006/relationships/oleObject" Target="embeddings/oleObject1300.bin"/><Relationship Id="rId2629" Type="http://schemas.openxmlformats.org/officeDocument/2006/relationships/image" Target="media/image1309.wmf"/><Relationship Id="rId1192" Type="http://schemas.openxmlformats.org/officeDocument/2006/relationships/oleObject" Target="embeddings/oleObject590.bin"/><Relationship Id="rId1193" Type="http://schemas.openxmlformats.org/officeDocument/2006/relationships/image" Target="media/image594.wmf"/><Relationship Id="rId1194" Type="http://schemas.openxmlformats.org/officeDocument/2006/relationships/oleObject" Target="embeddings/oleObject591.bin"/><Relationship Id="rId1195" Type="http://schemas.openxmlformats.org/officeDocument/2006/relationships/image" Target="media/image595.wmf"/><Relationship Id="rId1196" Type="http://schemas.openxmlformats.org/officeDocument/2006/relationships/oleObject" Target="embeddings/oleObject592.bin"/><Relationship Id="rId1197" Type="http://schemas.openxmlformats.org/officeDocument/2006/relationships/image" Target="media/image596.wmf"/><Relationship Id="rId1198" Type="http://schemas.openxmlformats.org/officeDocument/2006/relationships/oleObject" Target="embeddings/oleObject593.bin"/><Relationship Id="rId1199" Type="http://schemas.openxmlformats.org/officeDocument/2006/relationships/image" Target="media/image597.wmf"/><Relationship Id="rId1920" Type="http://schemas.openxmlformats.org/officeDocument/2006/relationships/image" Target="media/image958.wmf"/><Relationship Id="rId1921" Type="http://schemas.openxmlformats.org/officeDocument/2006/relationships/oleObject" Target="embeddings/oleObject954.bin"/><Relationship Id="rId1922" Type="http://schemas.openxmlformats.org/officeDocument/2006/relationships/image" Target="media/image959.wmf"/><Relationship Id="rId1923" Type="http://schemas.openxmlformats.org/officeDocument/2006/relationships/oleObject" Target="embeddings/oleObject955.bin"/><Relationship Id="rId1924" Type="http://schemas.openxmlformats.org/officeDocument/2006/relationships/image" Target="media/image960.wmf"/><Relationship Id="rId1925" Type="http://schemas.openxmlformats.org/officeDocument/2006/relationships/oleObject" Target="embeddings/oleObject956.bin"/><Relationship Id="rId1926" Type="http://schemas.openxmlformats.org/officeDocument/2006/relationships/image" Target="media/image961.wmf"/><Relationship Id="rId1927" Type="http://schemas.openxmlformats.org/officeDocument/2006/relationships/oleObject" Target="embeddings/oleObject957.bin"/><Relationship Id="rId1928" Type="http://schemas.openxmlformats.org/officeDocument/2006/relationships/image" Target="media/image962.wmf"/><Relationship Id="rId1929" Type="http://schemas.openxmlformats.org/officeDocument/2006/relationships/oleObject" Target="embeddings/oleObject958.bin"/><Relationship Id="rId3330" Type="http://schemas.openxmlformats.org/officeDocument/2006/relationships/image" Target="media/image1660.wmf"/><Relationship Id="rId3331" Type="http://schemas.openxmlformats.org/officeDocument/2006/relationships/oleObject" Target="embeddings/oleObject1651.bin"/><Relationship Id="rId3332" Type="http://schemas.openxmlformats.org/officeDocument/2006/relationships/image" Target="media/image1661.wmf"/><Relationship Id="rId3333" Type="http://schemas.openxmlformats.org/officeDocument/2006/relationships/oleObject" Target="embeddings/oleObject1652.bin"/><Relationship Id="rId3334" Type="http://schemas.openxmlformats.org/officeDocument/2006/relationships/image" Target="media/image1662.wmf"/><Relationship Id="rId3335" Type="http://schemas.openxmlformats.org/officeDocument/2006/relationships/oleObject" Target="embeddings/oleObject1653.bin"/><Relationship Id="rId3336" Type="http://schemas.openxmlformats.org/officeDocument/2006/relationships/image" Target="media/image1663.wmf"/><Relationship Id="rId3337" Type="http://schemas.openxmlformats.org/officeDocument/2006/relationships/oleObject" Target="embeddings/oleObject1654.bin"/><Relationship Id="rId3338" Type="http://schemas.openxmlformats.org/officeDocument/2006/relationships/image" Target="media/image1664.wmf"/><Relationship Id="rId3339" Type="http://schemas.openxmlformats.org/officeDocument/2006/relationships/oleObject" Target="embeddings/oleObject1655.bin"/><Relationship Id="rId260" Type="http://schemas.openxmlformats.org/officeDocument/2006/relationships/image" Target="media/image128.wmf"/><Relationship Id="rId261" Type="http://schemas.openxmlformats.org/officeDocument/2006/relationships/oleObject" Target="embeddings/oleObject125.bin"/><Relationship Id="rId262" Type="http://schemas.openxmlformats.org/officeDocument/2006/relationships/image" Target="media/image129.wmf"/><Relationship Id="rId263" Type="http://schemas.openxmlformats.org/officeDocument/2006/relationships/oleObject" Target="embeddings/oleObject126.bin"/><Relationship Id="rId264" Type="http://schemas.openxmlformats.org/officeDocument/2006/relationships/image" Target="media/image130.wmf"/><Relationship Id="rId265" Type="http://schemas.openxmlformats.org/officeDocument/2006/relationships/oleObject" Target="embeddings/oleObject127.bin"/><Relationship Id="rId266" Type="http://schemas.openxmlformats.org/officeDocument/2006/relationships/image" Target="media/image131.wmf"/><Relationship Id="rId267" Type="http://schemas.openxmlformats.org/officeDocument/2006/relationships/oleObject" Target="embeddings/oleObject128.bin"/><Relationship Id="rId268" Type="http://schemas.openxmlformats.org/officeDocument/2006/relationships/image" Target="media/image132.wmf"/><Relationship Id="rId269" Type="http://schemas.openxmlformats.org/officeDocument/2006/relationships/oleObject" Target="embeddings/oleObject129.bin"/><Relationship Id="rId2630" Type="http://schemas.openxmlformats.org/officeDocument/2006/relationships/oleObject" Target="embeddings/oleObject1301.bin"/><Relationship Id="rId2631" Type="http://schemas.openxmlformats.org/officeDocument/2006/relationships/image" Target="media/image1310.wmf"/><Relationship Id="rId2632" Type="http://schemas.openxmlformats.org/officeDocument/2006/relationships/oleObject" Target="embeddings/oleObject1302.bin"/><Relationship Id="rId2633" Type="http://schemas.openxmlformats.org/officeDocument/2006/relationships/image" Target="media/image1311.wmf"/><Relationship Id="rId2634" Type="http://schemas.openxmlformats.org/officeDocument/2006/relationships/oleObject" Target="embeddings/oleObject1303.bin"/><Relationship Id="rId2635" Type="http://schemas.openxmlformats.org/officeDocument/2006/relationships/image" Target="media/image1312.wmf"/><Relationship Id="rId2636" Type="http://schemas.openxmlformats.org/officeDocument/2006/relationships/oleObject" Target="embeddings/oleObject1304.bin"/><Relationship Id="rId2637" Type="http://schemas.openxmlformats.org/officeDocument/2006/relationships/image" Target="media/image1313.wmf"/><Relationship Id="rId2638" Type="http://schemas.openxmlformats.org/officeDocument/2006/relationships/oleObject" Target="embeddings/oleObject1305.bin"/><Relationship Id="rId2639" Type="http://schemas.openxmlformats.org/officeDocument/2006/relationships/image" Target="media/image1314.wmf"/><Relationship Id="rId1930" Type="http://schemas.openxmlformats.org/officeDocument/2006/relationships/image" Target="media/image963.wmf"/><Relationship Id="rId1931" Type="http://schemas.openxmlformats.org/officeDocument/2006/relationships/oleObject" Target="embeddings/oleObject959.bin"/><Relationship Id="rId1932" Type="http://schemas.openxmlformats.org/officeDocument/2006/relationships/image" Target="media/image964.wmf"/><Relationship Id="rId1933" Type="http://schemas.openxmlformats.org/officeDocument/2006/relationships/oleObject" Target="embeddings/oleObject960.bin"/><Relationship Id="rId1934" Type="http://schemas.openxmlformats.org/officeDocument/2006/relationships/image" Target="media/image965.wmf"/><Relationship Id="rId1935" Type="http://schemas.openxmlformats.org/officeDocument/2006/relationships/oleObject" Target="embeddings/oleObject961.bin"/><Relationship Id="rId1936" Type="http://schemas.openxmlformats.org/officeDocument/2006/relationships/image" Target="media/image966.wmf"/><Relationship Id="rId1937" Type="http://schemas.openxmlformats.org/officeDocument/2006/relationships/oleObject" Target="embeddings/oleObject962.bin"/><Relationship Id="rId1938" Type="http://schemas.openxmlformats.org/officeDocument/2006/relationships/image" Target="media/image967.wmf"/><Relationship Id="rId1939" Type="http://schemas.openxmlformats.org/officeDocument/2006/relationships/oleObject" Target="embeddings/oleObject963.bin"/><Relationship Id="rId3340" Type="http://schemas.openxmlformats.org/officeDocument/2006/relationships/image" Target="media/image1665.wmf"/><Relationship Id="rId3341" Type="http://schemas.openxmlformats.org/officeDocument/2006/relationships/oleObject" Target="embeddings/oleObject1656.bin"/><Relationship Id="rId3342" Type="http://schemas.openxmlformats.org/officeDocument/2006/relationships/image" Target="media/image1666.wmf"/><Relationship Id="rId3343" Type="http://schemas.openxmlformats.org/officeDocument/2006/relationships/oleObject" Target="embeddings/oleObject1657.bin"/><Relationship Id="rId3344" Type="http://schemas.openxmlformats.org/officeDocument/2006/relationships/image" Target="media/image1667.emf"/><Relationship Id="rId3345" Type="http://schemas.openxmlformats.org/officeDocument/2006/relationships/oleObject" Target="embeddings/oleObject1658.bin"/><Relationship Id="rId3346" Type="http://schemas.openxmlformats.org/officeDocument/2006/relationships/image" Target="media/image1668.emf"/><Relationship Id="rId3347" Type="http://schemas.openxmlformats.org/officeDocument/2006/relationships/oleObject" Target="embeddings/oleObject1659.bin"/><Relationship Id="rId3348" Type="http://schemas.openxmlformats.org/officeDocument/2006/relationships/image" Target="media/image1669.wmf"/><Relationship Id="rId3349" Type="http://schemas.openxmlformats.org/officeDocument/2006/relationships/oleObject" Target="embeddings/oleObject1660.bin"/><Relationship Id="rId270" Type="http://schemas.openxmlformats.org/officeDocument/2006/relationships/image" Target="media/image133.wmf"/><Relationship Id="rId271" Type="http://schemas.openxmlformats.org/officeDocument/2006/relationships/oleObject" Target="embeddings/oleObject130.bin"/><Relationship Id="rId272" Type="http://schemas.openxmlformats.org/officeDocument/2006/relationships/image" Target="media/image134.wmf"/><Relationship Id="rId273" Type="http://schemas.openxmlformats.org/officeDocument/2006/relationships/oleObject" Target="embeddings/oleObject131.bin"/><Relationship Id="rId274" Type="http://schemas.openxmlformats.org/officeDocument/2006/relationships/image" Target="media/image135.wmf"/><Relationship Id="rId275" Type="http://schemas.openxmlformats.org/officeDocument/2006/relationships/oleObject" Target="embeddings/oleObject132.bin"/><Relationship Id="rId276" Type="http://schemas.openxmlformats.org/officeDocument/2006/relationships/image" Target="media/image136.wmf"/><Relationship Id="rId277" Type="http://schemas.openxmlformats.org/officeDocument/2006/relationships/oleObject" Target="embeddings/oleObject133.bin"/><Relationship Id="rId278" Type="http://schemas.openxmlformats.org/officeDocument/2006/relationships/image" Target="media/image137.wmf"/><Relationship Id="rId279" Type="http://schemas.openxmlformats.org/officeDocument/2006/relationships/oleObject" Target="embeddings/oleObject134.bin"/><Relationship Id="rId2640" Type="http://schemas.openxmlformats.org/officeDocument/2006/relationships/oleObject" Target="embeddings/oleObject1306.bin"/><Relationship Id="rId2641" Type="http://schemas.openxmlformats.org/officeDocument/2006/relationships/image" Target="media/image1315.wmf"/><Relationship Id="rId2642" Type="http://schemas.openxmlformats.org/officeDocument/2006/relationships/oleObject" Target="embeddings/oleObject1307.bin"/><Relationship Id="rId2643" Type="http://schemas.openxmlformats.org/officeDocument/2006/relationships/image" Target="media/image1316.wmf"/><Relationship Id="rId2644" Type="http://schemas.openxmlformats.org/officeDocument/2006/relationships/oleObject" Target="embeddings/oleObject1308.bin"/><Relationship Id="rId2645" Type="http://schemas.openxmlformats.org/officeDocument/2006/relationships/image" Target="media/image1317.wmf"/><Relationship Id="rId2646" Type="http://schemas.openxmlformats.org/officeDocument/2006/relationships/oleObject" Target="embeddings/oleObject1309.bin"/><Relationship Id="rId2647" Type="http://schemas.openxmlformats.org/officeDocument/2006/relationships/image" Target="media/image1318.wmf"/><Relationship Id="rId2648" Type="http://schemas.openxmlformats.org/officeDocument/2006/relationships/oleObject" Target="embeddings/oleObject1310.bin"/><Relationship Id="rId2649" Type="http://schemas.openxmlformats.org/officeDocument/2006/relationships/image" Target="media/image1319.wmf"/><Relationship Id="rId1940" Type="http://schemas.openxmlformats.org/officeDocument/2006/relationships/image" Target="media/image968.wmf"/><Relationship Id="rId1941" Type="http://schemas.openxmlformats.org/officeDocument/2006/relationships/oleObject" Target="embeddings/oleObject964.bin"/><Relationship Id="rId1942" Type="http://schemas.openxmlformats.org/officeDocument/2006/relationships/image" Target="media/image969.wmf"/><Relationship Id="rId1943" Type="http://schemas.openxmlformats.org/officeDocument/2006/relationships/oleObject" Target="embeddings/oleObject965.bin"/><Relationship Id="rId1944" Type="http://schemas.openxmlformats.org/officeDocument/2006/relationships/image" Target="media/image970.wmf"/><Relationship Id="rId1945" Type="http://schemas.openxmlformats.org/officeDocument/2006/relationships/oleObject" Target="embeddings/oleObject966.bin"/><Relationship Id="rId1946" Type="http://schemas.openxmlformats.org/officeDocument/2006/relationships/image" Target="media/image971.wmf"/><Relationship Id="rId1947" Type="http://schemas.openxmlformats.org/officeDocument/2006/relationships/oleObject" Target="embeddings/oleObject967.bin"/><Relationship Id="rId1948" Type="http://schemas.openxmlformats.org/officeDocument/2006/relationships/image" Target="media/image972.wmf"/><Relationship Id="rId1949" Type="http://schemas.openxmlformats.org/officeDocument/2006/relationships/oleObject" Target="embeddings/oleObject968.bin"/><Relationship Id="rId2100" Type="http://schemas.openxmlformats.org/officeDocument/2006/relationships/image" Target="media/image1048.wmf"/><Relationship Id="rId2101" Type="http://schemas.openxmlformats.org/officeDocument/2006/relationships/oleObject" Target="embeddings/oleObject1044.bin"/><Relationship Id="rId2102" Type="http://schemas.openxmlformats.org/officeDocument/2006/relationships/image" Target="media/image1049.wmf"/><Relationship Id="rId2103" Type="http://schemas.openxmlformats.org/officeDocument/2006/relationships/oleObject" Target="embeddings/oleObject1045.bin"/><Relationship Id="rId2104" Type="http://schemas.openxmlformats.org/officeDocument/2006/relationships/image" Target="media/image1050.wmf"/><Relationship Id="rId2105" Type="http://schemas.openxmlformats.org/officeDocument/2006/relationships/oleObject" Target="embeddings/oleObject1046.bin"/><Relationship Id="rId2106" Type="http://schemas.openxmlformats.org/officeDocument/2006/relationships/image" Target="media/image1051.wmf"/><Relationship Id="rId2107" Type="http://schemas.openxmlformats.org/officeDocument/2006/relationships/oleObject" Target="embeddings/oleObject1047.bin"/><Relationship Id="rId2108" Type="http://schemas.openxmlformats.org/officeDocument/2006/relationships/image" Target="media/image1052.wmf"/><Relationship Id="rId2109" Type="http://schemas.openxmlformats.org/officeDocument/2006/relationships/oleObject" Target="embeddings/oleObject1048.bin"/><Relationship Id="rId3350" Type="http://schemas.openxmlformats.org/officeDocument/2006/relationships/image" Target="media/image1670.wmf"/><Relationship Id="rId3351" Type="http://schemas.openxmlformats.org/officeDocument/2006/relationships/oleObject" Target="embeddings/oleObject1661.bin"/><Relationship Id="rId3352" Type="http://schemas.openxmlformats.org/officeDocument/2006/relationships/image" Target="media/image1671.wmf"/><Relationship Id="rId3353" Type="http://schemas.openxmlformats.org/officeDocument/2006/relationships/oleObject" Target="embeddings/oleObject1662.bin"/><Relationship Id="rId3354" Type="http://schemas.openxmlformats.org/officeDocument/2006/relationships/image" Target="media/image1672.emf"/><Relationship Id="rId3355" Type="http://schemas.openxmlformats.org/officeDocument/2006/relationships/oleObject" Target="embeddings/oleObject1663.bin"/><Relationship Id="rId3356" Type="http://schemas.openxmlformats.org/officeDocument/2006/relationships/image" Target="media/image1673.emf"/><Relationship Id="rId3357" Type="http://schemas.openxmlformats.org/officeDocument/2006/relationships/oleObject" Target="embeddings/oleObject1664.bin"/><Relationship Id="rId3358" Type="http://schemas.openxmlformats.org/officeDocument/2006/relationships/image" Target="media/image1674.emf"/><Relationship Id="rId3359" Type="http://schemas.openxmlformats.org/officeDocument/2006/relationships/oleObject" Target="embeddings/oleObject1665.bin"/><Relationship Id="rId1400" Type="http://schemas.openxmlformats.org/officeDocument/2006/relationships/image" Target="media/image698.wmf"/><Relationship Id="rId1401" Type="http://schemas.openxmlformats.org/officeDocument/2006/relationships/oleObject" Target="embeddings/oleObject694.bin"/><Relationship Id="rId1402" Type="http://schemas.openxmlformats.org/officeDocument/2006/relationships/image" Target="media/image699.wmf"/><Relationship Id="rId1403" Type="http://schemas.openxmlformats.org/officeDocument/2006/relationships/oleObject" Target="embeddings/oleObject695.bin"/><Relationship Id="rId1404" Type="http://schemas.openxmlformats.org/officeDocument/2006/relationships/image" Target="media/image700.wmf"/><Relationship Id="rId1405" Type="http://schemas.openxmlformats.org/officeDocument/2006/relationships/oleObject" Target="embeddings/oleObject696.bin"/><Relationship Id="rId1406" Type="http://schemas.openxmlformats.org/officeDocument/2006/relationships/image" Target="media/image701.wmf"/><Relationship Id="rId1407" Type="http://schemas.openxmlformats.org/officeDocument/2006/relationships/oleObject" Target="embeddings/oleObject697.bin"/><Relationship Id="rId1408" Type="http://schemas.openxmlformats.org/officeDocument/2006/relationships/image" Target="media/image702.wmf"/><Relationship Id="rId1409" Type="http://schemas.openxmlformats.org/officeDocument/2006/relationships/oleObject" Target="embeddings/oleObject698.bin"/><Relationship Id="rId280" Type="http://schemas.openxmlformats.org/officeDocument/2006/relationships/image" Target="media/image138.wmf"/><Relationship Id="rId281" Type="http://schemas.openxmlformats.org/officeDocument/2006/relationships/oleObject" Target="embeddings/oleObject135.bin"/><Relationship Id="rId282" Type="http://schemas.openxmlformats.org/officeDocument/2006/relationships/image" Target="media/image139.wmf"/><Relationship Id="rId283" Type="http://schemas.openxmlformats.org/officeDocument/2006/relationships/oleObject" Target="embeddings/oleObject136.bin"/><Relationship Id="rId284" Type="http://schemas.openxmlformats.org/officeDocument/2006/relationships/image" Target="media/image140.wmf"/><Relationship Id="rId285" Type="http://schemas.openxmlformats.org/officeDocument/2006/relationships/oleObject" Target="embeddings/oleObject137.bin"/><Relationship Id="rId286" Type="http://schemas.openxmlformats.org/officeDocument/2006/relationships/image" Target="media/image141.wmf"/><Relationship Id="rId287" Type="http://schemas.openxmlformats.org/officeDocument/2006/relationships/oleObject" Target="embeddings/oleObject138.bin"/><Relationship Id="rId288" Type="http://schemas.openxmlformats.org/officeDocument/2006/relationships/image" Target="media/image142.wmf"/><Relationship Id="rId289" Type="http://schemas.openxmlformats.org/officeDocument/2006/relationships/oleObject" Target="embeddings/oleObject139.bin"/><Relationship Id="rId2650" Type="http://schemas.openxmlformats.org/officeDocument/2006/relationships/oleObject" Target="embeddings/oleObject1311.bin"/><Relationship Id="rId2651" Type="http://schemas.openxmlformats.org/officeDocument/2006/relationships/image" Target="media/image1320.wmf"/><Relationship Id="rId2652" Type="http://schemas.openxmlformats.org/officeDocument/2006/relationships/oleObject" Target="embeddings/oleObject1312.bin"/><Relationship Id="rId2653" Type="http://schemas.openxmlformats.org/officeDocument/2006/relationships/image" Target="media/image1321.wmf"/><Relationship Id="rId2654" Type="http://schemas.openxmlformats.org/officeDocument/2006/relationships/oleObject" Target="embeddings/oleObject1313.bin"/><Relationship Id="rId2655" Type="http://schemas.openxmlformats.org/officeDocument/2006/relationships/image" Target="media/image1322.wmf"/><Relationship Id="rId2656" Type="http://schemas.openxmlformats.org/officeDocument/2006/relationships/oleObject" Target="embeddings/oleObject1314.bin"/><Relationship Id="rId2657" Type="http://schemas.openxmlformats.org/officeDocument/2006/relationships/image" Target="media/image1323.wmf"/><Relationship Id="rId2658" Type="http://schemas.openxmlformats.org/officeDocument/2006/relationships/oleObject" Target="embeddings/oleObject1315.bin"/><Relationship Id="rId2659" Type="http://schemas.openxmlformats.org/officeDocument/2006/relationships/image" Target="media/image1324.wmf"/><Relationship Id="rId1950" Type="http://schemas.openxmlformats.org/officeDocument/2006/relationships/image" Target="media/image973.wmf"/><Relationship Id="rId1951" Type="http://schemas.openxmlformats.org/officeDocument/2006/relationships/oleObject" Target="embeddings/oleObject969.bin"/><Relationship Id="rId1952" Type="http://schemas.openxmlformats.org/officeDocument/2006/relationships/image" Target="media/image974.wmf"/><Relationship Id="rId1953" Type="http://schemas.openxmlformats.org/officeDocument/2006/relationships/oleObject" Target="embeddings/oleObject970.bin"/><Relationship Id="rId1954" Type="http://schemas.openxmlformats.org/officeDocument/2006/relationships/image" Target="media/image975.wmf"/><Relationship Id="rId1955" Type="http://schemas.openxmlformats.org/officeDocument/2006/relationships/oleObject" Target="embeddings/oleObject971.bin"/><Relationship Id="rId1956" Type="http://schemas.openxmlformats.org/officeDocument/2006/relationships/image" Target="media/image976.wmf"/><Relationship Id="rId1957" Type="http://schemas.openxmlformats.org/officeDocument/2006/relationships/oleObject" Target="embeddings/oleObject972.bin"/><Relationship Id="rId1958" Type="http://schemas.openxmlformats.org/officeDocument/2006/relationships/image" Target="media/image977.wmf"/><Relationship Id="rId1959" Type="http://schemas.openxmlformats.org/officeDocument/2006/relationships/oleObject" Target="embeddings/oleObject973.bin"/><Relationship Id="rId2110" Type="http://schemas.openxmlformats.org/officeDocument/2006/relationships/image" Target="media/image1053.wmf"/><Relationship Id="rId2111" Type="http://schemas.openxmlformats.org/officeDocument/2006/relationships/oleObject" Target="embeddings/oleObject1049.bin"/><Relationship Id="rId2112" Type="http://schemas.openxmlformats.org/officeDocument/2006/relationships/image" Target="media/image1054.wmf"/><Relationship Id="rId2113" Type="http://schemas.openxmlformats.org/officeDocument/2006/relationships/oleObject" Target="embeddings/oleObject1050.bin"/><Relationship Id="rId2114" Type="http://schemas.openxmlformats.org/officeDocument/2006/relationships/image" Target="media/image1055.wmf"/><Relationship Id="rId2115" Type="http://schemas.openxmlformats.org/officeDocument/2006/relationships/oleObject" Target="embeddings/oleObject1051.bin"/><Relationship Id="rId2116" Type="http://schemas.openxmlformats.org/officeDocument/2006/relationships/image" Target="media/image1056.wmf"/><Relationship Id="rId2117" Type="http://schemas.openxmlformats.org/officeDocument/2006/relationships/oleObject" Target="embeddings/oleObject1052.bin"/><Relationship Id="rId2118" Type="http://schemas.openxmlformats.org/officeDocument/2006/relationships/image" Target="media/image1057.wmf"/><Relationship Id="rId2119" Type="http://schemas.openxmlformats.org/officeDocument/2006/relationships/oleObject" Target="embeddings/oleObject1053.bin"/><Relationship Id="rId3360" Type="http://schemas.openxmlformats.org/officeDocument/2006/relationships/image" Target="media/image1675.emf"/><Relationship Id="rId3361" Type="http://schemas.openxmlformats.org/officeDocument/2006/relationships/oleObject" Target="embeddings/oleObject1666.bin"/><Relationship Id="rId3362" Type="http://schemas.openxmlformats.org/officeDocument/2006/relationships/image" Target="media/image1676.emf"/><Relationship Id="rId3363" Type="http://schemas.openxmlformats.org/officeDocument/2006/relationships/oleObject" Target="embeddings/oleObject1667.bin"/><Relationship Id="rId3364" Type="http://schemas.openxmlformats.org/officeDocument/2006/relationships/image" Target="media/image1677.wmf"/><Relationship Id="rId3365" Type="http://schemas.openxmlformats.org/officeDocument/2006/relationships/oleObject" Target="embeddings/oleObject1668.bin"/><Relationship Id="rId3366" Type="http://schemas.openxmlformats.org/officeDocument/2006/relationships/image" Target="media/image1678.wmf"/><Relationship Id="rId3367" Type="http://schemas.openxmlformats.org/officeDocument/2006/relationships/oleObject" Target="embeddings/oleObject1669.bin"/><Relationship Id="rId3368" Type="http://schemas.openxmlformats.org/officeDocument/2006/relationships/image" Target="media/image1679.wmf"/><Relationship Id="rId3369" Type="http://schemas.openxmlformats.org/officeDocument/2006/relationships/oleObject" Target="embeddings/oleObject1670.bin"/><Relationship Id="rId1410" Type="http://schemas.openxmlformats.org/officeDocument/2006/relationships/image" Target="media/image703.wmf"/><Relationship Id="rId1411" Type="http://schemas.openxmlformats.org/officeDocument/2006/relationships/oleObject" Target="embeddings/oleObject699.bin"/><Relationship Id="rId1412" Type="http://schemas.openxmlformats.org/officeDocument/2006/relationships/image" Target="media/image704.wmf"/><Relationship Id="rId1413" Type="http://schemas.openxmlformats.org/officeDocument/2006/relationships/oleObject" Target="embeddings/oleObject700.bin"/><Relationship Id="rId1414" Type="http://schemas.openxmlformats.org/officeDocument/2006/relationships/image" Target="media/image705.wmf"/><Relationship Id="rId1415" Type="http://schemas.openxmlformats.org/officeDocument/2006/relationships/oleObject" Target="embeddings/oleObject701.bin"/><Relationship Id="rId1416" Type="http://schemas.openxmlformats.org/officeDocument/2006/relationships/image" Target="media/image706.wmf"/><Relationship Id="rId1417" Type="http://schemas.openxmlformats.org/officeDocument/2006/relationships/oleObject" Target="embeddings/oleObject702.bin"/><Relationship Id="rId1418" Type="http://schemas.openxmlformats.org/officeDocument/2006/relationships/image" Target="media/image707.wmf"/><Relationship Id="rId1419" Type="http://schemas.openxmlformats.org/officeDocument/2006/relationships/oleObject" Target="embeddings/oleObject703.bin"/><Relationship Id="rId290" Type="http://schemas.openxmlformats.org/officeDocument/2006/relationships/image" Target="media/image143.wmf"/><Relationship Id="rId291" Type="http://schemas.openxmlformats.org/officeDocument/2006/relationships/oleObject" Target="embeddings/oleObject140.bin"/><Relationship Id="rId292" Type="http://schemas.openxmlformats.org/officeDocument/2006/relationships/image" Target="media/image144.wmf"/><Relationship Id="rId293" Type="http://schemas.openxmlformats.org/officeDocument/2006/relationships/oleObject" Target="embeddings/oleObject141.bin"/><Relationship Id="rId294" Type="http://schemas.openxmlformats.org/officeDocument/2006/relationships/image" Target="media/image145.wmf"/><Relationship Id="rId295" Type="http://schemas.openxmlformats.org/officeDocument/2006/relationships/oleObject" Target="embeddings/oleObject142.bin"/><Relationship Id="rId296" Type="http://schemas.openxmlformats.org/officeDocument/2006/relationships/image" Target="media/image146.wmf"/><Relationship Id="rId297" Type="http://schemas.openxmlformats.org/officeDocument/2006/relationships/oleObject" Target="embeddings/oleObject143.bin"/><Relationship Id="rId298" Type="http://schemas.openxmlformats.org/officeDocument/2006/relationships/image" Target="media/image147.wmf"/><Relationship Id="rId299" Type="http://schemas.openxmlformats.org/officeDocument/2006/relationships/oleObject" Target="embeddings/oleObject144.bin"/><Relationship Id="rId2660" Type="http://schemas.openxmlformats.org/officeDocument/2006/relationships/oleObject" Target="embeddings/oleObject1316.bin"/><Relationship Id="rId2661" Type="http://schemas.openxmlformats.org/officeDocument/2006/relationships/image" Target="media/image1325.wmf"/><Relationship Id="rId2662" Type="http://schemas.openxmlformats.org/officeDocument/2006/relationships/oleObject" Target="embeddings/oleObject1317.bin"/><Relationship Id="rId2663" Type="http://schemas.openxmlformats.org/officeDocument/2006/relationships/image" Target="media/image1326.wmf"/><Relationship Id="rId2664" Type="http://schemas.openxmlformats.org/officeDocument/2006/relationships/oleObject" Target="embeddings/oleObject1318.bin"/><Relationship Id="rId2665" Type="http://schemas.openxmlformats.org/officeDocument/2006/relationships/image" Target="media/image1327.wmf"/><Relationship Id="rId2666" Type="http://schemas.openxmlformats.org/officeDocument/2006/relationships/oleObject" Target="embeddings/oleObject1319.bin"/><Relationship Id="rId2667" Type="http://schemas.openxmlformats.org/officeDocument/2006/relationships/image" Target="media/image1328.wmf"/><Relationship Id="rId2668" Type="http://schemas.openxmlformats.org/officeDocument/2006/relationships/oleObject" Target="embeddings/oleObject1320.bin"/><Relationship Id="rId2669" Type="http://schemas.openxmlformats.org/officeDocument/2006/relationships/image" Target="media/image1329.wmf"/><Relationship Id="rId1960" Type="http://schemas.openxmlformats.org/officeDocument/2006/relationships/image" Target="media/image978.wmf"/><Relationship Id="rId1961" Type="http://schemas.openxmlformats.org/officeDocument/2006/relationships/oleObject" Target="embeddings/oleObject974.bin"/><Relationship Id="rId1962" Type="http://schemas.openxmlformats.org/officeDocument/2006/relationships/image" Target="media/image979.wmf"/><Relationship Id="rId1963" Type="http://schemas.openxmlformats.org/officeDocument/2006/relationships/oleObject" Target="embeddings/oleObject975.bin"/><Relationship Id="rId1964" Type="http://schemas.openxmlformats.org/officeDocument/2006/relationships/image" Target="media/image980.wmf"/><Relationship Id="rId1965" Type="http://schemas.openxmlformats.org/officeDocument/2006/relationships/oleObject" Target="embeddings/oleObject976.bin"/><Relationship Id="rId1966" Type="http://schemas.openxmlformats.org/officeDocument/2006/relationships/image" Target="media/image981.wmf"/><Relationship Id="rId1967" Type="http://schemas.openxmlformats.org/officeDocument/2006/relationships/oleObject" Target="embeddings/oleObject977.bin"/><Relationship Id="rId1968" Type="http://schemas.openxmlformats.org/officeDocument/2006/relationships/image" Target="media/image982.wmf"/><Relationship Id="rId1969" Type="http://schemas.openxmlformats.org/officeDocument/2006/relationships/oleObject" Target="embeddings/oleObject978.bin"/><Relationship Id="rId2120" Type="http://schemas.openxmlformats.org/officeDocument/2006/relationships/image" Target="media/image1058.wmf"/><Relationship Id="rId2121" Type="http://schemas.openxmlformats.org/officeDocument/2006/relationships/oleObject" Target="embeddings/oleObject1054.bin"/><Relationship Id="rId2122" Type="http://schemas.openxmlformats.org/officeDocument/2006/relationships/image" Target="media/image1059.wmf"/><Relationship Id="rId2123" Type="http://schemas.openxmlformats.org/officeDocument/2006/relationships/oleObject" Target="embeddings/oleObject1055.bin"/><Relationship Id="rId2124" Type="http://schemas.openxmlformats.org/officeDocument/2006/relationships/image" Target="media/image1060.wmf"/><Relationship Id="rId2125" Type="http://schemas.openxmlformats.org/officeDocument/2006/relationships/oleObject" Target="embeddings/oleObject1056.bin"/><Relationship Id="rId2126" Type="http://schemas.openxmlformats.org/officeDocument/2006/relationships/image" Target="media/image1061.wmf"/><Relationship Id="rId2127" Type="http://schemas.openxmlformats.org/officeDocument/2006/relationships/oleObject" Target="embeddings/oleObject1057.bin"/><Relationship Id="rId2128" Type="http://schemas.openxmlformats.org/officeDocument/2006/relationships/image" Target="media/image1062.wmf"/><Relationship Id="rId2129" Type="http://schemas.openxmlformats.org/officeDocument/2006/relationships/oleObject" Target="embeddings/oleObject1058.bin"/><Relationship Id="rId3370" Type="http://schemas.openxmlformats.org/officeDocument/2006/relationships/image" Target="media/image1680.wmf"/><Relationship Id="rId3371" Type="http://schemas.openxmlformats.org/officeDocument/2006/relationships/oleObject" Target="embeddings/oleObject1671.bin"/><Relationship Id="rId3372" Type="http://schemas.openxmlformats.org/officeDocument/2006/relationships/image" Target="media/image1681.wmf"/><Relationship Id="rId3373" Type="http://schemas.openxmlformats.org/officeDocument/2006/relationships/oleObject" Target="embeddings/oleObject1672.bin"/><Relationship Id="rId3374" Type="http://schemas.openxmlformats.org/officeDocument/2006/relationships/image" Target="media/image1682.wmf"/><Relationship Id="rId3375" Type="http://schemas.openxmlformats.org/officeDocument/2006/relationships/oleObject" Target="embeddings/oleObject1673.bin"/><Relationship Id="rId3376" Type="http://schemas.openxmlformats.org/officeDocument/2006/relationships/image" Target="media/image1683.wmf"/><Relationship Id="rId3377" Type="http://schemas.openxmlformats.org/officeDocument/2006/relationships/oleObject" Target="embeddings/oleObject1674.bin"/><Relationship Id="rId3378" Type="http://schemas.openxmlformats.org/officeDocument/2006/relationships/image" Target="media/image1684.wmf"/><Relationship Id="rId3379" Type="http://schemas.openxmlformats.org/officeDocument/2006/relationships/oleObject" Target="embeddings/oleObject1675.bin"/><Relationship Id="rId1420" Type="http://schemas.openxmlformats.org/officeDocument/2006/relationships/image" Target="media/image708.wmf"/><Relationship Id="rId1421" Type="http://schemas.openxmlformats.org/officeDocument/2006/relationships/oleObject" Target="embeddings/oleObject704.bin"/><Relationship Id="rId1422" Type="http://schemas.openxmlformats.org/officeDocument/2006/relationships/image" Target="media/image709.wmf"/><Relationship Id="rId1423" Type="http://schemas.openxmlformats.org/officeDocument/2006/relationships/oleObject" Target="embeddings/oleObject705.bin"/><Relationship Id="rId1424" Type="http://schemas.openxmlformats.org/officeDocument/2006/relationships/image" Target="media/image710.wmf"/><Relationship Id="rId1425" Type="http://schemas.openxmlformats.org/officeDocument/2006/relationships/oleObject" Target="embeddings/oleObject706.bin"/><Relationship Id="rId1426" Type="http://schemas.openxmlformats.org/officeDocument/2006/relationships/image" Target="media/image711.wmf"/><Relationship Id="rId1427" Type="http://schemas.openxmlformats.org/officeDocument/2006/relationships/oleObject" Target="embeddings/oleObject707.bin"/><Relationship Id="rId1428" Type="http://schemas.openxmlformats.org/officeDocument/2006/relationships/image" Target="media/image712.wmf"/><Relationship Id="rId1429" Type="http://schemas.openxmlformats.org/officeDocument/2006/relationships/oleObject" Target="embeddings/oleObject708.bin"/><Relationship Id="rId2670" Type="http://schemas.openxmlformats.org/officeDocument/2006/relationships/oleObject" Target="embeddings/oleObject1321.bin"/><Relationship Id="rId2671" Type="http://schemas.openxmlformats.org/officeDocument/2006/relationships/image" Target="media/image1330.wmf"/><Relationship Id="rId2672" Type="http://schemas.openxmlformats.org/officeDocument/2006/relationships/oleObject" Target="embeddings/oleObject1322.bin"/><Relationship Id="rId2673" Type="http://schemas.openxmlformats.org/officeDocument/2006/relationships/image" Target="media/image1331.wmf"/><Relationship Id="rId2674" Type="http://schemas.openxmlformats.org/officeDocument/2006/relationships/oleObject" Target="embeddings/oleObject1323.bin"/><Relationship Id="rId2675" Type="http://schemas.openxmlformats.org/officeDocument/2006/relationships/image" Target="media/image1332.wmf"/><Relationship Id="rId2676" Type="http://schemas.openxmlformats.org/officeDocument/2006/relationships/oleObject" Target="embeddings/oleObject1324.bin"/><Relationship Id="rId2677" Type="http://schemas.openxmlformats.org/officeDocument/2006/relationships/image" Target="media/image1333.wmf"/><Relationship Id="rId2678" Type="http://schemas.openxmlformats.org/officeDocument/2006/relationships/oleObject" Target="embeddings/oleObject1325.bin"/><Relationship Id="rId2679" Type="http://schemas.openxmlformats.org/officeDocument/2006/relationships/image" Target="media/image1334.wmf"/><Relationship Id="rId1970" Type="http://schemas.openxmlformats.org/officeDocument/2006/relationships/image" Target="media/image983.wmf"/><Relationship Id="rId1971" Type="http://schemas.openxmlformats.org/officeDocument/2006/relationships/oleObject" Target="embeddings/oleObject979.bin"/><Relationship Id="rId1972" Type="http://schemas.openxmlformats.org/officeDocument/2006/relationships/image" Target="media/image984.wmf"/><Relationship Id="rId1973" Type="http://schemas.openxmlformats.org/officeDocument/2006/relationships/oleObject" Target="embeddings/oleObject980.bin"/><Relationship Id="rId1974" Type="http://schemas.openxmlformats.org/officeDocument/2006/relationships/image" Target="media/image985.wmf"/><Relationship Id="rId1975" Type="http://schemas.openxmlformats.org/officeDocument/2006/relationships/oleObject" Target="embeddings/oleObject981.bin"/><Relationship Id="rId1976" Type="http://schemas.openxmlformats.org/officeDocument/2006/relationships/image" Target="media/image986.wmf"/><Relationship Id="rId1977" Type="http://schemas.openxmlformats.org/officeDocument/2006/relationships/oleObject" Target="embeddings/oleObject982.bin"/><Relationship Id="rId1978" Type="http://schemas.openxmlformats.org/officeDocument/2006/relationships/image" Target="media/image987.wmf"/><Relationship Id="rId1979" Type="http://schemas.openxmlformats.org/officeDocument/2006/relationships/oleObject" Target="embeddings/oleObject983.bin"/><Relationship Id="rId2130" Type="http://schemas.openxmlformats.org/officeDocument/2006/relationships/image" Target="media/image1063.wmf"/><Relationship Id="rId2131" Type="http://schemas.openxmlformats.org/officeDocument/2006/relationships/oleObject" Target="embeddings/oleObject1059.bin"/><Relationship Id="rId2132" Type="http://schemas.openxmlformats.org/officeDocument/2006/relationships/image" Target="media/image1064.wmf"/><Relationship Id="rId2133" Type="http://schemas.openxmlformats.org/officeDocument/2006/relationships/oleObject" Target="embeddings/oleObject1060.bin"/><Relationship Id="rId2134" Type="http://schemas.openxmlformats.org/officeDocument/2006/relationships/image" Target="media/image1065.wmf"/><Relationship Id="rId2135" Type="http://schemas.openxmlformats.org/officeDocument/2006/relationships/oleObject" Target="embeddings/oleObject1061.bin"/><Relationship Id="rId2136" Type="http://schemas.openxmlformats.org/officeDocument/2006/relationships/image" Target="media/image1066.wmf"/><Relationship Id="rId2137" Type="http://schemas.openxmlformats.org/officeDocument/2006/relationships/oleObject" Target="embeddings/oleObject1062.bin"/><Relationship Id="rId2138" Type="http://schemas.openxmlformats.org/officeDocument/2006/relationships/image" Target="media/image1067.wmf"/><Relationship Id="rId2139" Type="http://schemas.openxmlformats.org/officeDocument/2006/relationships/oleObject" Target="embeddings/oleObject1063.bin"/><Relationship Id="rId3380" Type="http://schemas.openxmlformats.org/officeDocument/2006/relationships/image" Target="media/image1685.wmf"/><Relationship Id="rId3381" Type="http://schemas.openxmlformats.org/officeDocument/2006/relationships/oleObject" Target="embeddings/oleObject1676.bin"/><Relationship Id="rId3382" Type="http://schemas.openxmlformats.org/officeDocument/2006/relationships/image" Target="media/image1686.wmf"/><Relationship Id="rId3383" Type="http://schemas.openxmlformats.org/officeDocument/2006/relationships/oleObject" Target="embeddings/oleObject1677.bin"/><Relationship Id="rId3384" Type="http://schemas.openxmlformats.org/officeDocument/2006/relationships/image" Target="media/image1687.wmf"/><Relationship Id="rId3385" Type="http://schemas.openxmlformats.org/officeDocument/2006/relationships/oleObject" Target="embeddings/oleObject1678.bin"/><Relationship Id="rId3386" Type="http://schemas.openxmlformats.org/officeDocument/2006/relationships/image" Target="media/image1688.wmf"/><Relationship Id="rId3387" Type="http://schemas.openxmlformats.org/officeDocument/2006/relationships/oleObject" Target="embeddings/oleObject1679.bin"/><Relationship Id="rId3388" Type="http://schemas.openxmlformats.org/officeDocument/2006/relationships/image" Target="media/image1689.wmf"/><Relationship Id="rId3389" Type="http://schemas.openxmlformats.org/officeDocument/2006/relationships/oleObject" Target="embeddings/oleObject1680.bin"/><Relationship Id="rId1430" Type="http://schemas.openxmlformats.org/officeDocument/2006/relationships/image" Target="media/image713.wmf"/><Relationship Id="rId1431" Type="http://schemas.openxmlformats.org/officeDocument/2006/relationships/oleObject" Target="embeddings/oleObject709.bin"/><Relationship Id="rId1432" Type="http://schemas.openxmlformats.org/officeDocument/2006/relationships/image" Target="media/image714.wmf"/><Relationship Id="rId1433" Type="http://schemas.openxmlformats.org/officeDocument/2006/relationships/oleObject" Target="embeddings/oleObject710.bin"/><Relationship Id="rId1434" Type="http://schemas.openxmlformats.org/officeDocument/2006/relationships/image" Target="media/image715.wmf"/><Relationship Id="rId1435" Type="http://schemas.openxmlformats.org/officeDocument/2006/relationships/oleObject" Target="embeddings/oleObject711.bin"/><Relationship Id="rId1436" Type="http://schemas.openxmlformats.org/officeDocument/2006/relationships/image" Target="media/image716.wmf"/><Relationship Id="rId1437" Type="http://schemas.openxmlformats.org/officeDocument/2006/relationships/oleObject" Target="embeddings/oleObject712.bin"/><Relationship Id="rId1438" Type="http://schemas.openxmlformats.org/officeDocument/2006/relationships/image" Target="media/image717.wmf"/><Relationship Id="rId1439" Type="http://schemas.openxmlformats.org/officeDocument/2006/relationships/oleObject" Target="embeddings/oleObject713.bin"/><Relationship Id="rId2680" Type="http://schemas.openxmlformats.org/officeDocument/2006/relationships/oleObject" Target="embeddings/oleObject1326.bin"/><Relationship Id="rId2681" Type="http://schemas.openxmlformats.org/officeDocument/2006/relationships/image" Target="media/image1335.wmf"/><Relationship Id="rId2682" Type="http://schemas.openxmlformats.org/officeDocument/2006/relationships/oleObject" Target="embeddings/oleObject1327.bin"/><Relationship Id="rId2683" Type="http://schemas.openxmlformats.org/officeDocument/2006/relationships/image" Target="media/image1336.wmf"/><Relationship Id="rId2684" Type="http://schemas.openxmlformats.org/officeDocument/2006/relationships/oleObject" Target="embeddings/oleObject1328.bin"/><Relationship Id="rId2685" Type="http://schemas.openxmlformats.org/officeDocument/2006/relationships/image" Target="media/image1337.wmf"/><Relationship Id="rId2686" Type="http://schemas.openxmlformats.org/officeDocument/2006/relationships/oleObject" Target="embeddings/oleObject1329.bin"/><Relationship Id="rId2687" Type="http://schemas.openxmlformats.org/officeDocument/2006/relationships/image" Target="media/image1338.wmf"/><Relationship Id="rId2688" Type="http://schemas.openxmlformats.org/officeDocument/2006/relationships/oleObject" Target="embeddings/oleObject1330.bin"/><Relationship Id="rId2689" Type="http://schemas.openxmlformats.org/officeDocument/2006/relationships/image" Target="media/image1339.wmf"/><Relationship Id="rId1980" Type="http://schemas.openxmlformats.org/officeDocument/2006/relationships/image" Target="media/image988.wmf"/><Relationship Id="rId1981" Type="http://schemas.openxmlformats.org/officeDocument/2006/relationships/oleObject" Target="embeddings/oleObject984.bin"/><Relationship Id="rId1982" Type="http://schemas.openxmlformats.org/officeDocument/2006/relationships/image" Target="media/image989.wmf"/><Relationship Id="rId1983" Type="http://schemas.openxmlformats.org/officeDocument/2006/relationships/oleObject" Target="embeddings/oleObject985.bin"/><Relationship Id="rId1984" Type="http://schemas.openxmlformats.org/officeDocument/2006/relationships/image" Target="media/image990.wmf"/><Relationship Id="rId1985" Type="http://schemas.openxmlformats.org/officeDocument/2006/relationships/oleObject" Target="embeddings/oleObject986.bin"/><Relationship Id="rId1986" Type="http://schemas.openxmlformats.org/officeDocument/2006/relationships/image" Target="media/image991.wmf"/><Relationship Id="rId1987" Type="http://schemas.openxmlformats.org/officeDocument/2006/relationships/oleObject" Target="embeddings/oleObject987.bin"/><Relationship Id="rId1988" Type="http://schemas.openxmlformats.org/officeDocument/2006/relationships/image" Target="media/image992.wmf"/><Relationship Id="rId1989" Type="http://schemas.openxmlformats.org/officeDocument/2006/relationships/oleObject" Target="embeddings/oleObject988.bin"/><Relationship Id="rId2140" Type="http://schemas.openxmlformats.org/officeDocument/2006/relationships/image" Target="media/image1068.wmf"/><Relationship Id="rId2141" Type="http://schemas.openxmlformats.org/officeDocument/2006/relationships/oleObject" Target="embeddings/oleObject1064.bin"/><Relationship Id="rId2142" Type="http://schemas.openxmlformats.org/officeDocument/2006/relationships/image" Target="media/image1069.wmf"/><Relationship Id="rId2143" Type="http://schemas.openxmlformats.org/officeDocument/2006/relationships/oleObject" Target="embeddings/oleObject1065.bin"/><Relationship Id="rId2144" Type="http://schemas.openxmlformats.org/officeDocument/2006/relationships/image" Target="media/image1070.wmf"/><Relationship Id="rId2145" Type="http://schemas.openxmlformats.org/officeDocument/2006/relationships/oleObject" Target="embeddings/oleObject1066.bin"/><Relationship Id="rId2146" Type="http://schemas.openxmlformats.org/officeDocument/2006/relationships/image" Target="media/image1071.wmf"/><Relationship Id="rId2147" Type="http://schemas.openxmlformats.org/officeDocument/2006/relationships/oleObject" Target="embeddings/oleObject1067.bin"/><Relationship Id="rId2148" Type="http://schemas.openxmlformats.org/officeDocument/2006/relationships/image" Target="media/image1072.wmf"/><Relationship Id="rId2149" Type="http://schemas.openxmlformats.org/officeDocument/2006/relationships/oleObject" Target="embeddings/oleObject1068.bin"/><Relationship Id="rId3390" Type="http://schemas.openxmlformats.org/officeDocument/2006/relationships/image" Target="media/image1690.wmf"/><Relationship Id="rId3391" Type="http://schemas.openxmlformats.org/officeDocument/2006/relationships/oleObject" Target="embeddings/oleObject1681.bin"/><Relationship Id="rId3392" Type="http://schemas.openxmlformats.org/officeDocument/2006/relationships/image" Target="media/image1691.wmf"/><Relationship Id="rId3393" Type="http://schemas.openxmlformats.org/officeDocument/2006/relationships/oleObject" Target="embeddings/oleObject1682.bin"/><Relationship Id="rId3394" Type="http://schemas.openxmlformats.org/officeDocument/2006/relationships/image" Target="media/image1692.wmf"/><Relationship Id="rId3395" Type="http://schemas.openxmlformats.org/officeDocument/2006/relationships/oleObject" Target="embeddings/oleObject1683.bin"/><Relationship Id="rId3396" Type="http://schemas.openxmlformats.org/officeDocument/2006/relationships/image" Target="media/image1693.wmf"/><Relationship Id="rId3397" Type="http://schemas.openxmlformats.org/officeDocument/2006/relationships/oleObject" Target="embeddings/oleObject1684.bin"/><Relationship Id="rId3398" Type="http://schemas.openxmlformats.org/officeDocument/2006/relationships/image" Target="media/image1694.wmf"/><Relationship Id="rId3399" Type="http://schemas.openxmlformats.org/officeDocument/2006/relationships/oleObject" Target="embeddings/oleObject1685.bin"/><Relationship Id="rId500" Type="http://schemas.openxmlformats.org/officeDocument/2006/relationships/oleObject" Target="embeddings/oleObject244.bin"/><Relationship Id="rId501" Type="http://schemas.openxmlformats.org/officeDocument/2006/relationships/image" Target="media/image248.wmf"/><Relationship Id="rId502" Type="http://schemas.openxmlformats.org/officeDocument/2006/relationships/oleObject" Target="embeddings/oleObject245.bin"/><Relationship Id="rId503" Type="http://schemas.openxmlformats.org/officeDocument/2006/relationships/image" Target="media/image249.wmf"/><Relationship Id="rId504" Type="http://schemas.openxmlformats.org/officeDocument/2006/relationships/oleObject" Target="embeddings/oleObject246.bin"/><Relationship Id="rId505" Type="http://schemas.openxmlformats.org/officeDocument/2006/relationships/image" Target="media/image250.wmf"/><Relationship Id="rId506" Type="http://schemas.openxmlformats.org/officeDocument/2006/relationships/oleObject" Target="embeddings/oleObject247.bin"/><Relationship Id="rId507" Type="http://schemas.openxmlformats.org/officeDocument/2006/relationships/image" Target="media/image251.wmf"/><Relationship Id="rId508" Type="http://schemas.openxmlformats.org/officeDocument/2006/relationships/oleObject" Target="embeddings/oleObject248.bin"/><Relationship Id="rId509" Type="http://schemas.openxmlformats.org/officeDocument/2006/relationships/image" Target="media/image252.wmf"/><Relationship Id="rId1440" Type="http://schemas.openxmlformats.org/officeDocument/2006/relationships/image" Target="media/image718.wmf"/><Relationship Id="rId1441" Type="http://schemas.openxmlformats.org/officeDocument/2006/relationships/oleObject" Target="embeddings/oleObject714.bin"/><Relationship Id="rId1442" Type="http://schemas.openxmlformats.org/officeDocument/2006/relationships/image" Target="media/image719.wmf"/><Relationship Id="rId1443" Type="http://schemas.openxmlformats.org/officeDocument/2006/relationships/oleObject" Target="embeddings/oleObject715.bin"/><Relationship Id="rId1444" Type="http://schemas.openxmlformats.org/officeDocument/2006/relationships/image" Target="media/image720.wmf"/><Relationship Id="rId1445" Type="http://schemas.openxmlformats.org/officeDocument/2006/relationships/oleObject" Target="embeddings/oleObject716.bin"/><Relationship Id="rId1446" Type="http://schemas.openxmlformats.org/officeDocument/2006/relationships/image" Target="media/image721.wmf"/><Relationship Id="rId1447" Type="http://schemas.openxmlformats.org/officeDocument/2006/relationships/oleObject" Target="embeddings/oleObject717.bin"/><Relationship Id="rId1448" Type="http://schemas.openxmlformats.org/officeDocument/2006/relationships/image" Target="media/image722.wmf"/><Relationship Id="rId1449" Type="http://schemas.openxmlformats.org/officeDocument/2006/relationships/oleObject" Target="embeddings/oleObject718.bin"/><Relationship Id="rId2690" Type="http://schemas.openxmlformats.org/officeDocument/2006/relationships/oleObject" Target="embeddings/oleObject1331.bin"/><Relationship Id="rId2691" Type="http://schemas.openxmlformats.org/officeDocument/2006/relationships/image" Target="media/image1340.wmf"/><Relationship Id="rId2692" Type="http://schemas.openxmlformats.org/officeDocument/2006/relationships/oleObject" Target="embeddings/oleObject1332.bin"/><Relationship Id="rId2693" Type="http://schemas.openxmlformats.org/officeDocument/2006/relationships/image" Target="media/image1341.wmf"/><Relationship Id="rId2694" Type="http://schemas.openxmlformats.org/officeDocument/2006/relationships/oleObject" Target="embeddings/oleObject1333.bin"/><Relationship Id="rId2695" Type="http://schemas.openxmlformats.org/officeDocument/2006/relationships/image" Target="media/image1342.wmf"/><Relationship Id="rId2696" Type="http://schemas.openxmlformats.org/officeDocument/2006/relationships/oleObject" Target="embeddings/oleObject1334.bin"/><Relationship Id="rId2697" Type="http://schemas.openxmlformats.org/officeDocument/2006/relationships/image" Target="media/image1343.wmf"/><Relationship Id="rId2698" Type="http://schemas.openxmlformats.org/officeDocument/2006/relationships/oleObject" Target="embeddings/oleObject1335.bin"/><Relationship Id="rId2699" Type="http://schemas.openxmlformats.org/officeDocument/2006/relationships/image" Target="media/image1344.wmf"/><Relationship Id="rId1990" Type="http://schemas.openxmlformats.org/officeDocument/2006/relationships/image" Target="media/image993.wmf"/><Relationship Id="rId1991" Type="http://schemas.openxmlformats.org/officeDocument/2006/relationships/oleObject" Target="embeddings/oleObject989.bin"/><Relationship Id="rId1992" Type="http://schemas.openxmlformats.org/officeDocument/2006/relationships/image" Target="media/image994.wmf"/><Relationship Id="rId1993" Type="http://schemas.openxmlformats.org/officeDocument/2006/relationships/oleObject" Target="embeddings/oleObject990.bin"/><Relationship Id="rId1994" Type="http://schemas.openxmlformats.org/officeDocument/2006/relationships/image" Target="media/image995.wmf"/><Relationship Id="rId1995" Type="http://schemas.openxmlformats.org/officeDocument/2006/relationships/oleObject" Target="embeddings/oleObject991.bin"/><Relationship Id="rId1996" Type="http://schemas.openxmlformats.org/officeDocument/2006/relationships/image" Target="media/image996.wmf"/><Relationship Id="rId1997" Type="http://schemas.openxmlformats.org/officeDocument/2006/relationships/oleObject" Target="embeddings/oleObject992.bin"/><Relationship Id="rId1998" Type="http://schemas.openxmlformats.org/officeDocument/2006/relationships/image" Target="media/image997.wmf"/><Relationship Id="rId1999" Type="http://schemas.openxmlformats.org/officeDocument/2006/relationships/oleObject" Target="embeddings/oleObject993.bin"/><Relationship Id="rId2150" Type="http://schemas.openxmlformats.org/officeDocument/2006/relationships/image" Target="media/image1073.wmf"/><Relationship Id="rId2151" Type="http://schemas.openxmlformats.org/officeDocument/2006/relationships/oleObject" Target="embeddings/oleObject1069.bin"/><Relationship Id="rId2152" Type="http://schemas.openxmlformats.org/officeDocument/2006/relationships/image" Target="media/image1074.wmf"/><Relationship Id="rId2153" Type="http://schemas.openxmlformats.org/officeDocument/2006/relationships/oleObject" Target="embeddings/oleObject1070.bin"/><Relationship Id="rId2154" Type="http://schemas.openxmlformats.org/officeDocument/2006/relationships/image" Target="media/image1075.wmf"/><Relationship Id="rId2155" Type="http://schemas.openxmlformats.org/officeDocument/2006/relationships/oleObject" Target="embeddings/oleObject1071.bin"/><Relationship Id="rId2156" Type="http://schemas.openxmlformats.org/officeDocument/2006/relationships/image" Target="media/image1076.wmf"/><Relationship Id="rId2157" Type="http://schemas.openxmlformats.org/officeDocument/2006/relationships/oleObject" Target="embeddings/oleObject1072.bin"/><Relationship Id="rId2158" Type="http://schemas.openxmlformats.org/officeDocument/2006/relationships/image" Target="media/image1077.wmf"/><Relationship Id="rId2159" Type="http://schemas.openxmlformats.org/officeDocument/2006/relationships/oleObject" Target="embeddings/oleObject1073.bin"/><Relationship Id="rId510" Type="http://schemas.openxmlformats.org/officeDocument/2006/relationships/oleObject" Target="embeddings/oleObject249.bin"/><Relationship Id="rId511" Type="http://schemas.openxmlformats.org/officeDocument/2006/relationships/image" Target="media/image253.wmf"/><Relationship Id="rId512" Type="http://schemas.openxmlformats.org/officeDocument/2006/relationships/oleObject" Target="embeddings/oleObject250.bin"/><Relationship Id="rId513" Type="http://schemas.openxmlformats.org/officeDocument/2006/relationships/image" Target="media/image254.wmf"/><Relationship Id="rId514" Type="http://schemas.openxmlformats.org/officeDocument/2006/relationships/oleObject" Target="embeddings/oleObject251.bin"/><Relationship Id="rId515" Type="http://schemas.openxmlformats.org/officeDocument/2006/relationships/image" Target="media/image255.wmf"/><Relationship Id="rId516" Type="http://schemas.openxmlformats.org/officeDocument/2006/relationships/oleObject" Target="embeddings/oleObject252.bin"/><Relationship Id="rId517" Type="http://schemas.openxmlformats.org/officeDocument/2006/relationships/image" Target="media/image256.wmf"/><Relationship Id="rId518" Type="http://schemas.openxmlformats.org/officeDocument/2006/relationships/oleObject" Target="embeddings/oleObject253.bin"/><Relationship Id="rId519" Type="http://schemas.openxmlformats.org/officeDocument/2006/relationships/image" Target="media/image257.wmf"/><Relationship Id="rId1450" Type="http://schemas.openxmlformats.org/officeDocument/2006/relationships/image" Target="media/image723.wmf"/><Relationship Id="rId1451" Type="http://schemas.openxmlformats.org/officeDocument/2006/relationships/oleObject" Target="embeddings/oleObject719.bin"/><Relationship Id="rId1452" Type="http://schemas.openxmlformats.org/officeDocument/2006/relationships/image" Target="media/image724.wmf"/><Relationship Id="rId1453" Type="http://schemas.openxmlformats.org/officeDocument/2006/relationships/oleObject" Target="embeddings/oleObject720.bin"/><Relationship Id="rId1454" Type="http://schemas.openxmlformats.org/officeDocument/2006/relationships/image" Target="media/image725.wmf"/><Relationship Id="rId1455" Type="http://schemas.openxmlformats.org/officeDocument/2006/relationships/oleObject" Target="embeddings/oleObject721.bin"/><Relationship Id="rId1456" Type="http://schemas.openxmlformats.org/officeDocument/2006/relationships/image" Target="media/image726.wmf"/><Relationship Id="rId1457" Type="http://schemas.openxmlformats.org/officeDocument/2006/relationships/oleObject" Target="embeddings/oleObject722.bin"/><Relationship Id="rId1458" Type="http://schemas.openxmlformats.org/officeDocument/2006/relationships/image" Target="media/image727.wmf"/><Relationship Id="rId1459" Type="http://schemas.openxmlformats.org/officeDocument/2006/relationships/oleObject" Target="embeddings/oleObject723.bin"/><Relationship Id="rId2160" Type="http://schemas.openxmlformats.org/officeDocument/2006/relationships/image" Target="media/image1078.wmf"/><Relationship Id="rId2161" Type="http://schemas.openxmlformats.org/officeDocument/2006/relationships/oleObject" Target="embeddings/oleObject1074.bin"/><Relationship Id="rId2162" Type="http://schemas.openxmlformats.org/officeDocument/2006/relationships/image" Target="media/image1079.wmf"/><Relationship Id="rId2163" Type="http://schemas.openxmlformats.org/officeDocument/2006/relationships/oleObject" Target="embeddings/oleObject1075.bin"/><Relationship Id="rId2164" Type="http://schemas.openxmlformats.org/officeDocument/2006/relationships/image" Target="media/image1080.wmf"/><Relationship Id="rId2165" Type="http://schemas.openxmlformats.org/officeDocument/2006/relationships/oleObject" Target="embeddings/oleObject1076.bin"/><Relationship Id="rId2166" Type="http://schemas.openxmlformats.org/officeDocument/2006/relationships/image" Target="media/image1081.wmf"/><Relationship Id="rId2167" Type="http://schemas.openxmlformats.org/officeDocument/2006/relationships/oleObject" Target="embeddings/oleObject1077.bin"/><Relationship Id="rId2168" Type="http://schemas.openxmlformats.org/officeDocument/2006/relationships/image" Target="media/image1082.wmf"/><Relationship Id="rId2169" Type="http://schemas.openxmlformats.org/officeDocument/2006/relationships/oleObject" Target="embeddings/oleObject1078.bin"/><Relationship Id="rId520" Type="http://schemas.openxmlformats.org/officeDocument/2006/relationships/oleObject" Target="embeddings/oleObject254.bin"/><Relationship Id="rId521" Type="http://schemas.openxmlformats.org/officeDocument/2006/relationships/image" Target="media/image258.wmf"/><Relationship Id="rId522" Type="http://schemas.openxmlformats.org/officeDocument/2006/relationships/oleObject" Target="embeddings/oleObject255.bin"/><Relationship Id="rId523" Type="http://schemas.openxmlformats.org/officeDocument/2006/relationships/image" Target="media/image259.wmf"/><Relationship Id="rId524" Type="http://schemas.openxmlformats.org/officeDocument/2006/relationships/oleObject" Target="embeddings/oleObject256.bin"/><Relationship Id="rId525" Type="http://schemas.openxmlformats.org/officeDocument/2006/relationships/image" Target="media/image260.wmf"/><Relationship Id="rId526" Type="http://schemas.openxmlformats.org/officeDocument/2006/relationships/oleObject" Target="embeddings/oleObject257.bin"/><Relationship Id="rId527" Type="http://schemas.openxmlformats.org/officeDocument/2006/relationships/image" Target="media/image261.wmf"/><Relationship Id="rId528" Type="http://schemas.openxmlformats.org/officeDocument/2006/relationships/oleObject" Target="embeddings/oleObject258.bin"/><Relationship Id="rId529" Type="http://schemas.openxmlformats.org/officeDocument/2006/relationships/image" Target="media/image262.wmf"/><Relationship Id="rId1460" Type="http://schemas.openxmlformats.org/officeDocument/2006/relationships/image" Target="media/image728.wmf"/><Relationship Id="rId1461" Type="http://schemas.openxmlformats.org/officeDocument/2006/relationships/oleObject" Target="embeddings/oleObject724.bin"/><Relationship Id="rId1462" Type="http://schemas.openxmlformats.org/officeDocument/2006/relationships/image" Target="media/image729.wmf"/><Relationship Id="rId1463" Type="http://schemas.openxmlformats.org/officeDocument/2006/relationships/oleObject" Target="embeddings/oleObject725.bin"/><Relationship Id="rId1464" Type="http://schemas.openxmlformats.org/officeDocument/2006/relationships/image" Target="media/image730.wmf"/><Relationship Id="rId1465" Type="http://schemas.openxmlformats.org/officeDocument/2006/relationships/oleObject" Target="embeddings/oleObject726.bin"/><Relationship Id="rId1466" Type="http://schemas.openxmlformats.org/officeDocument/2006/relationships/image" Target="media/image731.wmf"/><Relationship Id="rId1467" Type="http://schemas.openxmlformats.org/officeDocument/2006/relationships/oleObject" Target="embeddings/oleObject727.bin"/><Relationship Id="rId1468" Type="http://schemas.openxmlformats.org/officeDocument/2006/relationships/image" Target="media/image732.wmf"/><Relationship Id="rId1469" Type="http://schemas.openxmlformats.org/officeDocument/2006/relationships/oleObject" Target="embeddings/oleObject728.bin"/><Relationship Id="rId2170" Type="http://schemas.openxmlformats.org/officeDocument/2006/relationships/image" Target="media/image1083.wmf"/><Relationship Id="rId2171" Type="http://schemas.openxmlformats.org/officeDocument/2006/relationships/oleObject" Target="embeddings/oleObject1079.bin"/><Relationship Id="rId2172" Type="http://schemas.openxmlformats.org/officeDocument/2006/relationships/image" Target="media/image1084.wmf"/><Relationship Id="rId2173" Type="http://schemas.openxmlformats.org/officeDocument/2006/relationships/oleObject" Target="embeddings/oleObject1080.bin"/><Relationship Id="rId2174" Type="http://schemas.openxmlformats.org/officeDocument/2006/relationships/image" Target="media/image1085.wmf"/><Relationship Id="rId2175" Type="http://schemas.openxmlformats.org/officeDocument/2006/relationships/oleObject" Target="embeddings/oleObject1081.bin"/><Relationship Id="rId2176" Type="http://schemas.openxmlformats.org/officeDocument/2006/relationships/image" Target="media/image1086.wmf"/><Relationship Id="rId2177" Type="http://schemas.openxmlformats.org/officeDocument/2006/relationships/oleObject" Target="embeddings/oleObject1082.bin"/><Relationship Id="rId2178" Type="http://schemas.openxmlformats.org/officeDocument/2006/relationships/image" Target="media/image1087.wmf"/><Relationship Id="rId2179" Type="http://schemas.openxmlformats.org/officeDocument/2006/relationships/oleObject" Target="embeddings/oleObject1083.bin"/><Relationship Id="rId3600" Type="http://schemas.openxmlformats.org/officeDocument/2006/relationships/image" Target="media/image1795.wmf"/><Relationship Id="rId3601" Type="http://schemas.openxmlformats.org/officeDocument/2006/relationships/oleObject" Target="embeddings/oleObject1786.bin"/><Relationship Id="rId3602" Type="http://schemas.openxmlformats.org/officeDocument/2006/relationships/image" Target="media/image1796.wmf"/><Relationship Id="rId3603" Type="http://schemas.openxmlformats.org/officeDocument/2006/relationships/oleObject" Target="embeddings/oleObject1787.bin"/><Relationship Id="rId3604" Type="http://schemas.openxmlformats.org/officeDocument/2006/relationships/image" Target="media/image1797.wmf"/><Relationship Id="rId3605" Type="http://schemas.openxmlformats.org/officeDocument/2006/relationships/oleObject" Target="embeddings/oleObject1788.bin"/><Relationship Id="rId3606" Type="http://schemas.openxmlformats.org/officeDocument/2006/relationships/image" Target="media/image1798.wmf"/><Relationship Id="rId3607" Type="http://schemas.openxmlformats.org/officeDocument/2006/relationships/oleObject" Target="embeddings/oleObject1789.bin"/><Relationship Id="rId3608" Type="http://schemas.openxmlformats.org/officeDocument/2006/relationships/image" Target="media/image1799.wmf"/><Relationship Id="rId3609" Type="http://schemas.openxmlformats.org/officeDocument/2006/relationships/oleObject" Target="embeddings/oleObject1790.bin"/><Relationship Id="rId530" Type="http://schemas.openxmlformats.org/officeDocument/2006/relationships/oleObject" Target="embeddings/oleObject259.bin"/><Relationship Id="rId531" Type="http://schemas.openxmlformats.org/officeDocument/2006/relationships/image" Target="media/image263.wmf"/><Relationship Id="rId532" Type="http://schemas.openxmlformats.org/officeDocument/2006/relationships/oleObject" Target="embeddings/oleObject260.bin"/><Relationship Id="rId533" Type="http://schemas.openxmlformats.org/officeDocument/2006/relationships/image" Target="media/image264.wmf"/><Relationship Id="rId534" Type="http://schemas.openxmlformats.org/officeDocument/2006/relationships/oleObject" Target="embeddings/oleObject261.bin"/><Relationship Id="rId535" Type="http://schemas.openxmlformats.org/officeDocument/2006/relationships/image" Target="media/image265.wmf"/><Relationship Id="rId536" Type="http://schemas.openxmlformats.org/officeDocument/2006/relationships/oleObject" Target="embeddings/oleObject262.bin"/><Relationship Id="rId537" Type="http://schemas.openxmlformats.org/officeDocument/2006/relationships/image" Target="media/image266.wmf"/><Relationship Id="rId538" Type="http://schemas.openxmlformats.org/officeDocument/2006/relationships/oleObject" Target="embeddings/oleObject263.bin"/><Relationship Id="rId539" Type="http://schemas.openxmlformats.org/officeDocument/2006/relationships/image" Target="media/image267.wmf"/><Relationship Id="rId1470" Type="http://schemas.openxmlformats.org/officeDocument/2006/relationships/image" Target="media/image733.wmf"/><Relationship Id="rId1471" Type="http://schemas.openxmlformats.org/officeDocument/2006/relationships/oleObject" Target="embeddings/oleObject729.bin"/><Relationship Id="rId1472" Type="http://schemas.openxmlformats.org/officeDocument/2006/relationships/image" Target="media/image734.wmf"/><Relationship Id="rId1473" Type="http://schemas.openxmlformats.org/officeDocument/2006/relationships/oleObject" Target="embeddings/oleObject730.bin"/><Relationship Id="rId1474" Type="http://schemas.openxmlformats.org/officeDocument/2006/relationships/image" Target="media/image735.wmf"/><Relationship Id="rId1475" Type="http://schemas.openxmlformats.org/officeDocument/2006/relationships/oleObject" Target="embeddings/oleObject731.bin"/><Relationship Id="rId1476" Type="http://schemas.openxmlformats.org/officeDocument/2006/relationships/image" Target="media/image736.wmf"/><Relationship Id="rId1477" Type="http://schemas.openxmlformats.org/officeDocument/2006/relationships/oleObject" Target="embeddings/oleObject732.bin"/><Relationship Id="rId1478" Type="http://schemas.openxmlformats.org/officeDocument/2006/relationships/image" Target="media/image737.wmf"/><Relationship Id="rId1479" Type="http://schemas.openxmlformats.org/officeDocument/2006/relationships/oleObject" Target="embeddings/oleObject733.bin"/><Relationship Id="rId2900" Type="http://schemas.openxmlformats.org/officeDocument/2006/relationships/oleObject" Target="embeddings/oleObject1436.bin"/><Relationship Id="rId2901" Type="http://schemas.openxmlformats.org/officeDocument/2006/relationships/image" Target="media/image1445.wmf"/><Relationship Id="rId2902" Type="http://schemas.openxmlformats.org/officeDocument/2006/relationships/oleObject" Target="embeddings/oleObject1437.bin"/><Relationship Id="rId2903" Type="http://schemas.openxmlformats.org/officeDocument/2006/relationships/image" Target="media/image1446.wmf"/><Relationship Id="rId2904" Type="http://schemas.openxmlformats.org/officeDocument/2006/relationships/oleObject" Target="embeddings/oleObject1438.bin"/><Relationship Id="rId2905" Type="http://schemas.openxmlformats.org/officeDocument/2006/relationships/image" Target="media/image1447.wmf"/><Relationship Id="rId2906" Type="http://schemas.openxmlformats.org/officeDocument/2006/relationships/oleObject" Target="embeddings/oleObject1439.bin"/><Relationship Id="rId2907" Type="http://schemas.openxmlformats.org/officeDocument/2006/relationships/image" Target="media/image1448.wmf"/><Relationship Id="rId2908" Type="http://schemas.openxmlformats.org/officeDocument/2006/relationships/oleObject" Target="embeddings/oleObject1440.bin"/><Relationship Id="rId2909" Type="http://schemas.openxmlformats.org/officeDocument/2006/relationships/image" Target="media/image1449.wmf"/><Relationship Id="rId2180" Type="http://schemas.openxmlformats.org/officeDocument/2006/relationships/image" Target="media/image1088.wmf"/><Relationship Id="rId2181" Type="http://schemas.openxmlformats.org/officeDocument/2006/relationships/oleObject" Target="embeddings/oleObject1084.bin"/><Relationship Id="rId2182" Type="http://schemas.openxmlformats.org/officeDocument/2006/relationships/image" Target="media/image1089.wmf"/><Relationship Id="rId2183" Type="http://schemas.openxmlformats.org/officeDocument/2006/relationships/oleObject" Target="embeddings/oleObject1085.bin"/><Relationship Id="rId2184" Type="http://schemas.openxmlformats.org/officeDocument/2006/relationships/image" Target="media/image1090.png"/><Relationship Id="rId2185" Type="http://schemas.openxmlformats.org/officeDocument/2006/relationships/image" Target="media/image1091.wmf"/><Relationship Id="rId2186" Type="http://schemas.openxmlformats.org/officeDocument/2006/relationships/oleObject" Target="embeddings/oleObject1086.bin"/><Relationship Id="rId2187" Type="http://schemas.openxmlformats.org/officeDocument/2006/relationships/image" Target="media/image1092.wmf"/><Relationship Id="rId2188" Type="http://schemas.openxmlformats.org/officeDocument/2006/relationships/oleObject" Target="embeddings/oleObject1087.bin"/><Relationship Id="rId2189" Type="http://schemas.openxmlformats.org/officeDocument/2006/relationships/image" Target="media/image1093.png"/><Relationship Id="rId3610" Type="http://schemas.openxmlformats.org/officeDocument/2006/relationships/image" Target="media/image1800.wmf"/><Relationship Id="rId3611" Type="http://schemas.openxmlformats.org/officeDocument/2006/relationships/oleObject" Target="embeddings/oleObject1791.bin"/><Relationship Id="rId3612" Type="http://schemas.openxmlformats.org/officeDocument/2006/relationships/image" Target="media/image1801.wmf"/><Relationship Id="rId3613" Type="http://schemas.openxmlformats.org/officeDocument/2006/relationships/oleObject" Target="embeddings/oleObject1792.bin"/><Relationship Id="rId3614" Type="http://schemas.openxmlformats.org/officeDocument/2006/relationships/image" Target="media/image1802.wmf"/><Relationship Id="rId3615" Type="http://schemas.openxmlformats.org/officeDocument/2006/relationships/oleObject" Target="embeddings/oleObject1793.bin"/><Relationship Id="rId3616" Type="http://schemas.openxmlformats.org/officeDocument/2006/relationships/image" Target="media/image1803.wmf"/><Relationship Id="rId3617" Type="http://schemas.openxmlformats.org/officeDocument/2006/relationships/oleObject" Target="embeddings/oleObject1794.bin"/><Relationship Id="rId3618" Type="http://schemas.openxmlformats.org/officeDocument/2006/relationships/image" Target="media/image1804.wmf"/><Relationship Id="rId3619" Type="http://schemas.openxmlformats.org/officeDocument/2006/relationships/oleObject" Target="embeddings/oleObject1795.bin"/><Relationship Id="rId540" Type="http://schemas.openxmlformats.org/officeDocument/2006/relationships/oleObject" Target="embeddings/oleObject264.bin"/><Relationship Id="rId541" Type="http://schemas.openxmlformats.org/officeDocument/2006/relationships/image" Target="media/image268.wmf"/><Relationship Id="rId542" Type="http://schemas.openxmlformats.org/officeDocument/2006/relationships/oleObject" Target="embeddings/oleObject265.bin"/><Relationship Id="rId543" Type="http://schemas.openxmlformats.org/officeDocument/2006/relationships/image" Target="media/image269.wmf"/><Relationship Id="rId544" Type="http://schemas.openxmlformats.org/officeDocument/2006/relationships/oleObject" Target="embeddings/oleObject266.bin"/><Relationship Id="rId545" Type="http://schemas.openxmlformats.org/officeDocument/2006/relationships/image" Target="media/image270.wmf"/><Relationship Id="rId546" Type="http://schemas.openxmlformats.org/officeDocument/2006/relationships/oleObject" Target="embeddings/oleObject267.bin"/><Relationship Id="rId547" Type="http://schemas.openxmlformats.org/officeDocument/2006/relationships/image" Target="media/image271.wmf"/><Relationship Id="rId548" Type="http://schemas.openxmlformats.org/officeDocument/2006/relationships/oleObject" Target="embeddings/oleObject268.bin"/><Relationship Id="rId549" Type="http://schemas.openxmlformats.org/officeDocument/2006/relationships/image" Target="media/image272.wmf"/><Relationship Id="rId1480" Type="http://schemas.openxmlformats.org/officeDocument/2006/relationships/image" Target="media/image738.wmf"/><Relationship Id="rId1481" Type="http://schemas.openxmlformats.org/officeDocument/2006/relationships/oleObject" Target="embeddings/oleObject734.bin"/><Relationship Id="rId1482" Type="http://schemas.openxmlformats.org/officeDocument/2006/relationships/image" Target="media/image739.wmf"/><Relationship Id="rId1483" Type="http://schemas.openxmlformats.org/officeDocument/2006/relationships/oleObject" Target="embeddings/oleObject735.bin"/><Relationship Id="rId1484" Type="http://schemas.openxmlformats.org/officeDocument/2006/relationships/image" Target="media/image740.wmf"/><Relationship Id="rId1485" Type="http://schemas.openxmlformats.org/officeDocument/2006/relationships/oleObject" Target="embeddings/oleObject736.bin"/><Relationship Id="rId1486" Type="http://schemas.openxmlformats.org/officeDocument/2006/relationships/image" Target="media/image741.wmf"/><Relationship Id="rId1487" Type="http://schemas.openxmlformats.org/officeDocument/2006/relationships/oleObject" Target="embeddings/oleObject737.bin"/><Relationship Id="rId1488" Type="http://schemas.openxmlformats.org/officeDocument/2006/relationships/image" Target="media/image742.wmf"/><Relationship Id="rId1489" Type="http://schemas.openxmlformats.org/officeDocument/2006/relationships/oleObject" Target="embeddings/oleObject738.bin"/><Relationship Id="rId2910" Type="http://schemas.openxmlformats.org/officeDocument/2006/relationships/oleObject" Target="embeddings/oleObject1441.bin"/><Relationship Id="rId2911" Type="http://schemas.openxmlformats.org/officeDocument/2006/relationships/image" Target="media/image1450.wmf"/><Relationship Id="rId2912" Type="http://schemas.openxmlformats.org/officeDocument/2006/relationships/oleObject" Target="embeddings/oleObject1442.bin"/><Relationship Id="rId2913" Type="http://schemas.openxmlformats.org/officeDocument/2006/relationships/image" Target="media/image1451.wmf"/><Relationship Id="rId2914" Type="http://schemas.openxmlformats.org/officeDocument/2006/relationships/oleObject" Target="embeddings/oleObject1443.bin"/><Relationship Id="rId2915" Type="http://schemas.openxmlformats.org/officeDocument/2006/relationships/image" Target="media/image1452.wmf"/><Relationship Id="rId2916" Type="http://schemas.openxmlformats.org/officeDocument/2006/relationships/oleObject" Target="embeddings/oleObject1444.bin"/><Relationship Id="rId2917" Type="http://schemas.openxmlformats.org/officeDocument/2006/relationships/image" Target="media/image1453.wmf"/><Relationship Id="rId2918" Type="http://schemas.openxmlformats.org/officeDocument/2006/relationships/oleObject" Target="embeddings/oleObject1445.bin"/><Relationship Id="rId2919" Type="http://schemas.openxmlformats.org/officeDocument/2006/relationships/image" Target="media/image1454.wmf"/><Relationship Id="rId2190" Type="http://schemas.openxmlformats.org/officeDocument/2006/relationships/image" Target="media/image1094.png"/><Relationship Id="rId3620" Type="http://schemas.openxmlformats.org/officeDocument/2006/relationships/image" Target="media/image1805.wmf"/><Relationship Id="rId3621" Type="http://schemas.openxmlformats.org/officeDocument/2006/relationships/oleObject" Target="embeddings/oleObject1796.bin"/><Relationship Id="rId3622" Type="http://schemas.openxmlformats.org/officeDocument/2006/relationships/image" Target="media/image1806.wmf"/><Relationship Id="rId3623" Type="http://schemas.openxmlformats.org/officeDocument/2006/relationships/oleObject" Target="embeddings/oleObject1797.bin"/><Relationship Id="rId3624" Type="http://schemas.openxmlformats.org/officeDocument/2006/relationships/image" Target="media/image1807.wmf"/><Relationship Id="rId3625" Type="http://schemas.openxmlformats.org/officeDocument/2006/relationships/oleObject" Target="embeddings/oleObject1798.bin"/><Relationship Id="rId3626" Type="http://schemas.openxmlformats.org/officeDocument/2006/relationships/image" Target="media/image1808.wmf"/><Relationship Id="rId3627" Type="http://schemas.openxmlformats.org/officeDocument/2006/relationships/oleObject" Target="embeddings/oleObject1799.bin"/><Relationship Id="rId3628" Type="http://schemas.openxmlformats.org/officeDocument/2006/relationships/image" Target="media/image1809.wmf"/><Relationship Id="rId3629" Type="http://schemas.openxmlformats.org/officeDocument/2006/relationships/oleObject" Target="embeddings/oleObject1800.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550" Type="http://schemas.openxmlformats.org/officeDocument/2006/relationships/oleObject" Target="embeddings/oleObject269.bin"/><Relationship Id="rId551" Type="http://schemas.openxmlformats.org/officeDocument/2006/relationships/image" Target="media/image273.wmf"/><Relationship Id="rId552" Type="http://schemas.openxmlformats.org/officeDocument/2006/relationships/oleObject" Target="embeddings/oleObject270.bin"/><Relationship Id="rId553" Type="http://schemas.openxmlformats.org/officeDocument/2006/relationships/image" Target="media/image274.wmf"/><Relationship Id="rId554" Type="http://schemas.openxmlformats.org/officeDocument/2006/relationships/oleObject" Target="embeddings/oleObject271.bin"/><Relationship Id="rId555" Type="http://schemas.openxmlformats.org/officeDocument/2006/relationships/image" Target="media/image275.wmf"/><Relationship Id="rId556" Type="http://schemas.openxmlformats.org/officeDocument/2006/relationships/oleObject" Target="embeddings/oleObject272.bin"/><Relationship Id="rId557" Type="http://schemas.openxmlformats.org/officeDocument/2006/relationships/image" Target="media/image276.wmf"/><Relationship Id="rId558" Type="http://schemas.openxmlformats.org/officeDocument/2006/relationships/oleObject" Target="embeddings/oleObject273.bin"/><Relationship Id="rId559" Type="http://schemas.openxmlformats.org/officeDocument/2006/relationships/image" Target="media/image277.wmf"/><Relationship Id="rId1490" Type="http://schemas.openxmlformats.org/officeDocument/2006/relationships/image" Target="media/image743.wmf"/><Relationship Id="rId1491" Type="http://schemas.openxmlformats.org/officeDocument/2006/relationships/oleObject" Target="embeddings/oleObject739.bin"/><Relationship Id="rId1492" Type="http://schemas.openxmlformats.org/officeDocument/2006/relationships/image" Target="media/image744.wmf"/><Relationship Id="rId1493" Type="http://schemas.openxmlformats.org/officeDocument/2006/relationships/oleObject" Target="embeddings/oleObject740.bin"/><Relationship Id="rId1494" Type="http://schemas.openxmlformats.org/officeDocument/2006/relationships/image" Target="media/image745.wmf"/><Relationship Id="rId1495" Type="http://schemas.openxmlformats.org/officeDocument/2006/relationships/oleObject" Target="embeddings/oleObject741.bin"/><Relationship Id="rId1496" Type="http://schemas.openxmlformats.org/officeDocument/2006/relationships/image" Target="media/image746.wmf"/><Relationship Id="rId1497" Type="http://schemas.openxmlformats.org/officeDocument/2006/relationships/oleObject" Target="embeddings/oleObject742.bin"/><Relationship Id="rId1498" Type="http://schemas.openxmlformats.org/officeDocument/2006/relationships/image" Target="media/image747.wmf"/><Relationship Id="rId1499" Type="http://schemas.openxmlformats.org/officeDocument/2006/relationships/oleObject" Target="embeddings/oleObject743.bin"/><Relationship Id="rId2920" Type="http://schemas.openxmlformats.org/officeDocument/2006/relationships/oleObject" Target="embeddings/oleObject1446.bin"/><Relationship Id="rId2921" Type="http://schemas.openxmlformats.org/officeDocument/2006/relationships/image" Target="media/image1455.wmf"/><Relationship Id="rId2922" Type="http://schemas.openxmlformats.org/officeDocument/2006/relationships/oleObject" Target="embeddings/oleObject1447.bin"/><Relationship Id="rId2923" Type="http://schemas.openxmlformats.org/officeDocument/2006/relationships/image" Target="media/image1456.wmf"/><Relationship Id="rId2924" Type="http://schemas.openxmlformats.org/officeDocument/2006/relationships/oleObject" Target="embeddings/oleObject1448.bin"/><Relationship Id="rId2925" Type="http://schemas.openxmlformats.org/officeDocument/2006/relationships/image" Target="media/image1457.wmf"/><Relationship Id="rId2926" Type="http://schemas.openxmlformats.org/officeDocument/2006/relationships/oleObject" Target="embeddings/oleObject1449.bin"/><Relationship Id="rId2927" Type="http://schemas.openxmlformats.org/officeDocument/2006/relationships/image" Target="media/image1458.wmf"/><Relationship Id="rId2928" Type="http://schemas.openxmlformats.org/officeDocument/2006/relationships/oleObject" Target="embeddings/oleObject1450.bin"/><Relationship Id="rId2929" Type="http://schemas.openxmlformats.org/officeDocument/2006/relationships/image" Target="media/image1459.wmf"/><Relationship Id="rId3630" Type="http://schemas.openxmlformats.org/officeDocument/2006/relationships/image" Target="media/image1810.wmf"/><Relationship Id="rId3631" Type="http://schemas.openxmlformats.org/officeDocument/2006/relationships/oleObject" Target="embeddings/oleObject1801.bin"/><Relationship Id="rId3632" Type="http://schemas.openxmlformats.org/officeDocument/2006/relationships/image" Target="media/image1811.wmf"/><Relationship Id="rId3633" Type="http://schemas.openxmlformats.org/officeDocument/2006/relationships/oleObject" Target="embeddings/oleObject1802.bin"/><Relationship Id="rId3634" Type="http://schemas.openxmlformats.org/officeDocument/2006/relationships/image" Target="media/image1812.wmf"/><Relationship Id="rId3635" Type="http://schemas.openxmlformats.org/officeDocument/2006/relationships/oleObject" Target="embeddings/oleObject1803.bin"/><Relationship Id="rId3636" Type="http://schemas.openxmlformats.org/officeDocument/2006/relationships/image" Target="media/image1813.wmf"/><Relationship Id="rId3637" Type="http://schemas.openxmlformats.org/officeDocument/2006/relationships/oleObject" Target="embeddings/oleObject1804.bin"/><Relationship Id="rId3638" Type="http://schemas.openxmlformats.org/officeDocument/2006/relationships/image" Target="media/image1814.wmf"/><Relationship Id="rId3639" Type="http://schemas.openxmlformats.org/officeDocument/2006/relationships/oleObject" Target="embeddings/oleObject1805.bin"/><Relationship Id="rId560" Type="http://schemas.openxmlformats.org/officeDocument/2006/relationships/oleObject" Target="embeddings/oleObject274.bin"/><Relationship Id="rId561" Type="http://schemas.openxmlformats.org/officeDocument/2006/relationships/image" Target="media/image278.wmf"/><Relationship Id="rId562" Type="http://schemas.openxmlformats.org/officeDocument/2006/relationships/oleObject" Target="embeddings/oleObject275.bin"/><Relationship Id="rId563" Type="http://schemas.openxmlformats.org/officeDocument/2006/relationships/image" Target="media/image279.wmf"/><Relationship Id="rId564" Type="http://schemas.openxmlformats.org/officeDocument/2006/relationships/oleObject" Target="embeddings/oleObject276.bin"/><Relationship Id="rId565" Type="http://schemas.openxmlformats.org/officeDocument/2006/relationships/image" Target="media/image280.wmf"/><Relationship Id="rId566" Type="http://schemas.openxmlformats.org/officeDocument/2006/relationships/oleObject" Target="embeddings/oleObject277.bin"/><Relationship Id="rId567" Type="http://schemas.openxmlformats.org/officeDocument/2006/relationships/image" Target="media/image281.wmf"/><Relationship Id="rId568" Type="http://schemas.openxmlformats.org/officeDocument/2006/relationships/oleObject" Target="embeddings/oleObject278.bin"/><Relationship Id="rId569" Type="http://schemas.openxmlformats.org/officeDocument/2006/relationships/image" Target="media/image282.wmf"/><Relationship Id="rId2930" Type="http://schemas.openxmlformats.org/officeDocument/2006/relationships/oleObject" Target="embeddings/oleObject1451.bin"/><Relationship Id="rId2931" Type="http://schemas.openxmlformats.org/officeDocument/2006/relationships/image" Target="media/image1460.wmf"/><Relationship Id="rId2932" Type="http://schemas.openxmlformats.org/officeDocument/2006/relationships/oleObject" Target="embeddings/oleObject1452.bin"/><Relationship Id="rId2933" Type="http://schemas.openxmlformats.org/officeDocument/2006/relationships/image" Target="media/image1461.wmf"/><Relationship Id="rId2934" Type="http://schemas.openxmlformats.org/officeDocument/2006/relationships/oleObject" Target="embeddings/oleObject1453.bin"/><Relationship Id="rId2935" Type="http://schemas.openxmlformats.org/officeDocument/2006/relationships/image" Target="media/image1462.wmf"/><Relationship Id="rId2936" Type="http://schemas.openxmlformats.org/officeDocument/2006/relationships/oleObject" Target="embeddings/oleObject1454.bin"/><Relationship Id="rId2937" Type="http://schemas.openxmlformats.org/officeDocument/2006/relationships/image" Target="media/image1463.wmf"/><Relationship Id="rId2938" Type="http://schemas.openxmlformats.org/officeDocument/2006/relationships/oleObject" Target="embeddings/oleObject1455.bin"/><Relationship Id="rId2939" Type="http://schemas.openxmlformats.org/officeDocument/2006/relationships/image" Target="media/image1464.wmf"/><Relationship Id="rId3640" Type="http://schemas.openxmlformats.org/officeDocument/2006/relationships/image" Target="media/image1815.wmf"/><Relationship Id="rId3641" Type="http://schemas.openxmlformats.org/officeDocument/2006/relationships/oleObject" Target="embeddings/oleObject1806.bin"/><Relationship Id="rId3642" Type="http://schemas.openxmlformats.org/officeDocument/2006/relationships/image" Target="media/image1816.wmf"/><Relationship Id="rId3643" Type="http://schemas.openxmlformats.org/officeDocument/2006/relationships/oleObject" Target="embeddings/oleObject1807.bin"/><Relationship Id="rId3644" Type="http://schemas.openxmlformats.org/officeDocument/2006/relationships/image" Target="media/image1817.wmf"/><Relationship Id="rId3645" Type="http://schemas.openxmlformats.org/officeDocument/2006/relationships/oleObject" Target="embeddings/oleObject1808.bin"/><Relationship Id="rId3646" Type="http://schemas.openxmlformats.org/officeDocument/2006/relationships/image" Target="media/image1818.wmf"/><Relationship Id="rId3647" Type="http://schemas.openxmlformats.org/officeDocument/2006/relationships/oleObject" Target="embeddings/oleObject1809.bin"/><Relationship Id="rId3648" Type="http://schemas.openxmlformats.org/officeDocument/2006/relationships/image" Target="media/image1819.wmf"/><Relationship Id="rId3649" Type="http://schemas.openxmlformats.org/officeDocument/2006/relationships/oleObject" Target="embeddings/oleObject1810.bin"/><Relationship Id="rId570" Type="http://schemas.openxmlformats.org/officeDocument/2006/relationships/oleObject" Target="embeddings/oleObject279.bin"/><Relationship Id="rId571" Type="http://schemas.openxmlformats.org/officeDocument/2006/relationships/image" Target="media/image283.wmf"/><Relationship Id="rId572" Type="http://schemas.openxmlformats.org/officeDocument/2006/relationships/oleObject" Target="embeddings/oleObject280.bin"/><Relationship Id="rId573" Type="http://schemas.openxmlformats.org/officeDocument/2006/relationships/image" Target="media/image284.wmf"/><Relationship Id="rId574" Type="http://schemas.openxmlformats.org/officeDocument/2006/relationships/oleObject" Target="embeddings/oleObject281.bin"/><Relationship Id="rId575" Type="http://schemas.openxmlformats.org/officeDocument/2006/relationships/image" Target="media/image285.wmf"/><Relationship Id="rId576" Type="http://schemas.openxmlformats.org/officeDocument/2006/relationships/oleObject" Target="embeddings/oleObject282.bin"/><Relationship Id="rId577" Type="http://schemas.openxmlformats.org/officeDocument/2006/relationships/image" Target="media/image286.wmf"/><Relationship Id="rId578" Type="http://schemas.openxmlformats.org/officeDocument/2006/relationships/oleObject" Target="embeddings/oleObject283.bin"/><Relationship Id="rId579" Type="http://schemas.openxmlformats.org/officeDocument/2006/relationships/image" Target="media/image287.wmf"/><Relationship Id="rId2940" Type="http://schemas.openxmlformats.org/officeDocument/2006/relationships/oleObject" Target="embeddings/oleObject1456.bin"/><Relationship Id="rId2941" Type="http://schemas.openxmlformats.org/officeDocument/2006/relationships/image" Target="media/image1465.wmf"/><Relationship Id="rId2942" Type="http://schemas.openxmlformats.org/officeDocument/2006/relationships/oleObject" Target="embeddings/oleObject1457.bin"/><Relationship Id="rId2943" Type="http://schemas.openxmlformats.org/officeDocument/2006/relationships/image" Target="media/image1466.wmf"/><Relationship Id="rId2944" Type="http://schemas.openxmlformats.org/officeDocument/2006/relationships/oleObject" Target="embeddings/oleObject1458.bin"/><Relationship Id="rId2945" Type="http://schemas.openxmlformats.org/officeDocument/2006/relationships/image" Target="media/image1467.wmf"/><Relationship Id="rId2946" Type="http://schemas.openxmlformats.org/officeDocument/2006/relationships/oleObject" Target="embeddings/oleObject1459.bin"/><Relationship Id="rId2947" Type="http://schemas.openxmlformats.org/officeDocument/2006/relationships/image" Target="media/image1468.wmf"/><Relationship Id="rId2948" Type="http://schemas.openxmlformats.org/officeDocument/2006/relationships/oleObject" Target="embeddings/oleObject1460.bin"/><Relationship Id="rId2949" Type="http://schemas.openxmlformats.org/officeDocument/2006/relationships/image" Target="media/image1469.wmf"/><Relationship Id="rId3100" Type="http://schemas.openxmlformats.org/officeDocument/2006/relationships/oleObject" Target="embeddings/oleObject1536.bin"/><Relationship Id="rId3101" Type="http://schemas.openxmlformats.org/officeDocument/2006/relationships/image" Target="media/image1545.wmf"/><Relationship Id="rId3102" Type="http://schemas.openxmlformats.org/officeDocument/2006/relationships/oleObject" Target="embeddings/oleObject1537.bin"/><Relationship Id="rId3103" Type="http://schemas.openxmlformats.org/officeDocument/2006/relationships/image" Target="media/image1546.wmf"/><Relationship Id="rId3104" Type="http://schemas.openxmlformats.org/officeDocument/2006/relationships/oleObject" Target="embeddings/oleObject1538.bin"/><Relationship Id="rId3105" Type="http://schemas.openxmlformats.org/officeDocument/2006/relationships/image" Target="media/image1547.wmf"/><Relationship Id="rId3106" Type="http://schemas.openxmlformats.org/officeDocument/2006/relationships/oleObject" Target="embeddings/oleObject1539.bin"/><Relationship Id="rId3107" Type="http://schemas.openxmlformats.org/officeDocument/2006/relationships/image" Target="media/image1548.wmf"/><Relationship Id="rId3108" Type="http://schemas.openxmlformats.org/officeDocument/2006/relationships/oleObject" Target="embeddings/oleObject1540.bin"/><Relationship Id="rId3109" Type="http://schemas.openxmlformats.org/officeDocument/2006/relationships/image" Target="media/image1549.wmf"/><Relationship Id="rId2400" Type="http://schemas.openxmlformats.org/officeDocument/2006/relationships/oleObject" Target="embeddings/oleObject1186.bin"/><Relationship Id="rId2401" Type="http://schemas.openxmlformats.org/officeDocument/2006/relationships/image" Target="media/image1195.wmf"/><Relationship Id="rId2402" Type="http://schemas.openxmlformats.org/officeDocument/2006/relationships/oleObject" Target="embeddings/oleObject1187.bin"/><Relationship Id="rId2403" Type="http://schemas.openxmlformats.org/officeDocument/2006/relationships/image" Target="media/image1196.emf"/><Relationship Id="rId2404" Type="http://schemas.openxmlformats.org/officeDocument/2006/relationships/oleObject" Target="embeddings/oleObject1188.bin"/><Relationship Id="rId2405" Type="http://schemas.openxmlformats.org/officeDocument/2006/relationships/image" Target="media/image1197.wmf"/><Relationship Id="rId2406" Type="http://schemas.openxmlformats.org/officeDocument/2006/relationships/oleObject" Target="embeddings/oleObject1189.bin"/><Relationship Id="rId2407" Type="http://schemas.openxmlformats.org/officeDocument/2006/relationships/image" Target="media/image1198.emf"/><Relationship Id="rId2408" Type="http://schemas.openxmlformats.org/officeDocument/2006/relationships/oleObject" Target="embeddings/oleObject1190.bin"/><Relationship Id="rId2409" Type="http://schemas.openxmlformats.org/officeDocument/2006/relationships/image" Target="media/image1199.emf"/><Relationship Id="rId3650" Type="http://schemas.openxmlformats.org/officeDocument/2006/relationships/image" Target="media/image1820.wmf"/><Relationship Id="rId3651" Type="http://schemas.openxmlformats.org/officeDocument/2006/relationships/oleObject" Target="embeddings/oleObject1811.bin"/><Relationship Id="rId3652" Type="http://schemas.openxmlformats.org/officeDocument/2006/relationships/image" Target="media/image1821.wmf"/><Relationship Id="rId3653" Type="http://schemas.openxmlformats.org/officeDocument/2006/relationships/oleObject" Target="embeddings/oleObject1812.bin"/><Relationship Id="rId3654" Type="http://schemas.openxmlformats.org/officeDocument/2006/relationships/image" Target="media/image1822.emf"/><Relationship Id="rId3655" Type="http://schemas.openxmlformats.org/officeDocument/2006/relationships/oleObject" Target="embeddings/oleObject1813.bin"/><Relationship Id="rId3656" Type="http://schemas.openxmlformats.org/officeDocument/2006/relationships/image" Target="media/image1823.emf"/><Relationship Id="rId3657" Type="http://schemas.openxmlformats.org/officeDocument/2006/relationships/oleObject" Target="embeddings/oleObject1814.bin"/><Relationship Id="rId3658" Type="http://schemas.openxmlformats.org/officeDocument/2006/relationships/image" Target="media/image1824.emf"/><Relationship Id="rId3659" Type="http://schemas.openxmlformats.org/officeDocument/2006/relationships/oleObject" Target="embeddings/oleObject1815.bin"/><Relationship Id="rId1700" Type="http://schemas.openxmlformats.org/officeDocument/2006/relationships/image" Target="media/image848.wmf"/><Relationship Id="rId1701" Type="http://schemas.openxmlformats.org/officeDocument/2006/relationships/oleObject" Target="embeddings/oleObject844.bin"/><Relationship Id="rId1702" Type="http://schemas.openxmlformats.org/officeDocument/2006/relationships/image" Target="media/image849.wmf"/><Relationship Id="rId580" Type="http://schemas.openxmlformats.org/officeDocument/2006/relationships/oleObject" Target="embeddings/oleObject284.bin"/><Relationship Id="rId581" Type="http://schemas.openxmlformats.org/officeDocument/2006/relationships/image" Target="media/image288.wmf"/><Relationship Id="rId582" Type="http://schemas.openxmlformats.org/officeDocument/2006/relationships/oleObject" Target="embeddings/oleObject285.bin"/><Relationship Id="rId583" Type="http://schemas.openxmlformats.org/officeDocument/2006/relationships/image" Target="media/image289.wmf"/><Relationship Id="rId584" Type="http://schemas.openxmlformats.org/officeDocument/2006/relationships/oleObject" Target="embeddings/oleObject286.bin"/><Relationship Id="rId585" Type="http://schemas.openxmlformats.org/officeDocument/2006/relationships/image" Target="media/image290.wmf"/><Relationship Id="rId586" Type="http://schemas.openxmlformats.org/officeDocument/2006/relationships/oleObject" Target="embeddings/oleObject287.bin"/><Relationship Id="rId587" Type="http://schemas.openxmlformats.org/officeDocument/2006/relationships/image" Target="media/image291.wmf"/><Relationship Id="rId588" Type="http://schemas.openxmlformats.org/officeDocument/2006/relationships/oleObject" Target="embeddings/oleObject288.bin"/><Relationship Id="rId589" Type="http://schemas.openxmlformats.org/officeDocument/2006/relationships/image" Target="media/image292.wmf"/><Relationship Id="rId1703" Type="http://schemas.openxmlformats.org/officeDocument/2006/relationships/oleObject" Target="embeddings/oleObject845.bin"/><Relationship Id="rId1704" Type="http://schemas.openxmlformats.org/officeDocument/2006/relationships/image" Target="media/image850.wmf"/><Relationship Id="rId1705" Type="http://schemas.openxmlformats.org/officeDocument/2006/relationships/oleObject" Target="embeddings/oleObject846.bin"/><Relationship Id="rId1706" Type="http://schemas.openxmlformats.org/officeDocument/2006/relationships/image" Target="media/image851.wmf"/><Relationship Id="rId1707" Type="http://schemas.openxmlformats.org/officeDocument/2006/relationships/oleObject" Target="embeddings/oleObject847.bin"/><Relationship Id="rId1708" Type="http://schemas.openxmlformats.org/officeDocument/2006/relationships/image" Target="media/image852.wmf"/><Relationship Id="rId1709" Type="http://schemas.openxmlformats.org/officeDocument/2006/relationships/oleObject" Target="embeddings/oleObject848.bin"/><Relationship Id="rId2950" Type="http://schemas.openxmlformats.org/officeDocument/2006/relationships/oleObject" Target="embeddings/oleObject1461.bin"/><Relationship Id="rId2951" Type="http://schemas.openxmlformats.org/officeDocument/2006/relationships/image" Target="media/image1470.emf"/><Relationship Id="rId2952" Type="http://schemas.openxmlformats.org/officeDocument/2006/relationships/oleObject" Target="embeddings/oleObject1462.bin"/><Relationship Id="rId2953" Type="http://schemas.openxmlformats.org/officeDocument/2006/relationships/image" Target="media/image1471.emf"/><Relationship Id="rId2954" Type="http://schemas.openxmlformats.org/officeDocument/2006/relationships/oleObject" Target="embeddings/oleObject1463.bin"/><Relationship Id="rId2955" Type="http://schemas.openxmlformats.org/officeDocument/2006/relationships/image" Target="media/image1472.emf"/><Relationship Id="rId2956" Type="http://schemas.openxmlformats.org/officeDocument/2006/relationships/oleObject" Target="embeddings/oleObject1464.bin"/><Relationship Id="rId2957" Type="http://schemas.openxmlformats.org/officeDocument/2006/relationships/image" Target="media/image1473.emf"/><Relationship Id="rId2958" Type="http://schemas.openxmlformats.org/officeDocument/2006/relationships/oleObject" Target="embeddings/oleObject1465.bin"/><Relationship Id="rId2959" Type="http://schemas.openxmlformats.org/officeDocument/2006/relationships/image" Target="media/image1474.emf"/><Relationship Id="rId3110" Type="http://schemas.openxmlformats.org/officeDocument/2006/relationships/oleObject" Target="embeddings/oleObject1541.bin"/><Relationship Id="rId3111" Type="http://schemas.openxmlformats.org/officeDocument/2006/relationships/image" Target="media/image1550.wmf"/><Relationship Id="rId3112" Type="http://schemas.openxmlformats.org/officeDocument/2006/relationships/oleObject" Target="embeddings/oleObject1542.bin"/><Relationship Id="rId3113" Type="http://schemas.openxmlformats.org/officeDocument/2006/relationships/image" Target="media/image1551.wmf"/><Relationship Id="rId3114" Type="http://schemas.openxmlformats.org/officeDocument/2006/relationships/oleObject" Target="embeddings/oleObject1543.bin"/><Relationship Id="rId3115" Type="http://schemas.openxmlformats.org/officeDocument/2006/relationships/image" Target="media/image1552.wmf"/><Relationship Id="rId3116" Type="http://schemas.openxmlformats.org/officeDocument/2006/relationships/oleObject" Target="embeddings/oleObject1544.bin"/><Relationship Id="rId3117" Type="http://schemas.openxmlformats.org/officeDocument/2006/relationships/image" Target="media/image1553.wmf"/><Relationship Id="rId3118" Type="http://schemas.openxmlformats.org/officeDocument/2006/relationships/oleObject" Target="embeddings/oleObject1545.bin"/><Relationship Id="rId3119" Type="http://schemas.openxmlformats.org/officeDocument/2006/relationships/image" Target="media/image1554.wmf"/><Relationship Id="rId2410" Type="http://schemas.openxmlformats.org/officeDocument/2006/relationships/oleObject" Target="embeddings/oleObject1191.bin"/><Relationship Id="rId2411" Type="http://schemas.openxmlformats.org/officeDocument/2006/relationships/image" Target="media/image1200.emf"/><Relationship Id="rId2412" Type="http://schemas.openxmlformats.org/officeDocument/2006/relationships/oleObject" Target="embeddings/oleObject1192.bin"/><Relationship Id="rId2413" Type="http://schemas.openxmlformats.org/officeDocument/2006/relationships/image" Target="media/image1201.emf"/><Relationship Id="rId2414" Type="http://schemas.openxmlformats.org/officeDocument/2006/relationships/oleObject" Target="embeddings/oleObject1193.bin"/><Relationship Id="rId2415" Type="http://schemas.openxmlformats.org/officeDocument/2006/relationships/image" Target="media/image1202.wmf"/><Relationship Id="rId2416" Type="http://schemas.openxmlformats.org/officeDocument/2006/relationships/oleObject" Target="embeddings/oleObject1194.bin"/><Relationship Id="rId2417" Type="http://schemas.openxmlformats.org/officeDocument/2006/relationships/image" Target="media/image1203.emf"/><Relationship Id="rId2418" Type="http://schemas.openxmlformats.org/officeDocument/2006/relationships/oleObject" Target="embeddings/oleObject1195.bin"/><Relationship Id="rId2419" Type="http://schemas.openxmlformats.org/officeDocument/2006/relationships/image" Target="media/image1204.wmf"/><Relationship Id="rId3660" Type="http://schemas.openxmlformats.org/officeDocument/2006/relationships/image" Target="media/image1825.wmf"/><Relationship Id="rId3661" Type="http://schemas.openxmlformats.org/officeDocument/2006/relationships/oleObject" Target="embeddings/oleObject1816.bin"/><Relationship Id="rId3662" Type="http://schemas.openxmlformats.org/officeDocument/2006/relationships/image" Target="media/image1826.wmf"/><Relationship Id="rId3663" Type="http://schemas.openxmlformats.org/officeDocument/2006/relationships/oleObject" Target="embeddings/oleObject1817.bin"/><Relationship Id="rId3664" Type="http://schemas.openxmlformats.org/officeDocument/2006/relationships/image" Target="media/image1827.wmf"/><Relationship Id="rId3665" Type="http://schemas.openxmlformats.org/officeDocument/2006/relationships/oleObject" Target="embeddings/oleObject1818.bin"/><Relationship Id="rId3666" Type="http://schemas.openxmlformats.org/officeDocument/2006/relationships/image" Target="media/image1828.emf"/><Relationship Id="rId3667" Type="http://schemas.openxmlformats.org/officeDocument/2006/relationships/oleObject" Target="embeddings/oleObject1819.bin"/><Relationship Id="rId3668" Type="http://schemas.openxmlformats.org/officeDocument/2006/relationships/image" Target="media/image1829.emf"/><Relationship Id="rId3669" Type="http://schemas.openxmlformats.org/officeDocument/2006/relationships/oleObject" Target="embeddings/oleObject1820.bin"/><Relationship Id="rId1710" Type="http://schemas.openxmlformats.org/officeDocument/2006/relationships/image" Target="media/image853.wmf"/><Relationship Id="rId1711" Type="http://schemas.openxmlformats.org/officeDocument/2006/relationships/oleObject" Target="embeddings/oleObject849.bin"/><Relationship Id="rId1712" Type="http://schemas.openxmlformats.org/officeDocument/2006/relationships/image" Target="media/image854.wmf"/><Relationship Id="rId590" Type="http://schemas.openxmlformats.org/officeDocument/2006/relationships/oleObject" Target="embeddings/oleObject289.bin"/><Relationship Id="rId591" Type="http://schemas.openxmlformats.org/officeDocument/2006/relationships/image" Target="media/image293.wmf"/><Relationship Id="rId592" Type="http://schemas.openxmlformats.org/officeDocument/2006/relationships/oleObject" Target="embeddings/oleObject290.bin"/><Relationship Id="rId593" Type="http://schemas.openxmlformats.org/officeDocument/2006/relationships/image" Target="media/image294.wmf"/><Relationship Id="rId594" Type="http://schemas.openxmlformats.org/officeDocument/2006/relationships/oleObject" Target="embeddings/oleObject291.bin"/><Relationship Id="rId595" Type="http://schemas.openxmlformats.org/officeDocument/2006/relationships/image" Target="media/image295.wmf"/><Relationship Id="rId596" Type="http://schemas.openxmlformats.org/officeDocument/2006/relationships/oleObject" Target="embeddings/oleObject292.bin"/><Relationship Id="rId597" Type="http://schemas.openxmlformats.org/officeDocument/2006/relationships/image" Target="media/image296.wmf"/><Relationship Id="rId598" Type="http://schemas.openxmlformats.org/officeDocument/2006/relationships/oleObject" Target="embeddings/oleObject293.bin"/><Relationship Id="rId599" Type="http://schemas.openxmlformats.org/officeDocument/2006/relationships/image" Target="media/image297.wmf"/><Relationship Id="rId1713" Type="http://schemas.openxmlformats.org/officeDocument/2006/relationships/oleObject" Target="embeddings/oleObject850.bin"/><Relationship Id="rId1714" Type="http://schemas.openxmlformats.org/officeDocument/2006/relationships/image" Target="media/image855.wmf"/><Relationship Id="rId1715" Type="http://schemas.openxmlformats.org/officeDocument/2006/relationships/oleObject" Target="embeddings/oleObject851.bin"/><Relationship Id="rId1716" Type="http://schemas.openxmlformats.org/officeDocument/2006/relationships/image" Target="media/image856.wmf"/><Relationship Id="rId1717" Type="http://schemas.openxmlformats.org/officeDocument/2006/relationships/oleObject" Target="embeddings/oleObject852.bin"/><Relationship Id="rId1718" Type="http://schemas.openxmlformats.org/officeDocument/2006/relationships/image" Target="media/image857.wmf"/><Relationship Id="rId1719" Type="http://schemas.openxmlformats.org/officeDocument/2006/relationships/oleObject" Target="embeddings/oleObject853.bin"/><Relationship Id="rId2960" Type="http://schemas.openxmlformats.org/officeDocument/2006/relationships/oleObject" Target="embeddings/oleObject1466.bin"/><Relationship Id="rId2961" Type="http://schemas.openxmlformats.org/officeDocument/2006/relationships/image" Target="media/image1475.emf"/><Relationship Id="rId2962" Type="http://schemas.openxmlformats.org/officeDocument/2006/relationships/oleObject" Target="embeddings/oleObject1467.bin"/><Relationship Id="rId2963" Type="http://schemas.openxmlformats.org/officeDocument/2006/relationships/image" Target="media/image1476.emf"/><Relationship Id="rId2964" Type="http://schemas.openxmlformats.org/officeDocument/2006/relationships/oleObject" Target="embeddings/oleObject1468.bin"/><Relationship Id="rId2965" Type="http://schemas.openxmlformats.org/officeDocument/2006/relationships/image" Target="media/image1477.emf"/><Relationship Id="rId2966" Type="http://schemas.openxmlformats.org/officeDocument/2006/relationships/oleObject" Target="embeddings/oleObject1469.bin"/><Relationship Id="rId2967" Type="http://schemas.openxmlformats.org/officeDocument/2006/relationships/image" Target="media/image1478.emf"/><Relationship Id="rId2968" Type="http://schemas.openxmlformats.org/officeDocument/2006/relationships/oleObject" Target="embeddings/oleObject1470.bin"/><Relationship Id="rId2969" Type="http://schemas.openxmlformats.org/officeDocument/2006/relationships/image" Target="media/image1479.emf"/><Relationship Id="rId3120" Type="http://schemas.openxmlformats.org/officeDocument/2006/relationships/oleObject" Target="embeddings/oleObject1546.bin"/><Relationship Id="rId3121" Type="http://schemas.openxmlformats.org/officeDocument/2006/relationships/image" Target="media/image1555.wmf"/><Relationship Id="rId3122" Type="http://schemas.openxmlformats.org/officeDocument/2006/relationships/oleObject" Target="embeddings/oleObject1547.bin"/><Relationship Id="rId3123" Type="http://schemas.openxmlformats.org/officeDocument/2006/relationships/image" Target="media/image1556.wmf"/><Relationship Id="rId3124" Type="http://schemas.openxmlformats.org/officeDocument/2006/relationships/oleObject" Target="embeddings/oleObject1548.bin"/><Relationship Id="rId3125" Type="http://schemas.openxmlformats.org/officeDocument/2006/relationships/image" Target="media/image1557.wmf"/><Relationship Id="rId3126" Type="http://schemas.openxmlformats.org/officeDocument/2006/relationships/oleObject" Target="embeddings/oleObject1549.bin"/><Relationship Id="rId3127" Type="http://schemas.openxmlformats.org/officeDocument/2006/relationships/image" Target="media/image1558.wmf"/><Relationship Id="rId3128" Type="http://schemas.openxmlformats.org/officeDocument/2006/relationships/oleObject" Target="embeddings/oleObject1550.bin"/><Relationship Id="rId3129" Type="http://schemas.openxmlformats.org/officeDocument/2006/relationships/image" Target="media/image1559.wmf"/><Relationship Id="rId2420" Type="http://schemas.openxmlformats.org/officeDocument/2006/relationships/oleObject" Target="embeddings/oleObject1196.bin"/><Relationship Id="rId2421" Type="http://schemas.openxmlformats.org/officeDocument/2006/relationships/image" Target="media/image1205.emf"/><Relationship Id="rId2422" Type="http://schemas.openxmlformats.org/officeDocument/2006/relationships/oleObject" Target="embeddings/oleObject1197.bin"/><Relationship Id="rId2423" Type="http://schemas.openxmlformats.org/officeDocument/2006/relationships/image" Target="media/image1206.wmf"/><Relationship Id="rId2424" Type="http://schemas.openxmlformats.org/officeDocument/2006/relationships/oleObject" Target="embeddings/oleObject1198.bin"/><Relationship Id="rId2425" Type="http://schemas.openxmlformats.org/officeDocument/2006/relationships/image" Target="media/image1207.emf"/><Relationship Id="rId2426" Type="http://schemas.openxmlformats.org/officeDocument/2006/relationships/oleObject" Target="embeddings/oleObject1199.bin"/><Relationship Id="rId2427" Type="http://schemas.openxmlformats.org/officeDocument/2006/relationships/image" Target="media/image1208.emf"/><Relationship Id="rId2428" Type="http://schemas.openxmlformats.org/officeDocument/2006/relationships/oleObject" Target="embeddings/oleObject1200.bin"/><Relationship Id="rId2429" Type="http://schemas.openxmlformats.org/officeDocument/2006/relationships/image" Target="media/image1209.emf"/><Relationship Id="rId3670" Type="http://schemas.openxmlformats.org/officeDocument/2006/relationships/image" Target="media/image1830.emf"/><Relationship Id="rId3671" Type="http://schemas.openxmlformats.org/officeDocument/2006/relationships/oleObject" Target="embeddings/oleObject1821.bin"/><Relationship Id="rId3672" Type="http://schemas.openxmlformats.org/officeDocument/2006/relationships/image" Target="media/image1831.emf"/><Relationship Id="rId3673" Type="http://schemas.openxmlformats.org/officeDocument/2006/relationships/oleObject" Target="embeddings/oleObject1822.bin"/><Relationship Id="rId3674" Type="http://schemas.openxmlformats.org/officeDocument/2006/relationships/image" Target="media/image1832.emf"/><Relationship Id="rId3675" Type="http://schemas.openxmlformats.org/officeDocument/2006/relationships/oleObject" Target="embeddings/oleObject1823.bin"/><Relationship Id="rId3676" Type="http://schemas.openxmlformats.org/officeDocument/2006/relationships/image" Target="media/image1833.emf"/><Relationship Id="rId3677" Type="http://schemas.openxmlformats.org/officeDocument/2006/relationships/oleObject" Target="embeddings/oleObject1824.bin"/><Relationship Id="rId3678" Type="http://schemas.openxmlformats.org/officeDocument/2006/relationships/image" Target="media/image1834.emf"/><Relationship Id="rId3679" Type="http://schemas.openxmlformats.org/officeDocument/2006/relationships/oleObject" Target="embeddings/oleObject1825.bin"/><Relationship Id="rId1720" Type="http://schemas.openxmlformats.org/officeDocument/2006/relationships/image" Target="media/image858.wmf"/><Relationship Id="rId1721" Type="http://schemas.openxmlformats.org/officeDocument/2006/relationships/oleObject" Target="embeddings/oleObject854.bin"/><Relationship Id="rId1722" Type="http://schemas.openxmlformats.org/officeDocument/2006/relationships/image" Target="media/image859.wmf"/><Relationship Id="rId1723" Type="http://schemas.openxmlformats.org/officeDocument/2006/relationships/oleObject" Target="embeddings/oleObject855.bin"/><Relationship Id="rId1724" Type="http://schemas.openxmlformats.org/officeDocument/2006/relationships/image" Target="media/image860.wmf"/><Relationship Id="rId1725" Type="http://schemas.openxmlformats.org/officeDocument/2006/relationships/oleObject" Target="embeddings/oleObject856.bin"/><Relationship Id="rId1726" Type="http://schemas.openxmlformats.org/officeDocument/2006/relationships/image" Target="media/image861.wmf"/><Relationship Id="rId1727" Type="http://schemas.openxmlformats.org/officeDocument/2006/relationships/oleObject" Target="embeddings/oleObject857.bin"/><Relationship Id="rId1728" Type="http://schemas.openxmlformats.org/officeDocument/2006/relationships/image" Target="media/image862.wmf"/><Relationship Id="rId1729" Type="http://schemas.openxmlformats.org/officeDocument/2006/relationships/oleObject" Target="embeddings/oleObject858.bin"/><Relationship Id="rId2970" Type="http://schemas.openxmlformats.org/officeDocument/2006/relationships/oleObject" Target="embeddings/oleObject1471.bin"/><Relationship Id="rId2971" Type="http://schemas.openxmlformats.org/officeDocument/2006/relationships/image" Target="media/image1480.emf"/><Relationship Id="rId2972" Type="http://schemas.openxmlformats.org/officeDocument/2006/relationships/oleObject" Target="embeddings/oleObject1472.bin"/><Relationship Id="rId2973" Type="http://schemas.openxmlformats.org/officeDocument/2006/relationships/image" Target="media/image1481.emf"/><Relationship Id="rId2974" Type="http://schemas.openxmlformats.org/officeDocument/2006/relationships/oleObject" Target="embeddings/oleObject1473.bin"/><Relationship Id="rId2975" Type="http://schemas.openxmlformats.org/officeDocument/2006/relationships/image" Target="media/image1482.wmf"/><Relationship Id="rId2976" Type="http://schemas.openxmlformats.org/officeDocument/2006/relationships/oleObject" Target="embeddings/oleObject1474.bin"/><Relationship Id="rId2977" Type="http://schemas.openxmlformats.org/officeDocument/2006/relationships/image" Target="media/image1483.wmf"/><Relationship Id="rId2978" Type="http://schemas.openxmlformats.org/officeDocument/2006/relationships/oleObject" Target="embeddings/oleObject1475.bin"/><Relationship Id="rId2979" Type="http://schemas.openxmlformats.org/officeDocument/2006/relationships/image" Target="media/image1484.wmf"/><Relationship Id="rId3130" Type="http://schemas.openxmlformats.org/officeDocument/2006/relationships/oleObject" Target="embeddings/oleObject1551.bin"/><Relationship Id="rId3131" Type="http://schemas.openxmlformats.org/officeDocument/2006/relationships/image" Target="media/image1560.wmf"/><Relationship Id="rId3132" Type="http://schemas.openxmlformats.org/officeDocument/2006/relationships/oleObject" Target="embeddings/oleObject1552.bin"/><Relationship Id="rId3133" Type="http://schemas.openxmlformats.org/officeDocument/2006/relationships/image" Target="media/image1561.wmf"/><Relationship Id="rId3134" Type="http://schemas.openxmlformats.org/officeDocument/2006/relationships/oleObject" Target="embeddings/oleObject1553.bin"/><Relationship Id="rId3135" Type="http://schemas.openxmlformats.org/officeDocument/2006/relationships/image" Target="media/image1562.wmf"/><Relationship Id="rId3136" Type="http://schemas.openxmlformats.org/officeDocument/2006/relationships/oleObject" Target="embeddings/oleObject1554.bin"/><Relationship Id="rId3137" Type="http://schemas.openxmlformats.org/officeDocument/2006/relationships/image" Target="media/image1563.wmf"/><Relationship Id="rId3138" Type="http://schemas.openxmlformats.org/officeDocument/2006/relationships/oleObject" Target="embeddings/oleObject1555.bin"/><Relationship Id="rId3139" Type="http://schemas.openxmlformats.org/officeDocument/2006/relationships/image" Target="media/image1564.wmf"/><Relationship Id="rId2430" Type="http://schemas.openxmlformats.org/officeDocument/2006/relationships/oleObject" Target="embeddings/oleObject1201.bin"/><Relationship Id="rId2431" Type="http://schemas.openxmlformats.org/officeDocument/2006/relationships/image" Target="media/image1210.wmf"/><Relationship Id="rId2432" Type="http://schemas.openxmlformats.org/officeDocument/2006/relationships/oleObject" Target="embeddings/oleObject1202.bin"/><Relationship Id="rId2433" Type="http://schemas.openxmlformats.org/officeDocument/2006/relationships/image" Target="media/image1211.wmf"/><Relationship Id="rId2434" Type="http://schemas.openxmlformats.org/officeDocument/2006/relationships/oleObject" Target="embeddings/oleObject1203.bin"/><Relationship Id="rId2435" Type="http://schemas.openxmlformats.org/officeDocument/2006/relationships/image" Target="media/image1212.wmf"/><Relationship Id="rId2436" Type="http://schemas.openxmlformats.org/officeDocument/2006/relationships/oleObject" Target="embeddings/oleObject1204.bin"/><Relationship Id="rId2437" Type="http://schemas.openxmlformats.org/officeDocument/2006/relationships/image" Target="media/image1213.wmf"/><Relationship Id="rId2438" Type="http://schemas.openxmlformats.org/officeDocument/2006/relationships/oleObject" Target="embeddings/oleObject1205.bin"/><Relationship Id="rId2439" Type="http://schemas.openxmlformats.org/officeDocument/2006/relationships/image" Target="media/image1214.wmf"/><Relationship Id="rId3680" Type="http://schemas.openxmlformats.org/officeDocument/2006/relationships/image" Target="media/image1835.emf"/><Relationship Id="rId3681" Type="http://schemas.openxmlformats.org/officeDocument/2006/relationships/oleObject" Target="embeddings/oleObject1826.bin"/><Relationship Id="rId3682" Type="http://schemas.openxmlformats.org/officeDocument/2006/relationships/image" Target="media/image1836.emf"/><Relationship Id="rId3683" Type="http://schemas.openxmlformats.org/officeDocument/2006/relationships/oleObject" Target="embeddings/oleObject1827.bin"/><Relationship Id="rId3684" Type="http://schemas.openxmlformats.org/officeDocument/2006/relationships/image" Target="media/image1837.emf"/><Relationship Id="rId3685" Type="http://schemas.openxmlformats.org/officeDocument/2006/relationships/oleObject" Target="embeddings/oleObject1828.bin"/><Relationship Id="rId3686" Type="http://schemas.openxmlformats.org/officeDocument/2006/relationships/image" Target="media/image1838.emf"/><Relationship Id="rId3687" Type="http://schemas.openxmlformats.org/officeDocument/2006/relationships/oleObject" Target="embeddings/oleObject1829.bin"/><Relationship Id="rId3688" Type="http://schemas.openxmlformats.org/officeDocument/2006/relationships/image" Target="media/image1839.wmf"/><Relationship Id="rId3689" Type="http://schemas.openxmlformats.org/officeDocument/2006/relationships/oleObject" Target="embeddings/oleObject1830.bin"/><Relationship Id="rId1730" Type="http://schemas.openxmlformats.org/officeDocument/2006/relationships/image" Target="media/image863.wmf"/><Relationship Id="rId1731" Type="http://schemas.openxmlformats.org/officeDocument/2006/relationships/oleObject" Target="embeddings/oleObject859.bin"/><Relationship Id="rId1732" Type="http://schemas.openxmlformats.org/officeDocument/2006/relationships/image" Target="media/image864.wmf"/><Relationship Id="rId1733" Type="http://schemas.openxmlformats.org/officeDocument/2006/relationships/oleObject" Target="embeddings/oleObject860.bin"/><Relationship Id="rId1734" Type="http://schemas.openxmlformats.org/officeDocument/2006/relationships/image" Target="media/image865.wmf"/><Relationship Id="rId1735" Type="http://schemas.openxmlformats.org/officeDocument/2006/relationships/oleObject" Target="embeddings/oleObject861.bin"/><Relationship Id="rId1736" Type="http://schemas.openxmlformats.org/officeDocument/2006/relationships/image" Target="media/image866.wmf"/><Relationship Id="rId1737" Type="http://schemas.openxmlformats.org/officeDocument/2006/relationships/oleObject" Target="embeddings/oleObject862.bin"/><Relationship Id="rId1738" Type="http://schemas.openxmlformats.org/officeDocument/2006/relationships/image" Target="media/image867.wmf"/><Relationship Id="rId1739" Type="http://schemas.openxmlformats.org/officeDocument/2006/relationships/oleObject" Target="embeddings/oleObject863.bin"/><Relationship Id="rId2980" Type="http://schemas.openxmlformats.org/officeDocument/2006/relationships/oleObject" Target="embeddings/oleObject1476.bin"/><Relationship Id="rId2981" Type="http://schemas.openxmlformats.org/officeDocument/2006/relationships/image" Target="media/image1485.wmf"/><Relationship Id="rId2982" Type="http://schemas.openxmlformats.org/officeDocument/2006/relationships/oleObject" Target="embeddings/oleObject1477.bin"/><Relationship Id="rId2983" Type="http://schemas.openxmlformats.org/officeDocument/2006/relationships/image" Target="media/image1486.wmf"/><Relationship Id="rId2984" Type="http://schemas.openxmlformats.org/officeDocument/2006/relationships/oleObject" Target="embeddings/oleObject1478.bin"/><Relationship Id="rId2985" Type="http://schemas.openxmlformats.org/officeDocument/2006/relationships/image" Target="media/image1487.wmf"/><Relationship Id="rId2986" Type="http://schemas.openxmlformats.org/officeDocument/2006/relationships/oleObject" Target="embeddings/oleObject1479.bin"/><Relationship Id="rId2987" Type="http://schemas.openxmlformats.org/officeDocument/2006/relationships/image" Target="media/image1488.wmf"/><Relationship Id="rId2988" Type="http://schemas.openxmlformats.org/officeDocument/2006/relationships/oleObject" Target="embeddings/oleObject1480.bin"/><Relationship Id="rId2989" Type="http://schemas.openxmlformats.org/officeDocument/2006/relationships/image" Target="media/image1489.wmf"/><Relationship Id="rId3140" Type="http://schemas.openxmlformats.org/officeDocument/2006/relationships/oleObject" Target="embeddings/oleObject1556.bin"/><Relationship Id="rId3141" Type="http://schemas.openxmlformats.org/officeDocument/2006/relationships/image" Target="media/image1565.wmf"/><Relationship Id="rId3142" Type="http://schemas.openxmlformats.org/officeDocument/2006/relationships/oleObject" Target="embeddings/oleObject1557.bin"/><Relationship Id="rId3143" Type="http://schemas.openxmlformats.org/officeDocument/2006/relationships/image" Target="media/image1566.wmf"/><Relationship Id="rId3144" Type="http://schemas.openxmlformats.org/officeDocument/2006/relationships/oleObject" Target="embeddings/oleObject1558.bin"/><Relationship Id="rId3145" Type="http://schemas.openxmlformats.org/officeDocument/2006/relationships/image" Target="media/image1567.wmf"/><Relationship Id="rId3146" Type="http://schemas.openxmlformats.org/officeDocument/2006/relationships/oleObject" Target="embeddings/oleObject1559.bin"/><Relationship Id="rId3147" Type="http://schemas.openxmlformats.org/officeDocument/2006/relationships/image" Target="media/image1568.wmf"/><Relationship Id="rId3148" Type="http://schemas.openxmlformats.org/officeDocument/2006/relationships/oleObject" Target="embeddings/oleObject1560.bin"/><Relationship Id="rId3149" Type="http://schemas.openxmlformats.org/officeDocument/2006/relationships/image" Target="media/image1569.wmf"/><Relationship Id="rId2440" Type="http://schemas.openxmlformats.org/officeDocument/2006/relationships/oleObject" Target="embeddings/oleObject1206.bin"/><Relationship Id="rId2441" Type="http://schemas.openxmlformats.org/officeDocument/2006/relationships/image" Target="media/image1215.wmf"/><Relationship Id="rId2442" Type="http://schemas.openxmlformats.org/officeDocument/2006/relationships/oleObject" Target="embeddings/oleObject1207.bin"/><Relationship Id="rId2443" Type="http://schemas.openxmlformats.org/officeDocument/2006/relationships/image" Target="media/image1216.wmf"/><Relationship Id="rId2444" Type="http://schemas.openxmlformats.org/officeDocument/2006/relationships/oleObject" Target="embeddings/oleObject1208.bin"/><Relationship Id="rId2445" Type="http://schemas.openxmlformats.org/officeDocument/2006/relationships/image" Target="media/image1217.wmf"/><Relationship Id="rId2446" Type="http://schemas.openxmlformats.org/officeDocument/2006/relationships/oleObject" Target="embeddings/oleObject1209.bin"/><Relationship Id="rId2447" Type="http://schemas.openxmlformats.org/officeDocument/2006/relationships/image" Target="media/image1218.wmf"/><Relationship Id="rId2448" Type="http://schemas.openxmlformats.org/officeDocument/2006/relationships/oleObject" Target="embeddings/oleObject1210.bin"/><Relationship Id="rId2449" Type="http://schemas.openxmlformats.org/officeDocument/2006/relationships/image" Target="media/image1219.wmf"/><Relationship Id="rId3690" Type="http://schemas.openxmlformats.org/officeDocument/2006/relationships/image" Target="media/image1840.emf"/><Relationship Id="rId3691" Type="http://schemas.openxmlformats.org/officeDocument/2006/relationships/oleObject" Target="embeddings/oleObject1831.bin"/><Relationship Id="rId3692" Type="http://schemas.openxmlformats.org/officeDocument/2006/relationships/image" Target="media/image1841.emf"/><Relationship Id="rId3693" Type="http://schemas.openxmlformats.org/officeDocument/2006/relationships/oleObject" Target="embeddings/oleObject1832.bin"/><Relationship Id="rId3694" Type="http://schemas.openxmlformats.org/officeDocument/2006/relationships/image" Target="media/image1842.wmf"/><Relationship Id="rId3695" Type="http://schemas.openxmlformats.org/officeDocument/2006/relationships/oleObject" Target="embeddings/oleObject1833.bin"/><Relationship Id="rId3696" Type="http://schemas.openxmlformats.org/officeDocument/2006/relationships/image" Target="media/image1843.wmf"/><Relationship Id="rId3697" Type="http://schemas.openxmlformats.org/officeDocument/2006/relationships/oleObject" Target="embeddings/oleObject1834.bin"/><Relationship Id="rId3698" Type="http://schemas.openxmlformats.org/officeDocument/2006/relationships/image" Target="media/image1844.emf"/><Relationship Id="rId3699" Type="http://schemas.openxmlformats.org/officeDocument/2006/relationships/oleObject" Target="embeddings/oleObject1835.bin"/><Relationship Id="rId800" Type="http://schemas.openxmlformats.org/officeDocument/2006/relationships/oleObject" Target="embeddings/oleObject394.bin"/><Relationship Id="rId801" Type="http://schemas.openxmlformats.org/officeDocument/2006/relationships/image" Target="media/image398.wmf"/><Relationship Id="rId802" Type="http://schemas.openxmlformats.org/officeDocument/2006/relationships/oleObject" Target="embeddings/oleObject395.bin"/><Relationship Id="rId803" Type="http://schemas.openxmlformats.org/officeDocument/2006/relationships/image" Target="media/image399.wmf"/><Relationship Id="rId804" Type="http://schemas.openxmlformats.org/officeDocument/2006/relationships/oleObject" Target="embeddings/oleObject396.bin"/><Relationship Id="rId805" Type="http://schemas.openxmlformats.org/officeDocument/2006/relationships/image" Target="media/image400.wmf"/><Relationship Id="rId806" Type="http://schemas.openxmlformats.org/officeDocument/2006/relationships/oleObject" Target="embeddings/oleObject397.bin"/><Relationship Id="rId807" Type="http://schemas.openxmlformats.org/officeDocument/2006/relationships/image" Target="media/image401.wmf"/><Relationship Id="rId808" Type="http://schemas.openxmlformats.org/officeDocument/2006/relationships/oleObject" Target="embeddings/oleObject398.bin"/><Relationship Id="rId809" Type="http://schemas.openxmlformats.org/officeDocument/2006/relationships/image" Target="media/image402.wmf"/><Relationship Id="rId1740" Type="http://schemas.openxmlformats.org/officeDocument/2006/relationships/image" Target="media/image868.wmf"/><Relationship Id="rId1741" Type="http://schemas.openxmlformats.org/officeDocument/2006/relationships/oleObject" Target="embeddings/oleObject864.bin"/><Relationship Id="rId1742" Type="http://schemas.openxmlformats.org/officeDocument/2006/relationships/image" Target="media/image869.wmf"/><Relationship Id="rId1743" Type="http://schemas.openxmlformats.org/officeDocument/2006/relationships/oleObject" Target="embeddings/oleObject865.bin"/><Relationship Id="rId1744" Type="http://schemas.openxmlformats.org/officeDocument/2006/relationships/image" Target="media/image870.wmf"/><Relationship Id="rId1745" Type="http://schemas.openxmlformats.org/officeDocument/2006/relationships/oleObject" Target="embeddings/oleObject866.bin"/><Relationship Id="rId1746" Type="http://schemas.openxmlformats.org/officeDocument/2006/relationships/image" Target="media/image871.wmf"/><Relationship Id="rId1747" Type="http://schemas.openxmlformats.org/officeDocument/2006/relationships/oleObject" Target="embeddings/oleObject867.bin"/><Relationship Id="rId1748" Type="http://schemas.openxmlformats.org/officeDocument/2006/relationships/image" Target="media/image872.wmf"/><Relationship Id="rId1749" Type="http://schemas.openxmlformats.org/officeDocument/2006/relationships/oleObject" Target="embeddings/oleObject868.bin"/><Relationship Id="rId2990" Type="http://schemas.openxmlformats.org/officeDocument/2006/relationships/oleObject" Target="embeddings/oleObject1481.bin"/><Relationship Id="rId2991" Type="http://schemas.openxmlformats.org/officeDocument/2006/relationships/image" Target="media/image1490.wmf"/><Relationship Id="rId2992" Type="http://schemas.openxmlformats.org/officeDocument/2006/relationships/oleObject" Target="embeddings/oleObject1482.bin"/><Relationship Id="rId2993" Type="http://schemas.openxmlformats.org/officeDocument/2006/relationships/image" Target="media/image1491.wmf"/><Relationship Id="rId2994" Type="http://schemas.openxmlformats.org/officeDocument/2006/relationships/oleObject" Target="embeddings/oleObject1483.bin"/><Relationship Id="rId2995" Type="http://schemas.openxmlformats.org/officeDocument/2006/relationships/image" Target="media/image1492.wmf"/><Relationship Id="rId2996" Type="http://schemas.openxmlformats.org/officeDocument/2006/relationships/oleObject" Target="embeddings/oleObject1484.bin"/><Relationship Id="rId2997" Type="http://schemas.openxmlformats.org/officeDocument/2006/relationships/image" Target="media/image1493.wmf"/><Relationship Id="rId2998" Type="http://schemas.openxmlformats.org/officeDocument/2006/relationships/oleObject" Target="embeddings/oleObject1485.bin"/><Relationship Id="rId2999" Type="http://schemas.openxmlformats.org/officeDocument/2006/relationships/image" Target="media/image1494.wmf"/><Relationship Id="rId3150" Type="http://schemas.openxmlformats.org/officeDocument/2006/relationships/oleObject" Target="embeddings/oleObject1561.bin"/><Relationship Id="rId3151" Type="http://schemas.openxmlformats.org/officeDocument/2006/relationships/image" Target="media/image1570.wmf"/><Relationship Id="rId3152" Type="http://schemas.openxmlformats.org/officeDocument/2006/relationships/oleObject" Target="embeddings/oleObject1562.bin"/><Relationship Id="rId3153" Type="http://schemas.openxmlformats.org/officeDocument/2006/relationships/image" Target="media/image1571.wmf"/><Relationship Id="rId3154" Type="http://schemas.openxmlformats.org/officeDocument/2006/relationships/oleObject" Target="embeddings/oleObject1563.bin"/><Relationship Id="rId3155" Type="http://schemas.openxmlformats.org/officeDocument/2006/relationships/image" Target="media/image1572.wmf"/><Relationship Id="rId3156" Type="http://schemas.openxmlformats.org/officeDocument/2006/relationships/oleObject" Target="embeddings/oleObject1564.bin"/><Relationship Id="rId3157" Type="http://schemas.openxmlformats.org/officeDocument/2006/relationships/image" Target="media/image1573.wmf"/><Relationship Id="rId3158" Type="http://schemas.openxmlformats.org/officeDocument/2006/relationships/oleObject" Target="embeddings/oleObject1565.bin"/><Relationship Id="rId3159" Type="http://schemas.openxmlformats.org/officeDocument/2006/relationships/image" Target="media/image1574.wmf"/><Relationship Id="rId1200" Type="http://schemas.openxmlformats.org/officeDocument/2006/relationships/oleObject" Target="embeddings/oleObject594.bin"/><Relationship Id="rId1201" Type="http://schemas.openxmlformats.org/officeDocument/2006/relationships/image" Target="media/image598.wmf"/><Relationship Id="rId1202" Type="http://schemas.openxmlformats.org/officeDocument/2006/relationships/oleObject" Target="embeddings/oleObject595.bin"/><Relationship Id="rId1203" Type="http://schemas.openxmlformats.org/officeDocument/2006/relationships/image" Target="media/image599.wmf"/><Relationship Id="rId1204" Type="http://schemas.openxmlformats.org/officeDocument/2006/relationships/oleObject" Target="embeddings/oleObject596.bin"/><Relationship Id="rId1205" Type="http://schemas.openxmlformats.org/officeDocument/2006/relationships/image" Target="media/image600.wmf"/><Relationship Id="rId1206" Type="http://schemas.openxmlformats.org/officeDocument/2006/relationships/oleObject" Target="embeddings/oleObject597.bin"/><Relationship Id="rId1207" Type="http://schemas.openxmlformats.org/officeDocument/2006/relationships/image" Target="media/image601.wmf"/><Relationship Id="rId1208" Type="http://schemas.openxmlformats.org/officeDocument/2006/relationships/oleObject" Target="embeddings/oleObject598.bin"/><Relationship Id="rId1209" Type="http://schemas.openxmlformats.org/officeDocument/2006/relationships/image" Target="media/image602.wmf"/><Relationship Id="rId2450" Type="http://schemas.openxmlformats.org/officeDocument/2006/relationships/oleObject" Target="embeddings/oleObject1211.bin"/><Relationship Id="rId2451" Type="http://schemas.openxmlformats.org/officeDocument/2006/relationships/image" Target="media/image1220.wmf"/><Relationship Id="rId2452" Type="http://schemas.openxmlformats.org/officeDocument/2006/relationships/oleObject" Target="embeddings/oleObject1212.bin"/><Relationship Id="rId2453" Type="http://schemas.openxmlformats.org/officeDocument/2006/relationships/image" Target="media/image1221.wmf"/><Relationship Id="rId2454" Type="http://schemas.openxmlformats.org/officeDocument/2006/relationships/oleObject" Target="embeddings/oleObject1213.bin"/><Relationship Id="rId2455" Type="http://schemas.openxmlformats.org/officeDocument/2006/relationships/image" Target="media/image1222.wmf"/><Relationship Id="rId2456" Type="http://schemas.openxmlformats.org/officeDocument/2006/relationships/oleObject" Target="embeddings/oleObject1214.bin"/><Relationship Id="rId2457" Type="http://schemas.openxmlformats.org/officeDocument/2006/relationships/image" Target="media/image1223.wmf"/><Relationship Id="rId2458" Type="http://schemas.openxmlformats.org/officeDocument/2006/relationships/oleObject" Target="embeddings/oleObject1215.bin"/><Relationship Id="rId2459" Type="http://schemas.openxmlformats.org/officeDocument/2006/relationships/image" Target="media/image1224.wmf"/><Relationship Id="rId810" Type="http://schemas.openxmlformats.org/officeDocument/2006/relationships/oleObject" Target="embeddings/oleObject399.bin"/><Relationship Id="rId811" Type="http://schemas.openxmlformats.org/officeDocument/2006/relationships/image" Target="media/image403.wmf"/><Relationship Id="rId812" Type="http://schemas.openxmlformats.org/officeDocument/2006/relationships/oleObject" Target="embeddings/oleObject400.bin"/><Relationship Id="rId813" Type="http://schemas.openxmlformats.org/officeDocument/2006/relationships/image" Target="media/image404.wmf"/><Relationship Id="rId814" Type="http://schemas.openxmlformats.org/officeDocument/2006/relationships/oleObject" Target="embeddings/oleObject401.bin"/><Relationship Id="rId815" Type="http://schemas.openxmlformats.org/officeDocument/2006/relationships/image" Target="media/image405.wmf"/><Relationship Id="rId816" Type="http://schemas.openxmlformats.org/officeDocument/2006/relationships/oleObject" Target="embeddings/oleObject402.bin"/><Relationship Id="rId817" Type="http://schemas.openxmlformats.org/officeDocument/2006/relationships/image" Target="media/image406.wmf"/><Relationship Id="rId818" Type="http://schemas.openxmlformats.org/officeDocument/2006/relationships/oleObject" Target="embeddings/oleObject403.bin"/><Relationship Id="rId819" Type="http://schemas.openxmlformats.org/officeDocument/2006/relationships/image" Target="media/image407.wmf"/><Relationship Id="rId1750" Type="http://schemas.openxmlformats.org/officeDocument/2006/relationships/image" Target="media/image873.wmf"/><Relationship Id="rId1751" Type="http://schemas.openxmlformats.org/officeDocument/2006/relationships/oleObject" Target="embeddings/oleObject869.bin"/><Relationship Id="rId1752" Type="http://schemas.openxmlformats.org/officeDocument/2006/relationships/image" Target="media/image874.wmf"/><Relationship Id="rId1753" Type="http://schemas.openxmlformats.org/officeDocument/2006/relationships/oleObject" Target="embeddings/oleObject870.bin"/><Relationship Id="rId1754" Type="http://schemas.openxmlformats.org/officeDocument/2006/relationships/image" Target="media/image875.wmf"/><Relationship Id="rId1755" Type="http://schemas.openxmlformats.org/officeDocument/2006/relationships/oleObject" Target="embeddings/oleObject871.bin"/><Relationship Id="rId1756" Type="http://schemas.openxmlformats.org/officeDocument/2006/relationships/image" Target="media/image876.wmf"/><Relationship Id="rId1757" Type="http://schemas.openxmlformats.org/officeDocument/2006/relationships/oleObject" Target="embeddings/oleObject872.bin"/><Relationship Id="rId1758" Type="http://schemas.openxmlformats.org/officeDocument/2006/relationships/image" Target="media/image877.wmf"/><Relationship Id="rId1759" Type="http://schemas.openxmlformats.org/officeDocument/2006/relationships/oleObject" Target="embeddings/oleObject873.bin"/><Relationship Id="rId3160" Type="http://schemas.openxmlformats.org/officeDocument/2006/relationships/oleObject" Target="embeddings/oleObject1566.bin"/><Relationship Id="rId3161" Type="http://schemas.openxmlformats.org/officeDocument/2006/relationships/image" Target="media/image1575.wmf"/><Relationship Id="rId3162" Type="http://schemas.openxmlformats.org/officeDocument/2006/relationships/oleObject" Target="embeddings/oleObject1567.bin"/><Relationship Id="rId3163" Type="http://schemas.openxmlformats.org/officeDocument/2006/relationships/image" Target="media/image1576.wmf"/><Relationship Id="rId3164" Type="http://schemas.openxmlformats.org/officeDocument/2006/relationships/oleObject" Target="embeddings/oleObject1568.bin"/><Relationship Id="rId3165" Type="http://schemas.openxmlformats.org/officeDocument/2006/relationships/image" Target="media/image1577.wmf"/><Relationship Id="rId3166" Type="http://schemas.openxmlformats.org/officeDocument/2006/relationships/oleObject" Target="embeddings/oleObject1569.bin"/><Relationship Id="rId3167" Type="http://schemas.openxmlformats.org/officeDocument/2006/relationships/image" Target="media/image1578.wmf"/><Relationship Id="rId3168" Type="http://schemas.openxmlformats.org/officeDocument/2006/relationships/oleObject" Target="embeddings/oleObject1570.bin"/><Relationship Id="rId3169" Type="http://schemas.openxmlformats.org/officeDocument/2006/relationships/image" Target="media/image1579.wmf"/><Relationship Id="rId1210" Type="http://schemas.openxmlformats.org/officeDocument/2006/relationships/oleObject" Target="embeddings/oleObject599.bin"/><Relationship Id="rId1211" Type="http://schemas.openxmlformats.org/officeDocument/2006/relationships/image" Target="media/image603.wmf"/><Relationship Id="rId1212" Type="http://schemas.openxmlformats.org/officeDocument/2006/relationships/oleObject" Target="embeddings/oleObject600.bin"/><Relationship Id="rId1213" Type="http://schemas.openxmlformats.org/officeDocument/2006/relationships/image" Target="media/image604.wmf"/><Relationship Id="rId1214" Type="http://schemas.openxmlformats.org/officeDocument/2006/relationships/oleObject" Target="embeddings/oleObject601.bin"/><Relationship Id="rId1215" Type="http://schemas.openxmlformats.org/officeDocument/2006/relationships/image" Target="media/image605.wmf"/><Relationship Id="rId1216" Type="http://schemas.openxmlformats.org/officeDocument/2006/relationships/oleObject" Target="embeddings/oleObject602.bin"/><Relationship Id="rId1217" Type="http://schemas.openxmlformats.org/officeDocument/2006/relationships/image" Target="media/image606.wmf"/><Relationship Id="rId1218" Type="http://schemas.openxmlformats.org/officeDocument/2006/relationships/oleObject" Target="embeddings/oleObject603.bin"/><Relationship Id="rId1219" Type="http://schemas.openxmlformats.org/officeDocument/2006/relationships/image" Target="media/image607.wmf"/><Relationship Id="rId2460" Type="http://schemas.openxmlformats.org/officeDocument/2006/relationships/oleObject" Target="embeddings/oleObject1216.bin"/><Relationship Id="rId2461" Type="http://schemas.openxmlformats.org/officeDocument/2006/relationships/image" Target="media/image1225.wmf"/><Relationship Id="rId2462" Type="http://schemas.openxmlformats.org/officeDocument/2006/relationships/oleObject" Target="embeddings/oleObject1217.bin"/><Relationship Id="rId2463" Type="http://schemas.openxmlformats.org/officeDocument/2006/relationships/image" Target="media/image1226.wmf"/><Relationship Id="rId2464" Type="http://schemas.openxmlformats.org/officeDocument/2006/relationships/oleObject" Target="embeddings/oleObject1218.bin"/><Relationship Id="rId2465" Type="http://schemas.openxmlformats.org/officeDocument/2006/relationships/image" Target="media/image1227.wmf"/><Relationship Id="rId2466" Type="http://schemas.openxmlformats.org/officeDocument/2006/relationships/oleObject" Target="embeddings/oleObject1219.bin"/><Relationship Id="rId2467" Type="http://schemas.openxmlformats.org/officeDocument/2006/relationships/image" Target="media/image1228.wmf"/><Relationship Id="rId2468" Type="http://schemas.openxmlformats.org/officeDocument/2006/relationships/oleObject" Target="embeddings/oleObject1220.bin"/><Relationship Id="rId2469" Type="http://schemas.openxmlformats.org/officeDocument/2006/relationships/image" Target="media/image1229.wmf"/><Relationship Id="rId820" Type="http://schemas.openxmlformats.org/officeDocument/2006/relationships/oleObject" Target="embeddings/oleObject404.bin"/><Relationship Id="rId821" Type="http://schemas.openxmlformats.org/officeDocument/2006/relationships/image" Target="media/image408.wmf"/><Relationship Id="rId822" Type="http://schemas.openxmlformats.org/officeDocument/2006/relationships/oleObject" Target="embeddings/oleObject405.bin"/><Relationship Id="rId823" Type="http://schemas.openxmlformats.org/officeDocument/2006/relationships/image" Target="media/image409.wmf"/><Relationship Id="rId824" Type="http://schemas.openxmlformats.org/officeDocument/2006/relationships/oleObject" Target="embeddings/oleObject406.bin"/><Relationship Id="rId825" Type="http://schemas.openxmlformats.org/officeDocument/2006/relationships/image" Target="media/image410.wmf"/><Relationship Id="rId826" Type="http://schemas.openxmlformats.org/officeDocument/2006/relationships/oleObject" Target="embeddings/oleObject407.bin"/><Relationship Id="rId827" Type="http://schemas.openxmlformats.org/officeDocument/2006/relationships/image" Target="media/image411.wmf"/><Relationship Id="rId828" Type="http://schemas.openxmlformats.org/officeDocument/2006/relationships/oleObject" Target="embeddings/oleObject408.bin"/><Relationship Id="rId829" Type="http://schemas.openxmlformats.org/officeDocument/2006/relationships/image" Target="media/image412.wmf"/><Relationship Id="rId1760" Type="http://schemas.openxmlformats.org/officeDocument/2006/relationships/image" Target="media/image878.wmf"/><Relationship Id="rId1761" Type="http://schemas.openxmlformats.org/officeDocument/2006/relationships/oleObject" Target="embeddings/oleObject874.bin"/><Relationship Id="rId1762" Type="http://schemas.openxmlformats.org/officeDocument/2006/relationships/image" Target="media/image879.wmf"/><Relationship Id="rId1763" Type="http://schemas.openxmlformats.org/officeDocument/2006/relationships/oleObject" Target="embeddings/oleObject875.bin"/><Relationship Id="rId1764" Type="http://schemas.openxmlformats.org/officeDocument/2006/relationships/image" Target="media/image880.wmf"/><Relationship Id="rId1765" Type="http://schemas.openxmlformats.org/officeDocument/2006/relationships/oleObject" Target="embeddings/oleObject876.bin"/><Relationship Id="rId1766" Type="http://schemas.openxmlformats.org/officeDocument/2006/relationships/image" Target="media/image881.wmf"/><Relationship Id="rId1767" Type="http://schemas.openxmlformats.org/officeDocument/2006/relationships/oleObject" Target="embeddings/oleObject877.bin"/><Relationship Id="rId1768" Type="http://schemas.openxmlformats.org/officeDocument/2006/relationships/image" Target="media/image882.wmf"/><Relationship Id="rId1769" Type="http://schemas.openxmlformats.org/officeDocument/2006/relationships/oleObject" Target="embeddings/oleObject878.bin"/><Relationship Id="rId3170" Type="http://schemas.openxmlformats.org/officeDocument/2006/relationships/oleObject" Target="embeddings/oleObject1571.bin"/><Relationship Id="rId3171" Type="http://schemas.openxmlformats.org/officeDocument/2006/relationships/image" Target="media/image1580.wmf"/><Relationship Id="rId3172" Type="http://schemas.openxmlformats.org/officeDocument/2006/relationships/oleObject" Target="embeddings/oleObject1572.bin"/><Relationship Id="rId3173" Type="http://schemas.openxmlformats.org/officeDocument/2006/relationships/image" Target="media/image1581.wmf"/><Relationship Id="rId3174" Type="http://schemas.openxmlformats.org/officeDocument/2006/relationships/oleObject" Target="embeddings/oleObject1573.bin"/><Relationship Id="rId3175" Type="http://schemas.openxmlformats.org/officeDocument/2006/relationships/image" Target="media/image1582.wmf"/><Relationship Id="rId3176" Type="http://schemas.openxmlformats.org/officeDocument/2006/relationships/oleObject" Target="embeddings/oleObject1574.bin"/><Relationship Id="rId3177" Type="http://schemas.openxmlformats.org/officeDocument/2006/relationships/image" Target="media/image1583.wmf"/><Relationship Id="rId3178" Type="http://schemas.openxmlformats.org/officeDocument/2006/relationships/oleObject" Target="embeddings/oleObject1575.bin"/><Relationship Id="rId3179" Type="http://schemas.openxmlformats.org/officeDocument/2006/relationships/image" Target="media/image1584.wmf"/><Relationship Id="rId1220" Type="http://schemas.openxmlformats.org/officeDocument/2006/relationships/oleObject" Target="embeddings/oleObject604.bin"/><Relationship Id="rId1221" Type="http://schemas.openxmlformats.org/officeDocument/2006/relationships/image" Target="media/image608.wmf"/><Relationship Id="rId1222" Type="http://schemas.openxmlformats.org/officeDocument/2006/relationships/oleObject" Target="embeddings/oleObject605.bin"/><Relationship Id="rId1223" Type="http://schemas.openxmlformats.org/officeDocument/2006/relationships/image" Target="media/image609.wmf"/><Relationship Id="rId1224" Type="http://schemas.openxmlformats.org/officeDocument/2006/relationships/oleObject" Target="embeddings/oleObject606.bin"/><Relationship Id="rId1225" Type="http://schemas.openxmlformats.org/officeDocument/2006/relationships/image" Target="media/image610.wmf"/><Relationship Id="rId1226" Type="http://schemas.openxmlformats.org/officeDocument/2006/relationships/oleObject" Target="embeddings/oleObject607.bin"/><Relationship Id="rId1227" Type="http://schemas.openxmlformats.org/officeDocument/2006/relationships/image" Target="media/image611.wmf"/><Relationship Id="rId1228" Type="http://schemas.openxmlformats.org/officeDocument/2006/relationships/oleObject" Target="embeddings/oleObject608.bin"/><Relationship Id="rId1229" Type="http://schemas.openxmlformats.org/officeDocument/2006/relationships/image" Target="media/image612.wmf"/><Relationship Id="rId2470" Type="http://schemas.openxmlformats.org/officeDocument/2006/relationships/oleObject" Target="embeddings/oleObject1221.bin"/><Relationship Id="rId2471" Type="http://schemas.openxmlformats.org/officeDocument/2006/relationships/image" Target="media/image1230.wmf"/><Relationship Id="rId2472" Type="http://schemas.openxmlformats.org/officeDocument/2006/relationships/oleObject" Target="embeddings/oleObject1222.bin"/><Relationship Id="rId2473" Type="http://schemas.openxmlformats.org/officeDocument/2006/relationships/image" Target="media/image1231.wmf"/><Relationship Id="rId2474" Type="http://schemas.openxmlformats.org/officeDocument/2006/relationships/oleObject" Target="embeddings/oleObject1223.bin"/><Relationship Id="rId2475" Type="http://schemas.openxmlformats.org/officeDocument/2006/relationships/image" Target="media/image1232.wmf"/><Relationship Id="rId2476" Type="http://schemas.openxmlformats.org/officeDocument/2006/relationships/oleObject" Target="embeddings/oleObject1224.bin"/><Relationship Id="rId2477" Type="http://schemas.openxmlformats.org/officeDocument/2006/relationships/image" Target="media/image1233.wmf"/><Relationship Id="rId2478" Type="http://schemas.openxmlformats.org/officeDocument/2006/relationships/oleObject" Target="embeddings/oleObject1225.bin"/><Relationship Id="rId2479" Type="http://schemas.openxmlformats.org/officeDocument/2006/relationships/image" Target="media/image1234.wmf"/><Relationship Id="rId830" Type="http://schemas.openxmlformats.org/officeDocument/2006/relationships/oleObject" Target="embeddings/oleObject409.bin"/><Relationship Id="rId831" Type="http://schemas.openxmlformats.org/officeDocument/2006/relationships/image" Target="media/image413.wmf"/><Relationship Id="rId832" Type="http://schemas.openxmlformats.org/officeDocument/2006/relationships/oleObject" Target="embeddings/oleObject410.bin"/><Relationship Id="rId833" Type="http://schemas.openxmlformats.org/officeDocument/2006/relationships/image" Target="media/image414.wmf"/><Relationship Id="rId834" Type="http://schemas.openxmlformats.org/officeDocument/2006/relationships/oleObject" Target="embeddings/oleObject411.bin"/><Relationship Id="rId835" Type="http://schemas.openxmlformats.org/officeDocument/2006/relationships/image" Target="media/image415.wmf"/><Relationship Id="rId836" Type="http://schemas.openxmlformats.org/officeDocument/2006/relationships/oleObject" Target="embeddings/oleObject412.bin"/><Relationship Id="rId837" Type="http://schemas.openxmlformats.org/officeDocument/2006/relationships/image" Target="media/image416.wmf"/><Relationship Id="rId838" Type="http://schemas.openxmlformats.org/officeDocument/2006/relationships/oleObject" Target="embeddings/oleObject413.bin"/><Relationship Id="rId839" Type="http://schemas.openxmlformats.org/officeDocument/2006/relationships/image" Target="media/image417.wmf"/><Relationship Id="rId1770" Type="http://schemas.openxmlformats.org/officeDocument/2006/relationships/image" Target="media/image883.wmf"/><Relationship Id="rId1771" Type="http://schemas.openxmlformats.org/officeDocument/2006/relationships/oleObject" Target="embeddings/oleObject879.bin"/><Relationship Id="rId1772" Type="http://schemas.openxmlformats.org/officeDocument/2006/relationships/image" Target="media/image884.wmf"/><Relationship Id="rId1773" Type="http://schemas.openxmlformats.org/officeDocument/2006/relationships/oleObject" Target="embeddings/oleObject880.bin"/><Relationship Id="rId1774" Type="http://schemas.openxmlformats.org/officeDocument/2006/relationships/image" Target="media/image885.wmf"/><Relationship Id="rId1775" Type="http://schemas.openxmlformats.org/officeDocument/2006/relationships/oleObject" Target="embeddings/oleObject881.bin"/><Relationship Id="rId1776" Type="http://schemas.openxmlformats.org/officeDocument/2006/relationships/image" Target="media/image886.wmf"/><Relationship Id="rId1777" Type="http://schemas.openxmlformats.org/officeDocument/2006/relationships/oleObject" Target="embeddings/oleObject882.bin"/><Relationship Id="rId1778" Type="http://schemas.openxmlformats.org/officeDocument/2006/relationships/image" Target="media/image887.wmf"/><Relationship Id="rId1779" Type="http://schemas.openxmlformats.org/officeDocument/2006/relationships/oleObject" Target="embeddings/oleObject883.bin"/><Relationship Id="rId3180" Type="http://schemas.openxmlformats.org/officeDocument/2006/relationships/oleObject" Target="embeddings/oleObject1576.bin"/><Relationship Id="rId3181" Type="http://schemas.openxmlformats.org/officeDocument/2006/relationships/image" Target="media/image1585.wmf"/><Relationship Id="rId3182" Type="http://schemas.openxmlformats.org/officeDocument/2006/relationships/oleObject" Target="embeddings/oleObject1577.bin"/><Relationship Id="rId3183" Type="http://schemas.openxmlformats.org/officeDocument/2006/relationships/image" Target="media/image1586.wmf"/><Relationship Id="rId3184" Type="http://schemas.openxmlformats.org/officeDocument/2006/relationships/oleObject" Target="embeddings/oleObject1578.bin"/><Relationship Id="rId3185" Type="http://schemas.openxmlformats.org/officeDocument/2006/relationships/image" Target="media/image1587.wmf"/><Relationship Id="rId3186" Type="http://schemas.openxmlformats.org/officeDocument/2006/relationships/oleObject" Target="embeddings/oleObject1579.bin"/><Relationship Id="rId3187" Type="http://schemas.openxmlformats.org/officeDocument/2006/relationships/image" Target="media/image1588.wmf"/><Relationship Id="rId3188" Type="http://schemas.openxmlformats.org/officeDocument/2006/relationships/oleObject" Target="embeddings/oleObject1580.bin"/><Relationship Id="rId3189" Type="http://schemas.openxmlformats.org/officeDocument/2006/relationships/image" Target="media/image1589.wmf"/><Relationship Id="rId1230" Type="http://schemas.openxmlformats.org/officeDocument/2006/relationships/oleObject" Target="embeddings/oleObject609.bin"/><Relationship Id="rId1231" Type="http://schemas.openxmlformats.org/officeDocument/2006/relationships/image" Target="media/image613.wmf"/><Relationship Id="rId1232" Type="http://schemas.openxmlformats.org/officeDocument/2006/relationships/oleObject" Target="embeddings/oleObject610.bin"/><Relationship Id="rId1233" Type="http://schemas.openxmlformats.org/officeDocument/2006/relationships/image" Target="media/image614.wmf"/><Relationship Id="rId1234" Type="http://schemas.openxmlformats.org/officeDocument/2006/relationships/oleObject" Target="embeddings/oleObject611.bin"/><Relationship Id="rId1235" Type="http://schemas.openxmlformats.org/officeDocument/2006/relationships/image" Target="media/image615.wmf"/><Relationship Id="rId1236" Type="http://schemas.openxmlformats.org/officeDocument/2006/relationships/oleObject" Target="embeddings/oleObject612.bin"/><Relationship Id="rId1237" Type="http://schemas.openxmlformats.org/officeDocument/2006/relationships/image" Target="media/image616.wmf"/><Relationship Id="rId1238" Type="http://schemas.openxmlformats.org/officeDocument/2006/relationships/oleObject" Target="embeddings/oleObject613.bin"/><Relationship Id="rId1239" Type="http://schemas.openxmlformats.org/officeDocument/2006/relationships/image" Target="media/image617.wmf"/><Relationship Id="rId2480" Type="http://schemas.openxmlformats.org/officeDocument/2006/relationships/oleObject" Target="embeddings/oleObject1226.bin"/><Relationship Id="rId2481" Type="http://schemas.openxmlformats.org/officeDocument/2006/relationships/image" Target="media/image1235.wmf"/><Relationship Id="rId2482" Type="http://schemas.openxmlformats.org/officeDocument/2006/relationships/oleObject" Target="embeddings/oleObject1227.bin"/><Relationship Id="rId2483" Type="http://schemas.openxmlformats.org/officeDocument/2006/relationships/image" Target="media/image1236.wmf"/><Relationship Id="rId2484" Type="http://schemas.openxmlformats.org/officeDocument/2006/relationships/oleObject" Target="embeddings/oleObject1228.bin"/><Relationship Id="rId2485" Type="http://schemas.openxmlformats.org/officeDocument/2006/relationships/image" Target="media/image1237.wmf"/><Relationship Id="rId2486" Type="http://schemas.openxmlformats.org/officeDocument/2006/relationships/oleObject" Target="embeddings/oleObject1229.bin"/><Relationship Id="rId2487" Type="http://schemas.openxmlformats.org/officeDocument/2006/relationships/image" Target="media/image1238.wmf"/><Relationship Id="rId2488" Type="http://schemas.openxmlformats.org/officeDocument/2006/relationships/oleObject" Target="embeddings/oleObject1230.bin"/><Relationship Id="rId2489" Type="http://schemas.openxmlformats.org/officeDocument/2006/relationships/image" Target="media/image1239.wmf"/><Relationship Id="rId840" Type="http://schemas.openxmlformats.org/officeDocument/2006/relationships/oleObject" Target="embeddings/oleObject414.bin"/><Relationship Id="rId841" Type="http://schemas.openxmlformats.org/officeDocument/2006/relationships/image" Target="media/image418.wmf"/><Relationship Id="rId842" Type="http://schemas.openxmlformats.org/officeDocument/2006/relationships/oleObject" Target="embeddings/oleObject415.bin"/><Relationship Id="rId843" Type="http://schemas.openxmlformats.org/officeDocument/2006/relationships/image" Target="media/image419.wmf"/><Relationship Id="rId844" Type="http://schemas.openxmlformats.org/officeDocument/2006/relationships/oleObject" Target="embeddings/oleObject416.bin"/><Relationship Id="rId845" Type="http://schemas.openxmlformats.org/officeDocument/2006/relationships/image" Target="media/image420.wmf"/><Relationship Id="rId846" Type="http://schemas.openxmlformats.org/officeDocument/2006/relationships/oleObject" Target="embeddings/oleObject417.bin"/><Relationship Id="rId847" Type="http://schemas.openxmlformats.org/officeDocument/2006/relationships/image" Target="media/image421.wmf"/><Relationship Id="rId848" Type="http://schemas.openxmlformats.org/officeDocument/2006/relationships/oleObject" Target="embeddings/oleObject418.bin"/><Relationship Id="rId849" Type="http://schemas.openxmlformats.org/officeDocument/2006/relationships/image" Target="media/image422.wmf"/><Relationship Id="rId1780" Type="http://schemas.openxmlformats.org/officeDocument/2006/relationships/image" Target="media/image888.wmf"/><Relationship Id="rId1781" Type="http://schemas.openxmlformats.org/officeDocument/2006/relationships/oleObject" Target="embeddings/oleObject884.bin"/><Relationship Id="rId1782" Type="http://schemas.openxmlformats.org/officeDocument/2006/relationships/image" Target="media/image889.wmf"/><Relationship Id="rId1783" Type="http://schemas.openxmlformats.org/officeDocument/2006/relationships/oleObject" Target="embeddings/oleObject885.bin"/><Relationship Id="rId1784" Type="http://schemas.openxmlformats.org/officeDocument/2006/relationships/image" Target="media/image890.wmf"/><Relationship Id="rId1785" Type="http://schemas.openxmlformats.org/officeDocument/2006/relationships/oleObject" Target="embeddings/oleObject886.bin"/><Relationship Id="rId1786" Type="http://schemas.openxmlformats.org/officeDocument/2006/relationships/image" Target="media/image891.wmf"/><Relationship Id="rId1787" Type="http://schemas.openxmlformats.org/officeDocument/2006/relationships/oleObject" Target="embeddings/oleObject887.bin"/><Relationship Id="rId1788" Type="http://schemas.openxmlformats.org/officeDocument/2006/relationships/image" Target="media/image892.wmf"/><Relationship Id="rId1789" Type="http://schemas.openxmlformats.org/officeDocument/2006/relationships/oleObject" Target="embeddings/oleObject888.bin"/><Relationship Id="rId3190" Type="http://schemas.openxmlformats.org/officeDocument/2006/relationships/oleObject" Target="embeddings/oleObject1581.bin"/><Relationship Id="rId3191" Type="http://schemas.openxmlformats.org/officeDocument/2006/relationships/image" Target="media/image1590.wmf"/><Relationship Id="rId3192" Type="http://schemas.openxmlformats.org/officeDocument/2006/relationships/oleObject" Target="embeddings/oleObject1582.bin"/><Relationship Id="rId3193" Type="http://schemas.openxmlformats.org/officeDocument/2006/relationships/image" Target="media/image1591.wmf"/><Relationship Id="rId3194" Type="http://schemas.openxmlformats.org/officeDocument/2006/relationships/oleObject" Target="embeddings/oleObject1583.bin"/><Relationship Id="rId3195" Type="http://schemas.openxmlformats.org/officeDocument/2006/relationships/image" Target="media/image1592.wmf"/><Relationship Id="rId3196" Type="http://schemas.openxmlformats.org/officeDocument/2006/relationships/oleObject" Target="embeddings/oleObject1584.bin"/><Relationship Id="rId3197" Type="http://schemas.openxmlformats.org/officeDocument/2006/relationships/image" Target="media/image1593.png"/><Relationship Id="rId3198" Type="http://schemas.openxmlformats.org/officeDocument/2006/relationships/image" Target="media/image1594.wmf"/><Relationship Id="rId3199" Type="http://schemas.openxmlformats.org/officeDocument/2006/relationships/oleObject" Target="embeddings/oleObject1585.bin"/><Relationship Id="rId300" Type="http://schemas.openxmlformats.org/officeDocument/2006/relationships/image" Target="media/image148.wmf"/><Relationship Id="rId301" Type="http://schemas.openxmlformats.org/officeDocument/2006/relationships/oleObject" Target="embeddings/oleObject145.bin"/><Relationship Id="rId302" Type="http://schemas.openxmlformats.org/officeDocument/2006/relationships/image" Target="media/image149.wmf"/><Relationship Id="rId303" Type="http://schemas.openxmlformats.org/officeDocument/2006/relationships/oleObject" Target="embeddings/oleObject146.bin"/><Relationship Id="rId304" Type="http://schemas.openxmlformats.org/officeDocument/2006/relationships/image" Target="media/image150.wmf"/><Relationship Id="rId305" Type="http://schemas.openxmlformats.org/officeDocument/2006/relationships/oleObject" Target="embeddings/oleObject147.bin"/><Relationship Id="rId306" Type="http://schemas.openxmlformats.org/officeDocument/2006/relationships/image" Target="media/image151.wmf"/><Relationship Id="rId307" Type="http://schemas.openxmlformats.org/officeDocument/2006/relationships/oleObject" Target="embeddings/oleObject148.bin"/><Relationship Id="rId308" Type="http://schemas.openxmlformats.org/officeDocument/2006/relationships/image" Target="media/image152.wmf"/><Relationship Id="rId309" Type="http://schemas.openxmlformats.org/officeDocument/2006/relationships/oleObject" Target="embeddings/oleObject149.bin"/><Relationship Id="rId1240" Type="http://schemas.openxmlformats.org/officeDocument/2006/relationships/oleObject" Target="embeddings/oleObject614.bin"/><Relationship Id="rId1241" Type="http://schemas.openxmlformats.org/officeDocument/2006/relationships/image" Target="media/image618.wmf"/><Relationship Id="rId1242" Type="http://schemas.openxmlformats.org/officeDocument/2006/relationships/oleObject" Target="embeddings/oleObject615.bin"/><Relationship Id="rId1243" Type="http://schemas.openxmlformats.org/officeDocument/2006/relationships/image" Target="media/image619.wmf"/><Relationship Id="rId1244" Type="http://schemas.openxmlformats.org/officeDocument/2006/relationships/oleObject" Target="embeddings/oleObject616.bin"/><Relationship Id="rId1245" Type="http://schemas.openxmlformats.org/officeDocument/2006/relationships/image" Target="media/image620.wmf"/><Relationship Id="rId1246" Type="http://schemas.openxmlformats.org/officeDocument/2006/relationships/oleObject" Target="embeddings/oleObject617.bin"/><Relationship Id="rId1247" Type="http://schemas.openxmlformats.org/officeDocument/2006/relationships/image" Target="media/image621.wmf"/><Relationship Id="rId1248" Type="http://schemas.openxmlformats.org/officeDocument/2006/relationships/oleObject" Target="embeddings/oleObject618.bin"/><Relationship Id="rId1249" Type="http://schemas.openxmlformats.org/officeDocument/2006/relationships/image" Target="media/image622.wmf"/><Relationship Id="rId2490" Type="http://schemas.openxmlformats.org/officeDocument/2006/relationships/oleObject" Target="embeddings/oleObject1231.bin"/><Relationship Id="rId2491" Type="http://schemas.openxmlformats.org/officeDocument/2006/relationships/image" Target="media/image1240.wmf"/><Relationship Id="rId2492" Type="http://schemas.openxmlformats.org/officeDocument/2006/relationships/oleObject" Target="embeddings/oleObject1232.bin"/><Relationship Id="rId2493" Type="http://schemas.openxmlformats.org/officeDocument/2006/relationships/image" Target="media/image1241.wmf"/><Relationship Id="rId2494" Type="http://schemas.openxmlformats.org/officeDocument/2006/relationships/oleObject" Target="embeddings/oleObject1233.bin"/><Relationship Id="rId2495" Type="http://schemas.openxmlformats.org/officeDocument/2006/relationships/image" Target="media/image1242.wmf"/><Relationship Id="rId2496" Type="http://schemas.openxmlformats.org/officeDocument/2006/relationships/oleObject" Target="embeddings/oleObject1234.bin"/><Relationship Id="rId2497" Type="http://schemas.openxmlformats.org/officeDocument/2006/relationships/image" Target="media/image1243.wmf"/><Relationship Id="rId2498" Type="http://schemas.openxmlformats.org/officeDocument/2006/relationships/oleObject" Target="embeddings/oleObject1235.bin"/><Relationship Id="rId2499" Type="http://schemas.openxmlformats.org/officeDocument/2006/relationships/image" Target="media/image1244.wmf"/><Relationship Id="rId850" Type="http://schemas.openxmlformats.org/officeDocument/2006/relationships/oleObject" Target="embeddings/oleObject419.bin"/><Relationship Id="rId851" Type="http://schemas.openxmlformats.org/officeDocument/2006/relationships/image" Target="media/image423.wmf"/><Relationship Id="rId852" Type="http://schemas.openxmlformats.org/officeDocument/2006/relationships/oleObject" Target="embeddings/oleObject420.bin"/><Relationship Id="rId853" Type="http://schemas.openxmlformats.org/officeDocument/2006/relationships/image" Target="media/image424.wmf"/><Relationship Id="rId854" Type="http://schemas.openxmlformats.org/officeDocument/2006/relationships/oleObject" Target="embeddings/oleObject421.bin"/><Relationship Id="rId855" Type="http://schemas.openxmlformats.org/officeDocument/2006/relationships/image" Target="media/image425.wmf"/><Relationship Id="rId856" Type="http://schemas.openxmlformats.org/officeDocument/2006/relationships/oleObject" Target="embeddings/oleObject422.bin"/><Relationship Id="rId857" Type="http://schemas.openxmlformats.org/officeDocument/2006/relationships/image" Target="media/image426.wmf"/><Relationship Id="rId858" Type="http://schemas.openxmlformats.org/officeDocument/2006/relationships/oleObject" Target="embeddings/oleObject423.bin"/><Relationship Id="rId859" Type="http://schemas.openxmlformats.org/officeDocument/2006/relationships/image" Target="media/image427.wmf"/><Relationship Id="rId1790" Type="http://schemas.openxmlformats.org/officeDocument/2006/relationships/image" Target="media/image893.wmf"/><Relationship Id="rId1791" Type="http://schemas.openxmlformats.org/officeDocument/2006/relationships/oleObject" Target="embeddings/oleObject889.bin"/><Relationship Id="rId1792" Type="http://schemas.openxmlformats.org/officeDocument/2006/relationships/image" Target="media/image894.wmf"/><Relationship Id="rId1793" Type="http://schemas.openxmlformats.org/officeDocument/2006/relationships/oleObject" Target="embeddings/oleObject890.bin"/><Relationship Id="rId1794" Type="http://schemas.openxmlformats.org/officeDocument/2006/relationships/image" Target="media/image895.wmf"/><Relationship Id="rId1795" Type="http://schemas.openxmlformats.org/officeDocument/2006/relationships/oleObject" Target="embeddings/oleObject891.bin"/><Relationship Id="rId1796" Type="http://schemas.openxmlformats.org/officeDocument/2006/relationships/image" Target="media/image896.wmf"/><Relationship Id="rId1797" Type="http://schemas.openxmlformats.org/officeDocument/2006/relationships/oleObject" Target="embeddings/oleObject892.bin"/><Relationship Id="rId1798" Type="http://schemas.openxmlformats.org/officeDocument/2006/relationships/image" Target="media/image897.wmf"/><Relationship Id="rId1799" Type="http://schemas.openxmlformats.org/officeDocument/2006/relationships/oleObject" Target="embeddings/oleObject893.bin"/><Relationship Id="rId310" Type="http://schemas.openxmlformats.org/officeDocument/2006/relationships/image" Target="media/image153.wmf"/><Relationship Id="rId311" Type="http://schemas.openxmlformats.org/officeDocument/2006/relationships/oleObject" Target="embeddings/oleObject150.bin"/><Relationship Id="rId312" Type="http://schemas.openxmlformats.org/officeDocument/2006/relationships/image" Target="media/image154.wmf"/><Relationship Id="rId313" Type="http://schemas.openxmlformats.org/officeDocument/2006/relationships/oleObject" Target="embeddings/oleObject151.bin"/><Relationship Id="rId314" Type="http://schemas.openxmlformats.org/officeDocument/2006/relationships/image" Target="media/image155.wmf"/><Relationship Id="rId315" Type="http://schemas.openxmlformats.org/officeDocument/2006/relationships/oleObject" Target="embeddings/oleObject152.bin"/><Relationship Id="rId316" Type="http://schemas.openxmlformats.org/officeDocument/2006/relationships/image" Target="media/image156.wmf"/><Relationship Id="rId317" Type="http://schemas.openxmlformats.org/officeDocument/2006/relationships/oleObject" Target="embeddings/oleObject153.bin"/><Relationship Id="rId318" Type="http://schemas.openxmlformats.org/officeDocument/2006/relationships/image" Target="media/image157.wmf"/><Relationship Id="rId319" Type="http://schemas.openxmlformats.org/officeDocument/2006/relationships/oleObject" Target="embeddings/oleObject154.bin"/><Relationship Id="rId1250" Type="http://schemas.openxmlformats.org/officeDocument/2006/relationships/oleObject" Target="embeddings/oleObject619.bin"/><Relationship Id="rId1251" Type="http://schemas.openxmlformats.org/officeDocument/2006/relationships/image" Target="media/image623.wmf"/><Relationship Id="rId1252" Type="http://schemas.openxmlformats.org/officeDocument/2006/relationships/oleObject" Target="embeddings/oleObject620.bin"/><Relationship Id="rId1253" Type="http://schemas.openxmlformats.org/officeDocument/2006/relationships/image" Target="media/image624.wmf"/><Relationship Id="rId1254" Type="http://schemas.openxmlformats.org/officeDocument/2006/relationships/oleObject" Target="embeddings/oleObject621.bin"/><Relationship Id="rId1255" Type="http://schemas.openxmlformats.org/officeDocument/2006/relationships/image" Target="media/image625.wmf"/><Relationship Id="rId1256" Type="http://schemas.openxmlformats.org/officeDocument/2006/relationships/oleObject" Target="embeddings/oleObject622.bin"/><Relationship Id="rId1257" Type="http://schemas.openxmlformats.org/officeDocument/2006/relationships/image" Target="media/image626.wmf"/><Relationship Id="rId1258" Type="http://schemas.openxmlformats.org/officeDocument/2006/relationships/oleObject" Target="embeddings/oleObject623.bin"/><Relationship Id="rId1259" Type="http://schemas.openxmlformats.org/officeDocument/2006/relationships/image" Target="media/image627.wmf"/><Relationship Id="rId860" Type="http://schemas.openxmlformats.org/officeDocument/2006/relationships/oleObject" Target="embeddings/oleObject424.bin"/><Relationship Id="rId861" Type="http://schemas.openxmlformats.org/officeDocument/2006/relationships/image" Target="media/image428.wmf"/><Relationship Id="rId862" Type="http://schemas.openxmlformats.org/officeDocument/2006/relationships/oleObject" Target="embeddings/oleObject425.bin"/><Relationship Id="rId863" Type="http://schemas.openxmlformats.org/officeDocument/2006/relationships/image" Target="media/image429.wmf"/><Relationship Id="rId864" Type="http://schemas.openxmlformats.org/officeDocument/2006/relationships/oleObject" Target="embeddings/oleObject426.bin"/><Relationship Id="rId865" Type="http://schemas.openxmlformats.org/officeDocument/2006/relationships/image" Target="media/image430.wmf"/><Relationship Id="rId866" Type="http://schemas.openxmlformats.org/officeDocument/2006/relationships/oleObject" Target="embeddings/oleObject427.bin"/><Relationship Id="rId867" Type="http://schemas.openxmlformats.org/officeDocument/2006/relationships/image" Target="media/image431.wmf"/><Relationship Id="rId868" Type="http://schemas.openxmlformats.org/officeDocument/2006/relationships/oleObject" Target="embeddings/oleObject428.bin"/><Relationship Id="rId869" Type="http://schemas.openxmlformats.org/officeDocument/2006/relationships/image" Target="media/image432.wmf"/><Relationship Id="rId320" Type="http://schemas.openxmlformats.org/officeDocument/2006/relationships/image" Target="media/image158.wmf"/><Relationship Id="rId321" Type="http://schemas.openxmlformats.org/officeDocument/2006/relationships/oleObject" Target="embeddings/oleObject155.bin"/><Relationship Id="rId322" Type="http://schemas.openxmlformats.org/officeDocument/2006/relationships/image" Target="media/image159.wmf"/><Relationship Id="rId323" Type="http://schemas.openxmlformats.org/officeDocument/2006/relationships/oleObject" Target="embeddings/oleObject156.bin"/><Relationship Id="rId324" Type="http://schemas.openxmlformats.org/officeDocument/2006/relationships/image" Target="media/image160.wmf"/><Relationship Id="rId325" Type="http://schemas.openxmlformats.org/officeDocument/2006/relationships/oleObject" Target="embeddings/oleObject157.bin"/><Relationship Id="rId326" Type="http://schemas.openxmlformats.org/officeDocument/2006/relationships/image" Target="media/image161.wmf"/><Relationship Id="rId327" Type="http://schemas.openxmlformats.org/officeDocument/2006/relationships/oleObject" Target="embeddings/oleObject158.bin"/><Relationship Id="rId328" Type="http://schemas.openxmlformats.org/officeDocument/2006/relationships/image" Target="media/image162.wmf"/><Relationship Id="rId329" Type="http://schemas.openxmlformats.org/officeDocument/2006/relationships/oleObject" Target="embeddings/oleObject159.bin"/><Relationship Id="rId1260" Type="http://schemas.openxmlformats.org/officeDocument/2006/relationships/oleObject" Target="embeddings/oleObject624.bin"/><Relationship Id="rId1261" Type="http://schemas.openxmlformats.org/officeDocument/2006/relationships/image" Target="media/image628.wmf"/><Relationship Id="rId1262" Type="http://schemas.openxmlformats.org/officeDocument/2006/relationships/oleObject" Target="embeddings/oleObject625.bin"/><Relationship Id="rId1263" Type="http://schemas.openxmlformats.org/officeDocument/2006/relationships/image" Target="media/image629.wmf"/><Relationship Id="rId1264" Type="http://schemas.openxmlformats.org/officeDocument/2006/relationships/oleObject" Target="embeddings/oleObject626.bin"/><Relationship Id="rId1265" Type="http://schemas.openxmlformats.org/officeDocument/2006/relationships/image" Target="media/image630.wmf"/><Relationship Id="rId1266" Type="http://schemas.openxmlformats.org/officeDocument/2006/relationships/oleObject" Target="embeddings/oleObject627.bin"/><Relationship Id="rId1267" Type="http://schemas.openxmlformats.org/officeDocument/2006/relationships/image" Target="media/image631.wmf"/><Relationship Id="rId1268" Type="http://schemas.openxmlformats.org/officeDocument/2006/relationships/oleObject" Target="embeddings/oleObject628.bin"/><Relationship Id="rId1269" Type="http://schemas.openxmlformats.org/officeDocument/2006/relationships/image" Target="media/image632.wmf"/><Relationship Id="rId870" Type="http://schemas.openxmlformats.org/officeDocument/2006/relationships/oleObject" Target="embeddings/oleObject429.bin"/><Relationship Id="rId871" Type="http://schemas.openxmlformats.org/officeDocument/2006/relationships/image" Target="media/image433.wmf"/><Relationship Id="rId872" Type="http://schemas.openxmlformats.org/officeDocument/2006/relationships/oleObject" Target="embeddings/oleObject430.bin"/><Relationship Id="rId873" Type="http://schemas.openxmlformats.org/officeDocument/2006/relationships/image" Target="media/image434.wmf"/><Relationship Id="rId874" Type="http://schemas.openxmlformats.org/officeDocument/2006/relationships/oleObject" Target="embeddings/oleObject431.bin"/><Relationship Id="rId875" Type="http://schemas.openxmlformats.org/officeDocument/2006/relationships/image" Target="media/image435.wmf"/><Relationship Id="rId876" Type="http://schemas.openxmlformats.org/officeDocument/2006/relationships/oleObject" Target="embeddings/oleObject432.bin"/><Relationship Id="rId877" Type="http://schemas.openxmlformats.org/officeDocument/2006/relationships/image" Target="media/image436.wmf"/><Relationship Id="rId878" Type="http://schemas.openxmlformats.org/officeDocument/2006/relationships/oleObject" Target="embeddings/oleObject433.bin"/><Relationship Id="rId879" Type="http://schemas.openxmlformats.org/officeDocument/2006/relationships/image" Target="media/image437.wmf"/><Relationship Id="rId3400" Type="http://schemas.openxmlformats.org/officeDocument/2006/relationships/image" Target="media/image1695.wmf"/><Relationship Id="rId3401" Type="http://schemas.openxmlformats.org/officeDocument/2006/relationships/oleObject" Target="embeddings/oleObject1686.bin"/><Relationship Id="rId3402" Type="http://schemas.openxmlformats.org/officeDocument/2006/relationships/image" Target="media/image1696.wmf"/><Relationship Id="rId3403" Type="http://schemas.openxmlformats.org/officeDocument/2006/relationships/oleObject" Target="embeddings/oleObject1687.bin"/><Relationship Id="rId3404" Type="http://schemas.openxmlformats.org/officeDocument/2006/relationships/image" Target="media/image1697.wmf"/><Relationship Id="rId3405" Type="http://schemas.openxmlformats.org/officeDocument/2006/relationships/oleObject" Target="embeddings/oleObject1688.bin"/><Relationship Id="rId3406" Type="http://schemas.openxmlformats.org/officeDocument/2006/relationships/image" Target="media/image1698.wmf"/><Relationship Id="rId3407" Type="http://schemas.openxmlformats.org/officeDocument/2006/relationships/oleObject" Target="embeddings/oleObject1689.bin"/><Relationship Id="rId3408" Type="http://schemas.openxmlformats.org/officeDocument/2006/relationships/image" Target="media/image1699.wmf"/><Relationship Id="rId3409" Type="http://schemas.openxmlformats.org/officeDocument/2006/relationships/oleObject" Target="embeddings/oleObject1690.bin"/><Relationship Id="rId330" Type="http://schemas.openxmlformats.org/officeDocument/2006/relationships/image" Target="media/image163.wmf"/><Relationship Id="rId331" Type="http://schemas.openxmlformats.org/officeDocument/2006/relationships/oleObject" Target="embeddings/oleObject160.bin"/><Relationship Id="rId332" Type="http://schemas.openxmlformats.org/officeDocument/2006/relationships/image" Target="media/image164.wmf"/><Relationship Id="rId333" Type="http://schemas.openxmlformats.org/officeDocument/2006/relationships/oleObject" Target="embeddings/oleObject161.bin"/><Relationship Id="rId334" Type="http://schemas.openxmlformats.org/officeDocument/2006/relationships/image" Target="media/image165.wmf"/><Relationship Id="rId335" Type="http://schemas.openxmlformats.org/officeDocument/2006/relationships/oleObject" Target="embeddings/oleObject162.bin"/><Relationship Id="rId336" Type="http://schemas.openxmlformats.org/officeDocument/2006/relationships/image" Target="media/image166.wmf"/><Relationship Id="rId337" Type="http://schemas.openxmlformats.org/officeDocument/2006/relationships/oleObject" Target="embeddings/oleObject163.bin"/><Relationship Id="rId338" Type="http://schemas.openxmlformats.org/officeDocument/2006/relationships/image" Target="media/image167.wmf"/><Relationship Id="rId339" Type="http://schemas.openxmlformats.org/officeDocument/2006/relationships/oleObject" Target="embeddings/oleObject164.bin"/><Relationship Id="rId1270" Type="http://schemas.openxmlformats.org/officeDocument/2006/relationships/oleObject" Target="embeddings/oleObject629.bin"/><Relationship Id="rId1271" Type="http://schemas.openxmlformats.org/officeDocument/2006/relationships/image" Target="media/image633.wmf"/><Relationship Id="rId2700" Type="http://schemas.openxmlformats.org/officeDocument/2006/relationships/oleObject" Target="embeddings/oleObject1336.bin"/><Relationship Id="rId2701" Type="http://schemas.openxmlformats.org/officeDocument/2006/relationships/image" Target="media/image1345.wmf"/><Relationship Id="rId2702" Type="http://schemas.openxmlformats.org/officeDocument/2006/relationships/oleObject" Target="embeddings/oleObject1337.bin"/><Relationship Id="rId2703" Type="http://schemas.openxmlformats.org/officeDocument/2006/relationships/image" Target="media/image1346.wmf"/><Relationship Id="rId2704" Type="http://schemas.openxmlformats.org/officeDocument/2006/relationships/oleObject" Target="embeddings/oleObject1338.bin"/><Relationship Id="rId2705" Type="http://schemas.openxmlformats.org/officeDocument/2006/relationships/image" Target="media/image1347.emf"/><Relationship Id="rId2706" Type="http://schemas.openxmlformats.org/officeDocument/2006/relationships/oleObject" Target="embeddings/oleObject1339.bin"/><Relationship Id="rId2707" Type="http://schemas.openxmlformats.org/officeDocument/2006/relationships/image" Target="media/image1348.emf"/><Relationship Id="rId2708" Type="http://schemas.openxmlformats.org/officeDocument/2006/relationships/oleObject" Target="embeddings/oleObject1340.bin"/><Relationship Id="rId2709" Type="http://schemas.openxmlformats.org/officeDocument/2006/relationships/image" Target="media/image1349.emf"/><Relationship Id="rId1272" Type="http://schemas.openxmlformats.org/officeDocument/2006/relationships/oleObject" Target="embeddings/oleObject630.bin"/><Relationship Id="rId1273" Type="http://schemas.openxmlformats.org/officeDocument/2006/relationships/image" Target="media/image634.wmf"/><Relationship Id="rId1274" Type="http://schemas.openxmlformats.org/officeDocument/2006/relationships/oleObject" Target="embeddings/oleObject631.bin"/><Relationship Id="rId1275" Type="http://schemas.openxmlformats.org/officeDocument/2006/relationships/image" Target="media/image635.wmf"/><Relationship Id="rId1276" Type="http://schemas.openxmlformats.org/officeDocument/2006/relationships/oleObject" Target="embeddings/oleObject632.bin"/><Relationship Id="rId1277" Type="http://schemas.openxmlformats.org/officeDocument/2006/relationships/image" Target="media/image636.png"/><Relationship Id="rId1278" Type="http://schemas.openxmlformats.org/officeDocument/2006/relationships/image" Target="media/image637.wmf"/><Relationship Id="rId1279" Type="http://schemas.openxmlformats.org/officeDocument/2006/relationships/oleObject" Target="embeddings/oleObject633.bin"/><Relationship Id="rId880" Type="http://schemas.openxmlformats.org/officeDocument/2006/relationships/oleObject" Target="embeddings/oleObject434.bin"/><Relationship Id="rId881" Type="http://schemas.openxmlformats.org/officeDocument/2006/relationships/image" Target="media/image438.wmf"/><Relationship Id="rId882" Type="http://schemas.openxmlformats.org/officeDocument/2006/relationships/oleObject" Target="embeddings/oleObject435.bin"/><Relationship Id="rId883" Type="http://schemas.openxmlformats.org/officeDocument/2006/relationships/image" Target="media/image439.wmf"/><Relationship Id="rId884" Type="http://schemas.openxmlformats.org/officeDocument/2006/relationships/oleObject" Target="embeddings/oleObject436.bin"/><Relationship Id="rId885" Type="http://schemas.openxmlformats.org/officeDocument/2006/relationships/image" Target="media/image440.wmf"/><Relationship Id="rId886" Type="http://schemas.openxmlformats.org/officeDocument/2006/relationships/oleObject" Target="embeddings/oleObject437.bin"/><Relationship Id="rId887" Type="http://schemas.openxmlformats.org/officeDocument/2006/relationships/image" Target="media/image441.wmf"/><Relationship Id="rId888" Type="http://schemas.openxmlformats.org/officeDocument/2006/relationships/oleObject" Target="embeddings/oleObject438.bin"/><Relationship Id="rId889" Type="http://schemas.openxmlformats.org/officeDocument/2006/relationships/image" Target="media/image442.wmf"/><Relationship Id="rId3410" Type="http://schemas.openxmlformats.org/officeDocument/2006/relationships/image" Target="media/image1700.wmf"/><Relationship Id="rId3411" Type="http://schemas.openxmlformats.org/officeDocument/2006/relationships/oleObject" Target="embeddings/oleObject1691.bin"/><Relationship Id="rId3412" Type="http://schemas.openxmlformats.org/officeDocument/2006/relationships/image" Target="media/image1701.wmf"/><Relationship Id="rId3413" Type="http://schemas.openxmlformats.org/officeDocument/2006/relationships/oleObject" Target="embeddings/oleObject1692.bin"/><Relationship Id="rId3414" Type="http://schemas.openxmlformats.org/officeDocument/2006/relationships/image" Target="media/image1702.wmf"/><Relationship Id="rId3415" Type="http://schemas.openxmlformats.org/officeDocument/2006/relationships/oleObject" Target="embeddings/oleObject1693.bin"/><Relationship Id="rId3416" Type="http://schemas.openxmlformats.org/officeDocument/2006/relationships/image" Target="media/image1703.wmf"/><Relationship Id="rId3417" Type="http://schemas.openxmlformats.org/officeDocument/2006/relationships/oleObject" Target="embeddings/oleObject1694.bin"/><Relationship Id="rId3418" Type="http://schemas.openxmlformats.org/officeDocument/2006/relationships/image" Target="media/image1704.wmf"/><Relationship Id="rId3419" Type="http://schemas.openxmlformats.org/officeDocument/2006/relationships/oleObject" Target="embeddings/oleObject1695.bin"/><Relationship Id="rId340" Type="http://schemas.openxmlformats.org/officeDocument/2006/relationships/image" Target="media/image168.wmf"/><Relationship Id="rId341" Type="http://schemas.openxmlformats.org/officeDocument/2006/relationships/oleObject" Target="embeddings/oleObject165.bin"/><Relationship Id="rId342" Type="http://schemas.openxmlformats.org/officeDocument/2006/relationships/image" Target="media/image169.wmf"/><Relationship Id="rId343" Type="http://schemas.openxmlformats.org/officeDocument/2006/relationships/oleObject" Target="embeddings/oleObject166.bin"/><Relationship Id="rId344" Type="http://schemas.openxmlformats.org/officeDocument/2006/relationships/image" Target="media/image170.wmf"/><Relationship Id="rId345" Type="http://schemas.openxmlformats.org/officeDocument/2006/relationships/oleObject" Target="embeddings/oleObject167.bin"/><Relationship Id="rId346" Type="http://schemas.openxmlformats.org/officeDocument/2006/relationships/image" Target="media/image171.wmf"/><Relationship Id="rId347" Type="http://schemas.openxmlformats.org/officeDocument/2006/relationships/oleObject" Target="embeddings/oleObject168.bin"/><Relationship Id="rId348" Type="http://schemas.openxmlformats.org/officeDocument/2006/relationships/comments" Target="comments.xml"/><Relationship Id="rId349" Type="http://schemas.openxmlformats.org/officeDocument/2006/relationships/image" Target="media/image172.wmf"/><Relationship Id="rId1280" Type="http://schemas.openxmlformats.org/officeDocument/2006/relationships/image" Target="media/image638.wmf"/><Relationship Id="rId1281" Type="http://schemas.openxmlformats.org/officeDocument/2006/relationships/oleObject" Target="embeddings/oleObject634.bin"/><Relationship Id="rId2710" Type="http://schemas.openxmlformats.org/officeDocument/2006/relationships/oleObject" Target="embeddings/oleObject1341.bin"/><Relationship Id="rId2711" Type="http://schemas.openxmlformats.org/officeDocument/2006/relationships/image" Target="media/image1350.emf"/><Relationship Id="rId2712" Type="http://schemas.openxmlformats.org/officeDocument/2006/relationships/oleObject" Target="embeddings/oleObject1342.bin"/><Relationship Id="rId2713" Type="http://schemas.openxmlformats.org/officeDocument/2006/relationships/image" Target="media/image1351.emf"/><Relationship Id="rId2714" Type="http://schemas.openxmlformats.org/officeDocument/2006/relationships/oleObject" Target="embeddings/oleObject1343.bin"/><Relationship Id="rId2715" Type="http://schemas.openxmlformats.org/officeDocument/2006/relationships/image" Target="media/image1352.emf"/><Relationship Id="rId2716" Type="http://schemas.openxmlformats.org/officeDocument/2006/relationships/oleObject" Target="embeddings/oleObject1344.bin"/><Relationship Id="rId2717" Type="http://schemas.openxmlformats.org/officeDocument/2006/relationships/image" Target="media/image1353.emf"/><Relationship Id="rId2718" Type="http://schemas.openxmlformats.org/officeDocument/2006/relationships/oleObject" Target="embeddings/oleObject1345.bin"/><Relationship Id="rId2719" Type="http://schemas.openxmlformats.org/officeDocument/2006/relationships/image" Target="media/image1354.emf"/><Relationship Id="rId1282" Type="http://schemas.openxmlformats.org/officeDocument/2006/relationships/image" Target="media/image639.wmf"/><Relationship Id="rId1283" Type="http://schemas.openxmlformats.org/officeDocument/2006/relationships/oleObject" Target="embeddings/oleObject635.bin"/><Relationship Id="rId1284" Type="http://schemas.openxmlformats.org/officeDocument/2006/relationships/image" Target="media/image640.wmf"/><Relationship Id="rId1285" Type="http://schemas.openxmlformats.org/officeDocument/2006/relationships/oleObject" Target="embeddings/oleObject636.bin"/><Relationship Id="rId1286" Type="http://schemas.openxmlformats.org/officeDocument/2006/relationships/image" Target="media/image641.wmf"/><Relationship Id="rId1287" Type="http://schemas.openxmlformats.org/officeDocument/2006/relationships/oleObject" Target="embeddings/oleObject637.bin"/><Relationship Id="rId1288" Type="http://schemas.openxmlformats.org/officeDocument/2006/relationships/image" Target="media/image642.wmf"/><Relationship Id="rId1289" Type="http://schemas.openxmlformats.org/officeDocument/2006/relationships/oleObject" Target="embeddings/oleObject638.bin"/><Relationship Id="rId890" Type="http://schemas.openxmlformats.org/officeDocument/2006/relationships/oleObject" Target="embeddings/oleObject439.bin"/><Relationship Id="rId891" Type="http://schemas.openxmlformats.org/officeDocument/2006/relationships/image" Target="media/image443.wmf"/><Relationship Id="rId892" Type="http://schemas.openxmlformats.org/officeDocument/2006/relationships/oleObject" Target="embeddings/oleObject440.bin"/><Relationship Id="rId893" Type="http://schemas.openxmlformats.org/officeDocument/2006/relationships/image" Target="media/image444.wmf"/><Relationship Id="rId894" Type="http://schemas.openxmlformats.org/officeDocument/2006/relationships/oleObject" Target="embeddings/oleObject441.bin"/><Relationship Id="rId895" Type="http://schemas.openxmlformats.org/officeDocument/2006/relationships/image" Target="media/image445.wmf"/><Relationship Id="rId896" Type="http://schemas.openxmlformats.org/officeDocument/2006/relationships/oleObject" Target="embeddings/oleObject442.bin"/><Relationship Id="rId897" Type="http://schemas.openxmlformats.org/officeDocument/2006/relationships/image" Target="media/image446.wmf"/><Relationship Id="rId898" Type="http://schemas.openxmlformats.org/officeDocument/2006/relationships/oleObject" Target="embeddings/oleObject443.bin"/><Relationship Id="rId899" Type="http://schemas.openxmlformats.org/officeDocument/2006/relationships/image" Target="media/image447.wmf"/><Relationship Id="rId3420" Type="http://schemas.openxmlformats.org/officeDocument/2006/relationships/image" Target="media/image1705.wmf"/><Relationship Id="rId3421" Type="http://schemas.openxmlformats.org/officeDocument/2006/relationships/oleObject" Target="embeddings/oleObject1696.bin"/><Relationship Id="rId3422" Type="http://schemas.openxmlformats.org/officeDocument/2006/relationships/image" Target="media/image1706.wmf"/><Relationship Id="rId3423" Type="http://schemas.openxmlformats.org/officeDocument/2006/relationships/oleObject" Target="embeddings/oleObject1697.bin"/><Relationship Id="rId3424" Type="http://schemas.openxmlformats.org/officeDocument/2006/relationships/image" Target="media/image1707.wmf"/><Relationship Id="rId3425" Type="http://schemas.openxmlformats.org/officeDocument/2006/relationships/oleObject" Target="embeddings/oleObject1698.bin"/><Relationship Id="rId3426" Type="http://schemas.openxmlformats.org/officeDocument/2006/relationships/image" Target="media/image1708.wmf"/><Relationship Id="rId3427" Type="http://schemas.openxmlformats.org/officeDocument/2006/relationships/oleObject" Target="embeddings/oleObject1699.bin"/><Relationship Id="rId3428" Type="http://schemas.openxmlformats.org/officeDocument/2006/relationships/image" Target="media/image1709.wmf"/><Relationship Id="rId3429" Type="http://schemas.openxmlformats.org/officeDocument/2006/relationships/oleObject" Target="embeddings/oleObject1700.bin"/><Relationship Id="rId350" Type="http://schemas.openxmlformats.org/officeDocument/2006/relationships/oleObject" Target="embeddings/oleObject169.bin"/><Relationship Id="rId351" Type="http://schemas.openxmlformats.org/officeDocument/2006/relationships/image" Target="media/image173.wmf"/><Relationship Id="rId352" Type="http://schemas.openxmlformats.org/officeDocument/2006/relationships/oleObject" Target="embeddings/oleObject170.bin"/><Relationship Id="rId353" Type="http://schemas.openxmlformats.org/officeDocument/2006/relationships/image" Target="media/image174.wmf"/><Relationship Id="rId354" Type="http://schemas.openxmlformats.org/officeDocument/2006/relationships/oleObject" Target="embeddings/oleObject171.bin"/><Relationship Id="rId355" Type="http://schemas.openxmlformats.org/officeDocument/2006/relationships/image" Target="media/image175.wmf"/><Relationship Id="rId356" Type="http://schemas.openxmlformats.org/officeDocument/2006/relationships/oleObject" Target="embeddings/oleObject172.bin"/><Relationship Id="rId357" Type="http://schemas.openxmlformats.org/officeDocument/2006/relationships/image" Target="media/image176.wmf"/><Relationship Id="rId358" Type="http://schemas.openxmlformats.org/officeDocument/2006/relationships/oleObject" Target="embeddings/oleObject173.bin"/><Relationship Id="rId359" Type="http://schemas.openxmlformats.org/officeDocument/2006/relationships/image" Target="media/image177.wmf"/><Relationship Id="rId1290" Type="http://schemas.openxmlformats.org/officeDocument/2006/relationships/image" Target="media/image643.wmf"/><Relationship Id="rId1291" Type="http://schemas.openxmlformats.org/officeDocument/2006/relationships/oleObject" Target="embeddings/oleObject639.bin"/><Relationship Id="rId2720" Type="http://schemas.openxmlformats.org/officeDocument/2006/relationships/oleObject" Target="embeddings/oleObject1346.bin"/><Relationship Id="rId2721" Type="http://schemas.openxmlformats.org/officeDocument/2006/relationships/image" Target="media/image1355.emf"/><Relationship Id="rId2722" Type="http://schemas.openxmlformats.org/officeDocument/2006/relationships/oleObject" Target="embeddings/oleObject1347.bin"/><Relationship Id="rId2723" Type="http://schemas.openxmlformats.org/officeDocument/2006/relationships/image" Target="media/image1356.emf"/><Relationship Id="rId2724" Type="http://schemas.openxmlformats.org/officeDocument/2006/relationships/oleObject" Target="embeddings/oleObject1348.bin"/><Relationship Id="rId2725" Type="http://schemas.openxmlformats.org/officeDocument/2006/relationships/image" Target="media/image1357.emf"/><Relationship Id="rId2726" Type="http://schemas.openxmlformats.org/officeDocument/2006/relationships/oleObject" Target="embeddings/oleObject1349.bin"/><Relationship Id="rId2727" Type="http://schemas.openxmlformats.org/officeDocument/2006/relationships/image" Target="media/image1358.emf"/><Relationship Id="rId2728" Type="http://schemas.openxmlformats.org/officeDocument/2006/relationships/oleObject" Target="embeddings/oleObject1350.bin"/><Relationship Id="rId2729" Type="http://schemas.openxmlformats.org/officeDocument/2006/relationships/image" Target="media/image1359.emf"/><Relationship Id="rId1292" Type="http://schemas.openxmlformats.org/officeDocument/2006/relationships/image" Target="media/image644.wmf"/><Relationship Id="rId1293" Type="http://schemas.openxmlformats.org/officeDocument/2006/relationships/oleObject" Target="embeddings/oleObject640.bin"/><Relationship Id="rId1294" Type="http://schemas.openxmlformats.org/officeDocument/2006/relationships/image" Target="media/image645.wmf"/><Relationship Id="rId1295" Type="http://schemas.openxmlformats.org/officeDocument/2006/relationships/oleObject" Target="embeddings/oleObject641.bin"/><Relationship Id="rId1296" Type="http://schemas.openxmlformats.org/officeDocument/2006/relationships/image" Target="media/image646.wmf"/><Relationship Id="rId1297" Type="http://schemas.openxmlformats.org/officeDocument/2006/relationships/oleObject" Target="embeddings/oleObject642.bin"/><Relationship Id="rId1298" Type="http://schemas.openxmlformats.org/officeDocument/2006/relationships/image" Target="media/image647.wmf"/><Relationship Id="rId1299" Type="http://schemas.openxmlformats.org/officeDocument/2006/relationships/oleObject" Target="embeddings/oleObject643.bin"/><Relationship Id="rId3430" Type="http://schemas.openxmlformats.org/officeDocument/2006/relationships/image" Target="media/image1710.wmf"/><Relationship Id="rId3431" Type="http://schemas.openxmlformats.org/officeDocument/2006/relationships/oleObject" Target="embeddings/oleObject1701.bin"/><Relationship Id="rId3432" Type="http://schemas.openxmlformats.org/officeDocument/2006/relationships/image" Target="media/image1711.wmf"/><Relationship Id="rId3433" Type="http://schemas.openxmlformats.org/officeDocument/2006/relationships/oleObject" Target="embeddings/oleObject1702.bin"/><Relationship Id="rId3434" Type="http://schemas.openxmlformats.org/officeDocument/2006/relationships/image" Target="media/image1712.wmf"/><Relationship Id="rId3435" Type="http://schemas.openxmlformats.org/officeDocument/2006/relationships/oleObject" Target="embeddings/oleObject1703.bin"/><Relationship Id="rId3436" Type="http://schemas.openxmlformats.org/officeDocument/2006/relationships/image" Target="media/image1713.wmf"/><Relationship Id="rId3437" Type="http://schemas.openxmlformats.org/officeDocument/2006/relationships/oleObject" Target="embeddings/oleObject1704.bin"/><Relationship Id="rId3438" Type="http://schemas.openxmlformats.org/officeDocument/2006/relationships/image" Target="media/image1714.wmf"/><Relationship Id="rId3439" Type="http://schemas.openxmlformats.org/officeDocument/2006/relationships/oleObject" Target="embeddings/oleObject1705.bin"/><Relationship Id="rId360" Type="http://schemas.openxmlformats.org/officeDocument/2006/relationships/oleObject" Target="embeddings/oleObject174.bin"/><Relationship Id="rId361" Type="http://schemas.openxmlformats.org/officeDocument/2006/relationships/image" Target="media/image178.wmf"/><Relationship Id="rId362" Type="http://schemas.openxmlformats.org/officeDocument/2006/relationships/oleObject" Target="embeddings/oleObject175.bin"/><Relationship Id="rId363" Type="http://schemas.openxmlformats.org/officeDocument/2006/relationships/image" Target="media/image179.wmf"/><Relationship Id="rId364" Type="http://schemas.openxmlformats.org/officeDocument/2006/relationships/oleObject" Target="embeddings/oleObject176.bin"/><Relationship Id="rId365" Type="http://schemas.openxmlformats.org/officeDocument/2006/relationships/image" Target="media/image180.wmf"/><Relationship Id="rId366" Type="http://schemas.openxmlformats.org/officeDocument/2006/relationships/oleObject" Target="embeddings/oleObject177.bin"/><Relationship Id="rId367" Type="http://schemas.openxmlformats.org/officeDocument/2006/relationships/image" Target="media/image181.wmf"/><Relationship Id="rId368" Type="http://schemas.openxmlformats.org/officeDocument/2006/relationships/oleObject" Target="embeddings/oleObject178.bin"/><Relationship Id="rId369" Type="http://schemas.openxmlformats.org/officeDocument/2006/relationships/image" Target="media/image182.wmf"/><Relationship Id="rId2730" Type="http://schemas.openxmlformats.org/officeDocument/2006/relationships/oleObject" Target="embeddings/oleObject1351.bin"/><Relationship Id="rId2731" Type="http://schemas.openxmlformats.org/officeDocument/2006/relationships/image" Target="media/image1360.emf"/><Relationship Id="rId2732" Type="http://schemas.openxmlformats.org/officeDocument/2006/relationships/oleObject" Target="embeddings/oleObject1352.bin"/><Relationship Id="rId2733" Type="http://schemas.openxmlformats.org/officeDocument/2006/relationships/image" Target="media/image1361.emf"/><Relationship Id="rId2734" Type="http://schemas.openxmlformats.org/officeDocument/2006/relationships/oleObject" Target="embeddings/oleObject1353.bin"/><Relationship Id="rId2735" Type="http://schemas.openxmlformats.org/officeDocument/2006/relationships/image" Target="media/image1362.emf"/><Relationship Id="rId2736" Type="http://schemas.openxmlformats.org/officeDocument/2006/relationships/oleObject" Target="embeddings/oleObject1354.bin"/><Relationship Id="rId2737" Type="http://schemas.openxmlformats.org/officeDocument/2006/relationships/image" Target="media/image1363.emf"/><Relationship Id="rId2738" Type="http://schemas.openxmlformats.org/officeDocument/2006/relationships/oleObject" Target="embeddings/oleObject1355.bin"/><Relationship Id="rId2739" Type="http://schemas.openxmlformats.org/officeDocument/2006/relationships/image" Target="media/image1364.emf"/><Relationship Id="rId3440" Type="http://schemas.openxmlformats.org/officeDocument/2006/relationships/image" Target="media/image1715.wmf"/><Relationship Id="rId3441" Type="http://schemas.openxmlformats.org/officeDocument/2006/relationships/oleObject" Target="embeddings/oleObject1706.bin"/><Relationship Id="rId3442" Type="http://schemas.openxmlformats.org/officeDocument/2006/relationships/image" Target="media/image1716.wmf"/><Relationship Id="rId3443" Type="http://schemas.openxmlformats.org/officeDocument/2006/relationships/oleObject" Target="embeddings/oleObject1707.bin"/><Relationship Id="rId3444" Type="http://schemas.openxmlformats.org/officeDocument/2006/relationships/image" Target="media/image1717.wmf"/><Relationship Id="rId3445" Type="http://schemas.openxmlformats.org/officeDocument/2006/relationships/oleObject" Target="embeddings/oleObject1708.bin"/><Relationship Id="rId3446" Type="http://schemas.openxmlformats.org/officeDocument/2006/relationships/image" Target="media/image1718.wmf"/><Relationship Id="rId3447" Type="http://schemas.openxmlformats.org/officeDocument/2006/relationships/oleObject" Target="embeddings/oleObject1709.bin"/><Relationship Id="rId3448" Type="http://schemas.openxmlformats.org/officeDocument/2006/relationships/image" Target="media/image1719.wmf"/><Relationship Id="rId3449" Type="http://schemas.openxmlformats.org/officeDocument/2006/relationships/oleObject" Target="embeddings/oleObject1710.bin"/><Relationship Id="rId370" Type="http://schemas.openxmlformats.org/officeDocument/2006/relationships/oleObject" Target="embeddings/oleObject179.bin"/><Relationship Id="rId371" Type="http://schemas.openxmlformats.org/officeDocument/2006/relationships/image" Target="media/image183.wmf"/><Relationship Id="rId372" Type="http://schemas.openxmlformats.org/officeDocument/2006/relationships/oleObject" Target="embeddings/oleObject180.bin"/><Relationship Id="rId373" Type="http://schemas.openxmlformats.org/officeDocument/2006/relationships/image" Target="media/image184.wmf"/><Relationship Id="rId374" Type="http://schemas.openxmlformats.org/officeDocument/2006/relationships/oleObject" Target="embeddings/oleObject181.bin"/><Relationship Id="rId375" Type="http://schemas.openxmlformats.org/officeDocument/2006/relationships/image" Target="media/image185.wmf"/><Relationship Id="rId376" Type="http://schemas.openxmlformats.org/officeDocument/2006/relationships/oleObject" Target="embeddings/oleObject182.bin"/><Relationship Id="rId377" Type="http://schemas.openxmlformats.org/officeDocument/2006/relationships/image" Target="media/image186.wmf"/><Relationship Id="rId378" Type="http://schemas.openxmlformats.org/officeDocument/2006/relationships/oleObject" Target="embeddings/oleObject183.bin"/><Relationship Id="rId379" Type="http://schemas.openxmlformats.org/officeDocument/2006/relationships/image" Target="media/image187.wmf"/><Relationship Id="rId2740" Type="http://schemas.openxmlformats.org/officeDocument/2006/relationships/oleObject" Target="embeddings/oleObject1356.bin"/><Relationship Id="rId2741" Type="http://schemas.openxmlformats.org/officeDocument/2006/relationships/image" Target="media/image1365.emf"/><Relationship Id="rId2742" Type="http://schemas.openxmlformats.org/officeDocument/2006/relationships/oleObject" Target="embeddings/oleObject1357.bin"/><Relationship Id="rId2743" Type="http://schemas.openxmlformats.org/officeDocument/2006/relationships/image" Target="media/image1366.emf"/><Relationship Id="rId2744" Type="http://schemas.openxmlformats.org/officeDocument/2006/relationships/oleObject" Target="embeddings/oleObject1358.bin"/><Relationship Id="rId2745" Type="http://schemas.openxmlformats.org/officeDocument/2006/relationships/image" Target="media/image1367.emf"/><Relationship Id="rId2746" Type="http://schemas.openxmlformats.org/officeDocument/2006/relationships/oleObject" Target="embeddings/oleObject1359.bin"/><Relationship Id="rId2747" Type="http://schemas.openxmlformats.org/officeDocument/2006/relationships/image" Target="media/image1368.emf"/><Relationship Id="rId2748" Type="http://schemas.openxmlformats.org/officeDocument/2006/relationships/oleObject" Target="embeddings/oleObject1360.bin"/><Relationship Id="rId2749" Type="http://schemas.openxmlformats.org/officeDocument/2006/relationships/image" Target="media/image1369.emf"/><Relationship Id="rId2200" Type="http://schemas.openxmlformats.org/officeDocument/2006/relationships/image" Target="media/image10940.png"/><Relationship Id="rId2201" Type="http://schemas.openxmlformats.org/officeDocument/2006/relationships/image" Target="media/image1095.png"/><Relationship Id="rId2202" Type="http://schemas.openxmlformats.org/officeDocument/2006/relationships/image" Target="media/image1095.wmf"/><Relationship Id="rId2203" Type="http://schemas.openxmlformats.org/officeDocument/2006/relationships/oleObject" Target="embeddings/oleObject1088.bin"/><Relationship Id="rId2204" Type="http://schemas.openxmlformats.org/officeDocument/2006/relationships/image" Target="media/image1096.wmf"/><Relationship Id="rId2205" Type="http://schemas.openxmlformats.org/officeDocument/2006/relationships/oleObject" Target="embeddings/oleObject1089.bin"/><Relationship Id="rId2206" Type="http://schemas.openxmlformats.org/officeDocument/2006/relationships/image" Target="media/image1097.wmf"/><Relationship Id="rId2207" Type="http://schemas.openxmlformats.org/officeDocument/2006/relationships/oleObject" Target="embeddings/oleObject1090.bin"/><Relationship Id="rId2208" Type="http://schemas.openxmlformats.org/officeDocument/2006/relationships/image" Target="media/image1098.wmf"/><Relationship Id="rId2209" Type="http://schemas.openxmlformats.org/officeDocument/2006/relationships/oleObject" Target="embeddings/oleObject1091.bin"/><Relationship Id="rId3450" Type="http://schemas.openxmlformats.org/officeDocument/2006/relationships/image" Target="media/image1720.wmf"/><Relationship Id="rId3451" Type="http://schemas.openxmlformats.org/officeDocument/2006/relationships/oleObject" Target="embeddings/oleObject1711.bin"/><Relationship Id="rId3452" Type="http://schemas.openxmlformats.org/officeDocument/2006/relationships/image" Target="media/image1721.wmf"/><Relationship Id="rId3453" Type="http://schemas.openxmlformats.org/officeDocument/2006/relationships/oleObject" Target="embeddings/oleObject1712.bin"/><Relationship Id="rId3454" Type="http://schemas.openxmlformats.org/officeDocument/2006/relationships/image" Target="media/image1722.wmf"/><Relationship Id="rId3455" Type="http://schemas.openxmlformats.org/officeDocument/2006/relationships/oleObject" Target="embeddings/oleObject1713.bin"/><Relationship Id="rId3456" Type="http://schemas.openxmlformats.org/officeDocument/2006/relationships/image" Target="media/image1723.wmf"/><Relationship Id="rId3457" Type="http://schemas.openxmlformats.org/officeDocument/2006/relationships/oleObject" Target="embeddings/oleObject1714.bin"/><Relationship Id="rId3458" Type="http://schemas.openxmlformats.org/officeDocument/2006/relationships/image" Target="media/image1724.wmf"/><Relationship Id="rId3459" Type="http://schemas.openxmlformats.org/officeDocument/2006/relationships/oleObject" Target="embeddings/oleObject1715.bin"/><Relationship Id="rId1500" Type="http://schemas.openxmlformats.org/officeDocument/2006/relationships/image" Target="media/image748.wmf"/><Relationship Id="rId1501" Type="http://schemas.openxmlformats.org/officeDocument/2006/relationships/oleObject" Target="embeddings/oleObject744.bin"/><Relationship Id="rId1502" Type="http://schemas.openxmlformats.org/officeDocument/2006/relationships/image" Target="media/image749.wmf"/><Relationship Id="rId1503" Type="http://schemas.openxmlformats.org/officeDocument/2006/relationships/oleObject" Target="embeddings/oleObject745.bin"/><Relationship Id="rId1504" Type="http://schemas.openxmlformats.org/officeDocument/2006/relationships/image" Target="media/image750.wmf"/><Relationship Id="rId1505" Type="http://schemas.openxmlformats.org/officeDocument/2006/relationships/oleObject" Target="embeddings/oleObject746.bin"/><Relationship Id="rId1506" Type="http://schemas.openxmlformats.org/officeDocument/2006/relationships/image" Target="media/image751.wmf"/><Relationship Id="rId1507" Type="http://schemas.openxmlformats.org/officeDocument/2006/relationships/oleObject" Target="embeddings/oleObject747.bin"/><Relationship Id="rId1508" Type="http://schemas.openxmlformats.org/officeDocument/2006/relationships/image" Target="media/image752.wmf"/><Relationship Id="rId1509" Type="http://schemas.openxmlformats.org/officeDocument/2006/relationships/oleObject" Target="embeddings/oleObject748.bin"/><Relationship Id="rId380" Type="http://schemas.openxmlformats.org/officeDocument/2006/relationships/oleObject" Target="embeddings/oleObject184.bin"/><Relationship Id="rId381" Type="http://schemas.openxmlformats.org/officeDocument/2006/relationships/image" Target="media/image188.wmf"/><Relationship Id="rId382" Type="http://schemas.openxmlformats.org/officeDocument/2006/relationships/oleObject" Target="embeddings/oleObject185.bin"/><Relationship Id="rId383" Type="http://schemas.openxmlformats.org/officeDocument/2006/relationships/image" Target="media/image189.wmf"/><Relationship Id="rId384" Type="http://schemas.openxmlformats.org/officeDocument/2006/relationships/oleObject" Target="embeddings/oleObject186.bin"/><Relationship Id="rId385" Type="http://schemas.openxmlformats.org/officeDocument/2006/relationships/image" Target="media/image190.wmf"/><Relationship Id="rId386" Type="http://schemas.openxmlformats.org/officeDocument/2006/relationships/oleObject" Target="embeddings/oleObject187.bin"/><Relationship Id="rId387" Type="http://schemas.openxmlformats.org/officeDocument/2006/relationships/image" Target="media/image191.wmf"/><Relationship Id="rId388" Type="http://schemas.openxmlformats.org/officeDocument/2006/relationships/oleObject" Target="embeddings/oleObject188.bin"/><Relationship Id="rId389" Type="http://schemas.openxmlformats.org/officeDocument/2006/relationships/image" Target="media/image192.wmf"/><Relationship Id="rId2750" Type="http://schemas.openxmlformats.org/officeDocument/2006/relationships/oleObject" Target="embeddings/oleObject1361.bin"/><Relationship Id="rId2751" Type="http://schemas.openxmlformats.org/officeDocument/2006/relationships/image" Target="media/image1370.emf"/><Relationship Id="rId2752" Type="http://schemas.openxmlformats.org/officeDocument/2006/relationships/oleObject" Target="embeddings/oleObject1362.bin"/><Relationship Id="rId2753" Type="http://schemas.openxmlformats.org/officeDocument/2006/relationships/image" Target="media/image1371.emf"/><Relationship Id="rId2754" Type="http://schemas.openxmlformats.org/officeDocument/2006/relationships/oleObject" Target="embeddings/oleObject1363.bin"/><Relationship Id="rId2755" Type="http://schemas.openxmlformats.org/officeDocument/2006/relationships/image" Target="media/image1372.emf"/><Relationship Id="rId2756" Type="http://schemas.openxmlformats.org/officeDocument/2006/relationships/oleObject" Target="embeddings/oleObject1364.bin"/><Relationship Id="rId2757" Type="http://schemas.openxmlformats.org/officeDocument/2006/relationships/image" Target="media/image1373.emf"/><Relationship Id="rId2758" Type="http://schemas.openxmlformats.org/officeDocument/2006/relationships/oleObject" Target="embeddings/oleObject1365.bin"/><Relationship Id="rId2759" Type="http://schemas.openxmlformats.org/officeDocument/2006/relationships/image" Target="media/image1374.emf"/><Relationship Id="rId2210" Type="http://schemas.openxmlformats.org/officeDocument/2006/relationships/image" Target="media/image1099.wmf"/><Relationship Id="rId2211" Type="http://schemas.openxmlformats.org/officeDocument/2006/relationships/oleObject" Target="embeddings/oleObject1092.bin"/><Relationship Id="rId2212" Type="http://schemas.openxmlformats.org/officeDocument/2006/relationships/image" Target="media/image1100.wmf"/><Relationship Id="rId2213" Type="http://schemas.openxmlformats.org/officeDocument/2006/relationships/oleObject" Target="embeddings/oleObject1093.bin"/><Relationship Id="rId2214" Type="http://schemas.openxmlformats.org/officeDocument/2006/relationships/image" Target="media/image1101.wmf"/><Relationship Id="rId2215" Type="http://schemas.openxmlformats.org/officeDocument/2006/relationships/oleObject" Target="embeddings/oleObject1094.bin"/><Relationship Id="rId2216" Type="http://schemas.openxmlformats.org/officeDocument/2006/relationships/image" Target="media/image1102.wmf"/><Relationship Id="rId2217" Type="http://schemas.openxmlformats.org/officeDocument/2006/relationships/oleObject" Target="embeddings/oleObject1095.bin"/><Relationship Id="rId2218" Type="http://schemas.openxmlformats.org/officeDocument/2006/relationships/image" Target="media/image1103.wmf"/><Relationship Id="rId2219" Type="http://schemas.openxmlformats.org/officeDocument/2006/relationships/oleObject" Target="embeddings/oleObject1096.bin"/><Relationship Id="rId3460" Type="http://schemas.openxmlformats.org/officeDocument/2006/relationships/image" Target="media/image1725.wmf"/><Relationship Id="rId3461" Type="http://schemas.openxmlformats.org/officeDocument/2006/relationships/oleObject" Target="embeddings/oleObject1716.bin"/><Relationship Id="rId3462" Type="http://schemas.openxmlformats.org/officeDocument/2006/relationships/image" Target="media/image1726.wmf"/><Relationship Id="rId3463" Type="http://schemas.openxmlformats.org/officeDocument/2006/relationships/oleObject" Target="embeddings/oleObject1717.bin"/><Relationship Id="rId3464" Type="http://schemas.openxmlformats.org/officeDocument/2006/relationships/image" Target="media/image1727.wmf"/><Relationship Id="rId3465" Type="http://schemas.openxmlformats.org/officeDocument/2006/relationships/oleObject" Target="embeddings/oleObject1718.bin"/><Relationship Id="rId3466" Type="http://schemas.openxmlformats.org/officeDocument/2006/relationships/image" Target="media/image1728.wmf"/><Relationship Id="rId3467" Type="http://schemas.openxmlformats.org/officeDocument/2006/relationships/oleObject" Target="embeddings/oleObject1719.bin"/><Relationship Id="rId3468" Type="http://schemas.openxmlformats.org/officeDocument/2006/relationships/image" Target="media/image1729.wmf"/><Relationship Id="rId3469" Type="http://schemas.openxmlformats.org/officeDocument/2006/relationships/oleObject" Target="embeddings/oleObject1720.bin"/><Relationship Id="rId1510" Type="http://schemas.openxmlformats.org/officeDocument/2006/relationships/image" Target="media/image753.wmf"/><Relationship Id="rId1511" Type="http://schemas.openxmlformats.org/officeDocument/2006/relationships/oleObject" Target="embeddings/oleObject749.bin"/><Relationship Id="rId1512" Type="http://schemas.openxmlformats.org/officeDocument/2006/relationships/image" Target="media/image754.wmf"/><Relationship Id="rId1513" Type="http://schemas.openxmlformats.org/officeDocument/2006/relationships/oleObject" Target="embeddings/oleObject750.bin"/><Relationship Id="rId1514" Type="http://schemas.openxmlformats.org/officeDocument/2006/relationships/image" Target="media/image755.wmf"/><Relationship Id="rId1515" Type="http://schemas.openxmlformats.org/officeDocument/2006/relationships/oleObject" Target="embeddings/oleObject751.bin"/><Relationship Id="rId1516" Type="http://schemas.openxmlformats.org/officeDocument/2006/relationships/image" Target="media/image756.wmf"/><Relationship Id="rId1517" Type="http://schemas.openxmlformats.org/officeDocument/2006/relationships/oleObject" Target="embeddings/oleObject752.bin"/><Relationship Id="rId1518" Type="http://schemas.openxmlformats.org/officeDocument/2006/relationships/image" Target="media/image757.wmf"/><Relationship Id="rId1519" Type="http://schemas.openxmlformats.org/officeDocument/2006/relationships/oleObject" Target="embeddings/oleObject753.bin"/><Relationship Id="rId390" Type="http://schemas.openxmlformats.org/officeDocument/2006/relationships/oleObject" Target="embeddings/oleObject189.bin"/><Relationship Id="rId391" Type="http://schemas.openxmlformats.org/officeDocument/2006/relationships/image" Target="media/image193.wmf"/><Relationship Id="rId392" Type="http://schemas.openxmlformats.org/officeDocument/2006/relationships/oleObject" Target="embeddings/oleObject190.bin"/><Relationship Id="rId393" Type="http://schemas.openxmlformats.org/officeDocument/2006/relationships/image" Target="media/image194.wmf"/><Relationship Id="rId394" Type="http://schemas.openxmlformats.org/officeDocument/2006/relationships/oleObject" Target="embeddings/oleObject191.bin"/><Relationship Id="rId395" Type="http://schemas.openxmlformats.org/officeDocument/2006/relationships/image" Target="media/image195.wmf"/><Relationship Id="rId396" Type="http://schemas.openxmlformats.org/officeDocument/2006/relationships/oleObject" Target="embeddings/oleObject192.bin"/><Relationship Id="rId397" Type="http://schemas.openxmlformats.org/officeDocument/2006/relationships/image" Target="media/image196.wmf"/><Relationship Id="rId398" Type="http://schemas.openxmlformats.org/officeDocument/2006/relationships/oleObject" Target="embeddings/oleObject193.bin"/><Relationship Id="rId399" Type="http://schemas.openxmlformats.org/officeDocument/2006/relationships/image" Target="media/image197.wmf"/><Relationship Id="rId2760" Type="http://schemas.openxmlformats.org/officeDocument/2006/relationships/oleObject" Target="embeddings/oleObject1366.bin"/><Relationship Id="rId2761" Type="http://schemas.openxmlformats.org/officeDocument/2006/relationships/image" Target="media/image1375.emf"/><Relationship Id="rId2762" Type="http://schemas.openxmlformats.org/officeDocument/2006/relationships/oleObject" Target="embeddings/oleObject1367.bin"/><Relationship Id="rId2763" Type="http://schemas.openxmlformats.org/officeDocument/2006/relationships/image" Target="media/image1376.emf"/><Relationship Id="rId2764" Type="http://schemas.openxmlformats.org/officeDocument/2006/relationships/oleObject" Target="embeddings/oleObject1368.bin"/><Relationship Id="rId2765" Type="http://schemas.openxmlformats.org/officeDocument/2006/relationships/image" Target="media/image1377.emf"/><Relationship Id="rId2766" Type="http://schemas.openxmlformats.org/officeDocument/2006/relationships/oleObject" Target="embeddings/oleObject1369.bin"/><Relationship Id="rId2767" Type="http://schemas.openxmlformats.org/officeDocument/2006/relationships/image" Target="media/image1378.emf"/><Relationship Id="rId2768" Type="http://schemas.openxmlformats.org/officeDocument/2006/relationships/oleObject" Target="embeddings/oleObject1370.bin"/><Relationship Id="rId2769" Type="http://schemas.openxmlformats.org/officeDocument/2006/relationships/image" Target="media/image1379.emf"/><Relationship Id="rId2220" Type="http://schemas.openxmlformats.org/officeDocument/2006/relationships/image" Target="media/image1104.wmf"/><Relationship Id="rId2221" Type="http://schemas.openxmlformats.org/officeDocument/2006/relationships/oleObject" Target="embeddings/oleObject1097.bin"/><Relationship Id="rId2222" Type="http://schemas.openxmlformats.org/officeDocument/2006/relationships/image" Target="media/image1105.wmf"/><Relationship Id="rId2223" Type="http://schemas.openxmlformats.org/officeDocument/2006/relationships/oleObject" Target="embeddings/oleObject1098.bin"/><Relationship Id="rId2224" Type="http://schemas.openxmlformats.org/officeDocument/2006/relationships/image" Target="media/image1106.wmf"/><Relationship Id="rId2225" Type="http://schemas.openxmlformats.org/officeDocument/2006/relationships/oleObject" Target="embeddings/oleObject1099.bin"/><Relationship Id="rId2226" Type="http://schemas.openxmlformats.org/officeDocument/2006/relationships/image" Target="media/image1107.wmf"/><Relationship Id="rId2227" Type="http://schemas.openxmlformats.org/officeDocument/2006/relationships/oleObject" Target="embeddings/oleObject1100.bin"/><Relationship Id="rId2228" Type="http://schemas.openxmlformats.org/officeDocument/2006/relationships/image" Target="media/image1108.wmf"/><Relationship Id="rId2229" Type="http://schemas.openxmlformats.org/officeDocument/2006/relationships/oleObject" Target="embeddings/oleObject1101.bin"/><Relationship Id="rId3470" Type="http://schemas.openxmlformats.org/officeDocument/2006/relationships/image" Target="media/image1730.wmf"/><Relationship Id="rId3471" Type="http://schemas.openxmlformats.org/officeDocument/2006/relationships/oleObject" Target="embeddings/oleObject1721.bin"/><Relationship Id="rId3472" Type="http://schemas.openxmlformats.org/officeDocument/2006/relationships/image" Target="media/image1731.wmf"/><Relationship Id="rId3473" Type="http://schemas.openxmlformats.org/officeDocument/2006/relationships/oleObject" Target="embeddings/oleObject1722.bin"/><Relationship Id="rId3474" Type="http://schemas.openxmlformats.org/officeDocument/2006/relationships/image" Target="media/image1732.wmf"/><Relationship Id="rId3475" Type="http://schemas.openxmlformats.org/officeDocument/2006/relationships/oleObject" Target="embeddings/oleObject1723.bin"/><Relationship Id="rId3476" Type="http://schemas.openxmlformats.org/officeDocument/2006/relationships/image" Target="media/image1733.wmf"/><Relationship Id="rId3477" Type="http://schemas.openxmlformats.org/officeDocument/2006/relationships/oleObject" Target="embeddings/oleObject1724.bin"/><Relationship Id="rId3478" Type="http://schemas.openxmlformats.org/officeDocument/2006/relationships/image" Target="media/image1734.wmf"/><Relationship Id="rId3479" Type="http://schemas.openxmlformats.org/officeDocument/2006/relationships/oleObject" Target="embeddings/oleObject1725.bin"/><Relationship Id="rId1520" Type="http://schemas.openxmlformats.org/officeDocument/2006/relationships/image" Target="media/image758.wmf"/><Relationship Id="rId1521" Type="http://schemas.openxmlformats.org/officeDocument/2006/relationships/oleObject" Target="embeddings/oleObject754.bin"/><Relationship Id="rId1522" Type="http://schemas.openxmlformats.org/officeDocument/2006/relationships/image" Target="media/image759.wmf"/><Relationship Id="rId1523" Type="http://schemas.openxmlformats.org/officeDocument/2006/relationships/oleObject" Target="embeddings/oleObject755.bin"/><Relationship Id="rId1524" Type="http://schemas.openxmlformats.org/officeDocument/2006/relationships/image" Target="media/image760.wmf"/><Relationship Id="rId1525" Type="http://schemas.openxmlformats.org/officeDocument/2006/relationships/oleObject" Target="embeddings/oleObject756.bin"/><Relationship Id="rId1526" Type="http://schemas.openxmlformats.org/officeDocument/2006/relationships/image" Target="media/image761.wmf"/><Relationship Id="rId1527" Type="http://schemas.openxmlformats.org/officeDocument/2006/relationships/oleObject" Target="embeddings/oleObject757.bin"/><Relationship Id="rId1528" Type="http://schemas.openxmlformats.org/officeDocument/2006/relationships/image" Target="media/image762.wmf"/><Relationship Id="rId1529" Type="http://schemas.openxmlformats.org/officeDocument/2006/relationships/oleObject" Target="embeddings/oleObject758.bin"/><Relationship Id="rId2770" Type="http://schemas.openxmlformats.org/officeDocument/2006/relationships/oleObject" Target="embeddings/oleObject1371.bin"/><Relationship Id="rId2771" Type="http://schemas.openxmlformats.org/officeDocument/2006/relationships/image" Target="media/image1380.emf"/><Relationship Id="rId2772" Type="http://schemas.openxmlformats.org/officeDocument/2006/relationships/oleObject" Target="embeddings/oleObject1372.bin"/><Relationship Id="rId2773" Type="http://schemas.openxmlformats.org/officeDocument/2006/relationships/image" Target="media/image1381.emf"/><Relationship Id="rId2774" Type="http://schemas.openxmlformats.org/officeDocument/2006/relationships/oleObject" Target="embeddings/oleObject1373.bin"/><Relationship Id="rId2775" Type="http://schemas.openxmlformats.org/officeDocument/2006/relationships/image" Target="media/image1382.emf"/><Relationship Id="rId2776" Type="http://schemas.openxmlformats.org/officeDocument/2006/relationships/oleObject" Target="embeddings/oleObject1374.bin"/><Relationship Id="rId2777" Type="http://schemas.openxmlformats.org/officeDocument/2006/relationships/image" Target="media/image1383.emf"/><Relationship Id="rId2778" Type="http://schemas.openxmlformats.org/officeDocument/2006/relationships/oleObject" Target="embeddings/oleObject1375.bin"/><Relationship Id="rId2779" Type="http://schemas.openxmlformats.org/officeDocument/2006/relationships/image" Target="media/image1384.emf"/><Relationship Id="rId2230" Type="http://schemas.openxmlformats.org/officeDocument/2006/relationships/image" Target="media/image1109.wmf"/><Relationship Id="rId2231" Type="http://schemas.openxmlformats.org/officeDocument/2006/relationships/oleObject" Target="embeddings/oleObject1102.bin"/><Relationship Id="rId2232" Type="http://schemas.openxmlformats.org/officeDocument/2006/relationships/image" Target="media/image1110.wmf"/><Relationship Id="rId2233" Type="http://schemas.openxmlformats.org/officeDocument/2006/relationships/oleObject" Target="embeddings/oleObject1103.bin"/><Relationship Id="rId2234" Type="http://schemas.openxmlformats.org/officeDocument/2006/relationships/image" Target="media/image1111.wmf"/><Relationship Id="rId2235" Type="http://schemas.openxmlformats.org/officeDocument/2006/relationships/oleObject" Target="embeddings/oleObject1104.bin"/><Relationship Id="rId2236" Type="http://schemas.openxmlformats.org/officeDocument/2006/relationships/image" Target="media/image1112.png"/><Relationship Id="rId2237" Type="http://schemas.openxmlformats.org/officeDocument/2006/relationships/image" Target="media/image1113.wmf"/><Relationship Id="rId2238" Type="http://schemas.openxmlformats.org/officeDocument/2006/relationships/oleObject" Target="embeddings/oleObject1105.bin"/><Relationship Id="rId2239" Type="http://schemas.openxmlformats.org/officeDocument/2006/relationships/image" Target="media/image1114.wmf"/><Relationship Id="rId3480" Type="http://schemas.openxmlformats.org/officeDocument/2006/relationships/image" Target="media/image1735.wmf"/><Relationship Id="rId3481" Type="http://schemas.openxmlformats.org/officeDocument/2006/relationships/oleObject" Target="embeddings/oleObject1726.bin"/><Relationship Id="rId3482" Type="http://schemas.openxmlformats.org/officeDocument/2006/relationships/image" Target="media/image1736.wmf"/><Relationship Id="rId3483" Type="http://schemas.openxmlformats.org/officeDocument/2006/relationships/oleObject" Target="embeddings/oleObject1727.bin"/><Relationship Id="rId3484" Type="http://schemas.openxmlformats.org/officeDocument/2006/relationships/image" Target="media/image1737.wmf"/><Relationship Id="rId3485" Type="http://schemas.openxmlformats.org/officeDocument/2006/relationships/oleObject" Target="embeddings/oleObject1728.bin"/><Relationship Id="rId3486" Type="http://schemas.openxmlformats.org/officeDocument/2006/relationships/image" Target="media/image1738.wmf"/><Relationship Id="rId3487" Type="http://schemas.openxmlformats.org/officeDocument/2006/relationships/oleObject" Target="embeddings/oleObject1729.bin"/><Relationship Id="rId3488" Type="http://schemas.openxmlformats.org/officeDocument/2006/relationships/image" Target="media/image1739.wmf"/><Relationship Id="rId3489" Type="http://schemas.openxmlformats.org/officeDocument/2006/relationships/oleObject" Target="embeddings/oleObject1730.bin"/><Relationship Id="rId1530" Type="http://schemas.openxmlformats.org/officeDocument/2006/relationships/image" Target="media/image763.wmf"/><Relationship Id="rId1531" Type="http://schemas.openxmlformats.org/officeDocument/2006/relationships/oleObject" Target="embeddings/oleObject759.bin"/><Relationship Id="rId1532" Type="http://schemas.openxmlformats.org/officeDocument/2006/relationships/image" Target="media/image764.wmf"/><Relationship Id="rId1533" Type="http://schemas.openxmlformats.org/officeDocument/2006/relationships/oleObject" Target="embeddings/oleObject760.bin"/><Relationship Id="rId1534" Type="http://schemas.openxmlformats.org/officeDocument/2006/relationships/image" Target="media/image765.wmf"/><Relationship Id="rId1535" Type="http://schemas.openxmlformats.org/officeDocument/2006/relationships/oleObject" Target="embeddings/oleObject761.bin"/><Relationship Id="rId1536" Type="http://schemas.openxmlformats.org/officeDocument/2006/relationships/image" Target="media/image766.wmf"/><Relationship Id="rId1537" Type="http://schemas.openxmlformats.org/officeDocument/2006/relationships/oleObject" Target="embeddings/oleObject762.bin"/><Relationship Id="rId1538" Type="http://schemas.openxmlformats.org/officeDocument/2006/relationships/image" Target="media/image767.wmf"/><Relationship Id="rId1539" Type="http://schemas.openxmlformats.org/officeDocument/2006/relationships/oleObject" Target="embeddings/oleObject763.bin"/><Relationship Id="rId2780" Type="http://schemas.openxmlformats.org/officeDocument/2006/relationships/oleObject" Target="embeddings/oleObject1376.bin"/><Relationship Id="rId2781" Type="http://schemas.openxmlformats.org/officeDocument/2006/relationships/image" Target="media/image1385.emf"/><Relationship Id="rId2782" Type="http://schemas.openxmlformats.org/officeDocument/2006/relationships/oleObject" Target="embeddings/oleObject1377.bin"/><Relationship Id="rId2783" Type="http://schemas.openxmlformats.org/officeDocument/2006/relationships/image" Target="media/image1386.emf"/><Relationship Id="rId2784" Type="http://schemas.openxmlformats.org/officeDocument/2006/relationships/oleObject" Target="embeddings/oleObject1378.bin"/><Relationship Id="rId2785" Type="http://schemas.openxmlformats.org/officeDocument/2006/relationships/image" Target="media/image1387.emf"/><Relationship Id="rId2786" Type="http://schemas.openxmlformats.org/officeDocument/2006/relationships/oleObject" Target="embeddings/oleObject1379.bin"/><Relationship Id="rId2787" Type="http://schemas.openxmlformats.org/officeDocument/2006/relationships/image" Target="media/image1388.emf"/><Relationship Id="rId2788" Type="http://schemas.openxmlformats.org/officeDocument/2006/relationships/oleObject" Target="embeddings/oleObject1380.bin"/><Relationship Id="rId2789" Type="http://schemas.openxmlformats.org/officeDocument/2006/relationships/image" Target="media/image1389.emf"/><Relationship Id="rId2240" Type="http://schemas.openxmlformats.org/officeDocument/2006/relationships/oleObject" Target="embeddings/oleObject1106.bin"/><Relationship Id="rId2241" Type="http://schemas.openxmlformats.org/officeDocument/2006/relationships/image" Target="media/image1115.wmf"/><Relationship Id="rId2242" Type="http://schemas.openxmlformats.org/officeDocument/2006/relationships/oleObject" Target="embeddings/oleObject1107.bin"/><Relationship Id="rId2243" Type="http://schemas.openxmlformats.org/officeDocument/2006/relationships/image" Target="media/image1116.wmf"/><Relationship Id="rId2244" Type="http://schemas.openxmlformats.org/officeDocument/2006/relationships/oleObject" Target="embeddings/oleObject1108.bin"/><Relationship Id="rId2245" Type="http://schemas.openxmlformats.org/officeDocument/2006/relationships/image" Target="media/image1117.wmf"/><Relationship Id="rId2246" Type="http://schemas.openxmlformats.org/officeDocument/2006/relationships/oleObject" Target="embeddings/oleObject1109.bin"/><Relationship Id="rId2247" Type="http://schemas.openxmlformats.org/officeDocument/2006/relationships/image" Target="media/image1118.wmf"/><Relationship Id="rId2248" Type="http://schemas.openxmlformats.org/officeDocument/2006/relationships/oleObject" Target="embeddings/oleObject1110.bin"/><Relationship Id="rId2249" Type="http://schemas.openxmlformats.org/officeDocument/2006/relationships/image" Target="media/image1119.wmf"/><Relationship Id="rId3490" Type="http://schemas.openxmlformats.org/officeDocument/2006/relationships/image" Target="media/image1740.wmf"/><Relationship Id="rId3491" Type="http://schemas.openxmlformats.org/officeDocument/2006/relationships/oleObject" Target="embeddings/oleObject1731.bin"/><Relationship Id="rId3492" Type="http://schemas.openxmlformats.org/officeDocument/2006/relationships/image" Target="media/image1741.wmf"/><Relationship Id="rId3493" Type="http://schemas.openxmlformats.org/officeDocument/2006/relationships/oleObject" Target="embeddings/oleObject1732.bin"/><Relationship Id="rId3494" Type="http://schemas.openxmlformats.org/officeDocument/2006/relationships/image" Target="media/image1742.wmf"/><Relationship Id="rId3495" Type="http://schemas.openxmlformats.org/officeDocument/2006/relationships/oleObject" Target="embeddings/oleObject1733.bin"/><Relationship Id="rId3496" Type="http://schemas.openxmlformats.org/officeDocument/2006/relationships/image" Target="media/image1743.wmf"/><Relationship Id="rId3497" Type="http://schemas.openxmlformats.org/officeDocument/2006/relationships/oleObject" Target="embeddings/oleObject1734.bin"/><Relationship Id="rId3498" Type="http://schemas.openxmlformats.org/officeDocument/2006/relationships/image" Target="media/image1744.wmf"/><Relationship Id="rId3499" Type="http://schemas.openxmlformats.org/officeDocument/2006/relationships/oleObject" Target="embeddings/oleObject1735.bin"/><Relationship Id="rId600" Type="http://schemas.openxmlformats.org/officeDocument/2006/relationships/oleObject" Target="embeddings/oleObject294.bin"/><Relationship Id="rId601" Type="http://schemas.openxmlformats.org/officeDocument/2006/relationships/image" Target="media/image298.wmf"/><Relationship Id="rId602" Type="http://schemas.openxmlformats.org/officeDocument/2006/relationships/oleObject" Target="embeddings/oleObject295.bin"/><Relationship Id="rId603" Type="http://schemas.openxmlformats.org/officeDocument/2006/relationships/image" Target="media/image299.wmf"/><Relationship Id="rId604" Type="http://schemas.openxmlformats.org/officeDocument/2006/relationships/oleObject" Target="embeddings/oleObject296.bin"/><Relationship Id="rId605" Type="http://schemas.openxmlformats.org/officeDocument/2006/relationships/image" Target="media/image300.wmf"/><Relationship Id="rId606" Type="http://schemas.openxmlformats.org/officeDocument/2006/relationships/oleObject" Target="embeddings/oleObject297.bin"/><Relationship Id="rId607" Type="http://schemas.openxmlformats.org/officeDocument/2006/relationships/image" Target="media/image301.wmf"/><Relationship Id="rId608" Type="http://schemas.openxmlformats.org/officeDocument/2006/relationships/oleObject" Target="embeddings/oleObject298.bin"/><Relationship Id="rId609" Type="http://schemas.openxmlformats.org/officeDocument/2006/relationships/image" Target="media/image302.wmf"/><Relationship Id="rId1540" Type="http://schemas.openxmlformats.org/officeDocument/2006/relationships/image" Target="media/image768.wmf"/><Relationship Id="rId1541" Type="http://schemas.openxmlformats.org/officeDocument/2006/relationships/oleObject" Target="embeddings/oleObject764.bin"/><Relationship Id="rId1542" Type="http://schemas.openxmlformats.org/officeDocument/2006/relationships/image" Target="media/image769.wmf"/><Relationship Id="rId1543" Type="http://schemas.openxmlformats.org/officeDocument/2006/relationships/oleObject" Target="embeddings/oleObject765.bin"/><Relationship Id="rId1544" Type="http://schemas.openxmlformats.org/officeDocument/2006/relationships/image" Target="media/image770.wmf"/><Relationship Id="rId1545" Type="http://schemas.openxmlformats.org/officeDocument/2006/relationships/oleObject" Target="embeddings/oleObject766.bin"/><Relationship Id="rId1546" Type="http://schemas.openxmlformats.org/officeDocument/2006/relationships/image" Target="media/image771.wmf"/><Relationship Id="rId1547" Type="http://schemas.openxmlformats.org/officeDocument/2006/relationships/oleObject" Target="embeddings/oleObject767.bin"/><Relationship Id="rId1548" Type="http://schemas.openxmlformats.org/officeDocument/2006/relationships/image" Target="media/image772.wmf"/><Relationship Id="rId1549" Type="http://schemas.openxmlformats.org/officeDocument/2006/relationships/oleObject" Target="embeddings/oleObject768.bin"/><Relationship Id="rId2790" Type="http://schemas.openxmlformats.org/officeDocument/2006/relationships/oleObject" Target="embeddings/oleObject1381.bin"/><Relationship Id="rId2791" Type="http://schemas.openxmlformats.org/officeDocument/2006/relationships/image" Target="media/image1390.emf"/><Relationship Id="rId2792" Type="http://schemas.openxmlformats.org/officeDocument/2006/relationships/oleObject" Target="embeddings/oleObject1382.bin"/><Relationship Id="rId2793" Type="http://schemas.openxmlformats.org/officeDocument/2006/relationships/image" Target="media/image1391.emf"/><Relationship Id="rId2794" Type="http://schemas.openxmlformats.org/officeDocument/2006/relationships/oleObject" Target="embeddings/oleObject1383.bin"/><Relationship Id="rId2795" Type="http://schemas.openxmlformats.org/officeDocument/2006/relationships/image" Target="media/image1392.emf"/><Relationship Id="rId2796" Type="http://schemas.openxmlformats.org/officeDocument/2006/relationships/oleObject" Target="embeddings/oleObject1384.bin"/><Relationship Id="rId2797" Type="http://schemas.openxmlformats.org/officeDocument/2006/relationships/image" Target="media/image1393.emf"/><Relationship Id="rId2798" Type="http://schemas.openxmlformats.org/officeDocument/2006/relationships/oleObject" Target="embeddings/oleObject1385.bin"/><Relationship Id="rId2799" Type="http://schemas.openxmlformats.org/officeDocument/2006/relationships/image" Target="media/image1394.emf"/><Relationship Id="rId1000" Type="http://schemas.openxmlformats.org/officeDocument/2006/relationships/oleObject" Target="embeddings/oleObject494.bin"/><Relationship Id="rId1001" Type="http://schemas.openxmlformats.org/officeDocument/2006/relationships/image" Target="media/image498.wmf"/><Relationship Id="rId1002" Type="http://schemas.openxmlformats.org/officeDocument/2006/relationships/oleObject" Target="embeddings/oleObject495.bin"/><Relationship Id="rId1003" Type="http://schemas.openxmlformats.org/officeDocument/2006/relationships/image" Target="media/image499.wmf"/><Relationship Id="rId1004" Type="http://schemas.openxmlformats.org/officeDocument/2006/relationships/oleObject" Target="embeddings/oleObject496.bin"/><Relationship Id="rId1005" Type="http://schemas.openxmlformats.org/officeDocument/2006/relationships/image" Target="media/image500.wmf"/><Relationship Id="rId1006" Type="http://schemas.openxmlformats.org/officeDocument/2006/relationships/oleObject" Target="embeddings/oleObject497.bin"/><Relationship Id="rId1007" Type="http://schemas.openxmlformats.org/officeDocument/2006/relationships/image" Target="media/image501.wmf"/><Relationship Id="rId1008" Type="http://schemas.openxmlformats.org/officeDocument/2006/relationships/oleObject" Target="embeddings/oleObject498.bin"/><Relationship Id="rId1009" Type="http://schemas.openxmlformats.org/officeDocument/2006/relationships/image" Target="media/image502.wmf"/><Relationship Id="rId2250" Type="http://schemas.openxmlformats.org/officeDocument/2006/relationships/oleObject" Target="embeddings/oleObject1111.bin"/><Relationship Id="rId2251" Type="http://schemas.openxmlformats.org/officeDocument/2006/relationships/image" Target="media/image1120.wmf"/><Relationship Id="rId2252" Type="http://schemas.openxmlformats.org/officeDocument/2006/relationships/oleObject" Target="embeddings/oleObject1112.bin"/><Relationship Id="rId2253" Type="http://schemas.openxmlformats.org/officeDocument/2006/relationships/image" Target="media/image1121.wmf"/><Relationship Id="rId2254" Type="http://schemas.openxmlformats.org/officeDocument/2006/relationships/oleObject" Target="embeddings/oleObject1113.bin"/><Relationship Id="rId2255" Type="http://schemas.openxmlformats.org/officeDocument/2006/relationships/image" Target="media/image1122.wmf"/><Relationship Id="rId2256" Type="http://schemas.openxmlformats.org/officeDocument/2006/relationships/oleObject" Target="embeddings/oleObject1114.bin"/><Relationship Id="rId2257" Type="http://schemas.openxmlformats.org/officeDocument/2006/relationships/image" Target="media/image1123.wmf"/><Relationship Id="rId2258" Type="http://schemas.openxmlformats.org/officeDocument/2006/relationships/oleObject" Target="embeddings/oleObject1115.bin"/><Relationship Id="rId2259" Type="http://schemas.openxmlformats.org/officeDocument/2006/relationships/image" Target="media/image1124.wmf"/><Relationship Id="rId610" Type="http://schemas.openxmlformats.org/officeDocument/2006/relationships/oleObject" Target="embeddings/oleObject299.bin"/><Relationship Id="rId611" Type="http://schemas.openxmlformats.org/officeDocument/2006/relationships/image" Target="media/image303.wmf"/><Relationship Id="rId612" Type="http://schemas.openxmlformats.org/officeDocument/2006/relationships/oleObject" Target="embeddings/oleObject300.bin"/><Relationship Id="rId613" Type="http://schemas.openxmlformats.org/officeDocument/2006/relationships/image" Target="media/image304.wmf"/><Relationship Id="rId614" Type="http://schemas.openxmlformats.org/officeDocument/2006/relationships/oleObject" Target="embeddings/oleObject301.bin"/><Relationship Id="rId615" Type="http://schemas.openxmlformats.org/officeDocument/2006/relationships/image" Target="media/image305.wmf"/><Relationship Id="rId616" Type="http://schemas.openxmlformats.org/officeDocument/2006/relationships/oleObject" Target="embeddings/oleObject302.bin"/><Relationship Id="rId617" Type="http://schemas.openxmlformats.org/officeDocument/2006/relationships/image" Target="media/image306.wmf"/><Relationship Id="rId618" Type="http://schemas.openxmlformats.org/officeDocument/2006/relationships/oleObject" Target="embeddings/oleObject303.bin"/><Relationship Id="rId619" Type="http://schemas.openxmlformats.org/officeDocument/2006/relationships/image" Target="media/image307.wmf"/><Relationship Id="rId1550" Type="http://schemas.openxmlformats.org/officeDocument/2006/relationships/image" Target="media/image773.wmf"/><Relationship Id="rId1551" Type="http://schemas.openxmlformats.org/officeDocument/2006/relationships/oleObject" Target="embeddings/oleObject769.bin"/><Relationship Id="rId1552" Type="http://schemas.openxmlformats.org/officeDocument/2006/relationships/image" Target="media/image774.wmf"/><Relationship Id="rId1553" Type="http://schemas.openxmlformats.org/officeDocument/2006/relationships/oleObject" Target="embeddings/oleObject770.bin"/><Relationship Id="rId1554" Type="http://schemas.openxmlformats.org/officeDocument/2006/relationships/image" Target="media/image775.wmf"/><Relationship Id="rId1555" Type="http://schemas.openxmlformats.org/officeDocument/2006/relationships/oleObject" Target="embeddings/oleObject771.bin"/><Relationship Id="rId1556" Type="http://schemas.openxmlformats.org/officeDocument/2006/relationships/image" Target="media/image776.wmf"/><Relationship Id="rId1557" Type="http://schemas.openxmlformats.org/officeDocument/2006/relationships/oleObject" Target="embeddings/oleObject772.bin"/><Relationship Id="rId1558" Type="http://schemas.openxmlformats.org/officeDocument/2006/relationships/image" Target="media/image777.wmf"/><Relationship Id="rId1559" Type="http://schemas.openxmlformats.org/officeDocument/2006/relationships/oleObject" Target="embeddings/oleObject773.bin"/><Relationship Id="rId1010" Type="http://schemas.openxmlformats.org/officeDocument/2006/relationships/oleObject" Target="embeddings/oleObject499.bin"/><Relationship Id="rId1011" Type="http://schemas.openxmlformats.org/officeDocument/2006/relationships/image" Target="media/image503.wmf"/><Relationship Id="rId1012" Type="http://schemas.openxmlformats.org/officeDocument/2006/relationships/oleObject" Target="embeddings/oleObject500.bin"/><Relationship Id="rId1013" Type="http://schemas.openxmlformats.org/officeDocument/2006/relationships/image" Target="media/image504.wmf"/><Relationship Id="rId1014" Type="http://schemas.openxmlformats.org/officeDocument/2006/relationships/oleObject" Target="embeddings/oleObject501.bin"/><Relationship Id="rId1015" Type="http://schemas.openxmlformats.org/officeDocument/2006/relationships/image" Target="media/image505.wmf"/><Relationship Id="rId1016" Type="http://schemas.openxmlformats.org/officeDocument/2006/relationships/oleObject" Target="embeddings/oleObject502.bin"/><Relationship Id="rId1017" Type="http://schemas.openxmlformats.org/officeDocument/2006/relationships/image" Target="media/image506.wmf"/><Relationship Id="rId1018" Type="http://schemas.openxmlformats.org/officeDocument/2006/relationships/oleObject" Target="embeddings/oleObject503.bin"/><Relationship Id="rId1019" Type="http://schemas.openxmlformats.org/officeDocument/2006/relationships/image" Target="media/image507.wmf"/><Relationship Id="rId2260" Type="http://schemas.openxmlformats.org/officeDocument/2006/relationships/oleObject" Target="embeddings/oleObject1116.bin"/><Relationship Id="rId2261" Type="http://schemas.openxmlformats.org/officeDocument/2006/relationships/image" Target="media/image1125.wmf"/><Relationship Id="rId2262" Type="http://schemas.openxmlformats.org/officeDocument/2006/relationships/oleObject" Target="embeddings/oleObject1117.bin"/><Relationship Id="rId2263" Type="http://schemas.openxmlformats.org/officeDocument/2006/relationships/image" Target="media/image1126.wmf"/><Relationship Id="rId2264" Type="http://schemas.openxmlformats.org/officeDocument/2006/relationships/oleObject" Target="embeddings/oleObject1118.bin"/><Relationship Id="rId2265" Type="http://schemas.openxmlformats.org/officeDocument/2006/relationships/image" Target="media/image1127.wmf"/><Relationship Id="rId2266" Type="http://schemas.openxmlformats.org/officeDocument/2006/relationships/oleObject" Target="embeddings/oleObject1119.bin"/><Relationship Id="rId2267" Type="http://schemas.openxmlformats.org/officeDocument/2006/relationships/image" Target="media/image1128.wmf"/><Relationship Id="rId2268" Type="http://schemas.openxmlformats.org/officeDocument/2006/relationships/oleObject" Target="embeddings/oleObject1120.bin"/><Relationship Id="rId2269" Type="http://schemas.openxmlformats.org/officeDocument/2006/relationships/image" Target="media/image1129.wmf"/><Relationship Id="rId620" Type="http://schemas.openxmlformats.org/officeDocument/2006/relationships/oleObject" Target="embeddings/oleObject304.bin"/><Relationship Id="rId621" Type="http://schemas.openxmlformats.org/officeDocument/2006/relationships/image" Target="media/image308.wmf"/><Relationship Id="rId622" Type="http://schemas.openxmlformats.org/officeDocument/2006/relationships/oleObject" Target="embeddings/oleObject305.bin"/><Relationship Id="rId623" Type="http://schemas.openxmlformats.org/officeDocument/2006/relationships/image" Target="media/image309.wmf"/><Relationship Id="rId624" Type="http://schemas.openxmlformats.org/officeDocument/2006/relationships/oleObject" Target="embeddings/oleObject306.bin"/><Relationship Id="rId625" Type="http://schemas.openxmlformats.org/officeDocument/2006/relationships/image" Target="media/image310.wmf"/><Relationship Id="rId626" Type="http://schemas.openxmlformats.org/officeDocument/2006/relationships/oleObject" Target="embeddings/oleObject307.bin"/><Relationship Id="rId627" Type="http://schemas.openxmlformats.org/officeDocument/2006/relationships/image" Target="media/image311.wmf"/><Relationship Id="rId628" Type="http://schemas.openxmlformats.org/officeDocument/2006/relationships/oleObject" Target="embeddings/oleObject308.bin"/><Relationship Id="rId629" Type="http://schemas.openxmlformats.org/officeDocument/2006/relationships/image" Target="media/image312.wmf"/><Relationship Id="rId1560" Type="http://schemas.openxmlformats.org/officeDocument/2006/relationships/image" Target="media/image778.wmf"/><Relationship Id="rId1561" Type="http://schemas.openxmlformats.org/officeDocument/2006/relationships/oleObject" Target="embeddings/oleObject774.bin"/><Relationship Id="rId1562" Type="http://schemas.openxmlformats.org/officeDocument/2006/relationships/image" Target="media/image779.wmf"/><Relationship Id="rId1563" Type="http://schemas.openxmlformats.org/officeDocument/2006/relationships/oleObject" Target="embeddings/oleObject775.bin"/><Relationship Id="rId1564" Type="http://schemas.openxmlformats.org/officeDocument/2006/relationships/image" Target="media/image780.wmf"/><Relationship Id="rId1565" Type="http://schemas.openxmlformats.org/officeDocument/2006/relationships/oleObject" Target="embeddings/oleObject776.bin"/><Relationship Id="rId1566" Type="http://schemas.openxmlformats.org/officeDocument/2006/relationships/image" Target="media/image781.wmf"/><Relationship Id="rId1567" Type="http://schemas.openxmlformats.org/officeDocument/2006/relationships/oleObject" Target="embeddings/oleObject777.bin"/><Relationship Id="rId1568" Type="http://schemas.openxmlformats.org/officeDocument/2006/relationships/image" Target="media/image782.wmf"/><Relationship Id="rId1569" Type="http://schemas.openxmlformats.org/officeDocument/2006/relationships/oleObject" Target="embeddings/oleObject778.bin"/><Relationship Id="rId1020" Type="http://schemas.openxmlformats.org/officeDocument/2006/relationships/oleObject" Target="embeddings/oleObject504.bin"/><Relationship Id="rId1021" Type="http://schemas.openxmlformats.org/officeDocument/2006/relationships/image" Target="media/image508.wmf"/><Relationship Id="rId1022" Type="http://schemas.openxmlformats.org/officeDocument/2006/relationships/oleObject" Target="embeddings/oleObject505.bin"/><Relationship Id="rId1023" Type="http://schemas.openxmlformats.org/officeDocument/2006/relationships/image" Target="media/image509.wmf"/><Relationship Id="rId1024" Type="http://schemas.openxmlformats.org/officeDocument/2006/relationships/oleObject" Target="embeddings/oleObject506.bin"/><Relationship Id="rId1025" Type="http://schemas.openxmlformats.org/officeDocument/2006/relationships/image" Target="media/image510.wmf"/><Relationship Id="rId1026" Type="http://schemas.openxmlformats.org/officeDocument/2006/relationships/oleObject" Target="embeddings/oleObject507.bin"/><Relationship Id="rId1027" Type="http://schemas.openxmlformats.org/officeDocument/2006/relationships/image" Target="media/image511.wmf"/><Relationship Id="rId1028" Type="http://schemas.openxmlformats.org/officeDocument/2006/relationships/oleObject" Target="embeddings/oleObject508.bin"/><Relationship Id="rId1029" Type="http://schemas.openxmlformats.org/officeDocument/2006/relationships/image" Target="media/image512.wmf"/><Relationship Id="rId2270" Type="http://schemas.openxmlformats.org/officeDocument/2006/relationships/oleObject" Target="embeddings/oleObject1121.bin"/><Relationship Id="rId2271" Type="http://schemas.openxmlformats.org/officeDocument/2006/relationships/image" Target="media/image1130.wmf"/><Relationship Id="rId2272" Type="http://schemas.openxmlformats.org/officeDocument/2006/relationships/oleObject" Target="embeddings/oleObject1122.bin"/><Relationship Id="rId2273" Type="http://schemas.openxmlformats.org/officeDocument/2006/relationships/image" Target="media/image1131.wmf"/><Relationship Id="rId2274" Type="http://schemas.openxmlformats.org/officeDocument/2006/relationships/oleObject" Target="embeddings/oleObject1123.bin"/><Relationship Id="rId2275" Type="http://schemas.openxmlformats.org/officeDocument/2006/relationships/image" Target="media/image1132.wmf"/><Relationship Id="rId2276" Type="http://schemas.openxmlformats.org/officeDocument/2006/relationships/oleObject" Target="embeddings/oleObject1124.bin"/><Relationship Id="rId2277" Type="http://schemas.openxmlformats.org/officeDocument/2006/relationships/image" Target="media/image1133.wmf"/><Relationship Id="rId2278" Type="http://schemas.openxmlformats.org/officeDocument/2006/relationships/oleObject" Target="embeddings/oleObject1125.bin"/><Relationship Id="rId2279" Type="http://schemas.openxmlformats.org/officeDocument/2006/relationships/image" Target="media/image1134.wmf"/><Relationship Id="rId3700" Type="http://schemas.openxmlformats.org/officeDocument/2006/relationships/image" Target="media/image1845.wmf"/><Relationship Id="rId3701" Type="http://schemas.openxmlformats.org/officeDocument/2006/relationships/oleObject" Target="embeddings/oleObject1836.bin"/><Relationship Id="rId3702" Type="http://schemas.openxmlformats.org/officeDocument/2006/relationships/image" Target="media/image1846.emf"/><Relationship Id="rId3703" Type="http://schemas.openxmlformats.org/officeDocument/2006/relationships/oleObject" Target="embeddings/oleObject1837.bin"/><Relationship Id="rId3704" Type="http://schemas.openxmlformats.org/officeDocument/2006/relationships/image" Target="media/image1847.emf"/><Relationship Id="rId3705" Type="http://schemas.openxmlformats.org/officeDocument/2006/relationships/oleObject" Target="embeddings/oleObject1838.bin"/><Relationship Id="rId3706" Type="http://schemas.openxmlformats.org/officeDocument/2006/relationships/image" Target="media/image1848.wmf"/><Relationship Id="rId3707" Type="http://schemas.openxmlformats.org/officeDocument/2006/relationships/oleObject" Target="embeddings/oleObject1839.bin"/><Relationship Id="rId3708" Type="http://schemas.openxmlformats.org/officeDocument/2006/relationships/image" Target="media/image1849.emf"/><Relationship Id="rId3709" Type="http://schemas.openxmlformats.org/officeDocument/2006/relationships/oleObject" Target="embeddings/oleObject1840.bin"/><Relationship Id="rId630" Type="http://schemas.openxmlformats.org/officeDocument/2006/relationships/oleObject" Target="embeddings/oleObject309.bin"/><Relationship Id="rId631" Type="http://schemas.openxmlformats.org/officeDocument/2006/relationships/image" Target="media/image313.wmf"/><Relationship Id="rId632" Type="http://schemas.openxmlformats.org/officeDocument/2006/relationships/oleObject" Target="embeddings/oleObject310.bin"/><Relationship Id="rId633" Type="http://schemas.openxmlformats.org/officeDocument/2006/relationships/image" Target="media/image314.wmf"/><Relationship Id="rId634" Type="http://schemas.openxmlformats.org/officeDocument/2006/relationships/oleObject" Target="embeddings/oleObject311.bin"/><Relationship Id="rId635" Type="http://schemas.openxmlformats.org/officeDocument/2006/relationships/image" Target="media/image315.wmf"/><Relationship Id="rId636" Type="http://schemas.openxmlformats.org/officeDocument/2006/relationships/oleObject" Target="embeddings/oleObject312.bin"/><Relationship Id="rId637" Type="http://schemas.openxmlformats.org/officeDocument/2006/relationships/image" Target="media/image316.wmf"/><Relationship Id="rId638" Type="http://schemas.openxmlformats.org/officeDocument/2006/relationships/oleObject" Target="embeddings/oleObject313.bin"/><Relationship Id="rId639" Type="http://schemas.openxmlformats.org/officeDocument/2006/relationships/image" Target="media/image317.wmf"/><Relationship Id="rId1570" Type="http://schemas.openxmlformats.org/officeDocument/2006/relationships/image" Target="media/image783.wmf"/><Relationship Id="rId1571" Type="http://schemas.openxmlformats.org/officeDocument/2006/relationships/oleObject" Target="embeddings/oleObject779.bin"/><Relationship Id="rId1572" Type="http://schemas.openxmlformats.org/officeDocument/2006/relationships/image" Target="media/image784.wmf"/><Relationship Id="rId1573" Type="http://schemas.openxmlformats.org/officeDocument/2006/relationships/oleObject" Target="embeddings/oleObject780.bin"/><Relationship Id="rId1574" Type="http://schemas.openxmlformats.org/officeDocument/2006/relationships/image" Target="media/image785.emf"/><Relationship Id="rId1575" Type="http://schemas.openxmlformats.org/officeDocument/2006/relationships/oleObject" Target="embeddings/oleObject781.bin"/><Relationship Id="rId1576" Type="http://schemas.openxmlformats.org/officeDocument/2006/relationships/image" Target="media/image786.wmf"/><Relationship Id="rId1577" Type="http://schemas.openxmlformats.org/officeDocument/2006/relationships/oleObject" Target="embeddings/oleObject782.bin"/><Relationship Id="rId1578" Type="http://schemas.openxmlformats.org/officeDocument/2006/relationships/image" Target="media/image787.wmf"/><Relationship Id="rId1579" Type="http://schemas.openxmlformats.org/officeDocument/2006/relationships/oleObject" Target="embeddings/oleObject783.bin"/><Relationship Id="rId1030" Type="http://schemas.openxmlformats.org/officeDocument/2006/relationships/oleObject" Target="embeddings/oleObject509.bin"/><Relationship Id="rId1031" Type="http://schemas.openxmlformats.org/officeDocument/2006/relationships/image" Target="media/image513.wmf"/><Relationship Id="rId1032" Type="http://schemas.openxmlformats.org/officeDocument/2006/relationships/oleObject" Target="embeddings/oleObject510.bin"/><Relationship Id="rId1033" Type="http://schemas.openxmlformats.org/officeDocument/2006/relationships/image" Target="media/image514.wmf"/><Relationship Id="rId1034" Type="http://schemas.openxmlformats.org/officeDocument/2006/relationships/oleObject" Target="embeddings/oleObject511.bin"/><Relationship Id="rId1035" Type="http://schemas.openxmlformats.org/officeDocument/2006/relationships/image" Target="media/image515.wmf"/><Relationship Id="rId1036" Type="http://schemas.openxmlformats.org/officeDocument/2006/relationships/oleObject" Target="embeddings/oleObject512.bin"/><Relationship Id="rId1037" Type="http://schemas.openxmlformats.org/officeDocument/2006/relationships/image" Target="media/image516.wmf"/><Relationship Id="rId1038" Type="http://schemas.openxmlformats.org/officeDocument/2006/relationships/oleObject" Target="embeddings/oleObject513.bin"/><Relationship Id="rId1039" Type="http://schemas.openxmlformats.org/officeDocument/2006/relationships/image" Target="media/image517.wmf"/><Relationship Id="rId2280" Type="http://schemas.openxmlformats.org/officeDocument/2006/relationships/oleObject" Target="embeddings/oleObject1126.bin"/><Relationship Id="rId2281" Type="http://schemas.openxmlformats.org/officeDocument/2006/relationships/image" Target="media/image1135.wmf"/><Relationship Id="rId2282" Type="http://schemas.openxmlformats.org/officeDocument/2006/relationships/oleObject" Target="embeddings/oleObject1127.bin"/><Relationship Id="rId2283" Type="http://schemas.openxmlformats.org/officeDocument/2006/relationships/image" Target="media/image1136.wmf"/><Relationship Id="rId2284" Type="http://schemas.openxmlformats.org/officeDocument/2006/relationships/oleObject" Target="embeddings/oleObject1128.bin"/><Relationship Id="rId2285" Type="http://schemas.openxmlformats.org/officeDocument/2006/relationships/image" Target="media/image1137.wmf"/><Relationship Id="rId2286" Type="http://schemas.openxmlformats.org/officeDocument/2006/relationships/oleObject" Target="embeddings/oleObject1129.bin"/><Relationship Id="rId2287" Type="http://schemas.openxmlformats.org/officeDocument/2006/relationships/image" Target="media/image1138.wmf"/><Relationship Id="rId2288" Type="http://schemas.openxmlformats.org/officeDocument/2006/relationships/oleObject" Target="embeddings/oleObject1130.bin"/><Relationship Id="rId2289" Type="http://schemas.openxmlformats.org/officeDocument/2006/relationships/image" Target="media/image1139.wmf"/><Relationship Id="rId3710" Type="http://schemas.openxmlformats.org/officeDocument/2006/relationships/image" Target="media/image1850.wmf"/><Relationship Id="rId3711" Type="http://schemas.openxmlformats.org/officeDocument/2006/relationships/oleObject" Target="embeddings/oleObject1841.bin"/><Relationship Id="rId3712" Type="http://schemas.openxmlformats.org/officeDocument/2006/relationships/image" Target="media/image1851.emf"/><Relationship Id="rId3713" Type="http://schemas.openxmlformats.org/officeDocument/2006/relationships/oleObject" Target="embeddings/oleObject1842.bin"/><Relationship Id="rId3714" Type="http://schemas.openxmlformats.org/officeDocument/2006/relationships/image" Target="media/image1852.emf"/><Relationship Id="rId3715" Type="http://schemas.openxmlformats.org/officeDocument/2006/relationships/oleObject" Target="embeddings/oleObject1843.bin"/><Relationship Id="rId3716" Type="http://schemas.openxmlformats.org/officeDocument/2006/relationships/image" Target="media/image1853.emf"/><Relationship Id="rId3717" Type="http://schemas.openxmlformats.org/officeDocument/2006/relationships/oleObject" Target="embeddings/oleObject1844.bin"/><Relationship Id="rId3718" Type="http://schemas.openxmlformats.org/officeDocument/2006/relationships/image" Target="media/image1854.emf"/><Relationship Id="rId3719" Type="http://schemas.openxmlformats.org/officeDocument/2006/relationships/oleObject" Target="embeddings/oleObject1845.bin"/><Relationship Id="rId640" Type="http://schemas.openxmlformats.org/officeDocument/2006/relationships/oleObject" Target="embeddings/oleObject314.bin"/><Relationship Id="rId641" Type="http://schemas.openxmlformats.org/officeDocument/2006/relationships/image" Target="media/image318.wmf"/><Relationship Id="rId642" Type="http://schemas.openxmlformats.org/officeDocument/2006/relationships/oleObject" Target="embeddings/oleObject315.bin"/><Relationship Id="rId643" Type="http://schemas.openxmlformats.org/officeDocument/2006/relationships/image" Target="media/image319.wmf"/><Relationship Id="rId644" Type="http://schemas.openxmlformats.org/officeDocument/2006/relationships/oleObject" Target="embeddings/oleObject316.bin"/><Relationship Id="rId645" Type="http://schemas.openxmlformats.org/officeDocument/2006/relationships/image" Target="media/image320.wmf"/><Relationship Id="rId646" Type="http://schemas.openxmlformats.org/officeDocument/2006/relationships/oleObject" Target="embeddings/oleObject317.bin"/><Relationship Id="rId647" Type="http://schemas.openxmlformats.org/officeDocument/2006/relationships/image" Target="media/image321.wmf"/><Relationship Id="rId648" Type="http://schemas.openxmlformats.org/officeDocument/2006/relationships/oleObject" Target="embeddings/oleObject318.bin"/><Relationship Id="rId649" Type="http://schemas.openxmlformats.org/officeDocument/2006/relationships/image" Target="media/image322.wmf"/><Relationship Id="rId1580" Type="http://schemas.openxmlformats.org/officeDocument/2006/relationships/image" Target="media/image788.wmf"/><Relationship Id="rId1581" Type="http://schemas.openxmlformats.org/officeDocument/2006/relationships/oleObject" Target="embeddings/oleObject784.bin"/><Relationship Id="rId1582" Type="http://schemas.openxmlformats.org/officeDocument/2006/relationships/image" Target="media/image789.wmf"/><Relationship Id="rId1583" Type="http://schemas.openxmlformats.org/officeDocument/2006/relationships/oleObject" Target="embeddings/oleObject785.bin"/><Relationship Id="rId1584" Type="http://schemas.openxmlformats.org/officeDocument/2006/relationships/image" Target="media/image790.wmf"/><Relationship Id="rId1585" Type="http://schemas.openxmlformats.org/officeDocument/2006/relationships/oleObject" Target="embeddings/oleObject786.bin"/><Relationship Id="rId1586" Type="http://schemas.openxmlformats.org/officeDocument/2006/relationships/image" Target="media/image791.wmf"/><Relationship Id="rId1587" Type="http://schemas.openxmlformats.org/officeDocument/2006/relationships/oleObject" Target="embeddings/oleObject787.bin"/><Relationship Id="rId1588" Type="http://schemas.openxmlformats.org/officeDocument/2006/relationships/image" Target="media/image792.wmf"/><Relationship Id="rId1589" Type="http://schemas.openxmlformats.org/officeDocument/2006/relationships/oleObject" Target="embeddings/oleObject788.bin"/><Relationship Id="rId10" Type="http://schemas.openxmlformats.org/officeDocument/2006/relationships/image" Target="media/image2.jpeg"/><Relationship Id="rId11" Type="http://schemas.openxmlformats.org/officeDocument/2006/relationships/image" Target="media/image3.wmf"/><Relationship Id="rId12" Type="http://schemas.openxmlformats.org/officeDocument/2006/relationships/oleObject" Target="embeddings/oleObject1.bin"/><Relationship Id="rId13" Type="http://schemas.openxmlformats.org/officeDocument/2006/relationships/image" Target="media/image4.wmf"/><Relationship Id="rId14" Type="http://schemas.openxmlformats.org/officeDocument/2006/relationships/oleObject" Target="embeddings/oleObject2.bin"/><Relationship Id="rId15" Type="http://schemas.openxmlformats.org/officeDocument/2006/relationships/image" Target="media/image5.wmf"/><Relationship Id="rId16" Type="http://schemas.openxmlformats.org/officeDocument/2006/relationships/oleObject" Target="embeddings/oleObject3.bin"/><Relationship Id="rId17" Type="http://schemas.openxmlformats.org/officeDocument/2006/relationships/image" Target="media/image6.wmf"/><Relationship Id="rId18" Type="http://schemas.openxmlformats.org/officeDocument/2006/relationships/oleObject" Target="embeddings/oleObject4.bin"/><Relationship Id="rId19" Type="http://schemas.openxmlformats.org/officeDocument/2006/relationships/image" Target="media/image7.wmf"/><Relationship Id="rId100" Type="http://schemas.openxmlformats.org/officeDocument/2006/relationships/oleObject" Target="embeddings/oleObject45.bin"/><Relationship Id="rId101" Type="http://schemas.openxmlformats.org/officeDocument/2006/relationships/image" Target="media/image48.wmf"/><Relationship Id="rId102" Type="http://schemas.openxmlformats.org/officeDocument/2006/relationships/oleObject" Target="embeddings/oleObject46.bin"/><Relationship Id="rId103" Type="http://schemas.openxmlformats.org/officeDocument/2006/relationships/image" Target="media/image49.wmf"/><Relationship Id="rId104" Type="http://schemas.openxmlformats.org/officeDocument/2006/relationships/oleObject" Target="embeddings/oleObject47.bin"/><Relationship Id="rId105" Type="http://schemas.openxmlformats.org/officeDocument/2006/relationships/image" Target="media/image50.wmf"/><Relationship Id="rId106" Type="http://schemas.openxmlformats.org/officeDocument/2006/relationships/oleObject" Target="embeddings/oleObject48.bin"/><Relationship Id="rId107" Type="http://schemas.openxmlformats.org/officeDocument/2006/relationships/image" Target="media/image51.wmf"/><Relationship Id="rId108" Type="http://schemas.openxmlformats.org/officeDocument/2006/relationships/oleObject" Target="embeddings/oleObject49.bin"/><Relationship Id="rId1040" Type="http://schemas.openxmlformats.org/officeDocument/2006/relationships/oleObject" Target="embeddings/oleObject514.bin"/><Relationship Id="rId1041" Type="http://schemas.openxmlformats.org/officeDocument/2006/relationships/image" Target="media/image518.wmf"/><Relationship Id="rId1042" Type="http://schemas.openxmlformats.org/officeDocument/2006/relationships/oleObject" Target="embeddings/oleObject515.bin"/><Relationship Id="rId1043" Type="http://schemas.openxmlformats.org/officeDocument/2006/relationships/image" Target="media/image519.wmf"/><Relationship Id="rId1044" Type="http://schemas.openxmlformats.org/officeDocument/2006/relationships/oleObject" Target="embeddings/oleObject516.bin"/><Relationship Id="rId1045" Type="http://schemas.openxmlformats.org/officeDocument/2006/relationships/image" Target="media/image520.wmf"/><Relationship Id="rId1046" Type="http://schemas.openxmlformats.org/officeDocument/2006/relationships/oleObject" Target="embeddings/oleObject517.bin"/><Relationship Id="rId1047" Type="http://schemas.openxmlformats.org/officeDocument/2006/relationships/image" Target="media/image521.wmf"/><Relationship Id="rId1048" Type="http://schemas.openxmlformats.org/officeDocument/2006/relationships/oleObject" Target="embeddings/oleObject518.bin"/><Relationship Id="rId1049" Type="http://schemas.openxmlformats.org/officeDocument/2006/relationships/image" Target="media/image522.wmf"/><Relationship Id="rId109" Type="http://schemas.openxmlformats.org/officeDocument/2006/relationships/image" Target="media/image52.wmf"/><Relationship Id="rId2290" Type="http://schemas.openxmlformats.org/officeDocument/2006/relationships/oleObject" Target="embeddings/oleObject1131.bin"/><Relationship Id="rId2291" Type="http://schemas.openxmlformats.org/officeDocument/2006/relationships/image" Target="media/image1140.wmf"/><Relationship Id="rId2292" Type="http://schemas.openxmlformats.org/officeDocument/2006/relationships/oleObject" Target="embeddings/oleObject1132.bin"/><Relationship Id="rId2293" Type="http://schemas.openxmlformats.org/officeDocument/2006/relationships/image" Target="media/image1141.wmf"/><Relationship Id="rId2294" Type="http://schemas.openxmlformats.org/officeDocument/2006/relationships/oleObject" Target="embeddings/oleObject1133.bin"/><Relationship Id="rId2295" Type="http://schemas.openxmlformats.org/officeDocument/2006/relationships/image" Target="media/image1142.wmf"/><Relationship Id="rId2296" Type="http://schemas.openxmlformats.org/officeDocument/2006/relationships/oleObject" Target="embeddings/oleObject1134.bin"/><Relationship Id="rId2297" Type="http://schemas.openxmlformats.org/officeDocument/2006/relationships/image" Target="media/image1143.wmf"/><Relationship Id="rId2298" Type="http://schemas.openxmlformats.org/officeDocument/2006/relationships/oleObject" Target="embeddings/oleObject1135.bin"/><Relationship Id="rId2299" Type="http://schemas.openxmlformats.org/officeDocument/2006/relationships/image" Target="media/image1144.wmf"/><Relationship Id="rId3720" Type="http://schemas.openxmlformats.org/officeDocument/2006/relationships/image" Target="media/image1855.emf"/><Relationship Id="rId3721" Type="http://schemas.openxmlformats.org/officeDocument/2006/relationships/oleObject" Target="embeddings/oleObject1846.bin"/><Relationship Id="rId3722" Type="http://schemas.openxmlformats.org/officeDocument/2006/relationships/image" Target="media/image1856.emf"/><Relationship Id="rId3723" Type="http://schemas.openxmlformats.org/officeDocument/2006/relationships/oleObject" Target="embeddings/oleObject1847.bin"/><Relationship Id="rId3724" Type="http://schemas.openxmlformats.org/officeDocument/2006/relationships/image" Target="media/image1857.emf"/><Relationship Id="rId3725" Type="http://schemas.openxmlformats.org/officeDocument/2006/relationships/oleObject" Target="embeddings/oleObject1848.bin"/><Relationship Id="rId3726" Type="http://schemas.openxmlformats.org/officeDocument/2006/relationships/image" Target="media/image1858.wmf"/><Relationship Id="rId3727" Type="http://schemas.openxmlformats.org/officeDocument/2006/relationships/oleObject" Target="embeddings/oleObject1849.bin"/><Relationship Id="rId3728" Type="http://schemas.openxmlformats.org/officeDocument/2006/relationships/image" Target="media/image1859.wmf"/><Relationship Id="rId3729" Type="http://schemas.openxmlformats.org/officeDocument/2006/relationships/oleObject" Target="embeddings/oleObject1850.bin"/><Relationship Id="rId650" Type="http://schemas.openxmlformats.org/officeDocument/2006/relationships/oleObject" Target="embeddings/oleObject319.bin"/><Relationship Id="rId651" Type="http://schemas.openxmlformats.org/officeDocument/2006/relationships/image" Target="media/image323.wmf"/><Relationship Id="rId652" Type="http://schemas.openxmlformats.org/officeDocument/2006/relationships/oleObject" Target="embeddings/oleObject320.bin"/><Relationship Id="rId653" Type="http://schemas.openxmlformats.org/officeDocument/2006/relationships/image" Target="media/image324.wmf"/><Relationship Id="rId654" Type="http://schemas.openxmlformats.org/officeDocument/2006/relationships/oleObject" Target="embeddings/oleObject321.bin"/><Relationship Id="rId655" Type="http://schemas.openxmlformats.org/officeDocument/2006/relationships/image" Target="media/image325.wmf"/><Relationship Id="rId656" Type="http://schemas.openxmlformats.org/officeDocument/2006/relationships/oleObject" Target="embeddings/oleObject322.bin"/><Relationship Id="rId657" Type="http://schemas.openxmlformats.org/officeDocument/2006/relationships/image" Target="media/image326.wmf"/><Relationship Id="rId658" Type="http://schemas.openxmlformats.org/officeDocument/2006/relationships/oleObject" Target="embeddings/oleObject323.bin"/><Relationship Id="rId659" Type="http://schemas.openxmlformats.org/officeDocument/2006/relationships/image" Target="media/image327.wmf"/><Relationship Id="rId1590" Type="http://schemas.openxmlformats.org/officeDocument/2006/relationships/image" Target="media/image793.wmf"/><Relationship Id="rId1591" Type="http://schemas.openxmlformats.org/officeDocument/2006/relationships/oleObject" Target="embeddings/oleObject789.bin"/><Relationship Id="rId1592" Type="http://schemas.openxmlformats.org/officeDocument/2006/relationships/image" Target="media/image794.wmf"/><Relationship Id="rId1593" Type="http://schemas.openxmlformats.org/officeDocument/2006/relationships/oleObject" Target="embeddings/oleObject790.bin"/><Relationship Id="rId1594" Type="http://schemas.openxmlformats.org/officeDocument/2006/relationships/image" Target="media/image795.wmf"/><Relationship Id="rId1595" Type="http://schemas.openxmlformats.org/officeDocument/2006/relationships/oleObject" Target="embeddings/oleObject791.bin"/><Relationship Id="rId1596" Type="http://schemas.openxmlformats.org/officeDocument/2006/relationships/image" Target="media/image796.wmf"/><Relationship Id="rId1597" Type="http://schemas.openxmlformats.org/officeDocument/2006/relationships/oleObject" Target="embeddings/oleObject792.bin"/><Relationship Id="rId1598" Type="http://schemas.openxmlformats.org/officeDocument/2006/relationships/image" Target="media/image797.emf"/><Relationship Id="rId1599" Type="http://schemas.openxmlformats.org/officeDocument/2006/relationships/oleObject" Target="embeddings/oleObject793.bin"/><Relationship Id="rId20" Type="http://schemas.openxmlformats.org/officeDocument/2006/relationships/oleObject" Target="embeddings/oleObject5.bin"/><Relationship Id="rId21" Type="http://schemas.openxmlformats.org/officeDocument/2006/relationships/image" Target="media/image8.wmf"/><Relationship Id="rId22" Type="http://schemas.openxmlformats.org/officeDocument/2006/relationships/oleObject" Target="embeddings/oleObject6.bin"/><Relationship Id="rId23" Type="http://schemas.openxmlformats.org/officeDocument/2006/relationships/image" Target="media/image9.wmf"/><Relationship Id="rId24" Type="http://schemas.openxmlformats.org/officeDocument/2006/relationships/oleObject" Target="embeddings/oleObject7.bin"/><Relationship Id="rId25" Type="http://schemas.openxmlformats.org/officeDocument/2006/relationships/image" Target="media/image10.wmf"/><Relationship Id="rId26" Type="http://schemas.openxmlformats.org/officeDocument/2006/relationships/oleObject" Target="embeddings/oleObject8.bin"/><Relationship Id="rId27" Type="http://schemas.openxmlformats.org/officeDocument/2006/relationships/image" Target="media/image11.wmf"/><Relationship Id="rId28" Type="http://schemas.openxmlformats.org/officeDocument/2006/relationships/oleObject" Target="embeddings/oleObject9.bin"/><Relationship Id="rId110" Type="http://schemas.openxmlformats.org/officeDocument/2006/relationships/oleObject" Target="embeddings/oleObject50.bin"/><Relationship Id="rId111" Type="http://schemas.openxmlformats.org/officeDocument/2006/relationships/image" Target="media/image53.wmf"/><Relationship Id="rId112" Type="http://schemas.openxmlformats.org/officeDocument/2006/relationships/oleObject" Target="embeddings/oleObject51.bin"/><Relationship Id="rId113" Type="http://schemas.openxmlformats.org/officeDocument/2006/relationships/image" Target="media/image54.wmf"/><Relationship Id="rId114" Type="http://schemas.openxmlformats.org/officeDocument/2006/relationships/oleObject" Target="embeddings/oleObject52.bin"/><Relationship Id="rId115" Type="http://schemas.openxmlformats.org/officeDocument/2006/relationships/image" Target="media/image55.wmf"/><Relationship Id="rId116" Type="http://schemas.openxmlformats.org/officeDocument/2006/relationships/oleObject" Target="embeddings/oleObject53.bin"/><Relationship Id="rId117" Type="http://schemas.openxmlformats.org/officeDocument/2006/relationships/image" Target="media/image56.wmf"/><Relationship Id="rId118" Type="http://schemas.openxmlformats.org/officeDocument/2006/relationships/oleObject" Target="embeddings/oleObject54.bin"/><Relationship Id="rId119" Type="http://schemas.openxmlformats.org/officeDocument/2006/relationships/image" Target="media/image57.wmf"/><Relationship Id="rId1050" Type="http://schemas.openxmlformats.org/officeDocument/2006/relationships/oleObject" Target="embeddings/oleObject519.bin"/><Relationship Id="rId1051" Type="http://schemas.openxmlformats.org/officeDocument/2006/relationships/image" Target="media/image523.wmf"/><Relationship Id="rId1052" Type="http://schemas.openxmlformats.org/officeDocument/2006/relationships/oleObject" Target="embeddings/oleObject520.bin"/><Relationship Id="rId1053" Type="http://schemas.openxmlformats.org/officeDocument/2006/relationships/image" Target="media/image524.wmf"/><Relationship Id="rId1054" Type="http://schemas.openxmlformats.org/officeDocument/2006/relationships/oleObject" Target="embeddings/oleObject521.bin"/><Relationship Id="rId1055" Type="http://schemas.openxmlformats.org/officeDocument/2006/relationships/image" Target="media/image525.wmf"/><Relationship Id="rId1056" Type="http://schemas.openxmlformats.org/officeDocument/2006/relationships/oleObject" Target="embeddings/oleObject522.bin"/><Relationship Id="rId1057" Type="http://schemas.openxmlformats.org/officeDocument/2006/relationships/image" Target="media/image526.wmf"/><Relationship Id="rId1058" Type="http://schemas.openxmlformats.org/officeDocument/2006/relationships/oleObject" Target="embeddings/oleObject523.bin"/><Relationship Id="rId1059" Type="http://schemas.openxmlformats.org/officeDocument/2006/relationships/image" Target="media/image527.wmf"/><Relationship Id="rId29" Type="http://schemas.openxmlformats.org/officeDocument/2006/relationships/image" Target="media/image12.wmf"/><Relationship Id="rId3730" Type="http://schemas.openxmlformats.org/officeDocument/2006/relationships/image" Target="media/image1860.wmf"/><Relationship Id="rId3731" Type="http://schemas.openxmlformats.org/officeDocument/2006/relationships/oleObject" Target="embeddings/oleObject1851.bin"/><Relationship Id="rId3732" Type="http://schemas.openxmlformats.org/officeDocument/2006/relationships/image" Target="media/image1861.wmf"/><Relationship Id="rId3733" Type="http://schemas.openxmlformats.org/officeDocument/2006/relationships/oleObject" Target="embeddings/oleObject1852.bin"/><Relationship Id="rId3734" Type="http://schemas.openxmlformats.org/officeDocument/2006/relationships/image" Target="media/image1862.wmf"/><Relationship Id="rId3735" Type="http://schemas.openxmlformats.org/officeDocument/2006/relationships/oleObject" Target="embeddings/oleObject1853.bin"/><Relationship Id="rId3736" Type="http://schemas.openxmlformats.org/officeDocument/2006/relationships/image" Target="media/image1863.wmf"/><Relationship Id="rId3737" Type="http://schemas.openxmlformats.org/officeDocument/2006/relationships/oleObject" Target="embeddings/oleObject1854.bin"/><Relationship Id="rId3738" Type="http://schemas.openxmlformats.org/officeDocument/2006/relationships/image" Target="media/image1864.wmf"/><Relationship Id="rId3739" Type="http://schemas.openxmlformats.org/officeDocument/2006/relationships/oleObject" Target="embeddings/oleObject1855.bin"/><Relationship Id="rId660" Type="http://schemas.openxmlformats.org/officeDocument/2006/relationships/oleObject" Target="embeddings/oleObject324.bin"/><Relationship Id="rId661" Type="http://schemas.openxmlformats.org/officeDocument/2006/relationships/image" Target="media/image328.wmf"/><Relationship Id="rId662" Type="http://schemas.openxmlformats.org/officeDocument/2006/relationships/oleObject" Target="embeddings/oleObject325.bin"/><Relationship Id="rId663" Type="http://schemas.openxmlformats.org/officeDocument/2006/relationships/image" Target="media/image329.wmf"/><Relationship Id="rId664" Type="http://schemas.openxmlformats.org/officeDocument/2006/relationships/oleObject" Target="embeddings/oleObject326.bin"/><Relationship Id="rId665" Type="http://schemas.openxmlformats.org/officeDocument/2006/relationships/image" Target="media/image330.wmf"/><Relationship Id="rId666" Type="http://schemas.openxmlformats.org/officeDocument/2006/relationships/oleObject" Target="embeddings/oleObject327.bin"/><Relationship Id="rId667" Type="http://schemas.openxmlformats.org/officeDocument/2006/relationships/image" Target="media/image331.wmf"/><Relationship Id="rId668" Type="http://schemas.openxmlformats.org/officeDocument/2006/relationships/oleObject" Target="embeddings/oleObject328.bin"/><Relationship Id="rId669" Type="http://schemas.openxmlformats.org/officeDocument/2006/relationships/image" Target="media/image332.wmf"/><Relationship Id="rId30" Type="http://schemas.openxmlformats.org/officeDocument/2006/relationships/oleObject" Target="embeddings/oleObject10.bin"/><Relationship Id="rId31" Type="http://schemas.openxmlformats.org/officeDocument/2006/relationships/image" Target="media/image13.wmf"/><Relationship Id="rId32" Type="http://schemas.openxmlformats.org/officeDocument/2006/relationships/oleObject" Target="embeddings/oleObject11.bin"/><Relationship Id="rId33" Type="http://schemas.openxmlformats.org/officeDocument/2006/relationships/image" Target="media/image14.wmf"/><Relationship Id="rId34" Type="http://schemas.openxmlformats.org/officeDocument/2006/relationships/oleObject" Target="embeddings/oleObject12.bin"/><Relationship Id="rId35" Type="http://schemas.openxmlformats.org/officeDocument/2006/relationships/image" Target="media/image15.wmf"/><Relationship Id="rId36" Type="http://schemas.openxmlformats.org/officeDocument/2006/relationships/oleObject" Target="embeddings/oleObject13.bin"/><Relationship Id="rId37" Type="http://schemas.openxmlformats.org/officeDocument/2006/relationships/image" Target="media/image16.wmf"/><Relationship Id="rId38" Type="http://schemas.openxmlformats.org/officeDocument/2006/relationships/oleObject" Target="embeddings/oleObject14.bin"/><Relationship Id="rId120" Type="http://schemas.openxmlformats.org/officeDocument/2006/relationships/oleObject" Target="embeddings/oleObject55.bin"/><Relationship Id="rId121" Type="http://schemas.openxmlformats.org/officeDocument/2006/relationships/image" Target="media/image58.wmf"/><Relationship Id="rId122" Type="http://schemas.openxmlformats.org/officeDocument/2006/relationships/oleObject" Target="embeddings/oleObject56.bin"/><Relationship Id="rId123" Type="http://schemas.openxmlformats.org/officeDocument/2006/relationships/image" Target="media/image59.wmf"/><Relationship Id="rId124" Type="http://schemas.openxmlformats.org/officeDocument/2006/relationships/oleObject" Target="embeddings/oleObject57.bin"/><Relationship Id="rId125" Type="http://schemas.openxmlformats.org/officeDocument/2006/relationships/image" Target="media/image60.wmf"/><Relationship Id="rId126" Type="http://schemas.openxmlformats.org/officeDocument/2006/relationships/oleObject" Target="embeddings/oleObject58.bin"/><Relationship Id="rId127" Type="http://schemas.openxmlformats.org/officeDocument/2006/relationships/image" Target="media/image61.wmf"/><Relationship Id="rId128" Type="http://schemas.openxmlformats.org/officeDocument/2006/relationships/oleObject" Target="embeddings/oleObject59.bin"/><Relationship Id="rId129" Type="http://schemas.openxmlformats.org/officeDocument/2006/relationships/image" Target="media/image62.wmf"/><Relationship Id="rId1060" Type="http://schemas.openxmlformats.org/officeDocument/2006/relationships/oleObject" Target="embeddings/oleObject524.bin"/><Relationship Id="rId1061" Type="http://schemas.openxmlformats.org/officeDocument/2006/relationships/image" Target="media/image528.wmf"/><Relationship Id="rId1062" Type="http://schemas.openxmlformats.org/officeDocument/2006/relationships/oleObject" Target="embeddings/oleObject525.bin"/><Relationship Id="rId1063" Type="http://schemas.openxmlformats.org/officeDocument/2006/relationships/image" Target="media/image529.wmf"/><Relationship Id="rId1064" Type="http://schemas.openxmlformats.org/officeDocument/2006/relationships/oleObject" Target="embeddings/oleObject526.bin"/><Relationship Id="rId1065" Type="http://schemas.openxmlformats.org/officeDocument/2006/relationships/image" Target="media/image530.wmf"/><Relationship Id="rId1066" Type="http://schemas.openxmlformats.org/officeDocument/2006/relationships/oleObject" Target="embeddings/oleObject527.bin"/><Relationship Id="rId1067" Type="http://schemas.openxmlformats.org/officeDocument/2006/relationships/image" Target="media/image531.wmf"/><Relationship Id="rId1068" Type="http://schemas.openxmlformats.org/officeDocument/2006/relationships/oleObject" Target="embeddings/oleObject528.bin"/><Relationship Id="rId1069" Type="http://schemas.openxmlformats.org/officeDocument/2006/relationships/image" Target="media/image532.wmf"/><Relationship Id="rId39" Type="http://schemas.openxmlformats.org/officeDocument/2006/relationships/image" Target="media/image17.wmf"/><Relationship Id="rId3740" Type="http://schemas.openxmlformats.org/officeDocument/2006/relationships/image" Target="media/image1865.wmf"/><Relationship Id="rId3741" Type="http://schemas.openxmlformats.org/officeDocument/2006/relationships/oleObject" Target="embeddings/oleObject1856.bin"/><Relationship Id="rId3742" Type="http://schemas.openxmlformats.org/officeDocument/2006/relationships/image" Target="media/image1866.wmf"/><Relationship Id="rId3743" Type="http://schemas.openxmlformats.org/officeDocument/2006/relationships/oleObject" Target="embeddings/oleObject1857.bin"/><Relationship Id="rId3744" Type="http://schemas.openxmlformats.org/officeDocument/2006/relationships/header" Target="header1.xml"/><Relationship Id="rId3745" Type="http://schemas.openxmlformats.org/officeDocument/2006/relationships/header" Target="header2.xml"/><Relationship Id="rId3746" Type="http://schemas.openxmlformats.org/officeDocument/2006/relationships/fontTable" Target="fontTable.xml"/><Relationship Id="rId3747" Type="http://schemas.openxmlformats.org/officeDocument/2006/relationships/theme" Target="theme/theme1.xml"/><Relationship Id="rId3748" Type="http://schemas.microsoft.com/office/2011/relationships/commentsExtended" Target="commentsExtended.xml"/><Relationship Id="rId670" Type="http://schemas.openxmlformats.org/officeDocument/2006/relationships/oleObject" Target="embeddings/oleObject329.bin"/><Relationship Id="rId671" Type="http://schemas.openxmlformats.org/officeDocument/2006/relationships/image" Target="media/image333.wmf"/><Relationship Id="rId672" Type="http://schemas.openxmlformats.org/officeDocument/2006/relationships/oleObject" Target="embeddings/oleObject330.bin"/><Relationship Id="rId673" Type="http://schemas.openxmlformats.org/officeDocument/2006/relationships/image" Target="media/image334.wmf"/><Relationship Id="rId674" Type="http://schemas.openxmlformats.org/officeDocument/2006/relationships/oleObject" Target="embeddings/oleObject331.bin"/><Relationship Id="rId675" Type="http://schemas.openxmlformats.org/officeDocument/2006/relationships/image" Target="media/image335.wmf"/><Relationship Id="rId676" Type="http://schemas.openxmlformats.org/officeDocument/2006/relationships/oleObject" Target="embeddings/oleObject332.bin"/><Relationship Id="rId677" Type="http://schemas.openxmlformats.org/officeDocument/2006/relationships/image" Target="media/image336.wmf"/><Relationship Id="rId678" Type="http://schemas.openxmlformats.org/officeDocument/2006/relationships/oleObject" Target="embeddings/oleObject333.bin"/><Relationship Id="rId679" Type="http://schemas.openxmlformats.org/officeDocument/2006/relationships/image" Target="media/image337.wmf"/><Relationship Id="rId3200" Type="http://schemas.openxmlformats.org/officeDocument/2006/relationships/image" Target="media/image1595.wmf"/><Relationship Id="rId3201" Type="http://schemas.openxmlformats.org/officeDocument/2006/relationships/oleObject" Target="embeddings/oleObject1586.bin"/><Relationship Id="rId3202" Type="http://schemas.openxmlformats.org/officeDocument/2006/relationships/image" Target="media/image1596.wmf"/><Relationship Id="rId3203" Type="http://schemas.openxmlformats.org/officeDocument/2006/relationships/oleObject" Target="embeddings/oleObject1587.bin"/><Relationship Id="rId3204" Type="http://schemas.openxmlformats.org/officeDocument/2006/relationships/image" Target="media/image1597.wmf"/><Relationship Id="rId3205" Type="http://schemas.openxmlformats.org/officeDocument/2006/relationships/oleObject" Target="embeddings/oleObject1588.bin"/><Relationship Id="rId3206" Type="http://schemas.openxmlformats.org/officeDocument/2006/relationships/image" Target="media/image1598.wmf"/><Relationship Id="rId3207" Type="http://schemas.openxmlformats.org/officeDocument/2006/relationships/oleObject" Target="embeddings/oleObject1589.bin"/><Relationship Id="rId3208" Type="http://schemas.openxmlformats.org/officeDocument/2006/relationships/image" Target="media/image1599.wmf"/><Relationship Id="rId3209" Type="http://schemas.openxmlformats.org/officeDocument/2006/relationships/oleObject" Target="embeddings/oleObject1590.bin"/><Relationship Id="rId40" Type="http://schemas.openxmlformats.org/officeDocument/2006/relationships/oleObject" Target="embeddings/oleObject15.bin"/><Relationship Id="rId41" Type="http://schemas.openxmlformats.org/officeDocument/2006/relationships/image" Target="media/image18.wmf"/><Relationship Id="rId42" Type="http://schemas.openxmlformats.org/officeDocument/2006/relationships/oleObject" Target="embeddings/oleObject16.bin"/><Relationship Id="rId43" Type="http://schemas.openxmlformats.org/officeDocument/2006/relationships/image" Target="media/image19.wmf"/><Relationship Id="rId44" Type="http://schemas.openxmlformats.org/officeDocument/2006/relationships/oleObject" Target="embeddings/oleObject17.bin"/><Relationship Id="rId45" Type="http://schemas.openxmlformats.org/officeDocument/2006/relationships/image" Target="media/image20.wmf"/><Relationship Id="rId46" Type="http://schemas.openxmlformats.org/officeDocument/2006/relationships/oleObject" Target="embeddings/oleObject18.bin"/><Relationship Id="rId47" Type="http://schemas.openxmlformats.org/officeDocument/2006/relationships/image" Target="media/image21.wmf"/><Relationship Id="rId48" Type="http://schemas.openxmlformats.org/officeDocument/2006/relationships/oleObject" Target="embeddings/oleObject19.bin"/><Relationship Id="rId130" Type="http://schemas.openxmlformats.org/officeDocument/2006/relationships/oleObject" Target="embeddings/oleObject60.bin"/><Relationship Id="rId131" Type="http://schemas.openxmlformats.org/officeDocument/2006/relationships/image" Target="media/image63.wmf"/><Relationship Id="rId132" Type="http://schemas.openxmlformats.org/officeDocument/2006/relationships/oleObject" Target="embeddings/oleObject61.bin"/><Relationship Id="rId133" Type="http://schemas.openxmlformats.org/officeDocument/2006/relationships/image" Target="media/image64.wmf"/><Relationship Id="rId134" Type="http://schemas.openxmlformats.org/officeDocument/2006/relationships/oleObject" Target="embeddings/oleObject62.bin"/><Relationship Id="rId135" Type="http://schemas.openxmlformats.org/officeDocument/2006/relationships/image" Target="media/image65.wmf"/><Relationship Id="rId136" Type="http://schemas.openxmlformats.org/officeDocument/2006/relationships/oleObject" Target="embeddings/oleObject63.bin"/><Relationship Id="rId137" Type="http://schemas.openxmlformats.org/officeDocument/2006/relationships/image" Target="media/image66.wmf"/><Relationship Id="rId138" Type="http://schemas.openxmlformats.org/officeDocument/2006/relationships/oleObject" Target="embeddings/oleObject64.bin"/><Relationship Id="rId139" Type="http://schemas.openxmlformats.org/officeDocument/2006/relationships/image" Target="media/image67.png"/><Relationship Id="rId1070" Type="http://schemas.openxmlformats.org/officeDocument/2006/relationships/oleObject" Target="embeddings/oleObject529.bin"/><Relationship Id="rId1071" Type="http://schemas.openxmlformats.org/officeDocument/2006/relationships/image" Target="media/image533.wmf"/><Relationship Id="rId2500" Type="http://schemas.openxmlformats.org/officeDocument/2006/relationships/oleObject" Target="embeddings/oleObject1236.bin"/><Relationship Id="rId2501" Type="http://schemas.openxmlformats.org/officeDocument/2006/relationships/image" Target="media/image1245.wmf"/><Relationship Id="rId2502" Type="http://schemas.openxmlformats.org/officeDocument/2006/relationships/oleObject" Target="embeddings/oleObject1237.bin"/><Relationship Id="rId2503" Type="http://schemas.openxmlformats.org/officeDocument/2006/relationships/image" Target="media/image1246.wmf"/><Relationship Id="rId2504" Type="http://schemas.openxmlformats.org/officeDocument/2006/relationships/oleObject" Target="embeddings/oleObject1238.bin"/><Relationship Id="rId2505" Type="http://schemas.openxmlformats.org/officeDocument/2006/relationships/image" Target="media/image1247.wmf"/><Relationship Id="rId2506" Type="http://schemas.openxmlformats.org/officeDocument/2006/relationships/oleObject" Target="embeddings/oleObject1239.bin"/><Relationship Id="rId2507" Type="http://schemas.openxmlformats.org/officeDocument/2006/relationships/image" Target="media/image1248.wmf"/><Relationship Id="rId2508" Type="http://schemas.openxmlformats.org/officeDocument/2006/relationships/oleObject" Target="embeddings/oleObject1240.bin"/><Relationship Id="rId2509" Type="http://schemas.openxmlformats.org/officeDocument/2006/relationships/image" Target="media/image1249.wmf"/><Relationship Id="rId1072" Type="http://schemas.openxmlformats.org/officeDocument/2006/relationships/oleObject" Target="embeddings/oleObject530.bin"/><Relationship Id="rId1073" Type="http://schemas.openxmlformats.org/officeDocument/2006/relationships/image" Target="media/image534.wmf"/><Relationship Id="rId1074" Type="http://schemas.openxmlformats.org/officeDocument/2006/relationships/oleObject" Target="embeddings/oleObject531.bin"/><Relationship Id="rId1075" Type="http://schemas.openxmlformats.org/officeDocument/2006/relationships/image" Target="media/image535.wmf"/><Relationship Id="rId1076" Type="http://schemas.openxmlformats.org/officeDocument/2006/relationships/oleObject" Target="embeddings/oleObject532.bin"/><Relationship Id="rId1077" Type="http://schemas.openxmlformats.org/officeDocument/2006/relationships/image" Target="media/image536.wmf"/><Relationship Id="rId1078" Type="http://schemas.openxmlformats.org/officeDocument/2006/relationships/oleObject" Target="embeddings/oleObject533.bin"/><Relationship Id="rId1079" Type="http://schemas.openxmlformats.org/officeDocument/2006/relationships/image" Target="media/image537.wmf"/><Relationship Id="rId49" Type="http://schemas.openxmlformats.org/officeDocument/2006/relationships/image" Target="media/image22.wmf"/><Relationship Id="rId1800" Type="http://schemas.openxmlformats.org/officeDocument/2006/relationships/image" Target="media/image898.wmf"/><Relationship Id="rId1801" Type="http://schemas.openxmlformats.org/officeDocument/2006/relationships/oleObject" Target="embeddings/oleObject894.bin"/><Relationship Id="rId1802" Type="http://schemas.openxmlformats.org/officeDocument/2006/relationships/image" Target="media/image899.wmf"/><Relationship Id="rId1803" Type="http://schemas.openxmlformats.org/officeDocument/2006/relationships/oleObject" Target="embeddings/oleObject895.bin"/><Relationship Id="rId1804" Type="http://schemas.openxmlformats.org/officeDocument/2006/relationships/image" Target="media/image900.wmf"/><Relationship Id="rId1805" Type="http://schemas.openxmlformats.org/officeDocument/2006/relationships/oleObject" Target="embeddings/oleObject896.bin"/><Relationship Id="rId1806" Type="http://schemas.openxmlformats.org/officeDocument/2006/relationships/image" Target="media/image901.wmf"/><Relationship Id="rId1807" Type="http://schemas.openxmlformats.org/officeDocument/2006/relationships/oleObject" Target="embeddings/oleObject897.bin"/><Relationship Id="rId1808" Type="http://schemas.openxmlformats.org/officeDocument/2006/relationships/image" Target="media/image902.wmf"/><Relationship Id="rId1809" Type="http://schemas.openxmlformats.org/officeDocument/2006/relationships/oleObject" Target="embeddings/oleObject898.bin"/><Relationship Id="rId680" Type="http://schemas.openxmlformats.org/officeDocument/2006/relationships/oleObject" Target="embeddings/oleObject334.bin"/><Relationship Id="rId681" Type="http://schemas.openxmlformats.org/officeDocument/2006/relationships/image" Target="media/image338.wmf"/><Relationship Id="rId682" Type="http://schemas.openxmlformats.org/officeDocument/2006/relationships/oleObject" Target="embeddings/oleObject335.bin"/><Relationship Id="rId683" Type="http://schemas.openxmlformats.org/officeDocument/2006/relationships/image" Target="media/image339.wmf"/><Relationship Id="rId684" Type="http://schemas.openxmlformats.org/officeDocument/2006/relationships/oleObject" Target="embeddings/oleObject336.bin"/><Relationship Id="rId685" Type="http://schemas.openxmlformats.org/officeDocument/2006/relationships/image" Target="media/image340.wmf"/><Relationship Id="rId686" Type="http://schemas.openxmlformats.org/officeDocument/2006/relationships/oleObject" Target="embeddings/oleObject337.bin"/><Relationship Id="rId687" Type="http://schemas.openxmlformats.org/officeDocument/2006/relationships/image" Target="media/image341.wmf"/><Relationship Id="rId688" Type="http://schemas.openxmlformats.org/officeDocument/2006/relationships/oleObject" Target="embeddings/oleObject338.bin"/><Relationship Id="rId689" Type="http://schemas.openxmlformats.org/officeDocument/2006/relationships/image" Target="media/image342.wmf"/><Relationship Id="rId3210" Type="http://schemas.openxmlformats.org/officeDocument/2006/relationships/image" Target="media/image1600.wmf"/><Relationship Id="rId3211" Type="http://schemas.openxmlformats.org/officeDocument/2006/relationships/oleObject" Target="embeddings/oleObject1591.bin"/><Relationship Id="rId3212" Type="http://schemas.openxmlformats.org/officeDocument/2006/relationships/image" Target="media/image1601.wmf"/><Relationship Id="rId3213" Type="http://schemas.openxmlformats.org/officeDocument/2006/relationships/oleObject" Target="embeddings/oleObject1592.bin"/><Relationship Id="rId3214" Type="http://schemas.openxmlformats.org/officeDocument/2006/relationships/image" Target="media/image1602.wmf"/><Relationship Id="rId3215" Type="http://schemas.openxmlformats.org/officeDocument/2006/relationships/oleObject" Target="embeddings/oleObject1593.bin"/><Relationship Id="rId3216" Type="http://schemas.openxmlformats.org/officeDocument/2006/relationships/image" Target="media/image1603.wmf"/><Relationship Id="rId3217" Type="http://schemas.openxmlformats.org/officeDocument/2006/relationships/oleObject" Target="embeddings/oleObject1594.bin"/><Relationship Id="rId3218" Type="http://schemas.openxmlformats.org/officeDocument/2006/relationships/image" Target="media/image1604.wmf"/><Relationship Id="rId3219" Type="http://schemas.openxmlformats.org/officeDocument/2006/relationships/oleObject" Target="embeddings/oleObject1595.bin"/><Relationship Id="rId50" Type="http://schemas.openxmlformats.org/officeDocument/2006/relationships/oleObject" Target="embeddings/oleObject20.bin"/><Relationship Id="rId51" Type="http://schemas.openxmlformats.org/officeDocument/2006/relationships/image" Target="media/image23.wmf"/><Relationship Id="rId52" Type="http://schemas.openxmlformats.org/officeDocument/2006/relationships/oleObject" Target="embeddings/oleObject21.bin"/><Relationship Id="rId53" Type="http://schemas.openxmlformats.org/officeDocument/2006/relationships/image" Target="media/image24.wmf"/><Relationship Id="rId54" Type="http://schemas.openxmlformats.org/officeDocument/2006/relationships/oleObject" Target="embeddings/oleObject22.bin"/><Relationship Id="rId55" Type="http://schemas.openxmlformats.org/officeDocument/2006/relationships/image" Target="media/image25.wmf"/><Relationship Id="rId56" Type="http://schemas.openxmlformats.org/officeDocument/2006/relationships/oleObject" Target="embeddings/oleObject23.bin"/><Relationship Id="rId57" Type="http://schemas.openxmlformats.org/officeDocument/2006/relationships/image" Target="media/image26.wmf"/><Relationship Id="rId58" Type="http://schemas.openxmlformats.org/officeDocument/2006/relationships/oleObject" Target="embeddings/oleObject24.bin"/><Relationship Id="rId140" Type="http://schemas.openxmlformats.org/officeDocument/2006/relationships/image" Target="media/image68.wmf"/><Relationship Id="rId141" Type="http://schemas.openxmlformats.org/officeDocument/2006/relationships/oleObject" Target="embeddings/oleObject65.bin"/><Relationship Id="rId142" Type="http://schemas.openxmlformats.org/officeDocument/2006/relationships/image" Target="media/image69.wmf"/><Relationship Id="rId143" Type="http://schemas.openxmlformats.org/officeDocument/2006/relationships/oleObject" Target="embeddings/oleObject66.bin"/><Relationship Id="rId144" Type="http://schemas.openxmlformats.org/officeDocument/2006/relationships/image" Target="media/image70.wmf"/><Relationship Id="rId145" Type="http://schemas.openxmlformats.org/officeDocument/2006/relationships/oleObject" Target="embeddings/oleObject67.bin"/><Relationship Id="rId146" Type="http://schemas.openxmlformats.org/officeDocument/2006/relationships/image" Target="media/image71.wmf"/><Relationship Id="rId147" Type="http://schemas.openxmlformats.org/officeDocument/2006/relationships/oleObject" Target="embeddings/oleObject68.bin"/><Relationship Id="rId148" Type="http://schemas.openxmlformats.org/officeDocument/2006/relationships/image" Target="media/image72.wmf"/><Relationship Id="rId149" Type="http://schemas.openxmlformats.org/officeDocument/2006/relationships/oleObject" Target="embeddings/oleObject69.bin"/><Relationship Id="rId1080" Type="http://schemas.openxmlformats.org/officeDocument/2006/relationships/oleObject" Target="embeddings/oleObject534.bin"/><Relationship Id="rId1081" Type="http://schemas.openxmlformats.org/officeDocument/2006/relationships/image" Target="media/image538.wmf"/><Relationship Id="rId2510" Type="http://schemas.openxmlformats.org/officeDocument/2006/relationships/oleObject" Target="embeddings/oleObject1241.bin"/><Relationship Id="rId2511" Type="http://schemas.openxmlformats.org/officeDocument/2006/relationships/image" Target="media/image1250.wmf"/><Relationship Id="rId2512" Type="http://schemas.openxmlformats.org/officeDocument/2006/relationships/oleObject" Target="embeddings/oleObject1242.bin"/><Relationship Id="rId2513" Type="http://schemas.openxmlformats.org/officeDocument/2006/relationships/image" Target="media/image1251.wmf"/><Relationship Id="rId2514" Type="http://schemas.openxmlformats.org/officeDocument/2006/relationships/oleObject" Target="embeddings/oleObject1243.bin"/><Relationship Id="rId2515" Type="http://schemas.openxmlformats.org/officeDocument/2006/relationships/image" Target="media/image1252.wmf"/><Relationship Id="rId2516" Type="http://schemas.openxmlformats.org/officeDocument/2006/relationships/oleObject" Target="embeddings/oleObject1244.bin"/><Relationship Id="rId2517" Type="http://schemas.openxmlformats.org/officeDocument/2006/relationships/image" Target="media/image1253.wmf"/><Relationship Id="rId2518" Type="http://schemas.openxmlformats.org/officeDocument/2006/relationships/oleObject" Target="embeddings/oleObject1245.bin"/><Relationship Id="rId2519" Type="http://schemas.openxmlformats.org/officeDocument/2006/relationships/image" Target="media/image1254.wmf"/><Relationship Id="rId1082" Type="http://schemas.openxmlformats.org/officeDocument/2006/relationships/oleObject" Target="embeddings/oleObject535.bin"/><Relationship Id="rId1083" Type="http://schemas.openxmlformats.org/officeDocument/2006/relationships/image" Target="media/image539.wmf"/><Relationship Id="rId1084" Type="http://schemas.openxmlformats.org/officeDocument/2006/relationships/oleObject" Target="embeddings/oleObject536.bin"/><Relationship Id="rId1085" Type="http://schemas.openxmlformats.org/officeDocument/2006/relationships/image" Target="media/image540.wmf"/><Relationship Id="rId1086" Type="http://schemas.openxmlformats.org/officeDocument/2006/relationships/oleObject" Target="embeddings/oleObject537.bin"/><Relationship Id="rId1087" Type="http://schemas.openxmlformats.org/officeDocument/2006/relationships/image" Target="media/image541.wmf"/><Relationship Id="rId1088" Type="http://schemas.openxmlformats.org/officeDocument/2006/relationships/oleObject" Target="embeddings/oleObject538.bin"/><Relationship Id="rId1089" Type="http://schemas.openxmlformats.org/officeDocument/2006/relationships/image" Target="media/image542.wmf"/><Relationship Id="rId59" Type="http://schemas.openxmlformats.org/officeDocument/2006/relationships/image" Target="media/image27.wmf"/><Relationship Id="rId1810" Type="http://schemas.openxmlformats.org/officeDocument/2006/relationships/image" Target="media/image903.wmf"/><Relationship Id="rId1811" Type="http://schemas.openxmlformats.org/officeDocument/2006/relationships/oleObject" Target="embeddings/oleObject899.bin"/><Relationship Id="rId1812" Type="http://schemas.openxmlformats.org/officeDocument/2006/relationships/image" Target="media/image904.wmf"/><Relationship Id="rId1813" Type="http://schemas.openxmlformats.org/officeDocument/2006/relationships/oleObject" Target="embeddings/oleObject900.bin"/><Relationship Id="rId1814" Type="http://schemas.openxmlformats.org/officeDocument/2006/relationships/image" Target="media/image905.wmf"/><Relationship Id="rId1815" Type="http://schemas.openxmlformats.org/officeDocument/2006/relationships/oleObject" Target="embeddings/oleObject901.bin"/><Relationship Id="rId1816" Type="http://schemas.openxmlformats.org/officeDocument/2006/relationships/image" Target="media/image906.wmf"/><Relationship Id="rId1817" Type="http://schemas.openxmlformats.org/officeDocument/2006/relationships/oleObject" Target="embeddings/oleObject902.bin"/><Relationship Id="rId1818" Type="http://schemas.openxmlformats.org/officeDocument/2006/relationships/image" Target="media/image907.wmf"/><Relationship Id="rId1819" Type="http://schemas.openxmlformats.org/officeDocument/2006/relationships/oleObject" Target="embeddings/oleObject903.bin"/><Relationship Id="rId690" Type="http://schemas.openxmlformats.org/officeDocument/2006/relationships/oleObject" Target="embeddings/oleObject339.bin"/><Relationship Id="rId691" Type="http://schemas.openxmlformats.org/officeDocument/2006/relationships/image" Target="media/image343.wmf"/><Relationship Id="rId692" Type="http://schemas.openxmlformats.org/officeDocument/2006/relationships/oleObject" Target="embeddings/oleObject340.bin"/><Relationship Id="rId693" Type="http://schemas.openxmlformats.org/officeDocument/2006/relationships/image" Target="media/image344.wmf"/><Relationship Id="rId694" Type="http://schemas.openxmlformats.org/officeDocument/2006/relationships/oleObject" Target="embeddings/oleObject341.bin"/><Relationship Id="rId695" Type="http://schemas.openxmlformats.org/officeDocument/2006/relationships/image" Target="media/image345.wmf"/><Relationship Id="rId696" Type="http://schemas.openxmlformats.org/officeDocument/2006/relationships/oleObject" Target="embeddings/oleObject342.bin"/><Relationship Id="rId697" Type="http://schemas.openxmlformats.org/officeDocument/2006/relationships/image" Target="media/image346.wmf"/><Relationship Id="rId698" Type="http://schemas.openxmlformats.org/officeDocument/2006/relationships/oleObject" Target="embeddings/oleObject343.bin"/><Relationship Id="rId699" Type="http://schemas.openxmlformats.org/officeDocument/2006/relationships/image" Target="media/image347.wmf"/><Relationship Id="rId3220" Type="http://schemas.openxmlformats.org/officeDocument/2006/relationships/image" Target="media/image1605.wmf"/><Relationship Id="rId3221" Type="http://schemas.openxmlformats.org/officeDocument/2006/relationships/oleObject" Target="embeddings/oleObject1596.bin"/><Relationship Id="rId3222" Type="http://schemas.openxmlformats.org/officeDocument/2006/relationships/image" Target="media/image1606.wmf"/><Relationship Id="rId3223" Type="http://schemas.openxmlformats.org/officeDocument/2006/relationships/oleObject" Target="embeddings/oleObject1597.bin"/><Relationship Id="rId3224" Type="http://schemas.openxmlformats.org/officeDocument/2006/relationships/image" Target="media/image1607.wmf"/><Relationship Id="rId3225" Type="http://schemas.openxmlformats.org/officeDocument/2006/relationships/oleObject" Target="embeddings/oleObject1598.bin"/><Relationship Id="rId3226" Type="http://schemas.openxmlformats.org/officeDocument/2006/relationships/image" Target="media/image1608.wmf"/><Relationship Id="rId3227" Type="http://schemas.openxmlformats.org/officeDocument/2006/relationships/oleObject" Target="embeddings/oleObject1599.bin"/><Relationship Id="rId3228" Type="http://schemas.openxmlformats.org/officeDocument/2006/relationships/image" Target="media/image1609.wmf"/><Relationship Id="rId3229" Type="http://schemas.openxmlformats.org/officeDocument/2006/relationships/oleObject" Target="embeddings/oleObject1600.bin"/><Relationship Id="rId60" Type="http://schemas.openxmlformats.org/officeDocument/2006/relationships/oleObject" Target="embeddings/oleObject25.bin"/><Relationship Id="rId61" Type="http://schemas.openxmlformats.org/officeDocument/2006/relationships/image" Target="media/image28.wmf"/><Relationship Id="rId62" Type="http://schemas.openxmlformats.org/officeDocument/2006/relationships/oleObject" Target="embeddings/oleObject26.bin"/><Relationship Id="rId63" Type="http://schemas.openxmlformats.org/officeDocument/2006/relationships/image" Target="media/image29.wmf"/><Relationship Id="rId64" Type="http://schemas.openxmlformats.org/officeDocument/2006/relationships/oleObject" Target="embeddings/oleObject27.bin"/><Relationship Id="rId65" Type="http://schemas.openxmlformats.org/officeDocument/2006/relationships/image" Target="media/image30.wmf"/><Relationship Id="rId66" Type="http://schemas.openxmlformats.org/officeDocument/2006/relationships/oleObject" Target="embeddings/oleObject28.bin"/><Relationship Id="rId67" Type="http://schemas.openxmlformats.org/officeDocument/2006/relationships/image" Target="media/image31.wmf"/><Relationship Id="rId68" Type="http://schemas.openxmlformats.org/officeDocument/2006/relationships/oleObject" Target="embeddings/oleObject29.bin"/><Relationship Id="rId150" Type="http://schemas.openxmlformats.org/officeDocument/2006/relationships/image" Target="media/image73.wmf"/><Relationship Id="rId151" Type="http://schemas.openxmlformats.org/officeDocument/2006/relationships/oleObject" Target="embeddings/oleObject70.bin"/><Relationship Id="rId152" Type="http://schemas.openxmlformats.org/officeDocument/2006/relationships/image" Target="media/image74.wmf"/><Relationship Id="rId153" Type="http://schemas.openxmlformats.org/officeDocument/2006/relationships/oleObject" Target="embeddings/oleObject71.bin"/><Relationship Id="rId154" Type="http://schemas.openxmlformats.org/officeDocument/2006/relationships/image" Target="media/image75.wmf"/><Relationship Id="rId155" Type="http://schemas.openxmlformats.org/officeDocument/2006/relationships/oleObject" Target="embeddings/oleObject72.bin"/><Relationship Id="rId156" Type="http://schemas.openxmlformats.org/officeDocument/2006/relationships/image" Target="media/image76.wmf"/><Relationship Id="rId157" Type="http://schemas.openxmlformats.org/officeDocument/2006/relationships/oleObject" Target="embeddings/oleObject73.bin"/><Relationship Id="rId158" Type="http://schemas.openxmlformats.org/officeDocument/2006/relationships/image" Target="media/image77.wmf"/><Relationship Id="rId159" Type="http://schemas.openxmlformats.org/officeDocument/2006/relationships/oleObject" Target="embeddings/oleObject74.bin"/><Relationship Id="rId1090" Type="http://schemas.openxmlformats.org/officeDocument/2006/relationships/oleObject" Target="embeddings/oleObject539.bin"/><Relationship Id="rId1091" Type="http://schemas.openxmlformats.org/officeDocument/2006/relationships/image" Target="media/image543.wmf"/><Relationship Id="rId2520" Type="http://schemas.openxmlformats.org/officeDocument/2006/relationships/oleObject" Target="embeddings/oleObject1246.bin"/><Relationship Id="rId2521" Type="http://schemas.openxmlformats.org/officeDocument/2006/relationships/image" Target="media/image1255.wmf"/><Relationship Id="rId2522" Type="http://schemas.openxmlformats.org/officeDocument/2006/relationships/oleObject" Target="embeddings/oleObject1247.bin"/><Relationship Id="rId2523" Type="http://schemas.openxmlformats.org/officeDocument/2006/relationships/image" Target="media/image1256.wmf"/><Relationship Id="rId2524" Type="http://schemas.openxmlformats.org/officeDocument/2006/relationships/oleObject" Target="embeddings/oleObject1248.bin"/><Relationship Id="rId2525" Type="http://schemas.openxmlformats.org/officeDocument/2006/relationships/image" Target="media/image1257.wmf"/><Relationship Id="rId2526" Type="http://schemas.openxmlformats.org/officeDocument/2006/relationships/oleObject" Target="embeddings/oleObject1249.bin"/><Relationship Id="rId2527" Type="http://schemas.openxmlformats.org/officeDocument/2006/relationships/image" Target="media/image1258.wmf"/><Relationship Id="rId2528" Type="http://schemas.openxmlformats.org/officeDocument/2006/relationships/oleObject" Target="embeddings/oleObject1250.bin"/><Relationship Id="rId2529" Type="http://schemas.openxmlformats.org/officeDocument/2006/relationships/image" Target="media/image1259.wmf"/><Relationship Id="rId1092" Type="http://schemas.openxmlformats.org/officeDocument/2006/relationships/oleObject" Target="embeddings/oleObject540.bin"/><Relationship Id="rId1093" Type="http://schemas.openxmlformats.org/officeDocument/2006/relationships/image" Target="media/image544.wmf"/><Relationship Id="rId1094" Type="http://schemas.openxmlformats.org/officeDocument/2006/relationships/oleObject" Target="embeddings/oleObject541.bin"/><Relationship Id="rId1095" Type="http://schemas.openxmlformats.org/officeDocument/2006/relationships/image" Target="media/image545.wmf"/><Relationship Id="rId1096" Type="http://schemas.openxmlformats.org/officeDocument/2006/relationships/oleObject" Target="embeddings/oleObject542.bin"/><Relationship Id="rId1097" Type="http://schemas.openxmlformats.org/officeDocument/2006/relationships/image" Target="media/image546.wmf"/><Relationship Id="rId1098" Type="http://schemas.openxmlformats.org/officeDocument/2006/relationships/oleObject" Target="embeddings/oleObject543.bin"/><Relationship Id="rId1099" Type="http://schemas.openxmlformats.org/officeDocument/2006/relationships/image" Target="media/image547.wmf"/><Relationship Id="rId69" Type="http://schemas.openxmlformats.org/officeDocument/2006/relationships/image" Target="media/image32.wmf"/><Relationship Id="rId1820" Type="http://schemas.openxmlformats.org/officeDocument/2006/relationships/image" Target="media/image908.wmf"/><Relationship Id="rId1821" Type="http://schemas.openxmlformats.org/officeDocument/2006/relationships/oleObject" Target="embeddings/oleObject904.bin"/><Relationship Id="rId1822" Type="http://schemas.openxmlformats.org/officeDocument/2006/relationships/image" Target="media/image909.wmf"/><Relationship Id="rId1823" Type="http://schemas.openxmlformats.org/officeDocument/2006/relationships/oleObject" Target="embeddings/oleObject905.bin"/><Relationship Id="rId1824" Type="http://schemas.openxmlformats.org/officeDocument/2006/relationships/image" Target="media/image910.wmf"/><Relationship Id="rId1825" Type="http://schemas.openxmlformats.org/officeDocument/2006/relationships/oleObject" Target="embeddings/oleObject906.bin"/><Relationship Id="rId1826" Type="http://schemas.openxmlformats.org/officeDocument/2006/relationships/image" Target="media/image911.wmf"/><Relationship Id="rId1827" Type="http://schemas.openxmlformats.org/officeDocument/2006/relationships/oleObject" Target="embeddings/oleObject907.bin"/><Relationship Id="rId1828" Type="http://schemas.openxmlformats.org/officeDocument/2006/relationships/image" Target="media/image912.wmf"/><Relationship Id="rId1829" Type="http://schemas.openxmlformats.org/officeDocument/2006/relationships/oleObject" Target="embeddings/oleObject908.bin"/><Relationship Id="rId3230" Type="http://schemas.openxmlformats.org/officeDocument/2006/relationships/image" Target="media/image1610.wmf"/><Relationship Id="rId3231" Type="http://schemas.openxmlformats.org/officeDocument/2006/relationships/oleObject" Target="embeddings/oleObject1601.bin"/><Relationship Id="rId3232" Type="http://schemas.openxmlformats.org/officeDocument/2006/relationships/image" Target="media/image1611.wmf"/><Relationship Id="rId3233" Type="http://schemas.openxmlformats.org/officeDocument/2006/relationships/oleObject" Target="embeddings/oleObject1602.bin"/><Relationship Id="rId3234" Type="http://schemas.openxmlformats.org/officeDocument/2006/relationships/image" Target="media/image1612.wmf"/><Relationship Id="rId3235" Type="http://schemas.openxmlformats.org/officeDocument/2006/relationships/oleObject" Target="embeddings/oleObject1603.bin"/><Relationship Id="rId3236" Type="http://schemas.openxmlformats.org/officeDocument/2006/relationships/image" Target="media/image1613.wmf"/><Relationship Id="rId3237" Type="http://schemas.openxmlformats.org/officeDocument/2006/relationships/oleObject" Target="embeddings/oleObject1604.bin"/><Relationship Id="rId3238" Type="http://schemas.openxmlformats.org/officeDocument/2006/relationships/image" Target="media/image1614.wmf"/><Relationship Id="rId3239" Type="http://schemas.openxmlformats.org/officeDocument/2006/relationships/oleObject" Target="embeddings/oleObject1605.bin"/><Relationship Id="rId70" Type="http://schemas.openxmlformats.org/officeDocument/2006/relationships/oleObject" Target="embeddings/oleObject30.bin"/><Relationship Id="rId71" Type="http://schemas.openxmlformats.org/officeDocument/2006/relationships/image" Target="media/image33.wmf"/><Relationship Id="rId72" Type="http://schemas.openxmlformats.org/officeDocument/2006/relationships/oleObject" Target="embeddings/oleObject31.bin"/><Relationship Id="rId73" Type="http://schemas.openxmlformats.org/officeDocument/2006/relationships/image" Target="media/image34.wmf"/><Relationship Id="rId74" Type="http://schemas.openxmlformats.org/officeDocument/2006/relationships/oleObject" Target="embeddings/oleObject32.bin"/><Relationship Id="rId75" Type="http://schemas.openxmlformats.org/officeDocument/2006/relationships/image" Target="media/image35.wmf"/><Relationship Id="rId76" Type="http://schemas.openxmlformats.org/officeDocument/2006/relationships/oleObject" Target="embeddings/oleObject33.bin"/><Relationship Id="rId77" Type="http://schemas.openxmlformats.org/officeDocument/2006/relationships/image" Target="media/image36.wmf"/><Relationship Id="rId78" Type="http://schemas.openxmlformats.org/officeDocument/2006/relationships/oleObject" Target="embeddings/oleObject34.bin"/><Relationship Id="rId160" Type="http://schemas.openxmlformats.org/officeDocument/2006/relationships/image" Target="media/image78.wmf"/><Relationship Id="rId161" Type="http://schemas.openxmlformats.org/officeDocument/2006/relationships/oleObject" Target="embeddings/oleObject75.bin"/><Relationship Id="rId162" Type="http://schemas.openxmlformats.org/officeDocument/2006/relationships/image" Target="media/image79.wmf"/><Relationship Id="rId163" Type="http://schemas.openxmlformats.org/officeDocument/2006/relationships/oleObject" Target="embeddings/oleObject76.bin"/><Relationship Id="rId164" Type="http://schemas.openxmlformats.org/officeDocument/2006/relationships/image" Target="media/image80.wmf"/><Relationship Id="rId165" Type="http://schemas.openxmlformats.org/officeDocument/2006/relationships/oleObject" Target="embeddings/oleObject77.bin"/><Relationship Id="rId166" Type="http://schemas.openxmlformats.org/officeDocument/2006/relationships/image" Target="media/image81.wmf"/><Relationship Id="rId167" Type="http://schemas.openxmlformats.org/officeDocument/2006/relationships/oleObject" Target="embeddings/oleObject78.bin"/><Relationship Id="rId168" Type="http://schemas.openxmlformats.org/officeDocument/2006/relationships/image" Target="media/image82.wmf"/><Relationship Id="rId169" Type="http://schemas.openxmlformats.org/officeDocument/2006/relationships/oleObject" Target="embeddings/oleObject79.bin"/><Relationship Id="rId79" Type="http://schemas.openxmlformats.org/officeDocument/2006/relationships/image" Target="media/image37.wmf"/><Relationship Id="rId2530" Type="http://schemas.openxmlformats.org/officeDocument/2006/relationships/oleObject" Target="embeddings/oleObject1251.bin"/><Relationship Id="rId2531" Type="http://schemas.openxmlformats.org/officeDocument/2006/relationships/image" Target="media/image1260.wmf"/><Relationship Id="rId2532" Type="http://schemas.openxmlformats.org/officeDocument/2006/relationships/oleObject" Target="embeddings/oleObject1252.bin"/><Relationship Id="rId2533" Type="http://schemas.openxmlformats.org/officeDocument/2006/relationships/image" Target="media/image1261.wmf"/><Relationship Id="rId2534" Type="http://schemas.openxmlformats.org/officeDocument/2006/relationships/oleObject" Target="embeddings/oleObject1253.bin"/><Relationship Id="rId2535" Type="http://schemas.openxmlformats.org/officeDocument/2006/relationships/image" Target="media/image1262.wmf"/><Relationship Id="rId2536" Type="http://schemas.openxmlformats.org/officeDocument/2006/relationships/oleObject" Target="embeddings/oleObject1254.bin"/><Relationship Id="rId2537" Type="http://schemas.openxmlformats.org/officeDocument/2006/relationships/image" Target="media/image1263.wmf"/><Relationship Id="rId2538" Type="http://schemas.openxmlformats.org/officeDocument/2006/relationships/oleObject" Target="embeddings/oleObject1255.bin"/><Relationship Id="rId2539" Type="http://schemas.openxmlformats.org/officeDocument/2006/relationships/image" Target="media/image1264.wmf"/><Relationship Id="rId1830" Type="http://schemas.openxmlformats.org/officeDocument/2006/relationships/image" Target="media/image913.wmf"/><Relationship Id="rId1831" Type="http://schemas.openxmlformats.org/officeDocument/2006/relationships/oleObject" Target="embeddings/oleObject909.bin"/><Relationship Id="rId1832" Type="http://schemas.openxmlformats.org/officeDocument/2006/relationships/image" Target="media/image914.wmf"/><Relationship Id="rId1833" Type="http://schemas.openxmlformats.org/officeDocument/2006/relationships/oleObject" Target="embeddings/oleObject910.bin"/><Relationship Id="rId1834" Type="http://schemas.openxmlformats.org/officeDocument/2006/relationships/image" Target="media/image915.wmf"/><Relationship Id="rId1835" Type="http://schemas.openxmlformats.org/officeDocument/2006/relationships/oleObject" Target="embeddings/oleObject911.bin"/><Relationship Id="rId1836" Type="http://schemas.openxmlformats.org/officeDocument/2006/relationships/image" Target="media/image916.wmf"/><Relationship Id="rId1837" Type="http://schemas.openxmlformats.org/officeDocument/2006/relationships/oleObject" Target="embeddings/oleObject912.bin"/><Relationship Id="rId1838" Type="http://schemas.openxmlformats.org/officeDocument/2006/relationships/image" Target="media/image917.wmf"/><Relationship Id="rId1839" Type="http://schemas.openxmlformats.org/officeDocument/2006/relationships/oleObject" Target="embeddings/oleObject913.bin"/><Relationship Id="rId3240" Type="http://schemas.openxmlformats.org/officeDocument/2006/relationships/image" Target="media/image1615.wmf"/><Relationship Id="rId3241" Type="http://schemas.openxmlformats.org/officeDocument/2006/relationships/oleObject" Target="embeddings/oleObject1606.bin"/><Relationship Id="rId3242" Type="http://schemas.openxmlformats.org/officeDocument/2006/relationships/image" Target="media/image1616.wmf"/><Relationship Id="rId3243" Type="http://schemas.openxmlformats.org/officeDocument/2006/relationships/oleObject" Target="embeddings/oleObject1607.bin"/><Relationship Id="rId3244" Type="http://schemas.openxmlformats.org/officeDocument/2006/relationships/image" Target="media/image1617.wmf"/><Relationship Id="rId3245" Type="http://schemas.openxmlformats.org/officeDocument/2006/relationships/oleObject" Target="embeddings/oleObject1608.bin"/><Relationship Id="rId3246" Type="http://schemas.openxmlformats.org/officeDocument/2006/relationships/image" Target="media/image1618.wmf"/><Relationship Id="rId3247" Type="http://schemas.openxmlformats.org/officeDocument/2006/relationships/oleObject" Target="embeddings/oleObject1609.bin"/><Relationship Id="rId3248" Type="http://schemas.openxmlformats.org/officeDocument/2006/relationships/image" Target="media/image1619.wmf"/><Relationship Id="rId3249" Type="http://schemas.openxmlformats.org/officeDocument/2006/relationships/oleObject" Target="embeddings/oleObject1610.bin"/><Relationship Id="rId80" Type="http://schemas.openxmlformats.org/officeDocument/2006/relationships/oleObject" Target="embeddings/oleObject35.bin"/><Relationship Id="rId81" Type="http://schemas.openxmlformats.org/officeDocument/2006/relationships/image" Target="media/image38.wmf"/><Relationship Id="rId82" Type="http://schemas.openxmlformats.org/officeDocument/2006/relationships/oleObject" Target="embeddings/oleObject36.bin"/><Relationship Id="rId83" Type="http://schemas.openxmlformats.org/officeDocument/2006/relationships/image" Target="media/image39.wmf"/><Relationship Id="rId84" Type="http://schemas.openxmlformats.org/officeDocument/2006/relationships/oleObject" Target="embeddings/oleObject37.bin"/><Relationship Id="rId85" Type="http://schemas.openxmlformats.org/officeDocument/2006/relationships/image" Target="media/image40.wmf"/><Relationship Id="rId86" Type="http://schemas.openxmlformats.org/officeDocument/2006/relationships/oleObject" Target="embeddings/oleObject38.bin"/><Relationship Id="rId87" Type="http://schemas.openxmlformats.org/officeDocument/2006/relationships/image" Target="media/image41.wmf"/><Relationship Id="rId88" Type="http://schemas.openxmlformats.org/officeDocument/2006/relationships/oleObject" Target="embeddings/oleObject39.bin"/><Relationship Id="rId170" Type="http://schemas.openxmlformats.org/officeDocument/2006/relationships/image" Target="media/image83.wmf"/><Relationship Id="rId171" Type="http://schemas.openxmlformats.org/officeDocument/2006/relationships/oleObject" Target="embeddings/oleObject80.bin"/><Relationship Id="rId172" Type="http://schemas.openxmlformats.org/officeDocument/2006/relationships/image" Target="media/image84.wmf"/><Relationship Id="rId173" Type="http://schemas.openxmlformats.org/officeDocument/2006/relationships/oleObject" Target="embeddings/oleObject81.bin"/><Relationship Id="rId174" Type="http://schemas.openxmlformats.org/officeDocument/2006/relationships/image" Target="media/image85.wmf"/><Relationship Id="rId175" Type="http://schemas.openxmlformats.org/officeDocument/2006/relationships/oleObject" Target="embeddings/oleObject82.bin"/><Relationship Id="rId176" Type="http://schemas.openxmlformats.org/officeDocument/2006/relationships/image" Target="media/image86.wmf"/><Relationship Id="rId177" Type="http://schemas.openxmlformats.org/officeDocument/2006/relationships/oleObject" Target="embeddings/oleObject83.bin"/><Relationship Id="rId178" Type="http://schemas.openxmlformats.org/officeDocument/2006/relationships/image" Target="media/image87.wmf"/><Relationship Id="rId179" Type="http://schemas.openxmlformats.org/officeDocument/2006/relationships/oleObject" Target="embeddings/oleObject84.bin"/><Relationship Id="rId89" Type="http://schemas.openxmlformats.org/officeDocument/2006/relationships/image" Target="media/image42.wmf"/><Relationship Id="rId2540" Type="http://schemas.openxmlformats.org/officeDocument/2006/relationships/oleObject" Target="embeddings/oleObject1256.bin"/><Relationship Id="rId2541" Type="http://schemas.openxmlformats.org/officeDocument/2006/relationships/image" Target="media/image1265.wmf"/><Relationship Id="rId2542" Type="http://schemas.openxmlformats.org/officeDocument/2006/relationships/oleObject" Target="embeddings/oleObject1257.bin"/><Relationship Id="rId2543" Type="http://schemas.openxmlformats.org/officeDocument/2006/relationships/image" Target="media/image1266.wmf"/><Relationship Id="rId2544" Type="http://schemas.openxmlformats.org/officeDocument/2006/relationships/oleObject" Target="embeddings/oleObject1258.bin"/><Relationship Id="rId2545" Type="http://schemas.openxmlformats.org/officeDocument/2006/relationships/image" Target="media/image1267.wmf"/><Relationship Id="rId2546" Type="http://schemas.openxmlformats.org/officeDocument/2006/relationships/oleObject" Target="embeddings/oleObject1259.bin"/><Relationship Id="rId2547" Type="http://schemas.openxmlformats.org/officeDocument/2006/relationships/image" Target="media/image1268.wmf"/><Relationship Id="rId2548" Type="http://schemas.openxmlformats.org/officeDocument/2006/relationships/oleObject" Target="embeddings/oleObject1260.bin"/><Relationship Id="rId2549" Type="http://schemas.openxmlformats.org/officeDocument/2006/relationships/image" Target="media/image1269.wmf"/><Relationship Id="rId900" Type="http://schemas.openxmlformats.org/officeDocument/2006/relationships/oleObject" Target="embeddings/oleObject444.bin"/><Relationship Id="rId901" Type="http://schemas.openxmlformats.org/officeDocument/2006/relationships/image" Target="media/image448.wmf"/><Relationship Id="rId902" Type="http://schemas.openxmlformats.org/officeDocument/2006/relationships/oleObject" Target="embeddings/oleObject445.bin"/><Relationship Id="rId903" Type="http://schemas.openxmlformats.org/officeDocument/2006/relationships/image" Target="media/image449.wmf"/><Relationship Id="rId904" Type="http://schemas.openxmlformats.org/officeDocument/2006/relationships/oleObject" Target="embeddings/oleObject446.bin"/><Relationship Id="rId905" Type="http://schemas.openxmlformats.org/officeDocument/2006/relationships/image" Target="media/image450.wmf"/><Relationship Id="rId906" Type="http://schemas.openxmlformats.org/officeDocument/2006/relationships/oleObject" Target="embeddings/oleObject447.bin"/><Relationship Id="rId907" Type="http://schemas.openxmlformats.org/officeDocument/2006/relationships/image" Target="media/image451.wmf"/><Relationship Id="rId908" Type="http://schemas.openxmlformats.org/officeDocument/2006/relationships/oleObject" Target="embeddings/oleObject448.bin"/><Relationship Id="rId909" Type="http://schemas.openxmlformats.org/officeDocument/2006/relationships/image" Target="media/image452.wmf"/><Relationship Id="rId1840" Type="http://schemas.openxmlformats.org/officeDocument/2006/relationships/image" Target="media/image918.wmf"/><Relationship Id="rId1841" Type="http://schemas.openxmlformats.org/officeDocument/2006/relationships/oleObject" Target="embeddings/oleObject914.bin"/><Relationship Id="rId1842" Type="http://schemas.openxmlformats.org/officeDocument/2006/relationships/image" Target="media/image919.wmf"/><Relationship Id="rId1843" Type="http://schemas.openxmlformats.org/officeDocument/2006/relationships/oleObject" Target="embeddings/oleObject915.bin"/><Relationship Id="rId1844" Type="http://schemas.openxmlformats.org/officeDocument/2006/relationships/image" Target="media/image920.wmf"/><Relationship Id="rId1845" Type="http://schemas.openxmlformats.org/officeDocument/2006/relationships/oleObject" Target="embeddings/oleObject916.bin"/><Relationship Id="rId1846" Type="http://schemas.openxmlformats.org/officeDocument/2006/relationships/image" Target="media/image921.wmf"/><Relationship Id="rId1847" Type="http://schemas.openxmlformats.org/officeDocument/2006/relationships/oleObject" Target="embeddings/oleObject917.bin"/><Relationship Id="rId1848" Type="http://schemas.openxmlformats.org/officeDocument/2006/relationships/image" Target="media/image922.wmf"/><Relationship Id="rId1849" Type="http://schemas.openxmlformats.org/officeDocument/2006/relationships/oleObject" Target="embeddings/oleObject918.bin"/><Relationship Id="rId2000" Type="http://schemas.openxmlformats.org/officeDocument/2006/relationships/image" Target="media/image998.wmf"/><Relationship Id="rId2001" Type="http://schemas.openxmlformats.org/officeDocument/2006/relationships/oleObject" Target="embeddings/oleObject994.bin"/><Relationship Id="rId2002" Type="http://schemas.openxmlformats.org/officeDocument/2006/relationships/image" Target="media/image999.wmf"/><Relationship Id="rId2003" Type="http://schemas.openxmlformats.org/officeDocument/2006/relationships/oleObject" Target="embeddings/oleObject995.bin"/><Relationship Id="rId2004" Type="http://schemas.openxmlformats.org/officeDocument/2006/relationships/image" Target="media/image1000.wmf"/><Relationship Id="rId2005" Type="http://schemas.openxmlformats.org/officeDocument/2006/relationships/oleObject" Target="embeddings/oleObject996.bin"/><Relationship Id="rId2006" Type="http://schemas.openxmlformats.org/officeDocument/2006/relationships/image" Target="media/image1001.wmf"/><Relationship Id="rId2007" Type="http://schemas.openxmlformats.org/officeDocument/2006/relationships/oleObject" Target="embeddings/oleObject997.bin"/><Relationship Id="rId2008" Type="http://schemas.openxmlformats.org/officeDocument/2006/relationships/image" Target="media/image1002.wmf"/><Relationship Id="rId2009" Type="http://schemas.openxmlformats.org/officeDocument/2006/relationships/oleObject" Target="embeddings/oleObject998.bin"/><Relationship Id="rId3250" Type="http://schemas.openxmlformats.org/officeDocument/2006/relationships/image" Target="media/image1620.wmf"/><Relationship Id="rId3251" Type="http://schemas.openxmlformats.org/officeDocument/2006/relationships/oleObject" Target="embeddings/oleObject1611.bin"/><Relationship Id="rId3252" Type="http://schemas.openxmlformats.org/officeDocument/2006/relationships/image" Target="media/image1621.wmf"/><Relationship Id="rId3253" Type="http://schemas.openxmlformats.org/officeDocument/2006/relationships/oleObject" Target="embeddings/oleObject1612.bin"/><Relationship Id="rId3254" Type="http://schemas.openxmlformats.org/officeDocument/2006/relationships/image" Target="media/image1622.wmf"/><Relationship Id="rId3255" Type="http://schemas.openxmlformats.org/officeDocument/2006/relationships/oleObject" Target="embeddings/oleObject1613.bin"/><Relationship Id="rId3256" Type="http://schemas.openxmlformats.org/officeDocument/2006/relationships/image" Target="media/image1623.wmf"/><Relationship Id="rId3257" Type="http://schemas.openxmlformats.org/officeDocument/2006/relationships/oleObject" Target="embeddings/oleObject1614.bin"/><Relationship Id="rId3258" Type="http://schemas.openxmlformats.org/officeDocument/2006/relationships/image" Target="media/image1624.wmf"/><Relationship Id="rId3259" Type="http://schemas.openxmlformats.org/officeDocument/2006/relationships/oleObject" Target="embeddings/oleObject1615.bin"/><Relationship Id="rId90" Type="http://schemas.openxmlformats.org/officeDocument/2006/relationships/oleObject" Target="embeddings/oleObject40.bin"/><Relationship Id="rId91" Type="http://schemas.openxmlformats.org/officeDocument/2006/relationships/image" Target="media/image43.wmf"/><Relationship Id="rId92" Type="http://schemas.openxmlformats.org/officeDocument/2006/relationships/oleObject" Target="embeddings/oleObject41.bin"/><Relationship Id="rId93" Type="http://schemas.openxmlformats.org/officeDocument/2006/relationships/image" Target="media/image44.wmf"/><Relationship Id="rId94" Type="http://schemas.openxmlformats.org/officeDocument/2006/relationships/oleObject" Target="embeddings/oleObject42.bin"/><Relationship Id="rId95" Type="http://schemas.openxmlformats.org/officeDocument/2006/relationships/image" Target="media/image45.wmf"/><Relationship Id="rId96" Type="http://schemas.openxmlformats.org/officeDocument/2006/relationships/oleObject" Target="embeddings/oleObject43.bin"/><Relationship Id="rId97" Type="http://schemas.openxmlformats.org/officeDocument/2006/relationships/image" Target="media/image46.wmf"/><Relationship Id="rId98" Type="http://schemas.openxmlformats.org/officeDocument/2006/relationships/oleObject" Target="embeddings/oleObject44.bin"/><Relationship Id="rId180" Type="http://schemas.openxmlformats.org/officeDocument/2006/relationships/image" Target="media/image88.wmf"/><Relationship Id="rId181" Type="http://schemas.openxmlformats.org/officeDocument/2006/relationships/oleObject" Target="embeddings/oleObject85.bin"/><Relationship Id="rId182" Type="http://schemas.openxmlformats.org/officeDocument/2006/relationships/image" Target="media/image89.wmf"/><Relationship Id="rId183" Type="http://schemas.openxmlformats.org/officeDocument/2006/relationships/oleObject" Target="embeddings/oleObject86.bin"/><Relationship Id="rId184" Type="http://schemas.openxmlformats.org/officeDocument/2006/relationships/image" Target="media/image90.wmf"/><Relationship Id="rId185" Type="http://schemas.openxmlformats.org/officeDocument/2006/relationships/oleObject" Target="embeddings/oleObject87.bin"/><Relationship Id="rId186" Type="http://schemas.openxmlformats.org/officeDocument/2006/relationships/image" Target="media/image91.wmf"/><Relationship Id="rId187" Type="http://schemas.openxmlformats.org/officeDocument/2006/relationships/oleObject" Target="embeddings/oleObject88.bin"/><Relationship Id="rId188" Type="http://schemas.openxmlformats.org/officeDocument/2006/relationships/image" Target="media/image92.wmf"/><Relationship Id="rId189" Type="http://schemas.openxmlformats.org/officeDocument/2006/relationships/oleObject" Target="embeddings/oleObject89.bin"/><Relationship Id="rId99" Type="http://schemas.openxmlformats.org/officeDocument/2006/relationships/image" Target="media/image47.wmf"/><Relationship Id="rId1300" Type="http://schemas.openxmlformats.org/officeDocument/2006/relationships/image" Target="media/image648.wmf"/><Relationship Id="rId2550" Type="http://schemas.openxmlformats.org/officeDocument/2006/relationships/oleObject" Target="embeddings/oleObject1261.bin"/><Relationship Id="rId2551" Type="http://schemas.openxmlformats.org/officeDocument/2006/relationships/image" Target="media/image1270.wmf"/><Relationship Id="rId2552" Type="http://schemas.openxmlformats.org/officeDocument/2006/relationships/oleObject" Target="embeddings/oleObject1262.bin"/><Relationship Id="rId2553" Type="http://schemas.openxmlformats.org/officeDocument/2006/relationships/image" Target="media/image1271.wmf"/><Relationship Id="rId2554" Type="http://schemas.openxmlformats.org/officeDocument/2006/relationships/oleObject" Target="embeddings/oleObject1263.bin"/><Relationship Id="rId2555" Type="http://schemas.openxmlformats.org/officeDocument/2006/relationships/image" Target="media/image1272.wmf"/><Relationship Id="rId2556" Type="http://schemas.openxmlformats.org/officeDocument/2006/relationships/oleObject" Target="embeddings/oleObject1264.bin"/><Relationship Id="rId2557" Type="http://schemas.openxmlformats.org/officeDocument/2006/relationships/image" Target="media/image1273.wmf"/><Relationship Id="rId2558" Type="http://schemas.openxmlformats.org/officeDocument/2006/relationships/oleObject" Target="embeddings/oleObject1265.bin"/><Relationship Id="rId2559" Type="http://schemas.openxmlformats.org/officeDocument/2006/relationships/image" Target="media/image1274.wmf"/><Relationship Id="rId1301" Type="http://schemas.openxmlformats.org/officeDocument/2006/relationships/oleObject" Target="embeddings/oleObject644.bin"/><Relationship Id="rId1302" Type="http://schemas.openxmlformats.org/officeDocument/2006/relationships/image" Target="media/image649.wmf"/><Relationship Id="rId1303" Type="http://schemas.openxmlformats.org/officeDocument/2006/relationships/oleObject" Target="embeddings/oleObject645.bin"/><Relationship Id="rId1304" Type="http://schemas.openxmlformats.org/officeDocument/2006/relationships/image" Target="media/image650.wmf"/><Relationship Id="rId1305" Type="http://schemas.openxmlformats.org/officeDocument/2006/relationships/oleObject" Target="embeddings/oleObject646.bin"/><Relationship Id="rId1306" Type="http://schemas.openxmlformats.org/officeDocument/2006/relationships/image" Target="media/image651.wmf"/><Relationship Id="rId1307" Type="http://schemas.openxmlformats.org/officeDocument/2006/relationships/oleObject" Target="embeddings/oleObject647.bin"/><Relationship Id="rId1308" Type="http://schemas.openxmlformats.org/officeDocument/2006/relationships/image" Target="media/image652.wmf"/><Relationship Id="rId1309" Type="http://schemas.openxmlformats.org/officeDocument/2006/relationships/oleObject" Target="embeddings/oleObject648.bin"/><Relationship Id="rId910" Type="http://schemas.openxmlformats.org/officeDocument/2006/relationships/oleObject" Target="embeddings/oleObject449.bin"/><Relationship Id="rId911" Type="http://schemas.openxmlformats.org/officeDocument/2006/relationships/image" Target="media/image453.wmf"/><Relationship Id="rId912" Type="http://schemas.openxmlformats.org/officeDocument/2006/relationships/oleObject" Target="embeddings/oleObject450.bin"/><Relationship Id="rId913" Type="http://schemas.openxmlformats.org/officeDocument/2006/relationships/image" Target="media/image454.wmf"/><Relationship Id="rId914" Type="http://schemas.openxmlformats.org/officeDocument/2006/relationships/oleObject" Target="embeddings/oleObject451.bin"/><Relationship Id="rId915" Type="http://schemas.openxmlformats.org/officeDocument/2006/relationships/image" Target="media/image455.wmf"/><Relationship Id="rId916" Type="http://schemas.openxmlformats.org/officeDocument/2006/relationships/oleObject" Target="embeddings/oleObject452.bin"/><Relationship Id="rId917" Type="http://schemas.openxmlformats.org/officeDocument/2006/relationships/image" Target="media/image456.wmf"/><Relationship Id="rId918" Type="http://schemas.openxmlformats.org/officeDocument/2006/relationships/oleObject" Target="embeddings/oleObject453.bin"/><Relationship Id="rId919" Type="http://schemas.openxmlformats.org/officeDocument/2006/relationships/image" Target="media/image457.wmf"/><Relationship Id="rId1850" Type="http://schemas.openxmlformats.org/officeDocument/2006/relationships/image" Target="media/image923.wmf"/><Relationship Id="rId1851" Type="http://schemas.openxmlformats.org/officeDocument/2006/relationships/oleObject" Target="embeddings/oleObject919.bin"/><Relationship Id="rId1852" Type="http://schemas.openxmlformats.org/officeDocument/2006/relationships/image" Target="media/image924.wmf"/><Relationship Id="rId1853" Type="http://schemas.openxmlformats.org/officeDocument/2006/relationships/oleObject" Target="embeddings/oleObject920.bin"/><Relationship Id="rId1854" Type="http://schemas.openxmlformats.org/officeDocument/2006/relationships/image" Target="media/image925.wmf"/><Relationship Id="rId1855" Type="http://schemas.openxmlformats.org/officeDocument/2006/relationships/oleObject" Target="embeddings/oleObject921.bin"/><Relationship Id="rId1856" Type="http://schemas.openxmlformats.org/officeDocument/2006/relationships/image" Target="media/image926.wmf"/><Relationship Id="rId1857" Type="http://schemas.openxmlformats.org/officeDocument/2006/relationships/oleObject" Target="embeddings/oleObject922.bin"/><Relationship Id="rId1858" Type="http://schemas.openxmlformats.org/officeDocument/2006/relationships/image" Target="media/image927.wmf"/><Relationship Id="rId1859" Type="http://schemas.openxmlformats.org/officeDocument/2006/relationships/oleObject" Target="embeddings/oleObject923.bin"/><Relationship Id="rId2010" Type="http://schemas.openxmlformats.org/officeDocument/2006/relationships/image" Target="media/image1003.wmf"/><Relationship Id="rId2011" Type="http://schemas.openxmlformats.org/officeDocument/2006/relationships/oleObject" Target="embeddings/oleObject999.bin"/><Relationship Id="rId2012" Type="http://schemas.openxmlformats.org/officeDocument/2006/relationships/image" Target="media/image1004.wmf"/><Relationship Id="rId2013" Type="http://schemas.openxmlformats.org/officeDocument/2006/relationships/oleObject" Target="embeddings/oleObject1000.bin"/><Relationship Id="rId2014" Type="http://schemas.openxmlformats.org/officeDocument/2006/relationships/image" Target="media/image1005.emf"/><Relationship Id="rId2015" Type="http://schemas.openxmlformats.org/officeDocument/2006/relationships/oleObject" Target="embeddings/oleObject1001.bin"/><Relationship Id="rId2016" Type="http://schemas.openxmlformats.org/officeDocument/2006/relationships/image" Target="media/image1006.wmf"/><Relationship Id="rId2017" Type="http://schemas.openxmlformats.org/officeDocument/2006/relationships/oleObject" Target="embeddings/oleObject1002.bin"/><Relationship Id="rId2018" Type="http://schemas.openxmlformats.org/officeDocument/2006/relationships/image" Target="media/image1007.wmf"/><Relationship Id="rId2019" Type="http://schemas.openxmlformats.org/officeDocument/2006/relationships/oleObject" Target="embeddings/oleObject1003.bin"/><Relationship Id="rId3260" Type="http://schemas.openxmlformats.org/officeDocument/2006/relationships/image" Target="media/image1625.wmf"/><Relationship Id="rId3261" Type="http://schemas.openxmlformats.org/officeDocument/2006/relationships/oleObject" Target="embeddings/oleObject1616.bin"/><Relationship Id="rId3262" Type="http://schemas.openxmlformats.org/officeDocument/2006/relationships/image" Target="media/image1626.wmf"/><Relationship Id="rId3263" Type="http://schemas.openxmlformats.org/officeDocument/2006/relationships/oleObject" Target="embeddings/oleObject1617.bin"/><Relationship Id="rId3264" Type="http://schemas.openxmlformats.org/officeDocument/2006/relationships/image" Target="media/image1627.wmf"/><Relationship Id="rId3265" Type="http://schemas.openxmlformats.org/officeDocument/2006/relationships/oleObject" Target="embeddings/oleObject1618.bin"/><Relationship Id="rId3266" Type="http://schemas.openxmlformats.org/officeDocument/2006/relationships/image" Target="media/image1628.wmf"/><Relationship Id="rId3267" Type="http://schemas.openxmlformats.org/officeDocument/2006/relationships/oleObject" Target="embeddings/oleObject1619.bin"/><Relationship Id="rId3268" Type="http://schemas.openxmlformats.org/officeDocument/2006/relationships/image" Target="media/image1629.wmf"/><Relationship Id="rId3269" Type="http://schemas.openxmlformats.org/officeDocument/2006/relationships/oleObject" Target="embeddings/oleObject1620.bin"/><Relationship Id="rId1310" Type="http://schemas.openxmlformats.org/officeDocument/2006/relationships/image" Target="media/image653.wmf"/><Relationship Id="rId1311" Type="http://schemas.openxmlformats.org/officeDocument/2006/relationships/oleObject" Target="embeddings/oleObject649.bin"/><Relationship Id="rId1312" Type="http://schemas.openxmlformats.org/officeDocument/2006/relationships/image" Target="media/image654.wmf"/><Relationship Id="rId190" Type="http://schemas.openxmlformats.org/officeDocument/2006/relationships/image" Target="media/image93.wmf"/><Relationship Id="rId191" Type="http://schemas.openxmlformats.org/officeDocument/2006/relationships/oleObject" Target="embeddings/oleObject90.bin"/><Relationship Id="rId192" Type="http://schemas.openxmlformats.org/officeDocument/2006/relationships/image" Target="media/image94.wmf"/><Relationship Id="rId193" Type="http://schemas.openxmlformats.org/officeDocument/2006/relationships/oleObject" Target="embeddings/oleObject91.bin"/><Relationship Id="rId194" Type="http://schemas.openxmlformats.org/officeDocument/2006/relationships/image" Target="media/image95.wmf"/><Relationship Id="rId195" Type="http://schemas.openxmlformats.org/officeDocument/2006/relationships/oleObject" Target="embeddings/oleObject92.bin"/><Relationship Id="rId196" Type="http://schemas.openxmlformats.org/officeDocument/2006/relationships/image" Target="media/image96.wmf"/><Relationship Id="rId197" Type="http://schemas.openxmlformats.org/officeDocument/2006/relationships/oleObject" Target="embeddings/oleObject93.bin"/><Relationship Id="rId198" Type="http://schemas.openxmlformats.org/officeDocument/2006/relationships/image" Target="media/image97.wmf"/><Relationship Id="rId199" Type="http://schemas.openxmlformats.org/officeDocument/2006/relationships/oleObject" Target="embeddings/oleObject94.bin"/><Relationship Id="rId1313" Type="http://schemas.openxmlformats.org/officeDocument/2006/relationships/oleObject" Target="embeddings/oleObject650.bin"/><Relationship Id="rId1314" Type="http://schemas.openxmlformats.org/officeDocument/2006/relationships/image" Target="media/image655.wmf"/><Relationship Id="rId2560" Type="http://schemas.openxmlformats.org/officeDocument/2006/relationships/oleObject" Target="embeddings/oleObject1266.bin"/><Relationship Id="rId2561" Type="http://schemas.openxmlformats.org/officeDocument/2006/relationships/image" Target="media/image1275.wmf"/><Relationship Id="rId2562" Type="http://schemas.openxmlformats.org/officeDocument/2006/relationships/oleObject" Target="embeddings/oleObject1267.bin"/><Relationship Id="rId2563" Type="http://schemas.openxmlformats.org/officeDocument/2006/relationships/image" Target="media/image1276.wmf"/><Relationship Id="rId2564" Type="http://schemas.openxmlformats.org/officeDocument/2006/relationships/oleObject" Target="embeddings/oleObject1268.bin"/><Relationship Id="rId2565" Type="http://schemas.openxmlformats.org/officeDocument/2006/relationships/image" Target="media/image1277.wmf"/><Relationship Id="rId2566" Type="http://schemas.openxmlformats.org/officeDocument/2006/relationships/oleObject" Target="embeddings/oleObject1269.bin"/><Relationship Id="rId2567" Type="http://schemas.openxmlformats.org/officeDocument/2006/relationships/image" Target="media/image1278.wmf"/><Relationship Id="rId2568" Type="http://schemas.openxmlformats.org/officeDocument/2006/relationships/oleObject" Target="embeddings/oleObject1270.bin"/><Relationship Id="rId2569" Type="http://schemas.openxmlformats.org/officeDocument/2006/relationships/image" Target="media/image1279.wmf"/><Relationship Id="rId1315" Type="http://schemas.openxmlformats.org/officeDocument/2006/relationships/oleObject" Target="embeddings/oleObject651.bin"/><Relationship Id="rId1316" Type="http://schemas.openxmlformats.org/officeDocument/2006/relationships/image" Target="media/image656.wmf"/><Relationship Id="rId1317" Type="http://schemas.openxmlformats.org/officeDocument/2006/relationships/oleObject" Target="embeddings/oleObject652.bin"/><Relationship Id="rId1318" Type="http://schemas.openxmlformats.org/officeDocument/2006/relationships/image" Target="media/image657.wmf"/><Relationship Id="rId1319" Type="http://schemas.openxmlformats.org/officeDocument/2006/relationships/oleObject" Target="embeddings/oleObject653.bin"/><Relationship Id="rId920" Type="http://schemas.openxmlformats.org/officeDocument/2006/relationships/oleObject" Target="embeddings/oleObject454.bin"/><Relationship Id="rId921" Type="http://schemas.openxmlformats.org/officeDocument/2006/relationships/image" Target="media/image458.wmf"/><Relationship Id="rId922" Type="http://schemas.openxmlformats.org/officeDocument/2006/relationships/oleObject" Target="embeddings/oleObject455.bin"/><Relationship Id="rId923" Type="http://schemas.openxmlformats.org/officeDocument/2006/relationships/image" Target="media/image459.wmf"/><Relationship Id="rId924" Type="http://schemas.openxmlformats.org/officeDocument/2006/relationships/oleObject" Target="embeddings/oleObject456.bin"/><Relationship Id="rId925" Type="http://schemas.openxmlformats.org/officeDocument/2006/relationships/image" Target="media/image460.wmf"/><Relationship Id="rId926" Type="http://schemas.openxmlformats.org/officeDocument/2006/relationships/oleObject" Target="embeddings/oleObject457.bin"/><Relationship Id="rId927" Type="http://schemas.openxmlformats.org/officeDocument/2006/relationships/image" Target="media/image461.wmf"/><Relationship Id="rId928" Type="http://schemas.openxmlformats.org/officeDocument/2006/relationships/oleObject" Target="embeddings/oleObject458.bin"/><Relationship Id="rId929" Type="http://schemas.openxmlformats.org/officeDocument/2006/relationships/image" Target="media/image462.wmf"/><Relationship Id="rId1860" Type="http://schemas.openxmlformats.org/officeDocument/2006/relationships/image" Target="media/image928.wmf"/><Relationship Id="rId1861" Type="http://schemas.openxmlformats.org/officeDocument/2006/relationships/oleObject" Target="embeddings/oleObject924.bin"/><Relationship Id="rId1862" Type="http://schemas.openxmlformats.org/officeDocument/2006/relationships/image" Target="media/image929.wmf"/><Relationship Id="rId1863" Type="http://schemas.openxmlformats.org/officeDocument/2006/relationships/oleObject" Target="embeddings/oleObject925.bin"/><Relationship Id="rId1864" Type="http://schemas.openxmlformats.org/officeDocument/2006/relationships/image" Target="media/image930.wmf"/><Relationship Id="rId1865" Type="http://schemas.openxmlformats.org/officeDocument/2006/relationships/oleObject" Target="embeddings/oleObject926.bin"/><Relationship Id="rId1866" Type="http://schemas.openxmlformats.org/officeDocument/2006/relationships/image" Target="media/image931.wmf"/><Relationship Id="rId1867" Type="http://schemas.openxmlformats.org/officeDocument/2006/relationships/oleObject" Target="embeddings/oleObject927.bin"/><Relationship Id="rId1868" Type="http://schemas.openxmlformats.org/officeDocument/2006/relationships/image" Target="media/image932.wmf"/><Relationship Id="rId1869" Type="http://schemas.openxmlformats.org/officeDocument/2006/relationships/oleObject" Target="embeddings/oleObject928.bin"/><Relationship Id="rId2020" Type="http://schemas.openxmlformats.org/officeDocument/2006/relationships/image" Target="media/image1008.wmf"/><Relationship Id="rId2021" Type="http://schemas.openxmlformats.org/officeDocument/2006/relationships/oleObject" Target="embeddings/oleObject1004.bin"/><Relationship Id="rId2022" Type="http://schemas.openxmlformats.org/officeDocument/2006/relationships/image" Target="media/image1009.wmf"/><Relationship Id="rId2023" Type="http://schemas.openxmlformats.org/officeDocument/2006/relationships/oleObject" Target="embeddings/oleObject1005.bin"/><Relationship Id="rId2024" Type="http://schemas.openxmlformats.org/officeDocument/2006/relationships/image" Target="media/image1010.wmf"/><Relationship Id="rId2025" Type="http://schemas.openxmlformats.org/officeDocument/2006/relationships/oleObject" Target="embeddings/oleObject1006.bin"/><Relationship Id="rId2026" Type="http://schemas.openxmlformats.org/officeDocument/2006/relationships/image" Target="media/image1011.wmf"/><Relationship Id="rId2027" Type="http://schemas.openxmlformats.org/officeDocument/2006/relationships/oleObject" Target="embeddings/oleObject1007.bin"/><Relationship Id="rId2028" Type="http://schemas.openxmlformats.org/officeDocument/2006/relationships/image" Target="media/image1012.wmf"/><Relationship Id="rId2029" Type="http://schemas.openxmlformats.org/officeDocument/2006/relationships/oleObject" Target="embeddings/oleObject1008.bin"/><Relationship Id="rId3270" Type="http://schemas.openxmlformats.org/officeDocument/2006/relationships/image" Target="media/image1630.wmf"/><Relationship Id="rId3271" Type="http://schemas.openxmlformats.org/officeDocument/2006/relationships/oleObject" Target="embeddings/oleObject1621.bin"/><Relationship Id="rId3272" Type="http://schemas.openxmlformats.org/officeDocument/2006/relationships/image" Target="media/image1631.wmf"/><Relationship Id="rId3273" Type="http://schemas.openxmlformats.org/officeDocument/2006/relationships/oleObject" Target="embeddings/oleObject1622.bin"/><Relationship Id="rId3274" Type="http://schemas.openxmlformats.org/officeDocument/2006/relationships/image" Target="media/image1632.wmf"/><Relationship Id="rId3275" Type="http://schemas.openxmlformats.org/officeDocument/2006/relationships/oleObject" Target="embeddings/oleObject1623.bin"/><Relationship Id="rId3276" Type="http://schemas.openxmlformats.org/officeDocument/2006/relationships/image" Target="media/image1633.wmf"/><Relationship Id="rId3277" Type="http://schemas.openxmlformats.org/officeDocument/2006/relationships/oleObject" Target="embeddings/oleObject1624.bin"/><Relationship Id="rId3278" Type="http://schemas.openxmlformats.org/officeDocument/2006/relationships/image" Target="media/image1634.wmf"/><Relationship Id="rId3279" Type="http://schemas.openxmlformats.org/officeDocument/2006/relationships/oleObject" Target="embeddings/oleObject1625.bin"/><Relationship Id="rId1320" Type="http://schemas.openxmlformats.org/officeDocument/2006/relationships/image" Target="media/image658.wmf"/><Relationship Id="rId1321" Type="http://schemas.openxmlformats.org/officeDocument/2006/relationships/oleObject" Target="embeddings/oleObject654.bin"/><Relationship Id="rId1322" Type="http://schemas.openxmlformats.org/officeDocument/2006/relationships/image" Target="media/image659.wmf"/><Relationship Id="rId1323" Type="http://schemas.openxmlformats.org/officeDocument/2006/relationships/oleObject" Target="embeddings/oleObject655.bin"/><Relationship Id="rId1324" Type="http://schemas.openxmlformats.org/officeDocument/2006/relationships/image" Target="media/image660.wmf"/><Relationship Id="rId1325" Type="http://schemas.openxmlformats.org/officeDocument/2006/relationships/oleObject" Target="embeddings/oleObject656.bin"/><Relationship Id="rId1326" Type="http://schemas.openxmlformats.org/officeDocument/2006/relationships/image" Target="media/image661.wmf"/><Relationship Id="rId1327" Type="http://schemas.openxmlformats.org/officeDocument/2006/relationships/oleObject" Target="embeddings/oleObject657.bin"/><Relationship Id="rId1328" Type="http://schemas.openxmlformats.org/officeDocument/2006/relationships/image" Target="media/image662.wmf"/><Relationship Id="rId1329" Type="http://schemas.openxmlformats.org/officeDocument/2006/relationships/oleObject" Target="embeddings/oleObject658.bin"/><Relationship Id="rId2570" Type="http://schemas.openxmlformats.org/officeDocument/2006/relationships/oleObject" Target="embeddings/oleObject1271.bin"/><Relationship Id="rId2571" Type="http://schemas.openxmlformats.org/officeDocument/2006/relationships/image" Target="media/image1280.wmf"/><Relationship Id="rId2572" Type="http://schemas.openxmlformats.org/officeDocument/2006/relationships/oleObject" Target="embeddings/oleObject1272.bin"/><Relationship Id="rId2573" Type="http://schemas.openxmlformats.org/officeDocument/2006/relationships/image" Target="media/image1281.wmf"/><Relationship Id="rId2574" Type="http://schemas.openxmlformats.org/officeDocument/2006/relationships/oleObject" Target="embeddings/oleObject1273.bin"/><Relationship Id="rId2575" Type="http://schemas.openxmlformats.org/officeDocument/2006/relationships/image" Target="media/image1282.wmf"/><Relationship Id="rId2576" Type="http://schemas.openxmlformats.org/officeDocument/2006/relationships/oleObject" Target="embeddings/oleObject1274.bin"/><Relationship Id="rId2577" Type="http://schemas.openxmlformats.org/officeDocument/2006/relationships/image" Target="media/image1283.wmf"/><Relationship Id="rId2578" Type="http://schemas.openxmlformats.org/officeDocument/2006/relationships/oleObject" Target="embeddings/oleObject1275.bin"/><Relationship Id="rId2579" Type="http://schemas.openxmlformats.org/officeDocument/2006/relationships/image" Target="media/image1284.wmf"/><Relationship Id="rId930" Type="http://schemas.openxmlformats.org/officeDocument/2006/relationships/oleObject" Target="embeddings/oleObject459.bin"/><Relationship Id="rId931" Type="http://schemas.openxmlformats.org/officeDocument/2006/relationships/image" Target="media/image463.wmf"/><Relationship Id="rId932" Type="http://schemas.openxmlformats.org/officeDocument/2006/relationships/oleObject" Target="embeddings/oleObject460.bin"/><Relationship Id="rId933" Type="http://schemas.openxmlformats.org/officeDocument/2006/relationships/image" Target="media/image464.wmf"/><Relationship Id="rId934" Type="http://schemas.openxmlformats.org/officeDocument/2006/relationships/oleObject" Target="embeddings/oleObject461.bin"/><Relationship Id="rId935" Type="http://schemas.openxmlformats.org/officeDocument/2006/relationships/image" Target="media/image465.wmf"/><Relationship Id="rId936" Type="http://schemas.openxmlformats.org/officeDocument/2006/relationships/oleObject" Target="embeddings/oleObject462.bin"/><Relationship Id="rId937" Type="http://schemas.openxmlformats.org/officeDocument/2006/relationships/image" Target="media/image466.wmf"/><Relationship Id="rId938" Type="http://schemas.openxmlformats.org/officeDocument/2006/relationships/oleObject" Target="embeddings/oleObject463.bin"/><Relationship Id="rId939" Type="http://schemas.openxmlformats.org/officeDocument/2006/relationships/image" Target="media/image467.wmf"/><Relationship Id="rId1870" Type="http://schemas.openxmlformats.org/officeDocument/2006/relationships/image" Target="media/image933.wmf"/><Relationship Id="rId1871" Type="http://schemas.openxmlformats.org/officeDocument/2006/relationships/oleObject" Target="embeddings/oleObject929.bin"/><Relationship Id="rId1872" Type="http://schemas.openxmlformats.org/officeDocument/2006/relationships/image" Target="media/image934.wmf"/><Relationship Id="rId1873" Type="http://schemas.openxmlformats.org/officeDocument/2006/relationships/oleObject" Target="embeddings/oleObject930.bin"/><Relationship Id="rId1874" Type="http://schemas.openxmlformats.org/officeDocument/2006/relationships/image" Target="media/image935.wmf"/><Relationship Id="rId1875" Type="http://schemas.openxmlformats.org/officeDocument/2006/relationships/oleObject" Target="embeddings/oleObject931.bin"/><Relationship Id="rId1876" Type="http://schemas.openxmlformats.org/officeDocument/2006/relationships/image" Target="media/image936.wmf"/><Relationship Id="rId1877" Type="http://schemas.openxmlformats.org/officeDocument/2006/relationships/oleObject" Target="embeddings/oleObject932.bin"/><Relationship Id="rId1878" Type="http://schemas.openxmlformats.org/officeDocument/2006/relationships/image" Target="media/image937.wmf"/><Relationship Id="rId1879" Type="http://schemas.openxmlformats.org/officeDocument/2006/relationships/oleObject" Target="embeddings/oleObject933.bin"/><Relationship Id="rId2030" Type="http://schemas.openxmlformats.org/officeDocument/2006/relationships/image" Target="media/image1013.wmf"/><Relationship Id="rId2031" Type="http://schemas.openxmlformats.org/officeDocument/2006/relationships/oleObject" Target="embeddings/oleObject1009.bin"/><Relationship Id="rId2032" Type="http://schemas.openxmlformats.org/officeDocument/2006/relationships/image" Target="media/image1014.emf"/><Relationship Id="rId2033" Type="http://schemas.openxmlformats.org/officeDocument/2006/relationships/oleObject" Target="embeddings/oleObject1010.bin"/><Relationship Id="rId2034" Type="http://schemas.openxmlformats.org/officeDocument/2006/relationships/image" Target="media/image1015.wmf"/><Relationship Id="rId2035" Type="http://schemas.openxmlformats.org/officeDocument/2006/relationships/oleObject" Target="embeddings/oleObject1011.bin"/><Relationship Id="rId2036" Type="http://schemas.openxmlformats.org/officeDocument/2006/relationships/image" Target="media/image1016.wmf"/><Relationship Id="rId2037" Type="http://schemas.openxmlformats.org/officeDocument/2006/relationships/oleObject" Target="embeddings/oleObject1012.bin"/><Relationship Id="rId2038" Type="http://schemas.openxmlformats.org/officeDocument/2006/relationships/image" Target="media/image1017.wmf"/><Relationship Id="rId2039" Type="http://schemas.openxmlformats.org/officeDocument/2006/relationships/oleObject" Target="embeddings/oleObject1013.bin"/><Relationship Id="rId3280" Type="http://schemas.openxmlformats.org/officeDocument/2006/relationships/image" Target="media/image1635.wmf"/><Relationship Id="rId3281" Type="http://schemas.openxmlformats.org/officeDocument/2006/relationships/oleObject" Target="embeddings/oleObject1626.bin"/><Relationship Id="rId3282" Type="http://schemas.openxmlformats.org/officeDocument/2006/relationships/image" Target="media/image1636.wmf"/><Relationship Id="rId3283" Type="http://schemas.openxmlformats.org/officeDocument/2006/relationships/oleObject" Target="embeddings/oleObject1627.bin"/><Relationship Id="rId3284" Type="http://schemas.openxmlformats.org/officeDocument/2006/relationships/image" Target="media/image1637.wmf"/><Relationship Id="rId3285" Type="http://schemas.openxmlformats.org/officeDocument/2006/relationships/oleObject" Target="embeddings/oleObject1628.bin"/><Relationship Id="rId3286" Type="http://schemas.openxmlformats.org/officeDocument/2006/relationships/image" Target="media/image1638.wmf"/><Relationship Id="rId3287" Type="http://schemas.openxmlformats.org/officeDocument/2006/relationships/oleObject" Target="embeddings/oleObject1629.bin"/><Relationship Id="rId3288" Type="http://schemas.openxmlformats.org/officeDocument/2006/relationships/image" Target="media/image1639.wmf"/><Relationship Id="rId3289" Type="http://schemas.openxmlformats.org/officeDocument/2006/relationships/oleObject" Target="embeddings/oleObject1630.bin"/><Relationship Id="rId1330" Type="http://schemas.openxmlformats.org/officeDocument/2006/relationships/image" Target="media/image663.wmf"/><Relationship Id="rId1331" Type="http://schemas.openxmlformats.org/officeDocument/2006/relationships/oleObject" Target="embeddings/oleObject659.bin"/><Relationship Id="rId1332" Type="http://schemas.openxmlformats.org/officeDocument/2006/relationships/image" Target="media/image664.wmf"/><Relationship Id="rId1333" Type="http://schemas.openxmlformats.org/officeDocument/2006/relationships/oleObject" Target="embeddings/oleObject660.bin"/><Relationship Id="rId1334" Type="http://schemas.openxmlformats.org/officeDocument/2006/relationships/image" Target="media/image665.wmf"/><Relationship Id="rId1335" Type="http://schemas.openxmlformats.org/officeDocument/2006/relationships/oleObject" Target="embeddings/oleObject661.bin"/><Relationship Id="rId1336" Type="http://schemas.openxmlformats.org/officeDocument/2006/relationships/image" Target="media/image666.wmf"/><Relationship Id="rId1337" Type="http://schemas.openxmlformats.org/officeDocument/2006/relationships/oleObject" Target="embeddings/oleObject662.bin"/><Relationship Id="rId1338" Type="http://schemas.openxmlformats.org/officeDocument/2006/relationships/image" Target="media/image667.wmf"/><Relationship Id="rId1339" Type="http://schemas.openxmlformats.org/officeDocument/2006/relationships/oleObject" Target="embeddings/oleObject663.bin"/><Relationship Id="rId2580" Type="http://schemas.openxmlformats.org/officeDocument/2006/relationships/oleObject" Target="embeddings/oleObject1276.bin"/><Relationship Id="rId2581" Type="http://schemas.openxmlformats.org/officeDocument/2006/relationships/image" Target="media/image1285.wmf"/><Relationship Id="rId2582" Type="http://schemas.openxmlformats.org/officeDocument/2006/relationships/oleObject" Target="embeddings/oleObject1277.bin"/><Relationship Id="rId2583" Type="http://schemas.openxmlformats.org/officeDocument/2006/relationships/image" Target="media/image1286.wmf"/><Relationship Id="rId2584" Type="http://schemas.openxmlformats.org/officeDocument/2006/relationships/oleObject" Target="embeddings/oleObject1278.bin"/><Relationship Id="rId2585" Type="http://schemas.openxmlformats.org/officeDocument/2006/relationships/image" Target="media/image1287.wmf"/><Relationship Id="rId2586" Type="http://schemas.openxmlformats.org/officeDocument/2006/relationships/oleObject" Target="embeddings/oleObject1279.bin"/><Relationship Id="rId2587" Type="http://schemas.openxmlformats.org/officeDocument/2006/relationships/image" Target="media/image1288.wmf"/><Relationship Id="rId2588" Type="http://schemas.openxmlformats.org/officeDocument/2006/relationships/oleObject" Target="embeddings/oleObject1280.bin"/><Relationship Id="rId2589" Type="http://schemas.openxmlformats.org/officeDocument/2006/relationships/image" Target="media/image1289.wmf"/><Relationship Id="rId940" Type="http://schemas.openxmlformats.org/officeDocument/2006/relationships/oleObject" Target="embeddings/oleObject464.bin"/><Relationship Id="rId941" Type="http://schemas.openxmlformats.org/officeDocument/2006/relationships/image" Target="media/image468.wmf"/><Relationship Id="rId942" Type="http://schemas.openxmlformats.org/officeDocument/2006/relationships/oleObject" Target="embeddings/oleObject465.bin"/><Relationship Id="rId943" Type="http://schemas.openxmlformats.org/officeDocument/2006/relationships/image" Target="media/image469.wmf"/><Relationship Id="rId944" Type="http://schemas.openxmlformats.org/officeDocument/2006/relationships/oleObject" Target="embeddings/oleObject466.bin"/><Relationship Id="rId945" Type="http://schemas.openxmlformats.org/officeDocument/2006/relationships/image" Target="media/image470.wmf"/><Relationship Id="rId946" Type="http://schemas.openxmlformats.org/officeDocument/2006/relationships/oleObject" Target="embeddings/oleObject467.bin"/><Relationship Id="rId947" Type="http://schemas.openxmlformats.org/officeDocument/2006/relationships/image" Target="media/image471.wmf"/><Relationship Id="rId948" Type="http://schemas.openxmlformats.org/officeDocument/2006/relationships/oleObject" Target="embeddings/oleObject468.bin"/><Relationship Id="rId949" Type="http://schemas.openxmlformats.org/officeDocument/2006/relationships/image" Target="media/image472.wmf"/><Relationship Id="rId1880" Type="http://schemas.openxmlformats.org/officeDocument/2006/relationships/image" Target="media/image938.wmf"/><Relationship Id="rId1881" Type="http://schemas.openxmlformats.org/officeDocument/2006/relationships/oleObject" Target="embeddings/oleObject934.bin"/><Relationship Id="rId1882" Type="http://schemas.openxmlformats.org/officeDocument/2006/relationships/image" Target="media/image939.wmf"/><Relationship Id="rId1883" Type="http://schemas.openxmlformats.org/officeDocument/2006/relationships/oleObject" Target="embeddings/oleObject935.bin"/><Relationship Id="rId1884" Type="http://schemas.openxmlformats.org/officeDocument/2006/relationships/image" Target="media/image940.wmf"/><Relationship Id="rId1885" Type="http://schemas.openxmlformats.org/officeDocument/2006/relationships/oleObject" Target="embeddings/oleObject936.bin"/><Relationship Id="rId1886" Type="http://schemas.openxmlformats.org/officeDocument/2006/relationships/image" Target="media/image941.wmf"/><Relationship Id="rId1887" Type="http://schemas.openxmlformats.org/officeDocument/2006/relationships/oleObject" Target="embeddings/oleObject937.bin"/><Relationship Id="rId1888" Type="http://schemas.openxmlformats.org/officeDocument/2006/relationships/image" Target="media/image942.wmf"/><Relationship Id="rId1889" Type="http://schemas.openxmlformats.org/officeDocument/2006/relationships/oleObject" Target="embeddings/oleObject938.bin"/><Relationship Id="rId2040" Type="http://schemas.openxmlformats.org/officeDocument/2006/relationships/image" Target="media/image1018.wmf"/><Relationship Id="rId2041" Type="http://schemas.openxmlformats.org/officeDocument/2006/relationships/oleObject" Target="embeddings/oleObject1014.bin"/><Relationship Id="rId2042" Type="http://schemas.openxmlformats.org/officeDocument/2006/relationships/image" Target="media/image1019.wmf"/><Relationship Id="rId2043" Type="http://schemas.openxmlformats.org/officeDocument/2006/relationships/oleObject" Target="embeddings/oleObject1015.bin"/><Relationship Id="rId2044" Type="http://schemas.openxmlformats.org/officeDocument/2006/relationships/image" Target="media/image1020.wmf"/><Relationship Id="rId2045" Type="http://schemas.openxmlformats.org/officeDocument/2006/relationships/oleObject" Target="embeddings/oleObject1016.bin"/><Relationship Id="rId2046" Type="http://schemas.openxmlformats.org/officeDocument/2006/relationships/image" Target="media/image1021.wmf"/><Relationship Id="rId2047" Type="http://schemas.openxmlformats.org/officeDocument/2006/relationships/oleObject" Target="embeddings/oleObject1017.bin"/><Relationship Id="rId2048" Type="http://schemas.openxmlformats.org/officeDocument/2006/relationships/image" Target="media/image1022.wmf"/><Relationship Id="rId2049" Type="http://schemas.openxmlformats.org/officeDocument/2006/relationships/oleObject" Target="embeddings/oleObject1018.bin"/><Relationship Id="rId3290" Type="http://schemas.openxmlformats.org/officeDocument/2006/relationships/image" Target="media/image1640.wmf"/><Relationship Id="rId3291" Type="http://schemas.openxmlformats.org/officeDocument/2006/relationships/oleObject" Target="embeddings/oleObject1631.bin"/><Relationship Id="rId3292" Type="http://schemas.openxmlformats.org/officeDocument/2006/relationships/image" Target="media/image1641.wmf"/><Relationship Id="rId3293" Type="http://schemas.openxmlformats.org/officeDocument/2006/relationships/oleObject" Target="embeddings/oleObject1632.bin"/><Relationship Id="rId3294" Type="http://schemas.openxmlformats.org/officeDocument/2006/relationships/image" Target="media/image1642.wmf"/><Relationship Id="rId3295" Type="http://schemas.openxmlformats.org/officeDocument/2006/relationships/oleObject" Target="embeddings/oleObject1633.bin"/><Relationship Id="rId3296" Type="http://schemas.openxmlformats.org/officeDocument/2006/relationships/image" Target="media/image1643.wmf"/><Relationship Id="rId3297" Type="http://schemas.openxmlformats.org/officeDocument/2006/relationships/oleObject" Target="embeddings/oleObject1634.bin"/><Relationship Id="rId3298" Type="http://schemas.openxmlformats.org/officeDocument/2006/relationships/image" Target="media/image1644.wmf"/><Relationship Id="rId3299" Type="http://schemas.openxmlformats.org/officeDocument/2006/relationships/oleObject" Target="embeddings/oleObject1635.bin"/><Relationship Id="rId400" Type="http://schemas.openxmlformats.org/officeDocument/2006/relationships/oleObject" Target="embeddings/oleObject194.bin"/><Relationship Id="rId401" Type="http://schemas.openxmlformats.org/officeDocument/2006/relationships/image" Target="media/image198.wmf"/><Relationship Id="rId402" Type="http://schemas.openxmlformats.org/officeDocument/2006/relationships/oleObject" Target="embeddings/oleObject195.bin"/><Relationship Id="rId403" Type="http://schemas.openxmlformats.org/officeDocument/2006/relationships/image" Target="media/image199.wmf"/><Relationship Id="rId404" Type="http://schemas.openxmlformats.org/officeDocument/2006/relationships/oleObject" Target="embeddings/oleObject196.bin"/><Relationship Id="rId405" Type="http://schemas.openxmlformats.org/officeDocument/2006/relationships/image" Target="media/image200.wmf"/><Relationship Id="rId406" Type="http://schemas.openxmlformats.org/officeDocument/2006/relationships/oleObject" Target="embeddings/oleObject197.bin"/><Relationship Id="rId407" Type="http://schemas.openxmlformats.org/officeDocument/2006/relationships/image" Target="media/image201.wmf"/><Relationship Id="rId408" Type="http://schemas.openxmlformats.org/officeDocument/2006/relationships/oleObject" Target="embeddings/oleObject198.bin"/><Relationship Id="rId409" Type="http://schemas.openxmlformats.org/officeDocument/2006/relationships/image" Target="media/image202.wmf"/><Relationship Id="rId1340" Type="http://schemas.openxmlformats.org/officeDocument/2006/relationships/image" Target="media/image668.wmf"/><Relationship Id="rId1341" Type="http://schemas.openxmlformats.org/officeDocument/2006/relationships/oleObject" Target="embeddings/oleObject664.bin"/><Relationship Id="rId1342" Type="http://schemas.openxmlformats.org/officeDocument/2006/relationships/image" Target="media/image669.wmf"/><Relationship Id="rId1343" Type="http://schemas.openxmlformats.org/officeDocument/2006/relationships/oleObject" Target="embeddings/oleObject665.bin"/><Relationship Id="rId1344" Type="http://schemas.openxmlformats.org/officeDocument/2006/relationships/image" Target="media/image670.wmf"/><Relationship Id="rId1345" Type="http://schemas.openxmlformats.org/officeDocument/2006/relationships/oleObject" Target="embeddings/oleObject666.bin"/><Relationship Id="rId1346" Type="http://schemas.openxmlformats.org/officeDocument/2006/relationships/image" Target="media/image671.wmf"/><Relationship Id="rId1347" Type="http://schemas.openxmlformats.org/officeDocument/2006/relationships/oleObject" Target="embeddings/oleObject667.bin"/><Relationship Id="rId1348" Type="http://schemas.openxmlformats.org/officeDocument/2006/relationships/image" Target="media/image672.wmf"/><Relationship Id="rId1349" Type="http://schemas.openxmlformats.org/officeDocument/2006/relationships/oleObject" Target="embeddings/oleObject668.bin"/><Relationship Id="rId2590" Type="http://schemas.openxmlformats.org/officeDocument/2006/relationships/oleObject" Target="embeddings/oleObject1281.bin"/><Relationship Id="rId2591" Type="http://schemas.openxmlformats.org/officeDocument/2006/relationships/image" Target="media/image1290.wmf"/><Relationship Id="rId2592" Type="http://schemas.openxmlformats.org/officeDocument/2006/relationships/oleObject" Target="embeddings/oleObject1282.bin"/><Relationship Id="rId2593" Type="http://schemas.openxmlformats.org/officeDocument/2006/relationships/image" Target="media/image1291.wmf"/><Relationship Id="rId2594" Type="http://schemas.openxmlformats.org/officeDocument/2006/relationships/oleObject" Target="embeddings/oleObject1283.bin"/><Relationship Id="rId2595" Type="http://schemas.openxmlformats.org/officeDocument/2006/relationships/image" Target="media/image1292.wmf"/><Relationship Id="rId2596" Type="http://schemas.openxmlformats.org/officeDocument/2006/relationships/oleObject" Target="embeddings/oleObject1284.bin"/><Relationship Id="rId2597" Type="http://schemas.openxmlformats.org/officeDocument/2006/relationships/image" Target="media/image1293.wmf"/><Relationship Id="rId2598" Type="http://schemas.openxmlformats.org/officeDocument/2006/relationships/oleObject" Target="embeddings/oleObject1285.bin"/><Relationship Id="rId2599" Type="http://schemas.openxmlformats.org/officeDocument/2006/relationships/image" Target="media/image1294.wmf"/><Relationship Id="rId950" Type="http://schemas.openxmlformats.org/officeDocument/2006/relationships/oleObject" Target="embeddings/oleObject469.bin"/><Relationship Id="rId951" Type="http://schemas.openxmlformats.org/officeDocument/2006/relationships/image" Target="media/image473.wmf"/><Relationship Id="rId952" Type="http://schemas.openxmlformats.org/officeDocument/2006/relationships/oleObject" Target="embeddings/oleObject470.bin"/><Relationship Id="rId953" Type="http://schemas.openxmlformats.org/officeDocument/2006/relationships/image" Target="media/image474.wmf"/><Relationship Id="rId954" Type="http://schemas.openxmlformats.org/officeDocument/2006/relationships/oleObject" Target="embeddings/oleObject471.bin"/><Relationship Id="rId955" Type="http://schemas.openxmlformats.org/officeDocument/2006/relationships/image" Target="media/image475.wmf"/><Relationship Id="rId956" Type="http://schemas.openxmlformats.org/officeDocument/2006/relationships/oleObject" Target="embeddings/oleObject472.bin"/><Relationship Id="rId957" Type="http://schemas.openxmlformats.org/officeDocument/2006/relationships/image" Target="media/image476.wmf"/><Relationship Id="rId958" Type="http://schemas.openxmlformats.org/officeDocument/2006/relationships/oleObject" Target="embeddings/oleObject473.bin"/><Relationship Id="rId959" Type="http://schemas.openxmlformats.org/officeDocument/2006/relationships/image" Target="media/image477.wmf"/><Relationship Id="rId1890" Type="http://schemas.openxmlformats.org/officeDocument/2006/relationships/image" Target="media/image943.wmf"/><Relationship Id="rId1891" Type="http://schemas.openxmlformats.org/officeDocument/2006/relationships/oleObject" Target="embeddings/oleObject939.bin"/><Relationship Id="rId1892" Type="http://schemas.openxmlformats.org/officeDocument/2006/relationships/image" Target="media/image944.wmf"/><Relationship Id="rId1893" Type="http://schemas.openxmlformats.org/officeDocument/2006/relationships/oleObject" Target="embeddings/oleObject940.bin"/><Relationship Id="rId1894" Type="http://schemas.openxmlformats.org/officeDocument/2006/relationships/image" Target="media/image945.wmf"/><Relationship Id="rId1895" Type="http://schemas.openxmlformats.org/officeDocument/2006/relationships/oleObject" Target="embeddings/oleObject941.bin"/><Relationship Id="rId1896" Type="http://schemas.openxmlformats.org/officeDocument/2006/relationships/image" Target="media/image946.wmf"/><Relationship Id="rId1897" Type="http://schemas.openxmlformats.org/officeDocument/2006/relationships/oleObject" Target="embeddings/oleObject942.bin"/><Relationship Id="rId1898" Type="http://schemas.openxmlformats.org/officeDocument/2006/relationships/image" Target="media/image947.wmf"/><Relationship Id="rId1899" Type="http://schemas.openxmlformats.org/officeDocument/2006/relationships/oleObject" Target="embeddings/oleObject943.bin"/><Relationship Id="rId2050" Type="http://schemas.openxmlformats.org/officeDocument/2006/relationships/image" Target="media/image1023.wmf"/><Relationship Id="rId2051" Type="http://schemas.openxmlformats.org/officeDocument/2006/relationships/oleObject" Target="embeddings/oleObject1019.bin"/><Relationship Id="rId2052" Type="http://schemas.openxmlformats.org/officeDocument/2006/relationships/image" Target="media/image1024.wmf"/><Relationship Id="rId2053" Type="http://schemas.openxmlformats.org/officeDocument/2006/relationships/oleObject" Target="embeddings/oleObject1020.bin"/><Relationship Id="rId2054" Type="http://schemas.openxmlformats.org/officeDocument/2006/relationships/image" Target="media/image1025.wmf"/><Relationship Id="rId2055" Type="http://schemas.openxmlformats.org/officeDocument/2006/relationships/oleObject" Target="embeddings/oleObject1021.bin"/><Relationship Id="rId2056" Type="http://schemas.openxmlformats.org/officeDocument/2006/relationships/image" Target="media/image1026.wmf"/><Relationship Id="rId2057" Type="http://schemas.openxmlformats.org/officeDocument/2006/relationships/oleObject" Target="embeddings/oleObject1022.bin"/><Relationship Id="rId2058" Type="http://schemas.openxmlformats.org/officeDocument/2006/relationships/image" Target="media/image1027.wmf"/><Relationship Id="rId2059" Type="http://schemas.openxmlformats.org/officeDocument/2006/relationships/oleObject" Target="embeddings/oleObject1023.bin"/><Relationship Id="rId410" Type="http://schemas.openxmlformats.org/officeDocument/2006/relationships/oleObject" Target="embeddings/oleObject199.bin"/><Relationship Id="rId411" Type="http://schemas.openxmlformats.org/officeDocument/2006/relationships/image" Target="media/image203.wmf"/><Relationship Id="rId412" Type="http://schemas.openxmlformats.org/officeDocument/2006/relationships/oleObject" Target="embeddings/oleObject200.bin"/><Relationship Id="rId413" Type="http://schemas.openxmlformats.org/officeDocument/2006/relationships/image" Target="media/image204.wmf"/><Relationship Id="rId414" Type="http://schemas.openxmlformats.org/officeDocument/2006/relationships/oleObject" Target="embeddings/oleObject201.bin"/><Relationship Id="rId415" Type="http://schemas.openxmlformats.org/officeDocument/2006/relationships/image" Target="media/image205.wmf"/><Relationship Id="rId416" Type="http://schemas.openxmlformats.org/officeDocument/2006/relationships/oleObject" Target="embeddings/oleObject202.bin"/><Relationship Id="rId417" Type="http://schemas.openxmlformats.org/officeDocument/2006/relationships/image" Target="media/image206.wmf"/><Relationship Id="rId418" Type="http://schemas.openxmlformats.org/officeDocument/2006/relationships/oleObject" Target="embeddings/oleObject203.bin"/><Relationship Id="rId419" Type="http://schemas.openxmlformats.org/officeDocument/2006/relationships/image" Target="media/image207.wmf"/><Relationship Id="rId1350" Type="http://schemas.openxmlformats.org/officeDocument/2006/relationships/image" Target="media/image673.wmf"/><Relationship Id="rId1351" Type="http://schemas.openxmlformats.org/officeDocument/2006/relationships/oleObject" Target="embeddings/oleObject669.bin"/><Relationship Id="rId1352" Type="http://schemas.openxmlformats.org/officeDocument/2006/relationships/image" Target="media/image674.wmf"/><Relationship Id="rId1353" Type="http://schemas.openxmlformats.org/officeDocument/2006/relationships/oleObject" Target="embeddings/oleObject670.bin"/><Relationship Id="rId1354" Type="http://schemas.openxmlformats.org/officeDocument/2006/relationships/image" Target="media/image675.wmf"/><Relationship Id="rId1355" Type="http://schemas.openxmlformats.org/officeDocument/2006/relationships/oleObject" Target="embeddings/oleObject671.bin"/><Relationship Id="rId1356" Type="http://schemas.openxmlformats.org/officeDocument/2006/relationships/image" Target="media/image676.wmf"/><Relationship Id="rId1357" Type="http://schemas.openxmlformats.org/officeDocument/2006/relationships/oleObject" Target="embeddings/oleObject672.bin"/><Relationship Id="rId1358" Type="http://schemas.openxmlformats.org/officeDocument/2006/relationships/image" Target="media/image677.wmf"/><Relationship Id="rId1359" Type="http://schemas.openxmlformats.org/officeDocument/2006/relationships/oleObject" Target="embeddings/oleObject673.bin"/><Relationship Id="rId960" Type="http://schemas.openxmlformats.org/officeDocument/2006/relationships/oleObject" Target="embeddings/oleObject474.bin"/><Relationship Id="rId961" Type="http://schemas.openxmlformats.org/officeDocument/2006/relationships/image" Target="media/image478.wmf"/><Relationship Id="rId962" Type="http://schemas.openxmlformats.org/officeDocument/2006/relationships/oleObject" Target="embeddings/oleObject475.bin"/><Relationship Id="rId963" Type="http://schemas.openxmlformats.org/officeDocument/2006/relationships/image" Target="media/image479.wmf"/><Relationship Id="rId964" Type="http://schemas.openxmlformats.org/officeDocument/2006/relationships/oleObject" Target="embeddings/oleObject476.bin"/><Relationship Id="rId965" Type="http://schemas.openxmlformats.org/officeDocument/2006/relationships/image" Target="media/image480.wmf"/><Relationship Id="rId966" Type="http://schemas.openxmlformats.org/officeDocument/2006/relationships/oleObject" Target="embeddings/oleObject477.bin"/><Relationship Id="rId967" Type="http://schemas.openxmlformats.org/officeDocument/2006/relationships/image" Target="media/image481.wmf"/><Relationship Id="rId968" Type="http://schemas.openxmlformats.org/officeDocument/2006/relationships/oleObject" Target="embeddings/oleObject478.bin"/><Relationship Id="rId969" Type="http://schemas.openxmlformats.org/officeDocument/2006/relationships/image" Target="media/image482.wmf"/><Relationship Id="rId2060" Type="http://schemas.openxmlformats.org/officeDocument/2006/relationships/image" Target="media/image1028.wmf"/><Relationship Id="rId2061" Type="http://schemas.openxmlformats.org/officeDocument/2006/relationships/oleObject" Target="embeddings/oleObject1024.bin"/><Relationship Id="rId2062" Type="http://schemas.openxmlformats.org/officeDocument/2006/relationships/image" Target="media/image1029.wmf"/><Relationship Id="rId2063" Type="http://schemas.openxmlformats.org/officeDocument/2006/relationships/oleObject" Target="embeddings/oleObject1025.bin"/><Relationship Id="rId2064" Type="http://schemas.openxmlformats.org/officeDocument/2006/relationships/image" Target="media/image1030.wmf"/><Relationship Id="rId2065" Type="http://schemas.openxmlformats.org/officeDocument/2006/relationships/oleObject" Target="embeddings/oleObject1026.bin"/><Relationship Id="rId2066" Type="http://schemas.openxmlformats.org/officeDocument/2006/relationships/image" Target="media/image1031.wmf"/><Relationship Id="rId2067" Type="http://schemas.openxmlformats.org/officeDocument/2006/relationships/oleObject" Target="embeddings/oleObject1027.bin"/><Relationship Id="rId2068" Type="http://schemas.openxmlformats.org/officeDocument/2006/relationships/image" Target="media/image1032.wmf"/><Relationship Id="rId2069" Type="http://schemas.openxmlformats.org/officeDocument/2006/relationships/oleObject" Target="embeddings/oleObject1028.bin"/><Relationship Id="rId420" Type="http://schemas.openxmlformats.org/officeDocument/2006/relationships/oleObject" Target="embeddings/oleObject204.bin"/><Relationship Id="rId421" Type="http://schemas.openxmlformats.org/officeDocument/2006/relationships/image" Target="media/image208.wmf"/><Relationship Id="rId422" Type="http://schemas.openxmlformats.org/officeDocument/2006/relationships/oleObject" Target="embeddings/oleObject205.bin"/><Relationship Id="rId423" Type="http://schemas.openxmlformats.org/officeDocument/2006/relationships/image" Target="media/image209.wmf"/><Relationship Id="rId424" Type="http://schemas.openxmlformats.org/officeDocument/2006/relationships/oleObject" Target="embeddings/oleObject206.bin"/><Relationship Id="rId425" Type="http://schemas.openxmlformats.org/officeDocument/2006/relationships/image" Target="media/image210.wmf"/><Relationship Id="rId426" Type="http://schemas.openxmlformats.org/officeDocument/2006/relationships/oleObject" Target="embeddings/oleObject207.bin"/><Relationship Id="rId427" Type="http://schemas.openxmlformats.org/officeDocument/2006/relationships/image" Target="media/image211.wmf"/><Relationship Id="rId428" Type="http://schemas.openxmlformats.org/officeDocument/2006/relationships/oleObject" Target="embeddings/oleObject208.bin"/><Relationship Id="rId429" Type="http://schemas.openxmlformats.org/officeDocument/2006/relationships/image" Target="media/image212.wmf"/><Relationship Id="rId1360" Type="http://schemas.openxmlformats.org/officeDocument/2006/relationships/image" Target="media/image678.wmf"/><Relationship Id="rId1361" Type="http://schemas.openxmlformats.org/officeDocument/2006/relationships/oleObject" Target="embeddings/oleObject674.bin"/><Relationship Id="rId1362" Type="http://schemas.openxmlformats.org/officeDocument/2006/relationships/image" Target="media/image679.wmf"/><Relationship Id="rId1363" Type="http://schemas.openxmlformats.org/officeDocument/2006/relationships/oleObject" Target="embeddings/oleObject675.bin"/><Relationship Id="rId1364" Type="http://schemas.openxmlformats.org/officeDocument/2006/relationships/image" Target="media/image680.wmf"/><Relationship Id="rId1365" Type="http://schemas.openxmlformats.org/officeDocument/2006/relationships/oleObject" Target="embeddings/oleObject676.bin"/><Relationship Id="rId1366" Type="http://schemas.openxmlformats.org/officeDocument/2006/relationships/image" Target="media/image681.wmf"/><Relationship Id="rId1367" Type="http://schemas.openxmlformats.org/officeDocument/2006/relationships/oleObject" Target="embeddings/oleObject677.bin"/><Relationship Id="rId1368" Type="http://schemas.openxmlformats.org/officeDocument/2006/relationships/image" Target="media/image682.wmf"/><Relationship Id="rId1369" Type="http://schemas.openxmlformats.org/officeDocument/2006/relationships/oleObject" Target="embeddings/oleObject678.bin"/><Relationship Id="rId970" Type="http://schemas.openxmlformats.org/officeDocument/2006/relationships/oleObject" Target="embeddings/oleObject479.bin"/><Relationship Id="rId971" Type="http://schemas.openxmlformats.org/officeDocument/2006/relationships/image" Target="media/image483.wmf"/><Relationship Id="rId972" Type="http://schemas.openxmlformats.org/officeDocument/2006/relationships/oleObject" Target="embeddings/oleObject480.bin"/><Relationship Id="rId973" Type="http://schemas.openxmlformats.org/officeDocument/2006/relationships/image" Target="media/image484.wmf"/><Relationship Id="rId974" Type="http://schemas.openxmlformats.org/officeDocument/2006/relationships/oleObject" Target="embeddings/oleObject481.bin"/><Relationship Id="rId975" Type="http://schemas.openxmlformats.org/officeDocument/2006/relationships/image" Target="media/image485.wmf"/><Relationship Id="rId976" Type="http://schemas.openxmlformats.org/officeDocument/2006/relationships/oleObject" Target="embeddings/oleObject482.bin"/><Relationship Id="rId977" Type="http://schemas.openxmlformats.org/officeDocument/2006/relationships/image" Target="media/image486.wmf"/><Relationship Id="rId978" Type="http://schemas.openxmlformats.org/officeDocument/2006/relationships/oleObject" Target="embeddings/oleObject483.bin"/><Relationship Id="rId979" Type="http://schemas.openxmlformats.org/officeDocument/2006/relationships/image" Target="media/image487.wmf"/><Relationship Id="rId2070" Type="http://schemas.openxmlformats.org/officeDocument/2006/relationships/image" Target="media/image1033.wmf"/><Relationship Id="rId2071" Type="http://schemas.openxmlformats.org/officeDocument/2006/relationships/oleObject" Target="embeddings/oleObject1029.bin"/><Relationship Id="rId2072" Type="http://schemas.openxmlformats.org/officeDocument/2006/relationships/image" Target="media/image1034.wmf"/><Relationship Id="rId2073" Type="http://schemas.openxmlformats.org/officeDocument/2006/relationships/oleObject" Target="embeddings/oleObject1030.bin"/><Relationship Id="rId2074" Type="http://schemas.openxmlformats.org/officeDocument/2006/relationships/image" Target="media/image1035.wmf"/><Relationship Id="rId2075" Type="http://schemas.openxmlformats.org/officeDocument/2006/relationships/oleObject" Target="embeddings/oleObject1031.bin"/><Relationship Id="rId2076" Type="http://schemas.openxmlformats.org/officeDocument/2006/relationships/image" Target="media/image1036.wmf"/><Relationship Id="rId2077" Type="http://schemas.openxmlformats.org/officeDocument/2006/relationships/oleObject" Target="embeddings/oleObject1032.bin"/><Relationship Id="rId2078" Type="http://schemas.openxmlformats.org/officeDocument/2006/relationships/image" Target="media/image1037.wmf"/><Relationship Id="rId2079" Type="http://schemas.openxmlformats.org/officeDocument/2006/relationships/oleObject" Target="embeddings/oleObject1033.bin"/><Relationship Id="rId3500" Type="http://schemas.openxmlformats.org/officeDocument/2006/relationships/image" Target="media/image1745.wmf"/><Relationship Id="rId3501" Type="http://schemas.openxmlformats.org/officeDocument/2006/relationships/oleObject" Target="embeddings/oleObject1736.bin"/><Relationship Id="rId3502" Type="http://schemas.openxmlformats.org/officeDocument/2006/relationships/image" Target="media/image1746.wmf"/><Relationship Id="rId3503" Type="http://schemas.openxmlformats.org/officeDocument/2006/relationships/oleObject" Target="embeddings/oleObject1737.bin"/><Relationship Id="rId3504" Type="http://schemas.openxmlformats.org/officeDocument/2006/relationships/image" Target="media/image1747.wmf"/><Relationship Id="rId3505" Type="http://schemas.openxmlformats.org/officeDocument/2006/relationships/oleObject" Target="embeddings/oleObject1738.bin"/><Relationship Id="rId3506" Type="http://schemas.openxmlformats.org/officeDocument/2006/relationships/image" Target="media/image1748.wmf"/><Relationship Id="rId3507" Type="http://schemas.openxmlformats.org/officeDocument/2006/relationships/oleObject" Target="embeddings/oleObject1739.bin"/><Relationship Id="rId3508" Type="http://schemas.openxmlformats.org/officeDocument/2006/relationships/image" Target="media/image1749.wmf"/><Relationship Id="rId3509" Type="http://schemas.openxmlformats.org/officeDocument/2006/relationships/oleObject" Target="embeddings/oleObject1740.bin"/><Relationship Id="rId430" Type="http://schemas.openxmlformats.org/officeDocument/2006/relationships/oleObject" Target="embeddings/oleObject209.bin"/><Relationship Id="rId431" Type="http://schemas.openxmlformats.org/officeDocument/2006/relationships/image" Target="media/image213.wmf"/><Relationship Id="rId432" Type="http://schemas.openxmlformats.org/officeDocument/2006/relationships/oleObject" Target="embeddings/oleObject210.bin"/><Relationship Id="rId433" Type="http://schemas.openxmlformats.org/officeDocument/2006/relationships/image" Target="media/image214.wmf"/><Relationship Id="rId434" Type="http://schemas.openxmlformats.org/officeDocument/2006/relationships/oleObject" Target="embeddings/oleObject211.bin"/><Relationship Id="rId435" Type="http://schemas.openxmlformats.org/officeDocument/2006/relationships/image" Target="media/image215.wmf"/><Relationship Id="rId436" Type="http://schemas.openxmlformats.org/officeDocument/2006/relationships/oleObject" Target="embeddings/oleObject212.bin"/><Relationship Id="rId437" Type="http://schemas.openxmlformats.org/officeDocument/2006/relationships/image" Target="media/image216.wmf"/><Relationship Id="rId438" Type="http://schemas.openxmlformats.org/officeDocument/2006/relationships/oleObject" Target="embeddings/oleObject213.bin"/><Relationship Id="rId439" Type="http://schemas.openxmlformats.org/officeDocument/2006/relationships/image" Target="media/image217.wmf"/><Relationship Id="rId1370" Type="http://schemas.openxmlformats.org/officeDocument/2006/relationships/image" Target="media/image683.wmf"/><Relationship Id="rId1371" Type="http://schemas.openxmlformats.org/officeDocument/2006/relationships/oleObject" Target="embeddings/oleObject679.bin"/><Relationship Id="rId1372" Type="http://schemas.openxmlformats.org/officeDocument/2006/relationships/image" Target="media/image684.wmf"/><Relationship Id="rId1373" Type="http://schemas.openxmlformats.org/officeDocument/2006/relationships/oleObject" Target="embeddings/oleObject680.bin"/><Relationship Id="rId1374" Type="http://schemas.openxmlformats.org/officeDocument/2006/relationships/image" Target="media/image685.wmf"/><Relationship Id="rId1375" Type="http://schemas.openxmlformats.org/officeDocument/2006/relationships/oleObject" Target="embeddings/oleObject681.bin"/><Relationship Id="rId1376" Type="http://schemas.openxmlformats.org/officeDocument/2006/relationships/image" Target="media/image686.emf"/><Relationship Id="rId1377" Type="http://schemas.openxmlformats.org/officeDocument/2006/relationships/oleObject" Target="embeddings/oleObject682.bin"/><Relationship Id="rId1378" Type="http://schemas.openxmlformats.org/officeDocument/2006/relationships/image" Target="media/image687.wmf"/><Relationship Id="rId1379" Type="http://schemas.openxmlformats.org/officeDocument/2006/relationships/oleObject" Target="embeddings/oleObject683.bin"/><Relationship Id="rId2800" Type="http://schemas.openxmlformats.org/officeDocument/2006/relationships/oleObject" Target="embeddings/oleObject1386.bin"/><Relationship Id="rId2801" Type="http://schemas.openxmlformats.org/officeDocument/2006/relationships/image" Target="media/image1395.emf"/><Relationship Id="rId2802" Type="http://schemas.openxmlformats.org/officeDocument/2006/relationships/oleObject" Target="embeddings/oleObject1387.bin"/><Relationship Id="rId2803" Type="http://schemas.openxmlformats.org/officeDocument/2006/relationships/image" Target="media/image1396.emf"/><Relationship Id="rId2804" Type="http://schemas.openxmlformats.org/officeDocument/2006/relationships/oleObject" Target="embeddings/oleObject1388.bin"/><Relationship Id="rId2805" Type="http://schemas.openxmlformats.org/officeDocument/2006/relationships/image" Target="media/image1397.emf"/><Relationship Id="rId2806" Type="http://schemas.openxmlformats.org/officeDocument/2006/relationships/oleObject" Target="embeddings/oleObject1389.bin"/><Relationship Id="rId2807" Type="http://schemas.openxmlformats.org/officeDocument/2006/relationships/image" Target="media/image1398.emf"/><Relationship Id="rId2808" Type="http://schemas.openxmlformats.org/officeDocument/2006/relationships/oleObject" Target="embeddings/oleObject1390.bin"/><Relationship Id="rId2809" Type="http://schemas.openxmlformats.org/officeDocument/2006/relationships/image" Target="media/image1399.emf"/><Relationship Id="rId980" Type="http://schemas.openxmlformats.org/officeDocument/2006/relationships/oleObject" Target="embeddings/oleObject484.bin"/><Relationship Id="rId981" Type="http://schemas.openxmlformats.org/officeDocument/2006/relationships/image" Target="media/image488.wmf"/><Relationship Id="rId982" Type="http://schemas.openxmlformats.org/officeDocument/2006/relationships/oleObject" Target="embeddings/oleObject485.bin"/><Relationship Id="rId983" Type="http://schemas.openxmlformats.org/officeDocument/2006/relationships/image" Target="media/image489.wmf"/><Relationship Id="rId984" Type="http://schemas.openxmlformats.org/officeDocument/2006/relationships/oleObject" Target="embeddings/oleObject486.bin"/><Relationship Id="rId985" Type="http://schemas.openxmlformats.org/officeDocument/2006/relationships/image" Target="media/image490.wmf"/><Relationship Id="rId986" Type="http://schemas.openxmlformats.org/officeDocument/2006/relationships/oleObject" Target="embeddings/oleObject487.bin"/><Relationship Id="rId987" Type="http://schemas.openxmlformats.org/officeDocument/2006/relationships/image" Target="media/image491.wmf"/><Relationship Id="rId988" Type="http://schemas.openxmlformats.org/officeDocument/2006/relationships/oleObject" Target="embeddings/oleObject488.bin"/><Relationship Id="rId989" Type="http://schemas.openxmlformats.org/officeDocument/2006/relationships/image" Target="media/image492.wmf"/><Relationship Id="rId2080" Type="http://schemas.openxmlformats.org/officeDocument/2006/relationships/image" Target="media/image1038.wmf"/><Relationship Id="rId2081" Type="http://schemas.openxmlformats.org/officeDocument/2006/relationships/oleObject" Target="embeddings/oleObject1034.bin"/><Relationship Id="rId2082" Type="http://schemas.openxmlformats.org/officeDocument/2006/relationships/image" Target="media/image1039.wmf"/><Relationship Id="rId2083" Type="http://schemas.openxmlformats.org/officeDocument/2006/relationships/oleObject" Target="embeddings/oleObject1035.bin"/><Relationship Id="rId2084" Type="http://schemas.openxmlformats.org/officeDocument/2006/relationships/image" Target="media/image1040.wmf"/><Relationship Id="rId2085" Type="http://schemas.openxmlformats.org/officeDocument/2006/relationships/oleObject" Target="embeddings/oleObject1036.bin"/><Relationship Id="rId2086" Type="http://schemas.openxmlformats.org/officeDocument/2006/relationships/image" Target="media/image1041.wmf"/><Relationship Id="rId2087" Type="http://schemas.openxmlformats.org/officeDocument/2006/relationships/oleObject" Target="embeddings/oleObject1037.bin"/><Relationship Id="rId2088" Type="http://schemas.openxmlformats.org/officeDocument/2006/relationships/image" Target="media/image1042.wmf"/><Relationship Id="rId2089" Type="http://schemas.openxmlformats.org/officeDocument/2006/relationships/oleObject" Target="embeddings/oleObject1038.bin"/><Relationship Id="rId3510" Type="http://schemas.openxmlformats.org/officeDocument/2006/relationships/image" Target="media/image1750.wmf"/><Relationship Id="rId3511" Type="http://schemas.openxmlformats.org/officeDocument/2006/relationships/oleObject" Target="embeddings/oleObject1741.bin"/><Relationship Id="rId3512" Type="http://schemas.openxmlformats.org/officeDocument/2006/relationships/image" Target="media/image1751.wmf"/><Relationship Id="rId3513" Type="http://schemas.openxmlformats.org/officeDocument/2006/relationships/oleObject" Target="embeddings/oleObject1742.bin"/><Relationship Id="rId3514" Type="http://schemas.openxmlformats.org/officeDocument/2006/relationships/image" Target="media/image1752.wmf"/><Relationship Id="rId3515" Type="http://schemas.openxmlformats.org/officeDocument/2006/relationships/oleObject" Target="embeddings/oleObject1743.bin"/><Relationship Id="rId3516" Type="http://schemas.openxmlformats.org/officeDocument/2006/relationships/image" Target="media/image1753.wmf"/><Relationship Id="rId3517" Type="http://schemas.openxmlformats.org/officeDocument/2006/relationships/oleObject" Target="embeddings/oleObject1744.bin"/><Relationship Id="rId3518" Type="http://schemas.openxmlformats.org/officeDocument/2006/relationships/image" Target="media/image1754.wmf"/><Relationship Id="rId3519" Type="http://schemas.openxmlformats.org/officeDocument/2006/relationships/oleObject" Target="embeddings/oleObject1745.bin"/><Relationship Id="rId440" Type="http://schemas.openxmlformats.org/officeDocument/2006/relationships/oleObject" Target="embeddings/oleObject214.bin"/><Relationship Id="rId441" Type="http://schemas.openxmlformats.org/officeDocument/2006/relationships/image" Target="media/image218.wmf"/><Relationship Id="rId442" Type="http://schemas.openxmlformats.org/officeDocument/2006/relationships/oleObject" Target="embeddings/oleObject215.bin"/><Relationship Id="rId443" Type="http://schemas.openxmlformats.org/officeDocument/2006/relationships/image" Target="media/image219.wmf"/><Relationship Id="rId444" Type="http://schemas.openxmlformats.org/officeDocument/2006/relationships/oleObject" Target="embeddings/oleObject216.bin"/><Relationship Id="rId445" Type="http://schemas.openxmlformats.org/officeDocument/2006/relationships/image" Target="media/image220.wmf"/><Relationship Id="rId446" Type="http://schemas.openxmlformats.org/officeDocument/2006/relationships/oleObject" Target="embeddings/oleObject217.bin"/><Relationship Id="rId447" Type="http://schemas.openxmlformats.org/officeDocument/2006/relationships/image" Target="media/image221.wmf"/><Relationship Id="rId448" Type="http://schemas.openxmlformats.org/officeDocument/2006/relationships/oleObject" Target="embeddings/oleObject218.bin"/><Relationship Id="rId449" Type="http://schemas.openxmlformats.org/officeDocument/2006/relationships/image" Target="media/image222.wmf"/><Relationship Id="rId1380" Type="http://schemas.openxmlformats.org/officeDocument/2006/relationships/image" Target="media/image688.wmf"/><Relationship Id="rId1381" Type="http://schemas.openxmlformats.org/officeDocument/2006/relationships/oleObject" Target="embeddings/oleObject684.bin"/><Relationship Id="rId1382" Type="http://schemas.openxmlformats.org/officeDocument/2006/relationships/image" Target="media/image689.wmf"/><Relationship Id="rId1383" Type="http://schemas.openxmlformats.org/officeDocument/2006/relationships/oleObject" Target="embeddings/oleObject685.bin"/><Relationship Id="rId1384" Type="http://schemas.openxmlformats.org/officeDocument/2006/relationships/image" Target="media/image690.wmf"/><Relationship Id="rId1385" Type="http://schemas.openxmlformats.org/officeDocument/2006/relationships/oleObject" Target="embeddings/oleObject686.bin"/><Relationship Id="rId1386" Type="http://schemas.openxmlformats.org/officeDocument/2006/relationships/image" Target="media/image691.wmf"/><Relationship Id="rId1387" Type="http://schemas.openxmlformats.org/officeDocument/2006/relationships/oleObject" Target="embeddings/oleObject687.bin"/><Relationship Id="rId1388" Type="http://schemas.openxmlformats.org/officeDocument/2006/relationships/image" Target="media/image692.wmf"/><Relationship Id="rId1389" Type="http://schemas.openxmlformats.org/officeDocument/2006/relationships/oleObject" Target="embeddings/oleObject688.bin"/><Relationship Id="rId2810" Type="http://schemas.openxmlformats.org/officeDocument/2006/relationships/oleObject" Target="embeddings/oleObject1391.bin"/><Relationship Id="rId2811" Type="http://schemas.openxmlformats.org/officeDocument/2006/relationships/image" Target="media/image1400.emf"/><Relationship Id="rId2812" Type="http://schemas.openxmlformats.org/officeDocument/2006/relationships/oleObject" Target="embeddings/oleObject1392.bin"/><Relationship Id="rId2813" Type="http://schemas.openxmlformats.org/officeDocument/2006/relationships/image" Target="media/image1401.emf"/><Relationship Id="rId2814" Type="http://schemas.openxmlformats.org/officeDocument/2006/relationships/oleObject" Target="embeddings/oleObject1393.bin"/><Relationship Id="rId2815" Type="http://schemas.openxmlformats.org/officeDocument/2006/relationships/image" Target="media/image1402.emf"/><Relationship Id="rId2816" Type="http://schemas.openxmlformats.org/officeDocument/2006/relationships/oleObject" Target="embeddings/oleObject1394.bin"/><Relationship Id="rId2817" Type="http://schemas.openxmlformats.org/officeDocument/2006/relationships/image" Target="media/image1403.emf"/><Relationship Id="rId2818" Type="http://schemas.openxmlformats.org/officeDocument/2006/relationships/oleObject" Target="embeddings/oleObject1395.bin"/><Relationship Id="rId2819" Type="http://schemas.openxmlformats.org/officeDocument/2006/relationships/image" Target="media/image1404.emf"/><Relationship Id="rId990" Type="http://schemas.openxmlformats.org/officeDocument/2006/relationships/oleObject" Target="embeddings/oleObject489.bin"/><Relationship Id="rId991" Type="http://schemas.openxmlformats.org/officeDocument/2006/relationships/image" Target="media/image493.wmf"/><Relationship Id="rId992" Type="http://schemas.openxmlformats.org/officeDocument/2006/relationships/oleObject" Target="embeddings/oleObject490.bin"/><Relationship Id="rId993" Type="http://schemas.openxmlformats.org/officeDocument/2006/relationships/image" Target="media/image494.wmf"/><Relationship Id="rId994" Type="http://schemas.openxmlformats.org/officeDocument/2006/relationships/oleObject" Target="embeddings/oleObject491.bin"/><Relationship Id="rId995" Type="http://schemas.openxmlformats.org/officeDocument/2006/relationships/image" Target="media/image495.wmf"/><Relationship Id="rId996" Type="http://schemas.openxmlformats.org/officeDocument/2006/relationships/oleObject" Target="embeddings/oleObject492.bin"/><Relationship Id="rId997" Type="http://schemas.openxmlformats.org/officeDocument/2006/relationships/image" Target="media/image496.wmf"/><Relationship Id="rId998" Type="http://schemas.openxmlformats.org/officeDocument/2006/relationships/oleObject" Target="embeddings/oleObject493.bin"/><Relationship Id="rId999" Type="http://schemas.openxmlformats.org/officeDocument/2006/relationships/image" Target="media/image497.wmf"/><Relationship Id="rId2090" Type="http://schemas.openxmlformats.org/officeDocument/2006/relationships/image" Target="media/image1043.wmf"/><Relationship Id="rId2091" Type="http://schemas.openxmlformats.org/officeDocument/2006/relationships/oleObject" Target="embeddings/oleObject1039.bin"/><Relationship Id="rId2092" Type="http://schemas.openxmlformats.org/officeDocument/2006/relationships/image" Target="media/image1044.wmf"/><Relationship Id="rId2093" Type="http://schemas.openxmlformats.org/officeDocument/2006/relationships/oleObject" Target="embeddings/oleObject1040.bin"/><Relationship Id="rId2094" Type="http://schemas.openxmlformats.org/officeDocument/2006/relationships/image" Target="media/image1045.wmf"/><Relationship Id="rId2095" Type="http://schemas.openxmlformats.org/officeDocument/2006/relationships/oleObject" Target="embeddings/oleObject1041.bin"/><Relationship Id="rId2096" Type="http://schemas.openxmlformats.org/officeDocument/2006/relationships/image" Target="media/image1046.wmf"/><Relationship Id="rId2097" Type="http://schemas.openxmlformats.org/officeDocument/2006/relationships/oleObject" Target="embeddings/oleObject1042.bin"/><Relationship Id="rId2098" Type="http://schemas.openxmlformats.org/officeDocument/2006/relationships/image" Target="media/image1047.wmf"/><Relationship Id="rId2099" Type="http://schemas.openxmlformats.org/officeDocument/2006/relationships/oleObject" Target="embeddings/oleObject1043.bin"/><Relationship Id="rId3520" Type="http://schemas.openxmlformats.org/officeDocument/2006/relationships/image" Target="media/image1755.wmf"/><Relationship Id="rId3521" Type="http://schemas.openxmlformats.org/officeDocument/2006/relationships/oleObject" Target="embeddings/oleObject1746.bin"/><Relationship Id="rId3522" Type="http://schemas.openxmlformats.org/officeDocument/2006/relationships/image" Target="media/image1756.wmf"/><Relationship Id="rId3523" Type="http://schemas.openxmlformats.org/officeDocument/2006/relationships/oleObject" Target="embeddings/oleObject1747.bin"/><Relationship Id="rId3524" Type="http://schemas.openxmlformats.org/officeDocument/2006/relationships/image" Target="media/image1757.wmf"/><Relationship Id="rId3525" Type="http://schemas.openxmlformats.org/officeDocument/2006/relationships/oleObject" Target="embeddings/oleObject1748.bin"/><Relationship Id="rId3526" Type="http://schemas.openxmlformats.org/officeDocument/2006/relationships/image" Target="media/image1758.wmf"/><Relationship Id="rId3527" Type="http://schemas.openxmlformats.org/officeDocument/2006/relationships/oleObject" Target="embeddings/oleObject1749.bin"/><Relationship Id="rId3528" Type="http://schemas.openxmlformats.org/officeDocument/2006/relationships/image" Target="media/image1759.wmf"/><Relationship Id="rId3529" Type="http://schemas.openxmlformats.org/officeDocument/2006/relationships/oleObject" Target="embeddings/oleObject1750.bin"/><Relationship Id="rId450" Type="http://schemas.openxmlformats.org/officeDocument/2006/relationships/oleObject" Target="embeddings/oleObject219.bin"/><Relationship Id="rId451" Type="http://schemas.openxmlformats.org/officeDocument/2006/relationships/image" Target="media/image223.wmf"/><Relationship Id="rId452" Type="http://schemas.openxmlformats.org/officeDocument/2006/relationships/oleObject" Target="embeddings/oleObject220.bin"/><Relationship Id="rId453" Type="http://schemas.openxmlformats.org/officeDocument/2006/relationships/image" Target="media/image224.wmf"/><Relationship Id="rId454" Type="http://schemas.openxmlformats.org/officeDocument/2006/relationships/oleObject" Target="embeddings/oleObject221.bin"/><Relationship Id="rId455" Type="http://schemas.openxmlformats.org/officeDocument/2006/relationships/image" Target="media/image225.wmf"/><Relationship Id="rId456" Type="http://schemas.openxmlformats.org/officeDocument/2006/relationships/oleObject" Target="embeddings/oleObject222.bin"/><Relationship Id="rId457" Type="http://schemas.openxmlformats.org/officeDocument/2006/relationships/image" Target="media/image226.wmf"/><Relationship Id="rId458" Type="http://schemas.openxmlformats.org/officeDocument/2006/relationships/oleObject" Target="embeddings/oleObject223.bin"/><Relationship Id="rId459" Type="http://schemas.openxmlformats.org/officeDocument/2006/relationships/image" Target="media/image227.wmf"/><Relationship Id="rId1390" Type="http://schemas.openxmlformats.org/officeDocument/2006/relationships/image" Target="media/image693.wmf"/><Relationship Id="rId1391" Type="http://schemas.openxmlformats.org/officeDocument/2006/relationships/oleObject" Target="embeddings/oleObject689.bin"/><Relationship Id="rId1392" Type="http://schemas.openxmlformats.org/officeDocument/2006/relationships/image" Target="media/image694.wmf"/><Relationship Id="rId1393" Type="http://schemas.openxmlformats.org/officeDocument/2006/relationships/oleObject" Target="embeddings/oleObject690.bin"/><Relationship Id="rId1394" Type="http://schemas.openxmlformats.org/officeDocument/2006/relationships/image" Target="media/image695.wmf"/><Relationship Id="rId1395" Type="http://schemas.openxmlformats.org/officeDocument/2006/relationships/oleObject" Target="embeddings/oleObject691.bin"/><Relationship Id="rId1396" Type="http://schemas.openxmlformats.org/officeDocument/2006/relationships/image" Target="media/image696.wmf"/><Relationship Id="rId1397" Type="http://schemas.openxmlformats.org/officeDocument/2006/relationships/oleObject" Target="embeddings/oleObject692.bin"/><Relationship Id="rId1398" Type="http://schemas.openxmlformats.org/officeDocument/2006/relationships/image" Target="media/image697.wmf"/><Relationship Id="rId1399" Type="http://schemas.openxmlformats.org/officeDocument/2006/relationships/oleObject" Target="embeddings/oleObject693.bin"/><Relationship Id="rId2820" Type="http://schemas.openxmlformats.org/officeDocument/2006/relationships/oleObject" Target="embeddings/oleObject1396.bin"/><Relationship Id="rId2821" Type="http://schemas.openxmlformats.org/officeDocument/2006/relationships/image" Target="media/image1405.emf"/><Relationship Id="rId2822" Type="http://schemas.openxmlformats.org/officeDocument/2006/relationships/oleObject" Target="embeddings/oleObject1397.bin"/><Relationship Id="rId2823" Type="http://schemas.openxmlformats.org/officeDocument/2006/relationships/image" Target="media/image1406.emf"/><Relationship Id="rId2824" Type="http://schemas.openxmlformats.org/officeDocument/2006/relationships/oleObject" Target="embeddings/oleObject1398.bin"/><Relationship Id="rId2825" Type="http://schemas.openxmlformats.org/officeDocument/2006/relationships/image" Target="media/image1407.emf"/><Relationship Id="rId2826" Type="http://schemas.openxmlformats.org/officeDocument/2006/relationships/oleObject" Target="embeddings/oleObject1399.bin"/><Relationship Id="rId2827" Type="http://schemas.openxmlformats.org/officeDocument/2006/relationships/image" Target="media/image1408.emf"/><Relationship Id="rId2828" Type="http://schemas.openxmlformats.org/officeDocument/2006/relationships/oleObject" Target="embeddings/oleObject1400.bin"/><Relationship Id="rId2829" Type="http://schemas.openxmlformats.org/officeDocument/2006/relationships/image" Target="media/image1409.emf"/><Relationship Id="rId3530" Type="http://schemas.openxmlformats.org/officeDocument/2006/relationships/image" Target="media/image1760.wmf"/><Relationship Id="rId3531" Type="http://schemas.openxmlformats.org/officeDocument/2006/relationships/oleObject" Target="embeddings/oleObject1751.bin"/><Relationship Id="rId3532" Type="http://schemas.openxmlformats.org/officeDocument/2006/relationships/image" Target="media/image1761.wmf"/><Relationship Id="rId3533" Type="http://schemas.openxmlformats.org/officeDocument/2006/relationships/oleObject" Target="embeddings/oleObject1752.bin"/><Relationship Id="rId3534" Type="http://schemas.openxmlformats.org/officeDocument/2006/relationships/image" Target="media/image1762.wmf"/><Relationship Id="rId3535" Type="http://schemas.openxmlformats.org/officeDocument/2006/relationships/oleObject" Target="embeddings/oleObject1753.bin"/><Relationship Id="rId3536" Type="http://schemas.openxmlformats.org/officeDocument/2006/relationships/image" Target="media/image1763.wmf"/><Relationship Id="rId3537" Type="http://schemas.openxmlformats.org/officeDocument/2006/relationships/oleObject" Target="embeddings/oleObject1754.bin"/><Relationship Id="rId3538" Type="http://schemas.openxmlformats.org/officeDocument/2006/relationships/image" Target="media/image1764.wmf"/><Relationship Id="rId3539" Type="http://schemas.openxmlformats.org/officeDocument/2006/relationships/oleObject" Target="embeddings/oleObject1755.bin"/><Relationship Id="rId460" Type="http://schemas.openxmlformats.org/officeDocument/2006/relationships/oleObject" Target="embeddings/oleObject224.bin"/><Relationship Id="rId461" Type="http://schemas.openxmlformats.org/officeDocument/2006/relationships/image" Target="media/image228.wmf"/><Relationship Id="rId462" Type="http://schemas.openxmlformats.org/officeDocument/2006/relationships/oleObject" Target="embeddings/oleObject225.bin"/><Relationship Id="rId463" Type="http://schemas.openxmlformats.org/officeDocument/2006/relationships/image" Target="media/image229.wmf"/><Relationship Id="rId464" Type="http://schemas.openxmlformats.org/officeDocument/2006/relationships/oleObject" Target="embeddings/oleObject226.bin"/><Relationship Id="rId465" Type="http://schemas.openxmlformats.org/officeDocument/2006/relationships/image" Target="media/image230.wmf"/><Relationship Id="rId466" Type="http://schemas.openxmlformats.org/officeDocument/2006/relationships/oleObject" Target="embeddings/oleObject227.bin"/><Relationship Id="rId467" Type="http://schemas.openxmlformats.org/officeDocument/2006/relationships/image" Target="media/image231.wmf"/><Relationship Id="rId468" Type="http://schemas.openxmlformats.org/officeDocument/2006/relationships/oleObject" Target="embeddings/oleObject228.bin"/><Relationship Id="rId469" Type="http://schemas.openxmlformats.org/officeDocument/2006/relationships/image" Target="media/image232.wmf"/><Relationship Id="rId2830" Type="http://schemas.openxmlformats.org/officeDocument/2006/relationships/oleObject" Target="embeddings/oleObject1401.bin"/><Relationship Id="rId2831" Type="http://schemas.openxmlformats.org/officeDocument/2006/relationships/image" Target="media/image1410.wmf"/><Relationship Id="rId2832" Type="http://schemas.openxmlformats.org/officeDocument/2006/relationships/oleObject" Target="embeddings/oleObject1402.bin"/><Relationship Id="rId2833" Type="http://schemas.openxmlformats.org/officeDocument/2006/relationships/image" Target="media/image1411.wmf"/><Relationship Id="rId2834" Type="http://schemas.openxmlformats.org/officeDocument/2006/relationships/oleObject" Target="embeddings/oleObject1403.bin"/><Relationship Id="rId2835" Type="http://schemas.openxmlformats.org/officeDocument/2006/relationships/image" Target="media/image1412.wmf"/><Relationship Id="rId2836" Type="http://schemas.openxmlformats.org/officeDocument/2006/relationships/oleObject" Target="embeddings/oleObject1404.bin"/><Relationship Id="rId2837" Type="http://schemas.openxmlformats.org/officeDocument/2006/relationships/image" Target="media/image1413.wmf"/><Relationship Id="rId2838" Type="http://schemas.openxmlformats.org/officeDocument/2006/relationships/oleObject" Target="embeddings/oleObject1405.bin"/><Relationship Id="rId2839" Type="http://schemas.openxmlformats.org/officeDocument/2006/relationships/image" Target="media/image1414.wmf"/><Relationship Id="rId3540" Type="http://schemas.openxmlformats.org/officeDocument/2006/relationships/image" Target="media/image1765.wmf"/><Relationship Id="rId3541" Type="http://schemas.openxmlformats.org/officeDocument/2006/relationships/oleObject" Target="embeddings/oleObject1756.bin"/><Relationship Id="rId3542" Type="http://schemas.openxmlformats.org/officeDocument/2006/relationships/image" Target="media/image1766.wmf"/><Relationship Id="rId3543" Type="http://schemas.openxmlformats.org/officeDocument/2006/relationships/oleObject" Target="embeddings/oleObject1757.bin"/><Relationship Id="rId3544" Type="http://schemas.openxmlformats.org/officeDocument/2006/relationships/image" Target="media/image1767.wmf"/><Relationship Id="rId3545" Type="http://schemas.openxmlformats.org/officeDocument/2006/relationships/oleObject" Target="embeddings/oleObject1758.bin"/><Relationship Id="rId3546" Type="http://schemas.openxmlformats.org/officeDocument/2006/relationships/image" Target="media/image1768.wmf"/><Relationship Id="rId3547" Type="http://schemas.openxmlformats.org/officeDocument/2006/relationships/oleObject" Target="embeddings/oleObject1759.bin"/><Relationship Id="rId3548" Type="http://schemas.openxmlformats.org/officeDocument/2006/relationships/image" Target="media/image1769.wmf"/><Relationship Id="rId3549" Type="http://schemas.openxmlformats.org/officeDocument/2006/relationships/oleObject" Target="embeddings/oleObject1760.bin"/><Relationship Id="rId470" Type="http://schemas.openxmlformats.org/officeDocument/2006/relationships/oleObject" Target="embeddings/oleObject229.bin"/><Relationship Id="rId471" Type="http://schemas.openxmlformats.org/officeDocument/2006/relationships/image" Target="media/image233.wmf"/><Relationship Id="rId472" Type="http://schemas.openxmlformats.org/officeDocument/2006/relationships/oleObject" Target="embeddings/oleObject230.bin"/><Relationship Id="rId473" Type="http://schemas.openxmlformats.org/officeDocument/2006/relationships/image" Target="media/image234.wmf"/><Relationship Id="rId474" Type="http://schemas.openxmlformats.org/officeDocument/2006/relationships/oleObject" Target="embeddings/oleObject231.bin"/><Relationship Id="rId475" Type="http://schemas.openxmlformats.org/officeDocument/2006/relationships/image" Target="media/image235.wmf"/><Relationship Id="rId476" Type="http://schemas.openxmlformats.org/officeDocument/2006/relationships/oleObject" Target="embeddings/oleObject232.bin"/><Relationship Id="rId477" Type="http://schemas.openxmlformats.org/officeDocument/2006/relationships/image" Target="media/image236.wmf"/><Relationship Id="rId478" Type="http://schemas.openxmlformats.org/officeDocument/2006/relationships/oleObject" Target="embeddings/oleObject233.bin"/><Relationship Id="rId479" Type="http://schemas.openxmlformats.org/officeDocument/2006/relationships/image" Target="media/image237.wmf"/><Relationship Id="rId2840" Type="http://schemas.openxmlformats.org/officeDocument/2006/relationships/oleObject" Target="embeddings/oleObject1406.bin"/><Relationship Id="rId2841" Type="http://schemas.openxmlformats.org/officeDocument/2006/relationships/image" Target="media/image1415.wmf"/><Relationship Id="rId2842" Type="http://schemas.openxmlformats.org/officeDocument/2006/relationships/oleObject" Target="embeddings/oleObject1407.bin"/><Relationship Id="rId2843" Type="http://schemas.openxmlformats.org/officeDocument/2006/relationships/image" Target="media/image1416.wmf"/><Relationship Id="rId2844" Type="http://schemas.openxmlformats.org/officeDocument/2006/relationships/oleObject" Target="embeddings/oleObject1408.bin"/><Relationship Id="rId2845" Type="http://schemas.openxmlformats.org/officeDocument/2006/relationships/image" Target="media/image1417.wmf"/><Relationship Id="rId2846" Type="http://schemas.openxmlformats.org/officeDocument/2006/relationships/oleObject" Target="embeddings/oleObject1409.bin"/><Relationship Id="rId2847" Type="http://schemas.openxmlformats.org/officeDocument/2006/relationships/image" Target="media/image1418.wmf"/><Relationship Id="rId2848" Type="http://schemas.openxmlformats.org/officeDocument/2006/relationships/oleObject" Target="embeddings/oleObject1410.bin"/><Relationship Id="rId2849" Type="http://schemas.openxmlformats.org/officeDocument/2006/relationships/image" Target="media/image1419.wmf"/><Relationship Id="rId3000" Type="http://schemas.openxmlformats.org/officeDocument/2006/relationships/oleObject" Target="embeddings/oleObject1486.bin"/><Relationship Id="rId3001" Type="http://schemas.openxmlformats.org/officeDocument/2006/relationships/image" Target="media/image1495.wmf"/><Relationship Id="rId3002" Type="http://schemas.openxmlformats.org/officeDocument/2006/relationships/oleObject" Target="embeddings/oleObject1487.bin"/><Relationship Id="rId3003" Type="http://schemas.openxmlformats.org/officeDocument/2006/relationships/image" Target="media/image1496.wmf"/><Relationship Id="rId3004" Type="http://schemas.openxmlformats.org/officeDocument/2006/relationships/oleObject" Target="embeddings/oleObject1488.bin"/><Relationship Id="rId3005" Type="http://schemas.openxmlformats.org/officeDocument/2006/relationships/image" Target="media/image1497.wmf"/><Relationship Id="rId3006" Type="http://schemas.openxmlformats.org/officeDocument/2006/relationships/oleObject" Target="embeddings/oleObject1489.bin"/><Relationship Id="rId3007" Type="http://schemas.openxmlformats.org/officeDocument/2006/relationships/image" Target="media/image1498.wmf"/><Relationship Id="rId3008" Type="http://schemas.openxmlformats.org/officeDocument/2006/relationships/oleObject" Target="embeddings/oleObject1490.bin"/><Relationship Id="rId3009" Type="http://schemas.openxmlformats.org/officeDocument/2006/relationships/image" Target="media/image1499.wmf"/><Relationship Id="rId2300" Type="http://schemas.openxmlformats.org/officeDocument/2006/relationships/oleObject" Target="embeddings/oleObject1136.bin"/><Relationship Id="rId2301" Type="http://schemas.openxmlformats.org/officeDocument/2006/relationships/image" Target="media/image1145.wmf"/><Relationship Id="rId2302" Type="http://schemas.openxmlformats.org/officeDocument/2006/relationships/oleObject" Target="embeddings/oleObject1137.bin"/><Relationship Id="rId2303" Type="http://schemas.openxmlformats.org/officeDocument/2006/relationships/image" Target="media/image1146.wmf"/><Relationship Id="rId2304" Type="http://schemas.openxmlformats.org/officeDocument/2006/relationships/oleObject" Target="embeddings/oleObject1138.bin"/><Relationship Id="rId2305" Type="http://schemas.openxmlformats.org/officeDocument/2006/relationships/image" Target="media/image1147.wmf"/><Relationship Id="rId2306" Type="http://schemas.openxmlformats.org/officeDocument/2006/relationships/oleObject" Target="embeddings/oleObject1139.bin"/><Relationship Id="rId2307" Type="http://schemas.openxmlformats.org/officeDocument/2006/relationships/image" Target="media/image1148.wmf"/><Relationship Id="rId2308" Type="http://schemas.openxmlformats.org/officeDocument/2006/relationships/oleObject" Target="embeddings/oleObject1140.bin"/><Relationship Id="rId2309" Type="http://schemas.openxmlformats.org/officeDocument/2006/relationships/image" Target="media/image1149.wmf"/><Relationship Id="rId3550" Type="http://schemas.openxmlformats.org/officeDocument/2006/relationships/image" Target="media/image1770.wmf"/><Relationship Id="rId3551" Type="http://schemas.openxmlformats.org/officeDocument/2006/relationships/oleObject" Target="embeddings/oleObject1761.bin"/><Relationship Id="rId3552" Type="http://schemas.openxmlformats.org/officeDocument/2006/relationships/image" Target="media/image1771.wmf"/><Relationship Id="rId3553" Type="http://schemas.openxmlformats.org/officeDocument/2006/relationships/oleObject" Target="embeddings/oleObject1762.bin"/><Relationship Id="rId3554" Type="http://schemas.openxmlformats.org/officeDocument/2006/relationships/image" Target="media/image1772.wmf"/><Relationship Id="rId3555" Type="http://schemas.openxmlformats.org/officeDocument/2006/relationships/oleObject" Target="embeddings/oleObject1763.bin"/><Relationship Id="rId3556" Type="http://schemas.openxmlformats.org/officeDocument/2006/relationships/image" Target="media/image1773.wmf"/><Relationship Id="rId3557" Type="http://schemas.openxmlformats.org/officeDocument/2006/relationships/oleObject" Target="embeddings/oleObject1764.bin"/><Relationship Id="rId3558" Type="http://schemas.openxmlformats.org/officeDocument/2006/relationships/image" Target="media/image1774.wmf"/><Relationship Id="rId3559" Type="http://schemas.openxmlformats.org/officeDocument/2006/relationships/oleObject" Target="embeddings/oleObject1765.bin"/><Relationship Id="rId1600" Type="http://schemas.openxmlformats.org/officeDocument/2006/relationships/image" Target="media/image798.wmf"/><Relationship Id="rId1601" Type="http://schemas.openxmlformats.org/officeDocument/2006/relationships/oleObject" Target="embeddings/oleObject794.bin"/><Relationship Id="rId1602" Type="http://schemas.openxmlformats.org/officeDocument/2006/relationships/image" Target="media/image799.wmf"/><Relationship Id="rId1603" Type="http://schemas.openxmlformats.org/officeDocument/2006/relationships/oleObject" Target="embeddings/oleObject795.bin"/><Relationship Id="rId1604" Type="http://schemas.openxmlformats.org/officeDocument/2006/relationships/image" Target="media/image800.wmf"/><Relationship Id="rId1605" Type="http://schemas.openxmlformats.org/officeDocument/2006/relationships/oleObject" Target="embeddings/oleObject796.bin"/><Relationship Id="rId1606" Type="http://schemas.openxmlformats.org/officeDocument/2006/relationships/image" Target="media/image801.wmf"/><Relationship Id="rId1607" Type="http://schemas.openxmlformats.org/officeDocument/2006/relationships/oleObject" Target="embeddings/oleObject797.bin"/><Relationship Id="rId1608" Type="http://schemas.openxmlformats.org/officeDocument/2006/relationships/image" Target="media/image802.wmf"/><Relationship Id="rId1609" Type="http://schemas.openxmlformats.org/officeDocument/2006/relationships/oleObject" Target="embeddings/oleObject798.bin"/><Relationship Id="rId480" Type="http://schemas.openxmlformats.org/officeDocument/2006/relationships/oleObject" Target="embeddings/oleObject234.bin"/><Relationship Id="rId481" Type="http://schemas.openxmlformats.org/officeDocument/2006/relationships/image" Target="media/image238.wmf"/><Relationship Id="rId482" Type="http://schemas.openxmlformats.org/officeDocument/2006/relationships/oleObject" Target="embeddings/oleObject235.bin"/><Relationship Id="rId483" Type="http://schemas.openxmlformats.org/officeDocument/2006/relationships/image" Target="media/image239.wmf"/><Relationship Id="rId484" Type="http://schemas.openxmlformats.org/officeDocument/2006/relationships/oleObject" Target="embeddings/oleObject236.bin"/><Relationship Id="rId485" Type="http://schemas.openxmlformats.org/officeDocument/2006/relationships/image" Target="media/image240.wmf"/><Relationship Id="rId486" Type="http://schemas.openxmlformats.org/officeDocument/2006/relationships/oleObject" Target="embeddings/oleObject237.bin"/><Relationship Id="rId487" Type="http://schemas.openxmlformats.org/officeDocument/2006/relationships/image" Target="media/image241.wmf"/><Relationship Id="rId488" Type="http://schemas.openxmlformats.org/officeDocument/2006/relationships/oleObject" Target="embeddings/oleObject238.bin"/><Relationship Id="rId489" Type="http://schemas.openxmlformats.org/officeDocument/2006/relationships/image" Target="media/image242.wmf"/><Relationship Id="rId2850" Type="http://schemas.openxmlformats.org/officeDocument/2006/relationships/oleObject" Target="embeddings/oleObject1411.bin"/><Relationship Id="rId2851" Type="http://schemas.openxmlformats.org/officeDocument/2006/relationships/image" Target="media/image1420.wmf"/><Relationship Id="rId2852" Type="http://schemas.openxmlformats.org/officeDocument/2006/relationships/oleObject" Target="embeddings/oleObject1412.bin"/><Relationship Id="rId2853" Type="http://schemas.openxmlformats.org/officeDocument/2006/relationships/image" Target="media/image1421.wmf"/><Relationship Id="rId2854" Type="http://schemas.openxmlformats.org/officeDocument/2006/relationships/oleObject" Target="embeddings/oleObject1413.bin"/><Relationship Id="rId2855" Type="http://schemas.openxmlformats.org/officeDocument/2006/relationships/image" Target="media/image1422.wmf"/><Relationship Id="rId2856" Type="http://schemas.openxmlformats.org/officeDocument/2006/relationships/oleObject" Target="embeddings/oleObject1414.bin"/><Relationship Id="rId2857" Type="http://schemas.openxmlformats.org/officeDocument/2006/relationships/image" Target="media/image1423.wmf"/><Relationship Id="rId2858" Type="http://schemas.openxmlformats.org/officeDocument/2006/relationships/oleObject" Target="embeddings/oleObject1415.bin"/><Relationship Id="rId2859" Type="http://schemas.openxmlformats.org/officeDocument/2006/relationships/image" Target="media/image1424.wmf"/><Relationship Id="rId3010" Type="http://schemas.openxmlformats.org/officeDocument/2006/relationships/oleObject" Target="embeddings/oleObject1491.bin"/><Relationship Id="rId3011" Type="http://schemas.openxmlformats.org/officeDocument/2006/relationships/image" Target="media/image1500.wmf"/><Relationship Id="rId3012" Type="http://schemas.openxmlformats.org/officeDocument/2006/relationships/oleObject" Target="embeddings/oleObject1492.bin"/><Relationship Id="rId3013" Type="http://schemas.openxmlformats.org/officeDocument/2006/relationships/image" Target="media/image1501.wmf"/><Relationship Id="rId3014" Type="http://schemas.openxmlformats.org/officeDocument/2006/relationships/oleObject" Target="embeddings/oleObject1493.bin"/><Relationship Id="rId3015" Type="http://schemas.openxmlformats.org/officeDocument/2006/relationships/image" Target="media/image1502.wmf"/><Relationship Id="rId3016" Type="http://schemas.openxmlformats.org/officeDocument/2006/relationships/oleObject" Target="embeddings/oleObject1494.bin"/><Relationship Id="rId3017" Type="http://schemas.openxmlformats.org/officeDocument/2006/relationships/image" Target="media/image1503.wmf"/><Relationship Id="rId3018" Type="http://schemas.openxmlformats.org/officeDocument/2006/relationships/oleObject" Target="embeddings/oleObject1495.bin"/><Relationship Id="rId3019" Type="http://schemas.openxmlformats.org/officeDocument/2006/relationships/image" Target="media/image1504.wmf"/><Relationship Id="rId2310" Type="http://schemas.openxmlformats.org/officeDocument/2006/relationships/oleObject" Target="embeddings/oleObject1141.bin"/><Relationship Id="rId2311" Type="http://schemas.openxmlformats.org/officeDocument/2006/relationships/image" Target="media/image1150.wmf"/><Relationship Id="rId2312" Type="http://schemas.openxmlformats.org/officeDocument/2006/relationships/oleObject" Target="embeddings/oleObject1142.bin"/><Relationship Id="rId2313" Type="http://schemas.openxmlformats.org/officeDocument/2006/relationships/image" Target="media/image1151.wmf"/><Relationship Id="rId2314" Type="http://schemas.openxmlformats.org/officeDocument/2006/relationships/oleObject" Target="embeddings/oleObject1143.bin"/><Relationship Id="rId2315" Type="http://schemas.openxmlformats.org/officeDocument/2006/relationships/image" Target="media/image1152.wmf"/><Relationship Id="rId2316" Type="http://schemas.openxmlformats.org/officeDocument/2006/relationships/oleObject" Target="embeddings/oleObject1144.bin"/><Relationship Id="rId2317" Type="http://schemas.openxmlformats.org/officeDocument/2006/relationships/image" Target="media/image1153.wmf"/><Relationship Id="rId2318" Type="http://schemas.openxmlformats.org/officeDocument/2006/relationships/oleObject" Target="embeddings/oleObject1145.bin"/><Relationship Id="rId2319" Type="http://schemas.openxmlformats.org/officeDocument/2006/relationships/image" Target="media/image1154.wmf"/><Relationship Id="rId3560" Type="http://schemas.openxmlformats.org/officeDocument/2006/relationships/image" Target="media/image1775.wmf"/><Relationship Id="rId3561" Type="http://schemas.openxmlformats.org/officeDocument/2006/relationships/oleObject" Target="embeddings/oleObject1766.bin"/><Relationship Id="rId3562" Type="http://schemas.openxmlformats.org/officeDocument/2006/relationships/image" Target="media/image1776.wmf"/><Relationship Id="rId3563" Type="http://schemas.openxmlformats.org/officeDocument/2006/relationships/oleObject" Target="embeddings/oleObject1767.bin"/><Relationship Id="rId3564" Type="http://schemas.openxmlformats.org/officeDocument/2006/relationships/image" Target="media/image1777.wmf"/><Relationship Id="rId3565" Type="http://schemas.openxmlformats.org/officeDocument/2006/relationships/oleObject" Target="embeddings/oleObject1768.bin"/><Relationship Id="rId3566" Type="http://schemas.openxmlformats.org/officeDocument/2006/relationships/image" Target="media/image1778.wmf"/><Relationship Id="rId3567" Type="http://schemas.openxmlformats.org/officeDocument/2006/relationships/oleObject" Target="embeddings/oleObject1769.bin"/><Relationship Id="rId3568" Type="http://schemas.openxmlformats.org/officeDocument/2006/relationships/image" Target="media/image1779.wmf"/><Relationship Id="rId3569" Type="http://schemas.openxmlformats.org/officeDocument/2006/relationships/oleObject" Target="embeddings/oleObject1770.bin"/><Relationship Id="rId1610" Type="http://schemas.openxmlformats.org/officeDocument/2006/relationships/image" Target="media/image803.wmf"/><Relationship Id="rId1611" Type="http://schemas.openxmlformats.org/officeDocument/2006/relationships/oleObject" Target="embeddings/oleObject799.bin"/><Relationship Id="rId1612" Type="http://schemas.openxmlformats.org/officeDocument/2006/relationships/image" Target="media/image804.wmf"/><Relationship Id="rId1613" Type="http://schemas.openxmlformats.org/officeDocument/2006/relationships/oleObject" Target="embeddings/oleObject800.bin"/><Relationship Id="rId1614" Type="http://schemas.openxmlformats.org/officeDocument/2006/relationships/image" Target="media/image805.wmf"/><Relationship Id="rId1615" Type="http://schemas.openxmlformats.org/officeDocument/2006/relationships/oleObject" Target="embeddings/oleObject801.bin"/><Relationship Id="rId1616" Type="http://schemas.openxmlformats.org/officeDocument/2006/relationships/image" Target="media/image806.wmf"/><Relationship Id="rId1617" Type="http://schemas.openxmlformats.org/officeDocument/2006/relationships/oleObject" Target="embeddings/oleObject802.bin"/><Relationship Id="rId1618" Type="http://schemas.openxmlformats.org/officeDocument/2006/relationships/image" Target="media/image807.wmf"/><Relationship Id="rId1619" Type="http://schemas.openxmlformats.org/officeDocument/2006/relationships/oleObject" Target="embeddings/oleObject803.bin"/><Relationship Id="rId490" Type="http://schemas.openxmlformats.org/officeDocument/2006/relationships/oleObject" Target="embeddings/oleObject239.bin"/><Relationship Id="rId491" Type="http://schemas.openxmlformats.org/officeDocument/2006/relationships/image" Target="media/image243.wmf"/><Relationship Id="rId492" Type="http://schemas.openxmlformats.org/officeDocument/2006/relationships/oleObject" Target="embeddings/oleObject240.bin"/><Relationship Id="rId493" Type="http://schemas.openxmlformats.org/officeDocument/2006/relationships/image" Target="media/image244.wmf"/><Relationship Id="rId494" Type="http://schemas.openxmlformats.org/officeDocument/2006/relationships/oleObject" Target="embeddings/oleObject241.bin"/><Relationship Id="rId495" Type="http://schemas.openxmlformats.org/officeDocument/2006/relationships/image" Target="media/image245.wmf"/><Relationship Id="rId496" Type="http://schemas.openxmlformats.org/officeDocument/2006/relationships/oleObject" Target="embeddings/oleObject242.bin"/><Relationship Id="rId497" Type="http://schemas.openxmlformats.org/officeDocument/2006/relationships/image" Target="media/image246.wmf"/><Relationship Id="rId498" Type="http://schemas.openxmlformats.org/officeDocument/2006/relationships/oleObject" Target="embeddings/oleObject243.bin"/><Relationship Id="rId499" Type="http://schemas.openxmlformats.org/officeDocument/2006/relationships/image" Target="media/image247.wmf"/><Relationship Id="rId2860" Type="http://schemas.openxmlformats.org/officeDocument/2006/relationships/oleObject" Target="embeddings/oleObject1416.bin"/><Relationship Id="rId2861" Type="http://schemas.openxmlformats.org/officeDocument/2006/relationships/image" Target="media/image1425.wmf"/><Relationship Id="rId2862" Type="http://schemas.openxmlformats.org/officeDocument/2006/relationships/oleObject" Target="embeddings/oleObject1417.bin"/><Relationship Id="rId2863" Type="http://schemas.openxmlformats.org/officeDocument/2006/relationships/image" Target="media/image1426.wmf"/><Relationship Id="rId2864" Type="http://schemas.openxmlformats.org/officeDocument/2006/relationships/oleObject" Target="embeddings/oleObject1418.bin"/><Relationship Id="rId2865" Type="http://schemas.openxmlformats.org/officeDocument/2006/relationships/image" Target="media/image1427.wmf"/><Relationship Id="rId2866" Type="http://schemas.openxmlformats.org/officeDocument/2006/relationships/oleObject" Target="embeddings/oleObject1419.bin"/><Relationship Id="rId2867" Type="http://schemas.openxmlformats.org/officeDocument/2006/relationships/image" Target="media/image1428.wmf"/><Relationship Id="rId2868" Type="http://schemas.openxmlformats.org/officeDocument/2006/relationships/oleObject" Target="embeddings/oleObject1420.bin"/><Relationship Id="rId2869" Type="http://schemas.openxmlformats.org/officeDocument/2006/relationships/image" Target="media/image1429.wmf"/><Relationship Id="rId3020" Type="http://schemas.openxmlformats.org/officeDocument/2006/relationships/oleObject" Target="embeddings/oleObject1496.bin"/><Relationship Id="rId3021" Type="http://schemas.openxmlformats.org/officeDocument/2006/relationships/image" Target="media/image1505.wmf"/><Relationship Id="rId3022" Type="http://schemas.openxmlformats.org/officeDocument/2006/relationships/oleObject" Target="embeddings/oleObject1497.bin"/><Relationship Id="rId3023" Type="http://schemas.openxmlformats.org/officeDocument/2006/relationships/image" Target="media/image1506.wmf"/><Relationship Id="rId3024" Type="http://schemas.openxmlformats.org/officeDocument/2006/relationships/oleObject" Target="embeddings/oleObject1498.bin"/><Relationship Id="rId3025" Type="http://schemas.openxmlformats.org/officeDocument/2006/relationships/image" Target="media/image1507.wmf"/><Relationship Id="rId3026" Type="http://schemas.openxmlformats.org/officeDocument/2006/relationships/oleObject" Target="embeddings/oleObject1499.bin"/><Relationship Id="rId3027" Type="http://schemas.openxmlformats.org/officeDocument/2006/relationships/image" Target="media/image1508.wmf"/><Relationship Id="rId3028" Type="http://schemas.openxmlformats.org/officeDocument/2006/relationships/oleObject" Target="embeddings/oleObject1500.bin"/><Relationship Id="rId3029" Type="http://schemas.openxmlformats.org/officeDocument/2006/relationships/image" Target="media/image1509.wmf"/><Relationship Id="rId2320" Type="http://schemas.openxmlformats.org/officeDocument/2006/relationships/oleObject" Target="embeddings/oleObject1146.bin"/><Relationship Id="rId2321" Type="http://schemas.openxmlformats.org/officeDocument/2006/relationships/image" Target="media/image1155.wmf"/><Relationship Id="rId2322" Type="http://schemas.openxmlformats.org/officeDocument/2006/relationships/oleObject" Target="embeddings/oleObject1147.bin"/><Relationship Id="rId2323" Type="http://schemas.openxmlformats.org/officeDocument/2006/relationships/image" Target="media/image1156.wmf"/><Relationship Id="rId2324" Type="http://schemas.openxmlformats.org/officeDocument/2006/relationships/oleObject" Target="embeddings/oleObject1148.bin"/><Relationship Id="rId2325" Type="http://schemas.openxmlformats.org/officeDocument/2006/relationships/image" Target="media/image1157.wmf"/><Relationship Id="rId2326" Type="http://schemas.openxmlformats.org/officeDocument/2006/relationships/oleObject" Target="embeddings/oleObject1149.bin"/><Relationship Id="rId2327" Type="http://schemas.openxmlformats.org/officeDocument/2006/relationships/image" Target="media/image1158.wmf"/><Relationship Id="rId2328" Type="http://schemas.openxmlformats.org/officeDocument/2006/relationships/oleObject" Target="embeddings/oleObject1150.bin"/><Relationship Id="rId2329" Type="http://schemas.openxmlformats.org/officeDocument/2006/relationships/image" Target="media/image1159.wmf"/><Relationship Id="rId3570" Type="http://schemas.openxmlformats.org/officeDocument/2006/relationships/image" Target="media/image1780.wmf"/><Relationship Id="rId3571" Type="http://schemas.openxmlformats.org/officeDocument/2006/relationships/oleObject" Target="embeddings/oleObject1771.bin"/><Relationship Id="rId3572" Type="http://schemas.openxmlformats.org/officeDocument/2006/relationships/image" Target="media/image1781.wmf"/><Relationship Id="rId3573" Type="http://schemas.openxmlformats.org/officeDocument/2006/relationships/oleObject" Target="embeddings/oleObject1772.bin"/><Relationship Id="rId3574" Type="http://schemas.openxmlformats.org/officeDocument/2006/relationships/image" Target="media/image1782.wmf"/><Relationship Id="rId3575" Type="http://schemas.openxmlformats.org/officeDocument/2006/relationships/oleObject" Target="embeddings/oleObject1773.bin"/><Relationship Id="rId3576" Type="http://schemas.openxmlformats.org/officeDocument/2006/relationships/image" Target="media/image1783.wmf"/><Relationship Id="rId3577" Type="http://schemas.openxmlformats.org/officeDocument/2006/relationships/oleObject" Target="embeddings/oleObject1774.bin"/><Relationship Id="rId3578" Type="http://schemas.openxmlformats.org/officeDocument/2006/relationships/image" Target="media/image1784.wmf"/><Relationship Id="rId3579" Type="http://schemas.openxmlformats.org/officeDocument/2006/relationships/oleObject" Target="embeddings/oleObject1775.bin"/><Relationship Id="rId1620" Type="http://schemas.openxmlformats.org/officeDocument/2006/relationships/image" Target="media/image808.wmf"/><Relationship Id="rId1621" Type="http://schemas.openxmlformats.org/officeDocument/2006/relationships/oleObject" Target="embeddings/oleObject804.bin"/><Relationship Id="rId1622" Type="http://schemas.openxmlformats.org/officeDocument/2006/relationships/image" Target="media/image809.wmf"/><Relationship Id="rId1623" Type="http://schemas.openxmlformats.org/officeDocument/2006/relationships/oleObject" Target="embeddings/oleObject805.bin"/><Relationship Id="rId1624" Type="http://schemas.openxmlformats.org/officeDocument/2006/relationships/image" Target="media/image810.wmf"/><Relationship Id="rId1625" Type="http://schemas.openxmlformats.org/officeDocument/2006/relationships/oleObject" Target="embeddings/oleObject806.bin"/><Relationship Id="rId1626" Type="http://schemas.openxmlformats.org/officeDocument/2006/relationships/image" Target="media/image811.wmf"/><Relationship Id="rId1627" Type="http://schemas.openxmlformats.org/officeDocument/2006/relationships/oleObject" Target="embeddings/oleObject807.bin"/><Relationship Id="rId1628" Type="http://schemas.openxmlformats.org/officeDocument/2006/relationships/image" Target="media/image812.wmf"/><Relationship Id="rId1629" Type="http://schemas.openxmlformats.org/officeDocument/2006/relationships/oleObject" Target="embeddings/oleObject808.bin"/><Relationship Id="rId2870" Type="http://schemas.openxmlformats.org/officeDocument/2006/relationships/oleObject" Target="embeddings/oleObject1421.bin"/><Relationship Id="rId2871" Type="http://schemas.openxmlformats.org/officeDocument/2006/relationships/image" Target="media/image1430.wmf"/><Relationship Id="rId2872" Type="http://schemas.openxmlformats.org/officeDocument/2006/relationships/oleObject" Target="embeddings/oleObject1422.bin"/><Relationship Id="rId2873" Type="http://schemas.openxmlformats.org/officeDocument/2006/relationships/image" Target="media/image1431.wmf"/><Relationship Id="rId2874" Type="http://schemas.openxmlformats.org/officeDocument/2006/relationships/oleObject" Target="embeddings/oleObject1423.bin"/><Relationship Id="rId2875" Type="http://schemas.openxmlformats.org/officeDocument/2006/relationships/image" Target="media/image1432.wmf"/><Relationship Id="rId2876" Type="http://schemas.openxmlformats.org/officeDocument/2006/relationships/oleObject" Target="embeddings/oleObject1424.bin"/><Relationship Id="rId2877" Type="http://schemas.openxmlformats.org/officeDocument/2006/relationships/image" Target="media/image1433.wmf"/><Relationship Id="rId2878" Type="http://schemas.openxmlformats.org/officeDocument/2006/relationships/oleObject" Target="embeddings/oleObject1425.bin"/><Relationship Id="rId2879" Type="http://schemas.openxmlformats.org/officeDocument/2006/relationships/image" Target="media/image1434.wmf"/><Relationship Id="rId3030" Type="http://schemas.openxmlformats.org/officeDocument/2006/relationships/oleObject" Target="embeddings/oleObject1501.bin"/><Relationship Id="rId3031" Type="http://schemas.openxmlformats.org/officeDocument/2006/relationships/image" Target="media/image1510.wmf"/><Relationship Id="rId3032" Type="http://schemas.openxmlformats.org/officeDocument/2006/relationships/oleObject" Target="embeddings/oleObject1502.bin"/><Relationship Id="rId3033" Type="http://schemas.openxmlformats.org/officeDocument/2006/relationships/image" Target="media/image1511.wmf"/><Relationship Id="rId3034" Type="http://schemas.openxmlformats.org/officeDocument/2006/relationships/oleObject" Target="embeddings/oleObject1503.bin"/><Relationship Id="rId3035" Type="http://schemas.openxmlformats.org/officeDocument/2006/relationships/image" Target="media/image1512.wmf"/><Relationship Id="rId3036" Type="http://schemas.openxmlformats.org/officeDocument/2006/relationships/oleObject" Target="embeddings/oleObject1504.bin"/><Relationship Id="rId3037" Type="http://schemas.openxmlformats.org/officeDocument/2006/relationships/image" Target="media/image1513.wmf"/><Relationship Id="rId3038" Type="http://schemas.openxmlformats.org/officeDocument/2006/relationships/oleObject" Target="embeddings/oleObject1505.bin"/><Relationship Id="rId3039" Type="http://schemas.openxmlformats.org/officeDocument/2006/relationships/image" Target="media/image1514.wmf"/><Relationship Id="rId2330" Type="http://schemas.openxmlformats.org/officeDocument/2006/relationships/oleObject" Target="embeddings/oleObject1151.bin"/><Relationship Id="rId2331" Type="http://schemas.openxmlformats.org/officeDocument/2006/relationships/image" Target="media/image1160.wmf"/><Relationship Id="rId2332" Type="http://schemas.openxmlformats.org/officeDocument/2006/relationships/oleObject" Target="embeddings/oleObject1152.bin"/><Relationship Id="rId2333" Type="http://schemas.openxmlformats.org/officeDocument/2006/relationships/image" Target="media/image1161.wmf"/><Relationship Id="rId2334" Type="http://schemas.openxmlformats.org/officeDocument/2006/relationships/oleObject" Target="embeddings/oleObject1153.bin"/><Relationship Id="rId2335" Type="http://schemas.openxmlformats.org/officeDocument/2006/relationships/image" Target="media/image1162.wmf"/><Relationship Id="rId2336" Type="http://schemas.openxmlformats.org/officeDocument/2006/relationships/oleObject" Target="embeddings/oleObject1154.bin"/><Relationship Id="rId2337" Type="http://schemas.openxmlformats.org/officeDocument/2006/relationships/image" Target="media/image1163.wmf"/><Relationship Id="rId2338" Type="http://schemas.openxmlformats.org/officeDocument/2006/relationships/oleObject" Target="embeddings/oleObject1155.bin"/><Relationship Id="rId2339" Type="http://schemas.openxmlformats.org/officeDocument/2006/relationships/image" Target="media/image1164.wmf"/><Relationship Id="rId3580" Type="http://schemas.openxmlformats.org/officeDocument/2006/relationships/image" Target="media/image1785.wmf"/><Relationship Id="rId3581" Type="http://schemas.openxmlformats.org/officeDocument/2006/relationships/oleObject" Target="embeddings/oleObject1776.bin"/><Relationship Id="rId3582" Type="http://schemas.openxmlformats.org/officeDocument/2006/relationships/image" Target="media/image1786.wmf"/><Relationship Id="rId3583" Type="http://schemas.openxmlformats.org/officeDocument/2006/relationships/oleObject" Target="embeddings/oleObject1777.bin"/><Relationship Id="rId3584" Type="http://schemas.openxmlformats.org/officeDocument/2006/relationships/image" Target="media/image1787.wmf"/><Relationship Id="rId3585" Type="http://schemas.openxmlformats.org/officeDocument/2006/relationships/oleObject" Target="embeddings/oleObject1778.bin"/><Relationship Id="rId3586" Type="http://schemas.openxmlformats.org/officeDocument/2006/relationships/image" Target="media/image1788.wmf"/><Relationship Id="rId3587" Type="http://schemas.openxmlformats.org/officeDocument/2006/relationships/oleObject" Target="embeddings/oleObject1779.bin"/><Relationship Id="rId3588" Type="http://schemas.openxmlformats.org/officeDocument/2006/relationships/image" Target="media/image1789.wmf"/><Relationship Id="rId3589" Type="http://schemas.openxmlformats.org/officeDocument/2006/relationships/oleObject" Target="embeddings/oleObject1780.bin"/><Relationship Id="rId1630" Type="http://schemas.openxmlformats.org/officeDocument/2006/relationships/image" Target="media/image813.wmf"/><Relationship Id="rId1631" Type="http://schemas.openxmlformats.org/officeDocument/2006/relationships/oleObject" Target="embeddings/oleObject809.bin"/><Relationship Id="rId1632" Type="http://schemas.openxmlformats.org/officeDocument/2006/relationships/image" Target="media/image814.wmf"/><Relationship Id="rId1633" Type="http://schemas.openxmlformats.org/officeDocument/2006/relationships/oleObject" Target="embeddings/oleObject810.bin"/><Relationship Id="rId1634" Type="http://schemas.openxmlformats.org/officeDocument/2006/relationships/image" Target="media/image815.wmf"/><Relationship Id="rId1635" Type="http://schemas.openxmlformats.org/officeDocument/2006/relationships/oleObject" Target="embeddings/oleObject811.bin"/><Relationship Id="rId1636" Type="http://schemas.openxmlformats.org/officeDocument/2006/relationships/image" Target="media/image816.wmf"/><Relationship Id="rId1637" Type="http://schemas.openxmlformats.org/officeDocument/2006/relationships/oleObject" Target="embeddings/oleObject812.bin"/><Relationship Id="rId1638" Type="http://schemas.openxmlformats.org/officeDocument/2006/relationships/image" Target="media/image817.wmf"/><Relationship Id="rId1639" Type="http://schemas.openxmlformats.org/officeDocument/2006/relationships/oleObject" Target="embeddings/oleObject813.bin"/><Relationship Id="rId2880" Type="http://schemas.openxmlformats.org/officeDocument/2006/relationships/oleObject" Target="embeddings/oleObject1426.bin"/><Relationship Id="rId2881" Type="http://schemas.openxmlformats.org/officeDocument/2006/relationships/image" Target="media/image1435.wmf"/><Relationship Id="rId2882" Type="http://schemas.openxmlformats.org/officeDocument/2006/relationships/oleObject" Target="embeddings/oleObject1427.bin"/><Relationship Id="rId2883" Type="http://schemas.openxmlformats.org/officeDocument/2006/relationships/image" Target="media/image1436.wmf"/><Relationship Id="rId2884" Type="http://schemas.openxmlformats.org/officeDocument/2006/relationships/oleObject" Target="embeddings/oleObject1428.bin"/><Relationship Id="rId2885" Type="http://schemas.openxmlformats.org/officeDocument/2006/relationships/image" Target="media/image1437.wmf"/><Relationship Id="rId2886" Type="http://schemas.openxmlformats.org/officeDocument/2006/relationships/oleObject" Target="embeddings/oleObject1429.bin"/><Relationship Id="rId2887" Type="http://schemas.openxmlformats.org/officeDocument/2006/relationships/image" Target="media/image1438.wmf"/><Relationship Id="rId2888" Type="http://schemas.openxmlformats.org/officeDocument/2006/relationships/oleObject" Target="embeddings/oleObject1430.bin"/><Relationship Id="rId2889" Type="http://schemas.openxmlformats.org/officeDocument/2006/relationships/image" Target="media/image1439.wmf"/><Relationship Id="rId3040" Type="http://schemas.openxmlformats.org/officeDocument/2006/relationships/oleObject" Target="embeddings/oleObject1506.bin"/><Relationship Id="rId3041" Type="http://schemas.openxmlformats.org/officeDocument/2006/relationships/image" Target="media/image1515.wmf"/><Relationship Id="rId3042" Type="http://schemas.openxmlformats.org/officeDocument/2006/relationships/oleObject" Target="embeddings/oleObject1507.bin"/><Relationship Id="rId3043" Type="http://schemas.openxmlformats.org/officeDocument/2006/relationships/image" Target="media/image1516.wmf"/><Relationship Id="rId3044" Type="http://schemas.openxmlformats.org/officeDocument/2006/relationships/oleObject" Target="embeddings/oleObject1508.bin"/><Relationship Id="rId3045" Type="http://schemas.openxmlformats.org/officeDocument/2006/relationships/image" Target="media/image1517.wmf"/><Relationship Id="rId3046" Type="http://schemas.openxmlformats.org/officeDocument/2006/relationships/oleObject" Target="embeddings/oleObject1509.bin"/><Relationship Id="rId3047" Type="http://schemas.openxmlformats.org/officeDocument/2006/relationships/image" Target="media/image1518.wmf"/><Relationship Id="rId3048" Type="http://schemas.openxmlformats.org/officeDocument/2006/relationships/oleObject" Target="embeddings/oleObject1510.bin"/><Relationship Id="rId3049" Type="http://schemas.openxmlformats.org/officeDocument/2006/relationships/image" Target="media/image1519.wmf"/><Relationship Id="rId2340" Type="http://schemas.openxmlformats.org/officeDocument/2006/relationships/oleObject" Target="embeddings/oleObject1156.bin"/><Relationship Id="rId2341" Type="http://schemas.openxmlformats.org/officeDocument/2006/relationships/image" Target="media/image1165.wmf"/><Relationship Id="rId2342" Type="http://schemas.openxmlformats.org/officeDocument/2006/relationships/oleObject" Target="embeddings/oleObject1157.bin"/><Relationship Id="rId2343" Type="http://schemas.openxmlformats.org/officeDocument/2006/relationships/image" Target="media/image1166.wmf"/><Relationship Id="rId2344" Type="http://schemas.openxmlformats.org/officeDocument/2006/relationships/oleObject" Target="embeddings/oleObject1158.bin"/><Relationship Id="rId2345" Type="http://schemas.openxmlformats.org/officeDocument/2006/relationships/image" Target="media/image1167.wmf"/><Relationship Id="rId2346" Type="http://schemas.openxmlformats.org/officeDocument/2006/relationships/oleObject" Target="embeddings/oleObject1159.bin"/><Relationship Id="rId2347" Type="http://schemas.openxmlformats.org/officeDocument/2006/relationships/image" Target="media/image1168.wmf"/><Relationship Id="rId2348" Type="http://schemas.openxmlformats.org/officeDocument/2006/relationships/oleObject" Target="embeddings/oleObject1160.bin"/><Relationship Id="rId2349" Type="http://schemas.openxmlformats.org/officeDocument/2006/relationships/image" Target="media/image1169.wmf"/><Relationship Id="rId3590" Type="http://schemas.openxmlformats.org/officeDocument/2006/relationships/image" Target="media/image1790.wmf"/><Relationship Id="rId3591" Type="http://schemas.openxmlformats.org/officeDocument/2006/relationships/oleObject" Target="embeddings/oleObject1781.bin"/><Relationship Id="rId3592" Type="http://schemas.openxmlformats.org/officeDocument/2006/relationships/image" Target="media/image1791.wmf"/><Relationship Id="rId3593" Type="http://schemas.openxmlformats.org/officeDocument/2006/relationships/oleObject" Target="embeddings/oleObject1782.bin"/><Relationship Id="rId3594" Type="http://schemas.openxmlformats.org/officeDocument/2006/relationships/image" Target="media/image1792.wmf"/><Relationship Id="rId3595" Type="http://schemas.openxmlformats.org/officeDocument/2006/relationships/oleObject" Target="embeddings/oleObject1783.bin"/><Relationship Id="rId3596" Type="http://schemas.openxmlformats.org/officeDocument/2006/relationships/image" Target="media/image1793.wmf"/><Relationship Id="rId3597" Type="http://schemas.openxmlformats.org/officeDocument/2006/relationships/oleObject" Target="embeddings/oleObject1784.bin"/><Relationship Id="rId3598" Type="http://schemas.openxmlformats.org/officeDocument/2006/relationships/image" Target="media/image1794.wmf"/><Relationship Id="rId3599" Type="http://schemas.openxmlformats.org/officeDocument/2006/relationships/oleObject" Target="embeddings/oleObject1785.bin"/><Relationship Id="rId700" Type="http://schemas.openxmlformats.org/officeDocument/2006/relationships/oleObject" Target="embeddings/oleObject344.bin"/><Relationship Id="rId701" Type="http://schemas.openxmlformats.org/officeDocument/2006/relationships/image" Target="media/image348.wmf"/><Relationship Id="rId702" Type="http://schemas.openxmlformats.org/officeDocument/2006/relationships/oleObject" Target="embeddings/oleObject345.bin"/><Relationship Id="rId703" Type="http://schemas.openxmlformats.org/officeDocument/2006/relationships/image" Target="media/image349.wmf"/><Relationship Id="rId704" Type="http://schemas.openxmlformats.org/officeDocument/2006/relationships/oleObject" Target="embeddings/oleObject346.bin"/><Relationship Id="rId705" Type="http://schemas.openxmlformats.org/officeDocument/2006/relationships/image" Target="media/image350.wmf"/><Relationship Id="rId706" Type="http://schemas.openxmlformats.org/officeDocument/2006/relationships/oleObject" Target="embeddings/oleObject347.bin"/><Relationship Id="rId707" Type="http://schemas.openxmlformats.org/officeDocument/2006/relationships/image" Target="media/image351.wmf"/><Relationship Id="rId708" Type="http://schemas.openxmlformats.org/officeDocument/2006/relationships/oleObject" Target="embeddings/oleObject348.bin"/><Relationship Id="rId709" Type="http://schemas.openxmlformats.org/officeDocument/2006/relationships/image" Target="media/image352.wmf"/><Relationship Id="rId1640" Type="http://schemas.openxmlformats.org/officeDocument/2006/relationships/image" Target="media/image818.wmf"/><Relationship Id="rId1641" Type="http://schemas.openxmlformats.org/officeDocument/2006/relationships/oleObject" Target="embeddings/oleObject814.bin"/><Relationship Id="rId1642" Type="http://schemas.openxmlformats.org/officeDocument/2006/relationships/image" Target="media/image819.wmf"/><Relationship Id="rId1643" Type="http://schemas.openxmlformats.org/officeDocument/2006/relationships/oleObject" Target="embeddings/oleObject815.bin"/><Relationship Id="rId1644" Type="http://schemas.openxmlformats.org/officeDocument/2006/relationships/image" Target="media/image820.wmf"/><Relationship Id="rId1645" Type="http://schemas.openxmlformats.org/officeDocument/2006/relationships/oleObject" Target="embeddings/oleObject816.bin"/><Relationship Id="rId1646" Type="http://schemas.openxmlformats.org/officeDocument/2006/relationships/image" Target="media/image821.wmf"/><Relationship Id="rId1647" Type="http://schemas.openxmlformats.org/officeDocument/2006/relationships/oleObject" Target="embeddings/oleObject817.bin"/><Relationship Id="rId1648" Type="http://schemas.openxmlformats.org/officeDocument/2006/relationships/image" Target="media/image822.wmf"/><Relationship Id="rId1649" Type="http://schemas.openxmlformats.org/officeDocument/2006/relationships/oleObject" Target="embeddings/oleObject818.bin"/><Relationship Id="rId2890" Type="http://schemas.openxmlformats.org/officeDocument/2006/relationships/oleObject" Target="embeddings/oleObject1431.bin"/><Relationship Id="rId2891" Type="http://schemas.openxmlformats.org/officeDocument/2006/relationships/image" Target="media/image1440.wmf"/><Relationship Id="rId2892" Type="http://schemas.openxmlformats.org/officeDocument/2006/relationships/oleObject" Target="embeddings/oleObject1432.bin"/><Relationship Id="rId2893" Type="http://schemas.openxmlformats.org/officeDocument/2006/relationships/image" Target="media/image1441.wmf"/><Relationship Id="rId2894" Type="http://schemas.openxmlformats.org/officeDocument/2006/relationships/oleObject" Target="embeddings/oleObject1433.bin"/><Relationship Id="rId2895" Type="http://schemas.openxmlformats.org/officeDocument/2006/relationships/image" Target="media/image1442.wmf"/><Relationship Id="rId2896" Type="http://schemas.openxmlformats.org/officeDocument/2006/relationships/oleObject" Target="embeddings/oleObject1434.bin"/><Relationship Id="rId2897" Type="http://schemas.openxmlformats.org/officeDocument/2006/relationships/image" Target="media/image1443.wmf"/><Relationship Id="rId2898" Type="http://schemas.openxmlformats.org/officeDocument/2006/relationships/oleObject" Target="embeddings/oleObject1435.bin"/><Relationship Id="rId2899" Type="http://schemas.openxmlformats.org/officeDocument/2006/relationships/image" Target="media/image1444.wmf"/><Relationship Id="rId3050" Type="http://schemas.openxmlformats.org/officeDocument/2006/relationships/oleObject" Target="embeddings/oleObject1511.bin"/><Relationship Id="rId3051" Type="http://schemas.openxmlformats.org/officeDocument/2006/relationships/image" Target="media/image1520.wmf"/><Relationship Id="rId3052" Type="http://schemas.openxmlformats.org/officeDocument/2006/relationships/oleObject" Target="embeddings/oleObject1512.bin"/><Relationship Id="rId3053" Type="http://schemas.openxmlformats.org/officeDocument/2006/relationships/image" Target="media/image1521.wmf"/><Relationship Id="rId3054" Type="http://schemas.openxmlformats.org/officeDocument/2006/relationships/oleObject" Target="embeddings/oleObject1513.bin"/><Relationship Id="rId3055" Type="http://schemas.openxmlformats.org/officeDocument/2006/relationships/image" Target="media/image1522.wmf"/><Relationship Id="rId3056" Type="http://schemas.openxmlformats.org/officeDocument/2006/relationships/oleObject" Target="embeddings/oleObject1514.bin"/><Relationship Id="rId3057" Type="http://schemas.openxmlformats.org/officeDocument/2006/relationships/image" Target="media/image1523.wmf"/><Relationship Id="rId3058" Type="http://schemas.openxmlformats.org/officeDocument/2006/relationships/oleObject" Target="embeddings/oleObject1515.bin"/><Relationship Id="rId3059" Type="http://schemas.openxmlformats.org/officeDocument/2006/relationships/image" Target="media/image1524.wmf"/><Relationship Id="rId1100" Type="http://schemas.openxmlformats.org/officeDocument/2006/relationships/oleObject" Target="embeddings/oleObject544.bin"/><Relationship Id="rId1101" Type="http://schemas.openxmlformats.org/officeDocument/2006/relationships/image" Target="media/image548.wmf"/><Relationship Id="rId1102" Type="http://schemas.openxmlformats.org/officeDocument/2006/relationships/oleObject" Target="embeddings/oleObject545.bin"/><Relationship Id="rId1103" Type="http://schemas.openxmlformats.org/officeDocument/2006/relationships/image" Target="media/image549.wmf"/><Relationship Id="rId1104" Type="http://schemas.openxmlformats.org/officeDocument/2006/relationships/oleObject" Target="embeddings/oleObject546.bin"/><Relationship Id="rId1105" Type="http://schemas.openxmlformats.org/officeDocument/2006/relationships/image" Target="media/image550.wmf"/><Relationship Id="rId1106" Type="http://schemas.openxmlformats.org/officeDocument/2006/relationships/oleObject" Target="embeddings/oleObject547.bin"/><Relationship Id="rId1107" Type="http://schemas.openxmlformats.org/officeDocument/2006/relationships/image" Target="media/image551.wmf"/><Relationship Id="rId1108" Type="http://schemas.openxmlformats.org/officeDocument/2006/relationships/oleObject" Target="embeddings/oleObject548.bin"/><Relationship Id="rId1109" Type="http://schemas.openxmlformats.org/officeDocument/2006/relationships/image" Target="media/image552.wmf"/><Relationship Id="rId2350" Type="http://schemas.openxmlformats.org/officeDocument/2006/relationships/oleObject" Target="embeddings/oleObject1161.bin"/><Relationship Id="rId2351" Type="http://schemas.openxmlformats.org/officeDocument/2006/relationships/image" Target="media/image1170.wmf"/><Relationship Id="rId2352" Type="http://schemas.openxmlformats.org/officeDocument/2006/relationships/oleObject" Target="embeddings/oleObject1162.bin"/><Relationship Id="rId2353" Type="http://schemas.openxmlformats.org/officeDocument/2006/relationships/image" Target="media/image1171.wmf"/><Relationship Id="rId2354" Type="http://schemas.openxmlformats.org/officeDocument/2006/relationships/oleObject" Target="embeddings/oleObject1163.bin"/><Relationship Id="rId2355" Type="http://schemas.openxmlformats.org/officeDocument/2006/relationships/image" Target="media/image1172.wmf"/><Relationship Id="rId2356" Type="http://schemas.openxmlformats.org/officeDocument/2006/relationships/oleObject" Target="embeddings/oleObject1164.bin"/><Relationship Id="rId2357" Type="http://schemas.openxmlformats.org/officeDocument/2006/relationships/image" Target="media/image1173.wmf"/><Relationship Id="rId2358" Type="http://schemas.openxmlformats.org/officeDocument/2006/relationships/oleObject" Target="embeddings/oleObject1165.bin"/><Relationship Id="rId2359" Type="http://schemas.openxmlformats.org/officeDocument/2006/relationships/image" Target="media/image1174.wmf"/><Relationship Id="rId710" Type="http://schemas.openxmlformats.org/officeDocument/2006/relationships/oleObject" Target="embeddings/oleObject349.bin"/><Relationship Id="rId711" Type="http://schemas.openxmlformats.org/officeDocument/2006/relationships/image" Target="media/image353.wmf"/><Relationship Id="rId712" Type="http://schemas.openxmlformats.org/officeDocument/2006/relationships/oleObject" Target="embeddings/oleObject350.bin"/><Relationship Id="rId713" Type="http://schemas.openxmlformats.org/officeDocument/2006/relationships/image" Target="media/image354.wmf"/><Relationship Id="rId714" Type="http://schemas.openxmlformats.org/officeDocument/2006/relationships/oleObject" Target="embeddings/oleObject351.bin"/><Relationship Id="rId715" Type="http://schemas.openxmlformats.org/officeDocument/2006/relationships/image" Target="media/image355.wmf"/><Relationship Id="rId716" Type="http://schemas.openxmlformats.org/officeDocument/2006/relationships/oleObject" Target="embeddings/oleObject352.bin"/><Relationship Id="rId717" Type="http://schemas.openxmlformats.org/officeDocument/2006/relationships/image" Target="media/image356.wmf"/><Relationship Id="rId718" Type="http://schemas.openxmlformats.org/officeDocument/2006/relationships/oleObject" Target="embeddings/oleObject353.bin"/><Relationship Id="rId719" Type="http://schemas.openxmlformats.org/officeDocument/2006/relationships/image" Target="media/image357.wmf"/><Relationship Id="rId1650" Type="http://schemas.openxmlformats.org/officeDocument/2006/relationships/image" Target="media/image823.wmf"/><Relationship Id="rId1651" Type="http://schemas.openxmlformats.org/officeDocument/2006/relationships/oleObject" Target="embeddings/oleObject819.bin"/><Relationship Id="rId1652" Type="http://schemas.openxmlformats.org/officeDocument/2006/relationships/image" Target="media/image824.wmf"/><Relationship Id="rId1653" Type="http://schemas.openxmlformats.org/officeDocument/2006/relationships/oleObject" Target="embeddings/oleObject820.bin"/><Relationship Id="rId1654" Type="http://schemas.openxmlformats.org/officeDocument/2006/relationships/image" Target="media/image825.wmf"/><Relationship Id="rId1655" Type="http://schemas.openxmlformats.org/officeDocument/2006/relationships/oleObject" Target="embeddings/oleObject821.bin"/><Relationship Id="rId1656" Type="http://schemas.openxmlformats.org/officeDocument/2006/relationships/image" Target="media/image826.wmf"/><Relationship Id="rId1657" Type="http://schemas.openxmlformats.org/officeDocument/2006/relationships/oleObject" Target="embeddings/oleObject822.bin"/><Relationship Id="rId1658" Type="http://schemas.openxmlformats.org/officeDocument/2006/relationships/image" Target="media/image827.wmf"/><Relationship Id="rId1659" Type="http://schemas.openxmlformats.org/officeDocument/2006/relationships/oleObject" Target="embeddings/oleObject823.bin"/><Relationship Id="rId3060" Type="http://schemas.openxmlformats.org/officeDocument/2006/relationships/oleObject" Target="embeddings/oleObject1516.bin"/><Relationship Id="rId3061" Type="http://schemas.openxmlformats.org/officeDocument/2006/relationships/image" Target="media/image1525.wmf"/><Relationship Id="rId3062" Type="http://schemas.openxmlformats.org/officeDocument/2006/relationships/oleObject" Target="embeddings/oleObject1517.bin"/><Relationship Id="rId3063" Type="http://schemas.openxmlformats.org/officeDocument/2006/relationships/image" Target="media/image1526.wmf"/><Relationship Id="rId3064" Type="http://schemas.openxmlformats.org/officeDocument/2006/relationships/oleObject" Target="embeddings/oleObject1518.bin"/><Relationship Id="rId3065" Type="http://schemas.openxmlformats.org/officeDocument/2006/relationships/image" Target="media/image1527.wmf"/><Relationship Id="rId3066" Type="http://schemas.openxmlformats.org/officeDocument/2006/relationships/oleObject" Target="embeddings/oleObject1519.bin"/><Relationship Id="rId3067" Type="http://schemas.openxmlformats.org/officeDocument/2006/relationships/image" Target="media/image1528.wmf"/><Relationship Id="rId3068" Type="http://schemas.openxmlformats.org/officeDocument/2006/relationships/oleObject" Target="embeddings/oleObject1520.bin"/><Relationship Id="rId3069" Type="http://schemas.openxmlformats.org/officeDocument/2006/relationships/image" Target="media/image1529.wmf"/><Relationship Id="rId1110" Type="http://schemas.openxmlformats.org/officeDocument/2006/relationships/oleObject" Target="embeddings/oleObject549.bin"/><Relationship Id="rId1111" Type="http://schemas.openxmlformats.org/officeDocument/2006/relationships/image" Target="media/image553.wmf"/><Relationship Id="rId1112" Type="http://schemas.openxmlformats.org/officeDocument/2006/relationships/oleObject" Target="embeddings/oleObject550.bin"/><Relationship Id="rId1113" Type="http://schemas.openxmlformats.org/officeDocument/2006/relationships/image" Target="media/image554.wmf"/><Relationship Id="rId1114" Type="http://schemas.openxmlformats.org/officeDocument/2006/relationships/oleObject" Target="embeddings/oleObject551.bin"/><Relationship Id="rId1115" Type="http://schemas.openxmlformats.org/officeDocument/2006/relationships/image" Target="media/image555.wmf"/><Relationship Id="rId1116" Type="http://schemas.openxmlformats.org/officeDocument/2006/relationships/oleObject" Target="embeddings/oleObject552.bin"/><Relationship Id="rId1117" Type="http://schemas.openxmlformats.org/officeDocument/2006/relationships/image" Target="media/image556.wmf"/><Relationship Id="rId1118" Type="http://schemas.openxmlformats.org/officeDocument/2006/relationships/oleObject" Target="embeddings/oleObject553.bin"/><Relationship Id="rId1119" Type="http://schemas.openxmlformats.org/officeDocument/2006/relationships/image" Target="media/image557.wmf"/><Relationship Id="rId2360" Type="http://schemas.openxmlformats.org/officeDocument/2006/relationships/oleObject" Target="embeddings/oleObject1166.bin"/><Relationship Id="rId2361" Type="http://schemas.openxmlformats.org/officeDocument/2006/relationships/image" Target="media/image1175.wmf"/><Relationship Id="rId2362" Type="http://schemas.openxmlformats.org/officeDocument/2006/relationships/oleObject" Target="embeddings/oleObject1167.bin"/><Relationship Id="rId2363" Type="http://schemas.openxmlformats.org/officeDocument/2006/relationships/image" Target="media/image1176.wmf"/><Relationship Id="rId2364" Type="http://schemas.openxmlformats.org/officeDocument/2006/relationships/oleObject" Target="embeddings/oleObject1168.bin"/><Relationship Id="rId2365" Type="http://schemas.openxmlformats.org/officeDocument/2006/relationships/image" Target="media/image1177.wmf"/><Relationship Id="rId2366" Type="http://schemas.openxmlformats.org/officeDocument/2006/relationships/oleObject" Target="embeddings/oleObject1169.bin"/><Relationship Id="rId2367" Type="http://schemas.openxmlformats.org/officeDocument/2006/relationships/image" Target="media/image1178.wmf"/><Relationship Id="rId2368" Type="http://schemas.openxmlformats.org/officeDocument/2006/relationships/oleObject" Target="embeddings/oleObject1170.bin"/><Relationship Id="rId2369" Type="http://schemas.openxmlformats.org/officeDocument/2006/relationships/image" Target="media/image1179.wmf"/><Relationship Id="rId720" Type="http://schemas.openxmlformats.org/officeDocument/2006/relationships/oleObject" Target="embeddings/oleObject354.bin"/><Relationship Id="rId721" Type="http://schemas.openxmlformats.org/officeDocument/2006/relationships/image" Target="media/image358.wmf"/><Relationship Id="rId722" Type="http://schemas.openxmlformats.org/officeDocument/2006/relationships/oleObject" Target="embeddings/oleObject355.bin"/><Relationship Id="rId723" Type="http://schemas.openxmlformats.org/officeDocument/2006/relationships/image" Target="media/image359.wmf"/><Relationship Id="rId724" Type="http://schemas.openxmlformats.org/officeDocument/2006/relationships/oleObject" Target="embeddings/oleObject356.bin"/><Relationship Id="rId725" Type="http://schemas.openxmlformats.org/officeDocument/2006/relationships/image" Target="media/image360.wmf"/><Relationship Id="rId726" Type="http://schemas.openxmlformats.org/officeDocument/2006/relationships/oleObject" Target="embeddings/oleObject357.bin"/><Relationship Id="rId727" Type="http://schemas.openxmlformats.org/officeDocument/2006/relationships/image" Target="media/image361.wmf"/><Relationship Id="rId728" Type="http://schemas.openxmlformats.org/officeDocument/2006/relationships/oleObject" Target="embeddings/oleObject358.bin"/><Relationship Id="rId729" Type="http://schemas.openxmlformats.org/officeDocument/2006/relationships/image" Target="media/image362.wmf"/><Relationship Id="rId1660" Type="http://schemas.openxmlformats.org/officeDocument/2006/relationships/image" Target="media/image828.wmf"/><Relationship Id="rId1661" Type="http://schemas.openxmlformats.org/officeDocument/2006/relationships/oleObject" Target="embeddings/oleObject824.bin"/><Relationship Id="rId1662" Type="http://schemas.openxmlformats.org/officeDocument/2006/relationships/image" Target="media/image829.wmf"/><Relationship Id="rId1663" Type="http://schemas.openxmlformats.org/officeDocument/2006/relationships/oleObject" Target="embeddings/oleObject825.bin"/><Relationship Id="rId1664" Type="http://schemas.openxmlformats.org/officeDocument/2006/relationships/image" Target="media/image830.wmf"/><Relationship Id="rId1665" Type="http://schemas.openxmlformats.org/officeDocument/2006/relationships/oleObject" Target="embeddings/oleObject826.bin"/><Relationship Id="rId1666" Type="http://schemas.openxmlformats.org/officeDocument/2006/relationships/image" Target="media/image831.wmf"/><Relationship Id="rId1667" Type="http://schemas.openxmlformats.org/officeDocument/2006/relationships/oleObject" Target="embeddings/oleObject827.bin"/><Relationship Id="rId1668" Type="http://schemas.openxmlformats.org/officeDocument/2006/relationships/image" Target="media/image832.wmf"/><Relationship Id="rId1669" Type="http://schemas.openxmlformats.org/officeDocument/2006/relationships/oleObject" Target="embeddings/oleObject828.bin"/><Relationship Id="rId3070" Type="http://schemas.openxmlformats.org/officeDocument/2006/relationships/oleObject" Target="embeddings/oleObject1521.bin"/><Relationship Id="rId3071" Type="http://schemas.openxmlformats.org/officeDocument/2006/relationships/image" Target="media/image1530.wmf"/><Relationship Id="rId3072" Type="http://schemas.openxmlformats.org/officeDocument/2006/relationships/oleObject" Target="embeddings/oleObject1522.bin"/><Relationship Id="rId3073" Type="http://schemas.openxmlformats.org/officeDocument/2006/relationships/image" Target="media/image1531.wmf"/><Relationship Id="rId3074" Type="http://schemas.openxmlformats.org/officeDocument/2006/relationships/oleObject" Target="embeddings/oleObject1523.bin"/><Relationship Id="rId3075" Type="http://schemas.openxmlformats.org/officeDocument/2006/relationships/image" Target="media/image1532.wmf"/><Relationship Id="rId3076" Type="http://schemas.openxmlformats.org/officeDocument/2006/relationships/oleObject" Target="embeddings/oleObject1524.bin"/><Relationship Id="rId3077" Type="http://schemas.openxmlformats.org/officeDocument/2006/relationships/image" Target="media/image1533.wmf"/><Relationship Id="rId3078" Type="http://schemas.openxmlformats.org/officeDocument/2006/relationships/oleObject" Target="embeddings/oleObject1525.bin"/><Relationship Id="rId3079" Type="http://schemas.openxmlformats.org/officeDocument/2006/relationships/image" Target="media/image1534.wmf"/><Relationship Id="rId1120" Type="http://schemas.openxmlformats.org/officeDocument/2006/relationships/oleObject" Target="embeddings/oleObject554.bin"/><Relationship Id="rId1121" Type="http://schemas.openxmlformats.org/officeDocument/2006/relationships/image" Target="media/image558.wmf"/><Relationship Id="rId1122" Type="http://schemas.openxmlformats.org/officeDocument/2006/relationships/oleObject" Target="embeddings/oleObject555.bin"/><Relationship Id="rId1123" Type="http://schemas.openxmlformats.org/officeDocument/2006/relationships/image" Target="media/image559.wmf"/><Relationship Id="rId1124" Type="http://schemas.openxmlformats.org/officeDocument/2006/relationships/oleObject" Target="embeddings/oleObject556.bin"/><Relationship Id="rId1125" Type="http://schemas.openxmlformats.org/officeDocument/2006/relationships/image" Target="media/image560.wmf"/><Relationship Id="rId1126" Type="http://schemas.openxmlformats.org/officeDocument/2006/relationships/oleObject" Target="embeddings/oleObject557.bin"/><Relationship Id="rId1127" Type="http://schemas.openxmlformats.org/officeDocument/2006/relationships/image" Target="media/image561.wmf"/><Relationship Id="rId1128" Type="http://schemas.openxmlformats.org/officeDocument/2006/relationships/oleObject" Target="embeddings/oleObject558.bin"/><Relationship Id="rId1129" Type="http://schemas.openxmlformats.org/officeDocument/2006/relationships/image" Target="media/image562.wmf"/><Relationship Id="rId2370" Type="http://schemas.openxmlformats.org/officeDocument/2006/relationships/oleObject" Target="embeddings/oleObject1171.bin"/><Relationship Id="rId2371" Type="http://schemas.openxmlformats.org/officeDocument/2006/relationships/image" Target="media/image1180.wmf"/><Relationship Id="rId2372" Type="http://schemas.openxmlformats.org/officeDocument/2006/relationships/oleObject" Target="embeddings/oleObject1172.bin"/><Relationship Id="rId2373" Type="http://schemas.openxmlformats.org/officeDocument/2006/relationships/image" Target="media/image1181.wmf"/><Relationship Id="rId2374" Type="http://schemas.openxmlformats.org/officeDocument/2006/relationships/oleObject" Target="embeddings/oleObject1173.bin"/><Relationship Id="rId2375" Type="http://schemas.openxmlformats.org/officeDocument/2006/relationships/image" Target="media/image1182.wmf"/><Relationship Id="rId2376" Type="http://schemas.openxmlformats.org/officeDocument/2006/relationships/oleObject" Target="embeddings/oleObject1174.bin"/><Relationship Id="rId2377" Type="http://schemas.openxmlformats.org/officeDocument/2006/relationships/image" Target="media/image1183.wmf"/><Relationship Id="rId2378" Type="http://schemas.openxmlformats.org/officeDocument/2006/relationships/oleObject" Target="embeddings/oleObject1175.bin"/><Relationship Id="rId2379" Type="http://schemas.openxmlformats.org/officeDocument/2006/relationships/image" Target="media/image1184.wmf"/><Relationship Id="rId730" Type="http://schemas.openxmlformats.org/officeDocument/2006/relationships/oleObject" Target="embeddings/oleObject359.bin"/><Relationship Id="rId731" Type="http://schemas.openxmlformats.org/officeDocument/2006/relationships/image" Target="media/image363.wmf"/><Relationship Id="rId732" Type="http://schemas.openxmlformats.org/officeDocument/2006/relationships/oleObject" Target="embeddings/oleObject360.bin"/><Relationship Id="rId733" Type="http://schemas.openxmlformats.org/officeDocument/2006/relationships/image" Target="media/image364.wmf"/><Relationship Id="rId734" Type="http://schemas.openxmlformats.org/officeDocument/2006/relationships/oleObject" Target="embeddings/oleObject361.bin"/><Relationship Id="rId735" Type="http://schemas.openxmlformats.org/officeDocument/2006/relationships/image" Target="media/image365.wmf"/><Relationship Id="rId736" Type="http://schemas.openxmlformats.org/officeDocument/2006/relationships/oleObject" Target="embeddings/oleObject362.bin"/><Relationship Id="rId737" Type="http://schemas.openxmlformats.org/officeDocument/2006/relationships/image" Target="media/image366.wmf"/><Relationship Id="rId738" Type="http://schemas.openxmlformats.org/officeDocument/2006/relationships/oleObject" Target="embeddings/oleObject363.bin"/><Relationship Id="rId739" Type="http://schemas.openxmlformats.org/officeDocument/2006/relationships/image" Target="media/image367.wmf"/><Relationship Id="rId1670" Type="http://schemas.openxmlformats.org/officeDocument/2006/relationships/image" Target="media/image833.wmf"/><Relationship Id="rId1671" Type="http://schemas.openxmlformats.org/officeDocument/2006/relationships/oleObject" Target="embeddings/oleObject829.bin"/><Relationship Id="rId1672" Type="http://schemas.openxmlformats.org/officeDocument/2006/relationships/image" Target="media/image834.wmf"/><Relationship Id="rId1673" Type="http://schemas.openxmlformats.org/officeDocument/2006/relationships/oleObject" Target="embeddings/oleObject830.bin"/><Relationship Id="rId1674" Type="http://schemas.openxmlformats.org/officeDocument/2006/relationships/image" Target="media/image835.wmf"/><Relationship Id="rId1675" Type="http://schemas.openxmlformats.org/officeDocument/2006/relationships/oleObject" Target="embeddings/oleObject831.bin"/><Relationship Id="rId1676" Type="http://schemas.openxmlformats.org/officeDocument/2006/relationships/image" Target="media/image836.wmf"/><Relationship Id="rId1677" Type="http://schemas.openxmlformats.org/officeDocument/2006/relationships/oleObject" Target="embeddings/oleObject832.bin"/><Relationship Id="rId1678" Type="http://schemas.openxmlformats.org/officeDocument/2006/relationships/image" Target="media/image837.wmf"/><Relationship Id="rId1679" Type="http://schemas.openxmlformats.org/officeDocument/2006/relationships/oleObject" Target="embeddings/oleObject833.bin"/><Relationship Id="rId3080" Type="http://schemas.openxmlformats.org/officeDocument/2006/relationships/oleObject" Target="embeddings/oleObject1526.bin"/><Relationship Id="rId3081" Type="http://schemas.openxmlformats.org/officeDocument/2006/relationships/image" Target="media/image1535.wmf"/><Relationship Id="rId3082" Type="http://schemas.openxmlformats.org/officeDocument/2006/relationships/oleObject" Target="embeddings/oleObject1527.bin"/><Relationship Id="rId3083" Type="http://schemas.openxmlformats.org/officeDocument/2006/relationships/image" Target="media/image1536.wmf"/><Relationship Id="rId3084" Type="http://schemas.openxmlformats.org/officeDocument/2006/relationships/oleObject" Target="embeddings/oleObject1528.bin"/><Relationship Id="rId3085" Type="http://schemas.openxmlformats.org/officeDocument/2006/relationships/image" Target="media/image1537.wmf"/><Relationship Id="rId3086" Type="http://schemas.openxmlformats.org/officeDocument/2006/relationships/oleObject" Target="embeddings/oleObject1529.bin"/><Relationship Id="rId3087" Type="http://schemas.openxmlformats.org/officeDocument/2006/relationships/image" Target="media/image1538.wmf"/><Relationship Id="rId3088" Type="http://schemas.openxmlformats.org/officeDocument/2006/relationships/oleObject" Target="embeddings/oleObject1530.bin"/><Relationship Id="rId3089" Type="http://schemas.openxmlformats.org/officeDocument/2006/relationships/image" Target="media/image1539.wmf"/><Relationship Id="rId1130" Type="http://schemas.openxmlformats.org/officeDocument/2006/relationships/oleObject" Target="embeddings/oleObject559.bin"/><Relationship Id="rId1131" Type="http://schemas.openxmlformats.org/officeDocument/2006/relationships/image" Target="media/image563.wmf"/><Relationship Id="rId1132" Type="http://schemas.openxmlformats.org/officeDocument/2006/relationships/oleObject" Target="embeddings/oleObject560.bin"/><Relationship Id="rId1133" Type="http://schemas.openxmlformats.org/officeDocument/2006/relationships/image" Target="media/image564.wmf"/><Relationship Id="rId1134" Type="http://schemas.openxmlformats.org/officeDocument/2006/relationships/oleObject" Target="embeddings/oleObject561.bin"/><Relationship Id="rId1135" Type="http://schemas.openxmlformats.org/officeDocument/2006/relationships/image" Target="media/image565.wmf"/><Relationship Id="rId1136" Type="http://schemas.openxmlformats.org/officeDocument/2006/relationships/oleObject" Target="embeddings/oleObject562.bin"/><Relationship Id="rId1137" Type="http://schemas.openxmlformats.org/officeDocument/2006/relationships/image" Target="media/image566.wmf"/><Relationship Id="rId1138" Type="http://schemas.openxmlformats.org/officeDocument/2006/relationships/oleObject" Target="embeddings/oleObject563.bin"/><Relationship Id="rId1139" Type="http://schemas.openxmlformats.org/officeDocument/2006/relationships/image" Target="media/image567.wmf"/><Relationship Id="rId2380" Type="http://schemas.openxmlformats.org/officeDocument/2006/relationships/oleObject" Target="embeddings/oleObject1176.bin"/><Relationship Id="rId2381" Type="http://schemas.openxmlformats.org/officeDocument/2006/relationships/image" Target="media/image1185.wmf"/><Relationship Id="rId2382" Type="http://schemas.openxmlformats.org/officeDocument/2006/relationships/oleObject" Target="embeddings/oleObject1177.bin"/><Relationship Id="rId2383" Type="http://schemas.openxmlformats.org/officeDocument/2006/relationships/image" Target="media/image1186.wmf"/><Relationship Id="rId2384" Type="http://schemas.openxmlformats.org/officeDocument/2006/relationships/oleObject" Target="embeddings/oleObject1178.bin"/><Relationship Id="rId2385" Type="http://schemas.openxmlformats.org/officeDocument/2006/relationships/image" Target="media/image1187.wmf"/><Relationship Id="rId2386" Type="http://schemas.openxmlformats.org/officeDocument/2006/relationships/oleObject" Target="embeddings/oleObject1179.bin"/><Relationship Id="rId2387" Type="http://schemas.openxmlformats.org/officeDocument/2006/relationships/image" Target="media/image1188.wmf"/><Relationship Id="rId2388" Type="http://schemas.openxmlformats.org/officeDocument/2006/relationships/oleObject" Target="embeddings/oleObject1180.bin"/><Relationship Id="rId2389" Type="http://schemas.openxmlformats.org/officeDocument/2006/relationships/image" Target="media/image1189.wmf"/><Relationship Id="rId740" Type="http://schemas.openxmlformats.org/officeDocument/2006/relationships/oleObject" Target="embeddings/oleObject364.bin"/><Relationship Id="rId741" Type="http://schemas.openxmlformats.org/officeDocument/2006/relationships/image" Target="media/image368.wmf"/><Relationship Id="rId742" Type="http://schemas.openxmlformats.org/officeDocument/2006/relationships/oleObject" Target="embeddings/oleObject365.bin"/><Relationship Id="rId743" Type="http://schemas.openxmlformats.org/officeDocument/2006/relationships/image" Target="media/image369.wmf"/><Relationship Id="rId744" Type="http://schemas.openxmlformats.org/officeDocument/2006/relationships/oleObject" Target="embeddings/oleObject366.bin"/><Relationship Id="rId745" Type="http://schemas.openxmlformats.org/officeDocument/2006/relationships/image" Target="media/image370.wmf"/><Relationship Id="rId746" Type="http://schemas.openxmlformats.org/officeDocument/2006/relationships/oleObject" Target="embeddings/oleObject367.bin"/><Relationship Id="rId747" Type="http://schemas.openxmlformats.org/officeDocument/2006/relationships/image" Target="media/image371.wmf"/><Relationship Id="rId748" Type="http://schemas.openxmlformats.org/officeDocument/2006/relationships/oleObject" Target="embeddings/oleObject368.bin"/><Relationship Id="rId749" Type="http://schemas.openxmlformats.org/officeDocument/2006/relationships/image" Target="media/image372.wmf"/><Relationship Id="rId1680" Type="http://schemas.openxmlformats.org/officeDocument/2006/relationships/image" Target="media/image838.wmf"/><Relationship Id="rId1681" Type="http://schemas.openxmlformats.org/officeDocument/2006/relationships/oleObject" Target="embeddings/oleObject834.bin"/><Relationship Id="rId1682" Type="http://schemas.openxmlformats.org/officeDocument/2006/relationships/image" Target="media/image839.wmf"/><Relationship Id="rId1683" Type="http://schemas.openxmlformats.org/officeDocument/2006/relationships/oleObject" Target="embeddings/oleObject835.bin"/><Relationship Id="rId1684" Type="http://schemas.openxmlformats.org/officeDocument/2006/relationships/image" Target="media/image840.wmf"/><Relationship Id="rId1685" Type="http://schemas.openxmlformats.org/officeDocument/2006/relationships/oleObject" Target="embeddings/oleObject836.bin"/><Relationship Id="rId1686" Type="http://schemas.openxmlformats.org/officeDocument/2006/relationships/image" Target="media/image841.wmf"/><Relationship Id="rId1687" Type="http://schemas.openxmlformats.org/officeDocument/2006/relationships/oleObject" Target="embeddings/oleObject837.bin"/><Relationship Id="rId1688" Type="http://schemas.openxmlformats.org/officeDocument/2006/relationships/image" Target="media/image842.wmf"/><Relationship Id="rId1689" Type="http://schemas.openxmlformats.org/officeDocument/2006/relationships/oleObject" Target="embeddings/oleObject838.bin"/><Relationship Id="rId3090" Type="http://schemas.openxmlformats.org/officeDocument/2006/relationships/oleObject" Target="embeddings/oleObject1531.bin"/><Relationship Id="rId3091" Type="http://schemas.openxmlformats.org/officeDocument/2006/relationships/image" Target="media/image1540.wmf"/><Relationship Id="rId3092" Type="http://schemas.openxmlformats.org/officeDocument/2006/relationships/oleObject" Target="embeddings/oleObject1532.bin"/><Relationship Id="rId3093" Type="http://schemas.openxmlformats.org/officeDocument/2006/relationships/image" Target="media/image1541.wmf"/><Relationship Id="rId3094" Type="http://schemas.openxmlformats.org/officeDocument/2006/relationships/oleObject" Target="embeddings/oleObject1533.bin"/><Relationship Id="rId3095" Type="http://schemas.openxmlformats.org/officeDocument/2006/relationships/image" Target="media/image1542.wmf"/><Relationship Id="rId3096" Type="http://schemas.openxmlformats.org/officeDocument/2006/relationships/oleObject" Target="embeddings/oleObject1534.bin"/><Relationship Id="rId3097" Type="http://schemas.openxmlformats.org/officeDocument/2006/relationships/image" Target="media/image1543.wmf"/><Relationship Id="rId3098" Type="http://schemas.openxmlformats.org/officeDocument/2006/relationships/oleObject" Target="embeddings/oleObject1535.bin"/><Relationship Id="rId3099" Type="http://schemas.openxmlformats.org/officeDocument/2006/relationships/image" Target="media/image1544.wmf"/><Relationship Id="rId200" Type="http://schemas.openxmlformats.org/officeDocument/2006/relationships/image" Target="media/image98.wmf"/><Relationship Id="rId201" Type="http://schemas.openxmlformats.org/officeDocument/2006/relationships/oleObject" Target="embeddings/oleObject95.bin"/><Relationship Id="rId202" Type="http://schemas.openxmlformats.org/officeDocument/2006/relationships/image" Target="media/image99.wmf"/><Relationship Id="rId203" Type="http://schemas.openxmlformats.org/officeDocument/2006/relationships/oleObject" Target="embeddings/oleObject96.bin"/><Relationship Id="rId204" Type="http://schemas.openxmlformats.org/officeDocument/2006/relationships/image" Target="media/image100.wmf"/><Relationship Id="rId205" Type="http://schemas.openxmlformats.org/officeDocument/2006/relationships/oleObject" Target="embeddings/oleObject97.bin"/><Relationship Id="rId206" Type="http://schemas.openxmlformats.org/officeDocument/2006/relationships/image" Target="media/image101.wmf"/><Relationship Id="rId207" Type="http://schemas.openxmlformats.org/officeDocument/2006/relationships/oleObject" Target="embeddings/oleObject98.bin"/><Relationship Id="rId208" Type="http://schemas.openxmlformats.org/officeDocument/2006/relationships/image" Target="media/image102.wmf"/><Relationship Id="rId209" Type="http://schemas.openxmlformats.org/officeDocument/2006/relationships/oleObject" Target="embeddings/oleObject99.bin"/><Relationship Id="rId1140" Type="http://schemas.openxmlformats.org/officeDocument/2006/relationships/oleObject" Target="embeddings/oleObject564.bin"/><Relationship Id="rId1141" Type="http://schemas.openxmlformats.org/officeDocument/2006/relationships/image" Target="media/image568.wmf"/><Relationship Id="rId1142" Type="http://schemas.openxmlformats.org/officeDocument/2006/relationships/oleObject" Target="embeddings/oleObject565.bin"/><Relationship Id="rId1143" Type="http://schemas.openxmlformats.org/officeDocument/2006/relationships/image" Target="media/image569.wmf"/><Relationship Id="rId1144" Type="http://schemas.openxmlformats.org/officeDocument/2006/relationships/oleObject" Target="embeddings/oleObject566.bin"/><Relationship Id="rId1145" Type="http://schemas.openxmlformats.org/officeDocument/2006/relationships/image" Target="media/image570.wmf"/><Relationship Id="rId1146" Type="http://schemas.openxmlformats.org/officeDocument/2006/relationships/oleObject" Target="embeddings/oleObject567.bin"/><Relationship Id="rId1147" Type="http://schemas.openxmlformats.org/officeDocument/2006/relationships/image" Target="media/image571.wmf"/><Relationship Id="rId1148" Type="http://schemas.openxmlformats.org/officeDocument/2006/relationships/oleObject" Target="embeddings/oleObject568.bin"/><Relationship Id="rId1149" Type="http://schemas.openxmlformats.org/officeDocument/2006/relationships/image" Target="media/image572.wmf"/><Relationship Id="rId2390" Type="http://schemas.openxmlformats.org/officeDocument/2006/relationships/oleObject" Target="embeddings/oleObject1181.bin"/><Relationship Id="rId2391" Type="http://schemas.openxmlformats.org/officeDocument/2006/relationships/image" Target="media/image1190.wmf"/><Relationship Id="rId2392" Type="http://schemas.openxmlformats.org/officeDocument/2006/relationships/oleObject" Target="embeddings/oleObject1182.bin"/><Relationship Id="rId2393" Type="http://schemas.openxmlformats.org/officeDocument/2006/relationships/image" Target="media/image1191.wmf"/><Relationship Id="rId2394" Type="http://schemas.openxmlformats.org/officeDocument/2006/relationships/oleObject" Target="embeddings/oleObject1183.bin"/><Relationship Id="rId2395" Type="http://schemas.openxmlformats.org/officeDocument/2006/relationships/image" Target="media/image1192.emf"/><Relationship Id="rId2396" Type="http://schemas.openxmlformats.org/officeDocument/2006/relationships/oleObject" Target="embeddings/oleObject1184.bin"/><Relationship Id="rId2397" Type="http://schemas.openxmlformats.org/officeDocument/2006/relationships/image" Target="media/image1193.wmf"/><Relationship Id="rId2398" Type="http://schemas.openxmlformats.org/officeDocument/2006/relationships/oleObject" Target="embeddings/oleObject1185.bin"/><Relationship Id="rId2399" Type="http://schemas.openxmlformats.org/officeDocument/2006/relationships/image" Target="media/image1194.wmf"/><Relationship Id="rId750" Type="http://schemas.openxmlformats.org/officeDocument/2006/relationships/oleObject" Target="embeddings/oleObject369.bin"/><Relationship Id="rId751" Type="http://schemas.openxmlformats.org/officeDocument/2006/relationships/image" Target="media/image373.wmf"/><Relationship Id="rId752" Type="http://schemas.openxmlformats.org/officeDocument/2006/relationships/oleObject" Target="embeddings/oleObject370.bin"/><Relationship Id="rId753" Type="http://schemas.openxmlformats.org/officeDocument/2006/relationships/image" Target="media/image374.wmf"/><Relationship Id="rId754" Type="http://schemas.openxmlformats.org/officeDocument/2006/relationships/oleObject" Target="embeddings/oleObject371.bin"/><Relationship Id="rId755" Type="http://schemas.openxmlformats.org/officeDocument/2006/relationships/image" Target="media/image375.wmf"/><Relationship Id="rId756" Type="http://schemas.openxmlformats.org/officeDocument/2006/relationships/oleObject" Target="embeddings/oleObject372.bin"/><Relationship Id="rId757" Type="http://schemas.openxmlformats.org/officeDocument/2006/relationships/image" Target="media/image376.wmf"/><Relationship Id="rId758" Type="http://schemas.openxmlformats.org/officeDocument/2006/relationships/oleObject" Target="embeddings/oleObject373.bin"/><Relationship Id="rId759" Type="http://schemas.openxmlformats.org/officeDocument/2006/relationships/image" Target="media/image377.wmf"/><Relationship Id="rId1690" Type="http://schemas.openxmlformats.org/officeDocument/2006/relationships/image" Target="media/image843.wmf"/><Relationship Id="rId1691" Type="http://schemas.openxmlformats.org/officeDocument/2006/relationships/oleObject" Target="embeddings/oleObject839.bin"/><Relationship Id="rId1692" Type="http://schemas.openxmlformats.org/officeDocument/2006/relationships/image" Target="media/image844.wmf"/><Relationship Id="rId1693" Type="http://schemas.openxmlformats.org/officeDocument/2006/relationships/oleObject" Target="embeddings/oleObject840.bin"/><Relationship Id="rId1694" Type="http://schemas.openxmlformats.org/officeDocument/2006/relationships/image" Target="media/image845.wmf"/><Relationship Id="rId1695" Type="http://schemas.openxmlformats.org/officeDocument/2006/relationships/oleObject" Target="embeddings/oleObject841.bin"/><Relationship Id="rId1696" Type="http://schemas.openxmlformats.org/officeDocument/2006/relationships/image" Target="media/image846.wmf"/><Relationship Id="rId1697" Type="http://schemas.openxmlformats.org/officeDocument/2006/relationships/oleObject" Target="embeddings/oleObject842.bin"/><Relationship Id="rId1698" Type="http://schemas.openxmlformats.org/officeDocument/2006/relationships/image" Target="media/image847.wmf"/><Relationship Id="rId1699" Type="http://schemas.openxmlformats.org/officeDocument/2006/relationships/oleObject" Target="embeddings/oleObject843.bin"/><Relationship Id="rId210" Type="http://schemas.openxmlformats.org/officeDocument/2006/relationships/image" Target="media/image103.wmf"/><Relationship Id="rId211" Type="http://schemas.openxmlformats.org/officeDocument/2006/relationships/oleObject" Target="embeddings/oleObject100.bin"/><Relationship Id="rId212" Type="http://schemas.openxmlformats.org/officeDocument/2006/relationships/image" Target="media/image104.wmf"/><Relationship Id="rId213" Type="http://schemas.openxmlformats.org/officeDocument/2006/relationships/oleObject" Target="embeddings/oleObject101.bin"/><Relationship Id="rId214" Type="http://schemas.openxmlformats.org/officeDocument/2006/relationships/image" Target="media/image105.wmf"/><Relationship Id="rId215" Type="http://schemas.openxmlformats.org/officeDocument/2006/relationships/oleObject" Target="embeddings/oleObject102.bin"/><Relationship Id="rId216" Type="http://schemas.openxmlformats.org/officeDocument/2006/relationships/image" Target="media/image106.wmf"/><Relationship Id="rId217" Type="http://schemas.openxmlformats.org/officeDocument/2006/relationships/oleObject" Target="embeddings/oleObject103.bin"/><Relationship Id="rId218" Type="http://schemas.openxmlformats.org/officeDocument/2006/relationships/image" Target="media/image107.wmf"/><Relationship Id="rId219" Type="http://schemas.openxmlformats.org/officeDocument/2006/relationships/oleObject" Target="embeddings/oleObject104.bin"/><Relationship Id="rId1150" Type="http://schemas.openxmlformats.org/officeDocument/2006/relationships/oleObject" Target="embeddings/oleObject569.bin"/><Relationship Id="rId1151" Type="http://schemas.openxmlformats.org/officeDocument/2006/relationships/image" Target="media/image573.wmf"/><Relationship Id="rId1152" Type="http://schemas.openxmlformats.org/officeDocument/2006/relationships/oleObject" Target="embeddings/oleObject570.bin"/><Relationship Id="rId1153" Type="http://schemas.openxmlformats.org/officeDocument/2006/relationships/image" Target="media/image574.wmf"/><Relationship Id="rId1154" Type="http://schemas.openxmlformats.org/officeDocument/2006/relationships/oleObject" Target="embeddings/oleObject571.bin"/><Relationship Id="rId1155" Type="http://schemas.openxmlformats.org/officeDocument/2006/relationships/image" Target="media/image575.wmf"/><Relationship Id="rId1156" Type="http://schemas.openxmlformats.org/officeDocument/2006/relationships/oleObject" Target="embeddings/oleObject572.bin"/><Relationship Id="rId1157" Type="http://schemas.openxmlformats.org/officeDocument/2006/relationships/image" Target="media/image576.wmf"/><Relationship Id="rId1158" Type="http://schemas.openxmlformats.org/officeDocument/2006/relationships/oleObject" Target="embeddings/oleObject573.bin"/><Relationship Id="rId1159" Type="http://schemas.openxmlformats.org/officeDocument/2006/relationships/image" Target="media/image577.wmf"/><Relationship Id="rId760" Type="http://schemas.openxmlformats.org/officeDocument/2006/relationships/oleObject" Target="embeddings/oleObject374.bin"/><Relationship Id="rId761" Type="http://schemas.openxmlformats.org/officeDocument/2006/relationships/image" Target="media/image378.wmf"/><Relationship Id="rId762" Type="http://schemas.openxmlformats.org/officeDocument/2006/relationships/oleObject" Target="embeddings/oleObject375.bin"/><Relationship Id="rId763" Type="http://schemas.openxmlformats.org/officeDocument/2006/relationships/image" Target="media/image379.wmf"/><Relationship Id="rId764" Type="http://schemas.openxmlformats.org/officeDocument/2006/relationships/oleObject" Target="embeddings/oleObject376.bin"/><Relationship Id="rId765" Type="http://schemas.openxmlformats.org/officeDocument/2006/relationships/image" Target="media/image380.wmf"/><Relationship Id="rId766" Type="http://schemas.openxmlformats.org/officeDocument/2006/relationships/oleObject" Target="embeddings/oleObject377.bin"/><Relationship Id="rId767" Type="http://schemas.openxmlformats.org/officeDocument/2006/relationships/image" Target="media/image381.wmf"/><Relationship Id="rId768" Type="http://schemas.openxmlformats.org/officeDocument/2006/relationships/oleObject" Target="embeddings/oleObject378.bin"/><Relationship Id="rId769" Type="http://schemas.openxmlformats.org/officeDocument/2006/relationships/image" Target="media/image382.wmf"/><Relationship Id="rId220" Type="http://schemas.openxmlformats.org/officeDocument/2006/relationships/image" Target="media/image108.wmf"/><Relationship Id="rId221" Type="http://schemas.openxmlformats.org/officeDocument/2006/relationships/oleObject" Target="embeddings/oleObject105.bin"/><Relationship Id="rId222" Type="http://schemas.openxmlformats.org/officeDocument/2006/relationships/image" Target="media/image109.wmf"/><Relationship Id="rId223" Type="http://schemas.openxmlformats.org/officeDocument/2006/relationships/oleObject" Target="embeddings/oleObject106.bin"/><Relationship Id="rId224" Type="http://schemas.openxmlformats.org/officeDocument/2006/relationships/image" Target="media/image110.wmf"/><Relationship Id="rId225" Type="http://schemas.openxmlformats.org/officeDocument/2006/relationships/oleObject" Target="embeddings/oleObject107.bin"/><Relationship Id="rId226" Type="http://schemas.openxmlformats.org/officeDocument/2006/relationships/image" Target="media/image111.wmf"/><Relationship Id="rId227" Type="http://schemas.openxmlformats.org/officeDocument/2006/relationships/oleObject" Target="embeddings/oleObject108.bin"/><Relationship Id="rId228" Type="http://schemas.openxmlformats.org/officeDocument/2006/relationships/image" Target="media/image112.wmf"/><Relationship Id="rId229" Type="http://schemas.openxmlformats.org/officeDocument/2006/relationships/oleObject" Target="embeddings/oleObject109.bin"/><Relationship Id="rId1160" Type="http://schemas.openxmlformats.org/officeDocument/2006/relationships/oleObject" Target="embeddings/oleObject574.bin"/><Relationship Id="rId1161" Type="http://schemas.openxmlformats.org/officeDocument/2006/relationships/image" Target="media/image578.wmf"/><Relationship Id="rId1162" Type="http://schemas.openxmlformats.org/officeDocument/2006/relationships/oleObject" Target="embeddings/oleObject575.bin"/><Relationship Id="rId1163" Type="http://schemas.openxmlformats.org/officeDocument/2006/relationships/image" Target="media/image579.wmf"/><Relationship Id="rId1164" Type="http://schemas.openxmlformats.org/officeDocument/2006/relationships/oleObject" Target="embeddings/oleObject576.bin"/><Relationship Id="rId1165" Type="http://schemas.openxmlformats.org/officeDocument/2006/relationships/image" Target="media/image580.wmf"/><Relationship Id="rId1166" Type="http://schemas.openxmlformats.org/officeDocument/2006/relationships/oleObject" Target="embeddings/oleObject577.bin"/><Relationship Id="rId1167" Type="http://schemas.openxmlformats.org/officeDocument/2006/relationships/image" Target="media/image581.wmf"/><Relationship Id="rId1168" Type="http://schemas.openxmlformats.org/officeDocument/2006/relationships/oleObject" Target="embeddings/oleObject578.bin"/><Relationship Id="rId1169" Type="http://schemas.openxmlformats.org/officeDocument/2006/relationships/image" Target="media/image582.wmf"/><Relationship Id="rId770" Type="http://schemas.openxmlformats.org/officeDocument/2006/relationships/oleObject" Target="embeddings/oleObject379.bin"/><Relationship Id="rId771" Type="http://schemas.openxmlformats.org/officeDocument/2006/relationships/image" Target="media/image383.wmf"/><Relationship Id="rId772" Type="http://schemas.openxmlformats.org/officeDocument/2006/relationships/oleObject" Target="embeddings/oleObject380.bin"/><Relationship Id="rId773" Type="http://schemas.openxmlformats.org/officeDocument/2006/relationships/image" Target="media/image384.wmf"/><Relationship Id="rId774" Type="http://schemas.openxmlformats.org/officeDocument/2006/relationships/oleObject" Target="embeddings/oleObject381.bin"/><Relationship Id="rId775" Type="http://schemas.openxmlformats.org/officeDocument/2006/relationships/image" Target="media/image385.wmf"/><Relationship Id="rId776" Type="http://schemas.openxmlformats.org/officeDocument/2006/relationships/oleObject" Target="embeddings/oleObject382.bin"/><Relationship Id="rId777" Type="http://schemas.openxmlformats.org/officeDocument/2006/relationships/image" Target="media/image386.wmf"/><Relationship Id="rId778" Type="http://schemas.openxmlformats.org/officeDocument/2006/relationships/oleObject" Target="embeddings/oleObject383.bin"/><Relationship Id="rId779" Type="http://schemas.openxmlformats.org/officeDocument/2006/relationships/image" Target="media/image387.wmf"/><Relationship Id="rId3300" Type="http://schemas.openxmlformats.org/officeDocument/2006/relationships/image" Target="media/image1645.wmf"/><Relationship Id="rId3301" Type="http://schemas.openxmlformats.org/officeDocument/2006/relationships/oleObject" Target="embeddings/oleObject1636.bin"/><Relationship Id="rId3302" Type="http://schemas.openxmlformats.org/officeDocument/2006/relationships/image" Target="media/image1646.wmf"/><Relationship Id="rId3303" Type="http://schemas.openxmlformats.org/officeDocument/2006/relationships/oleObject" Target="embeddings/oleObject1637.bin"/><Relationship Id="rId3304" Type="http://schemas.openxmlformats.org/officeDocument/2006/relationships/image" Target="media/image1647.wmf"/><Relationship Id="rId3305" Type="http://schemas.openxmlformats.org/officeDocument/2006/relationships/oleObject" Target="embeddings/oleObject1638.bin"/><Relationship Id="rId3306" Type="http://schemas.openxmlformats.org/officeDocument/2006/relationships/image" Target="media/image1648.wmf"/><Relationship Id="rId3307" Type="http://schemas.openxmlformats.org/officeDocument/2006/relationships/oleObject" Target="embeddings/oleObject1639.bin"/><Relationship Id="rId3308" Type="http://schemas.openxmlformats.org/officeDocument/2006/relationships/image" Target="media/image1649.wmf"/><Relationship Id="rId3309" Type="http://schemas.openxmlformats.org/officeDocument/2006/relationships/oleObject" Target="embeddings/oleObject164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3B58B0-1CAC-3145-A569-52D7E006A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133</Pages>
  <Words>59969</Words>
  <Characters>341827</Characters>
  <Application>Microsoft Macintosh Word</Application>
  <DocSecurity>0</DocSecurity>
  <Lines>2848</Lines>
  <Paragraphs>801</Paragraphs>
  <ScaleCrop>false</ScaleCrop>
  <HeadingPairs>
    <vt:vector size="2" baseType="variant">
      <vt:variant>
        <vt:lpstr>Title</vt:lpstr>
      </vt:variant>
      <vt:variant>
        <vt:i4>1</vt:i4>
      </vt:variant>
    </vt:vector>
  </HeadingPairs>
  <TitlesOfParts>
    <vt:vector size="1" baseType="lpstr">
      <vt:lpstr>FEBio Theory Manual</vt:lpstr>
    </vt:vector>
  </TitlesOfParts>
  <Company>SCI</Company>
  <LinksUpToDate>false</LinksUpToDate>
  <CharactersWithSpaces>400995</CharactersWithSpaces>
  <SharedDoc>false</SharedDoc>
  <HLinks>
    <vt:vector size="1266" baseType="variant">
      <vt:variant>
        <vt:i4>4521995</vt:i4>
      </vt:variant>
      <vt:variant>
        <vt:i4>10591</vt:i4>
      </vt:variant>
      <vt:variant>
        <vt:i4>0</vt:i4>
      </vt:variant>
      <vt:variant>
        <vt:i4>5</vt:i4>
      </vt:variant>
      <vt:variant>
        <vt:lpwstr/>
      </vt:variant>
      <vt:variant>
        <vt:lpwstr>_ENREF_49</vt:lpwstr>
      </vt:variant>
      <vt:variant>
        <vt:i4>4521995</vt:i4>
      </vt:variant>
      <vt:variant>
        <vt:i4>9809</vt:i4>
      </vt:variant>
      <vt:variant>
        <vt:i4>0</vt:i4>
      </vt:variant>
      <vt:variant>
        <vt:i4>5</vt:i4>
      </vt:variant>
      <vt:variant>
        <vt:lpwstr/>
      </vt:variant>
      <vt:variant>
        <vt:lpwstr>_ENREF_48</vt:lpwstr>
      </vt:variant>
      <vt:variant>
        <vt:i4>4521995</vt:i4>
      </vt:variant>
      <vt:variant>
        <vt:i4>9371</vt:i4>
      </vt:variant>
      <vt:variant>
        <vt:i4>0</vt:i4>
      </vt:variant>
      <vt:variant>
        <vt:i4>5</vt:i4>
      </vt:variant>
      <vt:variant>
        <vt:lpwstr/>
      </vt:variant>
      <vt:variant>
        <vt:lpwstr>_ENREF_47</vt:lpwstr>
      </vt:variant>
      <vt:variant>
        <vt:i4>4521995</vt:i4>
      </vt:variant>
      <vt:variant>
        <vt:i4>9302</vt:i4>
      </vt:variant>
      <vt:variant>
        <vt:i4>0</vt:i4>
      </vt:variant>
      <vt:variant>
        <vt:i4>5</vt:i4>
      </vt:variant>
      <vt:variant>
        <vt:lpwstr/>
      </vt:variant>
      <vt:variant>
        <vt:lpwstr>_ENREF_46</vt:lpwstr>
      </vt:variant>
      <vt:variant>
        <vt:i4>4390923</vt:i4>
      </vt:variant>
      <vt:variant>
        <vt:i4>9185</vt:i4>
      </vt:variant>
      <vt:variant>
        <vt:i4>0</vt:i4>
      </vt:variant>
      <vt:variant>
        <vt:i4>5</vt:i4>
      </vt:variant>
      <vt:variant>
        <vt:lpwstr/>
      </vt:variant>
      <vt:variant>
        <vt:lpwstr>_ENREF_21</vt:lpwstr>
      </vt:variant>
      <vt:variant>
        <vt:i4>4390923</vt:i4>
      </vt:variant>
      <vt:variant>
        <vt:i4>9158</vt:i4>
      </vt:variant>
      <vt:variant>
        <vt:i4>0</vt:i4>
      </vt:variant>
      <vt:variant>
        <vt:i4>5</vt:i4>
      </vt:variant>
      <vt:variant>
        <vt:lpwstr/>
      </vt:variant>
      <vt:variant>
        <vt:lpwstr>_ENREF_21</vt:lpwstr>
      </vt:variant>
      <vt:variant>
        <vt:i4>4390923</vt:i4>
      </vt:variant>
      <vt:variant>
        <vt:i4>9143</vt:i4>
      </vt:variant>
      <vt:variant>
        <vt:i4>0</vt:i4>
      </vt:variant>
      <vt:variant>
        <vt:i4>5</vt:i4>
      </vt:variant>
      <vt:variant>
        <vt:lpwstr/>
      </vt:variant>
      <vt:variant>
        <vt:lpwstr>_ENREF_21</vt:lpwstr>
      </vt:variant>
      <vt:variant>
        <vt:i4>4325387</vt:i4>
      </vt:variant>
      <vt:variant>
        <vt:i4>9131</vt:i4>
      </vt:variant>
      <vt:variant>
        <vt:i4>0</vt:i4>
      </vt:variant>
      <vt:variant>
        <vt:i4>5</vt:i4>
      </vt:variant>
      <vt:variant>
        <vt:lpwstr/>
      </vt:variant>
      <vt:variant>
        <vt:lpwstr>_ENREF_34</vt:lpwstr>
      </vt:variant>
      <vt:variant>
        <vt:i4>4325387</vt:i4>
      </vt:variant>
      <vt:variant>
        <vt:i4>8982</vt:i4>
      </vt:variant>
      <vt:variant>
        <vt:i4>0</vt:i4>
      </vt:variant>
      <vt:variant>
        <vt:i4>5</vt:i4>
      </vt:variant>
      <vt:variant>
        <vt:lpwstr/>
      </vt:variant>
      <vt:variant>
        <vt:lpwstr>_ENREF_39</vt:lpwstr>
      </vt:variant>
      <vt:variant>
        <vt:i4>4521995</vt:i4>
      </vt:variant>
      <vt:variant>
        <vt:i4>8899</vt:i4>
      </vt:variant>
      <vt:variant>
        <vt:i4>0</vt:i4>
      </vt:variant>
      <vt:variant>
        <vt:i4>5</vt:i4>
      </vt:variant>
      <vt:variant>
        <vt:lpwstr/>
      </vt:variant>
      <vt:variant>
        <vt:lpwstr>_ENREF_45</vt:lpwstr>
      </vt:variant>
      <vt:variant>
        <vt:i4>4521995</vt:i4>
      </vt:variant>
      <vt:variant>
        <vt:i4>8845</vt:i4>
      </vt:variant>
      <vt:variant>
        <vt:i4>0</vt:i4>
      </vt:variant>
      <vt:variant>
        <vt:i4>5</vt:i4>
      </vt:variant>
      <vt:variant>
        <vt:lpwstr/>
      </vt:variant>
      <vt:variant>
        <vt:lpwstr>_ENREF_44</vt:lpwstr>
      </vt:variant>
      <vt:variant>
        <vt:i4>4521995</vt:i4>
      </vt:variant>
      <vt:variant>
        <vt:i4>8842</vt:i4>
      </vt:variant>
      <vt:variant>
        <vt:i4>0</vt:i4>
      </vt:variant>
      <vt:variant>
        <vt:i4>5</vt:i4>
      </vt:variant>
      <vt:variant>
        <vt:lpwstr/>
      </vt:variant>
      <vt:variant>
        <vt:lpwstr>_ENREF_43</vt:lpwstr>
      </vt:variant>
      <vt:variant>
        <vt:i4>4521995</vt:i4>
      </vt:variant>
      <vt:variant>
        <vt:i4>8621</vt:i4>
      </vt:variant>
      <vt:variant>
        <vt:i4>0</vt:i4>
      </vt:variant>
      <vt:variant>
        <vt:i4>5</vt:i4>
      </vt:variant>
      <vt:variant>
        <vt:lpwstr/>
      </vt:variant>
      <vt:variant>
        <vt:lpwstr>_ENREF_42</vt:lpwstr>
      </vt:variant>
      <vt:variant>
        <vt:i4>4521995</vt:i4>
      </vt:variant>
      <vt:variant>
        <vt:i4>8618</vt:i4>
      </vt:variant>
      <vt:variant>
        <vt:i4>0</vt:i4>
      </vt:variant>
      <vt:variant>
        <vt:i4>5</vt:i4>
      </vt:variant>
      <vt:variant>
        <vt:lpwstr/>
      </vt:variant>
      <vt:variant>
        <vt:lpwstr>_ENREF_41</vt:lpwstr>
      </vt:variant>
      <vt:variant>
        <vt:i4>4325387</vt:i4>
      </vt:variant>
      <vt:variant>
        <vt:i4>8615</vt:i4>
      </vt:variant>
      <vt:variant>
        <vt:i4>0</vt:i4>
      </vt:variant>
      <vt:variant>
        <vt:i4>5</vt:i4>
      </vt:variant>
      <vt:variant>
        <vt:lpwstr/>
      </vt:variant>
      <vt:variant>
        <vt:lpwstr>_ENREF_35</vt:lpwstr>
      </vt:variant>
      <vt:variant>
        <vt:i4>4325387</vt:i4>
      </vt:variant>
      <vt:variant>
        <vt:i4>8607</vt:i4>
      </vt:variant>
      <vt:variant>
        <vt:i4>0</vt:i4>
      </vt:variant>
      <vt:variant>
        <vt:i4>5</vt:i4>
      </vt:variant>
      <vt:variant>
        <vt:lpwstr/>
      </vt:variant>
      <vt:variant>
        <vt:lpwstr>_ENREF_31</vt:lpwstr>
      </vt:variant>
      <vt:variant>
        <vt:i4>4521995</vt:i4>
      </vt:variant>
      <vt:variant>
        <vt:i4>8533</vt:i4>
      </vt:variant>
      <vt:variant>
        <vt:i4>0</vt:i4>
      </vt:variant>
      <vt:variant>
        <vt:i4>5</vt:i4>
      </vt:variant>
      <vt:variant>
        <vt:lpwstr/>
      </vt:variant>
      <vt:variant>
        <vt:lpwstr>_ENREF_40</vt:lpwstr>
      </vt:variant>
      <vt:variant>
        <vt:i4>4325387</vt:i4>
      </vt:variant>
      <vt:variant>
        <vt:i4>8530</vt:i4>
      </vt:variant>
      <vt:variant>
        <vt:i4>0</vt:i4>
      </vt:variant>
      <vt:variant>
        <vt:i4>5</vt:i4>
      </vt:variant>
      <vt:variant>
        <vt:lpwstr/>
      </vt:variant>
      <vt:variant>
        <vt:lpwstr>_ENREF_39</vt:lpwstr>
      </vt:variant>
      <vt:variant>
        <vt:i4>4456459</vt:i4>
      </vt:variant>
      <vt:variant>
        <vt:i4>8527</vt:i4>
      </vt:variant>
      <vt:variant>
        <vt:i4>0</vt:i4>
      </vt:variant>
      <vt:variant>
        <vt:i4>5</vt:i4>
      </vt:variant>
      <vt:variant>
        <vt:lpwstr/>
      </vt:variant>
      <vt:variant>
        <vt:lpwstr>_ENREF_5</vt:lpwstr>
      </vt:variant>
      <vt:variant>
        <vt:i4>4325387</vt:i4>
      </vt:variant>
      <vt:variant>
        <vt:i4>8446</vt:i4>
      </vt:variant>
      <vt:variant>
        <vt:i4>0</vt:i4>
      </vt:variant>
      <vt:variant>
        <vt:i4>5</vt:i4>
      </vt:variant>
      <vt:variant>
        <vt:lpwstr/>
      </vt:variant>
      <vt:variant>
        <vt:lpwstr>_ENREF_38</vt:lpwstr>
      </vt:variant>
      <vt:variant>
        <vt:i4>4325387</vt:i4>
      </vt:variant>
      <vt:variant>
        <vt:i4>8440</vt:i4>
      </vt:variant>
      <vt:variant>
        <vt:i4>0</vt:i4>
      </vt:variant>
      <vt:variant>
        <vt:i4>5</vt:i4>
      </vt:variant>
      <vt:variant>
        <vt:lpwstr/>
      </vt:variant>
      <vt:variant>
        <vt:lpwstr>_ENREF_37</vt:lpwstr>
      </vt:variant>
      <vt:variant>
        <vt:i4>4325387</vt:i4>
      </vt:variant>
      <vt:variant>
        <vt:i4>8335</vt:i4>
      </vt:variant>
      <vt:variant>
        <vt:i4>0</vt:i4>
      </vt:variant>
      <vt:variant>
        <vt:i4>5</vt:i4>
      </vt:variant>
      <vt:variant>
        <vt:lpwstr/>
      </vt:variant>
      <vt:variant>
        <vt:lpwstr>_ENREF_31</vt:lpwstr>
      </vt:variant>
      <vt:variant>
        <vt:i4>4194315</vt:i4>
      </vt:variant>
      <vt:variant>
        <vt:i4>8189</vt:i4>
      </vt:variant>
      <vt:variant>
        <vt:i4>0</vt:i4>
      </vt:variant>
      <vt:variant>
        <vt:i4>5</vt:i4>
      </vt:variant>
      <vt:variant>
        <vt:lpwstr/>
      </vt:variant>
      <vt:variant>
        <vt:lpwstr>_ENREF_14</vt:lpwstr>
      </vt:variant>
      <vt:variant>
        <vt:i4>4325387</vt:i4>
      </vt:variant>
      <vt:variant>
        <vt:i4>8170</vt:i4>
      </vt:variant>
      <vt:variant>
        <vt:i4>0</vt:i4>
      </vt:variant>
      <vt:variant>
        <vt:i4>5</vt:i4>
      </vt:variant>
      <vt:variant>
        <vt:lpwstr/>
      </vt:variant>
      <vt:variant>
        <vt:lpwstr>_ENREF_36</vt:lpwstr>
      </vt:variant>
      <vt:variant>
        <vt:i4>4325387</vt:i4>
      </vt:variant>
      <vt:variant>
        <vt:i4>8099</vt:i4>
      </vt:variant>
      <vt:variant>
        <vt:i4>0</vt:i4>
      </vt:variant>
      <vt:variant>
        <vt:i4>5</vt:i4>
      </vt:variant>
      <vt:variant>
        <vt:lpwstr/>
      </vt:variant>
      <vt:variant>
        <vt:lpwstr>_ENREF_35</vt:lpwstr>
      </vt:variant>
      <vt:variant>
        <vt:i4>4325387</vt:i4>
      </vt:variant>
      <vt:variant>
        <vt:i4>8029</vt:i4>
      </vt:variant>
      <vt:variant>
        <vt:i4>0</vt:i4>
      </vt:variant>
      <vt:variant>
        <vt:i4>5</vt:i4>
      </vt:variant>
      <vt:variant>
        <vt:lpwstr/>
      </vt:variant>
      <vt:variant>
        <vt:lpwstr>_ENREF_34</vt:lpwstr>
      </vt:variant>
      <vt:variant>
        <vt:i4>4194315</vt:i4>
      </vt:variant>
      <vt:variant>
        <vt:i4>7878</vt:i4>
      </vt:variant>
      <vt:variant>
        <vt:i4>0</vt:i4>
      </vt:variant>
      <vt:variant>
        <vt:i4>5</vt:i4>
      </vt:variant>
      <vt:variant>
        <vt:lpwstr/>
      </vt:variant>
      <vt:variant>
        <vt:lpwstr>_ENREF_1</vt:lpwstr>
      </vt:variant>
      <vt:variant>
        <vt:i4>4194315</vt:i4>
      </vt:variant>
      <vt:variant>
        <vt:i4>7790</vt:i4>
      </vt:variant>
      <vt:variant>
        <vt:i4>0</vt:i4>
      </vt:variant>
      <vt:variant>
        <vt:i4>5</vt:i4>
      </vt:variant>
      <vt:variant>
        <vt:lpwstr/>
      </vt:variant>
      <vt:variant>
        <vt:lpwstr>_ENREF_1</vt:lpwstr>
      </vt:variant>
      <vt:variant>
        <vt:i4>4194315</vt:i4>
      </vt:variant>
      <vt:variant>
        <vt:i4>7745</vt:i4>
      </vt:variant>
      <vt:variant>
        <vt:i4>0</vt:i4>
      </vt:variant>
      <vt:variant>
        <vt:i4>5</vt:i4>
      </vt:variant>
      <vt:variant>
        <vt:lpwstr/>
      </vt:variant>
      <vt:variant>
        <vt:lpwstr>_ENREF_1</vt:lpwstr>
      </vt:variant>
      <vt:variant>
        <vt:i4>4325387</vt:i4>
      </vt:variant>
      <vt:variant>
        <vt:i4>7388</vt:i4>
      </vt:variant>
      <vt:variant>
        <vt:i4>0</vt:i4>
      </vt:variant>
      <vt:variant>
        <vt:i4>5</vt:i4>
      </vt:variant>
      <vt:variant>
        <vt:lpwstr/>
      </vt:variant>
      <vt:variant>
        <vt:lpwstr>_ENREF_33</vt:lpwstr>
      </vt:variant>
      <vt:variant>
        <vt:i4>4325387</vt:i4>
      </vt:variant>
      <vt:variant>
        <vt:i4>7382</vt:i4>
      </vt:variant>
      <vt:variant>
        <vt:i4>0</vt:i4>
      </vt:variant>
      <vt:variant>
        <vt:i4>5</vt:i4>
      </vt:variant>
      <vt:variant>
        <vt:lpwstr/>
      </vt:variant>
      <vt:variant>
        <vt:lpwstr>_ENREF_33</vt:lpwstr>
      </vt:variant>
      <vt:variant>
        <vt:i4>4325387</vt:i4>
      </vt:variant>
      <vt:variant>
        <vt:i4>7376</vt:i4>
      </vt:variant>
      <vt:variant>
        <vt:i4>0</vt:i4>
      </vt:variant>
      <vt:variant>
        <vt:i4>5</vt:i4>
      </vt:variant>
      <vt:variant>
        <vt:lpwstr/>
      </vt:variant>
      <vt:variant>
        <vt:lpwstr>_ENREF_32</vt:lpwstr>
      </vt:variant>
      <vt:variant>
        <vt:i4>4325387</vt:i4>
      </vt:variant>
      <vt:variant>
        <vt:i4>7299</vt:i4>
      </vt:variant>
      <vt:variant>
        <vt:i4>0</vt:i4>
      </vt:variant>
      <vt:variant>
        <vt:i4>5</vt:i4>
      </vt:variant>
      <vt:variant>
        <vt:lpwstr/>
      </vt:variant>
      <vt:variant>
        <vt:lpwstr>_ENREF_31</vt:lpwstr>
      </vt:variant>
      <vt:variant>
        <vt:i4>4325387</vt:i4>
      </vt:variant>
      <vt:variant>
        <vt:i4>6909</vt:i4>
      </vt:variant>
      <vt:variant>
        <vt:i4>0</vt:i4>
      </vt:variant>
      <vt:variant>
        <vt:i4>5</vt:i4>
      </vt:variant>
      <vt:variant>
        <vt:lpwstr/>
      </vt:variant>
      <vt:variant>
        <vt:lpwstr>_ENREF_30</vt:lpwstr>
      </vt:variant>
      <vt:variant>
        <vt:i4>4325387</vt:i4>
      </vt:variant>
      <vt:variant>
        <vt:i4>6903</vt:i4>
      </vt:variant>
      <vt:variant>
        <vt:i4>0</vt:i4>
      </vt:variant>
      <vt:variant>
        <vt:i4>5</vt:i4>
      </vt:variant>
      <vt:variant>
        <vt:lpwstr/>
      </vt:variant>
      <vt:variant>
        <vt:lpwstr>_ENREF_30</vt:lpwstr>
      </vt:variant>
      <vt:variant>
        <vt:i4>4194315</vt:i4>
      </vt:variant>
      <vt:variant>
        <vt:i4>6245</vt:i4>
      </vt:variant>
      <vt:variant>
        <vt:i4>0</vt:i4>
      </vt:variant>
      <vt:variant>
        <vt:i4>5</vt:i4>
      </vt:variant>
      <vt:variant>
        <vt:lpwstr/>
      </vt:variant>
      <vt:variant>
        <vt:lpwstr>_ENREF_1</vt:lpwstr>
      </vt:variant>
      <vt:variant>
        <vt:i4>4390923</vt:i4>
      </vt:variant>
      <vt:variant>
        <vt:i4>5812</vt:i4>
      </vt:variant>
      <vt:variant>
        <vt:i4>0</vt:i4>
      </vt:variant>
      <vt:variant>
        <vt:i4>5</vt:i4>
      </vt:variant>
      <vt:variant>
        <vt:lpwstr/>
      </vt:variant>
      <vt:variant>
        <vt:lpwstr>_ENREF_21</vt:lpwstr>
      </vt:variant>
      <vt:variant>
        <vt:i4>4390923</vt:i4>
      </vt:variant>
      <vt:variant>
        <vt:i4>5525</vt:i4>
      </vt:variant>
      <vt:variant>
        <vt:i4>0</vt:i4>
      </vt:variant>
      <vt:variant>
        <vt:i4>5</vt:i4>
      </vt:variant>
      <vt:variant>
        <vt:lpwstr/>
      </vt:variant>
      <vt:variant>
        <vt:lpwstr>_ENREF_29</vt:lpwstr>
      </vt:variant>
      <vt:variant>
        <vt:i4>4194315</vt:i4>
      </vt:variant>
      <vt:variant>
        <vt:i4>5522</vt:i4>
      </vt:variant>
      <vt:variant>
        <vt:i4>0</vt:i4>
      </vt:variant>
      <vt:variant>
        <vt:i4>5</vt:i4>
      </vt:variant>
      <vt:variant>
        <vt:lpwstr/>
      </vt:variant>
      <vt:variant>
        <vt:lpwstr>_ENREF_1</vt:lpwstr>
      </vt:variant>
      <vt:variant>
        <vt:i4>4194315</vt:i4>
      </vt:variant>
      <vt:variant>
        <vt:i4>5463</vt:i4>
      </vt:variant>
      <vt:variant>
        <vt:i4>0</vt:i4>
      </vt:variant>
      <vt:variant>
        <vt:i4>5</vt:i4>
      </vt:variant>
      <vt:variant>
        <vt:lpwstr/>
      </vt:variant>
      <vt:variant>
        <vt:lpwstr>_ENREF_1</vt:lpwstr>
      </vt:variant>
      <vt:variant>
        <vt:i4>4194315</vt:i4>
      </vt:variant>
      <vt:variant>
        <vt:i4>5454</vt:i4>
      </vt:variant>
      <vt:variant>
        <vt:i4>0</vt:i4>
      </vt:variant>
      <vt:variant>
        <vt:i4>5</vt:i4>
      </vt:variant>
      <vt:variant>
        <vt:lpwstr/>
      </vt:variant>
      <vt:variant>
        <vt:lpwstr>_ENREF_1</vt:lpwstr>
      </vt:variant>
      <vt:variant>
        <vt:i4>4390923</vt:i4>
      </vt:variant>
      <vt:variant>
        <vt:i4>5204</vt:i4>
      </vt:variant>
      <vt:variant>
        <vt:i4>0</vt:i4>
      </vt:variant>
      <vt:variant>
        <vt:i4>5</vt:i4>
      </vt:variant>
      <vt:variant>
        <vt:lpwstr/>
      </vt:variant>
      <vt:variant>
        <vt:lpwstr>_ENREF_28</vt:lpwstr>
      </vt:variant>
      <vt:variant>
        <vt:i4>4194315</vt:i4>
      </vt:variant>
      <vt:variant>
        <vt:i4>4908</vt:i4>
      </vt:variant>
      <vt:variant>
        <vt:i4>0</vt:i4>
      </vt:variant>
      <vt:variant>
        <vt:i4>5</vt:i4>
      </vt:variant>
      <vt:variant>
        <vt:lpwstr/>
      </vt:variant>
      <vt:variant>
        <vt:lpwstr>_ENREF_1</vt:lpwstr>
      </vt:variant>
      <vt:variant>
        <vt:i4>4390923</vt:i4>
      </vt:variant>
      <vt:variant>
        <vt:i4>4786</vt:i4>
      </vt:variant>
      <vt:variant>
        <vt:i4>0</vt:i4>
      </vt:variant>
      <vt:variant>
        <vt:i4>5</vt:i4>
      </vt:variant>
      <vt:variant>
        <vt:lpwstr/>
      </vt:variant>
      <vt:variant>
        <vt:lpwstr>_ENREF_27</vt:lpwstr>
      </vt:variant>
      <vt:variant>
        <vt:i4>4194315</vt:i4>
      </vt:variant>
      <vt:variant>
        <vt:i4>4737</vt:i4>
      </vt:variant>
      <vt:variant>
        <vt:i4>0</vt:i4>
      </vt:variant>
      <vt:variant>
        <vt:i4>5</vt:i4>
      </vt:variant>
      <vt:variant>
        <vt:lpwstr/>
      </vt:variant>
      <vt:variant>
        <vt:lpwstr>_ENREF_1</vt:lpwstr>
      </vt:variant>
      <vt:variant>
        <vt:i4>4390923</vt:i4>
      </vt:variant>
      <vt:variant>
        <vt:i4>4581</vt:i4>
      </vt:variant>
      <vt:variant>
        <vt:i4>0</vt:i4>
      </vt:variant>
      <vt:variant>
        <vt:i4>5</vt:i4>
      </vt:variant>
      <vt:variant>
        <vt:lpwstr/>
      </vt:variant>
      <vt:variant>
        <vt:lpwstr>_ENREF_26</vt:lpwstr>
      </vt:variant>
      <vt:variant>
        <vt:i4>4194315</vt:i4>
      </vt:variant>
      <vt:variant>
        <vt:i4>4433</vt:i4>
      </vt:variant>
      <vt:variant>
        <vt:i4>0</vt:i4>
      </vt:variant>
      <vt:variant>
        <vt:i4>5</vt:i4>
      </vt:variant>
      <vt:variant>
        <vt:lpwstr/>
      </vt:variant>
      <vt:variant>
        <vt:lpwstr>_ENREF_1</vt:lpwstr>
      </vt:variant>
      <vt:variant>
        <vt:i4>4194315</vt:i4>
      </vt:variant>
      <vt:variant>
        <vt:i4>4287</vt:i4>
      </vt:variant>
      <vt:variant>
        <vt:i4>0</vt:i4>
      </vt:variant>
      <vt:variant>
        <vt:i4>5</vt:i4>
      </vt:variant>
      <vt:variant>
        <vt:lpwstr/>
      </vt:variant>
      <vt:variant>
        <vt:lpwstr>_ENREF_1</vt:lpwstr>
      </vt:variant>
      <vt:variant>
        <vt:i4>4390923</vt:i4>
      </vt:variant>
      <vt:variant>
        <vt:i4>3707</vt:i4>
      </vt:variant>
      <vt:variant>
        <vt:i4>0</vt:i4>
      </vt:variant>
      <vt:variant>
        <vt:i4>5</vt:i4>
      </vt:variant>
      <vt:variant>
        <vt:lpwstr/>
      </vt:variant>
      <vt:variant>
        <vt:lpwstr>_ENREF_25</vt:lpwstr>
      </vt:variant>
      <vt:variant>
        <vt:i4>4390923</vt:i4>
      </vt:variant>
      <vt:variant>
        <vt:i4>3160</vt:i4>
      </vt:variant>
      <vt:variant>
        <vt:i4>0</vt:i4>
      </vt:variant>
      <vt:variant>
        <vt:i4>5</vt:i4>
      </vt:variant>
      <vt:variant>
        <vt:lpwstr/>
      </vt:variant>
      <vt:variant>
        <vt:lpwstr>_ENREF_24</vt:lpwstr>
      </vt:variant>
      <vt:variant>
        <vt:i4>4390923</vt:i4>
      </vt:variant>
      <vt:variant>
        <vt:i4>3129</vt:i4>
      </vt:variant>
      <vt:variant>
        <vt:i4>0</vt:i4>
      </vt:variant>
      <vt:variant>
        <vt:i4>5</vt:i4>
      </vt:variant>
      <vt:variant>
        <vt:lpwstr/>
      </vt:variant>
      <vt:variant>
        <vt:lpwstr>_ENREF_23</vt:lpwstr>
      </vt:variant>
      <vt:variant>
        <vt:i4>4390923</vt:i4>
      </vt:variant>
      <vt:variant>
        <vt:i4>3126</vt:i4>
      </vt:variant>
      <vt:variant>
        <vt:i4>0</vt:i4>
      </vt:variant>
      <vt:variant>
        <vt:i4>5</vt:i4>
      </vt:variant>
      <vt:variant>
        <vt:lpwstr/>
      </vt:variant>
      <vt:variant>
        <vt:lpwstr>_ENREF_20</vt:lpwstr>
      </vt:variant>
      <vt:variant>
        <vt:i4>4390923</vt:i4>
      </vt:variant>
      <vt:variant>
        <vt:i4>3103</vt:i4>
      </vt:variant>
      <vt:variant>
        <vt:i4>0</vt:i4>
      </vt:variant>
      <vt:variant>
        <vt:i4>5</vt:i4>
      </vt:variant>
      <vt:variant>
        <vt:lpwstr/>
      </vt:variant>
      <vt:variant>
        <vt:lpwstr>_ENREF_22</vt:lpwstr>
      </vt:variant>
      <vt:variant>
        <vt:i4>4390923</vt:i4>
      </vt:variant>
      <vt:variant>
        <vt:i4>3100</vt:i4>
      </vt:variant>
      <vt:variant>
        <vt:i4>0</vt:i4>
      </vt:variant>
      <vt:variant>
        <vt:i4>5</vt:i4>
      </vt:variant>
      <vt:variant>
        <vt:lpwstr/>
      </vt:variant>
      <vt:variant>
        <vt:lpwstr>_ENREF_20</vt:lpwstr>
      </vt:variant>
      <vt:variant>
        <vt:i4>4390923</vt:i4>
      </vt:variant>
      <vt:variant>
        <vt:i4>3035</vt:i4>
      </vt:variant>
      <vt:variant>
        <vt:i4>0</vt:i4>
      </vt:variant>
      <vt:variant>
        <vt:i4>5</vt:i4>
      </vt:variant>
      <vt:variant>
        <vt:lpwstr/>
      </vt:variant>
      <vt:variant>
        <vt:lpwstr>_ENREF_21</vt:lpwstr>
      </vt:variant>
      <vt:variant>
        <vt:i4>4390923</vt:i4>
      </vt:variant>
      <vt:variant>
        <vt:i4>2837</vt:i4>
      </vt:variant>
      <vt:variant>
        <vt:i4>0</vt:i4>
      </vt:variant>
      <vt:variant>
        <vt:i4>5</vt:i4>
      </vt:variant>
      <vt:variant>
        <vt:lpwstr/>
      </vt:variant>
      <vt:variant>
        <vt:lpwstr>_ENREF_20</vt:lpwstr>
      </vt:variant>
      <vt:variant>
        <vt:i4>4194315</vt:i4>
      </vt:variant>
      <vt:variant>
        <vt:i4>2834</vt:i4>
      </vt:variant>
      <vt:variant>
        <vt:i4>0</vt:i4>
      </vt:variant>
      <vt:variant>
        <vt:i4>5</vt:i4>
      </vt:variant>
      <vt:variant>
        <vt:lpwstr/>
      </vt:variant>
      <vt:variant>
        <vt:lpwstr>_ENREF_17</vt:lpwstr>
      </vt:variant>
      <vt:variant>
        <vt:i4>4194315</vt:i4>
      </vt:variant>
      <vt:variant>
        <vt:i4>2826</vt:i4>
      </vt:variant>
      <vt:variant>
        <vt:i4>0</vt:i4>
      </vt:variant>
      <vt:variant>
        <vt:i4>5</vt:i4>
      </vt:variant>
      <vt:variant>
        <vt:lpwstr/>
      </vt:variant>
      <vt:variant>
        <vt:lpwstr>_ENREF_19</vt:lpwstr>
      </vt:variant>
      <vt:variant>
        <vt:i4>4194315</vt:i4>
      </vt:variant>
      <vt:variant>
        <vt:i4>2823</vt:i4>
      </vt:variant>
      <vt:variant>
        <vt:i4>0</vt:i4>
      </vt:variant>
      <vt:variant>
        <vt:i4>5</vt:i4>
      </vt:variant>
      <vt:variant>
        <vt:lpwstr/>
      </vt:variant>
      <vt:variant>
        <vt:lpwstr>_ENREF_18</vt:lpwstr>
      </vt:variant>
      <vt:variant>
        <vt:i4>4194315</vt:i4>
      </vt:variant>
      <vt:variant>
        <vt:i4>2805</vt:i4>
      </vt:variant>
      <vt:variant>
        <vt:i4>0</vt:i4>
      </vt:variant>
      <vt:variant>
        <vt:i4>5</vt:i4>
      </vt:variant>
      <vt:variant>
        <vt:lpwstr/>
      </vt:variant>
      <vt:variant>
        <vt:lpwstr>_ENREF_13</vt:lpwstr>
      </vt:variant>
      <vt:variant>
        <vt:i4>4194315</vt:i4>
      </vt:variant>
      <vt:variant>
        <vt:i4>2797</vt:i4>
      </vt:variant>
      <vt:variant>
        <vt:i4>0</vt:i4>
      </vt:variant>
      <vt:variant>
        <vt:i4>5</vt:i4>
      </vt:variant>
      <vt:variant>
        <vt:lpwstr/>
      </vt:variant>
      <vt:variant>
        <vt:lpwstr>_ENREF_17</vt:lpwstr>
      </vt:variant>
      <vt:variant>
        <vt:i4>4194315</vt:i4>
      </vt:variant>
      <vt:variant>
        <vt:i4>2761</vt:i4>
      </vt:variant>
      <vt:variant>
        <vt:i4>0</vt:i4>
      </vt:variant>
      <vt:variant>
        <vt:i4>5</vt:i4>
      </vt:variant>
      <vt:variant>
        <vt:lpwstr/>
      </vt:variant>
      <vt:variant>
        <vt:lpwstr>_ENREF_17</vt:lpwstr>
      </vt:variant>
      <vt:variant>
        <vt:i4>4194315</vt:i4>
      </vt:variant>
      <vt:variant>
        <vt:i4>2722</vt:i4>
      </vt:variant>
      <vt:variant>
        <vt:i4>0</vt:i4>
      </vt:variant>
      <vt:variant>
        <vt:i4>5</vt:i4>
      </vt:variant>
      <vt:variant>
        <vt:lpwstr/>
      </vt:variant>
      <vt:variant>
        <vt:lpwstr>_ENREF_16</vt:lpwstr>
      </vt:variant>
      <vt:variant>
        <vt:i4>4194315</vt:i4>
      </vt:variant>
      <vt:variant>
        <vt:i4>2719</vt:i4>
      </vt:variant>
      <vt:variant>
        <vt:i4>0</vt:i4>
      </vt:variant>
      <vt:variant>
        <vt:i4>5</vt:i4>
      </vt:variant>
      <vt:variant>
        <vt:lpwstr/>
      </vt:variant>
      <vt:variant>
        <vt:lpwstr>_ENREF_15</vt:lpwstr>
      </vt:variant>
      <vt:variant>
        <vt:i4>4194315</vt:i4>
      </vt:variant>
      <vt:variant>
        <vt:i4>2716</vt:i4>
      </vt:variant>
      <vt:variant>
        <vt:i4>0</vt:i4>
      </vt:variant>
      <vt:variant>
        <vt:i4>5</vt:i4>
      </vt:variant>
      <vt:variant>
        <vt:lpwstr/>
      </vt:variant>
      <vt:variant>
        <vt:lpwstr>_ENREF_13</vt:lpwstr>
      </vt:variant>
      <vt:variant>
        <vt:i4>4194315</vt:i4>
      </vt:variant>
      <vt:variant>
        <vt:i4>2625</vt:i4>
      </vt:variant>
      <vt:variant>
        <vt:i4>0</vt:i4>
      </vt:variant>
      <vt:variant>
        <vt:i4>5</vt:i4>
      </vt:variant>
      <vt:variant>
        <vt:lpwstr/>
      </vt:variant>
      <vt:variant>
        <vt:lpwstr>_ENREF_14</vt:lpwstr>
      </vt:variant>
      <vt:variant>
        <vt:i4>4194315</vt:i4>
      </vt:variant>
      <vt:variant>
        <vt:i4>2622</vt:i4>
      </vt:variant>
      <vt:variant>
        <vt:i4>0</vt:i4>
      </vt:variant>
      <vt:variant>
        <vt:i4>5</vt:i4>
      </vt:variant>
      <vt:variant>
        <vt:lpwstr/>
      </vt:variant>
      <vt:variant>
        <vt:lpwstr>_ENREF_13</vt:lpwstr>
      </vt:variant>
      <vt:variant>
        <vt:i4>4194315</vt:i4>
      </vt:variant>
      <vt:variant>
        <vt:i4>2614</vt:i4>
      </vt:variant>
      <vt:variant>
        <vt:i4>0</vt:i4>
      </vt:variant>
      <vt:variant>
        <vt:i4>5</vt:i4>
      </vt:variant>
      <vt:variant>
        <vt:lpwstr/>
      </vt:variant>
      <vt:variant>
        <vt:lpwstr>_ENREF_12</vt:lpwstr>
      </vt:variant>
      <vt:variant>
        <vt:i4>4194315</vt:i4>
      </vt:variant>
      <vt:variant>
        <vt:i4>2611</vt:i4>
      </vt:variant>
      <vt:variant>
        <vt:i4>0</vt:i4>
      </vt:variant>
      <vt:variant>
        <vt:i4>5</vt:i4>
      </vt:variant>
      <vt:variant>
        <vt:lpwstr/>
      </vt:variant>
      <vt:variant>
        <vt:lpwstr>_ENREF_11</vt:lpwstr>
      </vt:variant>
      <vt:variant>
        <vt:i4>4194315</vt:i4>
      </vt:variant>
      <vt:variant>
        <vt:i4>2459</vt:i4>
      </vt:variant>
      <vt:variant>
        <vt:i4>0</vt:i4>
      </vt:variant>
      <vt:variant>
        <vt:i4>5</vt:i4>
      </vt:variant>
      <vt:variant>
        <vt:lpwstr/>
      </vt:variant>
      <vt:variant>
        <vt:lpwstr>_ENREF_11</vt:lpwstr>
      </vt:variant>
      <vt:variant>
        <vt:i4>4194315</vt:i4>
      </vt:variant>
      <vt:variant>
        <vt:i4>2453</vt:i4>
      </vt:variant>
      <vt:variant>
        <vt:i4>0</vt:i4>
      </vt:variant>
      <vt:variant>
        <vt:i4>5</vt:i4>
      </vt:variant>
      <vt:variant>
        <vt:lpwstr/>
      </vt:variant>
      <vt:variant>
        <vt:lpwstr>_ENREF_10</vt:lpwstr>
      </vt:variant>
      <vt:variant>
        <vt:i4>4718603</vt:i4>
      </vt:variant>
      <vt:variant>
        <vt:i4>2450</vt:i4>
      </vt:variant>
      <vt:variant>
        <vt:i4>0</vt:i4>
      </vt:variant>
      <vt:variant>
        <vt:i4>5</vt:i4>
      </vt:variant>
      <vt:variant>
        <vt:lpwstr/>
      </vt:variant>
      <vt:variant>
        <vt:lpwstr>_ENREF_9</vt:lpwstr>
      </vt:variant>
      <vt:variant>
        <vt:i4>4653067</vt:i4>
      </vt:variant>
      <vt:variant>
        <vt:i4>2444</vt:i4>
      </vt:variant>
      <vt:variant>
        <vt:i4>0</vt:i4>
      </vt:variant>
      <vt:variant>
        <vt:i4>5</vt:i4>
      </vt:variant>
      <vt:variant>
        <vt:lpwstr/>
      </vt:variant>
      <vt:variant>
        <vt:lpwstr>_ENREF_6</vt:lpwstr>
      </vt:variant>
      <vt:variant>
        <vt:i4>4325387</vt:i4>
      </vt:variant>
      <vt:variant>
        <vt:i4>2354</vt:i4>
      </vt:variant>
      <vt:variant>
        <vt:i4>0</vt:i4>
      </vt:variant>
      <vt:variant>
        <vt:i4>5</vt:i4>
      </vt:variant>
      <vt:variant>
        <vt:lpwstr/>
      </vt:variant>
      <vt:variant>
        <vt:lpwstr>_ENREF_3</vt:lpwstr>
      </vt:variant>
      <vt:variant>
        <vt:i4>4456459</vt:i4>
      </vt:variant>
      <vt:variant>
        <vt:i4>2298</vt:i4>
      </vt:variant>
      <vt:variant>
        <vt:i4>0</vt:i4>
      </vt:variant>
      <vt:variant>
        <vt:i4>5</vt:i4>
      </vt:variant>
      <vt:variant>
        <vt:lpwstr/>
      </vt:variant>
      <vt:variant>
        <vt:lpwstr>_ENREF_5</vt:lpwstr>
      </vt:variant>
      <vt:variant>
        <vt:i4>4521995</vt:i4>
      </vt:variant>
      <vt:variant>
        <vt:i4>2235</vt:i4>
      </vt:variant>
      <vt:variant>
        <vt:i4>0</vt:i4>
      </vt:variant>
      <vt:variant>
        <vt:i4>5</vt:i4>
      </vt:variant>
      <vt:variant>
        <vt:lpwstr/>
      </vt:variant>
      <vt:variant>
        <vt:lpwstr>_ENREF_4</vt:lpwstr>
      </vt:variant>
      <vt:variant>
        <vt:i4>4194315</vt:i4>
      </vt:variant>
      <vt:variant>
        <vt:i4>2090</vt:i4>
      </vt:variant>
      <vt:variant>
        <vt:i4>0</vt:i4>
      </vt:variant>
      <vt:variant>
        <vt:i4>5</vt:i4>
      </vt:variant>
      <vt:variant>
        <vt:lpwstr/>
      </vt:variant>
      <vt:variant>
        <vt:lpwstr>_ENREF_1</vt:lpwstr>
      </vt:variant>
      <vt:variant>
        <vt:i4>4325387</vt:i4>
      </vt:variant>
      <vt:variant>
        <vt:i4>1581</vt:i4>
      </vt:variant>
      <vt:variant>
        <vt:i4>0</vt:i4>
      </vt:variant>
      <vt:variant>
        <vt:i4>5</vt:i4>
      </vt:variant>
      <vt:variant>
        <vt:lpwstr/>
      </vt:variant>
      <vt:variant>
        <vt:lpwstr>_ENREF_3</vt:lpwstr>
      </vt:variant>
      <vt:variant>
        <vt:i4>4194315</vt:i4>
      </vt:variant>
      <vt:variant>
        <vt:i4>1203</vt:i4>
      </vt:variant>
      <vt:variant>
        <vt:i4>0</vt:i4>
      </vt:variant>
      <vt:variant>
        <vt:i4>5</vt:i4>
      </vt:variant>
      <vt:variant>
        <vt:lpwstr/>
      </vt:variant>
      <vt:variant>
        <vt:lpwstr>_ENREF_1</vt:lpwstr>
      </vt:variant>
      <vt:variant>
        <vt:i4>4390923</vt:i4>
      </vt:variant>
      <vt:variant>
        <vt:i4>807</vt:i4>
      </vt:variant>
      <vt:variant>
        <vt:i4>0</vt:i4>
      </vt:variant>
      <vt:variant>
        <vt:i4>5</vt:i4>
      </vt:variant>
      <vt:variant>
        <vt:lpwstr/>
      </vt:variant>
      <vt:variant>
        <vt:lpwstr>_ENREF_2</vt:lpwstr>
      </vt:variant>
      <vt:variant>
        <vt:i4>4194315</vt:i4>
      </vt:variant>
      <vt:variant>
        <vt:i4>779</vt:i4>
      </vt:variant>
      <vt:variant>
        <vt:i4>0</vt:i4>
      </vt:variant>
      <vt:variant>
        <vt:i4>5</vt:i4>
      </vt:variant>
      <vt:variant>
        <vt:lpwstr/>
      </vt:variant>
      <vt:variant>
        <vt:lpwstr>_ENREF_1</vt:lpwstr>
      </vt:variant>
      <vt:variant>
        <vt:i4>2883629</vt:i4>
      </vt:variant>
      <vt:variant>
        <vt:i4>759</vt:i4>
      </vt:variant>
      <vt:variant>
        <vt:i4>0</vt:i4>
      </vt:variant>
      <vt:variant>
        <vt:i4>5</vt:i4>
      </vt:variant>
      <vt:variant>
        <vt:lpwstr>http://mrl.sci.utah.edu/source/doxygen/</vt:lpwstr>
      </vt:variant>
      <vt:variant>
        <vt:lpwstr/>
      </vt:variant>
      <vt:variant>
        <vt:i4>3473447</vt:i4>
      </vt:variant>
      <vt:variant>
        <vt:i4>756</vt:i4>
      </vt:variant>
      <vt:variant>
        <vt:i4>0</vt:i4>
      </vt:variant>
      <vt:variant>
        <vt:i4>5</vt:i4>
      </vt:variant>
      <vt:variant>
        <vt:lpwstr>http://mrl.sci.utah.edu/software/febio</vt:lpwstr>
      </vt:variant>
      <vt:variant>
        <vt:lpwstr/>
      </vt:variant>
      <vt:variant>
        <vt:i4>3473447</vt:i4>
      </vt:variant>
      <vt:variant>
        <vt:i4>753</vt:i4>
      </vt:variant>
      <vt:variant>
        <vt:i4>0</vt:i4>
      </vt:variant>
      <vt:variant>
        <vt:i4>5</vt:i4>
      </vt:variant>
      <vt:variant>
        <vt:lpwstr>http://mrl.sci.utah.edu/software/febio</vt:lpwstr>
      </vt:variant>
      <vt:variant>
        <vt:lpwstr/>
      </vt:variant>
      <vt:variant>
        <vt:i4>1441841</vt:i4>
      </vt:variant>
      <vt:variant>
        <vt:i4>740</vt:i4>
      </vt:variant>
      <vt:variant>
        <vt:i4>0</vt:i4>
      </vt:variant>
      <vt:variant>
        <vt:i4>5</vt:i4>
      </vt:variant>
      <vt:variant>
        <vt:lpwstr/>
      </vt:variant>
      <vt:variant>
        <vt:lpwstr>_Toc361210255</vt:lpwstr>
      </vt:variant>
      <vt:variant>
        <vt:i4>1441841</vt:i4>
      </vt:variant>
      <vt:variant>
        <vt:i4>734</vt:i4>
      </vt:variant>
      <vt:variant>
        <vt:i4>0</vt:i4>
      </vt:variant>
      <vt:variant>
        <vt:i4>5</vt:i4>
      </vt:variant>
      <vt:variant>
        <vt:lpwstr/>
      </vt:variant>
      <vt:variant>
        <vt:lpwstr>_Toc361210254</vt:lpwstr>
      </vt:variant>
      <vt:variant>
        <vt:i4>1441841</vt:i4>
      </vt:variant>
      <vt:variant>
        <vt:i4>728</vt:i4>
      </vt:variant>
      <vt:variant>
        <vt:i4>0</vt:i4>
      </vt:variant>
      <vt:variant>
        <vt:i4>5</vt:i4>
      </vt:variant>
      <vt:variant>
        <vt:lpwstr/>
      </vt:variant>
      <vt:variant>
        <vt:lpwstr>_Toc361210253</vt:lpwstr>
      </vt:variant>
      <vt:variant>
        <vt:i4>1441841</vt:i4>
      </vt:variant>
      <vt:variant>
        <vt:i4>722</vt:i4>
      </vt:variant>
      <vt:variant>
        <vt:i4>0</vt:i4>
      </vt:variant>
      <vt:variant>
        <vt:i4>5</vt:i4>
      </vt:variant>
      <vt:variant>
        <vt:lpwstr/>
      </vt:variant>
      <vt:variant>
        <vt:lpwstr>_Toc361210252</vt:lpwstr>
      </vt:variant>
      <vt:variant>
        <vt:i4>1441841</vt:i4>
      </vt:variant>
      <vt:variant>
        <vt:i4>716</vt:i4>
      </vt:variant>
      <vt:variant>
        <vt:i4>0</vt:i4>
      </vt:variant>
      <vt:variant>
        <vt:i4>5</vt:i4>
      </vt:variant>
      <vt:variant>
        <vt:lpwstr/>
      </vt:variant>
      <vt:variant>
        <vt:lpwstr>_Toc361210251</vt:lpwstr>
      </vt:variant>
      <vt:variant>
        <vt:i4>1441841</vt:i4>
      </vt:variant>
      <vt:variant>
        <vt:i4>710</vt:i4>
      </vt:variant>
      <vt:variant>
        <vt:i4>0</vt:i4>
      </vt:variant>
      <vt:variant>
        <vt:i4>5</vt:i4>
      </vt:variant>
      <vt:variant>
        <vt:lpwstr/>
      </vt:variant>
      <vt:variant>
        <vt:lpwstr>_Toc361210250</vt:lpwstr>
      </vt:variant>
      <vt:variant>
        <vt:i4>1507377</vt:i4>
      </vt:variant>
      <vt:variant>
        <vt:i4>704</vt:i4>
      </vt:variant>
      <vt:variant>
        <vt:i4>0</vt:i4>
      </vt:variant>
      <vt:variant>
        <vt:i4>5</vt:i4>
      </vt:variant>
      <vt:variant>
        <vt:lpwstr/>
      </vt:variant>
      <vt:variant>
        <vt:lpwstr>_Toc361210249</vt:lpwstr>
      </vt:variant>
      <vt:variant>
        <vt:i4>1507377</vt:i4>
      </vt:variant>
      <vt:variant>
        <vt:i4>698</vt:i4>
      </vt:variant>
      <vt:variant>
        <vt:i4>0</vt:i4>
      </vt:variant>
      <vt:variant>
        <vt:i4>5</vt:i4>
      </vt:variant>
      <vt:variant>
        <vt:lpwstr/>
      </vt:variant>
      <vt:variant>
        <vt:lpwstr>_Toc361210248</vt:lpwstr>
      </vt:variant>
      <vt:variant>
        <vt:i4>1507377</vt:i4>
      </vt:variant>
      <vt:variant>
        <vt:i4>692</vt:i4>
      </vt:variant>
      <vt:variant>
        <vt:i4>0</vt:i4>
      </vt:variant>
      <vt:variant>
        <vt:i4>5</vt:i4>
      </vt:variant>
      <vt:variant>
        <vt:lpwstr/>
      </vt:variant>
      <vt:variant>
        <vt:lpwstr>_Toc361210247</vt:lpwstr>
      </vt:variant>
      <vt:variant>
        <vt:i4>1507377</vt:i4>
      </vt:variant>
      <vt:variant>
        <vt:i4>686</vt:i4>
      </vt:variant>
      <vt:variant>
        <vt:i4>0</vt:i4>
      </vt:variant>
      <vt:variant>
        <vt:i4>5</vt:i4>
      </vt:variant>
      <vt:variant>
        <vt:lpwstr/>
      </vt:variant>
      <vt:variant>
        <vt:lpwstr>_Toc361210246</vt:lpwstr>
      </vt:variant>
      <vt:variant>
        <vt:i4>1507377</vt:i4>
      </vt:variant>
      <vt:variant>
        <vt:i4>680</vt:i4>
      </vt:variant>
      <vt:variant>
        <vt:i4>0</vt:i4>
      </vt:variant>
      <vt:variant>
        <vt:i4>5</vt:i4>
      </vt:variant>
      <vt:variant>
        <vt:lpwstr/>
      </vt:variant>
      <vt:variant>
        <vt:lpwstr>_Toc361210245</vt:lpwstr>
      </vt:variant>
      <vt:variant>
        <vt:i4>1507377</vt:i4>
      </vt:variant>
      <vt:variant>
        <vt:i4>674</vt:i4>
      </vt:variant>
      <vt:variant>
        <vt:i4>0</vt:i4>
      </vt:variant>
      <vt:variant>
        <vt:i4>5</vt:i4>
      </vt:variant>
      <vt:variant>
        <vt:lpwstr/>
      </vt:variant>
      <vt:variant>
        <vt:lpwstr>_Toc361210244</vt:lpwstr>
      </vt:variant>
      <vt:variant>
        <vt:i4>1507377</vt:i4>
      </vt:variant>
      <vt:variant>
        <vt:i4>668</vt:i4>
      </vt:variant>
      <vt:variant>
        <vt:i4>0</vt:i4>
      </vt:variant>
      <vt:variant>
        <vt:i4>5</vt:i4>
      </vt:variant>
      <vt:variant>
        <vt:lpwstr/>
      </vt:variant>
      <vt:variant>
        <vt:lpwstr>_Toc361210243</vt:lpwstr>
      </vt:variant>
      <vt:variant>
        <vt:i4>1507377</vt:i4>
      </vt:variant>
      <vt:variant>
        <vt:i4>662</vt:i4>
      </vt:variant>
      <vt:variant>
        <vt:i4>0</vt:i4>
      </vt:variant>
      <vt:variant>
        <vt:i4>5</vt:i4>
      </vt:variant>
      <vt:variant>
        <vt:lpwstr/>
      </vt:variant>
      <vt:variant>
        <vt:lpwstr>_Toc361210242</vt:lpwstr>
      </vt:variant>
      <vt:variant>
        <vt:i4>1507377</vt:i4>
      </vt:variant>
      <vt:variant>
        <vt:i4>656</vt:i4>
      </vt:variant>
      <vt:variant>
        <vt:i4>0</vt:i4>
      </vt:variant>
      <vt:variant>
        <vt:i4>5</vt:i4>
      </vt:variant>
      <vt:variant>
        <vt:lpwstr/>
      </vt:variant>
      <vt:variant>
        <vt:lpwstr>_Toc361210241</vt:lpwstr>
      </vt:variant>
      <vt:variant>
        <vt:i4>1507377</vt:i4>
      </vt:variant>
      <vt:variant>
        <vt:i4>650</vt:i4>
      </vt:variant>
      <vt:variant>
        <vt:i4>0</vt:i4>
      </vt:variant>
      <vt:variant>
        <vt:i4>5</vt:i4>
      </vt:variant>
      <vt:variant>
        <vt:lpwstr/>
      </vt:variant>
      <vt:variant>
        <vt:lpwstr>_Toc361210240</vt:lpwstr>
      </vt:variant>
      <vt:variant>
        <vt:i4>1048625</vt:i4>
      </vt:variant>
      <vt:variant>
        <vt:i4>644</vt:i4>
      </vt:variant>
      <vt:variant>
        <vt:i4>0</vt:i4>
      </vt:variant>
      <vt:variant>
        <vt:i4>5</vt:i4>
      </vt:variant>
      <vt:variant>
        <vt:lpwstr/>
      </vt:variant>
      <vt:variant>
        <vt:lpwstr>_Toc361210239</vt:lpwstr>
      </vt:variant>
      <vt:variant>
        <vt:i4>1048625</vt:i4>
      </vt:variant>
      <vt:variant>
        <vt:i4>638</vt:i4>
      </vt:variant>
      <vt:variant>
        <vt:i4>0</vt:i4>
      </vt:variant>
      <vt:variant>
        <vt:i4>5</vt:i4>
      </vt:variant>
      <vt:variant>
        <vt:lpwstr/>
      </vt:variant>
      <vt:variant>
        <vt:lpwstr>_Toc361210238</vt:lpwstr>
      </vt:variant>
      <vt:variant>
        <vt:i4>1048625</vt:i4>
      </vt:variant>
      <vt:variant>
        <vt:i4>632</vt:i4>
      </vt:variant>
      <vt:variant>
        <vt:i4>0</vt:i4>
      </vt:variant>
      <vt:variant>
        <vt:i4>5</vt:i4>
      </vt:variant>
      <vt:variant>
        <vt:lpwstr/>
      </vt:variant>
      <vt:variant>
        <vt:lpwstr>_Toc361210237</vt:lpwstr>
      </vt:variant>
      <vt:variant>
        <vt:i4>1048625</vt:i4>
      </vt:variant>
      <vt:variant>
        <vt:i4>626</vt:i4>
      </vt:variant>
      <vt:variant>
        <vt:i4>0</vt:i4>
      </vt:variant>
      <vt:variant>
        <vt:i4>5</vt:i4>
      </vt:variant>
      <vt:variant>
        <vt:lpwstr/>
      </vt:variant>
      <vt:variant>
        <vt:lpwstr>_Toc361210236</vt:lpwstr>
      </vt:variant>
      <vt:variant>
        <vt:i4>1048625</vt:i4>
      </vt:variant>
      <vt:variant>
        <vt:i4>620</vt:i4>
      </vt:variant>
      <vt:variant>
        <vt:i4>0</vt:i4>
      </vt:variant>
      <vt:variant>
        <vt:i4>5</vt:i4>
      </vt:variant>
      <vt:variant>
        <vt:lpwstr/>
      </vt:variant>
      <vt:variant>
        <vt:lpwstr>_Toc361210235</vt:lpwstr>
      </vt:variant>
      <vt:variant>
        <vt:i4>1048625</vt:i4>
      </vt:variant>
      <vt:variant>
        <vt:i4>614</vt:i4>
      </vt:variant>
      <vt:variant>
        <vt:i4>0</vt:i4>
      </vt:variant>
      <vt:variant>
        <vt:i4>5</vt:i4>
      </vt:variant>
      <vt:variant>
        <vt:lpwstr/>
      </vt:variant>
      <vt:variant>
        <vt:lpwstr>_Toc361210234</vt:lpwstr>
      </vt:variant>
      <vt:variant>
        <vt:i4>1048625</vt:i4>
      </vt:variant>
      <vt:variant>
        <vt:i4>608</vt:i4>
      </vt:variant>
      <vt:variant>
        <vt:i4>0</vt:i4>
      </vt:variant>
      <vt:variant>
        <vt:i4>5</vt:i4>
      </vt:variant>
      <vt:variant>
        <vt:lpwstr/>
      </vt:variant>
      <vt:variant>
        <vt:lpwstr>_Toc361210233</vt:lpwstr>
      </vt:variant>
      <vt:variant>
        <vt:i4>1048625</vt:i4>
      </vt:variant>
      <vt:variant>
        <vt:i4>602</vt:i4>
      </vt:variant>
      <vt:variant>
        <vt:i4>0</vt:i4>
      </vt:variant>
      <vt:variant>
        <vt:i4>5</vt:i4>
      </vt:variant>
      <vt:variant>
        <vt:lpwstr/>
      </vt:variant>
      <vt:variant>
        <vt:lpwstr>_Toc361210232</vt:lpwstr>
      </vt:variant>
      <vt:variant>
        <vt:i4>1048625</vt:i4>
      </vt:variant>
      <vt:variant>
        <vt:i4>596</vt:i4>
      </vt:variant>
      <vt:variant>
        <vt:i4>0</vt:i4>
      </vt:variant>
      <vt:variant>
        <vt:i4>5</vt:i4>
      </vt:variant>
      <vt:variant>
        <vt:lpwstr/>
      </vt:variant>
      <vt:variant>
        <vt:lpwstr>_Toc361210231</vt:lpwstr>
      </vt:variant>
      <vt:variant>
        <vt:i4>1048625</vt:i4>
      </vt:variant>
      <vt:variant>
        <vt:i4>590</vt:i4>
      </vt:variant>
      <vt:variant>
        <vt:i4>0</vt:i4>
      </vt:variant>
      <vt:variant>
        <vt:i4>5</vt:i4>
      </vt:variant>
      <vt:variant>
        <vt:lpwstr/>
      </vt:variant>
      <vt:variant>
        <vt:lpwstr>_Toc361210230</vt:lpwstr>
      </vt:variant>
      <vt:variant>
        <vt:i4>1114161</vt:i4>
      </vt:variant>
      <vt:variant>
        <vt:i4>584</vt:i4>
      </vt:variant>
      <vt:variant>
        <vt:i4>0</vt:i4>
      </vt:variant>
      <vt:variant>
        <vt:i4>5</vt:i4>
      </vt:variant>
      <vt:variant>
        <vt:lpwstr/>
      </vt:variant>
      <vt:variant>
        <vt:lpwstr>_Toc361210229</vt:lpwstr>
      </vt:variant>
      <vt:variant>
        <vt:i4>1114161</vt:i4>
      </vt:variant>
      <vt:variant>
        <vt:i4>578</vt:i4>
      </vt:variant>
      <vt:variant>
        <vt:i4>0</vt:i4>
      </vt:variant>
      <vt:variant>
        <vt:i4>5</vt:i4>
      </vt:variant>
      <vt:variant>
        <vt:lpwstr/>
      </vt:variant>
      <vt:variant>
        <vt:lpwstr>_Toc361210228</vt:lpwstr>
      </vt:variant>
      <vt:variant>
        <vt:i4>1114161</vt:i4>
      </vt:variant>
      <vt:variant>
        <vt:i4>572</vt:i4>
      </vt:variant>
      <vt:variant>
        <vt:i4>0</vt:i4>
      </vt:variant>
      <vt:variant>
        <vt:i4>5</vt:i4>
      </vt:variant>
      <vt:variant>
        <vt:lpwstr/>
      </vt:variant>
      <vt:variant>
        <vt:lpwstr>_Toc361210227</vt:lpwstr>
      </vt:variant>
      <vt:variant>
        <vt:i4>1114161</vt:i4>
      </vt:variant>
      <vt:variant>
        <vt:i4>566</vt:i4>
      </vt:variant>
      <vt:variant>
        <vt:i4>0</vt:i4>
      </vt:variant>
      <vt:variant>
        <vt:i4>5</vt:i4>
      </vt:variant>
      <vt:variant>
        <vt:lpwstr/>
      </vt:variant>
      <vt:variant>
        <vt:lpwstr>_Toc361210226</vt:lpwstr>
      </vt:variant>
      <vt:variant>
        <vt:i4>1114161</vt:i4>
      </vt:variant>
      <vt:variant>
        <vt:i4>560</vt:i4>
      </vt:variant>
      <vt:variant>
        <vt:i4>0</vt:i4>
      </vt:variant>
      <vt:variant>
        <vt:i4>5</vt:i4>
      </vt:variant>
      <vt:variant>
        <vt:lpwstr/>
      </vt:variant>
      <vt:variant>
        <vt:lpwstr>_Toc361210225</vt:lpwstr>
      </vt:variant>
      <vt:variant>
        <vt:i4>1114161</vt:i4>
      </vt:variant>
      <vt:variant>
        <vt:i4>554</vt:i4>
      </vt:variant>
      <vt:variant>
        <vt:i4>0</vt:i4>
      </vt:variant>
      <vt:variant>
        <vt:i4>5</vt:i4>
      </vt:variant>
      <vt:variant>
        <vt:lpwstr/>
      </vt:variant>
      <vt:variant>
        <vt:lpwstr>_Toc361210224</vt:lpwstr>
      </vt:variant>
      <vt:variant>
        <vt:i4>1114161</vt:i4>
      </vt:variant>
      <vt:variant>
        <vt:i4>548</vt:i4>
      </vt:variant>
      <vt:variant>
        <vt:i4>0</vt:i4>
      </vt:variant>
      <vt:variant>
        <vt:i4>5</vt:i4>
      </vt:variant>
      <vt:variant>
        <vt:lpwstr/>
      </vt:variant>
      <vt:variant>
        <vt:lpwstr>_Toc361210223</vt:lpwstr>
      </vt:variant>
      <vt:variant>
        <vt:i4>1114161</vt:i4>
      </vt:variant>
      <vt:variant>
        <vt:i4>542</vt:i4>
      </vt:variant>
      <vt:variant>
        <vt:i4>0</vt:i4>
      </vt:variant>
      <vt:variant>
        <vt:i4>5</vt:i4>
      </vt:variant>
      <vt:variant>
        <vt:lpwstr/>
      </vt:variant>
      <vt:variant>
        <vt:lpwstr>_Toc361210222</vt:lpwstr>
      </vt:variant>
      <vt:variant>
        <vt:i4>1114161</vt:i4>
      </vt:variant>
      <vt:variant>
        <vt:i4>536</vt:i4>
      </vt:variant>
      <vt:variant>
        <vt:i4>0</vt:i4>
      </vt:variant>
      <vt:variant>
        <vt:i4>5</vt:i4>
      </vt:variant>
      <vt:variant>
        <vt:lpwstr/>
      </vt:variant>
      <vt:variant>
        <vt:lpwstr>_Toc361210221</vt:lpwstr>
      </vt:variant>
      <vt:variant>
        <vt:i4>1114161</vt:i4>
      </vt:variant>
      <vt:variant>
        <vt:i4>530</vt:i4>
      </vt:variant>
      <vt:variant>
        <vt:i4>0</vt:i4>
      </vt:variant>
      <vt:variant>
        <vt:i4>5</vt:i4>
      </vt:variant>
      <vt:variant>
        <vt:lpwstr/>
      </vt:variant>
      <vt:variant>
        <vt:lpwstr>_Toc361210220</vt:lpwstr>
      </vt:variant>
      <vt:variant>
        <vt:i4>1179697</vt:i4>
      </vt:variant>
      <vt:variant>
        <vt:i4>524</vt:i4>
      </vt:variant>
      <vt:variant>
        <vt:i4>0</vt:i4>
      </vt:variant>
      <vt:variant>
        <vt:i4>5</vt:i4>
      </vt:variant>
      <vt:variant>
        <vt:lpwstr/>
      </vt:variant>
      <vt:variant>
        <vt:lpwstr>_Toc361210219</vt:lpwstr>
      </vt:variant>
      <vt:variant>
        <vt:i4>1179697</vt:i4>
      </vt:variant>
      <vt:variant>
        <vt:i4>518</vt:i4>
      </vt:variant>
      <vt:variant>
        <vt:i4>0</vt:i4>
      </vt:variant>
      <vt:variant>
        <vt:i4>5</vt:i4>
      </vt:variant>
      <vt:variant>
        <vt:lpwstr/>
      </vt:variant>
      <vt:variant>
        <vt:lpwstr>_Toc361210218</vt:lpwstr>
      </vt:variant>
      <vt:variant>
        <vt:i4>1179697</vt:i4>
      </vt:variant>
      <vt:variant>
        <vt:i4>512</vt:i4>
      </vt:variant>
      <vt:variant>
        <vt:i4>0</vt:i4>
      </vt:variant>
      <vt:variant>
        <vt:i4>5</vt:i4>
      </vt:variant>
      <vt:variant>
        <vt:lpwstr/>
      </vt:variant>
      <vt:variant>
        <vt:lpwstr>_Toc361210217</vt:lpwstr>
      </vt:variant>
      <vt:variant>
        <vt:i4>1179697</vt:i4>
      </vt:variant>
      <vt:variant>
        <vt:i4>506</vt:i4>
      </vt:variant>
      <vt:variant>
        <vt:i4>0</vt:i4>
      </vt:variant>
      <vt:variant>
        <vt:i4>5</vt:i4>
      </vt:variant>
      <vt:variant>
        <vt:lpwstr/>
      </vt:variant>
      <vt:variant>
        <vt:lpwstr>_Toc361210216</vt:lpwstr>
      </vt:variant>
      <vt:variant>
        <vt:i4>1179697</vt:i4>
      </vt:variant>
      <vt:variant>
        <vt:i4>500</vt:i4>
      </vt:variant>
      <vt:variant>
        <vt:i4>0</vt:i4>
      </vt:variant>
      <vt:variant>
        <vt:i4>5</vt:i4>
      </vt:variant>
      <vt:variant>
        <vt:lpwstr/>
      </vt:variant>
      <vt:variant>
        <vt:lpwstr>_Toc361210215</vt:lpwstr>
      </vt:variant>
      <vt:variant>
        <vt:i4>1179697</vt:i4>
      </vt:variant>
      <vt:variant>
        <vt:i4>494</vt:i4>
      </vt:variant>
      <vt:variant>
        <vt:i4>0</vt:i4>
      </vt:variant>
      <vt:variant>
        <vt:i4>5</vt:i4>
      </vt:variant>
      <vt:variant>
        <vt:lpwstr/>
      </vt:variant>
      <vt:variant>
        <vt:lpwstr>_Toc361210214</vt:lpwstr>
      </vt:variant>
      <vt:variant>
        <vt:i4>1179697</vt:i4>
      </vt:variant>
      <vt:variant>
        <vt:i4>488</vt:i4>
      </vt:variant>
      <vt:variant>
        <vt:i4>0</vt:i4>
      </vt:variant>
      <vt:variant>
        <vt:i4>5</vt:i4>
      </vt:variant>
      <vt:variant>
        <vt:lpwstr/>
      </vt:variant>
      <vt:variant>
        <vt:lpwstr>_Toc361210213</vt:lpwstr>
      </vt:variant>
      <vt:variant>
        <vt:i4>1179697</vt:i4>
      </vt:variant>
      <vt:variant>
        <vt:i4>482</vt:i4>
      </vt:variant>
      <vt:variant>
        <vt:i4>0</vt:i4>
      </vt:variant>
      <vt:variant>
        <vt:i4>5</vt:i4>
      </vt:variant>
      <vt:variant>
        <vt:lpwstr/>
      </vt:variant>
      <vt:variant>
        <vt:lpwstr>_Toc361210212</vt:lpwstr>
      </vt:variant>
      <vt:variant>
        <vt:i4>1179697</vt:i4>
      </vt:variant>
      <vt:variant>
        <vt:i4>476</vt:i4>
      </vt:variant>
      <vt:variant>
        <vt:i4>0</vt:i4>
      </vt:variant>
      <vt:variant>
        <vt:i4>5</vt:i4>
      </vt:variant>
      <vt:variant>
        <vt:lpwstr/>
      </vt:variant>
      <vt:variant>
        <vt:lpwstr>_Toc361210211</vt:lpwstr>
      </vt:variant>
      <vt:variant>
        <vt:i4>1179697</vt:i4>
      </vt:variant>
      <vt:variant>
        <vt:i4>470</vt:i4>
      </vt:variant>
      <vt:variant>
        <vt:i4>0</vt:i4>
      </vt:variant>
      <vt:variant>
        <vt:i4>5</vt:i4>
      </vt:variant>
      <vt:variant>
        <vt:lpwstr/>
      </vt:variant>
      <vt:variant>
        <vt:lpwstr>_Toc361210210</vt:lpwstr>
      </vt:variant>
      <vt:variant>
        <vt:i4>1245233</vt:i4>
      </vt:variant>
      <vt:variant>
        <vt:i4>464</vt:i4>
      </vt:variant>
      <vt:variant>
        <vt:i4>0</vt:i4>
      </vt:variant>
      <vt:variant>
        <vt:i4>5</vt:i4>
      </vt:variant>
      <vt:variant>
        <vt:lpwstr/>
      </vt:variant>
      <vt:variant>
        <vt:lpwstr>_Toc361210209</vt:lpwstr>
      </vt:variant>
      <vt:variant>
        <vt:i4>1245233</vt:i4>
      </vt:variant>
      <vt:variant>
        <vt:i4>458</vt:i4>
      </vt:variant>
      <vt:variant>
        <vt:i4>0</vt:i4>
      </vt:variant>
      <vt:variant>
        <vt:i4>5</vt:i4>
      </vt:variant>
      <vt:variant>
        <vt:lpwstr/>
      </vt:variant>
      <vt:variant>
        <vt:lpwstr>_Toc361210208</vt:lpwstr>
      </vt:variant>
      <vt:variant>
        <vt:i4>1245233</vt:i4>
      </vt:variant>
      <vt:variant>
        <vt:i4>452</vt:i4>
      </vt:variant>
      <vt:variant>
        <vt:i4>0</vt:i4>
      </vt:variant>
      <vt:variant>
        <vt:i4>5</vt:i4>
      </vt:variant>
      <vt:variant>
        <vt:lpwstr/>
      </vt:variant>
      <vt:variant>
        <vt:lpwstr>_Toc361210207</vt:lpwstr>
      </vt:variant>
      <vt:variant>
        <vt:i4>1245233</vt:i4>
      </vt:variant>
      <vt:variant>
        <vt:i4>446</vt:i4>
      </vt:variant>
      <vt:variant>
        <vt:i4>0</vt:i4>
      </vt:variant>
      <vt:variant>
        <vt:i4>5</vt:i4>
      </vt:variant>
      <vt:variant>
        <vt:lpwstr/>
      </vt:variant>
      <vt:variant>
        <vt:lpwstr>_Toc361210206</vt:lpwstr>
      </vt:variant>
      <vt:variant>
        <vt:i4>1245233</vt:i4>
      </vt:variant>
      <vt:variant>
        <vt:i4>440</vt:i4>
      </vt:variant>
      <vt:variant>
        <vt:i4>0</vt:i4>
      </vt:variant>
      <vt:variant>
        <vt:i4>5</vt:i4>
      </vt:variant>
      <vt:variant>
        <vt:lpwstr/>
      </vt:variant>
      <vt:variant>
        <vt:lpwstr>_Toc361210205</vt:lpwstr>
      </vt:variant>
      <vt:variant>
        <vt:i4>1245233</vt:i4>
      </vt:variant>
      <vt:variant>
        <vt:i4>434</vt:i4>
      </vt:variant>
      <vt:variant>
        <vt:i4>0</vt:i4>
      </vt:variant>
      <vt:variant>
        <vt:i4>5</vt:i4>
      </vt:variant>
      <vt:variant>
        <vt:lpwstr/>
      </vt:variant>
      <vt:variant>
        <vt:lpwstr>_Toc361210204</vt:lpwstr>
      </vt:variant>
      <vt:variant>
        <vt:i4>1245233</vt:i4>
      </vt:variant>
      <vt:variant>
        <vt:i4>428</vt:i4>
      </vt:variant>
      <vt:variant>
        <vt:i4>0</vt:i4>
      </vt:variant>
      <vt:variant>
        <vt:i4>5</vt:i4>
      </vt:variant>
      <vt:variant>
        <vt:lpwstr/>
      </vt:variant>
      <vt:variant>
        <vt:lpwstr>_Toc361210203</vt:lpwstr>
      </vt:variant>
      <vt:variant>
        <vt:i4>1245233</vt:i4>
      </vt:variant>
      <vt:variant>
        <vt:i4>422</vt:i4>
      </vt:variant>
      <vt:variant>
        <vt:i4>0</vt:i4>
      </vt:variant>
      <vt:variant>
        <vt:i4>5</vt:i4>
      </vt:variant>
      <vt:variant>
        <vt:lpwstr/>
      </vt:variant>
      <vt:variant>
        <vt:lpwstr>_Toc361210202</vt:lpwstr>
      </vt:variant>
      <vt:variant>
        <vt:i4>1245233</vt:i4>
      </vt:variant>
      <vt:variant>
        <vt:i4>416</vt:i4>
      </vt:variant>
      <vt:variant>
        <vt:i4>0</vt:i4>
      </vt:variant>
      <vt:variant>
        <vt:i4>5</vt:i4>
      </vt:variant>
      <vt:variant>
        <vt:lpwstr/>
      </vt:variant>
      <vt:variant>
        <vt:lpwstr>_Toc361210201</vt:lpwstr>
      </vt:variant>
      <vt:variant>
        <vt:i4>1245233</vt:i4>
      </vt:variant>
      <vt:variant>
        <vt:i4>410</vt:i4>
      </vt:variant>
      <vt:variant>
        <vt:i4>0</vt:i4>
      </vt:variant>
      <vt:variant>
        <vt:i4>5</vt:i4>
      </vt:variant>
      <vt:variant>
        <vt:lpwstr/>
      </vt:variant>
      <vt:variant>
        <vt:lpwstr>_Toc361210200</vt:lpwstr>
      </vt:variant>
      <vt:variant>
        <vt:i4>1703986</vt:i4>
      </vt:variant>
      <vt:variant>
        <vt:i4>404</vt:i4>
      </vt:variant>
      <vt:variant>
        <vt:i4>0</vt:i4>
      </vt:variant>
      <vt:variant>
        <vt:i4>5</vt:i4>
      </vt:variant>
      <vt:variant>
        <vt:lpwstr/>
      </vt:variant>
      <vt:variant>
        <vt:lpwstr>_Toc361210199</vt:lpwstr>
      </vt:variant>
      <vt:variant>
        <vt:i4>1703986</vt:i4>
      </vt:variant>
      <vt:variant>
        <vt:i4>398</vt:i4>
      </vt:variant>
      <vt:variant>
        <vt:i4>0</vt:i4>
      </vt:variant>
      <vt:variant>
        <vt:i4>5</vt:i4>
      </vt:variant>
      <vt:variant>
        <vt:lpwstr/>
      </vt:variant>
      <vt:variant>
        <vt:lpwstr>_Toc361210198</vt:lpwstr>
      </vt:variant>
      <vt:variant>
        <vt:i4>1703986</vt:i4>
      </vt:variant>
      <vt:variant>
        <vt:i4>392</vt:i4>
      </vt:variant>
      <vt:variant>
        <vt:i4>0</vt:i4>
      </vt:variant>
      <vt:variant>
        <vt:i4>5</vt:i4>
      </vt:variant>
      <vt:variant>
        <vt:lpwstr/>
      </vt:variant>
      <vt:variant>
        <vt:lpwstr>_Toc361210197</vt:lpwstr>
      </vt:variant>
      <vt:variant>
        <vt:i4>1703986</vt:i4>
      </vt:variant>
      <vt:variant>
        <vt:i4>386</vt:i4>
      </vt:variant>
      <vt:variant>
        <vt:i4>0</vt:i4>
      </vt:variant>
      <vt:variant>
        <vt:i4>5</vt:i4>
      </vt:variant>
      <vt:variant>
        <vt:lpwstr/>
      </vt:variant>
      <vt:variant>
        <vt:lpwstr>_Toc361210196</vt:lpwstr>
      </vt:variant>
      <vt:variant>
        <vt:i4>1703986</vt:i4>
      </vt:variant>
      <vt:variant>
        <vt:i4>380</vt:i4>
      </vt:variant>
      <vt:variant>
        <vt:i4>0</vt:i4>
      </vt:variant>
      <vt:variant>
        <vt:i4>5</vt:i4>
      </vt:variant>
      <vt:variant>
        <vt:lpwstr/>
      </vt:variant>
      <vt:variant>
        <vt:lpwstr>_Toc361210195</vt:lpwstr>
      </vt:variant>
      <vt:variant>
        <vt:i4>1703986</vt:i4>
      </vt:variant>
      <vt:variant>
        <vt:i4>374</vt:i4>
      </vt:variant>
      <vt:variant>
        <vt:i4>0</vt:i4>
      </vt:variant>
      <vt:variant>
        <vt:i4>5</vt:i4>
      </vt:variant>
      <vt:variant>
        <vt:lpwstr/>
      </vt:variant>
      <vt:variant>
        <vt:lpwstr>_Toc361210194</vt:lpwstr>
      </vt:variant>
      <vt:variant>
        <vt:i4>1703986</vt:i4>
      </vt:variant>
      <vt:variant>
        <vt:i4>368</vt:i4>
      </vt:variant>
      <vt:variant>
        <vt:i4>0</vt:i4>
      </vt:variant>
      <vt:variant>
        <vt:i4>5</vt:i4>
      </vt:variant>
      <vt:variant>
        <vt:lpwstr/>
      </vt:variant>
      <vt:variant>
        <vt:lpwstr>_Toc361210193</vt:lpwstr>
      </vt:variant>
      <vt:variant>
        <vt:i4>1703986</vt:i4>
      </vt:variant>
      <vt:variant>
        <vt:i4>362</vt:i4>
      </vt:variant>
      <vt:variant>
        <vt:i4>0</vt:i4>
      </vt:variant>
      <vt:variant>
        <vt:i4>5</vt:i4>
      </vt:variant>
      <vt:variant>
        <vt:lpwstr/>
      </vt:variant>
      <vt:variant>
        <vt:lpwstr>_Toc361210192</vt:lpwstr>
      </vt:variant>
      <vt:variant>
        <vt:i4>1703986</vt:i4>
      </vt:variant>
      <vt:variant>
        <vt:i4>356</vt:i4>
      </vt:variant>
      <vt:variant>
        <vt:i4>0</vt:i4>
      </vt:variant>
      <vt:variant>
        <vt:i4>5</vt:i4>
      </vt:variant>
      <vt:variant>
        <vt:lpwstr/>
      </vt:variant>
      <vt:variant>
        <vt:lpwstr>_Toc361210191</vt:lpwstr>
      </vt:variant>
      <vt:variant>
        <vt:i4>1703986</vt:i4>
      </vt:variant>
      <vt:variant>
        <vt:i4>350</vt:i4>
      </vt:variant>
      <vt:variant>
        <vt:i4>0</vt:i4>
      </vt:variant>
      <vt:variant>
        <vt:i4>5</vt:i4>
      </vt:variant>
      <vt:variant>
        <vt:lpwstr/>
      </vt:variant>
      <vt:variant>
        <vt:lpwstr>_Toc361210190</vt:lpwstr>
      </vt:variant>
      <vt:variant>
        <vt:i4>1769522</vt:i4>
      </vt:variant>
      <vt:variant>
        <vt:i4>344</vt:i4>
      </vt:variant>
      <vt:variant>
        <vt:i4>0</vt:i4>
      </vt:variant>
      <vt:variant>
        <vt:i4>5</vt:i4>
      </vt:variant>
      <vt:variant>
        <vt:lpwstr/>
      </vt:variant>
      <vt:variant>
        <vt:lpwstr>_Toc361210189</vt:lpwstr>
      </vt:variant>
      <vt:variant>
        <vt:i4>1769522</vt:i4>
      </vt:variant>
      <vt:variant>
        <vt:i4>338</vt:i4>
      </vt:variant>
      <vt:variant>
        <vt:i4>0</vt:i4>
      </vt:variant>
      <vt:variant>
        <vt:i4>5</vt:i4>
      </vt:variant>
      <vt:variant>
        <vt:lpwstr/>
      </vt:variant>
      <vt:variant>
        <vt:lpwstr>_Toc361210188</vt:lpwstr>
      </vt:variant>
      <vt:variant>
        <vt:i4>1769522</vt:i4>
      </vt:variant>
      <vt:variant>
        <vt:i4>332</vt:i4>
      </vt:variant>
      <vt:variant>
        <vt:i4>0</vt:i4>
      </vt:variant>
      <vt:variant>
        <vt:i4>5</vt:i4>
      </vt:variant>
      <vt:variant>
        <vt:lpwstr/>
      </vt:variant>
      <vt:variant>
        <vt:lpwstr>_Toc361210187</vt:lpwstr>
      </vt:variant>
      <vt:variant>
        <vt:i4>1769522</vt:i4>
      </vt:variant>
      <vt:variant>
        <vt:i4>326</vt:i4>
      </vt:variant>
      <vt:variant>
        <vt:i4>0</vt:i4>
      </vt:variant>
      <vt:variant>
        <vt:i4>5</vt:i4>
      </vt:variant>
      <vt:variant>
        <vt:lpwstr/>
      </vt:variant>
      <vt:variant>
        <vt:lpwstr>_Toc361210186</vt:lpwstr>
      </vt:variant>
      <vt:variant>
        <vt:i4>1769522</vt:i4>
      </vt:variant>
      <vt:variant>
        <vt:i4>320</vt:i4>
      </vt:variant>
      <vt:variant>
        <vt:i4>0</vt:i4>
      </vt:variant>
      <vt:variant>
        <vt:i4>5</vt:i4>
      </vt:variant>
      <vt:variant>
        <vt:lpwstr/>
      </vt:variant>
      <vt:variant>
        <vt:lpwstr>_Toc361210185</vt:lpwstr>
      </vt:variant>
      <vt:variant>
        <vt:i4>1769522</vt:i4>
      </vt:variant>
      <vt:variant>
        <vt:i4>314</vt:i4>
      </vt:variant>
      <vt:variant>
        <vt:i4>0</vt:i4>
      </vt:variant>
      <vt:variant>
        <vt:i4>5</vt:i4>
      </vt:variant>
      <vt:variant>
        <vt:lpwstr/>
      </vt:variant>
      <vt:variant>
        <vt:lpwstr>_Toc361210184</vt:lpwstr>
      </vt:variant>
      <vt:variant>
        <vt:i4>1769522</vt:i4>
      </vt:variant>
      <vt:variant>
        <vt:i4>308</vt:i4>
      </vt:variant>
      <vt:variant>
        <vt:i4>0</vt:i4>
      </vt:variant>
      <vt:variant>
        <vt:i4>5</vt:i4>
      </vt:variant>
      <vt:variant>
        <vt:lpwstr/>
      </vt:variant>
      <vt:variant>
        <vt:lpwstr>_Toc361210183</vt:lpwstr>
      </vt:variant>
      <vt:variant>
        <vt:i4>1769522</vt:i4>
      </vt:variant>
      <vt:variant>
        <vt:i4>302</vt:i4>
      </vt:variant>
      <vt:variant>
        <vt:i4>0</vt:i4>
      </vt:variant>
      <vt:variant>
        <vt:i4>5</vt:i4>
      </vt:variant>
      <vt:variant>
        <vt:lpwstr/>
      </vt:variant>
      <vt:variant>
        <vt:lpwstr>_Toc361210182</vt:lpwstr>
      </vt:variant>
      <vt:variant>
        <vt:i4>1769522</vt:i4>
      </vt:variant>
      <vt:variant>
        <vt:i4>296</vt:i4>
      </vt:variant>
      <vt:variant>
        <vt:i4>0</vt:i4>
      </vt:variant>
      <vt:variant>
        <vt:i4>5</vt:i4>
      </vt:variant>
      <vt:variant>
        <vt:lpwstr/>
      </vt:variant>
      <vt:variant>
        <vt:lpwstr>_Toc361210181</vt:lpwstr>
      </vt:variant>
      <vt:variant>
        <vt:i4>1769522</vt:i4>
      </vt:variant>
      <vt:variant>
        <vt:i4>290</vt:i4>
      </vt:variant>
      <vt:variant>
        <vt:i4>0</vt:i4>
      </vt:variant>
      <vt:variant>
        <vt:i4>5</vt:i4>
      </vt:variant>
      <vt:variant>
        <vt:lpwstr/>
      </vt:variant>
      <vt:variant>
        <vt:lpwstr>_Toc361210180</vt:lpwstr>
      </vt:variant>
      <vt:variant>
        <vt:i4>1310770</vt:i4>
      </vt:variant>
      <vt:variant>
        <vt:i4>284</vt:i4>
      </vt:variant>
      <vt:variant>
        <vt:i4>0</vt:i4>
      </vt:variant>
      <vt:variant>
        <vt:i4>5</vt:i4>
      </vt:variant>
      <vt:variant>
        <vt:lpwstr/>
      </vt:variant>
      <vt:variant>
        <vt:lpwstr>_Toc361210179</vt:lpwstr>
      </vt:variant>
      <vt:variant>
        <vt:i4>1310770</vt:i4>
      </vt:variant>
      <vt:variant>
        <vt:i4>278</vt:i4>
      </vt:variant>
      <vt:variant>
        <vt:i4>0</vt:i4>
      </vt:variant>
      <vt:variant>
        <vt:i4>5</vt:i4>
      </vt:variant>
      <vt:variant>
        <vt:lpwstr/>
      </vt:variant>
      <vt:variant>
        <vt:lpwstr>_Toc361210178</vt:lpwstr>
      </vt:variant>
      <vt:variant>
        <vt:i4>1310770</vt:i4>
      </vt:variant>
      <vt:variant>
        <vt:i4>272</vt:i4>
      </vt:variant>
      <vt:variant>
        <vt:i4>0</vt:i4>
      </vt:variant>
      <vt:variant>
        <vt:i4>5</vt:i4>
      </vt:variant>
      <vt:variant>
        <vt:lpwstr/>
      </vt:variant>
      <vt:variant>
        <vt:lpwstr>_Toc361210177</vt:lpwstr>
      </vt:variant>
      <vt:variant>
        <vt:i4>1310770</vt:i4>
      </vt:variant>
      <vt:variant>
        <vt:i4>266</vt:i4>
      </vt:variant>
      <vt:variant>
        <vt:i4>0</vt:i4>
      </vt:variant>
      <vt:variant>
        <vt:i4>5</vt:i4>
      </vt:variant>
      <vt:variant>
        <vt:lpwstr/>
      </vt:variant>
      <vt:variant>
        <vt:lpwstr>_Toc361210176</vt:lpwstr>
      </vt:variant>
      <vt:variant>
        <vt:i4>1310770</vt:i4>
      </vt:variant>
      <vt:variant>
        <vt:i4>260</vt:i4>
      </vt:variant>
      <vt:variant>
        <vt:i4>0</vt:i4>
      </vt:variant>
      <vt:variant>
        <vt:i4>5</vt:i4>
      </vt:variant>
      <vt:variant>
        <vt:lpwstr/>
      </vt:variant>
      <vt:variant>
        <vt:lpwstr>_Toc361210175</vt:lpwstr>
      </vt:variant>
      <vt:variant>
        <vt:i4>1310770</vt:i4>
      </vt:variant>
      <vt:variant>
        <vt:i4>254</vt:i4>
      </vt:variant>
      <vt:variant>
        <vt:i4>0</vt:i4>
      </vt:variant>
      <vt:variant>
        <vt:i4>5</vt:i4>
      </vt:variant>
      <vt:variant>
        <vt:lpwstr/>
      </vt:variant>
      <vt:variant>
        <vt:lpwstr>_Toc361210174</vt:lpwstr>
      </vt:variant>
      <vt:variant>
        <vt:i4>1310770</vt:i4>
      </vt:variant>
      <vt:variant>
        <vt:i4>248</vt:i4>
      </vt:variant>
      <vt:variant>
        <vt:i4>0</vt:i4>
      </vt:variant>
      <vt:variant>
        <vt:i4>5</vt:i4>
      </vt:variant>
      <vt:variant>
        <vt:lpwstr/>
      </vt:variant>
      <vt:variant>
        <vt:lpwstr>_Toc361210173</vt:lpwstr>
      </vt:variant>
      <vt:variant>
        <vt:i4>1310770</vt:i4>
      </vt:variant>
      <vt:variant>
        <vt:i4>242</vt:i4>
      </vt:variant>
      <vt:variant>
        <vt:i4>0</vt:i4>
      </vt:variant>
      <vt:variant>
        <vt:i4>5</vt:i4>
      </vt:variant>
      <vt:variant>
        <vt:lpwstr/>
      </vt:variant>
      <vt:variant>
        <vt:lpwstr>_Toc361210172</vt:lpwstr>
      </vt:variant>
      <vt:variant>
        <vt:i4>1310770</vt:i4>
      </vt:variant>
      <vt:variant>
        <vt:i4>236</vt:i4>
      </vt:variant>
      <vt:variant>
        <vt:i4>0</vt:i4>
      </vt:variant>
      <vt:variant>
        <vt:i4>5</vt:i4>
      </vt:variant>
      <vt:variant>
        <vt:lpwstr/>
      </vt:variant>
      <vt:variant>
        <vt:lpwstr>_Toc361210171</vt:lpwstr>
      </vt:variant>
      <vt:variant>
        <vt:i4>1310770</vt:i4>
      </vt:variant>
      <vt:variant>
        <vt:i4>230</vt:i4>
      </vt:variant>
      <vt:variant>
        <vt:i4>0</vt:i4>
      </vt:variant>
      <vt:variant>
        <vt:i4>5</vt:i4>
      </vt:variant>
      <vt:variant>
        <vt:lpwstr/>
      </vt:variant>
      <vt:variant>
        <vt:lpwstr>_Toc361210170</vt:lpwstr>
      </vt:variant>
      <vt:variant>
        <vt:i4>1376306</vt:i4>
      </vt:variant>
      <vt:variant>
        <vt:i4>224</vt:i4>
      </vt:variant>
      <vt:variant>
        <vt:i4>0</vt:i4>
      </vt:variant>
      <vt:variant>
        <vt:i4>5</vt:i4>
      </vt:variant>
      <vt:variant>
        <vt:lpwstr/>
      </vt:variant>
      <vt:variant>
        <vt:lpwstr>_Toc361210169</vt:lpwstr>
      </vt:variant>
      <vt:variant>
        <vt:i4>1376306</vt:i4>
      </vt:variant>
      <vt:variant>
        <vt:i4>218</vt:i4>
      </vt:variant>
      <vt:variant>
        <vt:i4>0</vt:i4>
      </vt:variant>
      <vt:variant>
        <vt:i4>5</vt:i4>
      </vt:variant>
      <vt:variant>
        <vt:lpwstr/>
      </vt:variant>
      <vt:variant>
        <vt:lpwstr>_Toc361210168</vt:lpwstr>
      </vt:variant>
      <vt:variant>
        <vt:i4>1376306</vt:i4>
      </vt:variant>
      <vt:variant>
        <vt:i4>212</vt:i4>
      </vt:variant>
      <vt:variant>
        <vt:i4>0</vt:i4>
      </vt:variant>
      <vt:variant>
        <vt:i4>5</vt:i4>
      </vt:variant>
      <vt:variant>
        <vt:lpwstr/>
      </vt:variant>
      <vt:variant>
        <vt:lpwstr>_Toc361210167</vt:lpwstr>
      </vt:variant>
      <vt:variant>
        <vt:i4>1376306</vt:i4>
      </vt:variant>
      <vt:variant>
        <vt:i4>206</vt:i4>
      </vt:variant>
      <vt:variant>
        <vt:i4>0</vt:i4>
      </vt:variant>
      <vt:variant>
        <vt:i4>5</vt:i4>
      </vt:variant>
      <vt:variant>
        <vt:lpwstr/>
      </vt:variant>
      <vt:variant>
        <vt:lpwstr>_Toc361210166</vt:lpwstr>
      </vt:variant>
      <vt:variant>
        <vt:i4>1376306</vt:i4>
      </vt:variant>
      <vt:variant>
        <vt:i4>200</vt:i4>
      </vt:variant>
      <vt:variant>
        <vt:i4>0</vt:i4>
      </vt:variant>
      <vt:variant>
        <vt:i4>5</vt:i4>
      </vt:variant>
      <vt:variant>
        <vt:lpwstr/>
      </vt:variant>
      <vt:variant>
        <vt:lpwstr>_Toc361210165</vt:lpwstr>
      </vt:variant>
      <vt:variant>
        <vt:i4>1376306</vt:i4>
      </vt:variant>
      <vt:variant>
        <vt:i4>194</vt:i4>
      </vt:variant>
      <vt:variant>
        <vt:i4>0</vt:i4>
      </vt:variant>
      <vt:variant>
        <vt:i4>5</vt:i4>
      </vt:variant>
      <vt:variant>
        <vt:lpwstr/>
      </vt:variant>
      <vt:variant>
        <vt:lpwstr>_Toc361210164</vt:lpwstr>
      </vt:variant>
      <vt:variant>
        <vt:i4>1376306</vt:i4>
      </vt:variant>
      <vt:variant>
        <vt:i4>188</vt:i4>
      </vt:variant>
      <vt:variant>
        <vt:i4>0</vt:i4>
      </vt:variant>
      <vt:variant>
        <vt:i4>5</vt:i4>
      </vt:variant>
      <vt:variant>
        <vt:lpwstr/>
      </vt:variant>
      <vt:variant>
        <vt:lpwstr>_Toc361210163</vt:lpwstr>
      </vt:variant>
      <vt:variant>
        <vt:i4>1376306</vt:i4>
      </vt:variant>
      <vt:variant>
        <vt:i4>182</vt:i4>
      </vt:variant>
      <vt:variant>
        <vt:i4>0</vt:i4>
      </vt:variant>
      <vt:variant>
        <vt:i4>5</vt:i4>
      </vt:variant>
      <vt:variant>
        <vt:lpwstr/>
      </vt:variant>
      <vt:variant>
        <vt:lpwstr>_Toc361210162</vt:lpwstr>
      </vt:variant>
      <vt:variant>
        <vt:i4>1376306</vt:i4>
      </vt:variant>
      <vt:variant>
        <vt:i4>176</vt:i4>
      </vt:variant>
      <vt:variant>
        <vt:i4>0</vt:i4>
      </vt:variant>
      <vt:variant>
        <vt:i4>5</vt:i4>
      </vt:variant>
      <vt:variant>
        <vt:lpwstr/>
      </vt:variant>
      <vt:variant>
        <vt:lpwstr>_Toc361210161</vt:lpwstr>
      </vt:variant>
      <vt:variant>
        <vt:i4>1376306</vt:i4>
      </vt:variant>
      <vt:variant>
        <vt:i4>170</vt:i4>
      </vt:variant>
      <vt:variant>
        <vt:i4>0</vt:i4>
      </vt:variant>
      <vt:variant>
        <vt:i4>5</vt:i4>
      </vt:variant>
      <vt:variant>
        <vt:lpwstr/>
      </vt:variant>
      <vt:variant>
        <vt:lpwstr>_Toc361210160</vt:lpwstr>
      </vt:variant>
      <vt:variant>
        <vt:i4>1441842</vt:i4>
      </vt:variant>
      <vt:variant>
        <vt:i4>164</vt:i4>
      </vt:variant>
      <vt:variant>
        <vt:i4>0</vt:i4>
      </vt:variant>
      <vt:variant>
        <vt:i4>5</vt:i4>
      </vt:variant>
      <vt:variant>
        <vt:lpwstr/>
      </vt:variant>
      <vt:variant>
        <vt:lpwstr>_Toc361210159</vt:lpwstr>
      </vt:variant>
      <vt:variant>
        <vt:i4>1441842</vt:i4>
      </vt:variant>
      <vt:variant>
        <vt:i4>158</vt:i4>
      </vt:variant>
      <vt:variant>
        <vt:i4>0</vt:i4>
      </vt:variant>
      <vt:variant>
        <vt:i4>5</vt:i4>
      </vt:variant>
      <vt:variant>
        <vt:lpwstr/>
      </vt:variant>
      <vt:variant>
        <vt:lpwstr>_Toc361210158</vt:lpwstr>
      </vt:variant>
      <vt:variant>
        <vt:i4>1441842</vt:i4>
      </vt:variant>
      <vt:variant>
        <vt:i4>152</vt:i4>
      </vt:variant>
      <vt:variant>
        <vt:i4>0</vt:i4>
      </vt:variant>
      <vt:variant>
        <vt:i4>5</vt:i4>
      </vt:variant>
      <vt:variant>
        <vt:lpwstr/>
      </vt:variant>
      <vt:variant>
        <vt:lpwstr>_Toc361210157</vt:lpwstr>
      </vt:variant>
      <vt:variant>
        <vt:i4>1441842</vt:i4>
      </vt:variant>
      <vt:variant>
        <vt:i4>146</vt:i4>
      </vt:variant>
      <vt:variant>
        <vt:i4>0</vt:i4>
      </vt:variant>
      <vt:variant>
        <vt:i4>5</vt:i4>
      </vt:variant>
      <vt:variant>
        <vt:lpwstr/>
      </vt:variant>
      <vt:variant>
        <vt:lpwstr>_Toc361210156</vt:lpwstr>
      </vt:variant>
      <vt:variant>
        <vt:i4>1441842</vt:i4>
      </vt:variant>
      <vt:variant>
        <vt:i4>140</vt:i4>
      </vt:variant>
      <vt:variant>
        <vt:i4>0</vt:i4>
      </vt:variant>
      <vt:variant>
        <vt:i4>5</vt:i4>
      </vt:variant>
      <vt:variant>
        <vt:lpwstr/>
      </vt:variant>
      <vt:variant>
        <vt:lpwstr>_Toc361210155</vt:lpwstr>
      </vt:variant>
      <vt:variant>
        <vt:i4>1441842</vt:i4>
      </vt:variant>
      <vt:variant>
        <vt:i4>134</vt:i4>
      </vt:variant>
      <vt:variant>
        <vt:i4>0</vt:i4>
      </vt:variant>
      <vt:variant>
        <vt:i4>5</vt:i4>
      </vt:variant>
      <vt:variant>
        <vt:lpwstr/>
      </vt:variant>
      <vt:variant>
        <vt:lpwstr>_Toc361210154</vt:lpwstr>
      </vt:variant>
      <vt:variant>
        <vt:i4>1441842</vt:i4>
      </vt:variant>
      <vt:variant>
        <vt:i4>128</vt:i4>
      </vt:variant>
      <vt:variant>
        <vt:i4>0</vt:i4>
      </vt:variant>
      <vt:variant>
        <vt:i4>5</vt:i4>
      </vt:variant>
      <vt:variant>
        <vt:lpwstr/>
      </vt:variant>
      <vt:variant>
        <vt:lpwstr>_Toc361210153</vt:lpwstr>
      </vt:variant>
      <vt:variant>
        <vt:i4>1441842</vt:i4>
      </vt:variant>
      <vt:variant>
        <vt:i4>122</vt:i4>
      </vt:variant>
      <vt:variant>
        <vt:i4>0</vt:i4>
      </vt:variant>
      <vt:variant>
        <vt:i4>5</vt:i4>
      </vt:variant>
      <vt:variant>
        <vt:lpwstr/>
      </vt:variant>
      <vt:variant>
        <vt:lpwstr>_Toc361210152</vt:lpwstr>
      </vt:variant>
      <vt:variant>
        <vt:i4>1441842</vt:i4>
      </vt:variant>
      <vt:variant>
        <vt:i4>116</vt:i4>
      </vt:variant>
      <vt:variant>
        <vt:i4>0</vt:i4>
      </vt:variant>
      <vt:variant>
        <vt:i4>5</vt:i4>
      </vt:variant>
      <vt:variant>
        <vt:lpwstr/>
      </vt:variant>
      <vt:variant>
        <vt:lpwstr>_Toc361210151</vt:lpwstr>
      </vt:variant>
      <vt:variant>
        <vt:i4>1441842</vt:i4>
      </vt:variant>
      <vt:variant>
        <vt:i4>110</vt:i4>
      </vt:variant>
      <vt:variant>
        <vt:i4>0</vt:i4>
      </vt:variant>
      <vt:variant>
        <vt:i4>5</vt:i4>
      </vt:variant>
      <vt:variant>
        <vt:lpwstr/>
      </vt:variant>
      <vt:variant>
        <vt:lpwstr>_Toc361210150</vt:lpwstr>
      </vt:variant>
      <vt:variant>
        <vt:i4>1507378</vt:i4>
      </vt:variant>
      <vt:variant>
        <vt:i4>104</vt:i4>
      </vt:variant>
      <vt:variant>
        <vt:i4>0</vt:i4>
      </vt:variant>
      <vt:variant>
        <vt:i4>5</vt:i4>
      </vt:variant>
      <vt:variant>
        <vt:lpwstr/>
      </vt:variant>
      <vt:variant>
        <vt:lpwstr>_Toc361210149</vt:lpwstr>
      </vt:variant>
      <vt:variant>
        <vt:i4>1507378</vt:i4>
      </vt:variant>
      <vt:variant>
        <vt:i4>98</vt:i4>
      </vt:variant>
      <vt:variant>
        <vt:i4>0</vt:i4>
      </vt:variant>
      <vt:variant>
        <vt:i4>5</vt:i4>
      </vt:variant>
      <vt:variant>
        <vt:lpwstr/>
      </vt:variant>
      <vt:variant>
        <vt:lpwstr>_Toc361210148</vt:lpwstr>
      </vt:variant>
      <vt:variant>
        <vt:i4>1507378</vt:i4>
      </vt:variant>
      <vt:variant>
        <vt:i4>92</vt:i4>
      </vt:variant>
      <vt:variant>
        <vt:i4>0</vt:i4>
      </vt:variant>
      <vt:variant>
        <vt:i4>5</vt:i4>
      </vt:variant>
      <vt:variant>
        <vt:lpwstr/>
      </vt:variant>
      <vt:variant>
        <vt:lpwstr>_Toc361210147</vt:lpwstr>
      </vt:variant>
      <vt:variant>
        <vt:i4>1507378</vt:i4>
      </vt:variant>
      <vt:variant>
        <vt:i4>86</vt:i4>
      </vt:variant>
      <vt:variant>
        <vt:i4>0</vt:i4>
      </vt:variant>
      <vt:variant>
        <vt:i4>5</vt:i4>
      </vt:variant>
      <vt:variant>
        <vt:lpwstr/>
      </vt:variant>
      <vt:variant>
        <vt:lpwstr>_Toc361210146</vt:lpwstr>
      </vt:variant>
      <vt:variant>
        <vt:i4>1507378</vt:i4>
      </vt:variant>
      <vt:variant>
        <vt:i4>80</vt:i4>
      </vt:variant>
      <vt:variant>
        <vt:i4>0</vt:i4>
      </vt:variant>
      <vt:variant>
        <vt:i4>5</vt:i4>
      </vt:variant>
      <vt:variant>
        <vt:lpwstr/>
      </vt:variant>
      <vt:variant>
        <vt:lpwstr>_Toc361210145</vt:lpwstr>
      </vt:variant>
      <vt:variant>
        <vt:i4>1507378</vt:i4>
      </vt:variant>
      <vt:variant>
        <vt:i4>74</vt:i4>
      </vt:variant>
      <vt:variant>
        <vt:i4>0</vt:i4>
      </vt:variant>
      <vt:variant>
        <vt:i4>5</vt:i4>
      </vt:variant>
      <vt:variant>
        <vt:lpwstr/>
      </vt:variant>
      <vt:variant>
        <vt:lpwstr>_Toc361210144</vt:lpwstr>
      </vt:variant>
      <vt:variant>
        <vt:i4>1507378</vt:i4>
      </vt:variant>
      <vt:variant>
        <vt:i4>68</vt:i4>
      </vt:variant>
      <vt:variant>
        <vt:i4>0</vt:i4>
      </vt:variant>
      <vt:variant>
        <vt:i4>5</vt:i4>
      </vt:variant>
      <vt:variant>
        <vt:lpwstr/>
      </vt:variant>
      <vt:variant>
        <vt:lpwstr>_Toc361210143</vt:lpwstr>
      </vt:variant>
      <vt:variant>
        <vt:i4>1507378</vt:i4>
      </vt:variant>
      <vt:variant>
        <vt:i4>62</vt:i4>
      </vt:variant>
      <vt:variant>
        <vt:i4>0</vt:i4>
      </vt:variant>
      <vt:variant>
        <vt:i4>5</vt:i4>
      </vt:variant>
      <vt:variant>
        <vt:lpwstr/>
      </vt:variant>
      <vt:variant>
        <vt:lpwstr>_Toc361210142</vt:lpwstr>
      </vt:variant>
      <vt:variant>
        <vt:i4>1507378</vt:i4>
      </vt:variant>
      <vt:variant>
        <vt:i4>56</vt:i4>
      </vt:variant>
      <vt:variant>
        <vt:i4>0</vt:i4>
      </vt:variant>
      <vt:variant>
        <vt:i4>5</vt:i4>
      </vt:variant>
      <vt:variant>
        <vt:lpwstr/>
      </vt:variant>
      <vt:variant>
        <vt:lpwstr>_Toc361210141</vt:lpwstr>
      </vt:variant>
      <vt:variant>
        <vt:i4>1507378</vt:i4>
      </vt:variant>
      <vt:variant>
        <vt:i4>50</vt:i4>
      </vt:variant>
      <vt:variant>
        <vt:i4>0</vt:i4>
      </vt:variant>
      <vt:variant>
        <vt:i4>5</vt:i4>
      </vt:variant>
      <vt:variant>
        <vt:lpwstr/>
      </vt:variant>
      <vt:variant>
        <vt:lpwstr>_Toc361210140</vt:lpwstr>
      </vt:variant>
      <vt:variant>
        <vt:i4>1048626</vt:i4>
      </vt:variant>
      <vt:variant>
        <vt:i4>44</vt:i4>
      </vt:variant>
      <vt:variant>
        <vt:i4>0</vt:i4>
      </vt:variant>
      <vt:variant>
        <vt:i4>5</vt:i4>
      </vt:variant>
      <vt:variant>
        <vt:lpwstr/>
      </vt:variant>
      <vt:variant>
        <vt:lpwstr>_Toc361210139</vt:lpwstr>
      </vt:variant>
      <vt:variant>
        <vt:i4>1048626</vt:i4>
      </vt:variant>
      <vt:variant>
        <vt:i4>38</vt:i4>
      </vt:variant>
      <vt:variant>
        <vt:i4>0</vt:i4>
      </vt:variant>
      <vt:variant>
        <vt:i4>5</vt:i4>
      </vt:variant>
      <vt:variant>
        <vt:lpwstr/>
      </vt:variant>
      <vt:variant>
        <vt:lpwstr>_Toc361210138</vt:lpwstr>
      </vt:variant>
      <vt:variant>
        <vt:i4>1048626</vt:i4>
      </vt:variant>
      <vt:variant>
        <vt:i4>32</vt:i4>
      </vt:variant>
      <vt:variant>
        <vt:i4>0</vt:i4>
      </vt:variant>
      <vt:variant>
        <vt:i4>5</vt:i4>
      </vt:variant>
      <vt:variant>
        <vt:lpwstr/>
      </vt:variant>
      <vt:variant>
        <vt:lpwstr>_Toc361210137</vt:lpwstr>
      </vt:variant>
      <vt:variant>
        <vt:i4>1048626</vt:i4>
      </vt:variant>
      <vt:variant>
        <vt:i4>26</vt:i4>
      </vt:variant>
      <vt:variant>
        <vt:i4>0</vt:i4>
      </vt:variant>
      <vt:variant>
        <vt:i4>5</vt:i4>
      </vt:variant>
      <vt:variant>
        <vt:lpwstr/>
      </vt:variant>
      <vt:variant>
        <vt:lpwstr>_Toc361210136</vt:lpwstr>
      </vt:variant>
      <vt:variant>
        <vt:i4>4259860</vt:i4>
      </vt:variant>
      <vt:variant>
        <vt:i4>21</vt:i4>
      </vt:variant>
      <vt:variant>
        <vt:i4>0</vt:i4>
      </vt:variant>
      <vt:variant>
        <vt:i4>5</vt:i4>
      </vt:variant>
      <vt:variant>
        <vt:lpwstr>http://mrlforums.sci.utah.edu/forums/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Theory Manual</dc:title>
  <dc:creator>Steve Maas</dc:creator>
  <cp:lastModifiedBy>Gerard</cp:lastModifiedBy>
  <cp:revision>54</cp:revision>
  <dcterms:created xsi:type="dcterms:W3CDTF">2014-12-23T22:51:00Z</dcterms:created>
  <dcterms:modified xsi:type="dcterms:W3CDTF">2015-08-08T01:36:00Z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IE5Win">
    <vt:bool>false</vt:bool>
  </property>
  <property fmtid="{D5CDD505-2E9C-101B-9397-08002B2CF9AE}" pid="3" name="MTEquationNumber2">
    <vt:lpwstr>(#S1.#E1)</vt:lpwstr>
  </property>
  <property fmtid="{D5CDD505-2E9C-101B-9397-08002B2CF9AE}" pid="4" name="MTDeferFieldUpdate">
    <vt:lpwstr>1</vt:lpwstr>
  </property>
  <property fmtid="{D5CDD505-2E9C-101B-9397-08002B2CF9AE}" pid="5" name="MTEquationSection">
    <vt:lpwstr>1</vt:lpwstr>
  </property>
  <property fmtid="{D5CDD505-2E9C-101B-9397-08002B2CF9AE}" pid="6" name="MP_HTMLDest">
    <vt:lpwstr>C:\Users\Kingsley\Desktop\TM_2.0\FEBio_tm_2.0.html</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y fmtid="{D5CDD505-2E9C-101B-9397-08002B2CF9AE}" pid="13" name="MTMacEqns">
    <vt:bool>true</vt:bool>
  </property>
</Properties>
</file>